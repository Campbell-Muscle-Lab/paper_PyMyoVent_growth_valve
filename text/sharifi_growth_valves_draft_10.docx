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EBD341" w14:textId="60480ED6" w:rsidR="002772CC" w:rsidRDefault="00FD4477" w:rsidP="002772CC">
      <w:pPr>
        <w:pStyle w:val="Title"/>
        <w:spacing w:line="240" w:lineRule="auto"/>
        <w:rPr>
          <w:rFonts w:asciiTheme="majorBidi" w:hAnsiTheme="majorBidi" w:cstheme="majorBidi"/>
        </w:rPr>
      </w:pPr>
      <w:r w:rsidRPr="00B95524">
        <w:rPr>
          <w:rFonts w:asciiTheme="majorBidi" w:hAnsiTheme="majorBidi" w:cstheme="majorBidi"/>
        </w:rPr>
        <w:fldChar w:fldCharType="begin"/>
      </w:r>
      <w:r w:rsidRPr="00B95524">
        <w:rPr>
          <w:rFonts w:asciiTheme="majorBidi" w:hAnsiTheme="majorBidi" w:cstheme="majorBidi"/>
        </w:rPr>
        <w:instrText xml:space="preserve"> MACROBUTTON MTEditEquationSection2 </w:instrText>
      </w:r>
      <w:r w:rsidRPr="00B95524">
        <w:rPr>
          <w:rStyle w:val="MTEquationSection"/>
          <w:rFonts w:asciiTheme="majorBidi" w:hAnsiTheme="majorBidi" w:cstheme="majorBidi"/>
        </w:rPr>
        <w:instrText>Equation Chapter 1 Section 1</w:instrText>
      </w:r>
      <w:r w:rsidRPr="00B95524">
        <w:rPr>
          <w:rFonts w:asciiTheme="majorBidi" w:hAnsiTheme="majorBidi" w:cstheme="majorBidi"/>
        </w:rPr>
        <w:fldChar w:fldCharType="begin"/>
      </w:r>
      <w:r w:rsidRPr="00B95524">
        <w:rPr>
          <w:rFonts w:asciiTheme="majorBidi" w:hAnsiTheme="majorBidi" w:cstheme="majorBidi"/>
        </w:rPr>
        <w:instrText xml:space="preserve"> SEQ MTEqn \r \h \* MERGEFORMAT </w:instrText>
      </w:r>
      <w:r w:rsidRPr="00B95524">
        <w:rPr>
          <w:rFonts w:asciiTheme="majorBidi" w:hAnsiTheme="majorBidi" w:cstheme="majorBidi"/>
        </w:rPr>
        <w:fldChar w:fldCharType="end"/>
      </w:r>
      <w:r w:rsidRPr="00B95524">
        <w:rPr>
          <w:rFonts w:asciiTheme="majorBidi" w:hAnsiTheme="majorBidi" w:cstheme="majorBidi"/>
        </w:rPr>
        <w:fldChar w:fldCharType="begin"/>
      </w:r>
      <w:r w:rsidRPr="00B95524">
        <w:rPr>
          <w:rFonts w:asciiTheme="majorBidi" w:hAnsiTheme="majorBidi" w:cstheme="majorBidi"/>
        </w:rPr>
        <w:instrText xml:space="preserve"> SEQ MTSec \r 1 \h \* MERGEFORMAT </w:instrText>
      </w:r>
      <w:r w:rsidRPr="00B95524">
        <w:rPr>
          <w:rFonts w:asciiTheme="majorBidi" w:hAnsiTheme="majorBidi" w:cstheme="majorBidi"/>
        </w:rPr>
        <w:fldChar w:fldCharType="end"/>
      </w:r>
      <w:r w:rsidRPr="00B95524">
        <w:rPr>
          <w:rFonts w:asciiTheme="majorBidi" w:hAnsiTheme="majorBidi" w:cstheme="majorBidi"/>
        </w:rPr>
        <w:fldChar w:fldCharType="begin"/>
      </w:r>
      <w:r w:rsidRPr="00B95524">
        <w:rPr>
          <w:rFonts w:asciiTheme="majorBidi" w:hAnsiTheme="majorBidi" w:cstheme="majorBidi"/>
        </w:rPr>
        <w:instrText xml:space="preserve"> SEQ MTChap \r 1 \h \* MERGEFORMAT </w:instrText>
      </w:r>
      <w:r w:rsidRPr="00B95524">
        <w:rPr>
          <w:rFonts w:asciiTheme="majorBidi" w:hAnsiTheme="majorBidi" w:cstheme="majorBidi"/>
        </w:rPr>
        <w:fldChar w:fldCharType="end"/>
      </w:r>
      <w:r w:rsidRPr="00B95524">
        <w:rPr>
          <w:rFonts w:asciiTheme="majorBidi" w:hAnsiTheme="majorBidi" w:cstheme="majorBidi"/>
        </w:rPr>
        <w:fldChar w:fldCharType="end"/>
      </w:r>
      <w:r w:rsidR="002772CC">
        <w:t xml:space="preserve">Multiscale modeling of cardiac valve disease using cell-level signals to drive myocardial </w:t>
      </w:r>
      <w:commentRangeStart w:id="0"/>
      <w:r w:rsidR="002772CC">
        <w:t>growth</w:t>
      </w:r>
      <w:commentRangeEnd w:id="0"/>
      <w:r w:rsidR="002772CC">
        <w:rPr>
          <w:rStyle w:val="CommentReference"/>
        </w:rPr>
        <w:commentReference w:id="0"/>
      </w:r>
      <w:r w:rsidR="002772CC">
        <w:t xml:space="preserve"> </w:t>
      </w:r>
    </w:p>
    <w:p w14:paraId="337586F1" w14:textId="1E53CCA5" w:rsidR="002868E2" w:rsidRPr="00B95524" w:rsidRDefault="00F4398C" w:rsidP="00F34279">
      <w:pPr>
        <w:pStyle w:val="AuthorList"/>
        <w:spacing w:line="240" w:lineRule="auto"/>
        <w:rPr>
          <w:rFonts w:asciiTheme="majorBidi" w:hAnsiTheme="majorBidi" w:cstheme="majorBidi"/>
        </w:rPr>
      </w:pPr>
      <w:r w:rsidRPr="00B95524">
        <w:rPr>
          <w:rFonts w:asciiTheme="majorBidi" w:hAnsiTheme="majorBidi" w:cstheme="majorBidi"/>
        </w:rPr>
        <w:t xml:space="preserve">Hossein Sharifi </w:t>
      </w:r>
      <w:r w:rsidR="00A75F87" w:rsidRPr="00B95524">
        <w:rPr>
          <w:rFonts w:asciiTheme="majorBidi" w:hAnsiTheme="majorBidi" w:cstheme="majorBidi"/>
          <w:vertAlign w:val="superscript"/>
        </w:rPr>
        <w:t>1</w:t>
      </w:r>
      <w:r w:rsidR="002868E2" w:rsidRPr="00B95524">
        <w:rPr>
          <w:rFonts w:asciiTheme="majorBidi" w:hAnsiTheme="majorBidi" w:cstheme="majorBidi"/>
        </w:rPr>
        <w:t>,</w:t>
      </w:r>
      <w:ins w:id="1" w:author="Sharifi, Hossein" w:date="2021-12-13T10:03:00Z">
        <w:r w:rsidR="000946D3" w:rsidRPr="000946D3">
          <w:rPr>
            <w:rFonts w:asciiTheme="majorBidi" w:hAnsiTheme="majorBidi" w:cstheme="majorBidi"/>
          </w:rPr>
          <w:t xml:space="preserve"> </w:t>
        </w:r>
        <w:r w:rsidR="000946D3" w:rsidRPr="00E52AD9">
          <w:rPr>
            <w:rFonts w:asciiTheme="majorBidi" w:hAnsiTheme="majorBidi" w:cstheme="majorBidi"/>
          </w:rPr>
          <w:t>Austin</w:t>
        </w:r>
        <w:r w:rsidR="000946D3">
          <w:rPr>
            <w:rFonts w:asciiTheme="majorBidi" w:hAnsiTheme="majorBidi" w:cstheme="majorBidi"/>
          </w:rPr>
          <w:t xml:space="preserve"> G.</w:t>
        </w:r>
        <w:r w:rsidR="000946D3" w:rsidRPr="00E52AD9">
          <w:rPr>
            <w:rFonts w:asciiTheme="majorBidi" w:hAnsiTheme="majorBidi" w:cstheme="majorBidi"/>
          </w:rPr>
          <w:t xml:space="preserve"> Wellette-Hunsucker</w:t>
        </w:r>
      </w:ins>
      <w:ins w:id="2" w:author="Sharifi, Hossein" w:date="2021-12-13T10:04:00Z">
        <w:r w:rsidR="00BA6D11">
          <w:rPr>
            <w:rFonts w:asciiTheme="majorBidi" w:hAnsiTheme="majorBidi" w:cstheme="majorBidi"/>
          </w:rPr>
          <w:t xml:space="preserve"> </w:t>
        </w:r>
      </w:ins>
      <w:ins w:id="3" w:author="Sharifi, Hossein" w:date="2021-12-13T10:03:00Z">
        <w:r w:rsidR="00817F80">
          <w:rPr>
            <w:rFonts w:asciiTheme="majorBidi" w:hAnsiTheme="majorBidi" w:cstheme="majorBidi"/>
            <w:vertAlign w:val="superscript"/>
          </w:rPr>
          <w:t>2</w:t>
        </w:r>
        <w:r w:rsidR="000946D3">
          <w:rPr>
            <w:rFonts w:asciiTheme="majorBidi" w:hAnsiTheme="majorBidi" w:cstheme="majorBidi"/>
          </w:rPr>
          <w:t>,</w:t>
        </w:r>
      </w:ins>
      <w:r w:rsidR="002868E2" w:rsidRPr="00B95524">
        <w:rPr>
          <w:rFonts w:asciiTheme="majorBidi" w:hAnsiTheme="majorBidi" w:cstheme="majorBidi"/>
        </w:rPr>
        <w:t xml:space="preserve"> </w:t>
      </w:r>
      <w:r w:rsidR="005B017D" w:rsidRPr="00B95524">
        <w:rPr>
          <w:rFonts w:asciiTheme="majorBidi" w:hAnsiTheme="majorBidi" w:cstheme="majorBidi"/>
        </w:rPr>
        <w:t>Charles K. Mann</w:t>
      </w:r>
      <w:r w:rsidR="00BA6D11">
        <w:rPr>
          <w:rFonts w:asciiTheme="majorBidi" w:hAnsiTheme="majorBidi" w:cstheme="majorBidi"/>
        </w:rPr>
        <w:t xml:space="preserve"> </w:t>
      </w:r>
      <w:r w:rsidR="00532758" w:rsidRPr="00B95524">
        <w:rPr>
          <w:rFonts w:asciiTheme="majorBidi" w:hAnsiTheme="majorBidi" w:cstheme="majorBidi"/>
          <w:vertAlign w:val="superscript"/>
        </w:rPr>
        <w:t>1</w:t>
      </w:r>
      <w:r w:rsidR="00E52AD9">
        <w:rPr>
          <w:rFonts w:asciiTheme="majorBidi" w:hAnsiTheme="majorBidi" w:cstheme="majorBidi"/>
        </w:rPr>
        <w:t>,</w:t>
      </w:r>
      <w:r w:rsidR="002868E2" w:rsidRPr="00B95524">
        <w:rPr>
          <w:rFonts w:asciiTheme="majorBidi" w:hAnsiTheme="majorBidi" w:cstheme="majorBidi"/>
        </w:rPr>
        <w:t xml:space="preserve"> </w:t>
      </w:r>
      <w:r w:rsidR="001531B4" w:rsidRPr="00B95524">
        <w:rPr>
          <w:rFonts w:asciiTheme="majorBidi" w:hAnsiTheme="majorBidi" w:cstheme="majorBidi"/>
        </w:rPr>
        <w:t xml:space="preserve">Jonathan F. Wenk </w:t>
      </w:r>
      <w:r w:rsidR="00A75F87" w:rsidRPr="00B95524">
        <w:rPr>
          <w:rFonts w:asciiTheme="majorBidi" w:hAnsiTheme="majorBidi" w:cstheme="majorBidi"/>
          <w:vertAlign w:val="superscript"/>
        </w:rPr>
        <w:t>1,</w:t>
      </w:r>
      <w:r w:rsidR="00817F80">
        <w:rPr>
          <w:rFonts w:asciiTheme="majorBidi" w:hAnsiTheme="majorBidi" w:cstheme="majorBidi"/>
          <w:vertAlign w:val="superscript"/>
        </w:rPr>
        <w:t>3</w:t>
      </w:r>
      <w:r w:rsidR="00532758" w:rsidRPr="00B95524">
        <w:rPr>
          <w:rFonts w:asciiTheme="majorBidi" w:hAnsiTheme="majorBidi" w:cstheme="majorBidi"/>
        </w:rPr>
        <w:t xml:space="preserve">, </w:t>
      </w:r>
      <w:r w:rsidR="0046506B" w:rsidRPr="00B95524">
        <w:rPr>
          <w:rFonts w:asciiTheme="majorBidi" w:hAnsiTheme="majorBidi" w:cstheme="majorBidi"/>
        </w:rPr>
        <w:t xml:space="preserve">Kenneth S. Campbell </w:t>
      </w:r>
      <w:r w:rsidR="00BA6D11">
        <w:rPr>
          <w:rFonts w:asciiTheme="majorBidi" w:hAnsiTheme="majorBidi" w:cstheme="majorBidi"/>
          <w:vertAlign w:val="superscript"/>
        </w:rPr>
        <w:t>2</w:t>
      </w:r>
    </w:p>
    <w:p w14:paraId="417014CB" w14:textId="77777777" w:rsidR="002772CC" w:rsidRPr="00B95524" w:rsidRDefault="002868E2" w:rsidP="00847DE4">
      <w:pPr>
        <w:spacing w:after="0" w:line="240" w:lineRule="auto"/>
        <w:rPr>
          <w:rFonts w:asciiTheme="majorBidi" w:hAnsiTheme="majorBidi" w:cstheme="majorBidi"/>
          <w:b/>
          <w:szCs w:val="24"/>
        </w:rPr>
      </w:pPr>
      <w:r w:rsidRPr="00B95524">
        <w:rPr>
          <w:rFonts w:asciiTheme="majorBidi" w:hAnsiTheme="majorBidi" w:cstheme="majorBidi"/>
          <w:szCs w:val="24"/>
          <w:vertAlign w:val="superscript"/>
        </w:rPr>
        <w:t>1</w:t>
      </w:r>
      <w:r w:rsidR="002E67A9" w:rsidRPr="00B95524">
        <w:rPr>
          <w:rFonts w:asciiTheme="majorBidi" w:hAnsiTheme="majorBidi" w:cstheme="majorBidi"/>
          <w:szCs w:val="24"/>
        </w:rPr>
        <w:t>Department of Mechanical Engineering, University of Kentucky</w:t>
      </w:r>
      <w:r w:rsidRPr="00B95524">
        <w:rPr>
          <w:rFonts w:asciiTheme="majorBidi" w:hAnsiTheme="majorBidi" w:cstheme="majorBidi"/>
          <w:szCs w:val="24"/>
        </w:rPr>
        <w:t xml:space="preserve">, </w:t>
      </w:r>
      <w:r w:rsidR="00D45D4B" w:rsidRPr="00B95524">
        <w:rPr>
          <w:rFonts w:asciiTheme="majorBidi" w:hAnsiTheme="majorBidi" w:cstheme="majorBidi"/>
          <w:szCs w:val="24"/>
        </w:rPr>
        <w:t>Lexington</w:t>
      </w:r>
      <w:r w:rsidRPr="00B95524">
        <w:rPr>
          <w:rFonts w:asciiTheme="majorBidi" w:hAnsiTheme="majorBidi" w:cstheme="majorBidi"/>
          <w:szCs w:val="24"/>
        </w:rPr>
        <w:t xml:space="preserve">, </w:t>
      </w:r>
      <w:r w:rsidR="00D45D4B" w:rsidRPr="00B95524">
        <w:rPr>
          <w:rFonts w:asciiTheme="majorBidi" w:hAnsiTheme="majorBidi" w:cstheme="majorBidi"/>
          <w:szCs w:val="24"/>
        </w:rPr>
        <w:t>Kentucky</w:t>
      </w:r>
      <w:r w:rsidRPr="00B95524">
        <w:rPr>
          <w:rFonts w:asciiTheme="majorBidi" w:hAnsiTheme="majorBidi" w:cstheme="majorBidi"/>
          <w:szCs w:val="24"/>
        </w:rPr>
        <w:t xml:space="preserve">, </w:t>
      </w:r>
      <w:r w:rsidR="00D45D4B" w:rsidRPr="00B95524">
        <w:rPr>
          <w:rFonts w:asciiTheme="majorBidi" w:hAnsiTheme="majorBidi" w:cstheme="majorBidi"/>
          <w:szCs w:val="24"/>
        </w:rPr>
        <w:t>USA</w:t>
      </w:r>
    </w:p>
    <w:p w14:paraId="626845AB" w14:textId="334877BE" w:rsidR="002868E2" w:rsidRDefault="00817F80" w:rsidP="00847DE4">
      <w:pPr>
        <w:spacing w:after="0" w:line="240" w:lineRule="auto"/>
        <w:rPr>
          <w:rFonts w:asciiTheme="majorBidi" w:hAnsiTheme="majorBidi" w:cstheme="majorBidi"/>
          <w:szCs w:val="24"/>
        </w:rPr>
      </w:pPr>
      <w:r>
        <w:rPr>
          <w:rFonts w:asciiTheme="majorBidi" w:hAnsiTheme="majorBidi" w:cstheme="majorBidi"/>
          <w:szCs w:val="24"/>
          <w:vertAlign w:val="superscript"/>
        </w:rPr>
        <w:t>2</w:t>
      </w:r>
      <w:r w:rsidR="00382BF3" w:rsidRPr="00B95524">
        <w:rPr>
          <w:rFonts w:asciiTheme="majorBidi" w:hAnsiTheme="majorBidi" w:cstheme="majorBidi"/>
          <w:szCs w:val="24"/>
        </w:rPr>
        <w:t>Department of Physiology &amp; Division of Cardiovascular Medicine, University of Kentucky, Lexington</w:t>
      </w:r>
      <w:r w:rsidR="002868E2" w:rsidRPr="00B95524">
        <w:rPr>
          <w:rFonts w:asciiTheme="majorBidi" w:hAnsiTheme="majorBidi" w:cstheme="majorBidi"/>
          <w:szCs w:val="24"/>
        </w:rPr>
        <w:t xml:space="preserve">, </w:t>
      </w:r>
      <w:r w:rsidR="00382BF3" w:rsidRPr="00B95524">
        <w:rPr>
          <w:rFonts w:asciiTheme="majorBidi" w:hAnsiTheme="majorBidi" w:cstheme="majorBidi"/>
          <w:szCs w:val="24"/>
        </w:rPr>
        <w:t>Kentucky, USA</w:t>
      </w:r>
    </w:p>
    <w:p w14:paraId="5B75B6EE" w14:textId="292F5401" w:rsidR="00817F80" w:rsidRPr="00B95524" w:rsidRDefault="00817F80" w:rsidP="00817F80">
      <w:pPr>
        <w:spacing w:after="0" w:line="240" w:lineRule="auto"/>
        <w:rPr>
          <w:rFonts w:asciiTheme="majorBidi" w:hAnsiTheme="majorBidi" w:cstheme="majorBidi"/>
          <w:szCs w:val="24"/>
        </w:rPr>
      </w:pPr>
      <w:r>
        <w:rPr>
          <w:rFonts w:asciiTheme="majorBidi" w:hAnsiTheme="majorBidi" w:cstheme="majorBidi"/>
          <w:szCs w:val="24"/>
          <w:vertAlign w:val="superscript"/>
        </w:rPr>
        <w:t>3</w:t>
      </w:r>
      <w:r w:rsidRPr="00B95524">
        <w:rPr>
          <w:rFonts w:asciiTheme="majorBidi" w:hAnsiTheme="majorBidi" w:cstheme="majorBidi"/>
          <w:szCs w:val="24"/>
        </w:rPr>
        <w:t>Department of Surgery, University of Kentucky, Lexington, Kentucky, USA</w:t>
      </w:r>
    </w:p>
    <w:p w14:paraId="12685F7A" w14:textId="77777777" w:rsidR="00817F80" w:rsidRPr="00B95524" w:rsidRDefault="00817F80" w:rsidP="00847DE4">
      <w:pPr>
        <w:spacing w:after="0" w:line="240" w:lineRule="auto"/>
        <w:rPr>
          <w:rFonts w:asciiTheme="majorBidi" w:hAnsiTheme="majorBidi" w:cstheme="majorBidi"/>
          <w:b/>
          <w:szCs w:val="24"/>
        </w:rPr>
      </w:pPr>
    </w:p>
    <w:p w14:paraId="55458F15" w14:textId="148A8394" w:rsidR="002868E2" w:rsidRPr="00B95524" w:rsidRDefault="002868E2" w:rsidP="00F34279">
      <w:pPr>
        <w:spacing w:before="240" w:after="0" w:line="240" w:lineRule="auto"/>
        <w:rPr>
          <w:rFonts w:asciiTheme="majorBidi" w:hAnsiTheme="majorBidi" w:cstheme="majorBidi"/>
          <w:b/>
          <w:szCs w:val="24"/>
        </w:rPr>
      </w:pPr>
      <w:r w:rsidRPr="00B95524">
        <w:rPr>
          <w:rFonts w:asciiTheme="majorBidi" w:hAnsiTheme="majorBidi" w:cstheme="majorBidi"/>
          <w:b/>
          <w:szCs w:val="24"/>
        </w:rPr>
        <w:t xml:space="preserve">* Correspondence: </w:t>
      </w:r>
      <w:r w:rsidR="00671D9A" w:rsidRPr="00B95524">
        <w:rPr>
          <w:rFonts w:asciiTheme="majorBidi" w:hAnsiTheme="majorBidi" w:cstheme="majorBidi"/>
          <w:b/>
          <w:szCs w:val="24"/>
        </w:rPr>
        <w:br/>
      </w:r>
      <w:r w:rsidR="00DA6C96">
        <w:rPr>
          <w:rFonts w:asciiTheme="majorBidi" w:hAnsiTheme="majorBidi" w:cstheme="majorBidi"/>
          <w:szCs w:val="24"/>
        </w:rPr>
        <w:t>Kenneth</w:t>
      </w:r>
      <w:r w:rsidR="006B6AC2" w:rsidRPr="00B95524">
        <w:rPr>
          <w:rFonts w:asciiTheme="majorBidi" w:hAnsiTheme="majorBidi" w:cstheme="majorBidi"/>
          <w:szCs w:val="24"/>
        </w:rPr>
        <w:t xml:space="preserve"> </w:t>
      </w:r>
      <w:r w:rsidR="00DA6C96">
        <w:rPr>
          <w:rFonts w:asciiTheme="majorBidi" w:hAnsiTheme="majorBidi" w:cstheme="majorBidi"/>
          <w:szCs w:val="24"/>
        </w:rPr>
        <w:t>S</w:t>
      </w:r>
      <w:r w:rsidR="006B6AC2" w:rsidRPr="00B95524">
        <w:rPr>
          <w:rFonts w:asciiTheme="majorBidi" w:hAnsiTheme="majorBidi" w:cstheme="majorBidi"/>
          <w:szCs w:val="24"/>
        </w:rPr>
        <w:t xml:space="preserve">. </w:t>
      </w:r>
      <w:r w:rsidR="00DA6C96">
        <w:rPr>
          <w:rFonts w:asciiTheme="majorBidi" w:hAnsiTheme="majorBidi" w:cstheme="majorBidi"/>
          <w:szCs w:val="24"/>
        </w:rPr>
        <w:t>Campbell</w:t>
      </w:r>
      <w:r w:rsidR="00671D9A" w:rsidRPr="00B95524">
        <w:rPr>
          <w:rFonts w:asciiTheme="majorBidi" w:hAnsiTheme="majorBidi" w:cstheme="majorBidi"/>
          <w:szCs w:val="24"/>
        </w:rPr>
        <w:br/>
      </w:r>
      <w:r w:rsidR="006A2633" w:rsidRPr="006A2633">
        <w:rPr>
          <w:rFonts w:asciiTheme="majorBidi" w:hAnsiTheme="majorBidi" w:cstheme="majorBidi"/>
          <w:szCs w:val="24"/>
        </w:rPr>
        <w:t>k.s.campbell@uky.edu</w:t>
      </w:r>
    </w:p>
    <w:p w14:paraId="688EE9ED" w14:textId="57BAA0B7" w:rsidR="00EA3D3C" w:rsidRDefault="00817DD6" w:rsidP="00F34279">
      <w:pPr>
        <w:pStyle w:val="AuthorList"/>
        <w:spacing w:line="240" w:lineRule="auto"/>
        <w:rPr>
          <w:rFonts w:asciiTheme="majorBidi" w:hAnsiTheme="majorBidi" w:cstheme="majorBidi"/>
        </w:rPr>
      </w:pPr>
      <w:r w:rsidRPr="00B95524">
        <w:rPr>
          <w:rFonts w:asciiTheme="majorBidi" w:hAnsiTheme="majorBidi" w:cstheme="majorBidi"/>
        </w:rPr>
        <w:t xml:space="preserve">Keywords: </w:t>
      </w:r>
      <w:r w:rsidR="002B3282" w:rsidRPr="00B95524">
        <w:rPr>
          <w:rFonts w:asciiTheme="majorBidi" w:hAnsiTheme="majorBidi" w:cstheme="majorBidi"/>
        </w:rPr>
        <w:t>Multiscale modeling</w:t>
      </w:r>
      <w:r w:rsidRPr="00B95524">
        <w:rPr>
          <w:rFonts w:asciiTheme="majorBidi" w:hAnsiTheme="majorBidi" w:cstheme="majorBidi"/>
        </w:rPr>
        <w:t xml:space="preserve">, </w:t>
      </w:r>
      <w:r w:rsidR="002772CC">
        <w:rPr>
          <w:rFonts w:asciiTheme="majorBidi" w:hAnsiTheme="majorBidi" w:cstheme="majorBidi"/>
        </w:rPr>
        <w:t>Myocardial</w:t>
      </w:r>
      <w:r w:rsidR="002B3282" w:rsidRPr="00B95524">
        <w:rPr>
          <w:rFonts w:asciiTheme="majorBidi" w:hAnsiTheme="majorBidi" w:cstheme="majorBidi"/>
        </w:rPr>
        <w:t xml:space="preserve"> growth</w:t>
      </w:r>
      <w:r w:rsidRPr="00B95524">
        <w:rPr>
          <w:rFonts w:asciiTheme="majorBidi" w:hAnsiTheme="majorBidi" w:cstheme="majorBidi"/>
        </w:rPr>
        <w:t xml:space="preserve">, </w:t>
      </w:r>
      <w:r w:rsidR="002B3282" w:rsidRPr="00B95524">
        <w:rPr>
          <w:rFonts w:asciiTheme="majorBidi" w:hAnsiTheme="majorBidi" w:cstheme="majorBidi"/>
        </w:rPr>
        <w:t>Baroreflex</w:t>
      </w:r>
      <w:r w:rsidR="00AA7B89" w:rsidRPr="00B95524">
        <w:rPr>
          <w:rFonts w:asciiTheme="majorBidi" w:hAnsiTheme="majorBidi" w:cstheme="majorBidi"/>
        </w:rPr>
        <w:t>, Concentric growth, Eccentric growth</w:t>
      </w:r>
      <w:r w:rsidR="00671D9A" w:rsidRPr="00B95524">
        <w:rPr>
          <w:rFonts w:asciiTheme="majorBidi" w:hAnsiTheme="majorBidi" w:cstheme="majorBidi"/>
        </w:rPr>
        <w:t xml:space="preserve"> (</w:t>
      </w:r>
      <w:r w:rsidR="00746505" w:rsidRPr="00B95524">
        <w:rPr>
          <w:rFonts w:asciiTheme="majorBidi" w:hAnsiTheme="majorBidi" w:cstheme="majorBidi"/>
        </w:rPr>
        <w:t>Min.5-</w:t>
      </w:r>
      <w:r w:rsidR="00671D9A" w:rsidRPr="00B95524">
        <w:rPr>
          <w:rFonts w:asciiTheme="majorBidi" w:hAnsiTheme="majorBidi" w:cstheme="majorBidi"/>
        </w:rPr>
        <w:t>Max. 8)</w:t>
      </w:r>
    </w:p>
    <w:p w14:paraId="7F1D7E30" w14:textId="5341489F" w:rsidR="007311B0" w:rsidRDefault="007311B0" w:rsidP="00F34279">
      <w:pPr>
        <w:spacing w:line="240" w:lineRule="auto"/>
      </w:pPr>
    </w:p>
    <w:p w14:paraId="2DF4D0A8" w14:textId="614B6924" w:rsidR="007311B0" w:rsidRPr="007311B0" w:rsidRDefault="007311B0" w:rsidP="00F34279">
      <w:pPr>
        <w:spacing w:after="200" w:line="240" w:lineRule="auto"/>
      </w:pPr>
      <w:r>
        <w:br w:type="page"/>
      </w:r>
    </w:p>
    <w:p w14:paraId="4DB10602" w14:textId="77777777" w:rsidR="008E2B54" w:rsidRPr="00B95524" w:rsidRDefault="00EA3D3C" w:rsidP="00F34279">
      <w:pPr>
        <w:pStyle w:val="AuthorList"/>
        <w:spacing w:line="240" w:lineRule="auto"/>
        <w:rPr>
          <w:rFonts w:asciiTheme="majorBidi" w:hAnsiTheme="majorBidi" w:cstheme="majorBidi"/>
        </w:rPr>
      </w:pPr>
      <w:r w:rsidRPr="00B95524">
        <w:rPr>
          <w:rFonts w:asciiTheme="majorBidi" w:hAnsiTheme="majorBidi" w:cstheme="majorBidi"/>
        </w:rPr>
        <w:lastRenderedPageBreak/>
        <w:t>Abstract</w:t>
      </w:r>
    </w:p>
    <w:p w14:paraId="073D87AF" w14:textId="7BE26073" w:rsidR="00976922" w:rsidRPr="0089317B" w:rsidRDefault="00A734BE" w:rsidP="00F34279">
      <w:pPr>
        <w:spacing w:line="240" w:lineRule="auto"/>
        <w:jc w:val="both"/>
        <w:rPr>
          <w:rFonts w:asciiTheme="majorBidi" w:hAnsiTheme="majorBidi" w:cstheme="majorBidi"/>
        </w:rPr>
      </w:pPr>
      <w:commentRangeStart w:id="4"/>
      <w:commentRangeStart w:id="5"/>
      <w:r>
        <w:rPr>
          <w:rFonts w:asciiTheme="majorBidi" w:hAnsiTheme="majorBidi" w:cstheme="majorBidi"/>
        </w:rPr>
        <w:t xml:space="preserve">Multiscale </w:t>
      </w:r>
      <w:commentRangeEnd w:id="4"/>
      <w:r w:rsidR="00584FA5">
        <w:rPr>
          <w:rStyle w:val="CommentReference"/>
        </w:rPr>
        <w:commentReference w:id="4"/>
      </w:r>
      <w:commentRangeEnd w:id="5"/>
      <w:r w:rsidR="002C149E">
        <w:rPr>
          <w:rStyle w:val="CommentReference"/>
        </w:rPr>
        <w:commentReference w:id="5"/>
      </w:r>
      <w:r w:rsidR="000D5D18">
        <w:rPr>
          <w:rFonts w:asciiTheme="majorBidi" w:hAnsiTheme="majorBidi" w:cstheme="majorBidi"/>
        </w:rPr>
        <w:t xml:space="preserve">models of the </w:t>
      </w:r>
      <w:r>
        <w:rPr>
          <w:rFonts w:asciiTheme="majorBidi" w:hAnsiTheme="majorBidi" w:cstheme="majorBidi"/>
        </w:rPr>
        <w:t xml:space="preserve">cardiovascular system </w:t>
      </w:r>
      <w:r w:rsidR="00902C0F">
        <w:rPr>
          <w:rFonts w:asciiTheme="majorBidi" w:hAnsiTheme="majorBidi" w:cstheme="majorBidi"/>
        </w:rPr>
        <w:t xml:space="preserve">are </w:t>
      </w:r>
      <w:r w:rsidR="008863CA">
        <w:rPr>
          <w:rFonts w:asciiTheme="majorBidi" w:hAnsiTheme="majorBidi" w:cstheme="majorBidi"/>
        </w:rPr>
        <w:t>e</w:t>
      </w:r>
      <w:commentRangeStart w:id="6"/>
      <w:commentRangeStart w:id="7"/>
      <w:r w:rsidR="00902C0F">
        <w:rPr>
          <w:rFonts w:asciiTheme="majorBidi" w:hAnsiTheme="majorBidi" w:cstheme="majorBidi"/>
        </w:rPr>
        <w:t xml:space="preserve">merging </w:t>
      </w:r>
      <w:commentRangeEnd w:id="6"/>
      <w:r w:rsidR="00584FA5">
        <w:rPr>
          <w:rStyle w:val="CommentReference"/>
        </w:rPr>
        <w:commentReference w:id="6"/>
      </w:r>
      <w:commentRangeEnd w:id="7"/>
      <w:r w:rsidR="0037767C">
        <w:rPr>
          <w:rStyle w:val="CommentReference"/>
        </w:rPr>
        <w:commentReference w:id="7"/>
      </w:r>
      <w:r w:rsidR="00902C0F">
        <w:rPr>
          <w:rFonts w:asciiTheme="majorBidi" w:hAnsiTheme="majorBidi" w:cstheme="majorBidi"/>
        </w:rPr>
        <w:t xml:space="preserve">as </w:t>
      </w:r>
      <w:r>
        <w:rPr>
          <w:rFonts w:asciiTheme="majorBidi" w:hAnsiTheme="majorBidi" w:cstheme="majorBidi"/>
        </w:rPr>
        <w:t>effective</w:t>
      </w:r>
      <w:r w:rsidR="00902C0F">
        <w:rPr>
          <w:rFonts w:asciiTheme="majorBidi" w:hAnsiTheme="majorBidi" w:cstheme="majorBidi"/>
        </w:rPr>
        <w:t xml:space="preserve"> tools for investigating </w:t>
      </w:r>
      <w:r>
        <w:rPr>
          <w:rFonts w:asciiTheme="majorBidi" w:hAnsiTheme="majorBidi" w:cstheme="majorBidi"/>
        </w:rPr>
        <w:t xml:space="preserve">the </w:t>
      </w:r>
      <w:r w:rsidR="00EC71C4">
        <w:rPr>
          <w:rFonts w:asciiTheme="majorBidi" w:hAnsiTheme="majorBidi" w:cstheme="majorBidi"/>
        </w:rPr>
        <w:t>mechanism</w:t>
      </w:r>
      <w:r w:rsidR="00DC0FF6">
        <w:rPr>
          <w:rFonts w:asciiTheme="majorBidi" w:hAnsiTheme="majorBidi" w:cstheme="majorBidi"/>
        </w:rPr>
        <w:t>s</w:t>
      </w:r>
      <w:r w:rsidR="00EC71C4">
        <w:rPr>
          <w:rFonts w:asciiTheme="majorBidi" w:hAnsiTheme="majorBidi" w:cstheme="majorBidi"/>
        </w:rPr>
        <w:t xml:space="preserve"> </w:t>
      </w:r>
      <w:r w:rsidR="00902C0F">
        <w:rPr>
          <w:rFonts w:asciiTheme="majorBidi" w:hAnsiTheme="majorBidi" w:cstheme="majorBidi"/>
        </w:rPr>
        <w:t xml:space="preserve">that </w:t>
      </w:r>
      <w:r>
        <w:rPr>
          <w:rFonts w:asciiTheme="majorBidi" w:hAnsiTheme="majorBidi" w:cstheme="majorBidi"/>
        </w:rPr>
        <w:t>drive</w:t>
      </w:r>
      <w:r w:rsidR="00902C0F">
        <w:rPr>
          <w:rFonts w:asciiTheme="majorBidi" w:hAnsiTheme="majorBidi" w:cstheme="majorBidi"/>
        </w:rPr>
        <w:t xml:space="preserve"> </w:t>
      </w:r>
      <w:r>
        <w:rPr>
          <w:rFonts w:asciiTheme="majorBidi" w:hAnsiTheme="majorBidi" w:cstheme="majorBidi"/>
        </w:rPr>
        <w:t xml:space="preserve">ventricular </w:t>
      </w:r>
      <w:r w:rsidR="00EC71C4">
        <w:rPr>
          <w:rFonts w:asciiTheme="majorBidi" w:hAnsiTheme="majorBidi" w:cstheme="majorBidi"/>
        </w:rPr>
        <w:t>growth</w:t>
      </w:r>
      <w:r w:rsidR="00902C0F">
        <w:rPr>
          <w:rFonts w:asciiTheme="majorBidi" w:hAnsiTheme="majorBidi" w:cstheme="majorBidi"/>
        </w:rPr>
        <w:t xml:space="preserve"> and </w:t>
      </w:r>
      <w:r w:rsidR="005F3AD0">
        <w:rPr>
          <w:rFonts w:asciiTheme="majorBidi" w:hAnsiTheme="majorBidi" w:cstheme="majorBidi"/>
        </w:rPr>
        <w:t xml:space="preserve">biological </w:t>
      </w:r>
      <w:r w:rsidR="00902C0F">
        <w:rPr>
          <w:rFonts w:asciiTheme="majorBidi" w:hAnsiTheme="majorBidi" w:cstheme="majorBidi"/>
        </w:rPr>
        <w:t>remodeling</w:t>
      </w:r>
      <w:r w:rsidR="00DC0FF6">
        <w:rPr>
          <w:rFonts w:asciiTheme="majorBidi" w:hAnsiTheme="majorBidi" w:cstheme="majorBidi"/>
        </w:rPr>
        <w:t xml:space="preserve">. </w:t>
      </w:r>
      <w:commentRangeStart w:id="8"/>
      <w:commentRangeStart w:id="9"/>
      <w:r>
        <w:rPr>
          <w:rFonts w:asciiTheme="majorBidi" w:hAnsiTheme="majorBidi" w:cstheme="majorBidi"/>
        </w:rPr>
        <w:t>Such models can be used to evaluate the</w:t>
      </w:r>
      <w:r w:rsidR="002B15CA">
        <w:rPr>
          <w:rFonts w:asciiTheme="majorBidi" w:hAnsiTheme="majorBidi" w:cstheme="majorBidi"/>
        </w:rPr>
        <w:t xml:space="preserve"> </w:t>
      </w:r>
      <w:r w:rsidR="00007026">
        <w:rPr>
          <w:rFonts w:asciiTheme="majorBidi" w:hAnsiTheme="majorBidi" w:cstheme="majorBidi"/>
        </w:rPr>
        <w:t>effects of molecular-level mechanism</w:t>
      </w:r>
      <w:r w:rsidR="00370577">
        <w:rPr>
          <w:rFonts w:asciiTheme="majorBidi" w:hAnsiTheme="majorBidi" w:cstheme="majorBidi"/>
        </w:rPr>
        <w:t>s</w:t>
      </w:r>
      <w:r>
        <w:rPr>
          <w:rFonts w:asciiTheme="majorBidi" w:hAnsiTheme="majorBidi" w:cstheme="majorBidi"/>
        </w:rPr>
        <w:t xml:space="preserve"> </w:t>
      </w:r>
      <w:r w:rsidR="00007026">
        <w:rPr>
          <w:rFonts w:asciiTheme="majorBidi" w:hAnsiTheme="majorBidi" w:cstheme="majorBidi"/>
        </w:rPr>
        <w:t>on organ</w:t>
      </w:r>
      <w:r>
        <w:rPr>
          <w:rFonts w:asciiTheme="majorBidi" w:hAnsiTheme="majorBidi" w:cstheme="majorBidi"/>
        </w:rPr>
        <w:t>-</w:t>
      </w:r>
      <w:r w:rsidR="00007026">
        <w:rPr>
          <w:rFonts w:asciiTheme="majorBidi" w:hAnsiTheme="majorBidi" w:cstheme="majorBidi"/>
        </w:rPr>
        <w:t>level function</w:t>
      </w:r>
      <w:r>
        <w:rPr>
          <w:rFonts w:asciiTheme="majorBidi" w:hAnsiTheme="majorBidi" w:cstheme="majorBidi"/>
        </w:rPr>
        <w:t>, which could provide new insights for</w:t>
      </w:r>
      <w:r w:rsidR="00CB6E54">
        <w:rPr>
          <w:rFonts w:asciiTheme="majorBidi" w:hAnsiTheme="majorBidi" w:cstheme="majorBidi"/>
        </w:rPr>
        <w:t xml:space="preserve"> </w:t>
      </w:r>
      <w:r>
        <w:rPr>
          <w:rFonts w:asciiTheme="majorBidi" w:hAnsiTheme="majorBidi" w:cstheme="majorBidi"/>
        </w:rPr>
        <w:t xml:space="preserve">improving </w:t>
      </w:r>
      <w:r w:rsidR="0082668F">
        <w:rPr>
          <w:rFonts w:asciiTheme="majorBidi" w:hAnsiTheme="majorBidi" w:cstheme="majorBidi"/>
        </w:rPr>
        <w:t>patient</w:t>
      </w:r>
      <w:r w:rsidR="00CB6E54">
        <w:rPr>
          <w:rFonts w:asciiTheme="majorBidi" w:hAnsiTheme="majorBidi" w:cstheme="majorBidi"/>
        </w:rPr>
        <w:t xml:space="preserve"> care</w:t>
      </w:r>
      <w:commentRangeEnd w:id="8"/>
      <w:r w:rsidR="00584FA5">
        <w:rPr>
          <w:rStyle w:val="CommentReference"/>
        </w:rPr>
        <w:commentReference w:id="8"/>
      </w:r>
      <w:commentRangeEnd w:id="9"/>
      <w:r w:rsidR="0037767C">
        <w:rPr>
          <w:rStyle w:val="CommentReference"/>
        </w:rPr>
        <w:commentReference w:id="9"/>
      </w:r>
      <w:r w:rsidR="00CB6E54">
        <w:rPr>
          <w:rFonts w:asciiTheme="majorBidi" w:hAnsiTheme="majorBidi" w:cstheme="majorBidi"/>
        </w:rPr>
        <w:t xml:space="preserve">. </w:t>
      </w:r>
      <w:proofErr w:type="spellStart"/>
      <w:r w:rsidR="00042E15">
        <w:rPr>
          <w:rFonts w:asciiTheme="majorBidi" w:hAnsiTheme="majorBidi" w:cstheme="majorBidi"/>
        </w:rPr>
        <w:t>PyMyoVent</w:t>
      </w:r>
      <w:proofErr w:type="spellEnd"/>
      <w:r w:rsidR="00042E15">
        <w:rPr>
          <w:rFonts w:asciiTheme="majorBidi" w:hAnsiTheme="majorBidi" w:cstheme="majorBidi"/>
        </w:rPr>
        <w:t xml:space="preserve"> is a multiscale </w:t>
      </w:r>
      <w:r w:rsidR="003C751D">
        <w:rPr>
          <w:rFonts w:asciiTheme="majorBidi" w:hAnsiTheme="majorBidi" w:cstheme="majorBidi"/>
        </w:rPr>
        <w:t xml:space="preserve">computer </w:t>
      </w:r>
      <w:r w:rsidR="00042E15">
        <w:rPr>
          <w:rFonts w:asciiTheme="majorBidi" w:hAnsiTheme="majorBidi" w:cstheme="majorBidi"/>
        </w:rPr>
        <w:t xml:space="preserve">model that </w:t>
      </w:r>
      <w:commentRangeStart w:id="10"/>
      <w:commentRangeStart w:id="11"/>
      <w:r w:rsidR="008E5A3F">
        <w:rPr>
          <w:rFonts w:asciiTheme="majorBidi" w:hAnsiTheme="majorBidi" w:cstheme="majorBidi"/>
        </w:rPr>
        <w:t>simulate</w:t>
      </w:r>
      <w:r w:rsidR="003C751D">
        <w:rPr>
          <w:rFonts w:asciiTheme="majorBidi" w:hAnsiTheme="majorBidi" w:cstheme="majorBidi"/>
        </w:rPr>
        <w:t xml:space="preserve">s </w:t>
      </w:r>
      <w:r w:rsidR="00D8621A">
        <w:rPr>
          <w:rFonts w:asciiTheme="majorBidi" w:hAnsiTheme="majorBidi" w:cstheme="majorBidi"/>
        </w:rPr>
        <w:t xml:space="preserve">a </w:t>
      </w:r>
      <w:r w:rsidR="0042787B">
        <w:rPr>
          <w:rFonts w:asciiTheme="majorBidi" w:hAnsiTheme="majorBidi" w:cstheme="majorBidi"/>
        </w:rPr>
        <w:t>left ventricl</w:t>
      </w:r>
      <w:r w:rsidR="00D8621A">
        <w:rPr>
          <w:rFonts w:asciiTheme="majorBidi" w:hAnsiTheme="majorBidi" w:cstheme="majorBidi"/>
        </w:rPr>
        <w:t>e</w:t>
      </w:r>
      <w:r w:rsidR="006A071F">
        <w:rPr>
          <w:rFonts w:asciiTheme="majorBidi" w:hAnsiTheme="majorBidi" w:cstheme="majorBidi"/>
        </w:rPr>
        <w:t xml:space="preserve"> </w:t>
      </w:r>
      <w:r w:rsidR="00D8621A">
        <w:rPr>
          <w:rFonts w:asciiTheme="majorBidi" w:hAnsiTheme="majorBidi" w:cstheme="majorBidi"/>
        </w:rPr>
        <w:t xml:space="preserve">pumping </w:t>
      </w:r>
      <w:r w:rsidR="008C3510">
        <w:rPr>
          <w:rFonts w:asciiTheme="majorBidi" w:hAnsiTheme="majorBidi" w:cstheme="majorBidi"/>
        </w:rPr>
        <w:t xml:space="preserve">blood around a </w:t>
      </w:r>
      <w:r w:rsidR="007E4B93">
        <w:rPr>
          <w:rFonts w:asciiTheme="majorBidi" w:hAnsiTheme="majorBidi" w:cstheme="majorBidi"/>
        </w:rPr>
        <w:t xml:space="preserve">systemic circulation </w:t>
      </w:r>
      <w:commentRangeEnd w:id="10"/>
      <w:r w:rsidR="00584FA5">
        <w:rPr>
          <w:rStyle w:val="CommentReference"/>
        </w:rPr>
        <w:commentReference w:id="10"/>
      </w:r>
      <w:commentRangeEnd w:id="11"/>
      <w:r w:rsidR="00D264CE">
        <w:rPr>
          <w:rStyle w:val="CommentReference"/>
        </w:rPr>
        <w:commentReference w:id="11"/>
      </w:r>
      <w:r w:rsidR="00BF7BC8">
        <w:rPr>
          <w:rFonts w:asciiTheme="majorBidi" w:hAnsiTheme="majorBidi" w:cstheme="majorBidi"/>
        </w:rPr>
        <w:t xml:space="preserve">by bridging </w:t>
      </w:r>
      <w:r w:rsidR="002772CC">
        <w:rPr>
          <w:rFonts w:asciiTheme="majorBidi" w:hAnsiTheme="majorBidi" w:cstheme="majorBidi"/>
        </w:rPr>
        <w:t>from molecular to organ-level mechanisms</w:t>
      </w:r>
      <w:r w:rsidR="00656EE6">
        <w:rPr>
          <w:rFonts w:asciiTheme="majorBidi" w:hAnsiTheme="majorBidi" w:cstheme="majorBidi"/>
        </w:rPr>
        <w:t xml:space="preserve">. </w:t>
      </w:r>
      <w:r w:rsidR="00904FEE">
        <w:rPr>
          <w:rFonts w:asciiTheme="majorBidi" w:hAnsiTheme="majorBidi" w:cstheme="majorBidi"/>
        </w:rPr>
        <w:t xml:space="preserve">In </w:t>
      </w:r>
      <w:r w:rsidR="00A93AEA">
        <w:rPr>
          <w:rFonts w:asciiTheme="majorBidi" w:hAnsiTheme="majorBidi" w:cstheme="majorBidi"/>
        </w:rPr>
        <w:t>previous work</w:t>
      </w:r>
      <w:r w:rsidR="000F3E39">
        <w:rPr>
          <w:rFonts w:asciiTheme="majorBidi" w:hAnsiTheme="majorBidi" w:cstheme="majorBidi"/>
        </w:rPr>
        <w:t>,</w:t>
      </w:r>
      <w:r w:rsidR="00A93AEA">
        <w:rPr>
          <w:rFonts w:asciiTheme="majorBidi" w:hAnsiTheme="majorBidi" w:cstheme="majorBidi"/>
        </w:rPr>
        <w:t xml:space="preserve"> </w:t>
      </w:r>
      <w:r w:rsidR="00654068">
        <w:rPr>
          <w:rFonts w:asciiTheme="majorBidi" w:hAnsiTheme="majorBidi" w:cstheme="majorBidi"/>
        </w:rPr>
        <w:t xml:space="preserve">we implemented </w:t>
      </w:r>
      <w:r w:rsidR="004B092C">
        <w:rPr>
          <w:rFonts w:asciiTheme="majorBidi" w:hAnsiTheme="majorBidi" w:cstheme="majorBidi"/>
        </w:rPr>
        <w:t xml:space="preserve">a </w:t>
      </w:r>
      <w:r w:rsidR="00654068">
        <w:rPr>
          <w:rFonts w:asciiTheme="majorBidi" w:hAnsiTheme="majorBidi" w:cstheme="majorBidi"/>
        </w:rPr>
        <w:t xml:space="preserve">baroreflex </w:t>
      </w:r>
      <w:r w:rsidR="0057788E">
        <w:rPr>
          <w:rFonts w:asciiTheme="majorBidi" w:hAnsiTheme="majorBidi" w:cstheme="majorBidi"/>
        </w:rPr>
        <w:t xml:space="preserve">control of arterial pressure by using </w:t>
      </w:r>
      <w:r w:rsidR="00654068">
        <w:rPr>
          <w:rFonts w:asciiTheme="majorBidi" w:hAnsiTheme="majorBidi" w:cstheme="majorBidi"/>
        </w:rPr>
        <w:t xml:space="preserve">feedback </w:t>
      </w:r>
      <w:r w:rsidR="0057788E">
        <w:rPr>
          <w:rFonts w:asciiTheme="majorBidi" w:hAnsiTheme="majorBidi" w:cstheme="majorBidi"/>
        </w:rPr>
        <w:t>to regulate</w:t>
      </w:r>
      <w:r w:rsidR="005222DC">
        <w:rPr>
          <w:rFonts w:asciiTheme="majorBidi" w:hAnsiTheme="majorBidi" w:cstheme="majorBidi"/>
        </w:rPr>
        <w:t xml:space="preserve"> heart rate, </w:t>
      </w:r>
      <w:r w:rsidR="0084045B" w:rsidRPr="0084045B">
        <w:rPr>
          <w:rFonts w:asciiTheme="majorBidi" w:hAnsiTheme="majorBidi" w:cstheme="majorBidi"/>
        </w:rPr>
        <w:t>intracellular Ca</w:t>
      </w:r>
      <w:r w:rsidR="0084045B" w:rsidRPr="0084045B">
        <w:rPr>
          <w:rFonts w:asciiTheme="majorBidi" w:hAnsiTheme="majorBidi" w:cstheme="majorBidi"/>
          <w:vertAlign w:val="superscript"/>
        </w:rPr>
        <w:t>2+</w:t>
      </w:r>
      <w:r w:rsidR="0084045B" w:rsidRPr="0084045B">
        <w:rPr>
          <w:rFonts w:asciiTheme="majorBidi" w:hAnsiTheme="majorBidi" w:cstheme="majorBidi"/>
        </w:rPr>
        <w:t xml:space="preserve"> dynamics, the molecular-level function of both the thick and the thin myofilaments, and vascular tone</w:t>
      </w:r>
      <w:r w:rsidR="0084045B">
        <w:rPr>
          <w:rFonts w:asciiTheme="majorBidi" w:hAnsiTheme="majorBidi" w:cstheme="majorBidi"/>
        </w:rPr>
        <w:t xml:space="preserve">. </w:t>
      </w:r>
      <w:r w:rsidR="00904FEE">
        <w:rPr>
          <w:rFonts w:asciiTheme="majorBidi" w:hAnsiTheme="majorBidi" w:cstheme="majorBidi"/>
        </w:rPr>
        <w:t xml:space="preserve">In </w:t>
      </w:r>
      <w:r w:rsidR="004B092C">
        <w:rPr>
          <w:rFonts w:asciiTheme="majorBidi" w:hAnsiTheme="majorBidi" w:cstheme="majorBidi"/>
        </w:rPr>
        <w:t>th</w:t>
      </w:r>
      <w:r w:rsidR="00584FA5">
        <w:rPr>
          <w:rFonts w:asciiTheme="majorBidi" w:hAnsiTheme="majorBidi" w:cstheme="majorBidi"/>
        </w:rPr>
        <w:t xml:space="preserve">is paper, we extend </w:t>
      </w:r>
      <w:proofErr w:type="spellStart"/>
      <w:r w:rsidR="00584FA5">
        <w:rPr>
          <w:rFonts w:asciiTheme="majorBidi" w:hAnsiTheme="majorBidi" w:cstheme="majorBidi"/>
        </w:rPr>
        <w:t>PyMyoVent</w:t>
      </w:r>
      <w:proofErr w:type="spellEnd"/>
      <w:r w:rsidR="00584FA5">
        <w:rPr>
          <w:rFonts w:asciiTheme="majorBidi" w:hAnsiTheme="majorBidi" w:cstheme="majorBidi"/>
        </w:rPr>
        <w:t xml:space="preserve"> with concentric growth (wall thickening / thinning) and eccentric growth (chamber dilation / constriction) driven by cell</w:t>
      </w:r>
      <w:r w:rsidR="00AB7A0E">
        <w:rPr>
          <w:rFonts w:asciiTheme="majorBidi" w:hAnsiTheme="majorBidi" w:cstheme="majorBidi"/>
        </w:rPr>
        <w:t>ular</w:t>
      </w:r>
      <w:r w:rsidR="00584FA5">
        <w:rPr>
          <w:rFonts w:asciiTheme="majorBidi" w:hAnsiTheme="majorBidi" w:cstheme="majorBidi"/>
        </w:rPr>
        <w:t xml:space="preserve"> and molecular-level signals</w:t>
      </w:r>
      <w:r w:rsidR="005519C4">
        <w:rPr>
          <w:rFonts w:asciiTheme="majorBidi" w:hAnsiTheme="majorBidi" w:cstheme="majorBidi"/>
        </w:rPr>
        <w:t xml:space="preserve">. </w:t>
      </w:r>
      <w:r w:rsidR="00584FA5">
        <w:rPr>
          <w:rFonts w:asciiTheme="majorBidi" w:hAnsiTheme="majorBidi" w:cstheme="majorBidi"/>
        </w:rPr>
        <w:t xml:space="preserve">Specifically, concentric growth is controlled by </w:t>
      </w:r>
      <w:r w:rsidR="00D23B8C">
        <w:rPr>
          <w:rFonts w:asciiTheme="majorBidi" w:hAnsiTheme="majorBidi" w:cstheme="majorBidi"/>
        </w:rPr>
        <w:t>the</w:t>
      </w:r>
      <w:r w:rsidR="00217F49">
        <w:rPr>
          <w:rFonts w:asciiTheme="majorBidi" w:hAnsiTheme="majorBidi" w:cstheme="majorBidi"/>
        </w:rPr>
        <w:t xml:space="preserve"> energy used by the cells for contraction (expressed as </w:t>
      </w:r>
      <w:r w:rsidR="00584FA5">
        <w:rPr>
          <w:rFonts w:asciiTheme="majorBidi" w:hAnsiTheme="majorBidi" w:cstheme="majorBidi"/>
        </w:rPr>
        <w:t xml:space="preserve">myosin ATPase </w:t>
      </w:r>
      <w:r w:rsidR="00217F49">
        <w:rPr>
          <w:rFonts w:asciiTheme="majorBidi" w:hAnsiTheme="majorBidi" w:cstheme="majorBidi"/>
        </w:rPr>
        <w:t xml:space="preserve">normalized to myofibrillar </w:t>
      </w:r>
      <w:r w:rsidR="00F05F79">
        <w:rPr>
          <w:rFonts w:asciiTheme="majorBidi" w:hAnsiTheme="majorBidi" w:cstheme="majorBidi"/>
        </w:rPr>
        <w:t>volume</w:t>
      </w:r>
      <w:r w:rsidR="00217F49">
        <w:rPr>
          <w:rFonts w:asciiTheme="majorBidi" w:hAnsiTheme="majorBidi" w:cstheme="majorBidi"/>
        </w:rPr>
        <w:t xml:space="preserve">) </w:t>
      </w:r>
      <w:r w:rsidR="00D23B8C">
        <w:rPr>
          <w:rFonts w:asciiTheme="majorBidi" w:hAnsiTheme="majorBidi" w:cstheme="majorBidi"/>
        </w:rPr>
        <w:t>while eccentric growth responds to intracellular passive stress.</w:t>
      </w:r>
      <w:r w:rsidR="005128C6">
        <w:rPr>
          <w:rFonts w:asciiTheme="majorBidi" w:hAnsiTheme="majorBidi" w:cstheme="majorBidi"/>
        </w:rPr>
        <w:t xml:space="preserve"> </w:t>
      </w:r>
      <w:r w:rsidR="000B22DB">
        <w:rPr>
          <w:rFonts w:asciiTheme="majorBidi" w:hAnsiTheme="majorBidi" w:cstheme="majorBidi"/>
        </w:rPr>
        <w:t xml:space="preserve">The new </w:t>
      </w:r>
      <w:r w:rsidR="004B092C">
        <w:rPr>
          <w:rFonts w:asciiTheme="majorBidi" w:hAnsiTheme="majorBidi" w:cstheme="majorBidi"/>
        </w:rPr>
        <w:t xml:space="preserve">framework </w:t>
      </w:r>
      <w:r w:rsidR="00D23B8C">
        <w:rPr>
          <w:rFonts w:asciiTheme="majorBidi" w:hAnsiTheme="majorBidi" w:cstheme="majorBidi"/>
        </w:rPr>
        <w:t>reproduced</w:t>
      </w:r>
      <w:r w:rsidR="0062344A">
        <w:rPr>
          <w:rFonts w:asciiTheme="majorBidi" w:hAnsiTheme="majorBidi" w:cstheme="majorBidi"/>
        </w:rPr>
        <w:t xml:space="preserve"> </w:t>
      </w:r>
      <w:r w:rsidR="00D23B8C">
        <w:rPr>
          <w:rFonts w:asciiTheme="majorBidi" w:hAnsiTheme="majorBidi" w:cstheme="majorBidi"/>
        </w:rPr>
        <w:t xml:space="preserve">clinical measures of </w:t>
      </w:r>
      <w:r w:rsidR="007A203E">
        <w:rPr>
          <w:rFonts w:asciiTheme="majorBidi" w:hAnsiTheme="majorBidi" w:cstheme="majorBidi"/>
        </w:rPr>
        <w:t xml:space="preserve">LV growth </w:t>
      </w:r>
      <w:r w:rsidR="000E39EE">
        <w:rPr>
          <w:rFonts w:asciiTheme="majorBidi" w:hAnsiTheme="majorBidi" w:cstheme="majorBidi"/>
        </w:rPr>
        <w:t xml:space="preserve">in </w:t>
      </w:r>
      <w:r w:rsidR="00EC047A">
        <w:rPr>
          <w:rFonts w:asciiTheme="majorBidi" w:hAnsiTheme="majorBidi" w:cstheme="majorBidi"/>
        </w:rPr>
        <w:t>three types of valvular disease</w:t>
      </w:r>
      <w:r w:rsidR="0062344A">
        <w:rPr>
          <w:rFonts w:asciiTheme="majorBidi" w:hAnsiTheme="majorBidi" w:cstheme="majorBidi"/>
        </w:rPr>
        <w:t>,</w:t>
      </w:r>
      <w:r w:rsidR="00EC047A">
        <w:rPr>
          <w:rFonts w:asciiTheme="majorBidi" w:hAnsiTheme="majorBidi" w:cstheme="majorBidi"/>
        </w:rPr>
        <w:t xml:space="preserve"> namely aortic stenosis</w:t>
      </w:r>
      <w:commentRangeStart w:id="12"/>
      <w:commentRangeStart w:id="13"/>
      <w:commentRangeEnd w:id="12"/>
      <w:r w:rsidR="00D17217">
        <w:rPr>
          <w:rStyle w:val="CommentReference"/>
        </w:rPr>
        <w:commentReference w:id="12"/>
      </w:r>
      <w:commentRangeEnd w:id="13"/>
      <w:r w:rsidR="00FD6729">
        <w:rPr>
          <w:rStyle w:val="CommentReference"/>
        </w:rPr>
        <w:commentReference w:id="13"/>
      </w:r>
      <w:r w:rsidR="00EC047A">
        <w:rPr>
          <w:rFonts w:asciiTheme="majorBidi" w:hAnsiTheme="majorBidi" w:cstheme="majorBidi"/>
        </w:rPr>
        <w:t xml:space="preserve">, </w:t>
      </w:r>
      <w:r w:rsidR="00A62E4B">
        <w:rPr>
          <w:rFonts w:asciiTheme="majorBidi" w:hAnsiTheme="majorBidi" w:cstheme="majorBidi"/>
        </w:rPr>
        <w:t xml:space="preserve">aortic </w:t>
      </w:r>
      <w:r w:rsidR="00E33250">
        <w:rPr>
          <w:rFonts w:asciiTheme="majorBidi" w:hAnsiTheme="majorBidi" w:cstheme="majorBidi"/>
        </w:rPr>
        <w:t>insufficiency</w:t>
      </w:r>
      <w:r w:rsidR="00EC047A">
        <w:rPr>
          <w:rFonts w:asciiTheme="majorBidi" w:hAnsiTheme="majorBidi" w:cstheme="majorBidi"/>
        </w:rPr>
        <w:t xml:space="preserve">, and </w:t>
      </w:r>
      <w:r w:rsidR="00A62E4B">
        <w:rPr>
          <w:rFonts w:asciiTheme="majorBidi" w:hAnsiTheme="majorBidi" w:cstheme="majorBidi"/>
        </w:rPr>
        <w:t xml:space="preserve">mitral </w:t>
      </w:r>
      <w:r w:rsidR="00E33250">
        <w:rPr>
          <w:rFonts w:asciiTheme="majorBidi" w:hAnsiTheme="majorBidi" w:cstheme="majorBidi"/>
        </w:rPr>
        <w:t>insufficiency</w:t>
      </w:r>
      <w:r w:rsidR="00B96591">
        <w:rPr>
          <w:rFonts w:asciiTheme="majorBidi" w:hAnsiTheme="majorBidi" w:cstheme="majorBidi"/>
        </w:rPr>
        <w:t xml:space="preserve">. </w:t>
      </w:r>
      <w:r w:rsidR="00ED2F6C">
        <w:rPr>
          <w:rFonts w:asciiTheme="majorBidi" w:hAnsiTheme="majorBidi" w:cstheme="majorBidi"/>
        </w:rPr>
        <w:t>Furthermore</w:t>
      </w:r>
      <w:r w:rsidR="00F555C0">
        <w:rPr>
          <w:rFonts w:asciiTheme="majorBidi" w:hAnsiTheme="majorBidi" w:cstheme="majorBidi"/>
        </w:rPr>
        <w:t xml:space="preserve">, </w:t>
      </w:r>
      <w:r w:rsidR="00217F49">
        <w:rPr>
          <w:rFonts w:asciiTheme="majorBidi" w:hAnsiTheme="majorBidi" w:cstheme="majorBidi"/>
        </w:rPr>
        <w:t>simulations for each valvular disorder</w:t>
      </w:r>
      <w:r w:rsidR="00D23B8C">
        <w:rPr>
          <w:rFonts w:asciiTheme="majorBidi" w:hAnsiTheme="majorBidi" w:cstheme="majorBidi"/>
        </w:rPr>
        <w:t xml:space="preserve"> </w:t>
      </w:r>
      <w:r w:rsidR="00402155">
        <w:rPr>
          <w:rFonts w:asciiTheme="majorBidi" w:hAnsiTheme="majorBidi" w:cstheme="majorBidi"/>
        </w:rPr>
        <w:t>re</w:t>
      </w:r>
      <w:r w:rsidR="00D23B8C">
        <w:rPr>
          <w:rFonts w:asciiTheme="majorBidi" w:hAnsiTheme="majorBidi" w:cstheme="majorBidi"/>
        </w:rPr>
        <w:t>gained</w:t>
      </w:r>
      <w:r w:rsidR="00402155">
        <w:rPr>
          <w:rFonts w:asciiTheme="majorBidi" w:hAnsiTheme="majorBidi" w:cstheme="majorBidi"/>
        </w:rPr>
        <w:t xml:space="preserve"> LV size and function (reversal of growth) when </w:t>
      </w:r>
      <w:r w:rsidR="00BA6225">
        <w:rPr>
          <w:rFonts w:asciiTheme="majorBidi" w:hAnsiTheme="majorBidi" w:cstheme="majorBidi"/>
        </w:rPr>
        <w:t xml:space="preserve">the </w:t>
      </w:r>
      <w:r w:rsidR="00B47CB4">
        <w:rPr>
          <w:rFonts w:asciiTheme="majorBidi" w:hAnsiTheme="majorBidi" w:cstheme="majorBidi"/>
        </w:rPr>
        <w:t>disease</w:t>
      </w:r>
      <w:r w:rsidR="00D23B8C">
        <w:rPr>
          <w:rFonts w:asciiTheme="majorBidi" w:hAnsiTheme="majorBidi" w:cstheme="majorBidi"/>
        </w:rPr>
        <w:t>-mimicking</w:t>
      </w:r>
      <w:r w:rsidR="00B47CB4">
        <w:rPr>
          <w:rFonts w:asciiTheme="majorBidi" w:hAnsiTheme="majorBidi" w:cstheme="majorBidi"/>
        </w:rPr>
        <w:t xml:space="preserve"> perturbation</w:t>
      </w:r>
      <w:r w:rsidR="0027144D">
        <w:rPr>
          <w:rFonts w:asciiTheme="majorBidi" w:hAnsiTheme="majorBidi" w:cstheme="majorBidi"/>
        </w:rPr>
        <w:t xml:space="preserve"> was removed. </w:t>
      </w:r>
      <w:r w:rsidR="00C0488B">
        <w:rPr>
          <w:rFonts w:asciiTheme="majorBidi" w:hAnsiTheme="majorBidi" w:cstheme="majorBidi"/>
        </w:rPr>
        <w:t>In</w:t>
      </w:r>
      <w:r w:rsidR="00976922">
        <w:rPr>
          <w:rFonts w:asciiTheme="majorBidi" w:hAnsiTheme="majorBidi" w:cstheme="majorBidi"/>
        </w:rPr>
        <w:t xml:space="preserve"> conclusion, </w:t>
      </w:r>
      <w:r w:rsidR="00C0488B">
        <w:rPr>
          <w:rFonts w:asciiTheme="majorBidi" w:hAnsiTheme="majorBidi" w:cstheme="majorBidi"/>
        </w:rPr>
        <w:t>the</w:t>
      </w:r>
      <w:r w:rsidR="00217F49">
        <w:rPr>
          <w:rFonts w:asciiTheme="majorBidi" w:hAnsiTheme="majorBidi" w:cstheme="majorBidi"/>
        </w:rPr>
        <w:t xml:space="preserve"> simulations suggest </w:t>
      </w:r>
      <w:r w:rsidR="00D23B8C">
        <w:rPr>
          <w:rFonts w:asciiTheme="majorBidi" w:hAnsiTheme="majorBidi" w:cstheme="majorBidi"/>
        </w:rPr>
        <w:t xml:space="preserve">that </w:t>
      </w:r>
      <w:r w:rsidR="00976922">
        <w:rPr>
          <w:rFonts w:asciiTheme="majorBidi" w:hAnsiTheme="majorBidi" w:cstheme="majorBidi"/>
        </w:rPr>
        <w:t>myosin</w:t>
      </w:r>
      <w:r w:rsidR="009C4B05">
        <w:rPr>
          <w:rFonts w:asciiTheme="majorBidi" w:hAnsiTheme="majorBidi" w:cstheme="majorBidi"/>
        </w:rPr>
        <w:t xml:space="preserve"> ATPase</w:t>
      </w:r>
      <w:r w:rsidR="00232125">
        <w:rPr>
          <w:rFonts w:asciiTheme="majorBidi" w:hAnsiTheme="majorBidi" w:cstheme="majorBidi"/>
        </w:rPr>
        <w:t xml:space="preserve"> </w:t>
      </w:r>
      <w:r w:rsidR="00D23B8C">
        <w:rPr>
          <w:rFonts w:asciiTheme="majorBidi" w:hAnsiTheme="majorBidi" w:cstheme="majorBidi"/>
        </w:rPr>
        <w:t xml:space="preserve">normalized to </w:t>
      </w:r>
      <w:r w:rsidR="00232125">
        <w:rPr>
          <w:rFonts w:asciiTheme="majorBidi" w:hAnsiTheme="majorBidi" w:cstheme="majorBidi"/>
        </w:rPr>
        <w:t>myofibrillar</w:t>
      </w:r>
      <w:r w:rsidR="009C4B05">
        <w:rPr>
          <w:rFonts w:asciiTheme="majorBidi" w:hAnsiTheme="majorBidi" w:cstheme="majorBidi"/>
        </w:rPr>
        <w:t xml:space="preserve"> </w:t>
      </w:r>
      <w:r w:rsidR="00F05F79">
        <w:rPr>
          <w:rFonts w:asciiTheme="majorBidi" w:hAnsiTheme="majorBidi" w:cstheme="majorBidi"/>
        </w:rPr>
        <w:t xml:space="preserve">volume </w:t>
      </w:r>
      <w:r w:rsidR="00232125">
        <w:rPr>
          <w:rFonts w:asciiTheme="majorBidi" w:hAnsiTheme="majorBidi" w:cstheme="majorBidi"/>
        </w:rPr>
        <w:t xml:space="preserve">and </w:t>
      </w:r>
      <w:r w:rsidR="00815846">
        <w:rPr>
          <w:rFonts w:asciiTheme="majorBidi" w:hAnsiTheme="majorBidi" w:cstheme="majorBidi"/>
        </w:rPr>
        <w:t>intr</w:t>
      </w:r>
      <w:r w:rsidR="000774DE">
        <w:rPr>
          <w:rFonts w:asciiTheme="majorBidi" w:hAnsiTheme="majorBidi" w:cstheme="majorBidi"/>
        </w:rPr>
        <w:t>a</w:t>
      </w:r>
      <w:r w:rsidR="00815846">
        <w:rPr>
          <w:rFonts w:asciiTheme="majorBidi" w:hAnsiTheme="majorBidi" w:cstheme="majorBidi"/>
        </w:rPr>
        <w:t>cellular</w:t>
      </w:r>
      <w:r w:rsidR="00232125">
        <w:rPr>
          <w:rFonts w:asciiTheme="majorBidi" w:hAnsiTheme="majorBidi" w:cstheme="majorBidi"/>
        </w:rPr>
        <w:t xml:space="preserve"> </w:t>
      </w:r>
      <w:r w:rsidR="00815846">
        <w:rPr>
          <w:rFonts w:asciiTheme="majorBidi" w:hAnsiTheme="majorBidi" w:cstheme="majorBidi"/>
        </w:rPr>
        <w:t xml:space="preserve">passive stress </w:t>
      </w:r>
      <w:r w:rsidR="00C0488B">
        <w:rPr>
          <w:rFonts w:asciiTheme="majorBidi" w:hAnsiTheme="majorBidi" w:cstheme="majorBidi"/>
        </w:rPr>
        <w:t xml:space="preserve">can </w:t>
      </w:r>
      <w:r w:rsidR="00232169">
        <w:rPr>
          <w:rFonts w:asciiTheme="majorBidi" w:hAnsiTheme="majorBidi" w:cstheme="majorBidi"/>
        </w:rPr>
        <w:t xml:space="preserve">be </w:t>
      </w:r>
      <w:r w:rsidR="00C0488B">
        <w:rPr>
          <w:rFonts w:asciiTheme="majorBidi" w:hAnsiTheme="majorBidi" w:cstheme="majorBidi"/>
        </w:rPr>
        <w:t xml:space="preserve">used </w:t>
      </w:r>
      <w:r w:rsidR="00D23B8C">
        <w:rPr>
          <w:rFonts w:asciiTheme="majorBidi" w:hAnsiTheme="majorBidi" w:cstheme="majorBidi"/>
        </w:rPr>
        <w:t>to drive concentric and eccentric growth in simulations of</w:t>
      </w:r>
      <w:r w:rsidR="00B47CB4">
        <w:rPr>
          <w:rFonts w:asciiTheme="majorBidi" w:hAnsiTheme="majorBidi" w:cstheme="majorBidi"/>
        </w:rPr>
        <w:t xml:space="preserve"> </w:t>
      </w:r>
      <w:commentRangeStart w:id="14"/>
      <w:commentRangeStart w:id="15"/>
      <w:r w:rsidR="00217F49">
        <w:rPr>
          <w:rFonts w:asciiTheme="majorBidi" w:hAnsiTheme="majorBidi" w:cstheme="majorBidi"/>
        </w:rPr>
        <w:t>valve disease</w:t>
      </w:r>
      <w:r w:rsidR="00815846">
        <w:rPr>
          <w:rFonts w:asciiTheme="majorBidi" w:hAnsiTheme="majorBidi" w:cstheme="majorBidi"/>
        </w:rPr>
        <w:t>.</w:t>
      </w:r>
      <w:commentRangeEnd w:id="14"/>
      <w:r w:rsidR="00217F49">
        <w:rPr>
          <w:rStyle w:val="CommentReference"/>
        </w:rPr>
        <w:commentReference w:id="14"/>
      </w:r>
      <w:commentRangeEnd w:id="15"/>
      <w:r w:rsidR="00547A97">
        <w:rPr>
          <w:rStyle w:val="CommentReference"/>
        </w:rPr>
        <w:commentReference w:id="15"/>
      </w:r>
    </w:p>
    <w:p w14:paraId="096A82B9" w14:textId="1FB007FD" w:rsidR="00E35DD7" w:rsidRPr="00B95524" w:rsidRDefault="00E35DD7" w:rsidP="00F34279">
      <w:pPr>
        <w:spacing w:line="240" w:lineRule="auto"/>
        <w:rPr>
          <w:rFonts w:asciiTheme="majorBidi" w:hAnsiTheme="majorBidi" w:cstheme="majorBidi"/>
          <w:szCs w:val="24"/>
        </w:rPr>
      </w:pPr>
    </w:p>
    <w:p w14:paraId="31FD1173" w14:textId="52E421C8" w:rsidR="00E35DD7" w:rsidRPr="00B95524" w:rsidRDefault="00E35DD7" w:rsidP="00F34279">
      <w:pPr>
        <w:spacing w:after="200" w:line="240" w:lineRule="auto"/>
        <w:rPr>
          <w:rFonts w:asciiTheme="majorBidi" w:hAnsiTheme="majorBidi" w:cstheme="majorBidi"/>
          <w:szCs w:val="24"/>
        </w:rPr>
      </w:pPr>
      <w:r w:rsidRPr="00B95524">
        <w:rPr>
          <w:rFonts w:asciiTheme="majorBidi" w:hAnsiTheme="majorBidi" w:cstheme="majorBidi"/>
          <w:b/>
          <w:szCs w:val="24"/>
        </w:rPr>
        <w:br w:type="page"/>
      </w:r>
    </w:p>
    <w:p w14:paraId="57F6A29A" w14:textId="77777777" w:rsidR="00EA3D3C" w:rsidRPr="00B95524" w:rsidRDefault="00EA3D3C"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Introduction</w:t>
      </w:r>
    </w:p>
    <w:p w14:paraId="2650C39B" w14:textId="23DC3A05" w:rsidR="00F379F1" w:rsidRPr="00B95524" w:rsidRDefault="00A55053" w:rsidP="00F34279">
      <w:pPr>
        <w:spacing w:line="240" w:lineRule="auto"/>
        <w:jc w:val="both"/>
        <w:rPr>
          <w:rFonts w:asciiTheme="majorBidi" w:hAnsiTheme="majorBidi" w:cstheme="majorBidi"/>
          <w:szCs w:val="24"/>
        </w:rPr>
      </w:pPr>
      <w:r>
        <w:rPr>
          <w:rFonts w:asciiTheme="majorBidi" w:hAnsiTheme="majorBidi" w:cstheme="majorBidi"/>
          <w:szCs w:val="24"/>
        </w:rPr>
        <w:t>The h</w:t>
      </w:r>
      <w:r w:rsidR="006D68F9" w:rsidRPr="00B95524">
        <w:rPr>
          <w:rFonts w:asciiTheme="majorBidi" w:hAnsiTheme="majorBidi" w:cstheme="majorBidi"/>
          <w:szCs w:val="24"/>
        </w:rPr>
        <w:t xml:space="preserve">eart </w:t>
      </w:r>
      <w:proofErr w:type="gramStart"/>
      <w:r>
        <w:rPr>
          <w:rFonts w:asciiTheme="majorBidi" w:hAnsiTheme="majorBidi" w:cstheme="majorBidi"/>
          <w:szCs w:val="24"/>
        </w:rPr>
        <w:t>is able to</w:t>
      </w:r>
      <w:proofErr w:type="gramEnd"/>
      <w:r>
        <w:rPr>
          <w:rFonts w:asciiTheme="majorBidi" w:hAnsiTheme="majorBidi" w:cstheme="majorBidi"/>
          <w:szCs w:val="24"/>
        </w:rPr>
        <w:t xml:space="preserve"> adapt</w:t>
      </w:r>
      <w:r w:rsidR="00F248E0" w:rsidRPr="00B95524">
        <w:rPr>
          <w:rFonts w:asciiTheme="majorBidi" w:hAnsiTheme="majorBidi" w:cstheme="majorBidi"/>
          <w:szCs w:val="24"/>
        </w:rPr>
        <w:t xml:space="preserve"> its shape and </w:t>
      </w:r>
      <w:r w:rsidR="004F031C" w:rsidRPr="00B95524">
        <w:rPr>
          <w:rFonts w:asciiTheme="majorBidi" w:hAnsiTheme="majorBidi" w:cstheme="majorBidi"/>
          <w:szCs w:val="24"/>
        </w:rPr>
        <w:t>size</w:t>
      </w:r>
      <w:r w:rsidR="00F248E0" w:rsidRPr="00B95524">
        <w:rPr>
          <w:rFonts w:asciiTheme="majorBidi" w:hAnsiTheme="majorBidi" w:cstheme="majorBidi"/>
          <w:szCs w:val="24"/>
        </w:rPr>
        <w:t xml:space="preserve"> in response</w:t>
      </w:r>
      <w:r>
        <w:rPr>
          <w:rFonts w:asciiTheme="majorBidi" w:hAnsiTheme="majorBidi" w:cstheme="majorBidi"/>
          <w:szCs w:val="24"/>
        </w:rPr>
        <w:t xml:space="preserve"> to pathological conditions, such as</w:t>
      </w:r>
      <w:r w:rsidR="00F248E0" w:rsidRPr="00B95524">
        <w:rPr>
          <w:rFonts w:asciiTheme="majorBidi" w:hAnsiTheme="majorBidi" w:cstheme="majorBidi"/>
          <w:szCs w:val="24"/>
        </w:rPr>
        <w:t xml:space="preserve"> altered ventricular loading </w:t>
      </w:r>
      <w:r>
        <w:rPr>
          <w:rFonts w:asciiTheme="majorBidi" w:hAnsiTheme="majorBidi" w:cstheme="majorBidi"/>
          <w:szCs w:val="24"/>
        </w:rPr>
        <w:t>from valvular disease.</w:t>
      </w:r>
      <w:r w:rsidR="00001C1C" w:rsidRPr="00B95524">
        <w:rPr>
          <w:rFonts w:asciiTheme="majorBidi" w:hAnsiTheme="majorBidi" w:cstheme="majorBidi"/>
          <w:szCs w:val="24"/>
        </w:rPr>
        <w:t xml:space="preserve"> </w:t>
      </w:r>
      <w:r>
        <w:rPr>
          <w:rFonts w:asciiTheme="majorBidi" w:hAnsiTheme="majorBidi" w:cstheme="majorBidi"/>
          <w:szCs w:val="24"/>
        </w:rPr>
        <w:t>This process is referred to as</w:t>
      </w:r>
      <w:r w:rsidR="00001C1C" w:rsidRPr="00B95524">
        <w:rPr>
          <w:rFonts w:asciiTheme="majorBidi" w:hAnsiTheme="majorBidi" w:cstheme="majorBidi"/>
          <w:szCs w:val="24"/>
        </w:rPr>
        <w:t xml:space="preserve"> </w:t>
      </w:r>
      <w:r w:rsidR="004F031C" w:rsidRPr="00B95524">
        <w:rPr>
          <w:rFonts w:asciiTheme="majorBidi" w:hAnsiTheme="majorBidi" w:cstheme="majorBidi"/>
          <w:szCs w:val="24"/>
        </w:rPr>
        <w:t xml:space="preserve">cardiac </w:t>
      </w:r>
      <w:r w:rsidR="00A2651B" w:rsidRPr="00B95524">
        <w:rPr>
          <w:rFonts w:asciiTheme="majorBidi" w:hAnsiTheme="majorBidi" w:cstheme="majorBidi"/>
          <w:szCs w:val="24"/>
        </w:rPr>
        <w:t>growth</w:t>
      </w:r>
      <w:r>
        <w:rPr>
          <w:rFonts w:asciiTheme="majorBidi" w:hAnsiTheme="majorBidi" w:cstheme="majorBidi"/>
          <w:szCs w:val="24"/>
        </w:rPr>
        <w:t xml:space="preserve"> and remodeling</w:t>
      </w:r>
      <w:r w:rsidR="00365B9C">
        <w:rPr>
          <w:rFonts w:asciiTheme="majorBidi" w:hAnsiTheme="majorBidi" w:cstheme="majorBidi"/>
          <w:szCs w:val="24"/>
        </w:rPr>
        <w:t xml:space="preserve"> </w:t>
      </w:r>
      <w:r w:rsidR="00365B9C">
        <w:rPr>
          <w:rFonts w:asciiTheme="majorBidi" w:hAnsiTheme="majorBidi" w:cstheme="majorBidi"/>
          <w:szCs w:val="24"/>
        </w:rPr>
        <w:fldChar w:fldCharType="begin">
          <w:fldData xml:space="preserve">PEVuZE5vdGU+PENpdGU+PEF1dGhvcj5GcmV5PC9BdXRob3I+PFllYXI+MjAwMzwvWWVhcj48UmVj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PEVuZE5vdGU+PENpdGU+PEF1dGhvcj5GcmV5PC9BdXRob3I+PFllYXI+MjAwMzwvWWVhcj48UmVj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00365B9C">
        <w:rPr>
          <w:rFonts w:asciiTheme="majorBidi" w:hAnsiTheme="majorBidi" w:cstheme="majorBidi"/>
          <w:szCs w:val="24"/>
        </w:rPr>
      </w:r>
      <w:r w:rsidR="00365B9C">
        <w:rPr>
          <w:rFonts w:asciiTheme="majorBidi" w:hAnsiTheme="majorBidi" w:cstheme="majorBidi"/>
          <w:szCs w:val="24"/>
        </w:rPr>
        <w:fldChar w:fldCharType="separate"/>
      </w:r>
      <w:r w:rsidR="00CF3478">
        <w:rPr>
          <w:rFonts w:asciiTheme="majorBidi" w:hAnsiTheme="majorBidi" w:cstheme="majorBidi"/>
          <w:noProof/>
          <w:szCs w:val="24"/>
        </w:rPr>
        <w:t>(Frey and Olson, 2003; Pitoulis and Terracciano, 2020)</w:t>
      </w:r>
      <w:r w:rsidR="00365B9C">
        <w:rPr>
          <w:rFonts w:asciiTheme="majorBidi" w:hAnsiTheme="majorBidi" w:cstheme="majorBidi"/>
          <w:szCs w:val="24"/>
        </w:rPr>
        <w:fldChar w:fldCharType="end"/>
      </w:r>
      <w:r w:rsidR="00365B9C">
        <w:rPr>
          <w:rFonts w:asciiTheme="majorBidi" w:hAnsiTheme="majorBidi" w:cstheme="majorBidi"/>
          <w:szCs w:val="24"/>
        </w:rPr>
        <w:t>.</w:t>
      </w:r>
      <w:r w:rsidR="00A2651B" w:rsidRPr="00B95524">
        <w:rPr>
          <w:rFonts w:asciiTheme="majorBidi" w:hAnsiTheme="majorBidi" w:cstheme="majorBidi"/>
          <w:szCs w:val="24"/>
        </w:rPr>
        <w:t xml:space="preserve"> </w:t>
      </w:r>
      <w:commentRangeStart w:id="16"/>
      <w:r w:rsidR="008F6063" w:rsidRPr="00B95524">
        <w:rPr>
          <w:rFonts w:asciiTheme="majorBidi" w:hAnsiTheme="majorBidi" w:cstheme="majorBidi"/>
          <w:szCs w:val="24"/>
        </w:rPr>
        <w:t>Based on</w:t>
      </w:r>
      <w:r w:rsidR="008D434B" w:rsidRPr="00B95524">
        <w:rPr>
          <w:rFonts w:asciiTheme="majorBidi" w:hAnsiTheme="majorBidi" w:cstheme="majorBidi"/>
          <w:szCs w:val="24"/>
        </w:rPr>
        <w:t xml:space="preserve"> </w:t>
      </w:r>
      <w:r>
        <w:rPr>
          <w:rFonts w:asciiTheme="majorBidi" w:hAnsiTheme="majorBidi" w:cstheme="majorBidi"/>
          <w:szCs w:val="24"/>
        </w:rPr>
        <w:t xml:space="preserve">the </w:t>
      </w:r>
      <w:r w:rsidR="008D434B" w:rsidRPr="00B95524">
        <w:rPr>
          <w:rFonts w:asciiTheme="majorBidi" w:hAnsiTheme="majorBidi" w:cstheme="majorBidi"/>
          <w:szCs w:val="24"/>
        </w:rPr>
        <w:t xml:space="preserve">ventricular </w:t>
      </w:r>
      <w:r w:rsidR="008F6063" w:rsidRPr="00B95524">
        <w:rPr>
          <w:rFonts w:asciiTheme="majorBidi" w:hAnsiTheme="majorBidi" w:cstheme="majorBidi"/>
          <w:szCs w:val="24"/>
        </w:rPr>
        <w:t>geometry</w:t>
      </w:r>
      <w:r w:rsidR="009E7F0D" w:rsidRPr="00B95524">
        <w:rPr>
          <w:rFonts w:asciiTheme="majorBidi" w:hAnsiTheme="majorBidi" w:cstheme="majorBidi"/>
          <w:szCs w:val="24"/>
        </w:rPr>
        <w:t xml:space="preserve">, </w:t>
      </w:r>
      <w:r w:rsidR="00A2651B" w:rsidRPr="00B95524">
        <w:rPr>
          <w:rFonts w:asciiTheme="majorBidi" w:hAnsiTheme="majorBidi" w:cstheme="majorBidi"/>
          <w:szCs w:val="24"/>
        </w:rPr>
        <w:t xml:space="preserve">there are two </w:t>
      </w:r>
      <w:r w:rsidR="00C54FC1" w:rsidRPr="00B95524">
        <w:rPr>
          <w:rFonts w:asciiTheme="majorBidi" w:hAnsiTheme="majorBidi" w:cstheme="majorBidi"/>
          <w:szCs w:val="24"/>
        </w:rPr>
        <w:t xml:space="preserve">conventional types of </w:t>
      </w:r>
      <w:r w:rsidR="007B6722" w:rsidRPr="00B95524">
        <w:rPr>
          <w:rFonts w:asciiTheme="majorBidi" w:hAnsiTheme="majorBidi" w:cstheme="majorBidi"/>
          <w:szCs w:val="24"/>
        </w:rPr>
        <w:t>growth</w:t>
      </w:r>
      <w:r w:rsidR="0097520C">
        <w:rPr>
          <w:rFonts w:asciiTheme="majorBidi" w:hAnsiTheme="majorBidi" w:cstheme="majorBidi"/>
          <w:szCs w:val="24"/>
        </w:rPr>
        <w:t>,</w:t>
      </w:r>
      <w:r w:rsidR="00D25AB4">
        <w:rPr>
          <w:rFonts w:asciiTheme="majorBidi" w:hAnsiTheme="majorBidi" w:cstheme="majorBidi"/>
          <w:szCs w:val="24"/>
        </w:rPr>
        <w:t xml:space="preserve"> namely concentric and eccentric growth. The former</w:t>
      </w:r>
      <w:r w:rsidR="00A901D4" w:rsidRPr="00B95524">
        <w:rPr>
          <w:rFonts w:asciiTheme="majorBidi" w:hAnsiTheme="majorBidi" w:cstheme="majorBidi"/>
          <w:szCs w:val="24"/>
        </w:rPr>
        <w:t xml:space="preserve"> </w:t>
      </w:r>
      <w:r w:rsidR="004A2674" w:rsidRPr="00B95524">
        <w:rPr>
          <w:rFonts w:asciiTheme="majorBidi" w:hAnsiTheme="majorBidi" w:cstheme="majorBidi"/>
          <w:szCs w:val="24"/>
        </w:rPr>
        <w:t xml:space="preserve">is defined </w:t>
      </w:r>
      <w:r>
        <w:rPr>
          <w:rFonts w:asciiTheme="majorBidi" w:hAnsiTheme="majorBidi" w:cstheme="majorBidi"/>
          <w:szCs w:val="24"/>
        </w:rPr>
        <w:t>by wall thickening</w:t>
      </w:r>
      <w:r w:rsidR="005067AD" w:rsidRPr="00B95524">
        <w:rPr>
          <w:rFonts w:asciiTheme="majorBidi" w:hAnsiTheme="majorBidi" w:cstheme="majorBidi"/>
          <w:szCs w:val="24"/>
        </w:rPr>
        <w:t xml:space="preserve"> and</w:t>
      </w:r>
      <w:r>
        <w:rPr>
          <w:rFonts w:asciiTheme="majorBidi" w:hAnsiTheme="majorBidi" w:cstheme="majorBidi"/>
          <w:szCs w:val="24"/>
        </w:rPr>
        <w:t xml:space="preserve"> an</w:t>
      </w:r>
      <w:r w:rsidR="005067AD" w:rsidRPr="00B95524">
        <w:rPr>
          <w:rFonts w:asciiTheme="majorBidi" w:hAnsiTheme="majorBidi" w:cstheme="majorBidi"/>
          <w:szCs w:val="24"/>
        </w:rPr>
        <w:t xml:space="preserve"> increase </w:t>
      </w:r>
      <w:r>
        <w:rPr>
          <w:rFonts w:asciiTheme="majorBidi" w:hAnsiTheme="majorBidi" w:cstheme="majorBidi"/>
          <w:szCs w:val="24"/>
        </w:rPr>
        <w:t>in</w:t>
      </w:r>
      <w:r w:rsidRPr="00B95524">
        <w:rPr>
          <w:rFonts w:asciiTheme="majorBidi" w:hAnsiTheme="majorBidi" w:cstheme="majorBidi"/>
          <w:szCs w:val="24"/>
        </w:rPr>
        <w:t xml:space="preserve"> </w:t>
      </w:r>
      <w:r w:rsidR="0036541B" w:rsidRPr="00B95524">
        <w:rPr>
          <w:rFonts w:asciiTheme="majorBidi" w:hAnsiTheme="majorBidi" w:cstheme="majorBidi"/>
          <w:szCs w:val="24"/>
        </w:rPr>
        <w:t>ventricular mass</w:t>
      </w:r>
      <w:r>
        <w:rPr>
          <w:rFonts w:asciiTheme="majorBidi" w:hAnsiTheme="majorBidi" w:cstheme="majorBidi"/>
          <w:szCs w:val="24"/>
        </w:rPr>
        <w:t>,</w:t>
      </w:r>
      <w:r w:rsidR="00B96D69" w:rsidRPr="00B95524">
        <w:rPr>
          <w:rFonts w:asciiTheme="majorBidi" w:hAnsiTheme="majorBidi" w:cstheme="majorBidi"/>
          <w:szCs w:val="24"/>
        </w:rPr>
        <w:t xml:space="preserve"> </w:t>
      </w:r>
      <w:r w:rsidRPr="00B95524">
        <w:rPr>
          <w:rFonts w:asciiTheme="majorBidi" w:hAnsiTheme="majorBidi" w:cstheme="majorBidi"/>
          <w:szCs w:val="24"/>
        </w:rPr>
        <w:t xml:space="preserve">due </w:t>
      </w:r>
      <w:r>
        <w:rPr>
          <w:rFonts w:asciiTheme="majorBidi" w:hAnsiTheme="majorBidi" w:cstheme="majorBidi"/>
          <w:szCs w:val="24"/>
        </w:rPr>
        <w:t xml:space="preserve">to the </w:t>
      </w:r>
      <w:r w:rsidRPr="00B95524">
        <w:rPr>
          <w:rFonts w:asciiTheme="majorBidi" w:hAnsiTheme="majorBidi" w:cstheme="majorBidi"/>
          <w:szCs w:val="24"/>
        </w:rPr>
        <w:t>deposition of sarcomeres in parallel</w:t>
      </w:r>
      <w:r>
        <w:rPr>
          <w:rFonts w:asciiTheme="majorBidi" w:hAnsiTheme="majorBidi" w:cstheme="majorBidi"/>
          <w:szCs w:val="24"/>
        </w:rPr>
        <w:t>,</w:t>
      </w:r>
      <w:r w:rsidRPr="00B95524">
        <w:rPr>
          <w:rFonts w:asciiTheme="majorBidi" w:hAnsiTheme="majorBidi" w:cstheme="majorBidi"/>
          <w:szCs w:val="24"/>
        </w:rPr>
        <w:t xml:space="preserve"> </w:t>
      </w:r>
      <w:r w:rsidR="00B96D69" w:rsidRPr="00B95524">
        <w:rPr>
          <w:rFonts w:asciiTheme="majorBidi" w:hAnsiTheme="majorBidi" w:cstheme="majorBidi"/>
          <w:szCs w:val="24"/>
        </w:rPr>
        <w:t xml:space="preserve">with </w:t>
      </w:r>
      <w:r>
        <w:rPr>
          <w:rFonts w:asciiTheme="majorBidi" w:hAnsiTheme="majorBidi" w:cstheme="majorBidi"/>
          <w:szCs w:val="24"/>
        </w:rPr>
        <w:t>little</w:t>
      </w:r>
      <w:r w:rsidRPr="00B95524">
        <w:rPr>
          <w:rFonts w:asciiTheme="majorBidi" w:hAnsiTheme="majorBidi" w:cstheme="majorBidi"/>
          <w:szCs w:val="24"/>
        </w:rPr>
        <w:t xml:space="preserve"> </w:t>
      </w:r>
      <w:r w:rsidR="00B96D69" w:rsidRPr="00B95524">
        <w:rPr>
          <w:rFonts w:asciiTheme="majorBidi" w:hAnsiTheme="majorBidi" w:cstheme="majorBidi"/>
          <w:szCs w:val="24"/>
        </w:rPr>
        <w:t>or no change in the ventricular chamber size</w:t>
      </w:r>
      <w:r w:rsidR="00C121CE" w:rsidRPr="00B95524">
        <w:rPr>
          <w:rFonts w:asciiTheme="majorBidi" w:hAnsiTheme="majorBidi" w:cstheme="majorBidi"/>
          <w:szCs w:val="24"/>
        </w:rPr>
        <w:t xml:space="preserve"> </w:t>
      </w:r>
      <w:r w:rsidR="002100E7" w:rsidRPr="00B95524">
        <w:rPr>
          <w:rFonts w:asciiTheme="majorBidi" w:hAnsiTheme="majorBidi" w:cstheme="majorBidi"/>
          <w:szCs w:val="24"/>
        </w:rPr>
        <w:fldChar w:fldCharType="begin"/>
      </w:r>
      <w:r w:rsidR="00CF3478">
        <w:rPr>
          <w:rFonts w:asciiTheme="majorBidi" w:hAnsiTheme="majorBidi" w:cstheme="majorBidi"/>
          <w:szCs w:val="24"/>
        </w:rPr>
        <w:instrText xml:space="preserve"> ADDIN EN.CITE &lt;EndNote&gt;&lt;Cite&gt;&lt;Author&gt;Hill&lt;/Author&gt;&lt;Year&gt;2008&lt;/Year&gt;&lt;RecNum&gt;4&lt;/RecNum&gt;&lt;DisplayText&gt;(Hill and Olson, 2008)&lt;/DisplayText&gt;&lt;record&gt;&lt;rec-number&gt;4&lt;/rec-number&gt;&lt;foreign-keys&gt;&lt;key app="EN" db-id="xfaazxx2fstraqetp5xxt2ff0zvrrftv0drf" timestamp="1633543763"&gt;4&lt;/key&gt;&lt;/foreign-keys&gt;&lt;ref-type name="Journal Article"&gt;17&lt;/ref-type&gt;&lt;contributors&gt;&lt;authors&gt;&lt;author&gt;Hill, J. A.&lt;/author&gt;&lt;author&gt;Olson, E. N.&lt;/author&gt;&lt;/authors&gt;&lt;/contributors&gt;&lt;auth-address&gt;Donald W. Reynolds Cardiovascular Clinical Research Center , University of Texas Southwestern Medical Center, Dallas, TX 75390-8573, USA. joseph.hill@utsouthwestern.edu&lt;/auth-address&gt;&lt;titles&gt;&lt;title&gt;Cardiac plasticity&lt;/title&gt;&lt;secondary-title&gt;N Engl J Med&lt;/secondary-title&gt;&lt;/titles&gt;&lt;periodical&gt;&lt;full-title&gt;N Engl J Med&lt;/full-title&gt;&lt;/periodical&gt;&lt;pages&gt;1370-80&lt;/pages&gt;&lt;volume&gt;358&lt;/volume&gt;&lt;number&gt;13&lt;/number&gt;&lt;edition&gt;2008/03/28&lt;/edition&gt;&lt;keywords&gt;&lt;keyword&gt;Cardiomegaly/etiology/*physiopathology&lt;/keyword&gt;&lt;keyword&gt;Extracellular Space/physiology&lt;/keyword&gt;&lt;keyword&gt;Heart/growth &amp;amp; development/*physiology&lt;/keyword&gt;&lt;keyword&gt;Humans&lt;/keyword&gt;&lt;keyword&gt;Myocardium/cytology&lt;/keyword&gt;&lt;keyword&gt;Myocytes, Cardiac/*physiology&lt;/keyword&gt;&lt;keyword&gt;Phenotype&lt;/keyword&gt;&lt;keyword&gt;Signal Transduction&lt;/keyword&gt;&lt;keyword&gt;Ventricular Remodeling&lt;/keyword&gt;&lt;/keywords&gt;&lt;dates&gt;&lt;year&gt;2008&lt;/year&gt;&lt;pub-dates&gt;&lt;date&gt;Mar 27&lt;/date&gt;&lt;/pub-dates&gt;&lt;/dates&gt;&lt;isbn&gt;1533-4406 (Electronic)&amp;#xD;0028-4793 (Linking)&lt;/isbn&gt;&lt;accession-num&gt;18367740&lt;/accession-num&gt;&lt;urls&gt;&lt;related-urls&gt;&lt;url&gt;https://www.ncbi.nlm.nih.gov/pubmed/18367740&lt;/url&gt;&lt;/related-urls&gt;&lt;/urls&gt;&lt;electronic-resource-num&gt;10.1056/NEJMra072139&lt;/electronic-resource-num&gt;&lt;/record&gt;&lt;/Cite&gt;&lt;/EndNote&gt;</w:instrText>
      </w:r>
      <w:r w:rsidR="002100E7" w:rsidRPr="00B95524">
        <w:rPr>
          <w:rFonts w:asciiTheme="majorBidi" w:hAnsiTheme="majorBidi" w:cstheme="majorBidi"/>
          <w:szCs w:val="24"/>
        </w:rPr>
        <w:fldChar w:fldCharType="separate"/>
      </w:r>
      <w:r w:rsidR="00CF3478">
        <w:rPr>
          <w:rFonts w:asciiTheme="majorBidi" w:hAnsiTheme="majorBidi" w:cstheme="majorBidi"/>
          <w:noProof/>
          <w:szCs w:val="24"/>
        </w:rPr>
        <w:t>(Hill and Olson, 2008)</w:t>
      </w:r>
      <w:r w:rsidR="002100E7" w:rsidRPr="00B95524">
        <w:rPr>
          <w:rFonts w:asciiTheme="majorBidi" w:hAnsiTheme="majorBidi" w:cstheme="majorBidi"/>
          <w:szCs w:val="24"/>
        </w:rPr>
        <w:fldChar w:fldCharType="end"/>
      </w:r>
      <w:r w:rsidR="00116DCB">
        <w:rPr>
          <w:rFonts w:asciiTheme="majorBidi" w:hAnsiTheme="majorBidi" w:cstheme="majorBidi"/>
          <w:szCs w:val="24"/>
        </w:rPr>
        <w:t xml:space="preserve">. </w:t>
      </w:r>
      <w:r w:rsidR="00AE77E0">
        <w:rPr>
          <w:rFonts w:asciiTheme="majorBidi" w:hAnsiTheme="majorBidi" w:cstheme="majorBidi"/>
          <w:szCs w:val="24"/>
        </w:rPr>
        <w:t xml:space="preserve">The latter, however, </w:t>
      </w:r>
      <w:r w:rsidR="006508C8" w:rsidRPr="00B95524">
        <w:rPr>
          <w:rFonts w:asciiTheme="majorBidi" w:hAnsiTheme="majorBidi" w:cstheme="majorBidi"/>
          <w:szCs w:val="24"/>
        </w:rPr>
        <w:t>is characterized</w:t>
      </w:r>
      <w:r w:rsidR="00C121CE" w:rsidRPr="00B95524">
        <w:rPr>
          <w:rFonts w:asciiTheme="majorBidi" w:hAnsiTheme="majorBidi" w:cstheme="majorBidi"/>
          <w:szCs w:val="24"/>
        </w:rPr>
        <w:t xml:space="preserve"> </w:t>
      </w:r>
      <w:r w:rsidR="006508C8" w:rsidRPr="00B95524">
        <w:rPr>
          <w:rFonts w:asciiTheme="majorBidi" w:hAnsiTheme="majorBidi" w:cstheme="majorBidi"/>
          <w:szCs w:val="24"/>
        </w:rPr>
        <w:t>by</w:t>
      </w:r>
      <w:r w:rsidR="009558CD" w:rsidRPr="00B95524">
        <w:rPr>
          <w:rFonts w:asciiTheme="majorBidi" w:hAnsiTheme="majorBidi" w:cstheme="majorBidi"/>
          <w:szCs w:val="24"/>
        </w:rPr>
        <w:t xml:space="preserve"> </w:t>
      </w:r>
      <w:r>
        <w:rPr>
          <w:rFonts w:asciiTheme="majorBidi" w:hAnsiTheme="majorBidi" w:cstheme="majorBidi"/>
          <w:szCs w:val="24"/>
        </w:rPr>
        <w:t xml:space="preserve">the </w:t>
      </w:r>
      <w:r w:rsidR="009558CD" w:rsidRPr="00B95524">
        <w:rPr>
          <w:rFonts w:asciiTheme="majorBidi" w:hAnsiTheme="majorBidi" w:cstheme="majorBidi"/>
          <w:szCs w:val="24"/>
        </w:rPr>
        <w:t>addition of sarcomeres in series</w:t>
      </w:r>
      <w:r>
        <w:rPr>
          <w:rFonts w:asciiTheme="majorBidi" w:hAnsiTheme="majorBidi" w:cstheme="majorBidi"/>
          <w:szCs w:val="24"/>
        </w:rPr>
        <w:t>,</w:t>
      </w:r>
      <w:r w:rsidR="009558CD" w:rsidRPr="00B95524">
        <w:rPr>
          <w:rFonts w:asciiTheme="majorBidi" w:hAnsiTheme="majorBidi" w:cstheme="majorBidi"/>
          <w:szCs w:val="24"/>
        </w:rPr>
        <w:t xml:space="preserve"> </w:t>
      </w:r>
      <w:r w:rsidR="006B0457" w:rsidRPr="00B95524">
        <w:rPr>
          <w:rFonts w:asciiTheme="majorBidi" w:hAnsiTheme="majorBidi" w:cstheme="majorBidi"/>
          <w:szCs w:val="24"/>
        </w:rPr>
        <w:t>which results in</w:t>
      </w:r>
      <w:r w:rsidR="006508C8" w:rsidRPr="00B95524">
        <w:rPr>
          <w:rFonts w:asciiTheme="majorBidi" w:hAnsiTheme="majorBidi" w:cstheme="majorBidi"/>
          <w:szCs w:val="24"/>
        </w:rPr>
        <w:t xml:space="preserve"> ventricular</w:t>
      </w:r>
      <w:r w:rsidR="00C121CE" w:rsidRPr="00B95524">
        <w:rPr>
          <w:rFonts w:asciiTheme="majorBidi" w:hAnsiTheme="majorBidi" w:cstheme="majorBidi"/>
          <w:szCs w:val="24"/>
        </w:rPr>
        <w:t xml:space="preserve"> </w:t>
      </w:r>
      <w:r w:rsidR="006508C8" w:rsidRPr="00B95524">
        <w:rPr>
          <w:rFonts w:asciiTheme="majorBidi" w:hAnsiTheme="majorBidi" w:cstheme="majorBidi"/>
          <w:szCs w:val="24"/>
        </w:rPr>
        <w:t>dilation</w:t>
      </w:r>
      <w:r>
        <w:rPr>
          <w:rFonts w:asciiTheme="majorBidi" w:hAnsiTheme="majorBidi" w:cstheme="majorBidi"/>
          <w:szCs w:val="24"/>
        </w:rPr>
        <w:t xml:space="preserve"> and</w:t>
      </w:r>
      <w:r w:rsidRPr="00B95524">
        <w:rPr>
          <w:rFonts w:asciiTheme="majorBidi" w:hAnsiTheme="majorBidi" w:cstheme="majorBidi"/>
          <w:szCs w:val="24"/>
        </w:rPr>
        <w:t xml:space="preserve"> </w:t>
      </w:r>
      <w:r w:rsidR="00FA1039" w:rsidRPr="00B95524">
        <w:rPr>
          <w:rFonts w:asciiTheme="majorBidi" w:hAnsiTheme="majorBidi" w:cstheme="majorBidi"/>
          <w:szCs w:val="24"/>
        </w:rPr>
        <w:t xml:space="preserve">elevated ventricular mass </w:t>
      </w:r>
      <w:r w:rsidR="006B0457" w:rsidRPr="00B95524">
        <w:rPr>
          <w:rFonts w:asciiTheme="majorBidi" w:hAnsiTheme="majorBidi" w:cstheme="majorBidi"/>
          <w:szCs w:val="24"/>
        </w:rPr>
        <w:t>with</w:t>
      </w:r>
      <w:r w:rsidR="00BC61C6" w:rsidRPr="00B95524">
        <w:rPr>
          <w:rFonts w:asciiTheme="majorBidi" w:hAnsiTheme="majorBidi" w:cstheme="majorBidi"/>
          <w:szCs w:val="24"/>
        </w:rPr>
        <w:t xml:space="preserve"> </w:t>
      </w:r>
      <w:r>
        <w:rPr>
          <w:rFonts w:asciiTheme="majorBidi" w:hAnsiTheme="majorBidi" w:cstheme="majorBidi"/>
          <w:szCs w:val="24"/>
        </w:rPr>
        <w:t>little</w:t>
      </w:r>
      <w:r w:rsidRPr="00B95524">
        <w:rPr>
          <w:rFonts w:asciiTheme="majorBidi" w:hAnsiTheme="majorBidi" w:cstheme="majorBidi"/>
          <w:szCs w:val="24"/>
        </w:rPr>
        <w:t xml:space="preserve"> </w:t>
      </w:r>
      <w:r w:rsidR="003D35D7" w:rsidRPr="00B95524">
        <w:rPr>
          <w:rFonts w:asciiTheme="majorBidi" w:hAnsiTheme="majorBidi" w:cstheme="majorBidi"/>
          <w:szCs w:val="24"/>
        </w:rPr>
        <w:t xml:space="preserve">or no change in the wall thickness </w:t>
      </w:r>
      <w:r w:rsidR="00FD6446" w:rsidRPr="00B95524">
        <w:rPr>
          <w:rFonts w:asciiTheme="majorBidi" w:hAnsiTheme="majorBidi" w:cstheme="majorBidi"/>
          <w:szCs w:val="24"/>
        </w:rPr>
        <w:fldChar w:fldCharType="begin"/>
      </w:r>
      <w:r w:rsidR="00CF3478">
        <w:rPr>
          <w:rFonts w:asciiTheme="majorBidi" w:hAnsiTheme="majorBidi" w:cstheme="majorBidi"/>
          <w:szCs w:val="24"/>
        </w:rPr>
        <w:instrText xml:space="preserve"> ADDIN EN.CITE &lt;EndNote&gt;&lt;Cite&gt;&lt;Author&gt;Hill&lt;/Author&gt;&lt;Year&gt;2008&lt;/Year&gt;&lt;RecNum&gt;4&lt;/RecNum&gt;&lt;DisplayText&gt;(Hill and Olson, 2008)&lt;/DisplayText&gt;&lt;record&gt;&lt;rec-number&gt;4&lt;/rec-number&gt;&lt;foreign-keys&gt;&lt;key app="EN" db-id="xfaazxx2fstraqetp5xxt2ff0zvrrftv0drf" timestamp="1633543763"&gt;4&lt;/key&gt;&lt;/foreign-keys&gt;&lt;ref-type name="Journal Article"&gt;17&lt;/ref-type&gt;&lt;contributors&gt;&lt;authors&gt;&lt;author&gt;Hill, J. A.&lt;/author&gt;&lt;author&gt;Olson, E. N.&lt;/author&gt;&lt;/authors&gt;&lt;/contributors&gt;&lt;auth-address&gt;Donald W. Reynolds Cardiovascular Clinical Research Center , University of Texas Southwestern Medical Center, Dallas, TX 75390-8573, USA. joseph.hill@utsouthwestern.edu&lt;/auth-address&gt;&lt;titles&gt;&lt;title&gt;Cardiac plasticity&lt;/title&gt;&lt;secondary-title&gt;N Engl J Med&lt;/secondary-title&gt;&lt;/titles&gt;&lt;periodical&gt;&lt;full-title&gt;N Engl J Med&lt;/full-title&gt;&lt;/periodical&gt;&lt;pages&gt;1370-80&lt;/pages&gt;&lt;volume&gt;358&lt;/volume&gt;&lt;number&gt;13&lt;/number&gt;&lt;edition&gt;2008/03/28&lt;/edition&gt;&lt;keywords&gt;&lt;keyword&gt;Cardiomegaly/etiology/*physiopathology&lt;/keyword&gt;&lt;keyword&gt;Extracellular Space/physiology&lt;/keyword&gt;&lt;keyword&gt;Heart/growth &amp;amp; development/*physiology&lt;/keyword&gt;&lt;keyword&gt;Humans&lt;/keyword&gt;&lt;keyword&gt;Myocardium/cytology&lt;/keyword&gt;&lt;keyword&gt;Myocytes, Cardiac/*physiology&lt;/keyword&gt;&lt;keyword&gt;Phenotype&lt;/keyword&gt;&lt;keyword&gt;Signal Transduction&lt;/keyword&gt;&lt;keyword&gt;Ventricular Remodeling&lt;/keyword&gt;&lt;/keywords&gt;&lt;dates&gt;&lt;year&gt;2008&lt;/year&gt;&lt;pub-dates&gt;&lt;date&gt;Mar 27&lt;/date&gt;&lt;/pub-dates&gt;&lt;/dates&gt;&lt;isbn&gt;1533-4406 (Electronic)&amp;#xD;0028-4793 (Linking)&lt;/isbn&gt;&lt;accession-num&gt;18367740&lt;/accession-num&gt;&lt;urls&gt;&lt;related-urls&gt;&lt;url&gt;https://www.ncbi.nlm.nih.gov/pubmed/18367740&lt;/url&gt;&lt;/related-urls&gt;&lt;/urls&gt;&lt;electronic-resource-num&gt;10.1056/NEJMra072139&lt;/electronic-resource-num&gt;&lt;/record&gt;&lt;/Cite&gt;&lt;/EndNote&gt;</w:instrText>
      </w:r>
      <w:r w:rsidR="00FD6446" w:rsidRPr="00B95524">
        <w:rPr>
          <w:rFonts w:asciiTheme="majorBidi" w:hAnsiTheme="majorBidi" w:cstheme="majorBidi"/>
          <w:szCs w:val="24"/>
        </w:rPr>
        <w:fldChar w:fldCharType="separate"/>
      </w:r>
      <w:r w:rsidR="00CF3478">
        <w:rPr>
          <w:rFonts w:asciiTheme="majorBidi" w:hAnsiTheme="majorBidi" w:cstheme="majorBidi"/>
          <w:noProof/>
          <w:szCs w:val="24"/>
        </w:rPr>
        <w:t>(Hill and Olson, 2008)</w:t>
      </w:r>
      <w:r w:rsidR="00FD6446" w:rsidRPr="00B95524">
        <w:rPr>
          <w:rFonts w:asciiTheme="majorBidi" w:hAnsiTheme="majorBidi" w:cstheme="majorBidi"/>
          <w:szCs w:val="24"/>
        </w:rPr>
        <w:fldChar w:fldCharType="end"/>
      </w:r>
      <w:r w:rsidR="003D35D7" w:rsidRPr="00B95524">
        <w:rPr>
          <w:rFonts w:asciiTheme="majorBidi" w:hAnsiTheme="majorBidi" w:cstheme="majorBidi"/>
          <w:szCs w:val="24"/>
        </w:rPr>
        <w:t xml:space="preserve">. </w:t>
      </w:r>
      <w:commentRangeEnd w:id="16"/>
      <w:r w:rsidR="00217F49">
        <w:rPr>
          <w:rStyle w:val="CommentReference"/>
        </w:rPr>
        <w:commentReference w:id="16"/>
      </w:r>
      <w:r w:rsidR="00FE17F9" w:rsidRPr="00B95524">
        <w:rPr>
          <w:rFonts w:asciiTheme="majorBidi" w:hAnsiTheme="majorBidi" w:cstheme="majorBidi"/>
          <w:szCs w:val="24"/>
        </w:rPr>
        <w:t xml:space="preserve">In general, </w:t>
      </w:r>
      <w:r w:rsidR="004C5284" w:rsidRPr="00B95524">
        <w:rPr>
          <w:rFonts w:asciiTheme="majorBidi" w:hAnsiTheme="majorBidi" w:cstheme="majorBidi"/>
          <w:szCs w:val="24"/>
        </w:rPr>
        <w:t xml:space="preserve">cardiac growth </w:t>
      </w:r>
      <w:r w:rsidR="009F459C" w:rsidRPr="00B95524">
        <w:rPr>
          <w:rFonts w:asciiTheme="majorBidi" w:hAnsiTheme="majorBidi" w:cstheme="majorBidi"/>
          <w:szCs w:val="24"/>
        </w:rPr>
        <w:t xml:space="preserve">initiates as an </w:t>
      </w:r>
      <w:r w:rsidR="008F2C46" w:rsidRPr="00B95524">
        <w:rPr>
          <w:rFonts w:asciiTheme="majorBidi" w:hAnsiTheme="majorBidi" w:cstheme="majorBidi"/>
          <w:szCs w:val="24"/>
        </w:rPr>
        <w:t xml:space="preserve">early adaptive response </w:t>
      </w:r>
      <w:r w:rsidR="00D55709" w:rsidRPr="00B95524">
        <w:rPr>
          <w:rFonts w:asciiTheme="majorBidi" w:hAnsiTheme="majorBidi" w:cstheme="majorBidi"/>
          <w:szCs w:val="24"/>
        </w:rPr>
        <w:t xml:space="preserve">to </w:t>
      </w:r>
      <w:r w:rsidR="000252CB">
        <w:rPr>
          <w:rFonts w:asciiTheme="majorBidi" w:hAnsiTheme="majorBidi" w:cstheme="majorBidi"/>
          <w:szCs w:val="24"/>
        </w:rPr>
        <w:t>valvular disease</w:t>
      </w:r>
      <w:r w:rsidR="00B84E1D">
        <w:rPr>
          <w:rFonts w:asciiTheme="majorBidi" w:hAnsiTheme="majorBidi" w:cstheme="majorBidi"/>
          <w:szCs w:val="24"/>
        </w:rPr>
        <w:t>s</w:t>
      </w:r>
      <w:r w:rsidR="009D5B73">
        <w:rPr>
          <w:rFonts w:asciiTheme="majorBidi" w:hAnsiTheme="majorBidi" w:cstheme="majorBidi"/>
          <w:szCs w:val="24"/>
        </w:rPr>
        <w:t xml:space="preserve">, but it can progress to heart failure if the </w:t>
      </w:r>
      <w:r w:rsidR="00F55FA7" w:rsidRPr="00B95524">
        <w:rPr>
          <w:rFonts w:asciiTheme="majorBidi" w:hAnsiTheme="majorBidi" w:cstheme="majorBidi"/>
          <w:szCs w:val="24"/>
        </w:rPr>
        <w:t xml:space="preserve">underlying cause </w:t>
      </w:r>
      <w:r w:rsidR="00B64657">
        <w:rPr>
          <w:rFonts w:asciiTheme="majorBidi" w:hAnsiTheme="majorBidi" w:cstheme="majorBidi"/>
          <w:szCs w:val="24"/>
        </w:rPr>
        <w:t>is left</w:t>
      </w:r>
      <w:r w:rsidR="006E6DFD" w:rsidRPr="00B95524">
        <w:rPr>
          <w:rFonts w:asciiTheme="majorBidi" w:hAnsiTheme="majorBidi" w:cstheme="majorBidi"/>
          <w:szCs w:val="24"/>
        </w:rPr>
        <w:t xml:space="preserve"> </w:t>
      </w:r>
      <w:r w:rsidR="00B64657">
        <w:rPr>
          <w:rFonts w:asciiTheme="majorBidi" w:hAnsiTheme="majorBidi" w:cstheme="majorBidi"/>
          <w:szCs w:val="24"/>
        </w:rPr>
        <w:t>un</w:t>
      </w:r>
      <w:r w:rsidR="006E6DFD" w:rsidRPr="00B95524">
        <w:rPr>
          <w:rFonts w:asciiTheme="majorBidi" w:hAnsiTheme="majorBidi" w:cstheme="majorBidi"/>
          <w:szCs w:val="24"/>
        </w:rPr>
        <w:t>resolve</w:t>
      </w:r>
      <w:r w:rsidR="00B64657">
        <w:rPr>
          <w:rFonts w:asciiTheme="majorBidi" w:hAnsiTheme="majorBidi" w:cstheme="majorBidi"/>
          <w:szCs w:val="24"/>
        </w:rPr>
        <w:t>d</w:t>
      </w:r>
      <w:r w:rsidR="006E6DFD" w:rsidRPr="00B95524">
        <w:rPr>
          <w:rFonts w:asciiTheme="majorBidi" w:hAnsiTheme="majorBidi" w:cstheme="majorBidi"/>
          <w:szCs w:val="24"/>
        </w:rPr>
        <w:t xml:space="preserve"> </w:t>
      </w:r>
      <w:r w:rsidR="00DD63B9" w:rsidRPr="00B95524">
        <w:rPr>
          <w:rFonts w:asciiTheme="majorBidi" w:hAnsiTheme="majorBidi" w:cstheme="majorBidi"/>
          <w:szCs w:val="24"/>
        </w:rPr>
        <w:fldChar w:fldCharType="begin">
          <w:fldData xml:space="preserve">PEVuZE5vdGU+PENpdGU+PEF1dGhvcj5IaWxsPC9BdXRob3I+PFllYXI+MjAwODwvWWVhcj48UmVj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PEVuZE5vdGU+PENpdGU+PEF1dGhvcj5IaWxsPC9BdXRob3I+PFllYXI+MjAwODwvWWVhcj48UmVj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00DD63B9" w:rsidRPr="00B95524">
        <w:rPr>
          <w:rFonts w:asciiTheme="majorBidi" w:hAnsiTheme="majorBidi" w:cstheme="majorBidi"/>
          <w:szCs w:val="24"/>
        </w:rPr>
      </w:r>
      <w:r w:rsidR="00DD63B9" w:rsidRPr="00B95524">
        <w:rPr>
          <w:rFonts w:asciiTheme="majorBidi" w:hAnsiTheme="majorBidi" w:cstheme="majorBidi"/>
          <w:szCs w:val="24"/>
        </w:rPr>
        <w:fldChar w:fldCharType="separate"/>
      </w:r>
      <w:r w:rsidR="00CF3478">
        <w:rPr>
          <w:rFonts w:asciiTheme="majorBidi" w:hAnsiTheme="majorBidi" w:cstheme="majorBidi"/>
          <w:noProof/>
          <w:szCs w:val="24"/>
        </w:rPr>
        <w:t>(Hill and Olson, 2008; Shimizu and Minamino, 2016; Nakamura and Sadoshima, 2018)</w:t>
      </w:r>
      <w:r w:rsidR="00DD63B9" w:rsidRPr="00B95524">
        <w:rPr>
          <w:rFonts w:asciiTheme="majorBidi" w:hAnsiTheme="majorBidi" w:cstheme="majorBidi"/>
          <w:szCs w:val="24"/>
        </w:rPr>
        <w:fldChar w:fldCharType="end"/>
      </w:r>
      <w:r w:rsidR="00DD63B9" w:rsidRPr="00B95524">
        <w:rPr>
          <w:rFonts w:asciiTheme="majorBidi" w:hAnsiTheme="majorBidi" w:cstheme="majorBidi"/>
          <w:szCs w:val="24"/>
        </w:rPr>
        <w:t xml:space="preserve">. </w:t>
      </w:r>
    </w:p>
    <w:p w14:paraId="49C018E5" w14:textId="63D76708" w:rsidR="00C84F31" w:rsidRPr="00B95524" w:rsidRDefault="00FD1F1C"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Computer based models </w:t>
      </w:r>
      <w:r w:rsidR="008E3986">
        <w:rPr>
          <w:rFonts w:asciiTheme="majorBidi" w:hAnsiTheme="majorBidi" w:cstheme="majorBidi"/>
          <w:color w:val="000000" w:themeColor="text1"/>
        </w:rPr>
        <w:t>are</w:t>
      </w:r>
      <w:r w:rsidRPr="00B95524">
        <w:rPr>
          <w:rFonts w:asciiTheme="majorBidi" w:hAnsiTheme="majorBidi" w:cstheme="majorBidi"/>
          <w:color w:val="000000" w:themeColor="text1"/>
        </w:rPr>
        <w:t xml:space="preserve"> </w:t>
      </w:r>
      <w:r w:rsidR="008E3986" w:rsidRPr="00B95524">
        <w:rPr>
          <w:rFonts w:asciiTheme="majorBidi" w:hAnsiTheme="majorBidi" w:cstheme="majorBidi"/>
          <w:color w:val="000000" w:themeColor="text1"/>
        </w:rPr>
        <w:t>provid</w:t>
      </w:r>
      <w:r w:rsidR="008E3986">
        <w:rPr>
          <w:rFonts w:asciiTheme="majorBidi" w:hAnsiTheme="majorBidi" w:cstheme="majorBidi"/>
          <w:color w:val="000000" w:themeColor="text1"/>
        </w:rPr>
        <w:t xml:space="preserve">ing </w:t>
      </w:r>
      <w:r w:rsidR="00EB4A12">
        <w:rPr>
          <w:rFonts w:asciiTheme="majorBidi" w:hAnsiTheme="majorBidi" w:cstheme="majorBidi"/>
          <w:color w:val="000000" w:themeColor="text1"/>
        </w:rPr>
        <w:t>new</w:t>
      </w:r>
      <w:r w:rsidR="004B772F" w:rsidRPr="00B95524">
        <w:rPr>
          <w:rFonts w:asciiTheme="majorBidi" w:hAnsiTheme="majorBidi" w:cstheme="majorBidi"/>
          <w:color w:val="000000" w:themeColor="text1"/>
        </w:rPr>
        <w:t xml:space="preserve"> </w:t>
      </w:r>
      <w:r w:rsidR="00EB4A12" w:rsidRPr="00B95524">
        <w:rPr>
          <w:rFonts w:asciiTheme="majorBidi" w:hAnsiTheme="majorBidi" w:cstheme="majorBidi"/>
          <w:color w:val="000000" w:themeColor="text1"/>
        </w:rPr>
        <w:t>insight</w:t>
      </w:r>
      <w:r w:rsidR="00EB4A12">
        <w:rPr>
          <w:rFonts w:asciiTheme="majorBidi" w:hAnsiTheme="majorBidi" w:cstheme="majorBidi"/>
          <w:color w:val="000000" w:themeColor="text1"/>
        </w:rPr>
        <w:t>s</w:t>
      </w:r>
      <w:r w:rsidR="00EB4A12" w:rsidRPr="00B95524">
        <w:rPr>
          <w:rFonts w:asciiTheme="majorBidi" w:hAnsiTheme="majorBidi" w:cstheme="majorBidi"/>
          <w:color w:val="000000" w:themeColor="text1"/>
        </w:rPr>
        <w:t xml:space="preserve"> </w:t>
      </w:r>
      <w:r w:rsidR="00EB4A12">
        <w:rPr>
          <w:rFonts w:asciiTheme="majorBidi" w:hAnsiTheme="majorBidi" w:cstheme="majorBidi"/>
          <w:color w:val="000000" w:themeColor="text1"/>
        </w:rPr>
        <w:t>on the progression of cardiac</w:t>
      </w:r>
      <w:r w:rsidR="00870682" w:rsidRPr="00B95524">
        <w:rPr>
          <w:rFonts w:asciiTheme="majorBidi" w:hAnsiTheme="majorBidi" w:cstheme="majorBidi"/>
          <w:color w:val="000000" w:themeColor="text1"/>
        </w:rPr>
        <w:t xml:space="preserve"> </w:t>
      </w:r>
      <w:r w:rsidR="00A01570" w:rsidRPr="00B95524">
        <w:rPr>
          <w:rFonts w:asciiTheme="majorBidi" w:hAnsiTheme="majorBidi" w:cstheme="majorBidi"/>
          <w:color w:val="000000" w:themeColor="text1"/>
        </w:rPr>
        <w:t>growth</w:t>
      </w:r>
      <w:r w:rsidR="008E3986">
        <w:rPr>
          <w:rFonts w:asciiTheme="majorBidi" w:hAnsiTheme="majorBidi" w:cstheme="majorBidi"/>
          <w:color w:val="000000" w:themeColor="text1"/>
        </w:rPr>
        <w:t xml:space="preserve"> and remodeling. Despite numerous studies that have developed mathematical formulations to represent these phenomena, the</w:t>
      </w:r>
      <w:r w:rsidR="00A01570" w:rsidRPr="00B95524">
        <w:rPr>
          <w:rFonts w:asciiTheme="majorBidi" w:hAnsiTheme="majorBidi" w:cstheme="majorBidi"/>
          <w:color w:val="000000" w:themeColor="text1"/>
        </w:rPr>
        <w:t xml:space="preserve"> </w:t>
      </w:r>
      <w:r w:rsidR="008E3986">
        <w:rPr>
          <w:rFonts w:asciiTheme="majorBidi" w:hAnsiTheme="majorBidi" w:cstheme="majorBidi"/>
          <w:color w:val="000000" w:themeColor="text1"/>
        </w:rPr>
        <w:t xml:space="preserve">choice of </w:t>
      </w:r>
      <w:r w:rsidR="00E834D6" w:rsidRPr="00B95524">
        <w:rPr>
          <w:rFonts w:asciiTheme="majorBidi" w:hAnsiTheme="majorBidi" w:cstheme="majorBidi"/>
          <w:color w:val="000000" w:themeColor="text1"/>
        </w:rPr>
        <w:t xml:space="preserve">driving </w:t>
      </w:r>
      <w:r w:rsidR="004141D0" w:rsidRPr="00B95524">
        <w:rPr>
          <w:rFonts w:asciiTheme="majorBidi" w:hAnsiTheme="majorBidi" w:cstheme="majorBidi"/>
          <w:color w:val="000000" w:themeColor="text1"/>
        </w:rPr>
        <w:t>stimulus</w:t>
      </w:r>
      <w:r w:rsidR="00E834D6" w:rsidRPr="00B95524">
        <w:rPr>
          <w:rFonts w:asciiTheme="majorBidi" w:hAnsiTheme="majorBidi" w:cstheme="majorBidi"/>
          <w:color w:val="000000" w:themeColor="text1"/>
        </w:rPr>
        <w:t xml:space="preserve"> </w:t>
      </w:r>
      <w:r w:rsidR="002D4E55" w:rsidRPr="00B95524">
        <w:rPr>
          <w:rFonts w:asciiTheme="majorBidi" w:hAnsiTheme="majorBidi" w:cstheme="majorBidi"/>
          <w:color w:val="000000" w:themeColor="text1"/>
        </w:rPr>
        <w:t xml:space="preserve">for </w:t>
      </w:r>
      <w:r w:rsidR="002C4C78">
        <w:rPr>
          <w:rFonts w:asciiTheme="majorBidi" w:hAnsiTheme="majorBidi" w:cstheme="majorBidi"/>
          <w:color w:val="000000" w:themeColor="text1"/>
        </w:rPr>
        <w:t xml:space="preserve">these </w:t>
      </w:r>
      <w:r w:rsidR="008E3986">
        <w:rPr>
          <w:rFonts w:asciiTheme="majorBidi" w:hAnsiTheme="majorBidi" w:cstheme="majorBidi"/>
          <w:color w:val="000000" w:themeColor="text1"/>
        </w:rPr>
        <w:t xml:space="preserve">growth </w:t>
      </w:r>
      <w:r w:rsidR="002C4C78">
        <w:rPr>
          <w:rFonts w:asciiTheme="majorBidi" w:hAnsiTheme="majorBidi" w:cstheme="majorBidi"/>
          <w:color w:val="000000" w:themeColor="text1"/>
        </w:rPr>
        <w:t>laws</w:t>
      </w:r>
      <w:r w:rsidR="002C4C78" w:rsidRPr="00B95524">
        <w:rPr>
          <w:rFonts w:asciiTheme="majorBidi" w:hAnsiTheme="majorBidi" w:cstheme="majorBidi"/>
          <w:color w:val="000000" w:themeColor="text1"/>
        </w:rPr>
        <w:t xml:space="preserve"> </w:t>
      </w:r>
      <w:r w:rsidR="008E3986">
        <w:rPr>
          <w:rFonts w:asciiTheme="majorBidi" w:hAnsiTheme="majorBidi" w:cstheme="majorBidi"/>
          <w:color w:val="000000" w:themeColor="text1"/>
        </w:rPr>
        <w:t>is</w:t>
      </w:r>
      <w:r w:rsidR="008E3986" w:rsidRPr="00B95524">
        <w:rPr>
          <w:rFonts w:asciiTheme="majorBidi" w:hAnsiTheme="majorBidi" w:cstheme="majorBidi"/>
          <w:color w:val="000000" w:themeColor="text1"/>
        </w:rPr>
        <w:t xml:space="preserve"> </w:t>
      </w:r>
      <w:r w:rsidR="004141D0" w:rsidRPr="00B95524">
        <w:rPr>
          <w:rFonts w:asciiTheme="majorBidi" w:hAnsiTheme="majorBidi" w:cstheme="majorBidi"/>
          <w:color w:val="000000" w:themeColor="text1"/>
        </w:rPr>
        <w:t xml:space="preserve">still </w:t>
      </w:r>
      <w:r w:rsidR="008E3986">
        <w:rPr>
          <w:rFonts w:asciiTheme="majorBidi" w:hAnsiTheme="majorBidi" w:cstheme="majorBidi"/>
          <w:color w:val="000000" w:themeColor="text1"/>
        </w:rPr>
        <w:t>up for debate</w:t>
      </w:r>
      <w:r w:rsidR="004141D0" w:rsidRPr="00B95524">
        <w:rPr>
          <w:rFonts w:asciiTheme="majorBidi" w:hAnsiTheme="majorBidi" w:cstheme="majorBidi"/>
          <w:color w:val="000000" w:themeColor="text1"/>
        </w:rPr>
        <w:t xml:space="preserve">. </w:t>
      </w:r>
      <w:r w:rsidR="00ED4C61" w:rsidRPr="00B95524">
        <w:rPr>
          <w:rFonts w:asciiTheme="majorBidi" w:hAnsiTheme="majorBidi" w:cstheme="majorBidi"/>
          <w:color w:val="000000" w:themeColor="text1"/>
        </w:rPr>
        <w:t xml:space="preserve">Conventionally, </w:t>
      </w:r>
      <w:r w:rsidR="00EF0BFB" w:rsidRPr="00B95524">
        <w:rPr>
          <w:rFonts w:asciiTheme="majorBidi" w:hAnsiTheme="majorBidi" w:cstheme="majorBidi"/>
          <w:color w:val="000000" w:themeColor="text1"/>
        </w:rPr>
        <w:t xml:space="preserve">computational models </w:t>
      </w:r>
      <w:r w:rsidR="00324860" w:rsidRPr="00B95524">
        <w:rPr>
          <w:rFonts w:asciiTheme="majorBidi" w:hAnsiTheme="majorBidi" w:cstheme="majorBidi"/>
          <w:color w:val="000000" w:themeColor="text1"/>
        </w:rPr>
        <w:t xml:space="preserve">of cardiac growth have utilized either </w:t>
      </w:r>
      <w:r w:rsidR="001B266E" w:rsidRPr="00B95524">
        <w:rPr>
          <w:rFonts w:asciiTheme="majorBidi" w:hAnsiTheme="majorBidi" w:cstheme="majorBidi"/>
          <w:color w:val="000000" w:themeColor="text1"/>
        </w:rPr>
        <w:t>myofiber</w:t>
      </w:r>
      <w:r w:rsidR="00324860" w:rsidRPr="00B95524">
        <w:rPr>
          <w:rFonts w:asciiTheme="majorBidi" w:hAnsiTheme="majorBidi" w:cstheme="majorBidi"/>
          <w:color w:val="000000" w:themeColor="text1"/>
        </w:rPr>
        <w:t xml:space="preserve"> stress</w:t>
      </w:r>
      <w:r w:rsidR="00A53D55" w:rsidRPr="00B95524">
        <w:rPr>
          <w:rFonts w:asciiTheme="majorBidi" w:hAnsiTheme="majorBidi" w:cstheme="majorBidi"/>
          <w:color w:val="000000" w:themeColor="text1"/>
        </w:rPr>
        <w:t xml:space="preserve"> </w:t>
      </w:r>
      <w:r w:rsidR="008A2021" w:rsidRPr="00B95524">
        <w:rPr>
          <w:rFonts w:asciiTheme="majorBidi" w:hAnsiTheme="majorBidi" w:cstheme="majorBidi"/>
          <w:color w:val="000000" w:themeColor="text1"/>
        </w:rPr>
        <w:fldChar w:fldCharType="begin">
          <w:fldData xml:space="preserve">PEVuZE5vdGU+PENpdGU+PEF1dGhvcj5SYXVzY2g8L0F1dGhvcj48WWVhcj4yMDExPC9ZZWFyPjxS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PEVuZE5vdGU+PENpdGU+PEF1dGhvcj5SYXVzY2g8L0F1dGhvcj48WWVhcj4yMDExPC9ZZWFyPjxS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sidR="008A2021" w:rsidRPr="00B95524">
        <w:rPr>
          <w:rFonts w:asciiTheme="majorBidi" w:hAnsiTheme="majorBidi" w:cstheme="majorBidi"/>
          <w:color w:val="000000" w:themeColor="text1"/>
        </w:rPr>
      </w:r>
      <w:r w:rsidR="008A2021"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(Rausch et al., 2011; Klepach et al., 2012)</w:t>
      </w:r>
      <w:r w:rsidR="008A2021" w:rsidRPr="00B95524">
        <w:rPr>
          <w:rFonts w:asciiTheme="majorBidi" w:hAnsiTheme="majorBidi" w:cstheme="majorBidi"/>
          <w:color w:val="000000" w:themeColor="text1"/>
        </w:rPr>
        <w:fldChar w:fldCharType="end"/>
      </w:r>
      <w:r w:rsidR="000A0FE4" w:rsidRPr="00B95524">
        <w:rPr>
          <w:rFonts w:asciiTheme="majorBidi" w:hAnsiTheme="majorBidi" w:cstheme="majorBidi"/>
          <w:color w:val="000000" w:themeColor="text1"/>
        </w:rPr>
        <w:t>, strain</w:t>
      </w:r>
      <w:r w:rsidR="008A2021" w:rsidRPr="00B95524">
        <w:rPr>
          <w:rFonts w:asciiTheme="majorBidi" w:hAnsiTheme="majorBidi" w:cstheme="majorBidi"/>
          <w:color w:val="000000" w:themeColor="text1"/>
        </w:rPr>
        <w:t xml:space="preserve"> </w:t>
      </w:r>
      <w:r w:rsidR="00AE57F1" w:rsidRPr="00B95524">
        <w:rPr>
          <w:rFonts w:asciiTheme="majorBidi" w:hAnsiTheme="majorBidi" w:cstheme="majorBidi"/>
          <w:color w:val="000000" w:themeColor="text1"/>
        </w:rPr>
        <w:fldChar w:fldCharType="begin">
          <w:fldData xml:space="preserve">PEVuZE5vdGU+PENpdGU+PEF1dGhvcj5HdXRlcmw8L0F1dGhvcj48WWVhcj4yMDA3PC9ZZWFyPjxS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==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PEVuZE5vdGU+PENpdGU+PEF1dGhvcj5HdXRlcmw8L0F1dGhvcj48WWVhcj4yMDA3PC9ZZWFyPjxS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==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sidR="00AE57F1" w:rsidRPr="00B95524">
        <w:rPr>
          <w:rFonts w:asciiTheme="majorBidi" w:hAnsiTheme="majorBidi" w:cstheme="majorBidi"/>
          <w:color w:val="000000" w:themeColor="text1"/>
        </w:rPr>
      </w:r>
      <w:r w:rsidR="00AE57F1"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(Guterl et al., 2007; Kerckhoffs et al., 2012; Witzenburg and Holmes, 2018)</w:t>
      </w:r>
      <w:r w:rsidR="00AE57F1" w:rsidRPr="00B95524">
        <w:rPr>
          <w:rFonts w:asciiTheme="majorBidi" w:hAnsiTheme="majorBidi" w:cstheme="majorBidi"/>
          <w:color w:val="000000" w:themeColor="text1"/>
        </w:rPr>
        <w:fldChar w:fldCharType="end"/>
      </w:r>
      <w:r w:rsidR="008A2021" w:rsidRPr="00B95524">
        <w:rPr>
          <w:rFonts w:asciiTheme="majorBidi" w:hAnsiTheme="majorBidi" w:cstheme="majorBidi"/>
          <w:color w:val="000000" w:themeColor="text1"/>
        </w:rPr>
        <w:t>,</w:t>
      </w:r>
      <w:r w:rsidR="000A0FE4" w:rsidRPr="00B95524">
        <w:rPr>
          <w:rFonts w:asciiTheme="majorBidi" w:hAnsiTheme="majorBidi" w:cstheme="majorBidi"/>
          <w:color w:val="000000" w:themeColor="text1"/>
        </w:rPr>
        <w:t xml:space="preserve"> or some combination of </w:t>
      </w:r>
      <w:r w:rsidR="00617D4F" w:rsidRPr="00B95524">
        <w:rPr>
          <w:rFonts w:asciiTheme="majorBidi" w:hAnsiTheme="majorBidi" w:cstheme="majorBidi"/>
          <w:color w:val="000000" w:themeColor="text1"/>
        </w:rPr>
        <w:t>the two</w:t>
      </w:r>
      <w:r w:rsidR="00AE57F1" w:rsidRPr="00B95524">
        <w:rPr>
          <w:rFonts w:asciiTheme="majorBidi" w:hAnsiTheme="majorBidi" w:cstheme="majorBidi"/>
          <w:color w:val="000000" w:themeColor="text1"/>
        </w:rPr>
        <w:t xml:space="preserve"> </w:t>
      </w:r>
      <w:r w:rsidR="00F8458C" w:rsidRPr="00B95524">
        <w:rPr>
          <w:rFonts w:asciiTheme="majorBidi" w:hAnsiTheme="majorBidi" w:cstheme="majorBidi"/>
          <w:color w:val="000000" w:themeColor="text1"/>
        </w:rPr>
        <w:fldChar w:fldCharType="begin">
          <w:fldData xml:space="preserve">PEVuZE5vdGU+PENpdGU+PEF1dGhvcj5BcnRzPC9BdXRob3I+PFllYXI+MjAxMjwvWWVhcj48UmVj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PEVuZE5vdGU+PENpdGU+PEF1dGhvcj5BcnRzPC9BdXRob3I+PFllYXI+MjAxMjwvWWVhcj48UmVj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sidR="00F8458C" w:rsidRPr="00B95524">
        <w:rPr>
          <w:rFonts w:asciiTheme="majorBidi" w:hAnsiTheme="majorBidi" w:cstheme="majorBidi"/>
          <w:color w:val="000000" w:themeColor="text1"/>
        </w:rPr>
      </w:r>
      <w:r w:rsidR="00F8458C"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(Goktepe et al., 2010; Arts et al., 2012)</w:t>
      </w:r>
      <w:r w:rsidR="00F8458C" w:rsidRPr="00B95524">
        <w:rPr>
          <w:rFonts w:asciiTheme="majorBidi" w:hAnsiTheme="majorBidi" w:cstheme="majorBidi"/>
          <w:color w:val="000000" w:themeColor="text1"/>
        </w:rPr>
        <w:fldChar w:fldCharType="end"/>
      </w:r>
      <w:r w:rsidR="00974376" w:rsidRPr="00B95524">
        <w:rPr>
          <w:rFonts w:asciiTheme="majorBidi" w:hAnsiTheme="majorBidi" w:cstheme="majorBidi"/>
          <w:color w:val="000000" w:themeColor="text1"/>
        </w:rPr>
        <w:t xml:space="preserve"> </w:t>
      </w:r>
      <w:r w:rsidR="009524E6" w:rsidRPr="00B95524">
        <w:rPr>
          <w:rFonts w:asciiTheme="majorBidi" w:hAnsiTheme="majorBidi" w:cstheme="majorBidi"/>
          <w:color w:val="000000" w:themeColor="text1"/>
        </w:rPr>
        <w:t xml:space="preserve">as their driving signal. </w:t>
      </w:r>
      <w:proofErr w:type="spellStart"/>
      <w:r w:rsidR="00AD3492" w:rsidRPr="00B95524">
        <w:rPr>
          <w:rFonts w:asciiTheme="majorBidi" w:hAnsiTheme="majorBidi" w:cstheme="majorBidi"/>
          <w:color w:val="000000" w:themeColor="text1"/>
        </w:rPr>
        <w:t>Rond</w:t>
      </w:r>
      <w:r w:rsidR="00DC2C0D">
        <w:rPr>
          <w:rFonts w:asciiTheme="majorBidi" w:hAnsiTheme="majorBidi" w:cstheme="majorBidi"/>
          <w:color w:val="000000" w:themeColor="text1"/>
        </w:rPr>
        <w:t>a</w:t>
      </w:r>
      <w:r w:rsidR="00AD3492" w:rsidRPr="00B95524">
        <w:rPr>
          <w:rFonts w:asciiTheme="majorBidi" w:hAnsiTheme="majorBidi" w:cstheme="majorBidi"/>
          <w:color w:val="000000" w:themeColor="text1"/>
        </w:rPr>
        <w:t>nina</w:t>
      </w:r>
      <w:proofErr w:type="spellEnd"/>
      <w:r w:rsidR="00AD3492" w:rsidRPr="00B95524">
        <w:rPr>
          <w:rFonts w:asciiTheme="majorBidi" w:hAnsiTheme="majorBidi" w:cstheme="majorBidi"/>
          <w:color w:val="000000" w:themeColor="text1"/>
        </w:rPr>
        <w:t xml:space="preserve"> </w:t>
      </w:r>
      <w:r w:rsidR="00030CDB" w:rsidRPr="00B95524">
        <w:rPr>
          <w:rFonts w:asciiTheme="majorBidi" w:hAnsiTheme="majorBidi" w:cstheme="majorBidi"/>
          <w:color w:val="000000" w:themeColor="text1"/>
        </w:rPr>
        <w:t xml:space="preserve">and </w:t>
      </w:r>
      <w:r w:rsidR="003E2F84" w:rsidRPr="00B95524">
        <w:rPr>
          <w:rFonts w:asciiTheme="majorBidi" w:hAnsiTheme="majorBidi" w:cstheme="majorBidi"/>
          <w:noProof/>
          <w:color w:val="000000" w:themeColor="text1"/>
        </w:rPr>
        <w:t>Bovendeerd</w:t>
      </w:r>
      <w:r w:rsidR="003E2F84" w:rsidRPr="00B95524">
        <w:rPr>
          <w:rFonts w:asciiTheme="majorBidi" w:hAnsiTheme="majorBidi" w:cstheme="majorBidi"/>
          <w:color w:val="000000" w:themeColor="text1"/>
        </w:rPr>
        <w:t xml:space="preserve"> </w:t>
      </w:r>
      <w:r w:rsidR="00030CDB" w:rsidRPr="00B95524">
        <w:rPr>
          <w:rFonts w:asciiTheme="majorBidi" w:hAnsiTheme="majorBidi" w:cstheme="majorBidi"/>
          <w:color w:val="000000" w:themeColor="text1"/>
        </w:rPr>
        <w:fldChar w:fldCharType="begin"/>
      </w:r>
      <w:r w:rsidR="00CF3478">
        <w:rPr>
          <w:rFonts w:asciiTheme="majorBidi" w:hAnsiTheme="majorBidi" w:cstheme="majorBidi"/>
          <w:color w:val="000000" w:themeColor="text1"/>
        </w:rPr>
        <w:instrText xml:space="preserve"> ADDIN EN.CITE &lt;EndNote&gt;&lt;Cite&gt;&lt;Author&gt;Rondanina&lt;/Author&gt;&lt;Year&gt;2020&lt;/Year&gt;&lt;RecNum&gt;21&lt;/RecNum&gt;&lt;DisplayText&gt;(Rondanina and Bovendeerd, 2020a)&lt;/DisplayText&gt;&lt;record&gt;&lt;rec-number&gt;21&lt;/rec-number&gt;&lt;foreign-keys&gt;&lt;key app="EN" db-id="xfaazxx2fstraqetp5xxt2ff0zvrrftv0drf" timestamp="1633717866"&gt;21&lt;/key&gt;&lt;/foreign-keys&gt;&lt;ref-type name="Journal Article"&gt;17&lt;/ref-type&gt;&lt;contributors&gt;&lt;authors&gt;&lt;author&gt;Rondanina, E.&lt;/author&gt;&lt;author&gt;Bovendeerd, P. H. M.&lt;/author&gt;&lt;/authors&gt;&lt;/contributors&gt;&lt;auth-address&gt;Eindhoven University of Technology, PO Box 513, 5600 MB, Eindhoven, The Netherlands. e.rondanina@tue.nl.&amp;#xD;Eindhoven University of Technology, PO Box 513, 5600 MB, Eindhoven, The Netherlands.&lt;/auth-address&gt;&lt;titles&gt;&lt;title&gt;Evaluation of stimulus-effect relations in left ventricular growth using a simple multiscale model&lt;/title&gt;&lt;secondary-title&gt;Biomech Model Mechanobiol&lt;/secondary-title&gt;&lt;/titles&gt;&lt;periodical&gt;&lt;full-title&gt;Biomech Model Mechanobiol&lt;/full-title&gt;&lt;/periodical&gt;&lt;pages&gt;263-273&lt;/pages&gt;&lt;volume&gt;19&lt;/volume&gt;&lt;number&gt;1&lt;/number&gt;&lt;edition&gt;2019/08/08&lt;/edition&gt;&lt;keywords&gt;&lt;keyword&gt;Aortic Valve Stenosis/physiopathology&lt;/keyword&gt;&lt;keyword&gt;Computer Simulation&lt;/keyword&gt;&lt;keyword&gt;Heart Ventricles/*growth &amp;amp; development&lt;/keyword&gt;&lt;keyword&gt;Humans&lt;/keyword&gt;&lt;keyword&gt;Mitral Valve Insufficiency/physiopathology&lt;/keyword&gt;&lt;keyword&gt;*Models, Biological&lt;/keyword&gt;&lt;keyword&gt;Pressure&lt;/keyword&gt;&lt;keyword&gt;Sarcomeres/physiology&lt;/keyword&gt;&lt;keyword&gt;Aortic regurgitation&lt;/keyword&gt;&lt;keyword&gt;Aortic stenosis&lt;/keyword&gt;&lt;keyword&gt;Concentric growth&lt;/keyword&gt;&lt;keyword&gt;Eccentric growth&lt;/keyword&gt;&lt;keyword&gt;Left ventricle&lt;/keyword&gt;&lt;keyword&gt;Mitral regurgitation&lt;/keyword&gt;&lt;/keywords&gt;&lt;dates&gt;&lt;year&gt;2020&lt;/year&gt;&lt;pub-dates&gt;&lt;date&gt;Feb&lt;/date&gt;&lt;/pub-dates&gt;&lt;/dates&gt;&lt;isbn&gt;1617-7940 (Electronic)&amp;#xD;1617-7940 (Linking)&lt;/isbn&gt;&lt;accession-num&gt;31388869&lt;/accession-num&gt;&lt;urls&gt;&lt;related-urls&gt;&lt;url&gt;https://www.ncbi.nlm.nih.gov/pubmed/31388869&lt;/url&gt;&lt;/related-urls&gt;&lt;/urls&gt;&lt;custom2&gt;PMC7005098&lt;/custom2&gt;&lt;electronic-resource-num&gt;10.1007/s10237-019-01209-2&lt;/electronic-resource-num&gt;&lt;/record&gt;&lt;/Cite&gt;&lt;/EndNote&gt;</w:instrText>
      </w:r>
      <w:r w:rsidR="00030CDB"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(Rondanina and Bovendeerd, 2020a)</w:t>
      </w:r>
      <w:r w:rsidR="00030CDB" w:rsidRPr="00B95524">
        <w:rPr>
          <w:rFonts w:asciiTheme="majorBidi" w:hAnsiTheme="majorBidi" w:cstheme="majorBidi"/>
          <w:color w:val="000000" w:themeColor="text1"/>
        </w:rPr>
        <w:fldChar w:fldCharType="end"/>
      </w:r>
      <w:r w:rsidR="003E2F84" w:rsidRPr="00B95524">
        <w:rPr>
          <w:rFonts w:asciiTheme="majorBidi" w:hAnsiTheme="majorBidi" w:cstheme="majorBidi"/>
          <w:color w:val="000000" w:themeColor="text1"/>
        </w:rPr>
        <w:t xml:space="preserve"> </w:t>
      </w:r>
      <w:r w:rsidR="004936BC" w:rsidRPr="00B95524">
        <w:rPr>
          <w:rFonts w:asciiTheme="majorBidi" w:hAnsiTheme="majorBidi" w:cstheme="majorBidi"/>
          <w:color w:val="000000" w:themeColor="text1"/>
        </w:rPr>
        <w:t>tested four combinations of myofiber stress and strain</w:t>
      </w:r>
      <w:r w:rsidR="002C4C78">
        <w:rPr>
          <w:rFonts w:asciiTheme="majorBidi" w:hAnsiTheme="majorBidi" w:cstheme="majorBidi"/>
          <w:color w:val="000000" w:themeColor="text1"/>
        </w:rPr>
        <w:t xml:space="preserve"> driven laws,</w:t>
      </w:r>
      <w:r w:rsidR="004936BC" w:rsidRPr="00B95524">
        <w:rPr>
          <w:rFonts w:asciiTheme="majorBidi" w:hAnsiTheme="majorBidi" w:cstheme="majorBidi"/>
          <w:color w:val="000000" w:themeColor="text1"/>
        </w:rPr>
        <w:t xml:space="preserve"> for both </w:t>
      </w:r>
      <w:r w:rsidR="002C4C78">
        <w:rPr>
          <w:rFonts w:asciiTheme="majorBidi" w:hAnsiTheme="majorBidi" w:cstheme="majorBidi"/>
          <w:color w:val="000000" w:themeColor="text1"/>
        </w:rPr>
        <w:t>concentric and eccentric</w:t>
      </w:r>
      <w:r w:rsidR="004936BC" w:rsidRPr="00B95524">
        <w:rPr>
          <w:rFonts w:asciiTheme="majorBidi" w:hAnsiTheme="majorBidi" w:cstheme="majorBidi"/>
          <w:color w:val="000000" w:themeColor="text1"/>
        </w:rPr>
        <w:t xml:space="preserve"> growth</w:t>
      </w:r>
      <w:r w:rsidR="002C4C78">
        <w:rPr>
          <w:rFonts w:asciiTheme="majorBidi" w:hAnsiTheme="majorBidi" w:cstheme="majorBidi"/>
          <w:color w:val="000000" w:themeColor="text1"/>
        </w:rPr>
        <w:t>,</w:t>
      </w:r>
      <w:r w:rsidR="004936BC" w:rsidRPr="00B95524">
        <w:rPr>
          <w:rFonts w:asciiTheme="majorBidi" w:hAnsiTheme="majorBidi" w:cstheme="majorBidi"/>
          <w:color w:val="000000" w:themeColor="text1"/>
        </w:rPr>
        <w:t xml:space="preserve"> and concluded </w:t>
      </w:r>
      <w:r w:rsidR="002B6166" w:rsidRPr="00B95524">
        <w:rPr>
          <w:rFonts w:asciiTheme="majorBidi" w:hAnsiTheme="majorBidi" w:cstheme="majorBidi"/>
          <w:color w:val="000000" w:themeColor="text1"/>
        </w:rPr>
        <w:t xml:space="preserve">that using at least </w:t>
      </w:r>
      <w:r w:rsidR="00AF3F04" w:rsidRPr="00B95524">
        <w:rPr>
          <w:rFonts w:asciiTheme="majorBidi" w:hAnsiTheme="majorBidi" w:cstheme="majorBidi"/>
          <w:color w:val="000000" w:themeColor="text1"/>
        </w:rPr>
        <w:t xml:space="preserve">one stress-driven law would </w:t>
      </w:r>
      <w:r w:rsidR="00C02007" w:rsidRPr="00B95524">
        <w:rPr>
          <w:rFonts w:asciiTheme="majorBidi" w:hAnsiTheme="majorBidi" w:cstheme="majorBidi"/>
          <w:color w:val="000000" w:themeColor="text1"/>
        </w:rPr>
        <w:t xml:space="preserve">predict more reliable growth. </w:t>
      </w:r>
      <w:r w:rsidR="00502530" w:rsidRPr="00B95524">
        <w:rPr>
          <w:rFonts w:asciiTheme="majorBidi" w:hAnsiTheme="majorBidi" w:cstheme="majorBidi"/>
          <w:color w:val="000000" w:themeColor="text1"/>
        </w:rPr>
        <w:t xml:space="preserve">In another work, </w:t>
      </w:r>
      <w:r w:rsidR="0038180A" w:rsidRPr="00B95524">
        <w:rPr>
          <w:rFonts w:asciiTheme="majorBidi" w:hAnsiTheme="majorBidi" w:cstheme="majorBidi"/>
          <w:color w:val="000000" w:themeColor="text1"/>
        </w:rPr>
        <w:t xml:space="preserve">Mojumder et al. </w:t>
      </w:r>
      <w:r w:rsidR="00875993" w:rsidRPr="00B95524">
        <w:rPr>
          <w:rFonts w:asciiTheme="majorBidi" w:hAnsiTheme="majorBidi" w:cstheme="majorBidi"/>
          <w:color w:val="000000" w:themeColor="text1"/>
        </w:rPr>
        <w:fldChar w:fldCharType="begin"/>
      </w:r>
      <w:r w:rsidR="00CF3478">
        <w:rPr>
          <w:rFonts w:asciiTheme="majorBidi" w:hAnsiTheme="majorBidi" w:cstheme="majorBidi"/>
          <w:color w:val="000000" w:themeColor="text1"/>
        </w:rPr>
        <w:instrText xml:space="preserve"> ADDIN EN.CITE &lt;EndNote&gt;&lt;Cite&gt;&lt;Author&gt;Mojumder&lt;/Author&gt;&lt;Year&gt;2021&lt;/Year&gt;&lt;RecNum&gt;22&lt;/RecNum&gt;&lt;DisplayText&gt;(Mojumder et al., 2021)&lt;/DisplayText&gt;&lt;record&gt;&lt;rec-number&gt;22&lt;/rec-number&gt;&lt;foreign-keys&gt;&lt;key app="EN" db-id="xfaazxx2fstraqetp5xxt2ff0zvrrftv0drf" timestamp="1633719981"&gt;22&lt;/key&gt;&lt;/foreign-keys&gt;&lt;ref-type name="Journal Article"&gt;17&lt;/ref-type&gt;&lt;contributors&gt;&lt;authors&gt;&lt;author&gt;Mojumder, J.&lt;/author&gt;&lt;author&gt;Choy, J. S.&lt;/author&gt;&lt;author&gt;Leng, S.&lt;/author&gt;&lt;author&gt;Zhong, L.&lt;/author&gt;&lt;author&gt;Kassab, G. S.&lt;/author&gt;&lt;author&gt;Lee, L. C.&lt;/author&gt;&lt;/authors&gt;&lt;/contributors&gt;&lt;auth-address&gt;Department of Mechanical Engineering, Michigan State University, East Lansing, MI, USA.&amp;#xD;California Medical Innovations Institute, San Diego, CA, USA.&amp;#xD;National Heart Centre Singapore, Singapore.&amp;#xD;Duke-NUS Medical School, National University of Singapore.&lt;/auth-address&gt;&lt;titles&gt;&lt;title&gt;Mechanical stimuli for left ventricular growth during pressure overload&lt;/title&gt;&lt;secondary-title&gt;Exp Mech&lt;/secondary-title&gt;&lt;/titles&gt;&lt;periodical&gt;&lt;full-title&gt;Exp Mech&lt;/full-title&gt;&lt;/periodical&gt;&lt;pages&gt;131-146&lt;/pages&gt;&lt;volume&gt;61&lt;/volume&gt;&lt;number&gt;1&lt;/number&gt;&lt;edition&gt;2021/03/23&lt;/edition&gt;&lt;keywords&gt;&lt;keyword&gt;Pressure overload&lt;/keyword&gt;&lt;keyword&gt;aortic banding swine model&lt;/keyword&gt;&lt;keyword&gt;concentric hypertrophy&lt;/keyword&gt;&lt;keyword&gt;left ventricular mechanics&lt;/keyword&gt;&lt;keyword&gt;ventricular growth and remodeling&lt;/keyword&gt;&lt;/keywords&gt;&lt;dates&gt;&lt;year&gt;2021&lt;/year&gt;&lt;pub-dates&gt;&lt;date&gt;Jan&lt;/date&gt;&lt;/pub-dates&gt;&lt;/dates&gt;&lt;isbn&gt;0014-4851 (Print)&amp;#xD;0014-4851 (Linking)&lt;/isbn&gt;&lt;accession-num&gt;33746236&lt;/accession-num&gt;&lt;urls&gt;&lt;related-urls&gt;&lt;url&gt;https://www.ncbi.nlm.nih.gov/pubmed/33746236&lt;/url&gt;&lt;/related-urls&gt;&lt;/urls&gt;&lt;custom2&gt;PMC7968380&lt;/custom2&gt;&lt;electronic-resource-num&gt;10.1007/s11340-020-00643-z&lt;/electronic-resource-num&gt;&lt;/record&gt;&lt;/Cite&gt;&lt;/EndNote&gt;</w:instrText>
      </w:r>
      <w:r w:rsidR="00875993"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(Mojumder et al., 2021)</w:t>
      </w:r>
      <w:r w:rsidR="00875993" w:rsidRPr="00B95524">
        <w:rPr>
          <w:rFonts w:asciiTheme="majorBidi" w:hAnsiTheme="majorBidi" w:cstheme="majorBidi"/>
          <w:color w:val="000000" w:themeColor="text1"/>
        </w:rPr>
        <w:fldChar w:fldCharType="end"/>
      </w:r>
      <w:r w:rsidR="00875993" w:rsidRPr="00B95524">
        <w:rPr>
          <w:rFonts w:asciiTheme="majorBidi" w:hAnsiTheme="majorBidi" w:cstheme="majorBidi"/>
          <w:color w:val="000000" w:themeColor="text1"/>
        </w:rPr>
        <w:t xml:space="preserve"> </w:t>
      </w:r>
      <w:r w:rsidR="004F1CA3" w:rsidRPr="00B95524">
        <w:rPr>
          <w:rFonts w:asciiTheme="majorBidi" w:hAnsiTheme="majorBidi" w:cstheme="majorBidi"/>
          <w:color w:val="000000" w:themeColor="text1"/>
        </w:rPr>
        <w:t>show</w:t>
      </w:r>
      <w:r w:rsidR="00902468" w:rsidRPr="00B95524">
        <w:rPr>
          <w:rFonts w:asciiTheme="majorBidi" w:hAnsiTheme="majorBidi" w:cstheme="majorBidi"/>
          <w:color w:val="000000" w:themeColor="text1"/>
        </w:rPr>
        <w:t>e</w:t>
      </w:r>
      <w:r w:rsidR="004F1CA3" w:rsidRPr="00B95524">
        <w:rPr>
          <w:rFonts w:asciiTheme="majorBidi" w:hAnsiTheme="majorBidi" w:cstheme="majorBidi"/>
          <w:color w:val="000000" w:themeColor="text1"/>
        </w:rPr>
        <w:t xml:space="preserve">d </w:t>
      </w:r>
      <w:r w:rsidR="002C4C78">
        <w:rPr>
          <w:rFonts w:asciiTheme="majorBidi" w:hAnsiTheme="majorBidi" w:cstheme="majorBidi"/>
          <w:color w:val="000000" w:themeColor="text1"/>
        </w:rPr>
        <w:t xml:space="preserve">that </w:t>
      </w:r>
      <w:r w:rsidR="004F1CA3" w:rsidRPr="00B95524">
        <w:rPr>
          <w:rFonts w:asciiTheme="majorBidi" w:hAnsiTheme="majorBidi" w:cstheme="majorBidi"/>
          <w:color w:val="000000" w:themeColor="text1"/>
        </w:rPr>
        <w:t xml:space="preserve">concentric growth of </w:t>
      </w:r>
      <w:r w:rsidR="002C4C78">
        <w:rPr>
          <w:rFonts w:asciiTheme="majorBidi" w:hAnsiTheme="majorBidi" w:cstheme="majorBidi"/>
          <w:color w:val="000000" w:themeColor="text1"/>
        </w:rPr>
        <w:t xml:space="preserve">the </w:t>
      </w:r>
      <w:r w:rsidR="004F1CA3" w:rsidRPr="00B95524">
        <w:rPr>
          <w:rFonts w:asciiTheme="majorBidi" w:hAnsiTheme="majorBidi" w:cstheme="majorBidi"/>
          <w:color w:val="000000" w:themeColor="text1"/>
        </w:rPr>
        <w:t>LV</w:t>
      </w:r>
      <w:r w:rsidR="002C4C78">
        <w:rPr>
          <w:rFonts w:asciiTheme="majorBidi" w:hAnsiTheme="majorBidi" w:cstheme="majorBidi"/>
          <w:color w:val="000000" w:themeColor="text1"/>
        </w:rPr>
        <w:t>,</w:t>
      </w:r>
      <w:r w:rsidR="00EA0D90" w:rsidRPr="00B95524">
        <w:rPr>
          <w:rFonts w:asciiTheme="majorBidi" w:hAnsiTheme="majorBidi" w:cstheme="majorBidi"/>
          <w:color w:val="000000" w:themeColor="text1"/>
        </w:rPr>
        <w:t xml:space="preserve"> due to pressure overloading</w:t>
      </w:r>
      <w:r w:rsidR="002C4C78">
        <w:rPr>
          <w:rFonts w:asciiTheme="majorBidi" w:hAnsiTheme="majorBidi" w:cstheme="majorBidi"/>
          <w:color w:val="000000" w:themeColor="text1"/>
        </w:rPr>
        <w:t>,</w:t>
      </w:r>
      <w:r w:rsidR="00EA0D90" w:rsidRPr="00B95524">
        <w:rPr>
          <w:rFonts w:asciiTheme="majorBidi" w:hAnsiTheme="majorBidi" w:cstheme="majorBidi"/>
          <w:color w:val="000000" w:themeColor="text1"/>
        </w:rPr>
        <w:t xml:space="preserve"> </w:t>
      </w:r>
      <w:r w:rsidR="002C4C78">
        <w:rPr>
          <w:rFonts w:asciiTheme="majorBidi" w:hAnsiTheme="majorBidi" w:cstheme="majorBidi"/>
          <w:color w:val="000000" w:themeColor="text1"/>
        </w:rPr>
        <w:t>correlates better with</w:t>
      </w:r>
      <w:r w:rsidR="00EA0D90" w:rsidRPr="00B95524">
        <w:rPr>
          <w:rFonts w:asciiTheme="majorBidi" w:hAnsiTheme="majorBidi" w:cstheme="majorBidi"/>
          <w:color w:val="000000" w:themeColor="text1"/>
        </w:rPr>
        <w:t xml:space="preserve"> myofiber stress than stretch. </w:t>
      </w:r>
    </w:p>
    <w:p w14:paraId="674348FE" w14:textId="365F22F2" w:rsidR="006144D8" w:rsidRPr="00B95524" w:rsidRDefault="001340B5"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Though </w:t>
      </w:r>
      <w:r w:rsidR="002C4C78">
        <w:rPr>
          <w:rFonts w:asciiTheme="majorBidi" w:hAnsiTheme="majorBidi" w:cstheme="majorBidi"/>
          <w:color w:val="000000" w:themeColor="text1"/>
        </w:rPr>
        <w:t>previous</w:t>
      </w:r>
      <w:r w:rsidR="002C4C78" w:rsidRPr="00B95524">
        <w:rPr>
          <w:rFonts w:asciiTheme="majorBidi" w:hAnsiTheme="majorBidi" w:cstheme="majorBidi"/>
          <w:color w:val="000000" w:themeColor="text1"/>
        </w:rPr>
        <w:t xml:space="preserve"> </w:t>
      </w:r>
      <w:r w:rsidRPr="00B95524">
        <w:rPr>
          <w:rFonts w:asciiTheme="majorBidi" w:hAnsiTheme="majorBidi" w:cstheme="majorBidi"/>
          <w:color w:val="000000" w:themeColor="text1"/>
        </w:rPr>
        <w:t xml:space="preserve">models have </w:t>
      </w:r>
      <w:r w:rsidR="004102A4" w:rsidRPr="00B95524">
        <w:rPr>
          <w:rFonts w:asciiTheme="majorBidi" w:hAnsiTheme="majorBidi" w:cstheme="majorBidi"/>
          <w:color w:val="000000" w:themeColor="text1"/>
        </w:rPr>
        <w:t>shown promising results</w:t>
      </w:r>
      <w:r w:rsidR="00BE3B92" w:rsidRPr="00B95524">
        <w:rPr>
          <w:rFonts w:asciiTheme="majorBidi" w:hAnsiTheme="majorBidi" w:cstheme="majorBidi"/>
          <w:color w:val="000000" w:themeColor="text1"/>
        </w:rPr>
        <w:t>, the underlying mechanism</w:t>
      </w:r>
      <w:r w:rsidR="002C4C78">
        <w:rPr>
          <w:rFonts w:asciiTheme="majorBidi" w:hAnsiTheme="majorBidi" w:cstheme="majorBidi"/>
          <w:color w:val="000000" w:themeColor="text1"/>
        </w:rPr>
        <w:t>s that drive growth</w:t>
      </w:r>
      <w:r w:rsidR="00BE3B92" w:rsidRPr="00B95524">
        <w:rPr>
          <w:rFonts w:asciiTheme="majorBidi" w:hAnsiTheme="majorBidi" w:cstheme="majorBidi"/>
          <w:color w:val="000000" w:themeColor="text1"/>
        </w:rPr>
        <w:t xml:space="preserve"> </w:t>
      </w:r>
      <w:r w:rsidR="002C4C78">
        <w:rPr>
          <w:rFonts w:asciiTheme="majorBidi" w:hAnsiTheme="majorBidi" w:cstheme="majorBidi"/>
          <w:color w:val="000000" w:themeColor="text1"/>
        </w:rPr>
        <w:t>are</w:t>
      </w:r>
      <w:r w:rsidR="00BE3B92" w:rsidRPr="00B95524">
        <w:rPr>
          <w:rFonts w:asciiTheme="majorBidi" w:hAnsiTheme="majorBidi" w:cstheme="majorBidi"/>
          <w:color w:val="000000" w:themeColor="text1"/>
        </w:rPr>
        <w:t xml:space="preserve"> more complex and </w:t>
      </w:r>
      <w:r w:rsidR="002C4C78">
        <w:rPr>
          <w:rFonts w:asciiTheme="majorBidi" w:hAnsiTheme="majorBidi" w:cstheme="majorBidi"/>
          <w:color w:val="000000" w:themeColor="text1"/>
        </w:rPr>
        <w:t xml:space="preserve">are </w:t>
      </w:r>
      <w:r w:rsidR="006F259C" w:rsidRPr="00B95524">
        <w:rPr>
          <w:rFonts w:asciiTheme="majorBidi" w:hAnsiTheme="majorBidi" w:cstheme="majorBidi"/>
          <w:color w:val="000000" w:themeColor="text1"/>
        </w:rPr>
        <w:t xml:space="preserve">accompanied by </w:t>
      </w:r>
      <w:r w:rsidR="00894373" w:rsidRPr="00B95524">
        <w:rPr>
          <w:rFonts w:asciiTheme="majorBidi" w:hAnsiTheme="majorBidi" w:cstheme="majorBidi"/>
          <w:color w:val="000000" w:themeColor="text1"/>
        </w:rPr>
        <w:t>perturbation</w:t>
      </w:r>
      <w:r w:rsidR="00B53F92" w:rsidRPr="00B95524">
        <w:rPr>
          <w:rFonts w:asciiTheme="majorBidi" w:hAnsiTheme="majorBidi" w:cstheme="majorBidi"/>
          <w:color w:val="000000" w:themeColor="text1"/>
        </w:rPr>
        <w:t>s</w:t>
      </w:r>
      <w:r w:rsidR="00894373" w:rsidRPr="00B95524">
        <w:rPr>
          <w:rFonts w:asciiTheme="majorBidi" w:hAnsiTheme="majorBidi" w:cstheme="majorBidi"/>
          <w:color w:val="000000" w:themeColor="text1"/>
        </w:rPr>
        <w:t xml:space="preserve"> </w:t>
      </w:r>
      <w:r w:rsidR="00AC7AD4">
        <w:rPr>
          <w:rFonts w:asciiTheme="majorBidi" w:hAnsiTheme="majorBidi" w:cstheme="majorBidi"/>
          <w:color w:val="000000" w:themeColor="text1"/>
        </w:rPr>
        <w:t>at</w:t>
      </w:r>
      <w:r w:rsidR="00AC7AD4" w:rsidRPr="00B95524">
        <w:rPr>
          <w:rFonts w:asciiTheme="majorBidi" w:hAnsiTheme="majorBidi" w:cstheme="majorBidi"/>
          <w:color w:val="000000" w:themeColor="text1"/>
        </w:rPr>
        <w:t xml:space="preserve"> </w:t>
      </w:r>
      <w:r w:rsidR="00894373" w:rsidRPr="00B95524">
        <w:rPr>
          <w:rFonts w:asciiTheme="majorBidi" w:hAnsiTheme="majorBidi" w:cstheme="majorBidi"/>
          <w:color w:val="000000" w:themeColor="text1"/>
        </w:rPr>
        <w:t xml:space="preserve">the </w:t>
      </w:r>
      <w:r w:rsidR="00865C87">
        <w:rPr>
          <w:rFonts w:asciiTheme="majorBidi" w:hAnsiTheme="majorBidi" w:cstheme="majorBidi"/>
          <w:color w:val="000000" w:themeColor="text1"/>
        </w:rPr>
        <w:t>molecular</w:t>
      </w:r>
      <w:r w:rsidR="00746A52" w:rsidRPr="00B95524">
        <w:rPr>
          <w:rFonts w:asciiTheme="majorBidi" w:hAnsiTheme="majorBidi" w:cstheme="majorBidi"/>
          <w:color w:val="000000" w:themeColor="text1"/>
        </w:rPr>
        <w:t xml:space="preserve"> level</w:t>
      </w:r>
      <w:r w:rsidR="00F141FA" w:rsidRPr="00B95524">
        <w:rPr>
          <w:rFonts w:asciiTheme="majorBidi" w:hAnsiTheme="majorBidi" w:cstheme="majorBidi"/>
          <w:color w:val="000000" w:themeColor="text1"/>
        </w:rPr>
        <w:t xml:space="preserve"> </w:t>
      </w:r>
      <w:r w:rsidR="002912BB" w:rsidRPr="00B95524">
        <w:rPr>
          <w:rFonts w:asciiTheme="majorBidi" w:hAnsiTheme="majorBidi" w:cstheme="majorBidi"/>
          <w:color w:val="000000" w:themeColor="text1"/>
        </w:rPr>
        <w:t>(</w:t>
      </w:r>
      <w:r w:rsidR="002C4C78">
        <w:rPr>
          <w:rFonts w:asciiTheme="majorBidi" w:hAnsiTheme="majorBidi" w:cstheme="majorBidi"/>
          <w:color w:val="000000" w:themeColor="text1"/>
        </w:rPr>
        <w:t xml:space="preserve">including </w:t>
      </w:r>
      <w:r w:rsidR="005A1FCF" w:rsidRPr="00B95524">
        <w:rPr>
          <w:rFonts w:asciiTheme="majorBidi" w:hAnsiTheme="majorBidi" w:cstheme="majorBidi"/>
          <w:color w:val="000000" w:themeColor="text1"/>
        </w:rPr>
        <w:t>signaling pathway</w:t>
      </w:r>
      <w:r w:rsidR="002C4C78">
        <w:rPr>
          <w:rFonts w:asciiTheme="majorBidi" w:hAnsiTheme="majorBidi" w:cstheme="majorBidi"/>
          <w:color w:val="000000" w:themeColor="text1"/>
        </w:rPr>
        <w:t>s</w:t>
      </w:r>
      <w:r w:rsidR="002912BB" w:rsidRPr="00B95524">
        <w:rPr>
          <w:rFonts w:asciiTheme="majorBidi" w:hAnsiTheme="majorBidi" w:cstheme="majorBidi"/>
          <w:color w:val="000000" w:themeColor="text1"/>
        </w:rPr>
        <w:t>, hormone level</w:t>
      </w:r>
      <w:r w:rsidR="002C4C78">
        <w:rPr>
          <w:rFonts w:asciiTheme="majorBidi" w:hAnsiTheme="majorBidi" w:cstheme="majorBidi"/>
          <w:color w:val="000000" w:themeColor="text1"/>
        </w:rPr>
        <w:t>s</w:t>
      </w:r>
      <w:r w:rsidR="002912BB" w:rsidRPr="00B95524">
        <w:rPr>
          <w:rFonts w:asciiTheme="majorBidi" w:hAnsiTheme="majorBidi" w:cstheme="majorBidi"/>
          <w:color w:val="000000" w:themeColor="text1"/>
        </w:rPr>
        <w:t>, ene</w:t>
      </w:r>
      <w:r w:rsidR="0071061C" w:rsidRPr="00B95524">
        <w:rPr>
          <w:rFonts w:asciiTheme="majorBidi" w:hAnsiTheme="majorBidi" w:cstheme="majorBidi"/>
          <w:color w:val="000000" w:themeColor="text1"/>
        </w:rPr>
        <w:t xml:space="preserve">rgy </w:t>
      </w:r>
      <w:r w:rsidR="002C4C78">
        <w:rPr>
          <w:rFonts w:asciiTheme="majorBidi" w:hAnsiTheme="majorBidi" w:cstheme="majorBidi"/>
          <w:color w:val="000000" w:themeColor="text1"/>
        </w:rPr>
        <w:t>metabolism</w:t>
      </w:r>
      <w:r w:rsidR="0071061C" w:rsidRPr="00B95524">
        <w:rPr>
          <w:rFonts w:asciiTheme="majorBidi" w:hAnsiTheme="majorBidi" w:cstheme="majorBidi"/>
          <w:color w:val="000000" w:themeColor="text1"/>
        </w:rPr>
        <w:t xml:space="preserve">, </w:t>
      </w:r>
      <w:r w:rsidR="008F58BC" w:rsidRPr="00B95524">
        <w:rPr>
          <w:rFonts w:asciiTheme="majorBidi" w:hAnsiTheme="majorBidi" w:cstheme="majorBidi"/>
          <w:color w:val="000000" w:themeColor="text1"/>
        </w:rPr>
        <w:t>etc.</w:t>
      </w:r>
      <w:r w:rsidR="0071061C" w:rsidRPr="00B95524">
        <w:rPr>
          <w:rFonts w:asciiTheme="majorBidi" w:hAnsiTheme="majorBidi" w:cstheme="majorBidi"/>
          <w:color w:val="000000" w:themeColor="text1"/>
        </w:rPr>
        <w:t>)</w:t>
      </w:r>
      <w:r w:rsidR="002D11BE" w:rsidRPr="00B95524">
        <w:rPr>
          <w:rFonts w:asciiTheme="majorBidi" w:hAnsiTheme="majorBidi" w:cstheme="majorBidi"/>
          <w:color w:val="000000" w:themeColor="text1"/>
        </w:rPr>
        <w:t xml:space="preserve"> </w:t>
      </w:r>
      <w:r w:rsidR="00AC7AD4">
        <w:rPr>
          <w:rFonts w:asciiTheme="majorBidi" w:hAnsiTheme="majorBidi" w:cstheme="majorBidi"/>
          <w:color w:val="000000" w:themeColor="text1"/>
        </w:rPr>
        <w:t>that</w:t>
      </w:r>
      <w:r w:rsidR="00AC7AD4" w:rsidRPr="00B95524">
        <w:rPr>
          <w:rFonts w:asciiTheme="majorBidi" w:hAnsiTheme="majorBidi" w:cstheme="majorBidi"/>
          <w:color w:val="000000" w:themeColor="text1"/>
        </w:rPr>
        <w:t xml:space="preserve"> </w:t>
      </w:r>
      <w:r w:rsidR="002D11BE" w:rsidRPr="00B95524">
        <w:rPr>
          <w:rFonts w:asciiTheme="majorBidi" w:hAnsiTheme="majorBidi" w:cstheme="majorBidi"/>
          <w:color w:val="000000" w:themeColor="text1"/>
        </w:rPr>
        <w:t>have not been thoroughly investigated</w:t>
      </w:r>
      <w:r w:rsidR="00746A52" w:rsidRPr="00B95524">
        <w:rPr>
          <w:rFonts w:asciiTheme="majorBidi" w:hAnsiTheme="majorBidi" w:cstheme="majorBidi"/>
          <w:color w:val="000000" w:themeColor="text1"/>
        </w:rPr>
        <w:t>.</w:t>
      </w:r>
      <w:r w:rsidR="00DB37BC" w:rsidRPr="00B95524">
        <w:rPr>
          <w:rFonts w:asciiTheme="majorBidi" w:hAnsiTheme="majorBidi" w:cstheme="majorBidi"/>
          <w:color w:val="000000" w:themeColor="text1"/>
        </w:rPr>
        <w:t xml:space="preserve"> </w:t>
      </w:r>
      <w:r w:rsidR="00895C87" w:rsidRPr="00B95524">
        <w:rPr>
          <w:rFonts w:asciiTheme="majorBidi" w:hAnsiTheme="majorBidi" w:cstheme="majorBidi"/>
          <w:color w:val="000000" w:themeColor="text1"/>
        </w:rPr>
        <w:t xml:space="preserve">Therefore, the focus of computational modeling in cardiac growth is </w:t>
      </w:r>
      <w:r w:rsidR="00416981" w:rsidRPr="00B95524">
        <w:rPr>
          <w:rFonts w:asciiTheme="majorBidi" w:hAnsiTheme="majorBidi" w:cstheme="majorBidi"/>
          <w:color w:val="000000" w:themeColor="text1"/>
        </w:rPr>
        <w:t>shifting</w:t>
      </w:r>
      <w:r w:rsidR="00685D7C" w:rsidRPr="00B95524">
        <w:rPr>
          <w:rFonts w:asciiTheme="majorBidi" w:hAnsiTheme="majorBidi" w:cstheme="majorBidi"/>
          <w:color w:val="000000" w:themeColor="text1"/>
        </w:rPr>
        <w:t xml:space="preserve"> </w:t>
      </w:r>
      <w:r w:rsidR="005D75F0" w:rsidRPr="00B95524">
        <w:rPr>
          <w:rFonts w:asciiTheme="majorBidi" w:hAnsiTheme="majorBidi" w:cstheme="majorBidi"/>
          <w:color w:val="000000" w:themeColor="text1"/>
        </w:rPr>
        <w:t xml:space="preserve">from </w:t>
      </w:r>
      <w:r w:rsidR="00416981" w:rsidRPr="00B95524">
        <w:rPr>
          <w:rFonts w:asciiTheme="majorBidi" w:hAnsiTheme="majorBidi" w:cstheme="majorBidi"/>
          <w:color w:val="000000" w:themeColor="text1"/>
        </w:rPr>
        <w:t xml:space="preserve">phenomenological </w:t>
      </w:r>
      <w:r w:rsidR="00AC7AD4">
        <w:rPr>
          <w:rFonts w:asciiTheme="majorBidi" w:hAnsiTheme="majorBidi" w:cstheme="majorBidi"/>
          <w:color w:val="000000" w:themeColor="text1"/>
        </w:rPr>
        <w:t xml:space="preserve">models </w:t>
      </w:r>
      <w:r w:rsidR="00DE0423" w:rsidRPr="00B95524">
        <w:rPr>
          <w:rFonts w:asciiTheme="majorBidi" w:hAnsiTheme="majorBidi" w:cstheme="majorBidi"/>
          <w:color w:val="000000" w:themeColor="text1"/>
        </w:rPr>
        <w:t xml:space="preserve">towards more realistic </w:t>
      </w:r>
      <w:r w:rsidR="00A92CAC" w:rsidRPr="00B95524">
        <w:rPr>
          <w:rFonts w:asciiTheme="majorBidi" w:hAnsiTheme="majorBidi" w:cstheme="majorBidi"/>
          <w:color w:val="000000" w:themeColor="text1"/>
        </w:rPr>
        <w:t xml:space="preserve">multiscale </w:t>
      </w:r>
      <w:r w:rsidR="00DE0423" w:rsidRPr="00B95524">
        <w:rPr>
          <w:rFonts w:asciiTheme="majorBidi" w:hAnsiTheme="majorBidi" w:cstheme="majorBidi"/>
          <w:color w:val="000000" w:themeColor="text1"/>
        </w:rPr>
        <w:t xml:space="preserve">mechanistic </w:t>
      </w:r>
      <w:r w:rsidR="0050704C" w:rsidRPr="00B95524">
        <w:rPr>
          <w:rFonts w:asciiTheme="majorBidi" w:hAnsiTheme="majorBidi" w:cstheme="majorBidi"/>
          <w:color w:val="000000" w:themeColor="text1"/>
        </w:rPr>
        <w:t xml:space="preserve">models </w:t>
      </w:r>
      <w:r w:rsidR="00AC7AD4">
        <w:rPr>
          <w:rFonts w:asciiTheme="majorBidi" w:hAnsiTheme="majorBidi" w:cstheme="majorBidi"/>
          <w:color w:val="000000" w:themeColor="text1"/>
        </w:rPr>
        <w:t>that</w:t>
      </w:r>
      <w:r w:rsidR="00AC7AD4" w:rsidRPr="00B95524">
        <w:rPr>
          <w:rFonts w:asciiTheme="majorBidi" w:hAnsiTheme="majorBidi" w:cstheme="majorBidi"/>
          <w:color w:val="000000" w:themeColor="text1"/>
        </w:rPr>
        <w:t xml:space="preserve"> </w:t>
      </w:r>
      <w:r w:rsidR="0050704C" w:rsidRPr="00B95524">
        <w:rPr>
          <w:rFonts w:asciiTheme="majorBidi" w:hAnsiTheme="majorBidi" w:cstheme="majorBidi"/>
          <w:color w:val="000000" w:themeColor="text1"/>
        </w:rPr>
        <w:t xml:space="preserve">incorporate the </w:t>
      </w:r>
      <w:r w:rsidR="00AE091B" w:rsidRPr="00B95524">
        <w:rPr>
          <w:rFonts w:asciiTheme="majorBidi" w:hAnsiTheme="majorBidi" w:cstheme="majorBidi"/>
          <w:color w:val="000000" w:themeColor="text1"/>
        </w:rPr>
        <w:t xml:space="preserve">effect of </w:t>
      </w:r>
      <w:r w:rsidR="00AC7AD4">
        <w:rPr>
          <w:rFonts w:asciiTheme="majorBidi" w:hAnsiTheme="majorBidi" w:cstheme="majorBidi"/>
          <w:color w:val="000000" w:themeColor="text1"/>
        </w:rPr>
        <w:t>molecular/</w:t>
      </w:r>
      <w:r w:rsidR="00AE091B" w:rsidRPr="00B95524">
        <w:rPr>
          <w:rFonts w:asciiTheme="majorBidi" w:hAnsiTheme="majorBidi" w:cstheme="majorBidi"/>
          <w:color w:val="000000" w:themeColor="text1"/>
        </w:rPr>
        <w:t xml:space="preserve">cellular events in </w:t>
      </w:r>
      <w:r w:rsidR="00AC7AD4">
        <w:rPr>
          <w:rFonts w:asciiTheme="majorBidi" w:hAnsiTheme="majorBidi" w:cstheme="majorBidi"/>
          <w:color w:val="000000" w:themeColor="text1"/>
        </w:rPr>
        <w:t>order to drive</w:t>
      </w:r>
      <w:r w:rsidR="00AE091B" w:rsidRPr="00B95524">
        <w:rPr>
          <w:rFonts w:asciiTheme="majorBidi" w:hAnsiTheme="majorBidi" w:cstheme="majorBidi"/>
          <w:color w:val="000000" w:themeColor="text1"/>
        </w:rPr>
        <w:t xml:space="preserve"> growth</w:t>
      </w:r>
      <w:r w:rsidR="00A92CAC" w:rsidRPr="00B95524">
        <w:rPr>
          <w:rFonts w:asciiTheme="majorBidi" w:hAnsiTheme="majorBidi" w:cstheme="majorBidi"/>
          <w:color w:val="000000" w:themeColor="text1"/>
        </w:rPr>
        <w:t xml:space="preserve"> </w:t>
      </w:r>
      <w:r w:rsidR="00037242" w:rsidRPr="00B95524">
        <w:rPr>
          <w:rFonts w:asciiTheme="majorBidi" w:hAnsiTheme="majorBidi" w:cstheme="majorBidi"/>
          <w:color w:val="000000" w:themeColor="text1"/>
        </w:rPr>
        <w:fldChar w:fldCharType="begin"/>
      </w:r>
      <w:r w:rsidR="00CF3478">
        <w:rPr>
          <w:rFonts w:asciiTheme="majorBidi" w:hAnsiTheme="majorBidi" w:cstheme="majorBidi"/>
          <w:color w:val="000000" w:themeColor="text1"/>
        </w:rPr>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custom2&gt;PMC8555068&lt;/custom2&gt;&lt;electronic-resource-num&gt;https://doi.org/10.1007/s12551-021-00826-5&lt;/electronic-resource-num&gt;&lt;/record&gt;&lt;/Cite&gt;&lt;/EndNote&gt;</w:instrText>
      </w:r>
      <w:r w:rsidR="00037242"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(Sharifi et al., 2021a)</w:t>
      </w:r>
      <w:r w:rsidR="00037242" w:rsidRPr="00B95524">
        <w:rPr>
          <w:rFonts w:asciiTheme="majorBidi" w:hAnsiTheme="majorBidi" w:cstheme="majorBidi"/>
          <w:color w:val="000000" w:themeColor="text1"/>
        </w:rPr>
        <w:fldChar w:fldCharType="end"/>
      </w:r>
      <w:r w:rsidR="00864F1E" w:rsidRPr="00B95524">
        <w:rPr>
          <w:rFonts w:asciiTheme="majorBidi" w:hAnsiTheme="majorBidi" w:cstheme="majorBidi"/>
          <w:color w:val="000000" w:themeColor="text1"/>
        </w:rPr>
        <w:t>.</w:t>
      </w:r>
      <w:r w:rsidR="00B413B7" w:rsidRPr="00B95524">
        <w:rPr>
          <w:rFonts w:asciiTheme="majorBidi" w:hAnsiTheme="majorBidi" w:cstheme="majorBidi"/>
          <w:color w:val="000000" w:themeColor="text1"/>
        </w:rPr>
        <w:t xml:space="preserve"> </w:t>
      </w:r>
      <w:r w:rsidR="00AC7AD4">
        <w:rPr>
          <w:rFonts w:asciiTheme="majorBidi" w:hAnsiTheme="majorBidi" w:cstheme="majorBidi"/>
          <w:color w:val="000000" w:themeColor="text1"/>
        </w:rPr>
        <w:t>For example</w:t>
      </w:r>
      <w:r w:rsidR="00120C6F" w:rsidRPr="00B95524">
        <w:rPr>
          <w:rFonts w:asciiTheme="majorBidi" w:hAnsiTheme="majorBidi" w:cstheme="majorBidi"/>
          <w:color w:val="000000" w:themeColor="text1"/>
        </w:rPr>
        <w:t xml:space="preserve">, Yoshida </w:t>
      </w:r>
      <w:r w:rsidR="007773CE" w:rsidRPr="00B95524">
        <w:rPr>
          <w:rFonts w:asciiTheme="majorBidi" w:hAnsiTheme="majorBidi" w:cstheme="majorBidi"/>
          <w:color w:val="000000" w:themeColor="text1"/>
        </w:rPr>
        <w:t xml:space="preserve">et al. </w:t>
      </w:r>
      <w:r w:rsidR="00BB199C" w:rsidRPr="00B95524">
        <w:rPr>
          <w:rFonts w:asciiTheme="majorBidi" w:hAnsiTheme="majorBidi" w:cstheme="majorBidi"/>
          <w:color w:val="000000" w:themeColor="text1"/>
        </w:rPr>
        <w:fldChar w:fldCharType="begin"/>
      </w:r>
      <w:r w:rsidR="00CF3478">
        <w:rPr>
          <w:rFonts w:asciiTheme="majorBidi" w:hAnsiTheme="majorBidi" w:cstheme="majorBidi"/>
          <w:color w:val="000000" w:themeColor="text1"/>
        </w:rPr>
        <w:instrText xml:space="preserve"> ADDIN EN.CITE &lt;EndNote&gt;&lt;Cite&gt;&lt;Author&gt;Yoshida&lt;/Author&gt;&lt;Year&gt;2020&lt;/Year&gt;&lt;RecNum&gt;25&lt;/RecNum&gt;&lt;DisplayText&gt;(Yoshida et al., 2020b)&lt;/DisplayText&gt;&lt;record&gt;&lt;rec-number&gt;25&lt;/rec-number&gt;&lt;foreign-keys&gt;&lt;key app="EN" db-id="xfaazxx2fstraqetp5xxt2ff0zvrrftv0drf" timestamp="1633791237"&gt;25&lt;/key&gt;&lt;/foreign-keys&gt;&lt;ref-type name="Journal Article"&gt;17&lt;/ref-type&gt;&lt;contributors&gt;&lt;authors&gt;&lt;author&gt;Yoshida, K.&lt;/author&gt;&lt;author&gt;Saucerman, J. J.&lt;/author&gt;&lt;author&gt;Holmes, J. W.&lt;/author&gt;&lt;/authors&gt;&lt;/contributors&gt;&lt;titles&gt;&lt;title&gt;Multiscale model of heart growth during pregnancy: Integrating mechanical and hormonal signaling&lt;/title&gt;&lt;secondary-title&gt;bioRxiv&lt;/secondary-title&gt;&lt;/titles&gt;&lt;periodical&gt;&lt;full-title&gt;bioRxiv&lt;/full-title&gt;&lt;/periodical&gt;&lt;dates&gt;&lt;year&gt;2020&lt;/year&gt;&lt;/dates&gt;&lt;urls&gt;&lt;/urls&gt;&lt;electronic-resource-num&gt;https://doi.org/10.1101/2020.09.18.302067&lt;/electronic-resource-num&gt;&lt;/record&gt;&lt;/Cite&gt;&lt;/EndNote&gt;</w:instrText>
      </w:r>
      <w:r w:rsidR="00BB199C"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(Yoshida et al., 2020b)</w:t>
      </w:r>
      <w:r w:rsidR="00BB199C" w:rsidRPr="00B95524">
        <w:rPr>
          <w:rFonts w:asciiTheme="majorBidi" w:hAnsiTheme="majorBidi" w:cstheme="majorBidi"/>
          <w:color w:val="000000" w:themeColor="text1"/>
        </w:rPr>
        <w:fldChar w:fldCharType="end"/>
      </w:r>
      <w:r w:rsidR="00BB199C" w:rsidRPr="00B95524">
        <w:rPr>
          <w:rFonts w:asciiTheme="majorBidi" w:hAnsiTheme="majorBidi" w:cstheme="majorBidi"/>
          <w:color w:val="000000" w:themeColor="text1"/>
        </w:rPr>
        <w:t xml:space="preserve"> </w:t>
      </w:r>
      <w:r w:rsidR="007155C0" w:rsidRPr="00B95524">
        <w:rPr>
          <w:rFonts w:asciiTheme="majorBidi" w:hAnsiTheme="majorBidi" w:cstheme="majorBidi"/>
          <w:color w:val="000000" w:themeColor="text1"/>
        </w:rPr>
        <w:t>incorporated a</w:t>
      </w:r>
      <w:r w:rsidR="00AC7AD4">
        <w:rPr>
          <w:rFonts w:asciiTheme="majorBidi" w:hAnsiTheme="majorBidi" w:cstheme="majorBidi"/>
          <w:color w:val="000000" w:themeColor="text1"/>
        </w:rPr>
        <w:t xml:space="preserve"> network</w:t>
      </w:r>
      <w:r w:rsidR="007155C0" w:rsidRPr="00B95524">
        <w:rPr>
          <w:rFonts w:asciiTheme="majorBidi" w:hAnsiTheme="majorBidi" w:cstheme="majorBidi"/>
          <w:color w:val="000000" w:themeColor="text1"/>
        </w:rPr>
        <w:t xml:space="preserve"> model of </w:t>
      </w:r>
      <w:r w:rsidR="00254489" w:rsidRPr="00B95524">
        <w:rPr>
          <w:rFonts w:asciiTheme="majorBidi" w:hAnsiTheme="majorBidi" w:cstheme="majorBidi"/>
          <w:color w:val="000000" w:themeColor="text1"/>
        </w:rPr>
        <w:t>cell</w:t>
      </w:r>
      <w:r w:rsidR="00AC7AD4">
        <w:rPr>
          <w:rFonts w:asciiTheme="majorBidi" w:hAnsiTheme="majorBidi" w:cstheme="majorBidi"/>
          <w:color w:val="000000" w:themeColor="text1"/>
        </w:rPr>
        <w:t>ular</w:t>
      </w:r>
      <w:r w:rsidR="00254489" w:rsidRPr="00B95524">
        <w:rPr>
          <w:rFonts w:asciiTheme="majorBidi" w:hAnsiTheme="majorBidi" w:cstheme="majorBidi"/>
          <w:color w:val="000000" w:themeColor="text1"/>
        </w:rPr>
        <w:t xml:space="preserve"> level </w:t>
      </w:r>
      <w:r w:rsidR="00721DCF" w:rsidRPr="00B95524">
        <w:rPr>
          <w:rFonts w:asciiTheme="majorBidi" w:hAnsiTheme="majorBidi" w:cstheme="majorBidi"/>
          <w:color w:val="000000" w:themeColor="text1"/>
        </w:rPr>
        <w:t xml:space="preserve">signaling </w:t>
      </w:r>
      <w:r w:rsidR="00CB2670" w:rsidRPr="00B95524">
        <w:rPr>
          <w:rFonts w:asciiTheme="majorBidi" w:hAnsiTheme="majorBidi" w:cstheme="majorBidi"/>
          <w:color w:val="000000" w:themeColor="text1"/>
        </w:rPr>
        <w:t>pathway</w:t>
      </w:r>
      <w:r w:rsidR="00AC7AD4">
        <w:rPr>
          <w:rFonts w:asciiTheme="majorBidi" w:hAnsiTheme="majorBidi" w:cstheme="majorBidi"/>
          <w:color w:val="000000" w:themeColor="text1"/>
        </w:rPr>
        <w:t>s</w:t>
      </w:r>
      <w:r w:rsidR="00CB2670" w:rsidRPr="00B95524">
        <w:rPr>
          <w:rFonts w:asciiTheme="majorBidi" w:hAnsiTheme="majorBidi" w:cstheme="majorBidi"/>
          <w:color w:val="000000" w:themeColor="text1"/>
        </w:rPr>
        <w:t xml:space="preserve"> with a</w:t>
      </w:r>
      <w:r w:rsidR="00120C6F" w:rsidRPr="00B95524">
        <w:rPr>
          <w:rFonts w:asciiTheme="majorBidi" w:hAnsiTheme="majorBidi" w:cstheme="majorBidi"/>
          <w:color w:val="000000" w:themeColor="text1"/>
        </w:rPr>
        <w:t xml:space="preserve"> </w:t>
      </w:r>
      <w:r w:rsidR="002B057A" w:rsidRPr="00B95524">
        <w:rPr>
          <w:rFonts w:asciiTheme="majorBidi" w:hAnsiTheme="majorBidi" w:cstheme="majorBidi"/>
          <w:color w:val="000000" w:themeColor="text1"/>
        </w:rPr>
        <w:t>compartmental model of</w:t>
      </w:r>
      <w:r w:rsidR="00AC7AD4">
        <w:rPr>
          <w:rFonts w:asciiTheme="majorBidi" w:hAnsiTheme="majorBidi" w:cstheme="majorBidi"/>
          <w:color w:val="000000" w:themeColor="text1"/>
        </w:rPr>
        <w:t xml:space="preserve"> a</w:t>
      </w:r>
      <w:r w:rsidR="002B057A" w:rsidRPr="00B95524">
        <w:rPr>
          <w:rFonts w:asciiTheme="majorBidi" w:hAnsiTheme="majorBidi" w:cstheme="majorBidi"/>
          <w:color w:val="000000" w:themeColor="text1"/>
        </w:rPr>
        <w:t xml:space="preserve"> rat heart </w:t>
      </w:r>
      <w:r w:rsidR="00F10E9D" w:rsidRPr="00B95524">
        <w:rPr>
          <w:rFonts w:asciiTheme="majorBidi" w:hAnsiTheme="majorBidi" w:cstheme="majorBidi"/>
          <w:color w:val="000000" w:themeColor="text1"/>
        </w:rPr>
        <w:t xml:space="preserve">to investigate cardiac growth in response to volume overloading and </w:t>
      </w:r>
      <w:r w:rsidR="00A1361B">
        <w:rPr>
          <w:rFonts w:asciiTheme="majorBidi" w:hAnsiTheme="majorBidi" w:cstheme="majorBidi"/>
          <w:color w:val="000000" w:themeColor="text1"/>
        </w:rPr>
        <w:t xml:space="preserve">a </w:t>
      </w:r>
      <w:r w:rsidR="00F10E9D" w:rsidRPr="00B95524">
        <w:rPr>
          <w:rFonts w:asciiTheme="majorBidi" w:hAnsiTheme="majorBidi" w:cstheme="majorBidi"/>
          <w:color w:val="000000" w:themeColor="text1"/>
        </w:rPr>
        <w:t xml:space="preserve">surge in </w:t>
      </w:r>
      <w:r w:rsidR="0043515C" w:rsidRPr="00B95524">
        <w:rPr>
          <w:rFonts w:asciiTheme="majorBidi" w:hAnsiTheme="majorBidi" w:cstheme="majorBidi"/>
          <w:color w:val="000000" w:themeColor="text1"/>
        </w:rPr>
        <w:t>hormone level</w:t>
      </w:r>
      <w:r w:rsidR="00A1361B">
        <w:rPr>
          <w:rFonts w:asciiTheme="majorBidi" w:hAnsiTheme="majorBidi" w:cstheme="majorBidi"/>
          <w:color w:val="000000" w:themeColor="text1"/>
        </w:rPr>
        <w:t>s</w:t>
      </w:r>
      <w:r w:rsidR="0043515C" w:rsidRPr="00B95524">
        <w:rPr>
          <w:rFonts w:asciiTheme="majorBidi" w:hAnsiTheme="majorBidi" w:cstheme="majorBidi"/>
          <w:color w:val="000000" w:themeColor="text1"/>
        </w:rPr>
        <w:t xml:space="preserve"> during pregnancy. Their </w:t>
      </w:r>
      <w:r w:rsidR="0038581D">
        <w:rPr>
          <w:rFonts w:asciiTheme="majorBidi" w:hAnsiTheme="majorBidi" w:cstheme="majorBidi"/>
          <w:color w:val="000000" w:themeColor="text1"/>
        </w:rPr>
        <w:t xml:space="preserve">multiscale </w:t>
      </w:r>
      <w:r w:rsidR="0043515C" w:rsidRPr="00B95524">
        <w:rPr>
          <w:rFonts w:asciiTheme="majorBidi" w:hAnsiTheme="majorBidi" w:cstheme="majorBidi"/>
          <w:color w:val="000000" w:themeColor="text1"/>
        </w:rPr>
        <w:t xml:space="preserve">model showed </w:t>
      </w:r>
      <w:r w:rsidR="00E405DD" w:rsidRPr="00B95524">
        <w:rPr>
          <w:rFonts w:asciiTheme="majorBidi" w:hAnsiTheme="majorBidi" w:cstheme="majorBidi"/>
          <w:color w:val="000000" w:themeColor="text1"/>
        </w:rPr>
        <w:t xml:space="preserve">that </w:t>
      </w:r>
      <w:r w:rsidR="004E45C1" w:rsidRPr="00B95524">
        <w:rPr>
          <w:rFonts w:asciiTheme="majorBidi" w:hAnsiTheme="majorBidi" w:cstheme="majorBidi"/>
          <w:color w:val="000000" w:themeColor="text1"/>
        </w:rPr>
        <w:t>most</w:t>
      </w:r>
      <w:r w:rsidR="00E405DD" w:rsidRPr="00B95524">
        <w:rPr>
          <w:rFonts w:asciiTheme="majorBidi" w:hAnsiTheme="majorBidi" w:cstheme="majorBidi"/>
          <w:color w:val="000000" w:themeColor="text1"/>
        </w:rPr>
        <w:t xml:space="preserve"> of the growth, especially during </w:t>
      </w:r>
      <w:r w:rsidR="00357704" w:rsidRPr="00B95524">
        <w:rPr>
          <w:rFonts w:asciiTheme="majorBidi" w:hAnsiTheme="majorBidi" w:cstheme="majorBidi"/>
          <w:color w:val="000000" w:themeColor="text1"/>
        </w:rPr>
        <w:t>the first half of pregnancy</w:t>
      </w:r>
      <w:r w:rsidR="00A1361B">
        <w:rPr>
          <w:rFonts w:asciiTheme="majorBidi" w:hAnsiTheme="majorBidi" w:cstheme="majorBidi"/>
          <w:color w:val="000000" w:themeColor="text1"/>
        </w:rPr>
        <w:t>,</w:t>
      </w:r>
      <w:r w:rsidR="00357704" w:rsidRPr="00B95524">
        <w:rPr>
          <w:rFonts w:asciiTheme="majorBidi" w:hAnsiTheme="majorBidi" w:cstheme="majorBidi"/>
          <w:color w:val="000000" w:themeColor="text1"/>
        </w:rPr>
        <w:t xml:space="preserve"> was due to</w:t>
      </w:r>
      <w:r w:rsidR="00A1361B">
        <w:rPr>
          <w:rFonts w:asciiTheme="majorBidi" w:hAnsiTheme="majorBidi" w:cstheme="majorBidi"/>
          <w:color w:val="000000" w:themeColor="text1"/>
        </w:rPr>
        <w:t xml:space="preserve"> a</w:t>
      </w:r>
      <w:r w:rsidR="00357704" w:rsidRPr="00B95524">
        <w:rPr>
          <w:rFonts w:asciiTheme="majorBidi" w:hAnsiTheme="majorBidi" w:cstheme="majorBidi"/>
          <w:color w:val="000000" w:themeColor="text1"/>
        </w:rPr>
        <w:t xml:space="preserve"> </w:t>
      </w:r>
      <w:r w:rsidR="00917BC7" w:rsidRPr="00B95524">
        <w:rPr>
          <w:rFonts w:asciiTheme="majorBidi" w:hAnsiTheme="majorBidi" w:cstheme="majorBidi"/>
          <w:color w:val="000000" w:themeColor="text1"/>
        </w:rPr>
        <w:t>rise in progesterone</w:t>
      </w:r>
      <w:r w:rsidR="004E45C1" w:rsidRPr="00B95524">
        <w:rPr>
          <w:rFonts w:asciiTheme="majorBidi" w:hAnsiTheme="majorBidi" w:cstheme="majorBidi"/>
          <w:color w:val="000000" w:themeColor="text1"/>
        </w:rPr>
        <w:t xml:space="preserve"> (i.e. hormonal signal)</w:t>
      </w:r>
      <w:r w:rsidR="00917BC7" w:rsidRPr="00B95524">
        <w:rPr>
          <w:rFonts w:asciiTheme="majorBidi" w:hAnsiTheme="majorBidi" w:cstheme="majorBidi"/>
          <w:color w:val="000000" w:themeColor="text1"/>
        </w:rPr>
        <w:t xml:space="preserve"> and not </w:t>
      </w:r>
      <w:r w:rsidR="00D51631" w:rsidRPr="00B95524">
        <w:rPr>
          <w:rFonts w:asciiTheme="majorBidi" w:hAnsiTheme="majorBidi" w:cstheme="majorBidi"/>
          <w:color w:val="000000" w:themeColor="text1"/>
        </w:rPr>
        <w:t xml:space="preserve">from </w:t>
      </w:r>
      <w:r w:rsidR="00917BC7" w:rsidRPr="00B95524">
        <w:rPr>
          <w:rFonts w:asciiTheme="majorBidi" w:hAnsiTheme="majorBidi" w:cstheme="majorBidi"/>
          <w:color w:val="000000" w:themeColor="text1"/>
        </w:rPr>
        <w:t xml:space="preserve">the </w:t>
      </w:r>
      <w:r w:rsidR="00D81D67" w:rsidRPr="00B95524">
        <w:rPr>
          <w:rFonts w:asciiTheme="majorBidi" w:hAnsiTheme="majorBidi" w:cstheme="majorBidi"/>
          <w:color w:val="000000" w:themeColor="text1"/>
        </w:rPr>
        <w:t xml:space="preserve">volume overloading (i.e. </w:t>
      </w:r>
      <w:r w:rsidR="00D51631" w:rsidRPr="00B95524">
        <w:rPr>
          <w:rFonts w:asciiTheme="majorBidi" w:hAnsiTheme="majorBidi" w:cstheme="majorBidi"/>
          <w:color w:val="000000" w:themeColor="text1"/>
        </w:rPr>
        <w:t>mechanical signal</w:t>
      </w:r>
      <w:r w:rsidR="00D81D67" w:rsidRPr="00B95524">
        <w:rPr>
          <w:rFonts w:asciiTheme="majorBidi" w:hAnsiTheme="majorBidi" w:cstheme="majorBidi"/>
          <w:color w:val="000000" w:themeColor="text1"/>
        </w:rPr>
        <w:t>)</w:t>
      </w:r>
      <w:r w:rsidR="00917BC7" w:rsidRPr="00B95524">
        <w:rPr>
          <w:rFonts w:asciiTheme="majorBidi" w:hAnsiTheme="majorBidi" w:cstheme="majorBidi"/>
          <w:color w:val="000000" w:themeColor="text1"/>
        </w:rPr>
        <w:t xml:space="preserve">. </w:t>
      </w:r>
      <w:r w:rsidR="00EF71E5">
        <w:rPr>
          <w:rFonts w:asciiTheme="majorBidi" w:hAnsiTheme="majorBidi" w:cstheme="majorBidi"/>
          <w:color w:val="000000" w:themeColor="text1"/>
        </w:rPr>
        <w:t xml:space="preserve">In another work, </w:t>
      </w:r>
      <w:r w:rsidR="00D6273F" w:rsidRPr="00B95524">
        <w:rPr>
          <w:rFonts w:asciiTheme="majorBidi" w:hAnsiTheme="majorBidi" w:cstheme="majorBidi"/>
          <w:color w:val="000000" w:themeColor="text1"/>
        </w:rPr>
        <w:t>Estrada</w:t>
      </w:r>
      <w:r w:rsidR="00BB498B" w:rsidRPr="00B95524">
        <w:rPr>
          <w:rFonts w:asciiTheme="majorBidi" w:hAnsiTheme="majorBidi" w:cstheme="majorBidi"/>
          <w:color w:val="000000" w:themeColor="text1"/>
        </w:rPr>
        <w:t xml:space="preserve"> et al. </w:t>
      </w:r>
      <w:r w:rsidR="00BB498B" w:rsidRPr="00B95524">
        <w:rPr>
          <w:rFonts w:asciiTheme="majorBidi" w:hAnsiTheme="majorBidi" w:cstheme="majorBidi"/>
          <w:color w:val="000000" w:themeColor="text1"/>
        </w:rPr>
        <w:fldChar w:fldCharType="begin"/>
      </w:r>
      <w:r w:rsidR="00CF3478">
        <w:rPr>
          <w:rFonts w:asciiTheme="majorBidi" w:hAnsiTheme="majorBidi" w:cstheme="majorBidi"/>
          <w:color w:val="000000" w:themeColor="text1"/>
        </w:rPr>
        <w:instrText xml:space="preserve"> ADDIN EN.CITE &lt;EndNote&gt;&lt;Cite&gt;&lt;Author&gt;Estrada&lt;/Author&gt;&lt;Year&gt;2021&lt;/Year&gt;&lt;RecNum&gt;26&lt;/RecNum&gt;&lt;DisplayText&gt;(Estrada et al., 2021)&lt;/DisplayText&gt;&lt;record&gt;&lt;rec-number&gt;26&lt;/rec-number&gt;&lt;foreign-keys&gt;&lt;key app="EN" db-id="xfaazxx2fstraqetp5xxt2ff0zvrrftv0drf" timestamp="1633792305"&gt;26&lt;/key&gt;&lt;/foreign-keys&gt;&lt;ref-type name="Journal Article"&gt;17&lt;/ref-type&gt;&lt;contributors&gt;&lt;authors&gt;&lt;author&gt;Estrada, A. C.&lt;/author&gt;&lt;author&gt;Yoshida, K.&lt;/author&gt;&lt;author&gt;Saucerman, J. J.&lt;/author&gt;&lt;author&gt;Holmes, J. W.&lt;/author&gt;&lt;/authors&gt;&lt;/contributors&gt;&lt;auth-address&gt;University of Virginia, Charlottesville, VA, USA.&amp;#xD;University of Alabama at Birmingham, Birmingham, AL, USA. holmesjw@uab.edu.&lt;/auth-address&gt;&lt;titles&gt;&lt;title&gt;A multiscale model of cardiac concentric hypertrophy incorporating both mechanical and hormonal drivers of growth&lt;/title&gt;&lt;secondary-title&gt;Biomech Model Mechanobiol&lt;/secondary-title&gt;&lt;/titles&gt;&lt;periodical&gt;&lt;full-title&gt;Biomech Model Mechanobiol&lt;/full-title&gt;&lt;/periodical&gt;&lt;pages&gt;293-307&lt;/pages&gt;&lt;volume&gt;20&lt;/volume&gt;&lt;number&gt;1&lt;/number&gt;&lt;edition&gt;2020/09/25&lt;/edition&gt;&lt;keywords&gt;&lt;keyword&gt;Cardiac hypertrophy&lt;/keyword&gt;&lt;keyword&gt;Finite-element modeling&lt;/keyword&gt;&lt;keyword&gt;Multiscale modeling&lt;/keyword&gt;&lt;keyword&gt;Signaling networks&lt;/keyword&gt;&lt;keyword&gt;Systems biology&lt;/keyword&gt;&lt;keyword&gt;Transverse aortic constriction&lt;/keyword&gt;&lt;/keywords&gt;&lt;dates&gt;&lt;year&gt;2021&lt;/year&gt;&lt;pub-dates&gt;&lt;date&gt;Feb&lt;/date&gt;&lt;/pub-dates&gt;&lt;/dates&gt;&lt;isbn&gt;1617-7940 (Electronic)&amp;#xD;1617-7940 (Linking)&lt;/isbn&gt;&lt;accession-num&gt;32970240&lt;/accession-num&gt;&lt;urls&gt;&lt;related-urls&gt;&lt;url&gt;https://www.ncbi.nlm.nih.gov/pubmed/32970240&lt;/url&gt;&lt;/related-urls&gt;&lt;/urls&gt;&lt;custom2&gt;PMC7897221&lt;/custom2&gt;&lt;electronic-resource-num&gt;10.1007/s10237-020-01385-6&lt;/electronic-resource-num&gt;&lt;/record&gt;&lt;/Cite&gt;&lt;/EndNote&gt;</w:instrText>
      </w:r>
      <w:r w:rsidR="00BB498B" w:rsidRPr="00B95524">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(Estrada et al., 2021)</w:t>
      </w:r>
      <w:r w:rsidR="00BB498B" w:rsidRPr="00B95524">
        <w:rPr>
          <w:rFonts w:asciiTheme="majorBidi" w:hAnsiTheme="majorBidi" w:cstheme="majorBidi"/>
          <w:color w:val="000000" w:themeColor="text1"/>
        </w:rPr>
        <w:fldChar w:fldCharType="end"/>
      </w:r>
      <w:r w:rsidR="00123DF1" w:rsidRPr="00B95524">
        <w:rPr>
          <w:rFonts w:asciiTheme="majorBidi" w:hAnsiTheme="majorBidi" w:cstheme="majorBidi"/>
          <w:color w:val="000000" w:themeColor="text1"/>
        </w:rPr>
        <w:t xml:space="preserve"> </w:t>
      </w:r>
      <w:r w:rsidR="00116617">
        <w:rPr>
          <w:rFonts w:asciiTheme="majorBidi" w:hAnsiTheme="majorBidi" w:cstheme="majorBidi"/>
          <w:color w:val="000000" w:themeColor="text1"/>
        </w:rPr>
        <w:t>coupled</w:t>
      </w:r>
      <w:r w:rsidR="00116617" w:rsidRPr="00B95524">
        <w:rPr>
          <w:rFonts w:asciiTheme="majorBidi" w:hAnsiTheme="majorBidi" w:cstheme="majorBidi"/>
          <w:color w:val="000000" w:themeColor="text1"/>
        </w:rPr>
        <w:t xml:space="preserve"> </w:t>
      </w:r>
      <w:r w:rsidR="00123DF1" w:rsidRPr="00B95524">
        <w:rPr>
          <w:rFonts w:asciiTheme="majorBidi" w:hAnsiTheme="majorBidi" w:cstheme="majorBidi"/>
          <w:color w:val="000000" w:themeColor="text1"/>
        </w:rPr>
        <w:t>the effect</w:t>
      </w:r>
      <w:r w:rsidR="00A1361B">
        <w:rPr>
          <w:rFonts w:asciiTheme="majorBidi" w:hAnsiTheme="majorBidi" w:cstheme="majorBidi"/>
          <w:color w:val="000000" w:themeColor="text1"/>
        </w:rPr>
        <w:t>s</w:t>
      </w:r>
      <w:r w:rsidR="00123DF1" w:rsidRPr="00B95524">
        <w:rPr>
          <w:rFonts w:asciiTheme="majorBidi" w:hAnsiTheme="majorBidi" w:cstheme="majorBidi"/>
          <w:color w:val="000000" w:themeColor="text1"/>
        </w:rPr>
        <w:t xml:space="preserve"> of hormonal</w:t>
      </w:r>
      <w:r w:rsidR="00A1361B">
        <w:rPr>
          <w:rFonts w:asciiTheme="majorBidi" w:hAnsiTheme="majorBidi" w:cstheme="majorBidi"/>
          <w:color w:val="000000" w:themeColor="text1"/>
        </w:rPr>
        <w:t xml:space="preserve"> and mechanical</w:t>
      </w:r>
      <w:r w:rsidR="00123DF1" w:rsidRPr="00B95524">
        <w:rPr>
          <w:rFonts w:asciiTheme="majorBidi" w:hAnsiTheme="majorBidi" w:cstheme="majorBidi"/>
          <w:color w:val="000000" w:themeColor="text1"/>
        </w:rPr>
        <w:t xml:space="preserve"> signals </w:t>
      </w:r>
      <w:r w:rsidR="00657BB3" w:rsidRPr="00B95524">
        <w:rPr>
          <w:rFonts w:asciiTheme="majorBidi" w:hAnsiTheme="majorBidi" w:cstheme="majorBidi"/>
          <w:color w:val="000000" w:themeColor="text1"/>
        </w:rPr>
        <w:t>in a finite element model of</w:t>
      </w:r>
      <w:r w:rsidR="00A1361B">
        <w:rPr>
          <w:rFonts w:asciiTheme="majorBidi" w:hAnsiTheme="majorBidi" w:cstheme="majorBidi"/>
          <w:color w:val="000000" w:themeColor="text1"/>
        </w:rPr>
        <w:t xml:space="preserve"> the</w:t>
      </w:r>
      <w:r w:rsidR="00F07DDB">
        <w:rPr>
          <w:rFonts w:asciiTheme="majorBidi" w:hAnsiTheme="majorBidi" w:cstheme="majorBidi"/>
          <w:color w:val="000000" w:themeColor="text1"/>
        </w:rPr>
        <w:t xml:space="preserve"> left ventricle</w:t>
      </w:r>
      <w:r w:rsidR="00657BB3" w:rsidRPr="00B95524">
        <w:rPr>
          <w:rFonts w:asciiTheme="majorBidi" w:hAnsiTheme="majorBidi" w:cstheme="majorBidi"/>
          <w:color w:val="000000" w:themeColor="text1"/>
        </w:rPr>
        <w:t xml:space="preserve"> </w:t>
      </w:r>
      <w:r w:rsidR="00F07DDB">
        <w:rPr>
          <w:rFonts w:asciiTheme="majorBidi" w:hAnsiTheme="majorBidi" w:cstheme="majorBidi"/>
          <w:color w:val="000000" w:themeColor="text1"/>
        </w:rPr>
        <w:t>(</w:t>
      </w:r>
      <w:r w:rsidR="00657BB3" w:rsidRPr="00B95524">
        <w:rPr>
          <w:rFonts w:asciiTheme="majorBidi" w:hAnsiTheme="majorBidi" w:cstheme="majorBidi"/>
          <w:color w:val="000000" w:themeColor="text1"/>
        </w:rPr>
        <w:t>LV</w:t>
      </w:r>
      <w:r w:rsidR="00F07DDB">
        <w:rPr>
          <w:rFonts w:asciiTheme="majorBidi" w:hAnsiTheme="majorBidi" w:cstheme="majorBidi"/>
          <w:color w:val="000000" w:themeColor="text1"/>
        </w:rPr>
        <w:t>)</w:t>
      </w:r>
      <w:r w:rsidR="00657BB3" w:rsidRPr="00B95524">
        <w:rPr>
          <w:rFonts w:asciiTheme="majorBidi" w:hAnsiTheme="majorBidi" w:cstheme="majorBidi"/>
          <w:color w:val="000000" w:themeColor="text1"/>
        </w:rPr>
        <w:t xml:space="preserve"> to </w:t>
      </w:r>
      <w:r w:rsidR="00C97E6A" w:rsidRPr="00B95524">
        <w:rPr>
          <w:rFonts w:asciiTheme="majorBidi" w:hAnsiTheme="majorBidi" w:cstheme="majorBidi"/>
          <w:color w:val="000000" w:themeColor="text1"/>
        </w:rPr>
        <w:t xml:space="preserve">predict hypertrophy in response to transverse aortic constriction (TAC). They </w:t>
      </w:r>
      <w:r w:rsidR="00ED1431">
        <w:rPr>
          <w:rFonts w:asciiTheme="majorBidi" w:hAnsiTheme="majorBidi" w:cstheme="majorBidi"/>
          <w:color w:val="000000" w:themeColor="text1"/>
        </w:rPr>
        <w:t>concluded</w:t>
      </w:r>
      <w:r w:rsidR="00ED1431" w:rsidRPr="00B95524">
        <w:rPr>
          <w:rFonts w:asciiTheme="majorBidi" w:hAnsiTheme="majorBidi" w:cstheme="majorBidi"/>
          <w:color w:val="000000" w:themeColor="text1"/>
        </w:rPr>
        <w:t xml:space="preserve"> </w:t>
      </w:r>
      <w:r w:rsidR="00C97E6A" w:rsidRPr="00B95524">
        <w:rPr>
          <w:rFonts w:asciiTheme="majorBidi" w:hAnsiTheme="majorBidi" w:cstheme="majorBidi"/>
          <w:color w:val="000000" w:themeColor="text1"/>
        </w:rPr>
        <w:t xml:space="preserve">that </w:t>
      </w:r>
      <w:r w:rsidR="006144D8" w:rsidRPr="00B95524">
        <w:rPr>
          <w:rFonts w:asciiTheme="majorBidi" w:hAnsiTheme="majorBidi" w:cstheme="majorBidi"/>
          <w:color w:val="000000" w:themeColor="text1"/>
        </w:rPr>
        <w:t xml:space="preserve">the effect of hormonal inputs on the prediction of cardiac hypertrophy was larger than the mechanical stimulus. </w:t>
      </w:r>
    </w:p>
    <w:p w14:paraId="32A5C92E" w14:textId="531584DB" w:rsidR="00CC6257" w:rsidRDefault="00C50768" w:rsidP="00B318BC">
      <w:pPr>
        <w:spacing w:line="240" w:lineRule="auto"/>
        <w:ind w:firstLine="567"/>
        <w:jc w:val="both"/>
        <w:rPr>
          <w:rFonts w:asciiTheme="majorBidi" w:hAnsiTheme="majorBidi" w:cstheme="majorBidi"/>
          <w:color w:val="000000" w:themeColor="text1"/>
        </w:rPr>
      </w:pPr>
      <w:commentRangeStart w:id="17"/>
      <w:r>
        <w:rPr>
          <w:rFonts w:asciiTheme="majorBidi" w:hAnsiTheme="majorBidi" w:cstheme="majorBidi"/>
          <w:color w:val="000000" w:themeColor="text1"/>
        </w:rPr>
        <w:t xml:space="preserve">Davis et al. </w:t>
      </w:r>
      <w:r>
        <w:rPr>
          <w:rFonts w:asciiTheme="majorBidi" w:hAnsiTheme="majorBidi" w:cstheme="majorBidi"/>
          <w:color w:val="000000" w:themeColor="text1"/>
        </w:rPr>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Pr>
          <w:rFonts w:asciiTheme="majorBidi" w:hAnsiTheme="majorBidi" w:cstheme="majorBidi"/>
          <w:color w:val="000000" w:themeColor="text1"/>
        </w:rPr>
      </w:r>
      <w:r>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(Davis et al., 2016)</w:t>
      </w:r>
      <w:r>
        <w:rPr>
          <w:rFonts w:asciiTheme="majorBidi" w:hAnsiTheme="majorBidi" w:cstheme="majorBidi"/>
          <w:color w:val="000000" w:themeColor="text1"/>
        </w:rPr>
        <w:fldChar w:fldCharType="end"/>
      </w:r>
      <w:r>
        <w:rPr>
          <w:rFonts w:asciiTheme="majorBidi" w:hAnsiTheme="majorBidi" w:cstheme="majorBidi"/>
          <w:color w:val="000000" w:themeColor="text1"/>
        </w:rPr>
        <w:t xml:space="preserve"> have suggested that cardiac growth correlates with the magnitude of tension developed by myofilament</w:t>
      </w:r>
      <w:r w:rsidR="0097520C">
        <w:rPr>
          <w:rFonts w:asciiTheme="majorBidi" w:hAnsiTheme="majorBidi" w:cstheme="majorBidi"/>
          <w:color w:val="000000" w:themeColor="text1"/>
        </w:rPr>
        <w:t>s</w:t>
      </w:r>
      <w:r>
        <w:rPr>
          <w:rFonts w:asciiTheme="majorBidi" w:hAnsiTheme="majorBidi" w:cstheme="majorBidi"/>
          <w:color w:val="000000" w:themeColor="text1"/>
        </w:rPr>
        <w:t xml:space="preserve"> over time</w:t>
      </w:r>
      <w:r w:rsidR="007923BF">
        <w:rPr>
          <w:rFonts w:asciiTheme="majorBidi" w:hAnsiTheme="majorBidi" w:cstheme="majorBidi"/>
          <w:color w:val="000000" w:themeColor="text1"/>
        </w:rPr>
        <w:t>, which reflects the work done by the heart</w:t>
      </w:r>
      <w:r>
        <w:rPr>
          <w:rFonts w:asciiTheme="majorBidi" w:hAnsiTheme="majorBidi" w:cstheme="majorBidi"/>
          <w:color w:val="000000" w:themeColor="text1"/>
        </w:rPr>
        <w:t>.</w:t>
      </w:r>
      <w:r w:rsidR="00B318BC">
        <w:rPr>
          <w:rFonts w:asciiTheme="majorBidi" w:hAnsiTheme="majorBidi" w:cstheme="majorBidi"/>
          <w:color w:val="000000" w:themeColor="text1"/>
        </w:rPr>
        <w:t xml:space="preserve"> </w:t>
      </w:r>
      <w:r w:rsidR="005458B7">
        <w:rPr>
          <w:rFonts w:asciiTheme="majorBidi" w:hAnsiTheme="majorBidi" w:cstheme="majorBidi"/>
          <w:color w:val="000000" w:themeColor="text1"/>
        </w:rPr>
        <w:t>Although t</w:t>
      </w:r>
      <w:r>
        <w:rPr>
          <w:rFonts w:asciiTheme="majorBidi" w:hAnsiTheme="majorBidi" w:cstheme="majorBidi"/>
          <w:color w:val="000000" w:themeColor="text1"/>
        </w:rPr>
        <w:t>his</w:t>
      </w:r>
      <w:r w:rsidR="000975DC">
        <w:rPr>
          <w:rFonts w:asciiTheme="majorBidi" w:hAnsiTheme="majorBidi" w:cstheme="majorBidi"/>
          <w:color w:val="000000" w:themeColor="text1"/>
        </w:rPr>
        <w:t xml:space="preserve"> </w:t>
      </w:r>
      <w:r>
        <w:rPr>
          <w:rFonts w:asciiTheme="majorBidi" w:hAnsiTheme="majorBidi" w:cstheme="majorBidi"/>
          <w:color w:val="000000" w:themeColor="text1"/>
        </w:rPr>
        <w:t>index has been informative in understanding of the underlying patholog</w:t>
      </w:r>
      <w:r w:rsidR="00954535">
        <w:rPr>
          <w:rFonts w:asciiTheme="majorBidi" w:hAnsiTheme="majorBidi" w:cstheme="majorBidi"/>
          <w:color w:val="000000" w:themeColor="text1"/>
        </w:rPr>
        <w:t>y</w:t>
      </w:r>
      <w:r w:rsidR="005458B7">
        <w:rPr>
          <w:rFonts w:asciiTheme="majorBidi" w:hAnsiTheme="majorBidi" w:cstheme="majorBidi"/>
          <w:color w:val="000000" w:themeColor="text1"/>
        </w:rPr>
        <w:t xml:space="preserve">, it </w:t>
      </w:r>
      <w:r w:rsidR="008138BA">
        <w:rPr>
          <w:rFonts w:asciiTheme="majorBidi" w:hAnsiTheme="majorBidi" w:cstheme="majorBidi"/>
          <w:color w:val="000000" w:themeColor="text1"/>
        </w:rPr>
        <w:t xml:space="preserve">is more of a </w:t>
      </w:r>
      <w:r w:rsidR="008F1A8B" w:rsidRPr="008F1A8B">
        <w:rPr>
          <w:rFonts w:asciiTheme="majorBidi" w:hAnsiTheme="majorBidi" w:cstheme="majorBidi"/>
          <w:color w:val="000000" w:themeColor="text1"/>
        </w:rPr>
        <w:t xml:space="preserve">phenomenological </w:t>
      </w:r>
      <w:r>
        <w:rPr>
          <w:rFonts w:asciiTheme="majorBidi" w:hAnsiTheme="majorBidi" w:cstheme="majorBidi"/>
          <w:color w:val="000000" w:themeColor="text1"/>
        </w:rPr>
        <w:t>driving signal</w:t>
      </w:r>
      <w:r w:rsidR="008F1A8B">
        <w:rPr>
          <w:rFonts w:asciiTheme="majorBidi" w:hAnsiTheme="majorBidi" w:cstheme="majorBidi"/>
          <w:color w:val="000000" w:themeColor="text1"/>
        </w:rPr>
        <w:t xml:space="preserve"> than a mechanistic one</w:t>
      </w:r>
      <w:r>
        <w:rPr>
          <w:rFonts w:asciiTheme="majorBidi" w:hAnsiTheme="majorBidi" w:cstheme="majorBidi"/>
          <w:color w:val="000000" w:themeColor="text1"/>
        </w:rPr>
        <w:t>. Th</w:t>
      </w:r>
      <w:r w:rsidR="0097520C">
        <w:rPr>
          <w:rFonts w:asciiTheme="majorBidi" w:hAnsiTheme="majorBidi" w:cstheme="majorBidi"/>
          <w:color w:val="000000" w:themeColor="text1"/>
        </w:rPr>
        <w:t>is</w:t>
      </w:r>
      <w:r>
        <w:rPr>
          <w:rFonts w:asciiTheme="majorBidi" w:hAnsiTheme="majorBidi" w:cstheme="majorBidi"/>
          <w:color w:val="000000" w:themeColor="text1"/>
        </w:rPr>
        <w:t xml:space="preserve"> is mainly because cells cannot differentiate between </w:t>
      </w:r>
      <w:r w:rsidR="00AF7C85">
        <w:rPr>
          <w:rFonts w:asciiTheme="majorBidi" w:hAnsiTheme="majorBidi" w:cstheme="majorBidi"/>
          <w:color w:val="000000" w:themeColor="text1"/>
        </w:rPr>
        <w:t xml:space="preserve">short and </w:t>
      </w:r>
      <w:proofErr w:type="gramStart"/>
      <w:r w:rsidR="00AF7C85">
        <w:rPr>
          <w:rFonts w:asciiTheme="majorBidi" w:hAnsiTheme="majorBidi" w:cstheme="majorBidi"/>
          <w:color w:val="000000" w:themeColor="text1"/>
        </w:rPr>
        <w:t xml:space="preserve">long </w:t>
      </w:r>
      <w:r>
        <w:rPr>
          <w:rFonts w:asciiTheme="majorBidi" w:hAnsiTheme="majorBidi" w:cstheme="majorBidi"/>
          <w:color w:val="000000" w:themeColor="text1"/>
        </w:rPr>
        <w:t>time</w:t>
      </w:r>
      <w:proofErr w:type="gramEnd"/>
      <w:r>
        <w:rPr>
          <w:rFonts w:asciiTheme="majorBidi" w:hAnsiTheme="majorBidi" w:cstheme="majorBidi"/>
          <w:color w:val="000000" w:themeColor="text1"/>
        </w:rPr>
        <w:t xml:space="preserve"> scales to determine the tension-time integral</w:t>
      </w:r>
      <w:r w:rsidR="0097520C">
        <w:rPr>
          <w:rFonts w:asciiTheme="majorBidi" w:hAnsiTheme="majorBidi" w:cstheme="majorBidi"/>
          <w:color w:val="000000" w:themeColor="text1"/>
        </w:rPr>
        <w:t>.</w:t>
      </w:r>
      <w:r>
        <w:rPr>
          <w:rFonts w:asciiTheme="majorBidi" w:hAnsiTheme="majorBidi" w:cstheme="majorBidi"/>
          <w:color w:val="000000" w:themeColor="text1"/>
        </w:rPr>
        <w:t xml:space="preserve"> </w:t>
      </w:r>
      <w:r w:rsidR="0097520C">
        <w:rPr>
          <w:rFonts w:asciiTheme="majorBidi" w:hAnsiTheme="majorBidi" w:cstheme="majorBidi"/>
          <w:color w:val="000000" w:themeColor="text1"/>
        </w:rPr>
        <w:t>I</w:t>
      </w:r>
      <w:r>
        <w:rPr>
          <w:rFonts w:asciiTheme="majorBidi" w:hAnsiTheme="majorBidi" w:cstheme="majorBidi"/>
          <w:color w:val="000000" w:themeColor="text1"/>
        </w:rPr>
        <w:t>nstead</w:t>
      </w:r>
      <w:r w:rsidR="0097520C">
        <w:rPr>
          <w:rFonts w:asciiTheme="majorBidi" w:hAnsiTheme="majorBidi" w:cstheme="majorBidi"/>
          <w:color w:val="000000" w:themeColor="text1"/>
        </w:rPr>
        <w:t>,</w:t>
      </w:r>
      <w:r>
        <w:rPr>
          <w:rFonts w:asciiTheme="majorBidi" w:hAnsiTheme="majorBidi" w:cstheme="majorBidi"/>
          <w:color w:val="000000" w:themeColor="text1"/>
        </w:rPr>
        <w:t xml:space="preserve"> they are continuously sensing the changes in their environment. Therefore, cellular level mechanisms that </w:t>
      </w:r>
      <w:r w:rsidR="007923BF">
        <w:rPr>
          <w:rFonts w:asciiTheme="majorBidi" w:hAnsiTheme="majorBidi" w:cstheme="majorBidi"/>
          <w:color w:val="000000" w:themeColor="text1"/>
        </w:rPr>
        <w:t xml:space="preserve">are </w:t>
      </w:r>
      <w:r>
        <w:rPr>
          <w:rFonts w:asciiTheme="majorBidi" w:hAnsiTheme="majorBidi" w:cstheme="majorBidi"/>
          <w:color w:val="000000" w:themeColor="text1"/>
        </w:rPr>
        <w:t>associate</w:t>
      </w:r>
      <w:r w:rsidR="007923BF">
        <w:rPr>
          <w:rFonts w:asciiTheme="majorBidi" w:hAnsiTheme="majorBidi" w:cstheme="majorBidi"/>
          <w:color w:val="000000" w:themeColor="text1"/>
        </w:rPr>
        <w:t>d</w:t>
      </w:r>
      <w:r>
        <w:rPr>
          <w:rFonts w:asciiTheme="majorBidi" w:hAnsiTheme="majorBidi" w:cstheme="majorBidi"/>
          <w:color w:val="000000" w:themeColor="text1"/>
        </w:rPr>
        <w:t xml:space="preserve"> with </w:t>
      </w:r>
      <w:r w:rsidR="00AF7C85">
        <w:rPr>
          <w:rFonts w:asciiTheme="majorBidi" w:hAnsiTheme="majorBidi" w:cstheme="majorBidi"/>
          <w:color w:val="000000" w:themeColor="text1"/>
        </w:rPr>
        <w:t>altered</w:t>
      </w:r>
      <w:r>
        <w:rPr>
          <w:rFonts w:asciiTheme="majorBidi" w:hAnsiTheme="majorBidi" w:cstheme="majorBidi"/>
          <w:color w:val="000000" w:themeColor="text1"/>
        </w:rPr>
        <w:t xml:space="preserve"> work demand </w:t>
      </w:r>
      <w:r w:rsidR="007923BF">
        <w:rPr>
          <w:rFonts w:asciiTheme="majorBidi" w:hAnsiTheme="majorBidi" w:cstheme="majorBidi"/>
          <w:color w:val="000000" w:themeColor="text1"/>
        </w:rPr>
        <w:t>in</w:t>
      </w:r>
      <w:r>
        <w:rPr>
          <w:rFonts w:asciiTheme="majorBidi" w:hAnsiTheme="majorBidi" w:cstheme="majorBidi"/>
          <w:color w:val="000000" w:themeColor="text1"/>
        </w:rPr>
        <w:t xml:space="preserve"> the heart </w:t>
      </w:r>
      <w:r w:rsidR="00BF3076">
        <w:rPr>
          <w:rFonts w:asciiTheme="majorBidi" w:hAnsiTheme="majorBidi" w:cstheme="majorBidi"/>
          <w:color w:val="000000" w:themeColor="text1"/>
        </w:rPr>
        <w:t>could</w:t>
      </w:r>
      <w:r>
        <w:rPr>
          <w:rFonts w:asciiTheme="majorBidi" w:hAnsiTheme="majorBidi" w:cstheme="majorBidi"/>
          <w:color w:val="000000" w:themeColor="text1"/>
        </w:rPr>
        <w:t xml:space="preserve"> be potential driving signal</w:t>
      </w:r>
      <w:r w:rsidR="009A09F1">
        <w:rPr>
          <w:rFonts w:asciiTheme="majorBidi" w:hAnsiTheme="majorBidi" w:cstheme="majorBidi"/>
          <w:color w:val="000000" w:themeColor="text1"/>
        </w:rPr>
        <w:t>s</w:t>
      </w:r>
      <w:r>
        <w:rPr>
          <w:rFonts w:asciiTheme="majorBidi" w:hAnsiTheme="majorBidi" w:cstheme="majorBidi"/>
          <w:color w:val="000000" w:themeColor="text1"/>
        </w:rPr>
        <w:t xml:space="preserve"> for concentric growth. In this manuscript, we hypothesize </w:t>
      </w:r>
      <w:r w:rsidR="00BF3076">
        <w:rPr>
          <w:rFonts w:asciiTheme="majorBidi" w:hAnsiTheme="majorBidi" w:cstheme="majorBidi"/>
          <w:color w:val="000000" w:themeColor="text1"/>
        </w:rPr>
        <w:t>that the</w:t>
      </w:r>
      <w:r>
        <w:rPr>
          <w:rFonts w:asciiTheme="majorBidi" w:hAnsiTheme="majorBidi" w:cstheme="majorBidi"/>
          <w:color w:val="000000" w:themeColor="text1"/>
        </w:rPr>
        <w:t xml:space="preserve"> energy used by cells</w:t>
      </w:r>
      <w:r w:rsidR="007B1573">
        <w:rPr>
          <w:rFonts w:asciiTheme="majorBidi" w:hAnsiTheme="majorBidi" w:cstheme="majorBidi"/>
          <w:color w:val="000000" w:themeColor="text1"/>
        </w:rPr>
        <w:t>,</w:t>
      </w:r>
      <w:r w:rsidRPr="00AA0B0D">
        <w:rPr>
          <w:rFonts w:asciiTheme="majorBidi" w:hAnsiTheme="majorBidi" w:cstheme="majorBidi"/>
          <w:color w:val="000000" w:themeColor="text1"/>
        </w:rPr>
        <w:t xml:space="preserve"> </w:t>
      </w:r>
      <w:r>
        <w:rPr>
          <w:rFonts w:asciiTheme="majorBidi" w:hAnsiTheme="majorBidi" w:cstheme="majorBidi"/>
          <w:color w:val="000000" w:themeColor="text1"/>
        </w:rPr>
        <w:t>to perform the work</w:t>
      </w:r>
      <w:r w:rsidR="000C5BB3">
        <w:rPr>
          <w:rFonts w:asciiTheme="majorBidi" w:hAnsiTheme="majorBidi" w:cstheme="majorBidi"/>
          <w:color w:val="000000" w:themeColor="text1"/>
        </w:rPr>
        <w:t xml:space="preserve"> </w:t>
      </w:r>
      <w:r w:rsidR="007B1573">
        <w:rPr>
          <w:rFonts w:asciiTheme="majorBidi" w:hAnsiTheme="majorBidi" w:cstheme="majorBidi"/>
          <w:color w:val="000000" w:themeColor="text1"/>
        </w:rPr>
        <w:t>required</w:t>
      </w:r>
      <w:r w:rsidR="000C5BB3">
        <w:rPr>
          <w:rFonts w:asciiTheme="majorBidi" w:hAnsiTheme="majorBidi" w:cstheme="majorBidi"/>
          <w:color w:val="000000" w:themeColor="text1"/>
        </w:rPr>
        <w:t xml:space="preserve"> by the heart</w:t>
      </w:r>
      <w:r w:rsidR="007B1573">
        <w:rPr>
          <w:rFonts w:asciiTheme="majorBidi" w:hAnsiTheme="majorBidi" w:cstheme="majorBidi"/>
          <w:color w:val="000000" w:themeColor="text1"/>
        </w:rPr>
        <w:t>,</w:t>
      </w:r>
      <w:r w:rsidR="00DD0B96">
        <w:rPr>
          <w:rFonts w:asciiTheme="majorBidi" w:hAnsiTheme="majorBidi" w:cstheme="majorBidi"/>
          <w:color w:val="000000" w:themeColor="text1"/>
        </w:rPr>
        <w:t xml:space="preserve"> </w:t>
      </w:r>
      <w:r w:rsidR="007B1573">
        <w:rPr>
          <w:rFonts w:asciiTheme="majorBidi" w:hAnsiTheme="majorBidi" w:cstheme="majorBidi"/>
          <w:color w:val="000000" w:themeColor="text1"/>
        </w:rPr>
        <w:t>could be the</w:t>
      </w:r>
      <w:r w:rsidR="00DD0B96">
        <w:rPr>
          <w:rFonts w:asciiTheme="majorBidi" w:hAnsiTheme="majorBidi" w:cstheme="majorBidi"/>
          <w:color w:val="000000" w:themeColor="text1"/>
        </w:rPr>
        <w:t xml:space="preserve"> </w:t>
      </w:r>
      <w:r w:rsidR="00075511">
        <w:rPr>
          <w:rFonts w:asciiTheme="majorBidi" w:hAnsiTheme="majorBidi" w:cstheme="majorBidi"/>
          <w:color w:val="000000" w:themeColor="text1"/>
        </w:rPr>
        <w:t>driv</w:t>
      </w:r>
      <w:r w:rsidR="007B1573">
        <w:rPr>
          <w:rFonts w:asciiTheme="majorBidi" w:hAnsiTheme="majorBidi" w:cstheme="majorBidi"/>
          <w:color w:val="000000" w:themeColor="text1"/>
        </w:rPr>
        <w:t xml:space="preserve">er of </w:t>
      </w:r>
      <w:r w:rsidR="00DD0B96">
        <w:rPr>
          <w:rFonts w:asciiTheme="majorBidi" w:hAnsiTheme="majorBidi" w:cstheme="majorBidi"/>
          <w:color w:val="000000" w:themeColor="text1"/>
        </w:rPr>
        <w:t>concentric growth</w:t>
      </w:r>
      <w:r w:rsidR="007B1573">
        <w:rPr>
          <w:rFonts w:asciiTheme="majorBidi" w:hAnsiTheme="majorBidi" w:cstheme="majorBidi"/>
          <w:color w:val="000000" w:themeColor="text1"/>
        </w:rPr>
        <w:t xml:space="preserve">. </w:t>
      </w:r>
      <w:r w:rsidR="00D27FE8">
        <w:rPr>
          <w:rFonts w:asciiTheme="majorBidi" w:hAnsiTheme="majorBidi" w:cstheme="majorBidi"/>
          <w:color w:val="000000" w:themeColor="text1"/>
        </w:rPr>
        <w:t xml:space="preserve">This is </w:t>
      </w:r>
      <w:r w:rsidR="009A09F1">
        <w:rPr>
          <w:rFonts w:asciiTheme="majorBidi" w:hAnsiTheme="majorBidi" w:cstheme="majorBidi"/>
          <w:color w:val="000000" w:themeColor="text1"/>
        </w:rPr>
        <w:t>implemented</w:t>
      </w:r>
      <w:r>
        <w:rPr>
          <w:rFonts w:asciiTheme="majorBidi" w:hAnsiTheme="majorBidi" w:cstheme="majorBidi"/>
          <w:color w:val="000000" w:themeColor="text1"/>
        </w:rPr>
        <w:t xml:space="preserve"> by </w:t>
      </w:r>
      <w:r w:rsidR="004E359B">
        <w:rPr>
          <w:rFonts w:asciiTheme="majorBidi" w:hAnsiTheme="majorBidi" w:cstheme="majorBidi"/>
          <w:color w:val="000000" w:themeColor="text1"/>
        </w:rPr>
        <w:t>using the</w:t>
      </w:r>
      <w:r>
        <w:rPr>
          <w:rFonts w:asciiTheme="majorBidi" w:hAnsiTheme="majorBidi" w:cstheme="majorBidi"/>
          <w:color w:val="000000" w:themeColor="text1"/>
        </w:rPr>
        <w:t xml:space="preserve"> myosin ATPase </w:t>
      </w:r>
      <w:r>
        <w:rPr>
          <w:rFonts w:asciiTheme="majorBidi" w:hAnsiTheme="majorBidi" w:cstheme="majorBidi"/>
          <w:color w:val="000000" w:themeColor="text1"/>
        </w:rPr>
        <w:lastRenderedPageBreak/>
        <w:t xml:space="preserve">normalized to myofibrillar volume </w:t>
      </w:r>
      <w:r w:rsidR="003A77DF">
        <w:rPr>
          <w:rFonts w:asciiTheme="majorBidi" w:hAnsiTheme="majorBidi" w:cstheme="majorBidi"/>
          <w:color w:val="000000" w:themeColor="text1"/>
        </w:rPr>
        <w:t xml:space="preserve">as the </w:t>
      </w:r>
      <w:r w:rsidR="00380C32">
        <w:rPr>
          <w:rFonts w:asciiTheme="majorBidi" w:hAnsiTheme="majorBidi" w:cstheme="majorBidi"/>
          <w:color w:val="000000" w:themeColor="text1"/>
        </w:rPr>
        <w:t>stimulus</w:t>
      </w:r>
      <w:r w:rsidR="003A77DF">
        <w:rPr>
          <w:rFonts w:asciiTheme="majorBidi" w:hAnsiTheme="majorBidi" w:cstheme="majorBidi"/>
          <w:color w:val="000000" w:themeColor="text1"/>
        </w:rPr>
        <w:t xml:space="preserve"> signal for concentric growth </w:t>
      </w:r>
      <w:r>
        <w:rPr>
          <w:rFonts w:asciiTheme="majorBidi" w:hAnsiTheme="majorBidi" w:cstheme="majorBidi"/>
          <w:color w:val="000000" w:themeColor="text1"/>
        </w:rPr>
        <w:t>in response to</w:t>
      </w:r>
      <w:r w:rsidR="009A09F1">
        <w:rPr>
          <w:rFonts w:asciiTheme="majorBidi" w:hAnsiTheme="majorBidi" w:cstheme="majorBidi"/>
          <w:color w:val="000000" w:themeColor="text1"/>
        </w:rPr>
        <w:t xml:space="preserve"> the perturbations brought about by</w:t>
      </w:r>
      <w:r>
        <w:rPr>
          <w:rFonts w:asciiTheme="majorBidi" w:hAnsiTheme="majorBidi" w:cstheme="majorBidi"/>
          <w:color w:val="000000" w:themeColor="text1"/>
        </w:rPr>
        <w:t xml:space="preserve"> valvular diseases.</w:t>
      </w:r>
      <w:commentRangeEnd w:id="17"/>
      <w:r w:rsidR="00D22A5A">
        <w:rPr>
          <w:rStyle w:val="CommentReference"/>
        </w:rPr>
        <w:commentReference w:id="17"/>
      </w:r>
      <w:r w:rsidR="007D1E1E" w:rsidRPr="00B95524" w:rsidDel="00DC059D">
        <w:rPr>
          <w:rFonts w:asciiTheme="majorBidi" w:hAnsiTheme="majorBidi" w:cstheme="majorBidi"/>
          <w:color w:val="000000" w:themeColor="text1"/>
        </w:rPr>
        <w:t xml:space="preserve"> </w:t>
      </w:r>
    </w:p>
    <w:p w14:paraId="4A46DA46" w14:textId="420EF581" w:rsidR="00756F7F" w:rsidRDefault="00CD7169" w:rsidP="00187AE4">
      <w:pPr>
        <w:spacing w:line="240" w:lineRule="auto"/>
        <w:ind w:firstLine="567"/>
        <w:jc w:val="both"/>
        <w:rPr>
          <w:rFonts w:asciiTheme="majorBidi" w:hAnsiTheme="majorBidi" w:cstheme="majorBidi"/>
          <w:color w:val="000000" w:themeColor="text1"/>
        </w:rPr>
      </w:pPr>
      <w:commentRangeStart w:id="18"/>
      <w:r>
        <w:rPr>
          <w:rFonts w:asciiTheme="majorBidi" w:hAnsiTheme="majorBidi" w:cstheme="majorBidi"/>
          <w:color w:val="000000" w:themeColor="text1"/>
        </w:rPr>
        <w:t xml:space="preserve">Eccentric growth, on the other hand, </w:t>
      </w:r>
      <w:r w:rsidR="006B5FD8">
        <w:rPr>
          <w:rFonts w:asciiTheme="majorBidi" w:hAnsiTheme="majorBidi" w:cstheme="majorBidi"/>
          <w:color w:val="000000" w:themeColor="text1"/>
        </w:rPr>
        <w:t>is</w:t>
      </w:r>
      <w:r>
        <w:rPr>
          <w:rFonts w:asciiTheme="majorBidi" w:hAnsiTheme="majorBidi" w:cstheme="majorBidi"/>
          <w:color w:val="000000" w:themeColor="text1"/>
        </w:rPr>
        <w:t xml:space="preserve"> driven by </w:t>
      </w:r>
      <w:r w:rsidR="00B450C3">
        <w:rPr>
          <w:rFonts w:asciiTheme="majorBidi" w:hAnsiTheme="majorBidi" w:cstheme="majorBidi"/>
          <w:color w:val="000000" w:themeColor="text1"/>
        </w:rPr>
        <w:t xml:space="preserve">a </w:t>
      </w:r>
      <w:r w:rsidR="00E92152">
        <w:rPr>
          <w:rFonts w:asciiTheme="majorBidi" w:hAnsiTheme="majorBidi" w:cstheme="majorBidi"/>
          <w:color w:val="000000" w:themeColor="text1"/>
        </w:rPr>
        <w:t>cell</w:t>
      </w:r>
      <w:r w:rsidR="00076FB4">
        <w:rPr>
          <w:rFonts w:asciiTheme="majorBidi" w:hAnsiTheme="majorBidi" w:cstheme="majorBidi"/>
          <w:color w:val="000000" w:themeColor="text1"/>
        </w:rPr>
        <w:t>ular</w:t>
      </w:r>
      <w:r w:rsidR="00E92152">
        <w:rPr>
          <w:rFonts w:asciiTheme="majorBidi" w:hAnsiTheme="majorBidi" w:cstheme="majorBidi"/>
          <w:color w:val="000000" w:themeColor="text1"/>
        </w:rPr>
        <w:t xml:space="preserve">-level mechanism </w:t>
      </w:r>
      <w:r w:rsidR="00076FB4">
        <w:rPr>
          <w:rFonts w:asciiTheme="majorBidi" w:hAnsiTheme="majorBidi" w:cstheme="majorBidi"/>
          <w:color w:val="000000" w:themeColor="text1"/>
        </w:rPr>
        <w:t>known as</w:t>
      </w:r>
      <w:r w:rsidR="00E92152">
        <w:rPr>
          <w:rFonts w:asciiTheme="majorBidi" w:hAnsiTheme="majorBidi" w:cstheme="majorBidi"/>
          <w:color w:val="000000" w:themeColor="text1"/>
        </w:rPr>
        <w:t xml:space="preserve"> </w:t>
      </w:r>
      <w:proofErr w:type="spellStart"/>
      <w:r w:rsidR="00E92152">
        <w:rPr>
          <w:rFonts w:asciiTheme="majorBidi" w:hAnsiTheme="majorBidi" w:cstheme="majorBidi"/>
          <w:color w:val="000000" w:themeColor="text1"/>
        </w:rPr>
        <w:t>mechanotransduction</w:t>
      </w:r>
      <w:proofErr w:type="spellEnd"/>
      <w:r w:rsidR="0027057E">
        <w:rPr>
          <w:rFonts w:asciiTheme="majorBidi" w:hAnsiTheme="majorBidi" w:cstheme="majorBidi"/>
          <w:color w:val="000000" w:themeColor="text1"/>
        </w:rPr>
        <w:t xml:space="preserve"> </w:t>
      </w:r>
      <w:r w:rsidR="00C72D3A">
        <w:rPr>
          <w:rFonts w:asciiTheme="majorBidi" w:hAnsiTheme="majorBidi" w:cstheme="majorBidi"/>
          <w:color w:val="000000" w:themeColor="text1"/>
        </w:rPr>
        <w:fldChar w:fldCharType="begin">
          <w:fldData xml:space="preserve">PEVuZE5vdGU+PENpdGU+PEF1dGhvcj5MeW9uPC9BdXRob3I+PFllYXI+MjAxNTwvWWVhcj48UmVj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</w:fldData>
        </w:fldChar>
      </w:r>
      <w:r w:rsidR="00C72D3A">
        <w:rPr>
          <w:rFonts w:asciiTheme="majorBidi" w:hAnsiTheme="majorBidi" w:cstheme="majorBidi"/>
          <w:color w:val="000000" w:themeColor="text1"/>
        </w:rPr>
        <w:instrText xml:space="preserve"> ADDIN EN.CITE </w:instrText>
      </w:r>
      <w:r w:rsidR="00C72D3A">
        <w:rPr>
          <w:rFonts w:asciiTheme="majorBidi" w:hAnsiTheme="majorBidi" w:cstheme="majorBidi"/>
          <w:color w:val="000000" w:themeColor="text1"/>
        </w:rPr>
        <w:fldChar w:fldCharType="begin">
          <w:fldData xml:space="preserve">PEVuZE5vdGU+PENpdGU+PEF1dGhvcj5MeW9uPC9BdXRob3I+PFllYXI+MjAxNTwvWWVhcj48UmVj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</w:fldData>
        </w:fldChar>
      </w:r>
      <w:r w:rsidR="00C72D3A">
        <w:rPr>
          <w:rFonts w:asciiTheme="majorBidi" w:hAnsiTheme="majorBidi" w:cstheme="majorBidi"/>
          <w:color w:val="000000" w:themeColor="text1"/>
        </w:rPr>
        <w:instrText xml:space="preserve"> ADDIN EN.CITE.DATA </w:instrText>
      </w:r>
      <w:r w:rsidR="00C72D3A">
        <w:rPr>
          <w:rFonts w:asciiTheme="majorBidi" w:hAnsiTheme="majorBidi" w:cstheme="majorBidi"/>
          <w:color w:val="000000" w:themeColor="text1"/>
        </w:rPr>
      </w:r>
      <w:r w:rsidR="00C72D3A">
        <w:rPr>
          <w:rFonts w:asciiTheme="majorBidi" w:hAnsiTheme="majorBidi" w:cstheme="majorBidi"/>
          <w:color w:val="000000" w:themeColor="text1"/>
        </w:rPr>
        <w:fldChar w:fldCharType="end"/>
      </w:r>
      <w:r w:rsidR="00C72D3A">
        <w:rPr>
          <w:rFonts w:asciiTheme="majorBidi" w:hAnsiTheme="majorBidi" w:cstheme="majorBidi"/>
          <w:color w:val="000000" w:themeColor="text1"/>
        </w:rPr>
      </w:r>
      <w:r w:rsidR="00C72D3A">
        <w:rPr>
          <w:rFonts w:asciiTheme="majorBidi" w:hAnsiTheme="majorBidi" w:cstheme="majorBidi"/>
          <w:color w:val="000000" w:themeColor="text1"/>
        </w:rPr>
        <w:fldChar w:fldCharType="separate"/>
      </w:r>
      <w:r w:rsidR="00C72D3A">
        <w:rPr>
          <w:rFonts w:asciiTheme="majorBidi" w:hAnsiTheme="majorBidi" w:cstheme="majorBidi"/>
          <w:noProof/>
          <w:color w:val="000000" w:themeColor="text1"/>
        </w:rPr>
        <w:t>(Lyon et al., 2015)</w:t>
      </w:r>
      <w:r w:rsidR="00C72D3A">
        <w:rPr>
          <w:rFonts w:asciiTheme="majorBidi" w:hAnsiTheme="majorBidi" w:cstheme="majorBidi"/>
          <w:color w:val="000000" w:themeColor="text1"/>
        </w:rPr>
        <w:fldChar w:fldCharType="end"/>
      </w:r>
      <w:r w:rsidR="00B450C3">
        <w:rPr>
          <w:rFonts w:asciiTheme="majorBidi" w:hAnsiTheme="majorBidi" w:cstheme="majorBidi"/>
          <w:color w:val="000000" w:themeColor="text1"/>
        </w:rPr>
        <w:t xml:space="preserve">. </w:t>
      </w:r>
      <w:r w:rsidR="000E0B0C">
        <w:rPr>
          <w:rFonts w:asciiTheme="majorBidi" w:hAnsiTheme="majorBidi" w:cstheme="majorBidi"/>
          <w:color w:val="000000" w:themeColor="text1"/>
        </w:rPr>
        <w:t>Valvular diseases</w:t>
      </w:r>
      <w:r w:rsidR="00076FB4">
        <w:rPr>
          <w:rFonts w:asciiTheme="majorBidi" w:hAnsiTheme="majorBidi" w:cstheme="majorBidi"/>
          <w:color w:val="000000" w:themeColor="text1"/>
        </w:rPr>
        <w:t>,</w:t>
      </w:r>
      <w:r w:rsidR="000E0B0C">
        <w:rPr>
          <w:rFonts w:asciiTheme="majorBidi" w:hAnsiTheme="majorBidi" w:cstheme="majorBidi"/>
          <w:color w:val="000000" w:themeColor="text1"/>
        </w:rPr>
        <w:t xml:space="preserve"> such as aortic insuffic</w:t>
      </w:r>
      <w:r w:rsidR="00951C5A">
        <w:rPr>
          <w:rFonts w:asciiTheme="majorBidi" w:hAnsiTheme="majorBidi" w:cstheme="majorBidi"/>
          <w:color w:val="000000" w:themeColor="text1"/>
        </w:rPr>
        <w:t>iency</w:t>
      </w:r>
      <w:r w:rsidR="00076FB4">
        <w:rPr>
          <w:rFonts w:asciiTheme="majorBidi" w:hAnsiTheme="majorBidi" w:cstheme="majorBidi"/>
          <w:color w:val="000000" w:themeColor="text1"/>
        </w:rPr>
        <w:t>,</w:t>
      </w:r>
      <w:r w:rsidR="00951C5A">
        <w:rPr>
          <w:rFonts w:asciiTheme="majorBidi" w:hAnsiTheme="majorBidi" w:cstheme="majorBidi"/>
          <w:color w:val="000000" w:themeColor="text1"/>
        </w:rPr>
        <w:t xml:space="preserve"> lead to overstretching of </w:t>
      </w:r>
      <w:r w:rsidR="00076FB4">
        <w:rPr>
          <w:rFonts w:asciiTheme="majorBidi" w:hAnsiTheme="majorBidi" w:cstheme="majorBidi"/>
          <w:color w:val="000000" w:themeColor="text1"/>
        </w:rPr>
        <w:t xml:space="preserve">the </w:t>
      </w:r>
      <w:r w:rsidR="00951C5A">
        <w:rPr>
          <w:rFonts w:asciiTheme="majorBidi" w:hAnsiTheme="majorBidi" w:cstheme="majorBidi"/>
          <w:color w:val="000000" w:themeColor="text1"/>
        </w:rPr>
        <w:t>sarcomeres</w:t>
      </w:r>
      <w:r w:rsidR="00076FB4">
        <w:rPr>
          <w:rFonts w:asciiTheme="majorBidi" w:hAnsiTheme="majorBidi" w:cstheme="majorBidi"/>
          <w:color w:val="000000" w:themeColor="text1"/>
        </w:rPr>
        <w:t xml:space="preserve"> within a cell</w:t>
      </w:r>
      <w:r w:rsidR="006E1521">
        <w:rPr>
          <w:rFonts w:asciiTheme="majorBidi" w:hAnsiTheme="majorBidi" w:cstheme="majorBidi"/>
          <w:color w:val="000000" w:themeColor="text1"/>
        </w:rPr>
        <w:t>. This</w:t>
      </w:r>
      <w:r w:rsidR="00D475CE">
        <w:rPr>
          <w:rFonts w:asciiTheme="majorBidi" w:hAnsiTheme="majorBidi" w:cstheme="majorBidi"/>
          <w:color w:val="000000" w:themeColor="text1"/>
        </w:rPr>
        <w:t xml:space="preserve"> results </w:t>
      </w:r>
      <w:r w:rsidR="00076FB4">
        <w:rPr>
          <w:rFonts w:asciiTheme="majorBidi" w:hAnsiTheme="majorBidi" w:cstheme="majorBidi"/>
          <w:color w:val="000000" w:themeColor="text1"/>
        </w:rPr>
        <w:t>in</w:t>
      </w:r>
      <w:r w:rsidR="00D475CE">
        <w:rPr>
          <w:rFonts w:asciiTheme="majorBidi" w:hAnsiTheme="majorBidi" w:cstheme="majorBidi"/>
          <w:color w:val="000000" w:themeColor="text1"/>
        </w:rPr>
        <w:t xml:space="preserve"> higher stress</w:t>
      </w:r>
      <w:r w:rsidR="006E1521">
        <w:rPr>
          <w:rFonts w:asciiTheme="majorBidi" w:hAnsiTheme="majorBidi" w:cstheme="majorBidi"/>
          <w:color w:val="000000" w:themeColor="text1"/>
        </w:rPr>
        <w:t>es</w:t>
      </w:r>
      <w:r w:rsidR="00D475CE">
        <w:rPr>
          <w:rFonts w:asciiTheme="majorBidi" w:hAnsiTheme="majorBidi" w:cstheme="majorBidi"/>
          <w:color w:val="000000" w:themeColor="text1"/>
        </w:rPr>
        <w:t xml:space="preserve"> at the end of</w:t>
      </w:r>
      <w:r w:rsidR="006E1521">
        <w:rPr>
          <w:rFonts w:asciiTheme="majorBidi" w:hAnsiTheme="majorBidi" w:cstheme="majorBidi"/>
          <w:color w:val="000000" w:themeColor="text1"/>
        </w:rPr>
        <w:t xml:space="preserve"> the</w:t>
      </w:r>
      <w:r w:rsidR="00D475CE">
        <w:rPr>
          <w:rFonts w:asciiTheme="majorBidi" w:hAnsiTheme="majorBidi" w:cstheme="majorBidi"/>
          <w:color w:val="000000" w:themeColor="text1"/>
        </w:rPr>
        <w:t xml:space="preserve"> sa</w:t>
      </w:r>
      <w:r w:rsidR="001F579D">
        <w:rPr>
          <w:rFonts w:asciiTheme="majorBidi" w:hAnsiTheme="majorBidi" w:cstheme="majorBidi"/>
          <w:color w:val="000000" w:themeColor="text1"/>
        </w:rPr>
        <w:t>rcomeres</w:t>
      </w:r>
      <w:r w:rsidR="006E1521">
        <w:rPr>
          <w:rFonts w:asciiTheme="majorBidi" w:hAnsiTheme="majorBidi" w:cstheme="majorBidi"/>
          <w:color w:val="000000" w:themeColor="text1"/>
        </w:rPr>
        <w:t>,</w:t>
      </w:r>
      <w:r w:rsidR="00905820">
        <w:rPr>
          <w:rFonts w:asciiTheme="majorBidi" w:hAnsiTheme="majorBidi" w:cstheme="majorBidi"/>
          <w:color w:val="000000" w:themeColor="text1"/>
        </w:rPr>
        <w:t xml:space="preserve"> which </w:t>
      </w:r>
      <w:r w:rsidR="006E1521">
        <w:rPr>
          <w:rFonts w:asciiTheme="majorBidi" w:hAnsiTheme="majorBidi" w:cstheme="majorBidi"/>
          <w:color w:val="000000" w:themeColor="text1"/>
        </w:rPr>
        <w:t>are then</w:t>
      </w:r>
      <w:r w:rsidR="009B5106">
        <w:rPr>
          <w:rFonts w:asciiTheme="majorBidi" w:hAnsiTheme="majorBidi" w:cstheme="majorBidi"/>
          <w:color w:val="000000" w:themeColor="text1"/>
        </w:rPr>
        <w:t xml:space="preserve"> sensed by proteins </w:t>
      </w:r>
      <w:r w:rsidR="00EF0C94">
        <w:rPr>
          <w:rFonts w:asciiTheme="majorBidi" w:hAnsiTheme="majorBidi" w:cstheme="majorBidi"/>
          <w:color w:val="000000" w:themeColor="text1"/>
        </w:rPr>
        <w:t xml:space="preserve">located </w:t>
      </w:r>
      <w:r w:rsidR="006B5FD8">
        <w:rPr>
          <w:rFonts w:asciiTheme="majorBidi" w:hAnsiTheme="majorBidi" w:cstheme="majorBidi"/>
          <w:color w:val="000000" w:themeColor="text1"/>
        </w:rPr>
        <w:t>in</w:t>
      </w:r>
      <w:r w:rsidR="00EF0C94">
        <w:rPr>
          <w:rFonts w:asciiTheme="majorBidi" w:hAnsiTheme="majorBidi" w:cstheme="majorBidi"/>
          <w:color w:val="000000" w:themeColor="text1"/>
        </w:rPr>
        <w:t xml:space="preserve"> this region</w:t>
      </w:r>
      <w:r w:rsidR="00924EA1">
        <w:rPr>
          <w:rFonts w:asciiTheme="majorBidi" w:hAnsiTheme="majorBidi" w:cstheme="majorBidi"/>
          <w:color w:val="000000" w:themeColor="text1"/>
        </w:rPr>
        <w:t xml:space="preserve"> </w:t>
      </w:r>
      <w:r w:rsidR="00FC3A8D">
        <w:rPr>
          <w:rFonts w:asciiTheme="majorBidi" w:hAnsiTheme="majorBidi" w:cstheme="majorBidi"/>
          <w:color w:val="000000" w:themeColor="text1"/>
        </w:rPr>
        <w:fldChar w:fldCharType="begin">
          <w:fldData xml:space="preserve">PEVuZE5vdGU+PENpdGU+PEF1dGhvcj5Lbm9sbDwvQXV0aG9yPjxZZWFyPjIwMDI8L1llYXI+PFJl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PEVuZE5vdGU+PENpdGU+PEF1dGhvcj5Lbm9sbDwvQXV0aG9yPjxZZWFyPjIwMDI8L1llYXI+PFJl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sidR="00FC3A8D">
        <w:rPr>
          <w:rFonts w:asciiTheme="majorBidi" w:hAnsiTheme="majorBidi" w:cstheme="majorBidi"/>
          <w:color w:val="000000" w:themeColor="text1"/>
        </w:rPr>
      </w:r>
      <w:r w:rsidR="00FC3A8D">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(Knoll et al., 2002)</w:t>
      </w:r>
      <w:r w:rsidR="00FC3A8D">
        <w:rPr>
          <w:rFonts w:asciiTheme="majorBidi" w:hAnsiTheme="majorBidi" w:cstheme="majorBidi"/>
          <w:color w:val="000000" w:themeColor="text1"/>
        </w:rPr>
        <w:fldChar w:fldCharType="end"/>
      </w:r>
      <w:r w:rsidR="001F579D">
        <w:rPr>
          <w:rFonts w:asciiTheme="majorBidi" w:hAnsiTheme="majorBidi" w:cstheme="majorBidi"/>
          <w:color w:val="000000" w:themeColor="text1"/>
        </w:rPr>
        <w:t xml:space="preserve">. </w:t>
      </w:r>
      <w:r w:rsidR="00EE1F4E">
        <w:rPr>
          <w:rFonts w:asciiTheme="majorBidi" w:hAnsiTheme="majorBidi" w:cstheme="majorBidi"/>
          <w:color w:val="000000" w:themeColor="text1"/>
        </w:rPr>
        <w:t>In particular, t</w:t>
      </w:r>
      <w:r w:rsidR="00666E5A">
        <w:rPr>
          <w:rFonts w:asciiTheme="majorBidi" w:hAnsiTheme="majorBidi" w:cstheme="majorBidi"/>
          <w:color w:val="000000" w:themeColor="text1"/>
        </w:rPr>
        <w:t>itin</w:t>
      </w:r>
      <w:r w:rsidR="00EE1F4E">
        <w:rPr>
          <w:rFonts w:asciiTheme="majorBidi" w:hAnsiTheme="majorBidi" w:cstheme="majorBidi"/>
          <w:color w:val="000000" w:themeColor="text1"/>
        </w:rPr>
        <w:t>,</w:t>
      </w:r>
      <w:r w:rsidR="00EF0C94">
        <w:rPr>
          <w:rFonts w:asciiTheme="majorBidi" w:hAnsiTheme="majorBidi" w:cstheme="majorBidi"/>
          <w:color w:val="000000" w:themeColor="text1"/>
        </w:rPr>
        <w:t xml:space="preserve"> </w:t>
      </w:r>
      <w:r w:rsidR="00EE1F4E">
        <w:rPr>
          <w:rFonts w:asciiTheme="majorBidi" w:hAnsiTheme="majorBidi" w:cstheme="majorBidi"/>
          <w:color w:val="000000" w:themeColor="text1"/>
        </w:rPr>
        <w:t>which</w:t>
      </w:r>
      <w:r w:rsidR="00C55A0A">
        <w:rPr>
          <w:rFonts w:asciiTheme="majorBidi" w:hAnsiTheme="majorBidi" w:cstheme="majorBidi"/>
          <w:color w:val="000000" w:themeColor="text1"/>
        </w:rPr>
        <w:t xml:space="preserve"> </w:t>
      </w:r>
      <w:r w:rsidR="00C279B7">
        <w:rPr>
          <w:rFonts w:asciiTheme="majorBidi" w:hAnsiTheme="majorBidi" w:cstheme="majorBidi"/>
          <w:color w:val="000000" w:themeColor="text1"/>
        </w:rPr>
        <w:t>spans from</w:t>
      </w:r>
      <w:r w:rsidR="006E1521">
        <w:rPr>
          <w:rFonts w:asciiTheme="majorBidi" w:hAnsiTheme="majorBidi" w:cstheme="majorBidi"/>
          <w:color w:val="000000" w:themeColor="text1"/>
        </w:rPr>
        <w:t xml:space="preserve"> the</w:t>
      </w:r>
      <w:r w:rsidR="00C279B7">
        <w:rPr>
          <w:rFonts w:asciiTheme="majorBidi" w:hAnsiTheme="majorBidi" w:cstheme="majorBidi"/>
          <w:color w:val="000000" w:themeColor="text1"/>
        </w:rPr>
        <w:t xml:space="preserve"> Z</w:t>
      </w:r>
      <w:r w:rsidR="00281B54">
        <w:rPr>
          <w:rFonts w:asciiTheme="majorBidi" w:hAnsiTheme="majorBidi" w:cstheme="majorBidi"/>
          <w:color w:val="000000" w:themeColor="text1"/>
        </w:rPr>
        <w:t xml:space="preserve"> </w:t>
      </w:r>
      <w:r w:rsidR="00C279B7">
        <w:rPr>
          <w:rFonts w:asciiTheme="majorBidi" w:hAnsiTheme="majorBidi" w:cstheme="majorBidi"/>
          <w:color w:val="000000" w:themeColor="text1"/>
        </w:rPr>
        <w:t>disk to</w:t>
      </w:r>
      <w:r w:rsidR="006E1521">
        <w:rPr>
          <w:rFonts w:asciiTheme="majorBidi" w:hAnsiTheme="majorBidi" w:cstheme="majorBidi"/>
          <w:color w:val="000000" w:themeColor="text1"/>
        </w:rPr>
        <w:t xml:space="preserve"> the</w:t>
      </w:r>
      <w:r w:rsidR="00C279B7">
        <w:rPr>
          <w:rFonts w:asciiTheme="majorBidi" w:hAnsiTheme="majorBidi" w:cstheme="majorBidi"/>
          <w:color w:val="000000" w:themeColor="text1"/>
        </w:rPr>
        <w:t xml:space="preserve"> M</w:t>
      </w:r>
      <w:r w:rsidR="00281B54">
        <w:rPr>
          <w:rFonts w:asciiTheme="majorBidi" w:hAnsiTheme="majorBidi" w:cstheme="majorBidi"/>
          <w:color w:val="000000" w:themeColor="text1"/>
        </w:rPr>
        <w:t xml:space="preserve"> </w:t>
      </w:r>
      <w:r w:rsidR="00C279B7">
        <w:rPr>
          <w:rFonts w:asciiTheme="majorBidi" w:hAnsiTheme="majorBidi" w:cstheme="majorBidi"/>
          <w:color w:val="000000" w:themeColor="text1"/>
        </w:rPr>
        <w:t>line</w:t>
      </w:r>
      <w:r w:rsidR="00EE1F4E">
        <w:rPr>
          <w:rFonts w:asciiTheme="majorBidi" w:hAnsiTheme="majorBidi" w:cstheme="majorBidi"/>
          <w:color w:val="000000" w:themeColor="text1"/>
        </w:rPr>
        <w:t>,</w:t>
      </w:r>
      <w:r w:rsidR="00C279B7">
        <w:rPr>
          <w:rFonts w:asciiTheme="majorBidi" w:hAnsiTheme="majorBidi" w:cstheme="majorBidi"/>
          <w:color w:val="000000" w:themeColor="text1"/>
        </w:rPr>
        <w:t xml:space="preserve"> </w:t>
      </w:r>
      <w:r w:rsidR="00463140">
        <w:rPr>
          <w:rFonts w:asciiTheme="majorBidi" w:hAnsiTheme="majorBidi" w:cstheme="majorBidi"/>
          <w:color w:val="000000" w:themeColor="text1"/>
        </w:rPr>
        <w:t>contains</w:t>
      </w:r>
      <w:r w:rsidR="00C279B7">
        <w:rPr>
          <w:rFonts w:asciiTheme="majorBidi" w:hAnsiTheme="majorBidi" w:cstheme="majorBidi"/>
          <w:color w:val="000000" w:themeColor="text1"/>
        </w:rPr>
        <w:t xml:space="preserve"> an elastic structure within the I</w:t>
      </w:r>
      <w:r w:rsidR="00281B54">
        <w:rPr>
          <w:rFonts w:asciiTheme="majorBidi" w:hAnsiTheme="majorBidi" w:cstheme="majorBidi"/>
          <w:color w:val="000000" w:themeColor="text1"/>
        </w:rPr>
        <w:t xml:space="preserve"> </w:t>
      </w:r>
      <w:r w:rsidR="00C279B7">
        <w:rPr>
          <w:rFonts w:asciiTheme="majorBidi" w:hAnsiTheme="majorBidi" w:cstheme="majorBidi"/>
          <w:color w:val="000000" w:themeColor="text1"/>
        </w:rPr>
        <w:t>band that interact</w:t>
      </w:r>
      <w:r w:rsidR="00DA5895">
        <w:rPr>
          <w:rFonts w:asciiTheme="majorBidi" w:hAnsiTheme="majorBidi" w:cstheme="majorBidi"/>
          <w:color w:val="000000" w:themeColor="text1"/>
        </w:rPr>
        <w:t>s</w:t>
      </w:r>
      <w:r w:rsidR="00C279B7">
        <w:rPr>
          <w:rFonts w:asciiTheme="majorBidi" w:hAnsiTheme="majorBidi" w:cstheme="majorBidi"/>
          <w:color w:val="000000" w:themeColor="text1"/>
        </w:rPr>
        <w:t xml:space="preserve"> with other proteins </w:t>
      </w:r>
      <w:r w:rsidR="006E6298">
        <w:rPr>
          <w:rFonts w:asciiTheme="majorBidi" w:hAnsiTheme="majorBidi" w:cstheme="majorBidi"/>
          <w:color w:val="000000" w:themeColor="text1"/>
        </w:rPr>
        <w:t>on</w:t>
      </w:r>
      <w:r w:rsidR="007B2381">
        <w:rPr>
          <w:rFonts w:asciiTheme="majorBidi" w:hAnsiTheme="majorBidi" w:cstheme="majorBidi"/>
          <w:color w:val="000000" w:themeColor="text1"/>
        </w:rPr>
        <w:t xml:space="preserve"> the Z</w:t>
      </w:r>
      <w:r w:rsidR="00281B54">
        <w:rPr>
          <w:rFonts w:asciiTheme="majorBidi" w:hAnsiTheme="majorBidi" w:cstheme="majorBidi"/>
          <w:color w:val="000000" w:themeColor="text1"/>
        </w:rPr>
        <w:t xml:space="preserve"> </w:t>
      </w:r>
      <w:r w:rsidR="007B2381">
        <w:rPr>
          <w:rFonts w:asciiTheme="majorBidi" w:hAnsiTheme="majorBidi" w:cstheme="majorBidi"/>
          <w:color w:val="000000" w:themeColor="text1"/>
        </w:rPr>
        <w:t>disk</w:t>
      </w:r>
      <w:r w:rsidR="00965CD7">
        <w:rPr>
          <w:rFonts w:asciiTheme="majorBidi" w:hAnsiTheme="majorBidi" w:cstheme="majorBidi"/>
          <w:color w:val="000000" w:themeColor="text1"/>
        </w:rPr>
        <w:t xml:space="preserve"> and</w:t>
      </w:r>
      <w:r w:rsidR="007B2381">
        <w:rPr>
          <w:rFonts w:asciiTheme="majorBidi" w:hAnsiTheme="majorBidi" w:cstheme="majorBidi"/>
          <w:color w:val="000000" w:themeColor="text1"/>
        </w:rPr>
        <w:t xml:space="preserve"> </w:t>
      </w:r>
      <w:r w:rsidR="00B96FEC">
        <w:rPr>
          <w:rFonts w:asciiTheme="majorBidi" w:hAnsiTheme="majorBidi" w:cstheme="majorBidi"/>
          <w:color w:val="000000" w:themeColor="text1"/>
        </w:rPr>
        <w:t xml:space="preserve">provides </w:t>
      </w:r>
      <w:r w:rsidR="00FA54EA">
        <w:rPr>
          <w:rFonts w:asciiTheme="majorBidi" w:hAnsiTheme="majorBidi" w:cstheme="majorBidi"/>
          <w:color w:val="000000" w:themeColor="text1"/>
        </w:rPr>
        <w:t xml:space="preserve">the </w:t>
      </w:r>
      <w:r w:rsidR="00B96FEC">
        <w:rPr>
          <w:rFonts w:asciiTheme="majorBidi" w:hAnsiTheme="majorBidi" w:cstheme="majorBidi"/>
          <w:color w:val="000000" w:themeColor="text1"/>
        </w:rPr>
        <w:t xml:space="preserve">passive stiffness of </w:t>
      </w:r>
      <w:r w:rsidR="00463140">
        <w:rPr>
          <w:rFonts w:asciiTheme="majorBidi" w:hAnsiTheme="majorBidi" w:cstheme="majorBidi"/>
          <w:color w:val="000000" w:themeColor="text1"/>
        </w:rPr>
        <w:t xml:space="preserve">the </w:t>
      </w:r>
      <w:r w:rsidR="00B96FEC">
        <w:rPr>
          <w:rFonts w:asciiTheme="majorBidi" w:hAnsiTheme="majorBidi" w:cstheme="majorBidi"/>
          <w:color w:val="000000" w:themeColor="text1"/>
        </w:rPr>
        <w:t>sarcomeres</w:t>
      </w:r>
      <w:r w:rsidR="00463140">
        <w:rPr>
          <w:rFonts w:asciiTheme="majorBidi" w:hAnsiTheme="majorBidi" w:cstheme="majorBidi"/>
          <w:color w:val="000000" w:themeColor="text1"/>
        </w:rPr>
        <w:t xml:space="preserve"> </w:t>
      </w:r>
      <w:r w:rsidR="00870355">
        <w:rPr>
          <w:rFonts w:asciiTheme="majorBidi" w:hAnsiTheme="majorBidi" w:cstheme="majorBidi"/>
          <w:color w:val="000000" w:themeColor="text1"/>
        </w:rPr>
        <w:t>by</w:t>
      </w:r>
      <w:r w:rsidR="00463140">
        <w:rPr>
          <w:rFonts w:asciiTheme="majorBidi" w:hAnsiTheme="majorBidi" w:cstheme="majorBidi"/>
          <w:color w:val="000000" w:themeColor="text1"/>
        </w:rPr>
        <w:t xml:space="preserve"> </w:t>
      </w:r>
      <w:r w:rsidR="00B96FEC">
        <w:rPr>
          <w:rFonts w:asciiTheme="majorBidi" w:hAnsiTheme="majorBidi" w:cstheme="majorBidi"/>
          <w:color w:val="000000" w:themeColor="text1"/>
        </w:rPr>
        <w:t>stor</w:t>
      </w:r>
      <w:r w:rsidR="00870355">
        <w:rPr>
          <w:rFonts w:asciiTheme="majorBidi" w:hAnsiTheme="majorBidi" w:cstheme="majorBidi"/>
          <w:color w:val="000000" w:themeColor="text1"/>
        </w:rPr>
        <w:t>ing</w:t>
      </w:r>
      <w:r w:rsidR="00B96FEC">
        <w:rPr>
          <w:rFonts w:asciiTheme="majorBidi" w:hAnsiTheme="majorBidi" w:cstheme="majorBidi"/>
          <w:color w:val="000000" w:themeColor="text1"/>
        </w:rPr>
        <w:t xml:space="preserve"> strain energy during </w:t>
      </w:r>
      <w:r w:rsidR="002045B7">
        <w:rPr>
          <w:rFonts w:asciiTheme="majorBidi" w:hAnsiTheme="majorBidi" w:cstheme="majorBidi"/>
          <w:color w:val="000000" w:themeColor="text1"/>
        </w:rPr>
        <w:t>diastole</w:t>
      </w:r>
      <w:r w:rsidR="00A5420D">
        <w:rPr>
          <w:rFonts w:asciiTheme="majorBidi" w:hAnsiTheme="majorBidi" w:cstheme="majorBidi"/>
          <w:color w:val="000000" w:themeColor="text1"/>
        </w:rPr>
        <w:t xml:space="preserve"> </w:t>
      </w:r>
      <w:r w:rsidR="00D64A4D">
        <w:rPr>
          <w:rFonts w:asciiTheme="majorBidi" w:hAnsiTheme="majorBidi" w:cstheme="majorBidi"/>
          <w:color w:val="000000" w:themeColor="text1"/>
        </w:rPr>
        <w:fldChar w:fldCharType="begin">
          <w:fldData xml:space="preserve">PEVuZE5vdGU+PENpdGU+PEF1dGhvcj5MeW9uPC9BdXRob3I+PFllYXI+MjAxNTwvWWVhcj48UmVj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PEVuZE5vdGU+PENpdGU+PEF1dGhvcj5MeW9uPC9BdXRob3I+PFllYXI+MjAxNTwvWWVhcj48UmVj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sidR="00D64A4D">
        <w:rPr>
          <w:rFonts w:asciiTheme="majorBidi" w:hAnsiTheme="majorBidi" w:cstheme="majorBidi"/>
          <w:color w:val="000000" w:themeColor="text1"/>
        </w:rPr>
      </w:r>
      <w:r w:rsidR="00D64A4D">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(Lyon et al., 2015)</w:t>
      </w:r>
      <w:r w:rsidR="00D64A4D">
        <w:rPr>
          <w:rFonts w:asciiTheme="majorBidi" w:hAnsiTheme="majorBidi" w:cstheme="majorBidi"/>
          <w:color w:val="000000" w:themeColor="text1"/>
        </w:rPr>
        <w:fldChar w:fldCharType="end"/>
      </w:r>
      <w:r w:rsidR="002045B7">
        <w:rPr>
          <w:rFonts w:asciiTheme="majorBidi" w:hAnsiTheme="majorBidi" w:cstheme="majorBidi"/>
          <w:color w:val="000000" w:themeColor="text1"/>
        </w:rPr>
        <w:t xml:space="preserve">. </w:t>
      </w:r>
      <w:r w:rsidR="00085FB1">
        <w:rPr>
          <w:rFonts w:asciiTheme="majorBidi" w:hAnsiTheme="majorBidi" w:cstheme="majorBidi"/>
          <w:color w:val="000000" w:themeColor="text1"/>
        </w:rPr>
        <w:t>Therefore,</w:t>
      </w:r>
      <w:r w:rsidR="00BE1710">
        <w:rPr>
          <w:rFonts w:asciiTheme="majorBidi" w:hAnsiTheme="majorBidi" w:cstheme="majorBidi"/>
          <w:color w:val="000000" w:themeColor="text1"/>
        </w:rPr>
        <w:t xml:space="preserve"> in </w:t>
      </w:r>
      <w:r w:rsidR="00463140">
        <w:rPr>
          <w:rFonts w:asciiTheme="majorBidi" w:hAnsiTheme="majorBidi" w:cstheme="majorBidi"/>
          <w:color w:val="000000" w:themeColor="text1"/>
        </w:rPr>
        <w:t xml:space="preserve">the </w:t>
      </w:r>
      <w:r w:rsidR="00BE1710">
        <w:rPr>
          <w:rFonts w:asciiTheme="majorBidi" w:hAnsiTheme="majorBidi" w:cstheme="majorBidi"/>
          <w:color w:val="000000" w:themeColor="text1"/>
        </w:rPr>
        <w:t>current framework, we use</w:t>
      </w:r>
      <w:r w:rsidR="00085FB1">
        <w:rPr>
          <w:rFonts w:asciiTheme="majorBidi" w:hAnsiTheme="majorBidi" w:cstheme="majorBidi"/>
          <w:color w:val="000000" w:themeColor="text1"/>
        </w:rPr>
        <w:t xml:space="preserve"> the intracellular passive stress</w:t>
      </w:r>
      <w:r w:rsidR="00463140">
        <w:rPr>
          <w:rFonts w:asciiTheme="majorBidi" w:hAnsiTheme="majorBidi" w:cstheme="majorBidi"/>
          <w:color w:val="000000" w:themeColor="text1"/>
        </w:rPr>
        <w:t>, which</w:t>
      </w:r>
      <w:r w:rsidR="00085FB1">
        <w:rPr>
          <w:rFonts w:asciiTheme="majorBidi" w:hAnsiTheme="majorBidi" w:cstheme="majorBidi"/>
          <w:color w:val="000000" w:themeColor="text1"/>
        </w:rPr>
        <w:t xml:space="preserve"> reflects the stress within t</w:t>
      </w:r>
      <w:r w:rsidR="009A3376">
        <w:rPr>
          <w:rFonts w:asciiTheme="majorBidi" w:hAnsiTheme="majorBidi" w:cstheme="majorBidi"/>
          <w:color w:val="000000" w:themeColor="text1"/>
        </w:rPr>
        <w:t>itin</w:t>
      </w:r>
      <w:r w:rsidR="00463140">
        <w:rPr>
          <w:rFonts w:asciiTheme="majorBidi" w:hAnsiTheme="majorBidi" w:cstheme="majorBidi"/>
          <w:color w:val="000000" w:themeColor="text1"/>
        </w:rPr>
        <w:t>,</w:t>
      </w:r>
      <w:r w:rsidR="009A3376">
        <w:rPr>
          <w:rFonts w:asciiTheme="majorBidi" w:hAnsiTheme="majorBidi" w:cstheme="majorBidi"/>
          <w:color w:val="000000" w:themeColor="text1"/>
        </w:rPr>
        <w:t xml:space="preserve"> </w:t>
      </w:r>
      <w:r w:rsidR="00BE1710">
        <w:rPr>
          <w:rFonts w:asciiTheme="majorBidi" w:hAnsiTheme="majorBidi" w:cstheme="majorBidi"/>
          <w:color w:val="000000" w:themeColor="text1"/>
        </w:rPr>
        <w:t xml:space="preserve">to drive the </w:t>
      </w:r>
      <w:r w:rsidR="00924EA1">
        <w:rPr>
          <w:rFonts w:asciiTheme="majorBidi" w:hAnsiTheme="majorBidi" w:cstheme="majorBidi"/>
          <w:color w:val="000000" w:themeColor="text1"/>
        </w:rPr>
        <w:t>serial deposition of sarcomeres</w:t>
      </w:r>
      <w:r w:rsidR="0048759A">
        <w:rPr>
          <w:rFonts w:asciiTheme="majorBidi" w:hAnsiTheme="majorBidi" w:cstheme="majorBidi"/>
          <w:color w:val="000000" w:themeColor="text1"/>
        </w:rPr>
        <w:t xml:space="preserve"> and eccentric growth of</w:t>
      </w:r>
      <w:r w:rsidR="00463140">
        <w:rPr>
          <w:rFonts w:asciiTheme="majorBidi" w:hAnsiTheme="majorBidi" w:cstheme="majorBidi"/>
          <w:color w:val="000000" w:themeColor="text1"/>
        </w:rPr>
        <w:t xml:space="preserve"> the</w:t>
      </w:r>
      <w:r w:rsidR="0048759A">
        <w:rPr>
          <w:rFonts w:asciiTheme="majorBidi" w:hAnsiTheme="majorBidi" w:cstheme="majorBidi"/>
          <w:color w:val="000000" w:themeColor="text1"/>
        </w:rPr>
        <w:t xml:space="preserve"> LV</w:t>
      </w:r>
      <w:r w:rsidR="00924EA1">
        <w:rPr>
          <w:rFonts w:asciiTheme="majorBidi" w:hAnsiTheme="majorBidi" w:cstheme="majorBidi"/>
          <w:color w:val="000000" w:themeColor="text1"/>
        </w:rPr>
        <w:t xml:space="preserve">. </w:t>
      </w:r>
      <w:commentRangeEnd w:id="18"/>
      <w:r w:rsidR="00F3260D">
        <w:rPr>
          <w:rStyle w:val="CommentReference"/>
        </w:rPr>
        <w:commentReference w:id="18"/>
      </w:r>
    </w:p>
    <w:p w14:paraId="4F0FA425" w14:textId="055465F0" w:rsidR="00172BB2" w:rsidRPr="00B95524" w:rsidRDefault="00E85F0F" w:rsidP="00710329">
      <w:pPr>
        <w:spacing w:line="240" w:lineRule="auto"/>
        <w:ind w:firstLine="567"/>
        <w:jc w:val="both"/>
        <w:rPr>
          <w:rFonts w:asciiTheme="majorBidi" w:hAnsiTheme="majorBidi" w:cstheme="majorBidi"/>
          <w:color w:val="000000" w:themeColor="text1"/>
        </w:rPr>
      </w:pPr>
      <w:r>
        <w:rPr>
          <w:rFonts w:asciiTheme="majorBidi" w:hAnsiTheme="majorBidi" w:cstheme="majorBidi"/>
          <w:color w:val="000000" w:themeColor="text1"/>
        </w:rPr>
        <w:t>The objective of this manuscript is to investigate the role of ce</w:t>
      </w:r>
      <w:r w:rsidR="00D4707C">
        <w:rPr>
          <w:rFonts w:asciiTheme="majorBidi" w:hAnsiTheme="majorBidi" w:cstheme="majorBidi"/>
          <w:color w:val="000000" w:themeColor="text1"/>
        </w:rPr>
        <w:t xml:space="preserve">ll-level signals in driving the concentric and eccentric LV growth in response to valvular diseases. To serve this purpose, </w:t>
      </w:r>
      <w:r w:rsidR="0084198E">
        <w:rPr>
          <w:rFonts w:asciiTheme="majorBidi" w:hAnsiTheme="majorBidi" w:cstheme="majorBidi"/>
          <w:color w:val="000000" w:themeColor="text1"/>
        </w:rPr>
        <w:t>we</w:t>
      </w:r>
      <w:r w:rsidR="00710329">
        <w:rPr>
          <w:rFonts w:asciiTheme="majorBidi" w:hAnsiTheme="majorBidi" w:cstheme="majorBidi"/>
          <w:color w:val="000000" w:themeColor="text1"/>
        </w:rPr>
        <w:t xml:space="preserve"> first</w:t>
      </w:r>
      <w:r w:rsidR="0084198E">
        <w:rPr>
          <w:rFonts w:asciiTheme="majorBidi" w:hAnsiTheme="majorBidi" w:cstheme="majorBidi"/>
          <w:color w:val="000000" w:themeColor="text1"/>
        </w:rPr>
        <w:t xml:space="preserve"> i</w:t>
      </w:r>
      <w:r w:rsidR="00FF0D81">
        <w:rPr>
          <w:rFonts w:asciiTheme="majorBidi" w:hAnsiTheme="majorBidi" w:cstheme="majorBidi"/>
          <w:color w:val="000000" w:themeColor="text1"/>
        </w:rPr>
        <w:t>mplemented</w:t>
      </w:r>
      <w:r w:rsidR="00773E65"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 xml:space="preserve">a </w:t>
      </w:r>
      <w:r w:rsidR="00773E65" w:rsidRPr="00B95524">
        <w:rPr>
          <w:rFonts w:asciiTheme="majorBidi" w:hAnsiTheme="majorBidi" w:cstheme="majorBidi"/>
          <w:color w:val="000000" w:themeColor="text1"/>
        </w:rPr>
        <w:t xml:space="preserve">growth </w:t>
      </w:r>
      <w:r w:rsidR="0075629C">
        <w:rPr>
          <w:rFonts w:asciiTheme="majorBidi" w:hAnsiTheme="majorBidi" w:cstheme="majorBidi"/>
          <w:color w:val="000000" w:themeColor="text1"/>
        </w:rPr>
        <w:t xml:space="preserve">module </w:t>
      </w:r>
      <w:r w:rsidR="00EB57A2">
        <w:rPr>
          <w:rFonts w:asciiTheme="majorBidi" w:hAnsiTheme="majorBidi" w:cstheme="majorBidi"/>
          <w:color w:val="000000" w:themeColor="text1"/>
        </w:rPr>
        <w:t xml:space="preserve">to a multiscale model of cardiovascular function named </w:t>
      </w:r>
      <w:proofErr w:type="spellStart"/>
      <w:r w:rsidR="00EB57A2">
        <w:rPr>
          <w:rFonts w:asciiTheme="majorBidi" w:hAnsiTheme="majorBidi" w:cstheme="majorBidi"/>
          <w:color w:val="000000" w:themeColor="text1"/>
        </w:rPr>
        <w:t>PyMyoVent</w:t>
      </w:r>
      <w:proofErr w:type="spellEnd"/>
      <w:r w:rsidR="0075629C">
        <w:rPr>
          <w:rFonts w:asciiTheme="majorBidi" w:hAnsiTheme="majorBidi" w:cstheme="majorBidi"/>
          <w:color w:val="000000" w:themeColor="text1"/>
        </w:rPr>
        <w:t xml:space="preserve"> </w:t>
      </w:r>
      <w:r w:rsidR="000E5719">
        <w:rPr>
          <w:rFonts w:asciiTheme="majorBidi" w:hAnsiTheme="majorBidi" w:cstheme="majorBidi"/>
          <w:color w:val="000000" w:themeColor="text1"/>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F3478">
        <w:rPr>
          <w:rFonts w:asciiTheme="majorBidi" w:hAnsiTheme="majorBidi" w:cstheme="majorBidi"/>
          <w:color w:val="000000" w:themeColor="text1"/>
        </w:rPr>
        <w:instrText xml:space="preserve"> ADDIN EN.CITE </w:instrText>
      </w:r>
      <w:r w:rsidR="00CF3478">
        <w:rPr>
          <w:rFonts w:asciiTheme="majorBidi" w:hAnsiTheme="majorBidi" w:cstheme="majorBidi"/>
          <w:color w:val="000000" w:themeColor="text1"/>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F3478">
        <w:rPr>
          <w:rFonts w:asciiTheme="majorBidi" w:hAnsiTheme="majorBidi" w:cstheme="majorBidi"/>
          <w:color w:val="000000" w:themeColor="text1"/>
        </w:rPr>
        <w:instrText xml:space="preserve"> ADDIN EN.CITE.DATA </w:instrText>
      </w:r>
      <w:r w:rsidR="00CF3478">
        <w:rPr>
          <w:rFonts w:asciiTheme="majorBidi" w:hAnsiTheme="majorBidi" w:cstheme="majorBidi"/>
          <w:color w:val="000000" w:themeColor="text1"/>
        </w:rPr>
      </w:r>
      <w:r w:rsidR="00CF3478">
        <w:rPr>
          <w:rFonts w:asciiTheme="majorBidi" w:hAnsiTheme="majorBidi" w:cstheme="majorBidi"/>
          <w:color w:val="000000" w:themeColor="text1"/>
        </w:rPr>
        <w:fldChar w:fldCharType="end"/>
      </w:r>
      <w:r w:rsidR="000E5719">
        <w:rPr>
          <w:rFonts w:asciiTheme="majorBidi" w:hAnsiTheme="majorBidi" w:cstheme="majorBidi"/>
          <w:color w:val="000000" w:themeColor="text1"/>
        </w:rPr>
      </w:r>
      <w:r w:rsidR="000E5719">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(Campbell et al., 2020; Sharifi et al., 2021b)</w:t>
      </w:r>
      <w:r w:rsidR="000E5719">
        <w:rPr>
          <w:rFonts w:asciiTheme="majorBidi" w:hAnsiTheme="majorBidi" w:cstheme="majorBidi"/>
          <w:color w:val="000000" w:themeColor="text1"/>
        </w:rPr>
        <w:fldChar w:fldCharType="end"/>
      </w:r>
      <w:r w:rsidR="00EB57A2">
        <w:rPr>
          <w:rFonts w:asciiTheme="majorBidi" w:hAnsiTheme="majorBidi" w:cstheme="majorBidi"/>
          <w:color w:val="000000" w:themeColor="text1"/>
        </w:rPr>
        <w:t xml:space="preserve"> </w:t>
      </w:r>
      <w:r w:rsidR="0084198E">
        <w:rPr>
          <w:rFonts w:asciiTheme="majorBidi" w:hAnsiTheme="majorBidi" w:cstheme="majorBidi"/>
          <w:color w:val="000000" w:themeColor="text1"/>
        </w:rPr>
        <w:t>that</w:t>
      </w:r>
      <w:r w:rsidR="0084198E" w:rsidRPr="00B95524">
        <w:rPr>
          <w:rFonts w:asciiTheme="majorBidi" w:hAnsiTheme="majorBidi" w:cstheme="majorBidi"/>
          <w:color w:val="000000" w:themeColor="text1"/>
        </w:rPr>
        <w:t xml:space="preserve"> </w:t>
      </w:r>
      <w:r w:rsidR="00773E65" w:rsidRPr="00B95524">
        <w:rPr>
          <w:rFonts w:asciiTheme="majorBidi" w:hAnsiTheme="majorBidi" w:cstheme="majorBidi"/>
          <w:color w:val="000000" w:themeColor="text1"/>
        </w:rPr>
        <w:t xml:space="preserve">uses </w:t>
      </w:r>
      <w:r w:rsidR="00FF0D81" w:rsidRPr="00B95524">
        <w:rPr>
          <w:rFonts w:asciiTheme="majorBidi" w:hAnsiTheme="majorBidi" w:cstheme="majorBidi"/>
          <w:color w:val="000000" w:themeColor="text1"/>
        </w:rPr>
        <w:t xml:space="preserve">myosin ATPase </w:t>
      </w:r>
      <w:r w:rsidR="00EB57A2">
        <w:rPr>
          <w:rFonts w:asciiTheme="majorBidi" w:hAnsiTheme="majorBidi" w:cstheme="majorBidi"/>
          <w:color w:val="000000" w:themeColor="text1"/>
        </w:rPr>
        <w:t>normalized to</w:t>
      </w:r>
      <w:r w:rsidR="00EB57A2" w:rsidRPr="00B95524">
        <w:rPr>
          <w:rFonts w:asciiTheme="majorBidi" w:hAnsiTheme="majorBidi" w:cstheme="majorBidi"/>
          <w:color w:val="000000" w:themeColor="text1"/>
        </w:rPr>
        <w:t xml:space="preserve"> </w:t>
      </w:r>
      <w:r w:rsidR="00FF0D81" w:rsidRPr="00B95524">
        <w:rPr>
          <w:rFonts w:asciiTheme="majorBidi" w:hAnsiTheme="majorBidi" w:cstheme="majorBidi"/>
          <w:color w:val="000000" w:themeColor="text1"/>
        </w:rPr>
        <w:t xml:space="preserve">myofibrillar volume </w:t>
      </w:r>
      <w:r w:rsidR="00FF0D81">
        <w:rPr>
          <w:rFonts w:asciiTheme="majorBidi" w:hAnsiTheme="majorBidi" w:cstheme="majorBidi"/>
          <w:color w:val="000000" w:themeColor="text1"/>
        </w:rPr>
        <w:t xml:space="preserve">and </w:t>
      </w:r>
      <w:r w:rsidR="00773E65" w:rsidRPr="00B95524">
        <w:rPr>
          <w:rFonts w:asciiTheme="majorBidi" w:hAnsiTheme="majorBidi" w:cstheme="majorBidi"/>
          <w:color w:val="000000" w:themeColor="text1"/>
        </w:rPr>
        <w:t xml:space="preserve">intracellular passive </w:t>
      </w:r>
      <w:r w:rsidR="0084198E">
        <w:rPr>
          <w:rFonts w:asciiTheme="majorBidi" w:hAnsiTheme="majorBidi" w:cstheme="majorBidi"/>
          <w:color w:val="000000" w:themeColor="text1"/>
        </w:rPr>
        <w:t xml:space="preserve">stress in the half-sarcomeres </w:t>
      </w:r>
      <w:r w:rsidR="004C7D7C">
        <w:rPr>
          <w:rFonts w:asciiTheme="majorBidi" w:hAnsiTheme="majorBidi" w:cstheme="majorBidi"/>
          <w:color w:val="000000" w:themeColor="text1"/>
        </w:rPr>
        <w:t>to drive</w:t>
      </w:r>
      <w:r w:rsidR="00773E65" w:rsidRPr="00B95524">
        <w:rPr>
          <w:rFonts w:asciiTheme="majorBidi" w:hAnsiTheme="majorBidi" w:cstheme="majorBidi"/>
          <w:color w:val="000000" w:themeColor="text1"/>
        </w:rPr>
        <w:t xml:space="preserve"> </w:t>
      </w:r>
      <w:r w:rsidR="00FC530C" w:rsidRPr="00B95524">
        <w:rPr>
          <w:rFonts w:asciiTheme="majorBidi" w:hAnsiTheme="majorBidi" w:cstheme="majorBidi"/>
          <w:color w:val="000000" w:themeColor="text1"/>
        </w:rPr>
        <w:t xml:space="preserve">concentric </w:t>
      </w:r>
      <w:r w:rsidR="00FC530C">
        <w:rPr>
          <w:rFonts w:asciiTheme="majorBidi" w:hAnsiTheme="majorBidi" w:cstheme="majorBidi"/>
          <w:color w:val="000000" w:themeColor="text1"/>
        </w:rPr>
        <w:t xml:space="preserve">and </w:t>
      </w:r>
      <w:r w:rsidR="00773E65" w:rsidRPr="00B95524">
        <w:rPr>
          <w:rFonts w:asciiTheme="majorBidi" w:hAnsiTheme="majorBidi" w:cstheme="majorBidi"/>
          <w:color w:val="000000" w:themeColor="text1"/>
        </w:rPr>
        <w:t xml:space="preserve">eccentric growth, respectively. </w:t>
      </w:r>
      <w:r w:rsidR="00E60B0D">
        <w:rPr>
          <w:rFonts w:asciiTheme="majorBidi" w:hAnsiTheme="majorBidi" w:cstheme="majorBidi"/>
          <w:color w:val="000000" w:themeColor="text1"/>
        </w:rPr>
        <w:t>Sec</w:t>
      </w:r>
      <w:r w:rsidR="004D1FBE">
        <w:rPr>
          <w:rFonts w:asciiTheme="majorBidi" w:hAnsiTheme="majorBidi" w:cstheme="majorBidi"/>
          <w:color w:val="000000" w:themeColor="text1"/>
        </w:rPr>
        <w:t>ondly</w:t>
      </w:r>
      <w:r w:rsidR="00F56501" w:rsidRPr="00B95524">
        <w:rPr>
          <w:rFonts w:asciiTheme="majorBidi" w:hAnsiTheme="majorBidi" w:cstheme="majorBidi"/>
          <w:color w:val="000000" w:themeColor="text1"/>
        </w:rPr>
        <w:t xml:space="preserve">, we </w:t>
      </w:r>
      <w:r w:rsidR="00E770AE" w:rsidRPr="00B95524">
        <w:rPr>
          <w:rFonts w:asciiTheme="majorBidi" w:hAnsiTheme="majorBidi" w:cstheme="majorBidi"/>
          <w:color w:val="000000" w:themeColor="text1"/>
        </w:rPr>
        <w:t>test</w:t>
      </w:r>
      <w:r w:rsidR="0084198E">
        <w:rPr>
          <w:rFonts w:asciiTheme="majorBidi" w:hAnsiTheme="majorBidi" w:cstheme="majorBidi"/>
          <w:color w:val="000000" w:themeColor="text1"/>
        </w:rPr>
        <w:t>ed</w:t>
      </w:r>
      <w:r w:rsidR="00E770AE"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the</w:t>
      </w:r>
      <w:r w:rsidR="00E770AE" w:rsidRPr="00B95524">
        <w:rPr>
          <w:rFonts w:asciiTheme="majorBidi" w:hAnsiTheme="majorBidi" w:cstheme="majorBidi"/>
          <w:color w:val="000000" w:themeColor="text1"/>
        </w:rPr>
        <w:t xml:space="preserve"> ability</w:t>
      </w:r>
      <w:r w:rsidR="0084198E">
        <w:rPr>
          <w:rFonts w:asciiTheme="majorBidi" w:hAnsiTheme="majorBidi" w:cstheme="majorBidi"/>
          <w:color w:val="000000" w:themeColor="text1"/>
        </w:rPr>
        <w:t xml:space="preserve"> of the model</w:t>
      </w:r>
      <w:r w:rsidR="00E770AE"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to</w:t>
      </w:r>
      <w:r w:rsidR="0084198E" w:rsidRPr="00B95524">
        <w:rPr>
          <w:rFonts w:asciiTheme="majorBidi" w:hAnsiTheme="majorBidi" w:cstheme="majorBidi"/>
          <w:color w:val="000000" w:themeColor="text1"/>
        </w:rPr>
        <w:t xml:space="preserve"> captur</w:t>
      </w:r>
      <w:r w:rsidR="0084198E">
        <w:rPr>
          <w:rFonts w:asciiTheme="majorBidi" w:hAnsiTheme="majorBidi" w:cstheme="majorBidi"/>
          <w:color w:val="000000" w:themeColor="text1"/>
        </w:rPr>
        <w:t>e</w:t>
      </w:r>
      <w:r w:rsidR="0084198E" w:rsidRPr="00B95524">
        <w:rPr>
          <w:rFonts w:asciiTheme="majorBidi" w:hAnsiTheme="majorBidi" w:cstheme="majorBidi"/>
          <w:color w:val="000000" w:themeColor="text1"/>
        </w:rPr>
        <w:t xml:space="preserve"> </w:t>
      </w:r>
      <w:r w:rsidR="00E770AE" w:rsidRPr="00B95524">
        <w:rPr>
          <w:rFonts w:asciiTheme="majorBidi" w:hAnsiTheme="majorBidi" w:cstheme="majorBidi"/>
          <w:color w:val="000000" w:themeColor="text1"/>
        </w:rPr>
        <w:t xml:space="preserve">different types of </w:t>
      </w:r>
      <w:r w:rsidR="004C7D7C">
        <w:rPr>
          <w:rFonts w:asciiTheme="majorBidi" w:hAnsiTheme="majorBidi" w:cstheme="majorBidi"/>
          <w:color w:val="000000" w:themeColor="text1"/>
        </w:rPr>
        <w:t>LV</w:t>
      </w:r>
      <w:r w:rsidR="004C7D7C" w:rsidRPr="00B95524">
        <w:rPr>
          <w:rFonts w:asciiTheme="majorBidi" w:hAnsiTheme="majorBidi" w:cstheme="majorBidi"/>
          <w:color w:val="000000" w:themeColor="text1"/>
        </w:rPr>
        <w:t xml:space="preserve"> </w:t>
      </w:r>
      <w:r w:rsidR="00E770AE" w:rsidRPr="00B95524">
        <w:rPr>
          <w:rFonts w:asciiTheme="majorBidi" w:hAnsiTheme="majorBidi" w:cstheme="majorBidi"/>
          <w:color w:val="000000" w:themeColor="text1"/>
        </w:rPr>
        <w:t xml:space="preserve">growth in response to </w:t>
      </w:r>
      <w:r w:rsidR="008664C7" w:rsidRPr="00B95524">
        <w:rPr>
          <w:rFonts w:asciiTheme="majorBidi" w:hAnsiTheme="majorBidi" w:cstheme="majorBidi"/>
          <w:color w:val="000000" w:themeColor="text1"/>
        </w:rPr>
        <w:t xml:space="preserve">three </w:t>
      </w:r>
      <w:r w:rsidR="0084198E" w:rsidRPr="00B95524">
        <w:rPr>
          <w:rFonts w:asciiTheme="majorBidi" w:hAnsiTheme="majorBidi" w:cstheme="majorBidi"/>
          <w:color w:val="000000" w:themeColor="text1"/>
        </w:rPr>
        <w:t>kinds</w:t>
      </w:r>
      <w:r w:rsidR="008664C7" w:rsidRPr="00B95524">
        <w:rPr>
          <w:rFonts w:asciiTheme="majorBidi" w:hAnsiTheme="majorBidi" w:cstheme="majorBidi"/>
          <w:color w:val="000000" w:themeColor="text1"/>
        </w:rPr>
        <w:t xml:space="preserve"> of valvular disorders</w:t>
      </w:r>
      <w:r w:rsidR="0084198E">
        <w:rPr>
          <w:rFonts w:asciiTheme="majorBidi" w:hAnsiTheme="majorBidi" w:cstheme="majorBidi"/>
          <w:color w:val="000000" w:themeColor="text1"/>
        </w:rPr>
        <w:t>,</w:t>
      </w:r>
      <w:r w:rsidR="008664C7" w:rsidRPr="00B95524">
        <w:rPr>
          <w:rFonts w:asciiTheme="majorBidi" w:hAnsiTheme="majorBidi" w:cstheme="majorBidi"/>
          <w:color w:val="000000" w:themeColor="text1"/>
        </w:rPr>
        <w:t xml:space="preserve"> namely aortic stenosis, </w:t>
      </w:r>
      <w:r w:rsidR="004C7D7C">
        <w:rPr>
          <w:rFonts w:asciiTheme="majorBidi" w:hAnsiTheme="majorBidi" w:cstheme="majorBidi"/>
          <w:color w:val="000000" w:themeColor="text1"/>
        </w:rPr>
        <w:t>aortic insufficiency, and</w:t>
      </w:r>
      <w:r w:rsidR="008664C7" w:rsidRPr="00B95524">
        <w:rPr>
          <w:rFonts w:asciiTheme="majorBidi" w:hAnsiTheme="majorBidi" w:cstheme="majorBidi"/>
          <w:color w:val="000000" w:themeColor="text1"/>
        </w:rPr>
        <w:t xml:space="preserve"> mitral </w:t>
      </w:r>
      <w:r w:rsidR="00E33250">
        <w:rPr>
          <w:rFonts w:asciiTheme="majorBidi" w:hAnsiTheme="majorBidi" w:cstheme="majorBidi"/>
        </w:rPr>
        <w:t>insufficiency</w:t>
      </w:r>
      <w:r w:rsidR="002F23BA">
        <w:rPr>
          <w:rFonts w:asciiTheme="majorBidi" w:hAnsiTheme="majorBidi" w:cstheme="majorBidi"/>
          <w:color w:val="000000" w:themeColor="text1"/>
        </w:rPr>
        <w:t xml:space="preserve">. </w:t>
      </w:r>
      <w:r w:rsidR="004D1FBE">
        <w:rPr>
          <w:rFonts w:asciiTheme="majorBidi" w:hAnsiTheme="majorBidi" w:cstheme="majorBidi"/>
          <w:color w:val="000000" w:themeColor="text1"/>
        </w:rPr>
        <w:t xml:space="preserve">Thirdly, we </w:t>
      </w:r>
      <w:r w:rsidR="001D76F8">
        <w:rPr>
          <w:rFonts w:asciiTheme="majorBidi" w:hAnsiTheme="majorBidi" w:cstheme="majorBidi"/>
          <w:color w:val="000000" w:themeColor="text1"/>
        </w:rPr>
        <w:t>investigate</w:t>
      </w:r>
      <w:r w:rsidR="0084198E">
        <w:rPr>
          <w:rFonts w:asciiTheme="majorBidi" w:hAnsiTheme="majorBidi" w:cstheme="majorBidi"/>
          <w:color w:val="000000" w:themeColor="text1"/>
        </w:rPr>
        <w:t>d</w:t>
      </w:r>
      <w:r w:rsidR="001D76F8">
        <w:rPr>
          <w:rFonts w:asciiTheme="majorBidi" w:hAnsiTheme="majorBidi" w:cstheme="majorBidi"/>
          <w:color w:val="000000" w:themeColor="text1"/>
        </w:rPr>
        <w:t xml:space="preserve"> </w:t>
      </w:r>
      <w:r w:rsidR="00B14090">
        <w:rPr>
          <w:rFonts w:asciiTheme="majorBidi" w:hAnsiTheme="majorBidi" w:cstheme="majorBidi"/>
          <w:color w:val="000000" w:themeColor="text1"/>
        </w:rPr>
        <w:t>the ability of</w:t>
      </w:r>
      <w:r w:rsidR="004D4284">
        <w:rPr>
          <w:rFonts w:asciiTheme="majorBidi" w:hAnsiTheme="majorBidi" w:cstheme="majorBidi"/>
          <w:color w:val="000000" w:themeColor="text1"/>
        </w:rPr>
        <w:t xml:space="preserve"> the</w:t>
      </w:r>
      <w:r w:rsidR="00B14090">
        <w:rPr>
          <w:rFonts w:asciiTheme="majorBidi" w:hAnsiTheme="majorBidi" w:cstheme="majorBidi"/>
          <w:color w:val="000000" w:themeColor="text1"/>
        </w:rPr>
        <w:t xml:space="preserve"> current </w:t>
      </w:r>
      <w:r w:rsidR="001D76F8">
        <w:rPr>
          <w:rFonts w:asciiTheme="majorBidi" w:hAnsiTheme="majorBidi" w:cstheme="majorBidi"/>
          <w:color w:val="000000" w:themeColor="text1"/>
        </w:rPr>
        <w:t>framework</w:t>
      </w:r>
      <w:r w:rsidR="00B14090">
        <w:rPr>
          <w:rFonts w:asciiTheme="majorBidi" w:hAnsiTheme="majorBidi" w:cstheme="majorBidi"/>
          <w:color w:val="000000" w:themeColor="text1"/>
        </w:rPr>
        <w:t xml:space="preserve"> in regaining the </w:t>
      </w:r>
      <w:r w:rsidR="001D76F8">
        <w:rPr>
          <w:rFonts w:asciiTheme="majorBidi" w:hAnsiTheme="majorBidi" w:cstheme="majorBidi"/>
          <w:color w:val="000000" w:themeColor="text1"/>
        </w:rPr>
        <w:t xml:space="preserve">LV size and function </w:t>
      </w:r>
      <w:r w:rsidR="00755C27">
        <w:rPr>
          <w:rFonts w:asciiTheme="majorBidi" w:hAnsiTheme="majorBidi" w:cstheme="majorBidi"/>
          <w:color w:val="000000" w:themeColor="text1"/>
        </w:rPr>
        <w:t xml:space="preserve">(reversal of growth) </w:t>
      </w:r>
      <w:r w:rsidR="001D76F8">
        <w:rPr>
          <w:rFonts w:asciiTheme="majorBidi" w:hAnsiTheme="majorBidi" w:cstheme="majorBidi"/>
          <w:color w:val="000000" w:themeColor="text1"/>
        </w:rPr>
        <w:t xml:space="preserve">when </w:t>
      </w:r>
      <w:r w:rsidR="00755C27">
        <w:rPr>
          <w:rFonts w:asciiTheme="majorBidi" w:hAnsiTheme="majorBidi" w:cstheme="majorBidi"/>
        </w:rPr>
        <w:t>the disease-mimicking perturbation was removed</w:t>
      </w:r>
      <w:r w:rsidR="008664C7" w:rsidRPr="00B95524">
        <w:rPr>
          <w:rFonts w:asciiTheme="majorBidi" w:hAnsiTheme="majorBidi" w:cstheme="majorBidi"/>
          <w:color w:val="000000" w:themeColor="text1"/>
        </w:rPr>
        <w:t>. Finally</w:t>
      </w:r>
      <w:r w:rsidR="004F253B" w:rsidRPr="00B95524">
        <w:rPr>
          <w:rFonts w:asciiTheme="majorBidi" w:hAnsiTheme="majorBidi" w:cstheme="majorBidi"/>
          <w:color w:val="000000" w:themeColor="text1"/>
        </w:rPr>
        <w:t xml:space="preserve">, we </w:t>
      </w:r>
      <w:r w:rsidR="00090EEF" w:rsidRPr="00B95524">
        <w:rPr>
          <w:rFonts w:asciiTheme="majorBidi" w:hAnsiTheme="majorBidi" w:cstheme="majorBidi"/>
          <w:color w:val="000000" w:themeColor="text1"/>
        </w:rPr>
        <w:t>validate</w:t>
      </w:r>
      <w:r w:rsidR="0084198E">
        <w:rPr>
          <w:rFonts w:asciiTheme="majorBidi" w:hAnsiTheme="majorBidi" w:cstheme="majorBidi"/>
          <w:color w:val="000000" w:themeColor="text1"/>
        </w:rPr>
        <w:t>d</w:t>
      </w:r>
      <w:r w:rsidR="00090EEF" w:rsidRPr="00B95524">
        <w:rPr>
          <w:rFonts w:asciiTheme="majorBidi" w:hAnsiTheme="majorBidi" w:cstheme="majorBidi"/>
          <w:color w:val="000000" w:themeColor="text1"/>
        </w:rPr>
        <w:t xml:space="preserve"> </w:t>
      </w:r>
      <w:r w:rsidR="00D26339" w:rsidRPr="00B95524">
        <w:rPr>
          <w:rFonts w:asciiTheme="majorBidi" w:hAnsiTheme="majorBidi" w:cstheme="majorBidi"/>
          <w:color w:val="000000" w:themeColor="text1"/>
        </w:rPr>
        <w:t xml:space="preserve">the </w:t>
      </w:r>
      <w:r w:rsidR="00B90E82" w:rsidRPr="00B95524">
        <w:rPr>
          <w:rFonts w:asciiTheme="majorBidi" w:hAnsiTheme="majorBidi" w:cstheme="majorBidi"/>
          <w:color w:val="000000" w:themeColor="text1"/>
        </w:rPr>
        <w:t>model prediction</w:t>
      </w:r>
      <w:r w:rsidR="001D76F8">
        <w:rPr>
          <w:rFonts w:asciiTheme="majorBidi" w:hAnsiTheme="majorBidi" w:cstheme="majorBidi"/>
          <w:color w:val="000000" w:themeColor="text1"/>
        </w:rPr>
        <w:t>s</w:t>
      </w:r>
      <w:r w:rsidR="00B90E82" w:rsidRPr="00B95524">
        <w:rPr>
          <w:rFonts w:asciiTheme="majorBidi" w:hAnsiTheme="majorBidi" w:cstheme="majorBidi"/>
          <w:color w:val="000000" w:themeColor="text1"/>
        </w:rPr>
        <w:t xml:space="preserve"> against </w:t>
      </w:r>
      <w:commentRangeStart w:id="19"/>
      <w:commentRangeStart w:id="20"/>
      <w:r w:rsidR="00EC4E52" w:rsidRPr="00B95524">
        <w:rPr>
          <w:rFonts w:asciiTheme="majorBidi" w:hAnsiTheme="majorBidi" w:cstheme="majorBidi"/>
          <w:color w:val="000000" w:themeColor="text1"/>
        </w:rPr>
        <w:t>clinical</w:t>
      </w:r>
      <w:r w:rsidR="0084198E">
        <w:rPr>
          <w:rFonts w:asciiTheme="majorBidi" w:hAnsiTheme="majorBidi" w:cstheme="majorBidi"/>
          <w:color w:val="000000" w:themeColor="text1"/>
        </w:rPr>
        <w:t xml:space="preserve"> </w:t>
      </w:r>
      <w:r w:rsidR="008154AA" w:rsidRPr="00B95524">
        <w:rPr>
          <w:rFonts w:asciiTheme="majorBidi" w:hAnsiTheme="majorBidi" w:cstheme="majorBidi"/>
          <w:color w:val="000000" w:themeColor="text1"/>
        </w:rPr>
        <w:t xml:space="preserve">data </w:t>
      </w:r>
      <w:commentRangeEnd w:id="19"/>
      <w:r w:rsidR="00DB45BB">
        <w:rPr>
          <w:rStyle w:val="CommentReference"/>
        </w:rPr>
        <w:commentReference w:id="19"/>
      </w:r>
      <w:commentRangeEnd w:id="20"/>
      <w:r w:rsidR="001B6CBD">
        <w:rPr>
          <w:rStyle w:val="CommentReference"/>
        </w:rPr>
        <w:commentReference w:id="20"/>
      </w:r>
      <w:r w:rsidR="0084198E">
        <w:rPr>
          <w:rFonts w:asciiTheme="majorBidi" w:hAnsiTheme="majorBidi" w:cstheme="majorBidi"/>
          <w:color w:val="000000" w:themeColor="text1"/>
        </w:rPr>
        <w:t xml:space="preserve">that was compiled </w:t>
      </w:r>
      <w:r w:rsidR="00EC4E52" w:rsidRPr="00B95524">
        <w:rPr>
          <w:rFonts w:asciiTheme="majorBidi" w:hAnsiTheme="majorBidi" w:cstheme="majorBidi"/>
          <w:color w:val="000000" w:themeColor="text1"/>
        </w:rPr>
        <w:t xml:space="preserve">from the literature. </w:t>
      </w:r>
    </w:p>
    <w:p w14:paraId="1EA40502" w14:textId="2FA5B7F6" w:rsidR="009A13F6" w:rsidRPr="00B95524" w:rsidRDefault="009A13F6" w:rsidP="00F34279">
      <w:pPr>
        <w:spacing w:after="200" w:line="240" w:lineRule="auto"/>
        <w:rPr>
          <w:rFonts w:asciiTheme="majorBidi" w:hAnsiTheme="majorBidi" w:cstheme="majorBidi"/>
          <w:szCs w:val="24"/>
        </w:rPr>
      </w:pPr>
    </w:p>
    <w:p w14:paraId="1DD0AF19" w14:textId="51484E11" w:rsidR="00CF0E73" w:rsidRPr="00B95524" w:rsidRDefault="009A13F6" w:rsidP="00F34279">
      <w:pPr>
        <w:spacing w:after="200" w:line="240" w:lineRule="auto"/>
        <w:rPr>
          <w:rFonts w:asciiTheme="majorBidi" w:hAnsiTheme="majorBidi" w:cstheme="majorBidi"/>
          <w:szCs w:val="24"/>
        </w:rPr>
      </w:pPr>
      <w:r w:rsidRPr="00B95524">
        <w:rPr>
          <w:rFonts w:asciiTheme="majorBidi" w:hAnsiTheme="majorBidi" w:cstheme="majorBidi"/>
          <w:szCs w:val="24"/>
        </w:rPr>
        <w:br w:type="page"/>
      </w:r>
    </w:p>
    <w:p w14:paraId="2CD4DF9C" w14:textId="4ECFE174" w:rsidR="00125837" w:rsidRPr="00B95524" w:rsidRDefault="00932825"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Materials and Methods</w:t>
      </w:r>
    </w:p>
    <w:p w14:paraId="18090FB0" w14:textId="074F9729" w:rsidR="00DE550A" w:rsidRPr="00B95524" w:rsidRDefault="00331C07" w:rsidP="00F34279">
      <w:pPr>
        <w:pStyle w:val="Heading2"/>
        <w:spacing w:line="240" w:lineRule="auto"/>
        <w:rPr>
          <w:rFonts w:asciiTheme="majorBidi" w:hAnsiTheme="majorBidi" w:cstheme="majorBidi"/>
        </w:rPr>
      </w:pPr>
      <w:r w:rsidRPr="00B95524">
        <w:rPr>
          <w:rFonts w:asciiTheme="majorBidi" w:hAnsiTheme="majorBidi" w:cstheme="majorBidi"/>
        </w:rPr>
        <w:t>Overview</w:t>
      </w:r>
    </w:p>
    <w:p w14:paraId="3880E0F9" w14:textId="47F55090" w:rsidR="00F13B13" w:rsidRPr="00280901" w:rsidRDefault="004D4A09" w:rsidP="00F34279">
      <w:pPr>
        <w:spacing w:line="240" w:lineRule="auto"/>
        <w:jc w:val="both"/>
        <w:rPr>
          <w:rFonts w:asciiTheme="majorBidi" w:hAnsiTheme="majorBidi" w:cstheme="majorBidi"/>
        </w:rPr>
      </w:pPr>
      <w:r>
        <w:rPr>
          <w:rFonts w:asciiTheme="majorBidi" w:hAnsiTheme="majorBidi" w:cstheme="majorBidi"/>
        </w:rPr>
        <w:t>The current study</w:t>
      </w:r>
      <w:r w:rsidR="00274179" w:rsidRPr="00B95524">
        <w:rPr>
          <w:rFonts w:asciiTheme="majorBidi" w:hAnsiTheme="majorBidi" w:cstheme="majorBidi"/>
        </w:rPr>
        <w:t xml:space="preserve"> extends our previous work</w:t>
      </w:r>
      <w:r w:rsidR="00D87CB3">
        <w:rPr>
          <w:rFonts w:asciiTheme="majorBidi" w:hAnsiTheme="majorBidi" w:cstheme="majorBidi"/>
          <w:color w:val="FF0000"/>
        </w:rPr>
        <w:t xml:space="preserve"> </w:t>
      </w:r>
      <w:r w:rsidR="00D87CB3" w:rsidRPr="00D87CB3">
        <w:rPr>
          <w:rFonts w:asciiTheme="majorBidi" w:hAnsiTheme="majorBidi" w:cstheme="majorBidi"/>
          <w:color w:val="000000" w:themeColor="text1"/>
        </w:rPr>
        <w:fldChar w:fldCharType="begin"/>
      </w:r>
      <w:r w:rsidR="00CF3478">
        <w:rPr>
          <w:rFonts w:asciiTheme="majorBidi" w:hAnsiTheme="majorBidi" w:cstheme="majorBidi"/>
          <w:color w:val="000000" w:themeColor="text1"/>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sidRPr="00D87CB3">
        <w:rPr>
          <w:rFonts w:asciiTheme="majorBidi" w:hAnsiTheme="majorBidi" w:cstheme="majorBidi"/>
          <w:color w:val="000000" w:themeColor="text1"/>
        </w:rPr>
        <w:fldChar w:fldCharType="separate"/>
      </w:r>
      <w:r w:rsidR="00CF3478">
        <w:rPr>
          <w:rFonts w:asciiTheme="majorBidi" w:hAnsiTheme="majorBidi" w:cstheme="majorBidi"/>
          <w:noProof/>
          <w:color w:val="000000" w:themeColor="text1"/>
        </w:rPr>
        <w:t>(Sharifi et al., 2021b)</w:t>
      </w:r>
      <w:r w:rsidR="00D87CB3" w:rsidRPr="00D87CB3">
        <w:rPr>
          <w:rFonts w:asciiTheme="majorBidi" w:hAnsiTheme="majorBidi" w:cstheme="majorBidi"/>
          <w:color w:val="000000" w:themeColor="text1"/>
        </w:rPr>
        <w:fldChar w:fldCharType="end"/>
      </w:r>
      <w:r w:rsidR="00274179" w:rsidRPr="00B95524">
        <w:rPr>
          <w:rFonts w:asciiTheme="majorBidi" w:hAnsiTheme="majorBidi" w:cstheme="majorBidi"/>
          <w:color w:val="FF0000"/>
        </w:rPr>
        <w:t xml:space="preserve"> </w:t>
      </w:r>
      <w:r w:rsidR="00274179" w:rsidRPr="00B95524">
        <w:rPr>
          <w:rFonts w:asciiTheme="majorBidi" w:hAnsiTheme="majorBidi" w:cstheme="majorBidi"/>
        </w:rPr>
        <w:t xml:space="preserve">by adding a </w:t>
      </w:r>
      <w:r w:rsidR="00420E7C" w:rsidRPr="00B95524">
        <w:rPr>
          <w:rFonts w:asciiTheme="majorBidi" w:hAnsiTheme="majorBidi" w:cstheme="majorBidi"/>
        </w:rPr>
        <w:t>module of</w:t>
      </w:r>
      <w:r w:rsidR="00274179" w:rsidRPr="00B95524">
        <w:rPr>
          <w:rFonts w:asciiTheme="majorBidi" w:hAnsiTheme="majorBidi" w:cstheme="majorBidi"/>
        </w:rPr>
        <w:t xml:space="preserve"> </w:t>
      </w:r>
      <w:r w:rsidR="0002392F">
        <w:rPr>
          <w:rFonts w:asciiTheme="majorBidi" w:hAnsiTheme="majorBidi" w:cstheme="majorBidi"/>
        </w:rPr>
        <w:t>LV</w:t>
      </w:r>
      <w:r w:rsidR="00274179" w:rsidRPr="00B95524">
        <w:rPr>
          <w:rFonts w:asciiTheme="majorBidi" w:hAnsiTheme="majorBidi" w:cstheme="majorBidi"/>
        </w:rPr>
        <w:t xml:space="preserve"> growth to a multi</w:t>
      </w:r>
      <w:r w:rsidR="00011D01">
        <w:rPr>
          <w:rFonts w:asciiTheme="majorBidi" w:hAnsiTheme="majorBidi" w:cstheme="majorBidi"/>
        </w:rPr>
        <w:t>-</w:t>
      </w:r>
      <w:r w:rsidR="00274179" w:rsidRPr="00B95524">
        <w:rPr>
          <w:rFonts w:asciiTheme="majorBidi" w:hAnsiTheme="majorBidi" w:cstheme="majorBidi"/>
        </w:rPr>
        <w:t xml:space="preserve">scale model of cardiovascular function named </w:t>
      </w:r>
      <w:proofErr w:type="spellStart"/>
      <w:r w:rsidR="00274179" w:rsidRPr="00B95524">
        <w:rPr>
          <w:rFonts w:asciiTheme="majorBidi" w:hAnsiTheme="majorBidi" w:cstheme="majorBidi"/>
        </w:rPr>
        <w:t>PyMyoVent</w:t>
      </w:r>
      <w:proofErr w:type="spellEnd"/>
      <w:r w:rsidR="00274179" w:rsidRPr="00B95524">
        <w:rPr>
          <w:rFonts w:asciiTheme="majorBidi" w:hAnsiTheme="majorBidi" w:cstheme="majorBidi"/>
        </w:rPr>
        <w:t>. Fig</w:t>
      </w:r>
      <w:r w:rsidR="00A51B07" w:rsidRPr="00B95524">
        <w:rPr>
          <w:rFonts w:asciiTheme="majorBidi" w:hAnsiTheme="majorBidi" w:cstheme="majorBidi"/>
        </w:rPr>
        <w:t>ure</w:t>
      </w:r>
      <w:r w:rsidR="00274179"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fig1 </w:instrText>
      </w:r>
      <w:r w:rsidR="00FB3AC1" w:rsidRPr="00B95524">
        <w:rPr>
          <w:rFonts w:asciiTheme="majorBidi" w:hAnsiTheme="majorBidi" w:cstheme="majorBidi"/>
        </w:rPr>
        <w:fldChar w:fldCharType="separate"/>
      </w:r>
      <w:r w:rsidR="00A15D39">
        <w:rPr>
          <w:rFonts w:asciiTheme="majorBidi" w:hAnsiTheme="majorBidi" w:cstheme="majorBidi"/>
          <w:noProof/>
        </w:rPr>
        <w:t>1</w:t>
      </w:r>
      <w:r w:rsidR="00FB3AC1" w:rsidRPr="00B95524">
        <w:rPr>
          <w:rFonts w:asciiTheme="majorBidi" w:hAnsiTheme="majorBidi" w:cstheme="majorBidi"/>
          <w:noProof/>
        </w:rPr>
        <w:fldChar w:fldCharType="end"/>
      </w:r>
      <w:r w:rsidR="00274179" w:rsidRPr="00B95524">
        <w:rPr>
          <w:rFonts w:asciiTheme="majorBidi" w:hAnsiTheme="majorBidi" w:cstheme="majorBidi"/>
        </w:rPr>
        <w:t xml:space="preserve"> shows </w:t>
      </w:r>
      <w:r w:rsidR="008E3235">
        <w:rPr>
          <w:rFonts w:asciiTheme="majorBidi" w:hAnsiTheme="majorBidi" w:cstheme="majorBidi"/>
        </w:rPr>
        <w:t>an</w:t>
      </w:r>
      <w:r w:rsidR="008E3235" w:rsidRPr="00B95524">
        <w:rPr>
          <w:rFonts w:asciiTheme="majorBidi" w:hAnsiTheme="majorBidi" w:cstheme="majorBidi"/>
        </w:rPr>
        <w:t xml:space="preserve"> </w:t>
      </w:r>
      <w:r w:rsidR="00E87F69">
        <w:rPr>
          <w:rFonts w:asciiTheme="majorBidi" w:hAnsiTheme="majorBidi" w:cstheme="majorBidi"/>
        </w:rPr>
        <w:t>overview</w:t>
      </w:r>
      <w:r w:rsidR="00274179" w:rsidRPr="00B95524">
        <w:rPr>
          <w:rFonts w:asciiTheme="majorBidi" w:hAnsiTheme="majorBidi" w:cstheme="majorBidi"/>
        </w:rPr>
        <w:t xml:space="preserve"> of</w:t>
      </w:r>
      <w:r w:rsidR="008E3235">
        <w:rPr>
          <w:rFonts w:asciiTheme="majorBidi" w:hAnsiTheme="majorBidi" w:cstheme="majorBidi"/>
        </w:rPr>
        <w:t xml:space="preserve"> the</w:t>
      </w:r>
      <w:r w:rsidR="00274179" w:rsidRPr="00B95524">
        <w:rPr>
          <w:rFonts w:asciiTheme="majorBidi" w:hAnsiTheme="majorBidi" w:cstheme="majorBidi"/>
        </w:rPr>
        <w:t xml:space="preserve"> </w:t>
      </w:r>
      <w:proofErr w:type="spellStart"/>
      <w:r w:rsidR="00274179" w:rsidRPr="00B95524">
        <w:rPr>
          <w:rFonts w:asciiTheme="majorBidi" w:hAnsiTheme="majorBidi" w:cstheme="majorBidi"/>
        </w:rPr>
        <w:t>PyMyoVent</w:t>
      </w:r>
      <w:proofErr w:type="spellEnd"/>
      <w:r w:rsidR="00274179" w:rsidRPr="00B95524">
        <w:rPr>
          <w:rFonts w:asciiTheme="majorBidi" w:hAnsiTheme="majorBidi" w:cstheme="majorBidi"/>
        </w:rPr>
        <w:t xml:space="preserve"> </w:t>
      </w:r>
      <w:r w:rsidR="00EC03E3">
        <w:rPr>
          <w:rFonts w:asciiTheme="majorBidi" w:hAnsiTheme="majorBidi" w:cstheme="majorBidi"/>
        </w:rPr>
        <w:t xml:space="preserve">framework </w:t>
      </w:r>
      <w:r w:rsidR="00274179" w:rsidRPr="00B95524">
        <w:rPr>
          <w:rFonts w:asciiTheme="majorBidi" w:hAnsiTheme="majorBidi" w:cstheme="majorBidi"/>
        </w:rPr>
        <w:t xml:space="preserve">and illustrates how </w:t>
      </w:r>
      <w:r w:rsidR="00BA464A" w:rsidRPr="00B95524">
        <w:rPr>
          <w:rFonts w:asciiTheme="majorBidi" w:hAnsiTheme="majorBidi" w:cstheme="majorBidi"/>
        </w:rPr>
        <w:t>different modules</w:t>
      </w:r>
      <w:r w:rsidR="00274179" w:rsidRPr="00B95524">
        <w:rPr>
          <w:rFonts w:asciiTheme="majorBidi" w:hAnsiTheme="majorBidi" w:cstheme="majorBidi"/>
        </w:rPr>
        <w:t xml:space="preserve"> communicate with each other.</w:t>
      </w:r>
      <w:r w:rsidR="00644D83" w:rsidRPr="00B95524">
        <w:rPr>
          <w:rFonts w:asciiTheme="majorBidi" w:hAnsiTheme="majorBidi" w:cstheme="majorBidi"/>
        </w:rPr>
        <w:t xml:space="preserve"> </w:t>
      </w:r>
      <w:commentRangeStart w:id="21"/>
      <w:commentRangeStart w:id="22"/>
      <w:r w:rsidR="00644D83" w:rsidRPr="00B95524">
        <w:rPr>
          <w:rFonts w:asciiTheme="majorBidi" w:hAnsiTheme="majorBidi" w:cstheme="majorBidi"/>
        </w:rPr>
        <w:t xml:space="preserve">The original framework was published by Campbell et al. </w:t>
      </w:r>
      <w:r w:rsidR="00433BDF" w:rsidRPr="00B95524">
        <w:rPr>
          <w:rFonts w:asciiTheme="majorBidi" w:hAnsiTheme="majorBidi" w:cstheme="majorBidi"/>
        </w:rPr>
        <w:fldChar w:fldCharType="begin"/>
      </w:r>
      <w:r w:rsidR="00CF3478">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433BDF" w:rsidRPr="00B95524">
        <w:rPr>
          <w:rFonts w:asciiTheme="majorBidi" w:hAnsiTheme="majorBidi" w:cstheme="majorBidi"/>
        </w:rPr>
        <w:fldChar w:fldCharType="separate"/>
      </w:r>
      <w:r w:rsidR="00CF3478">
        <w:rPr>
          <w:rFonts w:asciiTheme="majorBidi" w:hAnsiTheme="majorBidi" w:cstheme="majorBidi"/>
          <w:noProof/>
        </w:rPr>
        <w:t>(Campbell et al., 2020)</w:t>
      </w:r>
      <w:r w:rsidR="00433BDF" w:rsidRPr="00B95524">
        <w:rPr>
          <w:rFonts w:asciiTheme="majorBidi" w:hAnsiTheme="majorBidi" w:cstheme="majorBidi"/>
        </w:rPr>
        <w:fldChar w:fldCharType="end"/>
      </w:r>
      <w:r w:rsidR="008E3235">
        <w:rPr>
          <w:rFonts w:asciiTheme="majorBidi" w:hAnsiTheme="majorBidi" w:cstheme="majorBidi"/>
        </w:rPr>
        <w:t>,</w:t>
      </w:r>
      <w:r w:rsidR="00433BDF" w:rsidRPr="00B95524">
        <w:rPr>
          <w:rFonts w:asciiTheme="majorBidi" w:hAnsiTheme="majorBidi" w:cstheme="majorBidi"/>
        </w:rPr>
        <w:t xml:space="preserve"> </w:t>
      </w:r>
      <w:r w:rsidR="00644D83" w:rsidRPr="00B95524">
        <w:rPr>
          <w:rFonts w:asciiTheme="majorBidi" w:hAnsiTheme="majorBidi" w:cstheme="majorBidi"/>
        </w:rPr>
        <w:t xml:space="preserve">where they </w:t>
      </w:r>
      <w:r w:rsidR="008E3235">
        <w:rPr>
          <w:rFonts w:asciiTheme="majorBidi" w:hAnsiTheme="majorBidi" w:cstheme="majorBidi"/>
        </w:rPr>
        <w:t xml:space="preserve">were able to </w:t>
      </w:r>
      <w:r w:rsidR="00644D83" w:rsidRPr="00B95524">
        <w:rPr>
          <w:rFonts w:asciiTheme="majorBidi" w:hAnsiTheme="majorBidi" w:cstheme="majorBidi"/>
        </w:rPr>
        <w:t>show</w:t>
      </w:r>
      <w:r w:rsidR="008E3235">
        <w:rPr>
          <w:rFonts w:asciiTheme="majorBidi" w:hAnsiTheme="majorBidi" w:cstheme="majorBidi"/>
        </w:rPr>
        <w:t xml:space="preserve"> that</w:t>
      </w:r>
      <w:r w:rsidR="00644D83" w:rsidRPr="00B95524">
        <w:rPr>
          <w:rFonts w:asciiTheme="majorBidi" w:hAnsiTheme="majorBidi" w:cstheme="majorBidi"/>
        </w:rPr>
        <w:t xml:space="preserve"> </w:t>
      </w:r>
      <w:r w:rsidR="00A07B79">
        <w:rPr>
          <w:rFonts w:asciiTheme="majorBidi" w:hAnsiTheme="majorBidi" w:cstheme="majorBidi"/>
        </w:rPr>
        <w:t>a</w:t>
      </w:r>
      <w:r w:rsidR="00644D83" w:rsidRPr="00B95524">
        <w:rPr>
          <w:rFonts w:asciiTheme="majorBidi" w:hAnsiTheme="majorBidi" w:cstheme="majorBidi"/>
        </w:rPr>
        <w:t xml:space="preserve"> variation in model parameters (</w:t>
      </w:r>
      <w:r w:rsidR="00475702" w:rsidRPr="00B95524">
        <w:rPr>
          <w:rFonts w:asciiTheme="majorBidi" w:hAnsiTheme="majorBidi" w:cstheme="majorBidi"/>
        </w:rPr>
        <w:t>e.g.</w:t>
      </w:r>
      <w:r w:rsidR="00644D83" w:rsidRPr="00B95524">
        <w:rPr>
          <w:rFonts w:asciiTheme="majorBidi" w:hAnsiTheme="majorBidi" w:cstheme="majorBidi"/>
        </w:rPr>
        <w:t xml:space="preserve"> </w:t>
      </w:r>
      <w:r w:rsidR="009A50EC">
        <w:rPr>
          <w:rFonts w:asciiTheme="majorBidi" w:hAnsiTheme="majorBidi" w:cstheme="majorBidi"/>
        </w:rPr>
        <w:t>myosin rate constants</w:t>
      </w:r>
      <w:r w:rsidR="00644D83" w:rsidRPr="00B95524">
        <w:rPr>
          <w:rFonts w:asciiTheme="majorBidi" w:hAnsiTheme="majorBidi" w:cstheme="majorBidi"/>
        </w:rPr>
        <w:t xml:space="preserve">) </w:t>
      </w:r>
      <w:r w:rsidR="008E3235">
        <w:rPr>
          <w:rFonts w:asciiTheme="majorBidi" w:hAnsiTheme="majorBidi" w:cstheme="majorBidi"/>
        </w:rPr>
        <w:t>c</w:t>
      </w:r>
      <w:r w:rsidR="008E3235" w:rsidRPr="00B95524">
        <w:rPr>
          <w:rFonts w:asciiTheme="majorBidi" w:hAnsiTheme="majorBidi" w:cstheme="majorBidi"/>
        </w:rPr>
        <w:t xml:space="preserve">ould </w:t>
      </w:r>
      <w:r w:rsidR="00644D83" w:rsidRPr="00B95524">
        <w:rPr>
          <w:rFonts w:asciiTheme="majorBidi" w:hAnsiTheme="majorBidi" w:cstheme="majorBidi"/>
        </w:rPr>
        <w:t>change the system level parameters (</w:t>
      </w:r>
      <w:r w:rsidR="00692BD3" w:rsidRPr="00B95524">
        <w:rPr>
          <w:rFonts w:asciiTheme="majorBidi" w:hAnsiTheme="majorBidi" w:cstheme="majorBidi"/>
        </w:rPr>
        <w:t>e.g.</w:t>
      </w:r>
      <w:r w:rsidR="00644D83" w:rsidRPr="00B95524">
        <w:rPr>
          <w:rFonts w:asciiTheme="majorBidi" w:hAnsiTheme="majorBidi" w:cstheme="majorBidi"/>
        </w:rPr>
        <w:t xml:space="preserve"> end-systolic pressure-volume relationship).</w:t>
      </w:r>
      <w:r w:rsidR="00CC58AE" w:rsidRPr="00B95524">
        <w:rPr>
          <w:rFonts w:asciiTheme="majorBidi" w:hAnsiTheme="majorBidi" w:cstheme="majorBidi"/>
        </w:rPr>
        <w:t xml:space="preserve"> </w:t>
      </w:r>
      <w:r w:rsidR="008E3235" w:rsidRPr="00B95524">
        <w:rPr>
          <w:rFonts w:asciiTheme="majorBidi" w:hAnsiTheme="majorBidi" w:cstheme="majorBidi"/>
        </w:rPr>
        <w:t>Th</w:t>
      </w:r>
      <w:r w:rsidR="008E3235">
        <w:rPr>
          <w:rFonts w:asciiTheme="majorBidi" w:hAnsiTheme="majorBidi" w:cstheme="majorBidi"/>
        </w:rPr>
        <w:t>is</w:t>
      </w:r>
      <w:r w:rsidR="008E3235" w:rsidRPr="00B95524">
        <w:rPr>
          <w:rFonts w:asciiTheme="majorBidi" w:hAnsiTheme="majorBidi" w:cstheme="majorBidi"/>
        </w:rPr>
        <w:t xml:space="preserve"> </w:t>
      </w:r>
      <w:r w:rsidR="00CC58AE" w:rsidRPr="00B95524">
        <w:rPr>
          <w:rFonts w:asciiTheme="majorBidi" w:hAnsiTheme="majorBidi" w:cstheme="majorBidi"/>
        </w:rPr>
        <w:t xml:space="preserve">original framework </w:t>
      </w:r>
      <w:r w:rsidR="005866B5">
        <w:rPr>
          <w:rFonts w:asciiTheme="majorBidi" w:hAnsiTheme="majorBidi" w:cstheme="majorBidi"/>
        </w:rPr>
        <w:t>is</w:t>
      </w:r>
      <w:r w:rsidR="00CC58AE" w:rsidRPr="00B95524">
        <w:rPr>
          <w:rFonts w:asciiTheme="majorBidi" w:hAnsiTheme="majorBidi" w:cstheme="majorBidi"/>
        </w:rPr>
        <w:t xml:space="preserve"> essentially built on four main </w:t>
      </w:r>
      <w:r w:rsidR="005F4AD0" w:rsidRPr="00B95524">
        <w:rPr>
          <w:rFonts w:asciiTheme="majorBidi" w:hAnsiTheme="majorBidi" w:cstheme="majorBidi"/>
        </w:rPr>
        <w:t>modules</w:t>
      </w:r>
      <w:r w:rsidR="00055C17">
        <w:rPr>
          <w:rFonts w:asciiTheme="majorBidi" w:hAnsiTheme="majorBidi" w:cstheme="majorBidi"/>
        </w:rPr>
        <w:t>.</w:t>
      </w:r>
      <w:r w:rsidR="00291BDE">
        <w:rPr>
          <w:rFonts w:asciiTheme="majorBidi" w:hAnsiTheme="majorBidi" w:cstheme="majorBidi"/>
        </w:rPr>
        <w:t xml:space="preserve"> </w:t>
      </w:r>
      <w:r w:rsidR="00055C17">
        <w:rPr>
          <w:rFonts w:asciiTheme="majorBidi" w:hAnsiTheme="majorBidi" w:cstheme="majorBidi"/>
        </w:rPr>
        <w:t>First,</w:t>
      </w:r>
      <w:r w:rsidR="005866B5">
        <w:rPr>
          <w:rFonts w:asciiTheme="majorBidi" w:hAnsiTheme="majorBidi" w:cstheme="majorBidi"/>
        </w:rPr>
        <w:t xml:space="preserve"> a pacing stimulus </w:t>
      </w:r>
      <w:r w:rsidR="00055C17">
        <w:rPr>
          <w:rFonts w:asciiTheme="majorBidi" w:hAnsiTheme="majorBidi" w:cstheme="majorBidi"/>
        </w:rPr>
        <w:t xml:space="preserve">is used </w:t>
      </w:r>
      <w:r w:rsidR="005A4010">
        <w:rPr>
          <w:rFonts w:asciiTheme="majorBidi" w:hAnsiTheme="majorBidi" w:cstheme="majorBidi"/>
        </w:rPr>
        <w:t xml:space="preserve">to </w:t>
      </w:r>
      <w:r w:rsidR="00B6711D">
        <w:rPr>
          <w:rFonts w:asciiTheme="majorBidi" w:hAnsiTheme="majorBidi" w:cstheme="majorBidi"/>
        </w:rPr>
        <w:t>drive Ca</w:t>
      </w:r>
      <w:r w:rsidR="00B6711D">
        <w:rPr>
          <w:rFonts w:asciiTheme="majorBidi" w:hAnsiTheme="majorBidi" w:cstheme="majorBidi"/>
          <w:vertAlign w:val="superscript"/>
        </w:rPr>
        <w:t>2+</w:t>
      </w:r>
      <w:r w:rsidR="00B6711D">
        <w:rPr>
          <w:rFonts w:asciiTheme="majorBidi" w:hAnsiTheme="majorBidi" w:cstheme="majorBidi"/>
        </w:rPr>
        <w:t xml:space="preserve"> handling in </w:t>
      </w:r>
      <w:r w:rsidR="009B6512">
        <w:rPr>
          <w:rFonts w:asciiTheme="majorBidi" w:hAnsiTheme="majorBidi" w:cstheme="majorBidi"/>
        </w:rPr>
        <w:t xml:space="preserve">the electrophysiology module. </w:t>
      </w:r>
      <w:r w:rsidR="00844D08">
        <w:rPr>
          <w:rFonts w:asciiTheme="majorBidi" w:hAnsiTheme="majorBidi" w:cstheme="majorBidi"/>
        </w:rPr>
        <w:t xml:space="preserve">The contraction model called </w:t>
      </w:r>
      <w:proofErr w:type="spellStart"/>
      <w:r w:rsidR="00844D08">
        <w:rPr>
          <w:rFonts w:asciiTheme="majorBidi" w:hAnsiTheme="majorBidi" w:cstheme="majorBidi"/>
        </w:rPr>
        <w:t>MyoSim</w:t>
      </w:r>
      <w:proofErr w:type="spellEnd"/>
      <w:r w:rsidR="00844D08">
        <w:rPr>
          <w:rFonts w:asciiTheme="majorBidi" w:hAnsiTheme="majorBidi" w:cstheme="majorBidi"/>
        </w:rPr>
        <w:t xml:space="preserve"> </w:t>
      </w:r>
      <w:r w:rsidR="00844D08" w:rsidRPr="00B95524">
        <w:rPr>
          <w:rFonts w:asciiTheme="majorBidi" w:hAnsiTheme="majorBidi" w:cstheme="majorBidi"/>
        </w:rPr>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00844D08" w:rsidRPr="00B95524">
        <w:rPr>
          <w:rFonts w:asciiTheme="majorBidi" w:hAnsiTheme="majorBidi" w:cstheme="majorBidi"/>
        </w:rPr>
      </w:r>
      <w:r w:rsidR="00844D08" w:rsidRPr="00B95524">
        <w:rPr>
          <w:rFonts w:asciiTheme="majorBidi" w:hAnsiTheme="majorBidi" w:cstheme="majorBidi"/>
        </w:rPr>
        <w:fldChar w:fldCharType="separate"/>
      </w:r>
      <w:r w:rsidR="00CF3478">
        <w:rPr>
          <w:rFonts w:asciiTheme="majorBidi" w:hAnsiTheme="majorBidi" w:cstheme="majorBidi"/>
          <w:noProof/>
        </w:rPr>
        <w:t>(Campbell, 2014; Campbell et al., 2018)</w:t>
      </w:r>
      <w:r w:rsidR="00844D08" w:rsidRPr="00B95524">
        <w:rPr>
          <w:rFonts w:asciiTheme="majorBidi" w:hAnsiTheme="majorBidi" w:cstheme="majorBidi"/>
        </w:rPr>
        <w:fldChar w:fldCharType="end"/>
      </w:r>
      <w:r w:rsidR="00844D08">
        <w:rPr>
          <w:rFonts w:asciiTheme="majorBidi" w:hAnsiTheme="majorBidi" w:cstheme="majorBidi"/>
        </w:rPr>
        <w:t xml:space="preserve"> then uses </w:t>
      </w:r>
      <w:r w:rsidR="00A837C3">
        <w:rPr>
          <w:rFonts w:asciiTheme="majorBidi" w:hAnsiTheme="majorBidi" w:cstheme="majorBidi"/>
        </w:rPr>
        <w:t xml:space="preserve">the </w:t>
      </w:r>
      <w:r w:rsidR="000533C9">
        <w:rPr>
          <w:rFonts w:asciiTheme="majorBidi" w:hAnsiTheme="majorBidi" w:cstheme="majorBidi"/>
        </w:rPr>
        <w:t xml:space="preserve">calculated </w:t>
      </w:r>
      <w:r w:rsidR="00DB77C7">
        <w:rPr>
          <w:rFonts w:asciiTheme="majorBidi" w:hAnsiTheme="majorBidi" w:cstheme="majorBidi"/>
        </w:rPr>
        <w:t>Ca</w:t>
      </w:r>
      <w:r w:rsidR="00DB77C7">
        <w:rPr>
          <w:rFonts w:asciiTheme="majorBidi" w:hAnsiTheme="majorBidi" w:cstheme="majorBidi"/>
          <w:vertAlign w:val="superscript"/>
        </w:rPr>
        <w:t xml:space="preserve">2+ </w:t>
      </w:r>
      <w:r w:rsidR="00DB77C7">
        <w:rPr>
          <w:rFonts w:asciiTheme="majorBidi" w:hAnsiTheme="majorBidi" w:cstheme="majorBidi"/>
        </w:rPr>
        <w:t xml:space="preserve">transient </w:t>
      </w:r>
      <w:r w:rsidR="000533C9">
        <w:rPr>
          <w:rFonts w:asciiTheme="majorBidi" w:hAnsiTheme="majorBidi" w:cstheme="majorBidi"/>
        </w:rPr>
        <w:t xml:space="preserve">to </w:t>
      </w:r>
      <w:r w:rsidR="005B16EB">
        <w:rPr>
          <w:rFonts w:asciiTheme="majorBidi" w:hAnsiTheme="majorBidi" w:cstheme="majorBidi"/>
        </w:rPr>
        <w:t>predict ventricular wall stress</w:t>
      </w:r>
      <w:r w:rsidR="00055C17">
        <w:rPr>
          <w:rFonts w:asciiTheme="majorBidi" w:hAnsiTheme="majorBidi" w:cstheme="majorBidi"/>
        </w:rPr>
        <w:t>,</w:t>
      </w:r>
      <w:r w:rsidR="005B16EB">
        <w:rPr>
          <w:rFonts w:asciiTheme="majorBidi" w:hAnsiTheme="majorBidi" w:cstheme="majorBidi"/>
        </w:rPr>
        <w:t xml:space="preserve"> which is then </w:t>
      </w:r>
      <w:r w:rsidR="008E5444">
        <w:rPr>
          <w:rFonts w:asciiTheme="majorBidi" w:hAnsiTheme="majorBidi" w:cstheme="majorBidi"/>
        </w:rPr>
        <w:t xml:space="preserve">transformed into ventricular pressure </w:t>
      </w:r>
      <w:r w:rsidR="00650CE3">
        <w:rPr>
          <w:rFonts w:asciiTheme="majorBidi" w:hAnsiTheme="majorBidi" w:cstheme="majorBidi"/>
        </w:rPr>
        <w:t xml:space="preserve">via </w:t>
      </w:r>
      <w:r w:rsidR="00650CE3">
        <w:rPr>
          <w:rFonts w:asciiTheme="majorBidi" w:hAnsiTheme="majorBidi" w:cstheme="majorBidi"/>
          <w:i/>
          <w:iCs/>
        </w:rPr>
        <w:t>Laplace’s Law</w:t>
      </w:r>
      <w:r w:rsidR="00650CE3">
        <w:rPr>
          <w:rFonts w:asciiTheme="majorBidi" w:hAnsiTheme="majorBidi" w:cstheme="majorBidi"/>
        </w:rPr>
        <w:t xml:space="preserve">. </w:t>
      </w:r>
      <w:r w:rsidR="008866BC">
        <w:rPr>
          <w:rFonts w:asciiTheme="majorBidi" w:hAnsiTheme="majorBidi" w:cstheme="majorBidi"/>
        </w:rPr>
        <w:t xml:space="preserve">Finally, </w:t>
      </w:r>
      <w:r w:rsidR="00055C17">
        <w:rPr>
          <w:rFonts w:asciiTheme="majorBidi" w:hAnsiTheme="majorBidi" w:cstheme="majorBidi"/>
        </w:rPr>
        <w:t xml:space="preserve">a </w:t>
      </w:r>
      <w:r w:rsidR="008866BC">
        <w:rPr>
          <w:rFonts w:asciiTheme="majorBidi" w:hAnsiTheme="majorBidi" w:cstheme="majorBidi"/>
        </w:rPr>
        <w:t xml:space="preserve">single hemispherical model of </w:t>
      </w:r>
      <w:r w:rsidR="00055C17">
        <w:rPr>
          <w:rFonts w:asciiTheme="majorBidi" w:hAnsiTheme="majorBidi" w:cstheme="majorBidi"/>
        </w:rPr>
        <w:t xml:space="preserve">the </w:t>
      </w:r>
      <w:r w:rsidR="008866BC">
        <w:rPr>
          <w:rFonts w:asciiTheme="majorBidi" w:hAnsiTheme="majorBidi" w:cstheme="majorBidi"/>
        </w:rPr>
        <w:t xml:space="preserve">LV pumps blood into a lumped parameter </w:t>
      </w:r>
      <w:r w:rsidR="00E0392C">
        <w:rPr>
          <w:rFonts w:asciiTheme="majorBidi" w:hAnsiTheme="majorBidi" w:cstheme="majorBidi"/>
        </w:rPr>
        <w:t xml:space="preserve">model of systemic circulation </w:t>
      </w:r>
      <w:r w:rsidR="003665AD">
        <w:rPr>
          <w:rFonts w:asciiTheme="majorBidi" w:hAnsiTheme="majorBidi" w:cstheme="majorBidi"/>
        </w:rPr>
        <w:t xml:space="preserve">based on </w:t>
      </w:r>
      <w:r w:rsidR="003665AD">
        <w:rPr>
          <w:rFonts w:asciiTheme="majorBidi" w:hAnsiTheme="majorBidi" w:cstheme="majorBidi"/>
          <w:i/>
          <w:iCs/>
        </w:rPr>
        <w:t xml:space="preserve">Ohm’s </w:t>
      </w:r>
      <w:r w:rsidR="00280901">
        <w:rPr>
          <w:rFonts w:asciiTheme="majorBidi" w:hAnsiTheme="majorBidi" w:cstheme="majorBidi"/>
          <w:i/>
          <w:iCs/>
        </w:rPr>
        <w:t>law</w:t>
      </w:r>
      <w:r w:rsidR="00280901">
        <w:rPr>
          <w:rFonts w:asciiTheme="majorBidi" w:hAnsiTheme="majorBidi" w:cstheme="majorBidi"/>
        </w:rPr>
        <w:t xml:space="preserve">. </w:t>
      </w:r>
      <w:r w:rsidR="008179AE">
        <w:rPr>
          <w:rFonts w:asciiTheme="majorBidi" w:hAnsiTheme="majorBidi" w:cstheme="majorBidi"/>
        </w:rPr>
        <w:t xml:space="preserve">More details on these modules are </w:t>
      </w:r>
      <w:r w:rsidR="00055C17">
        <w:rPr>
          <w:rFonts w:asciiTheme="majorBidi" w:hAnsiTheme="majorBidi" w:cstheme="majorBidi"/>
        </w:rPr>
        <w:t>provided in</w:t>
      </w:r>
      <w:r w:rsidR="008179AE">
        <w:rPr>
          <w:rFonts w:asciiTheme="majorBidi" w:hAnsiTheme="majorBidi" w:cstheme="majorBidi"/>
        </w:rPr>
        <w:t xml:space="preserve"> </w:t>
      </w:r>
      <w:r w:rsidR="00EE2CF4">
        <w:rPr>
          <w:rFonts w:asciiTheme="majorBidi" w:hAnsiTheme="majorBidi" w:cstheme="majorBidi"/>
        </w:rPr>
        <w:fldChar w:fldCharType="begin"/>
      </w:r>
      <w:r w:rsidR="00CF3478">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EE2CF4">
        <w:rPr>
          <w:rFonts w:asciiTheme="majorBidi" w:hAnsiTheme="majorBidi" w:cstheme="majorBidi"/>
        </w:rPr>
        <w:fldChar w:fldCharType="separate"/>
      </w:r>
      <w:r w:rsidR="00CF3478">
        <w:rPr>
          <w:rFonts w:asciiTheme="majorBidi" w:hAnsiTheme="majorBidi" w:cstheme="majorBidi"/>
          <w:noProof/>
        </w:rPr>
        <w:t>(Campbell et al., 2020)</w:t>
      </w:r>
      <w:r w:rsidR="00EE2CF4">
        <w:rPr>
          <w:rFonts w:asciiTheme="majorBidi" w:hAnsiTheme="majorBidi" w:cstheme="majorBidi"/>
        </w:rPr>
        <w:fldChar w:fldCharType="end"/>
      </w:r>
      <w:r w:rsidR="00EE2CF4">
        <w:rPr>
          <w:rFonts w:asciiTheme="majorBidi" w:hAnsiTheme="majorBidi" w:cstheme="majorBidi"/>
        </w:rPr>
        <w:t>.</w:t>
      </w:r>
      <w:commentRangeEnd w:id="21"/>
      <w:r w:rsidR="00DB45BB">
        <w:rPr>
          <w:rStyle w:val="CommentReference"/>
        </w:rPr>
        <w:commentReference w:id="21"/>
      </w:r>
      <w:commentRangeEnd w:id="22"/>
      <w:r w:rsidR="00A82500">
        <w:rPr>
          <w:rStyle w:val="CommentReference"/>
        </w:rPr>
        <w:commentReference w:id="22"/>
      </w:r>
    </w:p>
    <w:p w14:paraId="59C03659" w14:textId="17DC9ECF" w:rsidR="00000E6D" w:rsidRPr="00B95524" w:rsidRDefault="00BF24DD" w:rsidP="00FD6963">
      <w:pPr>
        <w:spacing w:line="240" w:lineRule="auto"/>
        <w:jc w:val="center"/>
        <w:rPr>
          <w:rFonts w:asciiTheme="majorBidi" w:hAnsiTheme="majorBidi" w:cstheme="majorBidi"/>
        </w:rPr>
      </w:pPr>
      <w:r>
        <w:rPr>
          <w:noProof/>
          <w:sz w:val="16"/>
          <w:szCs w:val="16"/>
        </w:rPr>
        <w:drawing>
          <wp:inline distT="0" distB="0" distL="0" distR="0" wp14:anchorId="05C52CEA" wp14:editId="4A388394">
            <wp:extent cx="5283200" cy="3543300"/>
            <wp:effectExtent l="0" t="0" r="0"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283200" cy="3543300"/>
                    </a:xfrm>
                    <a:prstGeom prst="rect">
                      <a:avLst/>
                    </a:prstGeom>
                  </pic:spPr>
                </pic:pic>
              </a:graphicData>
            </a:graphic>
          </wp:inline>
        </w:drawing>
      </w:r>
      <w:commentRangeStart w:id="23"/>
      <w:commentRangeStart w:id="24"/>
      <w:commentRangeEnd w:id="23"/>
      <w:r w:rsidR="00DB45BB">
        <w:rPr>
          <w:rStyle w:val="CommentReference"/>
        </w:rPr>
        <w:commentReference w:id="23"/>
      </w:r>
      <w:commentRangeEnd w:id="24"/>
      <w:r w:rsidR="00153F94">
        <w:rPr>
          <w:rStyle w:val="CommentReference"/>
        </w:rPr>
        <w:commentReference w:id="24"/>
      </w:r>
    </w:p>
    <w:p w14:paraId="0F9055E0" w14:textId="11CA2907" w:rsidR="00C7389D" w:rsidRPr="00936E55" w:rsidRDefault="00C7389D" w:rsidP="00061BE9">
      <w:pPr>
        <w:spacing w:line="240" w:lineRule="auto"/>
        <w:jc w:val="center"/>
        <w:rPr>
          <w:rFonts w:asciiTheme="majorBidi" w:hAnsiTheme="majorBidi" w:cstheme="majorBidi"/>
        </w:rPr>
      </w:pPr>
      <w:r w:rsidRPr="00B95524">
        <w:rPr>
          <w:rFonts w:asciiTheme="majorBidi" w:hAnsiTheme="majorBidi" w:cstheme="majorBidi"/>
          <w:b/>
          <w:bCs/>
        </w:rPr>
        <w:t xml:space="preserve">Figure </w:t>
      </w:r>
      <w:bookmarkStart w:id="25" w:name="fig1"/>
      <w:r w:rsidR="00B454E0" w:rsidRPr="00B95524">
        <w:rPr>
          <w:rFonts w:asciiTheme="majorBidi" w:hAnsiTheme="majorBidi" w:cstheme="majorBidi"/>
          <w:b/>
          <w:bCs/>
        </w:rPr>
        <w:fldChar w:fldCharType="begin"/>
      </w:r>
      <w:r w:rsidR="00B454E0" w:rsidRPr="00B95524">
        <w:rPr>
          <w:rFonts w:asciiTheme="majorBidi" w:hAnsiTheme="majorBidi" w:cstheme="majorBidi"/>
          <w:b/>
          <w:bCs/>
        </w:rPr>
        <w:instrText xml:space="preserve"> seq figure </w:instrText>
      </w:r>
      <w:r w:rsidR="00B454E0" w:rsidRPr="00B95524">
        <w:rPr>
          <w:rFonts w:asciiTheme="majorBidi" w:hAnsiTheme="majorBidi" w:cstheme="majorBidi"/>
          <w:b/>
          <w:bCs/>
        </w:rPr>
        <w:fldChar w:fldCharType="separate"/>
      </w:r>
      <w:r w:rsidR="00A15D39">
        <w:rPr>
          <w:rFonts w:asciiTheme="majorBidi" w:hAnsiTheme="majorBidi" w:cstheme="majorBidi"/>
          <w:b/>
          <w:bCs/>
          <w:noProof/>
        </w:rPr>
        <w:t>1</w:t>
      </w:r>
      <w:r w:rsidR="00B454E0" w:rsidRPr="00B95524">
        <w:rPr>
          <w:rFonts w:asciiTheme="majorBidi" w:hAnsiTheme="majorBidi" w:cstheme="majorBidi"/>
          <w:b/>
          <w:bCs/>
        </w:rPr>
        <w:fldChar w:fldCharType="end"/>
      </w:r>
      <w:bookmarkEnd w:id="25"/>
      <w:r w:rsidRPr="00B95524">
        <w:rPr>
          <w:rFonts w:asciiTheme="majorBidi" w:hAnsiTheme="majorBidi" w:cstheme="majorBidi"/>
          <w:b/>
          <w:bCs/>
        </w:rPr>
        <w:t>.</w:t>
      </w:r>
      <w:r w:rsidRPr="00B95524">
        <w:rPr>
          <w:rFonts w:asciiTheme="majorBidi" w:hAnsiTheme="majorBidi" w:cstheme="majorBidi"/>
        </w:rPr>
        <w:t xml:space="preserve"> </w:t>
      </w:r>
      <w:r w:rsidR="003F027C" w:rsidRPr="00CB2CEA">
        <w:rPr>
          <w:rFonts w:asciiTheme="majorBidi" w:hAnsiTheme="majorBidi" w:cstheme="majorBidi"/>
          <w:b/>
          <w:bCs/>
        </w:rPr>
        <w:t xml:space="preserve">Overview of </w:t>
      </w:r>
      <w:r w:rsidR="00DB45BB">
        <w:rPr>
          <w:rFonts w:asciiTheme="majorBidi" w:hAnsiTheme="majorBidi" w:cstheme="majorBidi"/>
          <w:b/>
          <w:bCs/>
        </w:rPr>
        <w:t xml:space="preserve">the </w:t>
      </w:r>
      <w:proofErr w:type="spellStart"/>
      <w:r w:rsidR="003F027C" w:rsidRPr="00CB2CEA">
        <w:rPr>
          <w:rFonts w:asciiTheme="majorBidi" w:hAnsiTheme="majorBidi" w:cstheme="majorBidi"/>
          <w:b/>
          <w:bCs/>
        </w:rPr>
        <w:t>PyMyoVent</w:t>
      </w:r>
      <w:proofErr w:type="spellEnd"/>
      <w:r w:rsidR="003F027C" w:rsidRPr="00CB2CEA">
        <w:rPr>
          <w:rFonts w:asciiTheme="majorBidi" w:hAnsiTheme="majorBidi" w:cstheme="majorBidi"/>
          <w:b/>
          <w:bCs/>
        </w:rPr>
        <w:t xml:space="preserve"> framework.</w:t>
      </w:r>
      <w:r w:rsidR="003F027C">
        <w:rPr>
          <w:rFonts w:asciiTheme="majorBidi" w:hAnsiTheme="majorBidi" w:cstheme="majorBidi"/>
        </w:rPr>
        <w:t xml:space="preserve"> </w:t>
      </w:r>
      <w:r w:rsidR="005F0223">
        <w:rPr>
          <w:rFonts w:asciiTheme="majorBidi" w:hAnsiTheme="majorBidi" w:cstheme="majorBidi"/>
        </w:rPr>
        <w:t>The b</w:t>
      </w:r>
      <w:commentRangeStart w:id="26"/>
      <w:commentRangeStart w:id="27"/>
      <w:r w:rsidR="001E1D21">
        <w:rPr>
          <w:rFonts w:asciiTheme="majorBidi" w:hAnsiTheme="majorBidi" w:cstheme="majorBidi"/>
        </w:rPr>
        <w:t xml:space="preserve">aroreflex </w:t>
      </w:r>
      <w:r w:rsidR="00CB6F82">
        <w:rPr>
          <w:rFonts w:asciiTheme="majorBidi" w:hAnsiTheme="majorBidi" w:cstheme="majorBidi"/>
        </w:rPr>
        <w:t xml:space="preserve">algorithm </w:t>
      </w:r>
      <w:r w:rsidR="002F4CFC">
        <w:rPr>
          <w:rFonts w:asciiTheme="majorBidi" w:hAnsiTheme="majorBidi" w:cstheme="majorBidi"/>
        </w:rPr>
        <w:t>regulate</w:t>
      </w:r>
      <w:r w:rsidR="00355370">
        <w:rPr>
          <w:rFonts w:asciiTheme="majorBidi" w:hAnsiTheme="majorBidi" w:cstheme="majorBidi"/>
        </w:rPr>
        <w:t xml:space="preserve">s the arterial pressure towards a </w:t>
      </w:r>
      <w:r w:rsidR="00BD4540">
        <w:rPr>
          <w:rFonts w:asciiTheme="majorBidi" w:hAnsiTheme="majorBidi" w:cstheme="majorBidi"/>
        </w:rPr>
        <w:t xml:space="preserve">user-defined </w:t>
      </w:r>
      <w:r w:rsidR="00355370">
        <w:rPr>
          <w:rFonts w:asciiTheme="majorBidi" w:hAnsiTheme="majorBidi" w:cstheme="majorBidi"/>
        </w:rPr>
        <w:t xml:space="preserve">setpoint by modulating heart rate, </w:t>
      </w:r>
      <w:r w:rsidR="005538F1" w:rsidRPr="005538F1">
        <w:rPr>
          <w:rFonts w:asciiTheme="majorBidi" w:hAnsiTheme="majorBidi" w:cstheme="majorBidi"/>
        </w:rPr>
        <w:t>intracellular Ca</w:t>
      </w:r>
      <w:r w:rsidR="005538F1" w:rsidRPr="00C2294E">
        <w:rPr>
          <w:rFonts w:asciiTheme="majorBidi" w:hAnsiTheme="majorBidi" w:cstheme="majorBidi"/>
          <w:vertAlign w:val="superscript"/>
        </w:rPr>
        <w:t>2+</w:t>
      </w:r>
      <w:r w:rsidR="005538F1" w:rsidRPr="005538F1">
        <w:rPr>
          <w:rFonts w:asciiTheme="majorBidi" w:hAnsiTheme="majorBidi" w:cstheme="majorBidi"/>
        </w:rPr>
        <w:t xml:space="preserve"> transients, myofilament contractility, and vascular tone</w:t>
      </w:r>
      <w:r w:rsidR="005538F1">
        <w:rPr>
          <w:rFonts w:asciiTheme="majorBidi" w:hAnsiTheme="majorBidi" w:cstheme="majorBidi"/>
        </w:rPr>
        <w:t xml:space="preserve">. </w:t>
      </w:r>
      <w:r w:rsidR="00BD4540">
        <w:rPr>
          <w:rFonts w:asciiTheme="majorBidi" w:hAnsiTheme="majorBidi" w:cstheme="majorBidi"/>
        </w:rPr>
        <w:t>The g</w:t>
      </w:r>
      <w:r w:rsidR="005538F1">
        <w:rPr>
          <w:rFonts w:asciiTheme="majorBidi" w:hAnsiTheme="majorBidi" w:cstheme="majorBidi"/>
        </w:rPr>
        <w:t>rowth algorithm</w:t>
      </w:r>
      <w:r w:rsidR="00B05B3F">
        <w:rPr>
          <w:rFonts w:asciiTheme="majorBidi" w:hAnsiTheme="majorBidi" w:cstheme="majorBidi"/>
        </w:rPr>
        <w:t xml:space="preserve"> drives concentric </w:t>
      </w:r>
      <w:r w:rsidR="00ED6EFB">
        <w:rPr>
          <w:rFonts w:asciiTheme="majorBidi" w:hAnsiTheme="majorBidi" w:cstheme="majorBidi"/>
        </w:rPr>
        <w:t>growth (</w:t>
      </w:r>
      <w:r w:rsidR="00017127">
        <w:rPr>
          <w:rFonts w:asciiTheme="majorBidi" w:hAnsiTheme="majorBidi" w:cstheme="majorBidi"/>
        </w:rPr>
        <w:t xml:space="preserve">wall thickening / thinning) </w:t>
      </w:r>
      <w:r w:rsidR="00407D08">
        <w:rPr>
          <w:rFonts w:asciiTheme="majorBidi" w:hAnsiTheme="majorBidi" w:cstheme="majorBidi"/>
        </w:rPr>
        <w:t xml:space="preserve">using </w:t>
      </w:r>
      <w:r w:rsidR="0053637F">
        <w:rPr>
          <w:rFonts w:asciiTheme="majorBidi" w:hAnsiTheme="majorBidi" w:cstheme="majorBidi"/>
        </w:rPr>
        <w:t xml:space="preserve">myosin ATPase </w:t>
      </w:r>
      <w:r w:rsidR="00E04A4B">
        <w:rPr>
          <w:rFonts w:asciiTheme="majorBidi" w:hAnsiTheme="majorBidi" w:cstheme="majorBidi"/>
        </w:rPr>
        <w:t xml:space="preserve">normalized by myofibrillar volume. </w:t>
      </w:r>
      <w:r w:rsidR="00061BE9">
        <w:rPr>
          <w:rFonts w:asciiTheme="majorBidi" w:hAnsiTheme="majorBidi" w:cstheme="majorBidi"/>
        </w:rPr>
        <w:t xml:space="preserve">Whereas the eccentric growth (chamber dilation / constriction) </w:t>
      </w:r>
      <w:r w:rsidR="00C93728">
        <w:rPr>
          <w:rFonts w:asciiTheme="majorBidi" w:hAnsiTheme="majorBidi" w:cstheme="majorBidi"/>
        </w:rPr>
        <w:t xml:space="preserve">is driven </w:t>
      </w:r>
      <w:r w:rsidR="00061BE9">
        <w:rPr>
          <w:rFonts w:asciiTheme="majorBidi" w:hAnsiTheme="majorBidi" w:cstheme="majorBidi"/>
        </w:rPr>
        <w:t xml:space="preserve">using </w:t>
      </w:r>
      <w:r w:rsidR="00F46783">
        <w:rPr>
          <w:rFonts w:asciiTheme="majorBidi" w:hAnsiTheme="majorBidi" w:cstheme="majorBidi"/>
        </w:rPr>
        <w:t>intracellular</w:t>
      </w:r>
      <w:r w:rsidR="00061BE9">
        <w:rPr>
          <w:rFonts w:asciiTheme="majorBidi" w:hAnsiTheme="majorBidi" w:cstheme="majorBidi"/>
        </w:rPr>
        <w:t xml:space="preserve"> passive stress. </w:t>
      </w:r>
      <w:r w:rsidR="003C3F78">
        <w:rPr>
          <w:rFonts w:asciiTheme="majorBidi" w:hAnsiTheme="majorBidi" w:cstheme="majorBidi"/>
        </w:rPr>
        <w:t xml:space="preserve">Adapted from </w:t>
      </w:r>
      <w:r w:rsidR="00376DB3">
        <w:rPr>
          <w:rFonts w:asciiTheme="majorBidi" w:hAnsiTheme="majorBidi" w:cstheme="majorBidi"/>
        </w:rPr>
        <w:t xml:space="preserve">Campbell et al. </w:t>
      </w:r>
      <w:r w:rsidR="00376DB3">
        <w:rPr>
          <w:rFonts w:asciiTheme="majorBidi" w:hAnsiTheme="majorBidi" w:cstheme="majorBidi"/>
        </w:rPr>
        <w:fldChar w:fldCharType="begin"/>
      </w:r>
      <w:r w:rsidR="00CF3478">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376DB3">
        <w:rPr>
          <w:rFonts w:asciiTheme="majorBidi" w:hAnsiTheme="majorBidi" w:cstheme="majorBidi"/>
        </w:rPr>
        <w:fldChar w:fldCharType="separate"/>
      </w:r>
      <w:r w:rsidR="00CF3478">
        <w:rPr>
          <w:rFonts w:asciiTheme="majorBidi" w:hAnsiTheme="majorBidi" w:cstheme="majorBidi"/>
          <w:noProof/>
        </w:rPr>
        <w:t>(Campbell et al., 2020)</w:t>
      </w:r>
      <w:r w:rsidR="00376DB3">
        <w:rPr>
          <w:rFonts w:asciiTheme="majorBidi" w:hAnsiTheme="majorBidi" w:cstheme="majorBidi"/>
        </w:rPr>
        <w:fldChar w:fldCharType="end"/>
      </w:r>
      <w:r w:rsidR="00376DB3">
        <w:rPr>
          <w:rFonts w:asciiTheme="majorBidi" w:hAnsiTheme="majorBidi" w:cstheme="majorBidi"/>
        </w:rPr>
        <w:t xml:space="preserve"> and </w:t>
      </w:r>
      <w:r w:rsidR="003C3F78">
        <w:rPr>
          <w:rFonts w:asciiTheme="majorBidi" w:hAnsiTheme="majorBidi" w:cstheme="majorBidi"/>
        </w:rPr>
        <w:t xml:space="preserve">Sharifi et al. </w:t>
      </w:r>
      <w:r w:rsidR="003C3F78">
        <w:rPr>
          <w:rFonts w:asciiTheme="majorBidi" w:hAnsiTheme="majorBidi" w:cstheme="majorBidi"/>
        </w:rPr>
        <w:fldChar w:fldCharType="begin"/>
      </w:r>
      <w:r w:rsidR="00CF3478">
        <w:rPr>
          <w:rFonts w:asciiTheme="majorBidi" w:hAnsiTheme="majorBidi" w:cstheme="majorBidi"/>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3C3F78">
        <w:rPr>
          <w:rFonts w:asciiTheme="majorBidi" w:hAnsiTheme="majorBidi" w:cstheme="majorBidi"/>
        </w:rPr>
        <w:fldChar w:fldCharType="separate"/>
      </w:r>
      <w:r w:rsidR="00CF3478">
        <w:rPr>
          <w:rFonts w:asciiTheme="majorBidi" w:hAnsiTheme="majorBidi" w:cstheme="majorBidi"/>
          <w:noProof/>
        </w:rPr>
        <w:t>(Sharifi et al., 2021b)</w:t>
      </w:r>
      <w:r w:rsidR="003C3F78">
        <w:rPr>
          <w:rFonts w:asciiTheme="majorBidi" w:hAnsiTheme="majorBidi" w:cstheme="majorBidi"/>
        </w:rPr>
        <w:fldChar w:fldCharType="end"/>
      </w:r>
      <w:r w:rsidR="008216BD">
        <w:rPr>
          <w:rFonts w:asciiTheme="majorBidi" w:hAnsiTheme="majorBidi" w:cstheme="majorBidi"/>
        </w:rPr>
        <w:t>.</w:t>
      </w:r>
      <w:r w:rsidR="002054FF">
        <w:rPr>
          <w:rFonts w:asciiTheme="majorBidi" w:hAnsiTheme="majorBidi" w:cstheme="majorBidi"/>
        </w:rPr>
        <w:t xml:space="preserve"> </w:t>
      </w:r>
      <w:commentRangeEnd w:id="26"/>
      <w:r w:rsidR="00DB45BB">
        <w:rPr>
          <w:rStyle w:val="CommentReference"/>
        </w:rPr>
        <w:commentReference w:id="26"/>
      </w:r>
      <w:commentRangeEnd w:id="27"/>
      <w:r w:rsidR="008D6DB9">
        <w:rPr>
          <w:rStyle w:val="CommentReference"/>
        </w:rPr>
        <w:commentReference w:id="27"/>
      </w:r>
    </w:p>
    <w:p w14:paraId="2EA2781E" w14:textId="2BCFB0EB" w:rsidR="00331C07" w:rsidRPr="00B95524" w:rsidRDefault="0010591C" w:rsidP="00F34279">
      <w:pPr>
        <w:pStyle w:val="Heading2"/>
        <w:spacing w:line="240" w:lineRule="auto"/>
        <w:rPr>
          <w:rFonts w:asciiTheme="majorBidi" w:hAnsiTheme="majorBidi" w:cstheme="majorBidi"/>
        </w:rPr>
      </w:pPr>
      <w:r w:rsidRPr="00B95524">
        <w:rPr>
          <w:rFonts w:asciiTheme="majorBidi" w:hAnsiTheme="majorBidi" w:cstheme="majorBidi"/>
        </w:rPr>
        <w:t>Baroreflex module</w:t>
      </w:r>
    </w:p>
    <w:p w14:paraId="5CFF8E94" w14:textId="5E1BB3C0" w:rsidR="001E7F4E" w:rsidRPr="008A42BD" w:rsidRDefault="00A826E6" w:rsidP="00F34279">
      <w:pPr>
        <w:spacing w:line="240" w:lineRule="auto"/>
        <w:jc w:val="both"/>
        <w:rPr>
          <w:rFonts w:asciiTheme="majorBidi" w:hAnsiTheme="majorBidi" w:cstheme="majorBidi"/>
          <w:color w:val="000000" w:themeColor="text1"/>
        </w:rPr>
      </w:pPr>
      <w:r w:rsidRPr="00B95524">
        <w:rPr>
          <w:rFonts w:asciiTheme="majorBidi" w:hAnsiTheme="majorBidi" w:cstheme="majorBidi"/>
        </w:rPr>
        <w:t>In our previous work</w:t>
      </w:r>
      <w:r w:rsidR="00D87CB3">
        <w:rPr>
          <w:rFonts w:asciiTheme="majorBidi" w:hAnsiTheme="majorBidi" w:cstheme="majorBidi"/>
        </w:rPr>
        <w:t xml:space="preserve"> </w:t>
      </w:r>
      <w:r w:rsidR="00D87CB3">
        <w:rPr>
          <w:rFonts w:asciiTheme="majorBidi" w:hAnsiTheme="majorBidi" w:cstheme="majorBidi"/>
        </w:rPr>
        <w:fldChar w:fldCharType="begin"/>
      </w:r>
      <w:r w:rsidR="00CF3478">
        <w:rPr>
          <w:rFonts w:asciiTheme="majorBidi" w:hAnsiTheme="majorBidi" w:cstheme="majorBidi"/>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Pr>
          <w:rFonts w:asciiTheme="majorBidi" w:hAnsiTheme="majorBidi" w:cstheme="majorBidi"/>
        </w:rPr>
        <w:fldChar w:fldCharType="separate"/>
      </w:r>
      <w:r w:rsidR="00CF3478">
        <w:rPr>
          <w:rFonts w:asciiTheme="majorBidi" w:hAnsiTheme="majorBidi" w:cstheme="majorBidi"/>
          <w:noProof/>
        </w:rPr>
        <w:t>(Sharifi et al., 2021b)</w:t>
      </w:r>
      <w:r w:rsidR="00D87CB3">
        <w:rPr>
          <w:rFonts w:asciiTheme="majorBidi" w:hAnsiTheme="majorBidi" w:cstheme="majorBidi"/>
        </w:rPr>
        <w:fldChar w:fldCharType="end"/>
      </w:r>
      <w:r w:rsidRPr="00B95524">
        <w:rPr>
          <w:rFonts w:asciiTheme="majorBidi" w:hAnsiTheme="majorBidi" w:cstheme="majorBidi"/>
        </w:rPr>
        <w:t xml:space="preserve"> we </w:t>
      </w:r>
      <w:r w:rsidR="00F652AB" w:rsidRPr="00B95524">
        <w:rPr>
          <w:rFonts w:asciiTheme="majorBidi" w:hAnsiTheme="majorBidi" w:cstheme="majorBidi"/>
        </w:rPr>
        <w:t>extended</w:t>
      </w:r>
      <w:r w:rsidRPr="00B95524">
        <w:rPr>
          <w:rFonts w:asciiTheme="majorBidi" w:hAnsiTheme="majorBidi" w:cstheme="majorBidi"/>
        </w:rPr>
        <w:t xml:space="preserve"> </w:t>
      </w:r>
      <w:proofErr w:type="spellStart"/>
      <w:r w:rsidRPr="00B95524">
        <w:rPr>
          <w:rFonts w:asciiTheme="majorBidi" w:hAnsiTheme="majorBidi" w:cstheme="majorBidi"/>
        </w:rPr>
        <w:t>PyMyoVent</w:t>
      </w:r>
      <w:proofErr w:type="spellEnd"/>
      <w:r w:rsidRPr="00B95524">
        <w:rPr>
          <w:rFonts w:asciiTheme="majorBidi" w:hAnsiTheme="majorBidi" w:cstheme="majorBidi"/>
        </w:rPr>
        <w:t xml:space="preserve"> </w:t>
      </w:r>
      <w:r w:rsidR="00F652AB" w:rsidRPr="00B95524">
        <w:rPr>
          <w:rFonts w:asciiTheme="majorBidi" w:hAnsiTheme="majorBidi" w:cstheme="majorBidi"/>
        </w:rPr>
        <w:fldChar w:fldCharType="begin"/>
      </w:r>
      <w:r w:rsidR="00CF3478">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F652AB" w:rsidRPr="00B95524">
        <w:rPr>
          <w:rFonts w:asciiTheme="majorBidi" w:hAnsiTheme="majorBidi" w:cstheme="majorBidi"/>
        </w:rPr>
        <w:fldChar w:fldCharType="separate"/>
      </w:r>
      <w:r w:rsidR="00CF3478">
        <w:rPr>
          <w:rFonts w:asciiTheme="majorBidi" w:hAnsiTheme="majorBidi" w:cstheme="majorBidi"/>
          <w:noProof/>
        </w:rPr>
        <w:t>(Campbell et al., 2020)</w:t>
      </w:r>
      <w:r w:rsidR="00F652AB" w:rsidRPr="00B95524">
        <w:rPr>
          <w:rFonts w:asciiTheme="majorBidi" w:hAnsiTheme="majorBidi" w:cstheme="majorBidi"/>
        </w:rPr>
        <w:fldChar w:fldCharType="end"/>
      </w:r>
      <w:r w:rsidR="00F652AB" w:rsidRPr="00B95524">
        <w:rPr>
          <w:rFonts w:asciiTheme="majorBidi" w:hAnsiTheme="majorBidi" w:cstheme="majorBidi"/>
        </w:rPr>
        <w:t xml:space="preserve"> </w:t>
      </w:r>
      <w:r w:rsidR="00030154">
        <w:rPr>
          <w:rFonts w:asciiTheme="majorBidi" w:hAnsiTheme="majorBidi" w:cstheme="majorBidi"/>
        </w:rPr>
        <w:t>by incorporating</w:t>
      </w:r>
      <w:r w:rsidRPr="00B95524">
        <w:rPr>
          <w:rFonts w:asciiTheme="majorBidi" w:hAnsiTheme="majorBidi" w:cstheme="majorBidi"/>
        </w:rPr>
        <w:t xml:space="preserve"> a </w:t>
      </w:r>
      <w:r w:rsidR="00F2132B" w:rsidRPr="00B95524">
        <w:rPr>
          <w:rFonts w:asciiTheme="majorBidi" w:hAnsiTheme="majorBidi" w:cstheme="majorBidi"/>
        </w:rPr>
        <w:t>module</w:t>
      </w:r>
      <w:r w:rsidRPr="00B95524">
        <w:rPr>
          <w:rFonts w:asciiTheme="majorBidi" w:hAnsiTheme="majorBidi" w:cstheme="majorBidi"/>
        </w:rPr>
        <w:t xml:space="preserve"> of </w:t>
      </w:r>
      <w:r w:rsidR="005352DC">
        <w:rPr>
          <w:rFonts w:asciiTheme="majorBidi" w:hAnsiTheme="majorBidi" w:cstheme="majorBidi"/>
        </w:rPr>
        <w:t xml:space="preserve">the </w:t>
      </w:r>
      <w:r w:rsidRPr="00B95524">
        <w:rPr>
          <w:rFonts w:asciiTheme="majorBidi" w:hAnsiTheme="majorBidi" w:cstheme="majorBidi"/>
        </w:rPr>
        <w:t xml:space="preserve">baroreflex </w:t>
      </w:r>
      <w:r w:rsidR="00F2132B" w:rsidRPr="00B95524">
        <w:rPr>
          <w:rFonts w:asciiTheme="majorBidi" w:hAnsiTheme="majorBidi" w:cstheme="majorBidi"/>
        </w:rPr>
        <w:t xml:space="preserve">feedback loop </w:t>
      </w:r>
      <w:r w:rsidRPr="00B95524">
        <w:rPr>
          <w:rFonts w:asciiTheme="majorBidi" w:hAnsiTheme="majorBidi" w:cstheme="majorBidi"/>
        </w:rPr>
        <w:t>(Fig</w:t>
      </w:r>
      <w:r w:rsidR="00141909">
        <w:rPr>
          <w:rFonts w:asciiTheme="majorBidi" w:hAnsiTheme="majorBidi" w:cstheme="majorBidi"/>
        </w:rPr>
        <w:t>ure</w:t>
      </w:r>
      <w:r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fig1 </w:instrText>
      </w:r>
      <w:r w:rsidR="00FB3AC1" w:rsidRPr="00B95524">
        <w:rPr>
          <w:rFonts w:asciiTheme="majorBidi" w:hAnsiTheme="majorBidi" w:cstheme="majorBidi"/>
        </w:rPr>
        <w:fldChar w:fldCharType="separate"/>
      </w:r>
      <w:r w:rsidR="00A15D39">
        <w:rPr>
          <w:rFonts w:asciiTheme="majorBidi" w:hAnsiTheme="majorBidi" w:cstheme="majorBidi"/>
          <w:noProof/>
        </w:rPr>
        <w:t>1</w:t>
      </w:r>
      <w:r w:rsidR="00FB3AC1" w:rsidRPr="00B95524">
        <w:rPr>
          <w:rFonts w:asciiTheme="majorBidi" w:hAnsiTheme="majorBidi" w:cstheme="majorBidi"/>
          <w:noProof/>
        </w:rPr>
        <w:fldChar w:fldCharType="end"/>
      </w:r>
      <w:r w:rsidRPr="00B95524">
        <w:rPr>
          <w:rFonts w:asciiTheme="majorBidi" w:hAnsiTheme="majorBidi" w:cstheme="majorBidi"/>
        </w:rPr>
        <w:t xml:space="preserve">) to </w:t>
      </w:r>
      <w:r w:rsidR="00F8021E">
        <w:rPr>
          <w:rFonts w:asciiTheme="majorBidi" w:hAnsiTheme="majorBidi" w:cstheme="majorBidi"/>
        </w:rPr>
        <w:t xml:space="preserve">drive </w:t>
      </w:r>
      <w:r w:rsidRPr="00B95524">
        <w:rPr>
          <w:rFonts w:asciiTheme="majorBidi" w:hAnsiTheme="majorBidi" w:cstheme="majorBidi"/>
        </w:rPr>
        <w:t xml:space="preserve">arterial pressure </w:t>
      </w:r>
      <w:commentRangeStart w:id="28"/>
      <w:commentRangeStart w:id="29"/>
      <w:r w:rsidR="00F8021E">
        <w:rPr>
          <w:rFonts w:asciiTheme="majorBidi" w:hAnsiTheme="majorBidi" w:cstheme="majorBidi"/>
        </w:rPr>
        <w:t xml:space="preserve">towards </w:t>
      </w:r>
      <w:r w:rsidR="005352DC">
        <w:rPr>
          <w:rFonts w:asciiTheme="majorBidi" w:hAnsiTheme="majorBidi" w:cstheme="majorBidi"/>
        </w:rPr>
        <w:t>a</w:t>
      </w:r>
      <w:r w:rsidR="005352DC" w:rsidRPr="00B95524">
        <w:rPr>
          <w:rFonts w:asciiTheme="majorBidi" w:hAnsiTheme="majorBidi" w:cstheme="majorBidi"/>
        </w:rPr>
        <w:t xml:space="preserve"> </w:t>
      </w:r>
      <w:r w:rsidR="00954FB2">
        <w:rPr>
          <w:rFonts w:asciiTheme="majorBidi" w:hAnsiTheme="majorBidi" w:cstheme="majorBidi"/>
        </w:rPr>
        <w:t xml:space="preserve">user-defined </w:t>
      </w:r>
      <w:r w:rsidRPr="00B95524">
        <w:rPr>
          <w:rFonts w:asciiTheme="majorBidi" w:hAnsiTheme="majorBidi" w:cstheme="majorBidi"/>
        </w:rPr>
        <w:t>setpoint.</w:t>
      </w:r>
      <w:commentRangeEnd w:id="28"/>
      <w:r w:rsidR="00DB45BB">
        <w:rPr>
          <w:rStyle w:val="CommentReference"/>
        </w:rPr>
        <w:commentReference w:id="28"/>
      </w:r>
      <w:commentRangeEnd w:id="29"/>
      <w:r w:rsidR="00D86262">
        <w:rPr>
          <w:rStyle w:val="CommentReference"/>
        </w:rPr>
        <w:commentReference w:id="29"/>
      </w:r>
      <w:r w:rsidR="00FC37C2">
        <w:rPr>
          <w:rFonts w:asciiTheme="majorBidi" w:hAnsiTheme="majorBidi" w:cstheme="majorBidi"/>
        </w:rPr>
        <w:t xml:space="preserve"> </w:t>
      </w:r>
      <w:r w:rsidR="00BF0D48">
        <w:rPr>
          <w:rFonts w:asciiTheme="majorBidi" w:hAnsiTheme="majorBidi" w:cstheme="majorBidi"/>
        </w:rPr>
        <w:t xml:space="preserve">This </w:t>
      </w:r>
      <w:r w:rsidR="001B0921">
        <w:rPr>
          <w:rFonts w:asciiTheme="majorBidi" w:hAnsiTheme="majorBidi" w:cstheme="majorBidi"/>
        </w:rPr>
        <w:t>was accomplished</w:t>
      </w:r>
      <w:r w:rsidR="00F70134">
        <w:rPr>
          <w:rFonts w:asciiTheme="majorBidi" w:hAnsiTheme="majorBidi" w:cstheme="majorBidi"/>
        </w:rPr>
        <w:t xml:space="preserve"> by modulating </w:t>
      </w:r>
      <w:r w:rsidR="009C0EF6" w:rsidRPr="00B95524">
        <w:rPr>
          <w:rFonts w:asciiTheme="majorBidi" w:hAnsiTheme="majorBidi" w:cstheme="majorBidi"/>
        </w:rPr>
        <w:t>the heart rate, intracellular Ca</w:t>
      </w:r>
      <w:r w:rsidR="009C0EF6" w:rsidRPr="00B95524">
        <w:rPr>
          <w:rFonts w:asciiTheme="majorBidi" w:hAnsiTheme="majorBidi" w:cstheme="majorBidi"/>
          <w:vertAlign w:val="superscript"/>
        </w:rPr>
        <w:t>2+</w:t>
      </w:r>
      <w:r w:rsidR="009C0EF6" w:rsidRPr="00B95524">
        <w:rPr>
          <w:rFonts w:asciiTheme="majorBidi" w:hAnsiTheme="majorBidi" w:cstheme="majorBidi"/>
        </w:rPr>
        <w:t xml:space="preserve"> transient, </w:t>
      </w:r>
      <w:r w:rsidR="00933EF9">
        <w:lastRenderedPageBreak/>
        <w:t>molecular-level function of both the thick and the thin myofilaments</w:t>
      </w:r>
      <w:r w:rsidR="001C1ACD" w:rsidRPr="00B95524">
        <w:rPr>
          <w:rFonts w:asciiTheme="majorBidi" w:hAnsiTheme="majorBidi" w:cstheme="majorBidi"/>
        </w:rPr>
        <w:t xml:space="preserve">, and vascular tone. </w:t>
      </w:r>
      <w:r w:rsidRPr="00B95524">
        <w:rPr>
          <w:rFonts w:asciiTheme="majorBidi" w:hAnsiTheme="majorBidi" w:cstheme="majorBidi"/>
        </w:rPr>
        <w:t xml:space="preserve">It was shown that the baroreflex </w:t>
      </w:r>
      <w:r w:rsidR="007E59F5">
        <w:rPr>
          <w:rFonts w:asciiTheme="majorBidi" w:hAnsiTheme="majorBidi" w:cstheme="majorBidi"/>
        </w:rPr>
        <w:t>algorithm</w:t>
      </w:r>
      <w:r w:rsidRPr="00B95524">
        <w:rPr>
          <w:rFonts w:asciiTheme="majorBidi" w:hAnsiTheme="majorBidi" w:cstheme="majorBidi"/>
        </w:rPr>
        <w:t xml:space="preserve"> was able to regulate </w:t>
      </w:r>
      <w:r w:rsidR="00D90921">
        <w:rPr>
          <w:rFonts w:asciiTheme="majorBidi" w:hAnsiTheme="majorBidi" w:cstheme="majorBidi"/>
        </w:rPr>
        <w:t xml:space="preserve">arterial pressure towards setpoints ranging </w:t>
      </w:r>
      <w:r w:rsidR="008C4CA6" w:rsidRPr="00B95524">
        <w:rPr>
          <w:rFonts w:asciiTheme="majorBidi" w:hAnsiTheme="majorBidi" w:cstheme="majorBidi"/>
        </w:rPr>
        <w:t xml:space="preserve">between </w:t>
      </w:r>
      <w:r w:rsidR="00790195">
        <w:rPr>
          <w:rFonts w:asciiTheme="majorBidi" w:hAnsiTheme="majorBidi" w:cstheme="majorBidi"/>
        </w:rPr>
        <w:t>~</w:t>
      </w:r>
      <w:r w:rsidR="00D07968">
        <w:rPr>
          <w:rFonts w:asciiTheme="majorBidi" w:hAnsiTheme="majorBidi" w:cstheme="majorBidi"/>
        </w:rPr>
        <w:t>3</w:t>
      </w:r>
      <w:r w:rsidR="008C4CA6" w:rsidRPr="00B95524">
        <w:rPr>
          <w:rFonts w:asciiTheme="majorBidi" w:hAnsiTheme="majorBidi" w:cstheme="majorBidi"/>
        </w:rPr>
        <w:t xml:space="preserve">0 mmHg to </w:t>
      </w:r>
      <w:r w:rsidR="00FF5178">
        <w:rPr>
          <w:rFonts w:asciiTheme="majorBidi" w:hAnsiTheme="majorBidi" w:cstheme="majorBidi"/>
        </w:rPr>
        <w:t>~</w:t>
      </w:r>
      <w:r w:rsidR="00DC5975" w:rsidRPr="00B95524">
        <w:rPr>
          <w:rFonts w:asciiTheme="majorBidi" w:hAnsiTheme="majorBidi" w:cstheme="majorBidi"/>
        </w:rPr>
        <w:t>1</w:t>
      </w:r>
      <w:r w:rsidR="00D07968">
        <w:rPr>
          <w:rFonts w:asciiTheme="majorBidi" w:hAnsiTheme="majorBidi" w:cstheme="majorBidi"/>
        </w:rPr>
        <w:t>5</w:t>
      </w:r>
      <w:r w:rsidR="00DC5975" w:rsidRPr="00B95524">
        <w:rPr>
          <w:rFonts w:asciiTheme="majorBidi" w:hAnsiTheme="majorBidi" w:cstheme="majorBidi"/>
        </w:rPr>
        <w:t>0 mmHg</w:t>
      </w:r>
      <w:r w:rsidRPr="00B95524">
        <w:rPr>
          <w:rFonts w:asciiTheme="majorBidi" w:hAnsiTheme="majorBidi" w:cstheme="majorBidi"/>
        </w:rPr>
        <w:t>, as well as maintain</w:t>
      </w:r>
      <w:r w:rsidR="008D6C18">
        <w:rPr>
          <w:rFonts w:asciiTheme="majorBidi" w:hAnsiTheme="majorBidi" w:cstheme="majorBidi"/>
        </w:rPr>
        <w:t>ing</w:t>
      </w:r>
      <w:r w:rsidRPr="00B95524">
        <w:rPr>
          <w:rFonts w:asciiTheme="majorBidi" w:hAnsiTheme="majorBidi" w:cstheme="majorBidi"/>
        </w:rPr>
        <w:t xml:space="preserve"> the arterial pressure</w:t>
      </w:r>
      <w:r w:rsidR="00EF3552" w:rsidRPr="00B95524">
        <w:rPr>
          <w:rFonts w:asciiTheme="majorBidi" w:hAnsiTheme="majorBidi" w:cstheme="majorBidi"/>
        </w:rPr>
        <w:t xml:space="preserve"> </w:t>
      </w:r>
      <w:r w:rsidRPr="00B95524">
        <w:rPr>
          <w:rFonts w:asciiTheme="majorBidi" w:hAnsiTheme="majorBidi" w:cstheme="majorBidi"/>
        </w:rPr>
        <w:t xml:space="preserve">under perturbed ventricular loading, such as acute blood loss or aortic stenosis. More </w:t>
      </w:r>
      <w:r w:rsidR="008A42BD">
        <w:rPr>
          <w:rFonts w:asciiTheme="majorBidi" w:hAnsiTheme="majorBidi" w:cstheme="majorBidi"/>
        </w:rPr>
        <w:t>details</w:t>
      </w:r>
      <w:r w:rsidRPr="00B95524">
        <w:rPr>
          <w:rFonts w:asciiTheme="majorBidi" w:hAnsiTheme="majorBidi" w:cstheme="majorBidi"/>
        </w:rPr>
        <w:t xml:space="preserve"> on the baroreflex </w:t>
      </w:r>
      <w:r w:rsidR="008A42BD">
        <w:rPr>
          <w:rFonts w:asciiTheme="majorBidi" w:hAnsiTheme="majorBidi" w:cstheme="majorBidi"/>
        </w:rPr>
        <w:t>module</w:t>
      </w:r>
      <w:r w:rsidR="00DC5975" w:rsidRPr="00B95524">
        <w:rPr>
          <w:rFonts w:asciiTheme="majorBidi" w:hAnsiTheme="majorBidi" w:cstheme="majorBidi"/>
        </w:rPr>
        <w:t xml:space="preserve"> </w:t>
      </w:r>
      <w:r w:rsidR="008A42BD">
        <w:rPr>
          <w:rFonts w:asciiTheme="majorBidi" w:hAnsiTheme="majorBidi" w:cstheme="majorBidi"/>
        </w:rPr>
        <w:t>can be found</w:t>
      </w:r>
      <w:r w:rsidRPr="00B95524">
        <w:rPr>
          <w:rFonts w:asciiTheme="majorBidi" w:hAnsiTheme="majorBidi" w:cstheme="majorBidi"/>
        </w:rPr>
        <w:t xml:space="preserve"> in the </w:t>
      </w:r>
      <w:r w:rsidR="00BF0D48">
        <w:rPr>
          <w:rFonts w:asciiTheme="majorBidi" w:hAnsiTheme="majorBidi" w:cstheme="majorBidi"/>
        </w:rPr>
        <w:t>previous</w:t>
      </w:r>
      <w:r w:rsidR="00BF0D48" w:rsidRPr="00B95524">
        <w:rPr>
          <w:rFonts w:asciiTheme="majorBidi" w:hAnsiTheme="majorBidi" w:cstheme="majorBidi"/>
        </w:rPr>
        <w:t xml:space="preserve"> </w:t>
      </w:r>
      <w:r w:rsidRPr="00B95524">
        <w:rPr>
          <w:rFonts w:asciiTheme="majorBidi" w:hAnsiTheme="majorBidi" w:cstheme="majorBidi"/>
        </w:rPr>
        <w:t xml:space="preserve">work </w:t>
      </w:r>
      <w:r w:rsidR="00D87CB3">
        <w:rPr>
          <w:rFonts w:asciiTheme="majorBidi" w:hAnsiTheme="majorBidi" w:cstheme="majorBidi"/>
        </w:rPr>
        <w:fldChar w:fldCharType="begin"/>
      </w:r>
      <w:r w:rsidR="00CF3478">
        <w:rPr>
          <w:rFonts w:asciiTheme="majorBidi" w:hAnsiTheme="majorBidi" w:cstheme="majorBidi"/>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Pr>
          <w:rFonts w:asciiTheme="majorBidi" w:hAnsiTheme="majorBidi" w:cstheme="majorBidi"/>
        </w:rPr>
        <w:fldChar w:fldCharType="separate"/>
      </w:r>
      <w:r w:rsidR="00CF3478">
        <w:rPr>
          <w:rFonts w:asciiTheme="majorBidi" w:hAnsiTheme="majorBidi" w:cstheme="majorBidi"/>
          <w:noProof/>
        </w:rPr>
        <w:t>(Sharifi et al., 2021b)</w:t>
      </w:r>
      <w:r w:rsidR="00D87CB3">
        <w:rPr>
          <w:rFonts w:asciiTheme="majorBidi" w:hAnsiTheme="majorBidi" w:cstheme="majorBidi"/>
        </w:rPr>
        <w:fldChar w:fldCharType="end"/>
      </w:r>
      <w:r w:rsidR="008A42BD">
        <w:rPr>
          <w:rFonts w:asciiTheme="majorBidi" w:hAnsiTheme="majorBidi" w:cstheme="majorBidi"/>
          <w:color w:val="000000" w:themeColor="text1"/>
        </w:rPr>
        <w:t>.</w:t>
      </w:r>
    </w:p>
    <w:p w14:paraId="2D88B56F" w14:textId="18AB16B0" w:rsidR="0010591C" w:rsidRPr="00B95524" w:rsidRDefault="0010591C" w:rsidP="00F34279">
      <w:pPr>
        <w:pStyle w:val="Heading2"/>
        <w:spacing w:line="240" w:lineRule="auto"/>
        <w:rPr>
          <w:rFonts w:asciiTheme="majorBidi" w:hAnsiTheme="majorBidi" w:cstheme="majorBidi"/>
        </w:rPr>
      </w:pPr>
      <w:commentRangeStart w:id="30"/>
      <w:r w:rsidRPr="00B95524">
        <w:rPr>
          <w:rFonts w:asciiTheme="majorBidi" w:hAnsiTheme="majorBidi" w:cstheme="majorBidi"/>
        </w:rPr>
        <w:t>Growth module</w:t>
      </w:r>
      <w:commentRangeEnd w:id="30"/>
      <w:r w:rsidR="003375AB">
        <w:rPr>
          <w:rStyle w:val="CommentReference"/>
          <w:rFonts w:eastAsiaTheme="minorHAnsi" w:cstheme="minorBidi"/>
          <w:b w:val="0"/>
        </w:rPr>
        <w:commentReference w:id="30"/>
      </w:r>
    </w:p>
    <w:p w14:paraId="1FA40D79" w14:textId="7ED77945" w:rsidR="00567FEE" w:rsidRPr="00CD4F3F" w:rsidRDefault="00C57ADF" w:rsidP="00546E0B">
      <w:pPr>
        <w:spacing w:line="240" w:lineRule="auto"/>
        <w:jc w:val="both"/>
        <w:rPr>
          <w:rFonts w:asciiTheme="majorBidi" w:hAnsiTheme="majorBidi" w:cstheme="majorBidi"/>
        </w:rPr>
      </w:pPr>
      <w:r>
        <w:rPr>
          <w:rFonts w:asciiTheme="majorBidi" w:hAnsiTheme="majorBidi" w:cstheme="majorBidi"/>
        </w:rPr>
        <w:t xml:space="preserve">The growth module </w:t>
      </w:r>
      <w:r w:rsidR="00C76E70">
        <w:rPr>
          <w:rFonts w:asciiTheme="majorBidi" w:hAnsiTheme="majorBidi" w:cstheme="majorBidi"/>
        </w:rPr>
        <w:t xml:space="preserve">algorithm was inspired </w:t>
      </w:r>
      <w:r w:rsidR="00834E08">
        <w:rPr>
          <w:rFonts w:asciiTheme="majorBidi" w:hAnsiTheme="majorBidi" w:cstheme="majorBidi"/>
        </w:rPr>
        <w:t xml:space="preserve">by the underlying biology. </w:t>
      </w:r>
      <w:r w:rsidR="002B0CBF" w:rsidRPr="00053351">
        <w:rPr>
          <w:rFonts w:asciiTheme="majorBidi" w:hAnsiTheme="majorBidi" w:cstheme="majorBidi"/>
          <w:i/>
          <w:iCs/>
        </w:rPr>
        <w:t>In vivo</w:t>
      </w:r>
      <w:r w:rsidR="002B0CBF">
        <w:rPr>
          <w:rFonts w:asciiTheme="majorBidi" w:hAnsiTheme="majorBidi" w:cstheme="majorBidi"/>
        </w:rPr>
        <w:t xml:space="preserve">, </w:t>
      </w:r>
      <w:r w:rsidR="00411FB8">
        <w:rPr>
          <w:rFonts w:asciiTheme="majorBidi" w:hAnsiTheme="majorBidi" w:cstheme="majorBidi"/>
        </w:rPr>
        <w:t>growth stimuli</w:t>
      </w:r>
      <w:r w:rsidR="00071EF9">
        <w:rPr>
          <w:rFonts w:asciiTheme="majorBidi" w:hAnsiTheme="majorBidi" w:cstheme="majorBidi"/>
        </w:rPr>
        <w:t xml:space="preserve"> signals</w:t>
      </w:r>
      <w:r w:rsidR="002B0CBF">
        <w:rPr>
          <w:rFonts w:asciiTheme="majorBidi" w:hAnsiTheme="majorBidi" w:cstheme="majorBidi"/>
        </w:rPr>
        <w:t xml:space="preserve"> </w:t>
      </w:r>
      <w:r w:rsidR="00234ACB">
        <w:rPr>
          <w:rFonts w:asciiTheme="majorBidi" w:hAnsiTheme="majorBidi" w:cstheme="majorBidi"/>
        </w:rPr>
        <w:t xml:space="preserve">trigger </w:t>
      </w:r>
      <w:r w:rsidR="007960F7">
        <w:rPr>
          <w:rFonts w:asciiTheme="majorBidi" w:hAnsiTheme="majorBidi" w:cstheme="majorBidi"/>
        </w:rPr>
        <w:t>a complex pathological</w:t>
      </w:r>
      <w:r w:rsidR="00234ACB">
        <w:rPr>
          <w:rFonts w:asciiTheme="majorBidi" w:hAnsiTheme="majorBidi" w:cstheme="majorBidi"/>
        </w:rPr>
        <w:t xml:space="preserve"> downstream </w:t>
      </w:r>
      <w:r w:rsidR="00B62C29">
        <w:rPr>
          <w:rFonts w:asciiTheme="majorBidi" w:hAnsiTheme="majorBidi" w:cstheme="majorBidi"/>
        </w:rPr>
        <w:t xml:space="preserve">signaling pathway </w:t>
      </w:r>
      <w:r w:rsidR="00413F93">
        <w:rPr>
          <w:rFonts w:asciiTheme="majorBidi" w:hAnsiTheme="majorBidi" w:cstheme="majorBidi"/>
        </w:rPr>
        <w:t>that promote</w:t>
      </w:r>
      <w:r w:rsidR="00A13866">
        <w:rPr>
          <w:rFonts w:asciiTheme="majorBidi" w:hAnsiTheme="majorBidi" w:cstheme="majorBidi"/>
        </w:rPr>
        <w:t xml:space="preserve">s cell growth and ventricular enlargement. </w:t>
      </w:r>
      <w:r w:rsidR="00797522">
        <w:rPr>
          <w:rFonts w:asciiTheme="majorBidi" w:hAnsiTheme="majorBidi" w:cstheme="majorBidi"/>
        </w:rPr>
        <w:t>In</w:t>
      </w:r>
      <w:r w:rsidR="001B0921">
        <w:rPr>
          <w:rFonts w:asciiTheme="majorBidi" w:hAnsiTheme="majorBidi" w:cstheme="majorBidi"/>
        </w:rPr>
        <w:t xml:space="preserve"> the</w:t>
      </w:r>
      <w:r w:rsidR="00797522">
        <w:rPr>
          <w:rFonts w:asciiTheme="majorBidi" w:hAnsiTheme="majorBidi" w:cstheme="majorBidi"/>
        </w:rPr>
        <w:t xml:space="preserve"> current model,</w:t>
      </w:r>
      <w:r w:rsidR="00E1585F">
        <w:rPr>
          <w:rFonts w:asciiTheme="majorBidi" w:hAnsiTheme="majorBidi" w:cstheme="majorBidi"/>
        </w:rPr>
        <w:t xml:space="preserve"> </w:t>
      </w:r>
      <w:r w:rsidR="003B2AE5">
        <w:rPr>
          <w:rFonts w:asciiTheme="majorBidi" w:hAnsiTheme="majorBidi" w:cstheme="majorBidi"/>
        </w:rPr>
        <w:t>a</w:t>
      </w:r>
      <w:r w:rsidR="00E1585F">
        <w:rPr>
          <w:rFonts w:asciiTheme="majorBidi" w:hAnsiTheme="majorBidi" w:cstheme="majorBidi"/>
        </w:rPr>
        <w:t xml:space="preserve"> growth</w:t>
      </w:r>
      <w:r w:rsidR="00E94B60">
        <w:rPr>
          <w:rFonts w:asciiTheme="majorBidi" w:hAnsiTheme="majorBidi" w:cstheme="majorBidi"/>
        </w:rPr>
        <w:t xml:space="preserve"> stimulus</w:t>
      </w:r>
      <w:r w:rsidR="00E1585F">
        <w:rPr>
          <w:rFonts w:asciiTheme="majorBidi" w:hAnsiTheme="majorBidi" w:cstheme="majorBidi"/>
        </w:rPr>
        <w:t xml:space="preserve"> signal</w:t>
      </w:r>
      <w:r w:rsidR="006C01A3">
        <w:rPr>
          <w:rFonts w:asciiTheme="majorBidi" w:hAnsiTheme="majorBidi" w:cstheme="majorBidi"/>
        </w:rPr>
        <w:t xml:space="preserve"> (S</w:t>
      </w:r>
      <w:r w:rsidR="00CA25C2">
        <w:rPr>
          <w:rFonts w:asciiTheme="majorBidi" w:hAnsiTheme="majorBidi" w:cstheme="majorBidi"/>
          <w:vertAlign w:val="subscript"/>
        </w:rPr>
        <w:t>i</w:t>
      </w:r>
      <w:r w:rsidR="00CA25C2">
        <w:rPr>
          <w:rFonts w:asciiTheme="majorBidi" w:hAnsiTheme="majorBidi" w:cstheme="majorBidi"/>
        </w:rPr>
        <w:t>)</w:t>
      </w:r>
      <w:r w:rsidR="00E1585F">
        <w:rPr>
          <w:rFonts w:asciiTheme="majorBidi" w:hAnsiTheme="majorBidi" w:cstheme="majorBidi"/>
        </w:rPr>
        <w:t xml:space="preserve"> transduce</w:t>
      </w:r>
      <w:r w:rsidR="003B2AE5">
        <w:rPr>
          <w:rFonts w:asciiTheme="majorBidi" w:hAnsiTheme="majorBidi" w:cstheme="majorBidi"/>
        </w:rPr>
        <w:t>s</w:t>
      </w:r>
      <w:r w:rsidR="00E1585F">
        <w:rPr>
          <w:rFonts w:asciiTheme="majorBidi" w:hAnsiTheme="majorBidi" w:cstheme="majorBidi"/>
        </w:rPr>
        <w:t xml:space="preserve"> into </w:t>
      </w:r>
      <w:r w:rsidR="003B2AE5">
        <w:rPr>
          <w:rFonts w:asciiTheme="majorBidi" w:hAnsiTheme="majorBidi" w:cstheme="majorBidi"/>
        </w:rPr>
        <w:t xml:space="preserve">a </w:t>
      </w:r>
      <w:r w:rsidR="00E1585F">
        <w:rPr>
          <w:rFonts w:asciiTheme="majorBidi" w:hAnsiTheme="majorBidi" w:cstheme="majorBidi"/>
        </w:rPr>
        <w:t xml:space="preserve">normalized growth signal </w:t>
      </w:r>
      <w:proofErr w:type="spellStart"/>
      <w:proofErr w:type="gramStart"/>
      <w:r w:rsidR="00E1585F">
        <w:rPr>
          <w:rFonts w:asciiTheme="majorBidi" w:hAnsiTheme="majorBidi" w:cstheme="majorBidi"/>
        </w:rPr>
        <w:t>G</w:t>
      </w:r>
      <w:r w:rsidR="00E1585F">
        <w:rPr>
          <w:rFonts w:asciiTheme="majorBidi" w:hAnsiTheme="majorBidi" w:cstheme="majorBidi"/>
          <w:vertAlign w:val="subscript"/>
        </w:rPr>
        <w:t>a,i</w:t>
      </w:r>
      <w:proofErr w:type="spellEnd"/>
      <w:proofErr w:type="gramEnd"/>
      <w:r w:rsidR="00E1585F">
        <w:rPr>
          <w:rFonts w:asciiTheme="majorBidi" w:hAnsiTheme="majorBidi" w:cstheme="majorBidi"/>
        </w:rPr>
        <w:t xml:space="preserve"> that </w:t>
      </w:r>
      <w:r w:rsidR="00BD75CF">
        <w:rPr>
          <w:rFonts w:asciiTheme="majorBidi" w:hAnsiTheme="majorBidi" w:cstheme="majorBidi"/>
        </w:rPr>
        <w:t xml:space="preserve">represents the net result of triggered </w:t>
      </w:r>
      <w:r w:rsidR="00141BA4">
        <w:rPr>
          <w:rFonts w:asciiTheme="majorBidi" w:hAnsiTheme="majorBidi" w:cstheme="majorBidi"/>
        </w:rPr>
        <w:t>upstream signals</w:t>
      </w:r>
      <w:r w:rsidR="00BD75CF">
        <w:rPr>
          <w:rFonts w:asciiTheme="majorBidi" w:hAnsiTheme="majorBidi" w:cstheme="majorBidi"/>
        </w:rPr>
        <w:t xml:space="preserve"> within the cell. </w:t>
      </w:r>
      <w:r w:rsidR="0005129F">
        <w:rPr>
          <w:rFonts w:asciiTheme="majorBidi" w:hAnsiTheme="majorBidi" w:cstheme="majorBidi"/>
        </w:rPr>
        <w:t xml:space="preserve">The rate of change in </w:t>
      </w:r>
      <w:proofErr w:type="spellStart"/>
      <w:proofErr w:type="gramStart"/>
      <w:r w:rsidR="007A552F">
        <w:rPr>
          <w:rFonts w:asciiTheme="majorBidi" w:hAnsiTheme="majorBidi" w:cstheme="majorBidi"/>
        </w:rPr>
        <w:t>G</w:t>
      </w:r>
      <w:r w:rsidR="00CD4F3F">
        <w:rPr>
          <w:rFonts w:asciiTheme="majorBidi" w:hAnsiTheme="majorBidi" w:cstheme="majorBidi"/>
          <w:vertAlign w:val="subscript"/>
        </w:rPr>
        <w:t>a,i</w:t>
      </w:r>
      <w:proofErr w:type="spellEnd"/>
      <w:proofErr w:type="gramEnd"/>
      <w:r w:rsidR="00CD4F3F">
        <w:rPr>
          <w:rFonts w:asciiTheme="majorBidi" w:hAnsiTheme="majorBidi" w:cstheme="majorBidi"/>
        </w:rPr>
        <w:t xml:space="preserve"> is</w:t>
      </w:r>
      <w:r w:rsidR="00A26CD1">
        <w:rPr>
          <w:rFonts w:asciiTheme="majorBidi" w:hAnsiTheme="majorBidi" w:cstheme="majorBidi"/>
        </w:rPr>
        <w:t xml:space="preserve"> defined as </w:t>
      </w:r>
      <w:r w:rsidR="00CD4F3F">
        <w:rPr>
          <w:rFonts w:asciiTheme="majorBidi" w:hAnsiTheme="majorBidi" w:cstheme="majorBidi"/>
        </w:rPr>
        <w:t xml:space="preserve"> </w:t>
      </w:r>
    </w:p>
    <w:p w14:paraId="4B887E1A" w14:textId="4282D8EA" w:rsidR="00624361" w:rsidRPr="00B95524" w:rsidRDefault="00FF5A19"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C85BF7" w:rsidRPr="00B17F51">
        <w:rPr>
          <w:rFonts w:asciiTheme="majorBidi" w:hAnsiTheme="majorBidi" w:cstheme="majorBidi"/>
          <w:position w:val="-80"/>
        </w:rPr>
        <w:object w:dxaOrig="4540" w:dyaOrig="1720" w14:anchorId="44A2E3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226.75pt;height:85.55pt;mso-width-percent:0;mso-height-percent:0;mso-width-percent:0;mso-height-percent:0" o:ole="">
            <v:imagedata r:id="rId14" o:title=""/>
          </v:shape>
          <o:OLEObject Type="Embed" ProgID="Equation.DSMT4" ShapeID="_x0000_i1032" DrawAspect="Content" ObjectID="_1701684290" r:id="rId15"/>
        </w:object>
      </w:r>
      <w:r w:rsidRPr="00B95524">
        <w:rPr>
          <w:rFonts w:asciiTheme="majorBidi" w:hAnsiTheme="majorBidi" w:cstheme="majorBidi"/>
        </w:rPr>
        <w:t xml:space="preserve"> </w:t>
      </w:r>
      <w:r w:rsidRPr="00B95524">
        <w:rPr>
          <w:rFonts w:asciiTheme="majorBidi" w:hAnsiTheme="majorBidi" w:cstheme="majorBidi"/>
        </w:rPr>
        <w:tab/>
      </w:r>
      <w:bookmarkStart w:id="31" w:name="eq1"/>
      <w:r w:rsidR="00774DDD" w:rsidRPr="00B95524">
        <w:rPr>
          <w:rFonts w:asciiTheme="majorBidi" w:hAnsiTheme="majorBidi" w:cstheme="majorBidi"/>
        </w:rPr>
        <w:fldChar w:fldCharType="begin"/>
      </w:r>
      <w:r w:rsidR="00774DDD" w:rsidRPr="00B95524">
        <w:rPr>
          <w:rFonts w:asciiTheme="majorBidi" w:hAnsiTheme="majorBidi" w:cstheme="majorBidi"/>
        </w:rPr>
        <w:instrText xml:space="preserve"> MACROBUTTON MTPlaceRef \* MERGEFORMAT </w:instrText>
      </w:r>
      <w:r w:rsidR="00774DDD" w:rsidRPr="00B95524">
        <w:rPr>
          <w:rFonts w:asciiTheme="majorBidi" w:hAnsiTheme="majorBidi" w:cstheme="majorBidi"/>
        </w:rPr>
        <w:fldChar w:fldCharType="begin"/>
      </w:r>
      <w:r w:rsidR="00774DDD" w:rsidRPr="00B95524">
        <w:rPr>
          <w:rFonts w:asciiTheme="majorBidi" w:hAnsiTheme="majorBidi" w:cstheme="majorBidi"/>
        </w:rPr>
        <w:instrText xml:space="preserve"> SEQ MTEqn \h \* MERGEFORMAT </w:instrText>
      </w:r>
      <w:r w:rsidR="00774DDD" w:rsidRPr="00B95524">
        <w:rPr>
          <w:rFonts w:asciiTheme="majorBidi" w:hAnsiTheme="majorBidi" w:cstheme="majorBidi"/>
        </w:rPr>
        <w:fldChar w:fldCharType="end"/>
      </w:r>
      <w:bookmarkStart w:id="32" w:name="ZEqnNum869589"/>
      <w:r w:rsidR="00774DDD"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1</w:instrText>
      </w:r>
      <w:r w:rsidR="00B628CF" w:rsidRPr="00B95524">
        <w:rPr>
          <w:rFonts w:asciiTheme="majorBidi" w:hAnsiTheme="majorBidi" w:cstheme="majorBidi"/>
        </w:rPr>
        <w:fldChar w:fldCharType="end"/>
      </w:r>
      <w:r w:rsidR="00774DDD" w:rsidRPr="00B95524">
        <w:rPr>
          <w:rFonts w:asciiTheme="majorBidi" w:hAnsiTheme="majorBidi" w:cstheme="majorBidi"/>
        </w:rPr>
        <w:instrText>)</w:instrText>
      </w:r>
      <w:bookmarkEnd w:id="32"/>
      <w:r w:rsidR="00774DDD" w:rsidRPr="00B95524">
        <w:rPr>
          <w:rFonts w:asciiTheme="majorBidi" w:hAnsiTheme="majorBidi" w:cstheme="majorBidi"/>
        </w:rPr>
        <w:fldChar w:fldCharType="end"/>
      </w:r>
      <w:bookmarkEnd w:id="31"/>
    </w:p>
    <w:p w14:paraId="7611860D" w14:textId="69F5758F" w:rsidR="00F929C6" w:rsidRDefault="00F21147" w:rsidP="00840FCD">
      <w:pPr>
        <w:spacing w:line="240" w:lineRule="auto"/>
        <w:jc w:val="both"/>
        <w:rPr>
          <w:rFonts w:asciiTheme="majorBidi" w:hAnsiTheme="majorBidi" w:cstheme="majorBidi"/>
        </w:rPr>
      </w:pPr>
      <w:r w:rsidRPr="00B95524">
        <w:rPr>
          <w:rFonts w:asciiTheme="majorBidi" w:hAnsiTheme="majorBidi" w:cstheme="majorBidi"/>
        </w:rPr>
        <w:t>where i represents the growth type (i.e. concentric or eccentric)</w:t>
      </w:r>
      <w:r w:rsidR="00130441">
        <w:rPr>
          <w:rFonts w:asciiTheme="majorBidi" w:hAnsiTheme="majorBidi" w:cstheme="majorBidi"/>
        </w:rPr>
        <w:t>,</w:t>
      </w:r>
      <w:r w:rsidRPr="00B95524">
        <w:rPr>
          <w:rFonts w:asciiTheme="majorBidi" w:hAnsiTheme="majorBidi" w:cstheme="majorBidi"/>
        </w:rPr>
        <w:t xml:space="preserve"> </w:t>
      </w:r>
      <w:commentRangeStart w:id="33"/>
      <w:commentRangeStart w:id="34"/>
      <w:proofErr w:type="spellStart"/>
      <w:proofErr w:type="gramStart"/>
      <w:r w:rsidRPr="00B95524">
        <w:rPr>
          <w:rFonts w:asciiTheme="majorBidi" w:hAnsiTheme="majorBidi" w:cstheme="majorBidi"/>
        </w:rPr>
        <w:t>k</w:t>
      </w:r>
      <w:r w:rsidR="00E5604A">
        <w:rPr>
          <w:rFonts w:asciiTheme="majorBidi" w:hAnsiTheme="majorBidi" w:cstheme="majorBidi"/>
          <w:vertAlign w:val="subscript"/>
        </w:rPr>
        <w:t>a</w:t>
      </w:r>
      <w:r w:rsidR="00C0120C">
        <w:rPr>
          <w:rFonts w:asciiTheme="majorBidi" w:hAnsiTheme="majorBidi" w:cstheme="majorBidi"/>
          <w:vertAlign w:val="subscript"/>
        </w:rPr>
        <w:t>,i</w:t>
      </w:r>
      <w:commentRangeEnd w:id="33"/>
      <w:proofErr w:type="spellEnd"/>
      <w:proofErr w:type="gramEnd"/>
      <w:r w:rsidR="00EC1AF7">
        <w:rPr>
          <w:rStyle w:val="CommentReference"/>
        </w:rPr>
        <w:commentReference w:id="33"/>
      </w:r>
      <w:commentRangeEnd w:id="34"/>
      <w:r w:rsidR="00E773CD">
        <w:rPr>
          <w:rStyle w:val="CommentReference"/>
        </w:rPr>
        <w:commentReference w:id="34"/>
      </w:r>
      <w:r w:rsidRPr="00B95524">
        <w:rPr>
          <w:rFonts w:asciiTheme="majorBidi" w:hAnsiTheme="majorBidi" w:cstheme="majorBidi"/>
        </w:rPr>
        <w:t xml:space="preserve"> is a </w:t>
      </w:r>
      <w:r w:rsidR="008F4EAC">
        <w:rPr>
          <w:rFonts w:asciiTheme="majorBidi" w:hAnsiTheme="majorBidi" w:cstheme="majorBidi"/>
        </w:rPr>
        <w:t xml:space="preserve">rate </w:t>
      </w:r>
      <w:r w:rsidRPr="00B95524">
        <w:rPr>
          <w:rFonts w:asciiTheme="majorBidi" w:hAnsiTheme="majorBidi" w:cstheme="majorBidi"/>
        </w:rPr>
        <w:t xml:space="preserve">constant </w:t>
      </w:r>
      <w:r w:rsidR="00765678">
        <w:rPr>
          <w:rFonts w:asciiTheme="majorBidi" w:hAnsiTheme="majorBidi" w:cstheme="majorBidi"/>
        </w:rPr>
        <w:t>and set</w:t>
      </w:r>
      <w:r w:rsidR="002F46C7">
        <w:rPr>
          <w:rFonts w:asciiTheme="majorBidi" w:hAnsiTheme="majorBidi" w:cstheme="majorBidi"/>
        </w:rPr>
        <w:t>s</w:t>
      </w:r>
      <w:r w:rsidR="00765678">
        <w:rPr>
          <w:rFonts w:asciiTheme="majorBidi" w:hAnsiTheme="majorBidi" w:cstheme="majorBidi"/>
        </w:rPr>
        <w:t xml:space="preserve"> the speed </w:t>
      </w:r>
      <w:r w:rsidR="002F46C7">
        <w:rPr>
          <w:rFonts w:asciiTheme="majorBidi" w:hAnsiTheme="majorBidi" w:cstheme="majorBidi"/>
        </w:rPr>
        <w:t xml:space="preserve">at which </w:t>
      </w:r>
      <w:proofErr w:type="spellStart"/>
      <w:r w:rsidR="007A552F">
        <w:rPr>
          <w:rFonts w:asciiTheme="majorBidi" w:hAnsiTheme="majorBidi" w:cstheme="majorBidi"/>
        </w:rPr>
        <w:t>G</w:t>
      </w:r>
      <w:r w:rsidR="00AF3657">
        <w:rPr>
          <w:rFonts w:asciiTheme="majorBidi" w:hAnsiTheme="majorBidi" w:cstheme="majorBidi"/>
          <w:vertAlign w:val="subscript"/>
        </w:rPr>
        <w:t>a,i</w:t>
      </w:r>
      <w:proofErr w:type="spellEnd"/>
      <w:r w:rsidR="00AF3657">
        <w:rPr>
          <w:rFonts w:asciiTheme="majorBidi" w:hAnsiTheme="majorBidi" w:cstheme="majorBidi"/>
        </w:rPr>
        <w:t xml:space="preserve"> </w:t>
      </w:r>
      <w:r w:rsidR="00167686">
        <w:rPr>
          <w:rFonts w:asciiTheme="majorBidi" w:hAnsiTheme="majorBidi" w:cstheme="majorBidi"/>
        </w:rPr>
        <w:t>responds to a change in S</w:t>
      </w:r>
      <w:r w:rsidR="00167686">
        <w:rPr>
          <w:rFonts w:asciiTheme="majorBidi" w:hAnsiTheme="majorBidi" w:cstheme="majorBidi"/>
          <w:vertAlign w:val="subscript"/>
        </w:rPr>
        <w:t>i</w:t>
      </w:r>
      <w:r w:rsidR="00167686">
        <w:rPr>
          <w:rFonts w:asciiTheme="majorBidi" w:hAnsiTheme="majorBidi" w:cstheme="majorBidi"/>
        </w:rPr>
        <w:t>.</w:t>
      </w:r>
      <w:r w:rsidRPr="00B95524">
        <w:rPr>
          <w:rFonts w:asciiTheme="majorBidi" w:hAnsiTheme="majorBidi" w:cstheme="majorBidi"/>
        </w:rPr>
        <w:t xml:space="preserve"> </w:t>
      </w:r>
      <w:proofErr w:type="spellStart"/>
      <w:proofErr w:type="gramStart"/>
      <w:r w:rsidRPr="00B95524">
        <w:rPr>
          <w:rFonts w:asciiTheme="majorBidi" w:hAnsiTheme="majorBidi" w:cstheme="majorBidi"/>
        </w:rPr>
        <w:t>S</w:t>
      </w:r>
      <w:r w:rsidRPr="00B95524">
        <w:rPr>
          <w:rFonts w:asciiTheme="majorBidi" w:hAnsiTheme="majorBidi" w:cstheme="majorBidi"/>
          <w:vertAlign w:val="subscript"/>
        </w:rPr>
        <w:t>i,set</w:t>
      </w:r>
      <w:proofErr w:type="spellEnd"/>
      <w:proofErr w:type="gramEnd"/>
      <w:r w:rsidRPr="00B95524">
        <w:rPr>
          <w:rFonts w:asciiTheme="majorBidi" w:hAnsiTheme="majorBidi" w:cstheme="majorBidi"/>
          <w:vertAlign w:val="subscript"/>
        </w:rPr>
        <w:t xml:space="preserve"> </w:t>
      </w:r>
      <w:r w:rsidRPr="00B95524">
        <w:rPr>
          <w:rFonts w:asciiTheme="majorBidi" w:hAnsiTheme="majorBidi" w:cstheme="majorBidi"/>
        </w:rPr>
        <w:t xml:space="preserve">is the homeostatic level </w:t>
      </w:r>
      <w:r w:rsidR="0053527E">
        <w:rPr>
          <w:rFonts w:asciiTheme="majorBidi" w:hAnsiTheme="majorBidi" w:cstheme="majorBidi"/>
        </w:rPr>
        <w:t xml:space="preserve">(setpoint) for </w:t>
      </w:r>
      <w:r w:rsidR="001B0921">
        <w:rPr>
          <w:rFonts w:asciiTheme="majorBidi" w:hAnsiTheme="majorBidi" w:cstheme="majorBidi"/>
        </w:rPr>
        <w:t xml:space="preserve">the </w:t>
      </w:r>
      <w:r w:rsidR="0053527E">
        <w:rPr>
          <w:rFonts w:asciiTheme="majorBidi" w:hAnsiTheme="majorBidi" w:cstheme="majorBidi"/>
        </w:rPr>
        <w:t>stimulus signal S</w:t>
      </w:r>
      <w:r w:rsidR="0053527E">
        <w:rPr>
          <w:rFonts w:asciiTheme="majorBidi" w:hAnsiTheme="majorBidi" w:cstheme="majorBidi"/>
          <w:vertAlign w:val="subscript"/>
        </w:rPr>
        <w:t>i</w:t>
      </w:r>
      <w:r w:rsidRPr="00B95524">
        <w:rPr>
          <w:rFonts w:asciiTheme="majorBidi" w:hAnsiTheme="majorBidi" w:cstheme="majorBidi"/>
        </w:rPr>
        <w:t>.</w:t>
      </w:r>
      <w:r w:rsidR="0055250D">
        <w:rPr>
          <w:rFonts w:asciiTheme="majorBidi" w:hAnsiTheme="majorBidi" w:cstheme="majorBidi"/>
        </w:rPr>
        <w:t xml:space="preserve"> </w:t>
      </w:r>
      <w:commentRangeStart w:id="35"/>
      <w:commentRangeStart w:id="36"/>
      <w:r w:rsidR="00202DB3">
        <w:rPr>
          <w:rFonts w:asciiTheme="majorBidi" w:hAnsiTheme="majorBidi" w:cstheme="majorBidi"/>
        </w:rPr>
        <w:t>During</w:t>
      </w:r>
      <w:r w:rsidR="00800F35" w:rsidRPr="00B95524">
        <w:rPr>
          <w:rFonts w:asciiTheme="majorBidi" w:hAnsiTheme="majorBidi" w:cstheme="majorBidi"/>
        </w:rPr>
        <w:t xml:space="preserve"> positive </w:t>
      </w:r>
      <w:r w:rsidR="00081878" w:rsidRPr="00B95524">
        <w:rPr>
          <w:rFonts w:asciiTheme="majorBidi" w:hAnsiTheme="majorBidi" w:cstheme="majorBidi"/>
        </w:rPr>
        <w:t>feedback</w:t>
      </w:r>
      <w:r w:rsidR="00731FBF" w:rsidRPr="00B95524">
        <w:rPr>
          <w:rFonts w:asciiTheme="majorBidi" w:hAnsiTheme="majorBidi" w:cstheme="majorBidi"/>
        </w:rPr>
        <w:t xml:space="preserve">, </w:t>
      </w:r>
      <w:proofErr w:type="spellStart"/>
      <w:r w:rsidR="007A552F">
        <w:rPr>
          <w:rFonts w:asciiTheme="majorBidi" w:hAnsiTheme="majorBidi" w:cstheme="majorBidi"/>
        </w:rPr>
        <w:t>G</w:t>
      </w:r>
      <w:r w:rsidR="00F929C6">
        <w:rPr>
          <w:rFonts w:asciiTheme="majorBidi" w:hAnsiTheme="majorBidi" w:cstheme="majorBidi"/>
          <w:vertAlign w:val="subscript"/>
        </w:rPr>
        <w:t>a,i</w:t>
      </w:r>
      <w:proofErr w:type="spellEnd"/>
      <w:r w:rsidR="00F929C6">
        <w:rPr>
          <w:rFonts w:asciiTheme="majorBidi" w:hAnsiTheme="majorBidi" w:cstheme="majorBidi"/>
        </w:rPr>
        <w:t xml:space="preserve"> </w:t>
      </w:r>
      <w:r w:rsidR="00A13930">
        <w:rPr>
          <w:rFonts w:asciiTheme="majorBidi" w:hAnsiTheme="majorBidi" w:cstheme="majorBidi"/>
        </w:rPr>
        <w:t>tend</w:t>
      </w:r>
      <w:r w:rsidR="00202DB3">
        <w:rPr>
          <w:rFonts w:asciiTheme="majorBidi" w:hAnsiTheme="majorBidi" w:cstheme="majorBidi"/>
        </w:rPr>
        <w:t>s</w:t>
      </w:r>
      <w:r w:rsidR="00A13930">
        <w:rPr>
          <w:rFonts w:asciiTheme="majorBidi" w:hAnsiTheme="majorBidi" w:cstheme="majorBidi"/>
        </w:rPr>
        <w:t xml:space="preserve"> towards </w:t>
      </w:r>
      <w:r w:rsidR="00264847">
        <w:rPr>
          <w:rFonts w:asciiTheme="majorBidi" w:hAnsiTheme="majorBidi" w:cstheme="majorBidi"/>
        </w:rPr>
        <w:t>one</w:t>
      </w:r>
      <w:r w:rsidR="00A13930">
        <w:rPr>
          <w:rFonts w:asciiTheme="majorBidi" w:hAnsiTheme="majorBidi" w:cstheme="majorBidi"/>
        </w:rPr>
        <w:t xml:space="preserve"> when </w:t>
      </w:r>
      <w:r w:rsidR="00DD4BF0">
        <w:rPr>
          <w:rFonts w:asciiTheme="majorBidi" w:hAnsiTheme="majorBidi" w:cstheme="majorBidi"/>
        </w:rPr>
        <w:t>S</w:t>
      </w:r>
      <w:r w:rsidR="00DD4BF0">
        <w:rPr>
          <w:rFonts w:asciiTheme="majorBidi" w:hAnsiTheme="majorBidi" w:cstheme="majorBidi"/>
          <w:vertAlign w:val="subscript"/>
        </w:rPr>
        <w:t>i</w:t>
      </w:r>
      <w:r w:rsidR="00DD4BF0">
        <w:rPr>
          <w:rFonts w:asciiTheme="majorBidi" w:hAnsiTheme="majorBidi" w:cstheme="majorBidi"/>
        </w:rPr>
        <w:t xml:space="preserve"> is </w:t>
      </w:r>
      <w:r w:rsidR="00202DB3">
        <w:rPr>
          <w:rFonts w:asciiTheme="majorBidi" w:hAnsiTheme="majorBidi" w:cstheme="majorBidi"/>
        </w:rPr>
        <w:t xml:space="preserve">greater </w:t>
      </w:r>
      <w:r w:rsidR="000F690A">
        <w:rPr>
          <w:rFonts w:asciiTheme="majorBidi" w:hAnsiTheme="majorBidi" w:cstheme="majorBidi"/>
        </w:rPr>
        <w:t xml:space="preserve">than </w:t>
      </w:r>
      <w:proofErr w:type="spellStart"/>
      <w:r w:rsidR="000F690A">
        <w:rPr>
          <w:rFonts w:asciiTheme="majorBidi" w:hAnsiTheme="majorBidi" w:cstheme="majorBidi"/>
        </w:rPr>
        <w:t>S</w:t>
      </w:r>
      <w:r w:rsidR="000F690A">
        <w:rPr>
          <w:rFonts w:asciiTheme="majorBidi" w:hAnsiTheme="majorBidi" w:cstheme="majorBidi"/>
          <w:vertAlign w:val="subscript"/>
        </w:rPr>
        <w:t>i,set</w:t>
      </w:r>
      <w:proofErr w:type="spellEnd"/>
      <w:r w:rsidR="00EB7898">
        <w:rPr>
          <w:rFonts w:asciiTheme="majorBidi" w:hAnsiTheme="majorBidi" w:cstheme="majorBidi"/>
        </w:rPr>
        <w:t xml:space="preserve"> </w:t>
      </w:r>
      <w:r w:rsidR="0036093B">
        <w:rPr>
          <w:rFonts w:asciiTheme="majorBidi" w:hAnsiTheme="majorBidi" w:cstheme="majorBidi"/>
        </w:rPr>
        <w:t xml:space="preserve">and </w:t>
      </w:r>
      <w:r w:rsidR="00DE44D9">
        <w:rPr>
          <w:rFonts w:asciiTheme="majorBidi" w:hAnsiTheme="majorBidi" w:cstheme="majorBidi"/>
        </w:rPr>
        <w:t>towards zero when S</w:t>
      </w:r>
      <w:r w:rsidR="00DE44D9">
        <w:rPr>
          <w:rFonts w:asciiTheme="majorBidi" w:hAnsiTheme="majorBidi" w:cstheme="majorBidi"/>
          <w:vertAlign w:val="subscript"/>
        </w:rPr>
        <w:t>i</w:t>
      </w:r>
      <w:r w:rsidR="00DE44D9">
        <w:rPr>
          <w:rFonts w:asciiTheme="majorBidi" w:hAnsiTheme="majorBidi" w:cstheme="majorBidi"/>
        </w:rPr>
        <w:t xml:space="preserve"> is less than </w:t>
      </w:r>
      <w:proofErr w:type="spellStart"/>
      <w:r w:rsidR="00DE44D9">
        <w:rPr>
          <w:rFonts w:asciiTheme="majorBidi" w:hAnsiTheme="majorBidi" w:cstheme="majorBidi"/>
        </w:rPr>
        <w:t>S</w:t>
      </w:r>
      <w:r w:rsidR="00DE44D9">
        <w:rPr>
          <w:rFonts w:asciiTheme="majorBidi" w:hAnsiTheme="majorBidi" w:cstheme="majorBidi"/>
          <w:vertAlign w:val="subscript"/>
        </w:rPr>
        <w:t>i,set</w:t>
      </w:r>
      <w:proofErr w:type="spellEnd"/>
      <w:r w:rsidR="0036093B">
        <w:rPr>
          <w:rFonts w:asciiTheme="majorBidi" w:hAnsiTheme="majorBidi" w:cstheme="majorBidi"/>
        </w:rPr>
        <w:t>.</w:t>
      </w:r>
      <w:commentRangeEnd w:id="35"/>
      <w:r w:rsidR="00EC1AF7">
        <w:rPr>
          <w:rStyle w:val="CommentReference"/>
        </w:rPr>
        <w:commentReference w:id="35"/>
      </w:r>
      <w:commentRangeEnd w:id="36"/>
      <w:r w:rsidR="00181544">
        <w:rPr>
          <w:rStyle w:val="CommentReference"/>
        </w:rPr>
        <w:commentReference w:id="36"/>
      </w:r>
      <w:r w:rsidR="00FC58E6">
        <w:rPr>
          <w:rFonts w:asciiTheme="majorBidi" w:hAnsiTheme="majorBidi" w:cstheme="majorBidi"/>
        </w:rPr>
        <w:t xml:space="preserve"> </w:t>
      </w:r>
      <w:r w:rsidR="00667000" w:rsidRPr="00E96859">
        <w:rPr>
          <w:rFonts w:asciiTheme="majorBidi" w:hAnsiTheme="majorBidi" w:cstheme="majorBidi"/>
          <w:i/>
          <w:iCs/>
        </w:rPr>
        <w:t>In vivo</w:t>
      </w:r>
      <w:r w:rsidR="00667000">
        <w:rPr>
          <w:rFonts w:asciiTheme="majorBidi" w:hAnsiTheme="majorBidi" w:cstheme="majorBidi"/>
        </w:rPr>
        <w:t xml:space="preserve">, </w:t>
      </w:r>
      <w:r w:rsidR="001B0921">
        <w:rPr>
          <w:rFonts w:asciiTheme="majorBidi" w:hAnsiTheme="majorBidi" w:cstheme="majorBidi"/>
        </w:rPr>
        <w:t>t</w:t>
      </w:r>
      <w:r w:rsidR="00B9633B">
        <w:rPr>
          <w:rFonts w:asciiTheme="majorBidi" w:hAnsiTheme="majorBidi" w:cstheme="majorBidi"/>
        </w:rPr>
        <w:t>h</w:t>
      </w:r>
      <w:r w:rsidR="00FC58E6">
        <w:rPr>
          <w:rFonts w:asciiTheme="majorBidi" w:hAnsiTheme="majorBidi" w:cstheme="majorBidi"/>
        </w:rPr>
        <w:t>ese b</w:t>
      </w:r>
      <w:r w:rsidR="00B9633B">
        <w:rPr>
          <w:rFonts w:asciiTheme="majorBidi" w:hAnsiTheme="majorBidi" w:cstheme="majorBidi"/>
        </w:rPr>
        <w:t xml:space="preserve">ounds mimic the </w:t>
      </w:r>
      <w:r w:rsidR="00A318DC">
        <w:rPr>
          <w:rFonts w:asciiTheme="majorBidi" w:hAnsiTheme="majorBidi" w:cstheme="majorBidi"/>
        </w:rPr>
        <w:t>saturated</w:t>
      </w:r>
      <w:r w:rsidR="00E505F1">
        <w:rPr>
          <w:rFonts w:asciiTheme="majorBidi" w:hAnsiTheme="majorBidi" w:cstheme="majorBidi"/>
        </w:rPr>
        <w:t xml:space="preserve"> </w:t>
      </w:r>
      <w:r w:rsidR="00B9633B">
        <w:rPr>
          <w:rFonts w:asciiTheme="majorBidi" w:hAnsiTheme="majorBidi" w:cstheme="majorBidi"/>
        </w:rPr>
        <w:t>level</w:t>
      </w:r>
      <w:r w:rsidR="0036093B">
        <w:rPr>
          <w:rFonts w:asciiTheme="majorBidi" w:hAnsiTheme="majorBidi" w:cstheme="majorBidi"/>
        </w:rPr>
        <w:t>s</w:t>
      </w:r>
      <w:r w:rsidR="00B9633B">
        <w:rPr>
          <w:rFonts w:asciiTheme="majorBidi" w:hAnsiTheme="majorBidi" w:cstheme="majorBidi"/>
        </w:rPr>
        <w:t xml:space="preserve"> of phosphorylation </w:t>
      </w:r>
      <w:r w:rsidR="0036093B">
        <w:rPr>
          <w:rFonts w:asciiTheme="majorBidi" w:hAnsiTheme="majorBidi" w:cstheme="majorBidi"/>
        </w:rPr>
        <w:t>and dephosphorylation of underlying</w:t>
      </w:r>
      <w:r w:rsidR="00B9633B">
        <w:rPr>
          <w:rFonts w:asciiTheme="majorBidi" w:hAnsiTheme="majorBidi" w:cstheme="majorBidi"/>
        </w:rPr>
        <w:t xml:space="preserve"> proteins</w:t>
      </w:r>
      <w:r w:rsidR="0036093B">
        <w:rPr>
          <w:rFonts w:asciiTheme="majorBidi" w:hAnsiTheme="majorBidi" w:cstheme="majorBidi"/>
        </w:rPr>
        <w:t xml:space="preserve"> </w:t>
      </w:r>
      <w:r w:rsidR="00192B61">
        <w:rPr>
          <w:rFonts w:asciiTheme="majorBidi" w:hAnsiTheme="majorBidi" w:cstheme="majorBidi"/>
        </w:rPr>
        <w:t>by protein kinase</w:t>
      </w:r>
      <w:r w:rsidR="0036093B">
        <w:rPr>
          <w:rFonts w:asciiTheme="majorBidi" w:hAnsiTheme="majorBidi" w:cstheme="majorBidi"/>
        </w:rPr>
        <w:t xml:space="preserve">. </w:t>
      </w:r>
    </w:p>
    <w:p w14:paraId="426D6939" w14:textId="49C3D728" w:rsidR="00EB4425" w:rsidRPr="00840907" w:rsidRDefault="00180F31" w:rsidP="000E6DED">
      <w:pPr>
        <w:spacing w:line="240" w:lineRule="auto"/>
        <w:ind w:firstLine="720"/>
        <w:jc w:val="both"/>
        <w:rPr>
          <w:rFonts w:asciiTheme="majorBidi" w:hAnsiTheme="majorBidi" w:cstheme="majorBidi"/>
        </w:rPr>
      </w:pPr>
      <w:r>
        <w:rPr>
          <w:rFonts w:asciiTheme="majorBidi" w:hAnsiTheme="majorBidi" w:cstheme="majorBidi"/>
        </w:rPr>
        <w:t xml:space="preserve">The </w:t>
      </w:r>
      <w:r w:rsidR="00E03530">
        <w:rPr>
          <w:rFonts w:asciiTheme="majorBidi" w:hAnsiTheme="majorBidi" w:cstheme="majorBidi"/>
        </w:rPr>
        <w:t xml:space="preserve">control </w:t>
      </w:r>
      <w:r w:rsidR="00413E4B">
        <w:rPr>
          <w:rFonts w:asciiTheme="majorBidi" w:hAnsiTheme="majorBidi" w:cstheme="majorBidi"/>
        </w:rPr>
        <w:t xml:space="preserve">signal </w:t>
      </w:r>
      <w:proofErr w:type="spellStart"/>
      <w:proofErr w:type="gramStart"/>
      <w:r w:rsidR="007A552F">
        <w:rPr>
          <w:rFonts w:asciiTheme="majorBidi" w:hAnsiTheme="majorBidi" w:cstheme="majorBidi"/>
        </w:rPr>
        <w:t>G</w:t>
      </w:r>
      <w:r w:rsidR="00413E4B">
        <w:rPr>
          <w:rFonts w:asciiTheme="majorBidi" w:hAnsiTheme="majorBidi" w:cstheme="majorBidi"/>
          <w:vertAlign w:val="subscript"/>
        </w:rPr>
        <w:t>c,i</w:t>
      </w:r>
      <w:proofErr w:type="spellEnd"/>
      <w:proofErr w:type="gramEnd"/>
      <w:r w:rsidR="00413E4B">
        <w:rPr>
          <w:rFonts w:asciiTheme="majorBidi" w:hAnsiTheme="majorBidi" w:cstheme="majorBidi"/>
        </w:rPr>
        <w:t xml:space="preserve"> </w:t>
      </w:r>
      <w:r w:rsidR="002013BC">
        <w:rPr>
          <w:rFonts w:asciiTheme="majorBidi" w:hAnsiTheme="majorBidi" w:cstheme="majorBidi"/>
        </w:rPr>
        <w:t xml:space="preserve">reflects the net results of </w:t>
      </w:r>
      <w:r w:rsidR="002E1D15">
        <w:rPr>
          <w:rFonts w:asciiTheme="majorBidi" w:hAnsiTheme="majorBidi" w:cstheme="majorBidi"/>
        </w:rPr>
        <w:t xml:space="preserve">downstream signals and </w:t>
      </w:r>
      <w:r w:rsidR="002A4DD9">
        <w:rPr>
          <w:rFonts w:asciiTheme="majorBidi" w:hAnsiTheme="majorBidi" w:cstheme="majorBidi"/>
        </w:rPr>
        <w:t xml:space="preserve">governs </w:t>
      </w:r>
      <w:r w:rsidR="005D675E">
        <w:rPr>
          <w:rFonts w:asciiTheme="majorBidi" w:hAnsiTheme="majorBidi" w:cstheme="majorBidi"/>
        </w:rPr>
        <w:t>how</w:t>
      </w:r>
      <w:r w:rsidR="00F436BE">
        <w:rPr>
          <w:rFonts w:asciiTheme="majorBidi" w:hAnsiTheme="majorBidi" w:cstheme="majorBidi"/>
        </w:rPr>
        <w:t xml:space="preserve"> the </w:t>
      </w:r>
      <w:r w:rsidR="00D25957">
        <w:t>effector</w:t>
      </w:r>
      <w:r w:rsidR="002D01D8">
        <w:t xml:space="preserve"> </w:t>
      </w:r>
      <w:r w:rsidR="00F436BE">
        <w:rPr>
          <w:rFonts w:asciiTheme="majorBidi" w:hAnsiTheme="majorBidi" w:cstheme="majorBidi"/>
        </w:rPr>
        <w:t>parameters (</w:t>
      </w:r>
      <w:r w:rsidR="002D01D8">
        <w:rPr>
          <w:rFonts w:asciiTheme="majorBidi" w:hAnsiTheme="majorBidi" w:cstheme="majorBidi"/>
        </w:rPr>
        <w:t>i.e.</w:t>
      </w:r>
      <w:r w:rsidR="005D675E">
        <w:rPr>
          <w:rFonts w:asciiTheme="majorBidi" w:hAnsiTheme="majorBidi" w:cstheme="majorBidi"/>
        </w:rPr>
        <w:t xml:space="preserve"> </w:t>
      </w:r>
      <w:r w:rsidR="00F51FFB">
        <w:rPr>
          <w:rFonts w:asciiTheme="majorBidi" w:hAnsiTheme="majorBidi" w:cstheme="majorBidi"/>
        </w:rPr>
        <w:t xml:space="preserve">wall volume or </w:t>
      </w:r>
      <w:r w:rsidR="00202DB3">
        <w:rPr>
          <w:rFonts w:asciiTheme="majorBidi" w:hAnsiTheme="majorBidi" w:cstheme="majorBidi"/>
        </w:rPr>
        <w:t xml:space="preserve">the </w:t>
      </w:r>
      <w:r w:rsidR="00F51FFB">
        <w:rPr>
          <w:rFonts w:asciiTheme="majorBidi" w:hAnsiTheme="majorBidi" w:cstheme="majorBidi"/>
        </w:rPr>
        <w:t>number of half-sarcomeres</w:t>
      </w:r>
      <w:r w:rsidR="002D01D8">
        <w:rPr>
          <w:rFonts w:asciiTheme="majorBidi" w:hAnsiTheme="majorBidi" w:cstheme="majorBidi"/>
        </w:rPr>
        <w:t>)</w:t>
      </w:r>
      <w:r w:rsidR="005D675E">
        <w:rPr>
          <w:rFonts w:asciiTheme="majorBidi" w:hAnsiTheme="majorBidi" w:cstheme="majorBidi"/>
        </w:rPr>
        <w:t xml:space="preserve"> </w:t>
      </w:r>
      <w:r w:rsidR="002A4DD9">
        <w:rPr>
          <w:rFonts w:asciiTheme="majorBidi" w:hAnsiTheme="majorBidi" w:cstheme="majorBidi"/>
        </w:rPr>
        <w:t xml:space="preserve">should </w:t>
      </w:r>
      <w:r w:rsidR="00730A08">
        <w:rPr>
          <w:rFonts w:asciiTheme="majorBidi" w:hAnsiTheme="majorBidi" w:cstheme="majorBidi"/>
        </w:rPr>
        <w:t>respond to</w:t>
      </w:r>
      <w:r w:rsidR="00912BB6">
        <w:rPr>
          <w:rFonts w:asciiTheme="majorBidi" w:hAnsiTheme="majorBidi" w:cstheme="majorBidi"/>
        </w:rPr>
        <w:t xml:space="preserve"> the</w:t>
      </w:r>
      <w:r w:rsidR="00730A08">
        <w:rPr>
          <w:rFonts w:asciiTheme="majorBidi" w:hAnsiTheme="majorBidi" w:cstheme="majorBidi"/>
        </w:rPr>
        <w:t xml:space="preserve"> </w:t>
      </w:r>
      <w:r w:rsidR="00FA018B">
        <w:rPr>
          <w:rFonts w:asciiTheme="majorBidi" w:hAnsiTheme="majorBidi" w:cstheme="majorBidi"/>
        </w:rPr>
        <w:t xml:space="preserve">normalized growth signal </w:t>
      </w:r>
      <w:proofErr w:type="spellStart"/>
      <w:r w:rsidR="00FA018B">
        <w:rPr>
          <w:rFonts w:asciiTheme="majorBidi" w:hAnsiTheme="majorBidi" w:cstheme="majorBidi"/>
        </w:rPr>
        <w:t>G</w:t>
      </w:r>
      <w:r w:rsidR="00FA018B">
        <w:rPr>
          <w:rFonts w:asciiTheme="majorBidi" w:hAnsiTheme="majorBidi" w:cstheme="majorBidi"/>
          <w:vertAlign w:val="subscript"/>
        </w:rPr>
        <w:t>a,i</w:t>
      </w:r>
      <w:proofErr w:type="spellEnd"/>
      <w:r w:rsidR="002A4DD9">
        <w:rPr>
          <w:rFonts w:asciiTheme="majorBidi" w:hAnsiTheme="majorBidi" w:cstheme="majorBidi"/>
        </w:rPr>
        <w:t xml:space="preserve">. </w:t>
      </w:r>
      <w:r w:rsidR="00F92509">
        <w:rPr>
          <w:rFonts w:asciiTheme="majorBidi" w:hAnsiTheme="majorBidi" w:cstheme="majorBidi"/>
        </w:rPr>
        <w:t xml:space="preserve">The rate of change in </w:t>
      </w:r>
      <w:proofErr w:type="spellStart"/>
      <w:proofErr w:type="gramStart"/>
      <w:r w:rsidR="00F92509">
        <w:rPr>
          <w:rFonts w:asciiTheme="majorBidi" w:hAnsiTheme="majorBidi" w:cstheme="majorBidi"/>
        </w:rPr>
        <w:t>G</w:t>
      </w:r>
      <w:r w:rsidR="00F92509">
        <w:rPr>
          <w:rFonts w:asciiTheme="majorBidi" w:hAnsiTheme="majorBidi" w:cstheme="majorBidi"/>
          <w:vertAlign w:val="subscript"/>
        </w:rPr>
        <w:t>c,i</w:t>
      </w:r>
      <w:proofErr w:type="spellEnd"/>
      <w:proofErr w:type="gramEnd"/>
      <w:r w:rsidR="00F92509">
        <w:rPr>
          <w:rFonts w:asciiTheme="majorBidi" w:hAnsiTheme="majorBidi" w:cstheme="majorBidi"/>
        </w:rPr>
        <w:t xml:space="preserve"> is defined as  </w:t>
      </w:r>
    </w:p>
    <w:p w14:paraId="75010373" w14:textId="040B68F4" w:rsidR="00711200" w:rsidRDefault="0095603A" w:rsidP="00F34279">
      <w:pPr>
        <w:pStyle w:val="MTDisplayEquation"/>
        <w:spacing w:line="240" w:lineRule="auto"/>
      </w:pPr>
      <w:r>
        <w:tab/>
      </w:r>
      <w:r w:rsidR="00C85BF7" w:rsidRPr="00D60EDA">
        <w:rPr>
          <w:position w:val="-72"/>
        </w:rPr>
        <w:object w:dxaOrig="4600" w:dyaOrig="1540" w14:anchorId="05AC6AA8">
          <v:shape id="_x0000_i1031" type="#_x0000_t75" alt="" style="width:229.55pt;height:76.3pt;mso-width-percent:0;mso-height-percent:0;mso-width-percent:0;mso-height-percent:0" o:ole="">
            <v:imagedata r:id="rId16" o:title=""/>
          </v:shape>
          <o:OLEObject Type="Embed" ProgID="Equation.DSMT4" ShapeID="_x0000_i1031" DrawAspect="Content" ObjectID="_1701684291" r:id="rId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210354"/>
      <w:r>
        <w:instrText>(</w:instrText>
      </w:r>
      <w:r w:rsidR="00C85BF7">
        <w:fldChar w:fldCharType="begin"/>
      </w:r>
      <w:r w:rsidR="00C85BF7">
        <w:instrText xml:space="preserve"> SEQ MTEqn \c \* Arabic \* MERGEFORMAT </w:instrText>
      </w:r>
      <w:r w:rsidR="00C85BF7">
        <w:fldChar w:fldCharType="separate"/>
      </w:r>
      <w:r w:rsidR="00A15D39">
        <w:instrText>2</w:instrText>
      </w:r>
      <w:r w:rsidR="00C85BF7">
        <w:fldChar w:fldCharType="end"/>
      </w:r>
      <w:r>
        <w:instrText>)</w:instrText>
      </w:r>
      <w:bookmarkEnd w:id="37"/>
      <w:r>
        <w:fldChar w:fldCharType="end"/>
      </w:r>
    </w:p>
    <w:p w14:paraId="36F37908" w14:textId="1FF3E45A" w:rsidR="00F84152" w:rsidRDefault="00691A76" w:rsidP="001E5E0B">
      <w:pPr>
        <w:spacing w:line="240" w:lineRule="auto"/>
        <w:jc w:val="both"/>
      </w:pPr>
      <w:r>
        <w:t>w</w:t>
      </w:r>
      <w:r w:rsidR="00F84152">
        <w:t>here</w:t>
      </w:r>
      <w:r>
        <w:t xml:space="preserve"> </w:t>
      </w:r>
      <w:proofErr w:type="spellStart"/>
      <w:r w:rsidR="008D2E39">
        <w:rPr>
          <w:rFonts w:ascii="Cambria Math" w:hAnsi="Cambria Math"/>
        </w:rPr>
        <w:t>γ</w:t>
      </w:r>
      <w:proofErr w:type="gramStart"/>
      <w:r w:rsidR="008D2E39">
        <w:rPr>
          <w:vertAlign w:val="subscript"/>
        </w:rPr>
        <w:t>growth</w:t>
      </w:r>
      <w:r w:rsidR="00CB1FFB">
        <w:rPr>
          <w:vertAlign w:val="subscript"/>
        </w:rPr>
        <w:t>,</w:t>
      </w:r>
      <w:r w:rsidR="008338A6">
        <w:rPr>
          <w:vertAlign w:val="subscript"/>
        </w:rPr>
        <w:t>i</w:t>
      </w:r>
      <w:proofErr w:type="spellEnd"/>
      <w:proofErr w:type="gramEnd"/>
      <w:r w:rsidR="008338A6">
        <w:t xml:space="preserve"> and </w:t>
      </w:r>
      <w:proofErr w:type="spellStart"/>
      <w:r w:rsidR="008338A6">
        <w:rPr>
          <w:rFonts w:ascii="Cambria Math" w:hAnsi="Cambria Math"/>
        </w:rPr>
        <w:t>γ</w:t>
      </w:r>
      <w:r w:rsidR="001B5F7E">
        <w:rPr>
          <w:vertAlign w:val="subscript"/>
        </w:rPr>
        <w:t>anti</w:t>
      </w:r>
      <w:proofErr w:type="spellEnd"/>
      <w:r w:rsidR="001B5F7E">
        <w:rPr>
          <w:vertAlign w:val="subscript"/>
        </w:rPr>
        <w:t xml:space="preserve"> </w:t>
      </w:r>
      <w:proofErr w:type="spellStart"/>
      <w:r w:rsidR="001B5F7E">
        <w:rPr>
          <w:vertAlign w:val="subscript"/>
        </w:rPr>
        <w:t>g</w:t>
      </w:r>
      <w:r w:rsidR="008338A6">
        <w:rPr>
          <w:vertAlign w:val="subscript"/>
        </w:rPr>
        <w:t>rowth,i</w:t>
      </w:r>
      <w:proofErr w:type="spellEnd"/>
      <w:r w:rsidR="008D2E39">
        <w:rPr>
          <w:vertAlign w:val="subscript"/>
        </w:rPr>
        <w:t xml:space="preserve"> </w:t>
      </w:r>
      <w:r w:rsidR="001B5F7E">
        <w:t>are</w:t>
      </w:r>
      <w:r w:rsidR="00CC3754">
        <w:t xml:space="preserve"> </w:t>
      </w:r>
      <w:r w:rsidR="00A054CD">
        <w:t>rate constant</w:t>
      </w:r>
      <w:r w:rsidR="001B5F7E">
        <w:t>s</w:t>
      </w:r>
      <w:r w:rsidR="00CC3754">
        <w:t xml:space="preserve"> </w:t>
      </w:r>
      <w:r w:rsidR="00D36C90">
        <w:t>that</w:t>
      </w:r>
      <w:r w:rsidR="00D20A83">
        <w:t xml:space="preserve"> set the speed </w:t>
      </w:r>
      <w:r w:rsidR="00EA250D">
        <w:t xml:space="preserve">at which </w:t>
      </w:r>
      <w:r w:rsidR="00E52CB2">
        <w:t xml:space="preserve">the </w:t>
      </w:r>
      <w:r w:rsidR="008337B6">
        <w:t>effector</w:t>
      </w:r>
      <w:r w:rsidR="00EA250D">
        <w:t xml:space="preserve"> parameters </w:t>
      </w:r>
      <w:r w:rsidR="0028338D">
        <w:t xml:space="preserve">would grow </w:t>
      </w:r>
      <w:r w:rsidR="00DA6CFF">
        <w:t>or shrink</w:t>
      </w:r>
      <w:r w:rsidR="00FB4050">
        <w:t xml:space="preserve"> according to </w:t>
      </w:r>
      <w:proofErr w:type="spellStart"/>
      <w:r w:rsidR="00DE4AB0">
        <w:rPr>
          <w:rFonts w:asciiTheme="majorBidi" w:hAnsiTheme="majorBidi" w:cstheme="majorBidi"/>
        </w:rPr>
        <w:t>G</w:t>
      </w:r>
      <w:r w:rsidR="00DE4AB0">
        <w:rPr>
          <w:rFonts w:asciiTheme="majorBidi" w:hAnsiTheme="majorBidi" w:cstheme="majorBidi"/>
          <w:vertAlign w:val="subscript"/>
        </w:rPr>
        <w:t>a,i</w:t>
      </w:r>
      <w:proofErr w:type="spellEnd"/>
      <w:r w:rsidR="00DA6CFF">
        <w:t>.</w:t>
      </w:r>
      <w:r w:rsidR="00496926">
        <w:t xml:space="preserve"> </w:t>
      </w:r>
      <w:r w:rsidR="00972D40">
        <w:t xml:space="preserve">Finally, the </w:t>
      </w:r>
      <w:r w:rsidR="00297023">
        <w:t xml:space="preserve">growth module </w:t>
      </w:r>
      <w:r w:rsidR="009264DD">
        <w:t>links the control signal</w:t>
      </w:r>
      <w:r w:rsidR="00F5648B">
        <w:t>s</w:t>
      </w:r>
      <w:r w:rsidR="00A041F3">
        <w:t xml:space="preserve"> </w:t>
      </w:r>
      <w:proofErr w:type="spellStart"/>
      <w:proofErr w:type="gramStart"/>
      <w:r w:rsidR="00A041F3">
        <w:t>G</w:t>
      </w:r>
      <w:r w:rsidR="00A041F3">
        <w:rPr>
          <w:vertAlign w:val="subscript"/>
        </w:rPr>
        <w:t>c,i</w:t>
      </w:r>
      <w:proofErr w:type="spellEnd"/>
      <w:proofErr w:type="gramEnd"/>
      <w:r w:rsidR="009264DD">
        <w:t xml:space="preserve"> to</w:t>
      </w:r>
      <w:r w:rsidR="009A5952">
        <w:t xml:space="preserve"> </w:t>
      </w:r>
      <w:r w:rsidR="007439A8">
        <w:t>effector</w:t>
      </w:r>
      <w:r w:rsidR="009A5952">
        <w:t xml:space="preserve"> parameters </w:t>
      </w:r>
      <w:r w:rsidR="00D72DBA">
        <w:t xml:space="preserve">as described in the following </w:t>
      </w:r>
      <w:commentRangeStart w:id="38"/>
      <w:commentRangeStart w:id="39"/>
      <w:r w:rsidR="00D72DBA">
        <w:t>sections</w:t>
      </w:r>
      <w:commentRangeEnd w:id="38"/>
      <w:r w:rsidR="00DF0996">
        <w:rPr>
          <w:rStyle w:val="CommentReference"/>
        </w:rPr>
        <w:commentReference w:id="38"/>
      </w:r>
      <w:commentRangeEnd w:id="39"/>
      <w:r w:rsidR="00FB37E4">
        <w:rPr>
          <w:rStyle w:val="CommentReference"/>
        </w:rPr>
        <w:commentReference w:id="39"/>
      </w:r>
      <w:r w:rsidR="00D72DBA">
        <w:t xml:space="preserve">. </w:t>
      </w:r>
    </w:p>
    <w:p w14:paraId="0D865BCD" w14:textId="77777777" w:rsidR="00470C60" w:rsidRPr="00CC3754" w:rsidRDefault="00470C60" w:rsidP="001C3E14">
      <w:pPr>
        <w:spacing w:line="240" w:lineRule="auto"/>
        <w:jc w:val="both"/>
      </w:pPr>
    </w:p>
    <w:p w14:paraId="5FCA993B" w14:textId="5BD8D0CB" w:rsidR="00D33207" w:rsidRPr="00B95524" w:rsidRDefault="00D33207" w:rsidP="00F34279">
      <w:pPr>
        <w:pStyle w:val="Heading3"/>
        <w:spacing w:line="240" w:lineRule="auto"/>
        <w:rPr>
          <w:rFonts w:asciiTheme="majorBidi" w:hAnsiTheme="majorBidi"/>
        </w:rPr>
      </w:pPr>
      <w:commentRangeStart w:id="40"/>
      <w:r w:rsidRPr="00B95524">
        <w:rPr>
          <w:rFonts w:asciiTheme="majorBidi" w:hAnsiTheme="majorBidi"/>
        </w:rPr>
        <w:t>Eccentric growth</w:t>
      </w:r>
      <w:commentRangeEnd w:id="40"/>
      <w:r w:rsidR="00550280">
        <w:rPr>
          <w:rStyle w:val="CommentReference"/>
          <w:rFonts w:eastAsiaTheme="minorHAnsi" w:cstheme="minorBidi"/>
          <w:b w:val="0"/>
        </w:rPr>
        <w:commentReference w:id="40"/>
      </w:r>
    </w:p>
    <w:p w14:paraId="1720E9BC" w14:textId="3377F456" w:rsidR="00F51195" w:rsidRPr="00B95524" w:rsidRDefault="00251E45" w:rsidP="00F34279">
      <w:pPr>
        <w:spacing w:line="240" w:lineRule="auto"/>
        <w:jc w:val="both"/>
        <w:rPr>
          <w:rFonts w:asciiTheme="majorBidi" w:hAnsiTheme="majorBidi" w:cstheme="majorBidi"/>
          <w:szCs w:val="18"/>
        </w:rPr>
      </w:pPr>
      <w:r>
        <w:rPr>
          <w:rFonts w:asciiTheme="majorBidi" w:hAnsiTheme="majorBidi" w:cstheme="majorBidi"/>
          <w:szCs w:val="24"/>
        </w:rPr>
        <w:t xml:space="preserve">In </w:t>
      </w:r>
      <w:r w:rsidR="00646FF5">
        <w:rPr>
          <w:rFonts w:asciiTheme="majorBidi" w:hAnsiTheme="majorBidi" w:cstheme="majorBidi"/>
          <w:szCs w:val="24"/>
        </w:rPr>
        <w:t xml:space="preserve">the </w:t>
      </w:r>
      <w:r>
        <w:rPr>
          <w:rFonts w:asciiTheme="majorBidi" w:hAnsiTheme="majorBidi" w:cstheme="majorBidi"/>
          <w:szCs w:val="24"/>
        </w:rPr>
        <w:t xml:space="preserve">current model, </w:t>
      </w:r>
      <w:r w:rsidR="00894B49">
        <w:rPr>
          <w:rFonts w:asciiTheme="majorBidi" w:hAnsiTheme="majorBidi" w:cstheme="majorBidi"/>
          <w:szCs w:val="24"/>
        </w:rPr>
        <w:t>e</w:t>
      </w:r>
      <w:commentRangeStart w:id="41"/>
      <w:commentRangeStart w:id="42"/>
      <w:r w:rsidR="00BD5FE7" w:rsidRPr="00B95524">
        <w:rPr>
          <w:rFonts w:asciiTheme="majorBidi" w:hAnsiTheme="majorBidi" w:cstheme="majorBidi"/>
          <w:szCs w:val="24"/>
        </w:rPr>
        <w:t xml:space="preserve">ccentric </w:t>
      </w:r>
      <w:r w:rsidR="00BD5FE7" w:rsidRPr="00B95524">
        <w:rPr>
          <w:rFonts w:asciiTheme="majorBidi" w:hAnsiTheme="majorBidi" w:cstheme="majorBidi"/>
          <w:szCs w:val="18"/>
        </w:rPr>
        <w:t>growth</w:t>
      </w:r>
      <w:r w:rsidR="00BD5FE7" w:rsidRPr="00B95524">
        <w:rPr>
          <w:rFonts w:asciiTheme="majorBidi" w:hAnsiTheme="majorBidi" w:cstheme="majorBidi"/>
          <w:szCs w:val="24"/>
        </w:rPr>
        <w:t xml:space="preserve"> </w:t>
      </w:r>
      <w:r w:rsidR="0093581E">
        <w:rPr>
          <w:rFonts w:asciiTheme="majorBidi" w:hAnsiTheme="majorBidi" w:cstheme="majorBidi"/>
          <w:szCs w:val="24"/>
        </w:rPr>
        <w:t>was</w:t>
      </w:r>
      <w:r w:rsidR="0093581E" w:rsidRPr="00B95524">
        <w:rPr>
          <w:rFonts w:asciiTheme="majorBidi" w:hAnsiTheme="majorBidi" w:cstheme="majorBidi"/>
          <w:szCs w:val="24"/>
        </w:rPr>
        <w:t xml:space="preserve"> </w:t>
      </w:r>
      <w:r w:rsidR="00A451EF">
        <w:rPr>
          <w:rFonts w:asciiTheme="majorBidi" w:hAnsiTheme="majorBidi" w:cstheme="majorBidi"/>
          <w:szCs w:val="24"/>
        </w:rPr>
        <w:t>implemented</w:t>
      </w:r>
      <w:r w:rsidR="00A451EF" w:rsidRPr="00B95524">
        <w:rPr>
          <w:rFonts w:asciiTheme="majorBidi" w:hAnsiTheme="majorBidi" w:cstheme="majorBidi"/>
          <w:szCs w:val="24"/>
        </w:rPr>
        <w:t xml:space="preserve"> </w:t>
      </w:r>
      <w:r w:rsidR="00BD5FE7" w:rsidRPr="00B95524">
        <w:rPr>
          <w:rFonts w:asciiTheme="majorBidi" w:hAnsiTheme="majorBidi" w:cstheme="majorBidi"/>
          <w:szCs w:val="24"/>
        </w:rPr>
        <w:t xml:space="preserve">by </w:t>
      </w:r>
      <w:r w:rsidR="00A451EF">
        <w:rPr>
          <w:rFonts w:asciiTheme="majorBidi" w:hAnsiTheme="majorBidi" w:cstheme="majorBidi"/>
          <w:szCs w:val="24"/>
        </w:rPr>
        <w:t xml:space="preserve">changing </w:t>
      </w:r>
      <w:r w:rsidR="00BD5FE7" w:rsidRPr="00B95524">
        <w:rPr>
          <w:rFonts w:asciiTheme="majorBidi" w:hAnsiTheme="majorBidi" w:cstheme="majorBidi"/>
          <w:szCs w:val="24"/>
        </w:rPr>
        <w:t xml:space="preserve">the number of </w:t>
      </w:r>
      <w:r w:rsidR="007B3C0C">
        <w:rPr>
          <w:rFonts w:asciiTheme="majorBidi" w:hAnsiTheme="majorBidi" w:cstheme="majorBidi"/>
          <w:szCs w:val="24"/>
        </w:rPr>
        <w:t xml:space="preserve">serial </w:t>
      </w:r>
      <w:r w:rsidR="00BD5FE7" w:rsidRPr="00B95524">
        <w:rPr>
          <w:rFonts w:asciiTheme="majorBidi" w:hAnsiTheme="majorBidi" w:cstheme="majorBidi"/>
          <w:szCs w:val="18"/>
        </w:rPr>
        <w:t>half-sarcomeres (</w:t>
      </w:r>
      <w:proofErr w:type="spellStart"/>
      <w:r w:rsidR="00BD5FE7" w:rsidRPr="00B95524">
        <w:rPr>
          <w:rFonts w:asciiTheme="majorBidi" w:hAnsiTheme="majorBidi" w:cstheme="majorBidi"/>
          <w:szCs w:val="18"/>
        </w:rPr>
        <w:t>n</w:t>
      </w:r>
      <w:r w:rsidR="00BD5FE7" w:rsidRPr="00B95524">
        <w:rPr>
          <w:rFonts w:asciiTheme="majorBidi" w:hAnsiTheme="majorBidi" w:cstheme="majorBidi"/>
          <w:szCs w:val="18"/>
          <w:vertAlign w:val="subscript"/>
        </w:rPr>
        <w:t>hs</w:t>
      </w:r>
      <w:proofErr w:type="spellEnd"/>
      <w:r w:rsidR="00BD5FE7" w:rsidRPr="00B95524">
        <w:rPr>
          <w:rFonts w:asciiTheme="majorBidi" w:hAnsiTheme="majorBidi" w:cstheme="majorBidi"/>
          <w:szCs w:val="18"/>
        </w:rPr>
        <w:t xml:space="preserve">) </w:t>
      </w:r>
      <w:r w:rsidR="00AF10A0">
        <w:rPr>
          <w:rFonts w:asciiTheme="majorBidi" w:hAnsiTheme="majorBidi" w:cstheme="majorBidi"/>
          <w:szCs w:val="18"/>
        </w:rPr>
        <w:t xml:space="preserve">assumed to be </w:t>
      </w:r>
      <w:r w:rsidR="00BD5FE7" w:rsidRPr="00B95524">
        <w:rPr>
          <w:rFonts w:asciiTheme="majorBidi" w:hAnsiTheme="majorBidi" w:cstheme="majorBidi"/>
          <w:szCs w:val="18"/>
        </w:rPr>
        <w:t xml:space="preserve">around the circumference of </w:t>
      </w:r>
      <w:r w:rsidR="00A451EF">
        <w:rPr>
          <w:rFonts w:asciiTheme="majorBidi" w:hAnsiTheme="majorBidi" w:cstheme="majorBidi"/>
          <w:szCs w:val="18"/>
        </w:rPr>
        <w:t>the left</w:t>
      </w:r>
      <w:r w:rsidR="000174D0">
        <w:rPr>
          <w:rFonts w:asciiTheme="majorBidi" w:hAnsiTheme="majorBidi" w:cstheme="majorBidi"/>
          <w:szCs w:val="18"/>
        </w:rPr>
        <w:t xml:space="preserve"> ventricle</w:t>
      </w:r>
      <w:r w:rsidR="00BD5FE7" w:rsidRPr="00B95524">
        <w:rPr>
          <w:rFonts w:asciiTheme="majorBidi" w:hAnsiTheme="majorBidi" w:cstheme="majorBidi"/>
          <w:szCs w:val="18"/>
        </w:rPr>
        <w:t xml:space="preserve">. </w:t>
      </w:r>
      <w:commentRangeEnd w:id="41"/>
      <w:r w:rsidR="00DF0996">
        <w:rPr>
          <w:rStyle w:val="CommentReference"/>
        </w:rPr>
        <w:commentReference w:id="41"/>
      </w:r>
      <w:commentRangeEnd w:id="42"/>
      <w:r w:rsidR="00427270">
        <w:rPr>
          <w:rStyle w:val="CommentReference"/>
        </w:rPr>
        <w:commentReference w:id="42"/>
      </w:r>
      <w:r w:rsidR="008E4BC5">
        <w:rPr>
          <w:rFonts w:asciiTheme="majorBidi" w:hAnsiTheme="majorBidi" w:cstheme="majorBidi"/>
          <w:szCs w:val="18"/>
        </w:rPr>
        <w:t>T</w:t>
      </w:r>
      <w:r w:rsidR="008E4BC5" w:rsidRPr="00B95524">
        <w:rPr>
          <w:rFonts w:asciiTheme="majorBidi" w:hAnsiTheme="majorBidi" w:cstheme="majorBidi"/>
          <w:szCs w:val="18"/>
        </w:rPr>
        <w:t>he intracellular passive stress in</w:t>
      </w:r>
      <w:r w:rsidR="008E4BC5">
        <w:rPr>
          <w:rFonts w:asciiTheme="majorBidi" w:hAnsiTheme="majorBidi" w:cstheme="majorBidi"/>
          <w:szCs w:val="18"/>
        </w:rPr>
        <w:t xml:space="preserve"> the</w:t>
      </w:r>
      <w:r w:rsidR="008E4BC5" w:rsidRPr="00B95524">
        <w:rPr>
          <w:rFonts w:asciiTheme="majorBidi" w:hAnsiTheme="majorBidi" w:cstheme="majorBidi"/>
          <w:szCs w:val="18"/>
        </w:rPr>
        <w:t xml:space="preserve"> half-sarcomeres</w:t>
      </w:r>
      <w:r w:rsidR="008E4BC5">
        <w:rPr>
          <w:rFonts w:asciiTheme="majorBidi" w:hAnsiTheme="majorBidi" w:cstheme="majorBidi"/>
          <w:szCs w:val="18"/>
        </w:rPr>
        <w:t xml:space="preserve">, </w:t>
      </w:r>
      <w:proofErr w:type="spellStart"/>
      <w:r w:rsidR="008E4BC5" w:rsidRPr="00E021DD">
        <w:rPr>
          <w:rFonts w:ascii="Cambria Math" w:hAnsi="Cambria Math" w:cstheme="majorBidi"/>
          <w:i/>
          <w:iCs/>
          <w:szCs w:val="18"/>
        </w:rPr>
        <w:t>τ</w:t>
      </w:r>
      <w:r w:rsidR="008E4BC5">
        <w:rPr>
          <w:rFonts w:asciiTheme="majorBidi" w:hAnsiTheme="majorBidi" w:cstheme="majorBidi"/>
          <w:szCs w:val="18"/>
          <w:vertAlign w:val="subscript"/>
        </w:rPr>
        <w:t>passive</w:t>
      </w:r>
      <w:proofErr w:type="spellEnd"/>
      <w:r w:rsidR="008E4BC5">
        <w:rPr>
          <w:rFonts w:asciiTheme="majorBidi" w:hAnsiTheme="majorBidi" w:cstheme="majorBidi"/>
          <w:szCs w:val="18"/>
        </w:rPr>
        <w:t xml:space="preserve">, </w:t>
      </w:r>
      <w:r w:rsidR="00B37F59">
        <w:rPr>
          <w:rFonts w:asciiTheme="majorBidi" w:hAnsiTheme="majorBidi" w:cstheme="majorBidi"/>
          <w:szCs w:val="18"/>
        </w:rPr>
        <w:t>was considered as the stimulus signal</w:t>
      </w:r>
      <w:r w:rsidR="00E32868">
        <w:rPr>
          <w:rFonts w:asciiTheme="majorBidi" w:hAnsiTheme="majorBidi" w:cstheme="majorBidi"/>
          <w:szCs w:val="18"/>
        </w:rPr>
        <w:t xml:space="preserve"> </w:t>
      </w:r>
      <w:r w:rsidR="00E32868" w:rsidRPr="00B95524">
        <w:rPr>
          <w:rFonts w:asciiTheme="majorBidi" w:hAnsiTheme="majorBidi" w:cstheme="majorBidi"/>
          <w:szCs w:val="18"/>
        </w:rPr>
        <w:t>(</w:t>
      </w:r>
      <w:proofErr w:type="spellStart"/>
      <w:r w:rsidR="00E32868" w:rsidRPr="00B95524">
        <w:rPr>
          <w:rFonts w:asciiTheme="majorBidi" w:hAnsiTheme="majorBidi" w:cstheme="majorBidi"/>
          <w:szCs w:val="18"/>
        </w:rPr>
        <w:t>S</w:t>
      </w:r>
      <w:r w:rsidR="00E32868" w:rsidRPr="00B95524">
        <w:rPr>
          <w:rFonts w:asciiTheme="majorBidi" w:hAnsiTheme="majorBidi" w:cstheme="majorBidi"/>
          <w:szCs w:val="18"/>
          <w:vertAlign w:val="subscript"/>
        </w:rPr>
        <w:t>ecc</w:t>
      </w:r>
      <w:proofErr w:type="spellEnd"/>
      <w:r w:rsidR="00E32868" w:rsidRPr="00B95524">
        <w:rPr>
          <w:rFonts w:asciiTheme="majorBidi" w:hAnsiTheme="majorBidi" w:cstheme="majorBidi"/>
          <w:szCs w:val="18"/>
        </w:rPr>
        <w:t>)</w:t>
      </w:r>
      <w:r w:rsidR="000174D0">
        <w:rPr>
          <w:rFonts w:asciiTheme="majorBidi" w:hAnsiTheme="majorBidi" w:cstheme="majorBidi"/>
          <w:szCs w:val="18"/>
        </w:rPr>
        <w:t xml:space="preserve"> for eccentric growth</w:t>
      </w:r>
      <w:r w:rsidR="00E32868">
        <w:rPr>
          <w:rFonts w:asciiTheme="majorBidi" w:hAnsiTheme="majorBidi" w:cstheme="majorBidi"/>
          <w:szCs w:val="18"/>
        </w:rPr>
        <w:t xml:space="preserve">. </w:t>
      </w:r>
      <w:proofErr w:type="gramStart"/>
      <w:r w:rsidR="00646FF5">
        <w:rPr>
          <w:rFonts w:asciiTheme="majorBidi" w:hAnsiTheme="majorBidi" w:cstheme="majorBidi"/>
          <w:szCs w:val="18"/>
        </w:rPr>
        <w:t xml:space="preserve">The </w:t>
      </w:r>
      <w:r w:rsidR="00E32868">
        <w:rPr>
          <w:rFonts w:asciiTheme="majorBidi" w:hAnsiTheme="majorBidi" w:cstheme="majorBidi"/>
          <w:szCs w:val="18"/>
        </w:rPr>
        <w:t xml:space="preserve"> </w:t>
      </w:r>
      <w:r w:rsidR="0066576E">
        <w:rPr>
          <w:rFonts w:asciiTheme="majorBidi" w:hAnsiTheme="majorBidi" w:cstheme="majorBidi"/>
          <w:szCs w:val="18"/>
        </w:rPr>
        <w:t>intracellular</w:t>
      </w:r>
      <w:proofErr w:type="gramEnd"/>
      <w:r w:rsidR="0066576E">
        <w:rPr>
          <w:rFonts w:asciiTheme="majorBidi" w:hAnsiTheme="majorBidi" w:cstheme="majorBidi"/>
          <w:szCs w:val="18"/>
        </w:rPr>
        <w:t xml:space="preserve"> passive stress was </w:t>
      </w:r>
      <w:r w:rsidR="009332B2">
        <w:rPr>
          <w:rFonts w:asciiTheme="majorBidi" w:hAnsiTheme="majorBidi" w:cstheme="majorBidi"/>
          <w:szCs w:val="18"/>
        </w:rPr>
        <w:t xml:space="preserve">modeled </w:t>
      </w:r>
      <w:r w:rsidR="00F8739F">
        <w:rPr>
          <w:rFonts w:asciiTheme="majorBidi" w:hAnsiTheme="majorBidi" w:cstheme="majorBidi"/>
          <w:szCs w:val="18"/>
        </w:rPr>
        <w:t>as</w:t>
      </w:r>
    </w:p>
    <w:p w14:paraId="2DAEAE2C" w14:textId="2A727C54" w:rsidR="002B5966" w:rsidRPr="00B95524" w:rsidRDefault="002B5966" w:rsidP="00F34279">
      <w:pPr>
        <w:pStyle w:val="MTDisplayEquation"/>
        <w:spacing w:line="240" w:lineRule="auto"/>
        <w:rPr>
          <w:rFonts w:asciiTheme="majorBidi" w:hAnsiTheme="majorBidi" w:cstheme="majorBidi"/>
        </w:rPr>
      </w:pPr>
      <w:r w:rsidRPr="00B95524">
        <w:rPr>
          <w:rFonts w:asciiTheme="majorBidi" w:hAnsiTheme="majorBidi" w:cstheme="majorBidi"/>
        </w:rPr>
        <w:lastRenderedPageBreak/>
        <w:tab/>
      </w:r>
      <w:r w:rsidR="00C85BF7" w:rsidRPr="0066634F">
        <w:rPr>
          <w:rFonts w:asciiTheme="majorBidi" w:hAnsiTheme="majorBidi" w:cstheme="majorBidi"/>
          <w:position w:val="-82"/>
        </w:rPr>
        <w:object w:dxaOrig="4200" w:dyaOrig="1740" w14:anchorId="3C236427">
          <v:shape id="_x0000_i1030" type="#_x0000_t75" alt="" style="width:210.2pt;height:86.2pt;mso-width-percent:0;mso-height-percent:0;mso-width-percent:0;mso-height-percent:0" o:ole="">
            <v:imagedata r:id="rId18" o:title=""/>
          </v:shape>
          <o:OLEObject Type="Embed" ProgID="Equation.DSMT4" ShapeID="_x0000_i1030" DrawAspect="Content" ObjectID="_1701684292" r:id="rId19"/>
        </w:object>
      </w:r>
      <w:r w:rsidRPr="00B95524">
        <w:rPr>
          <w:rFonts w:asciiTheme="majorBidi" w:hAnsiTheme="majorBidi" w:cstheme="majorBidi"/>
        </w:rPr>
        <w:t xml:space="preserve"> </w:t>
      </w:r>
      <w:r w:rsidRPr="00B95524">
        <w:rPr>
          <w:rFonts w:asciiTheme="majorBidi" w:hAnsiTheme="majorBidi" w:cstheme="majorBidi"/>
        </w:rPr>
        <w:tab/>
      </w:r>
      <w:commentRangeStart w:id="43"/>
      <w:commentRangeStart w:id="44"/>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45" w:name="ZEqnNum226733"/>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3</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45"/>
      <w:r w:rsidRPr="00B95524">
        <w:rPr>
          <w:rFonts w:asciiTheme="majorBidi" w:hAnsiTheme="majorBidi" w:cstheme="majorBidi"/>
        </w:rPr>
        <w:fldChar w:fldCharType="end"/>
      </w:r>
      <w:commentRangeEnd w:id="43"/>
      <w:r w:rsidR="00DF0996">
        <w:rPr>
          <w:rStyle w:val="CommentReference"/>
          <w:noProof w:val="0"/>
        </w:rPr>
        <w:commentReference w:id="43"/>
      </w:r>
      <w:commentRangeEnd w:id="44"/>
      <w:r w:rsidR="007B6B44">
        <w:rPr>
          <w:rStyle w:val="CommentReference"/>
          <w:noProof w:val="0"/>
        </w:rPr>
        <w:commentReference w:id="44"/>
      </w:r>
    </w:p>
    <w:p w14:paraId="09369338" w14:textId="6E1C5266" w:rsidR="00073839" w:rsidRPr="007C073F" w:rsidRDefault="00FE491C" w:rsidP="00F34279">
      <w:pPr>
        <w:spacing w:line="240" w:lineRule="auto"/>
        <w:jc w:val="both"/>
        <w:rPr>
          <w:rFonts w:asciiTheme="majorBidi" w:hAnsiTheme="majorBidi" w:cstheme="majorBidi"/>
          <w:szCs w:val="18"/>
        </w:rPr>
      </w:pPr>
      <w:r w:rsidRPr="00B95524">
        <w:rPr>
          <w:rFonts w:asciiTheme="majorBidi" w:hAnsiTheme="majorBidi" w:cstheme="majorBidi"/>
          <w:szCs w:val="18"/>
        </w:rPr>
        <w:t xml:space="preserve">where </w:t>
      </w:r>
      <w:proofErr w:type="spellStart"/>
      <w:r w:rsidRPr="00B95524">
        <w:rPr>
          <w:rFonts w:asciiTheme="majorBidi" w:hAnsiTheme="majorBidi" w:cstheme="majorBidi"/>
          <w:szCs w:val="18"/>
        </w:rPr>
        <w:t>x</w:t>
      </w:r>
      <w:r w:rsidRPr="00B95524">
        <w:rPr>
          <w:rFonts w:asciiTheme="majorBidi" w:hAnsiTheme="majorBidi" w:cstheme="majorBidi"/>
          <w:szCs w:val="18"/>
          <w:vertAlign w:val="subscript"/>
        </w:rPr>
        <w:t>hs</w:t>
      </w:r>
      <w:proofErr w:type="spellEnd"/>
      <w:r w:rsidRPr="00B95524">
        <w:rPr>
          <w:rFonts w:asciiTheme="majorBidi" w:hAnsiTheme="majorBidi" w:cstheme="majorBidi"/>
          <w:szCs w:val="18"/>
        </w:rPr>
        <w:t xml:space="preserve"> is the</w:t>
      </w:r>
      <w:r w:rsidR="00E91F09">
        <w:rPr>
          <w:rFonts w:asciiTheme="majorBidi" w:hAnsiTheme="majorBidi" w:cstheme="majorBidi"/>
          <w:szCs w:val="18"/>
        </w:rPr>
        <w:t xml:space="preserve"> current</w:t>
      </w:r>
      <w:r w:rsidRPr="00B95524">
        <w:rPr>
          <w:rFonts w:asciiTheme="majorBidi" w:hAnsiTheme="majorBidi" w:cstheme="majorBidi"/>
          <w:szCs w:val="18"/>
        </w:rPr>
        <w:t xml:space="preserve"> length of</w:t>
      </w:r>
      <w:r w:rsidR="00E91F09">
        <w:rPr>
          <w:rFonts w:asciiTheme="majorBidi" w:hAnsiTheme="majorBidi" w:cstheme="majorBidi"/>
          <w:szCs w:val="18"/>
        </w:rPr>
        <w:t xml:space="preserve"> the</w:t>
      </w:r>
      <w:r w:rsidRPr="00B95524">
        <w:rPr>
          <w:rFonts w:asciiTheme="majorBidi" w:hAnsiTheme="majorBidi" w:cstheme="majorBidi"/>
          <w:szCs w:val="18"/>
        </w:rPr>
        <w:t xml:space="preserve"> half-sarcomere, </w:t>
      </w:r>
      <w:proofErr w:type="spellStart"/>
      <w:r w:rsidR="000846CC" w:rsidRPr="00B95524">
        <w:rPr>
          <w:rFonts w:asciiTheme="majorBidi" w:hAnsiTheme="majorBidi" w:cstheme="majorBidi"/>
          <w:szCs w:val="18"/>
        </w:rPr>
        <w:t>L</w:t>
      </w:r>
      <w:r w:rsidR="000846CC" w:rsidRPr="00B95524">
        <w:rPr>
          <w:rFonts w:asciiTheme="majorBidi" w:hAnsiTheme="majorBidi" w:cstheme="majorBidi"/>
          <w:szCs w:val="18"/>
          <w:vertAlign w:val="subscript"/>
        </w:rPr>
        <w:t>slack</w:t>
      </w:r>
      <w:proofErr w:type="spellEnd"/>
      <w:r w:rsidR="000846CC" w:rsidRPr="00B95524">
        <w:rPr>
          <w:rFonts w:asciiTheme="majorBidi" w:hAnsiTheme="majorBidi" w:cstheme="majorBidi"/>
          <w:szCs w:val="18"/>
        </w:rPr>
        <w:t xml:space="preserve"> is the half-sarcom</w:t>
      </w:r>
      <w:r w:rsidR="00330B59" w:rsidRPr="00B95524">
        <w:rPr>
          <w:rFonts w:asciiTheme="majorBidi" w:hAnsiTheme="majorBidi" w:cstheme="majorBidi"/>
          <w:szCs w:val="18"/>
        </w:rPr>
        <w:t>e</w:t>
      </w:r>
      <w:r w:rsidR="000846CC" w:rsidRPr="00B95524">
        <w:rPr>
          <w:rFonts w:asciiTheme="majorBidi" w:hAnsiTheme="majorBidi" w:cstheme="majorBidi"/>
          <w:szCs w:val="18"/>
        </w:rPr>
        <w:t xml:space="preserve">re length </w:t>
      </w:r>
      <w:r w:rsidR="00330B59" w:rsidRPr="00B95524">
        <w:rPr>
          <w:rFonts w:asciiTheme="majorBidi" w:hAnsiTheme="majorBidi" w:cstheme="majorBidi"/>
          <w:szCs w:val="18"/>
        </w:rPr>
        <w:t xml:space="preserve">at which the passive stress is zero, L </w:t>
      </w:r>
      <w:r w:rsidR="009A1A12" w:rsidRPr="00B95524">
        <w:rPr>
          <w:rFonts w:asciiTheme="majorBidi" w:hAnsiTheme="majorBidi" w:cstheme="majorBidi"/>
          <w:szCs w:val="18"/>
        </w:rPr>
        <w:t xml:space="preserve">sets the curvature of the relationship, and </w:t>
      </w:r>
      <m:oMath>
        <m:r>
          <w:rPr>
            <w:rFonts w:ascii="Cambria Math" w:hAnsi="Cambria Math" w:cstheme="majorBidi"/>
            <w:szCs w:val="18"/>
          </w:rPr>
          <m:t>σ</m:t>
        </m:r>
      </m:oMath>
      <w:r w:rsidR="00457B01" w:rsidRPr="00B95524">
        <w:rPr>
          <w:rFonts w:asciiTheme="majorBidi" w:eastAsiaTheme="minorEastAsia" w:hAnsiTheme="majorBidi" w:cstheme="majorBidi"/>
          <w:szCs w:val="18"/>
        </w:rPr>
        <w:t xml:space="preserve"> is the scaling factor. </w:t>
      </w:r>
      <w:r w:rsidR="00CA22C1" w:rsidRPr="00B95524">
        <w:rPr>
          <w:rFonts w:asciiTheme="majorBidi" w:hAnsiTheme="majorBidi" w:cstheme="majorBidi"/>
          <w:szCs w:val="18"/>
        </w:rPr>
        <w:t>The rate of change in the number of</w:t>
      </w:r>
      <w:r w:rsidR="00E91F09">
        <w:rPr>
          <w:rFonts w:asciiTheme="majorBidi" w:hAnsiTheme="majorBidi" w:cstheme="majorBidi"/>
          <w:szCs w:val="18"/>
        </w:rPr>
        <w:t xml:space="preserve"> </w:t>
      </w:r>
      <w:r w:rsidR="00CA22C1" w:rsidRPr="00B95524">
        <w:rPr>
          <w:rFonts w:asciiTheme="majorBidi" w:hAnsiTheme="majorBidi" w:cstheme="majorBidi"/>
          <w:szCs w:val="18"/>
        </w:rPr>
        <w:t>half-sarcomeres</w:t>
      </w:r>
      <w:r w:rsidR="00073839">
        <w:rPr>
          <w:rFonts w:asciiTheme="majorBidi" w:hAnsiTheme="majorBidi" w:cstheme="majorBidi"/>
          <w:szCs w:val="18"/>
        </w:rPr>
        <w:t xml:space="preserve">, </w:t>
      </w:r>
      <w:proofErr w:type="spellStart"/>
      <w:r w:rsidR="00073839">
        <w:rPr>
          <w:rFonts w:asciiTheme="majorBidi" w:hAnsiTheme="majorBidi" w:cstheme="majorBidi"/>
          <w:szCs w:val="18"/>
        </w:rPr>
        <w:t>n</w:t>
      </w:r>
      <w:r w:rsidR="00073839">
        <w:rPr>
          <w:rFonts w:asciiTheme="majorBidi" w:hAnsiTheme="majorBidi" w:cstheme="majorBidi"/>
          <w:szCs w:val="18"/>
          <w:vertAlign w:val="subscript"/>
        </w:rPr>
        <w:t>hs</w:t>
      </w:r>
      <w:proofErr w:type="spellEnd"/>
      <w:r w:rsidR="00073839">
        <w:rPr>
          <w:rFonts w:asciiTheme="majorBidi" w:hAnsiTheme="majorBidi" w:cstheme="majorBidi"/>
          <w:szCs w:val="18"/>
        </w:rPr>
        <w:t>,</w:t>
      </w:r>
      <w:r w:rsidR="00CA22C1" w:rsidRPr="00B95524">
        <w:rPr>
          <w:rFonts w:asciiTheme="majorBidi" w:hAnsiTheme="majorBidi" w:cstheme="majorBidi"/>
          <w:szCs w:val="18"/>
        </w:rPr>
        <w:t xml:space="preserve"> is </w:t>
      </w:r>
      <w:r w:rsidR="00793816">
        <w:rPr>
          <w:rFonts w:asciiTheme="majorBidi" w:hAnsiTheme="majorBidi" w:cstheme="majorBidi"/>
          <w:szCs w:val="18"/>
        </w:rPr>
        <w:t>governed</w:t>
      </w:r>
      <w:r w:rsidR="00793816" w:rsidRPr="00B95524">
        <w:rPr>
          <w:rFonts w:asciiTheme="majorBidi" w:hAnsiTheme="majorBidi" w:cstheme="majorBidi"/>
          <w:szCs w:val="18"/>
        </w:rPr>
        <w:t xml:space="preserve"> </w:t>
      </w:r>
      <w:r w:rsidR="00CA22C1" w:rsidRPr="00B95524">
        <w:rPr>
          <w:rFonts w:asciiTheme="majorBidi" w:hAnsiTheme="majorBidi" w:cstheme="majorBidi"/>
          <w:szCs w:val="18"/>
        </w:rPr>
        <w:t>via equation</w:t>
      </w:r>
      <w:r w:rsidR="008F471E" w:rsidRPr="00B95524">
        <w:rPr>
          <w:rFonts w:asciiTheme="majorBidi" w:hAnsiTheme="majorBidi" w:cstheme="majorBidi"/>
          <w:szCs w:val="18"/>
        </w:rPr>
        <w:t xml:space="preserve"> </w:t>
      </w:r>
      <w:r w:rsidR="008F471E" w:rsidRPr="00B95524">
        <w:rPr>
          <w:rFonts w:asciiTheme="majorBidi" w:hAnsiTheme="majorBidi" w:cstheme="majorBidi"/>
          <w:szCs w:val="18"/>
        </w:rPr>
        <w:fldChar w:fldCharType="begin"/>
      </w:r>
      <w:r w:rsidR="008F471E" w:rsidRPr="00B95524">
        <w:rPr>
          <w:rFonts w:asciiTheme="majorBidi" w:hAnsiTheme="majorBidi" w:cstheme="majorBidi"/>
          <w:szCs w:val="18"/>
        </w:rPr>
        <w:instrText xml:space="preserve"> GOTOBUTTON ZEqnNum193374  \* MERGEFORMAT </w:instrText>
      </w:r>
      <w:r w:rsidR="008F471E" w:rsidRPr="00B95524">
        <w:rPr>
          <w:rFonts w:asciiTheme="majorBidi" w:hAnsiTheme="majorBidi" w:cstheme="majorBidi"/>
          <w:szCs w:val="18"/>
        </w:rPr>
        <w:fldChar w:fldCharType="begin"/>
      </w:r>
      <w:r w:rsidR="008F471E" w:rsidRPr="00B95524">
        <w:rPr>
          <w:rFonts w:asciiTheme="majorBidi" w:hAnsiTheme="majorBidi" w:cstheme="majorBidi"/>
          <w:szCs w:val="18"/>
        </w:rPr>
        <w:instrText xml:space="preserve"> REF ZEqnNum193374 \* Charformat \! \* MERGEFORMAT </w:instrText>
      </w:r>
      <w:r w:rsidR="008F471E" w:rsidRPr="00B95524">
        <w:rPr>
          <w:rFonts w:asciiTheme="majorBidi" w:hAnsiTheme="majorBidi" w:cstheme="majorBidi"/>
          <w:szCs w:val="18"/>
        </w:rPr>
        <w:fldChar w:fldCharType="separate"/>
      </w:r>
      <w:r w:rsidR="00A15D39" w:rsidRPr="00A8399C">
        <w:rPr>
          <w:rFonts w:asciiTheme="majorBidi" w:hAnsiTheme="majorBidi" w:cstheme="majorBidi"/>
          <w:szCs w:val="18"/>
        </w:rPr>
        <w:instrText>(</w:instrText>
      </w:r>
      <w:r w:rsidR="00A15D39" w:rsidRPr="001B795E">
        <w:rPr>
          <w:rFonts w:asciiTheme="majorBidi" w:hAnsiTheme="majorBidi" w:cstheme="majorBidi"/>
          <w:szCs w:val="18"/>
        </w:rPr>
        <w:instrText>4)</w:instrText>
      </w:r>
      <w:r w:rsidR="008F471E" w:rsidRPr="00B95524">
        <w:rPr>
          <w:rFonts w:asciiTheme="majorBidi" w:hAnsiTheme="majorBidi" w:cstheme="majorBidi"/>
          <w:szCs w:val="18"/>
        </w:rPr>
        <w:fldChar w:fldCharType="end"/>
      </w:r>
      <w:r w:rsidR="008F471E" w:rsidRPr="00B95524">
        <w:rPr>
          <w:rFonts w:asciiTheme="majorBidi" w:hAnsiTheme="majorBidi" w:cstheme="majorBidi"/>
          <w:szCs w:val="18"/>
        </w:rPr>
        <w:fldChar w:fldCharType="end"/>
      </w:r>
      <w:r w:rsidR="00CA22C1" w:rsidRPr="00B95524">
        <w:rPr>
          <w:rFonts w:asciiTheme="majorBidi" w:hAnsiTheme="majorBidi" w:cstheme="majorBidi"/>
          <w:szCs w:val="18"/>
        </w:rPr>
        <w:t xml:space="preserve">, where </w:t>
      </w:r>
      <w:proofErr w:type="spellStart"/>
      <w:r w:rsidR="00BA2496">
        <w:rPr>
          <w:rFonts w:asciiTheme="majorBidi" w:hAnsiTheme="majorBidi" w:cstheme="majorBidi"/>
          <w:szCs w:val="18"/>
        </w:rPr>
        <w:t>G</w:t>
      </w:r>
      <w:r w:rsidR="00BA2496">
        <w:rPr>
          <w:rFonts w:asciiTheme="majorBidi" w:hAnsiTheme="majorBidi" w:cstheme="majorBidi"/>
          <w:szCs w:val="18"/>
          <w:vertAlign w:val="subscript"/>
        </w:rPr>
        <w:t>c,e</w:t>
      </w:r>
      <w:r w:rsidR="00CA22C1" w:rsidRPr="00BA2496">
        <w:rPr>
          <w:rFonts w:asciiTheme="majorBidi" w:hAnsiTheme="majorBidi" w:cstheme="majorBidi"/>
          <w:szCs w:val="18"/>
          <w:vertAlign w:val="subscript"/>
        </w:rPr>
        <w:t>cc</w:t>
      </w:r>
      <w:proofErr w:type="spellEnd"/>
      <w:r w:rsidR="00CA22C1" w:rsidRPr="00B95524">
        <w:rPr>
          <w:rFonts w:asciiTheme="majorBidi" w:hAnsiTheme="majorBidi" w:cstheme="majorBidi"/>
          <w:szCs w:val="18"/>
        </w:rPr>
        <w:t xml:space="preserve"> is the </w:t>
      </w:r>
      <w:r w:rsidR="00FC5C2C">
        <w:rPr>
          <w:rFonts w:asciiTheme="majorBidi" w:hAnsiTheme="majorBidi" w:cstheme="majorBidi"/>
          <w:szCs w:val="18"/>
        </w:rPr>
        <w:t>control signal</w:t>
      </w:r>
      <w:r w:rsidR="00CA22C1" w:rsidRPr="00B95524">
        <w:rPr>
          <w:rFonts w:asciiTheme="majorBidi" w:hAnsiTheme="majorBidi" w:cstheme="majorBidi"/>
          <w:szCs w:val="18"/>
        </w:rPr>
        <w:t xml:space="preserve"> for eccentric growth.</w:t>
      </w:r>
      <w:r w:rsidR="000B4FB1" w:rsidRPr="00B95524">
        <w:rPr>
          <w:rFonts w:asciiTheme="majorBidi" w:hAnsiTheme="majorBidi" w:cstheme="majorBidi"/>
          <w:szCs w:val="18"/>
        </w:rPr>
        <w:t xml:space="preserve"> </w:t>
      </w:r>
      <w:r w:rsidR="00BD5FE7" w:rsidRPr="00B95524">
        <w:rPr>
          <w:rFonts w:asciiTheme="majorBidi" w:hAnsiTheme="majorBidi" w:cstheme="majorBidi"/>
          <w:szCs w:val="18"/>
        </w:rPr>
        <w:t>According to equation</w:t>
      </w:r>
      <w:r w:rsidR="00E21F99">
        <w:rPr>
          <w:rFonts w:asciiTheme="majorBidi" w:hAnsiTheme="majorBidi" w:cstheme="majorBidi"/>
          <w:szCs w:val="18"/>
        </w:rPr>
        <w:t>s</w:t>
      </w:r>
      <w:r w:rsidR="00F37E3E" w:rsidRPr="00B95524">
        <w:rPr>
          <w:rFonts w:asciiTheme="majorBidi" w:hAnsiTheme="majorBidi" w:cstheme="majorBidi"/>
          <w:szCs w:val="18"/>
        </w:rPr>
        <w:t xml:space="preserve"> </w:t>
      </w:r>
      <w:r w:rsidR="00F37E3E" w:rsidRPr="00B95524">
        <w:rPr>
          <w:rFonts w:asciiTheme="majorBidi" w:hAnsiTheme="majorBidi" w:cstheme="majorBidi"/>
          <w:szCs w:val="18"/>
        </w:rPr>
        <w:fldChar w:fldCharType="begin"/>
      </w:r>
      <w:r w:rsidR="00F37E3E" w:rsidRPr="00B95524">
        <w:rPr>
          <w:rFonts w:asciiTheme="majorBidi" w:hAnsiTheme="majorBidi" w:cstheme="majorBidi"/>
          <w:szCs w:val="18"/>
        </w:rPr>
        <w:instrText xml:space="preserve"> GOTOBUTTON ZEqnNum869589  \* MERGEFORMAT </w:instrText>
      </w:r>
      <w:r w:rsidR="00F37E3E" w:rsidRPr="00B95524">
        <w:rPr>
          <w:rFonts w:asciiTheme="majorBidi" w:hAnsiTheme="majorBidi" w:cstheme="majorBidi"/>
          <w:szCs w:val="18"/>
        </w:rPr>
        <w:fldChar w:fldCharType="begin"/>
      </w:r>
      <w:r w:rsidR="00F37E3E" w:rsidRPr="00B95524">
        <w:rPr>
          <w:rFonts w:asciiTheme="majorBidi" w:hAnsiTheme="majorBidi" w:cstheme="majorBidi"/>
          <w:szCs w:val="18"/>
        </w:rPr>
        <w:instrText xml:space="preserve"> REF ZEqnNum869589 \* Charformat \! \* MERGEFORMAT </w:instrText>
      </w:r>
      <w:r w:rsidR="00F37E3E" w:rsidRPr="00B95524">
        <w:rPr>
          <w:rFonts w:asciiTheme="majorBidi" w:hAnsiTheme="majorBidi" w:cstheme="majorBidi"/>
          <w:szCs w:val="18"/>
        </w:rPr>
        <w:fldChar w:fldCharType="separate"/>
      </w:r>
      <w:r w:rsidR="00A15D39" w:rsidRPr="00A8399C">
        <w:rPr>
          <w:rFonts w:asciiTheme="majorBidi" w:hAnsiTheme="majorBidi" w:cstheme="majorBidi"/>
          <w:szCs w:val="18"/>
        </w:rPr>
        <w:instrText>(</w:instrText>
      </w:r>
      <w:r w:rsidR="00A15D39" w:rsidRPr="001B795E">
        <w:rPr>
          <w:rFonts w:asciiTheme="majorBidi" w:hAnsiTheme="majorBidi" w:cstheme="majorBidi"/>
          <w:szCs w:val="18"/>
        </w:rPr>
        <w:instrText>1)</w:instrText>
      </w:r>
      <w:r w:rsidR="00F37E3E" w:rsidRPr="00B95524">
        <w:rPr>
          <w:rFonts w:asciiTheme="majorBidi" w:hAnsiTheme="majorBidi" w:cstheme="majorBidi"/>
          <w:szCs w:val="18"/>
        </w:rPr>
        <w:fldChar w:fldCharType="end"/>
      </w:r>
      <w:r w:rsidR="00F37E3E" w:rsidRPr="00B95524">
        <w:rPr>
          <w:rFonts w:asciiTheme="majorBidi" w:hAnsiTheme="majorBidi" w:cstheme="majorBidi"/>
          <w:szCs w:val="18"/>
        </w:rPr>
        <w:fldChar w:fldCharType="end"/>
      </w:r>
      <w:r w:rsidR="00E21F99">
        <w:rPr>
          <w:rFonts w:asciiTheme="majorBidi" w:hAnsiTheme="majorBidi" w:cstheme="majorBidi"/>
          <w:szCs w:val="18"/>
        </w:rPr>
        <w:t xml:space="preserve"> - </w:t>
      </w:r>
      <w:r w:rsidR="00E21F99">
        <w:rPr>
          <w:rFonts w:asciiTheme="majorBidi" w:hAnsiTheme="majorBidi" w:cstheme="majorBidi"/>
          <w:szCs w:val="18"/>
        </w:rPr>
        <w:fldChar w:fldCharType="begin"/>
      </w:r>
      <w:r w:rsidR="00E21F99">
        <w:rPr>
          <w:rFonts w:asciiTheme="majorBidi" w:hAnsiTheme="majorBidi" w:cstheme="majorBidi"/>
          <w:szCs w:val="18"/>
        </w:rPr>
        <w:instrText xml:space="preserve"> GOTOBUTTON ZEqnNum193374  \* MERGEFORMAT </w:instrText>
      </w:r>
      <w:r w:rsidR="00E21F99">
        <w:rPr>
          <w:rFonts w:asciiTheme="majorBidi" w:hAnsiTheme="majorBidi" w:cstheme="majorBidi"/>
          <w:szCs w:val="18"/>
        </w:rPr>
        <w:fldChar w:fldCharType="begin"/>
      </w:r>
      <w:r w:rsidR="00E21F99">
        <w:rPr>
          <w:rFonts w:asciiTheme="majorBidi" w:hAnsiTheme="majorBidi" w:cstheme="majorBidi"/>
          <w:szCs w:val="18"/>
        </w:rPr>
        <w:instrText xml:space="preserve"> REF ZEqnNum193374 \* Charformat \! \* MERGEFORMAT </w:instrText>
      </w:r>
      <w:r w:rsidR="00E21F99">
        <w:rPr>
          <w:rFonts w:asciiTheme="majorBidi" w:hAnsiTheme="majorBidi" w:cstheme="majorBidi"/>
          <w:szCs w:val="18"/>
        </w:rPr>
        <w:fldChar w:fldCharType="separate"/>
      </w:r>
      <w:r w:rsidR="00A15D39" w:rsidRPr="00A8399C">
        <w:rPr>
          <w:rFonts w:asciiTheme="majorBidi" w:hAnsiTheme="majorBidi" w:cstheme="majorBidi"/>
          <w:szCs w:val="18"/>
        </w:rPr>
        <w:instrText>(</w:instrText>
      </w:r>
      <w:r w:rsidR="00A15D39" w:rsidRPr="001B795E">
        <w:rPr>
          <w:rFonts w:asciiTheme="majorBidi" w:hAnsiTheme="majorBidi" w:cstheme="majorBidi"/>
          <w:szCs w:val="18"/>
        </w:rPr>
        <w:instrText>4)</w:instrText>
      </w:r>
      <w:r w:rsidR="00E21F99">
        <w:rPr>
          <w:rFonts w:asciiTheme="majorBidi" w:hAnsiTheme="majorBidi" w:cstheme="majorBidi"/>
          <w:szCs w:val="18"/>
        </w:rPr>
        <w:fldChar w:fldCharType="end"/>
      </w:r>
      <w:r w:rsidR="00E21F99">
        <w:rPr>
          <w:rFonts w:asciiTheme="majorBidi" w:hAnsiTheme="majorBidi" w:cstheme="majorBidi"/>
          <w:szCs w:val="18"/>
        </w:rPr>
        <w:fldChar w:fldCharType="end"/>
      </w:r>
      <w:r w:rsidR="00BD5FE7" w:rsidRPr="00B95524">
        <w:rPr>
          <w:rFonts w:asciiTheme="majorBidi" w:hAnsiTheme="majorBidi" w:cstheme="majorBidi"/>
          <w:szCs w:val="18"/>
        </w:rPr>
        <w:t xml:space="preserve">, </w:t>
      </w:r>
      <w:r w:rsidR="00646FF5">
        <w:rPr>
          <w:rFonts w:asciiTheme="majorBidi" w:hAnsiTheme="majorBidi" w:cstheme="majorBidi"/>
          <w:szCs w:val="18"/>
        </w:rPr>
        <w:t xml:space="preserve">the </w:t>
      </w:r>
      <w:r w:rsidR="009F4D3A">
        <w:rPr>
          <w:rFonts w:asciiTheme="majorBidi" w:hAnsiTheme="majorBidi" w:cstheme="majorBidi"/>
          <w:szCs w:val="18"/>
        </w:rPr>
        <w:t>number of half-sarcomeres (</w:t>
      </w:r>
      <w:proofErr w:type="spellStart"/>
      <w:r w:rsidR="009F4D3A">
        <w:rPr>
          <w:rFonts w:asciiTheme="majorBidi" w:hAnsiTheme="majorBidi" w:cstheme="majorBidi"/>
          <w:szCs w:val="18"/>
        </w:rPr>
        <w:t>n</w:t>
      </w:r>
      <w:r w:rsidR="009F4D3A">
        <w:rPr>
          <w:rFonts w:asciiTheme="majorBidi" w:hAnsiTheme="majorBidi" w:cstheme="majorBidi"/>
          <w:szCs w:val="18"/>
          <w:vertAlign w:val="subscript"/>
        </w:rPr>
        <w:t>hs</w:t>
      </w:r>
      <w:proofErr w:type="spellEnd"/>
      <w:r w:rsidR="009F4D3A">
        <w:rPr>
          <w:rFonts w:asciiTheme="majorBidi" w:hAnsiTheme="majorBidi" w:cstheme="majorBidi"/>
          <w:szCs w:val="18"/>
        </w:rPr>
        <w:t xml:space="preserve">) increases </w:t>
      </w:r>
      <w:r w:rsidR="00961B41" w:rsidRPr="009F4D3A">
        <w:rPr>
          <w:rFonts w:asciiTheme="majorBidi" w:hAnsiTheme="majorBidi" w:cstheme="majorBidi"/>
          <w:szCs w:val="18"/>
        </w:rPr>
        <w:t>when</w:t>
      </w:r>
      <w:r w:rsidR="00961B41">
        <w:rPr>
          <w:rFonts w:asciiTheme="majorBidi" w:hAnsiTheme="majorBidi" w:cstheme="majorBidi"/>
          <w:szCs w:val="18"/>
        </w:rPr>
        <w:t xml:space="preserve"> </w:t>
      </w:r>
      <w:proofErr w:type="spellStart"/>
      <w:r w:rsidR="00C31B11">
        <w:rPr>
          <w:rFonts w:asciiTheme="majorBidi" w:hAnsiTheme="majorBidi" w:cstheme="majorBidi"/>
          <w:szCs w:val="18"/>
        </w:rPr>
        <w:t>S</w:t>
      </w:r>
      <w:r w:rsidR="00C31B11">
        <w:rPr>
          <w:rFonts w:asciiTheme="majorBidi" w:hAnsiTheme="majorBidi" w:cstheme="majorBidi"/>
          <w:szCs w:val="18"/>
          <w:vertAlign w:val="subscript"/>
        </w:rPr>
        <w:t>ecc</w:t>
      </w:r>
      <w:proofErr w:type="spellEnd"/>
      <w:r w:rsidR="000C01DF">
        <w:rPr>
          <w:rFonts w:asciiTheme="majorBidi" w:hAnsiTheme="majorBidi" w:cstheme="majorBidi"/>
          <w:szCs w:val="18"/>
        </w:rPr>
        <w:t xml:space="preserve"> </w:t>
      </w:r>
      <w:r w:rsidR="00C31B11">
        <w:rPr>
          <w:rFonts w:asciiTheme="majorBidi" w:hAnsiTheme="majorBidi" w:cstheme="majorBidi"/>
          <w:szCs w:val="18"/>
        </w:rPr>
        <w:t>&gt;</w:t>
      </w:r>
      <w:r w:rsidR="000C01DF">
        <w:rPr>
          <w:rFonts w:asciiTheme="majorBidi" w:hAnsiTheme="majorBidi" w:cstheme="majorBidi"/>
          <w:szCs w:val="18"/>
        </w:rPr>
        <w:t xml:space="preserve"> </w:t>
      </w:r>
      <w:proofErr w:type="spellStart"/>
      <w:r w:rsidR="000C01DF">
        <w:rPr>
          <w:rFonts w:asciiTheme="majorBidi" w:hAnsiTheme="majorBidi" w:cstheme="majorBidi"/>
          <w:szCs w:val="18"/>
        </w:rPr>
        <w:t>S</w:t>
      </w:r>
      <w:r w:rsidR="000C01DF">
        <w:rPr>
          <w:rFonts w:asciiTheme="majorBidi" w:hAnsiTheme="majorBidi" w:cstheme="majorBidi"/>
          <w:szCs w:val="18"/>
          <w:vertAlign w:val="subscript"/>
        </w:rPr>
        <w:t>ecc,set</w:t>
      </w:r>
      <w:proofErr w:type="spellEnd"/>
      <w:r w:rsidR="009F4D3A">
        <w:rPr>
          <w:rFonts w:asciiTheme="majorBidi" w:hAnsiTheme="majorBidi" w:cstheme="majorBidi"/>
          <w:szCs w:val="18"/>
        </w:rPr>
        <w:t xml:space="preserve">, </w:t>
      </w:r>
      <w:r w:rsidR="007C073F">
        <w:rPr>
          <w:rFonts w:asciiTheme="majorBidi" w:hAnsiTheme="majorBidi" w:cstheme="majorBidi"/>
          <w:szCs w:val="18"/>
        </w:rPr>
        <w:t xml:space="preserve">but decreases when </w:t>
      </w:r>
      <w:proofErr w:type="spellStart"/>
      <w:r w:rsidR="007C073F">
        <w:rPr>
          <w:rFonts w:asciiTheme="majorBidi" w:hAnsiTheme="majorBidi" w:cstheme="majorBidi"/>
          <w:szCs w:val="18"/>
        </w:rPr>
        <w:t>S</w:t>
      </w:r>
      <w:r w:rsidR="007C073F">
        <w:rPr>
          <w:rFonts w:asciiTheme="majorBidi" w:hAnsiTheme="majorBidi" w:cstheme="majorBidi"/>
          <w:szCs w:val="18"/>
          <w:vertAlign w:val="subscript"/>
        </w:rPr>
        <w:t>ecc</w:t>
      </w:r>
      <w:proofErr w:type="spellEnd"/>
      <w:r w:rsidR="007C073F">
        <w:rPr>
          <w:rFonts w:asciiTheme="majorBidi" w:hAnsiTheme="majorBidi" w:cstheme="majorBidi"/>
          <w:szCs w:val="18"/>
        </w:rPr>
        <w:t xml:space="preserve"> &lt; </w:t>
      </w:r>
      <w:proofErr w:type="spellStart"/>
      <w:r w:rsidR="007C073F">
        <w:rPr>
          <w:rFonts w:asciiTheme="majorBidi" w:hAnsiTheme="majorBidi" w:cstheme="majorBidi"/>
          <w:szCs w:val="18"/>
        </w:rPr>
        <w:t>S</w:t>
      </w:r>
      <w:r w:rsidR="007C073F">
        <w:rPr>
          <w:rFonts w:asciiTheme="majorBidi" w:hAnsiTheme="majorBidi" w:cstheme="majorBidi"/>
          <w:szCs w:val="18"/>
          <w:vertAlign w:val="subscript"/>
        </w:rPr>
        <w:t>ecc,set</w:t>
      </w:r>
      <w:proofErr w:type="spellEnd"/>
      <w:r w:rsidR="007C073F">
        <w:rPr>
          <w:rFonts w:asciiTheme="majorBidi" w:hAnsiTheme="majorBidi" w:cstheme="majorBidi"/>
          <w:szCs w:val="18"/>
        </w:rPr>
        <w:t>.</w:t>
      </w:r>
    </w:p>
    <w:p w14:paraId="3F3FE4BD" w14:textId="403478C5" w:rsidR="003B434A" w:rsidRPr="00B95524" w:rsidRDefault="003B434A"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C85BF7" w:rsidRPr="00B95524">
        <w:rPr>
          <w:rFonts w:asciiTheme="majorBidi" w:hAnsiTheme="majorBidi" w:cstheme="majorBidi"/>
          <w:position w:val="-24"/>
        </w:rPr>
        <w:object w:dxaOrig="1500" w:dyaOrig="680" w14:anchorId="64720868">
          <v:shape id="_x0000_i1029" type="#_x0000_t75" alt="" style="width:74.2pt;height:33.5pt;mso-width-percent:0;mso-height-percent:0;mso-width-percent:0;mso-height-percent:0" o:ole="">
            <v:imagedata r:id="rId20" o:title=""/>
          </v:shape>
          <o:OLEObject Type="Embed" ProgID="Equation.DSMT4" ShapeID="_x0000_i1029" DrawAspect="Content" ObjectID="_1701684293" r:id="rId21"/>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46" w:name="ZEqnNum193374"/>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4</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46"/>
      <w:r w:rsidRPr="00B95524">
        <w:rPr>
          <w:rFonts w:asciiTheme="majorBidi" w:hAnsiTheme="majorBidi" w:cstheme="majorBidi"/>
        </w:rPr>
        <w:fldChar w:fldCharType="end"/>
      </w:r>
    </w:p>
    <w:p w14:paraId="0D53C573" w14:textId="01AE1A7A" w:rsidR="00D33207" w:rsidRPr="00B95524" w:rsidRDefault="00D33207" w:rsidP="00F34279">
      <w:pPr>
        <w:pStyle w:val="Heading3"/>
        <w:spacing w:line="240" w:lineRule="auto"/>
        <w:rPr>
          <w:rFonts w:asciiTheme="majorBidi" w:hAnsiTheme="majorBidi"/>
        </w:rPr>
      </w:pPr>
      <w:r w:rsidRPr="00B95524">
        <w:rPr>
          <w:rFonts w:asciiTheme="majorBidi" w:hAnsiTheme="majorBidi"/>
        </w:rPr>
        <w:t>Concentric growth</w:t>
      </w:r>
    </w:p>
    <w:p w14:paraId="0F3A5FDD" w14:textId="753767BB" w:rsidR="00491640" w:rsidRPr="00B95524" w:rsidRDefault="002669A8" w:rsidP="00061ABF">
      <w:pPr>
        <w:spacing w:line="240" w:lineRule="auto"/>
        <w:jc w:val="both"/>
        <w:rPr>
          <w:rFonts w:asciiTheme="majorBidi" w:eastAsiaTheme="minorEastAsia" w:hAnsiTheme="majorBidi" w:cstheme="majorBidi"/>
        </w:rPr>
      </w:pPr>
      <w:r>
        <w:rPr>
          <w:rFonts w:asciiTheme="majorBidi" w:hAnsiTheme="majorBidi" w:cstheme="majorBidi"/>
        </w:rPr>
        <w:t>C</w:t>
      </w:r>
      <w:r w:rsidR="00CC228F" w:rsidRPr="00B95524">
        <w:rPr>
          <w:rFonts w:asciiTheme="majorBidi" w:hAnsiTheme="majorBidi" w:cstheme="majorBidi"/>
        </w:rPr>
        <w:t xml:space="preserve">oncentric </w:t>
      </w:r>
      <w:r w:rsidR="00397C58" w:rsidRPr="00B95524">
        <w:rPr>
          <w:rFonts w:asciiTheme="majorBidi" w:hAnsiTheme="majorBidi" w:cstheme="majorBidi"/>
        </w:rPr>
        <w:t xml:space="preserve">growth </w:t>
      </w:r>
      <w:r w:rsidR="0093581E">
        <w:rPr>
          <w:rFonts w:asciiTheme="majorBidi" w:hAnsiTheme="majorBidi" w:cstheme="majorBidi"/>
        </w:rPr>
        <w:t>was</w:t>
      </w:r>
      <w:r>
        <w:rPr>
          <w:rFonts w:asciiTheme="majorBidi" w:hAnsiTheme="majorBidi" w:cstheme="majorBidi"/>
        </w:rPr>
        <w:t xml:space="preserve"> modeled by changing </w:t>
      </w:r>
      <w:commentRangeStart w:id="47"/>
      <w:commentRangeStart w:id="48"/>
      <w:r w:rsidR="00164A5E">
        <w:rPr>
          <w:rFonts w:asciiTheme="majorBidi" w:hAnsiTheme="majorBidi" w:cstheme="majorBidi"/>
        </w:rPr>
        <w:t>the left ventricular</w:t>
      </w:r>
      <w:r w:rsidR="00397C58" w:rsidRPr="00B95524">
        <w:rPr>
          <w:rFonts w:asciiTheme="majorBidi" w:hAnsiTheme="majorBidi" w:cstheme="majorBidi"/>
        </w:rPr>
        <w:t xml:space="preserve"> </w:t>
      </w:r>
      <w:commentRangeEnd w:id="47"/>
      <w:r w:rsidR="00F843E1">
        <w:rPr>
          <w:rStyle w:val="CommentReference"/>
        </w:rPr>
        <w:commentReference w:id="47"/>
      </w:r>
      <w:commentRangeEnd w:id="48"/>
      <w:r w:rsidR="00796ADF">
        <w:rPr>
          <w:rStyle w:val="CommentReference"/>
        </w:rPr>
        <w:commentReference w:id="48"/>
      </w:r>
      <w:r w:rsidR="00491640" w:rsidRPr="00B95524">
        <w:rPr>
          <w:rFonts w:asciiTheme="majorBidi" w:hAnsiTheme="majorBidi" w:cstheme="majorBidi"/>
        </w:rPr>
        <w:t xml:space="preserve"> wall volume</w:t>
      </w:r>
      <w:r w:rsidR="00C30E87" w:rsidRPr="00B95524">
        <w:rPr>
          <w:rFonts w:asciiTheme="majorBidi" w:hAnsiTheme="majorBidi" w:cstheme="majorBidi"/>
        </w:rPr>
        <w:t xml:space="preserve"> (</w:t>
      </w:r>
      <w:proofErr w:type="spellStart"/>
      <w:r w:rsidR="00C30E87" w:rsidRPr="00B95524">
        <w:rPr>
          <w:rFonts w:asciiTheme="majorBidi" w:hAnsiTheme="majorBidi" w:cstheme="majorBidi"/>
        </w:rPr>
        <w:t>V</w:t>
      </w:r>
      <w:r w:rsidR="00C30E87" w:rsidRPr="00B95524">
        <w:rPr>
          <w:rFonts w:asciiTheme="majorBidi" w:hAnsiTheme="majorBidi" w:cstheme="majorBidi"/>
          <w:vertAlign w:val="subscript"/>
        </w:rPr>
        <w:t>wall</w:t>
      </w:r>
      <w:proofErr w:type="spellEnd"/>
      <w:r w:rsidR="00C30E87" w:rsidRPr="00B95524">
        <w:rPr>
          <w:rFonts w:asciiTheme="majorBidi" w:hAnsiTheme="majorBidi" w:cstheme="majorBidi"/>
        </w:rPr>
        <w:t>)</w:t>
      </w:r>
      <w:r w:rsidR="003340CB" w:rsidRPr="00B95524">
        <w:rPr>
          <w:rFonts w:asciiTheme="majorBidi" w:hAnsiTheme="majorBidi" w:cstheme="majorBidi"/>
        </w:rPr>
        <w:t xml:space="preserve"> to mimic the parallel deposition of </w:t>
      </w:r>
      <w:r w:rsidR="00CC228F">
        <w:rPr>
          <w:rFonts w:asciiTheme="majorBidi" w:hAnsiTheme="majorBidi" w:cstheme="majorBidi"/>
        </w:rPr>
        <w:t>half-</w:t>
      </w:r>
      <w:r w:rsidR="00E0315C" w:rsidRPr="00B95524">
        <w:rPr>
          <w:rFonts w:asciiTheme="majorBidi" w:hAnsiTheme="majorBidi" w:cstheme="majorBidi"/>
        </w:rPr>
        <w:t>sarcomeres</w:t>
      </w:r>
      <w:r w:rsidR="007674AA" w:rsidRPr="00B95524">
        <w:rPr>
          <w:rFonts w:asciiTheme="majorBidi" w:hAnsiTheme="majorBidi" w:cstheme="majorBidi"/>
        </w:rPr>
        <w:t>.</w:t>
      </w:r>
      <w:commentRangeStart w:id="49"/>
      <w:commentRangeStart w:id="50"/>
      <w:r w:rsidR="00955E5F" w:rsidRPr="00B95524">
        <w:rPr>
          <w:rFonts w:asciiTheme="majorBidi" w:hAnsiTheme="majorBidi" w:cstheme="majorBidi"/>
        </w:rPr>
        <w:t xml:space="preserve"> </w:t>
      </w:r>
      <w:r w:rsidR="00DF7A51">
        <w:rPr>
          <w:rFonts w:asciiTheme="majorBidi" w:hAnsiTheme="majorBidi" w:cstheme="majorBidi"/>
        </w:rPr>
        <w:t>M</w:t>
      </w:r>
      <w:r w:rsidR="00955E5F" w:rsidRPr="00B95524">
        <w:rPr>
          <w:rFonts w:asciiTheme="majorBidi" w:hAnsiTheme="majorBidi" w:cstheme="majorBidi"/>
        </w:rPr>
        <w:t xml:space="preserve">yosin ATPase </w:t>
      </w:r>
      <w:r w:rsidR="00DF7A51">
        <w:rPr>
          <w:rFonts w:asciiTheme="majorBidi" w:hAnsiTheme="majorBidi" w:cstheme="majorBidi"/>
        </w:rPr>
        <w:t xml:space="preserve">normalized </w:t>
      </w:r>
      <w:r w:rsidR="000D3C00">
        <w:rPr>
          <w:rFonts w:asciiTheme="majorBidi" w:hAnsiTheme="majorBidi" w:cstheme="majorBidi"/>
        </w:rPr>
        <w:t>to</w:t>
      </w:r>
      <w:r w:rsidR="00DF7A51" w:rsidRPr="00B95524">
        <w:rPr>
          <w:rFonts w:asciiTheme="majorBidi" w:hAnsiTheme="majorBidi" w:cstheme="majorBidi"/>
        </w:rPr>
        <w:t xml:space="preserve"> </w:t>
      </w:r>
      <w:r w:rsidR="00B3182A">
        <w:rPr>
          <w:rFonts w:asciiTheme="majorBidi" w:hAnsiTheme="majorBidi" w:cstheme="majorBidi"/>
        </w:rPr>
        <w:t>myofibrillar</w:t>
      </w:r>
      <w:r w:rsidR="009C0718" w:rsidRPr="00B95524">
        <w:rPr>
          <w:rFonts w:asciiTheme="majorBidi" w:hAnsiTheme="majorBidi" w:cstheme="majorBidi"/>
        </w:rPr>
        <w:t xml:space="preserve"> volume</w:t>
      </w:r>
      <w:commentRangeEnd w:id="49"/>
      <w:r w:rsidR="00F843E1">
        <w:rPr>
          <w:rStyle w:val="CommentReference"/>
        </w:rPr>
        <w:commentReference w:id="49"/>
      </w:r>
      <w:commentRangeEnd w:id="50"/>
      <w:r w:rsidR="000D3C00">
        <w:rPr>
          <w:rStyle w:val="CommentReference"/>
        </w:rPr>
        <w:commentReference w:id="50"/>
      </w:r>
      <w:r w:rsidR="009C0718" w:rsidRPr="00B95524">
        <w:rPr>
          <w:rFonts w:asciiTheme="majorBidi" w:hAnsiTheme="majorBidi" w:cstheme="majorBidi"/>
        </w:rPr>
        <w:t xml:space="preserve"> (</w:t>
      </w:r>
      <w:r w:rsidR="0042190C">
        <w:rPr>
          <w:rFonts w:asciiTheme="majorBidi" w:hAnsiTheme="majorBidi" w:cstheme="majorBidi"/>
        </w:rPr>
        <w:t>ATPase/</w:t>
      </w:r>
      <w:proofErr w:type="spellStart"/>
      <w:r w:rsidR="0042190C">
        <w:rPr>
          <w:rFonts w:asciiTheme="majorBidi" w:hAnsiTheme="majorBidi" w:cstheme="majorBidi"/>
        </w:rPr>
        <w:t>V</w:t>
      </w:r>
      <w:r w:rsidR="0042190C">
        <w:rPr>
          <w:rFonts w:asciiTheme="majorBidi" w:hAnsiTheme="majorBidi" w:cstheme="majorBidi"/>
          <w:vertAlign w:val="subscript"/>
        </w:rPr>
        <w:t>myofibrillar</w:t>
      </w:r>
      <w:proofErr w:type="spellEnd"/>
      <w:r w:rsidR="009C0718" w:rsidRPr="00B95524">
        <w:rPr>
          <w:rFonts w:asciiTheme="majorBidi" w:eastAsiaTheme="minorEastAsia" w:hAnsiTheme="majorBidi" w:cstheme="majorBidi"/>
        </w:rPr>
        <w:t xml:space="preserve">) </w:t>
      </w:r>
      <w:r w:rsidR="009B0989" w:rsidRPr="00B95524">
        <w:rPr>
          <w:rFonts w:asciiTheme="majorBidi" w:eastAsiaTheme="minorEastAsia" w:hAnsiTheme="majorBidi" w:cstheme="majorBidi"/>
        </w:rPr>
        <w:t xml:space="preserve">was </w:t>
      </w:r>
      <w:r w:rsidR="00A90E3F">
        <w:rPr>
          <w:rFonts w:asciiTheme="majorBidi" w:eastAsiaTheme="minorEastAsia" w:hAnsiTheme="majorBidi" w:cstheme="majorBidi"/>
        </w:rPr>
        <w:t xml:space="preserve">used as the </w:t>
      </w:r>
      <w:r w:rsidR="00D105F5">
        <w:rPr>
          <w:rFonts w:asciiTheme="majorBidi" w:eastAsiaTheme="minorEastAsia" w:hAnsiTheme="majorBidi" w:cstheme="majorBidi"/>
        </w:rPr>
        <w:t>stimulus</w:t>
      </w:r>
      <w:r w:rsidR="00A90E3F">
        <w:rPr>
          <w:rFonts w:asciiTheme="majorBidi" w:eastAsiaTheme="minorEastAsia" w:hAnsiTheme="majorBidi" w:cstheme="majorBidi"/>
        </w:rPr>
        <w:t xml:space="preserve"> signal for concentric growth </w:t>
      </w:r>
      <w:r w:rsidR="00ED16E8">
        <w:rPr>
          <w:rFonts w:asciiTheme="majorBidi" w:eastAsiaTheme="minorEastAsia" w:hAnsiTheme="majorBidi" w:cstheme="majorBidi"/>
        </w:rPr>
        <w:t>(</w:t>
      </w:r>
      <w:proofErr w:type="spellStart"/>
      <w:r w:rsidR="00ED16E8">
        <w:rPr>
          <w:rFonts w:asciiTheme="majorBidi" w:eastAsiaTheme="minorEastAsia" w:hAnsiTheme="majorBidi" w:cstheme="majorBidi"/>
        </w:rPr>
        <w:t>S</w:t>
      </w:r>
      <w:r w:rsidR="008903A9">
        <w:rPr>
          <w:rFonts w:asciiTheme="majorBidi" w:eastAsiaTheme="minorEastAsia" w:hAnsiTheme="majorBidi" w:cstheme="majorBidi"/>
          <w:vertAlign w:val="subscript"/>
        </w:rPr>
        <w:t>con</w:t>
      </w:r>
      <w:proofErr w:type="spellEnd"/>
      <w:r w:rsidR="008903A9">
        <w:rPr>
          <w:rFonts w:asciiTheme="majorBidi" w:eastAsiaTheme="minorEastAsia" w:hAnsiTheme="majorBidi" w:cstheme="majorBidi"/>
        </w:rPr>
        <w:t>)</w:t>
      </w:r>
      <w:r w:rsidR="0041628F">
        <w:rPr>
          <w:rFonts w:asciiTheme="majorBidi" w:eastAsiaTheme="minorEastAsia" w:hAnsiTheme="majorBidi" w:cstheme="majorBidi"/>
        </w:rPr>
        <w:t xml:space="preserve">. </w:t>
      </w:r>
      <w:r w:rsidR="00AD0A5B">
        <w:rPr>
          <w:rFonts w:asciiTheme="majorBidi" w:eastAsiaTheme="minorEastAsia" w:hAnsiTheme="majorBidi" w:cstheme="majorBidi"/>
        </w:rPr>
        <w:t>The</w:t>
      </w:r>
      <w:r w:rsidR="00061ABF">
        <w:rPr>
          <w:rFonts w:asciiTheme="majorBidi" w:eastAsiaTheme="minorEastAsia" w:hAnsiTheme="majorBidi" w:cstheme="majorBidi"/>
        </w:rPr>
        <w:t xml:space="preserve"> myosin ATPase normalized </w:t>
      </w:r>
      <w:r w:rsidR="00D04A30">
        <w:rPr>
          <w:rFonts w:asciiTheme="majorBidi" w:eastAsiaTheme="minorEastAsia" w:hAnsiTheme="majorBidi" w:cstheme="majorBidi"/>
        </w:rPr>
        <w:t>to</w:t>
      </w:r>
      <w:r w:rsidR="00061ABF">
        <w:rPr>
          <w:rFonts w:asciiTheme="majorBidi" w:eastAsiaTheme="minorEastAsia" w:hAnsiTheme="majorBidi" w:cstheme="majorBidi"/>
        </w:rPr>
        <w:t xml:space="preserve"> myofibrillar volume is </w:t>
      </w:r>
      <w:r w:rsidR="00996731">
        <w:rPr>
          <w:rFonts w:asciiTheme="majorBidi" w:eastAsiaTheme="minorEastAsia" w:hAnsiTheme="majorBidi" w:cstheme="majorBidi"/>
        </w:rPr>
        <w:t>expressed</w:t>
      </w:r>
      <w:r w:rsidR="00061ABF">
        <w:rPr>
          <w:rFonts w:asciiTheme="majorBidi" w:eastAsiaTheme="minorEastAsia" w:hAnsiTheme="majorBidi" w:cstheme="majorBidi"/>
        </w:rPr>
        <w:t xml:space="preserve"> as </w:t>
      </w:r>
      <w:r w:rsidR="00CC228F">
        <w:rPr>
          <w:rFonts w:asciiTheme="majorBidi" w:eastAsiaTheme="minorEastAsia" w:hAnsiTheme="majorBidi" w:cstheme="majorBidi"/>
        </w:rPr>
        <w:t xml:space="preserve"> </w:t>
      </w:r>
    </w:p>
    <w:p w14:paraId="2D101CEE" w14:textId="56EBFA6B" w:rsidR="00471D19" w:rsidRPr="00B95524" w:rsidRDefault="00471D19"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C85BF7" w:rsidRPr="003809C3">
        <w:rPr>
          <w:rFonts w:asciiTheme="majorBidi" w:hAnsiTheme="majorBidi" w:cstheme="majorBidi"/>
          <w:position w:val="-32"/>
        </w:rPr>
        <w:object w:dxaOrig="3120" w:dyaOrig="720" w14:anchorId="11098F42">
          <v:shape id="_x0000_i1028" type="#_x0000_t75" alt="" style="width:156.15pt;height:36.35pt;mso-width-percent:0;mso-height-percent:0;mso-width-percent:0;mso-height-percent:0" o:ole="">
            <v:imagedata r:id="rId22" o:title=""/>
          </v:shape>
          <o:OLEObject Type="Embed" ProgID="Equation.DSMT4" ShapeID="_x0000_i1028" DrawAspect="Content" ObjectID="_1701684294" r:id="rId23"/>
        </w:object>
      </w:r>
      <w:r w:rsidRPr="00B95524">
        <w:rPr>
          <w:rFonts w:asciiTheme="majorBidi" w:hAnsiTheme="majorBidi" w:cstheme="majorBidi"/>
        </w:rPr>
        <w:t xml:space="preserve"> </w:t>
      </w:r>
      <w:r w:rsidRPr="00B95524">
        <w:rPr>
          <w:rFonts w:asciiTheme="majorBidi" w:hAnsiTheme="majorBidi" w:cstheme="majorBidi"/>
        </w:rPr>
        <w:tab/>
      </w:r>
      <w:commentRangeStart w:id="51"/>
      <w:commentRangeStart w:id="52"/>
      <w:commentRangeStart w:id="53"/>
      <w:commentRangeStart w:id="54"/>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55" w:name="ZEqnNum572285"/>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5</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55"/>
      <w:r w:rsidRPr="00B95524">
        <w:rPr>
          <w:rFonts w:asciiTheme="majorBidi" w:hAnsiTheme="majorBidi" w:cstheme="majorBidi"/>
        </w:rPr>
        <w:fldChar w:fldCharType="end"/>
      </w:r>
      <w:commentRangeEnd w:id="51"/>
      <w:r w:rsidR="00101A03">
        <w:rPr>
          <w:rStyle w:val="CommentReference"/>
          <w:noProof w:val="0"/>
        </w:rPr>
        <w:commentReference w:id="51"/>
      </w:r>
      <w:commentRangeEnd w:id="52"/>
      <w:commentRangeEnd w:id="53"/>
      <w:commentRangeEnd w:id="54"/>
      <w:r w:rsidR="0005575D">
        <w:rPr>
          <w:rStyle w:val="CommentReference"/>
          <w:noProof w:val="0"/>
        </w:rPr>
        <w:commentReference w:id="52"/>
      </w:r>
      <w:r w:rsidR="00613521">
        <w:rPr>
          <w:rStyle w:val="CommentReference"/>
          <w:noProof w:val="0"/>
        </w:rPr>
        <w:commentReference w:id="53"/>
      </w:r>
      <w:r w:rsidR="009E603C">
        <w:rPr>
          <w:rStyle w:val="CommentReference"/>
          <w:noProof w:val="0"/>
        </w:rPr>
        <w:commentReference w:id="54"/>
      </w:r>
    </w:p>
    <w:p w14:paraId="7F199EA8" w14:textId="0837296F" w:rsidR="00061ABF" w:rsidRPr="00D52CB5" w:rsidRDefault="00061ABF" w:rsidP="0099467A">
      <w:pPr>
        <w:spacing w:line="240" w:lineRule="auto"/>
        <w:jc w:val="both"/>
        <w:rPr>
          <w:rFonts w:asciiTheme="majorBidi" w:eastAsiaTheme="minorEastAsia" w:hAnsiTheme="majorBidi" w:cstheme="majorBidi"/>
        </w:rPr>
      </w:pPr>
      <w:r>
        <w:rPr>
          <w:rFonts w:asciiTheme="majorBidi" w:eastAsiaTheme="minorEastAsia" w:hAnsiTheme="majorBidi" w:cstheme="majorBidi"/>
        </w:rPr>
        <w:t>w</w:t>
      </w:r>
      <w:r w:rsidRPr="00B95524">
        <w:rPr>
          <w:rFonts w:asciiTheme="majorBidi" w:eastAsiaTheme="minorEastAsia" w:hAnsiTheme="majorBidi" w:cstheme="majorBidi"/>
        </w:rPr>
        <w:t xml:space="preserve">here </w:t>
      </w:r>
      <w:commentRangeStart w:id="56"/>
      <w:commentRangeStart w:id="57"/>
      <w:r w:rsidRPr="00B95524">
        <w:rPr>
          <w:rFonts w:asciiTheme="majorBidi" w:eastAsiaTheme="minorEastAsia" w:hAnsiTheme="majorBidi" w:cstheme="majorBidi"/>
        </w:rPr>
        <w:t>N</w:t>
      </w:r>
      <w:r w:rsidRPr="00B95524">
        <w:rPr>
          <w:rFonts w:asciiTheme="majorBidi" w:eastAsiaTheme="minorEastAsia" w:hAnsiTheme="majorBidi" w:cstheme="majorBidi"/>
          <w:vertAlign w:val="subscript"/>
        </w:rPr>
        <w:t>0</w:t>
      </w:r>
      <w:r w:rsidRPr="00B95524">
        <w:rPr>
          <w:rFonts w:asciiTheme="majorBidi" w:eastAsiaTheme="minorEastAsia" w:hAnsiTheme="majorBidi" w:cstheme="majorBidi"/>
        </w:rPr>
        <w:t xml:space="preserve"> is the </w:t>
      </w:r>
      <w:r>
        <w:rPr>
          <w:rFonts w:asciiTheme="majorBidi" w:eastAsiaTheme="minorEastAsia" w:hAnsiTheme="majorBidi" w:cstheme="majorBidi"/>
        </w:rPr>
        <w:t>number</w:t>
      </w:r>
      <w:r w:rsidRPr="00B95524">
        <w:rPr>
          <w:rFonts w:asciiTheme="majorBidi" w:eastAsiaTheme="minorEastAsia" w:hAnsiTheme="majorBidi" w:cstheme="majorBidi"/>
        </w:rPr>
        <w:t xml:space="preserve"> of myosin heads </w:t>
      </w:r>
      <w:r>
        <w:rPr>
          <w:rFonts w:asciiTheme="majorBidi" w:eastAsiaTheme="minorEastAsia" w:hAnsiTheme="majorBidi" w:cstheme="majorBidi"/>
        </w:rPr>
        <w:t>in a hypothetical half-sarcomere with</w:t>
      </w:r>
      <w:r w:rsidRPr="00B95524">
        <w:rPr>
          <w:rFonts w:asciiTheme="majorBidi" w:eastAsiaTheme="minorEastAsia" w:hAnsiTheme="majorBidi" w:cstheme="majorBidi"/>
        </w:rPr>
        <w:t xml:space="preserve"> a cross section of 1 m</w:t>
      </w:r>
      <w:r w:rsidRPr="00B95524">
        <w:rPr>
          <w:rFonts w:asciiTheme="majorBidi" w:eastAsiaTheme="minorEastAsia" w:hAnsiTheme="majorBidi" w:cstheme="majorBidi"/>
          <w:vertAlign w:val="superscript"/>
        </w:rPr>
        <w:t>2</w:t>
      </w:r>
      <w:commentRangeEnd w:id="56"/>
      <w:r>
        <w:rPr>
          <w:rStyle w:val="CommentReference"/>
        </w:rPr>
        <w:commentReference w:id="56"/>
      </w:r>
      <w:commentRangeEnd w:id="57"/>
      <w:r w:rsidR="009E603C">
        <w:rPr>
          <w:rStyle w:val="CommentReference"/>
        </w:rPr>
        <w:commentReference w:id="57"/>
      </w:r>
      <w:r w:rsidRPr="00B95524">
        <w:rPr>
          <w:rFonts w:asciiTheme="majorBidi" w:eastAsiaTheme="minorEastAsia" w:hAnsiTheme="majorBidi" w:cstheme="majorBidi"/>
        </w:rPr>
        <w:t>, ∆G is the free energy produced by ATP hydrolysis (70 kJ mol</w:t>
      </w:r>
      <w:r w:rsidRPr="00B95524">
        <w:rPr>
          <w:rFonts w:asciiTheme="majorBidi" w:eastAsiaTheme="minorEastAsia" w:hAnsiTheme="majorBidi" w:cstheme="majorBidi"/>
          <w:vertAlign w:val="superscript"/>
        </w:rPr>
        <w:t>-1</w:t>
      </w:r>
      <w:r w:rsidRPr="00B95524">
        <w:rPr>
          <w:rFonts w:asciiTheme="majorBidi" w:eastAsiaTheme="minorEastAsia" w:hAnsiTheme="majorBidi" w:cstheme="majorBidi"/>
        </w:rPr>
        <w:t>), L</w:t>
      </w:r>
      <w:r w:rsidRPr="00B95524">
        <w:rPr>
          <w:rFonts w:asciiTheme="majorBidi" w:eastAsiaTheme="minorEastAsia" w:hAnsiTheme="majorBidi" w:cstheme="majorBidi"/>
          <w:vertAlign w:val="subscript"/>
        </w:rPr>
        <w:t>0</w:t>
      </w:r>
      <w:r w:rsidRPr="00B95524">
        <w:rPr>
          <w:rFonts w:asciiTheme="majorBidi" w:eastAsiaTheme="minorEastAsia" w:hAnsiTheme="majorBidi" w:cstheme="majorBidi"/>
        </w:rPr>
        <w:t xml:space="preserve"> is the reference length of </w:t>
      </w:r>
      <w:r w:rsidR="00AD0A5B">
        <w:rPr>
          <w:rFonts w:asciiTheme="majorBidi" w:eastAsiaTheme="minorEastAsia" w:hAnsiTheme="majorBidi" w:cstheme="majorBidi"/>
        </w:rPr>
        <w:t xml:space="preserve">a </w:t>
      </w:r>
      <w:r w:rsidRPr="00B95524">
        <w:rPr>
          <w:rFonts w:asciiTheme="majorBidi" w:eastAsiaTheme="minorEastAsia" w:hAnsiTheme="majorBidi" w:cstheme="majorBidi"/>
        </w:rPr>
        <w:t xml:space="preserve">half-sarcomere (1.1 </w:t>
      </w:r>
      <w:proofErr w:type="spellStart"/>
      <w:r w:rsidRPr="00B95524">
        <w:rPr>
          <w:rFonts w:asciiTheme="majorBidi" w:eastAsiaTheme="minorEastAsia" w:hAnsiTheme="majorBidi" w:cstheme="majorBidi"/>
        </w:rPr>
        <w:t>μm</w:t>
      </w:r>
      <w:proofErr w:type="spellEnd"/>
      <w:r w:rsidRPr="00B95524">
        <w:rPr>
          <w:rFonts w:asciiTheme="majorBidi" w:eastAsiaTheme="minorEastAsia" w:hAnsiTheme="majorBidi" w:cstheme="majorBidi"/>
        </w:rPr>
        <w:t>), N</w:t>
      </w:r>
      <w:r w:rsidRPr="00B95524">
        <w:rPr>
          <w:rFonts w:asciiTheme="majorBidi" w:eastAsiaTheme="minorEastAsia" w:hAnsiTheme="majorBidi" w:cstheme="majorBidi"/>
          <w:vertAlign w:val="subscript"/>
        </w:rPr>
        <w:t>A</w:t>
      </w:r>
      <w:r w:rsidRPr="00B95524">
        <w:rPr>
          <w:rFonts w:asciiTheme="majorBidi" w:eastAsiaTheme="minorEastAsia" w:hAnsiTheme="majorBidi" w:cstheme="majorBidi"/>
        </w:rPr>
        <w:t xml:space="preserve"> is Avogad</w:t>
      </w:r>
      <w:r>
        <w:rPr>
          <w:rFonts w:asciiTheme="majorBidi" w:eastAsiaTheme="minorEastAsia" w:hAnsiTheme="majorBidi" w:cstheme="majorBidi"/>
        </w:rPr>
        <w:t>r</w:t>
      </w:r>
      <w:r w:rsidRPr="00B95524">
        <w:rPr>
          <w:rFonts w:asciiTheme="majorBidi" w:eastAsiaTheme="minorEastAsia" w:hAnsiTheme="majorBidi" w:cstheme="majorBidi"/>
        </w:rPr>
        <w:t>o’s number (6.02 × 10</w:t>
      </w:r>
      <w:r w:rsidRPr="00B95524">
        <w:rPr>
          <w:rFonts w:asciiTheme="majorBidi" w:eastAsiaTheme="minorEastAsia" w:hAnsiTheme="majorBidi" w:cstheme="majorBidi"/>
          <w:vertAlign w:val="superscript"/>
        </w:rPr>
        <w:t>23</w:t>
      </w:r>
      <w:r w:rsidRPr="00B95524">
        <w:rPr>
          <w:rFonts w:asciiTheme="majorBidi" w:eastAsiaTheme="minorEastAsia" w:hAnsiTheme="majorBidi" w:cstheme="majorBidi"/>
        </w:rPr>
        <w:t xml:space="preserve"> mol</w:t>
      </w:r>
      <w:r w:rsidRPr="00B95524">
        <w:rPr>
          <w:rFonts w:asciiTheme="majorBidi" w:eastAsiaTheme="minorEastAsia" w:hAnsiTheme="majorBidi" w:cstheme="majorBidi"/>
          <w:vertAlign w:val="superscript"/>
        </w:rPr>
        <w:t>-1</w:t>
      </w:r>
      <w:r w:rsidRPr="00B95524">
        <w:rPr>
          <w:rFonts w:asciiTheme="majorBidi" w:eastAsiaTheme="minorEastAsia" w:hAnsiTheme="majorBidi" w:cstheme="majorBidi"/>
        </w:rPr>
        <w:t>), J</w:t>
      </w:r>
      <w:r w:rsidRPr="00B95524">
        <w:rPr>
          <w:rFonts w:asciiTheme="majorBidi" w:eastAsiaTheme="minorEastAsia" w:hAnsiTheme="majorBidi" w:cstheme="majorBidi"/>
          <w:vertAlign w:val="subscript"/>
        </w:rPr>
        <w:t>4</w:t>
      </w:r>
      <w:r w:rsidRPr="00B95524">
        <w:rPr>
          <w:rFonts w:asciiTheme="majorBidi" w:eastAsiaTheme="minorEastAsia" w:hAnsiTheme="majorBidi" w:cstheme="majorBidi"/>
        </w:rPr>
        <w:t xml:space="preserve"> is the detachment </w:t>
      </w:r>
      <w:commentRangeStart w:id="58"/>
      <w:commentRangeStart w:id="59"/>
      <w:r w:rsidRPr="00B95524">
        <w:rPr>
          <w:rFonts w:asciiTheme="majorBidi" w:eastAsiaTheme="minorEastAsia" w:hAnsiTheme="majorBidi" w:cstheme="majorBidi"/>
        </w:rPr>
        <w:t>flux</w:t>
      </w:r>
      <w:r>
        <w:rPr>
          <w:rFonts w:asciiTheme="majorBidi" w:eastAsiaTheme="minorEastAsia" w:hAnsiTheme="majorBidi" w:cstheme="majorBidi"/>
        </w:rPr>
        <w:t xml:space="preserve"> (s</w:t>
      </w:r>
      <w:r>
        <w:rPr>
          <w:rFonts w:asciiTheme="majorBidi" w:eastAsiaTheme="minorEastAsia" w:hAnsiTheme="majorBidi" w:cstheme="majorBidi"/>
          <w:vertAlign w:val="superscript"/>
        </w:rPr>
        <w:t>-1</w:t>
      </w:r>
      <w:r>
        <w:rPr>
          <w:rFonts w:asciiTheme="majorBidi" w:eastAsiaTheme="minorEastAsia" w:hAnsiTheme="majorBidi" w:cstheme="majorBidi"/>
        </w:rPr>
        <w:t>)</w:t>
      </w:r>
      <w:r w:rsidRPr="00B95524">
        <w:rPr>
          <w:rFonts w:asciiTheme="majorBidi" w:eastAsiaTheme="minorEastAsia" w:hAnsiTheme="majorBidi" w:cstheme="majorBidi"/>
        </w:rPr>
        <w:t xml:space="preserve"> </w:t>
      </w:r>
      <w:commentRangeEnd w:id="58"/>
      <w:r>
        <w:rPr>
          <w:rStyle w:val="CommentReference"/>
        </w:rPr>
        <w:commentReference w:id="58"/>
      </w:r>
      <w:commentRangeEnd w:id="59"/>
      <w:r w:rsidR="009E603C">
        <w:rPr>
          <w:rStyle w:val="CommentReference"/>
        </w:rPr>
        <w:commentReference w:id="59"/>
      </w:r>
      <w:r w:rsidRPr="00B95524">
        <w:rPr>
          <w:rFonts w:asciiTheme="majorBidi" w:eastAsiaTheme="minorEastAsia" w:hAnsiTheme="majorBidi" w:cstheme="majorBidi"/>
        </w:rPr>
        <w:t>of myosin heads from</w:t>
      </w:r>
      <w:r>
        <w:rPr>
          <w:rFonts w:asciiTheme="majorBidi" w:eastAsiaTheme="minorEastAsia" w:hAnsiTheme="majorBidi" w:cstheme="majorBidi"/>
        </w:rPr>
        <w:t xml:space="preserve"> the</w:t>
      </w:r>
      <w:r w:rsidRPr="00B95524">
        <w:rPr>
          <w:rFonts w:asciiTheme="majorBidi" w:eastAsiaTheme="minorEastAsia" w:hAnsiTheme="majorBidi" w:cstheme="majorBidi"/>
        </w:rPr>
        <w:t xml:space="preserve"> force generating state (M</w:t>
      </w:r>
      <w:r w:rsidRPr="00B95524">
        <w:rPr>
          <w:rFonts w:asciiTheme="majorBidi" w:eastAsiaTheme="minorEastAsia" w:hAnsiTheme="majorBidi" w:cstheme="majorBidi"/>
          <w:vertAlign w:val="subscript"/>
        </w:rPr>
        <w:t>FG</w:t>
      </w:r>
      <w:r w:rsidRPr="00B95524">
        <w:rPr>
          <w:rFonts w:asciiTheme="majorBidi" w:eastAsiaTheme="minorEastAsia" w:hAnsiTheme="majorBidi" w:cstheme="majorBidi"/>
        </w:rPr>
        <w:t xml:space="preserve">) to </w:t>
      </w:r>
      <w:r>
        <w:rPr>
          <w:rFonts w:asciiTheme="majorBidi" w:eastAsiaTheme="minorEastAsia" w:hAnsiTheme="majorBidi" w:cstheme="majorBidi"/>
        </w:rPr>
        <w:t xml:space="preserve">the </w:t>
      </w:r>
      <w:r w:rsidRPr="00B95524">
        <w:rPr>
          <w:rFonts w:asciiTheme="majorBidi" w:eastAsiaTheme="minorEastAsia" w:hAnsiTheme="majorBidi" w:cstheme="majorBidi"/>
        </w:rPr>
        <w:t>disordered relaxed state (M</w:t>
      </w:r>
      <w:r w:rsidRPr="00B95524">
        <w:rPr>
          <w:rFonts w:asciiTheme="majorBidi" w:eastAsiaTheme="minorEastAsia" w:hAnsiTheme="majorBidi" w:cstheme="majorBidi"/>
          <w:vertAlign w:val="subscript"/>
        </w:rPr>
        <w:t>DRX</w:t>
      </w:r>
      <w:r w:rsidRPr="00B95524">
        <w:rPr>
          <w:rFonts w:asciiTheme="majorBidi" w:eastAsiaTheme="minorEastAsia" w:hAnsiTheme="majorBidi" w:cstheme="majorBidi"/>
        </w:rPr>
        <w:t>)</w:t>
      </w:r>
      <w:r>
        <w:rPr>
          <w:rFonts w:asciiTheme="majorBidi" w:eastAsiaTheme="minorEastAsia" w:hAnsiTheme="majorBidi" w:cstheme="majorBidi"/>
        </w:rPr>
        <w:t>, and x is the potential positions of myosin heads relative to the no-load position</w:t>
      </w:r>
      <w:r w:rsidR="0046778F">
        <w:rPr>
          <w:rFonts w:asciiTheme="majorBidi" w:eastAsiaTheme="minorEastAsia" w:hAnsiTheme="majorBidi" w:cstheme="majorBidi"/>
        </w:rPr>
        <w:t>,</w:t>
      </w:r>
      <w:r>
        <w:rPr>
          <w:rFonts w:asciiTheme="majorBidi" w:eastAsiaTheme="minorEastAsia" w:hAnsiTheme="majorBidi" w:cstheme="majorBidi"/>
        </w:rPr>
        <w:t xml:space="preserve"> which varies from -10 to 10 nm.  </w:t>
      </w:r>
    </w:p>
    <w:p w14:paraId="7905393F" w14:textId="52213FF2" w:rsidR="003B6061" w:rsidRPr="00B95524" w:rsidRDefault="00521C9F" w:rsidP="00272CD8">
      <w:pPr>
        <w:spacing w:line="240" w:lineRule="auto"/>
        <w:ind w:firstLine="720"/>
        <w:jc w:val="both"/>
        <w:rPr>
          <w:rFonts w:asciiTheme="majorBidi" w:hAnsiTheme="majorBidi" w:cstheme="majorBidi"/>
        </w:rPr>
      </w:pPr>
      <w:r w:rsidRPr="00B95524">
        <w:rPr>
          <w:rFonts w:asciiTheme="majorBidi" w:hAnsiTheme="majorBidi" w:cstheme="majorBidi"/>
        </w:rPr>
        <w:t xml:space="preserve">The rate of change in </w:t>
      </w:r>
      <w:proofErr w:type="spellStart"/>
      <w:r w:rsidR="00C24BAF" w:rsidRPr="00B95524">
        <w:rPr>
          <w:rFonts w:asciiTheme="majorBidi" w:hAnsiTheme="majorBidi" w:cstheme="majorBidi"/>
        </w:rPr>
        <w:t>V</w:t>
      </w:r>
      <w:r w:rsidR="00C24BAF" w:rsidRPr="00B95524">
        <w:rPr>
          <w:rFonts w:asciiTheme="majorBidi" w:hAnsiTheme="majorBidi" w:cstheme="majorBidi"/>
          <w:vertAlign w:val="subscript"/>
        </w:rPr>
        <w:t>wall</w:t>
      </w:r>
      <w:proofErr w:type="spellEnd"/>
      <w:r w:rsidR="00C24BAF" w:rsidRPr="00B95524">
        <w:rPr>
          <w:rFonts w:asciiTheme="majorBidi" w:hAnsiTheme="majorBidi" w:cstheme="majorBidi"/>
        </w:rPr>
        <w:t xml:space="preserve"> is defined </w:t>
      </w:r>
      <w:r w:rsidR="009D589B">
        <w:rPr>
          <w:rFonts w:asciiTheme="majorBidi" w:hAnsiTheme="majorBidi" w:cstheme="majorBidi"/>
        </w:rPr>
        <w:t>via</w:t>
      </w:r>
      <w:r w:rsidR="00C24BAF" w:rsidRPr="00B95524">
        <w:rPr>
          <w:rFonts w:asciiTheme="majorBidi" w:hAnsiTheme="majorBidi" w:cstheme="majorBidi"/>
        </w:rPr>
        <w:t xml:space="preserve"> equation </w:t>
      </w:r>
      <w:r w:rsidR="00245035" w:rsidRPr="00B95524">
        <w:rPr>
          <w:rFonts w:asciiTheme="majorBidi" w:hAnsiTheme="majorBidi" w:cstheme="majorBidi"/>
        </w:rPr>
        <w:fldChar w:fldCharType="begin"/>
      </w:r>
      <w:r w:rsidR="00245035" w:rsidRPr="00B95524">
        <w:rPr>
          <w:rFonts w:asciiTheme="majorBidi" w:hAnsiTheme="majorBidi" w:cstheme="majorBidi"/>
        </w:rPr>
        <w:instrText xml:space="preserve"> GOTOBUTTON ZEqnNum428181  \* MERGEFORMAT </w:instrTex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REF ZEqnNum428181 \* Charformat \! \* MERGEFORMAT </w:instrText>
      </w:r>
      <w:r w:rsidR="00FB3AC1" w:rsidRPr="00B95524">
        <w:rPr>
          <w:rFonts w:asciiTheme="majorBidi" w:hAnsiTheme="majorBidi" w:cstheme="majorBidi"/>
        </w:rPr>
        <w:fldChar w:fldCharType="separate"/>
      </w:r>
      <w:r w:rsidR="00CC4679" w:rsidRPr="00B95524">
        <w:rPr>
          <w:rFonts w:asciiTheme="majorBidi" w:hAnsiTheme="majorBidi" w:cstheme="majorBidi"/>
        </w:rPr>
        <w:instrText>(</w:instrText>
      </w:r>
      <w:r w:rsidR="00CC4679">
        <w:rPr>
          <w:rFonts w:asciiTheme="majorBidi" w:hAnsiTheme="majorBidi" w:cstheme="majorBidi"/>
        </w:rPr>
        <w:instrText>6</w:instrText>
      </w:r>
      <w:r w:rsidR="00CC4679" w:rsidRPr="00B95524">
        <w:rPr>
          <w:rFonts w:asciiTheme="majorBidi" w:hAnsiTheme="majorBidi" w:cstheme="majorBidi"/>
        </w:rPr>
        <w:instrText>)</w:instrText>
      </w:r>
      <w:r w:rsidR="00FB3AC1" w:rsidRPr="00B95524">
        <w:rPr>
          <w:rFonts w:asciiTheme="majorBidi" w:hAnsiTheme="majorBidi" w:cstheme="majorBidi"/>
        </w:rPr>
        <w:fldChar w:fldCharType="end"/>
      </w:r>
      <w:r w:rsidR="00245035" w:rsidRPr="00B95524">
        <w:rPr>
          <w:rFonts w:asciiTheme="majorBidi" w:hAnsiTheme="majorBidi" w:cstheme="majorBidi"/>
        </w:rPr>
        <w:fldChar w:fldCharType="end"/>
      </w:r>
      <w:r w:rsidR="00CC228F">
        <w:rPr>
          <w:rFonts w:asciiTheme="majorBidi" w:hAnsiTheme="majorBidi" w:cstheme="majorBidi"/>
        </w:rPr>
        <w:t>,</w:t>
      </w:r>
      <w:r w:rsidR="00C53426" w:rsidRPr="00B95524">
        <w:rPr>
          <w:rFonts w:asciiTheme="majorBidi" w:hAnsiTheme="majorBidi" w:cstheme="majorBidi"/>
        </w:rPr>
        <w:t xml:space="preserve"> which consist</w:t>
      </w:r>
      <w:r w:rsidR="00CC228F">
        <w:rPr>
          <w:rFonts w:asciiTheme="majorBidi" w:hAnsiTheme="majorBidi" w:cstheme="majorBidi"/>
        </w:rPr>
        <w:t>s</w:t>
      </w:r>
      <w:r w:rsidR="00C53426" w:rsidRPr="00B95524">
        <w:rPr>
          <w:rFonts w:asciiTheme="majorBidi" w:hAnsiTheme="majorBidi" w:cstheme="majorBidi"/>
        </w:rPr>
        <w:t xml:space="preserve"> of two components</w:t>
      </w:r>
      <w:r w:rsidR="00C24BAF" w:rsidRPr="00B95524">
        <w:rPr>
          <w:rFonts w:asciiTheme="majorBidi" w:hAnsiTheme="majorBidi" w:cstheme="majorBidi"/>
        </w:rPr>
        <w:t>.</w:t>
      </w:r>
      <w:r w:rsidR="00781CC6" w:rsidRPr="00B95524">
        <w:rPr>
          <w:rFonts w:asciiTheme="majorBidi" w:hAnsiTheme="majorBidi" w:cstheme="majorBidi"/>
        </w:rPr>
        <w:t xml:space="preserve"> The first component</w:t>
      </w:r>
      <w:r w:rsidR="005B3E80">
        <w:rPr>
          <w:rFonts w:asciiTheme="majorBidi" w:hAnsiTheme="majorBidi" w:cstheme="majorBidi"/>
        </w:rPr>
        <w:t xml:space="preserve">, </w:t>
      </w:r>
      <w:proofErr w:type="spellStart"/>
      <w:r w:rsidR="002C544C">
        <w:rPr>
          <w:rFonts w:asciiTheme="majorBidi" w:hAnsiTheme="majorBidi" w:cstheme="majorBidi"/>
        </w:rPr>
        <w:t>G</w:t>
      </w:r>
      <w:r w:rsidR="002C544C">
        <w:rPr>
          <w:rFonts w:asciiTheme="majorBidi" w:hAnsiTheme="majorBidi" w:cstheme="majorBidi"/>
          <w:vertAlign w:val="subscript"/>
        </w:rPr>
        <w:t>c,con</w:t>
      </w:r>
      <w:proofErr w:type="spellEnd"/>
      <w:r w:rsidR="005B3E80">
        <w:rPr>
          <w:rFonts w:asciiTheme="majorBidi" w:hAnsiTheme="majorBidi" w:cstheme="majorBidi"/>
        </w:rPr>
        <w:t xml:space="preserve">, </w:t>
      </w:r>
      <w:r w:rsidR="00C64663">
        <w:rPr>
          <w:rFonts w:asciiTheme="majorBidi" w:hAnsiTheme="majorBidi" w:cstheme="majorBidi"/>
        </w:rPr>
        <w:t>responds to</w:t>
      </w:r>
      <w:r w:rsidR="00951BCD">
        <w:rPr>
          <w:rFonts w:asciiTheme="majorBidi" w:hAnsiTheme="majorBidi" w:cstheme="majorBidi"/>
        </w:rPr>
        <w:t xml:space="preserve"> the corresponding change in </w:t>
      </w:r>
      <w:proofErr w:type="spellStart"/>
      <w:r w:rsidR="00951BCD">
        <w:rPr>
          <w:rFonts w:asciiTheme="majorBidi" w:hAnsiTheme="majorBidi" w:cstheme="majorBidi"/>
        </w:rPr>
        <w:t>S</w:t>
      </w:r>
      <w:r w:rsidR="00951BCD">
        <w:rPr>
          <w:rFonts w:asciiTheme="majorBidi" w:hAnsiTheme="majorBidi" w:cstheme="majorBidi"/>
          <w:vertAlign w:val="subscript"/>
        </w:rPr>
        <w:t>con</w:t>
      </w:r>
      <w:proofErr w:type="spellEnd"/>
      <w:r w:rsidR="000E7941">
        <w:rPr>
          <w:rFonts w:asciiTheme="majorBidi" w:hAnsiTheme="majorBidi" w:cstheme="majorBidi"/>
        </w:rPr>
        <w:t xml:space="preserve">, </w:t>
      </w:r>
      <w:r w:rsidR="00CC228F">
        <w:rPr>
          <w:rFonts w:asciiTheme="majorBidi" w:hAnsiTheme="majorBidi" w:cstheme="majorBidi"/>
        </w:rPr>
        <w:t>w</w:t>
      </w:r>
      <w:r w:rsidR="004E7DB5" w:rsidRPr="00B95524">
        <w:rPr>
          <w:rFonts w:asciiTheme="majorBidi" w:hAnsiTheme="majorBidi" w:cstheme="majorBidi"/>
        </w:rPr>
        <w:t>hereas the second component</w:t>
      </w:r>
      <w:r w:rsidR="005B3E80">
        <w:rPr>
          <w:rFonts w:asciiTheme="majorBidi" w:hAnsiTheme="majorBidi" w:cstheme="majorBidi"/>
        </w:rPr>
        <w:t xml:space="preserve">, </w:t>
      </w:r>
      <w:proofErr w:type="spellStart"/>
      <w:r w:rsidR="004D58C5">
        <w:rPr>
          <w:rFonts w:asciiTheme="majorBidi" w:hAnsiTheme="majorBidi" w:cstheme="majorBidi"/>
        </w:rPr>
        <w:t>G</w:t>
      </w:r>
      <w:r w:rsidR="004D58C5">
        <w:rPr>
          <w:rFonts w:asciiTheme="majorBidi" w:hAnsiTheme="majorBidi" w:cstheme="majorBidi"/>
          <w:vertAlign w:val="subscript"/>
        </w:rPr>
        <w:t>c,ecc</w:t>
      </w:r>
      <w:proofErr w:type="spellEnd"/>
      <w:r w:rsidR="005B3E80">
        <w:rPr>
          <w:rFonts w:asciiTheme="majorBidi" w:hAnsiTheme="majorBidi" w:cstheme="majorBidi"/>
        </w:rPr>
        <w:t xml:space="preserve">, </w:t>
      </w:r>
      <w:r w:rsidR="004E7DB5" w:rsidRPr="00B95524">
        <w:rPr>
          <w:rFonts w:asciiTheme="majorBidi" w:hAnsiTheme="majorBidi" w:cstheme="majorBidi"/>
        </w:rPr>
        <w:t xml:space="preserve">incorporates </w:t>
      </w:r>
      <w:r w:rsidR="00E20C5F" w:rsidRPr="00B95524">
        <w:rPr>
          <w:rFonts w:asciiTheme="majorBidi" w:hAnsiTheme="majorBidi" w:cstheme="majorBidi"/>
        </w:rPr>
        <w:t xml:space="preserve">the proportional change </w:t>
      </w:r>
      <w:r w:rsidR="008C571E">
        <w:rPr>
          <w:rFonts w:asciiTheme="majorBidi" w:hAnsiTheme="majorBidi" w:cstheme="majorBidi"/>
        </w:rPr>
        <w:t xml:space="preserve">due </w:t>
      </w:r>
      <w:r w:rsidR="0062026F">
        <w:rPr>
          <w:rFonts w:asciiTheme="majorBidi" w:hAnsiTheme="majorBidi" w:cstheme="majorBidi"/>
        </w:rPr>
        <w:t xml:space="preserve">to </w:t>
      </w:r>
      <w:r w:rsidR="00756182">
        <w:rPr>
          <w:rFonts w:asciiTheme="majorBidi" w:hAnsiTheme="majorBidi" w:cstheme="majorBidi"/>
        </w:rPr>
        <w:t xml:space="preserve">the </w:t>
      </w:r>
      <w:r w:rsidR="00E20C5F" w:rsidRPr="00B95524">
        <w:rPr>
          <w:rFonts w:asciiTheme="majorBidi" w:hAnsiTheme="majorBidi" w:cstheme="majorBidi"/>
        </w:rPr>
        <w:t xml:space="preserve">eccentric growth </w:t>
      </w:r>
      <w:r w:rsidR="00F9372C" w:rsidRPr="00B95524">
        <w:rPr>
          <w:rFonts w:asciiTheme="majorBidi" w:hAnsiTheme="majorBidi" w:cstheme="majorBidi"/>
        </w:rPr>
        <w:fldChar w:fldCharType="begin"/>
      </w:r>
      <w:r w:rsidR="00CF3478">
        <w:rPr>
          <w:rFonts w:asciiTheme="majorBidi" w:hAnsiTheme="majorBidi" w:cstheme="majorBidi"/>
        </w:rPr>
        <w:instrText xml:space="preserve"> ADDIN EN.CITE &lt;EndNote&gt;&lt;Cite&gt;&lt;Author&gt;Pitoulis&lt;/Author&gt;&lt;Year&gt;2020&lt;/Year&gt;&lt;RecNum&gt;3&lt;/RecNum&gt;&lt;DisplayText&gt;(Pitoulis and Terracciano, 2020)&lt;/DisplayText&gt;&lt;record&gt;&lt;rec-number&gt;3&lt;/rec-number&gt;&lt;foreign-keys&gt;&lt;key app="EN" db-id="xfaazxx2fstraqetp5xxt2ff0zvrrftv0drf" timestamp="1633530283"&gt;3&lt;/key&gt;&lt;/foreign-keys&gt;&lt;ref-type name="Journal Article"&gt;17&lt;/ref-type&gt;&lt;contributors&gt;&lt;authors&gt;&lt;author&gt;Pitoulis, F. G.&lt;/author&gt;&lt;author&gt;Terracciano, C. M.&lt;/author&gt;&lt;/authors&gt;&lt;/contributors&gt;&lt;auth-address&gt;Myocardial Function, National Heart and Lung Institute, Imperial College London, London, United Kingdom.&lt;/auth-address&gt;&lt;titles&gt;&lt;title&gt;Heart Plasticity in Response to Pressure- and Volume-Overload: A Review of Findings in Compensated and Decompensated Phenotypes&lt;/title&gt;&lt;secondary-title&gt;Front Physiol&lt;/secondary-title&gt;&lt;/titles&gt;&lt;periodical&gt;&lt;full-title&gt;Front Physiol&lt;/full-title&gt;&lt;/periodical&gt;&lt;pages&gt;92&lt;/pages&gt;&lt;volume&gt;11&lt;/volume&gt;&lt;edition&gt;2020/03/03&lt;/edition&gt;&lt;keywords&gt;&lt;keyword&gt;concentric hypertrophy&lt;/keyword&gt;&lt;keyword&gt;eccentric hypertrophy&lt;/keyword&gt;&lt;keyword&gt;heart failure&lt;/keyword&gt;&lt;keyword&gt;mechanical load&lt;/keyword&gt;&lt;keyword&gt;myocardial remodeling&lt;/keyword&gt;&lt;keyword&gt;myocardial slices&lt;/keyword&gt;&lt;keyword&gt;pressure overload&lt;/keyword&gt;&lt;keyword&gt;volume overload&lt;/keyword&gt;&lt;/keywords&gt;&lt;dates&gt;&lt;year&gt;2020&lt;/year&gt;&lt;/dates&gt;&lt;isbn&gt;1664-042X (Print)&amp;#xD;1664-042X (Linking)&lt;/isbn&gt;&lt;accession-num&gt;32116796&lt;/accession-num&gt;&lt;urls&gt;&lt;related-urls&gt;&lt;url&gt;https://www.ncbi.nlm.nih.gov/pubmed/32116796&lt;/url&gt;&lt;/related-urls&gt;&lt;/urls&gt;&lt;custom2&gt;PMC7031419&lt;/custom2&gt;&lt;electronic-resource-num&gt;10.3389/fphys.2020.00092&lt;/electronic-resource-num&gt;&lt;/record&gt;&lt;/Cite&gt;&lt;/EndNote&gt;</w:instrText>
      </w:r>
      <w:r w:rsidR="00F9372C" w:rsidRPr="00B95524">
        <w:rPr>
          <w:rFonts w:asciiTheme="majorBidi" w:hAnsiTheme="majorBidi" w:cstheme="majorBidi"/>
        </w:rPr>
        <w:fldChar w:fldCharType="separate"/>
      </w:r>
      <w:r w:rsidR="00CF3478">
        <w:rPr>
          <w:rFonts w:asciiTheme="majorBidi" w:hAnsiTheme="majorBidi" w:cstheme="majorBidi"/>
          <w:noProof/>
        </w:rPr>
        <w:t>(Pitoulis and Terracciano, 2020)</w:t>
      </w:r>
      <w:r w:rsidR="00F9372C" w:rsidRPr="00B95524">
        <w:rPr>
          <w:rFonts w:asciiTheme="majorBidi" w:hAnsiTheme="majorBidi" w:cstheme="majorBidi"/>
        </w:rPr>
        <w:fldChar w:fldCharType="end"/>
      </w:r>
      <w:r w:rsidR="00E20C5F" w:rsidRPr="00B95524">
        <w:rPr>
          <w:rFonts w:asciiTheme="majorBidi" w:hAnsiTheme="majorBidi" w:cstheme="majorBidi"/>
        </w:rPr>
        <w:t xml:space="preserve">. </w:t>
      </w:r>
    </w:p>
    <w:p w14:paraId="30A3D573" w14:textId="07F60CC2" w:rsidR="0035507A" w:rsidRPr="00D94A3A" w:rsidRDefault="00245035" w:rsidP="00D94A3A">
      <w:pPr>
        <w:pStyle w:val="MTDisplayEquation"/>
        <w:spacing w:line="240" w:lineRule="auto"/>
        <w:rPr>
          <w:rFonts w:asciiTheme="majorBidi" w:hAnsiTheme="majorBidi" w:cstheme="majorBidi"/>
        </w:rPr>
      </w:pPr>
      <w:r w:rsidRPr="00B95524">
        <w:rPr>
          <w:rFonts w:asciiTheme="majorBidi" w:hAnsiTheme="majorBidi" w:cstheme="majorBidi"/>
        </w:rPr>
        <w:tab/>
      </w:r>
      <w:r w:rsidR="00C85BF7" w:rsidRPr="00B95524">
        <w:rPr>
          <w:rFonts w:asciiTheme="majorBidi" w:hAnsiTheme="majorBidi" w:cstheme="majorBidi"/>
          <w:position w:val="-24"/>
        </w:rPr>
        <w:object w:dxaOrig="2720" w:dyaOrig="680" w14:anchorId="528935B3">
          <v:shape id="_x0000_i1027" type="#_x0000_t75" alt="" style="width:136.15pt;height:33.5pt;mso-width-percent:0;mso-height-percent:0;mso-width-percent:0;mso-height-percent:0" o:ole="">
            <v:imagedata r:id="rId24" o:title=""/>
          </v:shape>
          <o:OLEObject Type="Embed" ProgID="Equation.DSMT4" ShapeID="_x0000_i1027" DrawAspect="Content" ObjectID="_1701684295" r:id="rId25"/>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60" w:name="ZEqnNum428181"/>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6</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60"/>
      <w:r w:rsidRPr="00B95524">
        <w:rPr>
          <w:rFonts w:asciiTheme="majorBidi" w:hAnsiTheme="majorBidi" w:cstheme="majorBidi"/>
        </w:rPr>
        <w:fldChar w:fldCharType="end"/>
      </w:r>
    </w:p>
    <w:p w14:paraId="06934598" w14:textId="470545AE" w:rsidR="0035507A" w:rsidRPr="004C64A3" w:rsidRDefault="0035507A" w:rsidP="00D52CB5">
      <w:pPr>
        <w:pStyle w:val="Heading2"/>
      </w:pPr>
      <w:commentRangeStart w:id="61"/>
      <w:r w:rsidRPr="004377BA">
        <w:t xml:space="preserve">Implementation and computer code </w:t>
      </w:r>
      <w:commentRangeEnd w:id="61"/>
      <w:r w:rsidR="00550280">
        <w:rPr>
          <w:rStyle w:val="CommentReference"/>
          <w:rFonts w:eastAsiaTheme="minorHAnsi" w:cstheme="minorBidi"/>
          <w:b w:val="0"/>
        </w:rPr>
        <w:commentReference w:id="61"/>
      </w:r>
    </w:p>
    <w:p w14:paraId="304EED44" w14:textId="0CD5B6B1" w:rsidR="008A10C5" w:rsidRDefault="008A10C5" w:rsidP="00F34279">
      <w:pPr>
        <w:spacing w:line="240" w:lineRule="auto"/>
        <w:jc w:val="both"/>
        <w:rPr>
          <w:rStyle w:val="Hyperlink"/>
        </w:rPr>
      </w:pPr>
      <w:r>
        <w:t xml:space="preserve">The code </w:t>
      </w:r>
      <w:r w:rsidR="00927AF8">
        <w:t>was</w:t>
      </w:r>
      <w:r>
        <w:t xml:space="preserve"> written </w:t>
      </w:r>
      <w:r w:rsidR="00927AF8">
        <w:t xml:space="preserve">in </w:t>
      </w:r>
      <w:r w:rsidR="00F64D46">
        <w:t xml:space="preserve">Python </w:t>
      </w:r>
      <w:r w:rsidR="00927AF8">
        <w:t xml:space="preserve">using </w:t>
      </w:r>
      <w:proofErr w:type="spellStart"/>
      <w:r w:rsidR="00F833F2">
        <w:t>Numpy</w:t>
      </w:r>
      <w:proofErr w:type="spellEnd"/>
      <w:r w:rsidR="0063562C">
        <w:t xml:space="preserve"> </w:t>
      </w:r>
      <w:r w:rsidR="005B67E8">
        <w:fldChar w:fldCharType="begin"/>
      </w:r>
      <w:r w:rsidR="00CF3478">
        <w:instrText xml:space="preserve"> ADDIN EN.CITE &lt;EndNote&gt;&lt;Cite&gt;&lt;Author&gt;Van der Walt&lt;/Author&gt;&lt;Year&gt;2011&lt;/Year&gt;&lt;RecNum&gt;88&lt;/RecNum&gt;&lt;DisplayText&gt;(Van der Walt et al., 2011)&lt;/DisplayText&gt;&lt;record&gt;&lt;rec-number&gt;88&lt;/rec-number&gt;&lt;foreign-keys&gt;&lt;key app="EN" db-id="xfaazxx2fstraqetp5xxt2ff0zvrrftv0drf" timestamp="1635270413"&gt;88&lt;/key&gt;&lt;/foreign-keys&gt;&lt;ref-type name="Journal Article"&gt;17&lt;/ref-type&gt;&lt;contributors&gt;&lt;authors&gt;&lt;author&gt;Van der Walt, S.&lt;/author&gt;&lt;author&gt;Colbert, S.C.&lt;/author&gt;&lt;author&gt;Varoquaux, G.&lt;/author&gt;&lt;/authors&gt;&lt;/contributors&gt;&lt;titles&gt;&lt;title&gt;The NumPy array: a structure for efficient numerical computation&lt;/title&gt;&lt;secondary-title&gt;arXiv&lt;/secondary-title&gt;&lt;/titles&gt;&lt;periodical&gt;&lt;full-title&gt;arXiv&lt;/full-title&gt;&lt;/periodical&gt;&lt;dates&gt;&lt;year&gt;2011&lt;/year&gt;&lt;/dates&gt;&lt;urls&gt;&lt;/urls&gt;&lt;electronic-resource-num&gt;10.1109/MCSE.2011.37&lt;/electronic-resource-num&gt;&lt;/record&gt;&lt;/Cite&gt;&lt;/EndNote&gt;</w:instrText>
      </w:r>
      <w:r w:rsidR="005B67E8">
        <w:fldChar w:fldCharType="separate"/>
      </w:r>
      <w:r w:rsidR="00CF3478">
        <w:rPr>
          <w:noProof/>
        </w:rPr>
        <w:t>(Van der Walt et al., 2011)</w:t>
      </w:r>
      <w:r w:rsidR="005B67E8">
        <w:fldChar w:fldCharType="end"/>
      </w:r>
      <w:r w:rsidR="00AE3AFE">
        <w:t>,</w:t>
      </w:r>
      <w:r w:rsidR="001F6D77">
        <w:t xml:space="preserve"> </w:t>
      </w:r>
      <w:proofErr w:type="spellStart"/>
      <w:r w:rsidR="00F833F2">
        <w:t>Scipy</w:t>
      </w:r>
      <w:proofErr w:type="spellEnd"/>
      <w:r w:rsidR="006F3AF0">
        <w:t xml:space="preserve"> </w:t>
      </w:r>
      <w:r w:rsidR="00951356">
        <w:fldChar w:fldCharType="begin">
          <w:fldData xml:space="preserve">PEVuZE5vdGU+PENpdGU+PEF1dGhvcj5WaXJ0YW5lbjwvQXV0aG9yPjxZZWFyPjIwMjA8L1llYXI+
PFJlY051bT44OTwvUmVjTnVtPjxEaXNwbGF5VGV4dD4oVmlydGFuZW4gZXQgYWwuLCAyMDIwKTwv
RGlzcGxheVRleHQ+PHJlY29yZD48cmVjLW51bWJlcj44OTwvcmVjLW51bWJlcj48Zm9yZWlnbi1r
ZXlzPjxrZXkgYXBwPSJFTiIgZGItaWQ9InhmYWF6eHgyZnN0cmFxZXRwNXh4dDJmZjB6dnJyZnR2
MGRyZiIgdGltZXN0YW1wPSIxNjM1MjcwNTA1Ij44OTwva2V5PjwvZm9yZWlnbi1rZXlzPjxyZWYt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YXV0aG9yPnZhbiBNdWxicmVndCwgUC48L2F1dGhvcj48YXV0aG9yPlNjaVB5LCBDb250cmlidXRv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</w:fldData>
        </w:fldChar>
      </w:r>
      <w:r w:rsidR="00CF3478">
        <w:instrText xml:space="preserve"> ADDIN EN.CITE </w:instrText>
      </w:r>
      <w:r w:rsidR="00CF3478">
        <w:fldChar w:fldCharType="begin">
          <w:fldData xml:space="preserve">PEVuZE5vdGU+PENpdGU+PEF1dGhvcj5WaXJ0YW5lbjwvQXV0aG9yPjxZZWFyPjIwMjA8L1llYXI+
PFJlY051bT44OTwvUmVjTnVtPjxEaXNwbGF5VGV4dD4oVmlydGFuZW4gZXQgYWwuLCAyMDIwKTwv
RGlzcGxheVRleHQ+PHJlY29yZD48cmVjLW51bWJlcj44OTwvcmVjLW51bWJlcj48Zm9yZWlnbi1r
ZXlzPjxrZXkgYXBwPSJFTiIgZGItaWQ9InhmYWF6eHgyZnN0cmFxZXRwNXh4dDJmZjB6dnJyZnR2
MGRyZiIgdGltZXN0YW1wPSIxNjM1MjcwNTA1Ij44OTwva2V5PjwvZm9yZWlnbi1rZXlzPjxyZWYt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YXV0aG9yPnZhbiBNdWxicmVndCwgUC48L2F1dGhvcj48YXV0aG9yPlNjaVB5LCBDb250cmlidXRv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</w:fldData>
        </w:fldChar>
      </w:r>
      <w:r w:rsidR="00CF3478">
        <w:instrText xml:space="preserve"> ADDIN EN.CITE.DATA </w:instrText>
      </w:r>
      <w:r w:rsidR="00CF3478">
        <w:fldChar w:fldCharType="end"/>
      </w:r>
      <w:r w:rsidR="00951356">
        <w:fldChar w:fldCharType="separate"/>
      </w:r>
      <w:r w:rsidR="00CF3478">
        <w:rPr>
          <w:noProof/>
        </w:rPr>
        <w:t>(Virtanen et al., 2020)</w:t>
      </w:r>
      <w:r w:rsidR="00951356">
        <w:fldChar w:fldCharType="end"/>
      </w:r>
      <w:r w:rsidR="00F833F2">
        <w:t>, and pandas</w:t>
      </w:r>
      <w:r w:rsidR="00B94287">
        <w:t xml:space="preserve"> </w:t>
      </w:r>
      <w:r w:rsidR="00B94287">
        <w:fldChar w:fldCharType="begin"/>
      </w:r>
      <w:r w:rsidR="00CF3478">
        <w:instrText xml:space="preserve"> ADDIN EN.CITE &lt;EndNote&gt;&lt;Cite&gt;&lt;Author&gt;Reback&lt;/Author&gt;&lt;Year&gt;2021&lt;/Year&gt;&lt;RecNum&gt;90&lt;/RecNum&gt;&lt;DisplayText&gt;(Reback et al., 2021)&lt;/DisplayText&gt;&lt;record&gt;&lt;rec-number&gt;90&lt;/rec-number&gt;&lt;foreign-keys&gt;&lt;key app="EN" db-id="xfaazxx2fstraqetp5xxt2ff0zvrrftv0drf" timestamp="1635270700"&gt;90&lt;/key&gt;&lt;/foreign-keys&gt;&lt;ref-type name="Journal Article"&gt;17&lt;/ref-type&gt;&lt;contributors&gt;&lt;authors&gt;&lt;author&gt;Reback, J.&lt;/author&gt;&lt;author&gt;jbrockmendel.&lt;/author&gt;&lt;author&gt;McKinney, W.&lt;/author&gt;&lt;author&gt;et al.&lt;/author&gt;&lt;/authors&gt;&lt;/contributors&gt;&lt;titles&gt;&lt;title&gt;pandas-dev/pandas: Pandas 1.3.2. &lt;/title&gt;&lt;/titles&gt;&lt;dates&gt;&lt;year&gt;2021&lt;/year&gt;&lt;/dates&gt;&lt;urls&gt;&lt;related-urls&gt;&lt;url&gt;https://doi.org/10.5281/zenodo.5203279&lt;/url&gt;&lt;/related-urls&gt;&lt;/urls&gt;&lt;/record&gt;&lt;/Cite&gt;&lt;Cite&gt;&lt;Author&gt;Reback&lt;/Author&gt;&lt;Year&gt;2021&lt;/Year&gt;&lt;RecNum&gt;90&lt;/RecNum&gt;&lt;record&gt;&lt;rec-number&gt;90&lt;/rec-number&gt;&lt;foreign-keys&gt;&lt;key app="EN" db-id="xfaazxx2fstraqetp5xxt2ff0zvrrftv0drf" timestamp="1635270700"&gt;90&lt;/key&gt;&lt;/foreign-keys&gt;&lt;ref-type name="Journal Article"&gt;17&lt;/ref-type&gt;&lt;contributors&gt;&lt;authors&gt;&lt;author&gt;Reback, J.&lt;/author&gt;&lt;author&gt;jbrockmendel.&lt;/author&gt;&lt;author&gt;McKinney, W.&lt;/author&gt;&lt;author&gt;et al.&lt;/author&gt;&lt;/authors&gt;&lt;/contributors&gt;&lt;titles&gt;&lt;title&gt;pandas-dev/pandas: Pandas 1.3.2. &lt;/title&gt;&lt;/titles&gt;&lt;dates&gt;&lt;year&gt;2021&lt;/year&gt;&lt;/dates&gt;&lt;urls&gt;&lt;related-urls&gt;&lt;url&gt;https://doi.org/10.5281/zenodo.5203279&lt;/url&gt;&lt;/related-urls&gt;&lt;/urls&gt;&lt;/record&gt;&lt;/Cite&gt;&lt;Cite&gt;&lt;Author&gt;Reback&lt;/Author&gt;&lt;Year&gt;2021&lt;/Year&gt;&lt;RecNum&gt;90&lt;/RecNum&gt;&lt;record&gt;&lt;rec-number&gt;90&lt;/rec-number&gt;&lt;foreign-keys&gt;&lt;key app="EN" db-id="xfaazxx2fstraqetp5xxt2ff0zvrrftv0drf" timestamp="1635270700"&gt;90&lt;/key&gt;&lt;/foreign-keys&gt;&lt;ref-type name="Journal Article"&gt;17&lt;/ref-type&gt;&lt;contributors&gt;&lt;authors&gt;&lt;author&gt;Reback, J.&lt;/author&gt;&lt;author&gt;jbrockmendel.&lt;/author&gt;&lt;author&gt;McKinney, W.&lt;/author&gt;&lt;author&gt;et al.&lt;/author&gt;&lt;/authors&gt;&lt;/contributors&gt;&lt;titles&gt;&lt;title&gt;pandas-dev/pandas: Pandas 1.3.2. &lt;/title&gt;&lt;/titles&gt;&lt;dates&gt;&lt;year&gt;2021&lt;/year&gt;&lt;/dates&gt;&lt;urls&gt;&lt;related-urls&gt;&lt;url&gt;https://doi.org/10.5281/zenodo.5203279&lt;/url&gt;&lt;/related-urls&gt;&lt;/urls&gt;&lt;/record&gt;&lt;/Cite&gt;&lt;/EndNote&gt;</w:instrText>
      </w:r>
      <w:r w:rsidR="00B94287">
        <w:fldChar w:fldCharType="separate"/>
      </w:r>
      <w:r w:rsidR="00CF3478">
        <w:rPr>
          <w:noProof/>
        </w:rPr>
        <w:t>(Reback et al., 2021)</w:t>
      </w:r>
      <w:r w:rsidR="00B94287">
        <w:fldChar w:fldCharType="end"/>
      </w:r>
      <w:r w:rsidR="00F833F2">
        <w:t xml:space="preserve"> </w:t>
      </w:r>
      <w:r w:rsidR="00743F95">
        <w:t xml:space="preserve">libraries. </w:t>
      </w:r>
      <w:r w:rsidR="00CE4D6C">
        <w:t>The source code</w:t>
      </w:r>
      <w:r w:rsidR="00AF747E">
        <w:t xml:space="preserve"> and instruction</w:t>
      </w:r>
      <w:r w:rsidR="00F64D46">
        <w:t>s</w:t>
      </w:r>
      <w:r w:rsidR="00AF747E">
        <w:t xml:space="preserve"> </w:t>
      </w:r>
      <w:r w:rsidR="00421B42">
        <w:t xml:space="preserve">on how </w:t>
      </w:r>
      <w:r w:rsidR="00AF747E">
        <w:t xml:space="preserve">to reproduce all figures shown in this manuscript </w:t>
      </w:r>
      <w:r w:rsidR="004E4AEA">
        <w:t xml:space="preserve">are available at </w:t>
      </w:r>
      <w:commentRangeStart w:id="62"/>
      <w:commentRangeStart w:id="63"/>
      <w:r w:rsidR="00FB374C">
        <w:fldChar w:fldCharType="begin"/>
      </w:r>
      <w:r w:rsidR="00FB374C">
        <w:instrText xml:space="preserve"> HYPERLINK "https://campbell-muscle-lab.github.io/PyMyoVent/" </w:instrText>
      </w:r>
      <w:r w:rsidR="00FB374C">
        <w:fldChar w:fldCharType="separate"/>
      </w:r>
      <w:r w:rsidR="00F93B27" w:rsidRPr="003827F6">
        <w:rPr>
          <w:rStyle w:val="Hyperlink"/>
        </w:rPr>
        <w:t>https://campbell-muscle-lab.github.io/PyMyoVent/</w:t>
      </w:r>
      <w:r w:rsidR="00FB374C">
        <w:rPr>
          <w:rStyle w:val="Hyperlink"/>
        </w:rPr>
        <w:fldChar w:fldCharType="end"/>
      </w:r>
      <w:commentRangeEnd w:id="62"/>
      <w:r w:rsidR="00613521">
        <w:rPr>
          <w:rStyle w:val="CommentReference"/>
        </w:rPr>
        <w:commentReference w:id="62"/>
      </w:r>
      <w:commentRangeEnd w:id="63"/>
      <w:r w:rsidR="00242D04">
        <w:rPr>
          <w:rStyle w:val="CommentReference"/>
        </w:rPr>
        <w:commentReference w:id="63"/>
      </w:r>
      <w:r w:rsidR="00F93B27">
        <w:rPr>
          <w:rStyle w:val="Hyperlink"/>
        </w:rPr>
        <w:t>.</w:t>
      </w:r>
    </w:p>
    <w:p w14:paraId="6A319CE0" w14:textId="0B83308D" w:rsidR="00573E49" w:rsidRPr="008A7C15" w:rsidRDefault="006550A8" w:rsidP="008A7C15">
      <w:pPr>
        <w:spacing w:line="240" w:lineRule="auto"/>
        <w:jc w:val="both"/>
        <w:rPr>
          <w:rFonts w:asciiTheme="majorBidi" w:eastAsiaTheme="minorEastAsia" w:hAnsiTheme="majorBidi" w:cstheme="majorBidi"/>
        </w:rPr>
      </w:pPr>
      <w:r>
        <w:tab/>
      </w:r>
      <w:r w:rsidR="003B58B7">
        <w:t xml:space="preserve">Equations </w:t>
      </w:r>
      <w:r w:rsidR="00C260AC">
        <w:fldChar w:fldCharType="begin"/>
      </w:r>
      <w:r w:rsidR="00C260AC">
        <w:instrText xml:space="preserve"> GOTOBUTTON ZEqnNum869589  \* MERGEFORMAT </w:instrText>
      </w:r>
      <w:r w:rsidR="00C85BF7">
        <w:fldChar w:fldCharType="begin"/>
      </w:r>
      <w:r w:rsidR="00C85BF7">
        <w:instrText xml:space="preserve"> REF ZEqnNum869589 \* Charformat \! \* MERGEFORMAT </w:instrText>
      </w:r>
      <w:r w:rsidR="00C85BF7">
        <w:fldChar w:fldCharType="separate"/>
      </w:r>
      <w:r w:rsidR="00A15D39" w:rsidRPr="00D626B3">
        <w:instrText>(1)</w:instrText>
      </w:r>
      <w:r w:rsidR="00C85BF7">
        <w:fldChar w:fldCharType="end"/>
      </w:r>
      <w:r w:rsidR="00C260AC">
        <w:fldChar w:fldCharType="end"/>
      </w:r>
      <w:r w:rsidR="00C260AC">
        <w:t xml:space="preserve">, </w:t>
      </w:r>
      <w:r w:rsidR="00C260AC">
        <w:fldChar w:fldCharType="begin"/>
      </w:r>
      <w:r w:rsidR="00C260AC">
        <w:instrText xml:space="preserve"> GOTOBUTTON ZEqnNum210354  \* MERGEFORMAT </w:instrText>
      </w:r>
      <w:r w:rsidR="00C85BF7">
        <w:fldChar w:fldCharType="begin"/>
      </w:r>
      <w:r w:rsidR="00C85BF7">
        <w:instrText xml:space="preserve"> REF ZEqnNum210354 \* Charformat \! \* MERGEFORMAT </w:instrText>
      </w:r>
      <w:r w:rsidR="00C85BF7">
        <w:fldChar w:fldCharType="separate"/>
      </w:r>
      <w:r w:rsidR="00A15D39">
        <w:instrText>(2)</w:instrText>
      </w:r>
      <w:r w:rsidR="00C85BF7">
        <w:fldChar w:fldCharType="end"/>
      </w:r>
      <w:r w:rsidR="00C260AC">
        <w:fldChar w:fldCharType="end"/>
      </w:r>
      <w:r w:rsidR="009E171E">
        <w:t xml:space="preserve">, </w:t>
      </w:r>
      <w:r w:rsidR="009E171E">
        <w:fldChar w:fldCharType="begin"/>
      </w:r>
      <w:r w:rsidR="009E171E">
        <w:instrText xml:space="preserve"> GOTOBUTTON ZEqnNum193374  \* MERGEFORMAT </w:instrText>
      </w:r>
      <w:r w:rsidR="00C85BF7">
        <w:fldChar w:fldCharType="begin"/>
      </w:r>
      <w:r w:rsidR="00C85BF7">
        <w:instrText xml:space="preserve"> REF ZEqnNum193374 \* Charformat \! \* MERGEFORMAT </w:instrText>
      </w:r>
      <w:r w:rsidR="00C85BF7">
        <w:fldChar w:fldCharType="separate"/>
      </w:r>
      <w:r w:rsidR="00A15D39" w:rsidRPr="00D626B3">
        <w:instrText>(4)</w:instrText>
      </w:r>
      <w:r w:rsidR="00C85BF7">
        <w:fldChar w:fldCharType="end"/>
      </w:r>
      <w:r w:rsidR="009E171E">
        <w:fldChar w:fldCharType="end"/>
      </w:r>
      <w:r w:rsidR="009E171E">
        <w:t xml:space="preserve">, and </w:t>
      </w:r>
      <w:r w:rsidR="009E171E">
        <w:fldChar w:fldCharType="begin"/>
      </w:r>
      <w:r w:rsidR="009E171E">
        <w:instrText xml:space="preserve"> GOTOBUTTON ZEqnNum428181  \* MERGEFORMAT </w:instrText>
      </w:r>
      <w:r w:rsidR="00C85BF7">
        <w:fldChar w:fldCharType="begin"/>
      </w:r>
      <w:r w:rsidR="00C85BF7">
        <w:instrText xml:space="preserve"> R</w:instrText>
      </w:r>
      <w:r w:rsidR="00C85BF7">
        <w:instrText xml:space="preserve">EF ZEqnNum428181 \* Charformat \! \* MERGEFORMAT </w:instrText>
      </w:r>
      <w:r w:rsidR="00C85BF7">
        <w:fldChar w:fldCharType="separate"/>
      </w:r>
      <w:r w:rsidR="00A15D39" w:rsidRPr="00D626B3">
        <w:instrText>(6)</w:instrText>
      </w:r>
      <w:r w:rsidR="00C85BF7">
        <w:fldChar w:fldCharType="end"/>
      </w:r>
      <w:r w:rsidR="009E171E">
        <w:fldChar w:fldCharType="end"/>
      </w:r>
      <w:r w:rsidR="009E171E">
        <w:t xml:space="preserve"> </w:t>
      </w:r>
      <w:r w:rsidR="005713FF">
        <w:t xml:space="preserve">were </w:t>
      </w:r>
      <w:r w:rsidR="00635325">
        <w:t>discretized</w:t>
      </w:r>
      <w:r w:rsidR="005713FF">
        <w:t xml:space="preserve"> </w:t>
      </w:r>
      <w:r w:rsidR="008C6181">
        <w:t xml:space="preserve">and implemented </w:t>
      </w:r>
      <w:r w:rsidR="008E7FB3">
        <w:t>as a</w:t>
      </w:r>
      <w:r w:rsidR="008C6181">
        <w:t xml:space="preserve"> </w:t>
      </w:r>
      <w:r w:rsidR="00173768">
        <w:t xml:space="preserve">system of ordinary </w:t>
      </w:r>
      <w:r w:rsidR="00BC341F">
        <w:t xml:space="preserve">differential equations </w:t>
      </w:r>
      <w:r w:rsidR="00484B9C">
        <w:t>in</w:t>
      </w:r>
      <w:r w:rsidR="002977A8">
        <w:t xml:space="preserve"> </w:t>
      </w:r>
      <w:proofErr w:type="spellStart"/>
      <w:r w:rsidR="002977A8">
        <w:t>PyMyoVent</w:t>
      </w:r>
      <w:proofErr w:type="spellEnd"/>
      <w:r w:rsidR="002977A8">
        <w:t xml:space="preserve">. </w:t>
      </w:r>
      <w:r w:rsidR="0088262A">
        <w:t xml:space="preserve">Both </w:t>
      </w:r>
      <w:proofErr w:type="spellStart"/>
      <w:r w:rsidR="0088262A">
        <w:t>n</w:t>
      </w:r>
      <w:r w:rsidR="0088262A">
        <w:rPr>
          <w:vertAlign w:val="subscript"/>
        </w:rPr>
        <w:t>hs</w:t>
      </w:r>
      <w:proofErr w:type="spellEnd"/>
      <w:r w:rsidR="0088262A">
        <w:t xml:space="preserve"> and </w:t>
      </w:r>
      <w:proofErr w:type="spellStart"/>
      <w:r w:rsidR="0088262A">
        <w:t>V</w:t>
      </w:r>
      <w:r w:rsidR="0088262A">
        <w:rPr>
          <w:vertAlign w:val="subscript"/>
        </w:rPr>
        <w:t>wall</w:t>
      </w:r>
      <w:proofErr w:type="spellEnd"/>
      <w:r w:rsidR="0088262A">
        <w:t xml:space="preserve"> were </w:t>
      </w:r>
      <w:r w:rsidR="00592374">
        <w:t xml:space="preserve">updated </w:t>
      </w:r>
      <w:r w:rsidR="00944726">
        <w:t>at each time</w:t>
      </w:r>
      <w:r w:rsidR="00BE4867">
        <w:t>-</w:t>
      </w:r>
      <w:r w:rsidR="009B214F">
        <w:t xml:space="preserve">step. </w:t>
      </w:r>
      <w:r w:rsidR="00B324DD">
        <w:t xml:space="preserve">For simplicity, </w:t>
      </w:r>
      <w:r w:rsidR="00A80A07">
        <w:t xml:space="preserve">identical values </w:t>
      </w:r>
      <w:r w:rsidR="00316C9E">
        <w:t>were used for</w:t>
      </w:r>
      <w:r w:rsidR="00A80A07">
        <w:t xml:space="preserve"> </w:t>
      </w:r>
      <w:proofErr w:type="spellStart"/>
      <w:proofErr w:type="gramStart"/>
      <w:r w:rsidR="00C0120C">
        <w:t>k</w:t>
      </w:r>
      <w:r w:rsidR="00A80A07">
        <w:rPr>
          <w:vertAlign w:val="subscript"/>
        </w:rPr>
        <w:t>a</w:t>
      </w:r>
      <w:r w:rsidR="00316C9E">
        <w:rPr>
          <w:vertAlign w:val="subscript"/>
        </w:rPr>
        <w:t>,ecc</w:t>
      </w:r>
      <w:proofErr w:type="spellEnd"/>
      <w:proofErr w:type="gramEnd"/>
      <w:r w:rsidR="00C0120C">
        <w:t xml:space="preserve"> and </w:t>
      </w:r>
      <w:proofErr w:type="spellStart"/>
      <w:r w:rsidR="00C0120C">
        <w:t>k</w:t>
      </w:r>
      <w:r w:rsidR="00C0120C">
        <w:rPr>
          <w:vertAlign w:val="subscript"/>
        </w:rPr>
        <w:t>a,con</w:t>
      </w:r>
      <w:proofErr w:type="spellEnd"/>
      <w:r w:rsidR="00C0120C">
        <w:t>.</w:t>
      </w:r>
      <w:r w:rsidR="00153B57">
        <w:t xml:space="preserve"> According to a </w:t>
      </w:r>
      <w:r w:rsidR="00651545">
        <w:t>preliminary</w:t>
      </w:r>
      <w:r w:rsidR="00153B57">
        <w:t xml:space="preserve"> sensitivity </w:t>
      </w:r>
      <w:r w:rsidR="00651545">
        <w:t>study</w:t>
      </w:r>
      <w:r w:rsidR="00153B57">
        <w:t xml:space="preserve"> (Figure S</w:t>
      </w:r>
      <w:r w:rsidR="00153B57">
        <w:fldChar w:fldCharType="begin"/>
      </w:r>
      <w:r w:rsidR="00153B57">
        <w:instrText xml:space="preserve"> seq sfig</w:instrText>
      </w:r>
      <w:r w:rsidR="003E0E39">
        <w:instrText>ure figs1</w:instrText>
      </w:r>
      <w:r w:rsidR="00153B57">
        <w:instrText xml:space="preserve"> </w:instrText>
      </w:r>
      <w:r w:rsidR="00153B57">
        <w:fldChar w:fldCharType="separate"/>
      </w:r>
      <w:r w:rsidR="00A15D39">
        <w:rPr>
          <w:noProof/>
        </w:rPr>
        <w:t>1</w:t>
      </w:r>
      <w:r w:rsidR="00153B57">
        <w:fldChar w:fldCharType="end"/>
      </w:r>
      <w:r w:rsidR="00153B57">
        <w:t xml:space="preserve">), </w:t>
      </w:r>
      <w:r w:rsidR="00651545">
        <w:t xml:space="preserve">the </w:t>
      </w:r>
      <w:proofErr w:type="spellStart"/>
      <w:r w:rsidR="003E0E39">
        <w:rPr>
          <w:rFonts w:ascii="Cambria Math" w:hAnsi="Cambria Math"/>
        </w:rPr>
        <w:t>γ</w:t>
      </w:r>
      <w:r w:rsidR="003E0E39">
        <w:rPr>
          <w:vertAlign w:val="subscript"/>
        </w:rPr>
        <w:t>growth,i</w:t>
      </w:r>
      <w:proofErr w:type="spellEnd"/>
      <w:r w:rsidR="003E0E39">
        <w:t xml:space="preserve">  and </w:t>
      </w:r>
      <w:proofErr w:type="spellStart"/>
      <w:r w:rsidR="003E0E39">
        <w:rPr>
          <w:rFonts w:ascii="Cambria Math" w:hAnsi="Cambria Math"/>
        </w:rPr>
        <w:t>γ</w:t>
      </w:r>
      <w:r w:rsidR="003E0E39">
        <w:rPr>
          <w:vertAlign w:val="subscript"/>
        </w:rPr>
        <w:t>anti</w:t>
      </w:r>
      <w:proofErr w:type="spellEnd"/>
      <w:r w:rsidR="003E0E39">
        <w:rPr>
          <w:vertAlign w:val="subscript"/>
        </w:rPr>
        <w:t xml:space="preserve"> </w:t>
      </w:r>
      <w:proofErr w:type="spellStart"/>
      <w:r w:rsidR="003E0E39">
        <w:rPr>
          <w:vertAlign w:val="subscript"/>
        </w:rPr>
        <w:t>growth,i</w:t>
      </w:r>
      <w:proofErr w:type="spellEnd"/>
      <w:r w:rsidR="003E0E39">
        <w:t xml:space="preserve"> </w:t>
      </w:r>
      <w:r w:rsidR="00153B57">
        <w:t xml:space="preserve">rate constants only </w:t>
      </w:r>
      <w:r w:rsidR="003E0E39">
        <w:t>governed</w:t>
      </w:r>
      <w:r w:rsidR="00153B57">
        <w:t xml:space="preserve"> the speed </w:t>
      </w:r>
      <w:r w:rsidR="00651545">
        <w:t xml:space="preserve">at which the </w:t>
      </w:r>
      <w:r w:rsidR="00153B57">
        <w:t>growth module reaches steady state, not the magnitude of growth</w:t>
      </w:r>
      <w:r w:rsidR="003E0E39">
        <w:t xml:space="preserve">. </w:t>
      </w:r>
      <w:r w:rsidR="00651545">
        <w:t>Thus</w:t>
      </w:r>
      <w:r w:rsidR="00153B57">
        <w:t xml:space="preserve">, their values were chosen to </w:t>
      </w:r>
      <w:r w:rsidR="00651545">
        <w:t>obtain</w:t>
      </w:r>
      <w:r w:rsidR="000E60B4">
        <w:t xml:space="preserve"> the</w:t>
      </w:r>
      <w:r w:rsidR="00651545">
        <w:t xml:space="preserve"> steady state</w:t>
      </w:r>
      <w:r w:rsidR="000E60B4">
        <w:t xml:space="preserve"> LV growth in less than a thousand heartbeat</w:t>
      </w:r>
      <w:r w:rsidR="00651545">
        <w:t>s</w:t>
      </w:r>
      <w:r w:rsidR="003F1270">
        <w:t xml:space="preserve">. </w:t>
      </w:r>
      <w:r w:rsidR="008D6101" w:rsidRPr="00A67970">
        <w:rPr>
          <w:rFonts w:asciiTheme="majorBidi" w:eastAsiaTheme="minorEastAsia" w:hAnsiTheme="majorBidi" w:cstheme="majorBidi"/>
        </w:rPr>
        <w:t xml:space="preserve">The setpoints for both the concentric </w:t>
      </w:r>
      <w:r w:rsidR="009F1822">
        <w:rPr>
          <w:rFonts w:asciiTheme="majorBidi" w:eastAsiaTheme="minorEastAsia" w:hAnsiTheme="majorBidi" w:cstheme="majorBidi"/>
        </w:rPr>
        <w:t>(</w:t>
      </w:r>
      <w:proofErr w:type="spellStart"/>
      <w:r w:rsidR="009F1822">
        <w:rPr>
          <w:rFonts w:asciiTheme="majorBidi" w:eastAsiaTheme="minorEastAsia" w:hAnsiTheme="majorBidi" w:cstheme="majorBidi"/>
        </w:rPr>
        <w:t>S</w:t>
      </w:r>
      <w:r w:rsidR="009F1822">
        <w:rPr>
          <w:rFonts w:asciiTheme="majorBidi" w:eastAsiaTheme="minorEastAsia" w:hAnsiTheme="majorBidi" w:cstheme="majorBidi"/>
          <w:vertAlign w:val="subscript"/>
        </w:rPr>
        <w:t>con</w:t>
      </w:r>
      <w:proofErr w:type="spellEnd"/>
      <w:r w:rsidR="009F1822">
        <w:rPr>
          <w:rFonts w:asciiTheme="majorBidi" w:eastAsiaTheme="minorEastAsia" w:hAnsiTheme="majorBidi" w:cstheme="majorBidi"/>
          <w:vertAlign w:val="subscript"/>
        </w:rPr>
        <w:t>, set</w:t>
      </w:r>
      <w:r w:rsidR="009F1822">
        <w:rPr>
          <w:rFonts w:asciiTheme="majorBidi" w:eastAsiaTheme="minorEastAsia" w:hAnsiTheme="majorBidi" w:cstheme="majorBidi"/>
        </w:rPr>
        <w:t xml:space="preserve">) </w:t>
      </w:r>
      <w:r w:rsidR="008D6101" w:rsidRPr="00A67970">
        <w:rPr>
          <w:rFonts w:asciiTheme="majorBidi" w:eastAsiaTheme="minorEastAsia" w:hAnsiTheme="majorBidi" w:cstheme="majorBidi"/>
        </w:rPr>
        <w:t xml:space="preserve">and eccentric </w:t>
      </w:r>
      <w:r w:rsidR="009F1822">
        <w:rPr>
          <w:rFonts w:asciiTheme="majorBidi" w:eastAsiaTheme="minorEastAsia" w:hAnsiTheme="majorBidi" w:cstheme="majorBidi"/>
        </w:rPr>
        <w:lastRenderedPageBreak/>
        <w:t>(</w:t>
      </w:r>
      <w:proofErr w:type="spellStart"/>
      <w:r w:rsidR="009F1822">
        <w:rPr>
          <w:rFonts w:asciiTheme="majorBidi" w:eastAsiaTheme="minorEastAsia" w:hAnsiTheme="majorBidi" w:cstheme="majorBidi"/>
        </w:rPr>
        <w:t>S</w:t>
      </w:r>
      <w:r w:rsidR="009F1822">
        <w:rPr>
          <w:rFonts w:asciiTheme="majorBidi" w:eastAsiaTheme="minorEastAsia" w:hAnsiTheme="majorBidi" w:cstheme="majorBidi"/>
          <w:vertAlign w:val="subscript"/>
        </w:rPr>
        <w:t>ecc</w:t>
      </w:r>
      <w:proofErr w:type="spellEnd"/>
      <w:r w:rsidR="009F1822">
        <w:rPr>
          <w:rFonts w:asciiTheme="majorBidi" w:eastAsiaTheme="minorEastAsia" w:hAnsiTheme="majorBidi" w:cstheme="majorBidi"/>
          <w:vertAlign w:val="subscript"/>
        </w:rPr>
        <w:t>, set</w:t>
      </w:r>
      <w:r w:rsidR="009F1822">
        <w:rPr>
          <w:rFonts w:asciiTheme="majorBidi" w:eastAsiaTheme="minorEastAsia" w:hAnsiTheme="majorBidi" w:cstheme="majorBidi"/>
        </w:rPr>
        <w:t xml:space="preserve">) </w:t>
      </w:r>
      <w:r w:rsidR="008D6101" w:rsidRPr="00A67970">
        <w:rPr>
          <w:rFonts w:asciiTheme="majorBidi" w:eastAsiaTheme="minorEastAsia" w:hAnsiTheme="majorBidi" w:cstheme="majorBidi"/>
        </w:rPr>
        <w:t xml:space="preserve">growth laws were </w:t>
      </w:r>
      <w:r w:rsidR="00262804">
        <w:rPr>
          <w:rFonts w:asciiTheme="majorBidi" w:eastAsiaTheme="minorEastAsia" w:hAnsiTheme="majorBidi" w:cstheme="majorBidi"/>
        </w:rPr>
        <w:t>chosen</w:t>
      </w:r>
      <w:r w:rsidR="008D6101" w:rsidRPr="00A67970">
        <w:rPr>
          <w:rFonts w:asciiTheme="majorBidi" w:eastAsiaTheme="minorEastAsia" w:hAnsiTheme="majorBidi" w:cstheme="majorBidi"/>
        </w:rPr>
        <w:t xml:space="preserve"> to match the average value of the </w:t>
      </w:r>
      <w:r w:rsidR="00D105F5">
        <w:rPr>
          <w:rFonts w:asciiTheme="majorBidi" w:eastAsiaTheme="minorEastAsia" w:hAnsiTheme="majorBidi" w:cstheme="majorBidi"/>
        </w:rPr>
        <w:t>stimuli</w:t>
      </w:r>
      <w:r w:rsidR="008D6101" w:rsidRPr="00A67970">
        <w:rPr>
          <w:rFonts w:asciiTheme="majorBidi" w:eastAsiaTheme="minorEastAsia" w:hAnsiTheme="majorBidi" w:cstheme="majorBidi"/>
        </w:rPr>
        <w:t xml:space="preserve"> signals </w:t>
      </w:r>
      <w:r w:rsidR="00BD0F1F">
        <w:rPr>
          <w:rFonts w:asciiTheme="majorBidi" w:eastAsiaTheme="minorEastAsia" w:hAnsiTheme="majorBidi" w:cstheme="majorBidi"/>
        </w:rPr>
        <w:t xml:space="preserve">at steady state using </w:t>
      </w:r>
      <w:r w:rsidR="00651545">
        <w:rPr>
          <w:rFonts w:asciiTheme="majorBidi" w:eastAsiaTheme="minorEastAsia" w:hAnsiTheme="majorBidi" w:cstheme="majorBidi"/>
        </w:rPr>
        <w:t xml:space="preserve">the </w:t>
      </w:r>
      <w:r w:rsidR="00BD0F1F">
        <w:rPr>
          <w:rFonts w:asciiTheme="majorBidi" w:eastAsiaTheme="minorEastAsia" w:hAnsiTheme="majorBidi" w:cstheme="majorBidi"/>
        </w:rPr>
        <w:t>default parameters</w:t>
      </w:r>
      <w:r w:rsidR="00651545">
        <w:rPr>
          <w:rFonts w:asciiTheme="majorBidi" w:eastAsiaTheme="minorEastAsia" w:hAnsiTheme="majorBidi" w:cstheme="majorBidi"/>
        </w:rPr>
        <w:t xml:space="preserve"> described below</w:t>
      </w:r>
      <w:r w:rsidR="00BD0F1F">
        <w:rPr>
          <w:rFonts w:asciiTheme="majorBidi" w:eastAsiaTheme="minorEastAsia" w:hAnsiTheme="majorBidi" w:cstheme="majorBidi"/>
        </w:rPr>
        <w:t xml:space="preserve">. </w:t>
      </w:r>
    </w:p>
    <w:p w14:paraId="51A20FF6" w14:textId="6FE47C4F" w:rsidR="002E7B9A" w:rsidRPr="00693FC7" w:rsidRDefault="002E7B9A" w:rsidP="00525B27">
      <w:pPr>
        <w:pStyle w:val="Heading2"/>
      </w:pPr>
      <w:r>
        <w:t>Simulations</w:t>
      </w:r>
    </w:p>
    <w:p w14:paraId="13D8F397" w14:textId="48D5E2B0" w:rsidR="000C3171" w:rsidRPr="00B95524" w:rsidRDefault="005D436F" w:rsidP="00F34279">
      <w:pPr>
        <w:pStyle w:val="Heading3"/>
        <w:spacing w:line="240" w:lineRule="auto"/>
        <w:rPr>
          <w:rFonts w:asciiTheme="majorBidi" w:hAnsiTheme="majorBidi"/>
        </w:rPr>
      </w:pPr>
      <w:commentRangeStart w:id="64"/>
      <w:r w:rsidRPr="00B95524">
        <w:rPr>
          <w:rFonts w:asciiTheme="majorBidi" w:hAnsiTheme="majorBidi"/>
        </w:rPr>
        <w:t>Baseline</w:t>
      </w:r>
      <w:commentRangeEnd w:id="64"/>
      <w:r w:rsidR="004456A3">
        <w:rPr>
          <w:rStyle w:val="CommentReference"/>
          <w:rFonts w:eastAsiaTheme="minorHAnsi" w:cstheme="minorBidi"/>
          <w:b w:val="0"/>
        </w:rPr>
        <w:commentReference w:id="64"/>
      </w:r>
    </w:p>
    <w:p w14:paraId="467944EB" w14:textId="1A421EE5" w:rsidR="009F00C6" w:rsidRDefault="00F93B27" w:rsidP="0070036E">
      <w:pPr>
        <w:spacing w:line="240" w:lineRule="auto"/>
        <w:jc w:val="both"/>
        <w:rPr>
          <w:rFonts w:asciiTheme="majorBidi" w:hAnsiTheme="majorBidi" w:cstheme="majorBidi"/>
        </w:rPr>
      </w:pPr>
      <w:r>
        <w:rPr>
          <w:rFonts w:asciiTheme="majorBidi" w:hAnsiTheme="majorBidi" w:cstheme="majorBidi"/>
        </w:rPr>
        <w:t xml:space="preserve">As described in previous works </w:t>
      </w:r>
      <w:r w:rsidR="005C74C0">
        <w:rPr>
          <w:rFonts w:asciiTheme="majorBidi" w:hAnsiTheme="majorBidi" w:cstheme="majorBidi"/>
        </w:rPr>
        <w:t xml:space="preserve">with </w:t>
      </w:r>
      <w:proofErr w:type="spellStart"/>
      <w:r w:rsidR="005C74C0">
        <w:rPr>
          <w:rFonts w:asciiTheme="majorBidi" w:hAnsiTheme="majorBidi" w:cstheme="majorBidi"/>
        </w:rPr>
        <w:t>PyMyoVent</w:t>
      </w:r>
      <w:proofErr w:type="spellEnd"/>
      <w:r w:rsidR="005C74C0">
        <w:rPr>
          <w:rFonts w:asciiTheme="majorBidi" w:hAnsiTheme="majorBidi" w:cstheme="majorBidi"/>
        </w:rPr>
        <w:t xml:space="preserve"> </w:t>
      </w:r>
      <w:r w:rsidR="005C74C0">
        <w:rPr>
          <w:rFonts w:asciiTheme="majorBidi" w:hAnsiTheme="majorBidi" w:cstheme="majorBidi"/>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005C74C0">
        <w:rPr>
          <w:rFonts w:asciiTheme="majorBidi" w:hAnsiTheme="majorBidi" w:cstheme="majorBidi"/>
        </w:rPr>
      </w:r>
      <w:r w:rsidR="005C74C0">
        <w:rPr>
          <w:rFonts w:asciiTheme="majorBidi" w:hAnsiTheme="majorBidi" w:cstheme="majorBidi"/>
        </w:rPr>
        <w:fldChar w:fldCharType="separate"/>
      </w:r>
      <w:r w:rsidR="00CF3478">
        <w:rPr>
          <w:rFonts w:asciiTheme="majorBidi" w:hAnsiTheme="majorBidi" w:cstheme="majorBidi"/>
          <w:noProof/>
        </w:rPr>
        <w:t>(Campbell et al., 2020; Sharifi et al., 2021b)</w:t>
      </w:r>
      <w:r w:rsidR="005C74C0">
        <w:rPr>
          <w:rFonts w:asciiTheme="majorBidi" w:hAnsiTheme="majorBidi" w:cstheme="majorBidi"/>
        </w:rPr>
        <w:fldChar w:fldCharType="end"/>
      </w:r>
      <w:r w:rsidR="003270C5">
        <w:rPr>
          <w:rFonts w:asciiTheme="majorBidi" w:hAnsiTheme="majorBidi" w:cstheme="majorBidi"/>
        </w:rPr>
        <w:t xml:space="preserve"> </w:t>
      </w:r>
      <w:r>
        <w:rPr>
          <w:rFonts w:asciiTheme="majorBidi" w:hAnsiTheme="majorBidi" w:cstheme="majorBidi"/>
        </w:rPr>
        <w:t xml:space="preserve">no </w:t>
      </w:r>
      <w:r w:rsidR="00A424FA">
        <w:rPr>
          <w:rFonts w:asciiTheme="majorBidi" w:hAnsiTheme="majorBidi" w:cstheme="majorBidi"/>
        </w:rPr>
        <w:t xml:space="preserve">data fitting was </w:t>
      </w:r>
      <w:r w:rsidR="00680F2C">
        <w:rPr>
          <w:rFonts w:asciiTheme="majorBidi" w:hAnsiTheme="majorBidi" w:cstheme="majorBidi"/>
        </w:rPr>
        <w:t xml:space="preserve">performed </w:t>
      </w:r>
      <w:r w:rsidR="00A424FA">
        <w:rPr>
          <w:rFonts w:asciiTheme="majorBidi" w:hAnsiTheme="majorBidi" w:cstheme="majorBidi"/>
        </w:rPr>
        <w:t xml:space="preserve">to optimize the model parameters. </w:t>
      </w:r>
      <w:r w:rsidR="00165CCD">
        <w:rPr>
          <w:rFonts w:asciiTheme="majorBidi" w:hAnsiTheme="majorBidi" w:cstheme="majorBidi"/>
        </w:rPr>
        <w:t xml:space="preserve">Instead, </w:t>
      </w:r>
      <w:r w:rsidR="00ED6DC8">
        <w:rPr>
          <w:rFonts w:asciiTheme="majorBidi" w:hAnsiTheme="majorBidi" w:cstheme="majorBidi"/>
        </w:rPr>
        <w:t xml:space="preserve">default </w:t>
      </w:r>
      <w:r w:rsidR="00AD1052" w:rsidRPr="00B95524">
        <w:rPr>
          <w:rFonts w:asciiTheme="majorBidi" w:hAnsiTheme="majorBidi" w:cstheme="majorBidi"/>
        </w:rPr>
        <w:t xml:space="preserve">parameters were </w:t>
      </w:r>
      <w:r w:rsidR="00ED6DC8">
        <w:rPr>
          <w:rFonts w:asciiTheme="majorBidi" w:hAnsiTheme="majorBidi" w:cstheme="majorBidi"/>
        </w:rPr>
        <w:t>selected</w:t>
      </w:r>
      <w:r w:rsidR="00A2742B" w:rsidRPr="00B95524">
        <w:rPr>
          <w:rFonts w:asciiTheme="majorBidi" w:hAnsiTheme="majorBidi" w:cstheme="majorBidi"/>
        </w:rPr>
        <w:t xml:space="preserve"> </w:t>
      </w:r>
      <w:r w:rsidR="00177551">
        <w:rPr>
          <w:rFonts w:asciiTheme="majorBidi" w:hAnsiTheme="majorBidi" w:cstheme="majorBidi"/>
        </w:rPr>
        <w:t xml:space="preserve">to mimic </w:t>
      </w:r>
      <w:r w:rsidR="00DF4EED">
        <w:rPr>
          <w:rFonts w:asciiTheme="majorBidi" w:hAnsiTheme="majorBidi" w:cstheme="majorBidi"/>
        </w:rPr>
        <w:t xml:space="preserve">the </w:t>
      </w:r>
      <w:r w:rsidR="00177551">
        <w:rPr>
          <w:rFonts w:asciiTheme="majorBidi" w:hAnsiTheme="majorBidi" w:cstheme="majorBidi"/>
        </w:rPr>
        <w:t>cardiovascular function of a healthy adult</w:t>
      </w:r>
      <w:r w:rsidR="007D3887">
        <w:rPr>
          <w:rFonts w:asciiTheme="majorBidi" w:hAnsiTheme="majorBidi" w:cstheme="majorBidi"/>
        </w:rPr>
        <w:t xml:space="preserve"> reported in the literature</w:t>
      </w:r>
      <w:commentRangeStart w:id="65"/>
      <w:commentRangeStart w:id="66"/>
      <w:r w:rsidR="00177551">
        <w:rPr>
          <w:rFonts w:asciiTheme="majorBidi" w:hAnsiTheme="majorBidi" w:cstheme="majorBidi"/>
        </w:rPr>
        <w:t xml:space="preserve"> </w:t>
      </w:r>
      <w:commentRangeEnd w:id="65"/>
      <w:r w:rsidR="00101A03">
        <w:rPr>
          <w:rStyle w:val="CommentReference"/>
        </w:rPr>
        <w:commentReference w:id="65"/>
      </w:r>
      <w:commentRangeEnd w:id="66"/>
      <w:r w:rsidR="00206560">
        <w:rPr>
          <w:rStyle w:val="CommentReference"/>
        </w:rPr>
        <w:commentReference w:id="66"/>
      </w:r>
      <w:r w:rsidR="00FA6453" w:rsidRPr="00B95524">
        <w:rPr>
          <w:rFonts w:asciiTheme="majorBidi" w:hAnsiTheme="majorBidi" w:cstheme="majorBidi"/>
        </w:rPr>
        <w:fldChar w:fldCharType="begin">
          <w:fldData xml:space="preserve">PEVuZE5vdGU+PENpdGU+PEF1dGhvcj5NYWNlaXJhPC9BdXRob3I+PFllYXI+MjAwNjwvWWVhcj48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PEVuZE5vdGU+PENpdGU+PEF1dGhvcj5NYWNlaXJhPC9BdXRob3I+PFllYXI+MjAwNjwvWWVhcj48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00FA6453" w:rsidRPr="00B95524">
        <w:rPr>
          <w:rFonts w:asciiTheme="majorBidi" w:hAnsiTheme="majorBidi" w:cstheme="majorBidi"/>
        </w:rPr>
      </w:r>
      <w:r w:rsidR="00FA6453" w:rsidRPr="00B95524">
        <w:rPr>
          <w:rFonts w:asciiTheme="majorBidi" w:hAnsiTheme="majorBidi" w:cstheme="majorBidi"/>
        </w:rPr>
        <w:fldChar w:fldCharType="separate"/>
      </w:r>
      <w:r w:rsidR="00CF3478">
        <w:rPr>
          <w:rFonts w:asciiTheme="majorBidi" w:hAnsiTheme="majorBidi" w:cstheme="majorBidi"/>
          <w:noProof/>
        </w:rPr>
        <w:t>(Maceira et al., 2006; Petersen et al., 2017)</w:t>
      </w:r>
      <w:r w:rsidR="00FA6453" w:rsidRPr="00B95524">
        <w:rPr>
          <w:rFonts w:asciiTheme="majorBidi" w:hAnsiTheme="majorBidi" w:cstheme="majorBidi"/>
        </w:rPr>
        <w:fldChar w:fldCharType="end"/>
      </w:r>
      <w:r w:rsidR="00EC35F3" w:rsidRPr="00B95524">
        <w:rPr>
          <w:rFonts w:asciiTheme="majorBidi" w:hAnsiTheme="majorBidi" w:cstheme="majorBidi"/>
        </w:rPr>
        <w:t xml:space="preserve">. </w:t>
      </w:r>
      <w:r w:rsidR="00B84490">
        <w:rPr>
          <w:rFonts w:asciiTheme="majorBidi" w:hAnsiTheme="majorBidi" w:cstheme="majorBidi"/>
        </w:rPr>
        <w:t xml:space="preserve">All simulations shown in this manuscript </w:t>
      </w:r>
      <w:r w:rsidR="00744664">
        <w:rPr>
          <w:rFonts w:asciiTheme="majorBidi" w:hAnsiTheme="majorBidi" w:cstheme="majorBidi"/>
        </w:rPr>
        <w:t>start</w:t>
      </w:r>
      <w:r w:rsidR="00135B4A">
        <w:rPr>
          <w:rFonts w:asciiTheme="majorBidi" w:hAnsiTheme="majorBidi" w:cstheme="majorBidi"/>
        </w:rPr>
        <w:t xml:space="preserve">ed with </w:t>
      </w:r>
      <w:r w:rsidR="00D75B99">
        <w:rPr>
          <w:rFonts w:asciiTheme="majorBidi" w:hAnsiTheme="majorBidi" w:cstheme="majorBidi"/>
        </w:rPr>
        <w:t>the same</w:t>
      </w:r>
      <w:r w:rsidR="00514886">
        <w:rPr>
          <w:rFonts w:asciiTheme="majorBidi" w:hAnsiTheme="majorBidi" w:cstheme="majorBidi"/>
        </w:rPr>
        <w:t xml:space="preserve"> assumptions using </w:t>
      </w:r>
      <w:r w:rsidR="00135B4A">
        <w:rPr>
          <w:rFonts w:asciiTheme="majorBidi" w:hAnsiTheme="majorBidi" w:cstheme="majorBidi"/>
        </w:rPr>
        <w:t>default model parameters</w:t>
      </w:r>
      <w:r w:rsidR="00514886">
        <w:rPr>
          <w:rFonts w:asciiTheme="majorBidi" w:hAnsiTheme="majorBidi" w:cstheme="majorBidi"/>
        </w:rPr>
        <w:t xml:space="preserve">. </w:t>
      </w:r>
      <w:r w:rsidR="00DF4EED">
        <w:rPr>
          <w:rFonts w:asciiTheme="majorBidi" w:hAnsiTheme="majorBidi" w:cstheme="majorBidi"/>
        </w:rPr>
        <w:t>For example, t</w:t>
      </w:r>
      <w:r w:rsidR="002A045B">
        <w:rPr>
          <w:rFonts w:asciiTheme="majorBidi" w:hAnsiTheme="majorBidi" w:cstheme="majorBidi"/>
        </w:rPr>
        <w:t xml:space="preserve">otal blood volume </w:t>
      </w:r>
      <w:r w:rsidR="00D830F3">
        <w:rPr>
          <w:rFonts w:asciiTheme="majorBidi" w:hAnsiTheme="majorBidi" w:cstheme="majorBidi"/>
        </w:rPr>
        <w:t xml:space="preserve">of </w:t>
      </w:r>
      <w:r w:rsidR="00A303DB">
        <w:rPr>
          <w:rFonts w:asciiTheme="majorBidi" w:hAnsiTheme="majorBidi" w:cstheme="majorBidi"/>
        </w:rPr>
        <w:t xml:space="preserve">the systemic circulation system was set to 4.5 </w:t>
      </w:r>
      <w:r w:rsidR="00DE10CA">
        <w:rPr>
          <w:rFonts w:asciiTheme="majorBidi" w:hAnsiTheme="majorBidi" w:cstheme="majorBidi"/>
        </w:rPr>
        <w:t>liters</w:t>
      </w:r>
      <w:r w:rsidR="00057B87">
        <w:rPr>
          <w:rFonts w:asciiTheme="majorBidi" w:hAnsiTheme="majorBidi" w:cstheme="majorBidi"/>
        </w:rPr>
        <w:t xml:space="preserve"> and all</w:t>
      </w:r>
      <w:r w:rsidR="00085BC0">
        <w:rPr>
          <w:rFonts w:asciiTheme="majorBidi" w:hAnsiTheme="majorBidi" w:cstheme="majorBidi"/>
        </w:rPr>
        <w:t xml:space="preserve"> sim</w:t>
      </w:r>
      <w:r w:rsidR="00F24F24">
        <w:rPr>
          <w:rFonts w:asciiTheme="majorBidi" w:hAnsiTheme="majorBidi" w:cstheme="majorBidi"/>
        </w:rPr>
        <w:t xml:space="preserve">ulations </w:t>
      </w:r>
      <w:r w:rsidR="006E7C2E">
        <w:rPr>
          <w:rFonts w:asciiTheme="majorBidi" w:hAnsiTheme="majorBidi" w:cstheme="majorBidi"/>
        </w:rPr>
        <w:t xml:space="preserve">were </w:t>
      </w:r>
      <w:r w:rsidR="00D75B99">
        <w:rPr>
          <w:rFonts w:asciiTheme="majorBidi" w:hAnsiTheme="majorBidi" w:cstheme="majorBidi"/>
        </w:rPr>
        <w:t>initiated</w:t>
      </w:r>
      <w:r w:rsidR="00F24F24">
        <w:rPr>
          <w:rFonts w:asciiTheme="majorBidi" w:hAnsiTheme="majorBidi" w:cstheme="majorBidi"/>
        </w:rPr>
        <w:t xml:space="preserve"> </w:t>
      </w:r>
      <w:r w:rsidR="006E7C2E">
        <w:rPr>
          <w:rFonts w:asciiTheme="majorBidi" w:hAnsiTheme="majorBidi" w:cstheme="majorBidi"/>
        </w:rPr>
        <w:t>by</w:t>
      </w:r>
      <w:r w:rsidR="007340D8">
        <w:rPr>
          <w:rFonts w:asciiTheme="majorBidi" w:hAnsiTheme="majorBidi" w:cstheme="majorBidi"/>
        </w:rPr>
        <w:t xml:space="preserve"> placing</w:t>
      </w:r>
      <w:r w:rsidR="00F24F24">
        <w:rPr>
          <w:rFonts w:asciiTheme="majorBidi" w:hAnsiTheme="majorBidi" w:cstheme="majorBidi"/>
        </w:rPr>
        <w:t xml:space="preserve"> </w:t>
      </w:r>
      <w:r w:rsidR="006E7C2E">
        <w:rPr>
          <w:rFonts w:asciiTheme="majorBidi" w:hAnsiTheme="majorBidi" w:cstheme="majorBidi"/>
        </w:rPr>
        <w:t xml:space="preserve">all the </w:t>
      </w:r>
      <w:r w:rsidR="00085BC0">
        <w:rPr>
          <w:rFonts w:asciiTheme="majorBidi" w:hAnsiTheme="majorBidi" w:cstheme="majorBidi"/>
        </w:rPr>
        <w:t xml:space="preserve">stressed blood volume </w:t>
      </w:r>
      <w:r w:rsidR="00F24F24">
        <w:rPr>
          <w:rFonts w:asciiTheme="majorBidi" w:hAnsiTheme="majorBidi" w:cstheme="majorBidi"/>
        </w:rPr>
        <w:t xml:space="preserve">into </w:t>
      </w:r>
      <w:r w:rsidR="006E7C2E">
        <w:rPr>
          <w:rFonts w:asciiTheme="majorBidi" w:hAnsiTheme="majorBidi" w:cstheme="majorBidi"/>
        </w:rPr>
        <w:t xml:space="preserve">the </w:t>
      </w:r>
      <w:r w:rsidR="00F24F24">
        <w:rPr>
          <w:rFonts w:asciiTheme="majorBidi" w:hAnsiTheme="majorBidi" w:cstheme="majorBidi"/>
        </w:rPr>
        <w:t>veins</w:t>
      </w:r>
      <w:r w:rsidR="00DE10CA">
        <w:rPr>
          <w:rFonts w:asciiTheme="majorBidi" w:hAnsiTheme="majorBidi" w:cstheme="majorBidi"/>
        </w:rPr>
        <w:t>.</w:t>
      </w:r>
      <w:r w:rsidR="005143CE">
        <w:rPr>
          <w:rFonts w:asciiTheme="majorBidi" w:hAnsiTheme="majorBidi" w:cstheme="majorBidi"/>
        </w:rPr>
        <w:t xml:space="preserve"> Similarly,</w:t>
      </w:r>
      <w:r w:rsidR="00DE10CA">
        <w:rPr>
          <w:rFonts w:asciiTheme="majorBidi" w:hAnsiTheme="majorBidi" w:cstheme="majorBidi"/>
        </w:rPr>
        <w:t xml:space="preserve"> </w:t>
      </w:r>
      <w:r w:rsidR="00AE01A8">
        <w:rPr>
          <w:rFonts w:asciiTheme="majorBidi" w:hAnsiTheme="majorBidi" w:cstheme="majorBidi"/>
        </w:rPr>
        <w:t xml:space="preserve">in all simulations, </w:t>
      </w:r>
      <w:r w:rsidR="006E7C2E">
        <w:rPr>
          <w:rFonts w:asciiTheme="majorBidi" w:hAnsiTheme="majorBidi" w:cstheme="majorBidi"/>
        </w:rPr>
        <w:t xml:space="preserve">the </w:t>
      </w:r>
      <w:r w:rsidR="005143CE">
        <w:rPr>
          <w:rFonts w:asciiTheme="majorBidi" w:hAnsiTheme="majorBidi" w:cstheme="majorBidi"/>
        </w:rPr>
        <w:t xml:space="preserve">baroreflex algorithm was activated </w:t>
      </w:r>
      <w:r w:rsidR="000D6AD4">
        <w:rPr>
          <w:rFonts w:asciiTheme="majorBidi" w:hAnsiTheme="majorBidi" w:cstheme="majorBidi"/>
        </w:rPr>
        <w:t xml:space="preserve">at 20 s </w:t>
      </w:r>
      <w:r w:rsidR="00D2760E">
        <w:rPr>
          <w:rFonts w:asciiTheme="majorBidi" w:hAnsiTheme="majorBidi" w:cstheme="majorBidi"/>
        </w:rPr>
        <w:t xml:space="preserve">to </w:t>
      </w:r>
      <w:r w:rsidR="00DA0611">
        <w:rPr>
          <w:rFonts w:asciiTheme="majorBidi" w:hAnsiTheme="majorBidi" w:cstheme="majorBidi"/>
        </w:rPr>
        <w:t xml:space="preserve">maintain arterial pressure at </w:t>
      </w:r>
      <w:r w:rsidR="006E7C2E">
        <w:rPr>
          <w:rFonts w:asciiTheme="majorBidi" w:hAnsiTheme="majorBidi" w:cstheme="majorBidi"/>
        </w:rPr>
        <w:t xml:space="preserve">a </w:t>
      </w:r>
      <w:r w:rsidR="00DA0611">
        <w:rPr>
          <w:rFonts w:asciiTheme="majorBidi" w:hAnsiTheme="majorBidi" w:cstheme="majorBidi"/>
        </w:rPr>
        <w:t xml:space="preserve">setpoint of 90 mmHg </w:t>
      </w:r>
      <w:r w:rsidR="000D6AD4">
        <w:rPr>
          <w:rFonts w:asciiTheme="majorBidi" w:hAnsiTheme="majorBidi" w:cstheme="majorBidi"/>
        </w:rPr>
        <w:t xml:space="preserve">when the simulation was at steady state </w:t>
      </w:r>
      <w:r w:rsidR="0019126B">
        <w:rPr>
          <w:rFonts w:asciiTheme="majorBidi" w:hAnsiTheme="majorBidi" w:cstheme="majorBidi"/>
        </w:rPr>
        <w:t>using default parameters</w:t>
      </w:r>
      <w:r w:rsidR="001C383A">
        <w:rPr>
          <w:rFonts w:asciiTheme="majorBidi" w:hAnsiTheme="majorBidi" w:cstheme="majorBidi"/>
        </w:rPr>
        <w:t xml:space="preserve"> </w:t>
      </w:r>
      <w:r w:rsidR="00802840">
        <w:rPr>
          <w:rFonts w:asciiTheme="majorBidi" w:hAnsiTheme="majorBidi" w:cstheme="majorBidi"/>
        </w:rPr>
        <w:t>(</w:t>
      </w:r>
      <w:r w:rsidR="001C383A">
        <w:rPr>
          <w:rFonts w:asciiTheme="majorBidi" w:hAnsiTheme="majorBidi" w:cstheme="majorBidi"/>
        </w:rPr>
        <w:t>Fig</w:t>
      </w:r>
      <w:r w:rsidR="00141909">
        <w:rPr>
          <w:rFonts w:asciiTheme="majorBidi" w:hAnsiTheme="majorBidi" w:cstheme="majorBidi"/>
        </w:rPr>
        <w:t>ure</w:t>
      </w:r>
      <w:r w:rsidR="001C383A">
        <w:rPr>
          <w:rFonts w:asciiTheme="majorBidi" w:hAnsiTheme="majorBidi" w:cstheme="majorBidi"/>
        </w:rPr>
        <w:t xml:space="preserve"> S</w:t>
      </w:r>
      <w:r w:rsidR="00252C28">
        <w:rPr>
          <w:rFonts w:asciiTheme="majorBidi" w:hAnsiTheme="majorBidi" w:cstheme="majorBidi"/>
        </w:rPr>
        <w:fldChar w:fldCharType="begin"/>
      </w:r>
      <w:r w:rsidR="00252C28">
        <w:rPr>
          <w:rFonts w:asciiTheme="majorBidi" w:hAnsiTheme="majorBidi" w:cstheme="majorBidi"/>
        </w:rPr>
        <w:instrText xml:space="preserve"> seq sfigure figs2 </w:instrText>
      </w:r>
      <w:r w:rsidR="00252C28">
        <w:rPr>
          <w:rFonts w:asciiTheme="majorBidi" w:hAnsiTheme="majorBidi" w:cstheme="majorBidi"/>
        </w:rPr>
        <w:fldChar w:fldCharType="separate"/>
      </w:r>
      <w:r w:rsidR="00A15D39">
        <w:rPr>
          <w:rFonts w:asciiTheme="majorBidi" w:hAnsiTheme="majorBidi" w:cstheme="majorBidi"/>
          <w:noProof/>
        </w:rPr>
        <w:t>2</w:t>
      </w:r>
      <w:r w:rsidR="00252C28">
        <w:rPr>
          <w:rFonts w:asciiTheme="majorBidi" w:hAnsiTheme="majorBidi" w:cstheme="majorBidi"/>
        </w:rPr>
        <w:fldChar w:fldCharType="end"/>
      </w:r>
      <w:r w:rsidR="00802840">
        <w:rPr>
          <w:rFonts w:asciiTheme="majorBidi" w:hAnsiTheme="majorBidi" w:cstheme="majorBidi"/>
        </w:rPr>
        <w:t>)</w:t>
      </w:r>
      <w:r w:rsidR="0019126B">
        <w:rPr>
          <w:rFonts w:asciiTheme="majorBidi" w:hAnsiTheme="majorBidi" w:cstheme="majorBidi"/>
        </w:rPr>
        <w:t>.</w:t>
      </w:r>
      <w:r w:rsidR="00802840">
        <w:rPr>
          <w:rFonts w:asciiTheme="majorBidi" w:hAnsiTheme="majorBidi" w:cstheme="majorBidi"/>
        </w:rPr>
        <w:t xml:space="preserve"> </w:t>
      </w:r>
    </w:p>
    <w:p w14:paraId="7C2088DF" w14:textId="59F9E695" w:rsidR="0082748E" w:rsidRPr="00884D32" w:rsidRDefault="006E7C2E" w:rsidP="00215D5D">
      <w:pPr>
        <w:spacing w:line="240" w:lineRule="auto"/>
        <w:ind w:firstLine="720"/>
        <w:jc w:val="both"/>
        <w:rPr>
          <w:rFonts w:asciiTheme="majorBidi" w:hAnsiTheme="majorBidi" w:cstheme="majorBidi"/>
        </w:rPr>
      </w:pPr>
      <w:r>
        <w:rPr>
          <w:rFonts w:asciiTheme="majorBidi" w:hAnsiTheme="majorBidi" w:cstheme="majorBidi"/>
        </w:rPr>
        <w:t>Throughout the</w:t>
      </w:r>
      <w:r w:rsidR="00946339">
        <w:rPr>
          <w:rFonts w:asciiTheme="majorBidi" w:hAnsiTheme="majorBidi" w:cstheme="majorBidi"/>
        </w:rPr>
        <w:t xml:space="preserve"> manuscript</w:t>
      </w:r>
      <w:r>
        <w:rPr>
          <w:rFonts w:asciiTheme="majorBidi" w:hAnsiTheme="majorBidi" w:cstheme="majorBidi"/>
        </w:rPr>
        <w:t xml:space="preserve"> there are</w:t>
      </w:r>
      <w:r w:rsidR="00946339">
        <w:rPr>
          <w:rFonts w:asciiTheme="majorBidi" w:hAnsiTheme="majorBidi" w:cstheme="majorBidi"/>
        </w:rPr>
        <w:t xml:space="preserve"> figures show</w:t>
      </w:r>
      <w:r>
        <w:rPr>
          <w:rFonts w:asciiTheme="majorBidi" w:hAnsiTheme="majorBidi" w:cstheme="majorBidi"/>
        </w:rPr>
        <w:t>ing</w:t>
      </w:r>
      <w:r w:rsidR="00946339">
        <w:rPr>
          <w:rFonts w:asciiTheme="majorBidi" w:hAnsiTheme="majorBidi" w:cstheme="majorBidi"/>
        </w:rPr>
        <w:t xml:space="preserve"> simulation</w:t>
      </w:r>
      <w:r>
        <w:rPr>
          <w:rFonts w:asciiTheme="majorBidi" w:hAnsiTheme="majorBidi" w:cstheme="majorBidi"/>
        </w:rPr>
        <w:t xml:space="preserve"> results</w:t>
      </w:r>
      <w:r w:rsidR="00946339">
        <w:rPr>
          <w:rFonts w:asciiTheme="majorBidi" w:hAnsiTheme="majorBidi" w:cstheme="majorBidi"/>
        </w:rPr>
        <w:t xml:space="preserve"> that include </w:t>
      </w:r>
      <w:r>
        <w:rPr>
          <w:rFonts w:asciiTheme="majorBidi" w:hAnsiTheme="majorBidi" w:cstheme="majorBidi"/>
        </w:rPr>
        <w:t>several</w:t>
      </w:r>
      <w:r w:rsidR="00946339">
        <w:rPr>
          <w:rFonts w:asciiTheme="majorBidi" w:hAnsiTheme="majorBidi" w:cstheme="majorBidi"/>
        </w:rPr>
        <w:t xml:space="preserve"> hundred heartbeat</w:t>
      </w:r>
      <w:r>
        <w:rPr>
          <w:rFonts w:asciiTheme="majorBidi" w:hAnsiTheme="majorBidi" w:cstheme="majorBidi"/>
        </w:rPr>
        <w:t>s</w:t>
      </w:r>
      <w:r w:rsidR="00946339">
        <w:rPr>
          <w:rFonts w:asciiTheme="majorBidi" w:hAnsiTheme="majorBidi" w:cstheme="majorBidi"/>
        </w:rPr>
        <w:t xml:space="preserve">. Therefore, pulsatile variables that vary remarkably during a cardiac cycle are shown with the envelope of </w:t>
      </w:r>
      <w:r>
        <w:rPr>
          <w:rFonts w:asciiTheme="majorBidi" w:hAnsiTheme="majorBidi" w:cstheme="majorBidi"/>
        </w:rPr>
        <w:t xml:space="preserve">the </w:t>
      </w:r>
      <w:r w:rsidR="00946339">
        <w:rPr>
          <w:rFonts w:asciiTheme="majorBidi" w:hAnsiTheme="majorBidi" w:cstheme="majorBidi"/>
        </w:rPr>
        <w:t xml:space="preserve">extreme values over </w:t>
      </w:r>
      <w:r w:rsidR="008E7FB3">
        <w:rPr>
          <w:rFonts w:asciiTheme="majorBidi" w:hAnsiTheme="majorBidi" w:cstheme="majorBidi"/>
        </w:rPr>
        <w:t>the</w:t>
      </w:r>
      <w:r w:rsidR="00946339">
        <w:rPr>
          <w:rFonts w:asciiTheme="majorBidi" w:hAnsiTheme="majorBidi" w:cstheme="majorBidi"/>
        </w:rPr>
        <w:t xml:space="preserve"> cycle. </w:t>
      </w:r>
    </w:p>
    <w:p w14:paraId="3DAA1A27" w14:textId="77777777" w:rsidR="005E0FB8" w:rsidRPr="00B95524" w:rsidRDefault="005E0FB8" w:rsidP="00F34279">
      <w:pPr>
        <w:spacing w:line="240" w:lineRule="auto"/>
        <w:rPr>
          <w:rFonts w:asciiTheme="majorBidi" w:hAnsiTheme="majorBidi" w:cstheme="majorBidi"/>
        </w:rPr>
      </w:pPr>
    </w:p>
    <w:p w14:paraId="1291DF1E" w14:textId="12D05C0D" w:rsidR="00DE1B26" w:rsidRPr="00B95524" w:rsidRDefault="005D436F" w:rsidP="00F34279">
      <w:pPr>
        <w:pStyle w:val="Heading3"/>
        <w:spacing w:line="240" w:lineRule="auto"/>
        <w:rPr>
          <w:rFonts w:asciiTheme="majorBidi" w:hAnsiTheme="majorBidi"/>
        </w:rPr>
      </w:pPr>
      <w:r w:rsidRPr="00B95524">
        <w:rPr>
          <w:rFonts w:asciiTheme="majorBidi" w:hAnsiTheme="majorBidi"/>
        </w:rPr>
        <w:t>Valvular disorders</w:t>
      </w:r>
    </w:p>
    <w:p w14:paraId="412A3B37" w14:textId="03644A99" w:rsidR="00064A28" w:rsidRDefault="00DE1B26" w:rsidP="00F34279">
      <w:pPr>
        <w:spacing w:line="240" w:lineRule="auto"/>
        <w:jc w:val="both"/>
        <w:rPr>
          <w:rFonts w:asciiTheme="majorBidi" w:hAnsiTheme="majorBidi" w:cstheme="majorBidi"/>
        </w:rPr>
      </w:pPr>
      <w:commentRangeStart w:id="67"/>
      <w:commentRangeStart w:id="68"/>
      <w:r w:rsidRPr="00B95524">
        <w:rPr>
          <w:rFonts w:asciiTheme="majorBidi" w:hAnsiTheme="majorBidi" w:cstheme="majorBidi"/>
        </w:rPr>
        <w:t>Three types of valvular disorders</w:t>
      </w:r>
      <w:r w:rsidR="0001646D">
        <w:rPr>
          <w:rFonts w:asciiTheme="majorBidi" w:hAnsiTheme="majorBidi" w:cstheme="majorBidi"/>
        </w:rPr>
        <w:t>,</w:t>
      </w:r>
      <w:r w:rsidRPr="00B95524">
        <w:rPr>
          <w:rFonts w:asciiTheme="majorBidi" w:hAnsiTheme="majorBidi" w:cstheme="majorBidi"/>
        </w:rPr>
        <w:t xml:space="preserve"> namely aortic stenosis, </w:t>
      </w:r>
      <w:r w:rsidR="0000732F" w:rsidRPr="00B95524">
        <w:rPr>
          <w:rFonts w:asciiTheme="majorBidi" w:hAnsiTheme="majorBidi" w:cstheme="majorBidi"/>
        </w:rPr>
        <w:t xml:space="preserve">aortic </w:t>
      </w:r>
      <w:r w:rsidR="00E33250">
        <w:rPr>
          <w:rFonts w:asciiTheme="majorBidi" w:hAnsiTheme="majorBidi" w:cstheme="majorBidi"/>
        </w:rPr>
        <w:t>insufficiency</w:t>
      </w:r>
      <w:r w:rsidRPr="00B95524">
        <w:rPr>
          <w:rFonts w:asciiTheme="majorBidi" w:hAnsiTheme="majorBidi" w:cstheme="majorBidi"/>
        </w:rPr>
        <w:t xml:space="preserve">, and </w:t>
      </w:r>
      <w:r w:rsidR="0000732F">
        <w:rPr>
          <w:rFonts w:asciiTheme="majorBidi" w:hAnsiTheme="majorBidi" w:cstheme="majorBidi"/>
        </w:rPr>
        <w:t>mitral</w:t>
      </w:r>
      <w:r w:rsidR="0000732F" w:rsidRPr="00B95524">
        <w:rPr>
          <w:rFonts w:asciiTheme="majorBidi" w:hAnsiTheme="majorBidi" w:cstheme="majorBidi"/>
        </w:rPr>
        <w:t xml:space="preserve"> </w:t>
      </w:r>
      <w:r w:rsidR="00E33250">
        <w:rPr>
          <w:rFonts w:asciiTheme="majorBidi" w:hAnsiTheme="majorBidi" w:cstheme="majorBidi"/>
        </w:rPr>
        <w:t xml:space="preserve">insufficiency </w:t>
      </w:r>
      <w:r w:rsidRPr="00B95524">
        <w:rPr>
          <w:rFonts w:asciiTheme="majorBidi" w:hAnsiTheme="majorBidi" w:cstheme="majorBidi"/>
        </w:rPr>
        <w:t xml:space="preserve">were simulated by applying the </w:t>
      </w:r>
      <w:r w:rsidR="003C45F2">
        <w:rPr>
          <w:rFonts w:asciiTheme="majorBidi" w:hAnsiTheme="majorBidi" w:cstheme="majorBidi"/>
        </w:rPr>
        <w:t>relevant</w:t>
      </w:r>
      <w:r w:rsidRPr="00B95524">
        <w:rPr>
          <w:rFonts w:asciiTheme="majorBidi" w:hAnsiTheme="majorBidi" w:cstheme="majorBidi"/>
        </w:rPr>
        <w:t xml:space="preserve"> perturbation</w:t>
      </w:r>
      <w:r w:rsidR="003C45F2">
        <w:rPr>
          <w:rFonts w:asciiTheme="majorBidi" w:hAnsiTheme="majorBidi" w:cstheme="majorBidi"/>
        </w:rPr>
        <w:t>s</w:t>
      </w:r>
      <w:r w:rsidRPr="00B95524">
        <w:rPr>
          <w:rFonts w:asciiTheme="majorBidi" w:hAnsiTheme="majorBidi" w:cstheme="majorBidi"/>
        </w:rPr>
        <w:t xml:space="preserve"> to the baseline simulation.</w:t>
      </w:r>
      <w:r w:rsidR="00AE1778">
        <w:rPr>
          <w:rFonts w:asciiTheme="majorBidi" w:hAnsiTheme="majorBidi" w:cstheme="majorBidi"/>
        </w:rPr>
        <w:t xml:space="preserve"> </w:t>
      </w:r>
    </w:p>
    <w:p w14:paraId="072491A9" w14:textId="4CF56F16" w:rsidR="004E47E5" w:rsidRDefault="00AE1778" w:rsidP="00D465E3">
      <w:pPr>
        <w:spacing w:line="240" w:lineRule="auto"/>
        <w:ind w:firstLine="720"/>
        <w:jc w:val="both"/>
        <w:rPr>
          <w:rFonts w:asciiTheme="majorBidi" w:hAnsiTheme="majorBidi" w:cstheme="majorBidi"/>
          <w:szCs w:val="24"/>
        </w:rPr>
      </w:pPr>
      <w:r w:rsidRPr="00B95524">
        <w:rPr>
          <w:rFonts w:asciiTheme="majorBidi" w:hAnsiTheme="majorBidi" w:cstheme="majorBidi"/>
          <w:szCs w:val="24"/>
        </w:rPr>
        <w:t xml:space="preserve">According to </w:t>
      </w:r>
      <w:r w:rsidR="008E7FB3">
        <w:rPr>
          <w:rFonts w:asciiTheme="majorBidi" w:hAnsiTheme="majorBidi" w:cstheme="majorBidi"/>
          <w:szCs w:val="24"/>
        </w:rPr>
        <w:t xml:space="preserve">the </w:t>
      </w:r>
      <w:r w:rsidRPr="00B60D8A">
        <w:rPr>
          <w:rFonts w:asciiTheme="majorBidi" w:hAnsiTheme="majorBidi" w:cstheme="majorBidi"/>
          <w:i/>
          <w:iCs/>
          <w:szCs w:val="24"/>
        </w:rPr>
        <w:t>Poiseuille</w:t>
      </w:r>
      <w:r w:rsidRPr="00B95524">
        <w:rPr>
          <w:rFonts w:asciiTheme="majorBidi" w:hAnsiTheme="majorBidi" w:cstheme="majorBidi"/>
          <w:szCs w:val="24"/>
        </w:rPr>
        <w:t xml:space="preserve"> equation,</w:t>
      </w:r>
      <w:r>
        <w:rPr>
          <w:rFonts w:asciiTheme="majorBidi" w:hAnsiTheme="majorBidi" w:cstheme="majorBidi"/>
          <w:szCs w:val="24"/>
        </w:rPr>
        <w:t xml:space="preserve"> </w:t>
      </w:r>
      <w:r w:rsidR="000A4181">
        <w:rPr>
          <w:rFonts w:asciiTheme="majorBidi" w:hAnsiTheme="majorBidi" w:cstheme="majorBidi"/>
          <w:szCs w:val="24"/>
        </w:rPr>
        <w:t xml:space="preserve">the </w:t>
      </w:r>
      <w:r>
        <w:rPr>
          <w:rFonts w:asciiTheme="majorBidi" w:hAnsiTheme="majorBidi" w:cstheme="majorBidi"/>
          <w:szCs w:val="24"/>
        </w:rPr>
        <w:t>aortic valve</w:t>
      </w:r>
      <w:r w:rsidR="003110D6">
        <w:rPr>
          <w:rFonts w:asciiTheme="majorBidi" w:hAnsiTheme="majorBidi" w:cstheme="majorBidi"/>
          <w:szCs w:val="24"/>
        </w:rPr>
        <w:t xml:space="preserve"> cross-sectional</w:t>
      </w:r>
      <w:r>
        <w:rPr>
          <w:rFonts w:asciiTheme="majorBidi" w:hAnsiTheme="majorBidi" w:cstheme="majorBidi"/>
          <w:szCs w:val="24"/>
        </w:rPr>
        <w:t xml:space="preserve"> area </w:t>
      </w:r>
      <w:r w:rsidR="003110D6">
        <w:rPr>
          <w:rFonts w:asciiTheme="majorBidi" w:hAnsiTheme="majorBidi" w:cstheme="majorBidi"/>
          <w:szCs w:val="24"/>
        </w:rPr>
        <w:t>is</w:t>
      </w:r>
      <w:r w:rsidR="00527B33">
        <w:rPr>
          <w:rFonts w:asciiTheme="majorBidi" w:hAnsiTheme="majorBidi" w:cstheme="majorBidi"/>
          <w:szCs w:val="24"/>
        </w:rPr>
        <w:t xml:space="preserve"> inversely </w:t>
      </w:r>
      <w:r w:rsidR="003110D6">
        <w:rPr>
          <w:rFonts w:asciiTheme="majorBidi" w:hAnsiTheme="majorBidi" w:cstheme="majorBidi"/>
          <w:szCs w:val="24"/>
        </w:rPr>
        <w:t>proportional to</w:t>
      </w:r>
      <w:r w:rsidR="00527B33">
        <w:rPr>
          <w:rFonts w:asciiTheme="majorBidi" w:hAnsiTheme="majorBidi" w:cstheme="majorBidi"/>
          <w:szCs w:val="24"/>
        </w:rPr>
        <w:t xml:space="preserve"> </w:t>
      </w:r>
      <w:r w:rsidR="00BE6CB1">
        <w:rPr>
          <w:rFonts w:asciiTheme="majorBidi" w:hAnsiTheme="majorBidi" w:cstheme="majorBidi"/>
          <w:szCs w:val="24"/>
        </w:rPr>
        <w:t>the resistance</w:t>
      </w:r>
      <w:r w:rsidR="003110D6">
        <w:rPr>
          <w:rFonts w:asciiTheme="majorBidi" w:hAnsiTheme="majorBidi" w:cstheme="majorBidi"/>
          <w:szCs w:val="24"/>
        </w:rPr>
        <w:t xml:space="preserve"> across the valve</w:t>
      </w:r>
      <w:r w:rsidR="00BE6CB1">
        <w:rPr>
          <w:rFonts w:asciiTheme="majorBidi" w:hAnsiTheme="majorBidi" w:cstheme="majorBidi"/>
          <w:szCs w:val="24"/>
        </w:rPr>
        <w:t>. Hence</w:t>
      </w:r>
      <w:r w:rsidR="00BE6CB1">
        <w:rPr>
          <w:rFonts w:asciiTheme="majorBidi" w:hAnsiTheme="majorBidi" w:cstheme="majorBidi"/>
        </w:rPr>
        <w:t xml:space="preserve">, </w:t>
      </w:r>
      <w:r w:rsidR="000F5C54">
        <w:rPr>
          <w:rFonts w:asciiTheme="majorBidi" w:hAnsiTheme="majorBidi" w:cstheme="majorBidi"/>
        </w:rPr>
        <w:t xml:space="preserve">the </w:t>
      </w:r>
      <w:r w:rsidR="00BE6CB1">
        <w:rPr>
          <w:rFonts w:asciiTheme="majorBidi" w:hAnsiTheme="majorBidi" w:cstheme="majorBidi"/>
        </w:rPr>
        <w:t>stenotic</w:t>
      </w:r>
      <w:r w:rsidR="00946339">
        <w:rPr>
          <w:rFonts w:asciiTheme="majorBidi" w:hAnsiTheme="majorBidi" w:cstheme="majorBidi"/>
        </w:rPr>
        <w:t xml:space="preserve"> </w:t>
      </w:r>
      <w:r w:rsidR="00466E0D">
        <w:rPr>
          <w:rFonts w:asciiTheme="majorBidi" w:hAnsiTheme="majorBidi" w:cstheme="majorBidi"/>
        </w:rPr>
        <w:t xml:space="preserve">aortic valve was modeled by increasing </w:t>
      </w:r>
      <w:r w:rsidR="00BE6CB1">
        <w:rPr>
          <w:rFonts w:asciiTheme="majorBidi" w:hAnsiTheme="majorBidi" w:cstheme="majorBidi"/>
        </w:rPr>
        <w:t xml:space="preserve">the </w:t>
      </w:r>
      <w:del w:id="69" w:author="Wenk, Jonathan F." w:date="2021-12-22T12:08:00Z">
        <w:r w:rsidR="00466E0D" w:rsidDel="0099621E">
          <w:rPr>
            <w:rFonts w:asciiTheme="majorBidi" w:hAnsiTheme="majorBidi" w:cstheme="majorBidi"/>
          </w:rPr>
          <w:delText xml:space="preserve">aortic valve </w:delText>
        </w:r>
      </w:del>
      <w:r w:rsidR="00466E0D">
        <w:rPr>
          <w:rFonts w:asciiTheme="majorBidi" w:hAnsiTheme="majorBidi" w:cstheme="majorBidi"/>
        </w:rPr>
        <w:t>resistance</w:t>
      </w:r>
      <w:r w:rsidR="00BE6CB1">
        <w:rPr>
          <w:rFonts w:asciiTheme="majorBidi" w:hAnsiTheme="majorBidi" w:cstheme="majorBidi"/>
        </w:rPr>
        <w:t>,</w:t>
      </w:r>
      <w:r w:rsidR="00466E0D">
        <w:rPr>
          <w:rFonts w:asciiTheme="majorBidi" w:hAnsiTheme="majorBidi" w:cstheme="majorBidi"/>
        </w:rPr>
        <w:t xml:space="preserve"> </w:t>
      </w:r>
      <w:proofErr w:type="spellStart"/>
      <w:r w:rsidR="00466E0D">
        <w:rPr>
          <w:rFonts w:asciiTheme="majorBidi" w:hAnsiTheme="majorBidi" w:cstheme="majorBidi"/>
        </w:rPr>
        <w:t>R</w:t>
      </w:r>
      <w:r w:rsidR="00D5123A">
        <w:rPr>
          <w:rFonts w:asciiTheme="majorBidi" w:hAnsiTheme="majorBidi" w:cstheme="majorBidi"/>
          <w:vertAlign w:val="subscript"/>
        </w:rPr>
        <w:t>aorta</w:t>
      </w:r>
      <w:proofErr w:type="spellEnd"/>
      <w:r w:rsidR="00BE6CB1">
        <w:rPr>
          <w:rFonts w:asciiTheme="majorBidi" w:hAnsiTheme="majorBidi" w:cstheme="majorBidi"/>
        </w:rPr>
        <w:t xml:space="preserve">, in equation </w:t>
      </w:r>
      <w:r w:rsidR="00BE6CB1">
        <w:rPr>
          <w:rFonts w:asciiTheme="majorBidi" w:hAnsiTheme="majorBidi" w:cstheme="majorBidi"/>
        </w:rPr>
        <w:fldChar w:fldCharType="begin"/>
      </w:r>
      <w:r w:rsidR="00BE6CB1">
        <w:rPr>
          <w:rFonts w:asciiTheme="majorBidi" w:hAnsiTheme="majorBidi" w:cstheme="majorBidi"/>
        </w:rPr>
        <w:instrText xml:space="preserve"> GOTOBUTTON ZEqnNum316125  \* MERGEFORMAT </w:instrText>
      </w:r>
      <w:r w:rsidR="00BE6CB1">
        <w:rPr>
          <w:rFonts w:asciiTheme="majorBidi" w:hAnsiTheme="majorBidi" w:cstheme="majorBidi"/>
        </w:rPr>
        <w:fldChar w:fldCharType="begin"/>
      </w:r>
      <w:r w:rsidR="00BE6CB1">
        <w:rPr>
          <w:rFonts w:asciiTheme="majorBidi" w:hAnsiTheme="majorBidi" w:cstheme="majorBidi"/>
        </w:rPr>
        <w:instrText xml:space="preserve"> REF ZEqnNum316125 \* Charformat \! \* MERGEFORMAT </w:instrText>
      </w:r>
      <w:r w:rsidR="00BE6CB1">
        <w:rPr>
          <w:rFonts w:asciiTheme="majorBidi" w:hAnsiTheme="majorBidi" w:cstheme="majorBidi"/>
        </w:rPr>
        <w:fldChar w:fldCharType="separate"/>
      </w:r>
      <w:r w:rsidR="00A15D39" w:rsidRPr="0038308E">
        <w:rPr>
          <w:rFonts w:asciiTheme="majorBidi" w:hAnsiTheme="majorBidi" w:cstheme="majorBidi"/>
        </w:rPr>
        <w:instrText>(7)</w:instrText>
      </w:r>
      <w:r w:rsidR="00BE6CB1">
        <w:rPr>
          <w:rFonts w:asciiTheme="majorBidi" w:hAnsiTheme="majorBidi" w:cstheme="majorBidi"/>
        </w:rPr>
        <w:fldChar w:fldCharType="end"/>
      </w:r>
      <w:r w:rsidR="00BE6CB1">
        <w:rPr>
          <w:rFonts w:asciiTheme="majorBidi" w:hAnsiTheme="majorBidi" w:cstheme="majorBidi"/>
        </w:rPr>
        <w:fldChar w:fldCharType="end"/>
      </w:r>
      <w:r w:rsidR="0017488A">
        <w:rPr>
          <w:rFonts w:asciiTheme="majorBidi" w:hAnsiTheme="majorBidi" w:cstheme="majorBidi"/>
        </w:rPr>
        <w:t xml:space="preserve">, which regulates </w:t>
      </w:r>
      <w:r w:rsidR="004F2123">
        <w:rPr>
          <w:rFonts w:asciiTheme="majorBidi" w:hAnsiTheme="majorBidi" w:cstheme="majorBidi"/>
        </w:rPr>
        <w:t xml:space="preserve">the blood flow from the left ventricle to </w:t>
      </w:r>
      <w:r w:rsidR="0017488A">
        <w:rPr>
          <w:rFonts w:asciiTheme="majorBidi" w:hAnsiTheme="majorBidi" w:cstheme="majorBidi"/>
        </w:rPr>
        <w:t xml:space="preserve">the </w:t>
      </w:r>
      <w:r w:rsidR="004F2123">
        <w:rPr>
          <w:rFonts w:asciiTheme="majorBidi" w:hAnsiTheme="majorBidi" w:cstheme="majorBidi"/>
        </w:rPr>
        <w:t>aorta</w:t>
      </w:r>
      <w:r w:rsidR="00466E0D">
        <w:rPr>
          <w:rFonts w:asciiTheme="majorBidi" w:hAnsiTheme="majorBidi" w:cstheme="majorBidi"/>
        </w:rPr>
        <w:t xml:space="preserve">. </w:t>
      </w:r>
      <w:r w:rsidR="00CF041E">
        <w:rPr>
          <w:rFonts w:asciiTheme="majorBidi" w:hAnsiTheme="majorBidi" w:cstheme="majorBidi"/>
          <w:szCs w:val="24"/>
        </w:rPr>
        <w:t xml:space="preserve">In this </w:t>
      </w:r>
      <w:r w:rsidR="000A4181">
        <w:rPr>
          <w:rFonts w:asciiTheme="majorBidi" w:hAnsiTheme="majorBidi" w:cstheme="majorBidi"/>
          <w:szCs w:val="24"/>
        </w:rPr>
        <w:t>study</w:t>
      </w:r>
      <w:r w:rsidR="00CF041E">
        <w:rPr>
          <w:rFonts w:asciiTheme="majorBidi" w:hAnsiTheme="majorBidi" w:cstheme="majorBidi"/>
          <w:szCs w:val="24"/>
        </w:rPr>
        <w:t xml:space="preserve">, three levels of severity for aortic stenosis were </w:t>
      </w:r>
      <w:r w:rsidR="00322795">
        <w:rPr>
          <w:rFonts w:asciiTheme="majorBidi" w:hAnsiTheme="majorBidi" w:cstheme="majorBidi"/>
          <w:szCs w:val="24"/>
        </w:rPr>
        <w:t>modeled</w:t>
      </w:r>
      <w:r w:rsidR="005F6B18">
        <w:rPr>
          <w:rFonts w:asciiTheme="majorBidi" w:hAnsiTheme="majorBidi" w:cstheme="majorBidi"/>
          <w:szCs w:val="24"/>
        </w:rPr>
        <w:t xml:space="preserve"> to </w:t>
      </w:r>
      <w:r w:rsidR="00841314">
        <w:rPr>
          <w:rFonts w:asciiTheme="majorBidi" w:hAnsiTheme="majorBidi" w:cstheme="majorBidi"/>
          <w:szCs w:val="24"/>
        </w:rPr>
        <w:t xml:space="preserve">represent the </w:t>
      </w:r>
      <w:r w:rsidR="002E5F89">
        <w:rPr>
          <w:rFonts w:asciiTheme="majorBidi" w:hAnsiTheme="majorBidi" w:cstheme="majorBidi"/>
          <w:szCs w:val="24"/>
        </w:rPr>
        <w:t>different</w:t>
      </w:r>
      <w:r w:rsidR="00841314">
        <w:rPr>
          <w:rFonts w:asciiTheme="majorBidi" w:hAnsiTheme="majorBidi" w:cstheme="majorBidi"/>
          <w:szCs w:val="24"/>
        </w:rPr>
        <w:t xml:space="preserve"> </w:t>
      </w:r>
      <w:r w:rsidR="00D62E5F">
        <w:rPr>
          <w:rFonts w:asciiTheme="majorBidi" w:hAnsiTheme="majorBidi" w:cstheme="majorBidi"/>
          <w:szCs w:val="24"/>
        </w:rPr>
        <w:t>stages</w:t>
      </w:r>
      <w:r w:rsidR="002E5F89">
        <w:rPr>
          <w:rFonts w:asciiTheme="majorBidi" w:hAnsiTheme="majorBidi" w:cstheme="majorBidi"/>
          <w:szCs w:val="24"/>
        </w:rPr>
        <w:t xml:space="preserve"> of the disease</w:t>
      </w:r>
      <w:r w:rsidR="00D62E5F">
        <w:rPr>
          <w:rFonts w:asciiTheme="majorBidi" w:hAnsiTheme="majorBidi" w:cstheme="majorBidi"/>
          <w:szCs w:val="24"/>
        </w:rPr>
        <w:t xml:space="preserve"> </w:t>
      </w:r>
      <w:r w:rsidR="009F3421">
        <w:rPr>
          <w:rFonts w:asciiTheme="majorBidi" w:hAnsiTheme="majorBidi" w:cstheme="majorBidi"/>
          <w:szCs w:val="24"/>
        </w:rPr>
        <w:t>according to</w:t>
      </w:r>
      <w:r w:rsidR="00D62E5F">
        <w:rPr>
          <w:rFonts w:asciiTheme="majorBidi" w:hAnsiTheme="majorBidi" w:cstheme="majorBidi"/>
          <w:szCs w:val="24"/>
        </w:rPr>
        <w:t xml:space="preserve"> </w:t>
      </w:r>
      <w:r w:rsidR="0076534B" w:rsidRPr="00B95524">
        <w:rPr>
          <w:rFonts w:asciiTheme="majorBidi" w:hAnsiTheme="majorBidi" w:cstheme="majorBidi"/>
          <w:szCs w:val="24"/>
        </w:rPr>
        <w:t>American Heart Association</w:t>
      </w:r>
      <w:r w:rsidR="000C644B">
        <w:rPr>
          <w:rFonts w:asciiTheme="majorBidi" w:hAnsiTheme="majorBidi" w:cstheme="majorBidi"/>
          <w:szCs w:val="24"/>
        </w:rPr>
        <w:t xml:space="preserve"> (AHA)</w:t>
      </w:r>
      <w:r w:rsidR="0076534B" w:rsidRPr="00B95524">
        <w:rPr>
          <w:rFonts w:asciiTheme="majorBidi" w:hAnsiTheme="majorBidi" w:cstheme="majorBidi"/>
          <w:szCs w:val="24"/>
        </w:rPr>
        <w:t xml:space="preserve"> guideline</w:t>
      </w:r>
      <w:r w:rsidR="00F07DDB">
        <w:rPr>
          <w:rFonts w:asciiTheme="majorBidi" w:hAnsiTheme="majorBidi" w:cstheme="majorBidi"/>
          <w:szCs w:val="24"/>
        </w:rPr>
        <w:t>s</w:t>
      </w:r>
      <w:r w:rsidR="003B2C8C" w:rsidRPr="00B95524">
        <w:rPr>
          <w:rFonts w:asciiTheme="majorBidi" w:hAnsiTheme="majorBidi" w:cstheme="majorBidi"/>
          <w:szCs w:val="24"/>
        </w:rPr>
        <w:t xml:space="preserve"> </w:t>
      </w:r>
      <w:r w:rsidR="002D4374" w:rsidRPr="00B95524">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002D4374" w:rsidRPr="00B95524">
        <w:rPr>
          <w:rFonts w:asciiTheme="majorBidi" w:hAnsiTheme="majorBidi" w:cstheme="majorBidi"/>
          <w:szCs w:val="24"/>
        </w:rPr>
      </w:r>
      <w:r w:rsidR="002D4374" w:rsidRPr="00B95524">
        <w:rPr>
          <w:rFonts w:asciiTheme="majorBidi" w:hAnsiTheme="majorBidi" w:cstheme="majorBidi"/>
          <w:szCs w:val="24"/>
        </w:rPr>
        <w:fldChar w:fldCharType="separate"/>
      </w:r>
      <w:r w:rsidR="00CF3478">
        <w:rPr>
          <w:rFonts w:asciiTheme="majorBidi" w:hAnsiTheme="majorBidi" w:cstheme="majorBidi"/>
          <w:noProof/>
          <w:szCs w:val="24"/>
        </w:rPr>
        <w:t>(Otto et al., 2021)</w:t>
      </w:r>
      <w:r w:rsidR="002D4374" w:rsidRPr="00B95524">
        <w:rPr>
          <w:rFonts w:asciiTheme="majorBidi" w:hAnsiTheme="majorBidi" w:cstheme="majorBidi"/>
          <w:szCs w:val="24"/>
        </w:rPr>
        <w:fldChar w:fldCharType="end"/>
      </w:r>
      <w:r w:rsidR="00D62E5F">
        <w:rPr>
          <w:rFonts w:asciiTheme="majorBidi" w:hAnsiTheme="majorBidi" w:cstheme="majorBidi"/>
          <w:szCs w:val="24"/>
        </w:rPr>
        <w:t xml:space="preserve">. </w:t>
      </w:r>
      <w:r w:rsidR="003F135B" w:rsidRPr="00B95524">
        <w:rPr>
          <w:rFonts w:asciiTheme="majorBidi" w:hAnsiTheme="majorBidi" w:cstheme="majorBidi"/>
          <w:szCs w:val="24"/>
        </w:rPr>
        <w:t>For instance, a ~60</w:t>
      </w:r>
      <w:r w:rsidR="003F135B">
        <w:rPr>
          <w:rFonts w:asciiTheme="majorBidi" w:hAnsiTheme="majorBidi" w:cstheme="majorBidi"/>
          <w:szCs w:val="24"/>
        </w:rPr>
        <w:t xml:space="preserve"> %</w:t>
      </w:r>
      <w:r w:rsidR="003F135B" w:rsidRPr="00B95524">
        <w:rPr>
          <w:rFonts w:asciiTheme="majorBidi" w:hAnsiTheme="majorBidi" w:cstheme="majorBidi"/>
          <w:szCs w:val="24"/>
        </w:rPr>
        <w:t xml:space="preserve"> reduction in the aortic valve area, from a mean value of 2.5 cm</w:t>
      </w:r>
      <w:r w:rsidR="003F135B" w:rsidRPr="00B95524">
        <w:rPr>
          <w:rFonts w:asciiTheme="majorBidi" w:hAnsiTheme="majorBidi" w:cstheme="majorBidi"/>
          <w:szCs w:val="24"/>
          <w:vertAlign w:val="superscript"/>
        </w:rPr>
        <w:t>2</w:t>
      </w:r>
      <w:r w:rsidR="003F135B" w:rsidRPr="00B95524">
        <w:rPr>
          <w:rFonts w:asciiTheme="majorBidi" w:hAnsiTheme="majorBidi" w:cstheme="majorBidi"/>
          <w:szCs w:val="24"/>
        </w:rPr>
        <w:t xml:space="preserve"> for healthy adults </w:t>
      </w:r>
      <w:r w:rsidR="003F135B" w:rsidRPr="00B95524">
        <w:rPr>
          <w:rFonts w:asciiTheme="majorBidi" w:hAnsiTheme="majorBidi" w:cstheme="majorBidi"/>
          <w:szCs w:val="24"/>
        </w:rPr>
        <w:fldChar w:fldCharType="begin">
          <w:fldData xml:space="preserve">PEVuZE5vdGU+PENpdGU+PEF1dGhvcj5DaGluPC9BdXRob3I+PFllYXI+MjAxNDwvWWVhcj48UmVj
TnVtPjM1PC9SZWNOdW0+PERpc3BsYXlUZXh0PihMdXN6Y3phayBldCBhbC4sIDIwMTI7IENoaW4g
ZXQgYWwuLCAyMDE0OyBDaGluIGV0IGFsLiwgMjAxNyk8L0Rpc3BsYXlUZXh0PjxyZWNvcmQ+PHJl
Yy1udW1iZXI+MzU8L3JlYy1udW1iZXI+PGZvcmVpZ24ta2V5cz48a2V5IGFwcD0iRU4iIGRiLWlk
PSJ4ZmFhenh4MmZzdHJhcWV0cDV4eHQyZmYwenZycmZ0djBkcmYiIHRpbWVzdGFtcD0iMTYzNDIx
NDQyNiI+MzU8L2tleT48L2ZvcmVpZ24ta2V5cz48cmVmLXR5cGUgbmFtZT0iSm91cm5hbCBBcnRp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LjAyMTwvZWxlY3Ryb25pYy1yZXNvdXJjZS1udW0+PC9yZWNvcmQ+PC9DaXRlPjxDaXRlPjxBdXRo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PEVuZE5vdGU+PENpdGU+PEF1dGhvcj5DaGluPC9BdXRob3I+PFllYXI+MjAxNDwvWWVhcj48UmVj
TnVtPjM1PC9SZWNOdW0+PERpc3BsYXlUZXh0PihMdXN6Y3phayBldCBhbC4sIDIwMTI7IENoaW4g
ZXQgYWwuLCAyMDE0OyBDaGluIGV0IGFsLiwgMjAxNyk8L0Rpc3BsYXlUZXh0PjxyZWNvcmQ+PHJl
Yy1udW1iZXI+MzU8L3JlYy1udW1iZXI+PGZvcmVpZ24ta2V5cz48a2V5IGFwcD0iRU4iIGRiLWlk
PSJ4ZmFhenh4MmZzdHJhcWV0cDV4eHQyZmYwenZycmZ0djBkcmYiIHRpbWVzdGFtcD0iMTYzNDIx
NDQyNiI+MzU8L2tleT48L2ZvcmVpZ24ta2V5cz48cmVmLXR5cGUgbmFtZT0iSm91cm5hbCBBcnRp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LjAyMTwvZWxlY3Ryb25pYy1yZXNvdXJjZS1udW0+PC9yZWNvcmQ+PC9DaXRlPjxDaXRlPjxBdXRo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003F135B" w:rsidRPr="00B95524">
        <w:rPr>
          <w:rFonts w:asciiTheme="majorBidi" w:hAnsiTheme="majorBidi" w:cstheme="majorBidi"/>
          <w:szCs w:val="24"/>
        </w:rPr>
      </w:r>
      <w:r w:rsidR="003F135B" w:rsidRPr="00B95524">
        <w:rPr>
          <w:rFonts w:asciiTheme="majorBidi" w:hAnsiTheme="majorBidi" w:cstheme="majorBidi"/>
          <w:szCs w:val="24"/>
        </w:rPr>
        <w:fldChar w:fldCharType="separate"/>
      </w:r>
      <w:r w:rsidR="00CF3478">
        <w:rPr>
          <w:rFonts w:asciiTheme="majorBidi" w:hAnsiTheme="majorBidi" w:cstheme="majorBidi"/>
          <w:noProof/>
          <w:szCs w:val="24"/>
        </w:rPr>
        <w:t>(Luszczak et al., 2012; Chin et al., 2014; Chin et al., 2017)</w:t>
      </w:r>
      <w:r w:rsidR="003F135B" w:rsidRPr="00B95524">
        <w:rPr>
          <w:rFonts w:asciiTheme="majorBidi" w:hAnsiTheme="majorBidi" w:cstheme="majorBidi"/>
          <w:szCs w:val="24"/>
        </w:rPr>
        <w:fldChar w:fldCharType="end"/>
      </w:r>
      <w:r w:rsidR="003F135B" w:rsidRPr="00B95524">
        <w:rPr>
          <w:rFonts w:asciiTheme="majorBidi" w:hAnsiTheme="majorBidi" w:cstheme="majorBidi"/>
          <w:szCs w:val="24"/>
        </w:rPr>
        <w:t xml:space="preserve"> to a mean value of 1 cm</w:t>
      </w:r>
      <w:r w:rsidR="003F135B" w:rsidRPr="00B95524">
        <w:rPr>
          <w:rFonts w:asciiTheme="majorBidi" w:hAnsiTheme="majorBidi" w:cstheme="majorBidi"/>
          <w:szCs w:val="24"/>
          <w:vertAlign w:val="superscript"/>
        </w:rPr>
        <w:t>2</w:t>
      </w:r>
      <w:r w:rsidR="003F135B" w:rsidRPr="00B95524">
        <w:rPr>
          <w:rFonts w:asciiTheme="majorBidi" w:hAnsiTheme="majorBidi" w:cstheme="majorBidi"/>
          <w:szCs w:val="24"/>
        </w:rPr>
        <w:t xml:space="preserve"> for patients with aortic stenosis </w:t>
      </w:r>
      <w:r w:rsidR="003F135B" w:rsidRPr="00B95524">
        <w:rPr>
          <w:rFonts w:asciiTheme="majorBidi" w:hAnsiTheme="majorBidi" w:cstheme="majorBidi"/>
          <w:szCs w:val="24"/>
        </w:rPr>
        <w:fldChar w:fldCharType="begin">
          <w:fldData xml:space="preserve">PEVuZE5vdGU+PENpdGU+PEF1dGhvcj5FdmVyZXR0PC9BdXRob3I+PFllYXI+MjAyMDwvWWVhcj48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PEVuZE5vdGU+PENpdGU+PEF1dGhvcj5FdmVyZXR0PC9BdXRob3I+PFllYXI+MjAyMDwvWWVhcj48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003F135B" w:rsidRPr="00B95524">
        <w:rPr>
          <w:rFonts w:asciiTheme="majorBidi" w:hAnsiTheme="majorBidi" w:cstheme="majorBidi"/>
          <w:szCs w:val="24"/>
        </w:rPr>
      </w:r>
      <w:r w:rsidR="003F135B" w:rsidRPr="00B95524">
        <w:rPr>
          <w:rFonts w:asciiTheme="majorBidi" w:hAnsiTheme="majorBidi" w:cstheme="majorBidi"/>
          <w:szCs w:val="24"/>
        </w:rPr>
        <w:fldChar w:fldCharType="separate"/>
      </w:r>
      <w:r w:rsidR="00CF3478">
        <w:rPr>
          <w:rFonts w:asciiTheme="majorBidi" w:hAnsiTheme="majorBidi" w:cstheme="majorBidi"/>
          <w:noProof/>
          <w:szCs w:val="24"/>
        </w:rPr>
        <w:t>(Spath et al., 2019; Everett et al., 2020)</w:t>
      </w:r>
      <w:r w:rsidR="003F135B" w:rsidRPr="00B95524">
        <w:rPr>
          <w:rFonts w:asciiTheme="majorBidi" w:hAnsiTheme="majorBidi" w:cstheme="majorBidi"/>
          <w:szCs w:val="24"/>
        </w:rPr>
        <w:fldChar w:fldCharType="end"/>
      </w:r>
      <w:r w:rsidR="00331CB4">
        <w:rPr>
          <w:rFonts w:asciiTheme="majorBidi" w:hAnsiTheme="majorBidi" w:cstheme="majorBidi"/>
          <w:szCs w:val="24"/>
        </w:rPr>
        <w:t>,</w:t>
      </w:r>
      <w:r w:rsidR="003F135B">
        <w:rPr>
          <w:rFonts w:asciiTheme="majorBidi" w:hAnsiTheme="majorBidi" w:cstheme="majorBidi"/>
          <w:szCs w:val="24"/>
        </w:rPr>
        <w:t xml:space="preserve"> </w:t>
      </w:r>
      <w:r w:rsidR="00C878E1">
        <w:rPr>
          <w:rFonts w:asciiTheme="majorBidi" w:hAnsiTheme="majorBidi" w:cstheme="majorBidi"/>
          <w:szCs w:val="24"/>
        </w:rPr>
        <w:t>was</w:t>
      </w:r>
      <w:r w:rsidR="003F135B">
        <w:rPr>
          <w:rFonts w:asciiTheme="majorBidi" w:hAnsiTheme="majorBidi" w:cstheme="majorBidi"/>
          <w:szCs w:val="24"/>
        </w:rPr>
        <w:t xml:space="preserve"> mimicked by </w:t>
      </w:r>
      <w:r w:rsidR="003F135B" w:rsidRPr="00B95524">
        <w:rPr>
          <w:rFonts w:asciiTheme="majorBidi" w:hAnsiTheme="majorBidi" w:cstheme="majorBidi"/>
          <w:szCs w:val="24"/>
        </w:rPr>
        <w:t xml:space="preserve">a 500 </w:t>
      </w:r>
      <w:r w:rsidR="003F135B">
        <w:rPr>
          <w:rFonts w:asciiTheme="majorBidi" w:hAnsiTheme="majorBidi" w:cstheme="majorBidi"/>
          <w:szCs w:val="24"/>
        </w:rPr>
        <w:t>%</w:t>
      </w:r>
      <w:r w:rsidR="003F135B" w:rsidRPr="00B95524">
        <w:rPr>
          <w:rFonts w:asciiTheme="majorBidi" w:hAnsiTheme="majorBidi" w:cstheme="majorBidi"/>
          <w:szCs w:val="24"/>
        </w:rPr>
        <w:t xml:space="preserve"> increase in the aortic resistance.</w:t>
      </w:r>
      <w:r w:rsidR="008F6F2F" w:rsidRPr="00B95524">
        <w:rPr>
          <w:rFonts w:asciiTheme="majorBidi" w:hAnsiTheme="majorBidi" w:cstheme="majorBidi"/>
          <w:szCs w:val="24"/>
        </w:rPr>
        <w:t xml:space="preserve"> </w:t>
      </w:r>
      <w:r w:rsidR="00C85255">
        <w:rPr>
          <w:rFonts w:asciiTheme="majorBidi" w:hAnsiTheme="majorBidi" w:cstheme="majorBidi"/>
          <w:szCs w:val="24"/>
        </w:rPr>
        <w:t>All simulated cases for aortic stenosis are summarized in</w:t>
      </w:r>
      <w:r w:rsidR="002F10F6" w:rsidRPr="00B95524">
        <w:rPr>
          <w:rFonts w:asciiTheme="majorBidi" w:hAnsiTheme="majorBidi" w:cstheme="majorBidi"/>
          <w:szCs w:val="24"/>
        </w:rPr>
        <w:t xml:space="preserve"> Table</w:t>
      </w:r>
      <w:r w:rsidR="00DE20A0">
        <w:rPr>
          <w:rFonts w:asciiTheme="majorBidi" w:hAnsiTheme="majorBidi" w:cstheme="majorBidi"/>
          <w:szCs w:val="24"/>
        </w:rPr>
        <w:t xml:space="preserve"> </w:t>
      </w:r>
      <w:r w:rsidR="00DE20A0">
        <w:rPr>
          <w:rFonts w:asciiTheme="majorBidi" w:hAnsiTheme="majorBidi" w:cstheme="majorBidi"/>
          <w:szCs w:val="24"/>
        </w:rPr>
        <w:fldChar w:fldCharType="begin"/>
      </w:r>
      <w:r w:rsidR="00DE20A0">
        <w:rPr>
          <w:rFonts w:asciiTheme="majorBidi" w:hAnsiTheme="majorBidi" w:cstheme="majorBidi"/>
          <w:szCs w:val="24"/>
        </w:rPr>
        <w:instrText xml:space="preserve"> seq table table1 </w:instrText>
      </w:r>
      <w:r w:rsidR="00DE20A0">
        <w:rPr>
          <w:rFonts w:asciiTheme="majorBidi" w:hAnsiTheme="majorBidi" w:cstheme="majorBidi"/>
          <w:szCs w:val="24"/>
        </w:rPr>
        <w:fldChar w:fldCharType="separate"/>
      </w:r>
      <w:r w:rsidR="00A15D39">
        <w:rPr>
          <w:rFonts w:asciiTheme="majorBidi" w:hAnsiTheme="majorBidi" w:cstheme="majorBidi"/>
          <w:noProof/>
          <w:szCs w:val="24"/>
        </w:rPr>
        <w:t>1</w:t>
      </w:r>
      <w:r w:rsidR="00DE20A0">
        <w:rPr>
          <w:rFonts w:asciiTheme="majorBidi" w:hAnsiTheme="majorBidi" w:cstheme="majorBidi"/>
          <w:szCs w:val="24"/>
        </w:rPr>
        <w:fldChar w:fldCharType="end"/>
      </w:r>
      <w:r w:rsidR="002F10F6" w:rsidRPr="00B95524">
        <w:rPr>
          <w:rFonts w:asciiTheme="majorBidi" w:hAnsiTheme="majorBidi" w:cstheme="majorBidi"/>
          <w:szCs w:val="24"/>
        </w:rPr>
        <w:t>.</w:t>
      </w:r>
      <w:commentRangeEnd w:id="67"/>
      <w:r w:rsidR="001C6B6E">
        <w:rPr>
          <w:rStyle w:val="CommentReference"/>
        </w:rPr>
        <w:commentReference w:id="67"/>
      </w:r>
      <w:commentRangeEnd w:id="68"/>
      <w:r w:rsidR="00103545">
        <w:rPr>
          <w:rStyle w:val="CommentReference"/>
        </w:rPr>
        <w:commentReference w:id="68"/>
      </w:r>
      <w:commentRangeStart w:id="70"/>
      <w:commentRangeStart w:id="71"/>
      <w:commentRangeEnd w:id="70"/>
      <w:r w:rsidR="000A7788">
        <w:rPr>
          <w:rStyle w:val="CommentReference"/>
        </w:rPr>
        <w:commentReference w:id="70"/>
      </w:r>
      <w:commentRangeEnd w:id="71"/>
      <w:r w:rsidR="00691D68">
        <w:rPr>
          <w:rStyle w:val="CommentReference"/>
        </w:rPr>
        <w:commentReference w:id="71"/>
      </w:r>
    </w:p>
    <w:p w14:paraId="2C45AC21" w14:textId="58348305" w:rsidR="00451804" w:rsidRPr="00B95524" w:rsidRDefault="00676F15" w:rsidP="00676F15">
      <w:pPr>
        <w:pStyle w:val="MTDisplayEquation"/>
      </w:pPr>
      <w:r>
        <w:tab/>
      </w:r>
      <w:r w:rsidR="00C85BF7" w:rsidRPr="00676F15">
        <w:rPr>
          <w:position w:val="-58"/>
        </w:rPr>
        <w:object w:dxaOrig="5020" w:dyaOrig="1280" w14:anchorId="011022D6">
          <v:shape id="_x0000_i1026" type="#_x0000_t75" alt="" style="width:251pt;height:64.15pt;mso-width-percent:0;mso-height-percent:0;mso-width-percent:0;mso-height-percent:0" o:ole="">
            <v:imagedata r:id="rId26" o:title=""/>
          </v:shape>
          <o:OLEObject Type="Embed" ProgID="Equation.DSMT4" ShapeID="_x0000_i1026" DrawAspect="Content" ObjectID="_1701684296" r:id="rId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2" w:name="ZEqnNum316125"/>
      <w:r>
        <w:instrText>(</w:instrText>
      </w:r>
      <w:r w:rsidR="00C85BF7">
        <w:fldChar w:fldCharType="begin"/>
      </w:r>
      <w:r w:rsidR="00C85BF7">
        <w:instrText xml:space="preserve"> SEQ MTEqn \c \* Arabic \* MERGEFORMAT </w:instrText>
      </w:r>
      <w:r w:rsidR="00C85BF7">
        <w:fldChar w:fldCharType="separate"/>
      </w:r>
      <w:r w:rsidR="00A15D39">
        <w:instrText>7</w:instrText>
      </w:r>
      <w:r w:rsidR="00C85BF7">
        <w:fldChar w:fldCharType="end"/>
      </w:r>
      <w:r>
        <w:instrText>)</w:instrText>
      </w:r>
      <w:bookmarkEnd w:id="72"/>
      <w:r>
        <w:fldChar w:fldCharType="end"/>
      </w:r>
    </w:p>
    <w:tbl>
      <w:tblPr>
        <w:tblStyle w:val="TableGrid"/>
        <w:tblW w:w="0" w:type="auto"/>
        <w:jc w:val="center"/>
        <w:tblCellMar>
          <w:left w:w="29" w:type="dxa"/>
          <w:right w:w="29" w:type="dxa"/>
        </w:tblCellMar>
        <w:tblLook w:val="04A0" w:firstRow="1" w:lastRow="0" w:firstColumn="1" w:lastColumn="0" w:noHBand="0" w:noVBand="1"/>
      </w:tblPr>
      <w:tblGrid>
        <w:gridCol w:w="1893"/>
        <w:gridCol w:w="3772"/>
        <w:gridCol w:w="3772"/>
      </w:tblGrid>
      <w:tr w:rsidR="00A54DC6" w:rsidRPr="00B95524" w14:paraId="1EBB33FF" w14:textId="52EF1F5D" w:rsidTr="00A54DC6">
        <w:trPr>
          <w:trHeight w:val="239"/>
          <w:jc w:val="center"/>
        </w:trPr>
        <w:tc>
          <w:tcPr>
            <w:tcW w:w="9437" w:type="dxa"/>
            <w:gridSpan w:val="3"/>
            <w:tcBorders>
              <w:top w:val="double" w:sz="4" w:space="0" w:color="auto"/>
              <w:bottom w:val="double" w:sz="4" w:space="0" w:color="auto"/>
            </w:tcBorders>
            <w:vAlign w:val="center"/>
          </w:tcPr>
          <w:p w14:paraId="3A93074E" w14:textId="36A2EC7E" w:rsidR="00A54DC6" w:rsidRPr="006D0E11" w:rsidRDefault="00A54DC6" w:rsidP="00F34279">
            <w:pPr>
              <w:jc w:val="center"/>
              <w:rPr>
                <w:rFonts w:asciiTheme="majorBidi" w:hAnsiTheme="majorBidi" w:cstheme="majorBidi"/>
                <w:b/>
                <w:bCs/>
                <w:szCs w:val="24"/>
              </w:rPr>
            </w:pPr>
            <w:r w:rsidRPr="006D0E11">
              <w:rPr>
                <w:rFonts w:asciiTheme="majorBidi" w:hAnsiTheme="majorBidi" w:cstheme="majorBidi"/>
                <w:b/>
                <w:bCs/>
                <w:szCs w:val="24"/>
              </w:rPr>
              <w:t xml:space="preserve">Table </w:t>
            </w:r>
            <w:bookmarkStart w:id="73" w:name="table1"/>
            <w:r w:rsidRPr="006D0E11">
              <w:rPr>
                <w:rFonts w:asciiTheme="majorBidi" w:hAnsiTheme="majorBidi" w:cstheme="majorBidi"/>
                <w:b/>
                <w:bCs/>
                <w:szCs w:val="24"/>
              </w:rPr>
              <w:fldChar w:fldCharType="begin"/>
            </w:r>
            <w:r w:rsidRPr="006D0E11">
              <w:rPr>
                <w:rFonts w:asciiTheme="majorBidi" w:hAnsiTheme="majorBidi" w:cstheme="majorBidi"/>
                <w:b/>
                <w:bCs/>
                <w:szCs w:val="24"/>
              </w:rPr>
              <w:instrText xml:space="preserve"> seq table </w:instrText>
            </w:r>
            <w:r w:rsidRPr="006D0E11">
              <w:rPr>
                <w:rFonts w:asciiTheme="majorBidi" w:hAnsiTheme="majorBidi" w:cstheme="majorBidi"/>
                <w:b/>
                <w:bCs/>
                <w:szCs w:val="24"/>
              </w:rPr>
              <w:fldChar w:fldCharType="separate"/>
            </w:r>
            <w:r w:rsidR="00A15D39">
              <w:rPr>
                <w:rFonts w:asciiTheme="majorBidi" w:hAnsiTheme="majorBidi" w:cstheme="majorBidi"/>
                <w:b/>
                <w:bCs/>
                <w:noProof/>
                <w:szCs w:val="24"/>
              </w:rPr>
              <w:t>1</w:t>
            </w:r>
            <w:r w:rsidRPr="006D0E11">
              <w:rPr>
                <w:rFonts w:asciiTheme="majorBidi" w:hAnsiTheme="majorBidi" w:cstheme="majorBidi"/>
                <w:b/>
                <w:bCs/>
                <w:szCs w:val="24"/>
              </w:rPr>
              <w:fldChar w:fldCharType="end"/>
            </w:r>
            <w:bookmarkEnd w:id="73"/>
            <w:r w:rsidRPr="006D0E11">
              <w:rPr>
                <w:rFonts w:asciiTheme="majorBidi" w:hAnsiTheme="majorBidi" w:cstheme="majorBidi"/>
                <w:b/>
                <w:bCs/>
                <w:szCs w:val="24"/>
              </w:rPr>
              <w:t>.</w:t>
            </w:r>
            <w:r w:rsidRPr="006D0E11">
              <w:rPr>
                <w:rFonts w:asciiTheme="majorBidi" w:hAnsiTheme="majorBidi" w:cstheme="majorBidi"/>
                <w:szCs w:val="24"/>
              </w:rPr>
              <w:t xml:space="preserve"> </w:t>
            </w:r>
            <w:r w:rsidRPr="00FB0EDB">
              <w:rPr>
                <w:rFonts w:asciiTheme="majorBidi" w:hAnsiTheme="majorBidi" w:cstheme="majorBidi"/>
                <w:b/>
                <w:bCs/>
                <w:szCs w:val="24"/>
              </w:rPr>
              <w:t xml:space="preserve">Simulated levels of </w:t>
            </w:r>
            <w:r w:rsidR="00AB36E8" w:rsidRPr="00FB0EDB">
              <w:rPr>
                <w:rFonts w:asciiTheme="majorBidi" w:hAnsiTheme="majorBidi" w:cstheme="majorBidi"/>
                <w:b/>
                <w:bCs/>
                <w:szCs w:val="24"/>
              </w:rPr>
              <w:t>severity for aortic stenosi</w:t>
            </w:r>
            <w:r w:rsidR="00EB2446" w:rsidRPr="00FB0EDB">
              <w:rPr>
                <w:rFonts w:asciiTheme="majorBidi" w:hAnsiTheme="majorBidi" w:cstheme="majorBidi"/>
                <w:b/>
                <w:bCs/>
                <w:szCs w:val="24"/>
              </w:rPr>
              <w:t>s</w:t>
            </w:r>
            <w:r w:rsidR="00CC3309" w:rsidRPr="00FB0EDB">
              <w:rPr>
                <w:rFonts w:asciiTheme="majorBidi" w:hAnsiTheme="majorBidi" w:cstheme="majorBidi"/>
                <w:b/>
                <w:bCs/>
                <w:szCs w:val="24"/>
              </w:rPr>
              <w:t xml:space="preserve">. </w:t>
            </w:r>
            <w:r w:rsidR="00CC3309">
              <w:rPr>
                <w:rFonts w:asciiTheme="majorBidi" w:hAnsiTheme="majorBidi" w:cstheme="majorBidi"/>
                <w:szCs w:val="24"/>
              </w:rPr>
              <w:t>AS: Aortic Stenosis</w:t>
            </w:r>
          </w:p>
        </w:tc>
      </w:tr>
      <w:tr w:rsidR="00370279" w:rsidRPr="00B95524" w14:paraId="031674FD" w14:textId="5A9F3C54" w:rsidTr="00A54DC6">
        <w:trPr>
          <w:trHeight w:val="239"/>
          <w:jc w:val="center"/>
        </w:trPr>
        <w:tc>
          <w:tcPr>
            <w:tcW w:w="1893" w:type="dxa"/>
            <w:tcBorders>
              <w:top w:val="double" w:sz="4" w:space="0" w:color="auto"/>
              <w:right w:val="double" w:sz="4" w:space="0" w:color="auto"/>
            </w:tcBorders>
            <w:vAlign w:val="center"/>
          </w:tcPr>
          <w:p w14:paraId="5F3125E0"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Increase in the aortic resistance</w:t>
            </w:r>
          </w:p>
        </w:tc>
        <w:tc>
          <w:tcPr>
            <w:tcW w:w="3772" w:type="dxa"/>
            <w:tcBorders>
              <w:top w:val="double" w:sz="4" w:space="0" w:color="auto"/>
              <w:left w:val="double" w:sz="4" w:space="0" w:color="auto"/>
              <w:right w:val="double" w:sz="4" w:space="0" w:color="auto"/>
            </w:tcBorders>
            <w:vAlign w:val="center"/>
          </w:tcPr>
          <w:p w14:paraId="7B86F29D"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Equivalent % reduction in aortic valve area</w:t>
            </w:r>
          </w:p>
        </w:tc>
        <w:tc>
          <w:tcPr>
            <w:tcW w:w="3772" w:type="dxa"/>
            <w:tcBorders>
              <w:top w:val="double" w:sz="4" w:space="0" w:color="auto"/>
              <w:left w:val="double" w:sz="4" w:space="0" w:color="auto"/>
            </w:tcBorders>
          </w:tcPr>
          <w:p w14:paraId="29DA4220" w14:textId="6E005EE4" w:rsidR="00370279" w:rsidRPr="006D0E11" w:rsidRDefault="00370279" w:rsidP="00F34279">
            <w:pPr>
              <w:jc w:val="center"/>
              <w:rPr>
                <w:rFonts w:asciiTheme="majorBidi" w:hAnsiTheme="majorBidi" w:cstheme="majorBidi"/>
                <w:szCs w:val="24"/>
              </w:rPr>
            </w:pPr>
            <w:r>
              <w:rPr>
                <w:rFonts w:asciiTheme="majorBidi" w:hAnsiTheme="majorBidi" w:cstheme="majorBidi"/>
                <w:szCs w:val="24"/>
              </w:rPr>
              <w:t xml:space="preserve">Represented </w:t>
            </w:r>
            <w:r w:rsidR="00FD06BF">
              <w:rPr>
                <w:rFonts w:asciiTheme="majorBidi" w:hAnsiTheme="majorBidi" w:cstheme="majorBidi"/>
                <w:szCs w:val="24"/>
              </w:rPr>
              <w:t>stage of disease</w:t>
            </w:r>
            <w:r w:rsidR="00005488">
              <w:rPr>
                <w:rFonts w:asciiTheme="majorBidi" w:hAnsiTheme="majorBidi" w:cstheme="majorBidi"/>
                <w:szCs w:val="24"/>
              </w:rPr>
              <w:t xml:space="preserve"> according to AHA guideline</w:t>
            </w:r>
            <w:r w:rsidR="00441875">
              <w:rPr>
                <w:rFonts w:asciiTheme="majorBidi" w:hAnsiTheme="majorBidi" w:cstheme="majorBidi"/>
                <w:szCs w:val="24"/>
              </w:rPr>
              <w:t>s</w:t>
            </w:r>
            <w:r w:rsidR="00005488">
              <w:rPr>
                <w:rFonts w:asciiTheme="majorBidi" w:hAnsiTheme="majorBidi" w:cstheme="majorBidi"/>
                <w:szCs w:val="24"/>
              </w:rPr>
              <w:t xml:space="preserve"> </w:t>
            </w:r>
            <w:r w:rsidR="0000548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00005488">
              <w:rPr>
                <w:rFonts w:asciiTheme="majorBidi" w:hAnsiTheme="majorBidi" w:cstheme="majorBidi"/>
                <w:szCs w:val="24"/>
              </w:rPr>
            </w:r>
            <w:r w:rsidR="00005488">
              <w:rPr>
                <w:rFonts w:asciiTheme="majorBidi" w:hAnsiTheme="majorBidi" w:cstheme="majorBidi"/>
                <w:szCs w:val="24"/>
              </w:rPr>
              <w:fldChar w:fldCharType="separate"/>
            </w:r>
            <w:r w:rsidR="00CF3478">
              <w:rPr>
                <w:rFonts w:asciiTheme="majorBidi" w:hAnsiTheme="majorBidi" w:cstheme="majorBidi"/>
                <w:noProof/>
                <w:szCs w:val="24"/>
              </w:rPr>
              <w:t>(Otto et al., 2021)</w:t>
            </w:r>
            <w:r w:rsidR="00005488">
              <w:rPr>
                <w:rFonts w:asciiTheme="majorBidi" w:hAnsiTheme="majorBidi" w:cstheme="majorBidi"/>
                <w:szCs w:val="24"/>
              </w:rPr>
              <w:fldChar w:fldCharType="end"/>
            </w:r>
          </w:p>
        </w:tc>
      </w:tr>
      <w:tr w:rsidR="00370279" w:rsidRPr="00B95524" w14:paraId="7D7F2572" w14:textId="278CA0FE" w:rsidTr="00A54DC6">
        <w:trPr>
          <w:trHeight w:val="239"/>
          <w:jc w:val="center"/>
        </w:trPr>
        <w:tc>
          <w:tcPr>
            <w:tcW w:w="1893" w:type="dxa"/>
            <w:tcBorders>
              <w:right w:val="double" w:sz="4" w:space="0" w:color="auto"/>
            </w:tcBorders>
            <w:vAlign w:val="center"/>
          </w:tcPr>
          <w:p w14:paraId="0F92BC72"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250 %</w:t>
            </w:r>
          </w:p>
        </w:tc>
        <w:tc>
          <w:tcPr>
            <w:tcW w:w="3772" w:type="dxa"/>
            <w:tcBorders>
              <w:left w:val="double" w:sz="4" w:space="0" w:color="auto"/>
              <w:right w:val="double" w:sz="4" w:space="0" w:color="auto"/>
            </w:tcBorders>
            <w:vAlign w:val="center"/>
          </w:tcPr>
          <w:p w14:paraId="0B540D2E"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xml:space="preserve">46.55 </w:t>
            </w:r>
          </w:p>
          <w:p w14:paraId="328A44D3" w14:textId="0A826D8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1.33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5908F967" w14:textId="16846F08" w:rsidR="00370279" w:rsidRPr="006D0E11" w:rsidRDefault="001E6B76" w:rsidP="00F34279">
            <w:pPr>
              <w:jc w:val="center"/>
              <w:rPr>
                <w:rFonts w:asciiTheme="majorBidi" w:hAnsiTheme="majorBidi" w:cstheme="majorBidi"/>
                <w:szCs w:val="24"/>
              </w:rPr>
            </w:pPr>
            <w:r>
              <w:rPr>
                <w:rFonts w:asciiTheme="majorBidi" w:hAnsiTheme="majorBidi" w:cstheme="majorBidi"/>
                <w:szCs w:val="24"/>
              </w:rPr>
              <w:t xml:space="preserve">At risk of AS / </w:t>
            </w:r>
            <w:r w:rsidR="00A54DC6">
              <w:rPr>
                <w:rFonts w:asciiTheme="majorBidi" w:hAnsiTheme="majorBidi" w:cstheme="majorBidi"/>
                <w:szCs w:val="24"/>
              </w:rPr>
              <w:t>Progressive AS</w:t>
            </w:r>
          </w:p>
        </w:tc>
      </w:tr>
      <w:tr w:rsidR="00370279" w:rsidRPr="00B95524" w14:paraId="6FBF3F07" w14:textId="75AE38F2" w:rsidTr="00A54DC6">
        <w:trPr>
          <w:trHeight w:val="229"/>
          <w:jc w:val="center"/>
        </w:trPr>
        <w:tc>
          <w:tcPr>
            <w:tcW w:w="1893" w:type="dxa"/>
            <w:tcBorders>
              <w:right w:val="double" w:sz="4" w:space="0" w:color="auto"/>
            </w:tcBorders>
            <w:vAlign w:val="center"/>
          </w:tcPr>
          <w:p w14:paraId="11CC7B9B"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500 %</w:t>
            </w:r>
          </w:p>
        </w:tc>
        <w:tc>
          <w:tcPr>
            <w:tcW w:w="3772" w:type="dxa"/>
            <w:tcBorders>
              <w:left w:val="double" w:sz="4" w:space="0" w:color="auto"/>
              <w:right w:val="double" w:sz="4" w:space="0" w:color="auto"/>
            </w:tcBorders>
            <w:vAlign w:val="center"/>
          </w:tcPr>
          <w:p w14:paraId="6CAEA014"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xml:space="preserve">60 </w:t>
            </w:r>
          </w:p>
          <w:p w14:paraId="02401701" w14:textId="38990B98"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1.00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37CBA02A" w14:textId="640A505E" w:rsidR="00370279" w:rsidRPr="006D0E11" w:rsidRDefault="00A54DC6" w:rsidP="00F34279">
            <w:pPr>
              <w:jc w:val="center"/>
              <w:rPr>
                <w:rFonts w:asciiTheme="majorBidi" w:hAnsiTheme="majorBidi" w:cstheme="majorBidi"/>
                <w:szCs w:val="24"/>
              </w:rPr>
            </w:pPr>
            <w:r w:rsidRPr="00A54DC6">
              <w:rPr>
                <w:rFonts w:asciiTheme="majorBidi" w:hAnsiTheme="majorBidi" w:cstheme="majorBidi"/>
                <w:szCs w:val="24"/>
              </w:rPr>
              <w:t>Asymptomatic severe AS</w:t>
            </w:r>
          </w:p>
        </w:tc>
      </w:tr>
      <w:tr w:rsidR="00370279" w:rsidRPr="00B95524" w14:paraId="2A3AC3BC" w14:textId="34380D07" w:rsidTr="00A54DC6">
        <w:trPr>
          <w:trHeight w:val="239"/>
          <w:jc w:val="center"/>
        </w:trPr>
        <w:tc>
          <w:tcPr>
            <w:tcW w:w="1893" w:type="dxa"/>
            <w:tcBorders>
              <w:right w:val="double" w:sz="4" w:space="0" w:color="auto"/>
            </w:tcBorders>
            <w:vAlign w:val="center"/>
          </w:tcPr>
          <w:p w14:paraId="16E1DC32"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750 %</w:t>
            </w:r>
          </w:p>
        </w:tc>
        <w:tc>
          <w:tcPr>
            <w:tcW w:w="3772" w:type="dxa"/>
            <w:tcBorders>
              <w:left w:val="double" w:sz="4" w:space="0" w:color="auto"/>
              <w:right w:val="double" w:sz="4" w:space="0" w:color="auto"/>
            </w:tcBorders>
            <w:vAlign w:val="center"/>
          </w:tcPr>
          <w:p w14:paraId="71C91CE3"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65</w:t>
            </w:r>
          </w:p>
          <w:p w14:paraId="4B662F8B" w14:textId="0ACCB78C"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lastRenderedPageBreak/>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0.86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65589351" w14:textId="1B1A42C9" w:rsidR="00370279" w:rsidRPr="006D0E11" w:rsidRDefault="00A54DC6" w:rsidP="00F34279">
            <w:pPr>
              <w:jc w:val="center"/>
              <w:rPr>
                <w:rFonts w:asciiTheme="majorBidi" w:hAnsiTheme="majorBidi" w:cstheme="majorBidi"/>
                <w:szCs w:val="24"/>
              </w:rPr>
            </w:pPr>
            <w:r w:rsidRPr="00A54DC6">
              <w:rPr>
                <w:rFonts w:asciiTheme="majorBidi" w:hAnsiTheme="majorBidi" w:cstheme="majorBidi"/>
                <w:szCs w:val="24"/>
              </w:rPr>
              <w:lastRenderedPageBreak/>
              <w:t>Symptomatic severe AS</w:t>
            </w:r>
          </w:p>
        </w:tc>
      </w:tr>
    </w:tbl>
    <w:p w14:paraId="7EC440C3" w14:textId="77777777" w:rsidR="00055673" w:rsidRDefault="00055673" w:rsidP="00F34279">
      <w:pPr>
        <w:spacing w:line="240" w:lineRule="auto"/>
        <w:jc w:val="both"/>
        <w:rPr>
          <w:rFonts w:asciiTheme="majorBidi" w:hAnsiTheme="majorBidi" w:cstheme="majorBidi"/>
          <w:szCs w:val="24"/>
        </w:rPr>
      </w:pPr>
    </w:p>
    <w:p w14:paraId="24DACA20" w14:textId="115A433C" w:rsidR="007E1AB1" w:rsidRDefault="00D465E3" w:rsidP="000F4FD2">
      <w:pPr>
        <w:spacing w:line="240" w:lineRule="auto"/>
        <w:jc w:val="both"/>
        <w:rPr>
          <w:rFonts w:asciiTheme="majorBidi" w:hAnsiTheme="majorBidi" w:cstheme="majorBidi"/>
        </w:rPr>
      </w:pPr>
      <w:r>
        <w:rPr>
          <w:rFonts w:asciiTheme="majorBidi" w:hAnsiTheme="majorBidi" w:cstheme="majorBidi"/>
          <w:szCs w:val="24"/>
        </w:rPr>
        <w:tab/>
        <w:t xml:space="preserve">Aortic </w:t>
      </w:r>
      <w:r w:rsidR="004457C8">
        <w:rPr>
          <w:rFonts w:asciiTheme="majorBidi" w:hAnsiTheme="majorBidi" w:cstheme="majorBidi"/>
        </w:rPr>
        <w:t>insufficiency</w:t>
      </w:r>
      <w:r>
        <w:rPr>
          <w:rFonts w:asciiTheme="majorBidi" w:hAnsiTheme="majorBidi" w:cstheme="majorBidi"/>
          <w:szCs w:val="24"/>
        </w:rPr>
        <w:t xml:space="preserve"> was modeled by assigning a non-zero value to </w:t>
      </w:r>
      <w:proofErr w:type="spellStart"/>
      <w:r>
        <w:rPr>
          <w:rFonts w:asciiTheme="majorBidi" w:hAnsiTheme="majorBidi" w:cstheme="majorBidi"/>
          <w:szCs w:val="24"/>
        </w:rPr>
        <w:t>G</w:t>
      </w:r>
      <w:r>
        <w:rPr>
          <w:rFonts w:asciiTheme="majorBidi" w:hAnsiTheme="majorBidi" w:cstheme="majorBidi"/>
          <w:szCs w:val="24"/>
          <w:vertAlign w:val="subscript"/>
        </w:rPr>
        <w:t>aorta</w:t>
      </w:r>
      <w:proofErr w:type="spellEnd"/>
      <w:r w:rsidR="004F2123">
        <w:rPr>
          <w:rFonts w:asciiTheme="majorBidi" w:hAnsiTheme="majorBidi" w:cstheme="majorBidi"/>
          <w:szCs w:val="24"/>
        </w:rPr>
        <w:t xml:space="preserve"> in equation </w:t>
      </w:r>
      <w:r w:rsidR="004F2123">
        <w:rPr>
          <w:rFonts w:asciiTheme="majorBidi" w:hAnsiTheme="majorBidi" w:cstheme="majorBidi"/>
          <w:szCs w:val="24"/>
        </w:rPr>
        <w:fldChar w:fldCharType="begin"/>
      </w:r>
      <w:r w:rsidR="004F2123">
        <w:rPr>
          <w:rFonts w:asciiTheme="majorBidi" w:hAnsiTheme="majorBidi" w:cstheme="majorBidi"/>
          <w:szCs w:val="24"/>
        </w:rPr>
        <w:instrText xml:space="preserve"> GOTOBUTTON ZEqnNum316125  \* MERGEFORMAT </w:instrText>
      </w:r>
      <w:r w:rsidR="004F2123">
        <w:rPr>
          <w:rFonts w:asciiTheme="majorBidi" w:hAnsiTheme="majorBidi" w:cstheme="majorBidi"/>
          <w:szCs w:val="24"/>
        </w:rPr>
        <w:fldChar w:fldCharType="begin"/>
      </w:r>
      <w:r w:rsidR="004F2123">
        <w:rPr>
          <w:rFonts w:asciiTheme="majorBidi" w:hAnsiTheme="majorBidi" w:cstheme="majorBidi"/>
          <w:szCs w:val="24"/>
        </w:rPr>
        <w:instrText xml:space="preserve"> REF ZEqnNum316125 \* Charformat \! \* MERGEFORMAT </w:instrText>
      </w:r>
      <w:r w:rsidR="004F2123">
        <w:rPr>
          <w:rFonts w:asciiTheme="majorBidi" w:hAnsiTheme="majorBidi" w:cstheme="majorBidi"/>
          <w:szCs w:val="24"/>
        </w:rPr>
        <w:fldChar w:fldCharType="separate"/>
      </w:r>
      <w:r w:rsidR="00A15D39" w:rsidRPr="00DF0815">
        <w:rPr>
          <w:rFonts w:asciiTheme="majorBidi" w:hAnsiTheme="majorBidi" w:cstheme="majorBidi"/>
          <w:szCs w:val="24"/>
        </w:rPr>
        <w:instrText>(7)</w:instrText>
      </w:r>
      <w:r w:rsidR="004F2123">
        <w:rPr>
          <w:rFonts w:asciiTheme="majorBidi" w:hAnsiTheme="majorBidi" w:cstheme="majorBidi"/>
          <w:szCs w:val="24"/>
        </w:rPr>
        <w:fldChar w:fldCharType="end"/>
      </w:r>
      <w:r w:rsidR="004F2123">
        <w:rPr>
          <w:rFonts w:asciiTheme="majorBidi" w:hAnsiTheme="majorBidi" w:cstheme="majorBidi"/>
          <w:szCs w:val="24"/>
        </w:rPr>
        <w:fldChar w:fldCharType="end"/>
      </w:r>
      <w:r w:rsidR="00126BB9">
        <w:rPr>
          <w:rFonts w:asciiTheme="majorBidi" w:hAnsiTheme="majorBidi" w:cstheme="majorBidi"/>
          <w:szCs w:val="24"/>
        </w:rPr>
        <w:t>,</w:t>
      </w:r>
      <w:r w:rsidR="00797937">
        <w:rPr>
          <w:rFonts w:asciiTheme="majorBidi" w:hAnsiTheme="majorBidi" w:cstheme="majorBidi"/>
          <w:szCs w:val="24"/>
        </w:rPr>
        <w:t xml:space="preserve"> w</w:t>
      </w:r>
      <w:r w:rsidR="00172498">
        <w:rPr>
          <w:rFonts w:asciiTheme="majorBidi" w:hAnsiTheme="majorBidi" w:cstheme="majorBidi"/>
          <w:szCs w:val="24"/>
        </w:rPr>
        <w:t xml:space="preserve">hich is </w:t>
      </w:r>
      <w:r w:rsidR="00126BB9">
        <w:rPr>
          <w:rFonts w:asciiTheme="majorBidi" w:hAnsiTheme="majorBidi" w:cstheme="majorBidi"/>
          <w:szCs w:val="24"/>
        </w:rPr>
        <w:t xml:space="preserve">equivalent to </w:t>
      </w:r>
      <w:r w:rsidR="00172498">
        <w:rPr>
          <w:rFonts w:asciiTheme="majorBidi" w:hAnsiTheme="majorBidi" w:cstheme="majorBidi"/>
          <w:szCs w:val="24"/>
        </w:rPr>
        <w:t>the conductance</w:t>
      </w:r>
      <w:r w:rsidR="00975E79">
        <w:rPr>
          <w:rFonts w:asciiTheme="majorBidi" w:hAnsiTheme="majorBidi" w:cstheme="majorBidi"/>
          <w:szCs w:val="24"/>
        </w:rPr>
        <w:t xml:space="preserve"> (</w:t>
      </w:r>
      <w:r w:rsidR="00975E79" w:rsidRPr="00975E79">
        <w:rPr>
          <w:rFonts w:asciiTheme="majorBidi" w:hAnsiTheme="majorBidi" w:cstheme="majorBidi"/>
          <w:szCs w:val="24"/>
        </w:rPr>
        <w:t>reciprocal of resistance</w:t>
      </w:r>
      <w:r w:rsidR="00975E79">
        <w:rPr>
          <w:rFonts w:asciiTheme="majorBidi" w:hAnsiTheme="majorBidi" w:cstheme="majorBidi"/>
          <w:szCs w:val="24"/>
        </w:rPr>
        <w:t>)</w:t>
      </w:r>
      <w:r w:rsidR="00172498">
        <w:rPr>
          <w:rFonts w:asciiTheme="majorBidi" w:hAnsiTheme="majorBidi" w:cstheme="majorBidi"/>
          <w:szCs w:val="24"/>
        </w:rPr>
        <w:t xml:space="preserve"> of </w:t>
      </w:r>
      <w:r w:rsidR="00975E79">
        <w:rPr>
          <w:rFonts w:asciiTheme="majorBidi" w:hAnsiTheme="majorBidi" w:cstheme="majorBidi"/>
          <w:szCs w:val="24"/>
        </w:rPr>
        <w:t>the aortic valve</w:t>
      </w:r>
      <w:r w:rsidR="004F2123">
        <w:rPr>
          <w:rFonts w:asciiTheme="majorBidi" w:hAnsiTheme="majorBidi" w:cstheme="majorBidi"/>
          <w:szCs w:val="24"/>
        </w:rPr>
        <w:t xml:space="preserve">. This </w:t>
      </w:r>
      <w:r w:rsidR="007E51E8">
        <w:rPr>
          <w:rFonts w:asciiTheme="majorBidi" w:hAnsiTheme="majorBidi" w:cstheme="majorBidi"/>
          <w:szCs w:val="24"/>
        </w:rPr>
        <w:t>allow</w:t>
      </w:r>
      <w:r w:rsidR="00045E89">
        <w:rPr>
          <w:rFonts w:asciiTheme="majorBidi" w:hAnsiTheme="majorBidi" w:cstheme="majorBidi"/>
          <w:szCs w:val="24"/>
        </w:rPr>
        <w:t>s</w:t>
      </w:r>
      <w:r w:rsidR="007E51E8">
        <w:rPr>
          <w:rFonts w:asciiTheme="majorBidi" w:hAnsiTheme="majorBidi" w:cstheme="majorBidi"/>
          <w:szCs w:val="24"/>
        </w:rPr>
        <w:t xml:space="preserve"> </w:t>
      </w:r>
      <w:r w:rsidR="00146B91">
        <w:rPr>
          <w:rFonts w:asciiTheme="majorBidi" w:hAnsiTheme="majorBidi" w:cstheme="majorBidi"/>
          <w:szCs w:val="24"/>
        </w:rPr>
        <w:t xml:space="preserve">a portion of </w:t>
      </w:r>
      <w:r w:rsidR="00045E89">
        <w:rPr>
          <w:rFonts w:asciiTheme="majorBidi" w:hAnsiTheme="majorBidi" w:cstheme="majorBidi"/>
          <w:szCs w:val="24"/>
        </w:rPr>
        <w:t xml:space="preserve">the </w:t>
      </w:r>
      <w:r w:rsidR="007E51E8">
        <w:rPr>
          <w:rFonts w:asciiTheme="majorBidi" w:hAnsiTheme="majorBidi" w:cstheme="majorBidi"/>
          <w:szCs w:val="24"/>
        </w:rPr>
        <w:t xml:space="preserve">blood </w:t>
      </w:r>
      <w:r w:rsidR="00146B91">
        <w:rPr>
          <w:rFonts w:asciiTheme="majorBidi" w:hAnsiTheme="majorBidi" w:cstheme="majorBidi"/>
          <w:szCs w:val="24"/>
        </w:rPr>
        <w:t xml:space="preserve">volume in </w:t>
      </w:r>
      <w:r w:rsidR="00045E89">
        <w:rPr>
          <w:rFonts w:asciiTheme="majorBidi" w:hAnsiTheme="majorBidi" w:cstheme="majorBidi"/>
          <w:szCs w:val="24"/>
        </w:rPr>
        <w:t xml:space="preserve">the </w:t>
      </w:r>
      <w:r w:rsidR="00146B91">
        <w:rPr>
          <w:rFonts w:asciiTheme="majorBidi" w:hAnsiTheme="majorBidi" w:cstheme="majorBidi"/>
          <w:szCs w:val="24"/>
        </w:rPr>
        <w:t xml:space="preserve">aorta </w:t>
      </w:r>
      <w:r w:rsidR="007E51E8">
        <w:rPr>
          <w:rFonts w:asciiTheme="majorBidi" w:hAnsiTheme="majorBidi" w:cstheme="majorBidi"/>
          <w:szCs w:val="24"/>
        </w:rPr>
        <w:t xml:space="preserve">to move backward to </w:t>
      </w:r>
      <w:r w:rsidR="00146B91">
        <w:rPr>
          <w:rFonts w:asciiTheme="majorBidi" w:hAnsiTheme="majorBidi" w:cstheme="majorBidi"/>
          <w:szCs w:val="24"/>
        </w:rPr>
        <w:t xml:space="preserve">the left ventricle </w:t>
      </w:r>
      <w:r w:rsidR="00045E89">
        <w:rPr>
          <w:rFonts w:asciiTheme="majorBidi" w:hAnsiTheme="majorBidi" w:cstheme="majorBidi"/>
          <w:szCs w:val="24"/>
        </w:rPr>
        <w:t xml:space="preserve">during </w:t>
      </w:r>
      <w:r w:rsidR="00146B91">
        <w:rPr>
          <w:rFonts w:asciiTheme="majorBidi" w:hAnsiTheme="majorBidi" w:cstheme="majorBidi"/>
          <w:szCs w:val="24"/>
        </w:rPr>
        <w:t xml:space="preserve">diastole. </w:t>
      </w:r>
      <w:r w:rsidR="00045E89">
        <w:rPr>
          <w:rFonts w:asciiTheme="majorBidi" w:hAnsiTheme="majorBidi" w:cstheme="majorBidi"/>
        </w:rPr>
        <w:t xml:space="preserve">The </w:t>
      </w:r>
      <w:proofErr w:type="spellStart"/>
      <w:r w:rsidR="00045E89">
        <w:rPr>
          <w:rFonts w:asciiTheme="majorBidi" w:hAnsiTheme="majorBidi" w:cstheme="majorBidi"/>
        </w:rPr>
        <w:t>a</w:t>
      </w:r>
      <w:r w:rsidR="0034686C">
        <w:rPr>
          <w:rFonts w:asciiTheme="majorBidi" w:hAnsiTheme="majorBidi" w:cstheme="majorBidi"/>
        </w:rPr>
        <w:t>merican</w:t>
      </w:r>
      <w:proofErr w:type="spellEnd"/>
      <w:r w:rsidR="0034686C">
        <w:rPr>
          <w:rFonts w:asciiTheme="majorBidi" w:hAnsiTheme="majorBidi" w:cstheme="majorBidi"/>
        </w:rPr>
        <w:t xml:space="preserve"> </w:t>
      </w:r>
      <w:r w:rsidR="007E1AB1" w:rsidRPr="00B95524">
        <w:rPr>
          <w:rFonts w:asciiTheme="majorBidi" w:hAnsiTheme="majorBidi" w:cstheme="majorBidi"/>
        </w:rPr>
        <w:t>H</w:t>
      </w:r>
      <w:r w:rsidR="0034686C">
        <w:rPr>
          <w:rFonts w:asciiTheme="majorBidi" w:hAnsiTheme="majorBidi" w:cstheme="majorBidi"/>
        </w:rPr>
        <w:t xml:space="preserve">eart </w:t>
      </w:r>
      <w:r w:rsidR="007E1AB1" w:rsidRPr="00B95524">
        <w:rPr>
          <w:rFonts w:asciiTheme="majorBidi" w:hAnsiTheme="majorBidi" w:cstheme="majorBidi"/>
        </w:rPr>
        <w:t>A</w:t>
      </w:r>
      <w:r w:rsidR="00993787">
        <w:rPr>
          <w:rFonts w:asciiTheme="majorBidi" w:hAnsiTheme="majorBidi" w:cstheme="majorBidi"/>
        </w:rPr>
        <w:t>ssociation</w:t>
      </w:r>
      <w:r w:rsidR="000C644B">
        <w:rPr>
          <w:rFonts w:asciiTheme="majorBidi" w:hAnsiTheme="majorBidi" w:cstheme="majorBidi"/>
        </w:rPr>
        <w:t xml:space="preserve"> (AHA)</w:t>
      </w:r>
      <w:r w:rsidR="007E1AB1" w:rsidRPr="00B95524">
        <w:rPr>
          <w:rFonts w:asciiTheme="majorBidi" w:hAnsiTheme="majorBidi" w:cstheme="majorBidi"/>
        </w:rPr>
        <w:t xml:space="preserve"> guideline</w:t>
      </w:r>
      <w:r w:rsidR="007E1AB1">
        <w:rPr>
          <w:rFonts w:asciiTheme="majorBidi" w:hAnsiTheme="majorBidi" w:cstheme="majorBidi"/>
        </w:rPr>
        <w:t>s</w:t>
      </w:r>
      <w:r w:rsidR="007E1AB1" w:rsidRPr="00B95524">
        <w:rPr>
          <w:rFonts w:asciiTheme="majorBidi" w:hAnsiTheme="majorBidi" w:cstheme="majorBidi"/>
        </w:rPr>
        <w:t xml:space="preserve"> </w:t>
      </w:r>
      <w:r w:rsidR="007E1AB1" w:rsidRPr="00B95524">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007E1AB1" w:rsidRPr="00B95524">
        <w:rPr>
          <w:rFonts w:asciiTheme="majorBidi" w:hAnsiTheme="majorBidi" w:cstheme="majorBidi"/>
        </w:rPr>
      </w:r>
      <w:r w:rsidR="007E1AB1" w:rsidRPr="00B95524">
        <w:rPr>
          <w:rFonts w:asciiTheme="majorBidi" w:hAnsiTheme="majorBidi" w:cstheme="majorBidi"/>
        </w:rPr>
        <w:fldChar w:fldCharType="separate"/>
      </w:r>
      <w:r w:rsidR="00CF3478">
        <w:rPr>
          <w:rFonts w:asciiTheme="majorBidi" w:hAnsiTheme="majorBidi" w:cstheme="majorBidi"/>
          <w:noProof/>
        </w:rPr>
        <w:t>(Otto et al., 2021)</w:t>
      </w:r>
      <w:r w:rsidR="007E1AB1" w:rsidRPr="00B95524">
        <w:rPr>
          <w:rFonts w:asciiTheme="majorBidi" w:hAnsiTheme="majorBidi" w:cstheme="majorBidi"/>
        </w:rPr>
        <w:fldChar w:fldCharType="end"/>
      </w:r>
      <w:r w:rsidR="007E1AB1" w:rsidRPr="00B95524">
        <w:rPr>
          <w:rFonts w:asciiTheme="majorBidi" w:hAnsiTheme="majorBidi" w:cstheme="majorBidi"/>
        </w:rPr>
        <w:t xml:space="preserve"> categorize three levels of severity for </w:t>
      </w:r>
      <w:r w:rsidR="00993787">
        <w:rPr>
          <w:rFonts w:asciiTheme="majorBidi" w:hAnsiTheme="majorBidi" w:cstheme="majorBidi"/>
        </w:rPr>
        <w:t xml:space="preserve">aortic </w:t>
      </w:r>
      <w:r w:rsidR="004457C8">
        <w:rPr>
          <w:rFonts w:asciiTheme="majorBidi" w:hAnsiTheme="majorBidi" w:cstheme="majorBidi"/>
        </w:rPr>
        <w:t>insufficiency</w:t>
      </w:r>
      <w:r w:rsidR="007E1AB1" w:rsidRPr="00B95524">
        <w:rPr>
          <w:rFonts w:asciiTheme="majorBidi" w:hAnsiTheme="majorBidi" w:cstheme="majorBidi"/>
        </w:rPr>
        <w:t xml:space="preserve"> based on the regurgitant volume</w:t>
      </w:r>
      <w:r w:rsidR="007E1AB1">
        <w:rPr>
          <w:rFonts w:asciiTheme="majorBidi" w:hAnsiTheme="majorBidi" w:cstheme="majorBidi"/>
        </w:rPr>
        <w:t>,</w:t>
      </w:r>
      <w:r w:rsidR="007E1AB1" w:rsidRPr="00B95524">
        <w:rPr>
          <w:rFonts w:asciiTheme="majorBidi" w:hAnsiTheme="majorBidi" w:cstheme="majorBidi"/>
        </w:rPr>
        <w:t xml:space="preserve"> namely: mild (regurgitant volume &lt; 30 ml beat</w:t>
      </w:r>
      <w:r w:rsidR="007E1AB1" w:rsidRPr="00B95524">
        <w:rPr>
          <w:rFonts w:asciiTheme="majorBidi" w:hAnsiTheme="majorBidi" w:cstheme="majorBidi"/>
          <w:vertAlign w:val="superscript"/>
        </w:rPr>
        <w:t>-1</w:t>
      </w:r>
      <w:r w:rsidR="007E1AB1" w:rsidRPr="00B95524">
        <w:rPr>
          <w:rFonts w:asciiTheme="majorBidi" w:hAnsiTheme="majorBidi" w:cstheme="majorBidi"/>
        </w:rPr>
        <w:t>), moderate (30 ml beat</w:t>
      </w:r>
      <w:r w:rsidR="007E1AB1" w:rsidRPr="00B95524">
        <w:rPr>
          <w:rFonts w:asciiTheme="majorBidi" w:hAnsiTheme="majorBidi" w:cstheme="majorBidi"/>
          <w:vertAlign w:val="superscript"/>
        </w:rPr>
        <w:t>-1</w:t>
      </w:r>
      <w:r w:rsidR="007E1AB1" w:rsidRPr="00B95524">
        <w:rPr>
          <w:rFonts w:asciiTheme="majorBidi" w:hAnsiTheme="majorBidi" w:cstheme="majorBidi"/>
        </w:rPr>
        <w:t xml:space="preserve"> &lt; regurgitant volume &lt; 59 ml beat</w:t>
      </w:r>
      <w:r w:rsidR="007E1AB1" w:rsidRPr="00B95524">
        <w:rPr>
          <w:rFonts w:asciiTheme="majorBidi" w:hAnsiTheme="majorBidi" w:cstheme="majorBidi"/>
          <w:vertAlign w:val="superscript"/>
        </w:rPr>
        <w:t>-1</w:t>
      </w:r>
      <w:r w:rsidR="007E1AB1" w:rsidRPr="00B95524">
        <w:rPr>
          <w:rFonts w:asciiTheme="majorBidi" w:hAnsiTheme="majorBidi" w:cstheme="majorBidi"/>
        </w:rPr>
        <w:t>), and severe (regurgitant volume &gt; 60 ml beat</w:t>
      </w:r>
      <w:r w:rsidR="007E1AB1" w:rsidRPr="00B95524">
        <w:rPr>
          <w:rFonts w:asciiTheme="majorBidi" w:hAnsiTheme="majorBidi" w:cstheme="majorBidi"/>
          <w:vertAlign w:val="superscript"/>
        </w:rPr>
        <w:t>-1</w:t>
      </w:r>
      <w:r w:rsidR="007E1AB1" w:rsidRPr="00B95524">
        <w:rPr>
          <w:rFonts w:asciiTheme="majorBidi" w:hAnsiTheme="majorBidi" w:cstheme="majorBidi"/>
        </w:rPr>
        <w:t xml:space="preserve">). These levels of </w:t>
      </w:r>
      <w:r w:rsidR="009C663E">
        <w:rPr>
          <w:rFonts w:asciiTheme="majorBidi" w:hAnsiTheme="majorBidi" w:cstheme="majorBidi"/>
        </w:rPr>
        <w:t>severity</w:t>
      </w:r>
      <w:r w:rsidR="007E1AB1" w:rsidRPr="00B95524">
        <w:rPr>
          <w:rFonts w:asciiTheme="majorBidi" w:hAnsiTheme="majorBidi" w:cstheme="majorBidi"/>
        </w:rPr>
        <w:t xml:space="preserve"> were simulated </w:t>
      </w:r>
      <w:r w:rsidR="00E35ECC">
        <w:rPr>
          <w:rFonts w:asciiTheme="majorBidi" w:hAnsiTheme="majorBidi" w:cstheme="majorBidi"/>
        </w:rPr>
        <w:t>using the</w:t>
      </w:r>
      <w:r w:rsidR="007E1AB1" w:rsidRPr="00B95524">
        <w:rPr>
          <w:rFonts w:asciiTheme="majorBidi" w:hAnsiTheme="majorBidi" w:cstheme="majorBidi"/>
        </w:rPr>
        <w:t xml:space="preserve"> values for </w:t>
      </w:r>
      <w:proofErr w:type="spellStart"/>
      <w:r w:rsidR="007E1AB1" w:rsidRPr="00B95524">
        <w:rPr>
          <w:rFonts w:asciiTheme="majorBidi" w:hAnsiTheme="majorBidi" w:cstheme="majorBidi"/>
        </w:rPr>
        <w:t>G</w:t>
      </w:r>
      <w:r w:rsidR="007E1AB1" w:rsidRPr="00B95524">
        <w:rPr>
          <w:rFonts w:asciiTheme="majorBidi" w:hAnsiTheme="majorBidi" w:cstheme="majorBidi"/>
          <w:vertAlign w:val="subscript"/>
        </w:rPr>
        <w:t>aorta</w:t>
      </w:r>
      <w:proofErr w:type="spellEnd"/>
      <w:r w:rsidR="007E1AB1" w:rsidRPr="00B95524">
        <w:rPr>
          <w:rFonts w:asciiTheme="majorBidi" w:hAnsiTheme="majorBidi" w:cstheme="majorBidi"/>
        </w:rPr>
        <w:t xml:space="preserve"> shown in Table</w:t>
      </w:r>
      <w:r w:rsidR="004D69F9">
        <w:rPr>
          <w:rFonts w:asciiTheme="majorBidi" w:hAnsiTheme="majorBidi" w:cstheme="majorBidi"/>
        </w:rPr>
        <w:t xml:space="preserve"> </w:t>
      </w:r>
      <w:r w:rsidR="00F8514B">
        <w:rPr>
          <w:rFonts w:asciiTheme="majorBidi" w:hAnsiTheme="majorBidi" w:cstheme="majorBidi"/>
        </w:rPr>
        <w:fldChar w:fldCharType="begin"/>
      </w:r>
      <w:r w:rsidR="00F8514B">
        <w:rPr>
          <w:rFonts w:asciiTheme="majorBidi" w:hAnsiTheme="majorBidi" w:cstheme="majorBidi"/>
        </w:rPr>
        <w:instrText xml:space="preserve"> seq table table2 </w:instrText>
      </w:r>
      <w:r w:rsidR="00F8514B">
        <w:rPr>
          <w:rFonts w:asciiTheme="majorBidi" w:hAnsiTheme="majorBidi" w:cstheme="majorBidi"/>
        </w:rPr>
        <w:fldChar w:fldCharType="separate"/>
      </w:r>
      <w:r w:rsidR="00A15D39">
        <w:rPr>
          <w:rFonts w:asciiTheme="majorBidi" w:hAnsiTheme="majorBidi" w:cstheme="majorBidi"/>
          <w:noProof/>
        </w:rPr>
        <w:t>2</w:t>
      </w:r>
      <w:r w:rsidR="00F8514B">
        <w:rPr>
          <w:rFonts w:asciiTheme="majorBidi" w:hAnsiTheme="majorBidi" w:cstheme="majorBidi"/>
        </w:rPr>
        <w:fldChar w:fldCharType="end"/>
      </w:r>
      <w:r w:rsidR="007E1AB1" w:rsidRPr="00B95524">
        <w:rPr>
          <w:rFonts w:asciiTheme="majorBidi" w:hAnsiTheme="majorBidi" w:cstheme="majorBidi"/>
        </w:rPr>
        <w:t xml:space="preserve">. </w:t>
      </w:r>
    </w:p>
    <w:p w14:paraId="06562DB5" w14:textId="77777777" w:rsidR="00B5493C" w:rsidRPr="00A8399C" w:rsidRDefault="00B5493C" w:rsidP="000F4FD2">
      <w:pPr>
        <w:spacing w:line="240" w:lineRule="auto"/>
        <w:jc w:val="both"/>
        <w:rPr>
          <w:rFonts w:asciiTheme="majorBidi" w:hAnsiTheme="majorBidi" w:cstheme="majorBidi"/>
          <w:szCs w:val="24"/>
        </w:rPr>
      </w:pPr>
    </w:p>
    <w:tbl>
      <w:tblPr>
        <w:tblStyle w:val="TableGrid"/>
        <w:tblW w:w="0" w:type="auto"/>
        <w:jc w:val="center"/>
        <w:tblCellMar>
          <w:left w:w="29" w:type="dxa"/>
          <w:right w:w="29" w:type="dxa"/>
        </w:tblCellMar>
        <w:tblLook w:val="04A0" w:firstRow="1" w:lastRow="0" w:firstColumn="1" w:lastColumn="0" w:noHBand="0" w:noVBand="1"/>
      </w:tblPr>
      <w:tblGrid>
        <w:gridCol w:w="568"/>
        <w:gridCol w:w="3186"/>
        <w:gridCol w:w="3973"/>
      </w:tblGrid>
      <w:tr w:rsidR="009A0FDD" w:rsidRPr="00B95524" w14:paraId="1D44E1D8" w14:textId="77777777" w:rsidTr="00B5493C">
        <w:trPr>
          <w:trHeight w:val="239"/>
          <w:jc w:val="center"/>
        </w:trPr>
        <w:tc>
          <w:tcPr>
            <w:tcW w:w="7726" w:type="dxa"/>
            <w:gridSpan w:val="3"/>
            <w:tcBorders>
              <w:top w:val="double" w:sz="4" w:space="0" w:color="auto"/>
              <w:bottom w:val="double" w:sz="4" w:space="0" w:color="auto"/>
            </w:tcBorders>
            <w:vAlign w:val="center"/>
          </w:tcPr>
          <w:p w14:paraId="7888FEC5" w14:textId="770E002D" w:rsidR="007E1AB1" w:rsidRPr="003800CC" w:rsidRDefault="007E1AB1" w:rsidP="0085499C">
            <w:pPr>
              <w:jc w:val="center"/>
              <w:rPr>
                <w:rFonts w:asciiTheme="majorBidi" w:hAnsiTheme="majorBidi" w:cstheme="majorBidi"/>
                <w:b/>
                <w:bCs/>
                <w:szCs w:val="24"/>
              </w:rPr>
            </w:pPr>
            <w:r w:rsidRPr="003800CC">
              <w:rPr>
                <w:rFonts w:asciiTheme="majorBidi" w:hAnsiTheme="majorBidi" w:cstheme="majorBidi"/>
                <w:b/>
                <w:bCs/>
                <w:szCs w:val="24"/>
              </w:rPr>
              <w:t xml:space="preserve">Table </w:t>
            </w:r>
            <w:bookmarkStart w:id="74" w:name="table2"/>
            <w:r w:rsidRPr="003800CC">
              <w:rPr>
                <w:rFonts w:asciiTheme="majorBidi" w:hAnsiTheme="majorBidi" w:cstheme="majorBidi"/>
                <w:b/>
                <w:bCs/>
                <w:szCs w:val="24"/>
              </w:rPr>
              <w:fldChar w:fldCharType="begin"/>
            </w:r>
            <w:r w:rsidRPr="003800CC">
              <w:rPr>
                <w:rFonts w:asciiTheme="majorBidi" w:hAnsiTheme="majorBidi" w:cstheme="majorBidi"/>
                <w:b/>
                <w:bCs/>
                <w:szCs w:val="24"/>
              </w:rPr>
              <w:instrText xml:space="preserve"> seq table </w:instrText>
            </w:r>
            <w:r w:rsidRPr="003800CC">
              <w:rPr>
                <w:rFonts w:asciiTheme="majorBidi" w:hAnsiTheme="majorBidi" w:cstheme="majorBidi"/>
                <w:b/>
                <w:bCs/>
                <w:szCs w:val="24"/>
              </w:rPr>
              <w:fldChar w:fldCharType="separate"/>
            </w:r>
            <w:r w:rsidR="00A15D39">
              <w:rPr>
                <w:rFonts w:asciiTheme="majorBidi" w:hAnsiTheme="majorBidi" w:cstheme="majorBidi"/>
                <w:b/>
                <w:bCs/>
                <w:noProof/>
                <w:szCs w:val="24"/>
              </w:rPr>
              <w:t>2</w:t>
            </w:r>
            <w:r w:rsidRPr="003800CC">
              <w:rPr>
                <w:rFonts w:asciiTheme="majorBidi" w:hAnsiTheme="majorBidi" w:cstheme="majorBidi"/>
                <w:b/>
                <w:bCs/>
                <w:szCs w:val="24"/>
              </w:rPr>
              <w:fldChar w:fldCharType="end"/>
            </w:r>
            <w:bookmarkEnd w:id="74"/>
            <w:r w:rsidRPr="003800CC">
              <w:rPr>
                <w:rFonts w:asciiTheme="majorBidi" w:hAnsiTheme="majorBidi" w:cstheme="majorBidi"/>
                <w:b/>
                <w:bCs/>
                <w:szCs w:val="24"/>
              </w:rPr>
              <w:t>.</w:t>
            </w:r>
            <w:r w:rsidRPr="003800CC">
              <w:rPr>
                <w:rFonts w:asciiTheme="majorBidi" w:hAnsiTheme="majorBidi" w:cstheme="majorBidi"/>
                <w:szCs w:val="24"/>
              </w:rPr>
              <w:t xml:space="preserve"> </w:t>
            </w:r>
            <w:r w:rsidRPr="00C10EE1">
              <w:rPr>
                <w:rFonts w:asciiTheme="majorBidi" w:hAnsiTheme="majorBidi" w:cstheme="majorBidi"/>
                <w:b/>
                <w:bCs/>
                <w:szCs w:val="24"/>
              </w:rPr>
              <w:t>Simulated different levels severity</w:t>
            </w:r>
            <w:r w:rsidR="00C945F0" w:rsidRPr="00C10EE1">
              <w:rPr>
                <w:rFonts w:asciiTheme="majorBidi" w:hAnsiTheme="majorBidi" w:cstheme="majorBidi"/>
                <w:b/>
                <w:bCs/>
                <w:szCs w:val="24"/>
              </w:rPr>
              <w:t xml:space="preserve"> for aortic </w:t>
            </w:r>
            <w:r w:rsidR="004457C8" w:rsidRPr="00C10EE1">
              <w:rPr>
                <w:rFonts w:asciiTheme="majorBidi" w:hAnsiTheme="majorBidi" w:cstheme="majorBidi"/>
                <w:b/>
                <w:bCs/>
              </w:rPr>
              <w:t>insufficiency</w:t>
            </w:r>
            <w:r w:rsidR="00C945F0" w:rsidRPr="00C10EE1">
              <w:rPr>
                <w:rFonts w:asciiTheme="majorBidi" w:hAnsiTheme="majorBidi" w:cstheme="majorBidi"/>
                <w:b/>
                <w:bCs/>
                <w:szCs w:val="24"/>
              </w:rPr>
              <w:t>.</w:t>
            </w:r>
            <w:r w:rsidR="00C945F0">
              <w:rPr>
                <w:rFonts w:asciiTheme="majorBidi" w:hAnsiTheme="majorBidi" w:cstheme="majorBidi"/>
                <w:szCs w:val="24"/>
              </w:rPr>
              <w:t xml:space="preserve"> </w:t>
            </w:r>
          </w:p>
        </w:tc>
      </w:tr>
      <w:tr w:rsidR="006F35C6" w:rsidRPr="00B95524" w14:paraId="503EC885" w14:textId="77777777" w:rsidTr="00B5493C">
        <w:trPr>
          <w:trHeight w:val="239"/>
          <w:jc w:val="center"/>
        </w:trPr>
        <w:tc>
          <w:tcPr>
            <w:tcW w:w="0" w:type="auto"/>
            <w:tcBorders>
              <w:top w:val="double" w:sz="4" w:space="0" w:color="auto"/>
              <w:right w:val="double" w:sz="4" w:space="0" w:color="auto"/>
            </w:tcBorders>
            <w:vAlign w:val="center"/>
          </w:tcPr>
          <w:p w14:paraId="10CF4925" w14:textId="3A4A799C" w:rsidR="007E1AB1" w:rsidRPr="003800CC" w:rsidRDefault="007E1AB1" w:rsidP="0085499C">
            <w:pPr>
              <w:jc w:val="center"/>
              <w:rPr>
                <w:rFonts w:asciiTheme="majorBidi" w:hAnsiTheme="majorBidi" w:cstheme="majorBidi"/>
                <w:szCs w:val="24"/>
                <w:vertAlign w:val="subscript"/>
              </w:rPr>
            </w:pPr>
            <w:proofErr w:type="spellStart"/>
            <w:r w:rsidRPr="003800CC">
              <w:rPr>
                <w:rFonts w:asciiTheme="majorBidi" w:hAnsiTheme="majorBidi" w:cstheme="majorBidi"/>
                <w:szCs w:val="24"/>
              </w:rPr>
              <w:t>G</w:t>
            </w:r>
            <w:r w:rsidRPr="003800CC">
              <w:rPr>
                <w:rFonts w:asciiTheme="majorBidi" w:hAnsiTheme="majorBidi" w:cstheme="majorBidi"/>
                <w:szCs w:val="24"/>
                <w:vertAlign w:val="subscript"/>
              </w:rPr>
              <w:t>aorta</w:t>
            </w:r>
            <w:proofErr w:type="spellEnd"/>
          </w:p>
        </w:tc>
        <w:tc>
          <w:tcPr>
            <w:tcW w:w="3098" w:type="dxa"/>
            <w:tcBorders>
              <w:top w:val="double" w:sz="4" w:space="0" w:color="auto"/>
              <w:left w:val="double" w:sz="4" w:space="0" w:color="auto"/>
              <w:right w:val="double" w:sz="4" w:space="0" w:color="auto"/>
            </w:tcBorders>
            <w:vAlign w:val="center"/>
          </w:tcPr>
          <w:p w14:paraId="7B35C124"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 xml:space="preserve">Equivalent regurgitant volume (ml </w:t>
            </w:r>
            <w:proofErr w:type="gramStart"/>
            <w:r w:rsidRPr="003800CC">
              <w:rPr>
                <w:rFonts w:asciiTheme="majorBidi" w:hAnsiTheme="majorBidi" w:cstheme="majorBidi"/>
                <w:szCs w:val="24"/>
              </w:rPr>
              <w:t>beat</w:t>
            </w:r>
            <w:r w:rsidRPr="003800CC">
              <w:rPr>
                <w:rFonts w:asciiTheme="majorBidi" w:hAnsiTheme="majorBidi" w:cstheme="majorBidi"/>
                <w:szCs w:val="24"/>
                <w:vertAlign w:val="superscript"/>
              </w:rPr>
              <w:t>-1</w:t>
            </w:r>
            <w:proofErr w:type="gramEnd"/>
            <w:r w:rsidRPr="003800CC">
              <w:rPr>
                <w:rFonts w:asciiTheme="majorBidi" w:hAnsiTheme="majorBidi" w:cstheme="majorBidi"/>
                <w:szCs w:val="24"/>
              </w:rPr>
              <w:t>)</w:t>
            </w:r>
          </w:p>
        </w:tc>
        <w:tc>
          <w:tcPr>
            <w:tcW w:w="3863" w:type="dxa"/>
            <w:tcBorders>
              <w:top w:val="double" w:sz="4" w:space="0" w:color="auto"/>
              <w:left w:val="double" w:sz="4" w:space="0" w:color="auto"/>
            </w:tcBorders>
          </w:tcPr>
          <w:p w14:paraId="583F84D4" w14:textId="6D7A4703"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 xml:space="preserve">Represented </w:t>
            </w:r>
            <w:r w:rsidR="00FD06BF">
              <w:rPr>
                <w:rFonts w:asciiTheme="majorBidi" w:hAnsiTheme="majorBidi" w:cstheme="majorBidi"/>
                <w:szCs w:val="24"/>
              </w:rPr>
              <w:t>stage of disease</w:t>
            </w:r>
            <w:r w:rsidRPr="003800CC">
              <w:rPr>
                <w:rFonts w:asciiTheme="majorBidi" w:hAnsiTheme="majorBidi" w:cstheme="majorBidi"/>
                <w:szCs w:val="24"/>
              </w:rPr>
              <w:t xml:space="preserve"> according to AHA guideline</w:t>
            </w:r>
            <w:r>
              <w:rPr>
                <w:rFonts w:asciiTheme="majorBidi" w:hAnsiTheme="majorBidi" w:cstheme="majorBidi"/>
                <w:szCs w:val="24"/>
              </w:rPr>
              <w:t>s</w:t>
            </w:r>
            <w:r w:rsidRPr="003800CC">
              <w:rPr>
                <w:rFonts w:asciiTheme="majorBidi" w:hAnsiTheme="majorBidi" w:cstheme="majorBidi"/>
                <w:szCs w:val="24"/>
              </w:rPr>
              <w:t xml:space="preserve"> </w: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Pr="003800CC">
              <w:rPr>
                <w:rFonts w:asciiTheme="majorBidi" w:hAnsiTheme="majorBidi" w:cstheme="majorBidi"/>
                <w:szCs w:val="24"/>
              </w:rPr>
            </w:r>
            <w:r w:rsidRPr="003800CC">
              <w:rPr>
                <w:rFonts w:asciiTheme="majorBidi" w:hAnsiTheme="majorBidi" w:cstheme="majorBidi"/>
                <w:szCs w:val="24"/>
              </w:rPr>
              <w:fldChar w:fldCharType="separate"/>
            </w:r>
            <w:r w:rsidR="00CF3478">
              <w:rPr>
                <w:rFonts w:asciiTheme="majorBidi" w:hAnsiTheme="majorBidi" w:cstheme="majorBidi"/>
                <w:noProof/>
                <w:szCs w:val="24"/>
              </w:rPr>
              <w:t>(Otto et al., 2021)</w:t>
            </w:r>
            <w:r w:rsidRPr="003800CC">
              <w:rPr>
                <w:rFonts w:asciiTheme="majorBidi" w:hAnsiTheme="majorBidi" w:cstheme="majorBidi"/>
                <w:szCs w:val="24"/>
              </w:rPr>
              <w:fldChar w:fldCharType="end"/>
            </w:r>
          </w:p>
        </w:tc>
      </w:tr>
      <w:tr w:rsidR="006F35C6" w:rsidRPr="00B95524" w14:paraId="2E8C3553" w14:textId="77777777" w:rsidTr="00B5493C">
        <w:trPr>
          <w:trHeight w:val="229"/>
          <w:jc w:val="center"/>
        </w:trPr>
        <w:tc>
          <w:tcPr>
            <w:tcW w:w="0" w:type="auto"/>
            <w:tcBorders>
              <w:right w:val="double" w:sz="4" w:space="0" w:color="auto"/>
            </w:tcBorders>
            <w:vAlign w:val="center"/>
          </w:tcPr>
          <w:p w14:paraId="43F5EF8F"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5e-4</w:t>
            </w:r>
          </w:p>
        </w:tc>
        <w:tc>
          <w:tcPr>
            <w:tcW w:w="3098" w:type="dxa"/>
            <w:tcBorders>
              <w:left w:val="double" w:sz="4" w:space="0" w:color="auto"/>
              <w:right w:val="double" w:sz="4" w:space="0" w:color="auto"/>
            </w:tcBorders>
            <w:vAlign w:val="center"/>
          </w:tcPr>
          <w:p w14:paraId="4CF417CA"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20</w:t>
            </w:r>
          </w:p>
        </w:tc>
        <w:tc>
          <w:tcPr>
            <w:tcW w:w="3863" w:type="dxa"/>
            <w:tcBorders>
              <w:left w:val="double" w:sz="4" w:space="0" w:color="auto"/>
            </w:tcBorders>
          </w:tcPr>
          <w:p w14:paraId="4B418E3A" w14:textId="09366A25" w:rsidR="007E1AB1" w:rsidRPr="003800CC" w:rsidRDefault="007E1AB1" w:rsidP="0085499C">
            <w:pPr>
              <w:jc w:val="center"/>
              <w:rPr>
                <w:rFonts w:asciiTheme="majorBidi" w:hAnsiTheme="majorBidi" w:cstheme="majorBidi"/>
                <w:szCs w:val="24"/>
              </w:rPr>
            </w:pPr>
            <w:r>
              <w:rPr>
                <w:rFonts w:asciiTheme="majorBidi" w:hAnsiTheme="majorBidi" w:cstheme="majorBidi"/>
                <w:szCs w:val="24"/>
              </w:rPr>
              <w:t xml:space="preserve">Mild </w:t>
            </w:r>
            <w:r w:rsidR="004457C8">
              <w:rPr>
                <w:rFonts w:asciiTheme="majorBidi" w:hAnsiTheme="majorBidi" w:cstheme="majorBidi"/>
                <w:szCs w:val="24"/>
              </w:rPr>
              <w:t xml:space="preserve">aortic </w:t>
            </w:r>
            <w:r w:rsidR="004457C8">
              <w:rPr>
                <w:rFonts w:asciiTheme="majorBidi" w:hAnsiTheme="majorBidi" w:cstheme="majorBidi"/>
              </w:rPr>
              <w:t>insufficiency</w:t>
            </w:r>
          </w:p>
        </w:tc>
      </w:tr>
      <w:tr w:rsidR="006F35C6" w:rsidRPr="00B95524" w14:paraId="3628CE3B" w14:textId="77777777" w:rsidTr="00B5493C">
        <w:trPr>
          <w:trHeight w:val="239"/>
          <w:jc w:val="center"/>
        </w:trPr>
        <w:tc>
          <w:tcPr>
            <w:tcW w:w="0" w:type="auto"/>
            <w:tcBorders>
              <w:right w:val="double" w:sz="4" w:space="0" w:color="auto"/>
            </w:tcBorders>
            <w:vAlign w:val="center"/>
          </w:tcPr>
          <w:p w14:paraId="14710970"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1e-3</w:t>
            </w:r>
          </w:p>
        </w:tc>
        <w:tc>
          <w:tcPr>
            <w:tcW w:w="3098" w:type="dxa"/>
            <w:tcBorders>
              <w:left w:val="double" w:sz="4" w:space="0" w:color="auto"/>
              <w:right w:val="double" w:sz="4" w:space="0" w:color="auto"/>
            </w:tcBorders>
            <w:vAlign w:val="center"/>
          </w:tcPr>
          <w:p w14:paraId="4F83CCDA"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40</w:t>
            </w:r>
          </w:p>
        </w:tc>
        <w:tc>
          <w:tcPr>
            <w:tcW w:w="3863" w:type="dxa"/>
            <w:tcBorders>
              <w:left w:val="double" w:sz="4" w:space="0" w:color="auto"/>
            </w:tcBorders>
          </w:tcPr>
          <w:p w14:paraId="0E56A5C2" w14:textId="0FE56FF7" w:rsidR="007E1AB1" w:rsidRPr="003800CC" w:rsidRDefault="007E1AB1" w:rsidP="0085499C">
            <w:pPr>
              <w:jc w:val="center"/>
              <w:rPr>
                <w:rFonts w:asciiTheme="majorBidi" w:hAnsiTheme="majorBidi" w:cstheme="majorBidi"/>
                <w:szCs w:val="24"/>
              </w:rPr>
            </w:pPr>
            <w:r>
              <w:rPr>
                <w:rFonts w:asciiTheme="majorBidi" w:hAnsiTheme="majorBidi" w:cstheme="majorBidi"/>
                <w:szCs w:val="24"/>
              </w:rPr>
              <w:t xml:space="preserve">Moderate </w:t>
            </w:r>
            <w:r w:rsidR="004457C8">
              <w:rPr>
                <w:rFonts w:asciiTheme="majorBidi" w:hAnsiTheme="majorBidi" w:cstheme="majorBidi"/>
                <w:szCs w:val="24"/>
              </w:rPr>
              <w:t xml:space="preserve">aortic </w:t>
            </w:r>
            <w:r w:rsidR="004457C8">
              <w:rPr>
                <w:rFonts w:asciiTheme="majorBidi" w:hAnsiTheme="majorBidi" w:cstheme="majorBidi"/>
              </w:rPr>
              <w:t>insufficiency</w:t>
            </w:r>
          </w:p>
        </w:tc>
      </w:tr>
      <w:tr w:rsidR="006F35C6" w:rsidRPr="00B95524" w14:paraId="3E1B5328" w14:textId="77777777" w:rsidTr="00B5493C">
        <w:trPr>
          <w:trHeight w:val="74"/>
          <w:jc w:val="center"/>
        </w:trPr>
        <w:tc>
          <w:tcPr>
            <w:tcW w:w="0" w:type="auto"/>
            <w:tcBorders>
              <w:right w:val="double" w:sz="4" w:space="0" w:color="auto"/>
            </w:tcBorders>
            <w:vAlign w:val="center"/>
          </w:tcPr>
          <w:p w14:paraId="02C7B10E"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2e-3</w:t>
            </w:r>
          </w:p>
        </w:tc>
        <w:tc>
          <w:tcPr>
            <w:tcW w:w="3098" w:type="dxa"/>
            <w:tcBorders>
              <w:left w:val="double" w:sz="4" w:space="0" w:color="auto"/>
              <w:right w:val="double" w:sz="4" w:space="0" w:color="auto"/>
            </w:tcBorders>
            <w:vAlign w:val="center"/>
          </w:tcPr>
          <w:p w14:paraId="41E0258D"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70</w:t>
            </w:r>
          </w:p>
        </w:tc>
        <w:tc>
          <w:tcPr>
            <w:tcW w:w="3863" w:type="dxa"/>
            <w:tcBorders>
              <w:left w:val="double" w:sz="4" w:space="0" w:color="auto"/>
            </w:tcBorders>
          </w:tcPr>
          <w:p w14:paraId="4F0D664B" w14:textId="2058A827" w:rsidR="007E1AB1" w:rsidRPr="003800CC" w:rsidRDefault="007E1AB1" w:rsidP="0085499C">
            <w:pPr>
              <w:jc w:val="center"/>
              <w:rPr>
                <w:rFonts w:asciiTheme="majorBidi" w:hAnsiTheme="majorBidi" w:cstheme="majorBidi"/>
                <w:szCs w:val="24"/>
              </w:rPr>
            </w:pPr>
            <w:r>
              <w:rPr>
                <w:rFonts w:asciiTheme="majorBidi" w:hAnsiTheme="majorBidi" w:cstheme="majorBidi"/>
                <w:szCs w:val="24"/>
              </w:rPr>
              <w:t xml:space="preserve">Severe </w:t>
            </w:r>
            <w:r w:rsidR="004457C8">
              <w:rPr>
                <w:rFonts w:asciiTheme="majorBidi" w:hAnsiTheme="majorBidi" w:cstheme="majorBidi"/>
                <w:szCs w:val="24"/>
              </w:rPr>
              <w:t xml:space="preserve">aortic </w:t>
            </w:r>
            <w:r w:rsidR="004457C8">
              <w:rPr>
                <w:rFonts w:asciiTheme="majorBidi" w:hAnsiTheme="majorBidi" w:cstheme="majorBidi"/>
              </w:rPr>
              <w:t>insufficiency</w:t>
            </w:r>
          </w:p>
        </w:tc>
      </w:tr>
    </w:tbl>
    <w:p w14:paraId="147207F7" w14:textId="77777777" w:rsidR="007E1AB1" w:rsidRDefault="007E1AB1" w:rsidP="00F34279">
      <w:pPr>
        <w:spacing w:line="240" w:lineRule="auto"/>
        <w:jc w:val="both"/>
        <w:rPr>
          <w:rFonts w:asciiTheme="majorBidi" w:hAnsiTheme="majorBidi" w:cstheme="majorBidi"/>
          <w:szCs w:val="24"/>
        </w:rPr>
      </w:pPr>
    </w:p>
    <w:p w14:paraId="64DB76C8" w14:textId="4A351BFF" w:rsidR="00891CB9" w:rsidRPr="00622265" w:rsidRDefault="00891CB9" w:rsidP="00881D47">
      <w:pPr>
        <w:spacing w:line="240" w:lineRule="auto"/>
        <w:jc w:val="both"/>
        <w:rPr>
          <w:rFonts w:asciiTheme="majorBidi" w:hAnsiTheme="majorBidi" w:cstheme="majorBidi"/>
          <w:szCs w:val="24"/>
        </w:rPr>
      </w:pPr>
      <w:r>
        <w:rPr>
          <w:rFonts w:asciiTheme="majorBidi" w:hAnsiTheme="majorBidi" w:cstheme="majorBidi"/>
          <w:szCs w:val="24"/>
        </w:rPr>
        <w:tab/>
        <w:t xml:space="preserve">Similarly, mitral </w:t>
      </w:r>
      <w:r w:rsidR="004457C8">
        <w:rPr>
          <w:rFonts w:asciiTheme="majorBidi" w:hAnsiTheme="majorBidi" w:cstheme="majorBidi"/>
        </w:rPr>
        <w:t>insufficiency</w:t>
      </w:r>
      <w:r w:rsidR="004457C8" w:rsidRPr="00B95524">
        <w:rPr>
          <w:rFonts w:asciiTheme="majorBidi" w:hAnsiTheme="majorBidi" w:cstheme="majorBidi"/>
        </w:rPr>
        <w:t xml:space="preserve"> </w:t>
      </w:r>
      <w:r>
        <w:rPr>
          <w:rFonts w:asciiTheme="majorBidi" w:hAnsiTheme="majorBidi" w:cstheme="majorBidi"/>
          <w:szCs w:val="24"/>
        </w:rPr>
        <w:t xml:space="preserve">was simulated by </w:t>
      </w:r>
      <w:r w:rsidR="0018089E">
        <w:rPr>
          <w:rFonts w:asciiTheme="majorBidi" w:hAnsiTheme="majorBidi" w:cstheme="majorBidi"/>
          <w:szCs w:val="24"/>
        </w:rPr>
        <w:t xml:space="preserve">giving a non-zero value </w:t>
      </w:r>
      <w:r w:rsidR="00F96884">
        <w:rPr>
          <w:rFonts w:asciiTheme="majorBidi" w:hAnsiTheme="majorBidi" w:cstheme="majorBidi"/>
          <w:szCs w:val="24"/>
        </w:rPr>
        <w:t xml:space="preserve">to </w:t>
      </w:r>
      <w:proofErr w:type="spellStart"/>
      <w:r w:rsidR="00F96884">
        <w:rPr>
          <w:rFonts w:asciiTheme="majorBidi" w:hAnsiTheme="majorBidi" w:cstheme="majorBidi"/>
          <w:szCs w:val="24"/>
        </w:rPr>
        <w:t>G</w:t>
      </w:r>
      <w:r w:rsidR="00F96884">
        <w:rPr>
          <w:rFonts w:asciiTheme="majorBidi" w:hAnsiTheme="majorBidi" w:cstheme="majorBidi"/>
          <w:szCs w:val="24"/>
          <w:vertAlign w:val="subscript"/>
        </w:rPr>
        <w:t>mitral</w:t>
      </w:r>
      <w:proofErr w:type="spellEnd"/>
      <w:r w:rsidR="00F96884">
        <w:rPr>
          <w:rFonts w:asciiTheme="majorBidi" w:hAnsiTheme="majorBidi" w:cstheme="majorBidi"/>
          <w:szCs w:val="24"/>
        </w:rPr>
        <w:t xml:space="preserve"> in equation </w:t>
      </w:r>
      <w:r w:rsidR="00F96884">
        <w:rPr>
          <w:rFonts w:asciiTheme="majorBidi" w:hAnsiTheme="majorBidi" w:cstheme="majorBidi"/>
          <w:szCs w:val="24"/>
        </w:rPr>
        <w:fldChar w:fldCharType="begin"/>
      </w:r>
      <w:r w:rsidR="00F96884">
        <w:rPr>
          <w:rFonts w:asciiTheme="majorBidi" w:hAnsiTheme="majorBidi" w:cstheme="majorBidi"/>
          <w:szCs w:val="24"/>
        </w:rPr>
        <w:instrText xml:space="preserve"> GOTOBUTTON ZEqnNum399149  \* MERGEFORMAT </w:instrText>
      </w:r>
      <w:r w:rsidR="00F96884">
        <w:rPr>
          <w:rFonts w:asciiTheme="majorBidi" w:hAnsiTheme="majorBidi" w:cstheme="majorBidi"/>
          <w:szCs w:val="24"/>
        </w:rPr>
        <w:fldChar w:fldCharType="begin"/>
      </w:r>
      <w:r w:rsidR="00F96884">
        <w:rPr>
          <w:rFonts w:asciiTheme="majorBidi" w:hAnsiTheme="majorBidi" w:cstheme="majorBidi"/>
          <w:szCs w:val="24"/>
        </w:rPr>
        <w:instrText xml:space="preserve"> REF ZEqnNum399149 \* Charformat \! \* MERGEFORMAT </w:instrText>
      </w:r>
      <w:r w:rsidR="00F96884">
        <w:rPr>
          <w:rFonts w:asciiTheme="majorBidi" w:hAnsiTheme="majorBidi" w:cstheme="majorBidi"/>
          <w:szCs w:val="24"/>
        </w:rPr>
        <w:fldChar w:fldCharType="separate"/>
      </w:r>
      <w:r w:rsidR="00A15D39" w:rsidRPr="00A8399C">
        <w:rPr>
          <w:rFonts w:asciiTheme="majorBidi" w:hAnsiTheme="majorBidi" w:cstheme="majorBidi"/>
          <w:szCs w:val="24"/>
        </w:rPr>
        <w:instrText>(</w:instrText>
      </w:r>
      <w:r w:rsidR="00A15D39" w:rsidRPr="00C10EE1">
        <w:rPr>
          <w:rFonts w:asciiTheme="majorBidi" w:hAnsiTheme="majorBidi" w:cstheme="majorBidi"/>
          <w:szCs w:val="24"/>
        </w:rPr>
        <w:instrText>8)</w:instrText>
      </w:r>
      <w:r w:rsidR="00F96884">
        <w:rPr>
          <w:rFonts w:asciiTheme="majorBidi" w:hAnsiTheme="majorBidi" w:cstheme="majorBidi"/>
          <w:szCs w:val="24"/>
        </w:rPr>
        <w:fldChar w:fldCharType="end"/>
      </w:r>
      <w:r w:rsidR="00F96884">
        <w:rPr>
          <w:rFonts w:asciiTheme="majorBidi" w:hAnsiTheme="majorBidi" w:cstheme="majorBidi"/>
          <w:szCs w:val="24"/>
        </w:rPr>
        <w:fldChar w:fldCharType="end"/>
      </w:r>
      <w:r w:rsidR="006F1686">
        <w:rPr>
          <w:rFonts w:asciiTheme="majorBidi" w:hAnsiTheme="majorBidi" w:cstheme="majorBidi"/>
          <w:szCs w:val="24"/>
        </w:rPr>
        <w:t>,</w:t>
      </w:r>
      <w:r w:rsidR="00BD38D6">
        <w:rPr>
          <w:rFonts w:asciiTheme="majorBidi" w:hAnsiTheme="majorBidi" w:cstheme="majorBidi"/>
          <w:szCs w:val="24"/>
        </w:rPr>
        <w:t xml:space="preserve"> which</w:t>
      </w:r>
      <w:r w:rsidR="00F96884">
        <w:rPr>
          <w:rFonts w:asciiTheme="majorBidi" w:hAnsiTheme="majorBidi" w:cstheme="majorBidi"/>
          <w:szCs w:val="24"/>
        </w:rPr>
        <w:t xml:space="preserve"> governs the blood flow between </w:t>
      </w:r>
      <w:r w:rsidR="006F1686">
        <w:rPr>
          <w:rFonts w:asciiTheme="majorBidi" w:hAnsiTheme="majorBidi" w:cstheme="majorBidi"/>
          <w:szCs w:val="24"/>
        </w:rPr>
        <w:t xml:space="preserve">the </w:t>
      </w:r>
      <w:r w:rsidR="001C41A4">
        <w:rPr>
          <w:rFonts w:asciiTheme="majorBidi" w:hAnsiTheme="majorBidi" w:cstheme="majorBidi"/>
          <w:szCs w:val="24"/>
        </w:rPr>
        <w:t xml:space="preserve">veins and left ventricle. </w:t>
      </w:r>
      <w:r w:rsidR="00B12EF4">
        <w:rPr>
          <w:rFonts w:asciiTheme="majorBidi" w:hAnsiTheme="majorBidi" w:cstheme="majorBidi"/>
          <w:szCs w:val="24"/>
        </w:rPr>
        <w:t xml:space="preserve">Three levels of severity were selected and simulated </w:t>
      </w:r>
      <w:r w:rsidR="00DA39A6">
        <w:rPr>
          <w:rFonts w:asciiTheme="majorBidi" w:hAnsiTheme="majorBidi" w:cstheme="majorBidi"/>
          <w:szCs w:val="24"/>
        </w:rPr>
        <w:t>a</w:t>
      </w:r>
      <w:r w:rsidR="00040683">
        <w:rPr>
          <w:rFonts w:asciiTheme="majorBidi" w:hAnsiTheme="majorBidi" w:cstheme="majorBidi"/>
          <w:szCs w:val="24"/>
        </w:rPr>
        <w:t xml:space="preserve">ccording to </w:t>
      </w:r>
      <w:r w:rsidR="00967DD5">
        <w:rPr>
          <w:rFonts w:asciiTheme="majorBidi" w:hAnsiTheme="majorBidi" w:cstheme="majorBidi"/>
          <w:szCs w:val="24"/>
        </w:rPr>
        <w:t>the regurgitant volume of 60 (ml beat</w:t>
      </w:r>
      <w:r w:rsidR="00967DD5">
        <w:rPr>
          <w:rFonts w:asciiTheme="majorBidi" w:hAnsiTheme="majorBidi" w:cstheme="majorBidi"/>
          <w:szCs w:val="24"/>
          <w:vertAlign w:val="superscript"/>
        </w:rPr>
        <w:t>-1</w:t>
      </w:r>
      <w:r w:rsidR="00967DD5">
        <w:rPr>
          <w:rFonts w:asciiTheme="majorBidi" w:hAnsiTheme="majorBidi" w:cstheme="majorBidi"/>
          <w:szCs w:val="24"/>
        </w:rPr>
        <w:t>) reported by</w:t>
      </w:r>
      <w:r w:rsidR="00B12EF4">
        <w:rPr>
          <w:rFonts w:asciiTheme="majorBidi" w:hAnsiTheme="majorBidi" w:cstheme="majorBidi"/>
          <w:szCs w:val="24"/>
        </w:rPr>
        <w:t xml:space="preserve"> </w:t>
      </w:r>
      <w:r w:rsidR="006F1686">
        <w:rPr>
          <w:rFonts w:asciiTheme="majorBidi" w:hAnsiTheme="majorBidi" w:cstheme="majorBidi"/>
          <w:szCs w:val="24"/>
        </w:rPr>
        <w:t xml:space="preserve">the </w:t>
      </w:r>
      <w:r w:rsidR="0095304A">
        <w:rPr>
          <w:rFonts w:asciiTheme="majorBidi" w:hAnsiTheme="majorBidi" w:cstheme="majorBidi"/>
          <w:szCs w:val="24"/>
        </w:rPr>
        <w:t xml:space="preserve">American Heart Association </w:t>
      </w:r>
      <w:r w:rsidR="00040683">
        <w:rPr>
          <w:rFonts w:asciiTheme="majorBidi" w:hAnsiTheme="majorBidi" w:cstheme="majorBidi"/>
          <w:szCs w:val="24"/>
        </w:rPr>
        <w:t>guidelines</w:t>
      </w:r>
      <w:r w:rsidR="0095304A">
        <w:rPr>
          <w:rFonts w:asciiTheme="majorBidi" w:hAnsiTheme="majorBidi" w:cstheme="majorBidi"/>
          <w:szCs w:val="24"/>
        </w:rPr>
        <w:t xml:space="preserve"> </w:t>
      </w:r>
      <w:r w:rsidR="00040683">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00040683">
        <w:rPr>
          <w:rFonts w:asciiTheme="majorBidi" w:hAnsiTheme="majorBidi" w:cstheme="majorBidi"/>
          <w:szCs w:val="24"/>
        </w:rPr>
      </w:r>
      <w:r w:rsidR="00040683">
        <w:rPr>
          <w:rFonts w:asciiTheme="majorBidi" w:hAnsiTheme="majorBidi" w:cstheme="majorBidi"/>
          <w:szCs w:val="24"/>
        </w:rPr>
        <w:fldChar w:fldCharType="separate"/>
      </w:r>
      <w:r w:rsidR="00CF3478">
        <w:rPr>
          <w:rFonts w:asciiTheme="majorBidi" w:hAnsiTheme="majorBidi" w:cstheme="majorBidi"/>
          <w:noProof/>
          <w:szCs w:val="24"/>
        </w:rPr>
        <w:t>(Otto et al., 2021)</w:t>
      </w:r>
      <w:r w:rsidR="00040683">
        <w:rPr>
          <w:rFonts w:asciiTheme="majorBidi" w:hAnsiTheme="majorBidi" w:cstheme="majorBidi"/>
          <w:szCs w:val="24"/>
        </w:rPr>
        <w:fldChar w:fldCharType="end"/>
      </w:r>
      <w:r w:rsidR="00040683">
        <w:rPr>
          <w:rFonts w:asciiTheme="majorBidi" w:hAnsiTheme="majorBidi" w:cstheme="majorBidi"/>
          <w:szCs w:val="24"/>
        </w:rPr>
        <w:t>.</w:t>
      </w:r>
      <w:r w:rsidR="00431438">
        <w:rPr>
          <w:rFonts w:asciiTheme="majorBidi" w:hAnsiTheme="majorBidi" w:cstheme="majorBidi"/>
          <w:szCs w:val="24"/>
        </w:rPr>
        <w:t xml:space="preserve"> </w:t>
      </w:r>
      <w:r w:rsidR="006F1686">
        <w:rPr>
          <w:rFonts w:asciiTheme="majorBidi" w:hAnsiTheme="majorBidi" w:cstheme="majorBidi"/>
          <w:szCs w:val="24"/>
        </w:rPr>
        <w:t>The simulations for various</w:t>
      </w:r>
      <w:r w:rsidR="006F729D">
        <w:rPr>
          <w:rFonts w:asciiTheme="majorBidi" w:hAnsiTheme="majorBidi" w:cstheme="majorBidi"/>
        </w:rPr>
        <w:t xml:space="preserve"> stage</w:t>
      </w:r>
      <w:r w:rsidR="00F302D4">
        <w:rPr>
          <w:rFonts w:asciiTheme="majorBidi" w:hAnsiTheme="majorBidi" w:cstheme="majorBidi"/>
        </w:rPr>
        <w:t>s</w:t>
      </w:r>
      <w:r w:rsidR="006F729D">
        <w:rPr>
          <w:rFonts w:asciiTheme="majorBidi" w:hAnsiTheme="majorBidi" w:cstheme="majorBidi"/>
        </w:rPr>
        <w:t xml:space="preserve"> of </w:t>
      </w:r>
      <w:r w:rsidR="00F302D4">
        <w:rPr>
          <w:rFonts w:asciiTheme="majorBidi" w:hAnsiTheme="majorBidi" w:cstheme="majorBidi"/>
        </w:rPr>
        <w:t xml:space="preserve">the </w:t>
      </w:r>
      <w:r w:rsidR="006F729D">
        <w:rPr>
          <w:rFonts w:asciiTheme="majorBidi" w:hAnsiTheme="majorBidi" w:cstheme="majorBidi"/>
        </w:rPr>
        <w:t xml:space="preserve">disease </w:t>
      </w:r>
      <w:r w:rsidR="00B015EA">
        <w:rPr>
          <w:rFonts w:asciiTheme="majorBidi" w:hAnsiTheme="majorBidi" w:cstheme="majorBidi"/>
        </w:rPr>
        <w:t xml:space="preserve">are summarized in Table </w:t>
      </w:r>
      <w:r w:rsidR="00B015EA">
        <w:rPr>
          <w:rFonts w:asciiTheme="majorBidi" w:hAnsiTheme="majorBidi" w:cstheme="majorBidi"/>
        </w:rPr>
        <w:fldChar w:fldCharType="begin"/>
      </w:r>
      <w:r w:rsidR="00B015EA">
        <w:rPr>
          <w:rFonts w:asciiTheme="majorBidi" w:hAnsiTheme="majorBidi" w:cstheme="majorBidi"/>
        </w:rPr>
        <w:instrText xml:space="preserve"> seq table table4 </w:instrText>
      </w:r>
      <w:r w:rsidR="00B015EA">
        <w:rPr>
          <w:rFonts w:asciiTheme="majorBidi" w:hAnsiTheme="majorBidi" w:cstheme="majorBidi"/>
        </w:rPr>
        <w:fldChar w:fldCharType="separate"/>
      </w:r>
      <w:r w:rsidR="00A15D39">
        <w:rPr>
          <w:rFonts w:asciiTheme="majorBidi" w:hAnsiTheme="majorBidi" w:cstheme="majorBidi"/>
          <w:noProof/>
        </w:rPr>
        <w:t>3</w:t>
      </w:r>
      <w:r w:rsidR="00B015EA">
        <w:rPr>
          <w:rFonts w:asciiTheme="majorBidi" w:hAnsiTheme="majorBidi" w:cstheme="majorBidi"/>
        </w:rPr>
        <w:fldChar w:fldCharType="end"/>
      </w:r>
      <w:r w:rsidR="00B015EA">
        <w:rPr>
          <w:rFonts w:asciiTheme="majorBidi" w:hAnsiTheme="majorBidi" w:cstheme="majorBidi"/>
        </w:rPr>
        <w:t xml:space="preserve">. </w:t>
      </w:r>
    </w:p>
    <w:p w14:paraId="2EAFC4CE" w14:textId="6F0E3552" w:rsidR="00E0044B" w:rsidRPr="00B95524" w:rsidRDefault="00BF561B" w:rsidP="00116BB4">
      <w:pPr>
        <w:pStyle w:val="MTDisplayEquation"/>
        <w:spacing w:line="240" w:lineRule="auto"/>
      </w:pPr>
      <w:r w:rsidRPr="00B95524">
        <w:rPr>
          <w:rFonts w:asciiTheme="majorBidi" w:hAnsiTheme="majorBidi" w:cstheme="majorBidi"/>
        </w:rPr>
        <w:tab/>
      </w:r>
      <w:r w:rsidR="00C85BF7" w:rsidRPr="00B95524">
        <w:rPr>
          <w:rFonts w:asciiTheme="majorBidi" w:hAnsiTheme="majorBidi" w:cstheme="majorBidi"/>
          <w:position w:val="-58"/>
        </w:rPr>
        <w:object w:dxaOrig="4960" w:dyaOrig="1280" w14:anchorId="58097F7C">
          <v:shape id="_x0000_i1025" type="#_x0000_t75" alt="" style="width:248pt;height:64.15pt;mso-width-percent:0;mso-height-percent:0;mso-width-percent:0;mso-height-percent:0" o:ole="">
            <v:imagedata r:id="rId28" o:title=""/>
          </v:shape>
          <o:OLEObject Type="Embed" ProgID="Equation.DSMT4" ShapeID="_x0000_i1025" DrawAspect="Content" ObjectID="_1701684297" r:id="rId29"/>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75" w:name="ZEqnNum399149"/>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116BB4">
        <w:rPr>
          <w:rFonts w:asciiTheme="majorBidi" w:hAnsiTheme="majorBidi" w:cstheme="majorBidi"/>
        </w:rPr>
        <w:instrText>8</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75"/>
      <w:r w:rsidRPr="00B95524">
        <w:rPr>
          <w:rFonts w:asciiTheme="majorBidi" w:hAnsiTheme="majorBidi" w:cstheme="majorBidi"/>
        </w:rPr>
        <w:fldChar w:fldCharType="end"/>
      </w:r>
    </w:p>
    <w:tbl>
      <w:tblPr>
        <w:tblStyle w:val="TableGrid"/>
        <w:tblW w:w="0" w:type="auto"/>
        <w:jc w:val="center"/>
        <w:tblCellMar>
          <w:left w:w="29" w:type="dxa"/>
          <w:right w:w="29" w:type="dxa"/>
        </w:tblCellMar>
        <w:tblLook w:val="04A0" w:firstRow="1" w:lastRow="0" w:firstColumn="1" w:lastColumn="0" w:noHBand="0" w:noVBand="1"/>
      </w:tblPr>
      <w:tblGrid>
        <w:gridCol w:w="639"/>
        <w:gridCol w:w="3074"/>
        <w:gridCol w:w="4202"/>
      </w:tblGrid>
      <w:tr w:rsidR="00A41BCA" w:rsidRPr="00B95524" w14:paraId="555BCA0F" w14:textId="33AC1EAF" w:rsidTr="00116BB4">
        <w:trPr>
          <w:trHeight w:val="239"/>
          <w:jc w:val="center"/>
        </w:trPr>
        <w:tc>
          <w:tcPr>
            <w:tcW w:w="7915" w:type="dxa"/>
            <w:gridSpan w:val="3"/>
            <w:tcBorders>
              <w:top w:val="double" w:sz="4" w:space="0" w:color="auto"/>
              <w:bottom w:val="double" w:sz="4" w:space="0" w:color="auto"/>
            </w:tcBorders>
            <w:vAlign w:val="center"/>
          </w:tcPr>
          <w:p w14:paraId="6D21F211" w14:textId="3803E66B" w:rsidR="00A41BCA" w:rsidRPr="003800CC" w:rsidRDefault="00A41BCA" w:rsidP="00F34279">
            <w:pPr>
              <w:jc w:val="center"/>
              <w:rPr>
                <w:rFonts w:asciiTheme="majorBidi" w:hAnsiTheme="majorBidi" w:cstheme="majorBidi"/>
                <w:b/>
                <w:bCs/>
                <w:szCs w:val="24"/>
              </w:rPr>
            </w:pPr>
            <w:r w:rsidRPr="003800CC">
              <w:rPr>
                <w:rFonts w:asciiTheme="majorBidi" w:hAnsiTheme="majorBidi" w:cstheme="majorBidi"/>
                <w:b/>
                <w:bCs/>
                <w:szCs w:val="24"/>
              </w:rPr>
              <w:t xml:space="preserve">Table </w:t>
            </w:r>
            <w:bookmarkStart w:id="76" w:name="table3"/>
            <w:r w:rsidRPr="003800CC">
              <w:rPr>
                <w:rFonts w:asciiTheme="majorBidi" w:hAnsiTheme="majorBidi" w:cstheme="majorBidi"/>
                <w:b/>
                <w:bCs/>
                <w:szCs w:val="24"/>
              </w:rPr>
              <w:fldChar w:fldCharType="begin"/>
            </w:r>
            <w:r w:rsidRPr="003800CC">
              <w:rPr>
                <w:rFonts w:asciiTheme="majorBidi" w:hAnsiTheme="majorBidi" w:cstheme="majorBidi"/>
                <w:b/>
                <w:bCs/>
                <w:szCs w:val="24"/>
              </w:rPr>
              <w:instrText xml:space="preserve"> seq table </w:instrText>
            </w:r>
            <w:r w:rsidRPr="003800CC">
              <w:rPr>
                <w:rFonts w:asciiTheme="majorBidi" w:hAnsiTheme="majorBidi" w:cstheme="majorBidi"/>
                <w:b/>
                <w:bCs/>
                <w:szCs w:val="24"/>
              </w:rPr>
              <w:fldChar w:fldCharType="separate"/>
            </w:r>
            <w:r w:rsidR="00A15D39">
              <w:rPr>
                <w:rFonts w:asciiTheme="majorBidi" w:hAnsiTheme="majorBidi" w:cstheme="majorBidi"/>
                <w:b/>
                <w:bCs/>
                <w:noProof/>
                <w:szCs w:val="24"/>
              </w:rPr>
              <w:t>3</w:t>
            </w:r>
            <w:r w:rsidRPr="003800CC">
              <w:rPr>
                <w:rFonts w:asciiTheme="majorBidi" w:hAnsiTheme="majorBidi" w:cstheme="majorBidi"/>
                <w:b/>
                <w:bCs/>
                <w:szCs w:val="24"/>
              </w:rPr>
              <w:fldChar w:fldCharType="end"/>
            </w:r>
            <w:bookmarkEnd w:id="76"/>
            <w:r w:rsidRPr="003800CC">
              <w:rPr>
                <w:rFonts w:asciiTheme="majorBidi" w:hAnsiTheme="majorBidi" w:cstheme="majorBidi"/>
                <w:b/>
                <w:bCs/>
                <w:szCs w:val="24"/>
              </w:rPr>
              <w:t>.</w:t>
            </w:r>
            <w:r w:rsidRPr="003800CC">
              <w:rPr>
                <w:rFonts w:asciiTheme="majorBidi" w:hAnsiTheme="majorBidi" w:cstheme="majorBidi"/>
                <w:szCs w:val="24"/>
              </w:rPr>
              <w:t xml:space="preserve"> </w:t>
            </w:r>
            <w:r w:rsidRPr="00B270B7">
              <w:rPr>
                <w:rFonts w:asciiTheme="majorBidi" w:hAnsiTheme="majorBidi" w:cstheme="majorBidi"/>
                <w:b/>
                <w:bCs/>
                <w:szCs w:val="24"/>
              </w:rPr>
              <w:t>Simulated different levels</w:t>
            </w:r>
            <w:r w:rsidR="00C945F0" w:rsidRPr="00B270B7">
              <w:rPr>
                <w:rFonts w:asciiTheme="majorBidi" w:hAnsiTheme="majorBidi" w:cstheme="majorBidi"/>
                <w:b/>
                <w:bCs/>
                <w:szCs w:val="24"/>
              </w:rPr>
              <w:t xml:space="preserve"> of</w:t>
            </w:r>
            <w:r w:rsidRPr="00B270B7">
              <w:rPr>
                <w:rFonts w:asciiTheme="majorBidi" w:hAnsiTheme="majorBidi" w:cstheme="majorBidi"/>
                <w:b/>
                <w:bCs/>
                <w:szCs w:val="24"/>
              </w:rPr>
              <w:t xml:space="preserve"> severity</w:t>
            </w:r>
            <w:r w:rsidR="00C945F0" w:rsidRPr="00B270B7">
              <w:rPr>
                <w:rFonts w:asciiTheme="majorBidi" w:hAnsiTheme="majorBidi" w:cstheme="majorBidi"/>
                <w:b/>
                <w:bCs/>
                <w:szCs w:val="24"/>
              </w:rPr>
              <w:t xml:space="preserve"> for mitral </w:t>
            </w:r>
            <w:r w:rsidR="004457C8" w:rsidRPr="00B270B7">
              <w:rPr>
                <w:rFonts w:asciiTheme="majorBidi" w:hAnsiTheme="majorBidi" w:cstheme="majorBidi"/>
                <w:b/>
                <w:bCs/>
              </w:rPr>
              <w:t>insufficiency</w:t>
            </w:r>
            <w:r w:rsidR="00C945F0" w:rsidRPr="00B270B7">
              <w:rPr>
                <w:rFonts w:asciiTheme="majorBidi" w:hAnsiTheme="majorBidi" w:cstheme="majorBidi"/>
                <w:b/>
                <w:bCs/>
                <w:szCs w:val="24"/>
              </w:rPr>
              <w:t>.</w:t>
            </w:r>
            <w:r w:rsidR="00C945F0">
              <w:rPr>
                <w:rFonts w:asciiTheme="majorBidi" w:hAnsiTheme="majorBidi" w:cstheme="majorBidi"/>
                <w:szCs w:val="24"/>
              </w:rPr>
              <w:t xml:space="preserve"> </w:t>
            </w:r>
          </w:p>
        </w:tc>
      </w:tr>
      <w:tr w:rsidR="00A41BCA" w:rsidRPr="00B95524" w14:paraId="471C8ED1" w14:textId="49D936CD" w:rsidTr="00116BB4">
        <w:trPr>
          <w:trHeight w:val="239"/>
          <w:jc w:val="center"/>
        </w:trPr>
        <w:tc>
          <w:tcPr>
            <w:tcW w:w="0" w:type="auto"/>
            <w:tcBorders>
              <w:top w:val="double" w:sz="4" w:space="0" w:color="auto"/>
              <w:right w:val="double" w:sz="4" w:space="0" w:color="auto"/>
            </w:tcBorders>
            <w:vAlign w:val="center"/>
          </w:tcPr>
          <w:p w14:paraId="1593E68F" w14:textId="5698EF8C" w:rsidR="00A41BCA" w:rsidRPr="003800CC" w:rsidRDefault="00A41BCA" w:rsidP="00F34279">
            <w:pPr>
              <w:jc w:val="center"/>
              <w:rPr>
                <w:rFonts w:asciiTheme="majorBidi" w:hAnsiTheme="majorBidi" w:cstheme="majorBidi"/>
                <w:szCs w:val="24"/>
                <w:vertAlign w:val="subscript"/>
              </w:rPr>
            </w:pPr>
            <w:proofErr w:type="spellStart"/>
            <w:r w:rsidRPr="003800CC">
              <w:rPr>
                <w:rFonts w:asciiTheme="majorBidi" w:hAnsiTheme="majorBidi" w:cstheme="majorBidi"/>
                <w:szCs w:val="24"/>
              </w:rPr>
              <w:t>G</w:t>
            </w:r>
            <w:r w:rsidRPr="003800CC">
              <w:rPr>
                <w:rFonts w:asciiTheme="majorBidi" w:hAnsiTheme="majorBidi" w:cstheme="majorBidi"/>
                <w:szCs w:val="24"/>
                <w:vertAlign w:val="subscript"/>
              </w:rPr>
              <w:t>mitral</w:t>
            </w:r>
            <w:proofErr w:type="spellEnd"/>
          </w:p>
        </w:tc>
        <w:tc>
          <w:tcPr>
            <w:tcW w:w="2955" w:type="dxa"/>
            <w:tcBorders>
              <w:top w:val="double" w:sz="4" w:space="0" w:color="auto"/>
              <w:left w:val="double" w:sz="4" w:space="0" w:color="auto"/>
              <w:right w:val="double" w:sz="4" w:space="0" w:color="auto"/>
            </w:tcBorders>
            <w:vAlign w:val="center"/>
          </w:tcPr>
          <w:p w14:paraId="6600C899" w14:textId="2D82CD1C"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 xml:space="preserve">Equivalent regurgitant volume (ml </w:t>
            </w:r>
            <w:proofErr w:type="gramStart"/>
            <w:r w:rsidRPr="003800CC">
              <w:rPr>
                <w:rFonts w:asciiTheme="majorBidi" w:hAnsiTheme="majorBidi" w:cstheme="majorBidi"/>
                <w:szCs w:val="24"/>
              </w:rPr>
              <w:t>beat</w:t>
            </w:r>
            <w:r w:rsidRPr="003800CC">
              <w:rPr>
                <w:rFonts w:asciiTheme="majorBidi" w:hAnsiTheme="majorBidi" w:cstheme="majorBidi"/>
                <w:szCs w:val="24"/>
                <w:vertAlign w:val="superscript"/>
              </w:rPr>
              <w:t>-1</w:t>
            </w:r>
            <w:proofErr w:type="gramEnd"/>
            <w:r w:rsidRPr="003800CC">
              <w:rPr>
                <w:rFonts w:asciiTheme="majorBidi" w:hAnsiTheme="majorBidi" w:cstheme="majorBidi"/>
                <w:szCs w:val="24"/>
              </w:rPr>
              <w:t>)</w:t>
            </w:r>
          </w:p>
        </w:tc>
        <w:tc>
          <w:tcPr>
            <w:tcW w:w="4040" w:type="dxa"/>
            <w:tcBorders>
              <w:top w:val="double" w:sz="4" w:space="0" w:color="auto"/>
              <w:left w:val="double" w:sz="4" w:space="0" w:color="auto"/>
            </w:tcBorders>
          </w:tcPr>
          <w:p w14:paraId="2D182214" w14:textId="735AB3BF" w:rsidR="00A41BCA" w:rsidRPr="003800CC" w:rsidRDefault="003800CC" w:rsidP="00A41BCA">
            <w:pPr>
              <w:jc w:val="center"/>
              <w:rPr>
                <w:rFonts w:asciiTheme="majorBidi" w:hAnsiTheme="majorBidi" w:cstheme="majorBidi"/>
                <w:szCs w:val="24"/>
              </w:rPr>
            </w:pPr>
            <w:r w:rsidRPr="003800CC">
              <w:rPr>
                <w:rFonts w:asciiTheme="majorBidi" w:hAnsiTheme="majorBidi" w:cstheme="majorBidi"/>
                <w:szCs w:val="24"/>
              </w:rPr>
              <w:t xml:space="preserve">Represented </w:t>
            </w:r>
            <w:r w:rsidR="00FD06BF">
              <w:rPr>
                <w:rFonts w:asciiTheme="majorBidi" w:hAnsiTheme="majorBidi" w:cstheme="majorBidi"/>
                <w:szCs w:val="24"/>
              </w:rPr>
              <w:t>stage of disease</w:t>
            </w:r>
            <w:r w:rsidRPr="003800CC">
              <w:rPr>
                <w:rFonts w:asciiTheme="majorBidi" w:hAnsiTheme="majorBidi" w:cstheme="majorBidi"/>
                <w:szCs w:val="24"/>
              </w:rPr>
              <w:t xml:space="preserve"> according to AHA guideline</w:t>
            </w:r>
            <w:r w:rsidR="00441875">
              <w:rPr>
                <w:rFonts w:asciiTheme="majorBidi" w:hAnsiTheme="majorBidi" w:cstheme="majorBidi"/>
                <w:szCs w:val="24"/>
              </w:rPr>
              <w:t>s</w:t>
            </w:r>
            <w:r w:rsidRPr="003800CC">
              <w:rPr>
                <w:rFonts w:asciiTheme="majorBidi" w:hAnsiTheme="majorBidi" w:cstheme="majorBidi"/>
                <w:szCs w:val="24"/>
              </w:rPr>
              <w:t xml:space="preserve"> </w: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 </w:instrText>
            </w:r>
            <w:r w:rsidR="00CF347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CF3478">
              <w:rPr>
                <w:rFonts w:asciiTheme="majorBidi" w:hAnsiTheme="majorBidi" w:cstheme="majorBidi"/>
                <w:szCs w:val="24"/>
              </w:rPr>
              <w:instrText xml:space="preserve"> ADDIN EN.CITE.DATA </w:instrText>
            </w:r>
            <w:r w:rsidR="00CF3478">
              <w:rPr>
                <w:rFonts w:asciiTheme="majorBidi" w:hAnsiTheme="majorBidi" w:cstheme="majorBidi"/>
                <w:szCs w:val="24"/>
              </w:rPr>
            </w:r>
            <w:r w:rsidR="00CF3478">
              <w:rPr>
                <w:rFonts w:asciiTheme="majorBidi" w:hAnsiTheme="majorBidi" w:cstheme="majorBidi"/>
                <w:szCs w:val="24"/>
              </w:rPr>
              <w:fldChar w:fldCharType="end"/>
            </w:r>
            <w:r w:rsidRPr="003800CC">
              <w:rPr>
                <w:rFonts w:asciiTheme="majorBidi" w:hAnsiTheme="majorBidi" w:cstheme="majorBidi"/>
                <w:szCs w:val="24"/>
              </w:rPr>
            </w:r>
            <w:r w:rsidRPr="003800CC">
              <w:rPr>
                <w:rFonts w:asciiTheme="majorBidi" w:hAnsiTheme="majorBidi" w:cstheme="majorBidi"/>
                <w:szCs w:val="24"/>
              </w:rPr>
              <w:fldChar w:fldCharType="separate"/>
            </w:r>
            <w:r w:rsidR="00CF3478">
              <w:rPr>
                <w:rFonts w:asciiTheme="majorBidi" w:hAnsiTheme="majorBidi" w:cstheme="majorBidi"/>
                <w:noProof/>
                <w:szCs w:val="24"/>
              </w:rPr>
              <w:t>(Otto et al., 2021)</w:t>
            </w:r>
            <w:r w:rsidRPr="003800CC">
              <w:rPr>
                <w:rFonts w:asciiTheme="majorBidi" w:hAnsiTheme="majorBidi" w:cstheme="majorBidi"/>
                <w:szCs w:val="24"/>
              </w:rPr>
              <w:fldChar w:fldCharType="end"/>
            </w:r>
          </w:p>
        </w:tc>
      </w:tr>
      <w:tr w:rsidR="00A41BCA" w:rsidRPr="00B95524" w14:paraId="1E342A83" w14:textId="3CB126A3" w:rsidTr="00116BB4">
        <w:trPr>
          <w:trHeight w:val="229"/>
          <w:jc w:val="center"/>
        </w:trPr>
        <w:tc>
          <w:tcPr>
            <w:tcW w:w="0" w:type="auto"/>
            <w:tcBorders>
              <w:right w:val="double" w:sz="4" w:space="0" w:color="auto"/>
            </w:tcBorders>
            <w:vAlign w:val="center"/>
          </w:tcPr>
          <w:p w14:paraId="3C20397B"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1e-3</w:t>
            </w:r>
          </w:p>
        </w:tc>
        <w:tc>
          <w:tcPr>
            <w:tcW w:w="2955" w:type="dxa"/>
            <w:tcBorders>
              <w:left w:val="double" w:sz="4" w:space="0" w:color="auto"/>
              <w:right w:val="double" w:sz="4" w:space="0" w:color="auto"/>
            </w:tcBorders>
            <w:vAlign w:val="center"/>
          </w:tcPr>
          <w:p w14:paraId="3B49EDCA"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30</w:t>
            </w:r>
          </w:p>
        </w:tc>
        <w:tc>
          <w:tcPr>
            <w:tcW w:w="4040" w:type="dxa"/>
            <w:tcBorders>
              <w:left w:val="double" w:sz="4" w:space="0" w:color="auto"/>
            </w:tcBorders>
          </w:tcPr>
          <w:p w14:paraId="732417E6" w14:textId="40D9BC6E" w:rsidR="00A41BCA" w:rsidRPr="003800CC" w:rsidRDefault="00C47C54" w:rsidP="00F34279">
            <w:pPr>
              <w:jc w:val="center"/>
              <w:rPr>
                <w:rFonts w:asciiTheme="majorBidi" w:hAnsiTheme="majorBidi" w:cstheme="majorBidi"/>
                <w:szCs w:val="24"/>
              </w:rPr>
            </w:pPr>
            <w:r w:rsidRPr="003800CC">
              <w:rPr>
                <w:rFonts w:asciiTheme="majorBidi" w:hAnsiTheme="majorBidi" w:cstheme="majorBidi"/>
                <w:szCs w:val="24"/>
              </w:rPr>
              <w:t xml:space="preserve">At risk of / Progressive </w:t>
            </w:r>
            <w:r w:rsidR="004457C8">
              <w:rPr>
                <w:rFonts w:asciiTheme="majorBidi" w:hAnsiTheme="majorBidi" w:cstheme="majorBidi"/>
                <w:szCs w:val="24"/>
              </w:rPr>
              <w:t xml:space="preserve">mitral </w:t>
            </w:r>
            <w:r w:rsidR="004457C8">
              <w:rPr>
                <w:rFonts w:asciiTheme="majorBidi" w:hAnsiTheme="majorBidi" w:cstheme="majorBidi"/>
              </w:rPr>
              <w:t>insufficiency</w:t>
            </w:r>
          </w:p>
        </w:tc>
      </w:tr>
      <w:tr w:rsidR="00A41BCA" w:rsidRPr="00B95524" w14:paraId="608C879B" w14:textId="46327C94" w:rsidTr="00116BB4">
        <w:trPr>
          <w:trHeight w:val="239"/>
          <w:jc w:val="center"/>
        </w:trPr>
        <w:tc>
          <w:tcPr>
            <w:tcW w:w="0" w:type="auto"/>
            <w:tcBorders>
              <w:right w:val="double" w:sz="4" w:space="0" w:color="auto"/>
            </w:tcBorders>
            <w:vAlign w:val="center"/>
          </w:tcPr>
          <w:p w14:paraId="524FAC0B"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2e-3</w:t>
            </w:r>
          </w:p>
        </w:tc>
        <w:tc>
          <w:tcPr>
            <w:tcW w:w="2955" w:type="dxa"/>
            <w:tcBorders>
              <w:left w:val="double" w:sz="4" w:space="0" w:color="auto"/>
              <w:right w:val="double" w:sz="4" w:space="0" w:color="auto"/>
            </w:tcBorders>
            <w:vAlign w:val="center"/>
          </w:tcPr>
          <w:p w14:paraId="558814A3"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60</w:t>
            </w:r>
          </w:p>
        </w:tc>
        <w:tc>
          <w:tcPr>
            <w:tcW w:w="4040" w:type="dxa"/>
            <w:tcBorders>
              <w:left w:val="double" w:sz="4" w:space="0" w:color="auto"/>
            </w:tcBorders>
            <w:vAlign w:val="center"/>
          </w:tcPr>
          <w:p w14:paraId="19E21927" w14:textId="5072479C" w:rsidR="00A41BCA" w:rsidRPr="003800CC" w:rsidRDefault="007C7EEF" w:rsidP="004457C8">
            <w:pPr>
              <w:jc w:val="center"/>
              <w:rPr>
                <w:rFonts w:asciiTheme="majorBidi" w:hAnsiTheme="majorBidi" w:cstheme="majorBidi"/>
                <w:szCs w:val="24"/>
              </w:rPr>
            </w:pPr>
            <w:r w:rsidRPr="003800CC">
              <w:rPr>
                <w:rFonts w:asciiTheme="majorBidi" w:hAnsiTheme="majorBidi" w:cstheme="majorBidi"/>
                <w:szCs w:val="24"/>
              </w:rPr>
              <w:t>Asymptomatic severe</w:t>
            </w:r>
            <w:r w:rsidR="00D06C97">
              <w:rPr>
                <w:rFonts w:asciiTheme="majorBidi" w:hAnsiTheme="majorBidi" w:cstheme="majorBidi"/>
                <w:szCs w:val="24"/>
              </w:rPr>
              <w:t xml:space="preserve"> </w:t>
            </w:r>
            <w:r w:rsidR="004457C8">
              <w:rPr>
                <w:rFonts w:asciiTheme="majorBidi" w:hAnsiTheme="majorBidi" w:cstheme="majorBidi"/>
                <w:szCs w:val="24"/>
              </w:rPr>
              <w:t xml:space="preserve">mitral </w:t>
            </w:r>
            <w:r w:rsidR="004457C8">
              <w:rPr>
                <w:rFonts w:asciiTheme="majorBidi" w:hAnsiTheme="majorBidi" w:cstheme="majorBidi"/>
              </w:rPr>
              <w:t>insufficiency</w:t>
            </w:r>
          </w:p>
        </w:tc>
      </w:tr>
      <w:tr w:rsidR="00A41BCA" w:rsidRPr="00B95524" w14:paraId="3262798C" w14:textId="57B8E4A2" w:rsidTr="00116BB4">
        <w:trPr>
          <w:trHeight w:val="74"/>
          <w:jc w:val="center"/>
        </w:trPr>
        <w:tc>
          <w:tcPr>
            <w:tcW w:w="0" w:type="auto"/>
            <w:tcBorders>
              <w:right w:val="double" w:sz="4" w:space="0" w:color="auto"/>
            </w:tcBorders>
            <w:vAlign w:val="center"/>
          </w:tcPr>
          <w:p w14:paraId="0A3B2FB6"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3e-3</w:t>
            </w:r>
          </w:p>
        </w:tc>
        <w:tc>
          <w:tcPr>
            <w:tcW w:w="2955" w:type="dxa"/>
            <w:tcBorders>
              <w:left w:val="double" w:sz="4" w:space="0" w:color="auto"/>
              <w:right w:val="double" w:sz="4" w:space="0" w:color="auto"/>
            </w:tcBorders>
            <w:vAlign w:val="center"/>
          </w:tcPr>
          <w:p w14:paraId="1BA209E6"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80</w:t>
            </w:r>
          </w:p>
        </w:tc>
        <w:tc>
          <w:tcPr>
            <w:tcW w:w="4040" w:type="dxa"/>
            <w:tcBorders>
              <w:left w:val="double" w:sz="4" w:space="0" w:color="auto"/>
            </w:tcBorders>
          </w:tcPr>
          <w:p w14:paraId="6B27EE8B" w14:textId="48C92190" w:rsidR="00A41BCA" w:rsidRPr="003800CC" w:rsidRDefault="007C7EEF" w:rsidP="00F34279">
            <w:pPr>
              <w:jc w:val="center"/>
              <w:rPr>
                <w:rFonts w:asciiTheme="majorBidi" w:hAnsiTheme="majorBidi" w:cstheme="majorBidi"/>
                <w:szCs w:val="24"/>
              </w:rPr>
            </w:pPr>
            <w:r w:rsidRPr="003800CC">
              <w:rPr>
                <w:rFonts w:asciiTheme="majorBidi" w:hAnsiTheme="majorBidi" w:cstheme="majorBidi"/>
                <w:szCs w:val="24"/>
              </w:rPr>
              <w:t xml:space="preserve">Symptomatic severe </w:t>
            </w:r>
            <w:r w:rsidR="004457C8">
              <w:rPr>
                <w:rFonts w:asciiTheme="majorBidi" w:hAnsiTheme="majorBidi" w:cstheme="majorBidi"/>
                <w:szCs w:val="24"/>
              </w:rPr>
              <w:t xml:space="preserve">mitral </w:t>
            </w:r>
            <w:r w:rsidR="004457C8">
              <w:rPr>
                <w:rFonts w:asciiTheme="majorBidi" w:hAnsiTheme="majorBidi" w:cstheme="majorBidi"/>
              </w:rPr>
              <w:t>insufficiency</w:t>
            </w:r>
          </w:p>
        </w:tc>
      </w:tr>
    </w:tbl>
    <w:p w14:paraId="4A1F13A7" w14:textId="51B4C228" w:rsidR="007C7EEF" w:rsidRDefault="007C7EEF" w:rsidP="00F34279">
      <w:pPr>
        <w:spacing w:line="240" w:lineRule="auto"/>
        <w:jc w:val="both"/>
        <w:rPr>
          <w:rFonts w:asciiTheme="majorBidi" w:hAnsiTheme="majorBidi" w:cstheme="majorBidi"/>
          <w:szCs w:val="24"/>
        </w:rPr>
      </w:pPr>
    </w:p>
    <w:p w14:paraId="1E896A80" w14:textId="716D9B9B" w:rsidR="004311F9" w:rsidRDefault="004311F9" w:rsidP="00F34279">
      <w:pPr>
        <w:spacing w:line="240" w:lineRule="auto"/>
        <w:jc w:val="both"/>
        <w:rPr>
          <w:rFonts w:asciiTheme="majorBidi" w:hAnsiTheme="majorBidi" w:cstheme="majorBidi"/>
          <w:szCs w:val="24"/>
        </w:rPr>
      </w:pPr>
    </w:p>
    <w:p w14:paraId="3864E0B5" w14:textId="0C12A7A1" w:rsidR="004311F9" w:rsidRDefault="004311F9" w:rsidP="002A3524">
      <w:pPr>
        <w:rPr>
          <w:rFonts w:asciiTheme="majorBidi" w:hAnsiTheme="majorBidi" w:cstheme="majorBidi"/>
          <w:szCs w:val="24"/>
        </w:rPr>
      </w:pPr>
      <w:r>
        <w:rPr>
          <w:rFonts w:asciiTheme="majorBidi" w:hAnsiTheme="majorBidi" w:cstheme="majorBidi"/>
          <w:szCs w:val="24"/>
        </w:rPr>
        <w:br w:type="page"/>
      </w:r>
    </w:p>
    <w:p w14:paraId="6D51328D" w14:textId="77777777" w:rsidR="0038090F" w:rsidRPr="00B95524" w:rsidRDefault="0038090F" w:rsidP="00F34279">
      <w:pPr>
        <w:pStyle w:val="Heading1"/>
        <w:spacing w:line="240" w:lineRule="auto"/>
        <w:rPr>
          <w:rFonts w:asciiTheme="majorBidi" w:hAnsiTheme="majorBidi" w:cstheme="majorBidi"/>
        </w:rPr>
      </w:pPr>
      <w:commentRangeStart w:id="77"/>
      <w:r w:rsidRPr="00B95524">
        <w:rPr>
          <w:rFonts w:asciiTheme="majorBidi" w:hAnsiTheme="majorBidi" w:cstheme="majorBidi"/>
        </w:rPr>
        <w:lastRenderedPageBreak/>
        <w:t>Results</w:t>
      </w:r>
      <w:commentRangeEnd w:id="77"/>
      <w:r w:rsidR="008C41B4">
        <w:rPr>
          <w:rStyle w:val="CommentReference"/>
          <w:rFonts w:eastAsiaTheme="minorHAnsi" w:cstheme="minorBidi"/>
          <w:b w:val="0"/>
        </w:rPr>
        <w:commentReference w:id="77"/>
      </w:r>
    </w:p>
    <w:p w14:paraId="26C32AB9" w14:textId="52757273" w:rsidR="0040439E" w:rsidRPr="00B95524" w:rsidRDefault="001B0D20" w:rsidP="00F34279">
      <w:pPr>
        <w:pStyle w:val="Heading2"/>
        <w:spacing w:line="240" w:lineRule="auto"/>
        <w:rPr>
          <w:rFonts w:asciiTheme="majorBidi" w:hAnsiTheme="majorBidi" w:cstheme="majorBidi"/>
        </w:rPr>
      </w:pPr>
      <w:r w:rsidRPr="00B95524">
        <w:rPr>
          <w:rFonts w:asciiTheme="majorBidi" w:hAnsiTheme="majorBidi" w:cstheme="majorBidi"/>
        </w:rPr>
        <w:t xml:space="preserve">Concentric growth </w:t>
      </w:r>
      <w:r w:rsidR="00F27B19" w:rsidRPr="00B95524">
        <w:rPr>
          <w:rFonts w:asciiTheme="majorBidi" w:hAnsiTheme="majorBidi" w:cstheme="majorBidi"/>
        </w:rPr>
        <w:t>in response to induced aortic stenosis</w:t>
      </w:r>
    </w:p>
    <w:p w14:paraId="32083310" w14:textId="042FEF74" w:rsidR="00A00728" w:rsidRDefault="00ED50FD" w:rsidP="007D567F">
      <w:pPr>
        <w:spacing w:line="240" w:lineRule="auto"/>
        <w:jc w:val="both"/>
        <w:rPr>
          <w:rFonts w:asciiTheme="majorBidi" w:hAnsiTheme="majorBidi" w:cstheme="majorBidi"/>
        </w:rPr>
      </w:pPr>
      <w:r w:rsidRPr="00B95524">
        <w:rPr>
          <w:rFonts w:asciiTheme="majorBidi" w:hAnsiTheme="majorBidi" w:cstheme="majorBidi"/>
        </w:rPr>
        <w:t xml:space="preserve">Figure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A15D39">
        <w:rPr>
          <w:rFonts w:asciiTheme="majorBidi" w:hAnsiTheme="majorBidi" w:cstheme="majorBidi"/>
          <w:noProof/>
        </w:rPr>
        <w:t>2</w:t>
      </w:r>
      <w:r w:rsidR="00B628CF" w:rsidRPr="00B95524">
        <w:rPr>
          <w:rFonts w:asciiTheme="majorBidi" w:hAnsiTheme="majorBidi" w:cstheme="majorBidi"/>
          <w:noProof/>
        </w:rPr>
        <w:fldChar w:fldCharType="end"/>
      </w:r>
      <w:r w:rsidR="008D4916" w:rsidRPr="00B95524">
        <w:rPr>
          <w:rFonts w:asciiTheme="majorBidi" w:hAnsiTheme="majorBidi" w:cstheme="majorBidi"/>
        </w:rPr>
        <w:t xml:space="preserve"> </w:t>
      </w:r>
      <w:r w:rsidR="00E10043" w:rsidRPr="00B95524">
        <w:rPr>
          <w:rFonts w:asciiTheme="majorBidi" w:hAnsiTheme="majorBidi" w:cstheme="majorBidi"/>
        </w:rPr>
        <w:t xml:space="preserve">depicts </w:t>
      </w:r>
      <w:commentRangeStart w:id="78"/>
      <w:commentRangeStart w:id="79"/>
      <w:r w:rsidR="003D6218">
        <w:rPr>
          <w:rFonts w:asciiTheme="majorBidi" w:hAnsiTheme="majorBidi" w:cstheme="majorBidi"/>
        </w:rPr>
        <w:t xml:space="preserve">a simulation of </w:t>
      </w:r>
      <w:r w:rsidR="0063506A" w:rsidRPr="00B95524">
        <w:rPr>
          <w:rFonts w:asciiTheme="majorBidi" w:hAnsiTheme="majorBidi" w:cstheme="majorBidi"/>
        </w:rPr>
        <w:t>aortic stenosis</w:t>
      </w:r>
      <w:commentRangeEnd w:id="78"/>
      <w:r w:rsidR="003D6218">
        <w:rPr>
          <w:rFonts w:asciiTheme="majorBidi" w:hAnsiTheme="majorBidi" w:cstheme="majorBidi"/>
        </w:rPr>
        <w:t xml:space="preserve"> in </w:t>
      </w:r>
      <w:r w:rsidR="00121552">
        <w:rPr>
          <w:rFonts w:asciiTheme="majorBidi" w:hAnsiTheme="majorBidi" w:cstheme="majorBidi"/>
        </w:rPr>
        <w:t xml:space="preserve">the </w:t>
      </w:r>
      <w:proofErr w:type="spellStart"/>
      <w:r w:rsidR="003D6218">
        <w:rPr>
          <w:rFonts w:asciiTheme="majorBidi" w:hAnsiTheme="majorBidi" w:cstheme="majorBidi"/>
        </w:rPr>
        <w:t>PyMyoVent</w:t>
      </w:r>
      <w:proofErr w:type="spellEnd"/>
      <w:r w:rsidR="003D6218">
        <w:rPr>
          <w:rFonts w:asciiTheme="majorBidi" w:hAnsiTheme="majorBidi" w:cstheme="majorBidi"/>
        </w:rPr>
        <w:t xml:space="preserve"> framework</w:t>
      </w:r>
      <w:r w:rsidR="00733E27">
        <w:rPr>
          <w:rStyle w:val="CommentReference"/>
        </w:rPr>
        <w:commentReference w:id="78"/>
      </w:r>
      <w:commentRangeEnd w:id="79"/>
      <w:r w:rsidR="00D014FD">
        <w:rPr>
          <w:rStyle w:val="CommentReference"/>
        </w:rPr>
        <w:commentReference w:id="79"/>
      </w:r>
      <w:r w:rsidR="00641912" w:rsidRPr="00B95524">
        <w:rPr>
          <w:rFonts w:asciiTheme="majorBidi" w:hAnsiTheme="majorBidi" w:cstheme="majorBidi"/>
        </w:rPr>
        <w:t>.</w:t>
      </w:r>
      <w:r w:rsidR="00D91FD4">
        <w:rPr>
          <w:rFonts w:asciiTheme="majorBidi" w:hAnsiTheme="majorBidi" w:cstheme="majorBidi"/>
        </w:rPr>
        <w:t xml:space="preserve"> </w:t>
      </w:r>
      <w:r w:rsidR="00E632C4">
        <w:rPr>
          <w:rFonts w:asciiTheme="majorBidi" w:hAnsiTheme="majorBidi" w:cstheme="majorBidi"/>
        </w:rPr>
        <w:t xml:space="preserve">The initial </w:t>
      </w:r>
      <w:r w:rsidR="005554E5">
        <w:rPr>
          <w:rFonts w:asciiTheme="majorBidi" w:hAnsiTheme="majorBidi" w:cstheme="majorBidi"/>
        </w:rPr>
        <w:t xml:space="preserve">transition in </w:t>
      </w:r>
      <w:r w:rsidR="00121552">
        <w:rPr>
          <w:rFonts w:asciiTheme="majorBidi" w:hAnsiTheme="majorBidi" w:cstheme="majorBidi"/>
        </w:rPr>
        <w:t xml:space="preserve">the </w:t>
      </w:r>
      <w:r w:rsidR="005554E5">
        <w:rPr>
          <w:rFonts w:asciiTheme="majorBidi" w:hAnsiTheme="majorBidi" w:cstheme="majorBidi"/>
        </w:rPr>
        <w:t xml:space="preserve">model response </w:t>
      </w:r>
      <w:r w:rsidR="00EA09FD">
        <w:rPr>
          <w:rFonts w:asciiTheme="majorBidi" w:hAnsiTheme="majorBidi" w:cstheme="majorBidi"/>
        </w:rPr>
        <w:t>is</w:t>
      </w:r>
      <w:r w:rsidR="005554E5">
        <w:rPr>
          <w:rFonts w:asciiTheme="majorBidi" w:hAnsiTheme="majorBidi" w:cstheme="majorBidi"/>
        </w:rPr>
        <w:t xml:space="preserve"> due to </w:t>
      </w:r>
      <w:r w:rsidR="00121552">
        <w:rPr>
          <w:rFonts w:asciiTheme="majorBidi" w:hAnsiTheme="majorBidi" w:cstheme="majorBidi"/>
        </w:rPr>
        <w:t xml:space="preserve">the </w:t>
      </w:r>
      <w:r w:rsidR="005554E5">
        <w:rPr>
          <w:rFonts w:asciiTheme="majorBidi" w:hAnsiTheme="majorBidi" w:cstheme="majorBidi"/>
        </w:rPr>
        <w:t xml:space="preserve">regulation of arterial pressure towards </w:t>
      </w:r>
      <w:r w:rsidR="003E2C7A">
        <w:rPr>
          <w:rFonts w:asciiTheme="majorBidi" w:hAnsiTheme="majorBidi" w:cstheme="majorBidi"/>
        </w:rPr>
        <w:t>the setpoint of 90 mmHg by the baroreflex module</w:t>
      </w:r>
      <w:r w:rsidR="0051501A">
        <w:rPr>
          <w:rFonts w:asciiTheme="majorBidi" w:hAnsiTheme="majorBidi" w:cstheme="majorBidi"/>
        </w:rPr>
        <w:t xml:space="preserve"> </w:t>
      </w:r>
      <w:r w:rsidR="002D4D5A">
        <w:rPr>
          <w:rFonts w:asciiTheme="majorBidi" w:hAnsiTheme="majorBidi" w:cstheme="majorBidi"/>
        </w:rPr>
        <w:t xml:space="preserve">(Figure </w:t>
      </w:r>
      <w:r w:rsidR="00E87EC6">
        <w:rPr>
          <w:rFonts w:asciiTheme="majorBidi" w:hAnsiTheme="majorBidi" w:cstheme="majorBidi"/>
        </w:rPr>
        <w:t>S</w:t>
      </w:r>
      <w:r w:rsidR="00026DB5">
        <w:rPr>
          <w:rFonts w:asciiTheme="majorBidi" w:hAnsiTheme="majorBidi" w:cstheme="majorBidi"/>
        </w:rPr>
        <w:fldChar w:fldCharType="begin"/>
      </w:r>
      <w:r w:rsidR="00026DB5">
        <w:rPr>
          <w:rFonts w:asciiTheme="majorBidi" w:hAnsiTheme="majorBidi" w:cstheme="majorBidi"/>
        </w:rPr>
        <w:instrText xml:space="preserve"> seq </w:instrText>
      </w:r>
      <w:r w:rsidR="00B92C0A">
        <w:rPr>
          <w:rFonts w:asciiTheme="majorBidi" w:hAnsiTheme="majorBidi" w:cstheme="majorBidi"/>
        </w:rPr>
        <w:instrText>sfigure figs2</w:instrText>
      </w:r>
      <w:r w:rsidR="00026DB5">
        <w:rPr>
          <w:rFonts w:asciiTheme="majorBidi" w:hAnsiTheme="majorBidi" w:cstheme="majorBidi"/>
        </w:rPr>
        <w:instrText xml:space="preserve"> </w:instrText>
      </w:r>
      <w:r w:rsidR="00026DB5">
        <w:rPr>
          <w:rFonts w:asciiTheme="majorBidi" w:hAnsiTheme="majorBidi" w:cstheme="majorBidi"/>
        </w:rPr>
        <w:fldChar w:fldCharType="separate"/>
      </w:r>
      <w:r w:rsidR="00B92C0A">
        <w:rPr>
          <w:rFonts w:asciiTheme="majorBidi" w:hAnsiTheme="majorBidi" w:cstheme="majorBidi"/>
          <w:noProof/>
        </w:rPr>
        <w:t>2</w:t>
      </w:r>
      <w:r w:rsidR="00026DB5">
        <w:rPr>
          <w:rFonts w:asciiTheme="majorBidi" w:hAnsiTheme="majorBidi" w:cstheme="majorBidi"/>
        </w:rPr>
        <w:fldChar w:fldCharType="end"/>
      </w:r>
      <w:r w:rsidR="00E87EC6">
        <w:rPr>
          <w:rFonts w:asciiTheme="majorBidi" w:hAnsiTheme="majorBidi" w:cstheme="majorBidi"/>
        </w:rPr>
        <w:t>)</w:t>
      </w:r>
      <w:r w:rsidR="003E2C7A">
        <w:rPr>
          <w:rFonts w:asciiTheme="majorBidi" w:hAnsiTheme="majorBidi" w:cstheme="majorBidi"/>
        </w:rPr>
        <w:t xml:space="preserve">. </w:t>
      </w:r>
      <w:r w:rsidR="004302A3">
        <w:rPr>
          <w:rFonts w:asciiTheme="majorBidi" w:hAnsiTheme="majorBidi" w:cstheme="majorBidi"/>
        </w:rPr>
        <w:t>At 50 s</w:t>
      </w:r>
      <w:r w:rsidR="004302A3" w:rsidRPr="004302A3">
        <w:rPr>
          <w:rFonts w:asciiTheme="majorBidi" w:hAnsiTheme="majorBidi" w:cstheme="majorBidi"/>
        </w:rPr>
        <w:t xml:space="preserve"> </w:t>
      </w:r>
      <w:r w:rsidR="004302A3">
        <w:rPr>
          <w:rFonts w:asciiTheme="majorBidi" w:hAnsiTheme="majorBidi" w:cstheme="majorBidi"/>
        </w:rPr>
        <w:t>(</w:t>
      </w:r>
      <w:r w:rsidR="004302A3" w:rsidRPr="00B95524">
        <w:rPr>
          <w:rFonts w:asciiTheme="majorBidi" w:hAnsiTheme="majorBidi" w:cstheme="majorBidi"/>
        </w:rPr>
        <w:t>first vertical dashed line</w:t>
      </w:r>
      <w:r w:rsidR="004302A3">
        <w:rPr>
          <w:rFonts w:asciiTheme="majorBidi" w:hAnsiTheme="majorBidi" w:cstheme="majorBidi"/>
        </w:rPr>
        <w:t xml:space="preserve"> from the left</w:t>
      </w:r>
      <w:r w:rsidR="004302A3" w:rsidRPr="00B95524">
        <w:rPr>
          <w:rFonts w:asciiTheme="majorBidi" w:hAnsiTheme="majorBidi" w:cstheme="majorBidi"/>
        </w:rPr>
        <w:t xml:space="preserve"> in all panels)</w:t>
      </w:r>
      <w:r w:rsidR="004302A3">
        <w:rPr>
          <w:rFonts w:asciiTheme="majorBidi" w:hAnsiTheme="majorBidi" w:cstheme="majorBidi"/>
        </w:rPr>
        <w:t xml:space="preserve"> the growth </w:t>
      </w:r>
      <w:r w:rsidR="00563FE7">
        <w:rPr>
          <w:rFonts w:asciiTheme="majorBidi" w:hAnsiTheme="majorBidi" w:cstheme="majorBidi"/>
        </w:rPr>
        <w:t>module</w:t>
      </w:r>
      <w:r w:rsidR="004302A3">
        <w:rPr>
          <w:rFonts w:asciiTheme="majorBidi" w:hAnsiTheme="majorBidi" w:cstheme="majorBidi"/>
        </w:rPr>
        <w:t xml:space="preserve"> was activated</w:t>
      </w:r>
      <w:r w:rsidR="00F71D6F">
        <w:rPr>
          <w:rFonts w:asciiTheme="majorBidi" w:hAnsiTheme="majorBidi" w:cstheme="majorBidi"/>
        </w:rPr>
        <w:t xml:space="preserve"> and </w:t>
      </w:r>
      <w:r w:rsidR="007C1E57">
        <w:rPr>
          <w:rFonts w:asciiTheme="majorBidi" w:hAnsiTheme="majorBidi" w:cstheme="majorBidi"/>
        </w:rPr>
        <w:t xml:space="preserve">then between the time points of 300 and 400 s (second and third vertical dashed lines) </w:t>
      </w:r>
      <w:proofErr w:type="spellStart"/>
      <w:r w:rsidR="00DC40B1">
        <w:rPr>
          <w:rFonts w:asciiTheme="majorBidi" w:hAnsiTheme="majorBidi" w:cstheme="majorBidi"/>
        </w:rPr>
        <w:t>R</w:t>
      </w:r>
      <w:r w:rsidR="00DC40B1">
        <w:rPr>
          <w:rFonts w:asciiTheme="majorBidi" w:hAnsiTheme="majorBidi" w:cstheme="majorBidi"/>
          <w:vertAlign w:val="subscript"/>
        </w:rPr>
        <w:t>aorta</w:t>
      </w:r>
      <w:proofErr w:type="spellEnd"/>
      <w:r w:rsidR="00DC40B1">
        <w:rPr>
          <w:rFonts w:asciiTheme="majorBidi" w:hAnsiTheme="majorBidi" w:cstheme="majorBidi"/>
        </w:rPr>
        <w:t xml:space="preserve"> </w:t>
      </w:r>
      <w:r w:rsidR="0070036E">
        <w:rPr>
          <w:rFonts w:asciiTheme="majorBidi" w:hAnsiTheme="majorBidi" w:cstheme="majorBidi"/>
        </w:rPr>
        <w:t xml:space="preserve">in equation </w:t>
      </w:r>
      <w:r w:rsidR="0070036E">
        <w:rPr>
          <w:rFonts w:asciiTheme="majorBidi" w:hAnsiTheme="majorBidi" w:cstheme="majorBidi"/>
        </w:rPr>
        <w:fldChar w:fldCharType="begin"/>
      </w:r>
      <w:r w:rsidR="0070036E">
        <w:rPr>
          <w:rFonts w:asciiTheme="majorBidi" w:hAnsiTheme="majorBidi" w:cstheme="majorBidi"/>
        </w:rPr>
        <w:instrText xml:space="preserve"> GOTOBUTTON ZEqnNum316125  \* MERGEFORMAT </w:instrText>
      </w:r>
      <w:r w:rsidR="0070036E">
        <w:rPr>
          <w:rFonts w:asciiTheme="majorBidi" w:hAnsiTheme="majorBidi" w:cstheme="majorBidi"/>
        </w:rPr>
        <w:fldChar w:fldCharType="begin"/>
      </w:r>
      <w:r w:rsidR="0070036E">
        <w:rPr>
          <w:rFonts w:asciiTheme="majorBidi" w:hAnsiTheme="majorBidi" w:cstheme="majorBidi"/>
        </w:rPr>
        <w:instrText xml:space="preserve"> REF ZEqnNum316125 \* Charformat \! \* MERGEFORMAT </w:instrText>
      </w:r>
      <w:r w:rsidR="0070036E">
        <w:rPr>
          <w:rFonts w:asciiTheme="majorBidi" w:hAnsiTheme="majorBidi" w:cstheme="majorBidi"/>
        </w:rPr>
        <w:fldChar w:fldCharType="separate"/>
      </w:r>
      <w:r w:rsidR="00A15D39" w:rsidRPr="00747249">
        <w:rPr>
          <w:rFonts w:asciiTheme="majorBidi" w:hAnsiTheme="majorBidi" w:cstheme="majorBidi"/>
        </w:rPr>
        <w:instrText>(7)</w:instrText>
      </w:r>
      <w:r w:rsidR="0070036E">
        <w:rPr>
          <w:rFonts w:asciiTheme="majorBidi" w:hAnsiTheme="majorBidi" w:cstheme="majorBidi"/>
        </w:rPr>
        <w:fldChar w:fldCharType="end"/>
      </w:r>
      <w:r w:rsidR="0070036E">
        <w:rPr>
          <w:rFonts w:asciiTheme="majorBidi" w:hAnsiTheme="majorBidi" w:cstheme="majorBidi"/>
        </w:rPr>
        <w:fldChar w:fldCharType="end"/>
      </w:r>
      <w:r w:rsidR="0070036E">
        <w:rPr>
          <w:rFonts w:asciiTheme="majorBidi" w:hAnsiTheme="majorBidi" w:cstheme="majorBidi"/>
        </w:rPr>
        <w:t xml:space="preserve"> </w:t>
      </w:r>
      <w:r w:rsidR="00DC40B1">
        <w:rPr>
          <w:rFonts w:asciiTheme="majorBidi" w:hAnsiTheme="majorBidi" w:cstheme="majorBidi"/>
        </w:rPr>
        <w:t xml:space="preserve">was gradually </w:t>
      </w:r>
      <w:r w:rsidR="0070036E">
        <w:rPr>
          <w:rFonts w:asciiTheme="majorBidi" w:hAnsiTheme="majorBidi" w:cstheme="majorBidi"/>
        </w:rPr>
        <w:t xml:space="preserve">increased by </w:t>
      </w:r>
      <w:r w:rsidR="00737F3C" w:rsidRPr="00B95524">
        <w:rPr>
          <w:rFonts w:asciiTheme="majorBidi" w:eastAsiaTheme="minorEastAsia" w:hAnsiTheme="majorBidi" w:cstheme="majorBidi"/>
        </w:rPr>
        <w:t xml:space="preserve">500% from 20 to 120 </w:t>
      </w:r>
      <w:r w:rsidR="005448FF">
        <w:rPr>
          <w:rFonts w:asciiTheme="majorBidi" w:eastAsiaTheme="minorEastAsia" w:hAnsiTheme="majorBidi" w:cstheme="majorBidi"/>
        </w:rPr>
        <w:t>(</w:t>
      </w:r>
      <w:r w:rsidR="00737F3C" w:rsidRPr="00B95524">
        <w:rPr>
          <w:rFonts w:asciiTheme="majorBidi" w:eastAsiaTheme="minorEastAsia" w:hAnsiTheme="majorBidi" w:cstheme="majorBidi"/>
        </w:rPr>
        <w:t>mmHg L</w:t>
      </w:r>
      <w:r w:rsidR="00737F3C" w:rsidRPr="00B95524">
        <w:rPr>
          <w:rFonts w:asciiTheme="majorBidi" w:eastAsiaTheme="minorEastAsia" w:hAnsiTheme="majorBidi" w:cstheme="majorBidi"/>
          <w:vertAlign w:val="superscript"/>
        </w:rPr>
        <w:t>-1</w:t>
      </w:r>
      <w:r w:rsidR="00737F3C" w:rsidRPr="00B95524">
        <w:rPr>
          <w:rFonts w:asciiTheme="majorBidi" w:eastAsiaTheme="minorEastAsia" w:hAnsiTheme="majorBidi" w:cstheme="majorBidi"/>
        </w:rPr>
        <w:t xml:space="preserve"> s</w:t>
      </w:r>
      <w:r w:rsidR="005448FF">
        <w:rPr>
          <w:rFonts w:asciiTheme="majorBidi" w:eastAsiaTheme="minorEastAsia" w:hAnsiTheme="majorBidi" w:cstheme="majorBidi"/>
        </w:rPr>
        <w:t>)</w:t>
      </w:r>
      <w:r w:rsidR="00737F3C" w:rsidRPr="00B95524">
        <w:rPr>
          <w:rFonts w:asciiTheme="majorBidi" w:eastAsiaTheme="minorEastAsia" w:hAnsiTheme="majorBidi" w:cstheme="majorBidi"/>
        </w:rPr>
        <w:t xml:space="preserve"> to mimic </w:t>
      </w:r>
      <w:r w:rsidR="00737F3C">
        <w:rPr>
          <w:rFonts w:asciiTheme="majorBidi" w:eastAsiaTheme="minorEastAsia" w:hAnsiTheme="majorBidi" w:cstheme="majorBidi"/>
        </w:rPr>
        <w:t xml:space="preserve">a </w:t>
      </w:r>
      <w:r w:rsidR="00737F3C" w:rsidRPr="00B95524">
        <w:rPr>
          <w:rFonts w:asciiTheme="majorBidi" w:eastAsiaTheme="minorEastAsia" w:hAnsiTheme="majorBidi" w:cstheme="majorBidi"/>
        </w:rPr>
        <w:t xml:space="preserve">60% reduction in </w:t>
      </w:r>
      <w:r w:rsidR="00231789">
        <w:rPr>
          <w:rFonts w:asciiTheme="majorBidi" w:eastAsiaTheme="minorEastAsia" w:hAnsiTheme="majorBidi" w:cstheme="majorBidi"/>
        </w:rPr>
        <w:t xml:space="preserve">the </w:t>
      </w:r>
      <w:r w:rsidR="00737F3C" w:rsidRPr="00B95524">
        <w:rPr>
          <w:rFonts w:asciiTheme="majorBidi" w:eastAsiaTheme="minorEastAsia" w:hAnsiTheme="majorBidi" w:cstheme="majorBidi"/>
        </w:rPr>
        <w:t xml:space="preserve">aortic valve area according to Table </w:t>
      </w:r>
      <w:r w:rsidR="00444858">
        <w:rPr>
          <w:rFonts w:asciiTheme="majorBidi" w:eastAsiaTheme="minorEastAsia" w:hAnsiTheme="majorBidi" w:cstheme="majorBidi"/>
        </w:rPr>
        <w:fldChar w:fldCharType="begin"/>
      </w:r>
      <w:r w:rsidR="00444858">
        <w:rPr>
          <w:rFonts w:asciiTheme="majorBidi" w:eastAsiaTheme="minorEastAsia" w:hAnsiTheme="majorBidi" w:cstheme="majorBidi"/>
        </w:rPr>
        <w:instrText xml:space="preserve"> seq table table2 </w:instrText>
      </w:r>
      <w:r w:rsidR="00444858">
        <w:rPr>
          <w:rFonts w:asciiTheme="majorBidi" w:eastAsiaTheme="minorEastAsia" w:hAnsiTheme="majorBidi" w:cstheme="majorBidi"/>
        </w:rPr>
        <w:fldChar w:fldCharType="separate"/>
      </w:r>
      <w:r w:rsidR="00A15D39">
        <w:rPr>
          <w:rFonts w:asciiTheme="majorBidi" w:eastAsiaTheme="minorEastAsia" w:hAnsiTheme="majorBidi" w:cstheme="majorBidi"/>
          <w:noProof/>
        </w:rPr>
        <w:t>2</w:t>
      </w:r>
      <w:r w:rsidR="00444858">
        <w:rPr>
          <w:rFonts w:asciiTheme="majorBidi" w:eastAsiaTheme="minorEastAsia" w:hAnsiTheme="majorBidi" w:cstheme="majorBidi"/>
        </w:rPr>
        <w:fldChar w:fldCharType="end"/>
      </w:r>
      <w:r w:rsidR="00444858">
        <w:rPr>
          <w:rFonts w:asciiTheme="majorBidi" w:eastAsiaTheme="minorEastAsia" w:hAnsiTheme="majorBidi" w:cstheme="majorBidi"/>
        </w:rPr>
        <w:t>.</w:t>
      </w:r>
      <w:r w:rsidR="00D757C2">
        <w:rPr>
          <w:rFonts w:asciiTheme="majorBidi" w:hAnsiTheme="majorBidi" w:cstheme="majorBidi"/>
        </w:rPr>
        <w:t xml:space="preserve"> </w:t>
      </w:r>
    </w:p>
    <w:p w14:paraId="09B45F87" w14:textId="778DA0AC" w:rsidR="00830756" w:rsidRPr="00597CA3" w:rsidRDefault="00C54B13" w:rsidP="00597CA3">
      <w:pPr>
        <w:spacing w:line="240" w:lineRule="auto"/>
        <w:ind w:firstLine="720"/>
        <w:jc w:val="both"/>
        <w:rPr>
          <w:rFonts w:asciiTheme="majorBidi" w:hAnsiTheme="majorBidi" w:cstheme="majorBidi"/>
        </w:rPr>
      </w:pPr>
      <w:r>
        <w:rPr>
          <w:rFonts w:asciiTheme="majorBidi" w:hAnsiTheme="majorBidi" w:cstheme="majorBidi"/>
        </w:rPr>
        <w:t>At the</w:t>
      </w:r>
      <w:r w:rsidR="000C4283">
        <w:rPr>
          <w:rFonts w:asciiTheme="majorBidi" w:hAnsiTheme="majorBidi" w:cstheme="majorBidi"/>
        </w:rPr>
        <w:t xml:space="preserve"> cell</w:t>
      </w:r>
      <w:r>
        <w:rPr>
          <w:rFonts w:asciiTheme="majorBidi" w:hAnsiTheme="majorBidi" w:cstheme="majorBidi"/>
        </w:rPr>
        <w:t>ular</w:t>
      </w:r>
      <w:r w:rsidR="000C4283">
        <w:rPr>
          <w:rFonts w:asciiTheme="majorBidi" w:hAnsiTheme="majorBidi" w:cstheme="majorBidi"/>
        </w:rPr>
        <w:t xml:space="preserve">-level, </w:t>
      </w:r>
      <w:r w:rsidR="00221563">
        <w:rPr>
          <w:rFonts w:asciiTheme="majorBidi" w:hAnsiTheme="majorBidi" w:cstheme="majorBidi"/>
        </w:rPr>
        <w:t>elevated</w:t>
      </w:r>
      <w:r w:rsidR="000C4283">
        <w:rPr>
          <w:rFonts w:asciiTheme="majorBidi" w:hAnsiTheme="majorBidi" w:cstheme="majorBidi"/>
        </w:rPr>
        <w:t xml:space="preserve"> aortic resistance </w:t>
      </w:r>
      <w:r w:rsidR="00F51836">
        <w:rPr>
          <w:rFonts w:asciiTheme="majorBidi" w:hAnsiTheme="majorBidi" w:cstheme="majorBidi"/>
        </w:rPr>
        <w:t xml:space="preserve">initially </w:t>
      </w:r>
      <w:r w:rsidR="000C4283">
        <w:rPr>
          <w:rFonts w:asciiTheme="majorBidi" w:hAnsiTheme="majorBidi" w:cstheme="majorBidi"/>
        </w:rPr>
        <w:t xml:space="preserve">increased </w:t>
      </w:r>
      <w:r w:rsidR="006620F8">
        <w:rPr>
          <w:rFonts w:asciiTheme="majorBidi" w:hAnsiTheme="majorBidi" w:cstheme="majorBidi"/>
        </w:rPr>
        <w:t xml:space="preserve">the </w:t>
      </w:r>
      <w:r w:rsidR="000C4283">
        <w:rPr>
          <w:rFonts w:asciiTheme="majorBidi" w:hAnsiTheme="majorBidi" w:cstheme="majorBidi"/>
        </w:rPr>
        <w:t xml:space="preserve">energy consumption </w:t>
      </w:r>
      <w:r w:rsidR="006620F8">
        <w:rPr>
          <w:rFonts w:asciiTheme="majorBidi" w:hAnsiTheme="majorBidi" w:cstheme="majorBidi"/>
        </w:rPr>
        <w:t xml:space="preserve">required </w:t>
      </w:r>
      <w:r w:rsidR="00221563">
        <w:rPr>
          <w:rFonts w:asciiTheme="majorBidi" w:hAnsiTheme="majorBidi" w:cstheme="majorBidi"/>
        </w:rPr>
        <w:t xml:space="preserve">for contraction </w:t>
      </w:r>
      <w:r w:rsidR="000C4283">
        <w:rPr>
          <w:rFonts w:asciiTheme="majorBidi" w:hAnsiTheme="majorBidi" w:cstheme="majorBidi"/>
        </w:rPr>
        <w:t>(</w:t>
      </w:r>
      <w:r w:rsidR="009B5778">
        <w:rPr>
          <w:rFonts w:asciiTheme="majorBidi" w:hAnsiTheme="majorBidi" w:cstheme="majorBidi"/>
        </w:rPr>
        <w:t xml:space="preserve">myosin ATPase normalized </w:t>
      </w:r>
      <w:r w:rsidR="00C70360">
        <w:rPr>
          <w:rFonts w:asciiTheme="majorBidi" w:hAnsiTheme="majorBidi" w:cstheme="majorBidi"/>
        </w:rPr>
        <w:t>to</w:t>
      </w:r>
      <w:r w:rsidR="009B5778">
        <w:rPr>
          <w:rFonts w:asciiTheme="majorBidi" w:hAnsiTheme="majorBidi" w:cstheme="majorBidi"/>
        </w:rPr>
        <w:t xml:space="preserve"> myofibrillar volume</w:t>
      </w:r>
      <w:r w:rsidR="00FB386C">
        <w:rPr>
          <w:rFonts w:asciiTheme="majorBidi" w:hAnsiTheme="majorBidi" w:cstheme="majorBidi"/>
        </w:rPr>
        <w:t xml:space="preserve">, </w:t>
      </w:r>
      <w:proofErr w:type="spellStart"/>
      <w:r w:rsidR="00FB386C">
        <w:rPr>
          <w:rFonts w:asciiTheme="majorBidi" w:hAnsiTheme="majorBidi" w:cstheme="majorBidi"/>
        </w:rPr>
        <w:t>S</w:t>
      </w:r>
      <w:r w:rsidR="00FB386C">
        <w:rPr>
          <w:rFonts w:asciiTheme="majorBidi" w:hAnsiTheme="majorBidi" w:cstheme="majorBidi"/>
          <w:vertAlign w:val="subscript"/>
        </w:rPr>
        <w:t>con</w:t>
      </w:r>
      <w:proofErr w:type="spellEnd"/>
      <w:r w:rsidR="009B5778">
        <w:rPr>
          <w:rFonts w:asciiTheme="majorBidi" w:hAnsiTheme="majorBidi" w:cstheme="majorBidi"/>
        </w:rPr>
        <w:t>)</w:t>
      </w:r>
      <w:r>
        <w:rPr>
          <w:rFonts w:asciiTheme="majorBidi" w:hAnsiTheme="majorBidi" w:cstheme="majorBidi"/>
        </w:rPr>
        <w:t>,</w:t>
      </w:r>
      <w:r w:rsidR="00C03329">
        <w:rPr>
          <w:rFonts w:asciiTheme="majorBidi" w:hAnsiTheme="majorBidi" w:cstheme="majorBidi"/>
        </w:rPr>
        <w:t xml:space="preserve"> which </w:t>
      </w:r>
      <w:r w:rsidR="00290E47">
        <w:rPr>
          <w:rFonts w:asciiTheme="majorBidi" w:hAnsiTheme="majorBidi" w:cstheme="majorBidi"/>
        </w:rPr>
        <w:t xml:space="preserve">led to an increase </w:t>
      </w:r>
      <w:r w:rsidR="00B10BB1">
        <w:rPr>
          <w:rFonts w:asciiTheme="majorBidi" w:hAnsiTheme="majorBidi" w:cstheme="majorBidi"/>
        </w:rPr>
        <w:t>in</w:t>
      </w:r>
      <w:r w:rsidR="00C03329">
        <w:rPr>
          <w:rFonts w:asciiTheme="majorBidi" w:hAnsiTheme="majorBidi" w:cstheme="majorBidi"/>
        </w:rPr>
        <w:t xml:space="preserve"> </w:t>
      </w:r>
      <w:proofErr w:type="spellStart"/>
      <w:proofErr w:type="gramStart"/>
      <w:r w:rsidR="00C03329">
        <w:rPr>
          <w:rFonts w:asciiTheme="majorBidi" w:eastAsiaTheme="minorEastAsia" w:hAnsiTheme="majorBidi" w:cstheme="majorBidi"/>
        </w:rPr>
        <w:t>G</w:t>
      </w:r>
      <w:r w:rsidR="00C03329">
        <w:rPr>
          <w:rFonts w:asciiTheme="majorBidi" w:eastAsiaTheme="minorEastAsia" w:hAnsiTheme="majorBidi" w:cstheme="majorBidi"/>
          <w:vertAlign w:val="subscript"/>
        </w:rPr>
        <w:t>a,con</w:t>
      </w:r>
      <w:proofErr w:type="spellEnd"/>
      <w:proofErr w:type="gramEnd"/>
      <w:r w:rsidR="00C03329">
        <w:rPr>
          <w:rFonts w:asciiTheme="majorBidi" w:eastAsiaTheme="minorEastAsia" w:hAnsiTheme="majorBidi" w:cstheme="majorBidi"/>
        </w:rPr>
        <w:t xml:space="preserve"> and </w:t>
      </w:r>
      <w:proofErr w:type="spellStart"/>
      <w:r w:rsidR="00C03329">
        <w:rPr>
          <w:rFonts w:asciiTheme="majorBidi" w:eastAsiaTheme="minorEastAsia" w:hAnsiTheme="majorBidi" w:cstheme="majorBidi"/>
        </w:rPr>
        <w:t>G</w:t>
      </w:r>
      <w:r w:rsidR="00C03329">
        <w:rPr>
          <w:rFonts w:asciiTheme="majorBidi" w:eastAsiaTheme="minorEastAsia" w:hAnsiTheme="majorBidi" w:cstheme="majorBidi"/>
          <w:vertAlign w:val="subscript"/>
        </w:rPr>
        <w:t>c,con</w:t>
      </w:r>
      <w:proofErr w:type="spellEnd"/>
      <w:r w:rsidR="00C03329">
        <w:rPr>
          <w:rFonts w:asciiTheme="majorBidi" w:eastAsiaTheme="minorEastAsia" w:hAnsiTheme="majorBidi" w:cstheme="majorBidi"/>
        </w:rPr>
        <w:t xml:space="preserve">. </w:t>
      </w:r>
      <w:r w:rsidR="00B10BB1">
        <w:rPr>
          <w:rFonts w:asciiTheme="majorBidi" w:eastAsiaTheme="minorEastAsia" w:hAnsiTheme="majorBidi" w:cstheme="majorBidi"/>
        </w:rPr>
        <w:t>T</w:t>
      </w:r>
      <w:r w:rsidR="00A166D6">
        <w:rPr>
          <w:rFonts w:asciiTheme="majorBidi" w:eastAsiaTheme="minorEastAsia" w:hAnsiTheme="majorBidi" w:cstheme="majorBidi"/>
        </w:rPr>
        <w:t xml:space="preserve">he </w:t>
      </w:r>
      <w:r w:rsidR="00A62D8B">
        <w:rPr>
          <w:rFonts w:asciiTheme="majorBidi" w:eastAsiaTheme="minorEastAsia" w:hAnsiTheme="majorBidi" w:cstheme="majorBidi"/>
        </w:rPr>
        <w:t>intracellular passive stress</w:t>
      </w:r>
      <w:r w:rsidR="00FB386C">
        <w:rPr>
          <w:rFonts w:asciiTheme="majorBidi" w:eastAsiaTheme="minorEastAsia" w:hAnsiTheme="majorBidi" w:cstheme="majorBidi"/>
        </w:rPr>
        <w:t xml:space="preserve"> </w:t>
      </w:r>
      <w:proofErr w:type="spellStart"/>
      <w:r w:rsidR="00FB386C">
        <w:rPr>
          <w:rFonts w:asciiTheme="majorBidi" w:eastAsiaTheme="minorEastAsia" w:hAnsiTheme="majorBidi" w:cstheme="majorBidi"/>
        </w:rPr>
        <w:t>S</w:t>
      </w:r>
      <w:r w:rsidR="00FB386C">
        <w:rPr>
          <w:rFonts w:asciiTheme="majorBidi" w:eastAsiaTheme="minorEastAsia" w:hAnsiTheme="majorBidi" w:cstheme="majorBidi"/>
          <w:vertAlign w:val="subscript"/>
        </w:rPr>
        <w:t>ecc</w:t>
      </w:r>
      <w:proofErr w:type="spellEnd"/>
      <w:r w:rsidR="00B10BB1">
        <w:rPr>
          <w:rFonts w:asciiTheme="majorBidi" w:eastAsiaTheme="minorEastAsia" w:hAnsiTheme="majorBidi" w:cstheme="majorBidi"/>
        </w:rPr>
        <w:t xml:space="preserve">, however, </w:t>
      </w:r>
      <w:r w:rsidR="007E1BE7">
        <w:rPr>
          <w:rFonts w:asciiTheme="majorBidi" w:eastAsiaTheme="minorEastAsia" w:hAnsiTheme="majorBidi" w:cstheme="majorBidi"/>
        </w:rPr>
        <w:t xml:space="preserve">had </w:t>
      </w:r>
      <w:r w:rsidR="00FC2120">
        <w:rPr>
          <w:rFonts w:asciiTheme="majorBidi" w:eastAsiaTheme="minorEastAsia" w:hAnsiTheme="majorBidi" w:cstheme="majorBidi"/>
        </w:rPr>
        <w:t xml:space="preserve">only </w:t>
      </w:r>
      <w:r w:rsidR="007E1BE7">
        <w:rPr>
          <w:rFonts w:asciiTheme="majorBidi" w:eastAsiaTheme="minorEastAsia" w:hAnsiTheme="majorBidi" w:cstheme="majorBidi"/>
        </w:rPr>
        <w:t xml:space="preserve">a </w:t>
      </w:r>
      <w:r w:rsidR="00C45D61">
        <w:rPr>
          <w:rFonts w:asciiTheme="majorBidi" w:eastAsiaTheme="minorEastAsia" w:hAnsiTheme="majorBidi" w:cstheme="majorBidi"/>
        </w:rPr>
        <w:t xml:space="preserve">subtle change and thus </w:t>
      </w:r>
      <w:proofErr w:type="spellStart"/>
      <w:proofErr w:type="gramStart"/>
      <w:r w:rsidR="00C45D61">
        <w:rPr>
          <w:rFonts w:asciiTheme="majorBidi" w:eastAsiaTheme="minorEastAsia" w:hAnsiTheme="majorBidi" w:cstheme="majorBidi"/>
        </w:rPr>
        <w:t>G</w:t>
      </w:r>
      <w:r w:rsidR="00C45D61">
        <w:rPr>
          <w:rFonts w:asciiTheme="majorBidi" w:eastAsiaTheme="minorEastAsia" w:hAnsiTheme="majorBidi" w:cstheme="majorBidi"/>
          <w:vertAlign w:val="subscript"/>
        </w:rPr>
        <w:t>a,ecc</w:t>
      </w:r>
      <w:proofErr w:type="spellEnd"/>
      <w:proofErr w:type="gramEnd"/>
      <w:r w:rsidR="00C45D61">
        <w:rPr>
          <w:rFonts w:asciiTheme="majorBidi" w:eastAsiaTheme="minorEastAsia" w:hAnsiTheme="majorBidi" w:cstheme="majorBidi"/>
        </w:rPr>
        <w:t xml:space="preserve"> and </w:t>
      </w:r>
      <w:proofErr w:type="spellStart"/>
      <w:r w:rsidR="00C45D61">
        <w:rPr>
          <w:rFonts w:asciiTheme="majorBidi" w:eastAsiaTheme="minorEastAsia" w:hAnsiTheme="majorBidi" w:cstheme="majorBidi"/>
        </w:rPr>
        <w:t>G</w:t>
      </w:r>
      <w:r w:rsidR="00C45D61">
        <w:rPr>
          <w:rFonts w:asciiTheme="majorBidi" w:eastAsiaTheme="minorEastAsia" w:hAnsiTheme="majorBidi" w:cstheme="majorBidi"/>
          <w:vertAlign w:val="subscript"/>
        </w:rPr>
        <w:t>c,ecc</w:t>
      </w:r>
      <w:proofErr w:type="spellEnd"/>
      <w:r w:rsidR="00C45D61">
        <w:rPr>
          <w:rFonts w:asciiTheme="majorBidi" w:eastAsiaTheme="minorEastAsia" w:hAnsiTheme="majorBidi" w:cstheme="majorBidi"/>
        </w:rPr>
        <w:t xml:space="preserve"> did not </w:t>
      </w:r>
      <w:r w:rsidR="004F7DFB">
        <w:rPr>
          <w:rFonts w:asciiTheme="majorBidi" w:eastAsiaTheme="minorEastAsia" w:hAnsiTheme="majorBidi" w:cstheme="majorBidi"/>
        </w:rPr>
        <w:t>alter</w:t>
      </w:r>
      <w:r w:rsidR="00C31169">
        <w:rPr>
          <w:rFonts w:asciiTheme="majorBidi" w:eastAsiaTheme="minorEastAsia" w:hAnsiTheme="majorBidi" w:cstheme="majorBidi"/>
        </w:rPr>
        <w:t xml:space="preserve"> much.</w:t>
      </w:r>
      <w:r w:rsidR="00A62D8B">
        <w:rPr>
          <w:rFonts w:asciiTheme="majorBidi" w:eastAsiaTheme="minorEastAsia" w:hAnsiTheme="majorBidi" w:cstheme="majorBidi"/>
        </w:rPr>
        <w:t xml:space="preserve"> </w:t>
      </w:r>
      <w:r w:rsidR="00017062">
        <w:rPr>
          <w:rFonts w:asciiTheme="majorBidi" w:hAnsiTheme="majorBidi" w:cstheme="majorBidi"/>
        </w:rPr>
        <w:t xml:space="preserve">At </w:t>
      </w:r>
      <w:r>
        <w:rPr>
          <w:rFonts w:asciiTheme="majorBidi" w:hAnsiTheme="majorBidi" w:cstheme="majorBidi"/>
        </w:rPr>
        <w:t xml:space="preserve">the </w:t>
      </w:r>
      <w:r w:rsidR="00017062">
        <w:rPr>
          <w:rFonts w:asciiTheme="majorBidi" w:hAnsiTheme="majorBidi" w:cstheme="majorBidi"/>
        </w:rPr>
        <w:t xml:space="preserve">organ-level, </w:t>
      </w:r>
      <w:r w:rsidR="003943EB">
        <w:rPr>
          <w:rFonts w:asciiTheme="majorBidi" w:eastAsiaTheme="minorEastAsia" w:hAnsiTheme="majorBidi" w:cstheme="majorBidi"/>
        </w:rPr>
        <w:t xml:space="preserve">the change in LV size was demonstrated by </w:t>
      </w:r>
      <w:r w:rsidR="00037DE2">
        <w:rPr>
          <w:rFonts w:asciiTheme="majorBidi" w:eastAsiaTheme="minorEastAsia" w:hAnsiTheme="majorBidi" w:cstheme="majorBidi"/>
        </w:rPr>
        <w:t xml:space="preserve">a ~30% </w:t>
      </w:r>
      <w:r w:rsidR="009A0314">
        <w:rPr>
          <w:rFonts w:asciiTheme="majorBidi" w:eastAsiaTheme="minorEastAsia" w:hAnsiTheme="majorBidi" w:cstheme="majorBidi"/>
        </w:rPr>
        <w:t xml:space="preserve">increase in the </w:t>
      </w:r>
      <w:r w:rsidR="00D436DE">
        <w:rPr>
          <w:rFonts w:asciiTheme="majorBidi" w:eastAsiaTheme="minorEastAsia" w:hAnsiTheme="majorBidi" w:cstheme="majorBidi"/>
        </w:rPr>
        <w:t>ventricular wall volume (</w:t>
      </w:r>
      <w:proofErr w:type="spellStart"/>
      <w:r w:rsidR="00D436DE">
        <w:rPr>
          <w:rFonts w:asciiTheme="majorBidi" w:eastAsiaTheme="minorEastAsia" w:hAnsiTheme="majorBidi" w:cstheme="majorBidi"/>
        </w:rPr>
        <w:t>V</w:t>
      </w:r>
      <w:r w:rsidR="00D436DE">
        <w:rPr>
          <w:rFonts w:asciiTheme="majorBidi" w:eastAsiaTheme="minorEastAsia" w:hAnsiTheme="majorBidi" w:cstheme="majorBidi"/>
          <w:vertAlign w:val="subscript"/>
        </w:rPr>
        <w:t>wall</w:t>
      </w:r>
      <w:proofErr w:type="spellEnd"/>
      <w:r w:rsidR="00D436DE">
        <w:rPr>
          <w:rFonts w:asciiTheme="majorBidi" w:eastAsiaTheme="minorEastAsia" w:hAnsiTheme="majorBidi" w:cstheme="majorBidi"/>
        </w:rPr>
        <w:t>)</w:t>
      </w:r>
      <w:r w:rsidR="00037DE2">
        <w:rPr>
          <w:rFonts w:asciiTheme="majorBidi" w:eastAsiaTheme="minorEastAsia" w:hAnsiTheme="majorBidi" w:cstheme="majorBidi"/>
        </w:rPr>
        <w:t>,</w:t>
      </w:r>
      <w:r w:rsidR="00D436DE">
        <w:rPr>
          <w:rFonts w:asciiTheme="majorBidi" w:eastAsiaTheme="minorEastAsia" w:hAnsiTheme="majorBidi" w:cstheme="majorBidi"/>
        </w:rPr>
        <w:t xml:space="preserve"> </w:t>
      </w:r>
      <w:r w:rsidR="00037DE2">
        <w:rPr>
          <w:rFonts w:asciiTheme="majorBidi" w:eastAsiaTheme="minorEastAsia" w:hAnsiTheme="majorBidi" w:cstheme="majorBidi"/>
        </w:rPr>
        <w:t>~8</w:t>
      </w:r>
      <w:r w:rsidR="007540E4">
        <w:rPr>
          <w:rFonts w:asciiTheme="majorBidi" w:eastAsiaTheme="minorEastAsia" w:hAnsiTheme="majorBidi" w:cstheme="majorBidi"/>
        </w:rPr>
        <w:t>%</w:t>
      </w:r>
      <w:r w:rsidR="00037DE2">
        <w:rPr>
          <w:rFonts w:asciiTheme="majorBidi" w:eastAsiaTheme="minorEastAsia" w:hAnsiTheme="majorBidi" w:cstheme="majorBidi"/>
        </w:rPr>
        <w:t xml:space="preserve"> </w:t>
      </w:r>
      <w:r w:rsidR="00C52905">
        <w:rPr>
          <w:rFonts w:asciiTheme="majorBidi" w:eastAsiaTheme="minorEastAsia" w:hAnsiTheme="majorBidi" w:cstheme="majorBidi"/>
        </w:rPr>
        <w:t>reduction in the LV cavity volume at end-diastole</w:t>
      </w:r>
      <w:r w:rsidR="00453DC7">
        <w:rPr>
          <w:rFonts w:asciiTheme="majorBidi" w:eastAsiaTheme="minorEastAsia" w:hAnsiTheme="majorBidi" w:cstheme="majorBidi"/>
        </w:rPr>
        <w:t xml:space="preserve">, and almost no change in the LV </w:t>
      </w:r>
      <w:r w:rsidR="00697E7F">
        <w:rPr>
          <w:rFonts w:asciiTheme="majorBidi" w:eastAsiaTheme="minorEastAsia" w:hAnsiTheme="majorBidi" w:cstheme="majorBidi"/>
        </w:rPr>
        <w:t>cavity volume at end-systole</w:t>
      </w:r>
      <w:r w:rsidR="00C52905">
        <w:rPr>
          <w:rFonts w:asciiTheme="majorBidi" w:eastAsiaTheme="minorEastAsia" w:hAnsiTheme="majorBidi" w:cstheme="majorBidi"/>
        </w:rPr>
        <w:t>.</w:t>
      </w:r>
      <w:r w:rsidR="00DC4791">
        <w:rPr>
          <w:rFonts w:asciiTheme="majorBidi" w:eastAsiaTheme="minorEastAsia" w:hAnsiTheme="majorBidi" w:cstheme="majorBidi"/>
        </w:rPr>
        <w:t xml:space="preserve"> </w:t>
      </w:r>
      <w:r w:rsidR="00006A97">
        <w:rPr>
          <w:rFonts w:asciiTheme="majorBidi" w:eastAsiaTheme="minorEastAsia" w:hAnsiTheme="majorBidi" w:cstheme="majorBidi"/>
        </w:rPr>
        <w:t>Ultimately, these</w:t>
      </w:r>
      <w:r w:rsidR="00214C13">
        <w:rPr>
          <w:rFonts w:asciiTheme="majorBidi" w:eastAsiaTheme="minorEastAsia" w:hAnsiTheme="majorBidi" w:cstheme="majorBidi"/>
        </w:rPr>
        <w:t xml:space="preserve"> changes</w:t>
      </w:r>
      <w:r w:rsidR="00006A97">
        <w:rPr>
          <w:rFonts w:asciiTheme="majorBidi" w:eastAsiaTheme="minorEastAsia" w:hAnsiTheme="majorBidi" w:cstheme="majorBidi"/>
        </w:rPr>
        <w:t xml:space="preserve"> together </w:t>
      </w:r>
      <w:r w:rsidR="00C430B2">
        <w:rPr>
          <w:rFonts w:asciiTheme="majorBidi" w:eastAsiaTheme="minorEastAsia" w:hAnsiTheme="majorBidi" w:cstheme="majorBidi"/>
        </w:rPr>
        <w:t xml:space="preserve">led to thickening of </w:t>
      </w:r>
      <w:r>
        <w:rPr>
          <w:rFonts w:asciiTheme="majorBidi" w:eastAsiaTheme="minorEastAsia" w:hAnsiTheme="majorBidi" w:cstheme="majorBidi"/>
        </w:rPr>
        <w:t xml:space="preserve">the </w:t>
      </w:r>
      <w:r w:rsidR="00C430B2">
        <w:rPr>
          <w:rFonts w:asciiTheme="majorBidi" w:eastAsiaTheme="minorEastAsia" w:hAnsiTheme="majorBidi" w:cstheme="majorBidi"/>
        </w:rPr>
        <w:t xml:space="preserve">wall by </w:t>
      </w:r>
      <w:r w:rsidR="00C430B2" w:rsidRPr="00B95524">
        <w:rPr>
          <w:rFonts w:asciiTheme="majorBidi" w:eastAsiaTheme="minorEastAsia" w:hAnsiTheme="majorBidi" w:cstheme="majorBidi"/>
        </w:rPr>
        <w:t>~21% and ~29% at end-systole and end-diastole, respectively</w:t>
      </w:r>
      <w:r w:rsidR="00047ECA">
        <w:rPr>
          <w:rFonts w:asciiTheme="majorBidi" w:eastAsiaTheme="minorEastAsia" w:hAnsiTheme="majorBidi" w:cstheme="majorBidi"/>
        </w:rPr>
        <w:t xml:space="preserve">, </w:t>
      </w:r>
      <w:r w:rsidR="00A95FD3">
        <w:rPr>
          <w:rFonts w:asciiTheme="majorBidi" w:eastAsiaTheme="minorEastAsia" w:hAnsiTheme="majorBidi" w:cstheme="majorBidi"/>
        </w:rPr>
        <w:t xml:space="preserve">suggesting the occurrence </w:t>
      </w:r>
      <w:r w:rsidR="002E4725">
        <w:rPr>
          <w:rFonts w:asciiTheme="majorBidi" w:eastAsiaTheme="minorEastAsia" w:hAnsiTheme="majorBidi" w:cstheme="majorBidi"/>
        </w:rPr>
        <w:t>of concentric</w:t>
      </w:r>
      <w:r w:rsidR="00A95FD3">
        <w:rPr>
          <w:rFonts w:asciiTheme="majorBidi" w:eastAsiaTheme="minorEastAsia" w:hAnsiTheme="majorBidi" w:cstheme="majorBidi"/>
        </w:rPr>
        <w:t xml:space="preserve"> growth.</w:t>
      </w:r>
      <w:r w:rsidR="00F51836">
        <w:rPr>
          <w:rFonts w:asciiTheme="majorBidi" w:eastAsiaTheme="minorEastAsia" w:hAnsiTheme="majorBidi" w:cstheme="majorBidi"/>
        </w:rPr>
        <w:t xml:space="preserve"> </w:t>
      </w:r>
      <w:r w:rsidR="00A900CB">
        <w:rPr>
          <w:rFonts w:asciiTheme="majorBidi" w:eastAsiaTheme="minorEastAsia" w:hAnsiTheme="majorBidi" w:cstheme="majorBidi"/>
        </w:rPr>
        <w:t>A</w:t>
      </w:r>
      <w:r w:rsidR="003F63D2">
        <w:rPr>
          <w:rFonts w:asciiTheme="majorBidi" w:eastAsiaTheme="minorEastAsia" w:hAnsiTheme="majorBidi" w:cstheme="majorBidi"/>
        </w:rPr>
        <w:t>fter</w:t>
      </w:r>
      <w:r w:rsidR="00A900CB">
        <w:rPr>
          <w:rFonts w:asciiTheme="majorBidi" w:eastAsiaTheme="minorEastAsia" w:hAnsiTheme="majorBidi" w:cstheme="majorBidi"/>
        </w:rPr>
        <w:t xml:space="preserve"> growth </w:t>
      </w:r>
      <w:r w:rsidR="003F63D2">
        <w:rPr>
          <w:rFonts w:asciiTheme="majorBidi" w:eastAsiaTheme="minorEastAsia" w:hAnsiTheme="majorBidi" w:cstheme="majorBidi"/>
        </w:rPr>
        <w:t xml:space="preserve">reached </w:t>
      </w:r>
      <w:r w:rsidR="00A900CB">
        <w:rPr>
          <w:rFonts w:asciiTheme="majorBidi" w:eastAsiaTheme="minorEastAsia" w:hAnsiTheme="majorBidi" w:cstheme="majorBidi"/>
        </w:rPr>
        <w:t xml:space="preserve">steady state, </w:t>
      </w:r>
      <w:r w:rsidR="00935850">
        <w:rPr>
          <w:rFonts w:asciiTheme="majorBidi" w:eastAsiaTheme="minorEastAsia" w:hAnsiTheme="majorBidi" w:cstheme="majorBidi"/>
        </w:rPr>
        <w:t xml:space="preserve">all </w:t>
      </w:r>
      <w:r w:rsidR="00A900CB">
        <w:rPr>
          <w:rFonts w:asciiTheme="majorBidi" w:eastAsiaTheme="minorEastAsia" w:hAnsiTheme="majorBidi" w:cstheme="majorBidi"/>
        </w:rPr>
        <w:t>cell</w:t>
      </w:r>
      <w:r w:rsidR="00935850">
        <w:rPr>
          <w:rFonts w:asciiTheme="majorBidi" w:eastAsiaTheme="minorEastAsia" w:hAnsiTheme="majorBidi" w:cstheme="majorBidi"/>
        </w:rPr>
        <w:t>-level signals (</w:t>
      </w:r>
      <w:proofErr w:type="spellStart"/>
      <w:proofErr w:type="gramStart"/>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a,con</w:t>
      </w:r>
      <w:proofErr w:type="spellEnd"/>
      <w:proofErr w:type="gramEnd"/>
      <w:r w:rsidR="00935850">
        <w:rPr>
          <w:rFonts w:asciiTheme="majorBidi" w:eastAsiaTheme="minorEastAsia" w:hAnsiTheme="majorBidi" w:cstheme="majorBidi"/>
        </w:rPr>
        <w:t xml:space="preserve">, </w:t>
      </w:r>
      <w:proofErr w:type="spellStart"/>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c,con</w:t>
      </w:r>
      <w:proofErr w:type="spellEnd"/>
      <w:r w:rsidR="00935850">
        <w:rPr>
          <w:rFonts w:asciiTheme="majorBidi" w:eastAsiaTheme="minorEastAsia" w:hAnsiTheme="majorBidi" w:cstheme="majorBidi"/>
        </w:rPr>
        <w:t xml:space="preserve">, </w:t>
      </w:r>
      <w:proofErr w:type="spellStart"/>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a,ecc</w:t>
      </w:r>
      <w:proofErr w:type="spellEnd"/>
      <w:r w:rsidR="00935850">
        <w:rPr>
          <w:rFonts w:asciiTheme="majorBidi" w:eastAsiaTheme="minorEastAsia" w:hAnsiTheme="majorBidi" w:cstheme="majorBidi"/>
        </w:rPr>
        <w:t xml:space="preserve">, and </w:t>
      </w:r>
      <w:proofErr w:type="spellStart"/>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c,ecc</w:t>
      </w:r>
      <w:proofErr w:type="spellEnd"/>
      <w:r w:rsidR="00935850">
        <w:rPr>
          <w:rFonts w:asciiTheme="majorBidi" w:eastAsiaTheme="minorEastAsia" w:hAnsiTheme="majorBidi" w:cstheme="majorBidi"/>
        </w:rPr>
        <w:t xml:space="preserve">) </w:t>
      </w:r>
      <w:r w:rsidR="008541B1">
        <w:rPr>
          <w:rFonts w:asciiTheme="majorBidi" w:eastAsiaTheme="minorEastAsia" w:hAnsiTheme="majorBidi" w:cstheme="majorBidi"/>
        </w:rPr>
        <w:t xml:space="preserve">normalized back to their homeostatic range as the LV </w:t>
      </w:r>
      <w:r w:rsidR="00411C9F">
        <w:rPr>
          <w:rFonts w:asciiTheme="majorBidi" w:eastAsiaTheme="minorEastAsia" w:hAnsiTheme="majorBidi" w:cstheme="majorBidi"/>
        </w:rPr>
        <w:t>geometry adapted</w:t>
      </w:r>
      <w:r w:rsidR="005B0F71">
        <w:rPr>
          <w:rFonts w:asciiTheme="majorBidi" w:eastAsiaTheme="minorEastAsia" w:hAnsiTheme="majorBidi" w:cstheme="majorBidi"/>
        </w:rPr>
        <w:t xml:space="preserve"> </w:t>
      </w:r>
      <w:r>
        <w:rPr>
          <w:rFonts w:asciiTheme="majorBidi" w:eastAsiaTheme="minorEastAsia" w:hAnsiTheme="majorBidi" w:cstheme="majorBidi"/>
        </w:rPr>
        <w:t xml:space="preserve">to </w:t>
      </w:r>
      <w:r w:rsidR="005B0F71">
        <w:rPr>
          <w:rFonts w:asciiTheme="majorBidi" w:eastAsiaTheme="minorEastAsia" w:hAnsiTheme="majorBidi" w:cstheme="majorBidi"/>
        </w:rPr>
        <w:t xml:space="preserve">the </w:t>
      </w:r>
      <w:r w:rsidR="00211873">
        <w:rPr>
          <w:rFonts w:asciiTheme="majorBidi" w:eastAsiaTheme="minorEastAsia" w:hAnsiTheme="majorBidi" w:cstheme="majorBidi"/>
        </w:rPr>
        <w:t>stenosis condition</w:t>
      </w:r>
      <w:r w:rsidR="00411C9F">
        <w:rPr>
          <w:rFonts w:asciiTheme="majorBidi" w:eastAsiaTheme="minorEastAsia" w:hAnsiTheme="majorBidi" w:cstheme="majorBidi"/>
        </w:rPr>
        <w:t xml:space="preserve">. </w:t>
      </w:r>
    </w:p>
    <w:p w14:paraId="2661BB69" w14:textId="4F446499" w:rsidR="005B3781" w:rsidRDefault="00BB21A7" w:rsidP="00DF7266">
      <w:pPr>
        <w:spacing w:line="240" w:lineRule="auto"/>
        <w:ind w:firstLine="720"/>
        <w:jc w:val="both"/>
      </w:pPr>
      <w:r>
        <w:rPr>
          <w:rFonts w:asciiTheme="majorBidi" w:eastAsiaTheme="minorEastAsia" w:hAnsiTheme="majorBidi" w:cstheme="majorBidi"/>
        </w:rPr>
        <w:t xml:space="preserve">Throughout the progression of growth, </w:t>
      </w:r>
      <w:r w:rsidR="003F63D2">
        <w:rPr>
          <w:rFonts w:asciiTheme="majorBidi" w:eastAsiaTheme="minorEastAsia" w:hAnsiTheme="majorBidi" w:cstheme="majorBidi"/>
        </w:rPr>
        <w:t xml:space="preserve">the </w:t>
      </w:r>
      <w:r w:rsidR="00B70A58">
        <w:rPr>
          <w:rFonts w:asciiTheme="majorBidi" w:eastAsiaTheme="minorEastAsia" w:hAnsiTheme="majorBidi" w:cstheme="majorBidi"/>
        </w:rPr>
        <w:t xml:space="preserve">baroreflex module </w:t>
      </w:r>
      <w:r w:rsidR="0068141D">
        <w:rPr>
          <w:rFonts w:asciiTheme="majorBidi" w:eastAsiaTheme="minorEastAsia" w:hAnsiTheme="majorBidi" w:cstheme="majorBidi"/>
        </w:rPr>
        <w:t xml:space="preserve">maintained the </w:t>
      </w:r>
      <w:r w:rsidR="0068141D" w:rsidRPr="00B95524">
        <w:rPr>
          <w:rFonts w:asciiTheme="majorBidi" w:eastAsiaTheme="minorEastAsia" w:hAnsiTheme="majorBidi" w:cstheme="majorBidi"/>
        </w:rPr>
        <w:t xml:space="preserve">arterial pressure at </w:t>
      </w:r>
      <w:r w:rsidR="0068141D">
        <w:rPr>
          <w:rFonts w:asciiTheme="majorBidi" w:eastAsiaTheme="minorEastAsia" w:hAnsiTheme="majorBidi" w:cstheme="majorBidi"/>
        </w:rPr>
        <w:t xml:space="preserve">the </w:t>
      </w:r>
      <w:r w:rsidR="0068141D" w:rsidRPr="00B95524">
        <w:rPr>
          <w:rFonts w:asciiTheme="majorBidi" w:eastAsiaTheme="minorEastAsia" w:hAnsiTheme="majorBidi" w:cstheme="majorBidi"/>
        </w:rPr>
        <w:t>setpoint of 90 mmHg (middle column in Fig</w:t>
      </w:r>
      <w:r w:rsidR="00D83000">
        <w:rPr>
          <w:rFonts w:asciiTheme="majorBidi" w:eastAsiaTheme="minorEastAsia" w:hAnsiTheme="majorBidi" w:cstheme="majorBidi"/>
        </w:rPr>
        <w:t>ure</w:t>
      </w:r>
      <w:r w:rsidR="0068141D" w:rsidRPr="00B95524">
        <w:rPr>
          <w:rFonts w:asciiTheme="majorBidi" w:eastAsiaTheme="minorEastAsia" w:hAnsiTheme="majorBidi" w:cstheme="majorBidi"/>
        </w:rPr>
        <w:t xml:space="preserve"> </w:t>
      </w:r>
      <w:r w:rsidR="0068141D">
        <w:rPr>
          <w:rFonts w:asciiTheme="majorBidi" w:eastAsiaTheme="minorEastAsia" w:hAnsiTheme="majorBidi" w:cstheme="majorBidi"/>
        </w:rPr>
        <w:fldChar w:fldCharType="begin"/>
      </w:r>
      <w:r w:rsidR="0068141D">
        <w:rPr>
          <w:rFonts w:asciiTheme="majorBidi" w:eastAsiaTheme="minorEastAsia" w:hAnsiTheme="majorBidi" w:cstheme="majorBidi"/>
        </w:rPr>
        <w:instrText xml:space="preserve"> seq figure fig2 </w:instrText>
      </w:r>
      <w:r w:rsidR="0068141D">
        <w:rPr>
          <w:rFonts w:asciiTheme="majorBidi" w:eastAsiaTheme="minorEastAsia" w:hAnsiTheme="majorBidi" w:cstheme="majorBidi"/>
        </w:rPr>
        <w:fldChar w:fldCharType="separate"/>
      </w:r>
      <w:r w:rsidR="00A15D39">
        <w:rPr>
          <w:rFonts w:asciiTheme="majorBidi" w:eastAsiaTheme="minorEastAsia" w:hAnsiTheme="majorBidi" w:cstheme="majorBidi"/>
          <w:noProof/>
        </w:rPr>
        <w:t>2</w:t>
      </w:r>
      <w:r w:rsidR="0068141D">
        <w:rPr>
          <w:rFonts w:asciiTheme="majorBidi" w:eastAsiaTheme="minorEastAsia" w:hAnsiTheme="majorBidi" w:cstheme="majorBidi"/>
        </w:rPr>
        <w:fldChar w:fldCharType="end"/>
      </w:r>
      <w:r w:rsidR="0068141D">
        <w:rPr>
          <w:rFonts w:asciiTheme="majorBidi" w:eastAsiaTheme="minorEastAsia" w:hAnsiTheme="majorBidi" w:cstheme="majorBidi"/>
        </w:rPr>
        <w:t xml:space="preserve">) by increasing the heart rate from </w:t>
      </w:r>
      <w:r w:rsidR="00301139">
        <w:rPr>
          <w:rFonts w:asciiTheme="majorBidi" w:eastAsiaTheme="minorEastAsia" w:hAnsiTheme="majorBidi" w:cstheme="majorBidi"/>
        </w:rPr>
        <w:t>~63 to ~</w:t>
      </w:r>
      <w:r w:rsidR="005F6A72">
        <w:rPr>
          <w:rFonts w:asciiTheme="majorBidi" w:eastAsiaTheme="minorEastAsia" w:hAnsiTheme="majorBidi" w:cstheme="majorBidi"/>
        </w:rPr>
        <w:t>6</w:t>
      </w:r>
      <w:r w:rsidR="00301139">
        <w:rPr>
          <w:rFonts w:asciiTheme="majorBidi" w:eastAsiaTheme="minorEastAsia" w:hAnsiTheme="majorBidi" w:cstheme="majorBidi"/>
        </w:rPr>
        <w:t>8 bpm</w:t>
      </w:r>
      <w:r w:rsidR="000E5D85">
        <w:rPr>
          <w:rFonts w:asciiTheme="majorBidi" w:eastAsiaTheme="minorEastAsia" w:hAnsiTheme="majorBidi" w:cstheme="majorBidi"/>
        </w:rPr>
        <w:t xml:space="preserve">, </w:t>
      </w:r>
      <w:r w:rsidR="000E5D85">
        <w:t>intracellular Ca</w:t>
      </w:r>
      <w:r w:rsidR="000E5D85">
        <w:rPr>
          <w:vertAlign w:val="superscript"/>
        </w:rPr>
        <w:t>2+</w:t>
      </w:r>
      <w:r w:rsidR="000E5D85">
        <w:t xml:space="preserve"> dynamics (</w:t>
      </w:r>
      <w:r w:rsidR="00DC4ABA">
        <w:t xml:space="preserve">by increasing </w:t>
      </w:r>
      <w:proofErr w:type="spellStart"/>
      <w:r w:rsidR="000E5D85">
        <w:t>k</w:t>
      </w:r>
      <w:r w:rsidR="000E5D85">
        <w:rPr>
          <w:vertAlign w:val="subscript"/>
        </w:rPr>
        <w:t>act</w:t>
      </w:r>
      <w:proofErr w:type="spellEnd"/>
      <w:r w:rsidR="000E5D85">
        <w:t xml:space="preserve"> and </w:t>
      </w:r>
      <w:proofErr w:type="spellStart"/>
      <w:r w:rsidR="000E5D85">
        <w:t>k</w:t>
      </w:r>
      <w:r w:rsidR="000E5D85">
        <w:rPr>
          <w:vertAlign w:val="subscript"/>
        </w:rPr>
        <w:t>SERCA</w:t>
      </w:r>
      <w:proofErr w:type="spellEnd"/>
      <w:r w:rsidR="000E5D85">
        <w:t>),</w:t>
      </w:r>
      <w:r w:rsidR="00DC4ABA">
        <w:t xml:space="preserve"> myofilament function (by increasing k</w:t>
      </w:r>
      <w:r w:rsidR="00DC4ABA">
        <w:rPr>
          <w:vertAlign w:val="subscript"/>
        </w:rPr>
        <w:t>1</w:t>
      </w:r>
      <w:r w:rsidR="00DC4ABA">
        <w:t xml:space="preserve"> and k</w:t>
      </w:r>
      <w:r w:rsidR="00DC4ABA">
        <w:rPr>
          <w:vertAlign w:val="subscript"/>
        </w:rPr>
        <w:t>3</w:t>
      </w:r>
      <w:r w:rsidR="00DC4ABA">
        <w:t xml:space="preserve"> and decreasing </w:t>
      </w:r>
      <w:proofErr w:type="spellStart"/>
      <w:r w:rsidR="00DC4ABA">
        <w:t>k</w:t>
      </w:r>
      <w:r w:rsidR="00DC4ABA">
        <w:rPr>
          <w:vertAlign w:val="subscript"/>
        </w:rPr>
        <w:t>on</w:t>
      </w:r>
      <w:proofErr w:type="spellEnd"/>
      <w:r w:rsidR="00DC4ABA">
        <w:t xml:space="preserve">), and vascular tone (by increasing </w:t>
      </w:r>
      <w:proofErr w:type="spellStart"/>
      <w:r w:rsidR="00DC4ABA">
        <w:t>R</w:t>
      </w:r>
      <w:r w:rsidR="00DC4ABA">
        <w:rPr>
          <w:vertAlign w:val="subscript"/>
        </w:rPr>
        <w:t>arteriolar</w:t>
      </w:r>
      <w:proofErr w:type="spellEnd"/>
      <w:r w:rsidR="00DC4ABA">
        <w:t xml:space="preserve"> and de</w:t>
      </w:r>
      <w:r w:rsidR="00CE74A7">
        <w:t xml:space="preserve">creasing </w:t>
      </w:r>
      <w:proofErr w:type="spellStart"/>
      <w:r w:rsidR="00CE74A7">
        <w:t>C</w:t>
      </w:r>
      <w:r w:rsidR="00CE74A7">
        <w:rPr>
          <w:vertAlign w:val="subscript"/>
        </w:rPr>
        <w:t>veins</w:t>
      </w:r>
      <w:proofErr w:type="spellEnd"/>
      <w:r w:rsidR="00DC4ABA">
        <w:t>)</w:t>
      </w:r>
      <w:r w:rsidR="00531786">
        <w:rPr>
          <w:rFonts w:asciiTheme="majorBidi" w:eastAsiaTheme="minorEastAsia" w:hAnsiTheme="majorBidi" w:cstheme="majorBidi"/>
        </w:rPr>
        <w:t>.</w:t>
      </w:r>
      <w:r w:rsidR="00C375A6">
        <w:rPr>
          <w:rFonts w:asciiTheme="majorBidi" w:eastAsiaTheme="minorEastAsia" w:hAnsiTheme="majorBidi" w:cstheme="majorBidi"/>
        </w:rPr>
        <w:t xml:space="preserve"> </w:t>
      </w:r>
      <w:r w:rsidR="005B3781" w:rsidRPr="001E6FBF">
        <w:t xml:space="preserve">Although the peak value of </w:t>
      </w:r>
      <w:r w:rsidR="00256790">
        <w:t xml:space="preserve">the stimulus signal for concentric growth </w:t>
      </w:r>
      <w:proofErr w:type="spellStart"/>
      <w:r w:rsidR="00256790">
        <w:t>S</w:t>
      </w:r>
      <w:r w:rsidR="00256790">
        <w:rPr>
          <w:vertAlign w:val="subscript"/>
        </w:rPr>
        <w:t>con</w:t>
      </w:r>
      <w:proofErr w:type="spellEnd"/>
      <w:r w:rsidR="00256790">
        <w:t xml:space="preserve"> (</w:t>
      </w:r>
      <w:r w:rsidR="005B3781" w:rsidRPr="001E6FBF">
        <w:t xml:space="preserve">myosin ATPase </w:t>
      </w:r>
      <w:r w:rsidR="00256790">
        <w:t>normalized to</w:t>
      </w:r>
      <w:r w:rsidR="005B3781" w:rsidRPr="001E6FBF">
        <w:t xml:space="preserve"> myofibrillar volume</w:t>
      </w:r>
      <w:r w:rsidR="00256790">
        <w:t>)</w:t>
      </w:r>
      <w:r w:rsidR="005B3781" w:rsidRPr="001E6FBF">
        <w:t xml:space="preserve"> appears higher at growth steady state than at baseline steady state, due to changes in heart rate and systolic duration</w:t>
      </w:r>
      <w:r w:rsidR="00841C70">
        <w:t xml:space="preserve"> </w:t>
      </w:r>
      <w:r w:rsidR="005B3781" w:rsidRPr="001E6FBF">
        <w:t>caused by the baroreflex, the average</w:t>
      </w:r>
      <w:r w:rsidR="00D37022">
        <w:t>d</w:t>
      </w:r>
      <w:r w:rsidR="005B3781" w:rsidRPr="001E6FBF">
        <w:t xml:space="preserve"> value reaches the setpoint level for concentric growth</w:t>
      </w:r>
      <w:r w:rsidR="00841C70">
        <w:t xml:space="preserve"> (Figures S</w:t>
      </w:r>
      <w:r w:rsidR="00C85BF7">
        <w:fldChar w:fldCharType="begin"/>
      </w:r>
      <w:r w:rsidR="00C85BF7">
        <w:instrText xml:space="preserve"> seq sfi</w:instrText>
      </w:r>
      <w:r w:rsidR="00C85BF7">
        <w:instrText xml:space="preserve">gure figs3 </w:instrText>
      </w:r>
      <w:r w:rsidR="00C85BF7">
        <w:fldChar w:fldCharType="separate"/>
      </w:r>
      <w:r w:rsidR="00A15D39">
        <w:rPr>
          <w:noProof/>
        </w:rPr>
        <w:t>3</w:t>
      </w:r>
      <w:r w:rsidR="00C85BF7">
        <w:rPr>
          <w:noProof/>
        </w:rPr>
        <w:fldChar w:fldCharType="end"/>
      </w:r>
      <w:r w:rsidR="00841C70">
        <w:t>-S</w:t>
      </w:r>
      <w:r w:rsidR="00C85BF7">
        <w:fldChar w:fldCharType="begin"/>
      </w:r>
      <w:r w:rsidR="00C85BF7">
        <w:instrText xml:space="preserve"> seq sfigure figs4 </w:instrText>
      </w:r>
      <w:r w:rsidR="00C85BF7">
        <w:fldChar w:fldCharType="separate"/>
      </w:r>
      <w:r w:rsidR="00A15D39">
        <w:rPr>
          <w:noProof/>
        </w:rPr>
        <w:t>4</w:t>
      </w:r>
      <w:r w:rsidR="00C85BF7">
        <w:rPr>
          <w:noProof/>
        </w:rPr>
        <w:fldChar w:fldCharType="end"/>
      </w:r>
      <w:r w:rsidR="00841C70">
        <w:t>)</w:t>
      </w:r>
      <w:r w:rsidR="00756D98">
        <w:t>.</w:t>
      </w:r>
    </w:p>
    <w:p w14:paraId="0E865AA0" w14:textId="77777777" w:rsidR="005B3781" w:rsidRPr="004377BA" w:rsidRDefault="005B3781" w:rsidP="001E6FBF">
      <w:pPr>
        <w:spacing w:line="240" w:lineRule="auto"/>
        <w:ind w:firstLine="720"/>
        <w:jc w:val="both"/>
        <w:rPr>
          <w:rFonts w:asciiTheme="majorBidi" w:eastAsiaTheme="minorEastAsia" w:hAnsiTheme="majorBidi" w:cstheme="majorBidi"/>
        </w:rPr>
      </w:pPr>
    </w:p>
    <w:p w14:paraId="23CFDC93" w14:textId="51B1D1ED" w:rsidR="00F71D6F" w:rsidRPr="003C143A" w:rsidRDefault="003915ED">
      <w:pPr>
        <w:spacing w:after="200" w:line="240" w:lineRule="auto"/>
        <w:rPr>
          <w:rFonts w:asciiTheme="majorBidi" w:hAnsiTheme="majorBidi" w:cstheme="majorBidi"/>
        </w:rPr>
      </w:pPr>
      <w:r w:rsidRPr="00B95524">
        <w:rPr>
          <w:rFonts w:asciiTheme="majorBidi" w:hAnsiTheme="majorBidi" w:cstheme="majorBidi"/>
        </w:rPr>
        <w:br w:type="page"/>
      </w:r>
    </w:p>
    <w:p w14:paraId="1EA34A91" w14:textId="22FFD316" w:rsidR="00B402CC" w:rsidRPr="00B95524" w:rsidRDefault="007B1072" w:rsidP="00F34279">
      <w:pPr>
        <w:spacing w:line="240" w:lineRule="auto"/>
        <w:rPr>
          <w:rFonts w:asciiTheme="majorBidi" w:hAnsiTheme="majorBidi" w:cstheme="majorBidi"/>
        </w:rPr>
      </w:pPr>
      <w:r>
        <w:rPr>
          <w:noProof/>
          <w:sz w:val="16"/>
          <w:szCs w:val="16"/>
        </w:rPr>
        <w:lastRenderedPageBreak/>
        <w:drawing>
          <wp:inline distT="0" distB="0" distL="0" distR="0" wp14:anchorId="72D5621C" wp14:editId="13E19E87">
            <wp:extent cx="6208395" cy="4575175"/>
            <wp:effectExtent l="0" t="0" r="1905" b="0"/>
            <wp:docPr id="262" name="Picture 26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 schematic&#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commentRangeStart w:id="80"/>
      <w:commentRangeEnd w:id="80"/>
      <w:r w:rsidR="00913C21">
        <w:rPr>
          <w:rStyle w:val="CommentReference"/>
        </w:rPr>
        <w:commentReference w:id="80"/>
      </w:r>
      <w:commentRangeStart w:id="81"/>
      <w:commentRangeEnd w:id="81"/>
      <w:r w:rsidR="00093DDA">
        <w:rPr>
          <w:rStyle w:val="CommentReference"/>
        </w:rPr>
        <w:commentReference w:id="81"/>
      </w:r>
    </w:p>
    <w:p w14:paraId="4B7A4360" w14:textId="517CCC73" w:rsidR="00590890" w:rsidRDefault="00C131D5" w:rsidP="00590890">
      <w:pPr>
        <w:spacing w:line="240" w:lineRule="auto"/>
        <w:jc w:val="center"/>
        <w:rPr>
          <w:rFonts w:asciiTheme="majorBidi" w:hAnsiTheme="majorBidi" w:cstheme="majorBidi"/>
        </w:rPr>
      </w:pPr>
      <w:r w:rsidRPr="00B95524">
        <w:rPr>
          <w:rFonts w:asciiTheme="majorBidi" w:hAnsiTheme="majorBidi" w:cstheme="majorBidi"/>
          <w:b/>
          <w:bCs/>
        </w:rPr>
        <w:t>Figure</w:t>
      </w:r>
      <w:r w:rsidR="008D4916" w:rsidRPr="00B95524">
        <w:rPr>
          <w:rFonts w:asciiTheme="majorBidi" w:hAnsiTheme="majorBidi" w:cstheme="majorBidi"/>
          <w:b/>
          <w:bCs/>
        </w:rPr>
        <w:t xml:space="preserve"> </w:t>
      </w:r>
      <w:bookmarkStart w:id="82" w:name="fig2"/>
      <w:r w:rsidR="008D4916" w:rsidRPr="00B95524">
        <w:rPr>
          <w:rFonts w:asciiTheme="majorBidi" w:hAnsiTheme="majorBidi" w:cstheme="majorBidi"/>
          <w:b/>
          <w:bCs/>
        </w:rPr>
        <w:fldChar w:fldCharType="begin"/>
      </w:r>
      <w:r w:rsidR="008D4916" w:rsidRPr="00B95524">
        <w:rPr>
          <w:rFonts w:asciiTheme="majorBidi" w:hAnsiTheme="majorBidi" w:cstheme="majorBidi"/>
          <w:b/>
          <w:bCs/>
        </w:rPr>
        <w:instrText xml:space="preserve"> seq figure </w:instrText>
      </w:r>
      <w:r w:rsidR="008D4916" w:rsidRPr="00B95524">
        <w:rPr>
          <w:rFonts w:asciiTheme="majorBidi" w:hAnsiTheme="majorBidi" w:cstheme="majorBidi"/>
          <w:b/>
          <w:bCs/>
        </w:rPr>
        <w:fldChar w:fldCharType="separate"/>
      </w:r>
      <w:r w:rsidR="00A15D39">
        <w:rPr>
          <w:rFonts w:asciiTheme="majorBidi" w:hAnsiTheme="majorBidi" w:cstheme="majorBidi"/>
          <w:b/>
          <w:bCs/>
          <w:noProof/>
        </w:rPr>
        <w:t>2</w:t>
      </w:r>
      <w:r w:rsidR="008D4916" w:rsidRPr="00B95524">
        <w:rPr>
          <w:rFonts w:asciiTheme="majorBidi" w:hAnsiTheme="majorBidi" w:cstheme="majorBidi"/>
          <w:b/>
          <w:bCs/>
        </w:rPr>
        <w:fldChar w:fldCharType="end"/>
      </w:r>
      <w:bookmarkEnd w:id="82"/>
      <w:r w:rsidRPr="00B95524">
        <w:rPr>
          <w:rFonts w:asciiTheme="majorBidi" w:hAnsiTheme="majorBidi" w:cstheme="majorBidi"/>
          <w:b/>
          <w:bCs/>
        </w:rPr>
        <w:t>.</w:t>
      </w:r>
      <w:r w:rsidRPr="00B95524">
        <w:rPr>
          <w:rFonts w:asciiTheme="majorBidi" w:hAnsiTheme="majorBidi" w:cstheme="majorBidi"/>
        </w:rPr>
        <w:t xml:space="preserve"> </w:t>
      </w:r>
      <w:r w:rsidR="0032087D" w:rsidRPr="00B95524">
        <w:rPr>
          <w:rFonts w:asciiTheme="majorBidi" w:hAnsiTheme="majorBidi" w:cstheme="majorBidi"/>
          <w:b/>
          <w:bCs/>
        </w:rPr>
        <w:t>Predicted c</w:t>
      </w:r>
      <w:r w:rsidR="0051294C" w:rsidRPr="00B95524">
        <w:rPr>
          <w:rFonts w:asciiTheme="majorBidi" w:hAnsiTheme="majorBidi" w:cstheme="majorBidi"/>
          <w:b/>
          <w:bCs/>
        </w:rPr>
        <w:t>oncentric growth</w:t>
      </w:r>
      <w:r w:rsidR="0032087D" w:rsidRPr="00B95524">
        <w:rPr>
          <w:rFonts w:asciiTheme="majorBidi" w:hAnsiTheme="majorBidi" w:cstheme="majorBidi"/>
          <w:b/>
          <w:bCs/>
        </w:rPr>
        <w:t xml:space="preserve"> </w:t>
      </w:r>
      <w:r w:rsidR="00FC0C74">
        <w:rPr>
          <w:rFonts w:asciiTheme="majorBidi" w:hAnsiTheme="majorBidi" w:cstheme="majorBidi"/>
          <w:b/>
          <w:bCs/>
        </w:rPr>
        <w:t>in response to</w:t>
      </w:r>
      <w:r w:rsidR="0032087D" w:rsidRPr="00B95524">
        <w:rPr>
          <w:rFonts w:asciiTheme="majorBidi" w:hAnsiTheme="majorBidi" w:cstheme="majorBidi"/>
          <w:b/>
          <w:bCs/>
        </w:rPr>
        <w:t xml:space="preserve"> aortic stenosis</w:t>
      </w:r>
      <w:r w:rsidR="0032087D" w:rsidRPr="00B95524">
        <w:rPr>
          <w:rFonts w:asciiTheme="majorBidi" w:hAnsiTheme="majorBidi" w:cstheme="majorBidi"/>
        </w:rPr>
        <w:t>.</w:t>
      </w:r>
      <w:r w:rsidR="001872C6" w:rsidRPr="00B95524">
        <w:rPr>
          <w:rFonts w:asciiTheme="majorBidi" w:hAnsiTheme="majorBidi" w:cstheme="majorBidi"/>
        </w:rPr>
        <w:t xml:space="preserve"> </w:t>
      </w:r>
      <w:r w:rsidR="00DA6E83">
        <w:rPr>
          <w:rFonts w:asciiTheme="majorBidi" w:hAnsiTheme="majorBidi" w:cstheme="majorBidi"/>
        </w:rPr>
        <w:t>The l</w:t>
      </w:r>
      <w:r w:rsidR="00DA6E83" w:rsidRPr="00B95524">
        <w:rPr>
          <w:rFonts w:asciiTheme="majorBidi" w:hAnsiTheme="majorBidi" w:cstheme="majorBidi"/>
        </w:rPr>
        <w:t>eft</w:t>
      </w:r>
      <w:r w:rsidR="00A32157">
        <w:rPr>
          <w:rFonts w:asciiTheme="majorBidi" w:hAnsiTheme="majorBidi" w:cstheme="majorBidi"/>
        </w:rPr>
        <w:t>-</w:t>
      </w:r>
      <w:r w:rsidR="00D07248" w:rsidRPr="00B95524">
        <w:rPr>
          <w:rFonts w:asciiTheme="majorBidi" w:hAnsiTheme="majorBidi" w:cstheme="majorBidi"/>
        </w:rPr>
        <w:t xml:space="preserve">hand column </w:t>
      </w:r>
      <w:r w:rsidR="005E3E2E" w:rsidRPr="00B95524">
        <w:rPr>
          <w:rFonts w:asciiTheme="majorBidi" w:hAnsiTheme="majorBidi" w:cstheme="majorBidi"/>
        </w:rPr>
        <w:t xml:space="preserve">shows the </w:t>
      </w:r>
      <w:r w:rsidR="00E01E50" w:rsidRPr="00B95524">
        <w:rPr>
          <w:rFonts w:asciiTheme="majorBidi" w:hAnsiTheme="majorBidi" w:cstheme="majorBidi"/>
        </w:rPr>
        <w:t>response</w:t>
      </w:r>
      <w:r w:rsidR="00211373">
        <w:rPr>
          <w:rFonts w:asciiTheme="majorBidi" w:hAnsiTheme="majorBidi" w:cstheme="majorBidi"/>
        </w:rPr>
        <w:t>s</w:t>
      </w:r>
      <w:r w:rsidR="00E01E50" w:rsidRPr="00B95524">
        <w:rPr>
          <w:rFonts w:asciiTheme="majorBidi" w:hAnsiTheme="majorBidi" w:cstheme="majorBidi"/>
        </w:rPr>
        <w:t xml:space="preserve"> of </w:t>
      </w:r>
      <w:r w:rsidR="00DA6E83">
        <w:rPr>
          <w:rFonts w:asciiTheme="majorBidi" w:hAnsiTheme="majorBidi" w:cstheme="majorBidi"/>
        </w:rPr>
        <w:t>the</w:t>
      </w:r>
      <w:r w:rsidR="00B63E64">
        <w:rPr>
          <w:rFonts w:asciiTheme="majorBidi" w:hAnsiTheme="majorBidi" w:cstheme="majorBidi"/>
        </w:rPr>
        <w:t xml:space="preserve"> central framework </w:t>
      </w:r>
      <w:r w:rsidR="00E57AFE">
        <w:rPr>
          <w:rFonts w:asciiTheme="majorBidi" w:hAnsiTheme="majorBidi" w:cstheme="majorBidi"/>
        </w:rPr>
        <w:t xml:space="preserve">in </w:t>
      </w:r>
      <w:proofErr w:type="spellStart"/>
      <w:r w:rsidR="00E57AFE">
        <w:rPr>
          <w:rFonts w:asciiTheme="majorBidi" w:hAnsiTheme="majorBidi" w:cstheme="majorBidi"/>
        </w:rPr>
        <w:t>PyMyoVent</w:t>
      </w:r>
      <w:proofErr w:type="spellEnd"/>
      <w:r w:rsidR="00E57AFE">
        <w:rPr>
          <w:rFonts w:asciiTheme="majorBidi" w:hAnsiTheme="majorBidi" w:cstheme="majorBidi"/>
        </w:rPr>
        <w:t xml:space="preserve"> </w:t>
      </w:r>
      <w:r w:rsidR="004451AC" w:rsidRPr="00B95524">
        <w:rPr>
          <w:rFonts w:asciiTheme="majorBidi" w:hAnsiTheme="majorBidi" w:cstheme="majorBidi"/>
        </w:rPr>
        <w:fldChar w:fldCharType="begin"/>
      </w:r>
      <w:r w:rsidR="00CF3478">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4451AC" w:rsidRPr="00B95524">
        <w:rPr>
          <w:rFonts w:asciiTheme="majorBidi" w:hAnsiTheme="majorBidi" w:cstheme="majorBidi"/>
        </w:rPr>
        <w:fldChar w:fldCharType="separate"/>
      </w:r>
      <w:r w:rsidR="00CF3478">
        <w:rPr>
          <w:rFonts w:asciiTheme="majorBidi" w:hAnsiTheme="majorBidi" w:cstheme="majorBidi"/>
          <w:noProof/>
        </w:rPr>
        <w:t>(Campbell et al., 2020)</w:t>
      </w:r>
      <w:r w:rsidR="004451AC" w:rsidRPr="00B95524">
        <w:rPr>
          <w:rFonts w:asciiTheme="majorBidi" w:hAnsiTheme="majorBidi" w:cstheme="majorBidi"/>
        </w:rPr>
        <w:fldChar w:fldCharType="end"/>
      </w:r>
      <w:r w:rsidR="00211373">
        <w:rPr>
          <w:rFonts w:asciiTheme="majorBidi" w:hAnsiTheme="majorBidi" w:cstheme="majorBidi"/>
        </w:rPr>
        <w:t xml:space="preserve"> shown in Fig</w:t>
      </w:r>
      <w:r w:rsidR="00D83000">
        <w:rPr>
          <w:rFonts w:asciiTheme="majorBidi" w:hAnsiTheme="majorBidi" w:cstheme="majorBidi"/>
        </w:rPr>
        <w:t>ure</w:t>
      </w:r>
      <w:r w:rsidR="00211373">
        <w:rPr>
          <w:rFonts w:asciiTheme="majorBidi" w:hAnsiTheme="majorBidi" w:cstheme="majorBidi"/>
        </w:rPr>
        <w:t xml:space="preserve"> </w:t>
      </w:r>
      <w:r w:rsidR="00211373">
        <w:rPr>
          <w:rFonts w:asciiTheme="majorBidi" w:hAnsiTheme="majorBidi" w:cstheme="majorBidi"/>
        </w:rPr>
        <w:fldChar w:fldCharType="begin"/>
      </w:r>
      <w:r w:rsidR="00211373">
        <w:rPr>
          <w:rFonts w:asciiTheme="majorBidi" w:hAnsiTheme="majorBidi" w:cstheme="majorBidi"/>
        </w:rPr>
        <w:instrText xml:space="preserve"> seq figure fig1 </w:instrText>
      </w:r>
      <w:r w:rsidR="00211373">
        <w:rPr>
          <w:rFonts w:asciiTheme="majorBidi" w:hAnsiTheme="majorBidi" w:cstheme="majorBidi"/>
        </w:rPr>
        <w:fldChar w:fldCharType="separate"/>
      </w:r>
      <w:r w:rsidR="00A15D39">
        <w:rPr>
          <w:rFonts w:asciiTheme="majorBidi" w:hAnsiTheme="majorBidi" w:cstheme="majorBidi"/>
          <w:noProof/>
        </w:rPr>
        <w:t>1</w:t>
      </w:r>
      <w:r w:rsidR="00211373">
        <w:rPr>
          <w:rFonts w:asciiTheme="majorBidi" w:hAnsiTheme="majorBidi" w:cstheme="majorBidi"/>
        </w:rPr>
        <w:fldChar w:fldCharType="end"/>
      </w:r>
      <w:r w:rsidR="004451AC" w:rsidRPr="00B95524">
        <w:rPr>
          <w:rFonts w:asciiTheme="majorBidi" w:hAnsiTheme="majorBidi" w:cstheme="majorBidi"/>
        </w:rPr>
        <w:t xml:space="preserve">. </w:t>
      </w:r>
      <w:r w:rsidR="004308CF" w:rsidRPr="00B95524">
        <w:rPr>
          <w:rFonts w:asciiTheme="majorBidi" w:hAnsiTheme="majorBidi" w:cstheme="majorBidi"/>
        </w:rPr>
        <w:t>T</w:t>
      </w:r>
      <w:r w:rsidR="00DA6E83">
        <w:rPr>
          <w:rFonts w:asciiTheme="majorBidi" w:hAnsiTheme="majorBidi" w:cstheme="majorBidi"/>
        </w:rPr>
        <w:t>he t</w:t>
      </w:r>
      <w:r w:rsidR="004308CF" w:rsidRPr="00B95524">
        <w:rPr>
          <w:rFonts w:asciiTheme="majorBidi" w:hAnsiTheme="majorBidi" w:cstheme="majorBidi"/>
        </w:rPr>
        <w:t xml:space="preserve">hin filament panel shows the </w:t>
      </w:r>
      <w:r w:rsidR="00A30AA4">
        <w:rPr>
          <w:rFonts w:asciiTheme="majorBidi" w:hAnsiTheme="majorBidi" w:cstheme="majorBidi"/>
        </w:rPr>
        <w:t>fraction of</w:t>
      </w:r>
      <w:r w:rsidR="00A1404B" w:rsidRPr="00B95524">
        <w:rPr>
          <w:rFonts w:asciiTheme="majorBidi" w:hAnsiTheme="majorBidi" w:cstheme="majorBidi"/>
        </w:rPr>
        <w:t xml:space="preserve"> </w:t>
      </w:r>
      <w:r w:rsidR="00A30AA4">
        <w:rPr>
          <w:rFonts w:asciiTheme="majorBidi" w:hAnsiTheme="majorBidi" w:cstheme="majorBidi"/>
        </w:rPr>
        <w:t xml:space="preserve">actin </w:t>
      </w:r>
      <w:r w:rsidR="008B5653" w:rsidRPr="00B95524">
        <w:rPr>
          <w:rFonts w:asciiTheme="majorBidi" w:hAnsiTheme="majorBidi" w:cstheme="majorBidi"/>
        </w:rPr>
        <w:t xml:space="preserve">binding sites in </w:t>
      </w:r>
      <w:proofErr w:type="spellStart"/>
      <w:r w:rsidR="008B5653" w:rsidRPr="00B95524">
        <w:rPr>
          <w:rFonts w:asciiTheme="majorBidi" w:hAnsiTheme="majorBidi" w:cstheme="majorBidi"/>
        </w:rPr>
        <w:t>N</w:t>
      </w:r>
      <w:r w:rsidR="00275821" w:rsidRPr="00B95524">
        <w:rPr>
          <w:rFonts w:asciiTheme="majorBidi" w:hAnsiTheme="majorBidi" w:cstheme="majorBidi"/>
          <w:vertAlign w:val="subscript"/>
        </w:rPr>
        <w:t>off</w:t>
      </w:r>
      <w:proofErr w:type="spellEnd"/>
      <w:r w:rsidR="00275821" w:rsidRPr="00B95524">
        <w:rPr>
          <w:rFonts w:asciiTheme="majorBidi" w:hAnsiTheme="majorBidi" w:cstheme="majorBidi"/>
        </w:rPr>
        <w:t xml:space="preserve"> and N</w:t>
      </w:r>
      <w:r w:rsidR="00275821" w:rsidRPr="00B95524">
        <w:rPr>
          <w:rFonts w:asciiTheme="majorBidi" w:hAnsiTheme="majorBidi" w:cstheme="majorBidi"/>
          <w:vertAlign w:val="subscript"/>
        </w:rPr>
        <w:t>on</w:t>
      </w:r>
      <w:r w:rsidR="00275821" w:rsidRPr="00B95524">
        <w:rPr>
          <w:rFonts w:asciiTheme="majorBidi" w:hAnsiTheme="majorBidi" w:cstheme="majorBidi"/>
        </w:rPr>
        <w:t xml:space="preserve"> states. </w:t>
      </w:r>
      <w:r w:rsidR="00DA6E83">
        <w:rPr>
          <w:rFonts w:asciiTheme="majorBidi" w:hAnsiTheme="majorBidi" w:cstheme="majorBidi"/>
        </w:rPr>
        <w:t>The t</w:t>
      </w:r>
      <w:r w:rsidR="00275821" w:rsidRPr="00B95524">
        <w:rPr>
          <w:rFonts w:asciiTheme="majorBidi" w:hAnsiTheme="majorBidi" w:cstheme="majorBidi"/>
        </w:rPr>
        <w:t xml:space="preserve">hick filament panel shows the </w:t>
      </w:r>
      <w:r w:rsidR="00E13A99">
        <w:rPr>
          <w:rFonts w:asciiTheme="majorBidi" w:hAnsiTheme="majorBidi" w:cstheme="majorBidi"/>
        </w:rPr>
        <w:t>fraction</w:t>
      </w:r>
      <w:r w:rsidR="00275821" w:rsidRPr="00B95524">
        <w:rPr>
          <w:rFonts w:asciiTheme="majorBidi" w:hAnsiTheme="majorBidi" w:cstheme="majorBidi"/>
        </w:rPr>
        <w:t xml:space="preserve"> of myosin heads in super-relaxed (M</w:t>
      </w:r>
      <w:r w:rsidR="00275821" w:rsidRPr="00B95524">
        <w:rPr>
          <w:rFonts w:asciiTheme="majorBidi" w:hAnsiTheme="majorBidi" w:cstheme="majorBidi"/>
          <w:vertAlign w:val="subscript"/>
        </w:rPr>
        <w:t>SRX</w:t>
      </w:r>
      <w:r w:rsidR="00275821" w:rsidRPr="00B95524">
        <w:rPr>
          <w:rFonts w:asciiTheme="majorBidi" w:hAnsiTheme="majorBidi" w:cstheme="majorBidi"/>
        </w:rPr>
        <w:t xml:space="preserve">), </w:t>
      </w:r>
      <w:r w:rsidR="00A06631" w:rsidRPr="00B95524">
        <w:rPr>
          <w:rFonts w:asciiTheme="majorBidi" w:hAnsiTheme="majorBidi" w:cstheme="majorBidi"/>
        </w:rPr>
        <w:t>disor</w:t>
      </w:r>
      <w:r w:rsidR="00411886" w:rsidRPr="00B95524">
        <w:rPr>
          <w:rFonts w:asciiTheme="majorBidi" w:hAnsiTheme="majorBidi" w:cstheme="majorBidi"/>
        </w:rPr>
        <w:t>der</w:t>
      </w:r>
      <w:r w:rsidR="00A06631" w:rsidRPr="00B95524">
        <w:rPr>
          <w:rFonts w:asciiTheme="majorBidi" w:hAnsiTheme="majorBidi" w:cstheme="majorBidi"/>
        </w:rPr>
        <w:t>ed</w:t>
      </w:r>
      <w:r w:rsidR="00411886" w:rsidRPr="00B95524">
        <w:rPr>
          <w:rFonts w:asciiTheme="majorBidi" w:hAnsiTheme="majorBidi" w:cstheme="majorBidi"/>
        </w:rPr>
        <w:t xml:space="preserve"> relaxed (M</w:t>
      </w:r>
      <w:r w:rsidR="00411886" w:rsidRPr="00B95524">
        <w:rPr>
          <w:rFonts w:asciiTheme="majorBidi" w:hAnsiTheme="majorBidi" w:cstheme="majorBidi"/>
          <w:vertAlign w:val="subscript"/>
        </w:rPr>
        <w:t>DRX</w:t>
      </w:r>
      <w:r w:rsidR="00411886" w:rsidRPr="00B95524">
        <w:rPr>
          <w:rFonts w:asciiTheme="majorBidi" w:hAnsiTheme="majorBidi" w:cstheme="majorBidi"/>
        </w:rPr>
        <w:t>), and force-generating (M</w:t>
      </w:r>
      <w:r w:rsidR="00411886" w:rsidRPr="00B95524">
        <w:rPr>
          <w:rFonts w:asciiTheme="majorBidi" w:hAnsiTheme="majorBidi" w:cstheme="majorBidi"/>
          <w:vertAlign w:val="subscript"/>
        </w:rPr>
        <w:t>FG</w:t>
      </w:r>
      <w:r w:rsidR="00411886" w:rsidRPr="00B95524">
        <w:rPr>
          <w:rFonts w:asciiTheme="majorBidi" w:hAnsiTheme="majorBidi" w:cstheme="majorBidi"/>
        </w:rPr>
        <w:t xml:space="preserve">) states. </w:t>
      </w:r>
      <w:r w:rsidR="00DA6E83">
        <w:rPr>
          <w:rFonts w:asciiTheme="majorBidi" w:hAnsiTheme="majorBidi" w:cstheme="majorBidi"/>
        </w:rPr>
        <w:t>The m</w:t>
      </w:r>
      <w:r w:rsidR="00A5599A" w:rsidRPr="00B95524">
        <w:rPr>
          <w:rFonts w:asciiTheme="majorBidi" w:hAnsiTheme="majorBidi" w:cstheme="majorBidi"/>
        </w:rPr>
        <w:t xml:space="preserve">iddle column </w:t>
      </w:r>
      <w:r w:rsidR="00DA6E83">
        <w:rPr>
          <w:rFonts w:asciiTheme="majorBidi" w:hAnsiTheme="majorBidi" w:cstheme="majorBidi"/>
        </w:rPr>
        <w:t>shows</w:t>
      </w:r>
      <w:r w:rsidR="00DA6E83" w:rsidRPr="00B95524">
        <w:rPr>
          <w:rFonts w:asciiTheme="majorBidi" w:hAnsiTheme="majorBidi" w:cstheme="majorBidi"/>
        </w:rPr>
        <w:t xml:space="preserve"> </w:t>
      </w:r>
      <w:r w:rsidR="00A5599A" w:rsidRPr="00B95524">
        <w:rPr>
          <w:rFonts w:asciiTheme="majorBidi" w:hAnsiTheme="majorBidi" w:cstheme="majorBidi"/>
        </w:rPr>
        <w:t>the</w:t>
      </w:r>
      <w:r w:rsidR="00390B8B">
        <w:rPr>
          <w:rFonts w:asciiTheme="majorBidi" w:hAnsiTheme="majorBidi" w:cstheme="majorBidi"/>
        </w:rPr>
        <w:t xml:space="preserve"> baroreflex control of </w:t>
      </w:r>
      <w:r w:rsidR="001026E2">
        <w:rPr>
          <w:rFonts w:asciiTheme="majorBidi" w:hAnsiTheme="majorBidi" w:cstheme="majorBidi"/>
        </w:rPr>
        <w:t xml:space="preserve">arterial pressure </w:t>
      </w:r>
      <w:r w:rsidR="00023E9F">
        <w:rPr>
          <w:rFonts w:asciiTheme="majorBidi" w:hAnsiTheme="majorBidi" w:cstheme="majorBidi"/>
        </w:rPr>
        <w:t>at</w:t>
      </w:r>
      <w:r w:rsidR="001026E2">
        <w:rPr>
          <w:rFonts w:asciiTheme="majorBidi" w:hAnsiTheme="majorBidi" w:cstheme="majorBidi"/>
        </w:rPr>
        <w:t xml:space="preserve"> setpoint of 90 mmHg.</w:t>
      </w:r>
      <w:r w:rsidR="00D363F5">
        <w:rPr>
          <w:rFonts w:asciiTheme="majorBidi" w:hAnsiTheme="majorBidi" w:cstheme="majorBidi"/>
        </w:rPr>
        <w:t xml:space="preserve"> </w:t>
      </w:r>
      <w:proofErr w:type="spellStart"/>
      <w:r w:rsidR="00D363F5">
        <w:rPr>
          <w:rFonts w:asciiTheme="majorBidi" w:hAnsiTheme="majorBidi" w:cstheme="majorBidi"/>
        </w:rPr>
        <w:t>k</w:t>
      </w:r>
      <w:r w:rsidR="00D363F5">
        <w:rPr>
          <w:rFonts w:asciiTheme="majorBidi" w:hAnsiTheme="majorBidi" w:cstheme="majorBidi"/>
          <w:vertAlign w:val="subscript"/>
        </w:rPr>
        <w:t>act</w:t>
      </w:r>
      <w:proofErr w:type="spellEnd"/>
      <w:r w:rsidR="00A5599A" w:rsidRPr="00B95524">
        <w:rPr>
          <w:rFonts w:asciiTheme="majorBidi" w:hAnsiTheme="majorBidi" w:cstheme="majorBidi"/>
        </w:rPr>
        <w:t xml:space="preserve"> </w:t>
      </w:r>
      <w:r w:rsidR="00D363F5">
        <w:rPr>
          <w:rFonts w:asciiTheme="majorBidi" w:hAnsiTheme="majorBidi" w:cstheme="majorBidi"/>
        </w:rPr>
        <w:t xml:space="preserve">and </w:t>
      </w:r>
      <w:proofErr w:type="spellStart"/>
      <w:r w:rsidR="00D363F5">
        <w:rPr>
          <w:rFonts w:asciiTheme="majorBidi" w:hAnsiTheme="majorBidi" w:cstheme="majorBidi"/>
        </w:rPr>
        <w:t>k</w:t>
      </w:r>
      <w:r w:rsidR="00D363F5">
        <w:rPr>
          <w:rFonts w:asciiTheme="majorBidi" w:hAnsiTheme="majorBidi" w:cstheme="majorBidi"/>
          <w:vertAlign w:val="subscript"/>
        </w:rPr>
        <w:t>SERCA</w:t>
      </w:r>
      <w:proofErr w:type="spellEnd"/>
      <w:r w:rsidR="00D363F5">
        <w:rPr>
          <w:rFonts w:asciiTheme="majorBidi" w:hAnsiTheme="majorBidi" w:cstheme="majorBidi"/>
        </w:rPr>
        <w:t xml:space="preserve"> handle the </w:t>
      </w:r>
      <w:r w:rsidR="00C1401A">
        <w:rPr>
          <w:rFonts w:asciiTheme="majorBidi" w:hAnsiTheme="majorBidi" w:cstheme="majorBidi"/>
        </w:rPr>
        <w:t>intracellular Ca</w:t>
      </w:r>
      <w:r w:rsidR="00C1401A">
        <w:rPr>
          <w:rFonts w:asciiTheme="majorBidi" w:hAnsiTheme="majorBidi" w:cstheme="majorBidi"/>
          <w:vertAlign w:val="superscript"/>
        </w:rPr>
        <w:t>2+</w:t>
      </w:r>
      <w:r w:rsidR="00C1401A">
        <w:rPr>
          <w:rFonts w:asciiTheme="majorBidi" w:hAnsiTheme="majorBidi" w:cstheme="majorBidi"/>
        </w:rPr>
        <w:t xml:space="preserve"> dynamics, </w:t>
      </w:r>
      <w:r w:rsidR="003F63D2">
        <w:rPr>
          <w:rFonts w:asciiTheme="majorBidi" w:hAnsiTheme="majorBidi" w:cstheme="majorBidi"/>
        </w:rPr>
        <w:t xml:space="preserve">while </w:t>
      </w:r>
      <w:r w:rsidR="00CA3E32">
        <w:rPr>
          <w:rFonts w:asciiTheme="majorBidi" w:hAnsiTheme="majorBidi" w:cstheme="majorBidi"/>
        </w:rPr>
        <w:t>k</w:t>
      </w:r>
      <w:r w:rsidR="00CA3E32">
        <w:rPr>
          <w:rFonts w:asciiTheme="majorBidi" w:hAnsiTheme="majorBidi" w:cstheme="majorBidi"/>
          <w:vertAlign w:val="subscript"/>
        </w:rPr>
        <w:t>1</w:t>
      </w:r>
      <w:r w:rsidR="00CA3E32">
        <w:rPr>
          <w:rFonts w:asciiTheme="majorBidi" w:hAnsiTheme="majorBidi" w:cstheme="majorBidi"/>
        </w:rPr>
        <w:t>, k</w:t>
      </w:r>
      <w:r w:rsidR="00CA3E32">
        <w:rPr>
          <w:rFonts w:asciiTheme="majorBidi" w:hAnsiTheme="majorBidi" w:cstheme="majorBidi"/>
          <w:vertAlign w:val="subscript"/>
        </w:rPr>
        <w:t>3</w:t>
      </w:r>
      <w:r w:rsidR="00CA3E32">
        <w:rPr>
          <w:rFonts w:asciiTheme="majorBidi" w:hAnsiTheme="majorBidi" w:cstheme="majorBidi"/>
        </w:rPr>
        <w:t xml:space="preserve">, and </w:t>
      </w:r>
      <w:proofErr w:type="spellStart"/>
      <w:r w:rsidR="00CA3E32">
        <w:rPr>
          <w:rFonts w:asciiTheme="majorBidi" w:hAnsiTheme="majorBidi" w:cstheme="majorBidi"/>
        </w:rPr>
        <w:t>k</w:t>
      </w:r>
      <w:r w:rsidR="00CA3E32">
        <w:rPr>
          <w:rFonts w:asciiTheme="majorBidi" w:hAnsiTheme="majorBidi" w:cstheme="majorBidi"/>
          <w:vertAlign w:val="subscript"/>
        </w:rPr>
        <w:t>on</w:t>
      </w:r>
      <w:proofErr w:type="spellEnd"/>
      <w:r w:rsidR="00CA3E32">
        <w:rPr>
          <w:rFonts w:asciiTheme="majorBidi" w:hAnsiTheme="majorBidi" w:cstheme="majorBidi"/>
        </w:rPr>
        <w:t xml:space="preserve"> handle the myofilament function</w:t>
      </w:r>
      <w:r w:rsidR="00FC44C3">
        <w:rPr>
          <w:rFonts w:asciiTheme="majorBidi" w:hAnsiTheme="majorBidi" w:cstheme="majorBidi"/>
        </w:rPr>
        <w:t xml:space="preserve">, and </w:t>
      </w:r>
      <w:proofErr w:type="spellStart"/>
      <w:r w:rsidR="00FC44C3">
        <w:rPr>
          <w:rFonts w:asciiTheme="majorBidi" w:hAnsiTheme="majorBidi" w:cstheme="majorBidi"/>
        </w:rPr>
        <w:t>R</w:t>
      </w:r>
      <w:r w:rsidR="00FC44C3">
        <w:rPr>
          <w:rFonts w:asciiTheme="majorBidi" w:hAnsiTheme="majorBidi" w:cstheme="majorBidi"/>
          <w:vertAlign w:val="subscript"/>
        </w:rPr>
        <w:t>arteriolar</w:t>
      </w:r>
      <w:proofErr w:type="spellEnd"/>
      <w:r w:rsidR="00FC44C3">
        <w:rPr>
          <w:rFonts w:asciiTheme="majorBidi" w:hAnsiTheme="majorBidi" w:cstheme="majorBidi"/>
        </w:rPr>
        <w:t xml:space="preserve"> and </w:t>
      </w:r>
      <w:proofErr w:type="spellStart"/>
      <w:r w:rsidR="00FC44C3">
        <w:rPr>
          <w:rFonts w:asciiTheme="majorBidi" w:hAnsiTheme="majorBidi" w:cstheme="majorBidi"/>
        </w:rPr>
        <w:t>C</w:t>
      </w:r>
      <w:r w:rsidR="00FC44C3">
        <w:rPr>
          <w:rFonts w:asciiTheme="majorBidi" w:hAnsiTheme="majorBidi" w:cstheme="majorBidi"/>
          <w:vertAlign w:val="subscript"/>
        </w:rPr>
        <w:t>veins</w:t>
      </w:r>
      <w:proofErr w:type="spellEnd"/>
      <w:r w:rsidR="00FC44C3">
        <w:rPr>
          <w:rFonts w:asciiTheme="majorBidi" w:hAnsiTheme="majorBidi" w:cstheme="majorBidi"/>
        </w:rPr>
        <w:t xml:space="preserve"> handle the vascular tone</w:t>
      </w:r>
      <w:r w:rsidR="0004732A">
        <w:rPr>
          <w:rFonts w:asciiTheme="majorBidi" w:hAnsiTheme="majorBidi" w:cstheme="majorBidi"/>
        </w:rPr>
        <w:t xml:space="preserve">. </w:t>
      </w:r>
      <w:r w:rsidR="00DA6E83">
        <w:rPr>
          <w:rFonts w:asciiTheme="majorBidi" w:hAnsiTheme="majorBidi" w:cstheme="majorBidi"/>
        </w:rPr>
        <w:t xml:space="preserve">The </w:t>
      </w:r>
      <w:r w:rsidR="00A32157">
        <w:rPr>
          <w:rFonts w:asciiTheme="majorBidi" w:hAnsiTheme="majorBidi" w:cstheme="majorBidi"/>
        </w:rPr>
        <w:t>r</w:t>
      </w:r>
      <w:r w:rsidR="00A32157" w:rsidRPr="00B95524">
        <w:rPr>
          <w:rFonts w:asciiTheme="majorBidi" w:hAnsiTheme="majorBidi" w:cstheme="majorBidi"/>
        </w:rPr>
        <w:t>ight-hand</w:t>
      </w:r>
      <w:r w:rsidR="00D352E1" w:rsidRPr="00B95524">
        <w:rPr>
          <w:rFonts w:asciiTheme="majorBidi" w:hAnsiTheme="majorBidi" w:cstheme="majorBidi"/>
        </w:rPr>
        <w:t xml:space="preserve"> column </w:t>
      </w:r>
      <w:r w:rsidR="00BF4487" w:rsidRPr="00B95524">
        <w:rPr>
          <w:rFonts w:asciiTheme="majorBidi" w:hAnsiTheme="majorBidi" w:cstheme="majorBidi"/>
        </w:rPr>
        <w:t>show</w:t>
      </w:r>
      <w:r w:rsidR="000E11A7" w:rsidRPr="00B95524">
        <w:rPr>
          <w:rFonts w:asciiTheme="majorBidi" w:hAnsiTheme="majorBidi" w:cstheme="majorBidi"/>
        </w:rPr>
        <w:t xml:space="preserve">s </w:t>
      </w:r>
      <w:r w:rsidR="004D79B0" w:rsidRPr="00B95524">
        <w:rPr>
          <w:rFonts w:asciiTheme="majorBidi" w:hAnsiTheme="majorBidi" w:cstheme="majorBidi"/>
        </w:rPr>
        <w:t xml:space="preserve">the properties relevant to </w:t>
      </w:r>
      <w:r w:rsidR="00DA6E83">
        <w:rPr>
          <w:rFonts w:asciiTheme="majorBidi" w:hAnsiTheme="majorBidi" w:cstheme="majorBidi"/>
        </w:rPr>
        <w:t xml:space="preserve">the </w:t>
      </w:r>
      <w:r w:rsidR="004D79B0" w:rsidRPr="00B95524">
        <w:rPr>
          <w:rFonts w:asciiTheme="majorBidi" w:hAnsiTheme="majorBidi" w:cstheme="majorBidi"/>
        </w:rPr>
        <w:t>growth module</w:t>
      </w:r>
      <w:r w:rsidR="00651D38" w:rsidRPr="00B95524">
        <w:rPr>
          <w:rFonts w:asciiTheme="majorBidi" w:hAnsiTheme="majorBidi" w:cstheme="majorBidi"/>
        </w:rPr>
        <w:t>.</w:t>
      </w:r>
      <w:r w:rsidR="006A0B86" w:rsidRPr="00B95524">
        <w:rPr>
          <w:rFonts w:asciiTheme="majorBidi" w:hAnsiTheme="majorBidi" w:cstheme="majorBidi"/>
        </w:rPr>
        <w:t xml:space="preserve"> </w:t>
      </w:r>
      <w:proofErr w:type="spellStart"/>
      <w:r w:rsidR="00583E02">
        <w:rPr>
          <w:rFonts w:asciiTheme="majorBidi" w:hAnsiTheme="majorBidi" w:cstheme="majorBidi"/>
        </w:rPr>
        <w:t>S</w:t>
      </w:r>
      <w:r w:rsidR="00583E02">
        <w:rPr>
          <w:rFonts w:asciiTheme="majorBidi" w:hAnsiTheme="majorBidi" w:cstheme="majorBidi"/>
          <w:vertAlign w:val="subscript"/>
        </w:rPr>
        <w:t>con</w:t>
      </w:r>
      <w:proofErr w:type="spellEnd"/>
      <w:r w:rsidR="00017E48">
        <w:rPr>
          <w:rFonts w:asciiTheme="majorBidi" w:hAnsiTheme="majorBidi" w:cstheme="majorBidi"/>
        </w:rPr>
        <w:t>,</w:t>
      </w:r>
      <w:r w:rsidR="00A869BC">
        <w:rPr>
          <w:rFonts w:asciiTheme="majorBidi" w:hAnsiTheme="majorBidi" w:cstheme="majorBidi"/>
        </w:rPr>
        <w:t xml:space="preserve"> </w:t>
      </w:r>
      <w:proofErr w:type="spellStart"/>
      <w:proofErr w:type="gramStart"/>
      <w:r w:rsidR="00A869BC">
        <w:rPr>
          <w:rFonts w:asciiTheme="majorBidi" w:hAnsiTheme="majorBidi" w:cstheme="majorBidi"/>
        </w:rPr>
        <w:t>S</w:t>
      </w:r>
      <w:r w:rsidR="00A869BC">
        <w:rPr>
          <w:rFonts w:asciiTheme="majorBidi" w:hAnsiTheme="majorBidi" w:cstheme="majorBidi"/>
          <w:vertAlign w:val="subscript"/>
        </w:rPr>
        <w:t>con,set</w:t>
      </w:r>
      <w:proofErr w:type="spellEnd"/>
      <w:proofErr w:type="gramEnd"/>
      <w:r w:rsidR="00017E48">
        <w:rPr>
          <w:rFonts w:asciiTheme="majorBidi" w:hAnsiTheme="majorBidi" w:cstheme="majorBidi"/>
        </w:rPr>
        <w:t>,</w:t>
      </w:r>
      <w:r w:rsidR="00A869BC">
        <w:rPr>
          <w:rFonts w:asciiTheme="majorBidi" w:hAnsiTheme="majorBidi" w:cstheme="majorBidi"/>
        </w:rPr>
        <w:t xml:space="preserve"> </w:t>
      </w:r>
      <w:proofErr w:type="spellStart"/>
      <w:r w:rsidR="00017E48">
        <w:rPr>
          <w:rFonts w:asciiTheme="majorBidi" w:hAnsiTheme="majorBidi" w:cstheme="majorBidi"/>
        </w:rPr>
        <w:t>G</w:t>
      </w:r>
      <w:r w:rsidR="00017E48">
        <w:rPr>
          <w:rFonts w:asciiTheme="majorBidi" w:hAnsiTheme="majorBidi" w:cstheme="majorBidi"/>
          <w:vertAlign w:val="subscript"/>
        </w:rPr>
        <w:t>a,con</w:t>
      </w:r>
      <w:proofErr w:type="spellEnd"/>
      <w:r w:rsidR="00017E48">
        <w:rPr>
          <w:rFonts w:asciiTheme="majorBidi" w:hAnsiTheme="majorBidi" w:cstheme="majorBidi"/>
        </w:rPr>
        <w:t xml:space="preserve"> and </w:t>
      </w:r>
      <w:proofErr w:type="spellStart"/>
      <w:r w:rsidR="00017E48">
        <w:rPr>
          <w:rFonts w:asciiTheme="majorBidi" w:hAnsiTheme="majorBidi" w:cstheme="majorBidi"/>
        </w:rPr>
        <w:t>G</w:t>
      </w:r>
      <w:r w:rsidR="00017E48">
        <w:rPr>
          <w:rFonts w:asciiTheme="majorBidi" w:hAnsiTheme="majorBidi" w:cstheme="majorBidi"/>
          <w:vertAlign w:val="subscript"/>
        </w:rPr>
        <w:t>c,con</w:t>
      </w:r>
      <w:proofErr w:type="spellEnd"/>
      <w:r w:rsidR="00017E48">
        <w:rPr>
          <w:rFonts w:asciiTheme="majorBidi" w:hAnsiTheme="majorBidi" w:cstheme="majorBidi"/>
        </w:rPr>
        <w:t xml:space="preserve"> </w:t>
      </w:r>
      <w:r w:rsidR="00A869BC">
        <w:rPr>
          <w:rFonts w:asciiTheme="majorBidi" w:hAnsiTheme="majorBidi" w:cstheme="majorBidi"/>
        </w:rPr>
        <w:t xml:space="preserve">refer to </w:t>
      </w:r>
      <w:r w:rsidR="00133576">
        <w:rPr>
          <w:rFonts w:asciiTheme="majorBidi" w:hAnsiTheme="majorBidi" w:cstheme="majorBidi"/>
        </w:rPr>
        <w:t xml:space="preserve">the </w:t>
      </w:r>
      <w:r w:rsidR="008A7C15">
        <w:rPr>
          <w:rFonts w:asciiTheme="majorBidi" w:hAnsiTheme="majorBidi" w:cstheme="majorBidi"/>
        </w:rPr>
        <w:t>stimulus</w:t>
      </w:r>
      <w:r w:rsidR="00A869BC">
        <w:rPr>
          <w:rFonts w:asciiTheme="majorBidi" w:hAnsiTheme="majorBidi" w:cstheme="majorBidi"/>
        </w:rPr>
        <w:t xml:space="preserve"> signal</w:t>
      </w:r>
      <w:r w:rsidR="00017E48">
        <w:rPr>
          <w:rFonts w:asciiTheme="majorBidi" w:hAnsiTheme="majorBidi" w:cstheme="majorBidi"/>
        </w:rPr>
        <w:t xml:space="preserve">, </w:t>
      </w:r>
      <w:r w:rsidR="00A869BC">
        <w:rPr>
          <w:rFonts w:asciiTheme="majorBidi" w:hAnsiTheme="majorBidi" w:cstheme="majorBidi"/>
        </w:rPr>
        <w:t>setpoint</w:t>
      </w:r>
      <w:r w:rsidR="00017E48">
        <w:rPr>
          <w:rFonts w:asciiTheme="majorBidi" w:hAnsiTheme="majorBidi" w:cstheme="majorBidi"/>
        </w:rPr>
        <w:t>,</w:t>
      </w:r>
      <w:r w:rsidR="00017E48" w:rsidRPr="00017E48">
        <w:rPr>
          <w:rFonts w:asciiTheme="majorBidi" w:hAnsiTheme="majorBidi" w:cstheme="majorBidi"/>
        </w:rPr>
        <w:t xml:space="preserve"> </w:t>
      </w:r>
      <w:r w:rsidR="00017E48">
        <w:rPr>
          <w:rFonts w:asciiTheme="majorBidi" w:hAnsiTheme="majorBidi" w:cstheme="majorBidi"/>
        </w:rPr>
        <w:t xml:space="preserve">normalized growth signal, and control signal </w:t>
      </w:r>
      <w:r w:rsidR="00A869BC">
        <w:rPr>
          <w:rFonts w:asciiTheme="majorBidi" w:hAnsiTheme="majorBidi" w:cstheme="majorBidi"/>
        </w:rPr>
        <w:t xml:space="preserve">for concentric growth, respectively. </w:t>
      </w:r>
      <w:proofErr w:type="spellStart"/>
      <w:r w:rsidR="00017E48">
        <w:rPr>
          <w:rFonts w:asciiTheme="majorBidi" w:hAnsiTheme="majorBidi" w:cstheme="majorBidi"/>
        </w:rPr>
        <w:t>S</w:t>
      </w:r>
      <w:r w:rsidR="00017E48">
        <w:rPr>
          <w:rFonts w:asciiTheme="majorBidi" w:hAnsiTheme="majorBidi" w:cstheme="majorBidi"/>
          <w:vertAlign w:val="subscript"/>
        </w:rPr>
        <w:t>ecc</w:t>
      </w:r>
      <w:proofErr w:type="spellEnd"/>
      <w:r w:rsidR="00017E48">
        <w:rPr>
          <w:rFonts w:asciiTheme="majorBidi" w:hAnsiTheme="majorBidi" w:cstheme="majorBidi"/>
        </w:rPr>
        <w:t xml:space="preserve">, </w:t>
      </w:r>
      <w:proofErr w:type="spellStart"/>
      <w:proofErr w:type="gramStart"/>
      <w:r w:rsidR="00017E48">
        <w:rPr>
          <w:rFonts w:asciiTheme="majorBidi" w:hAnsiTheme="majorBidi" w:cstheme="majorBidi"/>
        </w:rPr>
        <w:t>S</w:t>
      </w:r>
      <w:r w:rsidR="00017E48">
        <w:rPr>
          <w:rFonts w:asciiTheme="majorBidi" w:hAnsiTheme="majorBidi" w:cstheme="majorBidi"/>
          <w:vertAlign w:val="subscript"/>
        </w:rPr>
        <w:t>ecc,set</w:t>
      </w:r>
      <w:proofErr w:type="spellEnd"/>
      <w:proofErr w:type="gramEnd"/>
      <w:r w:rsidR="00017E48">
        <w:rPr>
          <w:rFonts w:asciiTheme="majorBidi" w:hAnsiTheme="majorBidi" w:cstheme="majorBidi"/>
        </w:rPr>
        <w:t xml:space="preserve">, </w:t>
      </w:r>
      <w:proofErr w:type="spellStart"/>
      <w:r w:rsidR="00017E48">
        <w:rPr>
          <w:rFonts w:asciiTheme="majorBidi" w:hAnsiTheme="majorBidi" w:cstheme="majorBidi"/>
        </w:rPr>
        <w:t>G</w:t>
      </w:r>
      <w:r w:rsidR="00017E48">
        <w:rPr>
          <w:rFonts w:asciiTheme="majorBidi" w:hAnsiTheme="majorBidi" w:cstheme="majorBidi"/>
          <w:vertAlign w:val="subscript"/>
        </w:rPr>
        <w:t>a,ecc</w:t>
      </w:r>
      <w:proofErr w:type="spellEnd"/>
      <w:r w:rsidR="00017E48">
        <w:rPr>
          <w:rFonts w:asciiTheme="majorBidi" w:hAnsiTheme="majorBidi" w:cstheme="majorBidi"/>
        </w:rPr>
        <w:t xml:space="preserve"> and </w:t>
      </w:r>
      <w:proofErr w:type="spellStart"/>
      <w:r w:rsidR="00017E48">
        <w:rPr>
          <w:rFonts w:asciiTheme="majorBidi" w:hAnsiTheme="majorBidi" w:cstheme="majorBidi"/>
        </w:rPr>
        <w:t>G</w:t>
      </w:r>
      <w:r w:rsidR="00017E48">
        <w:rPr>
          <w:rFonts w:asciiTheme="majorBidi" w:hAnsiTheme="majorBidi" w:cstheme="majorBidi"/>
          <w:vertAlign w:val="subscript"/>
        </w:rPr>
        <w:t>c,ecc</w:t>
      </w:r>
      <w:proofErr w:type="spellEnd"/>
      <w:r w:rsidR="00017E48">
        <w:rPr>
          <w:rFonts w:asciiTheme="majorBidi" w:hAnsiTheme="majorBidi" w:cstheme="majorBidi"/>
        </w:rPr>
        <w:t xml:space="preserve"> refer to the </w:t>
      </w:r>
      <w:r w:rsidR="008A7C15">
        <w:rPr>
          <w:rFonts w:asciiTheme="majorBidi" w:hAnsiTheme="majorBidi" w:cstheme="majorBidi"/>
        </w:rPr>
        <w:t>stimulus</w:t>
      </w:r>
      <w:r w:rsidR="00017E48">
        <w:rPr>
          <w:rFonts w:asciiTheme="majorBidi" w:hAnsiTheme="majorBidi" w:cstheme="majorBidi"/>
        </w:rPr>
        <w:t xml:space="preserve"> signal, setpoint,</w:t>
      </w:r>
      <w:r w:rsidR="00017E48" w:rsidRPr="00017E48">
        <w:rPr>
          <w:rFonts w:asciiTheme="majorBidi" w:hAnsiTheme="majorBidi" w:cstheme="majorBidi"/>
        </w:rPr>
        <w:t xml:space="preserve"> </w:t>
      </w:r>
      <w:r w:rsidR="00017E48">
        <w:rPr>
          <w:rFonts w:asciiTheme="majorBidi" w:hAnsiTheme="majorBidi" w:cstheme="majorBidi"/>
        </w:rPr>
        <w:t>normalized growth signal, and control signal for eccentric growth, respectively.</w:t>
      </w:r>
      <w:r w:rsidR="00590890">
        <w:rPr>
          <w:rFonts w:asciiTheme="majorBidi" w:hAnsiTheme="majorBidi" w:cstheme="majorBidi"/>
        </w:rPr>
        <w:t xml:space="preserve"> </w:t>
      </w:r>
      <w:r w:rsidR="00E87EC6">
        <w:rPr>
          <w:rFonts w:asciiTheme="majorBidi" w:hAnsiTheme="majorBidi" w:cstheme="majorBidi"/>
        </w:rPr>
        <w:t xml:space="preserve">The initial transition in all panels is due to </w:t>
      </w:r>
      <w:r w:rsidR="00F36A07">
        <w:rPr>
          <w:rFonts w:asciiTheme="majorBidi" w:hAnsiTheme="majorBidi" w:cstheme="majorBidi"/>
        </w:rPr>
        <w:t xml:space="preserve">baroreflex control of arterial pressure towards </w:t>
      </w:r>
      <w:r w:rsidR="0077679B">
        <w:rPr>
          <w:rFonts w:asciiTheme="majorBidi" w:hAnsiTheme="majorBidi" w:cstheme="majorBidi"/>
        </w:rPr>
        <w:t xml:space="preserve">the </w:t>
      </w:r>
      <w:r w:rsidR="00F36A07">
        <w:rPr>
          <w:rFonts w:asciiTheme="majorBidi" w:hAnsiTheme="majorBidi" w:cstheme="majorBidi"/>
        </w:rPr>
        <w:t>setpoint of 90 mmHg (Figure S</w:t>
      </w:r>
      <w:r w:rsidR="000F4B4D">
        <w:rPr>
          <w:rFonts w:asciiTheme="majorBidi" w:hAnsiTheme="majorBidi" w:cstheme="majorBidi"/>
        </w:rPr>
        <w:fldChar w:fldCharType="begin"/>
      </w:r>
      <w:r w:rsidR="000F4B4D">
        <w:rPr>
          <w:rFonts w:asciiTheme="majorBidi" w:hAnsiTheme="majorBidi" w:cstheme="majorBidi"/>
        </w:rPr>
        <w:instrText xml:space="preserve"> seq sfigure fig</w:instrText>
      </w:r>
      <w:r w:rsidR="00E15940">
        <w:rPr>
          <w:rFonts w:asciiTheme="majorBidi" w:hAnsiTheme="majorBidi" w:cstheme="majorBidi"/>
        </w:rPr>
        <w:instrText>s1</w:instrText>
      </w:r>
      <w:r w:rsidR="000F4B4D">
        <w:rPr>
          <w:rFonts w:asciiTheme="majorBidi" w:hAnsiTheme="majorBidi" w:cstheme="majorBidi"/>
        </w:rPr>
        <w:instrText xml:space="preserve"> </w:instrText>
      </w:r>
      <w:r w:rsidR="000F4B4D">
        <w:rPr>
          <w:rFonts w:asciiTheme="majorBidi" w:hAnsiTheme="majorBidi" w:cstheme="majorBidi"/>
        </w:rPr>
        <w:fldChar w:fldCharType="separate"/>
      </w:r>
      <w:r w:rsidR="00A15D39">
        <w:rPr>
          <w:rFonts w:asciiTheme="majorBidi" w:hAnsiTheme="majorBidi" w:cstheme="majorBidi"/>
          <w:noProof/>
        </w:rPr>
        <w:t>1</w:t>
      </w:r>
      <w:r w:rsidR="000F4B4D">
        <w:rPr>
          <w:rFonts w:asciiTheme="majorBidi" w:hAnsiTheme="majorBidi" w:cstheme="majorBidi"/>
        </w:rPr>
        <w:fldChar w:fldCharType="end"/>
      </w:r>
      <w:r w:rsidR="00E15940">
        <w:rPr>
          <w:rFonts w:asciiTheme="majorBidi" w:hAnsiTheme="majorBidi" w:cstheme="majorBidi"/>
        </w:rPr>
        <w:t>).</w:t>
      </w:r>
      <w:r w:rsidR="00E87EC6">
        <w:rPr>
          <w:rFonts w:asciiTheme="majorBidi" w:hAnsiTheme="majorBidi" w:cstheme="majorBidi"/>
        </w:rPr>
        <w:t xml:space="preserve"> </w:t>
      </w:r>
      <w:r w:rsidR="006A0B86" w:rsidRPr="00B95524">
        <w:rPr>
          <w:rFonts w:asciiTheme="majorBidi" w:hAnsiTheme="majorBidi" w:cstheme="majorBidi"/>
        </w:rPr>
        <w:t>The growth module was activated at 50 s (first dashed vertical line</w:t>
      </w:r>
      <w:r w:rsidR="00242D81" w:rsidRPr="00B95524">
        <w:rPr>
          <w:rFonts w:asciiTheme="majorBidi" w:hAnsiTheme="majorBidi" w:cstheme="majorBidi"/>
        </w:rPr>
        <w:t xml:space="preserve"> from left on all panels</w:t>
      </w:r>
      <w:r w:rsidR="006A0B86" w:rsidRPr="00B95524">
        <w:rPr>
          <w:rFonts w:asciiTheme="majorBidi" w:hAnsiTheme="majorBidi" w:cstheme="majorBidi"/>
        </w:rPr>
        <w:t xml:space="preserve">) when the </w:t>
      </w:r>
      <w:r w:rsidR="005231C4" w:rsidRPr="00B95524">
        <w:rPr>
          <w:rFonts w:asciiTheme="majorBidi" w:hAnsiTheme="majorBidi" w:cstheme="majorBidi"/>
        </w:rPr>
        <w:t xml:space="preserve">system was at </w:t>
      </w:r>
      <w:r w:rsidR="00043ABA">
        <w:rPr>
          <w:rFonts w:asciiTheme="majorBidi" w:hAnsiTheme="majorBidi" w:cstheme="majorBidi"/>
        </w:rPr>
        <w:t xml:space="preserve">steady state using default parameters. </w:t>
      </w:r>
      <w:r w:rsidR="00891AC8">
        <w:rPr>
          <w:rFonts w:asciiTheme="majorBidi" w:hAnsiTheme="majorBidi" w:cstheme="majorBidi"/>
        </w:rPr>
        <w:t>The</w:t>
      </w:r>
      <w:r w:rsidR="0077418E">
        <w:rPr>
          <w:rFonts w:asciiTheme="majorBidi" w:hAnsiTheme="majorBidi" w:cstheme="majorBidi"/>
        </w:rPr>
        <w:t xml:space="preserve"> </w:t>
      </w:r>
      <w:r w:rsidR="00067140">
        <w:rPr>
          <w:rFonts w:asciiTheme="majorBidi" w:hAnsiTheme="majorBidi" w:cstheme="majorBidi"/>
        </w:rPr>
        <w:t xml:space="preserve">system was </w:t>
      </w:r>
      <w:r w:rsidR="00A02374">
        <w:rPr>
          <w:rFonts w:asciiTheme="majorBidi" w:hAnsiTheme="majorBidi" w:cstheme="majorBidi"/>
        </w:rPr>
        <w:t>gradually perturbed from 300 s to 400 s (second and third vertical dashed lines)</w:t>
      </w:r>
      <w:r w:rsidR="00FA5CAB">
        <w:rPr>
          <w:rFonts w:asciiTheme="majorBidi" w:hAnsiTheme="majorBidi" w:cstheme="majorBidi"/>
        </w:rPr>
        <w:t xml:space="preserve"> by increasing </w:t>
      </w:r>
      <w:proofErr w:type="spellStart"/>
      <w:r w:rsidR="00FA5CAB">
        <w:rPr>
          <w:rFonts w:asciiTheme="majorBidi" w:hAnsiTheme="majorBidi" w:cstheme="majorBidi"/>
        </w:rPr>
        <w:t>R</w:t>
      </w:r>
      <w:r w:rsidR="00FA5CAB">
        <w:rPr>
          <w:rFonts w:asciiTheme="majorBidi" w:hAnsiTheme="majorBidi" w:cstheme="majorBidi"/>
          <w:vertAlign w:val="subscript"/>
        </w:rPr>
        <w:t>aorta</w:t>
      </w:r>
      <w:proofErr w:type="spellEnd"/>
      <w:r w:rsidR="00FA5CAB">
        <w:rPr>
          <w:rFonts w:asciiTheme="majorBidi" w:hAnsiTheme="majorBidi" w:cstheme="majorBidi"/>
        </w:rPr>
        <w:t xml:space="preserve"> (</w:t>
      </w:r>
      <w:r w:rsidR="001C6C67">
        <w:rPr>
          <w:rFonts w:asciiTheme="majorBidi" w:hAnsiTheme="majorBidi" w:cstheme="majorBidi"/>
        </w:rPr>
        <w:t>top</w:t>
      </w:r>
      <w:r w:rsidR="00FA5CAB">
        <w:rPr>
          <w:rFonts w:asciiTheme="majorBidi" w:hAnsiTheme="majorBidi" w:cstheme="majorBidi"/>
        </w:rPr>
        <w:t xml:space="preserve"> panel in the righ</w:t>
      </w:r>
      <w:r w:rsidR="001C6C67">
        <w:rPr>
          <w:rFonts w:asciiTheme="majorBidi" w:hAnsiTheme="majorBidi" w:cstheme="majorBidi"/>
        </w:rPr>
        <w:t>t-hand column)</w:t>
      </w:r>
      <w:r w:rsidR="00210BCE">
        <w:rPr>
          <w:rFonts w:asciiTheme="majorBidi" w:hAnsiTheme="majorBidi" w:cstheme="majorBidi"/>
        </w:rPr>
        <w:t xml:space="preserve"> </w:t>
      </w:r>
      <w:r w:rsidR="008938BC">
        <w:rPr>
          <w:rFonts w:asciiTheme="majorBidi" w:hAnsiTheme="majorBidi" w:cstheme="majorBidi"/>
        </w:rPr>
        <w:t>by 500%.</w:t>
      </w:r>
    </w:p>
    <w:p w14:paraId="14AFC685" w14:textId="7DAC77F6" w:rsidR="00590890" w:rsidRDefault="00590890">
      <w:pPr>
        <w:rPr>
          <w:rFonts w:asciiTheme="majorBidi" w:hAnsiTheme="majorBidi" w:cstheme="majorBidi"/>
        </w:rPr>
      </w:pPr>
    </w:p>
    <w:p w14:paraId="70AA641D" w14:textId="31EA9035" w:rsidR="00590890" w:rsidRDefault="00590890" w:rsidP="00590890">
      <w:pPr>
        <w:rPr>
          <w:rFonts w:asciiTheme="majorBidi" w:hAnsiTheme="majorBidi" w:cstheme="majorBidi"/>
        </w:rPr>
      </w:pPr>
      <w:r>
        <w:rPr>
          <w:rFonts w:asciiTheme="majorBidi" w:hAnsiTheme="majorBidi" w:cstheme="majorBidi"/>
        </w:rPr>
        <w:br w:type="page"/>
      </w:r>
    </w:p>
    <w:p w14:paraId="0EDF2519" w14:textId="05793A21" w:rsidR="00C849C9" w:rsidRDefault="00C849C9">
      <w:pPr>
        <w:rPr>
          <w:rFonts w:asciiTheme="majorBidi" w:hAnsiTheme="majorBidi" w:cstheme="majorBidi"/>
        </w:rPr>
      </w:pPr>
    </w:p>
    <w:p w14:paraId="2273DA02" w14:textId="28DF36F9" w:rsidR="00C849C9" w:rsidRPr="00B95524" w:rsidRDefault="00C849C9" w:rsidP="00C849C9">
      <w:pPr>
        <w:pStyle w:val="Heading2"/>
        <w:spacing w:line="240" w:lineRule="auto"/>
        <w:rPr>
          <w:rFonts w:asciiTheme="majorBidi" w:hAnsiTheme="majorBidi" w:cstheme="majorBidi"/>
        </w:rPr>
      </w:pPr>
      <w:r>
        <w:rPr>
          <w:rFonts w:asciiTheme="majorBidi" w:hAnsiTheme="majorBidi" w:cstheme="majorBidi"/>
        </w:rPr>
        <w:t>Concentric and e</w:t>
      </w:r>
      <w:r w:rsidRPr="00B95524">
        <w:rPr>
          <w:rFonts w:asciiTheme="majorBidi" w:hAnsiTheme="majorBidi" w:cstheme="majorBidi"/>
        </w:rPr>
        <w:t>ccentric growth</w:t>
      </w:r>
      <w:r w:rsidRPr="00B95524" w:rsidDel="00E400F1">
        <w:rPr>
          <w:rFonts w:asciiTheme="majorBidi" w:hAnsiTheme="majorBidi" w:cstheme="majorBidi"/>
        </w:rPr>
        <w:t xml:space="preserve"> </w:t>
      </w:r>
      <w:r>
        <w:rPr>
          <w:rFonts w:asciiTheme="majorBidi" w:hAnsiTheme="majorBidi" w:cstheme="majorBidi"/>
        </w:rPr>
        <w:t xml:space="preserve">in response </w:t>
      </w:r>
      <w:r w:rsidRPr="00B95524">
        <w:rPr>
          <w:rFonts w:asciiTheme="majorBidi" w:hAnsiTheme="majorBidi" w:cstheme="majorBidi"/>
        </w:rPr>
        <w:t xml:space="preserve">to aortic </w:t>
      </w:r>
      <w:r w:rsidR="004457C8">
        <w:rPr>
          <w:rFonts w:asciiTheme="majorBidi" w:hAnsiTheme="majorBidi" w:cstheme="majorBidi"/>
        </w:rPr>
        <w:t>insufficiency</w:t>
      </w:r>
      <w:r w:rsidR="004457C8" w:rsidRPr="00B95524">
        <w:rPr>
          <w:rFonts w:asciiTheme="majorBidi" w:hAnsiTheme="majorBidi" w:cstheme="majorBidi"/>
        </w:rPr>
        <w:t xml:space="preserve"> </w:t>
      </w:r>
    </w:p>
    <w:p w14:paraId="0B0D64AF" w14:textId="0AB1507B" w:rsidR="00A855EE" w:rsidRDefault="00C849C9" w:rsidP="00097FAC">
      <w:pPr>
        <w:spacing w:line="240" w:lineRule="auto"/>
        <w:jc w:val="both"/>
        <w:rPr>
          <w:rFonts w:asciiTheme="majorBidi" w:hAnsiTheme="majorBidi" w:cstheme="majorBidi"/>
        </w:rPr>
      </w:pPr>
      <w:r w:rsidRPr="00B95524">
        <w:rPr>
          <w:rFonts w:asciiTheme="majorBidi" w:hAnsiTheme="majorBidi" w:cstheme="majorBidi"/>
        </w:rPr>
        <w:t>Fig</w:t>
      </w:r>
      <w:r w:rsidR="00D83000">
        <w:rPr>
          <w:rFonts w:asciiTheme="majorBidi" w:hAnsiTheme="majorBidi" w:cstheme="majorBidi"/>
        </w:rPr>
        <w:t>ure</w:t>
      </w:r>
      <w:r w:rsidRPr="00B95524">
        <w:rPr>
          <w:rFonts w:asciiTheme="majorBidi" w:hAnsiTheme="majorBidi" w:cstheme="majorBidi"/>
        </w:rPr>
        <w:t xml:space="preserve"> </w:t>
      </w:r>
      <w:r w:rsidR="000313AE">
        <w:rPr>
          <w:rFonts w:asciiTheme="majorBidi" w:hAnsiTheme="majorBidi" w:cstheme="majorBidi"/>
        </w:rPr>
        <w:fldChar w:fldCharType="begin"/>
      </w:r>
      <w:r w:rsidR="000313AE">
        <w:rPr>
          <w:rFonts w:asciiTheme="majorBidi" w:hAnsiTheme="majorBidi" w:cstheme="majorBidi"/>
        </w:rPr>
        <w:instrText xml:space="preserve"> seq figure fig3 </w:instrText>
      </w:r>
      <w:r w:rsidR="000313AE">
        <w:rPr>
          <w:rFonts w:asciiTheme="majorBidi" w:hAnsiTheme="majorBidi" w:cstheme="majorBidi"/>
        </w:rPr>
        <w:fldChar w:fldCharType="separate"/>
      </w:r>
      <w:r w:rsidR="00A15D39">
        <w:rPr>
          <w:rFonts w:asciiTheme="majorBidi" w:hAnsiTheme="majorBidi" w:cstheme="majorBidi"/>
          <w:noProof/>
        </w:rPr>
        <w:t>3</w:t>
      </w:r>
      <w:r w:rsidR="000313AE">
        <w:rPr>
          <w:rFonts w:asciiTheme="majorBidi" w:hAnsiTheme="majorBidi" w:cstheme="majorBidi"/>
        </w:rPr>
        <w:fldChar w:fldCharType="end"/>
      </w:r>
      <w:r w:rsidRPr="00B95524">
        <w:rPr>
          <w:rFonts w:asciiTheme="majorBidi" w:hAnsiTheme="majorBidi" w:cstheme="majorBidi"/>
        </w:rPr>
        <w:t xml:space="preserve"> shows a</w:t>
      </w:r>
      <w:r>
        <w:rPr>
          <w:rFonts w:asciiTheme="majorBidi" w:hAnsiTheme="majorBidi" w:cstheme="majorBidi"/>
        </w:rPr>
        <w:t>n example</w:t>
      </w:r>
      <w:r w:rsidR="00B73397">
        <w:rPr>
          <w:rFonts w:asciiTheme="majorBidi" w:hAnsiTheme="majorBidi" w:cstheme="majorBidi"/>
        </w:rPr>
        <w:t xml:space="preserve"> </w:t>
      </w:r>
      <w:r>
        <w:rPr>
          <w:rFonts w:asciiTheme="majorBidi" w:hAnsiTheme="majorBidi" w:cstheme="majorBidi"/>
        </w:rPr>
        <w:t xml:space="preserve">of </w:t>
      </w:r>
      <w:r w:rsidR="005448FF">
        <w:rPr>
          <w:rFonts w:asciiTheme="majorBidi" w:hAnsiTheme="majorBidi" w:cstheme="majorBidi"/>
        </w:rPr>
        <w:t xml:space="preserve">the results for the </w:t>
      </w:r>
      <w:r>
        <w:rPr>
          <w:rFonts w:asciiTheme="majorBidi" w:hAnsiTheme="majorBidi" w:cstheme="majorBidi"/>
        </w:rPr>
        <w:t xml:space="preserve">aortic </w:t>
      </w:r>
      <w:r w:rsidR="004457C8">
        <w:rPr>
          <w:rFonts w:asciiTheme="majorBidi" w:hAnsiTheme="majorBidi" w:cstheme="majorBidi"/>
        </w:rPr>
        <w:t>insufficiency</w:t>
      </w:r>
      <w:r w:rsidR="004457C8" w:rsidRPr="00B95524">
        <w:rPr>
          <w:rFonts w:asciiTheme="majorBidi" w:hAnsiTheme="majorBidi" w:cstheme="majorBidi"/>
        </w:rPr>
        <w:t xml:space="preserve"> </w:t>
      </w:r>
      <w:r>
        <w:rPr>
          <w:rFonts w:asciiTheme="majorBidi" w:hAnsiTheme="majorBidi" w:cstheme="majorBidi"/>
        </w:rPr>
        <w:t>condition.</w:t>
      </w:r>
      <w:r w:rsidR="00097FAC">
        <w:rPr>
          <w:rFonts w:asciiTheme="majorBidi" w:hAnsiTheme="majorBidi" w:cstheme="majorBidi"/>
        </w:rPr>
        <w:t xml:space="preserve"> </w:t>
      </w:r>
      <w:r w:rsidR="002753BC">
        <w:rPr>
          <w:rFonts w:asciiTheme="majorBidi" w:hAnsiTheme="majorBidi" w:cstheme="majorBidi"/>
        </w:rPr>
        <w:t xml:space="preserve">The simulation was </w:t>
      </w:r>
      <w:r w:rsidR="0075090F">
        <w:rPr>
          <w:rFonts w:asciiTheme="majorBidi" w:hAnsiTheme="majorBidi" w:cstheme="majorBidi"/>
        </w:rPr>
        <w:t xml:space="preserve">performed </w:t>
      </w:r>
      <w:r w:rsidR="00656276">
        <w:rPr>
          <w:rFonts w:asciiTheme="majorBidi" w:hAnsiTheme="majorBidi" w:cstheme="majorBidi"/>
        </w:rPr>
        <w:t xml:space="preserve">similar to the one shown in Figure </w:t>
      </w:r>
      <w:r w:rsidR="00656276">
        <w:rPr>
          <w:rFonts w:asciiTheme="majorBidi" w:hAnsiTheme="majorBidi" w:cstheme="majorBidi"/>
        </w:rPr>
        <w:fldChar w:fldCharType="begin"/>
      </w:r>
      <w:r w:rsidR="00656276">
        <w:rPr>
          <w:rFonts w:asciiTheme="majorBidi" w:hAnsiTheme="majorBidi" w:cstheme="majorBidi"/>
        </w:rPr>
        <w:instrText xml:space="preserve"> seq figure fig2 </w:instrText>
      </w:r>
      <w:r w:rsidR="00656276">
        <w:rPr>
          <w:rFonts w:asciiTheme="majorBidi" w:hAnsiTheme="majorBidi" w:cstheme="majorBidi"/>
        </w:rPr>
        <w:fldChar w:fldCharType="separate"/>
      </w:r>
      <w:r w:rsidR="00A15D39">
        <w:rPr>
          <w:rFonts w:asciiTheme="majorBidi" w:hAnsiTheme="majorBidi" w:cstheme="majorBidi"/>
          <w:noProof/>
        </w:rPr>
        <w:t>2</w:t>
      </w:r>
      <w:r w:rsidR="00656276">
        <w:rPr>
          <w:rFonts w:asciiTheme="majorBidi" w:hAnsiTheme="majorBidi" w:cstheme="majorBidi"/>
        </w:rPr>
        <w:fldChar w:fldCharType="end"/>
      </w:r>
      <w:r w:rsidR="00656276">
        <w:rPr>
          <w:rFonts w:asciiTheme="majorBidi" w:hAnsiTheme="majorBidi" w:cstheme="majorBidi"/>
        </w:rPr>
        <w:t xml:space="preserve">, </w:t>
      </w:r>
      <w:r w:rsidR="00A855EE">
        <w:rPr>
          <w:rFonts w:asciiTheme="majorBidi" w:hAnsiTheme="majorBidi" w:cstheme="majorBidi"/>
        </w:rPr>
        <w:t xml:space="preserve">but instead of changing </w:t>
      </w:r>
      <w:proofErr w:type="spellStart"/>
      <w:r w:rsidR="00A855EE">
        <w:rPr>
          <w:rFonts w:asciiTheme="majorBidi" w:hAnsiTheme="majorBidi" w:cstheme="majorBidi"/>
        </w:rPr>
        <w:t>R</w:t>
      </w:r>
      <w:r w:rsidR="00A855EE">
        <w:rPr>
          <w:rFonts w:asciiTheme="majorBidi" w:hAnsiTheme="majorBidi" w:cstheme="majorBidi"/>
          <w:vertAlign w:val="subscript"/>
        </w:rPr>
        <w:t>aorta</w:t>
      </w:r>
      <w:proofErr w:type="spellEnd"/>
      <w:r w:rsidR="00A855EE">
        <w:rPr>
          <w:rFonts w:asciiTheme="majorBidi" w:hAnsiTheme="majorBidi" w:cstheme="majorBidi"/>
        </w:rPr>
        <w:t>,</w:t>
      </w:r>
      <w:r w:rsidR="00656276">
        <w:rPr>
          <w:rFonts w:asciiTheme="majorBidi" w:hAnsiTheme="majorBidi" w:cstheme="majorBidi"/>
        </w:rPr>
        <w:t xml:space="preserve"> </w:t>
      </w:r>
      <w:commentRangeStart w:id="83"/>
      <w:proofErr w:type="spellStart"/>
      <w:r w:rsidR="00406492" w:rsidRPr="00B95524">
        <w:rPr>
          <w:rFonts w:asciiTheme="majorBidi" w:hAnsiTheme="majorBidi" w:cstheme="majorBidi"/>
        </w:rPr>
        <w:t>G</w:t>
      </w:r>
      <w:r w:rsidR="00406492" w:rsidRPr="00B95524">
        <w:rPr>
          <w:rFonts w:asciiTheme="majorBidi" w:hAnsiTheme="majorBidi" w:cstheme="majorBidi"/>
          <w:vertAlign w:val="subscript"/>
        </w:rPr>
        <w:t>aorta</w:t>
      </w:r>
      <w:proofErr w:type="spellEnd"/>
      <w:r w:rsidR="00406492" w:rsidRPr="00B95524">
        <w:rPr>
          <w:rFonts w:asciiTheme="majorBidi" w:hAnsiTheme="majorBidi" w:cstheme="majorBidi"/>
        </w:rPr>
        <w:t xml:space="preserve"> </w:t>
      </w:r>
      <w:commentRangeEnd w:id="83"/>
      <w:r w:rsidR="00406492">
        <w:rPr>
          <w:rStyle w:val="CommentReference"/>
        </w:rPr>
        <w:commentReference w:id="83"/>
      </w:r>
      <w:r w:rsidR="002B4416">
        <w:rPr>
          <w:rFonts w:asciiTheme="majorBidi" w:hAnsiTheme="majorBidi" w:cstheme="majorBidi"/>
        </w:rPr>
        <w:t xml:space="preserve">in equation </w:t>
      </w:r>
      <w:r w:rsidR="002B4416">
        <w:rPr>
          <w:rFonts w:asciiTheme="majorBidi" w:hAnsiTheme="majorBidi" w:cstheme="majorBidi"/>
        </w:rPr>
        <w:fldChar w:fldCharType="begin"/>
      </w:r>
      <w:r w:rsidR="002B4416">
        <w:rPr>
          <w:rFonts w:asciiTheme="majorBidi" w:hAnsiTheme="majorBidi" w:cstheme="majorBidi"/>
        </w:rPr>
        <w:instrText xml:space="preserve"> GOTOBUTTON ZEqnNum316125  \* MERGEFORMAT </w:instrText>
      </w:r>
      <w:r w:rsidR="002B4416">
        <w:rPr>
          <w:rFonts w:asciiTheme="majorBidi" w:hAnsiTheme="majorBidi" w:cstheme="majorBidi"/>
        </w:rPr>
        <w:fldChar w:fldCharType="begin"/>
      </w:r>
      <w:r w:rsidR="002B4416">
        <w:rPr>
          <w:rFonts w:asciiTheme="majorBidi" w:hAnsiTheme="majorBidi" w:cstheme="majorBidi"/>
        </w:rPr>
        <w:instrText xml:space="preserve"> REF ZEqnNum316125 \* Charformat \! \* MERGEFORMAT </w:instrText>
      </w:r>
      <w:r w:rsidR="002B4416">
        <w:rPr>
          <w:rFonts w:asciiTheme="majorBidi" w:hAnsiTheme="majorBidi" w:cstheme="majorBidi"/>
        </w:rPr>
        <w:fldChar w:fldCharType="separate"/>
      </w:r>
      <w:r w:rsidR="00A15D39" w:rsidRPr="00C152C1">
        <w:rPr>
          <w:rFonts w:asciiTheme="majorBidi" w:hAnsiTheme="majorBidi" w:cstheme="majorBidi"/>
        </w:rPr>
        <w:instrText>(7)</w:instrText>
      </w:r>
      <w:r w:rsidR="002B4416">
        <w:rPr>
          <w:rFonts w:asciiTheme="majorBidi" w:hAnsiTheme="majorBidi" w:cstheme="majorBidi"/>
        </w:rPr>
        <w:fldChar w:fldCharType="end"/>
      </w:r>
      <w:r w:rsidR="002B4416">
        <w:rPr>
          <w:rFonts w:asciiTheme="majorBidi" w:hAnsiTheme="majorBidi" w:cstheme="majorBidi"/>
        </w:rPr>
        <w:fldChar w:fldCharType="end"/>
      </w:r>
      <w:r w:rsidR="0022626B">
        <w:rPr>
          <w:rFonts w:asciiTheme="majorBidi" w:hAnsiTheme="majorBidi" w:cstheme="majorBidi"/>
        </w:rPr>
        <w:t xml:space="preserve"> was </w:t>
      </w:r>
      <w:r w:rsidR="00A855EE">
        <w:rPr>
          <w:rFonts w:asciiTheme="majorBidi" w:hAnsiTheme="majorBidi" w:cstheme="majorBidi"/>
        </w:rPr>
        <w:t>increased from 0 to 1e-3 ([mmHg s]</w:t>
      </w:r>
      <w:r w:rsidR="00A855EE">
        <w:rPr>
          <w:rFonts w:asciiTheme="majorBidi" w:hAnsiTheme="majorBidi" w:cstheme="majorBidi"/>
          <w:vertAlign w:val="superscript"/>
        </w:rPr>
        <w:t>-1</w:t>
      </w:r>
      <w:r w:rsidR="00A855EE">
        <w:rPr>
          <w:rFonts w:asciiTheme="majorBidi" w:hAnsiTheme="majorBidi" w:cstheme="majorBidi"/>
        </w:rPr>
        <w:t xml:space="preserve"> </w:t>
      </w:r>
      <w:r w:rsidR="00A855EE" w:rsidRPr="00B60D8A">
        <w:rPr>
          <w:rFonts w:asciiTheme="majorBidi" w:hAnsiTheme="majorBidi" w:cstheme="majorBidi"/>
        </w:rPr>
        <w:t>L</w:t>
      </w:r>
      <w:r w:rsidR="00A855EE">
        <w:rPr>
          <w:rFonts w:asciiTheme="majorBidi" w:hAnsiTheme="majorBidi" w:cstheme="majorBidi"/>
        </w:rPr>
        <w:t xml:space="preserve">) to </w:t>
      </w:r>
      <w:r w:rsidR="00964F2B">
        <w:rPr>
          <w:rFonts w:asciiTheme="majorBidi" w:hAnsiTheme="majorBidi" w:cstheme="majorBidi"/>
        </w:rPr>
        <w:t>develop</w:t>
      </w:r>
      <w:r w:rsidR="00A855EE">
        <w:rPr>
          <w:rFonts w:asciiTheme="majorBidi" w:hAnsiTheme="majorBidi" w:cstheme="majorBidi"/>
        </w:rPr>
        <w:t xml:space="preserve"> a</w:t>
      </w:r>
      <w:r w:rsidR="004B3C3A">
        <w:rPr>
          <w:rFonts w:asciiTheme="majorBidi" w:hAnsiTheme="majorBidi" w:cstheme="majorBidi"/>
        </w:rPr>
        <w:t xml:space="preserve">n insufficient aortic valve with </w:t>
      </w:r>
      <w:r w:rsidR="001765F4">
        <w:rPr>
          <w:rFonts w:asciiTheme="majorBidi" w:hAnsiTheme="majorBidi" w:cstheme="majorBidi"/>
        </w:rPr>
        <w:t>a</w:t>
      </w:r>
      <w:r w:rsidR="00A855EE">
        <w:rPr>
          <w:rFonts w:asciiTheme="majorBidi" w:hAnsiTheme="majorBidi" w:cstheme="majorBidi"/>
        </w:rPr>
        <w:t xml:space="preserve"> regurgitant volume of ~40 (ml beat</w:t>
      </w:r>
      <w:r w:rsidR="00A855EE">
        <w:rPr>
          <w:rFonts w:asciiTheme="majorBidi" w:hAnsiTheme="majorBidi" w:cstheme="majorBidi"/>
          <w:vertAlign w:val="superscript"/>
        </w:rPr>
        <w:t>-1</w:t>
      </w:r>
      <w:r w:rsidR="00A855EE">
        <w:rPr>
          <w:rFonts w:asciiTheme="majorBidi" w:hAnsiTheme="majorBidi" w:cstheme="majorBidi"/>
        </w:rPr>
        <w:t>) (Table</w:t>
      </w:r>
      <w:r w:rsidR="00AD35CE">
        <w:rPr>
          <w:rFonts w:asciiTheme="majorBidi" w:hAnsiTheme="majorBidi" w:cstheme="majorBidi"/>
        </w:rPr>
        <w:t xml:space="preserve"> </w:t>
      </w:r>
      <w:r w:rsidR="00AD35CE">
        <w:rPr>
          <w:rFonts w:asciiTheme="majorBidi" w:hAnsiTheme="majorBidi" w:cstheme="majorBidi"/>
        </w:rPr>
        <w:fldChar w:fldCharType="begin"/>
      </w:r>
      <w:r w:rsidR="00AD35CE">
        <w:rPr>
          <w:rFonts w:asciiTheme="majorBidi" w:hAnsiTheme="majorBidi" w:cstheme="majorBidi"/>
        </w:rPr>
        <w:instrText xml:space="preserve"> seq table table3 </w:instrText>
      </w:r>
      <w:r w:rsidR="00AD35CE">
        <w:rPr>
          <w:rFonts w:asciiTheme="majorBidi" w:hAnsiTheme="majorBidi" w:cstheme="majorBidi"/>
        </w:rPr>
        <w:fldChar w:fldCharType="separate"/>
      </w:r>
      <w:r w:rsidR="00A15D39">
        <w:rPr>
          <w:rFonts w:asciiTheme="majorBidi" w:hAnsiTheme="majorBidi" w:cstheme="majorBidi"/>
          <w:noProof/>
        </w:rPr>
        <w:t>3</w:t>
      </w:r>
      <w:r w:rsidR="00AD35CE">
        <w:rPr>
          <w:rFonts w:asciiTheme="majorBidi" w:hAnsiTheme="majorBidi" w:cstheme="majorBidi"/>
        </w:rPr>
        <w:fldChar w:fldCharType="end"/>
      </w:r>
      <w:r w:rsidR="00A855EE">
        <w:rPr>
          <w:rFonts w:asciiTheme="majorBidi" w:hAnsiTheme="majorBidi" w:cstheme="majorBidi"/>
        </w:rPr>
        <w:t>).</w:t>
      </w:r>
      <w:r w:rsidR="000406EA">
        <w:rPr>
          <w:rFonts w:asciiTheme="majorBidi" w:hAnsiTheme="majorBidi" w:cstheme="majorBidi"/>
        </w:rPr>
        <w:t xml:space="preserve"> </w:t>
      </w:r>
    </w:p>
    <w:p w14:paraId="6E992B75" w14:textId="56605E7A" w:rsidR="00D64B47" w:rsidRDefault="0026037A" w:rsidP="00EE361E">
      <w:pPr>
        <w:spacing w:line="240" w:lineRule="auto"/>
        <w:ind w:firstLine="720"/>
        <w:jc w:val="both"/>
        <w:rPr>
          <w:rFonts w:asciiTheme="majorBidi" w:hAnsiTheme="majorBidi" w:cstheme="majorBidi"/>
        </w:rPr>
      </w:pPr>
      <w:r w:rsidRPr="0026037A">
        <w:rPr>
          <w:rFonts w:asciiTheme="majorBidi" w:hAnsiTheme="majorBidi" w:cstheme="majorBidi"/>
        </w:rPr>
        <w:t xml:space="preserve">In response to </w:t>
      </w:r>
      <w:r w:rsidR="0098525F">
        <w:rPr>
          <w:rFonts w:asciiTheme="majorBidi" w:hAnsiTheme="majorBidi" w:cstheme="majorBidi"/>
        </w:rPr>
        <w:t xml:space="preserve">the induced insufficiency in the </w:t>
      </w:r>
      <w:r w:rsidRPr="0026037A">
        <w:rPr>
          <w:rFonts w:asciiTheme="majorBidi" w:hAnsiTheme="majorBidi" w:cstheme="majorBidi"/>
        </w:rPr>
        <w:t xml:space="preserve">aortic valve, the initial rise in </w:t>
      </w:r>
      <w:r w:rsidR="008A7C15">
        <w:rPr>
          <w:rFonts w:asciiTheme="majorBidi" w:hAnsiTheme="majorBidi" w:cstheme="majorBidi"/>
        </w:rPr>
        <w:t>stimuli</w:t>
      </w:r>
      <w:r w:rsidRPr="0026037A">
        <w:rPr>
          <w:rFonts w:asciiTheme="majorBidi" w:hAnsiTheme="majorBidi" w:cstheme="majorBidi"/>
        </w:rPr>
        <w:t xml:space="preserve"> signals (</w:t>
      </w:r>
      <w:proofErr w:type="spellStart"/>
      <w:r w:rsidRPr="0026037A">
        <w:rPr>
          <w:rFonts w:asciiTheme="majorBidi" w:hAnsiTheme="majorBidi" w:cstheme="majorBidi"/>
        </w:rPr>
        <w:t>S</w:t>
      </w:r>
      <w:r w:rsidRPr="00C152C1">
        <w:rPr>
          <w:rFonts w:asciiTheme="majorBidi" w:hAnsiTheme="majorBidi" w:cstheme="majorBidi"/>
          <w:vertAlign w:val="subscript"/>
        </w:rPr>
        <w:t>con</w:t>
      </w:r>
      <w:proofErr w:type="spellEnd"/>
      <w:r w:rsidRPr="0026037A">
        <w:rPr>
          <w:rFonts w:asciiTheme="majorBidi" w:hAnsiTheme="majorBidi" w:cstheme="majorBidi"/>
        </w:rPr>
        <w:t xml:space="preserve"> and </w:t>
      </w:r>
      <w:proofErr w:type="spellStart"/>
      <w:r w:rsidRPr="0026037A">
        <w:rPr>
          <w:rFonts w:asciiTheme="majorBidi" w:hAnsiTheme="majorBidi" w:cstheme="majorBidi"/>
        </w:rPr>
        <w:t>S</w:t>
      </w:r>
      <w:r w:rsidRPr="00C152C1">
        <w:rPr>
          <w:rFonts w:asciiTheme="majorBidi" w:hAnsiTheme="majorBidi" w:cstheme="majorBidi"/>
          <w:vertAlign w:val="subscript"/>
        </w:rPr>
        <w:t>ecc</w:t>
      </w:r>
      <w:proofErr w:type="spellEnd"/>
      <w:r w:rsidRPr="0026037A">
        <w:rPr>
          <w:rFonts w:asciiTheme="majorBidi" w:hAnsiTheme="majorBidi" w:cstheme="majorBidi"/>
        </w:rPr>
        <w:t xml:space="preserve">) at </w:t>
      </w:r>
      <w:r w:rsidR="005448FF">
        <w:rPr>
          <w:rFonts w:asciiTheme="majorBidi" w:hAnsiTheme="majorBidi" w:cstheme="majorBidi"/>
        </w:rPr>
        <w:t xml:space="preserve">the </w:t>
      </w:r>
      <w:r w:rsidRPr="0026037A">
        <w:rPr>
          <w:rFonts w:asciiTheme="majorBidi" w:hAnsiTheme="majorBidi" w:cstheme="majorBidi"/>
        </w:rPr>
        <w:t>cell-level drove the normalized growth signals (</w:t>
      </w:r>
      <w:proofErr w:type="spellStart"/>
      <w:r w:rsidRPr="0026037A">
        <w:rPr>
          <w:rFonts w:asciiTheme="majorBidi" w:hAnsiTheme="majorBidi" w:cstheme="majorBidi"/>
        </w:rPr>
        <w:t>G</w:t>
      </w:r>
      <w:r w:rsidRPr="00C152C1">
        <w:rPr>
          <w:rFonts w:asciiTheme="majorBidi" w:hAnsiTheme="majorBidi" w:cstheme="majorBidi"/>
          <w:vertAlign w:val="subscript"/>
        </w:rPr>
        <w:t>a,con</w:t>
      </w:r>
      <w:proofErr w:type="spellEnd"/>
      <w:r w:rsidRPr="00C152C1">
        <w:rPr>
          <w:rFonts w:asciiTheme="majorBidi" w:hAnsiTheme="majorBidi" w:cstheme="majorBidi"/>
          <w:vertAlign w:val="subscript"/>
        </w:rPr>
        <w:t xml:space="preserve"> </w:t>
      </w:r>
      <w:r w:rsidRPr="0026037A">
        <w:rPr>
          <w:rFonts w:asciiTheme="majorBidi" w:hAnsiTheme="majorBidi" w:cstheme="majorBidi"/>
        </w:rPr>
        <w:t xml:space="preserve">and </w:t>
      </w:r>
      <w:proofErr w:type="spellStart"/>
      <w:r w:rsidRPr="0026037A">
        <w:rPr>
          <w:rFonts w:asciiTheme="majorBidi" w:hAnsiTheme="majorBidi" w:cstheme="majorBidi"/>
        </w:rPr>
        <w:t>G</w:t>
      </w:r>
      <w:r w:rsidRPr="00C152C1">
        <w:rPr>
          <w:rFonts w:asciiTheme="majorBidi" w:hAnsiTheme="majorBidi" w:cstheme="majorBidi"/>
          <w:vertAlign w:val="subscript"/>
        </w:rPr>
        <w:t>a,ecc</w:t>
      </w:r>
      <w:proofErr w:type="spellEnd"/>
      <w:r w:rsidRPr="0026037A">
        <w:rPr>
          <w:rFonts w:asciiTheme="majorBidi" w:hAnsiTheme="majorBidi" w:cstheme="majorBidi"/>
        </w:rPr>
        <w:t xml:space="preserve">) </w:t>
      </w:r>
      <w:r w:rsidR="005448FF">
        <w:rPr>
          <w:rFonts w:asciiTheme="majorBidi" w:hAnsiTheme="majorBidi" w:cstheme="majorBidi"/>
        </w:rPr>
        <w:t xml:space="preserve">to increase, </w:t>
      </w:r>
      <w:r w:rsidRPr="0026037A">
        <w:rPr>
          <w:rFonts w:asciiTheme="majorBidi" w:hAnsiTheme="majorBidi" w:cstheme="majorBidi"/>
        </w:rPr>
        <w:t>and hence elevated the control signals (</w:t>
      </w:r>
      <w:proofErr w:type="spellStart"/>
      <w:r w:rsidRPr="0026037A">
        <w:rPr>
          <w:rFonts w:asciiTheme="majorBidi" w:hAnsiTheme="majorBidi" w:cstheme="majorBidi"/>
        </w:rPr>
        <w:t>G</w:t>
      </w:r>
      <w:r w:rsidRPr="00C152C1">
        <w:rPr>
          <w:rFonts w:asciiTheme="majorBidi" w:hAnsiTheme="majorBidi" w:cstheme="majorBidi"/>
          <w:vertAlign w:val="subscript"/>
        </w:rPr>
        <w:t>c,con</w:t>
      </w:r>
      <w:proofErr w:type="spellEnd"/>
      <w:r w:rsidRPr="00C152C1">
        <w:rPr>
          <w:rFonts w:asciiTheme="majorBidi" w:hAnsiTheme="majorBidi" w:cstheme="majorBidi"/>
          <w:vertAlign w:val="subscript"/>
        </w:rPr>
        <w:t xml:space="preserve"> </w:t>
      </w:r>
      <w:r w:rsidRPr="0026037A">
        <w:rPr>
          <w:rFonts w:asciiTheme="majorBidi" w:hAnsiTheme="majorBidi" w:cstheme="majorBidi"/>
        </w:rPr>
        <w:t xml:space="preserve">and </w:t>
      </w:r>
      <w:proofErr w:type="spellStart"/>
      <w:r w:rsidRPr="0026037A">
        <w:rPr>
          <w:rFonts w:asciiTheme="majorBidi" w:hAnsiTheme="majorBidi" w:cstheme="majorBidi"/>
        </w:rPr>
        <w:t>G</w:t>
      </w:r>
      <w:r w:rsidRPr="00C152C1">
        <w:rPr>
          <w:rFonts w:asciiTheme="majorBidi" w:hAnsiTheme="majorBidi" w:cstheme="majorBidi"/>
          <w:vertAlign w:val="subscript"/>
        </w:rPr>
        <w:t>c,ecc</w:t>
      </w:r>
      <w:proofErr w:type="spellEnd"/>
      <w:r w:rsidRPr="0026037A">
        <w:rPr>
          <w:rFonts w:asciiTheme="majorBidi" w:hAnsiTheme="majorBidi" w:cstheme="majorBidi"/>
        </w:rPr>
        <w:t xml:space="preserve">). </w:t>
      </w:r>
      <w:r w:rsidR="00F54BA3">
        <w:rPr>
          <w:rFonts w:asciiTheme="majorBidi" w:hAnsiTheme="majorBidi" w:cstheme="majorBidi"/>
        </w:rPr>
        <w:t>The</w:t>
      </w:r>
      <w:r w:rsidRPr="0026037A">
        <w:rPr>
          <w:rFonts w:asciiTheme="majorBidi" w:hAnsiTheme="majorBidi" w:cstheme="majorBidi"/>
        </w:rPr>
        <w:t xml:space="preserve"> control signals were then recovered by increasing the ventricular wall volume and number of serial half-sarcomeres by ~45% and ~12%, respectively</w:t>
      </w:r>
      <w:commentRangeStart w:id="84"/>
      <w:commentRangeStart w:id="85"/>
      <w:r w:rsidR="007E41F6" w:rsidRPr="00B95524">
        <w:rPr>
          <w:rFonts w:asciiTheme="majorBidi" w:hAnsiTheme="majorBidi" w:cstheme="majorBidi"/>
        </w:rPr>
        <w:t xml:space="preserve">. </w:t>
      </w:r>
      <w:commentRangeEnd w:id="84"/>
      <w:r w:rsidR="007E41F6">
        <w:rPr>
          <w:rStyle w:val="CommentReference"/>
        </w:rPr>
        <w:commentReference w:id="84"/>
      </w:r>
      <w:commentRangeEnd w:id="85"/>
      <w:r w:rsidR="00400F11">
        <w:rPr>
          <w:rStyle w:val="CommentReference"/>
        </w:rPr>
        <w:commentReference w:id="85"/>
      </w:r>
      <w:r w:rsidR="000E431B">
        <w:rPr>
          <w:rFonts w:asciiTheme="majorBidi" w:hAnsiTheme="majorBidi" w:cstheme="majorBidi"/>
        </w:rPr>
        <w:t xml:space="preserve">At </w:t>
      </w:r>
      <w:r w:rsidR="00F54BA3">
        <w:rPr>
          <w:rFonts w:asciiTheme="majorBidi" w:hAnsiTheme="majorBidi" w:cstheme="majorBidi"/>
        </w:rPr>
        <w:t xml:space="preserve">the </w:t>
      </w:r>
      <w:r w:rsidR="000E431B">
        <w:rPr>
          <w:rFonts w:asciiTheme="majorBidi" w:hAnsiTheme="majorBidi" w:cstheme="majorBidi"/>
        </w:rPr>
        <w:t xml:space="preserve">organ-level, these changes </w:t>
      </w:r>
      <w:r w:rsidR="00F54AB2">
        <w:rPr>
          <w:rFonts w:asciiTheme="majorBidi" w:hAnsiTheme="majorBidi" w:cstheme="majorBidi"/>
        </w:rPr>
        <w:t>resulted in the</w:t>
      </w:r>
      <w:r w:rsidR="000E431B">
        <w:rPr>
          <w:rFonts w:asciiTheme="majorBidi" w:hAnsiTheme="majorBidi" w:cstheme="majorBidi"/>
        </w:rPr>
        <w:t xml:space="preserve"> </w:t>
      </w:r>
      <w:r w:rsidR="00CB130E">
        <w:rPr>
          <w:rFonts w:asciiTheme="majorBidi" w:hAnsiTheme="majorBidi" w:cstheme="majorBidi"/>
        </w:rPr>
        <w:t xml:space="preserve">dilation of </w:t>
      </w:r>
      <w:r w:rsidR="00F54BA3">
        <w:rPr>
          <w:rFonts w:asciiTheme="majorBidi" w:hAnsiTheme="majorBidi" w:cstheme="majorBidi"/>
        </w:rPr>
        <w:t xml:space="preserve">the </w:t>
      </w:r>
      <w:r w:rsidR="00CB130E">
        <w:rPr>
          <w:rFonts w:asciiTheme="majorBidi" w:hAnsiTheme="majorBidi" w:cstheme="majorBidi"/>
        </w:rPr>
        <w:t xml:space="preserve">LV cavity </w:t>
      </w:r>
      <w:r w:rsidR="00C46B15">
        <w:rPr>
          <w:rFonts w:asciiTheme="majorBidi" w:hAnsiTheme="majorBidi" w:cstheme="majorBidi"/>
        </w:rPr>
        <w:t xml:space="preserve">(~38% at end-diastole and </w:t>
      </w:r>
      <w:r w:rsidR="00A06BE9" w:rsidRPr="00B95524">
        <w:rPr>
          <w:rFonts w:asciiTheme="majorBidi" w:hAnsiTheme="majorBidi" w:cstheme="majorBidi"/>
        </w:rPr>
        <w:t>~3</w:t>
      </w:r>
      <w:r w:rsidR="00C46B15">
        <w:rPr>
          <w:rFonts w:asciiTheme="majorBidi" w:hAnsiTheme="majorBidi" w:cstheme="majorBidi"/>
        </w:rPr>
        <w:t>7</w:t>
      </w:r>
      <w:r w:rsidR="00A06BE9" w:rsidRPr="00B95524">
        <w:rPr>
          <w:rFonts w:asciiTheme="majorBidi" w:hAnsiTheme="majorBidi" w:cstheme="majorBidi"/>
        </w:rPr>
        <w:t xml:space="preserve">% </w:t>
      </w:r>
      <w:r w:rsidR="00A06BE9">
        <w:rPr>
          <w:rFonts w:asciiTheme="majorBidi" w:hAnsiTheme="majorBidi" w:cstheme="majorBidi"/>
        </w:rPr>
        <w:t xml:space="preserve">and </w:t>
      </w:r>
      <w:r w:rsidR="00A06BE9" w:rsidRPr="00B95524">
        <w:rPr>
          <w:rFonts w:asciiTheme="majorBidi" w:hAnsiTheme="majorBidi" w:cstheme="majorBidi"/>
        </w:rPr>
        <w:t>at end-systole</w:t>
      </w:r>
      <w:r w:rsidR="00C46B15">
        <w:rPr>
          <w:rFonts w:asciiTheme="majorBidi" w:hAnsiTheme="majorBidi" w:cstheme="majorBidi"/>
        </w:rPr>
        <w:t xml:space="preserve">) and </w:t>
      </w:r>
      <w:r w:rsidR="002631B2">
        <w:rPr>
          <w:rFonts w:asciiTheme="majorBidi" w:hAnsiTheme="majorBidi" w:cstheme="majorBidi"/>
        </w:rPr>
        <w:t xml:space="preserve">wall </w:t>
      </w:r>
      <w:r w:rsidR="005374B2">
        <w:rPr>
          <w:rFonts w:asciiTheme="majorBidi" w:hAnsiTheme="majorBidi" w:cstheme="majorBidi"/>
        </w:rPr>
        <w:t xml:space="preserve">hypertrophy </w:t>
      </w:r>
      <w:r w:rsidR="002631B2">
        <w:rPr>
          <w:rFonts w:asciiTheme="majorBidi" w:hAnsiTheme="majorBidi" w:cstheme="majorBidi"/>
        </w:rPr>
        <w:t>(~</w:t>
      </w:r>
      <w:r w:rsidR="0005468E">
        <w:rPr>
          <w:rFonts w:asciiTheme="majorBidi" w:hAnsiTheme="majorBidi" w:cstheme="majorBidi"/>
        </w:rPr>
        <w:t>16% at both end-systole and end-diastole).</w:t>
      </w:r>
      <w:r w:rsidR="00EE361E">
        <w:rPr>
          <w:rFonts w:asciiTheme="majorBidi" w:hAnsiTheme="majorBidi" w:cstheme="majorBidi"/>
        </w:rPr>
        <w:t xml:space="preserve"> </w:t>
      </w:r>
      <w:r w:rsidR="006E3A0B" w:rsidRPr="00B95524">
        <w:rPr>
          <w:rFonts w:asciiTheme="majorBidi" w:hAnsiTheme="majorBidi" w:cstheme="majorBidi"/>
        </w:rPr>
        <w:t xml:space="preserve">Although </w:t>
      </w:r>
      <w:r w:rsidR="006E3A0B">
        <w:rPr>
          <w:rFonts w:asciiTheme="majorBidi" w:hAnsiTheme="majorBidi" w:cstheme="majorBidi"/>
        </w:rPr>
        <w:t xml:space="preserve">the </w:t>
      </w:r>
      <w:r w:rsidR="006E3A0B" w:rsidRPr="00B95524">
        <w:rPr>
          <w:rFonts w:asciiTheme="majorBidi" w:hAnsiTheme="majorBidi" w:cstheme="majorBidi"/>
        </w:rPr>
        <w:t xml:space="preserve">baroreflex module </w:t>
      </w:r>
      <w:r w:rsidR="006E3A0B">
        <w:rPr>
          <w:rFonts w:asciiTheme="majorBidi" w:hAnsiTheme="majorBidi" w:cstheme="majorBidi"/>
        </w:rPr>
        <w:t>maintained the</w:t>
      </w:r>
      <w:r w:rsidR="006E3A0B" w:rsidRPr="00B95524">
        <w:rPr>
          <w:rFonts w:asciiTheme="majorBidi" w:hAnsiTheme="majorBidi" w:cstheme="majorBidi"/>
        </w:rPr>
        <w:t xml:space="preserve"> arterial pressure setpoint at 90 mm Hg, arterial pressure became more pulsatile and changed from ~116/61 mmHg to ~128/46 mmHg.</w:t>
      </w:r>
      <w:r w:rsidR="0019174E">
        <w:rPr>
          <w:rFonts w:asciiTheme="majorBidi" w:hAnsiTheme="majorBidi" w:cstheme="majorBidi"/>
        </w:rPr>
        <w:t xml:space="preserve"> </w:t>
      </w:r>
    </w:p>
    <w:p w14:paraId="77D01624" w14:textId="0D26A3EC" w:rsidR="006E3A0B" w:rsidRDefault="006E3A0B" w:rsidP="00097FAC">
      <w:pPr>
        <w:spacing w:line="240" w:lineRule="auto"/>
        <w:jc w:val="both"/>
        <w:rPr>
          <w:rFonts w:asciiTheme="majorBidi" w:hAnsiTheme="majorBidi" w:cstheme="majorBidi"/>
        </w:rPr>
      </w:pPr>
    </w:p>
    <w:p w14:paraId="49521473" w14:textId="77777777" w:rsidR="00154892" w:rsidRDefault="00154892" w:rsidP="00097FAC">
      <w:pPr>
        <w:spacing w:line="240" w:lineRule="auto"/>
        <w:jc w:val="both"/>
        <w:rPr>
          <w:rFonts w:asciiTheme="majorBidi" w:hAnsiTheme="majorBidi" w:cstheme="majorBidi"/>
        </w:rPr>
      </w:pPr>
    </w:p>
    <w:p w14:paraId="58AB31C5" w14:textId="77777777" w:rsidR="00C849C9" w:rsidRPr="00B95524" w:rsidRDefault="00C849C9" w:rsidP="00C849C9">
      <w:pPr>
        <w:spacing w:after="200" w:line="240" w:lineRule="auto"/>
        <w:rPr>
          <w:rFonts w:asciiTheme="majorBidi" w:hAnsiTheme="majorBidi" w:cstheme="majorBidi"/>
        </w:rPr>
      </w:pPr>
      <w:r w:rsidRPr="00B95524">
        <w:rPr>
          <w:rFonts w:asciiTheme="majorBidi" w:hAnsiTheme="majorBidi" w:cstheme="majorBidi"/>
        </w:rPr>
        <w:br w:type="page"/>
      </w:r>
    </w:p>
    <w:p w14:paraId="3AA137DF" w14:textId="18FCBE81" w:rsidR="00C849C9" w:rsidRPr="00B95524" w:rsidRDefault="007B1072" w:rsidP="00C849C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61969598" wp14:editId="2C78FC06">
            <wp:extent cx="6208395" cy="4575175"/>
            <wp:effectExtent l="0" t="0" r="1905" b="0"/>
            <wp:docPr id="263" name="Picture 263"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Diagram, engineering drawing, schematic&#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72D8FD8" w14:textId="39314C8E" w:rsidR="0015324D" w:rsidRDefault="00C849C9" w:rsidP="0015324D">
      <w:pPr>
        <w:spacing w:line="240" w:lineRule="auto"/>
        <w:jc w:val="center"/>
        <w:rPr>
          <w:rFonts w:asciiTheme="majorBidi" w:hAnsiTheme="majorBidi" w:cstheme="majorBidi"/>
          <w:vertAlign w:val="subscript"/>
        </w:rPr>
      </w:pPr>
      <w:r w:rsidRPr="00B95524">
        <w:rPr>
          <w:rFonts w:asciiTheme="majorBidi" w:hAnsiTheme="majorBidi" w:cstheme="majorBidi"/>
          <w:b/>
          <w:bCs/>
        </w:rPr>
        <w:t>Figure</w:t>
      </w:r>
      <w:r w:rsidR="00CD1498">
        <w:rPr>
          <w:rFonts w:asciiTheme="majorBidi" w:hAnsiTheme="majorBidi" w:cstheme="majorBidi"/>
          <w:b/>
          <w:bCs/>
        </w:rPr>
        <w:t xml:space="preserve"> </w:t>
      </w:r>
      <w:bookmarkStart w:id="86" w:name="fig3"/>
      <w:r w:rsidR="00CB7319">
        <w:rPr>
          <w:rFonts w:asciiTheme="majorBidi" w:hAnsiTheme="majorBidi" w:cstheme="majorBidi"/>
          <w:b/>
          <w:bCs/>
        </w:rPr>
        <w:fldChar w:fldCharType="begin"/>
      </w:r>
      <w:r w:rsidR="00CB7319">
        <w:rPr>
          <w:rFonts w:asciiTheme="majorBidi" w:hAnsiTheme="majorBidi" w:cstheme="majorBidi"/>
          <w:b/>
          <w:bCs/>
        </w:rPr>
        <w:instrText xml:space="preserve"> seq figure </w:instrText>
      </w:r>
      <w:r w:rsidR="00CB7319">
        <w:rPr>
          <w:rFonts w:asciiTheme="majorBidi" w:hAnsiTheme="majorBidi" w:cstheme="majorBidi"/>
          <w:b/>
          <w:bCs/>
        </w:rPr>
        <w:fldChar w:fldCharType="separate"/>
      </w:r>
      <w:r w:rsidR="00A15D39">
        <w:rPr>
          <w:rFonts w:asciiTheme="majorBidi" w:hAnsiTheme="majorBidi" w:cstheme="majorBidi"/>
          <w:b/>
          <w:bCs/>
          <w:noProof/>
        </w:rPr>
        <w:t>3</w:t>
      </w:r>
      <w:r w:rsidR="00CB7319">
        <w:rPr>
          <w:rFonts w:asciiTheme="majorBidi" w:hAnsiTheme="majorBidi" w:cstheme="majorBidi"/>
          <w:b/>
          <w:bCs/>
        </w:rPr>
        <w:fldChar w:fldCharType="end"/>
      </w:r>
      <w:bookmarkEnd w:id="86"/>
      <w:r w:rsidRPr="00B95524">
        <w:rPr>
          <w:rFonts w:asciiTheme="majorBidi" w:hAnsiTheme="majorBidi" w:cstheme="majorBidi"/>
          <w:b/>
          <w:bCs/>
        </w:rPr>
        <w:t xml:space="preserve">. Predicted </w:t>
      </w:r>
      <w:r>
        <w:rPr>
          <w:rFonts w:asciiTheme="majorBidi" w:hAnsiTheme="majorBidi" w:cstheme="majorBidi"/>
          <w:b/>
          <w:bCs/>
        </w:rPr>
        <w:t>c</w:t>
      </w:r>
      <w:r w:rsidRPr="00DC2D67">
        <w:rPr>
          <w:rFonts w:asciiTheme="majorBidi" w:hAnsiTheme="majorBidi" w:cstheme="majorBidi"/>
          <w:b/>
          <w:bCs/>
        </w:rPr>
        <w:t xml:space="preserve">oncentric and eccentric growth in response to </w:t>
      </w:r>
      <w:r w:rsidRPr="00B95524">
        <w:rPr>
          <w:rFonts w:asciiTheme="majorBidi" w:hAnsiTheme="majorBidi" w:cstheme="majorBidi"/>
          <w:b/>
          <w:bCs/>
        </w:rPr>
        <w:t xml:space="preserve">aortic </w:t>
      </w:r>
      <w:r w:rsidR="004457C8">
        <w:rPr>
          <w:rFonts w:asciiTheme="majorBidi" w:hAnsiTheme="majorBidi" w:cstheme="majorBidi"/>
          <w:b/>
          <w:bCs/>
        </w:rPr>
        <w:t>ins</w:t>
      </w:r>
      <w:r w:rsidR="00B55CF1">
        <w:rPr>
          <w:rFonts w:asciiTheme="majorBidi" w:hAnsiTheme="majorBidi" w:cstheme="majorBidi"/>
          <w:b/>
          <w:bCs/>
        </w:rPr>
        <w:t>ufficiency</w:t>
      </w:r>
      <w:r w:rsidRPr="00B95524">
        <w:rPr>
          <w:rFonts w:asciiTheme="majorBidi" w:hAnsiTheme="majorBidi" w:cstheme="majorBidi"/>
          <w:b/>
          <w:bCs/>
        </w:rPr>
        <w:t>.</w:t>
      </w:r>
      <w:r w:rsidRPr="00B95524">
        <w:rPr>
          <w:rFonts w:asciiTheme="majorBidi" w:hAnsiTheme="majorBidi" w:cstheme="majorBidi"/>
        </w:rPr>
        <w:t xml:space="preserve"> </w:t>
      </w:r>
      <w:r w:rsidR="0015324D">
        <w:rPr>
          <w:rFonts w:asciiTheme="majorBidi" w:hAnsiTheme="majorBidi" w:cstheme="majorBidi"/>
        </w:rPr>
        <w:t>The</w:t>
      </w:r>
      <w:r w:rsidR="0015324D" w:rsidRPr="00B95524">
        <w:rPr>
          <w:rFonts w:asciiTheme="majorBidi" w:hAnsiTheme="majorBidi" w:cstheme="majorBidi"/>
        </w:rPr>
        <w:t xml:space="preserve"> panels </w:t>
      </w:r>
      <w:r w:rsidR="0015324D">
        <w:rPr>
          <w:rFonts w:asciiTheme="majorBidi" w:hAnsiTheme="majorBidi" w:cstheme="majorBidi"/>
        </w:rPr>
        <w:t>are arranged similarly to those</w:t>
      </w:r>
      <w:r w:rsidR="0015324D" w:rsidRPr="00B95524">
        <w:rPr>
          <w:rFonts w:asciiTheme="majorBidi" w:hAnsiTheme="majorBidi" w:cstheme="majorBidi"/>
        </w:rPr>
        <w:t xml:space="preserve"> in Fig</w:t>
      </w:r>
      <w:r w:rsidR="0015324D">
        <w:rPr>
          <w:rFonts w:asciiTheme="majorBidi" w:hAnsiTheme="majorBidi" w:cstheme="majorBidi"/>
        </w:rPr>
        <w:t>ure</w:t>
      </w:r>
      <w:r w:rsidR="0015324D" w:rsidRPr="00B95524">
        <w:rPr>
          <w:rFonts w:asciiTheme="majorBidi" w:hAnsiTheme="majorBidi" w:cstheme="majorBidi"/>
        </w:rPr>
        <w:t xml:space="preserve"> </w:t>
      </w:r>
      <w:r w:rsidR="0015324D" w:rsidRPr="00B95524">
        <w:rPr>
          <w:rFonts w:asciiTheme="majorBidi" w:hAnsiTheme="majorBidi" w:cstheme="majorBidi"/>
        </w:rPr>
        <w:fldChar w:fldCharType="begin"/>
      </w:r>
      <w:r w:rsidR="0015324D" w:rsidRPr="00B95524">
        <w:rPr>
          <w:rFonts w:asciiTheme="majorBidi" w:hAnsiTheme="majorBidi" w:cstheme="majorBidi"/>
        </w:rPr>
        <w:instrText xml:space="preserve"> seq figure fig2 </w:instrText>
      </w:r>
      <w:r w:rsidR="0015324D" w:rsidRPr="00B95524">
        <w:rPr>
          <w:rFonts w:asciiTheme="majorBidi" w:hAnsiTheme="majorBidi" w:cstheme="majorBidi"/>
        </w:rPr>
        <w:fldChar w:fldCharType="separate"/>
      </w:r>
      <w:r w:rsidR="00A15D39">
        <w:rPr>
          <w:rFonts w:asciiTheme="majorBidi" w:hAnsiTheme="majorBidi" w:cstheme="majorBidi"/>
          <w:noProof/>
        </w:rPr>
        <w:t>2</w:t>
      </w:r>
      <w:r w:rsidR="0015324D" w:rsidRPr="00B95524">
        <w:rPr>
          <w:rFonts w:asciiTheme="majorBidi" w:hAnsiTheme="majorBidi" w:cstheme="majorBidi"/>
          <w:noProof/>
        </w:rPr>
        <w:fldChar w:fldCharType="end"/>
      </w:r>
      <w:r w:rsidR="0015324D">
        <w:rPr>
          <w:rFonts w:asciiTheme="majorBidi" w:hAnsiTheme="majorBidi" w:cstheme="majorBidi"/>
          <w:noProof/>
        </w:rPr>
        <w:t>,</w:t>
      </w:r>
      <w:r w:rsidR="0015324D" w:rsidRPr="00B95524">
        <w:rPr>
          <w:rFonts w:asciiTheme="majorBidi" w:hAnsiTheme="majorBidi" w:cstheme="majorBidi"/>
        </w:rPr>
        <w:t xml:space="preserve"> except that </w:t>
      </w:r>
      <w:r w:rsidR="006724CB">
        <w:rPr>
          <w:rFonts w:asciiTheme="majorBidi" w:hAnsiTheme="majorBidi" w:cstheme="majorBidi"/>
        </w:rPr>
        <w:t>aortic</w:t>
      </w:r>
      <w:r w:rsidR="0015324D" w:rsidRPr="00B95524">
        <w:rPr>
          <w:rFonts w:asciiTheme="majorBidi" w:hAnsiTheme="majorBidi" w:cstheme="majorBidi"/>
        </w:rPr>
        <w:t xml:space="preserve"> regurgitant volume is shown in place of aortic resistance in</w:t>
      </w:r>
      <w:r w:rsidR="0015324D">
        <w:rPr>
          <w:rFonts w:asciiTheme="majorBidi" w:hAnsiTheme="majorBidi" w:cstheme="majorBidi"/>
        </w:rPr>
        <w:t xml:space="preserve"> the</w:t>
      </w:r>
      <w:r w:rsidR="0015324D" w:rsidRPr="00B95524">
        <w:rPr>
          <w:rFonts w:asciiTheme="majorBidi" w:hAnsiTheme="majorBidi" w:cstheme="majorBidi"/>
        </w:rPr>
        <w:t xml:space="preserve"> right</w:t>
      </w:r>
      <w:r w:rsidR="0015324D">
        <w:rPr>
          <w:rFonts w:asciiTheme="majorBidi" w:hAnsiTheme="majorBidi" w:cstheme="majorBidi"/>
        </w:rPr>
        <w:t>-</w:t>
      </w:r>
      <w:r w:rsidR="0015324D" w:rsidRPr="00B95524">
        <w:rPr>
          <w:rFonts w:asciiTheme="majorBidi" w:hAnsiTheme="majorBidi" w:cstheme="majorBidi"/>
        </w:rPr>
        <w:t xml:space="preserve">hand column. </w:t>
      </w:r>
      <w:r w:rsidR="0015324D">
        <w:rPr>
          <w:rFonts w:asciiTheme="majorBidi" w:hAnsiTheme="majorBidi" w:cstheme="majorBidi"/>
        </w:rPr>
        <w:t xml:space="preserve">The simulation shown in this figure was perturbed gradually (second and third vertical dashed lines) </w:t>
      </w:r>
      <w:r w:rsidR="00172FD8">
        <w:rPr>
          <w:rFonts w:asciiTheme="majorBidi" w:hAnsiTheme="majorBidi" w:cstheme="majorBidi"/>
        </w:rPr>
        <w:t xml:space="preserve">by </w:t>
      </w:r>
      <w:r w:rsidR="0015324D">
        <w:rPr>
          <w:rFonts w:asciiTheme="majorBidi" w:hAnsiTheme="majorBidi" w:cstheme="majorBidi"/>
        </w:rPr>
        <w:t xml:space="preserve">increasing </w:t>
      </w:r>
      <w:proofErr w:type="spellStart"/>
      <w:r w:rsidR="0015324D" w:rsidRPr="00B95524">
        <w:rPr>
          <w:rFonts w:asciiTheme="majorBidi" w:hAnsiTheme="majorBidi" w:cstheme="majorBidi"/>
        </w:rPr>
        <w:t>G</w:t>
      </w:r>
      <w:r w:rsidR="00BA497E">
        <w:rPr>
          <w:rFonts w:asciiTheme="majorBidi" w:hAnsiTheme="majorBidi" w:cstheme="majorBidi"/>
          <w:vertAlign w:val="subscript"/>
        </w:rPr>
        <w:t>aorta</w:t>
      </w:r>
      <w:proofErr w:type="spellEnd"/>
      <w:r w:rsidR="0015324D" w:rsidRPr="00B95524">
        <w:rPr>
          <w:rFonts w:asciiTheme="majorBidi" w:hAnsiTheme="majorBidi" w:cstheme="majorBidi"/>
          <w:vertAlign w:val="subscript"/>
        </w:rPr>
        <w:t xml:space="preserve"> </w:t>
      </w:r>
      <w:r w:rsidR="0015324D" w:rsidRPr="00B95524">
        <w:rPr>
          <w:rFonts w:asciiTheme="majorBidi" w:hAnsiTheme="majorBidi" w:cstheme="majorBidi"/>
        </w:rPr>
        <w:t xml:space="preserve">in equation </w:t>
      </w:r>
      <w:r w:rsidR="006E2547">
        <w:rPr>
          <w:rFonts w:asciiTheme="majorBidi" w:hAnsiTheme="majorBidi" w:cstheme="majorBidi"/>
        </w:rPr>
        <w:fldChar w:fldCharType="begin"/>
      </w:r>
      <w:r w:rsidR="006E2547">
        <w:rPr>
          <w:rFonts w:asciiTheme="majorBidi" w:hAnsiTheme="majorBidi" w:cstheme="majorBidi"/>
        </w:rPr>
        <w:instrText xml:space="preserve"> GOTOBUTTON ZEqnNum316125  \* MERGEFORMAT </w:instrText>
      </w:r>
      <w:r w:rsidR="006E2547">
        <w:rPr>
          <w:rFonts w:asciiTheme="majorBidi" w:hAnsiTheme="majorBidi" w:cstheme="majorBidi"/>
        </w:rPr>
        <w:fldChar w:fldCharType="begin"/>
      </w:r>
      <w:r w:rsidR="006E2547">
        <w:rPr>
          <w:rFonts w:asciiTheme="majorBidi" w:hAnsiTheme="majorBidi" w:cstheme="majorBidi"/>
        </w:rPr>
        <w:instrText xml:space="preserve"> REF ZEqnNum316125 \* Charformat \! \* MERGEFORMAT </w:instrText>
      </w:r>
      <w:r w:rsidR="006E2547">
        <w:rPr>
          <w:rFonts w:asciiTheme="majorBidi" w:hAnsiTheme="majorBidi" w:cstheme="majorBidi"/>
        </w:rPr>
        <w:fldChar w:fldCharType="separate"/>
      </w:r>
      <w:r w:rsidR="00A15D39" w:rsidRPr="002B6AAB">
        <w:rPr>
          <w:rFonts w:asciiTheme="majorBidi" w:hAnsiTheme="majorBidi" w:cstheme="majorBidi"/>
        </w:rPr>
        <w:instrText>(7)</w:instrText>
      </w:r>
      <w:r w:rsidR="006E2547">
        <w:rPr>
          <w:rFonts w:asciiTheme="majorBidi" w:hAnsiTheme="majorBidi" w:cstheme="majorBidi"/>
        </w:rPr>
        <w:fldChar w:fldCharType="end"/>
      </w:r>
      <w:r w:rsidR="006E2547">
        <w:rPr>
          <w:rFonts w:asciiTheme="majorBidi" w:hAnsiTheme="majorBidi" w:cstheme="majorBidi"/>
        </w:rPr>
        <w:fldChar w:fldCharType="end"/>
      </w:r>
      <w:r w:rsidR="0015324D" w:rsidRPr="00B95524">
        <w:rPr>
          <w:rFonts w:asciiTheme="majorBidi" w:hAnsiTheme="majorBidi" w:cstheme="majorBidi"/>
        </w:rPr>
        <w:t xml:space="preserve"> from 0 to </w:t>
      </w:r>
      <w:r w:rsidR="00BA497E">
        <w:rPr>
          <w:rFonts w:asciiTheme="majorBidi" w:hAnsiTheme="majorBidi" w:cstheme="majorBidi"/>
        </w:rPr>
        <w:t>1</w:t>
      </w:r>
      <w:r w:rsidR="0015324D" w:rsidRPr="00B95524">
        <w:rPr>
          <w:rFonts w:asciiTheme="majorBidi" w:hAnsiTheme="majorBidi" w:cstheme="majorBidi"/>
        </w:rPr>
        <w:t xml:space="preserve">e-3 </w:t>
      </w:r>
      <w:r w:rsidR="00B760A3">
        <w:rPr>
          <w:rFonts w:asciiTheme="majorBidi" w:hAnsiTheme="majorBidi" w:cstheme="majorBidi"/>
        </w:rPr>
        <w:t>([mmHg s]</w:t>
      </w:r>
      <w:r w:rsidR="00B760A3">
        <w:rPr>
          <w:rFonts w:asciiTheme="majorBidi" w:hAnsiTheme="majorBidi" w:cstheme="majorBidi"/>
          <w:vertAlign w:val="superscript"/>
        </w:rPr>
        <w:t>-1</w:t>
      </w:r>
      <w:r w:rsidR="00B760A3">
        <w:rPr>
          <w:rFonts w:asciiTheme="majorBidi" w:hAnsiTheme="majorBidi" w:cstheme="majorBidi"/>
        </w:rPr>
        <w:t xml:space="preserve"> </w:t>
      </w:r>
      <w:r w:rsidR="00B760A3" w:rsidRPr="00A06B15">
        <w:rPr>
          <w:rFonts w:asciiTheme="majorBidi" w:hAnsiTheme="majorBidi" w:cstheme="majorBidi"/>
        </w:rPr>
        <w:t>L</w:t>
      </w:r>
      <w:r w:rsidR="00B760A3">
        <w:rPr>
          <w:rFonts w:asciiTheme="majorBidi" w:hAnsiTheme="majorBidi" w:cstheme="majorBidi"/>
        </w:rPr>
        <w:t xml:space="preserve">) to </w:t>
      </w:r>
      <w:r w:rsidR="0015324D" w:rsidRPr="00B95524">
        <w:rPr>
          <w:rFonts w:asciiTheme="majorBidi" w:hAnsiTheme="majorBidi" w:cstheme="majorBidi"/>
        </w:rPr>
        <w:t>induce a</w:t>
      </w:r>
      <w:r w:rsidR="00BA497E">
        <w:rPr>
          <w:rFonts w:asciiTheme="majorBidi" w:hAnsiTheme="majorBidi" w:cstheme="majorBidi"/>
        </w:rPr>
        <w:t>n</w:t>
      </w:r>
      <w:r w:rsidR="0015324D" w:rsidRPr="00B95524">
        <w:rPr>
          <w:rFonts w:asciiTheme="majorBidi" w:hAnsiTheme="majorBidi" w:cstheme="majorBidi"/>
        </w:rPr>
        <w:t xml:space="preserve"> </w:t>
      </w:r>
      <w:r w:rsidR="006E2547">
        <w:rPr>
          <w:rFonts w:asciiTheme="majorBidi" w:hAnsiTheme="majorBidi" w:cstheme="majorBidi"/>
        </w:rPr>
        <w:t>aortic</w:t>
      </w:r>
      <w:r w:rsidR="0015324D" w:rsidRPr="00B95524">
        <w:rPr>
          <w:rFonts w:asciiTheme="majorBidi" w:hAnsiTheme="majorBidi" w:cstheme="majorBidi"/>
        </w:rPr>
        <w:t xml:space="preserve"> regurgitant volume of ~</w:t>
      </w:r>
      <w:r w:rsidR="0015324D">
        <w:rPr>
          <w:rFonts w:asciiTheme="majorBidi" w:hAnsiTheme="majorBidi" w:cstheme="majorBidi"/>
        </w:rPr>
        <w:t>4</w:t>
      </w:r>
      <w:r w:rsidR="0015324D" w:rsidRPr="00B95524">
        <w:rPr>
          <w:rFonts w:asciiTheme="majorBidi" w:hAnsiTheme="majorBidi" w:cstheme="majorBidi"/>
        </w:rPr>
        <w:t xml:space="preserve">0 ml (Table </w:t>
      </w:r>
      <w:r w:rsidR="0015324D">
        <w:rPr>
          <w:rFonts w:asciiTheme="majorBidi" w:hAnsiTheme="majorBidi" w:cstheme="majorBidi"/>
        </w:rPr>
        <w:fldChar w:fldCharType="begin"/>
      </w:r>
      <w:r w:rsidR="0015324D">
        <w:rPr>
          <w:rFonts w:asciiTheme="majorBidi" w:hAnsiTheme="majorBidi" w:cstheme="majorBidi"/>
        </w:rPr>
        <w:instrText xml:space="preserve"> seq table table3 </w:instrText>
      </w:r>
      <w:r w:rsidR="0015324D">
        <w:rPr>
          <w:rFonts w:asciiTheme="majorBidi" w:hAnsiTheme="majorBidi" w:cstheme="majorBidi"/>
        </w:rPr>
        <w:fldChar w:fldCharType="separate"/>
      </w:r>
      <w:r w:rsidR="00A15D39">
        <w:rPr>
          <w:rFonts w:asciiTheme="majorBidi" w:hAnsiTheme="majorBidi" w:cstheme="majorBidi"/>
          <w:noProof/>
        </w:rPr>
        <w:t>3</w:t>
      </w:r>
      <w:r w:rsidR="0015324D">
        <w:rPr>
          <w:rFonts w:asciiTheme="majorBidi" w:hAnsiTheme="majorBidi" w:cstheme="majorBidi"/>
        </w:rPr>
        <w:fldChar w:fldCharType="end"/>
      </w:r>
      <w:r w:rsidR="0015324D" w:rsidRPr="00B95524">
        <w:rPr>
          <w:rFonts w:asciiTheme="majorBidi" w:hAnsiTheme="majorBidi" w:cstheme="majorBidi"/>
        </w:rPr>
        <w:t>).</w:t>
      </w:r>
    </w:p>
    <w:p w14:paraId="640B432B" w14:textId="365FA8E5" w:rsidR="001E2DB0" w:rsidRPr="00B95524" w:rsidRDefault="001E2DB0" w:rsidP="00F34279">
      <w:pPr>
        <w:spacing w:after="200" w:line="240" w:lineRule="auto"/>
        <w:rPr>
          <w:rFonts w:asciiTheme="majorBidi" w:hAnsiTheme="majorBidi" w:cstheme="majorBidi"/>
        </w:rPr>
      </w:pPr>
      <w:r w:rsidRPr="00B95524">
        <w:rPr>
          <w:rFonts w:asciiTheme="majorBidi" w:hAnsiTheme="majorBidi" w:cstheme="majorBidi"/>
        </w:rPr>
        <w:br w:type="page"/>
      </w:r>
    </w:p>
    <w:p w14:paraId="1A648807" w14:textId="6BC38E07" w:rsidR="001E2DB0" w:rsidRPr="00B95524" w:rsidRDefault="00117B14"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Eccentric growth </w:t>
      </w:r>
      <w:r w:rsidR="00714186" w:rsidRPr="00B95524">
        <w:rPr>
          <w:rFonts w:asciiTheme="majorBidi" w:hAnsiTheme="majorBidi" w:cstheme="majorBidi"/>
        </w:rPr>
        <w:t xml:space="preserve">in response to mitral </w:t>
      </w:r>
      <w:r w:rsidR="00B55CF1">
        <w:rPr>
          <w:rFonts w:asciiTheme="majorBidi" w:hAnsiTheme="majorBidi" w:cstheme="majorBidi"/>
        </w:rPr>
        <w:t>insufficiency</w:t>
      </w:r>
    </w:p>
    <w:p w14:paraId="5C865269" w14:textId="11D38741" w:rsidR="00D16483" w:rsidRPr="00F75499" w:rsidRDefault="00714186" w:rsidP="00B00338">
      <w:pPr>
        <w:spacing w:line="240" w:lineRule="auto"/>
        <w:jc w:val="both"/>
        <w:rPr>
          <w:rFonts w:asciiTheme="majorBidi" w:hAnsiTheme="majorBidi" w:cstheme="majorBidi"/>
        </w:rPr>
      </w:pPr>
      <w:r w:rsidRPr="00B95524">
        <w:rPr>
          <w:rFonts w:asciiTheme="majorBidi" w:hAnsiTheme="majorBidi" w:cstheme="majorBidi"/>
        </w:rPr>
        <w:t>Fig</w:t>
      </w:r>
      <w:r w:rsidR="007623F2">
        <w:rPr>
          <w:rFonts w:asciiTheme="majorBidi" w:hAnsiTheme="majorBidi" w:cstheme="majorBidi"/>
        </w:rPr>
        <w:t>ure</w:t>
      </w:r>
      <w:r w:rsidRPr="00B95524">
        <w:rPr>
          <w:rFonts w:asciiTheme="majorBidi" w:hAnsiTheme="majorBidi" w:cstheme="majorBidi"/>
        </w:rPr>
        <w:t xml:space="preserve"> </w:t>
      </w:r>
      <w:r w:rsidR="00111857">
        <w:rPr>
          <w:rFonts w:asciiTheme="majorBidi" w:hAnsiTheme="majorBidi" w:cstheme="majorBidi"/>
        </w:rPr>
        <w:fldChar w:fldCharType="begin"/>
      </w:r>
      <w:r w:rsidR="00111857">
        <w:rPr>
          <w:rFonts w:asciiTheme="majorBidi" w:hAnsiTheme="majorBidi" w:cstheme="majorBidi"/>
        </w:rPr>
        <w:instrText xml:space="preserve"> seq figure fig4 </w:instrText>
      </w:r>
      <w:r w:rsidR="00111857">
        <w:rPr>
          <w:rFonts w:asciiTheme="majorBidi" w:hAnsiTheme="majorBidi" w:cstheme="majorBidi"/>
        </w:rPr>
        <w:fldChar w:fldCharType="separate"/>
      </w:r>
      <w:r w:rsidR="00A15D39">
        <w:rPr>
          <w:rFonts w:asciiTheme="majorBidi" w:hAnsiTheme="majorBidi" w:cstheme="majorBidi"/>
          <w:noProof/>
        </w:rPr>
        <w:t>4</w:t>
      </w:r>
      <w:r w:rsidR="00111857">
        <w:rPr>
          <w:rFonts w:asciiTheme="majorBidi" w:hAnsiTheme="majorBidi" w:cstheme="majorBidi"/>
        </w:rPr>
        <w:fldChar w:fldCharType="end"/>
      </w:r>
      <w:r w:rsidRPr="00B95524">
        <w:rPr>
          <w:rFonts w:asciiTheme="majorBidi" w:hAnsiTheme="majorBidi" w:cstheme="majorBidi"/>
        </w:rPr>
        <w:t xml:space="preserve"> </w:t>
      </w:r>
      <w:r w:rsidR="007204C3">
        <w:rPr>
          <w:rFonts w:asciiTheme="majorBidi" w:hAnsiTheme="majorBidi" w:cstheme="majorBidi"/>
        </w:rPr>
        <w:t>summarizes</w:t>
      </w:r>
      <w:r w:rsidRPr="00B95524">
        <w:rPr>
          <w:rFonts w:asciiTheme="majorBidi" w:hAnsiTheme="majorBidi" w:cstheme="majorBidi"/>
        </w:rPr>
        <w:t xml:space="preserve"> </w:t>
      </w:r>
      <w:r w:rsidR="00DA6E83">
        <w:rPr>
          <w:rFonts w:asciiTheme="majorBidi" w:hAnsiTheme="majorBidi" w:cstheme="majorBidi"/>
        </w:rPr>
        <w:t xml:space="preserve">the </w:t>
      </w:r>
      <w:r w:rsidR="00D43DA9" w:rsidRPr="00B95524">
        <w:rPr>
          <w:rFonts w:asciiTheme="majorBidi" w:hAnsiTheme="majorBidi" w:cstheme="majorBidi"/>
        </w:rPr>
        <w:t xml:space="preserve">model response to </w:t>
      </w:r>
      <w:r w:rsidR="00A11E7F">
        <w:rPr>
          <w:rFonts w:asciiTheme="majorBidi" w:hAnsiTheme="majorBidi" w:cstheme="majorBidi"/>
        </w:rPr>
        <w:t xml:space="preserve">an example </w:t>
      </w:r>
      <w:r w:rsidR="000A3710">
        <w:rPr>
          <w:rFonts w:asciiTheme="majorBidi" w:hAnsiTheme="majorBidi" w:cstheme="majorBidi"/>
        </w:rPr>
        <w:t xml:space="preserve">of </w:t>
      </w:r>
      <w:r w:rsidR="009D3261">
        <w:rPr>
          <w:rFonts w:asciiTheme="majorBidi" w:hAnsiTheme="majorBidi" w:cstheme="majorBidi"/>
        </w:rPr>
        <w:t xml:space="preserve">mitral </w:t>
      </w:r>
      <w:r w:rsidR="00B55CF1">
        <w:rPr>
          <w:rFonts w:asciiTheme="majorBidi" w:hAnsiTheme="majorBidi" w:cstheme="majorBidi"/>
        </w:rPr>
        <w:t>insufficiency</w:t>
      </w:r>
      <w:r w:rsidR="005676EB" w:rsidRPr="00B95524">
        <w:rPr>
          <w:rFonts w:asciiTheme="majorBidi" w:hAnsiTheme="majorBidi" w:cstheme="majorBidi"/>
        </w:rPr>
        <w:t xml:space="preserve">. </w:t>
      </w:r>
      <w:r w:rsidR="00611402">
        <w:rPr>
          <w:rFonts w:asciiTheme="majorBidi" w:hAnsiTheme="majorBidi" w:cstheme="majorBidi"/>
        </w:rPr>
        <w:t xml:space="preserve">The simulation started with </w:t>
      </w:r>
      <w:r w:rsidR="00354CAC">
        <w:rPr>
          <w:rFonts w:asciiTheme="majorBidi" w:hAnsiTheme="majorBidi" w:cstheme="majorBidi"/>
        </w:rPr>
        <w:t xml:space="preserve">the </w:t>
      </w:r>
      <w:r w:rsidR="001C6709">
        <w:rPr>
          <w:rFonts w:asciiTheme="majorBidi" w:hAnsiTheme="majorBidi" w:cstheme="majorBidi"/>
        </w:rPr>
        <w:t xml:space="preserve">same </w:t>
      </w:r>
      <w:r w:rsidR="00354CAC">
        <w:rPr>
          <w:rFonts w:asciiTheme="majorBidi" w:hAnsiTheme="majorBidi" w:cstheme="majorBidi"/>
        </w:rPr>
        <w:t xml:space="preserve">setting </w:t>
      </w:r>
      <w:r w:rsidR="00CD0458">
        <w:rPr>
          <w:rFonts w:asciiTheme="majorBidi" w:hAnsiTheme="majorBidi" w:cstheme="majorBidi"/>
        </w:rPr>
        <w:t xml:space="preserve">described </w:t>
      </w:r>
      <w:r w:rsidR="00611402">
        <w:rPr>
          <w:rFonts w:asciiTheme="majorBidi" w:hAnsiTheme="majorBidi" w:cstheme="majorBidi"/>
        </w:rPr>
        <w:t>in Fig</w:t>
      </w:r>
      <w:r w:rsidR="007623F2">
        <w:rPr>
          <w:rFonts w:asciiTheme="majorBidi" w:hAnsiTheme="majorBidi" w:cstheme="majorBidi"/>
        </w:rPr>
        <w:t>ure</w:t>
      </w:r>
      <w:r w:rsidR="000A3710">
        <w:rPr>
          <w:rFonts w:asciiTheme="majorBidi" w:hAnsiTheme="majorBidi" w:cstheme="majorBidi"/>
        </w:rPr>
        <w:t>s</w:t>
      </w:r>
      <w:r w:rsidR="00611402">
        <w:rPr>
          <w:rFonts w:asciiTheme="majorBidi" w:hAnsiTheme="majorBidi" w:cstheme="majorBidi"/>
        </w:rPr>
        <w:t xml:space="preserve"> </w:t>
      </w:r>
      <w:r w:rsidR="00611402">
        <w:rPr>
          <w:rFonts w:asciiTheme="majorBidi" w:hAnsiTheme="majorBidi" w:cstheme="majorBidi"/>
        </w:rPr>
        <w:fldChar w:fldCharType="begin"/>
      </w:r>
      <w:r w:rsidR="00611402">
        <w:rPr>
          <w:rFonts w:asciiTheme="majorBidi" w:hAnsiTheme="majorBidi" w:cstheme="majorBidi"/>
        </w:rPr>
        <w:instrText xml:space="preserve"> seq figure fig2 </w:instrText>
      </w:r>
      <w:r w:rsidR="00611402">
        <w:rPr>
          <w:rFonts w:asciiTheme="majorBidi" w:hAnsiTheme="majorBidi" w:cstheme="majorBidi"/>
        </w:rPr>
        <w:fldChar w:fldCharType="separate"/>
      </w:r>
      <w:r w:rsidR="00A15D39">
        <w:rPr>
          <w:rFonts w:asciiTheme="majorBidi" w:hAnsiTheme="majorBidi" w:cstheme="majorBidi"/>
          <w:noProof/>
        </w:rPr>
        <w:t>2</w:t>
      </w:r>
      <w:r w:rsidR="00611402">
        <w:rPr>
          <w:rFonts w:asciiTheme="majorBidi" w:hAnsiTheme="majorBidi" w:cstheme="majorBidi"/>
        </w:rPr>
        <w:fldChar w:fldCharType="end"/>
      </w:r>
      <w:r w:rsidR="000A3710">
        <w:rPr>
          <w:rFonts w:asciiTheme="majorBidi" w:hAnsiTheme="majorBidi" w:cstheme="majorBidi"/>
        </w:rPr>
        <w:t xml:space="preserve"> and </w:t>
      </w:r>
      <w:r w:rsidR="000A3710">
        <w:rPr>
          <w:rFonts w:asciiTheme="majorBidi" w:hAnsiTheme="majorBidi" w:cstheme="majorBidi"/>
        </w:rPr>
        <w:fldChar w:fldCharType="begin"/>
      </w:r>
      <w:r w:rsidR="000A3710">
        <w:rPr>
          <w:rFonts w:asciiTheme="majorBidi" w:hAnsiTheme="majorBidi" w:cstheme="majorBidi"/>
        </w:rPr>
        <w:instrText xml:space="preserve"> seq figure fig3 </w:instrText>
      </w:r>
      <w:r w:rsidR="000A3710">
        <w:rPr>
          <w:rFonts w:asciiTheme="majorBidi" w:hAnsiTheme="majorBidi" w:cstheme="majorBidi"/>
        </w:rPr>
        <w:fldChar w:fldCharType="separate"/>
      </w:r>
      <w:r w:rsidR="00A15D39">
        <w:rPr>
          <w:rFonts w:asciiTheme="majorBidi" w:hAnsiTheme="majorBidi" w:cstheme="majorBidi"/>
          <w:noProof/>
        </w:rPr>
        <w:t>3</w:t>
      </w:r>
      <w:r w:rsidR="000A3710">
        <w:rPr>
          <w:rFonts w:asciiTheme="majorBidi" w:hAnsiTheme="majorBidi" w:cstheme="majorBidi"/>
        </w:rPr>
        <w:fldChar w:fldCharType="end"/>
      </w:r>
      <w:r w:rsidR="00CD0458">
        <w:rPr>
          <w:rFonts w:asciiTheme="majorBidi" w:hAnsiTheme="majorBidi" w:cstheme="majorBidi"/>
        </w:rPr>
        <w:t xml:space="preserve">. </w:t>
      </w:r>
      <w:r w:rsidR="0019174E">
        <w:rPr>
          <w:rFonts w:asciiTheme="majorBidi" w:hAnsiTheme="majorBidi" w:cstheme="majorBidi"/>
        </w:rPr>
        <w:t>However, i</w:t>
      </w:r>
      <w:r w:rsidR="00CD0458">
        <w:rPr>
          <w:rFonts w:asciiTheme="majorBidi" w:hAnsiTheme="majorBidi" w:cstheme="majorBidi"/>
        </w:rPr>
        <w:t xml:space="preserve">nstead of </w:t>
      </w:r>
      <w:r w:rsidR="00457E28">
        <w:rPr>
          <w:rFonts w:asciiTheme="majorBidi" w:hAnsiTheme="majorBidi" w:cstheme="majorBidi"/>
        </w:rPr>
        <w:t>changing</w:t>
      </w:r>
      <w:r w:rsidR="00CD0458">
        <w:rPr>
          <w:rFonts w:asciiTheme="majorBidi" w:hAnsiTheme="majorBidi" w:cstheme="majorBidi"/>
        </w:rPr>
        <w:t xml:space="preserve"> </w:t>
      </w:r>
      <w:proofErr w:type="spellStart"/>
      <w:r w:rsidR="00CD0458">
        <w:rPr>
          <w:rFonts w:asciiTheme="majorBidi" w:hAnsiTheme="majorBidi" w:cstheme="majorBidi"/>
        </w:rPr>
        <w:t>R</w:t>
      </w:r>
      <w:r w:rsidR="00CD0458">
        <w:rPr>
          <w:rFonts w:asciiTheme="majorBidi" w:hAnsiTheme="majorBidi" w:cstheme="majorBidi"/>
          <w:vertAlign w:val="subscript"/>
        </w:rPr>
        <w:t>aorta</w:t>
      </w:r>
      <w:proofErr w:type="spellEnd"/>
      <w:r w:rsidR="00E54BBB">
        <w:rPr>
          <w:rFonts w:asciiTheme="majorBidi" w:hAnsiTheme="majorBidi" w:cstheme="majorBidi"/>
        </w:rPr>
        <w:t xml:space="preserve"> or </w:t>
      </w:r>
      <w:proofErr w:type="spellStart"/>
      <w:r w:rsidR="00E54BBB">
        <w:rPr>
          <w:rFonts w:asciiTheme="majorBidi" w:hAnsiTheme="majorBidi" w:cstheme="majorBidi"/>
        </w:rPr>
        <w:t>G</w:t>
      </w:r>
      <w:r w:rsidR="00E54BBB">
        <w:rPr>
          <w:rFonts w:asciiTheme="majorBidi" w:hAnsiTheme="majorBidi" w:cstheme="majorBidi"/>
          <w:vertAlign w:val="subscript"/>
        </w:rPr>
        <w:t>aorta</w:t>
      </w:r>
      <w:proofErr w:type="spellEnd"/>
      <w:r w:rsidR="00E54BBB">
        <w:rPr>
          <w:rFonts w:asciiTheme="majorBidi" w:hAnsiTheme="majorBidi" w:cstheme="majorBidi"/>
          <w:vertAlign w:val="subscript"/>
        </w:rPr>
        <w:t>,</w:t>
      </w:r>
      <w:r w:rsidR="00E54BBB">
        <w:rPr>
          <w:rFonts w:asciiTheme="majorBidi" w:hAnsiTheme="majorBidi" w:cstheme="majorBidi"/>
        </w:rPr>
        <w:t xml:space="preserve"> </w:t>
      </w:r>
      <w:proofErr w:type="spellStart"/>
      <w:r w:rsidR="00CD0458">
        <w:rPr>
          <w:rFonts w:asciiTheme="majorBidi" w:hAnsiTheme="majorBidi" w:cstheme="majorBidi"/>
        </w:rPr>
        <w:t>G</w:t>
      </w:r>
      <w:r w:rsidR="00CD0458">
        <w:rPr>
          <w:rFonts w:asciiTheme="majorBidi" w:hAnsiTheme="majorBidi" w:cstheme="majorBidi"/>
          <w:vertAlign w:val="subscript"/>
        </w:rPr>
        <w:t>mitra</w:t>
      </w:r>
      <w:r w:rsidR="00F75499">
        <w:rPr>
          <w:rFonts w:asciiTheme="majorBidi" w:hAnsiTheme="majorBidi" w:cstheme="majorBidi"/>
          <w:vertAlign w:val="subscript"/>
        </w:rPr>
        <w:t>l</w:t>
      </w:r>
      <w:proofErr w:type="spellEnd"/>
      <w:r w:rsidR="00F75499">
        <w:rPr>
          <w:rFonts w:asciiTheme="majorBidi" w:hAnsiTheme="majorBidi" w:cstheme="majorBidi"/>
        </w:rPr>
        <w:t xml:space="preserve"> </w:t>
      </w:r>
      <w:r w:rsidR="00320A2A">
        <w:rPr>
          <w:rFonts w:asciiTheme="majorBidi" w:hAnsiTheme="majorBidi" w:cstheme="majorBidi"/>
        </w:rPr>
        <w:t xml:space="preserve">in equation </w:t>
      </w:r>
      <w:r w:rsidR="00E54BBB">
        <w:rPr>
          <w:rFonts w:asciiTheme="majorBidi" w:hAnsiTheme="majorBidi" w:cstheme="majorBidi"/>
        </w:rPr>
        <w:fldChar w:fldCharType="begin"/>
      </w:r>
      <w:r w:rsidR="00E54BBB">
        <w:rPr>
          <w:rFonts w:asciiTheme="majorBidi" w:hAnsiTheme="majorBidi" w:cstheme="majorBidi"/>
        </w:rPr>
        <w:instrText xml:space="preserve"> GOTOBUTTON ZEqnNum399149  \* MERGEFORMAT </w:instrText>
      </w:r>
      <w:r w:rsidR="00E54BBB">
        <w:rPr>
          <w:rFonts w:asciiTheme="majorBidi" w:hAnsiTheme="majorBidi" w:cstheme="majorBidi"/>
        </w:rPr>
        <w:fldChar w:fldCharType="begin"/>
      </w:r>
      <w:r w:rsidR="00E54BBB">
        <w:rPr>
          <w:rFonts w:asciiTheme="majorBidi" w:hAnsiTheme="majorBidi" w:cstheme="majorBidi"/>
        </w:rPr>
        <w:instrText xml:space="preserve"> REF ZEqnNum399149 \* Charformat \! \* MERGEFORMAT </w:instrText>
      </w:r>
      <w:r w:rsidR="00E54BBB">
        <w:rPr>
          <w:rFonts w:asciiTheme="majorBidi" w:hAnsiTheme="majorBidi" w:cstheme="majorBidi"/>
        </w:rPr>
        <w:fldChar w:fldCharType="separate"/>
      </w:r>
      <w:r w:rsidR="00A15D39" w:rsidRPr="00B95524">
        <w:rPr>
          <w:rFonts w:asciiTheme="majorBidi" w:hAnsiTheme="majorBidi" w:cstheme="majorBidi"/>
        </w:rPr>
        <w:instrText>(</w:instrText>
      </w:r>
      <w:r w:rsidR="00A15D39">
        <w:rPr>
          <w:rFonts w:asciiTheme="majorBidi" w:hAnsiTheme="majorBidi" w:cstheme="majorBidi"/>
        </w:rPr>
        <w:instrText>8</w:instrText>
      </w:r>
      <w:r w:rsidR="00A15D39" w:rsidRPr="00B95524">
        <w:rPr>
          <w:rFonts w:asciiTheme="majorBidi" w:hAnsiTheme="majorBidi" w:cstheme="majorBidi"/>
        </w:rPr>
        <w:instrText>)</w:instrText>
      </w:r>
      <w:r w:rsidR="00E54BBB">
        <w:rPr>
          <w:rFonts w:asciiTheme="majorBidi" w:hAnsiTheme="majorBidi" w:cstheme="majorBidi"/>
        </w:rPr>
        <w:fldChar w:fldCharType="end"/>
      </w:r>
      <w:r w:rsidR="00E54BBB">
        <w:rPr>
          <w:rFonts w:asciiTheme="majorBidi" w:hAnsiTheme="majorBidi" w:cstheme="majorBidi"/>
        </w:rPr>
        <w:fldChar w:fldCharType="end"/>
      </w:r>
      <w:r w:rsidR="00E54BBB">
        <w:rPr>
          <w:rFonts w:asciiTheme="majorBidi" w:hAnsiTheme="majorBidi" w:cstheme="majorBidi"/>
        </w:rPr>
        <w:t xml:space="preserve"> </w:t>
      </w:r>
      <w:r w:rsidR="00F75499">
        <w:rPr>
          <w:rFonts w:asciiTheme="majorBidi" w:hAnsiTheme="majorBidi" w:cstheme="majorBidi"/>
        </w:rPr>
        <w:t xml:space="preserve">was increased from </w:t>
      </w:r>
      <w:r w:rsidR="00F75499" w:rsidRPr="00B95524">
        <w:rPr>
          <w:rFonts w:asciiTheme="majorBidi" w:hAnsiTheme="majorBidi" w:cstheme="majorBidi"/>
        </w:rPr>
        <w:t xml:space="preserve">0 to </w:t>
      </w:r>
      <w:commentRangeStart w:id="87"/>
      <w:r w:rsidR="00F75499" w:rsidRPr="00B95524">
        <w:rPr>
          <w:rFonts w:asciiTheme="majorBidi" w:hAnsiTheme="majorBidi" w:cstheme="majorBidi"/>
        </w:rPr>
        <w:t xml:space="preserve">2e-3 </w:t>
      </w:r>
      <w:commentRangeEnd w:id="87"/>
      <w:r w:rsidR="00F75499">
        <w:rPr>
          <w:rStyle w:val="CommentReference"/>
        </w:rPr>
        <w:commentReference w:id="87"/>
      </w:r>
      <w:r w:rsidR="00F75499">
        <w:rPr>
          <w:rFonts w:asciiTheme="majorBidi" w:hAnsiTheme="majorBidi" w:cstheme="majorBidi"/>
        </w:rPr>
        <w:t>([mmHg s]</w:t>
      </w:r>
      <w:r w:rsidR="00F75499">
        <w:rPr>
          <w:rFonts w:asciiTheme="majorBidi" w:hAnsiTheme="majorBidi" w:cstheme="majorBidi"/>
          <w:vertAlign w:val="superscript"/>
        </w:rPr>
        <w:t>-1</w:t>
      </w:r>
      <w:r w:rsidR="00F75499">
        <w:rPr>
          <w:rFonts w:asciiTheme="majorBidi" w:hAnsiTheme="majorBidi" w:cstheme="majorBidi"/>
        </w:rPr>
        <w:t xml:space="preserve"> </w:t>
      </w:r>
      <w:r w:rsidR="00F75499" w:rsidRPr="00A06B15">
        <w:rPr>
          <w:rFonts w:asciiTheme="majorBidi" w:hAnsiTheme="majorBidi" w:cstheme="majorBidi"/>
        </w:rPr>
        <w:t>L</w:t>
      </w:r>
      <w:r w:rsidR="00F75499">
        <w:rPr>
          <w:rFonts w:asciiTheme="majorBidi" w:hAnsiTheme="majorBidi" w:cstheme="majorBidi"/>
        </w:rPr>
        <w:t xml:space="preserve">) </w:t>
      </w:r>
      <w:r w:rsidR="00F75499" w:rsidRPr="00B95524">
        <w:rPr>
          <w:rFonts w:asciiTheme="majorBidi" w:hAnsiTheme="majorBidi" w:cstheme="majorBidi"/>
        </w:rPr>
        <w:t xml:space="preserve">to induce a regurgitant volume of ~60 </w:t>
      </w:r>
      <w:r w:rsidR="00F75499">
        <w:rPr>
          <w:rFonts w:asciiTheme="majorBidi" w:hAnsiTheme="majorBidi" w:cstheme="majorBidi"/>
        </w:rPr>
        <w:t>(</w:t>
      </w:r>
      <w:r w:rsidR="00F75499" w:rsidRPr="00B95524">
        <w:rPr>
          <w:rFonts w:asciiTheme="majorBidi" w:hAnsiTheme="majorBidi" w:cstheme="majorBidi"/>
        </w:rPr>
        <w:t>ml</w:t>
      </w:r>
      <w:r w:rsidR="00F75499">
        <w:rPr>
          <w:rFonts w:asciiTheme="majorBidi" w:hAnsiTheme="majorBidi" w:cstheme="majorBidi"/>
        </w:rPr>
        <w:t xml:space="preserve"> beat</w:t>
      </w:r>
      <w:r w:rsidR="00F75499">
        <w:rPr>
          <w:rFonts w:asciiTheme="majorBidi" w:hAnsiTheme="majorBidi" w:cstheme="majorBidi"/>
          <w:vertAlign w:val="superscript"/>
        </w:rPr>
        <w:t>-1</w:t>
      </w:r>
      <w:r w:rsidR="00F75499">
        <w:rPr>
          <w:rFonts w:asciiTheme="majorBidi" w:hAnsiTheme="majorBidi" w:cstheme="majorBidi"/>
        </w:rPr>
        <w:t>)</w:t>
      </w:r>
      <w:r w:rsidR="00F75499" w:rsidRPr="00B95524">
        <w:rPr>
          <w:rFonts w:asciiTheme="majorBidi" w:hAnsiTheme="majorBidi" w:cstheme="majorBidi"/>
        </w:rPr>
        <w:t xml:space="preserve"> </w:t>
      </w:r>
      <w:r w:rsidR="009D797E">
        <w:rPr>
          <w:rFonts w:asciiTheme="majorBidi" w:hAnsiTheme="majorBidi" w:cstheme="majorBidi"/>
        </w:rPr>
        <w:t xml:space="preserve">through the mitral valve </w:t>
      </w:r>
      <w:r w:rsidR="00F75499" w:rsidRPr="00B95524">
        <w:rPr>
          <w:rFonts w:asciiTheme="majorBidi" w:hAnsiTheme="majorBidi" w:cstheme="majorBidi"/>
        </w:rPr>
        <w:t xml:space="preserve">(Table </w:t>
      </w:r>
      <w:r w:rsidR="00F75499">
        <w:rPr>
          <w:rFonts w:asciiTheme="majorBidi" w:hAnsiTheme="majorBidi" w:cstheme="majorBidi"/>
        </w:rPr>
        <w:t>3</w:t>
      </w:r>
      <w:r w:rsidR="00F75499" w:rsidRPr="00B95524">
        <w:rPr>
          <w:rFonts w:asciiTheme="majorBidi" w:hAnsiTheme="majorBidi" w:cstheme="majorBidi"/>
        </w:rPr>
        <w:t>).</w:t>
      </w:r>
    </w:p>
    <w:p w14:paraId="79E5792E" w14:textId="0E307259" w:rsidR="008F19F2" w:rsidRDefault="00457E28" w:rsidP="00E2061F">
      <w:pPr>
        <w:spacing w:line="240" w:lineRule="auto"/>
        <w:ind w:firstLine="720"/>
        <w:jc w:val="both"/>
        <w:rPr>
          <w:rFonts w:asciiTheme="majorBidi" w:hAnsiTheme="majorBidi" w:cstheme="majorBidi"/>
        </w:rPr>
      </w:pPr>
      <w:r>
        <w:rPr>
          <w:rFonts w:asciiTheme="majorBidi" w:hAnsiTheme="majorBidi" w:cstheme="majorBidi"/>
        </w:rPr>
        <w:t xml:space="preserve">At </w:t>
      </w:r>
      <w:r w:rsidR="00C82756">
        <w:rPr>
          <w:rFonts w:asciiTheme="majorBidi" w:hAnsiTheme="majorBidi" w:cstheme="majorBidi"/>
        </w:rPr>
        <w:t xml:space="preserve">the </w:t>
      </w:r>
      <w:r>
        <w:rPr>
          <w:rFonts w:asciiTheme="majorBidi" w:hAnsiTheme="majorBidi" w:cstheme="majorBidi"/>
        </w:rPr>
        <w:t>cell-level</w:t>
      </w:r>
      <w:r w:rsidR="00632427">
        <w:rPr>
          <w:rFonts w:asciiTheme="majorBidi" w:hAnsiTheme="majorBidi" w:cstheme="majorBidi"/>
        </w:rPr>
        <w:t xml:space="preserve">, </w:t>
      </w:r>
      <w:r w:rsidR="007D7AFF">
        <w:rPr>
          <w:rFonts w:asciiTheme="majorBidi" w:hAnsiTheme="majorBidi" w:cstheme="majorBidi"/>
        </w:rPr>
        <w:t xml:space="preserve">the insufficient mitral valve </w:t>
      </w:r>
      <w:r w:rsidR="006B02C7">
        <w:rPr>
          <w:rFonts w:asciiTheme="majorBidi" w:hAnsiTheme="majorBidi" w:cstheme="majorBidi"/>
        </w:rPr>
        <w:t xml:space="preserve">increased </w:t>
      </w:r>
      <w:r w:rsidR="00DD7A7C">
        <w:rPr>
          <w:rFonts w:asciiTheme="majorBidi" w:hAnsiTheme="majorBidi" w:cstheme="majorBidi"/>
        </w:rPr>
        <w:t>both</w:t>
      </w:r>
      <w:r w:rsidR="004C64A3">
        <w:rPr>
          <w:rFonts w:asciiTheme="majorBidi" w:hAnsiTheme="majorBidi" w:cstheme="majorBidi"/>
        </w:rPr>
        <w:t xml:space="preserve"> </w:t>
      </w:r>
      <w:r w:rsidR="008A7C15">
        <w:rPr>
          <w:rFonts w:asciiTheme="majorBidi" w:hAnsiTheme="majorBidi" w:cstheme="majorBidi"/>
        </w:rPr>
        <w:t>stimuli</w:t>
      </w:r>
      <w:r w:rsidR="004C64A3">
        <w:rPr>
          <w:rFonts w:asciiTheme="majorBidi" w:hAnsiTheme="majorBidi" w:cstheme="majorBidi"/>
        </w:rPr>
        <w:t xml:space="preserve"> signals for concentric </w:t>
      </w:r>
      <w:r w:rsidR="00355745">
        <w:rPr>
          <w:rFonts w:asciiTheme="majorBidi" w:hAnsiTheme="majorBidi" w:cstheme="majorBidi"/>
        </w:rPr>
        <w:t>(</w:t>
      </w:r>
      <w:proofErr w:type="spellStart"/>
      <w:r w:rsidR="00425AD6">
        <w:rPr>
          <w:rFonts w:asciiTheme="majorBidi" w:hAnsiTheme="majorBidi" w:cstheme="majorBidi"/>
        </w:rPr>
        <w:t>S</w:t>
      </w:r>
      <w:r w:rsidR="00425AD6">
        <w:rPr>
          <w:rFonts w:asciiTheme="majorBidi" w:hAnsiTheme="majorBidi" w:cstheme="majorBidi"/>
          <w:vertAlign w:val="subscript"/>
        </w:rPr>
        <w:t>con</w:t>
      </w:r>
      <w:proofErr w:type="spellEnd"/>
      <w:r w:rsidR="00355745">
        <w:rPr>
          <w:rFonts w:asciiTheme="majorBidi" w:hAnsiTheme="majorBidi" w:cstheme="majorBidi"/>
        </w:rPr>
        <w:t xml:space="preserve">) </w:t>
      </w:r>
      <w:r w:rsidR="00425AD6">
        <w:rPr>
          <w:rFonts w:asciiTheme="majorBidi" w:hAnsiTheme="majorBidi" w:cstheme="majorBidi"/>
        </w:rPr>
        <w:t xml:space="preserve">and eccentric </w:t>
      </w:r>
      <w:r w:rsidR="00355745">
        <w:rPr>
          <w:rFonts w:asciiTheme="majorBidi" w:hAnsiTheme="majorBidi" w:cstheme="majorBidi"/>
        </w:rPr>
        <w:t>(</w:t>
      </w:r>
      <w:proofErr w:type="spellStart"/>
      <w:r w:rsidR="00C55C14">
        <w:rPr>
          <w:rFonts w:asciiTheme="majorBidi" w:hAnsiTheme="majorBidi" w:cstheme="majorBidi"/>
        </w:rPr>
        <w:t>S</w:t>
      </w:r>
      <w:r w:rsidR="00C55C14">
        <w:rPr>
          <w:rFonts w:asciiTheme="majorBidi" w:hAnsiTheme="majorBidi" w:cstheme="majorBidi"/>
          <w:vertAlign w:val="subscript"/>
        </w:rPr>
        <w:t>ecc</w:t>
      </w:r>
      <w:proofErr w:type="spellEnd"/>
      <w:r w:rsidR="00355745">
        <w:rPr>
          <w:rFonts w:asciiTheme="majorBidi" w:hAnsiTheme="majorBidi" w:cstheme="majorBidi"/>
        </w:rPr>
        <w:t xml:space="preserve">) </w:t>
      </w:r>
      <w:r w:rsidR="00C55C14">
        <w:rPr>
          <w:rFonts w:asciiTheme="majorBidi" w:hAnsiTheme="majorBidi" w:cstheme="majorBidi"/>
        </w:rPr>
        <w:t xml:space="preserve">growth </w:t>
      </w:r>
      <w:r w:rsidR="00BB3731">
        <w:rPr>
          <w:rFonts w:asciiTheme="majorBidi" w:hAnsiTheme="majorBidi" w:cstheme="majorBidi"/>
        </w:rPr>
        <w:t>and</w:t>
      </w:r>
      <w:r w:rsidR="0019174E">
        <w:rPr>
          <w:rFonts w:asciiTheme="majorBidi" w:hAnsiTheme="majorBidi" w:cstheme="majorBidi"/>
        </w:rPr>
        <w:t>,</w:t>
      </w:r>
      <w:r w:rsidR="00BB3731">
        <w:rPr>
          <w:rFonts w:asciiTheme="majorBidi" w:hAnsiTheme="majorBidi" w:cstheme="majorBidi"/>
        </w:rPr>
        <w:t xml:space="preserve"> </w:t>
      </w:r>
      <w:r w:rsidR="009F0B83">
        <w:rPr>
          <w:rFonts w:asciiTheme="majorBidi" w:hAnsiTheme="majorBidi" w:cstheme="majorBidi"/>
        </w:rPr>
        <w:t>consequently</w:t>
      </w:r>
      <w:r w:rsidR="0019174E">
        <w:rPr>
          <w:rFonts w:asciiTheme="majorBidi" w:hAnsiTheme="majorBidi" w:cstheme="majorBidi"/>
        </w:rPr>
        <w:t>,</w:t>
      </w:r>
      <w:r w:rsidR="009F0B83">
        <w:rPr>
          <w:rFonts w:asciiTheme="majorBidi" w:hAnsiTheme="majorBidi" w:cstheme="majorBidi"/>
        </w:rPr>
        <w:t xml:space="preserve"> increased the </w:t>
      </w:r>
      <w:r w:rsidR="00E071B4">
        <w:rPr>
          <w:rFonts w:asciiTheme="majorBidi" w:hAnsiTheme="majorBidi" w:cstheme="majorBidi"/>
        </w:rPr>
        <w:t xml:space="preserve">relevant </w:t>
      </w:r>
      <w:r w:rsidR="009A3889">
        <w:rPr>
          <w:rFonts w:asciiTheme="majorBidi" w:hAnsiTheme="majorBidi" w:cstheme="majorBidi"/>
        </w:rPr>
        <w:t xml:space="preserve">downstream </w:t>
      </w:r>
      <w:r w:rsidR="00E071B4">
        <w:rPr>
          <w:rFonts w:asciiTheme="majorBidi" w:hAnsiTheme="majorBidi" w:cstheme="majorBidi"/>
        </w:rPr>
        <w:t>co</w:t>
      </w:r>
      <w:r w:rsidR="00671554">
        <w:rPr>
          <w:rFonts w:asciiTheme="majorBidi" w:hAnsiTheme="majorBidi" w:cstheme="majorBidi"/>
        </w:rPr>
        <w:t>ntrol signals</w:t>
      </w:r>
      <w:r w:rsidR="009A3889">
        <w:rPr>
          <w:rFonts w:asciiTheme="majorBidi" w:hAnsiTheme="majorBidi" w:cstheme="majorBidi"/>
        </w:rPr>
        <w:t xml:space="preserve">. </w:t>
      </w:r>
      <w:r w:rsidR="00E559B3">
        <w:rPr>
          <w:rFonts w:asciiTheme="majorBidi" w:hAnsiTheme="majorBidi" w:cstheme="majorBidi"/>
        </w:rPr>
        <w:t xml:space="preserve">The elevated </w:t>
      </w:r>
      <w:r w:rsidR="00966331">
        <w:rPr>
          <w:rFonts w:asciiTheme="majorBidi" w:hAnsiTheme="majorBidi" w:cstheme="majorBidi"/>
        </w:rPr>
        <w:t xml:space="preserve">control </w:t>
      </w:r>
      <w:r w:rsidR="00E559B3">
        <w:rPr>
          <w:rFonts w:asciiTheme="majorBidi" w:hAnsiTheme="majorBidi" w:cstheme="majorBidi"/>
        </w:rPr>
        <w:t>signals</w:t>
      </w:r>
      <w:r w:rsidR="00966331">
        <w:rPr>
          <w:rFonts w:asciiTheme="majorBidi" w:hAnsiTheme="majorBidi" w:cstheme="majorBidi"/>
        </w:rPr>
        <w:t xml:space="preserve"> </w:t>
      </w:r>
      <w:proofErr w:type="spellStart"/>
      <w:proofErr w:type="gramStart"/>
      <w:r w:rsidR="0063071C">
        <w:rPr>
          <w:rFonts w:asciiTheme="majorBidi" w:hAnsiTheme="majorBidi" w:cstheme="majorBidi"/>
        </w:rPr>
        <w:t>G</w:t>
      </w:r>
      <w:r w:rsidR="0063071C">
        <w:rPr>
          <w:rFonts w:asciiTheme="majorBidi" w:hAnsiTheme="majorBidi" w:cstheme="majorBidi"/>
          <w:vertAlign w:val="subscript"/>
        </w:rPr>
        <w:t>c,con</w:t>
      </w:r>
      <w:proofErr w:type="spellEnd"/>
      <w:proofErr w:type="gramEnd"/>
      <w:r w:rsidR="0063071C">
        <w:rPr>
          <w:rFonts w:asciiTheme="majorBidi" w:hAnsiTheme="majorBidi" w:cstheme="majorBidi"/>
        </w:rPr>
        <w:t xml:space="preserve"> and </w:t>
      </w:r>
      <w:proofErr w:type="spellStart"/>
      <w:r w:rsidR="0063071C">
        <w:rPr>
          <w:rFonts w:asciiTheme="majorBidi" w:hAnsiTheme="majorBidi" w:cstheme="majorBidi"/>
        </w:rPr>
        <w:t>G</w:t>
      </w:r>
      <w:r w:rsidR="0063071C">
        <w:rPr>
          <w:rFonts w:asciiTheme="majorBidi" w:hAnsiTheme="majorBidi" w:cstheme="majorBidi"/>
          <w:vertAlign w:val="subscript"/>
        </w:rPr>
        <w:t>c,ecc</w:t>
      </w:r>
      <w:proofErr w:type="spellEnd"/>
      <w:r w:rsidR="0063071C">
        <w:rPr>
          <w:rFonts w:asciiTheme="majorBidi" w:hAnsiTheme="majorBidi" w:cstheme="majorBidi"/>
        </w:rPr>
        <w:t xml:space="preserve"> </w:t>
      </w:r>
      <w:r w:rsidR="008803FB">
        <w:rPr>
          <w:rFonts w:asciiTheme="majorBidi" w:hAnsiTheme="majorBidi" w:cstheme="majorBidi"/>
        </w:rPr>
        <w:t xml:space="preserve">were </w:t>
      </w:r>
      <w:r w:rsidR="00345C36">
        <w:rPr>
          <w:rFonts w:asciiTheme="majorBidi" w:hAnsiTheme="majorBidi" w:cstheme="majorBidi"/>
        </w:rPr>
        <w:t xml:space="preserve">then </w:t>
      </w:r>
      <w:r w:rsidR="008803FB">
        <w:rPr>
          <w:rFonts w:asciiTheme="majorBidi" w:hAnsiTheme="majorBidi" w:cstheme="majorBidi"/>
        </w:rPr>
        <w:t>re-normalized by driving</w:t>
      </w:r>
      <w:r w:rsidR="00E559B3">
        <w:rPr>
          <w:rFonts w:asciiTheme="majorBidi" w:hAnsiTheme="majorBidi" w:cstheme="majorBidi"/>
        </w:rPr>
        <w:t xml:space="preserve"> the</w:t>
      </w:r>
      <w:r w:rsidR="00044C83">
        <w:rPr>
          <w:rFonts w:asciiTheme="majorBidi" w:hAnsiTheme="majorBidi" w:cstheme="majorBidi"/>
        </w:rPr>
        <w:t xml:space="preserve"> ventricular wall volume and</w:t>
      </w:r>
      <w:r w:rsidR="00E559B3">
        <w:rPr>
          <w:rFonts w:asciiTheme="majorBidi" w:hAnsiTheme="majorBidi" w:cstheme="majorBidi"/>
        </w:rPr>
        <w:t xml:space="preserve"> </w:t>
      </w:r>
      <w:r w:rsidR="002C45FE">
        <w:rPr>
          <w:rFonts w:asciiTheme="majorBidi" w:hAnsiTheme="majorBidi" w:cstheme="majorBidi"/>
        </w:rPr>
        <w:t xml:space="preserve">number of serial half-sarcomeres </w:t>
      </w:r>
      <w:r w:rsidR="001F7B09">
        <w:rPr>
          <w:rFonts w:asciiTheme="majorBidi" w:hAnsiTheme="majorBidi" w:cstheme="majorBidi"/>
        </w:rPr>
        <w:t>to increase by ~</w:t>
      </w:r>
      <w:r w:rsidR="00F54AB2">
        <w:rPr>
          <w:rFonts w:asciiTheme="majorBidi" w:hAnsiTheme="majorBidi" w:cstheme="majorBidi"/>
        </w:rPr>
        <w:t>50</w:t>
      </w:r>
      <w:r w:rsidR="001F7B09">
        <w:rPr>
          <w:rFonts w:asciiTheme="majorBidi" w:hAnsiTheme="majorBidi" w:cstheme="majorBidi"/>
        </w:rPr>
        <w:t xml:space="preserve">% and </w:t>
      </w:r>
      <w:r w:rsidR="00F54AB2">
        <w:rPr>
          <w:rFonts w:asciiTheme="majorBidi" w:hAnsiTheme="majorBidi" w:cstheme="majorBidi"/>
        </w:rPr>
        <w:t>17</w:t>
      </w:r>
      <w:r w:rsidR="001F7B09">
        <w:rPr>
          <w:rFonts w:asciiTheme="majorBidi" w:hAnsiTheme="majorBidi" w:cstheme="majorBidi"/>
        </w:rPr>
        <w:t>%</w:t>
      </w:r>
      <w:r w:rsidR="00607705">
        <w:rPr>
          <w:rFonts w:asciiTheme="majorBidi" w:hAnsiTheme="majorBidi" w:cstheme="majorBidi"/>
        </w:rPr>
        <w:t>, respectively. At the organ</w:t>
      </w:r>
      <w:r w:rsidR="00EF7D53">
        <w:rPr>
          <w:rFonts w:asciiTheme="majorBidi" w:hAnsiTheme="majorBidi" w:cstheme="majorBidi"/>
        </w:rPr>
        <w:t>-</w:t>
      </w:r>
      <w:r w:rsidR="00607705">
        <w:rPr>
          <w:rFonts w:asciiTheme="majorBidi" w:hAnsiTheme="majorBidi" w:cstheme="majorBidi"/>
        </w:rPr>
        <w:t>level, these changes were manifested by dilat</w:t>
      </w:r>
      <w:r w:rsidR="00C87B4A">
        <w:rPr>
          <w:rFonts w:asciiTheme="majorBidi" w:hAnsiTheme="majorBidi" w:cstheme="majorBidi"/>
        </w:rPr>
        <w:t xml:space="preserve">ion of </w:t>
      </w:r>
      <w:r w:rsidR="00EF7D53">
        <w:rPr>
          <w:rFonts w:asciiTheme="majorBidi" w:hAnsiTheme="majorBidi" w:cstheme="majorBidi"/>
        </w:rPr>
        <w:t xml:space="preserve">the </w:t>
      </w:r>
      <w:r w:rsidR="00607705">
        <w:rPr>
          <w:rFonts w:asciiTheme="majorBidi" w:hAnsiTheme="majorBidi" w:cstheme="majorBidi"/>
        </w:rPr>
        <w:t xml:space="preserve">LV cavity </w:t>
      </w:r>
      <w:r w:rsidR="00C90437">
        <w:rPr>
          <w:rFonts w:asciiTheme="majorBidi" w:hAnsiTheme="majorBidi" w:cstheme="majorBidi"/>
        </w:rPr>
        <w:t>(</w:t>
      </w:r>
      <w:r w:rsidR="00523D97">
        <w:rPr>
          <w:rFonts w:asciiTheme="majorBidi" w:hAnsiTheme="majorBidi" w:cstheme="majorBidi"/>
        </w:rPr>
        <w:t xml:space="preserve">~57% </w:t>
      </w:r>
      <w:r w:rsidR="00C90437">
        <w:rPr>
          <w:rFonts w:asciiTheme="majorBidi" w:hAnsiTheme="majorBidi" w:cstheme="majorBidi"/>
        </w:rPr>
        <w:t xml:space="preserve">at end-diastole </w:t>
      </w:r>
      <w:r w:rsidR="00523D97">
        <w:rPr>
          <w:rFonts w:asciiTheme="majorBidi" w:hAnsiTheme="majorBidi" w:cstheme="majorBidi"/>
        </w:rPr>
        <w:t>and ~68</w:t>
      </w:r>
      <w:r w:rsidR="00E23983">
        <w:rPr>
          <w:rFonts w:asciiTheme="majorBidi" w:hAnsiTheme="majorBidi" w:cstheme="majorBidi"/>
        </w:rPr>
        <w:t xml:space="preserve">% </w:t>
      </w:r>
      <w:r w:rsidR="00C90437">
        <w:rPr>
          <w:rFonts w:asciiTheme="majorBidi" w:hAnsiTheme="majorBidi" w:cstheme="majorBidi"/>
        </w:rPr>
        <w:t xml:space="preserve">at </w:t>
      </w:r>
      <w:r w:rsidR="000423F3">
        <w:rPr>
          <w:rFonts w:asciiTheme="majorBidi" w:hAnsiTheme="majorBidi" w:cstheme="majorBidi"/>
        </w:rPr>
        <w:t>end</w:t>
      </w:r>
      <w:r w:rsidR="00C87B4A">
        <w:rPr>
          <w:rFonts w:asciiTheme="majorBidi" w:hAnsiTheme="majorBidi" w:cstheme="majorBidi"/>
        </w:rPr>
        <w:t>-sy</w:t>
      </w:r>
      <w:r w:rsidR="00E23983">
        <w:rPr>
          <w:rFonts w:asciiTheme="majorBidi" w:hAnsiTheme="majorBidi" w:cstheme="majorBidi"/>
        </w:rPr>
        <w:t>stole</w:t>
      </w:r>
      <w:r w:rsidR="00C90437">
        <w:rPr>
          <w:rFonts w:asciiTheme="majorBidi" w:hAnsiTheme="majorBidi" w:cstheme="majorBidi"/>
        </w:rPr>
        <w:t>)</w:t>
      </w:r>
      <w:r w:rsidR="00E23983">
        <w:rPr>
          <w:rFonts w:asciiTheme="majorBidi" w:hAnsiTheme="majorBidi" w:cstheme="majorBidi"/>
        </w:rPr>
        <w:t xml:space="preserve"> and </w:t>
      </w:r>
      <w:r w:rsidR="0019174E">
        <w:rPr>
          <w:rFonts w:asciiTheme="majorBidi" w:hAnsiTheme="majorBidi" w:cstheme="majorBidi"/>
        </w:rPr>
        <w:t xml:space="preserve">mild </w:t>
      </w:r>
      <w:r w:rsidR="00E23983">
        <w:rPr>
          <w:rFonts w:asciiTheme="majorBidi" w:hAnsiTheme="majorBidi" w:cstheme="majorBidi"/>
        </w:rPr>
        <w:t>thickening of</w:t>
      </w:r>
      <w:r w:rsidR="00EF7D53">
        <w:rPr>
          <w:rFonts w:asciiTheme="majorBidi" w:hAnsiTheme="majorBidi" w:cstheme="majorBidi"/>
        </w:rPr>
        <w:t xml:space="preserve"> the</w:t>
      </w:r>
      <w:r w:rsidR="00DB1B88">
        <w:rPr>
          <w:rFonts w:asciiTheme="majorBidi" w:hAnsiTheme="majorBidi" w:cstheme="majorBidi"/>
        </w:rPr>
        <w:t xml:space="preserve"> </w:t>
      </w:r>
      <w:commentRangeStart w:id="88"/>
      <w:commentRangeStart w:id="89"/>
      <w:r w:rsidR="00974CC1" w:rsidRPr="00B95524">
        <w:rPr>
          <w:rFonts w:asciiTheme="majorBidi" w:hAnsiTheme="majorBidi" w:cstheme="majorBidi"/>
        </w:rPr>
        <w:t>LV wall</w:t>
      </w:r>
      <w:commentRangeEnd w:id="88"/>
      <w:r w:rsidR="00974CC1">
        <w:rPr>
          <w:rStyle w:val="CommentReference"/>
        </w:rPr>
        <w:commentReference w:id="88"/>
      </w:r>
      <w:commentRangeEnd w:id="89"/>
      <w:r w:rsidR="00974CC1">
        <w:rPr>
          <w:rStyle w:val="CommentReference"/>
        </w:rPr>
        <w:commentReference w:id="89"/>
      </w:r>
      <w:r w:rsidR="002D52A0" w:rsidRPr="00B95524">
        <w:rPr>
          <w:rFonts w:asciiTheme="majorBidi" w:hAnsiTheme="majorBidi" w:cstheme="majorBidi"/>
        </w:rPr>
        <w:t xml:space="preserve"> </w:t>
      </w:r>
      <w:r w:rsidR="00C90437">
        <w:rPr>
          <w:rFonts w:asciiTheme="majorBidi" w:hAnsiTheme="majorBidi" w:cstheme="majorBidi"/>
        </w:rPr>
        <w:t>(</w:t>
      </w:r>
      <w:r w:rsidR="00E44E50">
        <w:rPr>
          <w:rFonts w:asciiTheme="majorBidi" w:hAnsiTheme="majorBidi" w:cstheme="majorBidi"/>
        </w:rPr>
        <w:t xml:space="preserve">~12% </w:t>
      </w:r>
      <w:r w:rsidR="00C90437">
        <w:rPr>
          <w:rFonts w:asciiTheme="majorBidi" w:hAnsiTheme="majorBidi" w:cstheme="majorBidi"/>
        </w:rPr>
        <w:t xml:space="preserve">at end-diastole </w:t>
      </w:r>
      <w:r w:rsidR="00E44E50">
        <w:rPr>
          <w:rFonts w:asciiTheme="majorBidi" w:hAnsiTheme="majorBidi" w:cstheme="majorBidi"/>
        </w:rPr>
        <w:t xml:space="preserve">and 10% </w:t>
      </w:r>
      <w:r w:rsidR="00C90437">
        <w:rPr>
          <w:rFonts w:asciiTheme="majorBidi" w:hAnsiTheme="majorBidi" w:cstheme="majorBidi"/>
        </w:rPr>
        <w:t>at</w:t>
      </w:r>
      <w:r w:rsidR="00E44E50">
        <w:rPr>
          <w:rFonts w:asciiTheme="majorBidi" w:hAnsiTheme="majorBidi" w:cstheme="majorBidi"/>
        </w:rPr>
        <w:t xml:space="preserve"> end-systole</w:t>
      </w:r>
      <w:r w:rsidR="00C90437">
        <w:rPr>
          <w:rFonts w:asciiTheme="majorBidi" w:hAnsiTheme="majorBidi" w:cstheme="majorBidi"/>
        </w:rPr>
        <w:t>).</w:t>
      </w:r>
      <w:r w:rsidR="007A4257">
        <w:rPr>
          <w:rFonts w:asciiTheme="majorBidi" w:hAnsiTheme="majorBidi" w:cstheme="majorBidi"/>
        </w:rPr>
        <w:t xml:space="preserve"> </w:t>
      </w:r>
    </w:p>
    <w:p w14:paraId="74FECFE2" w14:textId="2A289932" w:rsidR="0080120F" w:rsidRPr="00DF7266" w:rsidRDefault="00FC6391" w:rsidP="00DF7266">
      <w:pPr>
        <w:spacing w:line="240" w:lineRule="auto"/>
        <w:ind w:firstLine="720"/>
        <w:jc w:val="both"/>
        <w:rPr>
          <w:rFonts w:asciiTheme="majorBidi" w:hAnsiTheme="majorBidi" w:cstheme="majorBidi"/>
        </w:rPr>
      </w:pPr>
      <w:r>
        <w:rPr>
          <w:rFonts w:asciiTheme="majorBidi" w:hAnsiTheme="majorBidi" w:cstheme="majorBidi"/>
        </w:rPr>
        <w:t xml:space="preserve">Due to baroreflex control of arterial pressure, </w:t>
      </w:r>
      <w:r w:rsidR="0099621E">
        <w:rPr>
          <w:rFonts w:asciiTheme="majorBidi" w:hAnsiTheme="majorBidi" w:cstheme="majorBidi"/>
        </w:rPr>
        <w:t>there was a</w:t>
      </w:r>
      <w:r>
        <w:rPr>
          <w:rFonts w:asciiTheme="majorBidi" w:hAnsiTheme="majorBidi" w:cstheme="majorBidi"/>
        </w:rPr>
        <w:t xml:space="preserve"> subtle </w:t>
      </w:r>
      <w:r w:rsidR="00CB679E">
        <w:rPr>
          <w:rFonts w:asciiTheme="majorBidi" w:hAnsiTheme="majorBidi" w:cstheme="majorBidi"/>
        </w:rPr>
        <w:t>increase</w:t>
      </w:r>
      <w:r>
        <w:rPr>
          <w:rFonts w:asciiTheme="majorBidi" w:hAnsiTheme="majorBidi" w:cstheme="majorBidi"/>
        </w:rPr>
        <w:t xml:space="preserve"> in Ca</w:t>
      </w:r>
      <w:r>
        <w:rPr>
          <w:rFonts w:asciiTheme="majorBidi" w:hAnsiTheme="majorBidi" w:cstheme="majorBidi"/>
          <w:vertAlign w:val="superscript"/>
        </w:rPr>
        <w:t>2+</w:t>
      </w:r>
      <w:r>
        <w:rPr>
          <w:rFonts w:asciiTheme="majorBidi" w:hAnsiTheme="majorBidi" w:cstheme="majorBidi"/>
        </w:rPr>
        <w:t xml:space="preserve"> dynamics </w:t>
      </w:r>
      <w:r>
        <w:t>(</w:t>
      </w:r>
      <w:r w:rsidR="00CB679E">
        <w:t xml:space="preserve">via increasing </w:t>
      </w:r>
      <w:proofErr w:type="spellStart"/>
      <w:r>
        <w:t>k</w:t>
      </w:r>
      <w:r>
        <w:rPr>
          <w:vertAlign w:val="subscript"/>
        </w:rPr>
        <w:t>act</w:t>
      </w:r>
      <w:proofErr w:type="spellEnd"/>
      <w:r>
        <w:t xml:space="preserve"> and </w:t>
      </w:r>
      <w:proofErr w:type="spellStart"/>
      <w:r>
        <w:t>k</w:t>
      </w:r>
      <w:r>
        <w:rPr>
          <w:vertAlign w:val="subscript"/>
        </w:rPr>
        <w:t>SERCA</w:t>
      </w:r>
      <w:proofErr w:type="spellEnd"/>
      <w:r>
        <w:t>), myofilament function (</w:t>
      </w:r>
      <w:r w:rsidR="00CB679E">
        <w:t xml:space="preserve">via increasing </w:t>
      </w:r>
      <w:r>
        <w:t>k</w:t>
      </w:r>
      <w:r>
        <w:rPr>
          <w:vertAlign w:val="subscript"/>
        </w:rPr>
        <w:t>1</w:t>
      </w:r>
      <w:r w:rsidR="00CB679E">
        <w:t xml:space="preserve"> and</w:t>
      </w:r>
      <w:r>
        <w:t xml:space="preserve"> k</w:t>
      </w:r>
      <w:r>
        <w:rPr>
          <w:vertAlign w:val="subscript"/>
        </w:rPr>
        <w:t>3</w:t>
      </w:r>
      <w:r>
        <w:t>, and</w:t>
      </w:r>
      <w:r w:rsidR="00CB679E">
        <w:t xml:space="preserve"> decreasing</w:t>
      </w:r>
      <w:r>
        <w:t xml:space="preserve"> </w:t>
      </w:r>
      <w:proofErr w:type="spellStart"/>
      <w:r>
        <w:t>k</w:t>
      </w:r>
      <w:r>
        <w:rPr>
          <w:vertAlign w:val="subscript"/>
        </w:rPr>
        <w:t>on</w:t>
      </w:r>
      <w:proofErr w:type="spellEnd"/>
      <w:r>
        <w:t>), and vascular tone (</w:t>
      </w:r>
      <w:r w:rsidR="00CB679E">
        <w:t xml:space="preserve">via increasing </w:t>
      </w:r>
      <w:proofErr w:type="spellStart"/>
      <w:r>
        <w:t>R</w:t>
      </w:r>
      <w:r>
        <w:rPr>
          <w:vertAlign w:val="subscript"/>
        </w:rPr>
        <w:t>arteriolar</w:t>
      </w:r>
      <w:proofErr w:type="spellEnd"/>
      <w:r>
        <w:t xml:space="preserve"> and</w:t>
      </w:r>
      <w:r w:rsidR="00CB679E">
        <w:t xml:space="preserve"> decreasing</w:t>
      </w:r>
      <w:r>
        <w:t xml:space="preserve"> </w:t>
      </w:r>
      <w:proofErr w:type="spellStart"/>
      <w:r>
        <w:t>C</w:t>
      </w:r>
      <w:r>
        <w:rPr>
          <w:vertAlign w:val="subscript"/>
        </w:rPr>
        <w:t>veins</w:t>
      </w:r>
      <w:proofErr w:type="spellEnd"/>
      <w:r>
        <w:t>)</w:t>
      </w:r>
      <w:r w:rsidR="0099621E">
        <w:t xml:space="preserve">. </w:t>
      </w:r>
      <w:proofErr w:type="gramStart"/>
      <w:r w:rsidR="0099621E">
        <w:t>Additionally</w:t>
      </w:r>
      <w:proofErr w:type="gramEnd"/>
      <w:r w:rsidR="0099621E">
        <w:t xml:space="preserve"> the</w:t>
      </w:r>
      <w:r>
        <w:t xml:space="preserve"> </w:t>
      </w:r>
      <w:r>
        <w:rPr>
          <w:rFonts w:asciiTheme="majorBidi" w:hAnsiTheme="majorBidi" w:cstheme="majorBidi"/>
        </w:rPr>
        <w:t>heart rate elevated from ~63 to ~66 bpm.</w:t>
      </w:r>
      <w:r w:rsidR="00DF7266">
        <w:rPr>
          <w:rFonts w:asciiTheme="majorBidi" w:hAnsiTheme="majorBidi" w:cstheme="majorBidi"/>
        </w:rPr>
        <w:t xml:space="preserve"> </w:t>
      </w:r>
      <w:r w:rsidR="0080120F" w:rsidRPr="00713E44">
        <w:t xml:space="preserve">Although the peak value of </w:t>
      </w:r>
      <w:r w:rsidR="000B47AE" w:rsidRPr="003527B5">
        <w:t xml:space="preserve">intracellular passive stress </w:t>
      </w:r>
      <w:r w:rsidR="00FF44C9">
        <w:t xml:space="preserve">appears to be different when </w:t>
      </w:r>
      <w:r w:rsidR="0080120F" w:rsidRPr="00713E44">
        <w:t xml:space="preserve">growth </w:t>
      </w:r>
      <w:r w:rsidR="00FF44C9">
        <w:t xml:space="preserve">is at </w:t>
      </w:r>
      <w:r w:rsidR="0080120F" w:rsidRPr="00713E44">
        <w:t>steady state</w:t>
      </w:r>
      <w:r w:rsidR="00FF44C9">
        <w:t xml:space="preserve">, compared to the </w:t>
      </w:r>
      <w:r w:rsidR="0080120F" w:rsidRPr="00713E44">
        <w:t xml:space="preserve">baseline steady state, due to changes in heart rate and </w:t>
      </w:r>
      <w:r w:rsidR="005558E5" w:rsidRPr="001645CD">
        <w:t>dia</w:t>
      </w:r>
      <w:r w:rsidR="0080120F" w:rsidRPr="00713E44">
        <w:t xml:space="preserve">stolic duration, the averaged value reaches the setpoint level for </w:t>
      </w:r>
      <w:r w:rsidR="003E6F58" w:rsidRPr="001645CD">
        <w:t>eccentric</w:t>
      </w:r>
      <w:r w:rsidR="0080120F" w:rsidRPr="00713E44">
        <w:t xml:space="preserve"> growth (Figures S</w:t>
      </w:r>
      <w:r w:rsidR="0015543C" w:rsidRPr="001645CD">
        <w:fldChar w:fldCharType="begin"/>
      </w:r>
      <w:r w:rsidR="0015543C" w:rsidRPr="001645CD">
        <w:instrText xml:space="preserve"> seq sfigure fig</w:instrText>
      </w:r>
      <w:r w:rsidR="00713E44" w:rsidRPr="001645CD">
        <w:instrText>s5</w:instrText>
      </w:r>
      <w:r w:rsidR="0015543C" w:rsidRPr="001645CD">
        <w:instrText xml:space="preserve"> </w:instrText>
      </w:r>
      <w:r w:rsidR="0015543C" w:rsidRPr="001645CD">
        <w:fldChar w:fldCharType="separate"/>
      </w:r>
      <w:r w:rsidR="00A15D39">
        <w:rPr>
          <w:noProof/>
        </w:rPr>
        <w:t>5</w:t>
      </w:r>
      <w:r w:rsidR="0015543C" w:rsidRPr="001645CD">
        <w:fldChar w:fldCharType="end"/>
      </w:r>
      <w:r w:rsidR="0080120F" w:rsidRPr="00713E44">
        <w:t>-S</w:t>
      </w:r>
      <w:r w:rsidR="00C85BF7">
        <w:fldChar w:fldCharType="begin"/>
      </w:r>
      <w:r w:rsidR="00C85BF7">
        <w:instrText xml:space="preserve"> seq sfigure figs6 </w:instrText>
      </w:r>
      <w:r w:rsidR="00C85BF7">
        <w:fldChar w:fldCharType="separate"/>
      </w:r>
      <w:r w:rsidR="001645CD">
        <w:rPr>
          <w:noProof/>
        </w:rPr>
        <w:t>6</w:t>
      </w:r>
      <w:r w:rsidR="00C85BF7">
        <w:rPr>
          <w:noProof/>
        </w:rPr>
        <w:fldChar w:fldCharType="end"/>
      </w:r>
      <w:r w:rsidR="0080120F" w:rsidRPr="00713E44">
        <w:t>).</w:t>
      </w:r>
    </w:p>
    <w:p w14:paraId="068435DB" w14:textId="77777777" w:rsidR="0080120F" w:rsidRPr="00B95524" w:rsidRDefault="0080120F">
      <w:pPr>
        <w:spacing w:line="240" w:lineRule="auto"/>
        <w:jc w:val="both"/>
        <w:rPr>
          <w:rFonts w:asciiTheme="majorBidi" w:hAnsiTheme="majorBidi" w:cstheme="majorBidi"/>
        </w:rPr>
      </w:pPr>
    </w:p>
    <w:p w14:paraId="7000BED2" w14:textId="67C163D9" w:rsidR="00F3261D" w:rsidRPr="00B95524" w:rsidRDefault="00F3261D" w:rsidP="001645CD">
      <w:pPr>
        <w:spacing w:after="200" w:line="240" w:lineRule="auto"/>
        <w:jc w:val="both"/>
        <w:rPr>
          <w:rFonts w:asciiTheme="majorBidi" w:hAnsiTheme="majorBidi" w:cstheme="majorBidi"/>
        </w:rPr>
      </w:pPr>
      <w:r w:rsidRPr="00B95524">
        <w:rPr>
          <w:rFonts w:asciiTheme="majorBidi" w:hAnsiTheme="majorBidi" w:cstheme="majorBidi"/>
        </w:rPr>
        <w:br w:type="page"/>
      </w:r>
    </w:p>
    <w:p w14:paraId="1CCE25D6" w14:textId="68D7C556" w:rsidR="009F45A9" w:rsidRPr="00B95524" w:rsidRDefault="007B1072" w:rsidP="00F3427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7DEF7D17" wp14:editId="11AF4A7E">
            <wp:extent cx="6208395" cy="4575175"/>
            <wp:effectExtent l="0" t="0" r="1905" b="0"/>
            <wp:docPr id="264" name="Picture 26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Diagram, schematic&#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555F5010" w14:textId="51CD5A46" w:rsidR="00D45644" w:rsidRDefault="009F45A9" w:rsidP="007623F2">
      <w:pPr>
        <w:spacing w:line="240" w:lineRule="auto"/>
        <w:jc w:val="center"/>
        <w:rPr>
          <w:rFonts w:asciiTheme="majorBidi" w:hAnsiTheme="majorBidi" w:cstheme="majorBidi"/>
          <w:vertAlign w:val="subscript"/>
        </w:rPr>
      </w:pPr>
      <w:r w:rsidRPr="00B95524">
        <w:rPr>
          <w:rFonts w:asciiTheme="majorBidi" w:hAnsiTheme="majorBidi" w:cstheme="majorBidi"/>
          <w:b/>
          <w:bCs/>
        </w:rPr>
        <w:t xml:space="preserve">Figure </w:t>
      </w:r>
      <w:bookmarkStart w:id="90" w:name="fig4"/>
      <w:bookmarkEnd w:id="90"/>
      <w:r w:rsidR="00111857">
        <w:rPr>
          <w:rFonts w:asciiTheme="majorBidi" w:hAnsiTheme="majorBidi" w:cstheme="majorBidi"/>
          <w:b/>
          <w:bCs/>
        </w:rPr>
        <w:fldChar w:fldCharType="begin"/>
      </w:r>
      <w:r w:rsidR="00111857">
        <w:rPr>
          <w:rFonts w:asciiTheme="majorBidi" w:hAnsiTheme="majorBidi" w:cstheme="majorBidi"/>
          <w:b/>
          <w:bCs/>
        </w:rPr>
        <w:instrText xml:space="preserve"> seq figure </w:instrText>
      </w:r>
      <w:r w:rsidR="00111857">
        <w:rPr>
          <w:rFonts w:asciiTheme="majorBidi" w:hAnsiTheme="majorBidi" w:cstheme="majorBidi"/>
          <w:b/>
          <w:bCs/>
        </w:rPr>
        <w:fldChar w:fldCharType="separate"/>
      </w:r>
      <w:r w:rsidR="00A15D39">
        <w:rPr>
          <w:rFonts w:asciiTheme="majorBidi" w:hAnsiTheme="majorBidi" w:cstheme="majorBidi"/>
          <w:b/>
          <w:bCs/>
          <w:noProof/>
        </w:rPr>
        <w:t>4</w:t>
      </w:r>
      <w:r w:rsidR="00111857">
        <w:rPr>
          <w:rFonts w:asciiTheme="majorBidi" w:hAnsiTheme="majorBidi" w:cstheme="majorBidi"/>
          <w:b/>
          <w:bCs/>
        </w:rPr>
        <w:fldChar w:fldCharType="end"/>
      </w:r>
      <w:r w:rsidRPr="00B95524">
        <w:rPr>
          <w:rFonts w:asciiTheme="majorBidi" w:hAnsiTheme="majorBidi" w:cstheme="majorBidi"/>
        </w:rPr>
        <w:t xml:space="preserve">. </w:t>
      </w:r>
      <w:r w:rsidR="00827BDE" w:rsidRPr="00B95524">
        <w:rPr>
          <w:rFonts w:asciiTheme="majorBidi" w:hAnsiTheme="majorBidi" w:cstheme="majorBidi"/>
          <w:b/>
          <w:bCs/>
        </w:rPr>
        <w:t>Predicted e</w:t>
      </w:r>
      <w:r w:rsidRPr="00B95524">
        <w:rPr>
          <w:rFonts w:asciiTheme="majorBidi" w:hAnsiTheme="majorBidi" w:cstheme="majorBidi"/>
          <w:b/>
          <w:bCs/>
        </w:rPr>
        <w:t>ccentric growth</w:t>
      </w:r>
      <w:r w:rsidR="00827BDE" w:rsidRPr="00B95524">
        <w:rPr>
          <w:rFonts w:asciiTheme="majorBidi" w:hAnsiTheme="majorBidi" w:cstheme="majorBidi"/>
          <w:b/>
          <w:bCs/>
        </w:rPr>
        <w:t xml:space="preserve"> in response to </w:t>
      </w:r>
      <w:r w:rsidR="0090179D" w:rsidRPr="00B95524">
        <w:rPr>
          <w:rFonts w:asciiTheme="majorBidi" w:hAnsiTheme="majorBidi" w:cstheme="majorBidi"/>
          <w:b/>
          <w:bCs/>
        </w:rPr>
        <w:t xml:space="preserve">mitral </w:t>
      </w:r>
      <w:r w:rsidR="00B55CF1" w:rsidRPr="0015634F">
        <w:rPr>
          <w:rFonts w:asciiTheme="majorBidi" w:hAnsiTheme="majorBidi" w:cstheme="majorBidi"/>
          <w:b/>
          <w:bCs/>
        </w:rPr>
        <w:t>insufficiency</w:t>
      </w:r>
      <w:r w:rsidR="0090179D" w:rsidRPr="00B95524">
        <w:rPr>
          <w:rFonts w:asciiTheme="majorBidi" w:hAnsiTheme="majorBidi" w:cstheme="majorBidi"/>
          <w:b/>
          <w:bCs/>
        </w:rPr>
        <w:t>.</w:t>
      </w:r>
      <w:r w:rsidR="009030F0" w:rsidRPr="00B95524">
        <w:rPr>
          <w:rFonts w:asciiTheme="majorBidi" w:hAnsiTheme="majorBidi" w:cstheme="majorBidi"/>
        </w:rPr>
        <w:t xml:space="preserve"> </w:t>
      </w:r>
      <w:r w:rsidR="00D354F7">
        <w:rPr>
          <w:rFonts w:asciiTheme="majorBidi" w:hAnsiTheme="majorBidi" w:cstheme="majorBidi"/>
        </w:rPr>
        <w:t>The</w:t>
      </w:r>
      <w:r w:rsidR="00306154" w:rsidRPr="00B95524">
        <w:rPr>
          <w:rFonts w:asciiTheme="majorBidi" w:hAnsiTheme="majorBidi" w:cstheme="majorBidi"/>
        </w:rPr>
        <w:t xml:space="preserve"> panels </w:t>
      </w:r>
      <w:r w:rsidR="00D354F7">
        <w:rPr>
          <w:rFonts w:asciiTheme="majorBidi" w:hAnsiTheme="majorBidi" w:cstheme="majorBidi"/>
        </w:rPr>
        <w:t>are arranged similarly to those</w:t>
      </w:r>
      <w:r w:rsidR="00D354F7" w:rsidRPr="00B95524">
        <w:rPr>
          <w:rFonts w:asciiTheme="majorBidi" w:hAnsiTheme="majorBidi" w:cstheme="majorBidi"/>
        </w:rPr>
        <w:t xml:space="preserve"> </w:t>
      </w:r>
      <w:r w:rsidR="00306154" w:rsidRPr="00B95524">
        <w:rPr>
          <w:rFonts w:asciiTheme="majorBidi" w:hAnsiTheme="majorBidi" w:cstheme="majorBidi"/>
        </w:rPr>
        <w:t>in Fig</w:t>
      </w:r>
      <w:r w:rsidR="007623F2">
        <w:rPr>
          <w:rFonts w:asciiTheme="majorBidi" w:hAnsiTheme="majorBidi" w:cstheme="majorBidi"/>
        </w:rPr>
        <w:t>ure</w:t>
      </w:r>
      <w:r w:rsidR="00306154"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A15D39">
        <w:rPr>
          <w:rFonts w:asciiTheme="majorBidi" w:hAnsiTheme="majorBidi" w:cstheme="majorBidi"/>
          <w:noProof/>
        </w:rPr>
        <w:t>2</w:t>
      </w:r>
      <w:r w:rsidR="00B628CF" w:rsidRPr="00B95524">
        <w:rPr>
          <w:rFonts w:asciiTheme="majorBidi" w:hAnsiTheme="majorBidi" w:cstheme="majorBidi"/>
          <w:noProof/>
        </w:rPr>
        <w:fldChar w:fldCharType="end"/>
      </w:r>
      <w:r w:rsidR="00D354F7">
        <w:rPr>
          <w:rFonts w:asciiTheme="majorBidi" w:hAnsiTheme="majorBidi" w:cstheme="majorBidi"/>
          <w:noProof/>
        </w:rPr>
        <w:t>,</w:t>
      </w:r>
      <w:r w:rsidR="00306154" w:rsidRPr="00B95524">
        <w:rPr>
          <w:rFonts w:asciiTheme="majorBidi" w:hAnsiTheme="majorBidi" w:cstheme="majorBidi"/>
        </w:rPr>
        <w:t xml:space="preserve"> </w:t>
      </w:r>
      <w:r w:rsidR="001547BE" w:rsidRPr="00B95524">
        <w:rPr>
          <w:rFonts w:asciiTheme="majorBidi" w:hAnsiTheme="majorBidi" w:cstheme="majorBidi"/>
        </w:rPr>
        <w:t xml:space="preserve">except </w:t>
      </w:r>
      <w:r w:rsidR="00E41BAA" w:rsidRPr="00B95524">
        <w:rPr>
          <w:rFonts w:asciiTheme="majorBidi" w:hAnsiTheme="majorBidi" w:cstheme="majorBidi"/>
        </w:rPr>
        <w:t>that mitral regurgitant volume is shown in place of aortic resistance in</w:t>
      </w:r>
      <w:r w:rsidR="00D354F7">
        <w:rPr>
          <w:rFonts w:asciiTheme="majorBidi" w:hAnsiTheme="majorBidi" w:cstheme="majorBidi"/>
        </w:rPr>
        <w:t xml:space="preserve"> the</w:t>
      </w:r>
      <w:r w:rsidR="00E41BAA" w:rsidRPr="00B95524">
        <w:rPr>
          <w:rFonts w:asciiTheme="majorBidi" w:hAnsiTheme="majorBidi" w:cstheme="majorBidi"/>
        </w:rPr>
        <w:t xml:space="preserve"> </w:t>
      </w:r>
      <w:r w:rsidR="0040652D" w:rsidRPr="00B95524">
        <w:rPr>
          <w:rFonts w:asciiTheme="majorBidi" w:hAnsiTheme="majorBidi" w:cstheme="majorBidi"/>
        </w:rPr>
        <w:t>right</w:t>
      </w:r>
      <w:r w:rsidR="00442030">
        <w:rPr>
          <w:rFonts w:asciiTheme="majorBidi" w:hAnsiTheme="majorBidi" w:cstheme="majorBidi"/>
        </w:rPr>
        <w:t>-</w:t>
      </w:r>
      <w:r w:rsidR="0040652D" w:rsidRPr="00B95524">
        <w:rPr>
          <w:rFonts w:asciiTheme="majorBidi" w:hAnsiTheme="majorBidi" w:cstheme="majorBidi"/>
        </w:rPr>
        <w:t xml:space="preserve">hand column. </w:t>
      </w:r>
      <w:r w:rsidR="001547BE" w:rsidRPr="00B95524">
        <w:rPr>
          <w:rFonts w:asciiTheme="majorBidi" w:hAnsiTheme="majorBidi" w:cstheme="majorBidi"/>
        </w:rPr>
        <w:t xml:space="preserve"> </w:t>
      </w:r>
      <w:r w:rsidR="00D45644">
        <w:rPr>
          <w:rFonts w:asciiTheme="majorBidi" w:hAnsiTheme="majorBidi" w:cstheme="majorBidi"/>
        </w:rPr>
        <w:t xml:space="preserve">The simulation </w:t>
      </w:r>
      <w:r w:rsidR="00796B83">
        <w:rPr>
          <w:rFonts w:asciiTheme="majorBidi" w:hAnsiTheme="majorBidi" w:cstheme="majorBidi"/>
        </w:rPr>
        <w:t xml:space="preserve">shown in this figure </w:t>
      </w:r>
      <w:r w:rsidR="00D45644">
        <w:rPr>
          <w:rFonts w:asciiTheme="majorBidi" w:hAnsiTheme="majorBidi" w:cstheme="majorBidi"/>
        </w:rPr>
        <w:t>was perturbed gradually (</w:t>
      </w:r>
      <w:r w:rsidR="009C0135">
        <w:rPr>
          <w:rFonts w:asciiTheme="majorBidi" w:hAnsiTheme="majorBidi" w:cstheme="majorBidi"/>
        </w:rPr>
        <w:t>second and third vertical dashed lines</w:t>
      </w:r>
      <w:r w:rsidR="00D45644">
        <w:rPr>
          <w:rFonts w:asciiTheme="majorBidi" w:hAnsiTheme="majorBidi" w:cstheme="majorBidi"/>
        </w:rPr>
        <w:t>)</w:t>
      </w:r>
      <w:r w:rsidR="00172FD8">
        <w:rPr>
          <w:rFonts w:asciiTheme="majorBidi" w:hAnsiTheme="majorBidi" w:cstheme="majorBidi"/>
        </w:rPr>
        <w:t xml:space="preserve"> by</w:t>
      </w:r>
      <w:r w:rsidR="00D45644">
        <w:rPr>
          <w:rFonts w:asciiTheme="majorBidi" w:hAnsiTheme="majorBidi" w:cstheme="majorBidi"/>
        </w:rPr>
        <w:t xml:space="preserve"> increasing </w:t>
      </w:r>
      <w:proofErr w:type="spellStart"/>
      <w:r w:rsidR="00D45644" w:rsidRPr="00B95524">
        <w:rPr>
          <w:rFonts w:asciiTheme="majorBidi" w:hAnsiTheme="majorBidi" w:cstheme="majorBidi"/>
        </w:rPr>
        <w:t>G</w:t>
      </w:r>
      <w:r w:rsidR="00D45644" w:rsidRPr="00B95524">
        <w:rPr>
          <w:rFonts w:asciiTheme="majorBidi" w:hAnsiTheme="majorBidi" w:cstheme="majorBidi"/>
          <w:vertAlign w:val="subscript"/>
        </w:rPr>
        <w:t>mitral</w:t>
      </w:r>
      <w:proofErr w:type="spellEnd"/>
      <w:r w:rsidR="00D45644" w:rsidRPr="00B95524">
        <w:rPr>
          <w:rFonts w:asciiTheme="majorBidi" w:hAnsiTheme="majorBidi" w:cstheme="majorBidi"/>
          <w:vertAlign w:val="subscript"/>
        </w:rPr>
        <w:t xml:space="preserve"> </w:t>
      </w:r>
      <w:r w:rsidR="00D45644" w:rsidRPr="00B95524">
        <w:rPr>
          <w:rFonts w:asciiTheme="majorBidi" w:hAnsiTheme="majorBidi" w:cstheme="majorBidi"/>
        </w:rPr>
        <w:t xml:space="preserve">in equation </w:t>
      </w:r>
      <w:r w:rsidR="00D45644">
        <w:rPr>
          <w:rFonts w:asciiTheme="majorBidi" w:hAnsiTheme="majorBidi" w:cstheme="majorBidi"/>
        </w:rPr>
        <w:fldChar w:fldCharType="begin"/>
      </w:r>
      <w:r w:rsidR="00D45644">
        <w:rPr>
          <w:rFonts w:asciiTheme="majorBidi" w:hAnsiTheme="majorBidi" w:cstheme="majorBidi"/>
        </w:rPr>
        <w:instrText xml:space="preserve"> GOTOBUTTON ZEqnNum399149  \* MERGEFORMAT </w:instrText>
      </w:r>
      <w:r w:rsidR="00D45644">
        <w:rPr>
          <w:rFonts w:asciiTheme="majorBidi" w:hAnsiTheme="majorBidi" w:cstheme="majorBidi"/>
        </w:rPr>
        <w:fldChar w:fldCharType="begin"/>
      </w:r>
      <w:r w:rsidR="00D45644">
        <w:rPr>
          <w:rFonts w:asciiTheme="majorBidi" w:hAnsiTheme="majorBidi" w:cstheme="majorBidi"/>
        </w:rPr>
        <w:instrText xml:space="preserve"> REF ZEqnNum399149 \* Charformat \! \* MERGEFORMAT </w:instrText>
      </w:r>
      <w:r w:rsidR="00D45644">
        <w:rPr>
          <w:rFonts w:asciiTheme="majorBidi" w:hAnsiTheme="majorBidi" w:cstheme="majorBidi"/>
        </w:rPr>
        <w:fldChar w:fldCharType="separate"/>
      </w:r>
      <w:r w:rsidR="00A15D39" w:rsidRPr="00B95524">
        <w:rPr>
          <w:rFonts w:asciiTheme="majorBidi" w:hAnsiTheme="majorBidi" w:cstheme="majorBidi"/>
        </w:rPr>
        <w:instrText>(</w:instrText>
      </w:r>
      <w:r w:rsidR="00A15D39">
        <w:rPr>
          <w:rFonts w:asciiTheme="majorBidi" w:hAnsiTheme="majorBidi" w:cstheme="majorBidi"/>
        </w:rPr>
        <w:instrText>8</w:instrText>
      </w:r>
      <w:r w:rsidR="00A15D39" w:rsidRPr="00B95524">
        <w:rPr>
          <w:rFonts w:asciiTheme="majorBidi" w:hAnsiTheme="majorBidi" w:cstheme="majorBidi"/>
        </w:rPr>
        <w:instrText>)</w:instrText>
      </w:r>
      <w:r w:rsidR="00D45644">
        <w:rPr>
          <w:rFonts w:asciiTheme="majorBidi" w:hAnsiTheme="majorBidi" w:cstheme="majorBidi"/>
        </w:rPr>
        <w:fldChar w:fldCharType="end"/>
      </w:r>
      <w:r w:rsidR="00D45644">
        <w:rPr>
          <w:rFonts w:asciiTheme="majorBidi" w:hAnsiTheme="majorBidi" w:cstheme="majorBidi"/>
        </w:rPr>
        <w:fldChar w:fldCharType="end"/>
      </w:r>
      <w:r w:rsidR="00D45644" w:rsidRPr="00B95524">
        <w:rPr>
          <w:rFonts w:asciiTheme="majorBidi" w:hAnsiTheme="majorBidi" w:cstheme="majorBidi"/>
        </w:rPr>
        <w:t xml:space="preserve"> from 0 to 2e-3</w:t>
      </w:r>
      <w:r w:rsidR="008A663C">
        <w:rPr>
          <w:rFonts w:asciiTheme="majorBidi" w:hAnsiTheme="majorBidi" w:cstheme="majorBidi"/>
        </w:rPr>
        <w:t xml:space="preserve"> ([mmHg s]</w:t>
      </w:r>
      <w:r w:rsidR="008A663C">
        <w:rPr>
          <w:rFonts w:asciiTheme="majorBidi" w:hAnsiTheme="majorBidi" w:cstheme="majorBidi"/>
          <w:vertAlign w:val="superscript"/>
        </w:rPr>
        <w:t>-1</w:t>
      </w:r>
      <w:r w:rsidR="008A663C">
        <w:rPr>
          <w:rFonts w:asciiTheme="majorBidi" w:hAnsiTheme="majorBidi" w:cstheme="majorBidi"/>
        </w:rPr>
        <w:t xml:space="preserve"> </w:t>
      </w:r>
      <w:r w:rsidR="008A663C" w:rsidRPr="00A06B15">
        <w:rPr>
          <w:rFonts w:asciiTheme="majorBidi" w:hAnsiTheme="majorBidi" w:cstheme="majorBidi"/>
        </w:rPr>
        <w:t>L</w:t>
      </w:r>
      <w:r w:rsidR="008A663C">
        <w:rPr>
          <w:rFonts w:asciiTheme="majorBidi" w:hAnsiTheme="majorBidi" w:cstheme="majorBidi"/>
        </w:rPr>
        <w:t>)</w:t>
      </w:r>
      <w:r w:rsidR="00D45644" w:rsidRPr="00B95524">
        <w:rPr>
          <w:rFonts w:asciiTheme="majorBidi" w:hAnsiTheme="majorBidi" w:cstheme="majorBidi"/>
        </w:rPr>
        <w:t xml:space="preserve"> to induce a mitral regurgitant volume of ~60 ml (Table </w:t>
      </w:r>
      <w:r w:rsidR="00D45644">
        <w:rPr>
          <w:rFonts w:asciiTheme="majorBidi" w:hAnsiTheme="majorBidi" w:cstheme="majorBidi"/>
        </w:rPr>
        <w:fldChar w:fldCharType="begin"/>
      </w:r>
      <w:r w:rsidR="00D45644">
        <w:rPr>
          <w:rFonts w:asciiTheme="majorBidi" w:hAnsiTheme="majorBidi" w:cstheme="majorBidi"/>
        </w:rPr>
        <w:instrText xml:space="preserve"> seq table table3 </w:instrText>
      </w:r>
      <w:r w:rsidR="00D45644">
        <w:rPr>
          <w:rFonts w:asciiTheme="majorBidi" w:hAnsiTheme="majorBidi" w:cstheme="majorBidi"/>
        </w:rPr>
        <w:fldChar w:fldCharType="separate"/>
      </w:r>
      <w:r w:rsidR="00A15D39">
        <w:rPr>
          <w:rFonts w:asciiTheme="majorBidi" w:hAnsiTheme="majorBidi" w:cstheme="majorBidi"/>
          <w:noProof/>
        </w:rPr>
        <w:t>3</w:t>
      </w:r>
      <w:r w:rsidR="00D45644">
        <w:rPr>
          <w:rFonts w:asciiTheme="majorBidi" w:hAnsiTheme="majorBidi" w:cstheme="majorBidi"/>
        </w:rPr>
        <w:fldChar w:fldCharType="end"/>
      </w:r>
      <w:r w:rsidR="00D45644" w:rsidRPr="00B95524">
        <w:rPr>
          <w:rFonts w:asciiTheme="majorBidi" w:hAnsiTheme="majorBidi" w:cstheme="majorBidi"/>
        </w:rPr>
        <w:t>).</w:t>
      </w:r>
    </w:p>
    <w:p w14:paraId="5E220EA3" w14:textId="77777777" w:rsidR="00D00715" w:rsidRPr="00B95524" w:rsidRDefault="00D00715" w:rsidP="00F34279">
      <w:pPr>
        <w:spacing w:after="200" w:line="240" w:lineRule="auto"/>
        <w:rPr>
          <w:rFonts w:asciiTheme="majorBidi" w:hAnsiTheme="majorBidi" w:cstheme="majorBidi"/>
        </w:rPr>
      </w:pPr>
      <w:r w:rsidRPr="00B95524">
        <w:rPr>
          <w:rFonts w:asciiTheme="majorBidi" w:hAnsiTheme="majorBidi" w:cstheme="majorBidi"/>
        </w:rPr>
        <w:br w:type="page"/>
      </w:r>
    </w:p>
    <w:p w14:paraId="2AF2FB8D" w14:textId="3E19E00B" w:rsidR="00D00715" w:rsidRPr="00B95524" w:rsidRDefault="00B53A56"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Left ventricular </w:t>
      </w:r>
      <w:r w:rsidR="00E748A6">
        <w:rPr>
          <w:rFonts w:asciiTheme="majorBidi" w:hAnsiTheme="majorBidi" w:cstheme="majorBidi"/>
        </w:rPr>
        <w:t>p</w:t>
      </w:r>
      <w:r w:rsidR="00D85D98" w:rsidRPr="00B95524">
        <w:rPr>
          <w:rFonts w:asciiTheme="majorBidi" w:hAnsiTheme="majorBidi" w:cstheme="majorBidi"/>
        </w:rPr>
        <w:t xml:space="preserve">ressure-volume </w:t>
      </w:r>
      <w:r w:rsidR="00EA2DF6" w:rsidRPr="00B95524">
        <w:rPr>
          <w:rFonts w:asciiTheme="majorBidi" w:hAnsiTheme="majorBidi" w:cstheme="majorBidi"/>
        </w:rPr>
        <w:t xml:space="preserve">loop relationship </w:t>
      </w:r>
    </w:p>
    <w:p w14:paraId="1C749245" w14:textId="2DB39569" w:rsidR="001D24FA" w:rsidRPr="00EA5521" w:rsidRDefault="00B53A56" w:rsidP="000C0DED">
      <w:pPr>
        <w:spacing w:line="240" w:lineRule="auto"/>
        <w:jc w:val="both"/>
        <w:rPr>
          <w:rFonts w:asciiTheme="majorBidi" w:hAnsiTheme="majorBidi" w:cstheme="majorBidi"/>
        </w:rPr>
      </w:pPr>
      <w:r w:rsidRPr="00B95524">
        <w:rPr>
          <w:rFonts w:asciiTheme="majorBidi" w:hAnsiTheme="majorBidi" w:cstheme="majorBidi"/>
        </w:rPr>
        <w:t>Fig</w:t>
      </w:r>
      <w:r w:rsidR="007623F2">
        <w:rPr>
          <w:rFonts w:asciiTheme="majorBidi" w:hAnsiTheme="majorBidi" w:cstheme="majorBidi"/>
        </w:rPr>
        <w:t>ure</w:t>
      </w:r>
      <w:r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fig5 </w:instrText>
      </w:r>
      <w:r w:rsidR="00B628CF" w:rsidRPr="00B95524">
        <w:rPr>
          <w:rFonts w:asciiTheme="majorBidi" w:hAnsiTheme="majorBidi" w:cstheme="majorBidi"/>
        </w:rPr>
        <w:fldChar w:fldCharType="separate"/>
      </w:r>
      <w:r w:rsidR="00A15D39">
        <w:rPr>
          <w:rFonts w:asciiTheme="majorBidi" w:hAnsiTheme="majorBidi" w:cstheme="majorBidi"/>
          <w:noProof/>
        </w:rPr>
        <w:t>5</w:t>
      </w:r>
      <w:r w:rsidR="00B628CF" w:rsidRPr="00B95524">
        <w:rPr>
          <w:rFonts w:asciiTheme="majorBidi" w:hAnsiTheme="majorBidi" w:cstheme="majorBidi"/>
          <w:noProof/>
        </w:rPr>
        <w:fldChar w:fldCharType="end"/>
      </w:r>
      <w:r w:rsidRPr="00B95524">
        <w:rPr>
          <w:rFonts w:asciiTheme="majorBidi" w:hAnsiTheme="majorBidi" w:cstheme="majorBidi"/>
        </w:rPr>
        <w:t xml:space="preserve"> </w:t>
      </w:r>
      <w:r w:rsidR="00482CDD">
        <w:rPr>
          <w:rFonts w:asciiTheme="majorBidi" w:hAnsiTheme="majorBidi" w:cstheme="majorBidi"/>
        </w:rPr>
        <w:t xml:space="preserve">illustrates </w:t>
      </w:r>
      <w:r w:rsidR="00911459">
        <w:rPr>
          <w:rFonts w:asciiTheme="majorBidi" w:hAnsiTheme="majorBidi" w:cstheme="majorBidi"/>
        </w:rPr>
        <w:t>the p</w:t>
      </w:r>
      <w:r w:rsidR="00911459" w:rsidRPr="00B95524">
        <w:rPr>
          <w:rFonts w:asciiTheme="majorBidi" w:hAnsiTheme="majorBidi" w:cstheme="majorBidi"/>
        </w:rPr>
        <w:t>ressure-volume</w:t>
      </w:r>
      <w:r w:rsidRPr="00B95524">
        <w:rPr>
          <w:rFonts w:asciiTheme="majorBidi" w:hAnsiTheme="majorBidi" w:cstheme="majorBidi"/>
        </w:rPr>
        <w:t xml:space="preserve"> </w:t>
      </w:r>
      <w:r w:rsidR="00911459">
        <w:rPr>
          <w:rFonts w:asciiTheme="majorBidi" w:hAnsiTheme="majorBidi" w:cstheme="majorBidi"/>
        </w:rPr>
        <w:t>(</w:t>
      </w:r>
      <w:r w:rsidR="00A667AB" w:rsidRPr="00B95524">
        <w:rPr>
          <w:rFonts w:asciiTheme="majorBidi" w:hAnsiTheme="majorBidi" w:cstheme="majorBidi"/>
        </w:rPr>
        <w:t>PV</w:t>
      </w:r>
      <w:r w:rsidR="00911459">
        <w:rPr>
          <w:rFonts w:asciiTheme="majorBidi" w:hAnsiTheme="majorBidi" w:cstheme="majorBidi"/>
        </w:rPr>
        <w:t>)</w:t>
      </w:r>
      <w:r w:rsidR="00A667AB" w:rsidRPr="00B95524">
        <w:rPr>
          <w:rFonts w:asciiTheme="majorBidi" w:hAnsiTheme="majorBidi" w:cstheme="majorBidi"/>
        </w:rPr>
        <w:t xml:space="preserve"> loops for </w:t>
      </w:r>
      <w:r w:rsidR="006522A7">
        <w:rPr>
          <w:rFonts w:asciiTheme="majorBidi" w:hAnsiTheme="majorBidi" w:cstheme="majorBidi"/>
        </w:rPr>
        <w:t xml:space="preserve">the </w:t>
      </w:r>
      <w:r w:rsidR="00992C31">
        <w:rPr>
          <w:rFonts w:asciiTheme="majorBidi" w:hAnsiTheme="majorBidi" w:cstheme="majorBidi"/>
        </w:rPr>
        <w:t>various</w:t>
      </w:r>
      <w:r w:rsidR="00992C31" w:rsidRPr="00B95524">
        <w:rPr>
          <w:rFonts w:asciiTheme="majorBidi" w:hAnsiTheme="majorBidi" w:cstheme="majorBidi"/>
        </w:rPr>
        <w:t xml:space="preserve"> </w:t>
      </w:r>
      <w:r w:rsidR="00210895">
        <w:rPr>
          <w:rFonts w:asciiTheme="majorBidi" w:hAnsiTheme="majorBidi" w:cstheme="majorBidi"/>
        </w:rPr>
        <w:t>valvular disorders with different severit</w:t>
      </w:r>
      <w:r w:rsidR="00C42146">
        <w:rPr>
          <w:rFonts w:asciiTheme="majorBidi" w:hAnsiTheme="majorBidi" w:cstheme="majorBidi"/>
        </w:rPr>
        <w:t>ies</w:t>
      </w:r>
      <w:r w:rsidR="00210895">
        <w:rPr>
          <w:rFonts w:asciiTheme="majorBidi" w:hAnsiTheme="majorBidi" w:cstheme="majorBidi"/>
        </w:rPr>
        <w:t xml:space="preserve">. </w:t>
      </w:r>
      <w:r w:rsidR="009B6331">
        <w:rPr>
          <w:rFonts w:asciiTheme="majorBidi" w:hAnsiTheme="majorBidi" w:cstheme="majorBidi"/>
        </w:rPr>
        <w:t xml:space="preserve">For </w:t>
      </w:r>
      <w:r w:rsidR="006522A7">
        <w:rPr>
          <w:rFonts w:asciiTheme="majorBidi" w:hAnsiTheme="majorBidi" w:cstheme="majorBidi"/>
        </w:rPr>
        <w:t xml:space="preserve">the </w:t>
      </w:r>
      <w:r w:rsidR="009B6331">
        <w:rPr>
          <w:rFonts w:asciiTheme="majorBidi" w:hAnsiTheme="majorBidi" w:cstheme="majorBidi"/>
        </w:rPr>
        <w:t>aortic stenosis case</w:t>
      </w:r>
      <w:r w:rsidR="00680842">
        <w:rPr>
          <w:rFonts w:asciiTheme="majorBidi" w:hAnsiTheme="majorBidi" w:cstheme="majorBidi"/>
        </w:rPr>
        <w:t xml:space="preserve"> (top panel in Figure </w:t>
      </w:r>
      <w:r w:rsidR="00680842">
        <w:rPr>
          <w:rFonts w:asciiTheme="majorBidi" w:hAnsiTheme="majorBidi" w:cstheme="majorBidi"/>
        </w:rPr>
        <w:fldChar w:fldCharType="begin"/>
      </w:r>
      <w:r w:rsidR="00680842">
        <w:rPr>
          <w:rFonts w:asciiTheme="majorBidi" w:hAnsiTheme="majorBidi" w:cstheme="majorBidi"/>
        </w:rPr>
        <w:instrText xml:space="preserve"> seq figure fig5 </w:instrText>
      </w:r>
      <w:r w:rsidR="00680842">
        <w:rPr>
          <w:rFonts w:asciiTheme="majorBidi" w:hAnsiTheme="majorBidi" w:cstheme="majorBidi"/>
        </w:rPr>
        <w:fldChar w:fldCharType="separate"/>
      </w:r>
      <w:r w:rsidR="00A15D39">
        <w:rPr>
          <w:rFonts w:asciiTheme="majorBidi" w:hAnsiTheme="majorBidi" w:cstheme="majorBidi"/>
          <w:noProof/>
        </w:rPr>
        <w:t>5</w:t>
      </w:r>
      <w:r w:rsidR="00680842">
        <w:rPr>
          <w:rFonts w:asciiTheme="majorBidi" w:hAnsiTheme="majorBidi" w:cstheme="majorBidi"/>
        </w:rPr>
        <w:fldChar w:fldCharType="end"/>
      </w:r>
      <w:r w:rsidR="00680842">
        <w:rPr>
          <w:rFonts w:asciiTheme="majorBidi" w:hAnsiTheme="majorBidi" w:cstheme="majorBidi"/>
        </w:rPr>
        <w:t>)</w:t>
      </w:r>
      <w:r w:rsidR="009B6331">
        <w:rPr>
          <w:rFonts w:asciiTheme="majorBidi" w:hAnsiTheme="majorBidi" w:cstheme="majorBidi"/>
        </w:rPr>
        <w:t xml:space="preserve">, intensifying the severity of </w:t>
      </w:r>
      <w:r w:rsidR="00221F86">
        <w:rPr>
          <w:rFonts w:asciiTheme="majorBidi" w:hAnsiTheme="majorBidi" w:cstheme="majorBidi"/>
        </w:rPr>
        <w:t xml:space="preserve">the </w:t>
      </w:r>
      <w:r w:rsidR="009B6331">
        <w:rPr>
          <w:rFonts w:asciiTheme="majorBidi" w:hAnsiTheme="majorBidi" w:cstheme="majorBidi"/>
        </w:rPr>
        <w:t>disease resulted in</w:t>
      </w:r>
      <w:r w:rsidR="006522A7">
        <w:rPr>
          <w:rFonts w:asciiTheme="majorBidi" w:hAnsiTheme="majorBidi" w:cstheme="majorBidi"/>
        </w:rPr>
        <w:t xml:space="preserve"> a</w:t>
      </w:r>
      <w:r w:rsidR="009B6331">
        <w:rPr>
          <w:rFonts w:asciiTheme="majorBidi" w:hAnsiTheme="majorBidi" w:cstheme="majorBidi"/>
        </w:rPr>
        <w:t xml:space="preserve"> higher peak systolic pressure</w:t>
      </w:r>
      <w:r w:rsidR="00523636">
        <w:rPr>
          <w:rFonts w:asciiTheme="majorBidi" w:hAnsiTheme="majorBidi" w:cstheme="majorBidi"/>
        </w:rPr>
        <w:t xml:space="preserve">. However, </w:t>
      </w:r>
      <w:r w:rsidR="00FC57E6">
        <w:rPr>
          <w:rFonts w:asciiTheme="majorBidi" w:hAnsiTheme="majorBidi" w:cstheme="majorBidi"/>
        </w:rPr>
        <w:t>end-systolic LV volume remained unchanged and end-d</w:t>
      </w:r>
      <w:r w:rsidR="00596AD0">
        <w:rPr>
          <w:rFonts w:asciiTheme="majorBidi" w:hAnsiTheme="majorBidi" w:cstheme="majorBidi"/>
        </w:rPr>
        <w:t>iastolic LV volume had a subtle decrease</w:t>
      </w:r>
      <w:r w:rsidR="001A283F">
        <w:rPr>
          <w:rFonts w:asciiTheme="majorBidi" w:hAnsiTheme="majorBidi" w:cstheme="majorBidi"/>
        </w:rPr>
        <w:t>, which in tu</w:t>
      </w:r>
      <w:r w:rsidR="008D77CF">
        <w:rPr>
          <w:rFonts w:asciiTheme="majorBidi" w:hAnsiTheme="majorBidi" w:cstheme="majorBidi"/>
        </w:rPr>
        <w:t>r</w:t>
      </w:r>
      <w:r w:rsidR="001A283F">
        <w:rPr>
          <w:rFonts w:asciiTheme="majorBidi" w:hAnsiTheme="majorBidi" w:cstheme="majorBidi"/>
        </w:rPr>
        <w:t xml:space="preserve">n led to a subtle reduction in stroke volume and ejection fraction. </w:t>
      </w:r>
      <w:r w:rsidR="0084500C">
        <w:rPr>
          <w:rFonts w:asciiTheme="majorBidi" w:hAnsiTheme="majorBidi" w:cstheme="majorBidi"/>
        </w:rPr>
        <w:t>Also</w:t>
      </w:r>
      <w:r w:rsidR="00DB6A45">
        <w:rPr>
          <w:rFonts w:asciiTheme="majorBidi" w:hAnsiTheme="majorBidi" w:cstheme="majorBidi"/>
        </w:rPr>
        <w:t xml:space="preserve">, </w:t>
      </w:r>
      <w:r w:rsidR="00CA7A6E">
        <w:rPr>
          <w:rFonts w:asciiTheme="majorBidi" w:hAnsiTheme="majorBidi" w:cstheme="majorBidi"/>
        </w:rPr>
        <w:t>the higher</w:t>
      </w:r>
      <w:r w:rsidR="00DB6A45">
        <w:rPr>
          <w:rFonts w:asciiTheme="majorBidi" w:hAnsiTheme="majorBidi" w:cstheme="majorBidi"/>
        </w:rPr>
        <w:t xml:space="preserve"> </w:t>
      </w:r>
      <w:r w:rsidR="00DA04EE">
        <w:rPr>
          <w:rFonts w:asciiTheme="majorBidi" w:hAnsiTheme="majorBidi" w:cstheme="majorBidi"/>
        </w:rPr>
        <w:t xml:space="preserve">the </w:t>
      </w:r>
      <w:r w:rsidR="00EA5521">
        <w:rPr>
          <w:rFonts w:asciiTheme="majorBidi" w:hAnsiTheme="majorBidi" w:cstheme="majorBidi"/>
        </w:rPr>
        <w:t>aortic resistance in the model (</w:t>
      </w:r>
      <w:proofErr w:type="spellStart"/>
      <w:r w:rsidR="00EA5521">
        <w:rPr>
          <w:rFonts w:asciiTheme="majorBidi" w:hAnsiTheme="majorBidi" w:cstheme="majorBidi"/>
        </w:rPr>
        <w:t>R</w:t>
      </w:r>
      <w:r w:rsidR="00EA5521">
        <w:rPr>
          <w:rFonts w:asciiTheme="majorBidi" w:hAnsiTheme="majorBidi" w:cstheme="majorBidi"/>
          <w:vertAlign w:val="subscript"/>
        </w:rPr>
        <w:t>aorta</w:t>
      </w:r>
      <w:proofErr w:type="spellEnd"/>
      <w:r w:rsidR="00A668A3">
        <w:rPr>
          <w:rFonts w:asciiTheme="majorBidi" w:hAnsiTheme="majorBidi" w:cstheme="majorBidi"/>
        </w:rPr>
        <w:t xml:space="preserve"> in equation </w:t>
      </w:r>
      <w:r w:rsidR="00A668A3">
        <w:rPr>
          <w:rFonts w:asciiTheme="majorBidi" w:hAnsiTheme="majorBidi" w:cstheme="majorBidi"/>
        </w:rPr>
        <w:fldChar w:fldCharType="begin"/>
      </w:r>
      <w:r w:rsidR="00A668A3">
        <w:rPr>
          <w:rFonts w:asciiTheme="majorBidi" w:hAnsiTheme="majorBidi" w:cstheme="majorBidi"/>
        </w:rPr>
        <w:instrText xml:space="preserve"> GOTOBUTTON ZEqnNum316125  \* MERGEFORMAT </w:instrText>
      </w:r>
      <w:r w:rsidR="00A668A3">
        <w:rPr>
          <w:rFonts w:asciiTheme="majorBidi" w:hAnsiTheme="majorBidi" w:cstheme="majorBidi"/>
        </w:rPr>
        <w:fldChar w:fldCharType="begin"/>
      </w:r>
      <w:r w:rsidR="00A668A3">
        <w:rPr>
          <w:rFonts w:asciiTheme="majorBidi" w:hAnsiTheme="majorBidi" w:cstheme="majorBidi"/>
        </w:rPr>
        <w:instrText xml:space="preserve"> REF ZEqnNum316125 \* Charformat \! \* MERGEFORMAT </w:instrText>
      </w:r>
      <w:r w:rsidR="00A668A3">
        <w:rPr>
          <w:rFonts w:asciiTheme="majorBidi" w:hAnsiTheme="majorBidi" w:cstheme="majorBidi"/>
        </w:rPr>
        <w:fldChar w:fldCharType="separate"/>
      </w:r>
      <w:r w:rsidR="00A15D39" w:rsidRPr="000551B3">
        <w:rPr>
          <w:rFonts w:asciiTheme="majorBidi" w:hAnsiTheme="majorBidi" w:cstheme="majorBidi"/>
        </w:rPr>
        <w:instrText>(7)</w:instrText>
      </w:r>
      <w:r w:rsidR="00A668A3">
        <w:rPr>
          <w:rFonts w:asciiTheme="majorBidi" w:hAnsiTheme="majorBidi" w:cstheme="majorBidi"/>
        </w:rPr>
        <w:fldChar w:fldCharType="end"/>
      </w:r>
      <w:r w:rsidR="00A668A3">
        <w:rPr>
          <w:rFonts w:asciiTheme="majorBidi" w:hAnsiTheme="majorBidi" w:cstheme="majorBidi"/>
        </w:rPr>
        <w:fldChar w:fldCharType="end"/>
      </w:r>
      <w:r w:rsidR="00EA5521">
        <w:rPr>
          <w:rFonts w:asciiTheme="majorBidi" w:hAnsiTheme="majorBidi" w:cstheme="majorBidi"/>
        </w:rPr>
        <w:t>)</w:t>
      </w:r>
      <w:r w:rsidR="00CA7A6E">
        <w:rPr>
          <w:rFonts w:asciiTheme="majorBidi" w:hAnsiTheme="majorBidi" w:cstheme="majorBidi"/>
        </w:rPr>
        <w:t>,</w:t>
      </w:r>
      <w:r w:rsidR="00EA5521">
        <w:rPr>
          <w:rFonts w:asciiTheme="majorBidi" w:hAnsiTheme="majorBidi" w:cstheme="majorBidi"/>
        </w:rPr>
        <w:t xml:space="preserve"> the </w:t>
      </w:r>
      <w:r w:rsidR="00CA7A6E">
        <w:rPr>
          <w:rFonts w:asciiTheme="majorBidi" w:hAnsiTheme="majorBidi" w:cstheme="majorBidi"/>
        </w:rPr>
        <w:t xml:space="preserve">larger the </w:t>
      </w:r>
      <w:r w:rsidR="00EA5521">
        <w:rPr>
          <w:rFonts w:asciiTheme="majorBidi" w:hAnsiTheme="majorBidi" w:cstheme="majorBidi"/>
        </w:rPr>
        <w:t xml:space="preserve">stroke work done by </w:t>
      </w:r>
      <w:r w:rsidR="006522A7">
        <w:rPr>
          <w:rFonts w:asciiTheme="majorBidi" w:hAnsiTheme="majorBidi" w:cstheme="majorBidi"/>
        </w:rPr>
        <w:t xml:space="preserve">the </w:t>
      </w:r>
      <w:r w:rsidR="00EA5521">
        <w:rPr>
          <w:rFonts w:asciiTheme="majorBidi" w:hAnsiTheme="majorBidi" w:cstheme="majorBidi"/>
        </w:rPr>
        <w:t>LV (</w:t>
      </w:r>
      <w:r w:rsidR="00A668A3">
        <w:rPr>
          <w:rFonts w:asciiTheme="majorBidi" w:hAnsiTheme="majorBidi" w:cstheme="majorBidi"/>
        </w:rPr>
        <w:t xml:space="preserve">the enclosed area </w:t>
      </w:r>
      <w:r w:rsidR="006522A7">
        <w:rPr>
          <w:rFonts w:asciiTheme="majorBidi" w:hAnsiTheme="majorBidi" w:cstheme="majorBidi"/>
        </w:rPr>
        <w:t>of the</w:t>
      </w:r>
      <w:r w:rsidR="00A668A3">
        <w:rPr>
          <w:rFonts w:asciiTheme="majorBidi" w:hAnsiTheme="majorBidi" w:cstheme="majorBidi"/>
        </w:rPr>
        <w:t xml:space="preserve"> PV loop)</w:t>
      </w:r>
      <w:r w:rsidR="00B577EF">
        <w:rPr>
          <w:rFonts w:asciiTheme="majorBidi" w:hAnsiTheme="majorBidi" w:cstheme="majorBidi"/>
        </w:rPr>
        <w:t xml:space="preserve">. </w:t>
      </w:r>
    </w:p>
    <w:p w14:paraId="1CD54345" w14:textId="6AC59271" w:rsidR="00484893" w:rsidRDefault="004D01AA" w:rsidP="00F34279">
      <w:pPr>
        <w:spacing w:line="240" w:lineRule="auto"/>
        <w:jc w:val="both"/>
        <w:rPr>
          <w:rFonts w:asciiTheme="majorBidi" w:hAnsiTheme="majorBidi" w:cstheme="majorBidi"/>
        </w:rPr>
      </w:pPr>
      <w:r>
        <w:rPr>
          <w:rFonts w:asciiTheme="majorBidi" w:hAnsiTheme="majorBidi" w:cstheme="majorBidi"/>
        </w:rPr>
        <w:t>F</w:t>
      </w:r>
      <w:r w:rsidR="00BA7E95">
        <w:rPr>
          <w:rFonts w:asciiTheme="majorBidi" w:hAnsiTheme="majorBidi" w:cstheme="majorBidi"/>
        </w:rPr>
        <w:t xml:space="preserve">or </w:t>
      </w:r>
      <w:r w:rsidR="005C521E">
        <w:rPr>
          <w:rFonts w:asciiTheme="majorBidi" w:hAnsiTheme="majorBidi" w:cstheme="majorBidi"/>
        </w:rPr>
        <w:t xml:space="preserve">the </w:t>
      </w:r>
      <w:r w:rsidR="00BA7E95">
        <w:rPr>
          <w:rFonts w:asciiTheme="majorBidi" w:hAnsiTheme="majorBidi" w:cstheme="majorBidi"/>
        </w:rPr>
        <w:t xml:space="preserve">aortic </w:t>
      </w:r>
      <w:r w:rsidR="00951CA7">
        <w:rPr>
          <w:rFonts w:asciiTheme="majorBidi" w:hAnsiTheme="majorBidi" w:cstheme="majorBidi"/>
        </w:rPr>
        <w:t xml:space="preserve">insufficiency </w:t>
      </w:r>
      <w:r w:rsidR="00BA7E95">
        <w:rPr>
          <w:rFonts w:asciiTheme="majorBidi" w:hAnsiTheme="majorBidi" w:cstheme="majorBidi"/>
        </w:rPr>
        <w:t>case</w:t>
      </w:r>
      <w:r w:rsidR="00DA3D11">
        <w:rPr>
          <w:rFonts w:asciiTheme="majorBidi" w:hAnsiTheme="majorBidi" w:cstheme="majorBidi"/>
        </w:rPr>
        <w:t xml:space="preserve"> (middle panel in Figure </w:t>
      </w:r>
      <w:r w:rsidR="00DA3D11">
        <w:rPr>
          <w:rFonts w:asciiTheme="majorBidi" w:hAnsiTheme="majorBidi" w:cstheme="majorBidi"/>
        </w:rPr>
        <w:fldChar w:fldCharType="begin"/>
      </w:r>
      <w:r w:rsidR="00DA3D11">
        <w:rPr>
          <w:rFonts w:asciiTheme="majorBidi" w:hAnsiTheme="majorBidi" w:cstheme="majorBidi"/>
        </w:rPr>
        <w:instrText xml:space="preserve"> seq figure fig</w:instrText>
      </w:r>
      <w:r w:rsidR="00D11966">
        <w:rPr>
          <w:rFonts w:asciiTheme="majorBidi" w:hAnsiTheme="majorBidi" w:cstheme="majorBidi"/>
        </w:rPr>
        <w:instrText>5</w:instrText>
      </w:r>
      <w:r w:rsidR="00DA3D11">
        <w:rPr>
          <w:rFonts w:asciiTheme="majorBidi" w:hAnsiTheme="majorBidi" w:cstheme="majorBidi"/>
        </w:rPr>
        <w:instrText xml:space="preserve"> </w:instrText>
      </w:r>
      <w:r w:rsidR="00DA3D11">
        <w:rPr>
          <w:rFonts w:asciiTheme="majorBidi" w:hAnsiTheme="majorBidi" w:cstheme="majorBidi"/>
        </w:rPr>
        <w:fldChar w:fldCharType="separate"/>
      </w:r>
      <w:r w:rsidR="00A15D39">
        <w:rPr>
          <w:rFonts w:asciiTheme="majorBidi" w:hAnsiTheme="majorBidi" w:cstheme="majorBidi"/>
          <w:noProof/>
        </w:rPr>
        <w:t>5</w:t>
      </w:r>
      <w:r w:rsidR="00DA3D11">
        <w:rPr>
          <w:rFonts w:asciiTheme="majorBidi" w:hAnsiTheme="majorBidi" w:cstheme="majorBidi"/>
        </w:rPr>
        <w:fldChar w:fldCharType="end"/>
      </w:r>
      <w:r w:rsidR="00D11966">
        <w:rPr>
          <w:rFonts w:asciiTheme="majorBidi" w:hAnsiTheme="majorBidi" w:cstheme="majorBidi"/>
        </w:rPr>
        <w:t>)</w:t>
      </w:r>
      <w:r w:rsidR="00BA7E95">
        <w:rPr>
          <w:rFonts w:asciiTheme="majorBidi" w:hAnsiTheme="majorBidi" w:cstheme="majorBidi"/>
        </w:rPr>
        <w:t xml:space="preserve">, </w:t>
      </w:r>
      <w:r w:rsidR="000E10D0">
        <w:rPr>
          <w:rFonts w:asciiTheme="majorBidi" w:hAnsiTheme="majorBidi" w:cstheme="majorBidi"/>
        </w:rPr>
        <w:t xml:space="preserve">by increasing </w:t>
      </w:r>
      <w:r w:rsidR="009E27F1">
        <w:rPr>
          <w:rFonts w:asciiTheme="majorBidi" w:hAnsiTheme="majorBidi" w:cstheme="majorBidi"/>
        </w:rPr>
        <w:t>the level of insufficiency</w:t>
      </w:r>
      <w:r w:rsidR="000E10D0">
        <w:rPr>
          <w:rFonts w:asciiTheme="majorBidi" w:hAnsiTheme="majorBidi" w:cstheme="majorBidi"/>
        </w:rPr>
        <w:t xml:space="preserve">, </w:t>
      </w:r>
      <w:r w:rsidR="00C53013">
        <w:rPr>
          <w:rFonts w:asciiTheme="majorBidi" w:hAnsiTheme="majorBidi" w:cstheme="majorBidi"/>
        </w:rPr>
        <w:t>the PV loop shifted to the right</w:t>
      </w:r>
      <w:r w:rsidR="005C521E">
        <w:rPr>
          <w:rFonts w:asciiTheme="majorBidi" w:hAnsiTheme="majorBidi" w:cstheme="majorBidi"/>
        </w:rPr>
        <w:t>, which indicates</w:t>
      </w:r>
      <w:r w:rsidR="00C53013">
        <w:rPr>
          <w:rFonts w:asciiTheme="majorBidi" w:hAnsiTheme="majorBidi" w:cstheme="majorBidi"/>
        </w:rPr>
        <w:t xml:space="preserve"> </w:t>
      </w:r>
      <w:r w:rsidR="00741150">
        <w:rPr>
          <w:rFonts w:asciiTheme="majorBidi" w:hAnsiTheme="majorBidi" w:cstheme="majorBidi"/>
        </w:rPr>
        <w:t xml:space="preserve">more dilation in the LV cavity. </w:t>
      </w:r>
      <w:r w:rsidR="006D5DD6">
        <w:rPr>
          <w:rFonts w:asciiTheme="majorBidi" w:hAnsiTheme="majorBidi" w:cstheme="majorBidi"/>
        </w:rPr>
        <w:t>A h</w:t>
      </w:r>
      <w:r w:rsidR="00603DB1">
        <w:rPr>
          <w:rFonts w:asciiTheme="majorBidi" w:hAnsiTheme="majorBidi" w:cstheme="majorBidi"/>
        </w:rPr>
        <w:t xml:space="preserve">igher </w:t>
      </w:r>
      <w:r w:rsidR="007B431E">
        <w:rPr>
          <w:rFonts w:asciiTheme="majorBidi" w:hAnsiTheme="majorBidi" w:cstheme="majorBidi"/>
        </w:rPr>
        <w:t>regurgitant</w:t>
      </w:r>
      <w:r w:rsidR="00603DB1">
        <w:rPr>
          <w:rFonts w:asciiTheme="majorBidi" w:hAnsiTheme="majorBidi" w:cstheme="majorBidi"/>
        </w:rPr>
        <w:t xml:space="preserve"> volume</w:t>
      </w:r>
      <w:r w:rsidR="00651D7C">
        <w:rPr>
          <w:rFonts w:asciiTheme="majorBidi" w:hAnsiTheme="majorBidi" w:cstheme="majorBidi"/>
        </w:rPr>
        <w:t xml:space="preserve"> </w:t>
      </w:r>
      <w:r w:rsidR="00071D46">
        <w:rPr>
          <w:rFonts w:asciiTheme="majorBidi" w:hAnsiTheme="majorBidi" w:cstheme="majorBidi"/>
        </w:rPr>
        <w:t>also</w:t>
      </w:r>
      <w:r w:rsidR="00603DB1">
        <w:rPr>
          <w:rFonts w:asciiTheme="majorBidi" w:hAnsiTheme="majorBidi" w:cstheme="majorBidi"/>
        </w:rPr>
        <w:t xml:space="preserve"> </w:t>
      </w:r>
      <w:r w:rsidR="007B431E">
        <w:rPr>
          <w:rFonts w:asciiTheme="majorBidi" w:hAnsiTheme="majorBidi" w:cstheme="majorBidi"/>
        </w:rPr>
        <w:t xml:space="preserve">resulted </w:t>
      </w:r>
      <w:r w:rsidR="006D5DD6">
        <w:rPr>
          <w:rFonts w:asciiTheme="majorBidi" w:hAnsiTheme="majorBidi" w:cstheme="majorBidi"/>
        </w:rPr>
        <w:t>in a</w:t>
      </w:r>
      <w:r w:rsidR="007B431E">
        <w:rPr>
          <w:rFonts w:asciiTheme="majorBidi" w:hAnsiTheme="majorBidi" w:cstheme="majorBidi"/>
        </w:rPr>
        <w:t xml:space="preserve"> larger stroke volume and higher end-systolic pressure</w:t>
      </w:r>
      <w:r w:rsidR="006D5DD6">
        <w:rPr>
          <w:rFonts w:asciiTheme="majorBidi" w:hAnsiTheme="majorBidi" w:cstheme="majorBidi"/>
        </w:rPr>
        <w:t>,</w:t>
      </w:r>
      <w:r w:rsidR="00FC277E">
        <w:rPr>
          <w:rFonts w:asciiTheme="majorBidi" w:hAnsiTheme="majorBidi" w:cstheme="majorBidi"/>
        </w:rPr>
        <w:t xml:space="preserve"> and thus larger stroke work done by</w:t>
      </w:r>
      <w:r w:rsidR="006D5DD6">
        <w:rPr>
          <w:rFonts w:asciiTheme="majorBidi" w:hAnsiTheme="majorBidi" w:cstheme="majorBidi"/>
        </w:rPr>
        <w:t xml:space="preserve"> the</w:t>
      </w:r>
      <w:r w:rsidR="00FC277E">
        <w:rPr>
          <w:rFonts w:asciiTheme="majorBidi" w:hAnsiTheme="majorBidi" w:cstheme="majorBidi"/>
        </w:rPr>
        <w:t xml:space="preserve"> LV</w:t>
      </w:r>
      <w:r w:rsidR="00071D46">
        <w:rPr>
          <w:rFonts w:asciiTheme="majorBidi" w:hAnsiTheme="majorBidi" w:cstheme="majorBidi"/>
        </w:rPr>
        <w:t xml:space="preserve">. </w:t>
      </w:r>
      <w:r w:rsidR="006D5DD6">
        <w:rPr>
          <w:rFonts w:asciiTheme="majorBidi" w:hAnsiTheme="majorBidi" w:cstheme="majorBidi"/>
        </w:rPr>
        <w:t>In addition</w:t>
      </w:r>
      <w:r w:rsidR="00EA1BA4">
        <w:rPr>
          <w:rFonts w:asciiTheme="majorBidi" w:hAnsiTheme="majorBidi" w:cstheme="majorBidi"/>
        </w:rPr>
        <w:t xml:space="preserve">, </w:t>
      </w:r>
      <w:r w:rsidR="006D5DD6">
        <w:rPr>
          <w:rFonts w:asciiTheme="majorBidi" w:hAnsiTheme="majorBidi" w:cstheme="majorBidi"/>
        </w:rPr>
        <w:t>increasing</w:t>
      </w:r>
      <w:r w:rsidR="005736D0">
        <w:rPr>
          <w:rFonts w:asciiTheme="majorBidi" w:hAnsiTheme="majorBidi" w:cstheme="majorBidi"/>
        </w:rPr>
        <w:t xml:space="preserve"> the severity of the disease resulted </w:t>
      </w:r>
      <w:r w:rsidR="006D5DD6">
        <w:rPr>
          <w:rFonts w:asciiTheme="majorBidi" w:hAnsiTheme="majorBidi" w:cstheme="majorBidi"/>
        </w:rPr>
        <w:t>in further</w:t>
      </w:r>
      <w:r w:rsidR="00E65E3D">
        <w:rPr>
          <w:rFonts w:asciiTheme="majorBidi" w:hAnsiTheme="majorBidi" w:cstheme="majorBidi"/>
        </w:rPr>
        <w:t xml:space="preserve"> disturbance </w:t>
      </w:r>
      <w:r w:rsidR="00800866">
        <w:rPr>
          <w:rFonts w:asciiTheme="majorBidi" w:hAnsiTheme="majorBidi" w:cstheme="majorBidi"/>
        </w:rPr>
        <w:t>to</w:t>
      </w:r>
      <w:r w:rsidR="006D5DD6">
        <w:rPr>
          <w:rFonts w:asciiTheme="majorBidi" w:hAnsiTheme="majorBidi" w:cstheme="majorBidi"/>
        </w:rPr>
        <w:t xml:space="preserve"> the</w:t>
      </w:r>
      <w:r w:rsidR="00E65E3D">
        <w:rPr>
          <w:rFonts w:asciiTheme="majorBidi" w:hAnsiTheme="majorBidi" w:cstheme="majorBidi"/>
        </w:rPr>
        <w:t xml:space="preserve"> </w:t>
      </w:r>
      <w:r w:rsidR="005B5DBB">
        <w:rPr>
          <w:rFonts w:asciiTheme="majorBidi" w:hAnsiTheme="majorBidi" w:cstheme="majorBidi"/>
        </w:rPr>
        <w:t>relaxation</w:t>
      </w:r>
      <w:r w:rsidR="006D5DD6">
        <w:rPr>
          <w:rFonts w:asciiTheme="majorBidi" w:hAnsiTheme="majorBidi" w:cstheme="majorBidi"/>
        </w:rPr>
        <w:t xml:space="preserve"> phase</w:t>
      </w:r>
      <w:r w:rsidR="005B5DBB">
        <w:rPr>
          <w:rFonts w:asciiTheme="majorBidi" w:hAnsiTheme="majorBidi" w:cstheme="majorBidi"/>
        </w:rPr>
        <w:t xml:space="preserve"> of </w:t>
      </w:r>
      <w:r w:rsidR="006D5DD6">
        <w:rPr>
          <w:rFonts w:asciiTheme="majorBidi" w:hAnsiTheme="majorBidi" w:cstheme="majorBidi"/>
        </w:rPr>
        <w:t>the PV loop</w:t>
      </w:r>
      <w:r w:rsidR="00105F4D">
        <w:rPr>
          <w:rFonts w:asciiTheme="majorBidi" w:hAnsiTheme="majorBidi" w:cstheme="majorBidi"/>
        </w:rPr>
        <w:t>, which angled down to the right</w:t>
      </w:r>
      <w:r w:rsidR="005B5DBB">
        <w:rPr>
          <w:rFonts w:asciiTheme="majorBidi" w:hAnsiTheme="majorBidi" w:cstheme="majorBidi"/>
        </w:rPr>
        <w:t xml:space="preserve">. </w:t>
      </w:r>
    </w:p>
    <w:p w14:paraId="617390B5" w14:textId="7197CE22" w:rsidR="005249F6" w:rsidRDefault="00227E48" w:rsidP="00227E48">
      <w:pPr>
        <w:spacing w:line="240" w:lineRule="auto"/>
        <w:jc w:val="both"/>
        <w:rPr>
          <w:rFonts w:asciiTheme="majorBidi" w:hAnsiTheme="majorBidi" w:cstheme="majorBidi"/>
        </w:rPr>
      </w:pPr>
      <w:r>
        <w:rPr>
          <w:rFonts w:asciiTheme="majorBidi" w:hAnsiTheme="majorBidi" w:cstheme="majorBidi"/>
        </w:rPr>
        <w:t>Finally, increasing</w:t>
      </w:r>
      <w:r w:rsidR="00285656">
        <w:rPr>
          <w:rFonts w:asciiTheme="majorBidi" w:hAnsiTheme="majorBidi" w:cstheme="majorBidi"/>
        </w:rPr>
        <w:t xml:space="preserve"> the level of mitral insufficiency</w:t>
      </w:r>
      <w:r>
        <w:rPr>
          <w:rFonts w:asciiTheme="majorBidi" w:hAnsiTheme="majorBidi" w:cstheme="majorBidi"/>
        </w:rPr>
        <w:t xml:space="preserve"> led to more dilation of </w:t>
      </w:r>
      <w:r w:rsidR="00800866">
        <w:rPr>
          <w:rFonts w:asciiTheme="majorBidi" w:hAnsiTheme="majorBidi" w:cstheme="majorBidi"/>
        </w:rPr>
        <w:t xml:space="preserve">the </w:t>
      </w:r>
      <w:r>
        <w:rPr>
          <w:rFonts w:asciiTheme="majorBidi" w:hAnsiTheme="majorBidi" w:cstheme="majorBidi"/>
        </w:rPr>
        <w:t xml:space="preserve">LV cavity by </w:t>
      </w:r>
      <w:r w:rsidR="00800866">
        <w:rPr>
          <w:rFonts w:asciiTheme="majorBidi" w:hAnsiTheme="majorBidi" w:cstheme="majorBidi"/>
        </w:rPr>
        <w:t>shifting</w:t>
      </w:r>
      <w:r>
        <w:rPr>
          <w:rFonts w:asciiTheme="majorBidi" w:hAnsiTheme="majorBidi" w:cstheme="majorBidi"/>
        </w:rPr>
        <w:t xml:space="preserve"> the PV loop to the right (bottom panel in Figure </w:t>
      </w:r>
      <w:r>
        <w:rPr>
          <w:rFonts w:asciiTheme="majorBidi" w:hAnsiTheme="majorBidi" w:cstheme="majorBidi"/>
        </w:rPr>
        <w:fldChar w:fldCharType="begin"/>
      </w:r>
      <w:r>
        <w:rPr>
          <w:rFonts w:asciiTheme="majorBidi" w:hAnsiTheme="majorBidi" w:cstheme="majorBidi"/>
        </w:rPr>
        <w:instrText xml:space="preserve"> seq figure fig5 </w:instrText>
      </w:r>
      <w:r>
        <w:rPr>
          <w:rFonts w:asciiTheme="majorBidi" w:hAnsiTheme="majorBidi" w:cstheme="majorBidi"/>
        </w:rPr>
        <w:fldChar w:fldCharType="separate"/>
      </w:r>
      <w:r w:rsidR="00A15D39">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 xml:space="preserve">). </w:t>
      </w:r>
      <w:r w:rsidR="00395CAA">
        <w:rPr>
          <w:rFonts w:asciiTheme="majorBidi" w:hAnsiTheme="majorBidi" w:cstheme="majorBidi"/>
        </w:rPr>
        <w:t xml:space="preserve">Increasing the severity of the disease </w:t>
      </w:r>
      <w:r w:rsidR="00AE00BD">
        <w:rPr>
          <w:rFonts w:asciiTheme="majorBidi" w:hAnsiTheme="majorBidi" w:cstheme="majorBidi"/>
        </w:rPr>
        <w:t xml:space="preserve">caused </w:t>
      </w:r>
      <w:r>
        <w:rPr>
          <w:rFonts w:asciiTheme="majorBidi" w:hAnsiTheme="majorBidi" w:cstheme="majorBidi"/>
        </w:rPr>
        <w:t>the stroke volume</w:t>
      </w:r>
      <w:r w:rsidR="00105F4D">
        <w:rPr>
          <w:rFonts w:asciiTheme="majorBidi" w:hAnsiTheme="majorBidi" w:cstheme="majorBidi"/>
        </w:rPr>
        <w:t>,</w:t>
      </w:r>
      <w:r>
        <w:rPr>
          <w:rFonts w:asciiTheme="majorBidi" w:hAnsiTheme="majorBidi" w:cstheme="majorBidi"/>
        </w:rPr>
        <w:t xml:space="preserve"> and thus the stroke</w:t>
      </w:r>
      <w:r w:rsidR="001F5707">
        <w:rPr>
          <w:rFonts w:asciiTheme="majorBidi" w:hAnsiTheme="majorBidi" w:cstheme="majorBidi"/>
        </w:rPr>
        <w:t xml:space="preserve"> work</w:t>
      </w:r>
      <w:r>
        <w:rPr>
          <w:rFonts w:asciiTheme="majorBidi" w:hAnsiTheme="majorBidi" w:cstheme="majorBidi"/>
        </w:rPr>
        <w:t xml:space="preserve">, </w:t>
      </w:r>
      <w:r w:rsidR="00AE00BD">
        <w:rPr>
          <w:rFonts w:asciiTheme="majorBidi" w:hAnsiTheme="majorBidi" w:cstheme="majorBidi"/>
        </w:rPr>
        <w:t>to increase</w:t>
      </w:r>
      <w:r>
        <w:rPr>
          <w:rFonts w:asciiTheme="majorBidi" w:hAnsiTheme="majorBidi" w:cstheme="majorBidi"/>
        </w:rPr>
        <w:t xml:space="preserve">. </w:t>
      </w:r>
      <w:r w:rsidR="00105F4D">
        <w:rPr>
          <w:rFonts w:asciiTheme="majorBidi" w:hAnsiTheme="majorBidi" w:cstheme="majorBidi"/>
        </w:rPr>
        <w:t xml:space="preserve">Additionally, the relaxation phase of the PV loop was disrupted, angling down to the left as the severity increased. </w:t>
      </w:r>
      <w:r>
        <w:rPr>
          <w:rFonts w:asciiTheme="majorBidi" w:hAnsiTheme="majorBidi" w:cstheme="majorBidi"/>
        </w:rPr>
        <w:t xml:space="preserve">The peak systolic pressure, however, remained </w:t>
      </w:r>
      <w:r w:rsidR="00105F4D">
        <w:rPr>
          <w:rFonts w:asciiTheme="majorBidi" w:hAnsiTheme="majorBidi" w:cstheme="majorBidi"/>
        </w:rPr>
        <w:t xml:space="preserve">nearly </w:t>
      </w:r>
      <w:r>
        <w:rPr>
          <w:rFonts w:asciiTheme="majorBidi" w:hAnsiTheme="majorBidi" w:cstheme="majorBidi"/>
        </w:rPr>
        <w:t>unchanged</w:t>
      </w:r>
      <w:r w:rsidR="00C52CFA">
        <w:rPr>
          <w:rFonts w:asciiTheme="majorBidi" w:hAnsiTheme="majorBidi" w:cstheme="majorBidi"/>
        </w:rPr>
        <w:t>.</w:t>
      </w:r>
    </w:p>
    <w:p w14:paraId="545178C9" w14:textId="768201C5" w:rsidR="00885393" w:rsidRDefault="00885393" w:rsidP="00F34279">
      <w:pPr>
        <w:spacing w:line="240" w:lineRule="auto"/>
        <w:jc w:val="both"/>
        <w:rPr>
          <w:rFonts w:asciiTheme="majorBidi" w:hAnsiTheme="majorBidi" w:cstheme="majorBidi"/>
        </w:rPr>
      </w:pPr>
    </w:p>
    <w:p w14:paraId="689B2539" w14:textId="7D97DA6F" w:rsidR="00885393" w:rsidRDefault="00885393" w:rsidP="00885393">
      <w:pPr>
        <w:rPr>
          <w:rFonts w:asciiTheme="majorBidi" w:hAnsiTheme="majorBidi" w:cstheme="majorBidi"/>
        </w:rPr>
      </w:pPr>
      <w:r>
        <w:rPr>
          <w:rFonts w:asciiTheme="majorBidi" w:hAnsiTheme="majorBidi" w:cstheme="majorBidi"/>
        </w:rPr>
        <w:br w:type="page"/>
      </w:r>
    </w:p>
    <w:p w14:paraId="631FC523" w14:textId="77777777" w:rsidR="00885393" w:rsidRPr="00B95524" w:rsidRDefault="00885393" w:rsidP="00F34279">
      <w:pPr>
        <w:spacing w:line="240" w:lineRule="auto"/>
        <w:jc w:val="both"/>
        <w:rPr>
          <w:rFonts w:asciiTheme="majorBidi" w:hAnsiTheme="majorBidi" w:cstheme="majorBidi"/>
        </w:rPr>
      </w:pPr>
    </w:p>
    <w:p w14:paraId="51CE3215" w14:textId="6D59A2DB" w:rsidR="00FB5F22" w:rsidRPr="00B95524" w:rsidRDefault="00FB5F22" w:rsidP="00F34279">
      <w:pPr>
        <w:spacing w:line="240" w:lineRule="auto"/>
        <w:jc w:val="both"/>
        <w:rPr>
          <w:rFonts w:asciiTheme="majorBidi" w:hAnsiTheme="majorBidi" w:cstheme="majorBidi"/>
        </w:rPr>
      </w:pPr>
    </w:p>
    <w:p w14:paraId="0002CA94" w14:textId="35D28D60" w:rsidR="00C131D5" w:rsidRPr="00B95524" w:rsidRDefault="00330786" w:rsidP="00CB1207">
      <w:pPr>
        <w:spacing w:after="200" w:line="240" w:lineRule="auto"/>
        <w:jc w:val="center"/>
        <w:rPr>
          <w:rFonts w:asciiTheme="majorBidi" w:hAnsiTheme="majorBidi" w:cstheme="majorBidi"/>
        </w:rPr>
      </w:pPr>
      <w:r>
        <w:rPr>
          <w:rFonts w:asciiTheme="majorBidi" w:hAnsiTheme="majorBidi" w:cstheme="majorBidi"/>
          <w:noProof/>
        </w:rPr>
        <w:drawing>
          <wp:inline distT="0" distB="0" distL="0" distR="0" wp14:anchorId="25DD8D37" wp14:editId="07B81304">
            <wp:extent cx="3255666" cy="5749981"/>
            <wp:effectExtent l="0" t="0" r="0" b="317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57730" cy="5753627"/>
                    </a:xfrm>
                    <a:prstGeom prst="rect">
                      <a:avLst/>
                    </a:prstGeom>
                  </pic:spPr>
                </pic:pic>
              </a:graphicData>
            </a:graphic>
          </wp:inline>
        </w:drawing>
      </w:r>
      <w:commentRangeStart w:id="91"/>
      <w:commentRangeStart w:id="92"/>
      <w:commentRangeEnd w:id="91"/>
      <w:r w:rsidR="009F1585">
        <w:rPr>
          <w:rStyle w:val="CommentReference"/>
        </w:rPr>
        <w:commentReference w:id="91"/>
      </w:r>
      <w:commentRangeEnd w:id="92"/>
      <w:r w:rsidR="00693963">
        <w:rPr>
          <w:rStyle w:val="CommentReference"/>
        </w:rPr>
        <w:commentReference w:id="92"/>
      </w:r>
      <w:commentRangeStart w:id="93"/>
      <w:commentRangeStart w:id="94"/>
      <w:commentRangeEnd w:id="93"/>
      <w:r w:rsidR="00DE25CF">
        <w:rPr>
          <w:rStyle w:val="CommentReference"/>
        </w:rPr>
        <w:commentReference w:id="93"/>
      </w:r>
      <w:commentRangeEnd w:id="94"/>
      <w:r w:rsidR="00596CDB">
        <w:rPr>
          <w:rStyle w:val="CommentReference"/>
        </w:rPr>
        <w:commentReference w:id="94"/>
      </w:r>
    </w:p>
    <w:p w14:paraId="7053F39E" w14:textId="3E3BC84E" w:rsidR="00DA2CD6" w:rsidRDefault="00EA2DF6" w:rsidP="00B2009C">
      <w:pPr>
        <w:spacing w:after="200" w:line="240" w:lineRule="auto"/>
        <w:jc w:val="center"/>
        <w:rPr>
          <w:rFonts w:asciiTheme="majorBidi" w:hAnsiTheme="majorBidi" w:cstheme="majorBidi"/>
        </w:rPr>
      </w:pPr>
      <w:r w:rsidRPr="00B95524">
        <w:rPr>
          <w:rFonts w:asciiTheme="majorBidi" w:hAnsiTheme="majorBidi" w:cstheme="majorBidi"/>
          <w:b/>
          <w:bCs/>
        </w:rPr>
        <w:t>Figure</w:t>
      </w:r>
      <w:r w:rsidR="00B53A56" w:rsidRPr="00B95524">
        <w:rPr>
          <w:rFonts w:asciiTheme="majorBidi" w:hAnsiTheme="majorBidi" w:cstheme="majorBidi"/>
          <w:b/>
          <w:bCs/>
        </w:rPr>
        <w:t xml:space="preserve"> </w:t>
      </w:r>
      <w:bookmarkStart w:id="95" w:name="fig5"/>
      <w:r w:rsidR="00B53A56" w:rsidRPr="00B95524">
        <w:rPr>
          <w:rFonts w:asciiTheme="majorBidi" w:hAnsiTheme="majorBidi" w:cstheme="majorBidi"/>
          <w:b/>
          <w:bCs/>
        </w:rPr>
        <w:fldChar w:fldCharType="begin"/>
      </w:r>
      <w:r w:rsidR="00B53A56" w:rsidRPr="00B95524">
        <w:rPr>
          <w:rFonts w:asciiTheme="majorBidi" w:hAnsiTheme="majorBidi" w:cstheme="majorBidi"/>
          <w:b/>
          <w:bCs/>
        </w:rPr>
        <w:instrText xml:space="preserve"> seq figure </w:instrText>
      </w:r>
      <w:r w:rsidR="00B53A56" w:rsidRPr="00B95524">
        <w:rPr>
          <w:rFonts w:asciiTheme="majorBidi" w:hAnsiTheme="majorBidi" w:cstheme="majorBidi"/>
          <w:b/>
          <w:bCs/>
        </w:rPr>
        <w:fldChar w:fldCharType="separate"/>
      </w:r>
      <w:r w:rsidR="00A15D39">
        <w:rPr>
          <w:rFonts w:asciiTheme="majorBidi" w:hAnsiTheme="majorBidi" w:cstheme="majorBidi"/>
          <w:b/>
          <w:bCs/>
          <w:noProof/>
        </w:rPr>
        <w:t>5</w:t>
      </w:r>
      <w:r w:rsidR="00B53A56" w:rsidRPr="00B95524">
        <w:rPr>
          <w:rFonts w:asciiTheme="majorBidi" w:hAnsiTheme="majorBidi" w:cstheme="majorBidi"/>
          <w:b/>
          <w:bCs/>
        </w:rPr>
        <w:fldChar w:fldCharType="end"/>
      </w:r>
      <w:bookmarkEnd w:id="95"/>
      <w:r w:rsidRPr="00B95524">
        <w:rPr>
          <w:rFonts w:asciiTheme="majorBidi" w:hAnsiTheme="majorBidi" w:cstheme="majorBidi"/>
        </w:rPr>
        <w:t xml:space="preserve">. </w:t>
      </w:r>
      <w:r w:rsidR="00436C34" w:rsidRPr="00CB1207">
        <w:rPr>
          <w:rFonts w:asciiTheme="majorBidi" w:hAnsiTheme="majorBidi" w:cstheme="majorBidi"/>
          <w:b/>
          <w:bCs/>
        </w:rPr>
        <w:t>Simulated</w:t>
      </w:r>
      <w:r w:rsidR="00436C34">
        <w:rPr>
          <w:rFonts w:asciiTheme="majorBidi" w:hAnsiTheme="majorBidi" w:cstheme="majorBidi"/>
        </w:rPr>
        <w:t xml:space="preserve"> </w:t>
      </w:r>
      <w:r w:rsidR="00436C34">
        <w:rPr>
          <w:rFonts w:asciiTheme="majorBidi" w:hAnsiTheme="majorBidi" w:cstheme="majorBidi"/>
          <w:b/>
          <w:bCs/>
        </w:rPr>
        <w:t>l</w:t>
      </w:r>
      <w:r w:rsidR="000F29E1" w:rsidRPr="00994DB1">
        <w:rPr>
          <w:rFonts w:asciiTheme="majorBidi" w:hAnsiTheme="majorBidi" w:cstheme="majorBidi"/>
          <w:b/>
          <w:bCs/>
        </w:rPr>
        <w:t>eft ventricular pressure</w:t>
      </w:r>
      <w:r w:rsidRPr="00994DB1">
        <w:rPr>
          <w:rFonts w:asciiTheme="majorBidi" w:hAnsiTheme="majorBidi" w:cstheme="majorBidi"/>
          <w:b/>
          <w:bCs/>
        </w:rPr>
        <w:t xml:space="preserve">-volume </w:t>
      </w:r>
      <w:r w:rsidR="000F29E1" w:rsidRPr="00994DB1">
        <w:rPr>
          <w:rFonts w:asciiTheme="majorBidi" w:hAnsiTheme="majorBidi" w:cstheme="majorBidi"/>
          <w:b/>
          <w:bCs/>
        </w:rPr>
        <w:t xml:space="preserve">(PV) </w:t>
      </w:r>
      <w:r w:rsidRPr="00994DB1">
        <w:rPr>
          <w:rFonts w:asciiTheme="majorBidi" w:hAnsiTheme="majorBidi" w:cstheme="majorBidi"/>
          <w:b/>
          <w:bCs/>
        </w:rPr>
        <w:t>loop</w:t>
      </w:r>
      <w:r w:rsidR="000F29E1" w:rsidRPr="00994DB1">
        <w:rPr>
          <w:rFonts w:asciiTheme="majorBidi" w:hAnsiTheme="majorBidi" w:cstheme="majorBidi"/>
          <w:b/>
          <w:bCs/>
        </w:rPr>
        <w:t xml:space="preserve"> relationship for </w:t>
      </w:r>
      <w:r w:rsidR="009616EE" w:rsidRPr="00994DB1">
        <w:rPr>
          <w:rFonts w:asciiTheme="majorBidi" w:hAnsiTheme="majorBidi" w:cstheme="majorBidi"/>
          <w:b/>
          <w:bCs/>
        </w:rPr>
        <w:t>three types of valvular dysfunction</w:t>
      </w:r>
      <w:r w:rsidR="00436C34">
        <w:rPr>
          <w:rFonts w:asciiTheme="majorBidi" w:hAnsiTheme="majorBidi" w:cstheme="majorBidi"/>
          <w:b/>
          <w:bCs/>
        </w:rPr>
        <w:t xml:space="preserve"> with different levels of severity</w:t>
      </w:r>
      <w:r w:rsidR="009616EE" w:rsidRPr="00994DB1">
        <w:rPr>
          <w:rFonts w:asciiTheme="majorBidi" w:hAnsiTheme="majorBidi" w:cstheme="majorBidi"/>
          <w:b/>
          <w:bCs/>
        </w:rPr>
        <w:t>.</w:t>
      </w:r>
      <w:r w:rsidR="009616EE" w:rsidRPr="00B95524">
        <w:rPr>
          <w:rFonts w:asciiTheme="majorBidi" w:hAnsiTheme="majorBidi" w:cstheme="majorBidi"/>
        </w:rPr>
        <w:t xml:space="preserve"> </w:t>
      </w:r>
      <w:commentRangeStart w:id="96"/>
      <w:commentRangeStart w:id="97"/>
      <w:r w:rsidR="00874798">
        <w:rPr>
          <w:rFonts w:asciiTheme="majorBidi" w:hAnsiTheme="majorBidi" w:cstheme="majorBidi"/>
        </w:rPr>
        <w:t>Baseline loop refers to the steady state response before applying any disease-mimicking perturbation. The other loops refer to final steady state solution after applying the relevant perturbation</w:t>
      </w:r>
      <w:commentRangeEnd w:id="96"/>
      <w:r w:rsidR="009F1585">
        <w:rPr>
          <w:rStyle w:val="CommentReference"/>
        </w:rPr>
        <w:commentReference w:id="96"/>
      </w:r>
      <w:commentRangeEnd w:id="97"/>
      <w:r w:rsidR="007F100A">
        <w:rPr>
          <w:rStyle w:val="CommentReference"/>
        </w:rPr>
        <w:commentReference w:id="97"/>
      </w:r>
      <w:r w:rsidR="003E632C" w:rsidRPr="00B95524">
        <w:rPr>
          <w:rFonts w:asciiTheme="majorBidi" w:hAnsiTheme="majorBidi" w:cstheme="majorBidi"/>
        </w:rPr>
        <w:t xml:space="preserve">. </w:t>
      </w:r>
      <w:r w:rsidR="006D5DD6">
        <w:rPr>
          <w:rFonts w:asciiTheme="majorBidi" w:hAnsiTheme="majorBidi" w:cstheme="majorBidi"/>
        </w:rPr>
        <w:t>Note that RV means regurgitant volume.</w:t>
      </w:r>
    </w:p>
    <w:p w14:paraId="410169B5" w14:textId="56B32B3D" w:rsidR="00B402CC" w:rsidRPr="00DA2CD6" w:rsidRDefault="00DA2CD6" w:rsidP="00B2009C">
      <w:pPr>
        <w:rPr>
          <w:rFonts w:asciiTheme="majorBidi" w:hAnsiTheme="majorBidi" w:cstheme="majorBidi"/>
        </w:rPr>
      </w:pPr>
      <w:r>
        <w:rPr>
          <w:rFonts w:asciiTheme="majorBidi" w:hAnsiTheme="majorBidi" w:cstheme="majorBidi"/>
        </w:rPr>
        <w:br w:type="page"/>
      </w:r>
    </w:p>
    <w:p w14:paraId="2F246CB8" w14:textId="7A5B1DC7" w:rsidR="008D245F" w:rsidRPr="00B95524" w:rsidRDefault="00A559CC" w:rsidP="00B2009C">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LV </w:t>
      </w:r>
      <w:r w:rsidR="00803FD5">
        <w:rPr>
          <w:rFonts w:asciiTheme="majorBidi" w:hAnsiTheme="majorBidi" w:cstheme="majorBidi"/>
        </w:rPr>
        <w:t>recovery after removal of the overloading condition</w:t>
      </w:r>
    </w:p>
    <w:p w14:paraId="5955C259" w14:textId="4348581E" w:rsidR="00E8012F" w:rsidRPr="00B95524" w:rsidRDefault="00E12983" w:rsidP="00013E46">
      <w:pPr>
        <w:spacing w:line="240" w:lineRule="auto"/>
        <w:jc w:val="both"/>
        <w:rPr>
          <w:rFonts w:asciiTheme="majorBidi" w:hAnsiTheme="majorBidi" w:cstheme="majorBidi"/>
        </w:rPr>
      </w:pPr>
      <w:r>
        <w:rPr>
          <w:rFonts w:asciiTheme="majorBidi" w:hAnsiTheme="majorBidi" w:cstheme="majorBidi"/>
        </w:rPr>
        <w:t xml:space="preserve">The </w:t>
      </w:r>
      <w:r w:rsidR="000C373D">
        <w:rPr>
          <w:rFonts w:asciiTheme="majorBidi" w:hAnsiTheme="majorBidi" w:cstheme="majorBidi"/>
        </w:rPr>
        <w:t>model</w:t>
      </w:r>
      <w:r w:rsidR="00E51D81">
        <w:rPr>
          <w:rFonts w:asciiTheme="majorBidi" w:hAnsiTheme="majorBidi" w:cstheme="majorBidi"/>
        </w:rPr>
        <w:t xml:space="preserve"> was </w:t>
      </w:r>
      <w:r>
        <w:rPr>
          <w:rFonts w:asciiTheme="majorBidi" w:hAnsiTheme="majorBidi" w:cstheme="majorBidi"/>
        </w:rPr>
        <w:t xml:space="preserve">also </w:t>
      </w:r>
      <w:r w:rsidR="00E51D81">
        <w:rPr>
          <w:rFonts w:asciiTheme="majorBidi" w:hAnsiTheme="majorBidi" w:cstheme="majorBidi"/>
        </w:rPr>
        <w:t xml:space="preserve">tested by removing the </w:t>
      </w:r>
      <w:r w:rsidR="00A11843">
        <w:rPr>
          <w:rFonts w:asciiTheme="majorBidi" w:hAnsiTheme="majorBidi" w:cstheme="majorBidi"/>
        </w:rPr>
        <w:t>disease</w:t>
      </w:r>
      <w:r w:rsidR="00CD57FE">
        <w:rPr>
          <w:rFonts w:asciiTheme="majorBidi" w:hAnsiTheme="majorBidi" w:cstheme="majorBidi"/>
        </w:rPr>
        <w:t>-mimicking pert</w:t>
      </w:r>
      <w:r w:rsidR="00A95BD4">
        <w:rPr>
          <w:rFonts w:asciiTheme="majorBidi" w:hAnsiTheme="majorBidi" w:cstheme="majorBidi"/>
        </w:rPr>
        <w:t>urbations</w:t>
      </w:r>
      <w:r w:rsidR="002A414F">
        <w:rPr>
          <w:rFonts w:asciiTheme="majorBidi" w:hAnsiTheme="majorBidi" w:cstheme="majorBidi"/>
        </w:rPr>
        <w:t xml:space="preserve"> </w:t>
      </w:r>
      <w:r>
        <w:rPr>
          <w:rFonts w:asciiTheme="majorBidi" w:hAnsiTheme="majorBidi" w:cstheme="majorBidi"/>
        </w:rPr>
        <w:t xml:space="preserve">after the </w:t>
      </w:r>
      <w:r w:rsidR="002A414F">
        <w:rPr>
          <w:rFonts w:asciiTheme="majorBidi" w:hAnsiTheme="majorBidi" w:cstheme="majorBidi"/>
        </w:rPr>
        <w:t xml:space="preserve">LV </w:t>
      </w:r>
      <w:r w:rsidR="00623038">
        <w:rPr>
          <w:rFonts w:asciiTheme="majorBidi" w:hAnsiTheme="majorBidi" w:cstheme="majorBidi"/>
        </w:rPr>
        <w:t xml:space="preserve">growth </w:t>
      </w:r>
      <w:r>
        <w:rPr>
          <w:rFonts w:asciiTheme="majorBidi" w:hAnsiTheme="majorBidi" w:cstheme="majorBidi"/>
        </w:rPr>
        <w:t xml:space="preserve">had reached </w:t>
      </w:r>
      <w:r w:rsidR="00623038">
        <w:rPr>
          <w:rFonts w:asciiTheme="majorBidi" w:hAnsiTheme="majorBidi" w:cstheme="majorBidi"/>
        </w:rPr>
        <w:t>steady state</w:t>
      </w:r>
      <w:r w:rsidR="00013E46">
        <w:rPr>
          <w:rFonts w:asciiTheme="majorBidi" w:hAnsiTheme="majorBidi" w:cstheme="majorBidi"/>
        </w:rPr>
        <w:t xml:space="preserve">. </w:t>
      </w:r>
      <w:r w:rsidR="00C83AFE" w:rsidRPr="00B95524">
        <w:rPr>
          <w:rFonts w:asciiTheme="majorBidi" w:hAnsiTheme="majorBidi" w:cstheme="majorBidi"/>
        </w:rPr>
        <w:t>Fig</w:t>
      </w:r>
      <w:r w:rsidR="007623F2">
        <w:rPr>
          <w:rFonts w:asciiTheme="majorBidi" w:hAnsiTheme="majorBidi" w:cstheme="majorBidi"/>
        </w:rPr>
        <w:t>ure</w:t>
      </w:r>
      <w:r w:rsidR="00C83AFE"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fig6 </w:instrText>
      </w:r>
      <w:r w:rsidR="00FB3AC1" w:rsidRPr="00B95524">
        <w:rPr>
          <w:rFonts w:asciiTheme="majorBidi" w:hAnsiTheme="majorBidi" w:cstheme="majorBidi"/>
        </w:rPr>
        <w:fldChar w:fldCharType="separate"/>
      </w:r>
      <w:r w:rsidR="00A15D39">
        <w:rPr>
          <w:rFonts w:asciiTheme="majorBidi" w:hAnsiTheme="majorBidi" w:cstheme="majorBidi"/>
          <w:noProof/>
        </w:rPr>
        <w:t>6</w:t>
      </w:r>
      <w:r w:rsidR="00FB3AC1" w:rsidRPr="00B95524">
        <w:rPr>
          <w:rFonts w:asciiTheme="majorBidi" w:hAnsiTheme="majorBidi" w:cstheme="majorBidi"/>
          <w:noProof/>
        </w:rPr>
        <w:fldChar w:fldCharType="end"/>
      </w:r>
      <w:r w:rsidR="00C83AFE" w:rsidRPr="00B95524">
        <w:rPr>
          <w:rFonts w:asciiTheme="majorBidi" w:hAnsiTheme="majorBidi" w:cstheme="majorBidi"/>
        </w:rPr>
        <w:t xml:space="preserve"> depicts </w:t>
      </w:r>
      <w:r w:rsidR="003C5545" w:rsidRPr="00B95524">
        <w:rPr>
          <w:rFonts w:asciiTheme="majorBidi" w:hAnsiTheme="majorBidi" w:cstheme="majorBidi"/>
        </w:rPr>
        <w:t xml:space="preserve">the </w:t>
      </w:r>
      <w:r w:rsidR="00F658AA" w:rsidRPr="00B95524">
        <w:rPr>
          <w:rFonts w:asciiTheme="majorBidi" w:hAnsiTheme="majorBidi" w:cstheme="majorBidi"/>
        </w:rPr>
        <w:t xml:space="preserve">reversal of LV growth when the </w:t>
      </w:r>
      <w:r w:rsidR="00DB109A">
        <w:rPr>
          <w:rFonts w:asciiTheme="majorBidi" w:hAnsiTheme="majorBidi" w:cstheme="majorBidi"/>
        </w:rPr>
        <w:t>underlying perturbations</w:t>
      </w:r>
      <w:r w:rsidR="00CF2F75">
        <w:rPr>
          <w:rFonts w:asciiTheme="majorBidi" w:hAnsiTheme="majorBidi" w:cstheme="majorBidi"/>
        </w:rPr>
        <w:t xml:space="preserve"> in</w:t>
      </w:r>
      <w:r w:rsidR="00F658AA" w:rsidRPr="00B95524">
        <w:rPr>
          <w:rFonts w:asciiTheme="majorBidi" w:hAnsiTheme="majorBidi" w:cstheme="majorBidi"/>
        </w:rPr>
        <w:t xml:space="preserve"> </w:t>
      </w:r>
      <w:r w:rsidR="003D48E7" w:rsidRPr="00B95524">
        <w:rPr>
          <w:rFonts w:asciiTheme="majorBidi" w:hAnsiTheme="majorBidi" w:cstheme="majorBidi"/>
        </w:rPr>
        <w:t>Fig</w:t>
      </w:r>
      <w:r w:rsidR="003D48E7">
        <w:rPr>
          <w:rFonts w:asciiTheme="majorBidi" w:hAnsiTheme="majorBidi" w:cstheme="majorBidi"/>
        </w:rPr>
        <w:t>ure</w:t>
      </w:r>
      <w:r w:rsidR="003D48E7" w:rsidRPr="00B95524">
        <w:rPr>
          <w:rFonts w:asciiTheme="majorBidi" w:hAnsiTheme="majorBidi" w:cstheme="majorBidi"/>
        </w:rPr>
        <w:t>s</w:t>
      </w:r>
      <w:r w:rsidR="00CF2F75">
        <w:rPr>
          <w:rFonts w:asciiTheme="majorBidi" w:hAnsiTheme="majorBidi" w:cstheme="majorBidi"/>
        </w:rPr>
        <w:t xml:space="preserve"> </w:t>
      </w:r>
      <w:r w:rsidR="00CF2F75">
        <w:rPr>
          <w:rFonts w:asciiTheme="majorBidi" w:hAnsiTheme="majorBidi" w:cstheme="majorBidi"/>
        </w:rPr>
        <w:fldChar w:fldCharType="begin"/>
      </w:r>
      <w:r w:rsidR="00CF2F75">
        <w:rPr>
          <w:rFonts w:asciiTheme="majorBidi" w:hAnsiTheme="majorBidi" w:cstheme="majorBidi"/>
        </w:rPr>
        <w:instrText xml:space="preserve"> seq figure fig2 </w:instrText>
      </w:r>
      <w:r w:rsidR="00CF2F75">
        <w:rPr>
          <w:rFonts w:asciiTheme="majorBidi" w:hAnsiTheme="majorBidi" w:cstheme="majorBidi"/>
        </w:rPr>
        <w:fldChar w:fldCharType="separate"/>
      </w:r>
      <w:r w:rsidR="00A15D39">
        <w:rPr>
          <w:rFonts w:asciiTheme="majorBidi" w:hAnsiTheme="majorBidi" w:cstheme="majorBidi"/>
          <w:noProof/>
        </w:rPr>
        <w:t>2</w:t>
      </w:r>
      <w:r w:rsidR="00CF2F75">
        <w:rPr>
          <w:rFonts w:asciiTheme="majorBidi" w:hAnsiTheme="majorBidi" w:cstheme="majorBidi"/>
        </w:rPr>
        <w:fldChar w:fldCharType="end"/>
      </w:r>
      <w:r w:rsidR="00CF2F75">
        <w:rPr>
          <w:rFonts w:asciiTheme="majorBidi" w:hAnsiTheme="majorBidi" w:cstheme="majorBidi"/>
        </w:rPr>
        <w:t>-</w:t>
      </w:r>
      <w:r w:rsidR="00CF2F75">
        <w:rPr>
          <w:rFonts w:asciiTheme="majorBidi" w:hAnsiTheme="majorBidi" w:cstheme="majorBidi"/>
        </w:rPr>
        <w:fldChar w:fldCharType="begin"/>
      </w:r>
      <w:r w:rsidR="00CF2F75">
        <w:rPr>
          <w:rFonts w:asciiTheme="majorBidi" w:hAnsiTheme="majorBidi" w:cstheme="majorBidi"/>
        </w:rPr>
        <w:instrText xml:space="preserve"> seq figure fig4 </w:instrText>
      </w:r>
      <w:r w:rsidR="00CF2F75">
        <w:rPr>
          <w:rFonts w:asciiTheme="majorBidi" w:hAnsiTheme="majorBidi" w:cstheme="majorBidi"/>
        </w:rPr>
        <w:fldChar w:fldCharType="separate"/>
      </w:r>
      <w:r w:rsidR="00A15D39">
        <w:rPr>
          <w:rFonts w:asciiTheme="majorBidi" w:hAnsiTheme="majorBidi" w:cstheme="majorBidi"/>
          <w:noProof/>
        </w:rPr>
        <w:t>4</w:t>
      </w:r>
      <w:r w:rsidR="00CF2F75">
        <w:rPr>
          <w:rFonts w:asciiTheme="majorBidi" w:hAnsiTheme="majorBidi" w:cstheme="majorBidi"/>
        </w:rPr>
        <w:fldChar w:fldCharType="end"/>
      </w:r>
      <w:r w:rsidR="003D48E7">
        <w:rPr>
          <w:rFonts w:asciiTheme="majorBidi" w:hAnsiTheme="majorBidi" w:cstheme="majorBidi"/>
        </w:rPr>
        <w:t xml:space="preserve"> </w:t>
      </w:r>
      <w:r w:rsidR="006C2EA5" w:rsidRPr="00B95524">
        <w:rPr>
          <w:rFonts w:asciiTheme="majorBidi" w:hAnsiTheme="majorBidi" w:cstheme="majorBidi"/>
        </w:rPr>
        <w:t xml:space="preserve">were removed. </w:t>
      </w:r>
      <w:r w:rsidR="00E8012F" w:rsidRPr="00B95524">
        <w:rPr>
          <w:rFonts w:asciiTheme="majorBidi" w:hAnsiTheme="majorBidi" w:cstheme="majorBidi"/>
        </w:rPr>
        <w:t xml:space="preserve">All three cases </w:t>
      </w:r>
      <w:r w:rsidR="00C23EB0">
        <w:rPr>
          <w:rFonts w:asciiTheme="majorBidi" w:hAnsiTheme="majorBidi" w:cstheme="majorBidi"/>
        </w:rPr>
        <w:t xml:space="preserve">were </w:t>
      </w:r>
      <w:r w:rsidR="00C231F6" w:rsidRPr="00B95524">
        <w:rPr>
          <w:rFonts w:asciiTheme="majorBidi" w:hAnsiTheme="majorBidi" w:cstheme="majorBidi"/>
        </w:rPr>
        <w:t xml:space="preserve">started and </w:t>
      </w:r>
      <w:r w:rsidR="00096624">
        <w:rPr>
          <w:rFonts w:asciiTheme="majorBidi" w:hAnsiTheme="majorBidi" w:cstheme="majorBidi"/>
        </w:rPr>
        <w:t>perturbed</w:t>
      </w:r>
      <w:r w:rsidR="00096624" w:rsidRPr="00B95524">
        <w:rPr>
          <w:rFonts w:asciiTheme="majorBidi" w:hAnsiTheme="majorBidi" w:cstheme="majorBidi"/>
        </w:rPr>
        <w:t xml:space="preserve"> </w:t>
      </w:r>
      <w:r w:rsidR="00C231F6" w:rsidRPr="00B95524">
        <w:rPr>
          <w:rFonts w:asciiTheme="majorBidi" w:hAnsiTheme="majorBidi" w:cstheme="majorBidi"/>
        </w:rPr>
        <w:t>exactly as shown in</w:t>
      </w:r>
      <w:r w:rsidR="00457A61">
        <w:rPr>
          <w:rFonts w:asciiTheme="majorBidi" w:hAnsiTheme="majorBidi" w:cstheme="majorBidi"/>
        </w:rPr>
        <w:t xml:space="preserve"> the original Figures</w:t>
      </w:r>
      <w:r w:rsidR="00A0463C" w:rsidRPr="00B95524">
        <w:rPr>
          <w:rFonts w:asciiTheme="majorBidi" w:hAnsiTheme="majorBidi" w:cstheme="majorBidi"/>
        </w:rPr>
        <w:t xml:space="preserve">. At 900 s </w:t>
      </w:r>
      <w:r w:rsidR="00921366" w:rsidRPr="00B95524">
        <w:rPr>
          <w:rFonts w:asciiTheme="majorBidi" w:hAnsiTheme="majorBidi" w:cstheme="majorBidi"/>
        </w:rPr>
        <w:t xml:space="preserve">(forth vertical line on all panels) the </w:t>
      </w:r>
      <w:r w:rsidR="00C23EB0">
        <w:rPr>
          <w:rFonts w:asciiTheme="majorBidi" w:hAnsiTheme="majorBidi" w:cstheme="majorBidi"/>
        </w:rPr>
        <w:t>underlying perturbations</w:t>
      </w:r>
      <w:r w:rsidR="00C23EB0" w:rsidRPr="00B95524">
        <w:rPr>
          <w:rFonts w:asciiTheme="majorBidi" w:hAnsiTheme="majorBidi" w:cstheme="majorBidi"/>
        </w:rPr>
        <w:t xml:space="preserve"> </w:t>
      </w:r>
      <w:r w:rsidR="00921366" w:rsidRPr="00B95524">
        <w:rPr>
          <w:rFonts w:asciiTheme="majorBidi" w:hAnsiTheme="majorBidi" w:cstheme="majorBidi"/>
        </w:rPr>
        <w:t xml:space="preserve">were gradually </w:t>
      </w:r>
      <w:r w:rsidR="00920569">
        <w:rPr>
          <w:rFonts w:asciiTheme="majorBidi" w:hAnsiTheme="majorBidi" w:cstheme="majorBidi"/>
        </w:rPr>
        <w:t>lifted</w:t>
      </w:r>
      <w:r w:rsidR="00C23EB0">
        <w:rPr>
          <w:rFonts w:asciiTheme="majorBidi" w:hAnsiTheme="majorBidi" w:cstheme="majorBidi"/>
        </w:rPr>
        <w:t>.</w:t>
      </w:r>
      <w:r w:rsidR="007541B2" w:rsidRPr="00B95524">
        <w:rPr>
          <w:rFonts w:asciiTheme="majorBidi" w:hAnsiTheme="majorBidi" w:cstheme="majorBidi"/>
        </w:rPr>
        <w:t xml:space="preserve"> </w:t>
      </w:r>
      <w:r w:rsidR="00C23EB0">
        <w:rPr>
          <w:rFonts w:asciiTheme="majorBidi" w:hAnsiTheme="majorBidi" w:cstheme="majorBidi"/>
        </w:rPr>
        <w:t>F</w:t>
      </w:r>
      <w:r w:rsidR="007541B2" w:rsidRPr="00B95524">
        <w:rPr>
          <w:rFonts w:asciiTheme="majorBidi" w:hAnsiTheme="majorBidi" w:cstheme="majorBidi"/>
        </w:rPr>
        <w:t xml:space="preserve">or instance, </w:t>
      </w:r>
      <w:r w:rsidR="007313B4" w:rsidRPr="00B95524">
        <w:rPr>
          <w:rFonts w:asciiTheme="majorBidi" w:hAnsiTheme="majorBidi" w:cstheme="majorBidi"/>
        </w:rPr>
        <w:t>aortic resistance was reduced from 120 to</w:t>
      </w:r>
      <w:r w:rsidR="00326F54">
        <w:rPr>
          <w:rFonts w:asciiTheme="majorBidi" w:hAnsiTheme="majorBidi" w:cstheme="majorBidi"/>
        </w:rPr>
        <w:t xml:space="preserve"> the default value</w:t>
      </w:r>
      <w:r w:rsidR="00A92ACD">
        <w:rPr>
          <w:rFonts w:asciiTheme="majorBidi" w:hAnsiTheme="majorBidi" w:cstheme="majorBidi"/>
        </w:rPr>
        <w:t xml:space="preserve"> of</w:t>
      </w:r>
      <w:r w:rsidR="007313B4" w:rsidRPr="00B95524">
        <w:rPr>
          <w:rFonts w:asciiTheme="majorBidi" w:hAnsiTheme="majorBidi" w:cstheme="majorBidi"/>
        </w:rPr>
        <w:t xml:space="preserve"> 20</w:t>
      </w:r>
      <w:r w:rsidR="004255DB" w:rsidRPr="00B95524">
        <w:rPr>
          <w:rFonts w:asciiTheme="majorBidi" w:hAnsiTheme="majorBidi" w:cstheme="majorBidi"/>
        </w:rPr>
        <w:t xml:space="preserve"> </w:t>
      </w:r>
      <w:r w:rsidR="004255DB" w:rsidRPr="00B95524">
        <w:rPr>
          <w:rFonts w:asciiTheme="majorBidi" w:eastAsiaTheme="minorEastAsia" w:hAnsiTheme="majorBidi" w:cstheme="majorBidi"/>
        </w:rPr>
        <w:t>(mm Hg L</w:t>
      </w:r>
      <w:r w:rsidR="004255DB" w:rsidRPr="00B95524">
        <w:rPr>
          <w:rFonts w:asciiTheme="majorBidi" w:eastAsiaTheme="minorEastAsia" w:hAnsiTheme="majorBidi" w:cstheme="majorBidi"/>
          <w:vertAlign w:val="superscript"/>
        </w:rPr>
        <w:t>-1</w:t>
      </w:r>
      <w:r w:rsidR="004255DB" w:rsidRPr="00B95524">
        <w:rPr>
          <w:rFonts w:asciiTheme="majorBidi" w:eastAsiaTheme="minorEastAsia" w:hAnsiTheme="majorBidi" w:cstheme="majorBidi"/>
        </w:rPr>
        <w:t xml:space="preserve"> s) for </w:t>
      </w:r>
      <w:r w:rsidR="00803FD5">
        <w:rPr>
          <w:rFonts w:asciiTheme="majorBidi" w:eastAsiaTheme="minorEastAsia" w:hAnsiTheme="majorBidi" w:cstheme="majorBidi"/>
        </w:rPr>
        <w:t xml:space="preserve">the </w:t>
      </w:r>
      <w:r w:rsidR="00A92ACD">
        <w:rPr>
          <w:rFonts w:asciiTheme="majorBidi" w:hAnsiTheme="majorBidi" w:cstheme="majorBidi"/>
        </w:rPr>
        <w:t xml:space="preserve">aortic stenosis </w:t>
      </w:r>
      <w:r w:rsidR="004255DB" w:rsidRPr="00B95524">
        <w:rPr>
          <w:rFonts w:asciiTheme="majorBidi" w:eastAsiaTheme="minorEastAsia" w:hAnsiTheme="majorBidi" w:cstheme="majorBidi"/>
        </w:rPr>
        <w:t>case</w:t>
      </w:r>
      <w:r w:rsidR="00781DEF" w:rsidRPr="00B95524">
        <w:rPr>
          <w:rFonts w:asciiTheme="majorBidi" w:hAnsiTheme="majorBidi" w:cstheme="majorBidi"/>
        </w:rPr>
        <w:t>.</w:t>
      </w:r>
      <w:r w:rsidR="00FD7048" w:rsidRPr="00B95524">
        <w:rPr>
          <w:rFonts w:asciiTheme="majorBidi" w:hAnsiTheme="majorBidi" w:cstheme="majorBidi"/>
        </w:rPr>
        <w:t xml:space="preserve"> In all cases, </w:t>
      </w:r>
      <w:r w:rsidR="00A800AE" w:rsidRPr="00B95524">
        <w:rPr>
          <w:rFonts w:asciiTheme="majorBidi" w:hAnsiTheme="majorBidi" w:cstheme="majorBidi"/>
        </w:rPr>
        <w:t>LV dimensions (Fig</w:t>
      </w:r>
      <w:r w:rsidR="00B2112F">
        <w:rPr>
          <w:rFonts w:asciiTheme="majorBidi" w:hAnsiTheme="majorBidi" w:cstheme="majorBidi"/>
        </w:rPr>
        <w:t>ure</w:t>
      </w:r>
      <w:r w:rsidR="00A800AE"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fig6 </w:instrText>
      </w:r>
      <w:r w:rsidR="00FB3AC1" w:rsidRPr="00B95524">
        <w:rPr>
          <w:rFonts w:asciiTheme="majorBidi" w:hAnsiTheme="majorBidi" w:cstheme="majorBidi"/>
        </w:rPr>
        <w:fldChar w:fldCharType="separate"/>
      </w:r>
      <w:r w:rsidR="00A15D39">
        <w:rPr>
          <w:rFonts w:asciiTheme="majorBidi" w:hAnsiTheme="majorBidi" w:cstheme="majorBidi"/>
          <w:noProof/>
        </w:rPr>
        <w:t>6</w:t>
      </w:r>
      <w:r w:rsidR="00FB3AC1" w:rsidRPr="00B95524">
        <w:rPr>
          <w:rFonts w:asciiTheme="majorBidi" w:hAnsiTheme="majorBidi" w:cstheme="majorBidi"/>
          <w:noProof/>
        </w:rPr>
        <w:fldChar w:fldCharType="end"/>
      </w:r>
      <w:r w:rsidR="00A800AE" w:rsidRPr="00B95524">
        <w:rPr>
          <w:rFonts w:asciiTheme="majorBidi" w:hAnsiTheme="majorBidi" w:cstheme="majorBidi"/>
        </w:rPr>
        <w:t>)</w:t>
      </w:r>
      <w:r w:rsidR="00B730D1" w:rsidRPr="00B95524">
        <w:rPr>
          <w:rFonts w:asciiTheme="majorBidi" w:hAnsiTheme="majorBidi" w:cstheme="majorBidi"/>
        </w:rPr>
        <w:t xml:space="preserve"> and function </w:t>
      </w:r>
      <w:r w:rsidR="00F23935" w:rsidRPr="00B95524">
        <w:rPr>
          <w:rFonts w:asciiTheme="majorBidi" w:hAnsiTheme="majorBidi" w:cstheme="majorBidi"/>
        </w:rPr>
        <w:t>(</w:t>
      </w:r>
      <w:r w:rsidR="00F23935" w:rsidRPr="00351DF7">
        <w:rPr>
          <w:rFonts w:asciiTheme="majorBidi" w:hAnsiTheme="majorBidi" w:cstheme="majorBidi"/>
          <w:color w:val="000000" w:themeColor="text1"/>
        </w:rPr>
        <w:t>Fig</w:t>
      </w:r>
      <w:r w:rsidR="007623F2">
        <w:rPr>
          <w:rFonts w:asciiTheme="majorBidi" w:hAnsiTheme="majorBidi" w:cstheme="majorBidi"/>
          <w:color w:val="000000" w:themeColor="text1"/>
        </w:rPr>
        <w:t>ure</w:t>
      </w:r>
      <w:r w:rsidR="00F23935" w:rsidRPr="00351DF7">
        <w:rPr>
          <w:rFonts w:asciiTheme="majorBidi" w:hAnsiTheme="majorBidi" w:cstheme="majorBidi"/>
          <w:color w:val="000000" w:themeColor="text1"/>
        </w:rPr>
        <w:t xml:space="preserve">s </w:t>
      </w:r>
      <w:r w:rsidR="007B2AA8">
        <w:rPr>
          <w:rFonts w:asciiTheme="majorBidi" w:hAnsiTheme="majorBidi" w:cstheme="majorBidi"/>
          <w:color w:val="000000" w:themeColor="text1"/>
        </w:rPr>
        <w:t>S</w:t>
      </w:r>
      <w:r w:rsidR="007B2AA8">
        <w:rPr>
          <w:rFonts w:asciiTheme="majorBidi" w:hAnsiTheme="majorBidi" w:cstheme="majorBidi"/>
          <w:color w:val="000000" w:themeColor="text1"/>
        </w:rPr>
        <w:fldChar w:fldCharType="begin"/>
      </w:r>
      <w:r w:rsidR="007B2AA8">
        <w:rPr>
          <w:rFonts w:asciiTheme="majorBidi" w:hAnsiTheme="majorBidi" w:cstheme="majorBidi"/>
          <w:color w:val="000000" w:themeColor="text1"/>
        </w:rPr>
        <w:instrText xml:space="preserve"> seq sfigure figs7 </w:instrText>
      </w:r>
      <w:r w:rsidR="007B2AA8">
        <w:rPr>
          <w:rFonts w:asciiTheme="majorBidi" w:hAnsiTheme="majorBidi" w:cstheme="majorBidi"/>
          <w:color w:val="000000" w:themeColor="text1"/>
        </w:rPr>
        <w:fldChar w:fldCharType="separate"/>
      </w:r>
      <w:r w:rsidR="00A15D39">
        <w:rPr>
          <w:rFonts w:asciiTheme="majorBidi" w:hAnsiTheme="majorBidi" w:cstheme="majorBidi"/>
          <w:noProof/>
          <w:color w:val="000000" w:themeColor="text1"/>
        </w:rPr>
        <w:t>7</w:t>
      </w:r>
      <w:r w:rsidR="007B2AA8">
        <w:rPr>
          <w:rFonts w:asciiTheme="majorBidi" w:hAnsiTheme="majorBidi" w:cstheme="majorBidi"/>
          <w:color w:val="000000" w:themeColor="text1"/>
        </w:rPr>
        <w:fldChar w:fldCharType="end"/>
      </w:r>
      <w:r w:rsidR="00F23935" w:rsidRPr="00351DF7">
        <w:rPr>
          <w:rFonts w:asciiTheme="majorBidi" w:hAnsiTheme="majorBidi" w:cstheme="majorBidi"/>
          <w:color w:val="000000" w:themeColor="text1"/>
        </w:rPr>
        <w:t>-</w:t>
      </w:r>
      <w:r w:rsidR="007B2AA8">
        <w:rPr>
          <w:rFonts w:asciiTheme="majorBidi" w:hAnsiTheme="majorBidi" w:cstheme="majorBidi"/>
          <w:color w:val="000000" w:themeColor="text1"/>
        </w:rPr>
        <w:t>S</w:t>
      </w:r>
      <w:r w:rsidR="007B2AA8">
        <w:rPr>
          <w:rFonts w:asciiTheme="majorBidi" w:hAnsiTheme="majorBidi" w:cstheme="majorBidi"/>
          <w:color w:val="000000" w:themeColor="text1"/>
        </w:rPr>
        <w:fldChar w:fldCharType="begin"/>
      </w:r>
      <w:r w:rsidR="007B2AA8">
        <w:rPr>
          <w:rFonts w:asciiTheme="majorBidi" w:hAnsiTheme="majorBidi" w:cstheme="majorBidi"/>
          <w:color w:val="000000" w:themeColor="text1"/>
        </w:rPr>
        <w:instrText xml:space="preserve"> seq sfigure figs9 </w:instrText>
      </w:r>
      <w:r w:rsidR="007B2AA8">
        <w:rPr>
          <w:rFonts w:asciiTheme="majorBidi" w:hAnsiTheme="majorBidi" w:cstheme="majorBidi"/>
          <w:color w:val="000000" w:themeColor="text1"/>
        </w:rPr>
        <w:fldChar w:fldCharType="separate"/>
      </w:r>
      <w:r w:rsidR="00A15D39">
        <w:rPr>
          <w:rFonts w:asciiTheme="majorBidi" w:hAnsiTheme="majorBidi" w:cstheme="majorBidi"/>
          <w:noProof/>
          <w:color w:val="000000" w:themeColor="text1"/>
        </w:rPr>
        <w:t>9</w:t>
      </w:r>
      <w:r w:rsidR="007B2AA8">
        <w:rPr>
          <w:rFonts w:asciiTheme="majorBidi" w:hAnsiTheme="majorBidi" w:cstheme="majorBidi"/>
          <w:color w:val="000000" w:themeColor="text1"/>
        </w:rPr>
        <w:fldChar w:fldCharType="end"/>
      </w:r>
      <w:r w:rsidR="00F23935" w:rsidRPr="00B95524">
        <w:rPr>
          <w:rFonts w:asciiTheme="majorBidi" w:hAnsiTheme="majorBidi" w:cstheme="majorBidi"/>
        </w:rPr>
        <w:t>)</w:t>
      </w:r>
      <w:r w:rsidR="00781DEF" w:rsidRPr="00B95524">
        <w:rPr>
          <w:rFonts w:asciiTheme="majorBidi" w:hAnsiTheme="majorBidi" w:cstheme="majorBidi"/>
        </w:rPr>
        <w:t xml:space="preserve"> </w:t>
      </w:r>
      <w:r w:rsidR="00F23935" w:rsidRPr="00B95524">
        <w:rPr>
          <w:rFonts w:asciiTheme="majorBidi" w:hAnsiTheme="majorBidi" w:cstheme="majorBidi"/>
        </w:rPr>
        <w:t xml:space="preserve">were fully </w:t>
      </w:r>
      <w:r w:rsidR="00316808">
        <w:rPr>
          <w:rFonts w:asciiTheme="majorBidi" w:hAnsiTheme="majorBidi" w:cstheme="majorBidi"/>
        </w:rPr>
        <w:t>regained</w:t>
      </w:r>
      <w:r w:rsidR="00316808" w:rsidRPr="00B95524">
        <w:rPr>
          <w:rFonts w:asciiTheme="majorBidi" w:hAnsiTheme="majorBidi" w:cstheme="majorBidi"/>
        </w:rPr>
        <w:t xml:space="preserve"> </w:t>
      </w:r>
      <w:r w:rsidR="00F23935" w:rsidRPr="00B95524">
        <w:rPr>
          <w:rFonts w:asciiTheme="majorBidi" w:hAnsiTheme="majorBidi" w:cstheme="majorBidi"/>
        </w:rPr>
        <w:t xml:space="preserve">to their homeostatic range once the </w:t>
      </w:r>
      <w:r w:rsidR="00316808">
        <w:rPr>
          <w:rFonts w:asciiTheme="majorBidi" w:hAnsiTheme="majorBidi" w:cstheme="majorBidi"/>
        </w:rPr>
        <w:t xml:space="preserve">underlying perturbation was </w:t>
      </w:r>
      <w:r w:rsidR="00B2112F">
        <w:rPr>
          <w:rFonts w:asciiTheme="majorBidi" w:hAnsiTheme="majorBidi" w:cstheme="majorBidi"/>
        </w:rPr>
        <w:t>eliminated</w:t>
      </w:r>
      <w:r w:rsidR="00316808">
        <w:rPr>
          <w:rFonts w:asciiTheme="majorBidi" w:hAnsiTheme="majorBidi" w:cstheme="majorBidi"/>
        </w:rPr>
        <w:t>.</w:t>
      </w:r>
    </w:p>
    <w:p w14:paraId="19863715" w14:textId="45AF2D1D" w:rsidR="003112FF" w:rsidRPr="00B95524" w:rsidRDefault="008D2D1F" w:rsidP="00F34279">
      <w:pPr>
        <w:spacing w:line="240" w:lineRule="auto"/>
        <w:rPr>
          <w:rFonts w:asciiTheme="majorBidi" w:hAnsiTheme="majorBidi" w:cstheme="majorBidi"/>
        </w:rPr>
      </w:pPr>
      <w:r>
        <w:rPr>
          <w:rFonts w:asciiTheme="majorBidi" w:hAnsiTheme="majorBidi" w:cstheme="majorBidi"/>
          <w:noProof/>
        </w:rPr>
        <w:drawing>
          <wp:inline distT="0" distB="0" distL="0" distR="0" wp14:anchorId="7918D708" wp14:editId="2CDE61BA">
            <wp:extent cx="6208395" cy="2119630"/>
            <wp:effectExtent l="0" t="0" r="1905" b="127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08395" cy="2119630"/>
                    </a:xfrm>
                    <a:prstGeom prst="rect">
                      <a:avLst/>
                    </a:prstGeom>
                  </pic:spPr>
                </pic:pic>
              </a:graphicData>
            </a:graphic>
          </wp:inline>
        </w:drawing>
      </w:r>
    </w:p>
    <w:p w14:paraId="6A2A16F9" w14:textId="08744BCA" w:rsidR="009756D1" w:rsidRPr="00DC6CE9" w:rsidRDefault="004A179A" w:rsidP="0076048D">
      <w:pPr>
        <w:spacing w:line="240" w:lineRule="auto"/>
        <w:jc w:val="center"/>
        <w:rPr>
          <w:rFonts w:asciiTheme="majorBidi" w:hAnsiTheme="majorBidi" w:cstheme="majorBidi"/>
          <w:b/>
          <w:bCs/>
        </w:rPr>
      </w:pPr>
      <w:r w:rsidRPr="00B95524">
        <w:rPr>
          <w:rFonts w:asciiTheme="majorBidi" w:hAnsiTheme="majorBidi" w:cstheme="majorBidi"/>
          <w:b/>
          <w:bCs/>
        </w:rPr>
        <w:t>Fig</w:t>
      </w:r>
      <w:r w:rsidR="007623F2">
        <w:rPr>
          <w:rFonts w:asciiTheme="majorBidi" w:hAnsiTheme="majorBidi" w:cstheme="majorBidi"/>
          <w:b/>
          <w:bCs/>
        </w:rPr>
        <w:t>ure</w:t>
      </w:r>
      <w:r w:rsidRPr="00B95524">
        <w:rPr>
          <w:rFonts w:asciiTheme="majorBidi" w:hAnsiTheme="majorBidi" w:cstheme="majorBidi"/>
          <w:b/>
          <w:bCs/>
        </w:rPr>
        <w:t xml:space="preserve"> </w:t>
      </w:r>
      <w:bookmarkStart w:id="98" w:name="fig6"/>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A15D39">
        <w:rPr>
          <w:rFonts w:asciiTheme="majorBidi" w:hAnsiTheme="majorBidi" w:cstheme="majorBidi"/>
          <w:b/>
          <w:bCs/>
          <w:noProof/>
        </w:rPr>
        <w:t>6</w:t>
      </w:r>
      <w:r w:rsidRPr="00B95524">
        <w:rPr>
          <w:rFonts w:asciiTheme="majorBidi" w:hAnsiTheme="majorBidi" w:cstheme="majorBidi"/>
          <w:b/>
          <w:bCs/>
        </w:rPr>
        <w:fldChar w:fldCharType="end"/>
      </w:r>
      <w:bookmarkEnd w:id="98"/>
      <w:r w:rsidRPr="00B95524">
        <w:rPr>
          <w:rFonts w:asciiTheme="majorBidi" w:hAnsiTheme="majorBidi" w:cstheme="majorBidi"/>
          <w:b/>
          <w:bCs/>
        </w:rPr>
        <w:t>.</w:t>
      </w:r>
      <w:r w:rsidR="00F63D3B" w:rsidRPr="00B95524">
        <w:rPr>
          <w:rFonts w:asciiTheme="majorBidi" w:hAnsiTheme="majorBidi" w:cstheme="majorBidi"/>
          <w:b/>
          <w:bCs/>
        </w:rPr>
        <w:t xml:space="preserve"> </w:t>
      </w:r>
      <w:r w:rsidR="0056681D" w:rsidRPr="00B95524">
        <w:rPr>
          <w:rFonts w:asciiTheme="majorBidi" w:hAnsiTheme="majorBidi" w:cstheme="majorBidi"/>
          <w:b/>
          <w:bCs/>
        </w:rPr>
        <w:t xml:space="preserve">Reversal of </w:t>
      </w:r>
      <w:r w:rsidR="00A54540" w:rsidRPr="00B95524">
        <w:rPr>
          <w:rFonts w:asciiTheme="majorBidi" w:hAnsiTheme="majorBidi" w:cstheme="majorBidi"/>
          <w:b/>
          <w:bCs/>
        </w:rPr>
        <w:t xml:space="preserve">LV </w:t>
      </w:r>
      <w:r w:rsidR="0056681D" w:rsidRPr="00B95524">
        <w:rPr>
          <w:rFonts w:asciiTheme="majorBidi" w:hAnsiTheme="majorBidi" w:cstheme="majorBidi"/>
          <w:b/>
          <w:bCs/>
        </w:rPr>
        <w:t xml:space="preserve">growth in response </w:t>
      </w:r>
      <w:r w:rsidR="00A54540" w:rsidRPr="00B95524">
        <w:rPr>
          <w:rFonts w:asciiTheme="majorBidi" w:hAnsiTheme="majorBidi" w:cstheme="majorBidi"/>
          <w:b/>
          <w:bCs/>
        </w:rPr>
        <w:t xml:space="preserve">to removal of </w:t>
      </w:r>
      <w:r w:rsidR="0017082C">
        <w:rPr>
          <w:rFonts w:asciiTheme="majorBidi" w:hAnsiTheme="majorBidi" w:cstheme="majorBidi"/>
          <w:b/>
          <w:bCs/>
        </w:rPr>
        <w:t>valvular diseases</w:t>
      </w:r>
      <w:r w:rsidR="00A54540" w:rsidRPr="00B95524">
        <w:rPr>
          <w:rFonts w:asciiTheme="majorBidi" w:hAnsiTheme="majorBidi" w:cstheme="majorBidi"/>
          <w:b/>
          <w:bCs/>
        </w:rPr>
        <w:t xml:space="preserve">. </w:t>
      </w:r>
      <w:r w:rsidR="00B2112F">
        <w:rPr>
          <w:rFonts w:asciiTheme="majorBidi" w:hAnsiTheme="majorBidi" w:cstheme="majorBidi"/>
        </w:rPr>
        <w:t>T</w:t>
      </w:r>
      <w:r w:rsidR="00812CD9" w:rsidRPr="00DC6CE9">
        <w:rPr>
          <w:rFonts w:asciiTheme="majorBidi" w:hAnsiTheme="majorBidi" w:cstheme="majorBidi"/>
        </w:rPr>
        <w:t xml:space="preserve">he left-hand column shows </w:t>
      </w:r>
      <w:r w:rsidR="00B2112F">
        <w:rPr>
          <w:rFonts w:asciiTheme="majorBidi" w:hAnsiTheme="majorBidi" w:cstheme="majorBidi"/>
        </w:rPr>
        <w:t xml:space="preserve">the removal of </w:t>
      </w:r>
      <w:r w:rsidR="00812CD9" w:rsidRPr="00DC6CE9">
        <w:rPr>
          <w:rFonts w:asciiTheme="majorBidi" w:hAnsiTheme="majorBidi" w:cstheme="majorBidi"/>
        </w:rPr>
        <w:t xml:space="preserve">aortic stenosis, </w:t>
      </w:r>
      <w:r w:rsidR="00B2112F">
        <w:rPr>
          <w:rFonts w:asciiTheme="majorBidi" w:hAnsiTheme="majorBidi" w:cstheme="majorBidi"/>
        </w:rPr>
        <w:t xml:space="preserve">the </w:t>
      </w:r>
      <w:r w:rsidR="00812CD9" w:rsidRPr="00DC6CE9">
        <w:rPr>
          <w:rFonts w:asciiTheme="majorBidi" w:hAnsiTheme="majorBidi" w:cstheme="majorBidi"/>
        </w:rPr>
        <w:t xml:space="preserve">middle column shows aortic insufficiency, and </w:t>
      </w:r>
      <w:r w:rsidR="00B2112F">
        <w:rPr>
          <w:rFonts w:asciiTheme="majorBidi" w:hAnsiTheme="majorBidi" w:cstheme="majorBidi"/>
        </w:rPr>
        <w:t xml:space="preserve">the </w:t>
      </w:r>
      <w:r w:rsidR="00812CD9" w:rsidRPr="00DC6CE9">
        <w:rPr>
          <w:rFonts w:asciiTheme="majorBidi" w:hAnsiTheme="majorBidi" w:cstheme="majorBidi"/>
        </w:rPr>
        <w:t>right-hand column shows mitral insufficiency</w:t>
      </w:r>
      <w:r w:rsidR="00812CD9">
        <w:rPr>
          <w:rFonts w:asciiTheme="majorBidi" w:hAnsiTheme="majorBidi" w:cstheme="majorBidi"/>
        </w:rPr>
        <w:t>.</w:t>
      </w:r>
      <w:r w:rsidR="0076048D">
        <w:rPr>
          <w:rFonts w:asciiTheme="majorBidi" w:hAnsiTheme="majorBidi" w:cstheme="majorBidi"/>
          <w:b/>
          <w:bCs/>
        </w:rPr>
        <w:t xml:space="preserve"> </w:t>
      </w:r>
      <w:r w:rsidR="00B2112F">
        <w:rPr>
          <w:rFonts w:asciiTheme="majorBidi" w:hAnsiTheme="majorBidi" w:cstheme="majorBidi"/>
        </w:rPr>
        <w:t>I</w:t>
      </w:r>
      <w:r w:rsidR="00571B51" w:rsidRPr="00B95524">
        <w:rPr>
          <w:rFonts w:asciiTheme="majorBidi" w:hAnsiTheme="majorBidi" w:cstheme="majorBidi"/>
        </w:rPr>
        <w:t xml:space="preserve">n all panels, </w:t>
      </w:r>
      <w:r w:rsidR="00B2112F">
        <w:rPr>
          <w:rFonts w:asciiTheme="majorBidi" w:hAnsiTheme="majorBidi" w:cstheme="majorBidi"/>
        </w:rPr>
        <w:t xml:space="preserve">the </w:t>
      </w:r>
      <w:r w:rsidR="00571B51" w:rsidRPr="00B95524">
        <w:rPr>
          <w:rFonts w:asciiTheme="majorBidi" w:hAnsiTheme="majorBidi" w:cstheme="majorBidi"/>
        </w:rPr>
        <w:t xml:space="preserve">first vertical line </w:t>
      </w:r>
      <w:r w:rsidR="000676C4">
        <w:rPr>
          <w:rFonts w:asciiTheme="majorBidi" w:hAnsiTheme="majorBidi" w:cstheme="majorBidi"/>
        </w:rPr>
        <w:t xml:space="preserve">reflects </w:t>
      </w:r>
      <w:r w:rsidR="00E570F5">
        <w:rPr>
          <w:rFonts w:asciiTheme="majorBidi" w:hAnsiTheme="majorBidi" w:cstheme="majorBidi"/>
        </w:rPr>
        <w:t xml:space="preserve">the activation of </w:t>
      </w:r>
      <w:r w:rsidR="00B2112F">
        <w:rPr>
          <w:rFonts w:asciiTheme="majorBidi" w:hAnsiTheme="majorBidi" w:cstheme="majorBidi"/>
        </w:rPr>
        <w:t xml:space="preserve">the </w:t>
      </w:r>
      <w:r w:rsidR="00E570F5">
        <w:rPr>
          <w:rFonts w:asciiTheme="majorBidi" w:hAnsiTheme="majorBidi" w:cstheme="majorBidi"/>
        </w:rPr>
        <w:t xml:space="preserve">growth module. </w:t>
      </w:r>
      <w:r w:rsidR="00B2112F">
        <w:rPr>
          <w:rFonts w:asciiTheme="majorBidi" w:hAnsiTheme="majorBidi" w:cstheme="majorBidi"/>
        </w:rPr>
        <w:t>The s</w:t>
      </w:r>
      <w:r w:rsidR="00B1690F" w:rsidRPr="00B95524">
        <w:rPr>
          <w:rFonts w:asciiTheme="majorBidi" w:hAnsiTheme="majorBidi" w:cstheme="majorBidi"/>
        </w:rPr>
        <w:t>econd and third vertical line</w:t>
      </w:r>
      <w:r w:rsidR="0076048D">
        <w:rPr>
          <w:rFonts w:asciiTheme="majorBidi" w:hAnsiTheme="majorBidi" w:cstheme="majorBidi"/>
        </w:rPr>
        <w:t>s</w:t>
      </w:r>
      <w:r w:rsidR="00B1690F" w:rsidRPr="00B95524">
        <w:rPr>
          <w:rFonts w:asciiTheme="majorBidi" w:hAnsiTheme="majorBidi" w:cstheme="majorBidi"/>
        </w:rPr>
        <w:t xml:space="preserve"> demonstrate </w:t>
      </w:r>
      <w:r w:rsidR="000676C4">
        <w:rPr>
          <w:rFonts w:asciiTheme="majorBidi" w:hAnsiTheme="majorBidi" w:cstheme="majorBidi"/>
        </w:rPr>
        <w:t>when</w:t>
      </w:r>
      <w:r w:rsidR="00C57C8B">
        <w:rPr>
          <w:rFonts w:asciiTheme="majorBidi" w:hAnsiTheme="majorBidi" w:cstheme="majorBidi"/>
        </w:rPr>
        <w:t xml:space="preserve"> the disease-mimicking perturbations</w:t>
      </w:r>
      <w:r w:rsidR="000676C4">
        <w:rPr>
          <w:rFonts w:asciiTheme="majorBidi" w:hAnsiTheme="majorBidi" w:cstheme="majorBidi"/>
        </w:rPr>
        <w:t xml:space="preserve"> were applied</w:t>
      </w:r>
      <w:r w:rsidR="00B1690F" w:rsidRPr="00B95524">
        <w:rPr>
          <w:rFonts w:asciiTheme="majorBidi" w:hAnsiTheme="majorBidi" w:cstheme="majorBidi"/>
        </w:rPr>
        <w:t>.</w:t>
      </w:r>
      <w:r w:rsidR="00350897" w:rsidRPr="00B95524">
        <w:rPr>
          <w:rFonts w:asciiTheme="majorBidi" w:hAnsiTheme="majorBidi" w:cstheme="majorBidi"/>
        </w:rPr>
        <w:t xml:space="preserve"> </w:t>
      </w:r>
      <w:r w:rsidR="00B2112F">
        <w:rPr>
          <w:rFonts w:asciiTheme="majorBidi" w:hAnsiTheme="majorBidi" w:cstheme="majorBidi"/>
        </w:rPr>
        <w:t>The f</w:t>
      </w:r>
      <w:r w:rsidR="00B2112F" w:rsidRPr="00B95524">
        <w:rPr>
          <w:rFonts w:asciiTheme="majorBidi" w:hAnsiTheme="majorBidi" w:cstheme="majorBidi"/>
        </w:rPr>
        <w:t xml:space="preserve">ourth </w:t>
      </w:r>
      <w:r w:rsidR="00350897" w:rsidRPr="00B95524">
        <w:rPr>
          <w:rFonts w:asciiTheme="majorBidi" w:hAnsiTheme="majorBidi" w:cstheme="majorBidi"/>
        </w:rPr>
        <w:t xml:space="preserve">and fifth vertical lines show </w:t>
      </w:r>
      <w:r w:rsidR="00325EF2">
        <w:rPr>
          <w:rFonts w:asciiTheme="majorBidi" w:hAnsiTheme="majorBidi" w:cstheme="majorBidi"/>
        </w:rPr>
        <w:t xml:space="preserve">when </w:t>
      </w:r>
      <w:r w:rsidR="00D7478C" w:rsidRPr="00B95524">
        <w:rPr>
          <w:rFonts w:asciiTheme="majorBidi" w:hAnsiTheme="majorBidi" w:cstheme="majorBidi"/>
        </w:rPr>
        <w:t>the</w:t>
      </w:r>
      <w:r w:rsidR="00B1690F" w:rsidRPr="00B95524">
        <w:rPr>
          <w:rFonts w:asciiTheme="majorBidi" w:hAnsiTheme="majorBidi" w:cstheme="majorBidi"/>
        </w:rPr>
        <w:t xml:space="preserve"> </w:t>
      </w:r>
      <w:r w:rsidR="00BE0F8B">
        <w:rPr>
          <w:rFonts w:asciiTheme="majorBidi" w:hAnsiTheme="majorBidi" w:cstheme="majorBidi"/>
        </w:rPr>
        <w:t>underlying perturbations</w:t>
      </w:r>
      <w:r w:rsidR="00325EF2">
        <w:rPr>
          <w:rFonts w:asciiTheme="majorBidi" w:hAnsiTheme="majorBidi" w:cstheme="majorBidi"/>
        </w:rPr>
        <w:t xml:space="preserve"> were removed</w:t>
      </w:r>
      <w:r w:rsidR="00350897" w:rsidRPr="00B95524">
        <w:rPr>
          <w:rFonts w:asciiTheme="majorBidi" w:hAnsiTheme="majorBidi" w:cstheme="majorBidi"/>
        </w:rPr>
        <w:t xml:space="preserve">. </w:t>
      </w:r>
    </w:p>
    <w:p w14:paraId="341E522F" w14:textId="6A9EB49A" w:rsidR="0096410E" w:rsidRDefault="0096410E" w:rsidP="00F34279">
      <w:pPr>
        <w:spacing w:line="240" w:lineRule="auto"/>
        <w:jc w:val="center"/>
        <w:rPr>
          <w:rFonts w:asciiTheme="majorBidi" w:hAnsiTheme="majorBidi" w:cstheme="majorBidi"/>
        </w:rPr>
      </w:pPr>
    </w:p>
    <w:p w14:paraId="65836F4E" w14:textId="77777777" w:rsidR="0096410E" w:rsidRDefault="0096410E">
      <w:pPr>
        <w:rPr>
          <w:rFonts w:asciiTheme="majorBidi" w:hAnsiTheme="majorBidi" w:cstheme="majorBidi"/>
        </w:rPr>
      </w:pPr>
      <w:r>
        <w:rPr>
          <w:rFonts w:asciiTheme="majorBidi" w:hAnsiTheme="majorBidi" w:cstheme="majorBidi"/>
        </w:rPr>
        <w:br w:type="page"/>
      </w:r>
    </w:p>
    <w:p w14:paraId="263C192E" w14:textId="6B05CF9A" w:rsidR="0096410E" w:rsidRDefault="0096410E" w:rsidP="0096410E">
      <w:pPr>
        <w:pStyle w:val="Heading2"/>
      </w:pPr>
      <w:commentRangeStart w:id="99"/>
      <w:r w:rsidRPr="0096410E">
        <w:lastRenderedPageBreak/>
        <w:t>Im</w:t>
      </w:r>
      <w:r w:rsidRPr="00100181">
        <w:t xml:space="preserve">portance of baroreflex control of arterial pressure </w:t>
      </w:r>
      <w:commentRangeEnd w:id="99"/>
      <w:r w:rsidR="00DC6CE9">
        <w:rPr>
          <w:rStyle w:val="CommentReference"/>
          <w:rFonts w:eastAsiaTheme="minorHAnsi" w:cstheme="minorBidi"/>
          <w:b w:val="0"/>
        </w:rPr>
        <w:commentReference w:id="99"/>
      </w:r>
    </w:p>
    <w:p w14:paraId="58FA2F18" w14:textId="1CA89745" w:rsidR="0096410E" w:rsidRDefault="004935A1" w:rsidP="00960A40">
      <w:pPr>
        <w:jc w:val="both"/>
      </w:pPr>
      <w:r>
        <w:t xml:space="preserve">The effect of baroreflex control </w:t>
      </w:r>
      <w:r w:rsidR="00DF2E18">
        <w:t xml:space="preserve">on the evolution of growth </w:t>
      </w:r>
      <w:r>
        <w:t xml:space="preserve">was </w:t>
      </w:r>
      <w:r w:rsidR="00060FE0">
        <w:t xml:space="preserve">evaluated by </w:t>
      </w:r>
      <w:r w:rsidR="0049688B">
        <w:t>redoing</w:t>
      </w:r>
      <w:r w:rsidR="00663BEF">
        <w:t xml:space="preserve"> the simulations </w:t>
      </w:r>
      <w:r w:rsidR="0049688B">
        <w:t xml:space="preserve">in Figures </w:t>
      </w:r>
      <w:r w:rsidR="00C85BF7">
        <w:fldChar w:fldCharType="begin"/>
      </w:r>
      <w:r w:rsidR="00C85BF7">
        <w:instrText xml:space="preserve"> seq figure fig2 </w:instrText>
      </w:r>
      <w:r w:rsidR="00C85BF7">
        <w:fldChar w:fldCharType="separate"/>
      </w:r>
      <w:r w:rsidR="00A15D39">
        <w:rPr>
          <w:noProof/>
        </w:rPr>
        <w:t>2</w:t>
      </w:r>
      <w:r w:rsidR="00C85BF7">
        <w:rPr>
          <w:noProof/>
        </w:rPr>
        <w:fldChar w:fldCharType="end"/>
      </w:r>
      <w:r w:rsidR="0049688B">
        <w:t>-</w:t>
      </w:r>
      <w:r w:rsidR="00C85BF7">
        <w:fldChar w:fldCharType="begin"/>
      </w:r>
      <w:r w:rsidR="00C85BF7">
        <w:instrText xml:space="preserve"> seq figure fig4 </w:instrText>
      </w:r>
      <w:r w:rsidR="00C85BF7">
        <w:fldChar w:fldCharType="separate"/>
      </w:r>
      <w:r w:rsidR="00A15D39">
        <w:rPr>
          <w:noProof/>
        </w:rPr>
        <w:t>4</w:t>
      </w:r>
      <w:r w:rsidR="00C85BF7">
        <w:rPr>
          <w:noProof/>
        </w:rPr>
        <w:fldChar w:fldCharType="end"/>
      </w:r>
      <w:r w:rsidR="00DF2E18">
        <w:t xml:space="preserve">, but </w:t>
      </w:r>
      <w:r w:rsidR="00F66E06">
        <w:t xml:space="preserve">with the baroreflex algorithm deactivated. </w:t>
      </w:r>
      <w:r w:rsidR="00A87A1F">
        <w:t xml:space="preserve">Simulations started with </w:t>
      </w:r>
      <w:r w:rsidR="009537A8">
        <w:t>the same</w:t>
      </w:r>
      <w:r w:rsidR="00EF7116">
        <w:t xml:space="preserve"> initial condition</w:t>
      </w:r>
      <w:r w:rsidR="005F1C92">
        <w:t>s</w:t>
      </w:r>
      <w:r w:rsidR="00DF2E18">
        <w:t>, as</w:t>
      </w:r>
      <w:r w:rsidR="005F1C92">
        <w:t xml:space="preserve"> shown in Figures </w:t>
      </w:r>
      <w:r w:rsidR="00C85BF7">
        <w:fldChar w:fldCharType="begin"/>
      </w:r>
      <w:r w:rsidR="00C85BF7">
        <w:instrText xml:space="preserve"> seq figure fig2 </w:instrText>
      </w:r>
      <w:r w:rsidR="00C85BF7">
        <w:fldChar w:fldCharType="separate"/>
      </w:r>
      <w:r w:rsidR="00A15D39">
        <w:rPr>
          <w:noProof/>
        </w:rPr>
        <w:t>2</w:t>
      </w:r>
      <w:r w:rsidR="00C85BF7">
        <w:rPr>
          <w:noProof/>
        </w:rPr>
        <w:fldChar w:fldCharType="end"/>
      </w:r>
      <w:r w:rsidR="005F1C92">
        <w:t>-</w:t>
      </w:r>
      <w:r w:rsidR="00C85BF7">
        <w:fldChar w:fldCharType="begin"/>
      </w:r>
      <w:r w:rsidR="00C85BF7">
        <w:instrText xml:space="preserve"> seq figure fig4 </w:instrText>
      </w:r>
      <w:r w:rsidR="00C85BF7">
        <w:fldChar w:fldCharType="separate"/>
      </w:r>
      <w:r w:rsidR="00A15D39">
        <w:rPr>
          <w:noProof/>
        </w:rPr>
        <w:t>4</w:t>
      </w:r>
      <w:r w:rsidR="00C85BF7">
        <w:rPr>
          <w:noProof/>
        </w:rPr>
        <w:fldChar w:fldCharType="end"/>
      </w:r>
      <w:r w:rsidR="00F345B5">
        <w:t xml:space="preserve">, except the baroreflex algorithm was deactivated at 200s. </w:t>
      </w:r>
      <w:r w:rsidR="00EF5639">
        <w:t xml:space="preserve">Figure </w:t>
      </w:r>
      <w:r w:rsidR="00C85BF7">
        <w:fldChar w:fldCharType="begin"/>
      </w:r>
      <w:r w:rsidR="00C85BF7">
        <w:instrText xml:space="preserve"> seq figure fig7 </w:instrText>
      </w:r>
      <w:r w:rsidR="00C85BF7">
        <w:fldChar w:fldCharType="separate"/>
      </w:r>
      <w:r w:rsidR="00A15D39">
        <w:rPr>
          <w:noProof/>
        </w:rPr>
        <w:t>7</w:t>
      </w:r>
      <w:r w:rsidR="00C85BF7">
        <w:rPr>
          <w:noProof/>
        </w:rPr>
        <w:fldChar w:fldCharType="end"/>
      </w:r>
      <w:r w:rsidR="00EF5639">
        <w:t xml:space="preserve"> </w:t>
      </w:r>
      <w:r w:rsidR="00A26350">
        <w:t>demonstrates the</w:t>
      </w:r>
      <w:r w:rsidR="006B5B87">
        <w:t xml:space="preserve"> effect</w:t>
      </w:r>
      <w:r w:rsidR="004717B1">
        <w:t>s</w:t>
      </w:r>
      <w:r w:rsidR="006B5B87">
        <w:t xml:space="preserve"> of baroreflex </w:t>
      </w:r>
      <w:r w:rsidR="004717B1">
        <w:t xml:space="preserve">control </w:t>
      </w:r>
      <w:r w:rsidR="006B5B87">
        <w:t>on</w:t>
      </w:r>
      <w:r w:rsidR="00A26350">
        <w:t xml:space="preserve"> </w:t>
      </w:r>
      <w:r w:rsidR="00F5729E">
        <w:t xml:space="preserve">a </w:t>
      </w:r>
      <w:r w:rsidR="00A26350">
        <w:t xml:space="preserve">selected </w:t>
      </w:r>
      <w:r w:rsidR="00F5729E">
        <w:t xml:space="preserve">group of </w:t>
      </w:r>
      <w:r w:rsidR="00A26350">
        <w:t xml:space="preserve">model </w:t>
      </w:r>
      <w:r w:rsidR="00815607">
        <w:t>variables</w:t>
      </w:r>
      <w:r w:rsidR="00792EEA">
        <w:t xml:space="preserve"> </w:t>
      </w:r>
      <w:r w:rsidR="009537A8">
        <w:t xml:space="preserve">that were achieved after </w:t>
      </w:r>
      <w:r w:rsidR="00792EEA">
        <w:t>growth</w:t>
      </w:r>
      <w:r w:rsidR="009537A8">
        <w:t xml:space="preserve"> reached</w:t>
      </w:r>
      <w:r w:rsidR="00792EEA">
        <w:t xml:space="preserve"> steady state</w:t>
      </w:r>
      <w:r w:rsidR="00C92803">
        <w:t>.</w:t>
      </w:r>
      <w:r w:rsidR="00BB11A0">
        <w:t xml:space="preserve"> </w:t>
      </w:r>
    </w:p>
    <w:p w14:paraId="76207ACB" w14:textId="455B4245" w:rsidR="00F87D95" w:rsidRDefault="001E0E63" w:rsidP="00E4089B">
      <w:pPr>
        <w:ind w:firstLine="720"/>
        <w:jc w:val="both"/>
      </w:pPr>
      <w:r>
        <w:t>For</w:t>
      </w:r>
      <w:r w:rsidR="009537A8">
        <w:t xml:space="preserve"> the</w:t>
      </w:r>
      <w:r>
        <w:t xml:space="preserve"> a</w:t>
      </w:r>
      <w:r w:rsidR="005A00BE">
        <w:t xml:space="preserve">ortic stenosis case, </w:t>
      </w:r>
      <w:r w:rsidR="00BE6BA0">
        <w:t xml:space="preserve">arterial pressure dropped from </w:t>
      </w:r>
      <w:r w:rsidR="00870E46">
        <w:t>~11</w:t>
      </w:r>
      <w:r w:rsidR="00F43EE2">
        <w:t>3</w:t>
      </w:r>
      <w:r w:rsidR="00870E46">
        <w:t>/6</w:t>
      </w:r>
      <w:r w:rsidR="00034F08">
        <w:t>4</w:t>
      </w:r>
      <w:r w:rsidR="00870E46">
        <w:t xml:space="preserve"> mmHg</w:t>
      </w:r>
      <w:r w:rsidR="00E66634">
        <w:t>,</w:t>
      </w:r>
      <w:r w:rsidR="0032158D">
        <w:t xml:space="preserve"> under </w:t>
      </w:r>
      <w:r w:rsidR="009537A8">
        <w:t xml:space="preserve">the </w:t>
      </w:r>
      <w:r w:rsidR="0032158D">
        <w:t>control of baroreflex</w:t>
      </w:r>
      <w:r w:rsidR="00E66634">
        <w:t>,</w:t>
      </w:r>
      <w:r w:rsidR="00870E46">
        <w:t xml:space="preserve"> to </w:t>
      </w:r>
      <w:r w:rsidR="004E7F93">
        <w:t xml:space="preserve">~98/53 mmHg </w:t>
      </w:r>
      <w:r w:rsidR="00E66634">
        <w:t xml:space="preserve">with no reflex control.  </w:t>
      </w:r>
      <w:r w:rsidR="00544875">
        <w:t xml:space="preserve">LV end-systolic pressure </w:t>
      </w:r>
      <w:r w:rsidR="009C5391">
        <w:t xml:space="preserve">also </w:t>
      </w:r>
      <w:r w:rsidR="00544875">
        <w:t xml:space="preserve">reduced from </w:t>
      </w:r>
      <w:r w:rsidR="009C5391">
        <w:t xml:space="preserve">~172 to ~146 mmHg. </w:t>
      </w:r>
      <w:r w:rsidR="000A3629">
        <w:t xml:space="preserve">Consequently, </w:t>
      </w:r>
      <w:r w:rsidR="00D9086E">
        <w:t>due to</w:t>
      </w:r>
      <w:r w:rsidR="003350D1">
        <w:t xml:space="preserve"> the</w:t>
      </w:r>
      <w:r w:rsidR="00D9086E">
        <w:t xml:space="preserve"> altered hemodynamics, </w:t>
      </w:r>
      <w:r w:rsidR="003350D1">
        <w:t xml:space="preserve">the </w:t>
      </w:r>
      <w:r w:rsidR="000329FC">
        <w:t>growth algorithm predict</w:t>
      </w:r>
      <w:r w:rsidR="003350D1">
        <w:t>ed a reduction</w:t>
      </w:r>
      <w:r w:rsidR="000329FC">
        <w:t xml:space="preserve"> </w:t>
      </w:r>
      <w:r w:rsidR="003350D1">
        <w:t>in the</w:t>
      </w:r>
      <w:r w:rsidR="000329FC">
        <w:t xml:space="preserve"> </w:t>
      </w:r>
      <w:r w:rsidR="000A3629">
        <w:t>LV size</w:t>
      </w:r>
      <w:r w:rsidR="000329FC">
        <w:t xml:space="preserve"> </w:t>
      </w:r>
      <w:r w:rsidR="00FF3F7F">
        <w:t>by ~</w:t>
      </w:r>
      <w:r w:rsidR="000D7327">
        <w:t xml:space="preserve">11%, </w:t>
      </w:r>
      <w:r w:rsidR="00E62F25">
        <w:t xml:space="preserve">~20%, and </w:t>
      </w:r>
      <w:r w:rsidR="00130027">
        <w:t>~24% for</w:t>
      </w:r>
      <w:r w:rsidR="003350D1">
        <w:t xml:space="preserve"> the</w:t>
      </w:r>
      <w:r w:rsidR="00130027">
        <w:t xml:space="preserve"> LV end-diastolic volume, LV end-systolic volume, and LV wall volume, respectively</w:t>
      </w:r>
      <w:r w:rsidR="003350D1">
        <w:t>, when compared to the LV size with the baroreflex activated</w:t>
      </w:r>
      <w:r w:rsidR="00130027">
        <w:t xml:space="preserve">. </w:t>
      </w:r>
      <w:r w:rsidR="00CF37A4">
        <w:t>For</w:t>
      </w:r>
      <w:r w:rsidR="003350D1">
        <w:t xml:space="preserve"> the</w:t>
      </w:r>
      <w:r w:rsidR="00CF37A4">
        <w:t xml:space="preserve"> insufficient aortic valve</w:t>
      </w:r>
      <w:r w:rsidR="00A966AB">
        <w:t xml:space="preserve"> simulation</w:t>
      </w:r>
      <w:r w:rsidR="00CF37A4">
        <w:t>,</w:t>
      </w:r>
      <w:r w:rsidR="00A966AB">
        <w:t xml:space="preserve"> </w:t>
      </w:r>
      <w:r w:rsidR="00CF5D1D">
        <w:t xml:space="preserve">the retrograde aortic blood flow did not change the </w:t>
      </w:r>
      <w:r w:rsidR="005B13AF">
        <w:t>arterial pressure</w:t>
      </w:r>
      <w:r w:rsidR="00C9131A">
        <w:t xml:space="preserve"> in comparison to the case with baroreflex control,</w:t>
      </w:r>
      <w:r w:rsidR="005B13AF">
        <w:t xml:space="preserve"> and thus the </w:t>
      </w:r>
      <w:r w:rsidR="003350D1">
        <w:t xml:space="preserve">prediction from the </w:t>
      </w:r>
      <w:r w:rsidR="005B13AF">
        <w:t xml:space="preserve">growth </w:t>
      </w:r>
      <w:r w:rsidR="00C9131A">
        <w:t xml:space="preserve">algorithm </w:t>
      </w:r>
      <w:r w:rsidR="00E52F41">
        <w:t xml:space="preserve">for LV size remained </w:t>
      </w:r>
      <w:r w:rsidR="00C9131A">
        <w:t xml:space="preserve">nearly </w:t>
      </w:r>
      <w:r w:rsidR="00E52F41">
        <w:t xml:space="preserve">unchanged. </w:t>
      </w:r>
      <w:r w:rsidR="00CB1036">
        <w:t xml:space="preserve">The simulation </w:t>
      </w:r>
      <w:r w:rsidR="003350D1">
        <w:t>of</w:t>
      </w:r>
      <w:r w:rsidR="00CB1036">
        <w:t xml:space="preserve"> mitral valve</w:t>
      </w:r>
      <w:r w:rsidR="003350D1">
        <w:t xml:space="preserve"> insufficiency </w:t>
      </w:r>
      <w:r w:rsidR="006C55C8">
        <w:t xml:space="preserve">resulted in </w:t>
      </w:r>
      <w:r w:rsidR="00AA7E14">
        <w:t xml:space="preserve">a drop in arterial pressure from </w:t>
      </w:r>
      <w:r w:rsidR="00E31698">
        <w:t xml:space="preserve">~119/62 mmHg to </w:t>
      </w:r>
      <w:r w:rsidR="003411B4">
        <w:t>~109/54 mmHg</w:t>
      </w:r>
      <w:r w:rsidR="003350D1">
        <w:t>,</w:t>
      </w:r>
      <w:r w:rsidR="003411B4">
        <w:t xml:space="preserve"> as well as a reduction in LV end-systolic </w:t>
      </w:r>
      <w:r w:rsidR="0009399F">
        <w:t>pressure from ~124 to ~114 mmHg</w:t>
      </w:r>
      <w:r w:rsidR="003350D1">
        <w:t>, when the baroreflex was deactivated</w:t>
      </w:r>
      <w:r w:rsidR="0009399F">
        <w:t xml:space="preserve">. </w:t>
      </w:r>
      <w:r w:rsidR="002D7DB3">
        <w:t xml:space="preserve">Additionally, </w:t>
      </w:r>
      <w:r w:rsidR="003350D1">
        <w:t>the</w:t>
      </w:r>
      <w:r w:rsidR="009E4213">
        <w:t xml:space="preserve"> predictions of</w:t>
      </w:r>
      <w:r w:rsidR="003350D1">
        <w:t xml:space="preserve"> </w:t>
      </w:r>
      <w:r w:rsidR="002D7DB3">
        <w:t>LV cavity volume</w:t>
      </w:r>
      <w:r w:rsidR="00790D59">
        <w:t xml:space="preserve"> at end-diastole and end-systole</w:t>
      </w:r>
      <w:r w:rsidR="003350D1">
        <w:t>,</w:t>
      </w:r>
      <w:r w:rsidR="002D7DB3">
        <w:t xml:space="preserve"> </w:t>
      </w:r>
      <w:r w:rsidR="006F4910">
        <w:t xml:space="preserve">along </w:t>
      </w:r>
      <w:r w:rsidR="003350D1">
        <w:t xml:space="preserve">with </w:t>
      </w:r>
      <w:r w:rsidR="006F4910">
        <w:t>the</w:t>
      </w:r>
      <w:r w:rsidR="003350D1">
        <w:t xml:space="preserve"> LV</w:t>
      </w:r>
      <w:r w:rsidR="002D7DB3">
        <w:t xml:space="preserve"> wall volume</w:t>
      </w:r>
      <w:r w:rsidR="003350D1">
        <w:t>,</w:t>
      </w:r>
      <w:r w:rsidR="002D7DB3">
        <w:t xml:space="preserve"> </w:t>
      </w:r>
      <w:r w:rsidR="003A7FFE">
        <w:t>were reduced by ~</w:t>
      </w:r>
      <w:r w:rsidR="00774020">
        <w:t xml:space="preserve">7%, </w:t>
      </w:r>
      <w:r w:rsidR="00B44AF3">
        <w:t xml:space="preserve">~14% and </w:t>
      </w:r>
      <w:r w:rsidR="006F4910">
        <w:t xml:space="preserve">~17%, respectively. </w:t>
      </w:r>
      <w:r w:rsidR="00E4089B">
        <w:t xml:space="preserve">Ultimately, the absence of </w:t>
      </w:r>
      <w:r w:rsidR="00AC1805">
        <w:t xml:space="preserve">the </w:t>
      </w:r>
      <w:r w:rsidR="00E4089B">
        <w:t>baroreflex algorithm prolonged the time that</w:t>
      </w:r>
      <w:r w:rsidR="00AC1805">
        <w:t xml:space="preserve"> was required for</w:t>
      </w:r>
      <w:r w:rsidR="00E4089B">
        <w:t xml:space="preserve"> the growth module to reach the final steady state</w:t>
      </w:r>
      <w:r w:rsidR="00AC1805">
        <w:t>, resulting in longer simulations times</w:t>
      </w:r>
      <w:r w:rsidR="00E4089B">
        <w:t xml:space="preserve">. </w:t>
      </w:r>
      <w:r w:rsidR="0027606F">
        <w:t xml:space="preserve">More information regarding the full simulations </w:t>
      </w:r>
      <w:r w:rsidR="00D35F5C">
        <w:t>is</w:t>
      </w:r>
      <w:r w:rsidR="0027606F">
        <w:t xml:space="preserve"> shown in Figures S</w:t>
      </w:r>
      <w:r w:rsidR="00C85BF7">
        <w:fldChar w:fldCharType="begin"/>
      </w:r>
      <w:r w:rsidR="00C85BF7">
        <w:instrText xml:space="preserve"> seq sfigure figs10 </w:instrText>
      </w:r>
      <w:r w:rsidR="00C85BF7">
        <w:fldChar w:fldCharType="separate"/>
      </w:r>
      <w:r w:rsidR="00C8314F">
        <w:rPr>
          <w:noProof/>
        </w:rPr>
        <w:t>10</w:t>
      </w:r>
      <w:r w:rsidR="00C85BF7">
        <w:rPr>
          <w:noProof/>
        </w:rPr>
        <w:fldChar w:fldCharType="end"/>
      </w:r>
      <w:r w:rsidR="0027606F">
        <w:t>-S</w:t>
      </w:r>
      <w:r w:rsidR="00C85BF7">
        <w:fldChar w:fldCharType="begin"/>
      </w:r>
      <w:r w:rsidR="00C85BF7">
        <w:instrText xml:space="preserve"> seq sfigure figs12 </w:instrText>
      </w:r>
      <w:r w:rsidR="00C85BF7">
        <w:fldChar w:fldCharType="separate"/>
      </w:r>
      <w:r w:rsidR="00C8314F">
        <w:rPr>
          <w:noProof/>
        </w:rPr>
        <w:t>12</w:t>
      </w:r>
      <w:r w:rsidR="00C85BF7">
        <w:rPr>
          <w:noProof/>
        </w:rPr>
        <w:fldChar w:fldCharType="end"/>
      </w:r>
      <w:r w:rsidR="00494D1B">
        <w:t xml:space="preserve">. </w:t>
      </w:r>
    </w:p>
    <w:p w14:paraId="5590D8CC" w14:textId="77777777" w:rsidR="00315A5B" w:rsidRDefault="00315A5B" w:rsidP="005F7DBA">
      <w:pPr>
        <w:ind w:firstLine="720"/>
        <w:jc w:val="both"/>
      </w:pPr>
    </w:p>
    <w:p w14:paraId="4EDA14A2" w14:textId="7D9834C8" w:rsidR="00F87D95" w:rsidRDefault="00F87D95" w:rsidP="00F87D95">
      <w:r>
        <w:br w:type="page"/>
      </w:r>
    </w:p>
    <w:p w14:paraId="483013A1" w14:textId="77777777" w:rsidR="00E52F41" w:rsidRDefault="00E52F41" w:rsidP="00960A40">
      <w:pPr>
        <w:jc w:val="both"/>
      </w:pPr>
    </w:p>
    <w:p w14:paraId="0E4DEB27" w14:textId="77777777" w:rsidR="003734D4" w:rsidRDefault="003734D4" w:rsidP="00960A40">
      <w:pPr>
        <w:jc w:val="both"/>
      </w:pPr>
    </w:p>
    <w:p w14:paraId="287CA62E" w14:textId="777483AB" w:rsidR="003734D4" w:rsidRDefault="00C33F83" w:rsidP="00C33F83">
      <w:pPr>
        <w:jc w:val="center"/>
      </w:pPr>
      <w:r>
        <w:rPr>
          <w:noProof/>
        </w:rPr>
        <w:drawing>
          <wp:inline distT="0" distB="0" distL="0" distR="0" wp14:anchorId="5308C19D" wp14:editId="7B4C0B95">
            <wp:extent cx="5882404" cy="3586480"/>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92669" cy="3592738"/>
                    </a:xfrm>
                    <a:prstGeom prst="rect">
                      <a:avLst/>
                    </a:prstGeom>
                  </pic:spPr>
                </pic:pic>
              </a:graphicData>
            </a:graphic>
          </wp:inline>
        </w:drawing>
      </w:r>
    </w:p>
    <w:p w14:paraId="4BEC3513" w14:textId="2834B654" w:rsidR="000F76CD" w:rsidRPr="004536C1" w:rsidRDefault="000F76CD" w:rsidP="00113549">
      <w:pPr>
        <w:jc w:val="center"/>
      </w:pPr>
      <w:r w:rsidRPr="00113549">
        <w:rPr>
          <w:b/>
          <w:bCs/>
        </w:rPr>
        <w:t xml:space="preserve">Figure </w:t>
      </w:r>
      <w:bookmarkStart w:id="100" w:name="fig7"/>
      <w:r w:rsidRPr="00113549">
        <w:rPr>
          <w:b/>
          <w:bCs/>
        </w:rPr>
        <w:fldChar w:fldCharType="begin"/>
      </w:r>
      <w:r w:rsidRPr="00113549">
        <w:rPr>
          <w:b/>
          <w:bCs/>
        </w:rPr>
        <w:instrText xml:space="preserve"> seq figure </w:instrText>
      </w:r>
      <w:r w:rsidRPr="00113549">
        <w:rPr>
          <w:b/>
          <w:bCs/>
        </w:rPr>
        <w:fldChar w:fldCharType="separate"/>
      </w:r>
      <w:r w:rsidR="00A15D39">
        <w:rPr>
          <w:b/>
          <w:bCs/>
          <w:noProof/>
        </w:rPr>
        <w:t>7</w:t>
      </w:r>
      <w:r w:rsidRPr="00113549">
        <w:rPr>
          <w:b/>
          <w:bCs/>
        </w:rPr>
        <w:fldChar w:fldCharType="end"/>
      </w:r>
      <w:bookmarkEnd w:id="100"/>
      <w:r w:rsidR="00143138" w:rsidRPr="00113549">
        <w:rPr>
          <w:b/>
          <w:bCs/>
        </w:rPr>
        <w:t xml:space="preserve">. Effects of </w:t>
      </w:r>
      <w:r w:rsidR="00B44208">
        <w:rPr>
          <w:b/>
          <w:bCs/>
        </w:rPr>
        <w:t xml:space="preserve">the </w:t>
      </w:r>
      <w:r w:rsidR="00143138" w:rsidRPr="00113549">
        <w:rPr>
          <w:b/>
          <w:bCs/>
        </w:rPr>
        <w:t>baroreflex control of arterial pressure</w:t>
      </w:r>
      <w:r w:rsidR="002E22CA">
        <w:rPr>
          <w:b/>
          <w:bCs/>
        </w:rPr>
        <w:t xml:space="preserve"> on </w:t>
      </w:r>
      <w:r w:rsidR="00F51133">
        <w:rPr>
          <w:b/>
          <w:bCs/>
        </w:rPr>
        <w:t>simulated hemodynamics and growth module predictions</w:t>
      </w:r>
      <w:r w:rsidR="001F29F2">
        <w:rPr>
          <w:b/>
          <w:bCs/>
        </w:rPr>
        <w:t xml:space="preserve">. </w:t>
      </w:r>
      <w:r w:rsidR="00143138" w:rsidRPr="00113549">
        <w:rPr>
          <w:b/>
          <w:bCs/>
        </w:rPr>
        <w:t xml:space="preserve"> </w:t>
      </w:r>
      <w:r w:rsidR="004536C1">
        <w:t xml:space="preserve">Green bars </w:t>
      </w:r>
      <w:r w:rsidR="00BD2054">
        <w:t>reflect</w:t>
      </w:r>
      <w:r w:rsidR="004536C1">
        <w:t xml:space="preserve"> the results </w:t>
      </w:r>
      <w:r w:rsidR="00CF4D5B">
        <w:t xml:space="preserve">for </w:t>
      </w:r>
      <w:r w:rsidR="00BD2054">
        <w:t>growth</w:t>
      </w:r>
      <w:r w:rsidR="00CF4D5B">
        <w:t xml:space="preserve"> steady state under control of baroreflex</w:t>
      </w:r>
      <w:r w:rsidR="007705C8">
        <w:t xml:space="preserve">. Orange bars </w:t>
      </w:r>
      <w:r w:rsidR="00727CEE">
        <w:t xml:space="preserve">represent the variables at </w:t>
      </w:r>
      <w:r w:rsidR="00025E4E">
        <w:t>growth</w:t>
      </w:r>
      <w:r w:rsidR="00727CEE">
        <w:t xml:space="preserve"> steady state without the control of baroreflex. </w:t>
      </w:r>
      <w:r w:rsidR="007705C8">
        <w:t xml:space="preserve"> </w:t>
      </w:r>
    </w:p>
    <w:p w14:paraId="7335BDC1" w14:textId="0F3FF86A" w:rsidR="00D43BF3" w:rsidRPr="00B95524" w:rsidRDefault="003112FF" w:rsidP="00113549">
      <w:pPr>
        <w:spacing w:after="200" w:line="240" w:lineRule="auto"/>
        <w:jc w:val="both"/>
        <w:rPr>
          <w:rFonts w:asciiTheme="majorBidi" w:hAnsiTheme="majorBidi" w:cstheme="majorBidi"/>
        </w:rPr>
      </w:pPr>
      <w:r w:rsidRPr="00B95524">
        <w:rPr>
          <w:rFonts w:asciiTheme="majorBidi" w:hAnsiTheme="majorBidi" w:cstheme="majorBidi"/>
        </w:rPr>
        <w:br w:type="page"/>
      </w:r>
    </w:p>
    <w:p w14:paraId="19DCAF14" w14:textId="51622383" w:rsidR="003A4FEE" w:rsidRPr="00B95524" w:rsidRDefault="00895773" w:rsidP="00F34279">
      <w:pPr>
        <w:pStyle w:val="Heading2"/>
        <w:spacing w:line="240" w:lineRule="auto"/>
        <w:rPr>
          <w:rFonts w:asciiTheme="majorBidi" w:hAnsiTheme="majorBidi" w:cstheme="majorBidi"/>
        </w:rPr>
      </w:pPr>
      <w:r>
        <w:rPr>
          <w:rFonts w:asciiTheme="majorBidi" w:hAnsiTheme="majorBidi" w:cstheme="majorBidi"/>
        </w:rPr>
        <w:lastRenderedPageBreak/>
        <w:t>Comparison of simulation</w:t>
      </w:r>
      <w:r w:rsidRPr="00B95524">
        <w:rPr>
          <w:rFonts w:asciiTheme="majorBidi" w:hAnsiTheme="majorBidi" w:cstheme="majorBidi"/>
        </w:rPr>
        <w:t xml:space="preserve"> </w:t>
      </w:r>
      <w:r w:rsidR="00263467">
        <w:rPr>
          <w:rFonts w:asciiTheme="majorBidi" w:hAnsiTheme="majorBidi" w:cstheme="majorBidi"/>
        </w:rPr>
        <w:t>results</w:t>
      </w:r>
      <w:r w:rsidR="000A2AEE" w:rsidRPr="00B95524">
        <w:rPr>
          <w:rFonts w:asciiTheme="majorBidi" w:hAnsiTheme="majorBidi" w:cstheme="majorBidi"/>
        </w:rPr>
        <w:t xml:space="preserve"> </w:t>
      </w:r>
      <w:r w:rsidR="00A44363">
        <w:rPr>
          <w:rFonts w:asciiTheme="majorBidi" w:hAnsiTheme="majorBidi" w:cstheme="majorBidi"/>
        </w:rPr>
        <w:t>with clinical data</w:t>
      </w:r>
    </w:p>
    <w:p w14:paraId="6EED4641" w14:textId="1B00A6E8" w:rsidR="000A7DA5" w:rsidRDefault="00263467" w:rsidP="00263467">
      <w:pPr>
        <w:spacing w:line="240" w:lineRule="auto"/>
        <w:jc w:val="both"/>
        <w:rPr>
          <w:rFonts w:asciiTheme="majorBidi" w:hAnsiTheme="majorBidi" w:cstheme="majorBidi"/>
        </w:rPr>
      </w:pPr>
      <w:r w:rsidRPr="00B95524">
        <w:rPr>
          <w:rFonts w:asciiTheme="majorBidi" w:hAnsiTheme="majorBidi" w:cstheme="majorBidi"/>
        </w:rPr>
        <w:t>To validate our model, the simulated results were compared with clinical data</w:t>
      </w:r>
      <w:r>
        <w:rPr>
          <w:rFonts w:asciiTheme="majorBidi" w:hAnsiTheme="majorBidi" w:cstheme="majorBidi"/>
        </w:rPr>
        <w:t xml:space="preserve"> </w:t>
      </w:r>
      <w:r w:rsidRPr="00B95524">
        <w:rPr>
          <w:rFonts w:asciiTheme="majorBidi" w:hAnsiTheme="majorBidi" w:cstheme="majorBidi"/>
        </w:rPr>
        <w:t>from the literature</w:t>
      </w:r>
      <w:r>
        <w:rPr>
          <w:rFonts w:asciiTheme="majorBidi" w:hAnsiTheme="majorBidi" w:cstheme="majorBidi"/>
        </w:rPr>
        <w:t>,</w:t>
      </w:r>
      <w:r w:rsidRPr="00B95524">
        <w:rPr>
          <w:rFonts w:asciiTheme="majorBidi" w:hAnsiTheme="majorBidi" w:cstheme="majorBidi"/>
        </w:rPr>
        <w:t xml:space="preserve"> </w:t>
      </w:r>
      <w:r>
        <w:rPr>
          <w:rFonts w:asciiTheme="majorBidi" w:hAnsiTheme="majorBidi" w:cstheme="majorBidi"/>
        </w:rPr>
        <w:t xml:space="preserve">which was </w:t>
      </w:r>
      <w:r w:rsidRPr="00B95524">
        <w:rPr>
          <w:rFonts w:asciiTheme="majorBidi" w:hAnsiTheme="majorBidi" w:cstheme="majorBidi"/>
        </w:rPr>
        <w:t>acquired by cardiac magnetic resonanc</w:t>
      </w:r>
      <w:r>
        <w:rPr>
          <w:rFonts w:asciiTheme="majorBidi" w:hAnsiTheme="majorBidi" w:cstheme="majorBidi"/>
        </w:rPr>
        <w:t>e imaging</w:t>
      </w:r>
      <w:r w:rsidRPr="00B95524">
        <w:rPr>
          <w:rFonts w:asciiTheme="majorBidi" w:hAnsiTheme="majorBidi" w:cstheme="majorBidi"/>
        </w:rPr>
        <w:t xml:space="preserve"> (Table</w:t>
      </w:r>
      <w:r w:rsidR="005B1A1E">
        <w:rPr>
          <w:rFonts w:asciiTheme="majorBidi" w:hAnsiTheme="majorBidi" w:cstheme="majorBidi"/>
        </w:rPr>
        <w:t xml:space="preserve"> S</w:t>
      </w:r>
      <w:r w:rsidR="005B1A1E">
        <w:rPr>
          <w:rFonts w:asciiTheme="majorBidi" w:hAnsiTheme="majorBidi" w:cstheme="majorBidi"/>
        </w:rPr>
        <w:fldChar w:fldCharType="begin"/>
      </w:r>
      <w:r w:rsidR="005B1A1E">
        <w:rPr>
          <w:rFonts w:asciiTheme="majorBidi" w:hAnsiTheme="majorBidi" w:cstheme="majorBidi"/>
        </w:rPr>
        <w:instrText xml:space="preserve"> seq sup_table s_table1 </w:instrText>
      </w:r>
      <w:r w:rsidR="005B1A1E">
        <w:rPr>
          <w:rFonts w:asciiTheme="majorBidi" w:hAnsiTheme="majorBidi" w:cstheme="majorBidi"/>
        </w:rPr>
        <w:fldChar w:fldCharType="separate"/>
      </w:r>
      <w:r w:rsidR="00A15D39">
        <w:rPr>
          <w:rFonts w:asciiTheme="majorBidi" w:hAnsiTheme="majorBidi" w:cstheme="majorBidi"/>
          <w:noProof/>
        </w:rPr>
        <w:t>1</w:t>
      </w:r>
      <w:r w:rsidR="005B1A1E">
        <w:rPr>
          <w:rFonts w:asciiTheme="majorBidi" w:hAnsiTheme="majorBidi" w:cstheme="majorBidi"/>
        </w:rPr>
        <w:fldChar w:fldCharType="end"/>
      </w:r>
      <w:r w:rsidRPr="00B95524">
        <w:rPr>
          <w:rFonts w:asciiTheme="majorBidi" w:hAnsiTheme="majorBidi" w:cstheme="majorBidi"/>
        </w:rPr>
        <w:t xml:space="preserve">). Clinical data were categorized into four </w:t>
      </w:r>
      <w:r w:rsidR="00160360">
        <w:rPr>
          <w:rFonts w:asciiTheme="majorBidi" w:hAnsiTheme="majorBidi" w:cstheme="majorBidi"/>
        </w:rPr>
        <w:t>groups</w:t>
      </w:r>
      <w:r w:rsidRPr="00B95524">
        <w:rPr>
          <w:rFonts w:asciiTheme="majorBidi" w:hAnsiTheme="majorBidi" w:cstheme="majorBidi"/>
        </w:rPr>
        <w:t xml:space="preserve"> </w:t>
      </w:r>
      <w:r w:rsidR="000C149C">
        <w:rPr>
          <w:rFonts w:asciiTheme="majorBidi" w:hAnsiTheme="majorBidi" w:cstheme="majorBidi"/>
        </w:rPr>
        <w:t>labeled</w:t>
      </w:r>
      <w:r w:rsidRPr="00B95524">
        <w:rPr>
          <w:rFonts w:asciiTheme="majorBidi" w:hAnsiTheme="majorBidi" w:cstheme="majorBidi"/>
        </w:rPr>
        <w:t xml:space="preserve"> control, patients with </w:t>
      </w:r>
      <w:r w:rsidR="00160360">
        <w:rPr>
          <w:rFonts w:asciiTheme="majorBidi" w:hAnsiTheme="majorBidi" w:cstheme="majorBidi"/>
        </w:rPr>
        <w:t>aortic stenosis</w:t>
      </w:r>
      <w:r w:rsidRPr="00B95524">
        <w:rPr>
          <w:rFonts w:asciiTheme="majorBidi" w:hAnsiTheme="majorBidi" w:cstheme="majorBidi"/>
        </w:rPr>
        <w:t xml:space="preserve">, patients with </w:t>
      </w:r>
      <w:r w:rsidR="002A2101">
        <w:rPr>
          <w:rFonts w:asciiTheme="majorBidi" w:hAnsiTheme="majorBidi" w:cstheme="majorBidi"/>
        </w:rPr>
        <w:t>aortic</w:t>
      </w:r>
      <w:r w:rsidR="00160360">
        <w:rPr>
          <w:rFonts w:asciiTheme="majorBidi" w:hAnsiTheme="majorBidi" w:cstheme="majorBidi"/>
        </w:rPr>
        <w:t xml:space="preserve"> insuff</w:t>
      </w:r>
      <w:r w:rsidR="00AD4338">
        <w:rPr>
          <w:rFonts w:asciiTheme="majorBidi" w:hAnsiTheme="majorBidi" w:cstheme="majorBidi"/>
        </w:rPr>
        <w:t>iciency</w:t>
      </w:r>
      <w:r w:rsidRPr="00B95524">
        <w:rPr>
          <w:rFonts w:asciiTheme="majorBidi" w:hAnsiTheme="majorBidi" w:cstheme="majorBidi"/>
        </w:rPr>
        <w:t xml:space="preserve">, and patients with </w:t>
      </w:r>
      <w:r w:rsidR="002A2101">
        <w:rPr>
          <w:rFonts w:asciiTheme="majorBidi" w:hAnsiTheme="majorBidi" w:cstheme="majorBidi"/>
        </w:rPr>
        <w:t>mitral</w:t>
      </w:r>
      <w:r w:rsidR="00AD4338">
        <w:rPr>
          <w:rFonts w:asciiTheme="majorBidi" w:hAnsiTheme="majorBidi" w:cstheme="majorBidi"/>
        </w:rPr>
        <w:t xml:space="preserve"> insufficiency</w:t>
      </w:r>
      <w:r w:rsidRPr="00B95524">
        <w:rPr>
          <w:rFonts w:asciiTheme="majorBidi" w:hAnsiTheme="majorBidi" w:cstheme="majorBidi"/>
        </w:rPr>
        <w:t>. For each category, measured data were collected from eight different studies</w:t>
      </w:r>
      <w:r w:rsidR="000C149C">
        <w:rPr>
          <w:rFonts w:asciiTheme="majorBidi" w:hAnsiTheme="majorBidi" w:cstheme="majorBidi"/>
        </w:rPr>
        <w:t>, as</w:t>
      </w:r>
      <w:r w:rsidR="00AD4338">
        <w:rPr>
          <w:rFonts w:asciiTheme="majorBidi" w:hAnsiTheme="majorBidi" w:cstheme="majorBidi"/>
        </w:rPr>
        <w:t xml:space="preserve"> shown in Table </w:t>
      </w:r>
      <w:r w:rsidR="00A561DB">
        <w:rPr>
          <w:rFonts w:asciiTheme="majorBidi" w:hAnsiTheme="majorBidi" w:cstheme="majorBidi"/>
        </w:rPr>
        <w:t>S</w:t>
      </w:r>
      <w:r w:rsidR="00AD4338">
        <w:rPr>
          <w:rFonts w:asciiTheme="majorBidi" w:hAnsiTheme="majorBidi" w:cstheme="majorBidi"/>
        </w:rPr>
        <w:fldChar w:fldCharType="begin"/>
      </w:r>
      <w:r w:rsidR="00AD4338">
        <w:rPr>
          <w:rFonts w:asciiTheme="majorBidi" w:hAnsiTheme="majorBidi" w:cstheme="majorBidi"/>
        </w:rPr>
        <w:instrText xml:space="preserve"> </w:instrText>
      </w:r>
      <w:r w:rsidR="00A561DB">
        <w:rPr>
          <w:rFonts w:asciiTheme="majorBidi" w:hAnsiTheme="majorBidi" w:cstheme="majorBidi"/>
        </w:rPr>
        <w:instrText>seq sup_table s_table1</w:instrText>
      </w:r>
      <w:r w:rsidR="00AD4338">
        <w:rPr>
          <w:rFonts w:asciiTheme="majorBidi" w:hAnsiTheme="majorBidi" w:cstheme="majorBidi"/>
        </w:rPr>
        <w:instrText xml:space="preserve"> </w:instrText>
      </w:r>
      <w:r w:rsidR="00AD4338">
        <w:rPr>
          <w:rFonts w:asciiTheme="majorBidi" w:hAnsiTheme="majorBidi" w:cstheme="majorBidi"/>
        </w:rPr>
        <w:fldChar w:fldCharType="separate"/>
      </w:r>
      <w:r w:rsidR="00A15D39">
        <w:rPr>
          <w:rFonts w:asciiTheme="majorBidi" w:hAnsiTheme="majorBidi" w:cstheme="majorBidi"/>
          <w:noProof/>
        </w:rPr>
        <w:t>1</w:t>
      </w:r>
      <w:r w:rsidR="00AD4338">
        <w:rPr>
          <w:rFonts w:asciiTheme="majorBidi" w:hAnsiTheme="majorBidi" w:cstheme="majorBidi"/>
        </w:rPr>
        <w:fldChar w:fldCharType="end"/>
      </w:r>
      <w:r w:rsidRPr="00B95524">
        <w:rPr>
          <w:rFonts w:asciiTheme="majorBidi" w:hAnsiTheme="majorBidi" w:cstheme="majorBidi"/>
        </w:rPr>
        <w:t xml:space="preserve">. </w:t>
      </w:r>
    </w:p>
    <w:p w14:paraId="1C18A174" w14:textId="74D1CE98" w:rsidR="00263467" w:rsidRDefault="00263467" w:rsidP="000E2FF7">
      <w:pPr>
        <w:spacing w:line="240" w:lineRule="auto"/>
        <w:ind w:firstLine="720"/>
        <w:jc w:val="both"/>
        <w:rPr>
          <w:rFonts w:asciiTheme="majorBidi" w:hAnsiTheme="majorBidi" w:cstheme="majorBidi"/>
        </w:rPr>
      </w:pPr>
      <w:r w:rsidRPr="00B95524">
        <w:rPr>
          <w:rFonts w:asciiTheme="majorBidi" w:hAnsiTheme="majorBidi" w:cstheme="majorBidi"/>
        </w:rPr>
        <w:t xml:space="preserve">Ventricular dimensions were quantified with </w:t>
      </w:r>
      <w:r>
        <w:rPr>
          <w:rFonts w:asciiTheme="majorBidi" w:hAnsiTheme="majorBidi" w:cstheme="majorBidi"/>
        </w:rPr>
        <w:t xml:space="preserve">the </w:t>
      </w:r>
      <w:r w:rsidRPr="00B95524">
        <w:rPr>
          <w:rFonts w:asciiTheme="majorBidi" w:hAnsiTheme="majorBidi" w:cstheme="majorBidi"/>
        </w:rPr>
        <w:t>LV</w:t>
      </w:r>
      <w:r>
        <w:rPr>
          <w:rFonts w:asciiTheme="majorBidi" w:hAnsiTheme="majorBidi" w:cstheme="majorBidi"/>
        </w:rPr>
        <w:t xml:space="preserve"> end-diastolic</w:t>
      </w:r>
      <w:r w:rsidRPr="00B95524">
        <w:rPr>
          <w:rFonts w:asciiTheme="majorBidi" w:hAnsiTheme="majorBidi" w:cstheme="majorBidi"/>
        </w:rPr>
        <w:t xml:space="preserve"> volume index, LV end-systolic volume index, and LV mass index. </w:t>
      </w:r>
      <w:r w:rsidR="00E43171">
        <w:rPr>
          <w:rFonts w:asciiTheme="majorBidi" w:hAnsiTheme="majorBidi" w:cstheme="majorBidi"/>
        </w:rPr>
        <w:t>S</w:t>
      </w:r>
      <w:r w:rsidR="00AB7647">
        <w:rPr>
          <w:rFonts w:asciiTheme="majorBidi" w:hAnsiTheme="majorBidi" w:cstheme="majorBidi"/>
        </w:rPr>
        <w:t xml:space="preserve">imulation results were normalized </w:t>
      </w:r>
      <w:r w:rsidR="000C149C">
        <w:rPr>
          <w:rFonts w:asciiTheme="majorBidi" w:hAnsiTheme="majorBidi" w:cstheme="majorBidi"/>
        </w:rPr>
        <w:t>using</w:t>
      </w:r>
      <w:r w:rsidR="00E328CA">
        <w:rPr>
          <w:rFonts w:asciiTheme="majorBidi" w:hAnsiTheme="majorBidi" w:cstheme="majorBidi"/>
        </w:rPr>
        <w:t xml:space="preserve"> a</w:t>
      </w:r>
      <w:r w:rsidR="00D53D9A" w:rsidRPr="00B95524">
        <w:rPr>
          <w:rFonts w:asciiTheme="majorBidi" w:hAnsiTheme="majorBidi" w:cstheme="majorBidi"/>
        </w:rPr>
        <w:t>n average body surface area of 1.9 m</w:t>
      </w:r>
      <w:r w:rsidR="00D53D9A" w:rsidRPr="00B95524">
        <w:rPr>
          <w:rFonts w:asciiTheme="majorBidi" w:hAnsiTheme="majorBidi" w:cstheme="majorBidi"/>
          <w:vertAlign w:val="superscript"/>
        </w:rPr>
        <w:t>2</w:t>
      </w:r>
      <w:r w:rsidR="00D53D9A" w:rsidRPr="00B95524">
        <w:rPr>
          <w:rFonts w:asciiTheme="majorBidi" w:hAnsiTheme="majorBidi" w:cstheme="majorBidi"/>
        </w:rPr>
        <w:t xml:space="preserve"> </w:t>
      </w:r>
      <w:r w:rsidR="00D53D9A" w:rsidRPr="00B95524">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00D53D9A" w:rsidRPr="00B95524">
        <w:rPr>
          <w:rFonts w:asciiTheme="majorBidi" w:hAnsiTheme="majorBidi" w:cstheme="majorBidi"/>
        </w:rPr>
      </w:r>
      <w:r w:rsidR="00D53D9A" w:rsidRPr="00B95524">
        <w:rPr>
          <w:rFonts w:asciiTheme="majorBidi" w:hAnsiTheme="majorBidi" w:cstheme="majorBidi"/>
        </w:rPr>
        <w:fldChar w:fldCharType="separate"/>
      </w:r>
      <w:r w:rsidR="00CF3478">
        <w:rPr>
          <w:rFonts w:asciiTheme="majorBidi" w:hAnsiTheme="majorBidi" w:cstheme="majorBidi"/>
          <w:noProof/>
        </w:rPr>
        <w:t>(Verbraecken et al., 2006; Lang et al., 2015)</w:t>
      </w:r>
      <w:r w:rsidR="00D53D9A" w:rsidRPr="00B95524">
        <w:rPr>
          <w:rFonts w:asciiTheme="majorBidi" w:hAnsiTheme="majorBidi" w:cstheme="majorBidi"/>
        </w:rPr>
        <w:fldChar w:fldCharType="end"/>
      </w:r>
      <w:r w:rsidR="00E43171">
        <w:rPr>
          <w:rFonts w:asciiTheme="majorBidi" w:hAnsiTheme="majorBidi" w:cstheme="majorBidi"/>
        </w:rPr>
        <w:t xml:space="preserve"> to match </w:t>
      </w:r>
      <w:r w:rsidR="00DE39A4">
        <w:rPr>
          <w:rFonts w:asciiTheme="majorBidi" w:hAnsiTheme="majorBidi" w:cstheme="majorBidi"/>
        </w:rPr>
        <w:t xml:space="preserve">the </w:t>
      </w:r>
      <w:r w:rsidR="00E43171">
        <w:rPr>
          <w:rFonts w:asciiTheme="majorBidi" w:hAnsiTheme="majorBidi" w:cstheme="majorBidi"/>
        </w:rPr>
        <w:t xml:space="preserve">units of reported </w:t>
      </w:r>
      <w:r w:rsidR="00B30841">
        <w:rPr>
          <w:rFonts w:asciiTheme="majorBidi" w:hAnsiTheme="majorBidi" w:cstheme="majorBidi"/>
        </w:rPr>
        <w:t>values</w:t>
      </w:r>
      <w:r w:rsidR="00E43171">
        <w:rPr>
          <w:rFonts w:asciiTheme="majorBidi" w:hAnsiTheme="majorBidi" w:cstheme="majorBidi"/>
        </w:rPr>
        <w:t xml:space="preserve"> in the literature</w:t>
      </w:r>
      <w:r w:rsidR="001072BC">
        <w:rPr>
          <w:rFonts w:asciiTheme="majorBidi" w:hAnsiTheme="majorBidi" w:cstheme="majorBidi"/>
        </w:rPr>
        <w:t xml:space="preserve">. </w:t>
      </w:r>
      <w:r w:rsidR="00F76902" w:rsidRPr="00F76902">
        <w:rPr>
          <w:rFonts w:asciiTheme="majorBidi" w:hAnsiTheme="majorBidi" w:cstheme="majorBidi"/>
        </w:rPr>
        <w:t xml:space="preserve">Statistical differences </w:t>
      </w:r>
      <w:r w:rsidR="00256A44">
        <w:rPr>
          <w:rFonts w:asciiTheme="majorBidi" w:hAnsiTheme="majorBidi" w:cstheme="majorBidi"/>
        </w:rPr>
        <w:t>between the model prediction</w:t>
      </w:r>
      <w:r w:rsidR="00CB3ADB">
        <w:rPr>
          <w:rFonts w:asciiTheme="majorBidi" w:hAnsiTheme="majorBidi" w:cstheme="majorBidi"/>
        </w:rPr>
        <w:t>s</w:t>
      </w:r>
      <w:r w:rsidR="00256A44">
        <w:rPr>
          <w:rFonts w:asciiTheme="majorBidi" w:hAnsiTheme="majorBidi" w:cstheme="majorBidi"/>
        </w:rPr>
        <w:t xml:space="preserve"> and clinical data </w:t>
      </w:r>
      <w:r w:rsidR="00AC655B">
        <w:rPr>
          <w:rFonts w:asciiTheme="majorBidi" w:hAnsiTheme="majorBidi" w:cstheme="majorBidi"/>
        </w:rPr>
        <w:t xml:space="preserve">for the diseased states </w:t>
      </w:r>
      <w:r w:rsidR="00F76902" w:rsidRPr="00F76902">
        <w:rPr>
          <w:rFonts w:asciiTheme="majorBidi" w:hAnsiTheme="majorBidi" w:cstheme="majorBidi"/>
        </w:rPr>
        <w:t>were determined using two-</w:t>
      </w:r>
      <w:r w:rsidR="001B2AB2">
        <w:rPr>
          <w:rFonts w:asciiTheme="majorBidi" w:hAnsiTheme="majorBidi" w:cstheme="majorBidi"/>
        </w:rPr>
        <w:t>sided</w:t>
      </w:r>
      <w:r w:rsidR="00F76902" w:rsidRPr="00F76902">
        <w:rPr>
          <w:rFonts w:asciiTheme="majorBidi" w:hAnsiTheme="majorBidi" w:cstheme="majorBidi"/>
        </w:rPr>
        <w:t xml:space="preserve"> equal variances t-tests.</w:t>
      </w:r>
    </w:p>
    <w:p w14:paraId="6BFCB960" w14:textId="6A6420FA" w:rsidR="00AB1951" w:rsidRDefault="009466B9" w:rsidP="000E2FF7">
      <w:pPr>
        <w:spacing w:line="240" w:lineRule="auto"/>
        <w:ind w:firstLine="720"/>
        <w:jc w:val="both"/>
        <w:rPr>
          <w:rFonts w:asciiTheme="majorBidi" w:hAnsiTheme="majorBidi" w:cstheme="majorBidi"/>
        </w:rPr>
      </w:pPr>
      <w:r w:rsidRPr="00B95524">
        <w:rPr>
          <w:rFonts w:asciiTheme="majorBidi" w:hAnsiTheme="majorBidi" w:cstheme="majorBidi"/>
        </w:rPr>
        <w:t>Fig</w:t>
      </w:r>
      <w:r w:rsidR="007623F2">
        <w:rPr>
          <w:rFonts w:asciiTheme="majorBidi" w:hAnsiTheme="majorBidi" w:cstheme="majorBidi"/>
        </w:rPr>
        <w:t>ure</w:t>
      </w:r>
      <w:r w:rsidRPr="00B95524">
        <w:rPr>
          <w:rFonts w:asciiTheme="majorBidi" w:hAnsiTheme="majorBidi" w:cstheme="majorBidi"/>
        </w:rPr>
        <w:t xml:space="preserve"> </w:t>
      </w:r>
      <w:r w:rsidR="00492313">
        <w:rPr>
          <w:rFonts w:asciiTheme="majorBidi" w:hAnsiTheme="majorBidi" w:cstheme="majorBidi"/>
        </w:rPr>
        <w:fldChar w:fldCharType="begin"/>
      </w:r>
      <w:r w:rsidR="00492313">
        <w:rPr>
          <w:rFonts w:asciiTheme="majorBidi" w:hAnsiTheme="majorBidi" w:cstheme="majorBidi"/>
        </w:rPr>
        <w:instrText xml:space="preserve"> seq figure fig8 </w:instrText>
      </w:r>
      <w:r w:rsidR="00492313">
        <w:rPr>
          <w:rFonts w:asciiTheme="majorBidi" w:hAnsiTheme="majorBidi" w:cstheme="majorBidi"/>
        </w:rPr>
        <w:fldChar w:fldCharType="separate"/>
      </w:r>
      <w:r w:rsidR="00A15D39">
        <w:rPr>
          <w:rFonts w:asciiTheme="majorBidi" w:hAnsiTheme="majorBidi" w:cstheme="majorBidi"/>
          <w:noProof/>
        </w:rPr>
        <w:t>8</w:t>
      </w:r>
      <w:r w:rsidR="00492313">
        <w:rPr>
          <w:rFonts w:asciiTheme="majorBidi" w:hAnsiTheme="majorBidi" w:cstheme="majorBidi"/>
        </w:rPr>
        <w:fldChar w:fldCharType="end"/>
      </w:r>
      <w:r w:rsidRPr="00B95524">
        <w:rPr>
          <w:rFonts w:asciiTheme="majorBidi" w:hAnsiTheme="majorBidi" w:cstheme="majorBidi"/>
        </w:rPr>
        <w:t xml:space="preserve"> shows </w:t>
      </w:r>
      <w:r w:rsidR="00F16AEF" w:rsidRPr="00B95524">
        <w:rPr>
          <w:rFonts w:asciiTheme="majorBidi" w:hAnsiTheme="majorBidi" w:cstheme="majorBidi"/>
        </w:rPr>
        <w:t>m</w:t>
      </w:r>
      <w:r w:rsidR="00FF1017" w:rsidRPr="00B95524">
        <w:rPr>
          <w:rFonts w:asciiTheme="majorBidi" w:hAnsiTheme="majorBidi" w:cstheme="majorBidi"/>
        </w:rPr>
        <w:t xml:space="preserve">odel validation </w:t>
      </w:r>
      <w:r w:rsidR="00BC2B20">
        <w:rPr>
          <w:rFonts w:asciiTheme="majorBidi" w:hAnsiTheme="majorBidi" w:cstheme="majorBidi"/>
        </w:rPr>
        <w:t>for</w:t>
      </w:r>
      <w:r w:rsidR="00BC2B20" w:rsidRPr="00B95524">
        <w:rPr>
          <w:rFonts w:asciiTheme="majorBidi" w:hAnsiTheme="majorBidi" w:cstheme="majorBidi"/>
        </w:rPr>
        <w:t xml:space="preserve"> </w:t>
      </w:r>
      <w:r w:rsidR="00BD5F39" w:rsidRPr="00B95524">
        <w:rPr>
          <w:rFonts w:asciiTheme="majorBidi" w:hAnsiTheme="majorBidi" w:cstheme="majorBidi"/>
        </w:rPr>
        <w:t xml:space="preserve">predicting LV size </w:t>
      </w:r>
      <w:r w:rsidR="009A7783" w:rsidRPr="00B95524">
        <w:rPr>
          <w:rFonts w:asciiTheme="majorBidi" w:hAnsiTheme="majorBidi" w:cstheme="majorBidi"/>
        </w:rPr>
        <w:t xml:space="preserve">with respect to the clinical data </w:t>
      </w:r>
      <w:r w:rsidR="00037872">
        <w:rPr>
          <w:rFonts w:asciiTheme="majorBidi" w:hAnsiTheme="majorBidi" w:cstheme="majorBidi"/>
        </w:rPr>
        <w:t xml:space="preserve">compiled from the literature </w:t>
      </w:r>
      <w:r w:rsidR="009A7783" w:rsidRPr="00B95524">
        <w:rPr>
          <w:rFonts w:asciiTheme="majorBidi" w:hAnsiTheme="majorBidi" w:cstheme="majorBidi"/>
        </w:rPr>
        <w:t>(Table</w:t>
      </w:r>
      <w:r w:rsidR="004C2AEA">
        <w:rPr>
          <w:rFonts w:asciiTheme="majorBidi" w:hAnsiTheme="majorBidi" w:cstheme="majorBidi"/>
        </w:rPr>
        <w:t xml:space="preserve"> S</w:t>
      </w:r>
      <w:r w:rsidR="004C2AEA">
        <w:rPr>
          <w:rFonts w:asciiTheme="majorBidi" w:hAnsiTheme="majorBidi" w:cstheme="majorBidi"/>
        </w:rPr>
        <w:fldChar w:fldCharType="begin"/>
      </w:r>
      <w:r w:rsidR="004C2AEA">
        <w:rPr>
          <w:rFonts w:asciiTheme="majorBidi" w:hAnsiTheme="majorBidi" w:cstheme="majorBidi"/>
        </w:rPr>
        <w:instrText xml:space="preserve"> seq sup_table s_table1 </w:instrText>
      </w:r>
      <w:r w:rsidR="004C2AEA">
        <w:rPr>
          <w:rFonts w:asciiTheme="majorBidi" w:hAnsiTheme="majorBidi" w:cstheme="majorBidi"/>
        </w:rPr>
        <w:fldChar w:fldCharType="separate"/>
      </w:r>
      <w:r w:rsidR="00A15D39">
        <w:rPr>
          <w:rFonts w:asciiTheme="majorBidi" w:hAnsiTheme="majorBidi" w:cstheme="majorBidi"/>
          <w:noProof/>
        </w:rPr>
        <w:t>1</w:t>
      </w:r>
      <w:r w:rsidR="004C2AEA">
        <w:rPr>
          <w:rFonts w:asciiTheme="majorBidi" w:hAnsiTheme="majorBidi" w:cstheme="majorBidi"/>
        </w:rPr>
        <w:fldChar w:fldCharType="end"/>
      </w:r>
      <w:r w:rsidR="009A7783" w:rsidRPr="00B95524">
        <w:rPr>
          <w:rFonts w:asciiTheme="majorBidi" w:hAnsiTheme="majorBidi" w:cstheme="majorBidi"/>
        </w:rPr>
        <w:t>).</w:t>
      </w:r>
      <w:r w:rsidR="002C2603" w:rsidRPr="00B95524">
        <w:rPr>
          <w:rFonts w:asciiTheme="majorBidi" w:hAnsiTheme="majorBidi" w:cstheme="majorBidi"/>
        </w:rPr>
        <w:t xml:space="preserve"> </w:t>
      </w:r>
      <w:r w:rsidR="00B5408C" w:rsidRPr="00B95524">
        <w:rPr>
          <w:rFonts w:asciiTheme="majorBidi" w:hAnsiTheme="majorBidi" w:cstheme="majorBidi"/>
        </w:rPr>
        <w:t xml:space="preserve">For </w:t>
      </w:r>
      <w:r w:rsidR="00AC655B">
        <w:rPr>
          <w:rFonts w:asciiTheme="majorBidi" w:hAnsiTheme="majorBidi" w:cstheme="majorBidi"/>
        </w:rPr>
        <w:t xml:space="preserve">the </w:t>
      </w:r>
      <w:r w:rsidR="00B5408C" w:rsidRPr="00B95524">
        <w:rPr>
          <w:rFonts w:asciiTheme="majorBidi" w:hAnsiTheme="majorBidi" w:cstheme="majorBidi"/>
        </w:rPr>
        <w:t>aortic stenosis</w:t>
      </w:r>
      <w:r w:rsidR="00B5408C">
        <w:rPr>
          <w:rFonts w:asciiTheme="majorBidi" w:hAnsiTheme="majorBidi" w:cstheme="majorBidi"/>
        </w:rPr>
        <w:t xml:space="preserve"> case (</w:t>
      </w:r>
      <w:r w:rsidR="00CA6741">
        <w:rPr>
          <w:rFonts w:asciiTheme="majorBidi" w:hAnsiTheme="majorBidi" w:cstheme="majorBidi"/>
        </w:rPr>
        <w:t xml:space="preserve">left-hand column in Figure </w:t>
      </w:r>
      <w:r w:rsidR="00CA6741">
        <w:rPr>
          <w:rFonts w:asciiTheme="majorBidi" w:hAnsiTheme="majorBidi" w:cstheme="majorBidi"/>
        </w:rPr>
        <w:fldChar w:fldCharType="begin"/>
      </w:r>
      <w:r w:rsidR="00CA6741">
        <w:rPr>
          <w:rFonts w:asciiTheme="majorBidi" w:hAnsiTheme="majorBidi" w:cstheme="majorBidi"/>
        </w:rPr>
        <w:instrText xml:space="preserve"> seq figure fig8 </w:instrText>
      </w:r>
      <w:r w:rsidR="00CA6741">
        <w:rPr>
          <w:rFonts w:asciiTheme="majorBidi" w:hAnsiTheme="majorBidi" w:cstheme="majorBidi"/>
        </w:rPr>
        <w:fldChar w:fldCharType="separate"/>
      </w:r>
      <w:r w:rsidR="00A15D39">
        <w:rPr>
          <w:rFonts w:asciiTheme="majorBidi" w:hAnsiTheme="majorBidi" w:cstheme="majorBidi"/>
          <w:noProof/>
        </w:rPr>
        <w:t>8</w:t>
      </w:r>
      <w:r w:rsidR="00CA6741">
        <w:rPr>
          <w:rFonts w:asciiTheme="majorBidi" w:hAnsiTheme="majorBidi" w:cstheme="majorBidi"/>
        </w:rPr>
        <w:fldChar w:fldCharType="end"/>
      </w:r>
      <w:r w:rsidR="00CA6741">
        <w:rPr>
          <w:rFonts w:asciiTheme="majorBidi" w:hAnsiTheme="majorBidi" w:cstheme="majorBidi"/>
        </w:rPr>
        <w:t xml:space="preserve">), </w:t>
      </w:r>
      <w:r w:rsidR="00AC655B">
        <w:rPr>
          <w:rFonts w:asciiTheme="majorBidi" w:hAnsiTheme="majorBidi" w:cstheme="majorBidi"/>
        </w:rPr>
        <w:t>as</w:t>
      </w:r>
      <w:r w:rsidR="00DE0128">
        <w:rPr>
          <w:rFonts w:asciiTheme="majorBidi" w:hAnsiTheme="majorBidi" w:cstheme="majorBidi"/>
        </w:rPr>
        <w:t xml:space="preserve"> the severity of </w:t>
      </w:r>
      <w:r w:rsidR="009E2222">
        <w:rPr>
          <w:rFonts w:asciiTheme="majorBidi" w:hAnsiTheme="majorBidi" w:cstheme="majorBidi"/>
        </w:rPr>
        <w:t xml:space="preserve">the </w:t>
      </w:r>
      <w:r w:rsidR="0044704E">
        <w:rPr>
          <w:rFonts w:asciiTheme="majorBidi" w:hAnsiTheme="majorBidi" w:cstheme="majorBidi"/>
        </w:rPr>
        <w:t>disease</w:t>
      </w:r>
      <w:r w:rsidR="00AC655B">
        <w:rPr>
          <w:rFonts w:asciiTheme="majorBidi" w:hAnsiTheme="majorBidi" w:cstheme="majorBidi"/>
        </w:rPr>
        <w:t xml:space="preserve"> increased</w:t>
      </w:r>
      <w:r w:rsidR="00AD6AF7">
        <w:rPr>
          <w:rFonts w:asciiTheme="majorBidi" w:hAnsiTheme="majorBidi" w:cstheme="majorBidi"/>
        </w:rPr>
        <w:t>,</w:t>
      </w:r>
      <w:r w:rsidR="002A229A">
        <w:rPr>
          <w:rFonts w:asciiTheme="majorBidi" w:hAnsiTheme="majorBidi" w:cstheme="majorBidi"/>
        </w:rPr>
        <w:t xml:space="preserve"> </w:t>
      </w:r>
      <w:r w:rsidR="00AC655B">
        <w:rPr>
          <w:rFonts w:asciiTheme="majorBidi" w:hAnsiTheme="majorBidi" w:cstheme="majorBidi"/>
        </w:rPr>
        <w:t xml:space="preserve">the </w:t>
      </w:r>
      <w:r w:rsidR="002A229A">
        <w:rPr>
          <w:rFonts w:asciiTheme="majorBidi" w:hAnsiTheme="majorBidi" w:cstheme="majorBidi"/>
        </w:rPr>
        <w:t xml:space="preserve">model predicted </w:t>
      </w:r>
      <w:r w:rsidR="00AC655B">
        <w:rPr>
          <w:rFonts w:asciiTheme="majorBidi" w:hAnsiTheme="majorBidi" w:cstheme="majorBidi"/>
        </w:rPr>
        <w:t>an</w:t>
      </w:r>
      <w:r w:rsidR="002A229A">
        <w:rPr>
          <w:rFonts w:asciiTheme="majorBidi" w:hAnsiTheme="majorBidi" w:cstheme="majorBidi"/>
        </w:rPr>
        <w:t xml:space="preserve"> increase in the</w:t>
      </w:r>
      <w:r w:rsidR="009E2222">
        <w:rPr>
          <w:rFonts w:asciiTheme="majorBidi" w:hAnsiTheme="majorBidi" w:cstheme="majorBidi"/>
        </w:rPr>
        <w:t xml:space="preserve"> </w:t>
      </w:r>
      <w:r w:rsidR="008E2A8E">
        <w:rPr>
          <w:rFonts w:asciiTheme="majorBidi" w:hAnsiTheme="majorBidi" w:cstheme="majorBidi"/>
        </w:rPr>
        <w:t>LV mass index</w:t>
      </w:r>
      <w:r w:rsidR="002A229A">
        <w:rPr>
          <w:rFonts w:asciiTheme="majorBidi" w:hAnsiTheme="majorBidi" w:cstheme="majorBidi"/>
        </w:rPr>
        <w:t xml:space="preserve">. However, </w:t>
      </w:r>
      <w:r w:rsidR="00AC655B">
        <w:rPr>
          <w:rFonts w:asciiTheme="majorBidi" w:hAnsiTheme="majorBidi" w:cstheme="majorBidi"/>
        </w:rPr>
        <w:t xml:space="preserve">the </w:t>
      </w:r>
      <w:r w:rsidR="002A229A">
        <w:rPr>
          <w:rFonts w:asciiTheme="majorBidi" w:hAnsiTheme="majorBidi" w:cstheme="majorBidi"/>
        </w:rPr>
        <w:t xml:space="preserve">LV </w:t>
      </w:r>
      <w:r w:rsidR="00AD6AF7">
        <w:rPr>
          <w:rFonts w:asciiTheme="majorBidi" w:hAnsiTheme="majorBidi" w:cstheme="majorBidi"/>
        </w:rPr>
        <w:t xml:space="preserve">volume </w:t>
      </w:r>
      <w:r w:rsidR="002A229A">
        <w:rPr>
          <w:rFonts w:asciiTheme="majorBidi" w:hAnsiTheme="majorBidi" w:cstheme="majorBidi"/>
        </w:rPr>
        <w:t xml:space="preserve">index </w:t>
      </w:r>
      <w:r w:rsidR="00AD6AF7">
        <w:rPr>
          <w:rFonts w:asciiTheme="majorBidi" w:hAnsiTheme="majorBidi" w:cstheme="majorBidi"/>
        </w:rPr>
        <w:t xml:space="preserve">at both end-diastole and end-systole </w:t>
      </w:r>
      <w:r w:rsidR="002A229A">
        <w:rPr>
          <w:rFonts w:asciiTheme="majorBidi" w:hAnsiTheme="majorBidi" w:cstheme="majorBidi"/>
        </w:rPr>
        <w:t xml:space="preserve">remained </w:t>
      </w:r>
      <w:r w:rsidR="00AC655B">
        <w:rPr>
          <w:rFonts w:asciiTheme="majorBidi" w:hAnsiTheme="majorBidi" w:cstheme="majorBidi"/>
        </w:rPr>
        <w:t xml:space="preserve">nearly </w:t>
      </w:r>
      <w:r w:rsidR="002A229A">
        <w:rPr>
          <w:rFonts w:asciiTheme="majorBidi" w:hAnsiTheme="majorBidi" w:cstheme="majorBidi"/>
        </w:rPr>
        <w:t xml:space="preserve">unchanged.  </w:t>
      </w:r>
      <w:r w:rsidR="00D679BD">
        <w:rPr>
          <w:rFonts w:asciiTheme="majorBidi" w:hAnsiTheme="majorBidi" w:cstheme="majorBidi"/>
        </w:rPr>
        <w:t xml:space="preserve">For </w:t>
      </w:r>
      <w:r w:rsidR="006245F5">
        <w:rPr>
          <w:rFonts w:asciiTheme="majorBidi" w:hAnsiTheme="majorBidi" w:cstheme="majorBidi"/>
        </w:rPr>
        <w:t>t</w:t>
      </w:r>
      <w:r w:rsidR="00C745DD">
        <w:rPr>
          <w:rFonts w:asciiTheme="majorBidi" w:hAnsiTheme="majorBidi" w:cstheme="majorBidi"/>
        </w:rPr>
        <w:t xml:space="preserve">he other two cases (insufficient aortic and mitral valves), </w:t>
      </w:r>
      <w:r w:rsidR="000F3CBD">
        <w:rPr>
          <w:rFonts w:asciiTheme="majorBidi" w:hAnsiTheme="majorBidi" w:cstheme="majorBidi"/>
        </w:rPr>
        <w:t xml:space="preserve">all </w:t>
      </w:r>
      <w:r w:rsidR="00D426B5">
        <w:rPr>
          <w:rFonts w:asciiTheme="majorBidi" w:hAnsiTheme="majorBidi" w:cstheme="majorBidi"/>
        </w:rPr>
        <w:t xml:space="preserve">LV </w:t>
      </w:r>
      <w:r w:rsidR="00DB4626">
        <w:rPr>
          <w:rFonts w:asciiTheme="majorBidi" w:hAnsiTheme="majorBidi" w:cstheme="majorBidi"/>
        </w:rPr>
        <w:t xml:space="preserve">size parameters </w:t>
      </w:r>
      <w:r w:rsidR="000F3CBD">
        <w:rPr>
          <w:rFonts w:asciiTheme="majorBidi" w:hAnsiTheme="majorBidi" w:cstheme="majorBidi"/>
        </w:rPr>
        <w:t xml:space="preserve">predicted by the model </w:t>
      </w:r>
      <w:r w:rsidR="004E479C">
        <w:rPr>
          <w:rFonts w:asciiTheme="majorBidi" w:hAnsiTheme="majorBidi" w:cstheme="majorBidi"/>
        </w:rPr>
        <w:t xml:space="preserve">increased </w:t>
      </w:r>
      <w:r w:rsidR="003C7A58">
        <w:rPr>
          <w:rFonts w:asciiTheme="majorBidi" w:hAnsiTheme="majorBidi" w:cstheme="majorBidi"/>
        </w:rPr>
        <w:t xml:space="preserve">as the </w:t>
      </w:r>
      <w:r w:rsidR="006F43B7">
        <w:rPr>
          <w:rFonts w:asciiTheme="majorBidi" w:hAnsiTheme="majorBidi" w:cstheme="majorBidi"/>
        </w:rPr>
        <w:t xml:space="preserve">severity of </w:t>
      </w:r>
      <w:r w:rsidR="003C7A58">
        <w:rPr>
          <w:rFonts w:asciiTheme="majorBidi" w:hAnsiTheme="majorBidi" w:cstheme="majorBidi"/>
        </w:rPr>
        <w:t>insufficien</w:t>
      </w:r>
      <w:r w:rsidR="000F3CBD">
        <w:rPr>
          <w:rFonts w:asciiTheme="majorBidi" w:hAnsiTheme="majorBidi" w:cstheme="majorBidi"/>
        </w:rPr>
        <w:t>cy</w:t>
      </w:r>
      <w:r w:rsidR="003C7A58">
        <w:rPr>
          <w:rFonts w:asciiTheme="majorBidi" w:hAnsiTheme="majorBidi" w:cstheme="majorBidi"/>
        </w:rPr>
        <w:t xml:space="preserve"> </w:t>
      </w:r>
      <w:commentRangeStart w:id="101"/>
      <w:commentRangeStart w:id="102"/>
      <w:r w:rsidR="00BC2B20">
        <w:rPr>
          <w:rFonts w:asciiTheme="majorBidi" w:hAnsiTheme="majorBidi" w:cstheme="majorBidi"/>
        </w:rPr>
        <w:t>increased</w:t>
      </w:r>
      <w:commentRangeEnd w:id="101"/>
      <w:r w:rsidR="00515123">
        <w:rPr>
          <w:rStyle w:val="CommentReference"/>
        </w:rPr>
        <w:commentReference w:id="101"/>
      </w:r>
      <w:commentRangeEnd w:id="102"/>
      <w:r w:rsidR="00B87194">
        <w:rPr>
          <w:rStyle w:val="CommentReference"/>
        </w:rPr>
        <w:commentReference w:id="102"/>
      </w:r>
      <w:r w:rsidR="001C0BAE">
        <w:rPr>
          <w:rFonts w:asciiTheme="majorBidi" w:hAnsiTheme="majorBidi" w:cstheme="majorBidi"/>
        </w:rPr>
        <w:t xml:space="preserve">. </w:t>
      </w:r>
      <w:r w:rsidR="00F2325A">
        <w:rPr>
          <w:rFonts w:asciiTheme="majorBidi" w:hAnsiTheme="majorBidi" w:cstheme="majorBidi"/>
        </w:rPr>
        <w:t>T</w:t>
      </w:r>
      <w:r w:rsidR="00C878AA">
        <w:rPr>
          <w:rFonts w:asciiTheme="majorBidi" w:hAnsiTheme="majorBidi" w:cstheme="majorBidi"/>
        </w:rPr>
        <w:t xml:space="preserve">he </w:t>
      </w:r>
      <w:r w:rsidR="00F2325A">
        <w:rPr>
          <w:rFonts w:asciiTheme="majorBidi" w:hAnsiTheme="majorBidi" w:cstheme="majorBidi"/>
        </w:rPr>
        <w:t xml:space="preserve">results of the </w:t>
      </w:r>
      <w:r w:rsidR="00C878AA">
        <w:rPr>
          <w:rFonts w:asciiTheme="majorBidi" w:hAnsiTheme="majorBidi" w:cstheme="majorBidi"/>
        </w:rPr>
        <w:t>statistical test</w:t>
      </w:r>
      <w:r w:rsidR="00F2325A">
        <w:rPr>
          <w:rFonts w:asciiTheme="majorBidi" w:hAnsiTheme="majorBidi" w:cstheme="majorBidi"/>
        </w:rPr>
        <w:t>s</w:t>
      </w:r>
      <w:r w:rsidR="00C878AA">
        <w:rPr>
          <w:rFonts w:asciiTheme="majorBidi" w:hAnsiTheme="majorBidi" w:cstheme="majorBidi"/>
        </w:rPr>
        <w:t xml:space="preserve"> </w:t>
      </w:r>
      <w:r w:rsidR="000C3905">
        <w:rPr>
          <w:rFonts w:asciiTheme="majorBidi" w:hAnsiTheme="majorBidi" w:cstheme="majorBidi"/>
        </w:rPr>
        <w:t xml:space="preserve">suggest that the model predictions </w:t>
      </w:r>
      <w:r w:rsidR="00E61A05">
        <w:rPr>
          <w:rFonts w:asciiTheme="majorBidi" w:hAnsiTheme="majorBidi" w:cstheme="majorBidi"/>
        </w:rPr>
        <w:t xml:space="preserve">for </w:t>
      </w:r>
      <w:r w:rsidR="008A75FF">
        <w:rPr>
          <w:rFonts w:asciiTheme="majorBidi" w:hAnsiTheme="majorBidi" w:cstheme="majorBidi"/>
        </w:rPr>
        <w:t xml:space="preserve">nearly all </w:t>
      </w:r>
      <w:r w:rsidR="00E61A05">
        <w:rPr>
          <w:rFonts w:asciiTheme="majorBidi" w:hAnsiTheme="majorBidi" w:cstheme="majorBidi"/>
        </w:rPr>
        <w:t>LV size parameters</w:t>
      </w:r>
      <w:r w:rsidR="004A469C">
        <w:rPr>
          <w:rFonts w:asciiTheme="majorBidi" w:hAnsiTheme="majorBidi" w:cstheme="majorBidi"/>
        </w:rPr>
        <w:t xml:space="preserve"> </w:t>
      </w:r>
      <w:r w:rsidR="009C6CB9">
        <w:rPr>
          <w:rFonts w:asciiTheme="majorBidi" w:hAnsiTheme="majorBidi" w:cstheme="majorBidi"/>
        </w:rPr>
        <w:t>in all cases</w:t>
      </w:r>
      <w:r w:rsidR="002832DD">
        <w:rPr>
          <w:rFonts w:asciiTheme="majorBidi" w:hAnsiTheme="majorBidi" w:cstheme="majorBidi"/>
        </w:rPr>
        <w:t xml:space="preserve">, except </w:t>
      </w:r>
      <w:r w:rsidR="008C4D63">
        <w:rPr>
          <w:rFonts w:asciiTheme="majorBidi" w:hAnsiTheme="majorBidi" w:cstheme="majorBidi"/>
        </w:rPr>
        <w:t>the</w:t>
      </w:r>
      <w:r w:rsidR="002832DD">
        <w:rPr>
          <w:rFonts w:asciiTheme="majorBidi" w:hAnsiTheme="majorBidi" w:cstheme="majorBidi"/>
        </w:rPr>
        <w:t xml:space="preserve"> LV mass index in response to mitral insufficiency,</w:t>
      </w:r>
      <w:r w:rsidR="008C4D63">
        <w:rPr>
          <w:rFonts w:asciiTheme="majorBidi" w:hAnsiTheme="majorBidi" w:cstheme="majorBidi"/>
        </w:rPr>
        <w:t xml:space="preserve"> </w:t>
      </w:r>
      <w:r w:rsidR="00B908F5">
        <w:rPr>
          <w:rFonts w:asciiTheme="majorBidi" w:hAnsiTheme="majorBidi" w:cstheme="majorBidi"/>
        </w:rPr>
        <w:t>were not significantly different than the clinical data</w:t>
      </w:r>
      <w:r w:rsidR="008A75FF">
        <w:rPr>
          <w:rFonts w:asciiTheme="majorBidi" w:hAnsiTheme="majorBidi" w:cstheme="majorBidi"/>
        </w:rPr>
        <w:t>.</w:t>
      </w:r>
      <w:r w:rsidR="00B908F5">
        <w:rPr>
          <w:rFonts w:asciiTheme="majorBidi" w:hAnsiTheme="majorBidi" w:cstheme="majorBidi"/>
        </w:rPr>
        <w:t xml:space="preserve"> </w:t>
      </w:r>
    </w:p>
    <w:p w14:paraId="7E635539" w14:textId="77777777" w:rsidR="00DB4626" w:rsidRDefault="00DB4626" w:rsidP="0082621E">
      <w:pPr>
        <w:spacing w:line="240" w:lineRule="auto"/>
        <w:jc w:val="both"/>
        <w:rPr>
          <w:rFonts w:asciiTheme="majorBidi" w:hAnsiTheme="majorBidi" w:cstheme="majorBidi"/>
        </w:rPr>
      </w:pPr>
    </w:p>
    <w:p w14:paraId="6EA7F724" w14:textId="77777777" w:rsidR="00AB1951" w:rsidRDefault="00AB1951">
      <w:pPr>
        <w:rPr>
          <w:rFonts w:asciiTheme="majorBidi" w:hAnsiTheme="majorBidi" w:cstheme="majorBidi"/>
        </w:rPr>
      </w:pPr>
      <w:r>
        <w:rPr>
          <w:rFonts w:asciiTheme="majorBidi" w:hAnsiTheme="majorBidi" w:cstheme="majorBidi"/>
        </w:rPr>
        <w:br w:type="page"/>
      </w:r>
    </w:p>
    <w:p w14:paraId="54F25F14" w14:textId="74FC2407" w:rsidR="003F33B3" w:rsidRPr="00B95524" w:rsidRDefault="003F33B3" w:rsidP="00DD6B75">
      <w:pPr>
        <w:rPr>
          <w:rFonts w:asciiTheme="majorBidi" w:hAnsiTheme="majorBidi" w:cstheme="majorBidi"/>
        </w:rPr>
      </w:pPr>
    </w:p>
    <w:p w14:paraId="22681D7D" w14:textId="39784E0C" w:rsidR="001067F4" w:rsidRPr="00B95524" w:rsidRDefault="00596A7E" w:rsidP="00F34279">
      <w:pPr>
        <w:pStyle w:val="Heading2"/>
        <w:numPr>
          <w:ilvl w:val="0"/>
          <w:numId w:val="0"/>
        </w:numPr>
        <w:spacing w:line="240" w:lineRule="auto"/>
        <w:rPr>
          <w:rFonts w:asciiTheme="majorBidi" w:hAnsiTheme="majorBidi" w:cstheme="majorBidi"/>
        </w:rPr>
      </w:pPr>
      <w:r>
        <w:rPr>
          <w:rFonts w:asciiTheme="majorBidi" w:hAnsiTheme="majorBidi" w:cstheme="majorBidi"/>
          <w:noProof/>
        </w:rPr>
        <w:drawing>
          <wp:inline distT="0" distB="0" distL="0" distR="0" wp14:anchorId="32F13DEF" wp14:editId="13CAC560">
            <wp:extent cx="6624320" cy="4304419"/>
            <wp:effectExtent l="0" t="0" r="5080" b="127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29014" cy="4307469"/>
                    </a:xfrm>
                    <a:prstGeom prst="rect">
                      <a:avLst/>
                    </a:prstGeom>
                  </pic:spPr>
                </pic:pic>
              </a:graphicData>
            </a:graphic>
          </wp:inline>
        </w:drawing>
      </w:r>
    </w:p>
    <w:p w14:paraId="5A615429" w14:textId="2FB7CA0C" w:rsidR="001067F4" w:rsidRPr="00B95524" w:rsidRDefault="008E0A43" w:rsidP="00AA2BC1">
      <w:pPr>
        <w:spacing w:after="200" w:line="240" w:lineRule="auto"/>
        <w:jc w:val="center"/>
        <w:rPr>
          <w:rFonts w:asciiTheme="majorBidi" w:hAnsiTheme="majorBidi" w:cstheme="majorBidi"/>
        </w:rPr>
      </w:pPr>
      <w:r w:rsidRPr="00B95524">
        <w:rPr>
          <w:rFonts w:asciiTheme="majorBidi" w:hAnsiTheme="majorBidi" w:cstheme="majorBidi"/>
          <w:b/>
          <w:bCs/>
        </w:rPr>
        <w:t>Fig</w:t>
      </w:r>
      <w:r w:rsidR="009B68EC">
        <w:rPr>
          <w:rFonts w:asciiTheme="majorBidi" w:hAnsiTheme="majorBidi" w:cstheme="majorBidi"/>
          <w:b/>
          <w:bCs/>
        </w:rPr>
        <w:t>ure</w:t>
      </w:r>
      <w:r w:rsidRPr="00B95524">
        <w:rPr>
          <w:rFonts w:asciiTheme="majorBidi" w:hAnsiTheme="majorBidi" w:cstheme="majorBidi"/>
          <w:b/>
          <w:bCs/>
        </w:rPr>
        <w:t xml:space="preserve"> </w:t>
      </w:r>
      <w:bookmarkStart w:id="103" w:name="fig8"/>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A15D39">
        <w:rPr>
          <w:rFonts w:asciiTheme="majorBidi" w:hAnsiTheme="majorBidi" w:cstheme="majorBidi"/>
          <w:b/>
          <w:bCs/>
          <w:noProof/>
        </w:rPr>
        <w:t>8</w:t>
      </w:r>
      <w:r w:rsidRPr="00B95524">
        <w:rPr>
          <w:rFonts w:asciiTheme="majorBidi" w:hAnsiTheme="majorBidi" w:cstheme="majorBidi"/>
          <w:b/>
          <w:bCs/>
        </w:rPr>
        <w:fldChar w:fldCharType="end"/>
      </w:r>
      <w:bookmarkEnd w:id="103"/>
      <w:r w:rsidRPr="00B95524">
        <w:rPr>
          <w:rFonts w:asciiTheme="majorBidi" w:hAnsiTheme="majorBidi" w:cstheme="majorBidi"/>
          <w:b/>
          <w:bCs/>
        </w:rPr>
        <w:t xml:space="preserve">. </w:t>
      </w:r>
      <w:r w:rsidR="00442F4B" w:rsidRPr="00B95524">
        <w:rPr>
          <w:rFonts w:asciiTheme="majorBidi" w:hAnsiTheme="majorBidi" w:cstheme="majorBidi"/>
          <w:b/>
          <w:bCs/>
        </w:rPr>
        <w:t xml:space="preserve">Model </w:t>
      </w:r>
      <w:r w:rsidR="003651F1">
        <w:rPr>
          <w:rFonts w:asciiTheme="majorBidi" w:hAnsiTheme="majorBidi" w:cstheme="majorBidi"/>
          <w:b/>
          <w:bCs/>
        </w:rPr>
        <w:t>validation</w:t>
      </w:r>
      <w:r w:rsidR="00442F4B" w:rsidRPr="00B95524">
        <w:rPr>
          <w:rFonts w:asciiTheme="majorBidi" w:hAnsiTheme="majorBidi" w:cstheme="majorBidi"/>
          <w:b/>
          <w:bCs/>
        </w:rPr>
        <w:t xml:space="preserve"> for LV </w:t>
      </w:r>
      <w:r w:rsidR="004B5948" w:rsidRPr="00B95524">
        <w:rPr>
          <w:rFonts w:asciiTheme="majorBidi" w:hAnsiTheme="majorBidi" w:cstheme="majorBidi"/>
          <w:b/>
          <w:bCs/>
        </w:rPr>
        <w:t xml:space="preserve">size </w:t>
      </w:r>
      <w:r w:rsidR="00671F4D" w:rsidRPr="00B95524">
        <w:rPr>
          <w:rFonts w:asciiTheme="majorBidi" w:hAnsiTheme="majorBidi" w:cstheme="majorBidi"/>
          <w:b/>
          <w:bCs/>
        </w:rPr>
        <w:t xml:space="preserve">in comparison </w:t>
      </w:r>
      <w:r w:rsidR="00830E88" w:rsidRPr="00B95524">
        <w:rPr>
          <w:rFonts w:asciiTheme="majorBidi" w:hAnsiTheme="majorBidi" w:cstheme="majorBidi"/>
          <w:b/>
          <w:bCs/>
        </w:rPr>
        <w:t xml:space="preserve">to </w:t>
      </w:r>
      <w:r w:rsidR="00671F4D" w:rsidRPr="00B95524">
        <w:rPr>
          <w:rFonts w:asciiTheme="majorBidi" w:hAnsiTheme="majorBidi" w:cstheme="majorBidi"/>
          <w:b/>
          <w:bCs/>
        </w:rPr>
        <w:t xml:space="preserve">clinical data </w:t>
      </w:r>
      <w:r w:rsidR="00BA28A2">
        <w:rPr>
          <w:rFonts w:asciiTheme="majorBidi" w:hAnsiTheme="majorBidi" w:cstheme="majorBidi"/>
          <w:b/>
          <w:bCs/>
        </w:rPr>
        <w:t>from</w:t>
      </w:r>
      <w:r w:rsidR="00ED6D89" w:rsidRPr="00B95524">
        <w:rPr>
          <w:rFonts w:asciiTheme="majorBidi" w:hAnsiTheme="majorBidi" w:cstheme="majorBidi"/>
          <w:b/>
          <w:bCs/>
        </w:rPr>
        <w:t xml:space="preserve"> the literature</w:t>
      </w:r>
      <w:r w:rsidR="00671F4D" w:rsidRPr="00B95524">
        <w:rPr>
          <w:rFonts w:asciiTheme="majorBidi" w:hAnsiTheme="majorBidi" w:cstheme="majorBidi"/>
          <w:b/>
          <w:bCs/>
        </w:rPr>
        <w:t xml:space="preserve"> </w:t>
      </w:r>
      <w:r w:rsidR="00ED6D89" w:rsidRPr="00B95524">
        <w:rPr>
          <w:rFonts w:asciiTheme="majorBidi" w:hAnsiTheme="majorBidi" w:cstheme="majorBidi"/>
          <w:b/>
          <w:bCs/>
        </w:rPr>
        <w:t>(</w:t>
      </w:r>
      <w:r w:rsidR="00671F4D" w:rsidRPr="00B95524">
        <w:rPr>
          <w:rFonts w:asciiTheme="majorBidi" w:hAnsiTheme="majorBidi" w:cstheme="majorBidi"/>
          <w:b/>
          <w:bCs/>
        </w:rPr>
        <w:t>Table</w:t>
      </w:r>
      <w:r w:rsidR="004A6705">
        <w:rPr>
          <w:rFonts w:asciiTheme="majorBidi" w:hAnsiTheme="majorBidi" w:cstheme="majorBidi"/>
          <w:b/>
          <w:bCs/>
        </w:rPr>
        <w:t xml:space="preserve"> S</w:t>
      </w:r>
      <w:r w:rsidR="004A6705">
        <w:rPr>
          <w:rFonts w:asciiTheme="majorBidi" w:hAnsiTheme="majorBidi" w:cstheme="majorBidi"/>
          <w:b/>
          <w:bCs/>
        </w:rPr>
        <w:fldChar w:fldCharType="begin"/>
      </w:r>
      <w:r w:rsidR="004A6705">
        <w:rPr>
          <w:rFonts w:asciiTheme="majorBidi" w:hAnsiTheme="majorBidi" w:cstheme="majorBidi"/>
          <w:b/>
          <w:bCs/>
        </w:rPr>
        <w:instrText xml:space="preserve"> seq sup_table s_table1 </w:instrText>
      </w:r>
      <w:r w:rsidR="004A6705">
        <w:rPr>
          <w:rFonts w:asciiTheme="majorBidi" w:hAnsiTheme="majorBidi" w:cstheme="majorBidi"/>
          <w:b/>
          <w:bCs/>
        </w:rPr>
        <w:fldChar w:fldCharType="separate"/>
      </w:r>
      <w:r w:rsidR="00A15D39">
        <w:rPr>
          <w:rFonts w:asciiTheme="majorBidi" w:hAnsiTheme="majorBidi" w:cstheme="majorBidi"/>
          <w:b/>
          <w:bCs/>
          <w:noProof/>
        </w:rPr>
        <w:t>1</w:t>
      </w:r>
      <w:r w:rsidR="004A6705">
        <w:rPr>
          <w:rFonts w:asciiTheme="majorBidi" w:hAnsiTheme="majorBidi" w:cstheme="majorBidi"/>
          <w:b/>
          <w:bCs/>
        </w:rPr>
        <w:fldChar w:fldCharType="end"/>
      </w:r>
      <w:r w:rsidR="00ED6D89" w:rsidRPr="00B95524">
        <w:rPr>
          <w:rFonts w:asciiTheme="majorBidi" w:hAnsiTheme="majorBidi" w:cstheme="majorBidi"/>
          <w:b/>
          <w:bCs/>
        </w:rPr>
        <w:t>)</w:t>
      </w:r>
      <w:r w:rsidR="00671F4D" w:rsidRPr="00B95524">
        <w:rPr>
          <w:rFonts w:asciiTheme="majorBidi" w:hAnsiTheme="majorBidi" w:cstheme="majorBidi"/>
          <w:b/>
          <w:bCs/>
        </w:rPr>
        <w:t>.</w:t>
      </w:r>
      <w:r w:rsidR="002D3EB1">
        <w:rPr>
          <w:rFonts w:asciiTheme="majorBidi" w:hAnsiTheme="majorBidi" w:cstheme="majorBidi"/>
          <w:b/>
          <w:bCs/>
        </w:rPr>
        <w:t xml:space="preserve"> </w:t>
      </w:r>
      <w:r w:rsidR="00664475">
        <w:rPr>
          <w:rFonts w:asciiTheme="majorBidi" w:hAnsiTheme="majorBidi" w:cstheme="majorBidi"/>
        </w:rPr>
        <w:t xml:space="preserve">Each </w:t>
      </w:r>
      <w:r w:rsidR="003D7ED1">
        <w:rPr>
          <w:rFonts w:asciiTheme="majorBidi" w:hAnsiTheme="majorBidi" w:cstheme="majorBidi"/>
        </w:rPr>
        <w:t>column</w:t>
      </w:r>
      <w:r w:rsidR="00664475">
        <w:rPr>
          <w:rFonts w:asciiTheme="majorBidi" w:hAnsiTheme="majorBidi" w:cstheme="majorBidi"/>
        </w:rPr>
        <w:t xml:space="preserve"> </w:t>
      </w:r>
      <w:r w:rsidR="003D7ED1">
        <w:rPr>
          <w:rFonts w:asciiTheme="majorBidi" w:hAnsiTheme="majorBidi" w:cstheme="majorBidi"/>
        </w:rPr>
        <w:t>summarizes</w:t>
      </w:r>
      <w:r w:rsidR="00664475">
        <w:rPr>
          <w:rFonts w:asciiTheme="majorBidi" w:hAnsiTheme="majorBidi" w:cstheme="majorBidi"/>
        </w:rPr>
        <w:t xml:space="preserve"> </w:t>
      </w:r>
      <w:r w:rsidR="003D7ED1">
        <w:rPr>
          <w:rFonts w:asciiTheme="majorBidi" w:hAnsiTheme="majorBidi" w:cstheme="majorBidi"/>
        </w:rPr>
        <w:t xml:space="preserve">the model validation for </w:t>
      </w:r>
      <w:r w:rsidR="00664475">
        <w:rPr>
          <w:rFonts w:asciiTheme="majorBidi" w:hAnsiTheme="majorBidi" w:cstheme="majorBidi"/>
        </w:rPr>
        <w:t>a</w:t>
      </w:r>
      <w:r w:rsidR="003F4433">
        <w:rPr>
          <w:rFonts w:asciiTheme="majorBidi" w:hAnsiTheme="majorBidi" w:cstheme="majorBidi"/>
        </w:rPr>
        <w:t xml:space="preserve"> particular</w:t>
      </w:r>
      <w:r w:rsidR="00664475">
        <w:rPr>
          <w:rFonts w:asciiTheme="majorBidi" w:hAnsiTheme="majorBidi" w:cstheme="majorBidi"/>
        </w:rPr>
        <w:t xml:space="preserve"> valvular disease </w:t>
      </w:r>
      <w:r w:rsidR="009C3917" w:rsidRPr="009C3917">
        <w:rPr>
          <w:rFonts w:asciiTheme="majorBidi" w:hAnsiTheme="majorBidi" w:cstheme="majorBidi"/>
        </w:rPr>
        <w:t>(left, aortic stenosis; middle, aortic insufficiency; right, mitral insufficiency).</w:t>
      </w:r>
      <w:r w:rsidR="00BB67D1">
        <w:rPr>
          <w:rFonts w:asciiTheme="majorBidi" w:hAnsiTheme="majorBidi" w:cstheme="majorBidi"/>
          <w:b/>
          <w:bCs/>
        </w:rPr>
        <w:t xml:space="preserve"> </w:t>
      </w:r>
      <w:r w:rsidR="005B68FE" w:rsidRPr="00B95524">
        <w:rPr>
          <w:rFonts w:asciiTheme="majorBidi" w:hAnsiTheme="majorBidi" w:cstheme="majorBidi"/>
        </w:rPr>
        <w:t xml:space="preserve">In all panels, </w:t>
      </w:r>
      <w:r w:rsidR="00674F13">
        <w:rPr>
          <w:rFonts w:asciiTheme="majorBidi" w:hAnsiTheme="majorBidi" w:cstheme="majorBidi"/>
        </w:rPr>
        <w:t>interquartile ranges for clinical data are shown with box plots</w:t>
      </w:r>
      <w:r w:rsidR="009B2390">
        <w:rPr>
          <w:rFonts w:asciiTheme="majorBidi" w:hAnsiTheme="majorBidi" w:cstheme="majorBidi"/>
        </w:rPr>
        <w:t xml:space="preserve"> in two gr</w:t>
      </w:r>
      <w:r w:rsidR="009E0A4D">
        <w:rPr>
          <w:rFonts w:asciiTheme="majorBidi" w:hAnsiTheme="majorBidi" w:cstheme="majorBidi"/>
        </w:rPr>
        <w:t>oups of Control and Patient</w:t>
      </w:r>
      <w:r w:rsidR="00674F13">
        <w:rPr>
          <w:rFonts w:asciiTheme="majorBidi" w:hAnsiTheme="majorBidi" w:cstheme="majorBidi"/>
        </w:rPr>
        <w:t>, wher</w:t>
      </w:r>
      <w:r w:rsidR="007A5C96">
        <w:rPr>
          <w:rFonts w:asciiTheme="majorBidi" w:hAnsiTheme="majorBidi" w:cstheme="majorBidi"/>
        </w:rPr>
        <w:t xml:space="preserve">eas </w:t>
      </w:r>
      <w:r w:rsidR="009E0A4D">
        <w:rPr>
          <w:rFonts w:asciiTheme="majorBidi" w:hAnsiTheme="majorBidi" w:cstheme="majorBidi"/>
        </w:rPr>
        <w:t xml:space="preserve">simulation results are shown with circle markers in two groups of Baseline (Sim) and Patient (Sim). </w:t>
      </w:r>
      <w:r w:rsidR="005A16CB">
        <w:rPr>
          <w:rFonts w:asciiTheme="majorBidi" w:hAnsiTheme="majorBidi" w:cstheme="majorBidi"/>
        </w:rPr>
        <w:t xml:space="preserve">LV end-diastolic volume index: LV end-diastolic </w:t>
      </w:r>
      <w:r w:rsidR="00E21732">
        <w:rPr>
          <w:rFonts w:asciiTheme="majorBidi" w:hAnsiTheme="majorBidi" w:cstheme="majorBidi"/>
        </w:rPr>
        <w:t>volume normalized by the body surface area, LV end-</w:t>
      </w:r>
      <w:r w:rsidR="00E21732" w:rsidRPr="00E21732">
        <w:rPr>
          <w:rFonts w:asciiTheme="majorBidi" w:hAnsiTheme="majorBidi" w:cstheme="majorBidi"/>
        </w:rPr>
        <w:t xml:space="preserve"> </w:t>
      </w:r>
      <w:r w:rsidR="00E21732">
        <w:rPr>
          <w:rFonts w:asciiTheme="majorBidi" w:hAnsiTheme="majorBidi" w:cstheme="majorBidi"/>
        </w:rPr>
        <w:t>systolic volume index: LV end-systolic volume normalized by the body surface area, LV mass</w:t>
      </w:r>
      <w:r w:rsidR="00BB67D1">
        <w:rPr>
          <w:rFonts w:asciiTheme="majorBidi" w:hAnsiTheme="majorBidi" w:cstheme="majorBidi"/>
        </w:rPr>
        <w:t xml:space="preserve"> index: LV myocardium mass normalized by the body surface area.</w:t>
      </w:r>
      <w:r w:rsidR="000B5372">
        <w:rPr>
          <w:rFonts w:asciiTheme="majorBidi" w:hAnsiTheme="majorBidi" w:cstheme="majorBidi"/>
        </w:rPr>
        <w:t xml:space="preserve"> Note that RV means regurgitant volume.</w:t>
      </w:r>
      <w:r w:rsidR="005F09FD">
        <w:rPr>
          <w:rFonts w:asciiTheme="majorBidi" w:hAnsiTheme="majorBidi" w:cstheme="majorBidi"/>
        </w:rPr>
        <w:t xml:space="preserve"> n</w:t>
      </w:r>
      <w:r w:rsidR="005F09FD" w:rsidRPr="005F09FD">
        <w:rPr>
          <w:rFonts w:asciiTheme="majorBidi" w:hAnsiTheme="majorBidi" w:cstheme="majorBidi"/>
        </w:rPr>
        <w:t>s</w:t>
      </w:r>
      <w:r w:rsidR="005F09FD">
        <w:rPr>
          <w:rFonts w:asciiTheme="majorBidi" w:hAnsiTheme="majorBidi" w:cstheme="majorBidi"/>
        </w:rPr>
        <w:t xml:space="preserve"> (not significant)</w:t>
      </w:r>
      <w:r w:rsidR="00AB7332">
        <w:rPr>
          <w:rFonts w:asciiTheme="majorBidi" w:hAnsiTheme="majorBidi" w:cstheme="majorBidi"/>
        </w:rPr>
        <w:t>,</w:t>
      </w:r>
      <w:r w:rsidR="00EE35DD">
        <w:rPr>
          <w:rFonts w:asciiTheme="majorBidi" w:hAnsiTheme="majorBidi" w:cstheme="majorBidi"/>
        </w:rPr>
        <w:t xml:space="preserve"> </w:t>
      </w:r>
      <w:r w:rsidR="005F09FD" w:rsidRPr="005F09FD">
        <w:rPr>
          <w:rFonts w:asciiTheme="majorBidi" w:hAnsiTheme="majorBidi" w:cstheme="majorBidi"/>
        </w:rPr>
        <w:t xml:space="preserve">*: 1.00e-02 </w:t>
      </w:r>
      <w:r w:rsidR="00EE35DD">
        <w:rPr>
          <w:rFonts w:ascii="Cambria Math" w:hAnsi="Cambria Math" w:cstheme="majorBidi"/>
        </w:rPr>
        <w:t>&lt;</w:t>
      </w:r>
      <w:r w:rsidR="005F09FD" w:rsidRPr="005F09FD">
        <w:rPr>
          <w:rFonts w:asciiTheme="majorBidi" w:hAnsiTheme="majorBidi" w:cstheme="majorBidi"/>
        </w:rPr>
        <w:t xml:space="preserve"> p </w:t>
      </w:r>
      <w:r w:rsidR="00EE35DD">
        <w:rPr>
          <w:rFonts w:ascii="Cambria Math" w:hAnsi="Cambria Math" w:cstheme="majorBidi"/>
        </w:rPr>
        <w:t>≤</w:t>
      </w:r>
      <w:r w:rsidR="005F09FD" w:rsidRPr="005F09FD">
        <w:rPr>
          <w:rFonts w:asciiTheme="majorBidi" w:hAnsiTheme="majorBidi" w:cstheme="majorBidi"/>
        </w:rPr>
        <w:t xml:space="preserve"> 5.00e-02</w:t>
      </w:r>
      <w:r w:rsidR="001067F4" w:rsidRPr="00B95524">
        <w:rPr>
          <w:rFonts w:asciiTheme="majorBidi" w:hAnsiTheme="majorBidi" w:cstheme="majorBidi"/>
        </w:rPr>
        <w:br w:type="page"/>
      </w:r>
    </w:p>
    <w:p w14:paraId="65246D36" w14:textId="0E850E19" w:rsidR="00E84101" w:rsidRDefault="00255349" w:rsidP="00F34279">
      <w:pPr>
        <w:spacing w:after="200" w:line="240" w:lineRule="auto"/>
        <w:jc w:val="both"/>
        <w:rPr>
          <w:rFonts w:asciiTheme="majorBidi" w:hAnsiTheme="majorBidi" w:cstheme="majorBidi"/>
        </w:rPr>
      </w:pPr>
      <w:r>
        <w:rPr>
          <w:rFonts w:asciiTheme="majorBidi" w:hAnsiTheme="majorBidi" w:cstheme="majorBidi"/>
          <w:bCs/>
        </w:rPr>
        <w:lastRenderedPageBreak/>
        <w:tab/>
      </w:r>
      <w:r w:rsidR="00732D07" w:rsidRPr="00732D07">
        <w:rPr>
          <w:rFonts w:asciiTheme="majorBidi" w:hAnsiTheme="majorBidi" w:cstheme="majorBidi"/>
        </w:rPr>
        <w:t xml:space="preserve">Systolic function was assessed with the LV stroke volume index and ejection fraction. </w:t>
      </w:r>
      <w:r w:rsidR="00405377">
        <w:rPr>
          <w:rFonts w:asciiTheme="majorBidi" w:hAnsiTheme="majorBidi" w:cstheme="majorBidi"/>
        </w:rPr>
        <w:t xml:space="preserve">Clinical data for systolic function was </w:t>
      </w:r>
      <w:r w:rsidR="00E54C04">
        <w:rPr>
          <w:rFonts w:asciiTheme="majorBidi" w:hAnsiTheme="majorBidi" w:cstheme="majorBidi"/>
        </w:rPr>
        <w:t>compiled</w:t>
      </w:r>
      <w:r w:rsidR="00405377">
        <w:rPr>
          <w:rFonts w:asciiTheme="majorBidi" w:hAnsiTheme="majorBidi" w:cstheme="majorBidi"/>
        </w:rPr>
        <w:t xml:space="preserve"> </w:t>
      </w:r>
      <w:r w:rsidR="005722A4">
        <w:rPr>
          <w:rFonts w:asciiTheme="majorBidi" w:hAnsiTheme="majorBidi" w:cstheme="majorBidi"/>
        </w:rPr>
        <w:t>similar</w:t>
      </w:r>
      <w:r w:rsidR="00E54C04">
        <w:rPr>
          <w:rFonts w:asciiTheme="majorBidi" w:hAnsiTheme="majorBidi" w:cstheme="majorBidi"/>
        </w:rPr>
        <w:t>ly to LV size parameters. For studies</w:t>
      </w:r>
      <w:r w:rsidR="00332CE5">
        <w:rPr>
          <w:rFonts w:asciiTheme="majorBidi" w:hAnsiTheme="majorBidi" w:cstheme="majorBidi"/>
        </w:rPr>
        <w:t xml:space="preserve"> (Table S</w:t>
      </w:r>
      <w:r w:rsidR="00332CE5">
        <w:rPr>
          <w:rFonts w:asciiTheme="majorBidi" w:hAnsiTheme="majorBidi" w:cstheme="majorBidi"/>
        </w:rPr>
        <w:fldChar w:fldCharType="begin"/>
      </w:r>
      <w:r w:rsidR="00332CE5">
        <w:rPr>
          <w:rFonts w:asciiTheme="majorBidi" w:hAnsiTheme="majorBidi" w:cstheme="majorBidi"/>
        </w:rPr>
        <w:instrText xml:space="preserve"> seq sup_table s_table1 </w:instrText>
      </w:r>
      <w:r w:rsidR="00332CE5">
        <w:rPr>
          <w:rFonts w:asciiTheme="majorBidi" w:hAnsiTheme="majorBidi" w:cstheme="majorBidi"/>
        </w:rPr>
        <w:fldChar w:fldCharType="separate"/>
      </w:r>
      <w:r w:rsidR="00A15D39">
        <w:rPr>
          <w:rFonts w:asciiTheme="majorBidi" w:hAnsiTheme="majorBidi" w:cstheme="majorBidi"/>
          <w:noProof/>
        </w:rPr>
        <w:t>1</w:t>
      </w:r>
      <w:r w:rsidR="00332CE5">
        <w:rPr>
          <w:rFonts w:asciiTheme="majorBidi" w:hAnsiTheme="majorBidi" w:cstheme="majorBidi"/>
        </w:rPr>
        <w:fldChar w:fldCharType="end"/>
      </w:r>
      <w:r w:rsidR="00332CE5">
        <w:rPr>
          <w:rFonts w:asciiTheme="majorBidi" w:hAnsiTheme="majorBidi" w:cstheme="majorBidi"/>
        </w:rPr>
        <w:t>)</w:t>
      </w:r>
      <w:r w:rsidR="00E54C04">
        <w:rPr>
          <w:rFonts w:asciiTheme="majorBidi" w:hAnsiTheme="majorBidi" w:cstheme="majorBidi"/>
        </w:rPr>
        <w:t xml:space="preserve"> </w:t>
      </w:r>
      <w:r w:rsidR="000B5372">
        <w:rPr>
          <w:rFonts w:asciiTheme="majorBidi" w:hAnsiTheme="majorBidi" w:cstheme="majorBidi"/>
        </w:rPr>
        <w:t>where the</w:t>
      </w:r>
      <w:r w:rsidR="00E54C04">
        <w:rPr>
          <w:rFonts w:asciiTheme="majorBidi" w:hAnsiTheme="majorBidi" w:cstheme="majorBidi"/>
        </w:rPr>
        <w:t xml:space="preserve"> LV st</w:t>
      </w:r>
      <w:r w:rsidR="00552A83">
        <w:rPr>
          <w:rFonts w:asciiTheme="majorBidi" w:hAnsiTheme="majorBidi" w:cstheme="majorBidi"/>
        </w:rPr>
        <w:t xml:space="preserve">roke volume index was not reported, the absolute difference </w:t>
      </w:r>
      <w:r w:rsidR="002C0453">
        <w:rPr>
          <w:rFonts w:asciiTheme="majorBidi" w:hAnsiTheme="majorBidi" w:cstheme="majorBidi"/>
        </w:rPr>
        <w:t xml:space="preserve">between the </w:t>
      </w:r>
      <w:r w:rsidR="00552A83">
        <w:rPr>
          <w:rFonts w:asciiTheme="majorBidi" w:hAnsiTheme="majorBidi" w:cstheme="majorBidi"/>
        </w:rPr>
        <w:t xml:space="preserve">reported LV volume index at end-diastole and end-systole was </w:t>
      </w:r>
      <w:r w:rsidR="00E84101">
        <w:rPr>
          <w:rFonts w:asciiTheme="majorBidi" w:hAnsiTheme="majorBidi" w:cstheme="majorBidi"/>
        </w:rPr>
        <w:t>used</w:t>
      </w:r>
      <w:r w:rsidR="00332CE5">
        <w:rPr>
          <w:rFonts w:asciiTheme="majorBidi" w:hAnsiTheme="majorBidi" w:cstheme="majorBidi"/>
        </w:rPr>
        <w:t xml:space="preserve"> instead</w:t>
      </w:r>
      <w:r w:rsidR="00E84101">
        <w:rPr>
          <w:rFonts w:asciiTheme="majorBidi" w:hAnsiTheme="majorBidi" w:cstheme="majorBidi"/>
        </w:rPr>
        <w:t xml:space="preserve">. </w:t>
      </w:r>
    </w:p>
    <w:p w14:paraId="0A57241B" w14:textId="3606C2C1" w:rsidR="00B04812" w:rsidRDefault="004D051A" w:rsidP="001E096A">
      <w:pPr>
        <w:spacing w:after="200" w:line="240" w:lineRule="auto"/>
        <w:ind w:firstLine="720"/>
        <w:jc w:val="both"/>
        <w:rPr>
          <w:rFonts w:asciiTheme="majorBidi" w:hAnsiTheme="majorBidi" w:cstheme="majorBidi"/>
        </w:rPr>
      </w:pPr>
      <w:r>
        <w:rPr>
          <w:rFonts w:asciiTheme="majorBidi" w:hAnsiTheme="majorBidi" w:cstheme="majorBidi"/>
        </w:rPr>
        <w:t xml:space="preserve">Figure </w:t>
      </w:r>
      <w:r w:rsidR="009B023A">
        <w:rPr>
          <w:rFonts w:asciiTheme="majorBidi" w:hAnsiTheme="majorBidi" w:cstheme="majorBidi"/>
        </w:rPr>
        <w:fldChar w:fldCharType="begin"/>
      </w:r>
      <w:r w:rsidR="009B023A">
        <w:rPr>
          <w:rFonts w:asciiTheme="majorBidi" w:hAnsiTheme="majorBidi" w:cstheme="majorBidi"/>
        </w:rPr>
        <w:instrText xml:space="preserve"> seq figure fig9 </w:instrText>
      </w:r>
      <w:r w:rsidR="009B023A">
        <w:rPr>
          <w:rFonts w:asciiTheme="majorBidi" w:hAnsiTheme="majorBidi" w:cstheme="majorBidi"/>
        </w:rPr>
        <w:fldChar w:fldCharType="separate"/>
      </w:r>
      <w:r w:rsidR="00A15D39">
        <w:rPr>
          <w:rFonts w:asciiTheme="majorBidi" w:hAnsiTheme="majorBidi" w:cstheme="majorBidi"/>
          <w:noProof/>
        </w:rPr>
        <w:t>9</w:t>
      </w:r>
      <w:r w:rsidR="009B023A">
        <w:rPr>
          <w:rFonts w:asciiTheme="majorBidi" w:hAnsiTheme="majorBidi" w:cstheme="majorBidi"/>
        </w:rPr>
        <w:fldChar w:fldCharType="end"/>
      </w:r>
      <w:r w:rsidR="009B023A">
        <w:rPr>
          <w:rFonts w:asciiTheme="majorBidi" w:hAnsiTheme="majorBidi" w:cstheme="majorBidi"/>
        </w:rPr>
        <w:t xml:space="preserve"> summarizes </w:t>
      </w:r>
      <w:r w:rsidR="00223780">
        <w:rPr>
          <w:rFonts w:asciiTheme="majorBidi" w:hAnsiTheme="majorBidi" w:cstheme="majorBidi"/>
        </w:rPr>
        <w:t xml:space="preserve">the </w:t>
      </w:r>
      <w:r w:rsidR="009B023A">
        <w:rPr>
          <w:rFonts w:asciiTheme="majorBidi" w:hAnsiTheme="majorBidi" w:cstheme="majorBidi"/>
        </w:rPr>
        <w:t xml:space="preserve">model validation for LV systolic function. </w:t>
      </w:r>
      <w:r w:rsidR="00431EF4">
        <w:rPr>
          <w:rFonts w:asciiTheme="majorBidi" w:hAnsiTheme="majorBidi" w:cstheme="majorBidi"/>
        </w:rPr>
        <w:t xml:space="preserve">According to Figure </w:t>
      </w:r>
      <w:r w:rsidR="00431EF4">
        <w:rPr>
          <w:rFonts w:asciiTheme="majorBidi" w:hAnsiTheme="majorBidi" w:cstheme="majorBidi"/>
        </w:rPr>
        <w:fldChar w:fldCharType="begin"/>
      </w:r>
      <w:r w:rsidR="00431EF4">
        <w:rPr>
          <w:rFonts w:asciiTheme="majorBidi" w:hAnsiTheme="majorBidi" w:cstheme="majorBidi"/>
        </w:rPr>
        <w:instrText xml:space="preserve"> seq figure fig9 </w:instrText>
      </w:r>
      <w:r w:rsidR="00431EF4">
        <w:rPr>
          <w:rFonts w:asciiTheme="majorBidi" w:hAnsiTheme="majorBidi" w:cstheme="majorBidi"/>
        </w:rPr>
        <w:fldChar w:fldCharType="separate"/>
      </w:r>
      <w:r w:rsidR="00A15D39">
        <w:rPr>
          <w:rFonts w:asciiTheme="majorBidi" w:hAnsiTheme="majorBidi" w:cstheme="majorBidi"/>
          <w:noProof/>
        </w:rPr>
        <w:t>9</w:t>
      </w:r>
      <w:r w:rsidR="00431EF4">
        <w:rPr>
          <w:rFonts w:asciiTheme="majorBidi" w:hAnsiTheme="majorBidi" w:cstheme="majorBidi"/>
        </w:rPr>
        <w:fldChar w:fldCharType="end"/>
      </w:r>
      <w:r w:rsidR="00431EF4">
        <w:rPr>
          <w:rFonts w:asciiTheme="majorBidi" w:hAnsiTheme="majorBidi" w:cstheme="majorBidi"/>
        </w:rPr>
        <w:t xml:space="preserve">, </w:t>
      </w:r>
      <w:r w:rsidR="001048B8">
        <w:rPr>
          <w:rFonts w:asciiTheme="majorBidi" w:hAnsiTheme="majorBidi" w:cstheme="majorBidi"/>
        </w:rPr>
        <w:t xml:space="preserve">by increasing the severity of aortic stenosis, </w:t>
      </w:r>
      <w:r w:rsidR="000B5372">
        <w:rPr>
          <w:rFonts w:asciiTheme="majorBidi" w:hAnsiTheme="majorBidi" w:cstheme="majorBidi"/>
        </w:rPr>
        <w:t xml:space="preserve">the </w:t>
      </w:r>
      <w:r w:rsidR="001048B8">
        <w:rPr>
          <w:rFonts w:asciiTheme="majorBidi" w:hAnsiTheme="majorBidi" w:cstheme="majorBidi"/>
        </w:rPr>
        <w:t xml:space="preserve">model predicted </w:t>
      </w:r>
      <w:r w:rsidR="000B5372">
        <w:rPr>
          <w:rFonts w:asciiTheme="majorBidi" w:hAnsiTheme="majorBidi" w:cstheme="majorBidi"/>
        </w:rPr>
        <w:t>a slight</w:t>
      </w:r>
      <w:r w:rsidR="001048B8">
        <w:rPr>
          <w:rFonts w:asciiTheme="majorBidi" w:hAnsiTheme="majorBidi" w:cstheme="majorBidi"/>
        </w:rPr>
        <w:t xml:space="preserve"> reduction in both</w:t>
      </w:r>
      <w:r w:rsidR="008B20CF">
        <w:rPr>
          <w:rFonts w:asciiTheme="majorBidi" w:hAnsiTheme="majorBidi" w:cstheme="majorBidi"/>
        </w:rPr>
        <w:t xml:space="preserve"> the</w:t>
      </w:r>
      <w:r w:rsidR="001048B8">
        <w:rPr>
          <w:rFonts w:asciiTheme="majorBidi" w:hAnsiTheme="majorBidi" w:cstheme="majorBidi"/>
        </w:rPr>
        <w:t xml:space="preserve"> LV stroke volume index and </w:t>
      </w:r>
      <w:r w:rsidR="0028057C">
        <w:rPr>
          <w:rFonts w:asciiTheme="majorBidi" w:hAnsiTheme="majorBidi" w:cstheme="majorBidi"/>
        </w:rPr>
        <w:t xml:space="preserve">ejection fraction. </w:t>
      </w:r>
      <w:r w:rsidR="004E5ABF">
        <w:rPr>
          <w:rFonts w:asciiTheme="majorBidi" w:hAnsiTheme="majorBidi" w:cstheme="majorBidi"/>
        </w:rPr>
        <w:t xml:space="preserve">For the </w:t>
      </w:r>
      <w:r w:rsidR="00D91C83">
        <w:rPr>
          <w:rFonts w:asciiTheme="majorBidi" w:hAnsiTheme="majorBidi" w:cstheme="majorBidi"/>
        </w:rPr>
        <w:t xml:space="preserve">insufficient aortic valve, </w:t>
      </w:r>
      <w:r w:rsidR="000B5372">
        <w:rPr>
          <w:rFonts w:asciiTheme="majorBidi" w:hAnsiTheme="majorBidi" w:cstheme="majorBidi"/>
        </w:rPr>
        <w:t>as</w:t>
      </w:r>
      <w:r w:rsidR="00D91C83">
        <w:rPr>
          <w:rFonts w:asciiTheme="majorBidi" w:hAnsiTheme="majorBidi" w:cstheme="majorBidi"/>
        </w:rPr>
        <w:t xml:space="preserve"> the severity of </w:t>
      </w:r>
      <w:r w:rsidR="000B5372">
        <w:rPr>
          <w:rFonts w:asciiTheme="majorBidi" w:hAnsiTheme="majorBidi" w:cstheme="majorBidi"/>
        </w:rPr>
        <w:t xml:space="preserve">the </w:t>
      </w:r>
      <w:r w:rsidR="00D91C83">
        <w:rPr>
          <w:rFonts w:asciiTheme="majorBidi" w:hAnsiTheme="majorBidi" w:cstheme="majorBidi"/>
        </w:rPr>
        <w:t>disease</w:t>
      </w:r>
      <w:r w:rsidR="000B5372">
        <w:rPr>
          <w:rFonts w:asciiTheme="majorBidi" w:hAnsiTheme="majorBidi" w:cstheme="majorBidi"/>
        </w:rPr>
        <w:t xml:space="preserve"> increased</w:t>
      </w:r>
      <w:r w:rsidR="00900FC2">
        <w:rPr>
          <w:rFonts w:asciiTheme="majorBidi" w:hAnsiTheme="majorBidi" w:cstheme="majorBidi"/>
        </w:rPr>
        <w:t xml:space="preserve">, </w:t>
      </w:r>
      <w:r w:rsidR="000B5372">
        <w:rPr>
          <w:rFonts w:asciiTheme="majorBidi" w:hAnsiTheme="majorBidi" w:cstheme="majorBidi"/>
        </w:rPr>
        <w:t xml:space="preserve">the </w:t>
      </w:r>
      <w:r w:rsidR="00900FC2">
        <w:rPr>
          <w:rFonts w:asciiTheme="majorBidi" w:hAnsiTheme="majorBidi" w:cstheme="majorBidi"/>
        </w:rPr>
        <w:t xml:space="preserve">predicted LV stroke volume index increased as well, but ejection fraction remained unchanged. For </w:t>
      </w:r>
      <w:r w:rsidR="0069284D">
        <w:rPr>
          <w:rFonts w:asciiTheme="majorBidi" w:hAnsiTheme="majorBidi" w:cstheme="majorBidi"/>
        </w:rPr>
        <w:t xml:space="preserve">the mitral insufficiency </w:t>
      </w:r>
      <w:r w:rsidR="00AA2C64">
        <w:rPr>
          <w:rFonts w:asciiTheme="majorBidi" w:hAnsiTheme="majorBidi" w:cstheme="majorBidi"/>
        </w:rPr>
        <w:t>condition</w:t>
      </w:r>
      <w:r w:rsidR="0069284D">
        <w:rPr>
          <w:rFonts w:asciiTheme="majorBidi" w:hAnsiTheme="majorBidi" w:cstheme="majorBidi"/>
        </w:rPr>
        <w:t xml:space="preserve">, </w:t>
      </w:r>
      <w:r w:rsidR="0080506D">
        <w:rPr>
          <w:rFonts w:asciiTheme="majorBidi" w:hAnsiTheme="majorBidi" w:cstheme="majorBidi"/>
        </w:rPr>
        <w:t>an increase in the</w:t>
      </w:r>
      <w:r w:rsidR="001D22EF">
        <w:rPr>
          <w:rFonts w:asciiTheme="majorBidi" w:hAnsiTheme="majorBidi" w:cstheme="majorBidi"/>
        </w:rPr>
        <w:t xml:space="preserve"> </w:t>
      </w:r>
      <w:r w:rsidR="003A4D09">
        <w:rPr>
          <w:rFonts w:asciiTheme="majorBidi" w:hAnsiTheme="majorBidi" w:cstheme="majorBidi"/>
        </w:rPr>
        <w:t xml:space="preserve">regurgitant </w:t>
      </w:r>
      <w:r w:rsidR="001D22EF">
        <w:rPr>
          <w:rFonts w:asciiTheme="majorBidi" w:hAnsiTheme="majorBidi" w:cstheme="majorBidi"/>
        </w:rPr>
        <w:t>volume (</w:t>
      </w:r>
      <w:proofErr w:type="spellStart"/>
      <w:r w:rsidR="001D22EF">
        <w:rPr>
          <w:rFonts w:asciiTheme="majorBidi" w:hAnsiTheme="majorBidi" w:cstheme="majorBidi"/>
        </w:rPr>
        <w:t>RV</w:t>
      </w:r>
      <w:r w:rsidR="001D22EF">
        <w:rPr>
          <w:rFonts w:asciiTheme="majorBidi" w:hAnsiTheme="majorBidi" w:cstheme="majorBidi"/>
          <w:vertAlign w:val="subscript"/>
        </w:rPr>
        <w:t>mitral</w:t>
      </w:r>
      <w:proofErr w:type="spellEnd"/>
      <w:r w:rsidR="001D22EF">
        <w:rPr>
          <w:rFonts w:asciiTheme="majorBidi" w:hAnsiTheme="majorBidi" w:cstheme="majorBidi"/>
        </w:rPr>
        <w:t xml:space="preserve">) </w:t>
      </w:r>
      <w:r w:rsidR="0080506D">
        <w:rPr>
          <w:rFonts w:asciiTheme="majorBidi" w:hAnsiTheme="majorBidi" w:cstheme="majorBidi"/>
        </w:rPr>
        <w:t xml:space="preserve">resulted in </w:t>
      </w:r>
      <w:r w:rsidR="000B5372">
        <w:rPr>
          <w:rFonts w:asciiTheme="majorBidi" w:hAnsiTheme="majorBidi" w:cstheme="majorBidi"/>
        </w:rPr>
        <w:t xml:space="preserve">a </w:t>
      </w:r>
      <w:r w:rsidR="00B04472">
        <w:rPr>
          <w:rFonts w:asciiTheme="majorBidi" w:hAnsiTheme="majorBidi" w:cstheme="majorBidi"/>
        </w:rPr>
        <w:t>higher predicted LV stroke volume index</w:t>
      </w:r>
      <w:r w:rsidR="000B5372">
        <w:rPr>
          <w:rFonts w:asciiTheme="majorBidi" w:hAnsiTheme="majorBidi" w:cstheme="majorBidi"/>
        </w:rPr>
        <w:t>,</w:t>
      </w:r>
      <w:r w:rsidR="00B04472">
        <w:rPr>
          <w:rFonts w:asciiTheme="majorBidi" w:hAnsiTheme="majorBidi" w:cstheme="majorBidi"/>
        </w:rPr>
        <w:t xml:space="preserve"> but </w:t>
      </w:r>
      <w:r w:rsidR="000B5372">
        <w:rPr>
          <w:rFonts w:asciiTheme="majorBidi" w:hAnsiTheme="majorBidi" w:cstheme="majorBidi"/>
        </w:rPr>
        <w:t>reduced</w:t>
      </w:r>
      <w:r w:rsidR="00B04472">
        <w:rPr>
          <w:rFonts w:asciiTheme="majorBidi" w:hAnsiTheme="majorBidi" w:cstheme="majorBidi"/>
        </w:rPr>
        <w:t xml:space="preserve"> ejection fraction. </w:t>
      </w:r>
      <w:r w:rsidR="00EA1DE2">
        <w:rPr>
          <w:rFonts w:asciiTheme="majorBidi" w:hAnsiTheme="majorBidi" w:cstheme="majorBidi"/>
        </w:rPr>
        <w:t xml:space="preserve">All predicted values for systolic function, except for the ejection fraction </w:t>
      </w:r>
      <w:r w:rsidR="005A33DD">
        <w:rPr>
          <w:rFonts w:asciiTheme="majorBidi" w:hAnsiTheme="majorBidi" w:cstheme="majorBidi"/>
        </w:rPr>
        <w:t>in respons</w:t>
      </w:r>
      <w:r w:rsidR="005B7E45">
        <w:rPr>
          <w:rFonts w:asciiTheme="majorBidi" w:hAnsiTheme="majorBidi" w:cstheme="majorBidi"/>
        </w:rPr>
        <w:t>e</w:t>
      </w:r>
      <w:r w:rsidR="005A33DD">
        <w:rPr>
          <w:rFonts w:asciiTheme="majorBidi" w:hAnsiTheme="majorBidi" w:cstheme="majorBidi"/>
        </w:rPr>
        <w:t xml:space="preserve"> to mitral insufficiency, were </w:t>
      </w:r>
      <w:r w:rsidR="005B7E45">
        <w:rPr>
          <w:rFonts w:asciiTheme="majorBidi" w:hAnsiTheme="majorBidi" w:cstheme="majorBidi"/>
        </w:rPr>
        <w:t xml:space="preserve">not significantly different than the reported clinical data. </w:t>
      </w:r>
    </w:p>
    <w:p w14:paraId="666906AD" w14:textId="5F321C48" w:rsidR="008E0A43" w:rsidRPr="00B95524" w:rsidRDefault="000523E0" w:rsidP="00F34279">
      <w:pPr>
        <w:spacing w:after="200" w:line="240" w:lineRule="auto"/>
        <w:rPr>
          <w:rFonts w:asciiTheme="majorBidi" w:hAnsiTheme="majorBidi" w:cstheme="majorBidi"/>
        </w:rPr>
      </w:pPr>
      <w:r>
        <w:rPr>
          <w:rFonts w:asciiTheme="majorBidi" w:hAnsiTheme="majorBidi" w:cstheme="majorBidi"/>
          <w:noProof/>
        </w:rPr>
        <w:drawing>
          <wp:inline distT="0" distB="0" distL="0" distR="0" wp14:anchorId="4BA54706" wp14:editId="14CD685E">
            <wp:extent cx="6208395" cy="3154680"/>
            <wp:effectExtent l="0" t="0" r="1905"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08395" cy="3154680"/>
                    </a:xfrm>
                    <a:prstGeom prst="rect">
                      <a:avLst/>
                    </a:prstGeom>
                  </pic:spPr>
                </pic:pic>
              </a:graphicData>
            </a:graphic>
          </wp:inline>
        </w:drawing>
      </w:r>
    </w:p>
    <w:p w14:paraId="16C6D6FE" w14:textId="58CB9EFD" w:rsidR="008504CE" w:rsidRDefault="008E0A43" w:rsidP="00F34279">
      <w:pPr>
        <w:spacing w:after="200" w:line="240" w:lineRule="auto"/>
        <w:jc w:val="center"/>
        <w:rPr>
          <w:rFonts w:asciiTheme="majorBidi" w:hAnsiTheme="majorBidi" w:cstheme="majorBidi"/>
        </w:rPr>
      </w:pPr>
      <w:r w:rsidRPr="00B95524">
        <w:rPr>
          <w:rFonts w:asciiTheme="majorBidi" w:hAnsiTheme="majorBidi" w:cstheme="majorBidi"/>
          <w:b/>
          <w:bCs/>
        </w:rPr>
        <w:t>Fig</w:t>
      </w:r>
      <w:r w:rsidR="009B68EC">
        <w:rPr>
          <w:rFonts w:asciiTheme="majorBidi" w:hAnsiTheme="majorBidi" w:cstheme="majorBidi"/>
          <w:b/>
          <w:bCs/>
        </w:rPr>
        <w:t>ure</w:t>
      </w:r>
      <w:r w:rsidRPr="00B95524">
        <w:rPr>
          <w:rFonts w:asciiTheme="majorBidi" w:hAnsiTheme="majorBidi" w:cstheme="majorBidi"/>
          <w:b/>
          <w:bCs/>
        </w:rPr>
        <w:t xml:space="preserve"> </w:t>
      </w:r>
      <w:bookmarkStart w:id="104" w:name="fig9"/>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190093">
        <w:rPr>
          <w:rFonts w:asciiTheme="majorBidi" w:hAnsiTheme="majorBidi" w:cstheme="majorBidi"/>
          <w:b/>
          <w:bCs/>
          <w:noProof/>
        </w:rPr>
        <w:t>9</w:t>
      </w:r>
      <w:r w:rsidRPr="00B95524">
        <w:rPr>
          <w:rFonts w:asciiTheme="majorBidi" w:hAnsiTheme="majorBidi" w:cstheme="majorBidi"/>
          <w:b/>
          <w:bCs/>
        </w:rPr>
        <w:fldChar w:fldCharType="end"/>
      </w:r>
      <w:bookmarkEnd w:id="104"/>
      <w:r w:rsidR="00EB2EDF" w:rsidRPr="00B95524">
        <w:rPr>
          <w:rFonts w:asciiTheme="majorBidi" w:hAnsiTheme="majorBidi" w:cstheme="majorBidi"/>
          <w:b/>
          <w:bCs/>
        </w:rPr>
        <w:t>.</w:t>
      </w:r>
      <w:r w:rsidR="00DD503B" w:rsidRPr="00B95524">
        <w:rPr>
          <w:rFonts w:asciiTheme="majorBidi" w:hAnsiTheme="majorBidi" w:cstheme="majorBidi"/>
          <w:b/>
          <w:bCs/>
        </w:rPr>
        <w:t xml:space="preserve"> Model </w:t>
      </w:r>
      <w:r w:rsidR="00F247C4">
        <w:rPr>
          <w:rFonts w:asciiTheme="majorBidi" w:hAnsiTheme="majorBidi" w:cstheme="majorBidi"/>
          <w:b/>
          <w:bCs/>
        </w:rPr>
        <w:t>validation</w:t>
      </w:r>
      <w:r w:rsidR="00DD503B" w:rsidRPr="00B95524">
        <w:rPr>
          <w:rFonts w:asciiTheme="majorBidi" w:hAnsiTheme="majorBidi" w:cstheme="majorBidi"/>
          <w:b/>
          <w:bCs/>
        </w:rPr>
        <w:t xml:space="preserve"> for LV systolic function in comparison to collected clinical data from </w:t>
      </w:r>
      <w:r w:rsidR="008A7640">
        <w:rPr>
          <w:rFonts w:asciiTheme="majorBidi" w:hAnsiTheme="majorBidi" w:cstheme="majorBidi"/>
          <w:b/>
          <w:bCs/>
        </w:rPr>
        <w:t>the literature (</w:t>
      </w:r>
      <w:r w:rsidR="00DD503B" w:rsidRPr="00B95524">
        <w:rPr>
          <w:rFonts w:asciiTheme="majorBidi" w:hAnsiTheme="majorBidi" w:cstheme="majorBidi"/>
          <w:b/>
          <w:bCs/>
        </w:rPr>
        <w:t>Table</w:t>
      </w:r>
      <w:r w:rsidR="00055BDF">
        <w:rPr>
          <w:rFonts w:asciiTheme="majorBidi" w:hAnsiTheme="majorBidi" w:cstheme="majorBidi"/>
          <w:b/>
          <w:bCs/>
        </w:rPr>
        <w:t xml:space="preserve"> S</w:t>
      </w:r>
      <w:r w:rsidR="00055BDF">
        <w:rPr>
          <w:rFonts w:asciiTheme="majorBidi" w:hAnsiTheme="majorBidi" w:cstheme="majorBidi"/>
          <w:b/>
          <w:bCs/>
        </w:rPr>
        <w:fldChar w:fldCharType="begin"/>
      </w:r>
      <w:r w:rsidR="00055BDF">
        <w:rPr>
          <w:rFonts w:asciiTheme="majorBidi" w:hAnsiTheme="majorBidi" w:cstheme="majorBidi"/>
          <w:b/>
          <w:bCs/>
        </w:rPr>
        <w:instrText xml:space="preserve"> seq sup_table s_table1 </w:instrText>
      </w:r>
      <w:r w:rsidR="00055BDF">
        <w:rPr>
          <w:rFonts w:asciiTheme="majorBidi" w:hAnsiTheme="majorBidi" w:cstheme="majorBidi"/>
          <w:b/>
          <w:bCs/>
        </w:rPr>
        <w:fldChar w:fldCharType="separate"/>
      </w:r>
      <w:r w:rsidR="00A15D39">
        <w:rPr>
          <w:rFonts w:asciiTheme="majorBidi" w:hAnsiTheme="majorBidi" w:cstheme="majorBidi"/>
          <w:b/>
          <w:bCs/>
          <w:noProof/>
        </w:rPr>
        <w:t>1</w:t>
      </w:r>
      <w:r w:rsidR="00055BDF">
        <w:rPr>
          <w:rFonts w:asciiTheme="majorBidi" w:hAnsiTheme="majorBidi" w:cstheme="majorBidi"/>
          <w:b/>
          <w:bCs/>
        </w:rPr>
        <w:fldChar w:fldCharType="end"/>
      </w:r>
      <w:r w:rsidR="00DD503B" w:rsidRPr="00B95524">
        <w:rPr>
          <w:rFonts w:asciiTheme="majorBidi" w:hAnsiTheme="majorBidi" w:cstheme="majorBidi"/>
          <w:b/>
          <w:bCs/>
        </w:rPr>
        <w:t>.</w:t>
      </w:r>
      <w:r w:rsidR="008A7640">
        <w:rPr>
          <w:rFonts w:asciiTheme="majorBidi" w:hAnsiTheme="majorBidi" w:cstheme="majorBidi"/>
          <w:b/>
          <w:bCs/>
        </w:rPr>
        <w:t>)</w:t>
      </w:r>
      <w:r w:rsidR="00DD503B" w:rsidRPr="00B95524">
        <w:rPr>
          <w:rFonts w:asciiTheme="majorBidi" w:hAnsiTheme="majorBidi" w:cstheme="majorBidi"/>
          <w:b/>
          <w:bCs/>
        </w:rPr>
        <w:t xml:space="preserve"> </w:t>
      </w:r>
      <w:r w:rsidR="00BC6E36" w:rsidRPr="00B95524">
        <w:rPr>
          <w:rFonts w:asciiTheme="majorBidi" w:hAnsiTheme="majorBidi" w:cstheme="majorBidi"/>
        </w:rPr>
        <w:t xml:space="preserve">Figure </w:t>
      </w:r>
      <w:r w:rsidR="00C04121" w:rsidRPr="00B95524">
        <w:rPr>
          <w:rFonts w:asciiTheme="majorBidi" w:hAnsiTheme="majorBidi" w:cstheme="majorBidi"/>
        </w:rPr>
        <w:t xml:space="preserve">panels are arranged </w:t>
      </w:r>
      <w:r w:rsidR="00007FED">
        <w:rPr>
          <w:rFonts w:asciiTheme="majorBidi" w:hAnsiTheme="majorBidi" w:cstheme="majorBidi"/>
        </w:rPr>
        <w:t>like</w:t>
      </w:r>
      <w:r w:rsidR="00C04121" w:rsidRPr="00B95524">
        <w:rPr>
          <w:rFonts w:asciiTheme="majorBidi" w:hAnsiTheme="majorBidi" w:cstheme="majorBidi"/>
        </w:rPr>
        <w:t xml:space="preserve"> Fig</w:t>
      </w:r>
      <w:r w:rsidR="009B68EC">
        <w:rPr>
          <w:rFonts w:asciiTheme="majorBidi" w:hAnsiTheme="majorBidi" w:cstheme="majorBidi"/>
        </w:rPr>
        <w:t>ure</w:t>
      </w:r>
      <w:r w:rsidR="00007FED">
        <w:rPr>
          <w:rFonts w:asciiTheme="majorBidi" w:hAnsiTheme="majorBidi" w:cstheme="majorBidi"/>
        </w:rPr>
        <w:t xml:space="preserve"> </w:t>
      </w:r>
      <w:r w:rsidR="00007FED">
        <w:rPr>
          <w:rFonts w:asciiTheme="majorBidi" w:hAnsiTheme="majorBidi" w:cstheme="majorBidi"/>
        </w:rPr>
        <w:fldChar w:fldCharType="begin"/>
      </w:r>
      <w:r w:rsidR="00007FED">
        <w:rPr>
          <w:rFonts w:asciiTheme="majorBidi" w:hAnsiTheme="majorBidi" w:cstheme="majorBidi"/>
        </w:rPr>
        <w:instrText xml:space="preserve"> seq figure fig8 </w:instrText>
      </w:r>
      <w:r w:rsidR="00007FED">
        <w:rPr>
          <w:rFonts w:asciiTheme="majorBidi" w:hAnsiTheme="majorBidi" w:cstheme="majorBidi"/>
        </w:rPr>
        <w:fldChar w:fldCharType="separate"/>
      </w:r>
      <w:r w:rsidR="00A15D39">
        <w:rPr>
          <w:rFonts w:asciiTheme="majorBidi" w:hAnsiTheme="majorBidi" w:cstheme="majorBidi"/>
          <w:noProof/>
        </w:rPr>
        <w:t>8</w:t>
      </w:r>
      <w:r w:rsidR="00007FED">
        <w:rPr>
          <w:rFonts w:asciiTheme="majorBidi" w:hAnsiTheme="majorBidi" w:cstheme="majorBidi"/>
        </w:rPr>
        <w:fldChar w:fldCharType="end"/>
      </w:r>
      <w:r w:rsidR="00C04121" w:rsidRPr="00B95524">
        <w:rPr>
          <w:rFonts w:asciiTheme="majorBidi" w:hAnsiTheme="majorBidi" w:cstheme="majorBidi"/>
        </w:rPr>
        <w:t xml:space="preserve">. </w:t>
      </w:r>
      <w:r w:rsidR="00007FED" w:rsidRPr="00B95524">
        <w:rPr>
          <w:rFonts w:asciiTheme="majorBidi" w:hAnsiTheme="majorBidi" w:cstheme="majorBidi"/>
        </w:rPr>
        <w:t xml:space="preserve">In all panels, </w:t>
      </w:r>
      <w:r w:rsidR="00007FED">
        <w:rPr>
          <w:rFonts w:asciiTheme="majorBidi" w:hAnsiTheme="majorBidi" w:cstheme="majorBidi"/>
        </w:rPr>
        <w:t xml:space="preserve">interquartile ranges for clinical data are shown with box plots in two groups of Control and Patient, whereas simulation results are shown with circle markers in two groups of Baseline (Sim) and Patient (Sim). LV </w:t>
      </w:r>
      <w:r w:rsidR="00E15141">
        <w:rPr>
          <w:rFonts w:asciiTheme="majorBidi" w:hAnsiTheme="majorBidi" w:cstheme="majorBidi"/>
        </w:rPr>
        <w:t>stroke</w:t>
      </w:r>
      <w:r w:rsidR="00007FED">
        <w:rPr>
          <w:rFonts w:asciiTheme="majorBidi" w:hAnsiTheme="majorBidi" w:cstheme="majorBidi"/>
        </w:rPr>
        <w:t xml:space="preserve"> volume index: LV </w:t>
      </w:r>
      <w:r w:rsidR="00E15141">
        <w:rPr>
          <w:rFonts w:asciiTheme="majorBidi" w:hAnsiTheme="majorBidi" w:cstheme="majorBidi"/>
        </w:rPr>
        <w:t xml:space="preserve">stroke </w:t>
      </w:r>
      <w:r w:rsidR="00007FED">
        <w:rPr>
          <w:rFonts w:asciiTheme="majorBidi" w:hAnsiTheme="majorBidi" w:cstheme="majorBidi"/>
        </w:rPr>
        <w:t xml:space="preserve">volume normalized by the body surface area. </w:t>
      </w:r>
      <w:r w:rsidR="000B5372">
        <w:rPr>
          <w:rFonts w:asciiTheme="majorBidi" w:hAnsiTheme="majorBidi" w:cstheme="majorBidi"/>
        </w:rPr>
        <w:t xml:space="preserve">Note that RV means regurgitant volume. </w:t>
      </w:r>
      <w:r w:rsidR="00007FED">
        <w:rPr>
          <w:rFonts w:asciiTheme="majorBidi" w:hAnsiTheme="majorBidi" w:cstheme="majorBidi"/>
        </w:rPr>
        <w:t>n</w:t>
      </w:r>
      <w:r w:rsidR="00007FED" w:rsidRPr="005F09FD">
        <w:rPr>
          <w:rFonts w:asciiTheme="majorBidi" w:hAnsiTheme="majorBidi" w:cstheme="majorBidi"/>
        </w:rPr>
        <w:t>s</w:t>
      </w:r>
      <w:r w:rsidR="00007FED">
        <w:rPr>
          <w:rFonts w:asciiTheme="majorBidi" w:hAnsiTheme="majorBidi" w:cstheme="majorBidi"/>
        </w:rPr>
        <w:t xml:space="preserve"> (not significant), </w:t>
      </w:r>
      <w:r w:rsidR="00007FED" w:rsidRPr="004407BE">
        <w:rPr>
          <w:rFonts w:asciiTheme="majorBidi" w:hAnsiTheme="majorBidi" w:cstheme="majorBidi"/>
        </w:rPr>
        <w:t xml:space="preserve">*: 1.00e-02 </w:t>
      </w:r>
      <w:r w:rsidR="00007FED" w:rsidRPr="004407BE">
        <w:rPr>
          <w:rFonts w:ascii="Cambria Math" w:hAnsi="Cambria Math" w:cstheme="majorBidi"/>
        </w:rPr>
        <w:t>&lt;</w:t>
      </w:r>
      <w:r w:rsidR="00007FED" w:rsidRPr="004407BE">
        <w:rPr>
          <w:rFonts w:asciiTheme="majorBidi" w:hAnsiTheme="majorBidi" w:cstheme="majorBidi"/>
        </w:rPr>
        <w:t xml:space="preserve"> p </w:t>
      </w:r>
      <w:r w:rsidR="00007FED" w:rsidRPr="004407BE">
        <w:rPr>
          <w:rFonts w:ascii="Cambria Math" w:hAnsi="Cambria Math" w:cstheme="majorBidi"/>
        </w:rPr>
        <w:t>≤</w:t>
      </w:r>
      <w:r w:rsidR="00007FED" w:rsidRPr="004407BE">
        <w:rPr>
          <w:rFonts w:asciiTheme="majorBidi" w:hAnsiTheme="majorBidi" w:cstheme="majorBidi"/>
        </w:rPr>
        <w:t xml:space="preserve"> 5.00e-02</w:t>
      </w:r>
      <w:r w:rsidR="000B5372">
        <w:rPr>
          <w:rFonts w:asciiTheme="majorBidi" w:hAnsiTheme="majorBidi" w:cstheme="majorBidi"/>
        </w:rPr>
        <w:t xml:space="preserve"> </w:t>
      </w:r>
    </w:p>
    <w:p w14:paraId="4D7416A7" w14:textId="020A3CD5" w:rsidR="000B49E4" w:rsidRPr="004407BE" w:rsidRDefault="006C5EFC" w:rsidP="004407BE">
      <w:pPr>
        <w:rPr>
          <w:rFonts w:asciiTheme="majorBidi" w:hAnsiTheme="majorBidi" w:cstheme="majorBidi"/>
        </w:rPr>
      </w:pPr>
      <w:r>
        <w:rPr>
          <w:rFonts w:asciiTheme="majorBidi" w:hAnsiTheme="majorBidi" w:cstheme="majorBidi"/>
        </w:rPr>
        <w:br w:type="page"/>
      </w:r>
    </w:p>
    <w:p w14:paraId="341EC916" w14:textId="7093AED9" w:rsidR="003112FF" w:rsidRDefault="003112F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 xml:space="preserve">Discussion </w:t>
      </w:r>
    </w:p>
    <w:p w14:paraId="6CA7BC61" w14:textId="7F027FB9" w:rsidR="009F5DB9" w:rsidRDefault="00385E0C" w:rsidP="00F34279">
      <w:pPr>
        <w:spacing w:line="240" w:lineRule="auto"/>
        <w:jc w:val="both"/>
      </w:pPr>
      <w:r>
        <w:t xml:space="preserve">This </w:t>
      </w:r>
      <w:r w:rsidR="00F575B1">
        <w:t xml:space="preserve">study extends </w:t>
      </w:r>
      <w:r w:rsidR="0094281F">
        <w:t>a</w:t>
      </w:r>
      <w:r w:rsidR="00202091">
        <w:t>n existing</w:t>
      </w:r>
      <w:r w:rsidR="0094281F">
        <w:t xml:space="preserve"> multiscale model of cardiovascular function by </w:t>
      </w:r>
      <w:r w:rsidR="0025509C">
        <w:t xml:space="preserve">incorporating </w:t>
      </w:r>
      <w:r w:rsidR="0094281F">
        <w:t xml:space="preserve">a growth module that </w:t>
      </w:r>
      <w:r w:rsidR="005B5A54">
        <w:t xml:space="preserve">simulates </w:t>
      </w:r>
      <w:r w:rsidR="00CD6A40">
        <w:t xml:space="preserve">both </w:t>
      </w:r>
      <w:r w:rsidR="005B5A54">
        <w:t>concentric growth</w:t>
      </w:r>
      <w:r w:rsidR="00CD6A40">
        <w:t xml:space="preserve"> </w:t>
      </w:r>
      <w:r w:rsidR="00DA7B3E">
        <w:rPr>
          <w:rFonts w:asciiTheme="majorBidi" w:hAnsiTheme="majorBidi" w:cstheme="majorBidi"/>
        </w:rPr>
        <w:t>(wall thickening / thinning) and eccentric growth (chamber dilation / constriction)</w:t>
      </w:r>
      <w:r w:rsidR="00C13253">
        <w:t xml:space="preserve">. </w:t>
      </w:r>
      <w:r w:rsidR="008A6D85">
        <w:t xml:space="preserve">The simulation </w:t>
      </w:r>
      <w:r w:rsidR="00EA41B0">
        <w:t>results</w:t>
      </w:r>
      <w:r w:rsidR="00675E2F">
        <w:t xml:space="preserve"> </w:t>
      </w:r>
      <w:r w:rsidR="000800DB">
        <w:t xml:space="preserve">showed that </w:t>
      </w:r>
      <w:r w:rsidR="00675E2F">
        <w:t xml:space="preserve">the </w:t>
      </w:r>
      <w:r w:rsidR="00302EDC">
        <w:t>new framework</w:t>
      </w:r>
      <w:r w:rsidR="00675E2F">
        <w:t xml:space="preserve"> </w:t>
      </w:r>
      <w:r w:rsidR="00302EDC">
        <w:t>could</w:t>
      </w:r>
      <w:r w:rsidR="00D359EC">
        <w:t xml:space="preserve"> predict </w:t>
      </w:r>
      <w:r w:rsidR="00580ABC">
        <w:t xml:space="preserve">the </w:t>
      </w:r>
      <w:r w:rsidR="009B4519">
        <w:t>correct</w:t>
      </w:r>
      <w:r w:rsidR="00580ABC">
        <w:t xml:space="preserve"> form of LV growth in response to three forms of valvular disease</w:t>
      </w:r>
      <w:r w:rsidR="008A6D85">
        <w:t>,</w:t>
      </w:r>
      <w:r w:rsidR="00580ABC">
        <w:t xml:space="preserve"> namely</w:t>
      </w:r>
      <w:r w:rsidR="007A598A">
        <w:t>,</w:t>
      </w:r>
      <w:r w:rsidR="00580ABC">
        <w:t xml:space="preserve"> aortic stenosis, </w:t>
      </w:r>
      <w:r w:rsidR="00B239B3">
        <w:t xml:space="preserve">aortic </w:t>
      </w:r>
      <w:r w:rsidR="00951CA7">
        <w:rPr>
          <w:rFonts w:asciiTheme="majorBidi" w:hAnsiTheme="majorBidi" w:cstheme="majorBidi"/>
        </w:rPr>
        <w:t>insufficiency</w:t>
      </w:r>
      <w:r w:rsidR="00580ABC">
        <w:t xml:space="preserve">, and </w:t>
      </w:r>
      <w:r w:rsidR="00B239B3">
        <w:t xml:space="preserve">mitral </w:t>
      </w:r>
      <w:r w:rsidR="00951CA7">
        <w:rPr>
          <w:rFonts w:asciiTheme="majorBidi" w:hAnsiTheme="majorBidi" w:cstheme="majorBidi"/>
        </w:rPr>
        <w:t>insufficiency</w:t>
      </w:r>
      <w:r w:rsidR="004C7647">
        <w:t xml:space="preserve">. </w:t>
      </w:r>
      <w:r w:rsidR="00EA40B6">
        <w:t>Model results</w:t>
      </w:r>
      <w:r w:rsidR="004F35B4">
        <w:t xml:space="preserve"> were </w:t>
      </w:r>
      <w:r w:rsidR="008A6D85">
        <w:t xml:space="preserve">then </w:t>
      </w:r>
      <w:r w:rsidR="00A94F8A">
        <w:t>validated with clinical data from the literature</w:t>
      </w:r>
      <w:r w:rsidR="00293C7B">
        <w:t>.</w:t>
      </w:r>
      <w:r w:rsidR="00A94F8A">
        <w:t xml:space="preserve"> </w:t>
      </w:r>
      <w:r w:rsidR="002E7568">
        <w:t xml:space="preserve">Furthermore, </w:t>
      </w:r>
      <w:r w:rsidR="00366124">
        <w:rPr>
          <w:rFonts w:asciiTheme="majorBidi" w:hAnsiTheme="majorBidi" w:cstheme="majorBidi"/>
        </w:rPr>
        <w:t>simulations for each valvular disorder regained LV size and function (reversal of growth) when the disease-mimicking perturbation was removed</w:t>
      </w:r>
      <w:r w:rsidR="007C04CD">
        <w:rPr>
          <w:rFonts w:asciiTheme="majorBidi" w:hAnsiTheme="majorBidi" w:cstheme="majorBidi"/>
        </w:rPr>
        <w:t>.</w:t>
      </w:r>
    </w:p>
    <w:p w14:paraId="1F24DA36" w14:textId="6B0A0F43" w:rsidR="00324409" w:rsidRDefault="00C276AC" w:rsidP="00497344">
      <w:pPr>
        <w:pStyle w:val="Heading2"/>
        <w:spacing w:line="240" w:lineRule="auto"/>
      </w:pPr>
      <w:commentRangeStart w:id="105"/>
      <w:commentRangeStart w:id="106"/>
      <w:r>
        <w:t>Role of myosin ATPase in driving concentric growth</w:t>
      </w:r>
      <w:commentRangeEnd w:id="105"/>
      <w:r w:rsidR="005A7D59">
        <w:rPr>
          <w:rStyle w:val="CommentReference"/>
          <w:rFonts w:eastAsiaTheme="minorHAnsi" w:cstheme="minorBidi"/>
          <w:b w:val="0"/>
        </w:rPr>
        <w:commentReference w:id="105"/>
      </w:r>
      <w:commentRangeEnd w:id="106"/>
      <w:r w:rsidR="008F5CC8">
        <w:rPr>
          <w:rStyle w:val="CommentReference"/>
          <w:rFonts w:eastAsiaTheme="minorHAnsi" w:cstheme="minorBidi"/>
          <w:b w:val="0"/>
        </w:rPr>
        <w:commentReference w:id="106"/>
      </w:r>
    </w:p>
    <w:p w14:paraId="2C8AEEC5" w14:textId="273C1375" w:rsidR="008C77DA" w:rsidRDefault="008C77DA" w:rsidP="00640884">
      <w:pPr>
        <w:spacing w:line="240" w:lineRule="auto"/>
        <w:jc w:val="both"/>
      </w:pPr>
      <w:r w:rsidRPr="008C77DA">
        <w:t>In patients with chronic aortic stenosis, concentric growth is induced by the pressure overload experienced</w:t>
      </w:r>
      <w:r w:rsidR="005946A2">
        <w:t xml:space="preserve"> by the heart</w:t>
      </w:r>
      <w:r w:rsidRPr="008C77DA">
        <w:t xml:space="preserve">. Pressure overloading is a mechanical condition </w:t>
      </w:r>
      <w:r w:rsidR="005946A2">
        <w:t>that</w:t>
      </w:r>
      <w:r w:rsidRPr="008C77DA">
        <w:t xml:space="preserve"> is characterized by an increase in the resistance of blood flow</w:t>
      </w:r>
      <w:r w:rsidR="005946A2">
        <w:t xml:space="preserve"> through the aortic valve</w:t>
      </w:r>
      <w:r w:rsidRPr="008C77DA">
        <w:t xml:space="preserve"> during LV systole. This condition reduces the shortening velocity of sarcomeres and thus increases the contractile force</w:t>
      </w:r>
      <w:r w:rsidR="00002ACE">
        <w:t xml:space="preserve"> </w:t>
      </w:r>
      <w:r w:rsidR="002E14BA">
        <w:t xml:space="preserve">that </w:t>
      </w:r>
      <w:r w:rsidR="00002ACE">
        <w:t>is generated</w:t>
      </w:r>
      <w:r w:rsidRPr="008C77DA">
        <w:t xml:space="preserve">. </w:t>
      </w:r>
      <w:r w:rsidR="00BC2113">
        <w:t>It has been suggested that i</w:t>
      </w:r>
      <w:r w:rsidRPr="008C77DA">
        <w:t>ncrease</w:t>
      </w:r>
      <w:r w:rsidR="00BC2113">
        <w:t>s in the</w:t>
      </w:r>
      <w:r w:rsidRPr="008C77DA">
        <w:t xml:space="preserve"> magnitude of </w:t>
      </w:r>
      <w:r w:rsidR="00BC2113">
        <w:t xml:space="preserve">myofilament </w:t>
      </w:r>
      <w:r w:rsidRPr="008C77DA">
        <w:t xml:space="preserve">force </w:t>
      </w:r>
      <w:proofErr w:type="spellStart"/>
      <w:r w:rsidRPr="008C77DA">
        <w:t>over time</w:t>
      </w:r>
      <w:proofErr w:type="spellEnd"/>
      <w:r w:rsidRPr="008C77DA">
        <w:t xml:space="preserve"> </w:t>
      </w:r>
      <w:r w:rsidR="00615C22">
        <w:t xml:space="preserve">correlates with </w:t>
      </w:r>
      <w:r w:rsidR="00552A31">
        <w:t xml:space="preserve">concentric growth </w:t>
      </w:r>
      <w:r w:rsidR="007112CB">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7112CB">
        <w:instrText xml:space="preserve"> ADDIN EN.CITE </w:instrText>
      </w:r>
      <w:r w:rsidR="007112CB">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7112CB">
        <w:instrText xml:space="preserve"> ADDIN EN.CITE.DATA </w:instrText>
      </w:r>
      <w:r w:rsidR="007112CB">
        <w:fldChar w:fldCharType="end"/>
      </w:r>
      <w:r w:rsidR="007112CB">
        <w:fldChar w:fldCharType="separate"/>
      </w:r>
      <w:r w:rsidR="007112CB">
        <w:rPr>
          <w:noProof/>
        </w:rPr>
        <w:t>(Davis et al., 2016)</w:t>
      </w:r>
      <w:r w:rsidR="007112CB">
        <w:fldChar w:fldCharType="end"/>
      </w:r>
      <w:r w:rsidR="009F6990">
        <w:t xml:space="preserve"> and</w:t>
      </w:r>
      <w:r w:rsidR="00384397">
        <w:t xml:space="preserve"> </w:t>
      </w:r>
      <w:r w:rsidR="00A114A4">
        <w:t xml:space="preserve">reflects </w:t>
      </w:r>
      <w:r w:rsidR="005C6DED">
        <w:t>the total work performed by the LV.</w:t>
      </w:r>
      <w:r w:rsidR="00640884">
        <w:t xml:space="preserve"> </w:t>
      </w:r>
      <w:r w:rsidR="00DF3A48" w:rsidRPr="008C77DA">
        <w:t>Therefore, the</w:t>
      </w:r>
      <w:r w:rsidR="002452C1">
        <w:t xml:space="preserve"> increased</w:t>
      </w:r>
      <w:r w:rsidR="00DF3A48" w:rsidRPr="008C77DA">
        <w:t xml:space="preserve"> metabolic demand of cells</w:t>
      </w:r>
      <w:r w:rsidR="009F6990">
        <w:t>,</w:t>
      </w:r>
      <w:r w:rsidR="00DF3A48" w:rsidRPr="008C77DA">
        <w:t xml:space="preserve"> to meet such an elevated demand for performing adequate work in </w:t>
      </w:r>
      <w:r w:rsidR="00855CB8">
        <w:t>response to aortic stenosis</w:t>
      </w:r>
      <w:r w:rsidR="009F6990">
        <w:t>,</w:t>
      </w:r>
      <w:r w:rsidR="00DF3A48">
        <w:t xml:space="preserve"> </w:t>
      </w:r>
      <w:r w:rsidR="001C31FF">
        <w:t>could</w:t>
      </w:r>
      <w:r w:rsidR="00DF3A48">
        <w:t xml:space="preserve"> be the potential driver of concentric growth (cardiac hypertrophy)</w:t>
      </w:r>
      <w:r w:rsidR="00DF3A48" w:rsidRPr="008C77DA">
        <w:t>.</w:t>
      </w:r>
      <w:r w:rsidR="00640884">
        <w:t xml:space="preserve"> </w:t>
      </w:r>
      <w:r w:rsidR="00F511EA">
        <w:t xml:space="preserve">Additionally, </w:t>
      </w:r>
      <w:r w:rsidR="00C40E5F">
        <w:t xml:space="preserve">Davis et al. </w:t>
      </w:r>
      <w:r w:rsidR="00C84A5D">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F3478">
        <w:instrText xml:space="preserve"> ADDIN EN.CITE </w:instrText>
      </w:r>
      <w:r w:rsidR="00CF3478">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CF3478">
        <w:instrText xml:space="preserve"> ADDIN EN.CITE.DATA </w:instrText>
      </w:r>
      <w:r w:rsidR="00CF3478">
        <w:fldChar w:fldCharType="end"/>
      </w:r>
      <w:r w:rsidR="00C84A5D">
        <w:fldChar w:fldCharType="separate"/>
      </w:r>
      <w:r w:rsidR="00CF3478">
        <w:rPr>
          <w:noProof/>
        </w:rPr>
        <w:t>(Davis et al., 2016)</w:t>
      </w:r>
      <w:r w:rsidR="00C84A5D">
        <w:fldChar w:fldCharType="end"/>
      </w:r>
      <w:r w:rsidR="005F4D87">
        <w:t xml:space="preserve"> </w:t>
      </w:r>
      <w:r w:rsidR="008C43AB">
        <w:t>investigated the effects of</w:t>
      </w:r>
      <w:r w:rsidR="00CB7E0D">
        <w:t xml:space="preserve"> Ca</w:t>
      </w:r>
      <w:r w:rsidR="00CB7E0D">
        <w:rPr>
          <w:vertAlign w:val="superscript"/>
        </w:rPr>
        <w:t>2+</w:t>
      </w:r>
      <w:r w:rsidR="001D45D7">
        <w:t xml:space="preserve"> related parameters </w:t>
      </w:r>
      <w:r w:rsidR="008C43AB">
        <w:t xml:space="preserve">on </w:t>
      </w:r>
      <w:r w:rsidR="00B8689F">
        <w:t>heart remodeling</w:t>
      </w:r>
      <w:r w:rsidR="008C43AB">
        <w:t xml:space="preserve"> and </w:t>
      </w:r>
      <w:r w:rsidR="00FF0279">
        <w:t>did not find a strong correlation</w:t>
      </w:r>
      <w:r w:rsidR="00B8689F">
        <w:t xml:space="preserve">, </w:t>
      </w:r>
      <w:r w:rsidR="003C0717">
        <w:t xml:space="preserve">suggesting </w:t>
      </w:r>
      <w:r w:rsidR="009569DB">
        <w:t>these parameters</w:t>
      </w:r>
      <w:r w:rsidR="00FF0279">
        <w:t xml:space="preserve"> produce</w:t>
      </w:r>
      <w:r w:rsidR="00456BEC">
        <w:t xml:space="preserve"> </w:t>
      </w:r>
      <w:r w:rsidR="00556E9B">
        <w:t>a weak</w:t>
      </w:r>
      <w:r w:rsidR="003C0717">
        <w:t xml:space="preserve"> </w:t>
      </w:r>
      <w:r w:rsidR="00556E9B">
        <w:t>driving signal</w:t>
      </w:r>
      <w:r w:rsidR="003C0717">
        <w:t xml:space="preserve"> for cardiac </w:t>
      </w:r>
      <w:r w:rsidR="00EF1152">
        <w:t>hypertrophy</w:t>
      </w:r>
      <w:r w:rsidR="003C0717">
        <w:t xml:space="preserve">. </w:t>
      </w:r>
    </w:p>
    <w:p w14:paraId="0F885C97" w14:textId="03F7D353" w:rsidR="0043767A" w:rsidRDefault="009D2206" w:rsidP="009D2206">
      <w:pPr>
        <w:spacing w:line="240" w:lineRule="auto"/>
        <w:ind w:firstLine="720"/>
        <w:jc w:val="both"/>
      </w:pPr>
      <w:r w:rsidRPr="009D2206">
        <w:t xml:space="preserve">Mitochondria are the main source of energy in eukaryotic cells and are abundant in high-energy-demand organs like the heart. In healthy cardiomyocytes, </w:t>
      </w:r>
      <w:r w:rsidR="009569DB">
        <w:t xml:space="preserve">the </w:t>
      </w:r>
      <w:r w:rsidRPr="009D2206">
        <w:t xml:space="preserve">primary function </w:t>
      </w:r>
      <w:r w:rsidR="009569DB">
        <w:t xml:space="preserve">of </w:t>
      </w:r>
      <w:r w:rsidR="009569DB" w:rsidRPr="009D2206">
        <w:t>mitochondria</w:t>
      </w:r>
      <w:r w:rsidR="009569DB">
        <w:t xml:space="preserve"> </w:t>
      </w:r>
      <w:r w:rsidRPr="009D2206">
        <w:t xml:space="preserve">is to meet the energy </w:t>
      </w:r>
      <w:r w:rsidR="009569DB">
        <w:t xml:space="preserve">demand </w:t>
      </w:r>
      <w:r w:rsidRPr="009D2206">
        <w:t>of the beating heart by producing ATP through oxidative phosphorylation. This makes up roughly 95% of the ATP production in the cardiomyocytes, with cross-bridge cycling of myosin heads consum</w:t>
      </w:r>
      <w:r w:rsidR="009569DB">
        <w:t>ing</w:t>
      </w:r>
      <w:r w:rsidRPr="009D2206">
        <w:t xml:space="preserve"> nearly 70% of ATP in the cell </w:t>
      </w:r>
      <w:r w:rsidR="005079F0">
        <w:fldChar w:fldCharType="begin"/>
      </w:r>
      <w:r w:rsidR="00CF3478">
        <w:instrText xml:space="preserve"> ADDIN EN.CITE &lt;EndNote&gt;&lt;Cite&gt;&lt;Author&gt;Watkins&lt;/Author&gt;&lt;Year&gt;2011&lt;/Year&gt;&lt;RecNum&gt;74&lt;/RecNum&gt;&lt;DisplayText&gt;(Watkins et al., 2011)&lt;/DisplayText&gt;&lt;record&gt;&lt;rec-number&gt;74&lt;/rec-number&gt;&lt;foreign-keys&gt;&lt;key app="EN" db-id="xfaazxx2fstraqetp5xxt2ff0zvrrftv0drf" timestamp="1635130306"&gt;74&lt;/key&gt;&lt;/foreign-keys&gt;&lt;ref-type name="Journal Article"&gt;17&lt;/ref-type&gt;&lt;contributors&gt;&lt;authors&gt;&lt;author&gt;Watkins, H.&lt;/author&gt;&lt;author&gt;Ashrafian, H.&lt;/author&gt;&lt;author&gt;Redwood, C.&lt;/author&gt;&lt;/authors&gt;&lt;/contributors&gt;&lt;auth-address&gt;Department of Cardiovascular Medicine, University of Oxford, Oxford, United Kingdom. hugh.watkins@cardiov.ox.ac.uk&lt;/auth-address&gt;&lt;titles&gt;&lt;title&gt;Inherited cardiomyopathies&lt;/title&gt;&lt;secondary-title&gt;N Engl J Med&lt;/secondary-title&gt;&lt;/titles&gt;&lt;periodical&gt;&lt;full-title&gt;N Engl J Med&lt;/full-title&gt;&lt;/periodical&gt;&lt;pages&gt;1643-56&lt;/pages&gt;&lt;volume&gt;364&lt;/volume&gt;&lt;number&gt;17&lt;/number&gt;&lt;edition&gt;2011/04/29&lt;/edition&gt;&lt;keywords&gt;&lt;keyword&gt;Cardiomyopathies/classification/etiology/*genetics/pathology&lt;/keyword&gt;&lt;keyword&gt;Cardiomyopathy, Dilated&lt;/keyword&gt;&lt;keyword&gt;Cardiomyopathy, Hypertrophic&lt;/keyword&gt;&lt;keyword&gt;Desmosomes&lt;/keyword&gt;&lt;keyword&gt;Diabetic Cardiomyopathies&lt;/keyword&gt;&lt;keyword&gt;Humans&lt;/keyword&gt;&lt;keyword&gt;Mutation&lt;/keyword&gt;&lt;keyword&gt;Myocardium/*pathology&lt;/keyword&gt;&lt;keyword&gt;Penetrance&lt;/keyword&gt;&lt;keyword&gt;Phenotype&lt;/keyword&gt;&lt;keyword&gt;Sarcomeres&lt;/keyword&gt;&lt;/keywords&gt;&lt;dates&gt;&lt;year&gt;2011&lt;/year&gt;&lt;pub-dates&gt;&lt;date&gt;Apr 28&lt;/date&gt;&lt;/pub-dates&gt;&lt;/dates&gt;&lt;isbn&gt;1533-4406 (Electronic)&amp;#xD;0028-4793 (Linking)&lt;/isbn&gt;&lt;accession-num&gt;21524215&lt;/accession-num&gt;&lt;urls&gt;&lt;related-urls&gt;&lt;url&gt;https://www.ncbi.nlm.nih.gov/pubmed/21524215&lt;/url&gt;&lt;/related-urls&gt;&lt;/urls&gt;&lt;electronic-resource-num&gt;10.1056/NEJMra0902923&lt;/electronic-resource-num&gt;&lt;/record&gt;&lt;/Cite&gt;&lt;/EndNote&gt;</w:instrText>
      </w:r>
      <w:r w:rsidR="005079F0">
        <w:fldChar w:fldCharType="separate"/>
      </w:r>
      <w:r w:rsidR="00CF3478">
        <w:rPr>
          <w:noProof/>
        </w:rPr>
        <w:t>(Watkins et al., 2011)</w:t>
      </w:r>
      <w:r w:rsidR="005079F0">
        <w:fldChar w:fldCharType="end"/>
      </w:r>
      <w:r w:rsidRPr="009D2206">
        <w:t>.</w:t>
      </w:r>
      <w:r w:rsidR="006F4497">
        <w:t xml:space="preserve"> </w:t>
      </w:r>
      <w:r w:rsidR="006F4497" w:rsidRPr="006F4497">
        <w:t xml:space="preserve">Considering the close relationship between workload and energy generation demand, </w:t>
      </w:r>
      <w:r w:rsidR="007E79BF" w:rsidRPr="006F4497">
        <w:t xml:space="preserve">concentric growth </w:t>
      </w:r>
      <w:r w:rsidR="007E79BF">
        <w:t>(</w:t>
      </w:r>
      <w:r w:rsidR="006F4497" w:rsidRPr="006F4497">
        <w:t>cardiac hypertrophy</w:t>
      </w:r>
      <w:r w:rsidR="007E79BF">
        <w:t xml:space="preserve">) </w:t>
      </w:r>
      <w:r w:rsidR="006F4497" w:rsidRPr="006F4497">
        <w:t>will inevitably lead to alterations in mitochondrial function, including mitochondrial dysfunction</w:t>
      </w:r>
      <w:r w:rsidR="00EE3B8C">
        <w:t xml:space="preserve"> </w:t>
      </w:r>
      <w:r w:rsidR="00EE3B8C">
        <w:fldChar w:fldCharType="begin">
          <w:fldData xml:space="preserve">PEVuZE5vdGU+PENpdGU+PEF1dGhvcj5HcmVlbjwvQXV0aG9yPjxZZWFyPjIwMTE8L1llYXI+PFJl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</w:fldData>
        </w:fldChar>
      </w:r>
      <w:r w:rsidR="00CF3478">
        <w:instrText xml:space="preserve"> ADDIN EN.CITE </w:instrText>
      </w:r>
      <w:r w:rsidR="00CF3478">
        <w:fldChar w:fldCharType="begin">
          <w:fldData xml:space="preserve">PEVuZE5vdGU+PENpdGU+PEF1dGhvcj5HcmVlbjwvQXV0aG9yPjxZZWFyPjIwMTE8L1llYXI+PFJl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</w:fldData>
        </w:fldChar>
      </w:r>
      <w:r w:rsidR="00CF3478">
        <w:instrText xml:space="preserve"> ADDIN EN.CITE.DATA </w:instrText>
      </w:r>
      <w:r w:rsidR="00CF3478">
        <w:fldChar w:fldCharType="end"/>
      </w:r>
      <w:r w:rsidR="00EE3B8C">
        <w:fldChar w:fldCharType="separate"/>
      </w:r>
      <w:r w:rsidR="00CF3478">
        <w:rPr>
          <w:noProof/>
        </w:rPr>
        <w:t>(Puddu et al., 2007; Green et al., 2011)</w:t>
      </w:r>
      <w:r w:rsidR="00EE3B8C">
        <w:fldChar w:fldCharType="end"/>
      </w:r>
    </w:p>
    <w:p w14:paraId="4EE8DE05" w14:textId="3FB248D2" w:rsidR="009A2EF1" w:rsidRDefault="009A2EF1" w:rsidP="009D2206">
      <w:pPr>
        <w:spacing w:line="240" w:lineRule="auto"/>
        <w:ind w:firstLine="720"/>
        <w:jc w:val="both"/>
      </w:pPr>
      <w:r w:rsidRPr="009A2EF1">
        <w:t xml:space="preserve">The increase in ATPase rate and increased ATP demand results in cardiomyocytes continuously synthesizing mitochondria to compensate for changes in energy demands </w:t>
      </w:r>
      <w:r w:rsidRPr="00E5750E">
        <w:t>and to remove damaged organelles, the process of which involves fusion and fission of existing mitochondria and separation of damaged ones for degradation</w:t>
      </w:r>
      <w:r w:rsidR="00063300">
        <w:t xml:space="preserve"> </w:t>
      </w:r>
      <w:r w:rsidR="006C29CD">
        <w:fldChar w:fldCharType="begin"/>
      </w:r>
      <w:r w:rsidR="00CF3478">
        <w:instrText xml:space="preserve"> ADDIN EN.CITE &lt;EndNote&gt;&lt;Cite&gt;&lt;Author&gt;Iglewski&lt;/Author&gt;&lt;Year&gt;2010&lt;/Year&gt;&lt;RecNum&gt;99&lt;/RecNum&gt;&lt;DisplayText&gt;(Iglewski et al., 2010)&lt;/DisplayText&gt;&lt;record&gt;&lt;rec-number&gt;99&lt;/rec-number&gt;&lt;foreign-keys&gt;&lt;key app="EN" db-id="xfaazxx2fstraqetp5xxt2ff0zvrrftv0drf" timestamp="1638981436"&gt;99&lt;/key&gt;&lt;/foreign-keys&gt;&lt;ref-type name="Journal Article"&gt;17&lt;/ref-type&gt;&lt;contributors&gt;&lt;authors&gt;&lt;author&gt;Iglewski, M.&lt;/author&gt;&lt;author&gt;Hill, J. A.&lt;/author&gt;&lt;author&gt;Lavandero, S.&lt;/author&gt;&lt;author&gt;Rothermel, B. A.&lt;/author&gt;&lt;/authors&gt;&lt;/contributors&gt;&lt;auth-address&gt;Department of Internal Medicine (Cardiology), University of Texas Southwestern Medical Center, Dallas, TX 75390-8573, USA.&lt;/auth-address&gt;&lt;titles&gt;&lt;title&gt;Mitochondrial fission and autophagy in the normal and diseased heart&lt;/title&gt;&lt;secondary-title&gt;Curr Hypertens Rep&lt;/secondary-title&gt;&lt;/titles&gt;&lt;periodical&gt;&lt;full-title&gt;Curr Hypertens Rep&lt;/full-title&gt;&lt;/periodical&gt;&lt;pages&gt;418-25&lt;/pages&gt;&lt;volume&gt;12&lt;/volume&gt;&lt;number&gt;6&lt;/number&gt;&lt;edition&gt;2010/09/25&lt;/edition&gt;&lt;keywords&gt;&lt;keyword&gt;Animals&lt;/keyword&gt;&lt;keyword&gt;Autophagy/*physiology&lt;/keyword&gt;&lt;keyword&gt;Heart Failure/metabolism/pathology&lt;/keyword&gt;&lt;keyword&gt;Humans&lt;/keyword&gt;&lt;keyword&gt;Hypertension/metabolism/pathology&lt;/keyword&gt;&lt;keyword&gt;Lysosomes/metabolism&lt;/keyword&gt;&lt;keyword&gt;Mice&lt;/keyword&gt;&lt;keyword&gt;*Mitochondria, Heart/physiology/ultrastructure&lt;/keyword&gt;&lt;keyword&gt;*Myocytes, Cardiac/metabolism/ultrastructure&lt;/keyword&gt;&lt;keyword&gt;Oxidative Stress/physiology&lt;/keyword&gt;&lt;keyword&gt;Ubiquitination/physiology&lt;/keyword&gt;&lt;keyword&gt;Ventricular Remodeling/*physiology&lt;/keyword&gt;&lt;/keywords&gt;&lt;dates&gt;&lt;year&gt;2010&lt;/year&gt;&lt;pub-dates&gt;&lt;date&gt;Dec&lt;/date&gt;&lt;/pub-dates&gt;&lt;/dates&gt;&lt;isbn&gt;1534-3111 (Electronic)&amp;#xD;1522-6417 (Linking)&lt;/isbn&gt;&lt;accession-num&gt;20865352&lt;/accession-num&gt;&lt;urls&gt;&lt;related-urls&gt;&lt;url&gt;https://www.ncbi.nlm.nih.gov/pubmed/20865352&lt;/url&gt;&lt;/related-urls&gt;&lt;/urls&gt;&lt;custom2&gt;PMC3032809&lt;/custom2&gt;&lt;electronic-resource-num&gt;10.1007/s11906-010-0147-x&lt;/electronic-resource-num&gt;&lt;/record&gt;&lt;/Cite&gt;&lt;/EndNote&gt;</w:instrText>
      </w:r>
      <w:r w:rsidR="006C29CD">
        <w:fldChar w:fldCharType="separate"/>
      </w:r>
      <w:r w:rsidR="00CF3478">
        <w:rPr>
          <w:noProof/>
        </w:rPr>
        <w:t>(Iglewski et al., 2010)</w:t>
      </w:r>
      <w:r w:rsidR="006C29CD">
        <w:fldChar w:fldCharType="end"/>
      </w:r>
      <w:r w:rsidR="00E40805">
        <w:t xml:space="preserve">. </w:t>
      </w:r>
      <w:r w:rsidR="00E40805" w:rsidRPr="00E40805">
        <w:t xml:space="preserve">Too much mitophagy results in depletion of the mitochondrial population, while insufficient mitophagy will lead to </w:t>
      </w:r>
      <w:r w:rsidR="002F01FF">
        <w:t xml:space="preserve">the accumulation of </w:t>
      </w:r>
      <w:r w:rsidR="00E40805" w:rsidRPr="00E40805">
        <w:t xml:space="preserve">damaged </w:t>
      </w:r>
      <w:r w:rsidR="00E40805" w:rsidRPr="00190093">
        <w:t xml:space="preserve">mitochondria </w:t>
      </w:r>
      <w:r w:rsidR="00FE3965" w:rsidRPr="00190093">
        <w:fldChar w:fldCharType="begin"/>
      </w:r>
      <w:r w:rsidR="00CF3478">
        <w:instrText xml:space="preserve"> ADDIN EN.CITE &lt;EndNote&gt;&lt;Cite&gt;&lt;Author&gt;Iglewski&lt;/Author&gt;&lt;Year&gt;2010&lt;/Year&gt;&lt;RecNum&gt;99&lt;/RecNum&gt;&lt;DisplayText&gt;(Iglewski et al., 2010)&lt;/DisplayText&gt;&lt;record&gt;&lt;rec-number&gt;99&lt;/rec-number&gt;&lt;foreign-keys&gt;&lt;key app="EN" db-id="xfaazxx2fstraqetp5xxt2ff0zvrrftv0drf" timestamp="1638981436"&gt;99&lt;/key&gt;&lt;/foreign-keys&gt;&lt;ref-type name="Journal Article"&gt;17&lt;/ref-type&gt;&lt;contributors&gt;&lt;authors&gt;&lt;author&gt;Iglewski, M.&lt;/author&gt;&lt;author&gt;Hill, J. A.&lt;/author&gt;&lt;author&gt;Lavandero, S.&lt;/author&gt;&lt;author&gt;Rothermel, B. A.&lt;/author&gt;&lt;/authors&gt;&lt;/contributors&gt;&lt;auth-address&gt;Department of Internal Medicine (Cardiology), University of Texas Southwestern Medical Center, Dallas, TX 75390-8573, USA.&lt;/auth-address&gt;&lt;titles&gt;&lt;title&gt;Mitochondrial fission and autophagy in the normal and diseased heart&lt;/title&gt;&lt;secondary-title&gt;Curr Hypertens Rep&lt;/secondary-title&gt;&lt;/titles&gt;&lt;periodical&gt;&lt;full-title&gt;Curr Hypertens Rep&lt;/full-title&gt;&lt;/periodical&gt;&lt;pages&gt;418-25&lt;/pages&gt;&lt;volume&gt;12&lt;/volume&gt;&lt;number&gt;6&lt;/number&gt;&lt;edition&gt;2010/09/25&lt;/edition&gt;&lt;keywords&gt;&lt;keyword&gt;Animals&lt;/keyword&gt;&lt;keyword&gt;Autophagy/*physiology&lt;/keyword&gt;&lt;keyword&gt;Heart Failure/metabolism/pathology&lt;/keyword&gt;&lt;keyword&gt;Humans&lt;/keyword&gt;&lt;keyword&gt;Hypertension/metabolism/pathology&lt;/keyword&gt;&lt;keyword&gt;Lysosomes/metabolism&lt;/keyword&gt;&lt;keyword&gt;Mice&lt;/keyword&gt;&lt;keyword&gt;*Mitochondria, Heart/physiology/ultrastructure&lt;/keyword&gt;&lt;keyword&gt;*Myocytes, Cardiac/metabolism/ultrastructure&lt;/keyword&gt;&lt;keyword&gt;Oxidative Stress/physiology&lt;/keyword&gt;&lt;keyword&gt;Ubiquitination/physiology&lt;/keyword&gt;&lt;keyword&gt;Ventricular Remodeling/*physiology&lt;/keyword&gt;&lt;/keywords&gt;&lt;dates&gt;&lt;year&gt;2010&lt;/year&gt;&lt;pub-dates&gt;&lt;date&gt;Dec&lt;/date&gt;&lt;/pub-dates&gt;&lt;/dates&gt;&lt;isbn&gt;1534-3111 (Electronic)&amp;#xD;1522-6417 (Linking)&lt;/isbn&gt;&lt;accession-num&gt;20865352&lt;/accession-num&gt;&lt;urls&gt;&lt;related-urls&gt;&lt;url&gt;https://www.ncbi.nlm.nih.gov/pubmed/20865352&lt;/url&gt;&lt;/related-urls&gt;&lt;/urls&gt;&lt;custom2&gt;PMC3032809&lt;/custom2&gt;&lt;electronic-resource-num&gt;10.1007/s11906-010-0147-x&lt;/electronic-resource-num&gt;&lt;/record&gt;&lt;/Cite&gt;&lt;/EndNote&gt;</w:instrText>
      </w:r>
      <w:r w:rsidR="00FE3965" w:rsidRPr="00190093">
        <w:fldChar w:fldCharType="separate"/>
      </w:r>
      <w:r w:rsidR="00CF3478">
        <w:rPr>
          <w:noProof/>
        </w:rPr>
        <w:t>(Iglewski et al., 2010)</w:t>
      </w:r>
      <w:r w:rsidR="00FE3965" w:rsidRPr="00190093">
        <w:fldChar w:fldCharType="end"/>
      </w:r>
      <w:r w:rsidR="00E40805" w:rsidRPr="00190093">
        <w:t xml:space="preserve">, and an </w:t>
      </w:r>
      <w:r w:rsidR="002F01FF">
        <w:t>u</w:t>
      </w:r>
      <w:r w:rsidR="00E40805" w:rsidRPr="00190093">
        <w:t>nviable shift in cardiac metabolism (</w:t>
      </w:r>
      <w:r w:rsidR="00190093" w:rsidRPr="00190093">
        <w:t xml:space="preserve">Figure </w:t>
      </w:r>
      <w:r w:rsidR="00C85BF7">
        <w:fldChar w:fldCharType="begin"/>
      </w:r>
      <w:r w:rsidR="00C85BF7">
        <w:instrText xml:space="preserve"> seq figure fig10 </w:instrText>
      </w:r>
      <w:r w:rsidR="00C85BF7">
        <w:fldChar w:fldCharType="separate"/>
      </w:r>
      <w:r w:rsidR="00190093" w:rsidRPr="00E47632">
        <w:rPr>
          <w:noProof/>
        </w:rPr>
        <w:t>10</w:t>
      </w:r>
      <w:r w:rsidR="00C85BF7">
        <w:rPr>
          <w:noProof/>
        </w:rPr>
        <w:fldChar w:fldCharType="end"/>
      </w:r>
      <w:r w:rsidR="00E40805" w:rsidRPr="00E40805">
        <w:t>).</w:t>
      </w:r>
      <w:r w:rsidR="002103C5">
        <w:t xml:space="preserve"> </w:t>
      </w:r>
      <w:r w:rsidR="002103C5" w:rsidRPr="002103C5">
        <w:t xml:space="preserve">It has been established that increased glucose utilization in hypertrophied hearts is a compensatory response to </w:t>
      </w:r>
      <w:r w:rsidR="000F6C1A">
        <w:t xml:space="preserve">the </w:t>
      </w:r>
      <w:r w:rsidR="002103C5" w:rsidRPr="002103C5">
        <w:t xml:space="preserve">energy deficit caused by reduced fatty acid oxidation at a time of high energy demand for cardiac contraction </w:t>
      </w:r>
      <w:r w:rsidR="008E641F">
        <w:fldChar w:fldCharType="begin">
          <w:fldData xml:space="preserve">PEVuZE5vdGU+PENpdGU+PEF1dGhvcj5MdXB0YWs8L0F1dGhvcj48WWVhcj4yMDA1PC9ZZWFyPjxS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=
</w:fldData>
        </w:fldChar>
      </w:r>
      <w:r w:rsidR="00CF3478">
        <w:instrText xml:space="preserve"> ADDIN EN.CITE </w:instrText>
      </w:r>
      <w:r w:rsidR="00CF3478">
        <w:fldChar w:fldCharType="begin">
          <w:fldData xml:space="preserve">PEVuZE5vdGU+PENpdGU+PEF1dGhvcj5MdXB0YWs8L0F1dGhvcj48WWVhcj4yMDA1PC9ZZWFyPjxS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=
</w:fldData>
        </w:fldChar>
      </w:r>
      <w:r w:rsidR="00CF3478">
        <w:instrText xml:space="preserve"> ADDIN EN.CITE.DATA </w:instrText>
      </w:r>
      <w:r w:rsidR="00CF3478">
        <w:fldChar w:fldCharType="end"/>
      </w:r>
      <w:r w:rsidR="008E641F">
        <w:fldChar w:fldCharType="separate"/>
      </w:r>
      <w:r w:rsidR="00CF3478">
        <w:rPr>
          <w:noProof/>
        </w:rPr>
        <w:t>(Tian et al., 2001; Luptak et al., 2005; Neubauer, 2007; Ritterhoff and Tian, 2017)</w:t>
      </w:r>
      <w:r w:rsidR="008E641F">
        <w:fldChar w:fldCharType="end"/>
      </w:r>
      <w:r w:rsidR="00925B6D">
        <w:t xml:space="preserve">. </w:t>
      </w:r>
      <w:r w:rsidR="00925B6D" w:rsidRPr="00925B6D">
        <w:t xml:space="preserve">Additionally, increased glycolysis has been strongly linked to cardiac hypertrophy (concentric growth), as well as an increased flux into ancillary pathways </w:t>
      </w:r>
      <w:r w:rsidR="00360553">
        <w:fldChar w:fldCharType="begin"/>
      </w:r>
      <w:r w:rsidR="00CF3478">
        <w:instrText xml:space="preserve"> ADDIN EN.CITE &lt;EndNote&gt;&lt;Cite&gt;&lt;Author&gt;Meerson&lt;/Author&gt;&lt;Year&gt;1967&lt;/Year&gt;&lt;RecNum&gt;104&lt;/RecNum&gt;&lt;DisplayText&gt;(Meerson et al., 1967)&lt;/DisplayText&gt;&lt;record&gt;&lt;rec-number&gt;104&lt;/rec-number&gt;&lt;foreign-keys&gt;&lt;key app="EN" db-id="xfaazxx2fstraqetp5xxt2ff0zvrrftv0drf" timestamp="1638982140"&gt;104&lt;/key&gt;&lt;/foreign-keys&gt;&lt;ref-type name="Journal Article"&gt;17&lt;/ref-type&gt;&lt;contributors&gt;&lt;authors&gt;&lt;author&gt;Meerson, F. Z.&lt;/author&gt;&lt;author&gt;Spiritchev, V. B.&lt;/author&gt;&lt;author&gt;Pshennikova, M. G.&lt;/author&gt;&lt;author&gt;Djachkova, L. V.&lt;/author&gt;&lt;/authors&gt;&lt;/contributors&gt;&lt;titles&gt;&lt;title&gt;The role of the pentose-phosphate pathway in adjustment of the heart to a high load and the development of myocardial hypertrophy&lt;/title&gt;&lt;secondary-title&gt;Experientia&lt;/secondary-title&gt;&lt;/titles&gt;&lt;periodical&gt;&lt;full-title&gt;Experientia&lt;/full-title&gt;&lt;/periodical&gt;&lt;pages&gt;530-2&lt;/pages&gt;&lt;volume&gt;23&lt;/volume&gt;&lt;number&gt;7&lt;/number&gt;&lt;edition&gt;1967/07/15&lt;/edition&gt;&lt;keywords&gt;&lt;keyword&gt;Animals&lt;/keyword&gt;&lt;keyword&gt;Cardiomegaly/*metabolism&lt;/keyword&gt;&lt;keyword&gt;Heart Ventricles&lt;/keyword&gt;&lt;keyword&gt;Hypertrophy/etiology&lt;/keyword&gt;&lt;keyword&gt;Methionine/metabolism&lt;/keyword&gt;&lt;keyword&gt;Organ Size&lt;/keyword&gt;&lt;keyword&gt;Pentoses/metabolism&lt;/keyword&gt;&lt;keyword&gt;Phosphates/metabolism&lt;/keyword&gt;&lt;keyword&gt;Rabbits&lt;/keyword&gt;&lt;keyword&gt;Sulfur Isotopes&lt;/keyword&gt;&lt;keyword&gt;Thiamine/pharmacology&lt;/keyword&gt;&lt;keyword&gt;Transferases/*metabolism&lt;/keyword&gt;&lt;/keywords&gt;&lt;dates&gt;&lt;year&gt;1967&lt;/year&gt;&lt;pub-dates&gt;&lt;date&gt;Jul 15&lt;/date&gt;&lt;/pub-dates&gt;&lt;/dates&gt;&lt;isbn&gt;0014-4754 (Print)&amp;#xD;0014-4754 (Linking)&lt;/isbn&gt;&lt;accession-num&gt;4228586&lt;/accession-num&gt;&lt;urls&gt;&lt;related-urls&gt;&lt;url&gt;https://www.ncbi.nlm.nih.gov/pubmed/4228586&lt;/url&gt;&lt;/related-urls&gt;&lt;/urls&gt;&lt;electronic-resource-num&gt;10.1007/BF02137950&lt;/electronic-resource-num&gt;&lt;/record&gt;&lt;/Cite&gt;&lt;/EndNote&gt;</w:instrText>
      </w:r>
      <w:r w:rsidR="00360553">
        <w:fldChar w:fldCharType="separate"/>
      </w:r>
      <w:r w:rsidR="00CF3478">
        <w:rPr>
          <w:noProof/>
        </w:rPr>
        <w:t>(Meerson et al., 1967)</w:t>
      </w:r>
      <w:r w:rsidR="00360553">
        <w:fldChar w:fldCharType="end"/>
      </w:r>
      <w:r w:rsidR="00925B6D" w:rsidRPr="00925B6D">
        <w:t>.</w:t>
      </w:r>
      <w:r w:rsidR="007F4974">
        <w:t xml:space="preserve"> </w:t>
      </w:r>
      <w:r w:rsidR="000D1A54">
        <w:t>However,</w:t>
      </w:r>
      <w:r w:rsidR="007F4974" w:rsidRPr="007F4974">
        <w:t xml:space="preserve"> preventing the switch of energy substrates in cardiomyocytes</w:t>
      </w:r>
      <w:r w:rsidR="000D1A54">
        <w:t>,</w:t>
      </w:r>
      <w:r w:rsidR="007F4974" w:rsidRPr="007F4974">
        <w:t xml:space="preserve"> during pathological stimulation</w:t>
      </w:r>
      <w:r w:rsidR="000D1A54">
        <w:t>,</w:t>
      </w:r>
      <w:r w:rsidR="007F4974" w:rsidRPr="007F4974">
        <w:t xml:space="preserve"> </w:t>
      </w:r>
      <w:r w:rsidR="000D1A54">
        <w:t xml:space="preserve">can </w:t>
      </w:r>
      <w:r w:rsidR="007F4974" w:rsidRPr="007F4974">
        <w:t>attenuate the influx of glucose into anabolic precursors and reduces hypertrophic growth</w:t>
      </w:r>
      <w:r w:rsidR="00F8684D">
        <w:t xml:space="preserve"> </w:t>
      </w:r>
      <w:r w:rsidR="00F8684D">
        <w:fldChar w:fldCharType="begin">
          <w:fldData xml:space="preserve">PEVuZE5vdGU+PENpdGU+PEF1dGhvcj5SaXR0ZXJob2ZmPC9BdXRob3I+PFllYXI+MjAyMDwvWWVh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=
</w:fldData>
        </w:fldChar>
      </w:r>
      <w:r w:rsidR="00CF3478">
        <w:instrText xml:space="preserve"> ADDIN EN.CITE </w:instrText>
      </w:r>
      <w:r w:rsidR="00CF3478">
        <w:fldChar w:fldCharType="begin">
          <w:fldData xml:space="preserve">PEVuZE5vdGU+PENpdGU+PEF1dGhvcj5SaXR0ZXJob2ZmPC9BdXRob3I+PFllYXI+MjAyMDwvWWVh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=
</w:fldData>
        </w:fldChar>
      </w:r>
      <w:r w:rsidR="00CF3478">
        <w:instrText xml:space="preserve"> ADDIN EN.CITE.DATA </w:instrText>
      </w:r>
      <w:r w:rsidR="00CF3478">
        <w:fldChar w:fldCharType="end"/>
      </w:r>
      <w:r w:rsidR="00F8684D">
        <w:fldChar w:fldCharType="separate"/>
      </w:r>
      <w:r w:rsidR="00CF3478">
        <w:rPr>
          <w:noProof/>
        </w:rPr>
        <w:t>(Ritterhoff et al., 2020)</w:t>
      </w:r>
      <w:r w:rsidR="00F8684D">
        <w:fldChar w:fldCharType="end"/>
      </w:r>
      <w:r w:rsidR="007F4974" w:rsidRPr="007F4974">
        <w:t>.</w:t>
      </w:r>
      <w:r w:rsidR="004B1ECB">
        <w:t xml:space="preserve"> </w:t>
      </w:r>
      <w:r w:rsidR="004B1ECB" w:rsidRPr="004B1ECB">
        <w:t xml:space="preserve">Therefore, the metabolic </w:t>
      </w:r>
      <w:r w:rsidR="000D1A54">
        <w:t>requirements</w:t>
      </w:r>
      <w:r w:rsidR="004B1ECB" w:rsidRPr="004B1ECB">
        <w:t xml:space="preserve"> of cells to meet </w:t>
      </w:r>
      <w:r w:rsidR="000D1A54">
        <w:t>the</w:t>
      </w:r>
      <w:r w:rsidR="004B1ECB" w:rsidRPr="004B1ECB">
        <w:t xml:space="preserve"> demand for performing work would increase in</w:t>
      </w:r>
      <w:r w:rsidR="000D1A54">
        <w:t xml:space="preserve"> the</w:t>
      </w:r>
      <w:r w:rsidR="004B1ECB" w:rsidRPr="004B1ECB">
        <w:t xml:space="preserve"> presence of pressure overloading</w:t>
      </w:r>
      <w:r w:rsidR="004E4274">
        <w:t>, which</w:t>
      </w:r>
      <w:r w:rsidR="004B1ECB" w:rsidRPr="004B1ECB">
        <w:t xml:space="preserve"> mak</w:t>
      </w:r>
      <w:r w:rsidR="004E4274">
        <w:t>es</w:t>
      </w:r>
      <w:r w:rsidR="004B1ECB" w:rsidRPr="004B1ECB">
        <w:t xml:space="preserve"> myosin ATPase an appropriate marker/driver of concentric growth </w:t>
      </w:r>
      <w:r w:rsidR="00190093">
        <w:t>(Figure</w:t>
      </w:r>
      <w:r w:rsidR="00AA5AA5">
        <w:t xml:space="preserve"> </w:t>
      </w:r>
      <w:r w:rsidR="00C85BF7">
        <w:fldChar w:fldCharType="begin"/>
      </w:r>
      <w:r w:rsidR="00C85BF7">
        <w:instrText xml:space="preserve"> seq figure fig10 </w:instrText>
      </w:r>
      <w:r w:rsidR="00C85BF7">
        <w:fldChar w:fldCharType="separate"/>
      </w:r>
      <w:r w:rsidR="00AA5AA5">
        <w:rPr>
          <w:noProof/>
        </w:rPr>
        <w:t>10</w:t>
      </w:r>
      <w:r w:rsidR="00C85BF7">
        <w:rPr>
          <w:noProof/>
        </w:rPr>
        <w:fldChar w:fldCharType="end"/>
      </w:r>
      <w:r w:rsidR="00190093">
        <w:t>)</w:t>
      </w:r>
      <w:r w:rsidR="002C1A3C">
        <w:t>.</w:t>
      </w:r>
    </w:p>
    <w:p w14:paraId="0D3B3AEF" w14:textId="056B9946" w:rsidR="004B1ECB" w:rsidRDefault="003D2872" w:rsidP="00221DE9">
      <w:pPr>
        <w:spacing w:line="240" w:lineRule="auto"/>
        <w:ind w:firstLine="720"/>
        <w:jc w:val="both"/>
      </w:pPr>
      <w:r>
        <w:lastRenderedPageBreak/>
        <w:t>The</w:t>
      </w:r>
      <w:r w:rsidR="00C54683" w:rsidRPr="00C54683">
        <w:t xml:space="preserve"> metabolic switch from fatty acids to glucose is associated with an increase in anabolic metabolism, which provides glucose-derived aspartate for cellular hypertrophy </w:t>
      </w:r>
      <w:r w:rsidR="001940EA">
        <w:fldChar w:fldCharType="begin">
          <w:fldData xml:space="preserve">PEVuZE5vdGU+PENpdGU+PEF1dGhvcj5SaXR0ZXJob2ZmPC9BdXRob3I+PFllYXI+MjAyMDwvWWVh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</w:fldData>
        </w:fldChar>
      </w:r>
      <w:r w:rsidR="00CF3478">
        <w:instrText xml:space="preserve"> ADDIN EN.CITE </w:instrText>
      </w:r>
      <w:r w:rsidR="00CF3478">
        <w:fldChar w:fldCharType="begin">
          <w:fldData xml:space="preserve">PEVuZE5vdGU+PENpdGU+PEF1dGhvcj5SaXR0ZXJob2ZmPC9BdXRob3I+PFllYXI+MjAyMDwvWWVh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</w:fldData>
        </w:fldChar>
      </w:r>
      <w:r w:rsidR="00CF3478">
        <w:instrText xml:space="preserve"> ADDIN EN.CITE.DATA </w:instrText>
      </w:r>
      <w:r w:rsidR="00CF3478">
        <w:fldChar w:fldCharType="end"/>
      </w:r>
      <w:r w:rsidR="001940EA">
        <w:fldChar w:fldCharType="separate"/>
      </w:r>
      <w:r w:rsidR="00CF3478">
        <w:rPr>
          <w:noProof/>
        </w:rPr>
        <w:t>(Ritterhoff and Tian, 2017; Ritterhoff et al., 2020)</w:t>
      </w:r>
      <w:r w:rsidR="001940EA">
        <w:fldChar w:fldCharType="end"/>
      </w:r>
      <w:r w:rsidR="00C54683">
        <w:t>.</w:t>
      </w:r>
      <w:r w:rsidR="00221DE9">
        <w:t xml:space="preserve"> </w:t>
      </w:r>
      <w:r w:rsidR="00B7051F" w:rsidRPr="00B7051F">
        <w:t xml:space="preserve">Lin28a is </w:t>
      </w:r>
      <w:r w:rsidR="00541406">
        <w:t xml:space="preserve">a </w:t>
      </w:r>
      <w:r w:rsidR="00B7051F" w:rsidRPr="00B7051F">
        <w:t xml:space="preserve">major regulator of pathological cardiac hypertrophy, which directly </w:t>
      </w:r>
      <w:r w:rsidR="002C6607">
        <w:t>binds to</w:t>
      </w:r>
      <w:r w:rsidR="00B7051F" w:rsidRPr="00B7051F">
        <w:t xml:space="preserve"> Pck2 mRNA to facilitate this metabolic repatterning in response to cardiac stress </w:t>
      </w:r>
      <w:r w:rsidR="00AE5BAA">
        <w:fldChar w:fldCharType="begin">
          <w:fldData xml:space="preserve">PEVuZE5vdGU+PENpdGU+PEF1dGhvcj5NYTwvQXV0aG9yPjxZZWFyPjIwMTk8L1llYXI+PFJlY051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</w:fldData>
        </w:fldChar>
      </w:r>
      <w:r w:rsidR="00CF3478">
        <w:instrText xml:space="preserve"> ADDIN EN.CITE </w:instrText>
      </w:r>
      <w:r w:rsidR="00CF3478">
        <w:fldChar w:fldCharType="begin">
          <w:fldData xml:space="preserve">PEVuZE5vdGU+PENpdGU+PEF1dGhvcj5NYTwvQXV0aG9yPjxZZWFyPjIwMTk8L1llYXI+PFJlY051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</w:fldData>
        </w:fldChar>
      </w:r>
      <w:r w:rsidR="00CF3478">
        <w:instrText xml:space="preserve"> ADDIN EN.CITE.DATA </w:instrText>
      </w:r>
      <w:r w:rsidR="00CF3478">
        <w:fldChar w:fldCharType="end"/>
      </w:r>
      <w:r w:rsidR="00AE5BAA">
        <w:fldChar w:fldCharType="separate"/>
      </w:r>
      <w:r w:rsidR="00CF3478">
        <w:rPr>
          <w:noProof/>
        </w:rPr>
        <w:t>(Ma et al., 2019)</w:t>
      </w:r>
      <w:r w:rsidR="00AE5BAA">
        <w:fldChar w:fldCharType="end"/>
      </w:r>
      <w:r w:rsidR="00570AE3">
        <w:t xml:space="preserve">. </w:t>
      </w:r>
      <w:r w:rsidR="00570AE3" w:rsidRPr="00570AE3">
        <w:t>Th</w:t>
      </w:r>
      <w:r w:rsidR="002C6607">
        <w:t>i</w:t>
      </w:r>
      <w:r w:rsidR="00570AE3" w:rsidRPr="00570AE3">
        <w:t>s reveals a critical role of substrate switch for cell growth independent of energy demand. Lin28a enhances glucose uptake</w:t>
      </w:r>
      <w:r w:rsidR="002C6607">
        <w:t>,</w:t>
      </w:r>
      <w:r w:rsidR="00570AE3" w:rsidRPr="00570AE3">
        <w:t xml:space="preserve"> via an increase in insulin-PI3K-mTOR signaling </w:t>
      </w:r>
      <w:r w:rsidR="00146DA3">
        <w:fldChar w:fldCharType="begin">
          <w:fldData xml:space="preserve">PEVuZE5vdGU+PENpdGU+PEF1dGhvcj5aaGFuZzwvQXV0aG9yPjxZZWFyPjIwMTQ8L1llYXI+PFJl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</w:fldData>
        </w:fldChar>
      </w:r>
      <w:r w:rsidR="00CF3478">
        <w:instrText xml:space="preserve"> ADDIN EN.CITE </w:instrText>
      </w:r>
      <w:r w:rsidR="00CF3478">
        <w:fldChar w:fldCharType="begin">
          <w:fldData xml:space="preserve">PEVuZE5vdGU+PENpdGU+PEF1dGhvcj5aaGFuZzwvQXV0aG9yPjxZZWFyPjIwMTQ8L1llYXI+PFJl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</w:fldData>
        </w:fldChar>
      </w:r>
      <w:r w:rsidR="00CF3478">
        <w:instrText xml:space="preserve"> ADDIN EN.CITE.DATA </w:instrText>
      </w:r>
      <w:r w:rsidR="00CF3478">
        <w:fldChar w:fldCharType="end"/>
      </w:r>
      <w:r w:rsidR="00146DA3">
        <w:fldChar w:fldCharType="separate"/>
      </w:r>
      <w:r w:rsidR="00CF3478">
        <w:rPr>
          <w:noProof/>
        </w:rPr>
        <w:t>(Zhang et al., 2014)</w:t>
      </w:r>
      <w:r w:rsidR="00146DA3">
        <w:fldChar w:fldCharType="end"/>
      </w:r>
      <w:r w:rsidR="00570AE3" w:rsidRPr="00570AE3">
        <w:t>.</w:t>
      </w:r>
      <w:r w:rsidR="0093767C">
        <w:t xml:space="preserve"> </w:t>
      </w:r>
      <w:r w:rsidR="0093767C" w:rsidRPr="0093767C">
        <w:t xml:space="preserve">Specifically, Lin28a increases IGF1 receptor, p-IRS-1, p-Akt, p-mTOR and p-p70s6k expression levels in cardiomyocytes </w:t>
      </w:r>
      <w:r w:rsidR="00FE4667">
        <w:fldChar w:fldCharType="begin">
          <w:fldData xml:space="preserve">PEVuZE5vdGU+PENpdGU+PEF1dGhvcj5aaHU8L0F1dGhvcj48WWVhcj4yMDExPC9ZZWFyPjxSZWNO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</w:fldData>
        </w:fldChar>
      </w:r>
      <w:r w:rsidR="00CF3478">
        <w:instrText xml:space="preserve"> ADDIN EN.CITE </w:instrText>
      </w:r>
      <w:r w:rsidR="00CF3478">
        <w:fldChar w:fldCharType="begin">
          <w:fldData xml:space="preserve">PEVuZE5vdGU+PENpdGU+PEF1dGhvcj5aaHU8L0F1dGhvcj48WWVhcj4yMDExPC9ZZWFyPjxSZWNO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</w:fldData>
        </w:fldChar>
      </w:r>
      <w:r w:rsidR="00CF3478">
        <w:instrText xml:space="preserve"> ADDIN EN.CITE.DATA </w:instrText>
      </w:r>
      <w:r w:rsidR="00CF3478">
        <w:fldChar w:fldCharType="end"/>
      </w:r>
      <w:r w:rsidR="00FE4667">
        <w:fldChar w:fldCharType="separate"/>
      </w:r>
      <w:r w:rsidR="00CF3478">
        <w:rPr>
          <w:noProof/>
        </w:rPr>
        <w:t>(Zhu et al., 2011)</w:t>
      </w:r>
      <w:r w:rsidR="00FE4667">
        <w:fldChar w:fldCharType="end"/>
      </w:r>
      <w:r w:rsidR="00DB0BF2">
        <w:t xml:space="preserve"> </w:t>
      </w:r>
      <w:r w:rsidR="0093767C" w:rsidRPr="0093767C">
        <w:t>(</w:t>
      </w:r>
      <w:r w:rsidR="00AA5AA5">
        <w:t xml:space="preserve">Figure </w:t>
      </w:r>
      <w:r w:rsidR="00C85BF7">
        <w:fldChar w:fldCharType="begin"/>
      </w:r>
      <w:r w:rsidR="00C85BF7">
        <w:instrText xml:space="preserve"> seq figure fig10 </w:instrText>
      </w:r>
      <w:r w:rsidR="00C85BF7">
        <w:fldChar w:fldCharType="separate"/>
      </w:r>
      <w:r w:rsidR="00AA5AA5">
        <w:rPr>
          <w:noProof/>
        </w:rPr>
        <w:t>10</w:t>
      </w:r>
      <w:r w:rsidR="00C85BF7">
        <w:rPr>
          <w:noProof/>
        </w:rPr>
        <w:fldChar w:fldCharType="end"/>
      </w:r>
      <w:r w:rsidR="0093767C" w:rsidRPr="0093767C">
        <w:t>). With the shift in metabolism, enhanced glucose up</w:t>
      </w:r>
      <w:r w:rsidR="005E7AA3">
        <w:t>take,</w:t>
      </w:r>
      <w:r w:rsidR="0093767C" w:rsidRPr="0093767C">
        <w:t xml:space="preserve"> and increased IGF receptor expression (via Lin28a), the downstream signaling for stimulat</w:t>
      </w:r>
      <w:r w:rsidR="005E7AA3">
        <w:t>ing</w:t>
      </w:r>
      <w:r w:rsidR="0093767C" w:rsidRPr="0093767C">
        <w:t xml:space="preserve"> pathological cardiac hypertrophy initiates.</w:t>
      </w:r>
    </w:p>
    <w:p w14:paraId="0E8B77BD" w14:textId="5889D7FE" w:rsidR="00F90E82" w:rsidRDefault="00F90E82" w:rsidP="009D2206">
      <w:pPr>
        <w:spacing w:line="240" w:lineRule="auto"/>
        <w:ind w:firstLine="720"/>
        <w:jc w:val="both"/>
      </w:pPr>
      <w:r w:rsidRPr="00F90E82">
        <w:t xml:space="preserve">It has been well established that increased IGF receptor expression activates PI3K </w:t>
      </w:r>
      <w:r w:rsidR="009136CA">
        <w:fldChar w:fldCharType="begin">
          <w:fldData xml:space="preserve">PEVuZE5vdGU+PENpdGU+PEF1dGhvcj5NY011bGxlbjwvQXV0aG9yPjxZZWFyPjIwMDQ8L1llYXI+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=
</w:fldData>
        </w:fldChar>
      </w:r>
      <w:r w:rsidR="00CF3478">
        <w:instrText xml:space="preserve"> ADDIN EN.CITE </w:instrText>
      </w:r>
      <w:r w:rsidR="00CF3478">
        <w:fldChar w:fldCharType="begin">
          <w:fldData xml:space="preserve">PEVuZE5vdGU+PENpdGU+PEF1dGhvcj5NY011bGxlbjwvQXV0aG9yPjxZZWFyPjIwMDQ8L1llYXI+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=
</w:fldData>
        </w:fldChar>
      </w:r>
      <w:r w:rsidR="00CF3478">
        <w:instrText xml:space="preserve"> ADDIN EN.CITE.DATA </w:instrText>
      </w:r>
      <w:r w:rsidR="00CF3478">
        <w:fldChar w:fldCharType="end"/>
      </w:r>
      <w:r w:rsidR="009136CA">
        <w:fldChar w:fldCharType="separate"/>
      </w:r>
      <w:r w:rsidR="00CF3478">
        <w:rPr>
          <w:noProof/>
        </w:rPr>
        <w:t>(McMullen et al., 2004)</w:t>
      </w:r>
      <w:r w:rsidR="009136CA">
        <w:fldChar w:fldCharType="end"/>
      </w:r>
      <w:r w:rsidR="0039014B">
        <w:t xml:space="preserve">, </w:t>
      </w:r>
      <w:r w:rsidRPr="00F90E82">
        <w:t>which in turn can chronically activate Akt1 signaling. Chronic activation of the PI3K/AKT pathway occurs in cardiomyopathy.</w:t>
      </w:r>
      <w:r w:rsidR="004602B1">
        <w:t xml:space="preserve"> </w:t>
      </w:r>
      <w:r w:rsidR="004602B1" w:rsidRPr="004602B1">
        <w:t xml:space="preserve">In vitro, the chronic activation of Akt1 gene expression can induce adaptive cardiac hypertrophy </w:t>
      </w:r>
      <w:r w:rsidR="009F1DCC">
        <w:fldChar w:fldCharType="begin">
          <w:fldData xml:space="preserve">PEVuZE5vdGU+PENpdGU+PEF1dGhvcj5TaGlvamltYTwvQXV0aG9yPjxZZWFyPjIwMDU8L1llYXI+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</w:fldData>
        </w:fldChar>
      </w:r>
      <w:r w:rsidR="00CF3478">
        <w:instrText xml:space="preserve"> ADDIN EN.CITE </w:instrText>
      </w:r>
      <w:r w:rsidR="00CF3478">
        <w:fldChar w:fldCharType="begin">
          <w:fldData xml:space="preserve">PEVuZE5vdGU+PENpdGU+PEF1dGhvcj5TaGlvamltYTwvQXV0aG9yPjxZZWFyPjIwMDU8L1llYXI+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</w:fldData>
        </w:fldChar>
      </w:r>
      <w:r w:rsidR="00CF3478">
        <w:instrText xml:space="preserve"> ADDIN EN.CITE.DATA </w:instrText>
      </w:r>
      <w:r w:rsidR="00CF3478">
        <w:fldChar w:fldCharType="end"/>
      </w:r>
      <w:r w:rsidR="009F1DCC">
        <w:fldChar w:fldCharType="separate"/>
      </w:r>
      <w:r w:rsidR="00CF3478">
        <w:rPr>
          <w:noProof/>
        </w:rPr>
        <w:t>(Shiojima et al., 2005)</w:t>
      </w:r>
      <w:r w:rsidR="009F1DCC">
        <w:fldChar w:fldCharType="end"/>
      </w:r>
      <w:r w:rsidR="004602B1" w:rsidRPr="004602B1">
        <w:t xml:space="preserve"> by mTOR (</w:t>
      </w:r>
      <w:r w:rsidR="00AA5AA5">
        <w:t xml:space="preserve">Figure </w:t>
      </w:r>
      <w:r w:rsidR="00C85BF7">
        <w:fldChar w:fldCharType="begin"/>
      </w:r>
      <w:r w:rsidR="00C85BF7">
        <w:instrText xml:space="preserve"> seq figure fig10 </w:instrText>
      </w:r>
      <w:r w:rsidR="00C85BF7">
        <w:fldChar w:fldCharType="separate"/>
      </w:r>
      <w:r w:rsidR="00AA5AA5">
        <w:rPr>
          <w:noProof/>
        </w:rPr>
        <w:t>10</w:t>
      </w:r>
      <w:r w:rsidR="00C85BF7">
        <w:rPr>
          <w:noProof/>
        </w:rPr>
        <w:fldChar w:fldCharType="end"/>
      </w:r>
      <w:r w:rsidR="004602B1" w:rsidRPr="004602B1">
        <w:t>).</w:t>
      </w:r>
      <w:r w:rsidR="00077887">
        <w:t xml:space="preserve"> </w:t>
      </w:r>
      <w:r w:rsidR="00077887" w:rsidRPr="00077887">
        <w:t xml:space="preserve">The mammalian target of rapamycin (mTOR) pathway has been shown to be involved in the development of hypertrophic cardiomyopathy and is considered a therapeutic target for this disease </w:t>
      </w:r>
      <w:r w:rsidR="0063580B">
        <w:fldChar w:fldCharType="begin">
          <w:fldData xml:space="preserve">PEVuZE5vdGU+PENpdGU+PEF1dGhvcj5MYXZhbmRlcm88L0F1dGhvcj48WWVhcj4xOTk4PC9ZZWFy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</w:fldData>
        </w:fldChar>
      </w:r>
      <w:r w:rsidR="00CF3478">
        <w:instrText xml:space="preserve"> ADDIN EN.CITE </w:instrText>
      </w:r>
      <w:r w:rsidR="00CF3478">
        <w:fldChar w:fldCharType="begin">
          <w:fldData xml:space="preserve">PEVuZE5vdGU+PENpdGU+PEF1dGhvcj5MYXZhbmRlcm88L0F1dGhvcj48WWVhcj4xOTk4PC9ZZWFy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</w:fldData>
        </w:fldChar>
      </w:r>
      <w:r w:rsidR="00CF3478">
        <w:instrText xml:space="preserve"> ADDIN EN.CITE.DATA </w:instrText>
      </w:r>
      <w:r w:rsidR="00CF3478">
        <w:fldChar w:fldCharType="end"/>
      </w:r>
      <w:r w:rsidR="0063580B">
        <w:fldChar w:fldCharType="separate"/>
      </w:r>
      <w:r w:rsidR="00CF3478">
        <w:rPr>
          <w:noProof/>
        </w:rPr>
        <w:t>(Lavandero et al., 1998)</w:t>
      </w:r>
      <w:r w:rsidR="0063580B">
        <w:fldChar w:fldCharType="end"/>
      </w:r>
      <w:r w:rsidR="00077887" w:rsidRPr="00077887">
        <w:t>.</w:t>
      </w:r>
      <w:r w:rsidR="00C06877">
        <w:t xml:space="preserve"> </w:t>
      </w:r>
      <w:r w:rsidR="00C06877" w:rsidRPr="00C06877">
        <w:t xml:space="preserve">The Akt/mTOR pathway contributes significantly to the activation of mTORC1 during the development of cardiac hypertrophy </w:t>
      </w:r>
      <w:r w:rsidR="004C2E73">
        <w:fldChar w:fldCharType="begin">
          <w:fldData xml:space="preserve">PEVuZE5vdGU+PENpdGU+PEF1dGhvcj5Wb2xrZXJzPC9BdXRob3I+PFllYXI+MjAxMzwvWWVhcj48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==
</w:fldData>
        </w:fldChar>
      </w:r>
      <w:r w:rsidR="00CF3478">
        <w:instrText xml:space="preserve"> ADDIN EN.CITE </w:instrText>
      </w:r>
      <w:r w:rsidR="00CF3478">
        <w:fldChar w:fldCharType="begin">
          <w:fldData xml:space="preserve">PEVuZE5vdGU+PENpdGU+PEF1dGhvcj5Wb2xrZXJzPC9BdXRob3I+PFllYXI+MjAxMzwvWWVhcj48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==
</w:fldData>
        </w:fldChar>
      </w:r>
      <w:r w:rsidR="00CF3478">
        <w:instrText xml:space="preserve"> ADDIN EN.CITE.DATA </w:instrText>
      </w:r>
      <w:r w:rsidR="00CF3478">
        <w:fldChar w:fldCharType="end"/>
      </w:r>
      <w:r w:rsidR="004C2E73">
        <w:fldChar w:fldCharType="separate"/>
      </w:r>
      <w:r w:rsidR="00CF3478">
        <w:rPr>
          <w:noProof/>
        </w:rPr>
        <w:t>(Volkers et al., 2013)</w:t>
      </w:r>
      <w:r w:rsidR="004C2E73">
        <w:fldChar w:fldCharType="end"/>
      </w:r>
      <w:r w:rsidR="00C06877" w:rsidRPr="00C06877">
        <w:t>. Collectively</w:t>
      </w:r>
      <w:r w:rsidR="00D67B46">
        <w:t>, this</w:t>
      </w:r>
      <w:r w:rsidR="00C06877" w:rsidRPr="00C06877">
        <w:t xml:space="preserve"> link</w:t>
      </w:r>
      <w:r w:rsidR="00D67B46">
        <w:t>s the</w:t>
      </w:r>
      <w:r w:rsidR="00C06877" w:rsidRPr="00C06877">
        <w:t xml:space="preserve"> increased metabolic state (myosin ATPase activity), fuel utilization shift (glucose utilization), and signaling for pathological hypertrophy (insulin-PI3K-Akt-mTOR signaling) (</w:t>
      </w:r>
      <w:r w:rsidR="00AA5AA5">
        <w:t xml:space="preserve">Figure </w:t>
      </w:r>
      <w:r w:rsidR="00C85BF7">
        <w:fldChar w:fldCharType="begin"/>
      </w:r>
      <w:r w:rsidR="00C85BF7">
        <w:instrText xml:space="preserve"> seq figure fig10 </w:instrText>
      </w:r>
      <w:r w:rsidR="00C85BF7">
        <w:fldChar w:fldCharType="separate"/>
      </w:r>
      <w:r w:rsidR="00AA5AA5">
        <w:rPr>
          <w:noProof/>
        </w:rPr>
        <w:t>10</w:t>
      </w:r>
      <w:r w:rsidR="00C85BF7">
        <w:rPr>
          <w:noProof/>
        </w:rPr>
        <w:fldChar w:fldCharType="end"/>
      </w:r>
      <w:r w:rsidR="00C06877" w:rsidRPr="00C06877">
        <w:t>).</w:t>
      </w:r>
    </w:p>
    <w:p w14:paraId="2DA77A27" w14:textId="59D61E01" w:rsidR="001644A2" w:rsidRDefault="00B3656D" w:rsidP="00AC7789">
      <w:pPr>
        <w:spacing w:line="240" w:lineRule="auto"/>
        <w:ind w:firstLine="567"/>
        <w:jc w:val="both"/>
      </w:pPr>
      <w:r>
        <w:t xml:space="preserve">In </w:t>
      </w:r>
      <w:r w:rsidR="00590397">
        <w:t xml:space="preserve">the </w:t>
      </w:r>
      <w:r>
        <w:t>framework</w:t>
      </w:r>
      <w:r w:rsidR="00D67B46">
        <w:t xml:space="preserve"> presented in </w:t>
      </w:r>
      <w:r w:rsidR="00332258">
        <w:t>section 3</w:t>
      </w:r>
      <w:r>
        <w:t xml:space="preserve">, </w:t>
      </w:r>
      <w:r w:rsidR="00D65121">
        <w:t xml:space="preserve">myosin ATPase </w:t>
      </w:r>
      <w:r w:rsidR="00DB453E">
        <w:t xml:space="preserve">has a </w:t>
      </w:r>
      <w:r w:rsidR="00332258">
        <w:t xml:space="preserve">direct </w:t>
      </w:r>
      <w:r w:rsidR="00DB453E">
        <w:t xml:space="preserve">relationship with </w:t>
      </w:r>
      <w:r w:rsidR="00332258">
        <w:t xml:space="preserve">the </w:t>
      </w:r>
      <w:r w:rsidR="00DB453E">
        <w:t>detachment flux of myosin heads</w:t>
      </w:r>
      <w:r w:rsidR="005A1E0F">
        <w:t xml:space="preserve"> </w:t>
      </w:r>
      <w:r w:rsidR="003B4F6D">
        <w:t>(J</w:t>
      </w:r>
      <w:r w:rsidR="003B4F6D">
        <w:rPr>
          <w:vertAlign w:val="subscript"/>
        </w:rPr>
        <w:t>4</w:t>
      </w:r>
      <w:r w:rsidR="003B4F6D">
        <w:t>),</w:t>
      </w:r>
      <w:r w:rsidR="003B4F6D" w:rsidDel="003B4F6D">
        <w:t xml:space="preserve"> </w:t>
      </w:r>
      <w:r w:rsidR="00A5321A">
        <w:t>which</w:t>
      </w:r>
      <w:r w:rsidR="003B4F6D">
        <w:t xml:space="preserve"> </w:t>
      </w:r>
      <w:r w:rsidR="00A5321A">
        <w:t xml:space="preserve">is dependent on </w:t>
      </w:r>
      <w:r w:rsidR="003B4F6D">
        <w:t xml:space="preserve">the </w:t>
      </w:r>
      <w:r w:rsidR="00A5321A">
        <w:t>population of myosin heads in the force-generating state</w:t>
      </w:r>
      <w:r w:rsidR="00151EF6">
        <w:t xml:space="preserve"> (M</w:t>
      </w:r>
      <w:r w:rsidR="00151EF6">
        <w:rPr>
          <w:vertAlign w:val="subscript"/>
        </w:rPr>
        <w:t>FG</w:t>
      </w:r>
      <w:r w:rsidR="00151EF6">
        <w:t xml:space="preserve">). </w:t>
      </w:r>
      <w:r w:rsidR="00B22D9B">
        <w:t>During pressure overloading</w:t>
      </w:r>
      <w:r w:rsidR="00854B59">
        <w:t xml:space="preserve">, </w:t>
      </w:r>
      <w:r w:rsidR="006A02DD">
        <w:t xml:space="preserve">the </w:t>
      </w:r>
      <w:r w:rsidR="00871EEB">
        <w:t xml:space="preserve">reduced </w:t>
      </w:r>
      <w:r w:rsidR="00854B59">
        <w:t xml:space="preserve">shortening velocity of sarcomeres </w:t>
      </w:r>
      <w:r w:rsidR="00871EEB">
        <w:t>increases the number of bound myosin heads in the M</w:t>
      </w:r>
      <w:r w:rsidR="00871EEB">
        <w:rPr>
          <w:vertAlign w:val="subscript"/>
        </w:rPr>
        <w:t>FG</w:t>
      </w:r>
      <w:r w:rsidR="00871EEB">
        <w:t xml:space="preserve"> state by causing </w:t>
      </w:r>
      <w:r w:rsidR="00284236">
        <w:t xml:space="preserve">less myosin heads to be pulled off due to strain-dependent detachment. </w:t>
      </w:r>
      <w:r w:rsidR="0094049A">
        <w:t xml:space="preserve">This </w:t>
      </w:r>
      <w:r w:rsidR="00D54CD8">
        <w:t>elevates the myosin ATPase</w:t>
      </w:r>
      <w:r w:rsidR="006A02DD">
        <w:t>,</w:t>
      </w:r>
      <w:r w:rsidR="00D54CD8">
        <w:t xml:space="preserve"> reflecting higher </w:t>
      </w:r>
      <w:r w:rsidR="00066DE3">
        <w:t xml:space="preserve">energy </w:t>
      </w:r>
      <w:r w:rsidR="00D54CD8">
        <w:t xml:space="preserve">demand for </w:t>
      </w:r>
      <w:r w:rsidR="00066DE3">
        <w:t>cells</w:t>
      </w:r>
      <w:r w:rsidR="00D54CD8">
        <w:t xml:space="preserve"> </w:t>
      </w:r>
      <w:r w:rsidR="00B25384">
        <w:t xml:space="preserve">to produce enough contraction. </w:t>
      </w:r>
      <w:r w:rsidR="00C90190">
        <w:t xml:space="preserve">In response to </w:t>
      </w:r>
      <w:r w:rsidR="00A30CCD">
        <w:t xml:space="preserve">the </w:t>
      </w:r>
      <w:r w:rsidR="00C90190">
        <w:t>i</w:t>
      </w:r>
      <w:r w:rsidR="00B26D97">
        <w:t xml:space="preserve">ncreased </w:t>
      </w:r>
      <w:r w:rsidR="005F75CB">
        <w:t xml:space="preserve">stimulus signal for concentric growth </w:t>
      </w:r>
      <w:r w:rsidR="00654E67">
        <w:t>(</w:t>
      </w:r>
      <w:proofErr w:type="spellStart"/>
      <w:r w:rsidR="00654E67">
        <w:t>S</w:t>
      </w:r>
      <w:r w:rsidR="00654E67">
        <w:rPr>
          <w:vertAlign w:val="subscript"/>
        </w:rPr>
        <w:t>con</w:t>
      </w:r>
      <w:proofErr w:type="spellEnd"/>
      <w:r w:rsidR="00654E67">
        <w:t>)</w:t>
      </w:r>
      <w:r w:rsidR="00C90190">
        <w:t xml:space="preserve">, </w:t>
      </w:r>
      <w:r w:rsidR="006A02DD">
        <w:t xml:space="preserve">the </w:t>
      </w:r>
      <w:r w:rsidR="00C90190">
        <w:t xml:space="preserve">growth algorithm </w:t>
      </w:r>
      <w:r w:rsidR="005248E2">
        <w:t>in</w:t>
      </w:r>
      <w:r w:rsidR="006F04B2">
        <w:t>creases</w:t>
      </w:r>
      <w:r w:rsidR="00CC6F46">
        <w:t xml:space="preserve"> </w:t>
      </w:r>
      <w:r w:rsidR="006F04B2">
        <w:t xml:space="preserve">the concentric growth signal </w:t>
      </w:r>
      <w:proofErr w:type="spellStart"/>
      <w:proofErr w:type="gramStart"/>
      <w:r w:rsidR="006F04B2">
        <w:t>G</w:t>
      </w:r>
      <w:r w:rsidR="006F04B2">
        <w:rPr>
          <w:vertAlign w:val="subscript"/>
        </w:rPr>
        <w:t>a,con</w:t>
      </w:r>
      <w:proofErr w:type="spellEnd"/>
      <w:proofErr w:type="gramEnd"/>
      <w:r w:rsidR="006F04B2">
        <w:t xml:space="preserve"> that reflects the net result of upstream signals. </w:t>
      </w:r>
      <w:r w:rsidR="00904E2E">
        <w:t xml:space="preserve">Elevated </w:t>
      </w:r>
      <w:proofErr w:type="spellStart"/>
      <w:proofErr w:type="gramStart"/>
      <w:r w:rsidR="00904E2E">
        <w:t>G</w:t>
      </w:r>
      <w:r w:rsidR="00904E2E">
        <w:rPr>
          <w:vertAlign w:val="subscript"/>
        </w:rPr>
        <w:t>a,con</w:t>
      </w:r>
      <w:proofErr w:type="spellEnd"/>
      <w:proofErr w:type="gramEnd"/>
      <w:r w:rsidR="00904E2E">
        <w:t xml:space="preserve">, subsequently, drives the </w:t>
      </w:r>
      <w:r w:rsidR="00D617AA">
        <w:t xml:space="preserve">kinetics of </w:t>
      </w:r>
      <w:r w:rsidR="006A02DD">
        <w:t xml:space="preserve">the </w:t>
      </w:r>
      <w:r w:rsidR="00D617AA">
        <w:t xml:space="preserve">control signal </w:t>
      </w:r>
      <w:proofErr w:type="spellStart"/>
      <w:r w:rsidR="00D617AA">
        <w:t>G</w:t>
      </w:r>
      <w:r w:rsidR="00D617AA">
        <w:rPr>
          <w:vertAlign w:val="subscript"/>
        </w:rPr>
        <w:t>c,con</w:t>
      </w:r>
      <w:proofErr w:type="spellEnd"/>
      <w:r w:rsidR="00D617AA">
        <w:t xml:space="preserve"> </w:t>
      </w:r>
      <w:r w:rsidR="00332883">
        <w:t>reflecting</w:t>
      </w:r>
      <w:r w:rsidR="00D617AA">
        <w:t xml:space="preserve"> the </w:t>
      </w:r>
      <w:r w:rsidR="00BB0E2A">
        <w:t xml:space="preserve">net result of downstream signals </w:t>
      </w:r>
      <w:r w:rsidR="006A02DD">
        <w:t>at the</w:t>
      </w:r>
      <w:r w:rsidR="00BB0E2A">
        <w:t xml:space="preserve"> cellular level</w:t>
      </w:r>
      <w:r w:rsidR="006A02DD">
        <w:t>,</w:t>
      </w:r>
      <w:r w:rsidR="00EA4BE2">
        <w:t xml:space="preserve"> which modulate</w:t>
      </w:r>
      <w:r w:rsidR="0014727A">
        <w:t>s</w:t>
      </w:r>
      <w:r w:rsidR="00EA4BE2">
        <w:t xml:space="preserve"> the parallel deposition of </w:t>
      </w:r>
      <w:r w:rsidR="009E32A5">
        <w:t>half-sarcomeres</w:t>
      </w:r>
      <w:r w:rsidR="002B472A">
        <w:t xml:space="preserve"> (</w:t>
      </w:r>
      <w:r w:rsidR="00F9048A">
        <w:t>concentric growth</w:t>
      </w:r>
      <w:r w:rsidR="002B472A">
        <w:t>)</w:t>
      </w:r>
      <w:r w:rsidR="00F9048A">
        <w:t xml:space="preserve">. </w:t>
      </w:r>
    </w:p>
    <w:p w14:paraId="17E8F153" w14:textId="2F0404A7" w:rsidR="00B14178" w:rsidRDefault="00B14178" w:rsidP="001644A2">
      <w:pPr>
        <w:spacing w:line="240" w:lineRule="auto"/>
        <w:jc w:val="both"/>
        <w:rPr>
          <w:highlight w:val="red"/>
        </w:rPr>
      </w:pPr>
    </w:p>
    <w:p w14:paraId="4833551B" w14:textId="77777777" w:rsidR="00B14178" w:rsidRDefault="00B14178">
      <w:pPr>
        <w:rPr>
          <w:highlight w:val="red"/>
        </w:rPr>
      </w:pPr>
      <w:r>
        <w:rPr>
          <w:highlight w:val="red"/>
        </w:rPr>
        <w:br w:type="page"/>
      </w:r>
    </w:p>
    <w:p w14:paraId="374FE84D" w14:textId="277BFC84" w:rsidR="00335142" w:rsidRDefault="004A79C1" w:rsidP="00A26A26">
      <w:pPr>
        <w:spacing w:line="240" w:lineRule="auto"/>
        <w:rPr>
          <w:highlight w:val="red"/>
        </w:rPr>
      </w:pPr>
      <w:r>
        <w:rPr>
          <w:noProof/>
        </w:rPr>
        <w:lastRenderedPageBreak/>
        <w:drawing>
          <wp:inline distT="0" distB="0" distL="0" distR="0" wp14:anchorId="5A93131E" wp14:editId="074C0CFC">
            <wp:extent cx="6647356" cy="3481754"/>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53167" cy="3484798"/>
                    </a:xfrm>
                    <a:prstGeom prst="rect">
                      <a:avLst/>
                    </a:prstGeom>
                  </pic:spPr>
                </pic:pic>
              </a:graphicData>
            </a:graphic>
          </wp:inline>
        </w:drawing>
      </w:r>
    </w:p>
    <w:p w14:paraId="23FE5B5D" w14:textId="79BFD893" w:rsidR="000C615D" w:rsidRPr="00320464" w:rsidRDefault="000C615D" w:rsidP="00320464">
      <w:pPr>
        <w:spacing w:line="240" w:lineRule="auto"/>
        <w:jc w:val="center"/>
        <w:rPr>
          <w:b/>
          <w:bCs/>
        </w:rPr>
      </w:pPr>
      <w:r w:rsidRPr="0016156A">
        <w:rPr>
          <w:b/>
          <w:bCs/>
        </w:rPr>
        <w:t>Figure</w:t>
      </w:r>
      <w:r w:rsidR="00190093">
        <w:rPr>
          <w:b/>
          <w:bCs/>
        </w:rPr>
        <w:t xml:space="preserve"> </w:t>
      </w:r>
      <w:bookmarkStart w:id="107" w:name="fig10"/>
      <w:r w:rsidR="00190093">
        <w:rPr>
          <w:b/>
          <w:bCs/>
        </w:rPr>
        <w:fldChar w:fldCharType="begin"/>
      </w:r>
      <w:r w:rsidR="00190093">
        <w:rPr>
          <w:b/>
          <w:bCs/>
        </w:rPr>
        <w:instrText xml:space="preserve"> seq figure </w:instrText>
      </w:r>
      <w:r w:rsidR="00190093">
        <w:rPr>
          <w:b/>
          <w:bCs/>
        </w:rPr>
        <w:fldChar w:fldCharType="separate"/>
      </w:r>
      <w:r w:rsidR="00190093">
        <w:rPr>
          <w:b/>
          <w:bCs/>
          <w:noProof/>
        </w:rPr>
        <w:t>10</w:t>
      </w:r>
      <w:r w:rsidR="00190093">
        <w:rPr>
          <w:b/>
          <w:bCs/>
        </w:rPr>
        <w:fldChar w:fldCharType="end"/>
      </w:r>
      <w:bookmarkEnd w:id="107"/>
      <w:r w:rsidRPr="00320464">
        <w:rPr>
          <w:b/>
          <w:bCs/>
        </w:rPr>
        <w:t xml:space="preserve">. Role of </w:t>
      </w:r>
      <w:r w:rsidR="00CD63C3" w:rsidRPr="00320464">
        <w:rPr>
          <w:b/>
          <w:bCs/>
        </w:rPr>
        <w:t>energy demand (</w:t>
      </w:r>
      <w:r w:rsidRPr="00320464">
        <w:rPr>
          <w:b/>
          <w:bCs/>
        </w:rPr>
        <w:t>myosin ATPase</w:t>
      </w:r>
      <w:r w:rsidR="00CD63C3" w:rsidRPr="00320464">
        <w:rPr>
          <w:b/>
          <w:bCs/>
        </w:rPr>
        <w:t xml:space="preserve"> normalized to myofibrillar volume)</w:t>
      </w:r>
      <w:r w:rsidRPr="00320464">
        <w:rPr>
          <w:b/>
          <w:bCs/>
        </w:rPr>
        <w:t xml:space="preserve"> and </w:t>
      </w:r>
      <w:r w:rsidR="00CD63C3" w:rsidRPr="00320464">
        <w:rPr>
          <w:b/>
          <w:bCs/>
        </w:rPr>
        <w:t>intracellular passive stress (</w:t>
      </w:r>
      <w:r w:rsidRPr="00320464">
        <w:rPr>
          <w:b/>
          <w:bCs/>
        </w:rPr>
        <w:t>titin domains</w:t>
      </w:r>
      <w:r w:rsidR="00CD63C3" w:rsidRPr="00320464">
        <w:rPr>
          <w:b/>
          <w:bCs/>
        </w:rPr>
        <w:t>)</w:t>
      </w:r>
      <w:r w:rsidRPr="00320464">
        <w:rPr>
          <w:b/>
          <w:bCs/>
        </w:rPr>
        <w:t xml:space="preserve"> in driving cardiac </w:t>
      </w:r>
      <w:r w:rsidR="00CD63C3" w:rsidRPr="00320464">
        <w:rPr>
          <w:b/>
          <w:bCs/>
        </w:rPr>
        <w:t>growth.</w:t>
      </w:r>
    </w:p>
    <w:p w14:paraId="5FBDD43A" w14:textId="6E9ED292" w:rsidR="00CB0C71" w:rsidRDefault="000C615D" w:rsidP="00320464">
      <w:pPr>
        <w:spacing w:line="240" w:lineRule="auto"/>
        <w:jc w:val="center"/>
        <w:rPr>
          <w:highlight w:val="red"/>
        </w:rPr>
      </w:pPr>
      <w:r>
        <w:t xml:space="preserve">Myosin ATPase and titin-domain architecture (N2A/N2BA-isoform of human </w:t>
      </w:r>
      <w:r w:rsidR="003C4EA9">
        <w:t>cardiac</w:t>
      </w:r>
      <w:r>
        <w:t xml:space="preserve"> muscle) laid out in a half-sarcomere for cardiac </w:t>
      </w:r>
      <w:r w:rsidR="003063DD">
        <w:t>growth</w:t>
      </w:r>
      <w:r>
        <w:t xml:space="preserve"> based signaling. Akt, protein serine/threonine kinase; ADP, adenosine diphosphate; ATP, adenosine triphosphate; CARP, cardiac-ankyrin-repeat-protein; DARP, diabetes-related ankyrin-repeat protein; ERK2, extracellular signal-regulated kinase-2; FHL2, four-and-a-half-LIM-domain protein; MAPK, mitogen-activated protein kinase; MAPK, mitogen-activated protein kinases; MARPs, muscle-ankyrin-repeat proteins; MEK1/2, MAP-ERK-kinase-1 and -2; MLP, muscle LIM protein; mTOR, mammalian target of rapamycin; MURF2, muscle-specific RING finger proteins(-2); Nbr1, neighbor of BRCA1 gene-1; NFAT, nuclear factor of activated T cells; p62, </w:t>
      </w:r>
      <w:proofErr w:type="spellStart"/>
      <w:r>
        <w:t>sequestosome</w:t>
      </w:r>
      <w:proofErr w:type="spellEnd"/>
      <w:r>
        <w:t xml:space="preserve"> 1/p62; P70s6K, p70 S6 kinase; PDK1, phosphoinositide-dependent kinase-1; PI3K, phosphatidyl inositol-3-OH-kinase.</w:t>
      </w:r>
    </w:p>
    <w:p w14:paraId="654BD26D" w14:textId="23C7D07D" w:rsidR="009C2ECB" w:rsidRPr="00395CD7" w:rsidRDefault="00891E32" w:rsidP="00320464">
      <w:pPr>
        <w:pStyle w:val="Heading2"/>
      </w:pPr>
      <w:r>
        <w:rPr>
          <w:highlight w:val="red"/>
        </w:rPr>
        <w:br w:type="page"/>
      </w:r>
      <w:commentRangeStart w:id="108"/>
      <w:r w:rsidR="009C2ECB" w:rsidRPr="00395CD7">
        <w:lastRenderedPageBreak/>
        <w:t xml:space="preserve">Role of intracellular </w:t>
      </w:r>
      <w:proofErr w:type="spellStart"/>
      <w:r w:rsidR="009C2ECB" w:rsidRPr="00395CD7">
        <w:t>sarcomeric</w:t>
      </w:r>
      <w:proofErr w:type="spellEnd"/>
      <w:r w:rsidR="009C2ECB" w:rsidRPr="00395CD7">
        <w:t xml:space="preserve"> passive stress in driving eccentric growth</w:t>
      </w:r>
      <w:commentRangeEnd w:id="108"/>
      <w:r w:rsidR="00423FED">
        <w:rPr>
          <w:rStyle w:val="CommentReference"/>
          <w:rFonts w:eastAsiaTheme="minorHAnsi" w:cstheme="minorBidi"/>
          <w:b w:val="0"/>
        </w:rPr>
        <w:commentReference w:id="108"/>
      </w:r>
    </w:p>
    <w:p w14:paraId="62767A4D" w14:textId="2E202D28" w:rsidR="00BC4778" w:rsidRDefault="00BC4778" w:rsidP="00BC4778">
      <w:pPr>
        <w:spacing w:line="240" w:lineRule="auto"/>
        <w:jc w:val="both"/>
      </w:pPr>
      <w:r>
        <w:t xml:space="preserve">In patients with valvular diseases such as chronic mitral/aortic insufficiency, eccentric growth is induced by volume overload. Such a condition initially results in excessive diastolic filling of </w:t>
      </w:r>
      <w:r w:rsidR="00B9340B">
        <w:t xml:space="preserve">the </w:t>
      </w:r>
      <w:r>
        <w:t xml:space="preserve">LV and thus overstretching of sarcomeres before any remodeling </w:t>
      </w:r>
      <w:r w:rsidR="00B9340B">
        <w:t>occurs</w:t>
      </w:r>
      <w:r>
        <w:t xml:space="preserve">. Emerging evidence </w:t>
      </w:r>
      <w:r w:rsidR="00B9340B">
        <w:t xml:space="preserve">has </w:t>
      </w:r>
      <w:r>
        <w:t>link</w:t>
      </w:r>
      <w:r w:rsidR="00B9340B">
        <w:t>ed</w:t>
      </w:r>
      <w:r>
        <w:t xml:space="preserve"> titin to fundamental signaling pathways, such as those regulating protein quality control, hypertrophic gene expression, and stress sensing. Titin can thus be viewed as a crucial integrating element at the </w:t>
      </w:r>
      <w:r w:rsidR="00B9340B">
        <w:t>intersection</w:t>
      </w:r>
      <w:r>
        <w:t xml:space="preserve"> of myocyte signaling. The mechanical and mechano-signaling functions of the titin springs are variably tuned in health and disease, particularly in the heart by altering passive stiffness through titin-isoform switching, protein phosphorylation, and hypertrophic signaling.</w:t>
      </w:r>
    </w:p>
    <w:p w14:paraId="65CC6C51" w14:textId="23BA0C02" w:rsidR="00BC4778" w:rsidRDefault="002B1F27" w:rsidP="0041447C">
      <w:pPr>
        <w:spacing w:line="240" w:lineRule="auto"/>
        <w:ind w:firstLine="720"/>
        <w:jc w:val="both"/>
      </w:pPr>
      <w:r w:rsidRPr="002B1F27">
        <w:t>In heart muscle, titin is expressed in two main isoforms: the N2B-isoform, which contains a short, stiff spring segment, and (variable) N2BA-isoforms, which contain longer springs and thus are more compliant</w:t>
      </w:r>
      <w:r w:rsidR="00EE25FF">
        <w:t xml:space="preserve"> (Figure </w:t>
      </w:r>
      <w:r w:rsidR="00C85BF7">
        <w:fldChar w:fldCharType="begin"/>
      </w:r>
      <w:r w:rsidR="00C85BF7">
        <w:instrText xml:space="preserve"> seq figure </w:instrText>
      </w:r>
      <w:r w:rsidR="00C85BF7">
        <w:instrText xml:space="preserve">fig10 </w:instrText>
      </w:r>
      <w:r w:rsidR="00C85BF7">
        <w:fldChar w:fldCharType="separate"/>
      </w:r>
      <w:r w:rsidR="00EE25FF">
        <w:rPr>
          <w:noProof/>
        </w:rPr>
        <w:t>10</w:t>
      </w:r>
      <w:r w:rsidR="00C85BF7">
        <w:rPr>
          <w:noProof/>
        </w:rPr>
        <w:fldChar w:fldCharType="end"/>
      </w:r>
      <w:r w:rsidR="00EE25FF">
        <w:t>)</w:t>
      </w:r>
      <w:r w:rsidR="00695D5D">
        <w:t xml:space="preserve"> </w:t>
      </w:r>
      <w:r w:rsidR="00C66A03">
        <w:fldChar w:fldCharType="begin">
          <w:fldData xml:space="preserve">PEVuZE5vdGU+PENpdGU+PEF1dGhvcj5GcmVpYnVyZzwvQXV0aG9yPjxZZWFyPjIwMDA8L1llYXI+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</w:fldData>
        </w:fldChar>
      </w:r>
      <w:r w:rsidR="00CF3478">
        <w:instrText xml:space="preserve"> ADDIN EN.CITE </w:instrText>
      </w:r>
      <w:r w:rsidR="00CF3478">
        <w:fldChar w:fldCharType="begin">
          <w:fldData xml:space="preserve">PEVuZE5vdGU+PENpdGU+PEF1dGhvcj5GcmVpYnVyZzwvQXV0aG9yPjxZZWFyPjIwMDA8L1llYXI+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</w:fldData>
        </w:fldChar>
      </w:r>
      <w:r w:rsidR="00CF3478">
        <w:instrText xml:space="preserve"> ADDIN EN.CITE.DATA </w:instrText>
      </w:r>
      <w:r w:rsidR="00CF3478">
        <w:fldChar w:fldCharType="end"/>
      </w:r>
      <w:r w:rsidR="00C66A03">
        <w:fldChar w:fldCharType="separate"/>
      </w:r>
      <w:r w:rsidR="00CF3478">
        <w:rPr>
          <w:noProof/>
        </w:rPr>
        <w:t>(Freiburg et al., 2000)</w:t>
      </w:r>
      <w:r w:rsidR="00C66A03">
        <w:fldChar w:fldCharType="end"/>
      </w:r>
      <w:r w:rsidR="005B7E50" w:rsidRPr="005B7E50">
        <w:t>. Titin is a long protein that spans from the Z</w:t>
      </w:r>
      <w:r w:rsidR="00EE25FF">
        <w:t xml:space="preserve"> </w:t>
      </w:r>
      <w:r w:rsidR="005B7E50" w:rsidRPr="005B7E50">
        <w:t>disk to M</w:t>
      </w:r>
      <w:r w:rsidR="00EE25FF">
        <w:t xml:space="preserve"> </w:t>
      </w:r>
      <w:r w:rsidR="005B7E50" w:rsidRPr="005B7E50">
        <w:t>line with an elastic structure within the I</w:t>
      </w:r>
      <w:r w:rsidR="00EE25FF">
        <w:t xml:space="preserve"> </w:t>
      </w:r>
      <w:r w:rsidR="005B7E50" w:rsidRPr="005B7E50">
        <w:t>band. This elastic behavior of titin within the I-band plays an essential role in generating passive stiffness of the sarcomere</w:t>
      </w:r>
      <w:r w:rsidR="00FC3688">
        <w:t>,</w:t>
      </w:r>
      <w:r w:rsidR="005B7E50" w:rsidRPr="005B7E50">
        <w:t xml:space="preserve"> which store strain-energy during diastolic filling and recoil during systole.</w:t>
      </w:r>
    </w:p>
    <w:p w14:paraId="146FFD33" w14:textId="0737565C" w:rsidR="000E3A8E" w:rsidRDefault="000E3A8E" w:rsidP="0041447C">
      <w:pPr>
        <w:spacing w:line="240" w:lineRule="auto"/>
        <w:ind w:firstLine="720"/>
        <w:jc w:val="both"/>
      </w:pPr>
      <w:r w:rsidRPr="000E3A8E">
        <w:t>Cardiac titin has some unique properties that arise from the co-expression of N2BA and N2B isoforms in the half-sarcomere</w:t>
      </w:r>
      <w:r w:rsidR="00FC3688">
        <w:t>, as well as</w:t>
      </w:r>
      <w:r w:rsidRPr="000E3A8E">
        <w:t xml:space="preserve"> the presence of the N2-</w:t>
      </w:r>
      <w:r w:rsidR="004437FD">
        <w:t>A</w:t>
      </w:r>
      <w:r w:rsidRPr="000E3A8E">
        <w:t xml:space="preserve"> domain in the middle of the spring segment. The N2</w:t>
      </w:r>
      <w:r w:rsidR="00C9348C">
        <w:t>-</w:t>
      </w:r>
      <w:r w:rsidRPr="000E3A8E">
        <w:t xml:space="preserve">Bus is an additional extensible element in the cardiac titin spring, next to the Ig regions and the PEVK segment </w:t>
      </w:r>
      <w:r w:rsidR="003C421E">
        <w:fldChar w:fldCharType="begin">
          <w:fldData xml:space="preserve">PEVuZE5vdGU+PENpdGU+PEF1dGhvcj5MaW5rZTwvQXV0aG9yPjxZZWFyPjE5OTk8L1llYXI+PFJl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=
</w:fldData>
        </w:fldChar>
      </w:r>
      <w:r w:rsidR="00CF3478">
        <w:instrText xml:space="preserve"> ADDIN EN.CITE </w:instrText>
      </w:r>
      <w:r w:rsidR="00CF3478">
        <w:fldChar w:fldCharType="begin">
          <w:fldData xml:space="preserve">PEVuZE5vdGU+PENpdGU+PEF1dGhvcj5MaW5rZTwvQXV0aG9yPjxZZWFyPjE5OTk8L1llYXI+PFJl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=
</w:fldData>
        </w:fldChar>
      </w:r>
      <w:r w:rsidR="00CF3478">
        <w:instrText xml:space="preserve"> ADDIN EN.CITE.DATA </w:instrText>
      </w:r>
      <w:r w:rsidR="00CF3478">
        <w:fldChar w:fldCharType="end"/>
      </w:r>
      <w:r w:rsidR="003C421E">
        <w:fldChar w:fldCharType="separate"/>
      </w:r>
      <w:r w:rsidR="00CF3478">
        <w:rPr>
          <w:noProof/>
        </w:rPr>
        <w:t>(Linke et al., 1999)</w:t>
      </w:r>
      <w:r w:rsidR="003C421E">
        <w:fldChar w:fldCharType="end"/>
      </w:r>
      <w:r w:rsidRPr="000E3A8E">
        <w:t>, but it is also involved in protein-protein interactions (</w:t>
      </w:r>
      <w:r w:rsidR="00AA5AA5">
        <w:t xml:space="preserve">Figure </w:t>
      </w:r>
      <w:r w:rsidR="00C85BF7">
        <w:fldChar w:fldCharType="begin"/>
      </w:r>
      <w:r w:rsidR="00C85BF7">
        <w:instrText xml:space="preserve"> seq figure fig10 </w:instrText>
      </w:r>
      <w:r w:rsidR="00C85BF7">
        <w:fldChar w:fldCharType="separate"/>
      </w:r>
      <w:r w:rsidR="00AA5AA5">
        <w:rPr>
          <w:noProof/>
        </w:rPr>
        <w:t>10</w:t>
      </w:r>
      <w:r w:rsidR="00C85BF7">
        <w:rPr>
          <w:noProof/>
        </w:rPr>
        <w:fldChar w:fldCharType="end"/>
      </w:r>
      <w:r w:rsidRPr="00AA5AA5">
        <w:t>). PEVK</w:t>
      </w:r>
      <w:r w:rsidRPr="000E3A8E">
        <w:t xml:space="preserve"> knockouts have been shown to trigger diastolic dysfunction through cardiac hypertrophy, presumably by increasing the binding of FHL1 to the N2-Bus, thereby activating the N2-Bus-associated stress sensor </w:t>
      </w:r>
      <w:r w:rsidR="007F7067">
        <w:fldChar w:fldCharType="begin">
          <w:fldData xml:space="preserve">PEVuZE5vdGU+PENpdGU+PEF1dGhvcj5HcmFuemllcjwvQXV0aG9yPjxZZWFyPjIwMDk8L1llYXI+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</w:fldData>
        </w:fldChar>
      </w:r>
      <w:r w:rsidR="00CF3478">
        <w:instrText xml:space="preserve"> ADDIN EN.CITE </w:instrText>
      </w:r>
      <w:r w:rsidR="00CF3478">
        <w:fldChar w:fldCharType="begin">
          <w:fldData xml:space="preserve">PEVuZE5vdGU+PENpdGU+PEF1dGhvcj5HcmFuemllcjwvQXV0aG9yPjxZZWFyPjIwMDk8L1llYXI+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</w:fldData>
        </w:fldChar>
      </w:r>
      <w:r w:rsidR="00CF3478">
        <w:instrText xml:space="preserve"> ADDIN EN.CITE.DATA </w:instrText>
      </w:r>
      <w:r w:rsidR="00CF3478">
        <w:fldChar w:fldCharType="end"/>
      </w:r>
      <w:r w:rsidR="007F7067">
        <w:fldChar w:fldCharType="separate"/>
      </w:r>
      <w:r w:rsidR="00CF3478">
        <w:rPr>
          <w:noProof/>
        </w:rPr>
        <w:t>(Granzier et al., 2009)</w:t>
      </w:r>
      <w:r w:rsidR="007F7067">
        <w:fldChar w:fldCharType="end"/>
      </w:r>
      <w:r w:rsidRPr="000E3A8E">
        <w:t xml:space="preserve">. The N2-Bus binds two isoforms of the four-and-a-half-LIM-domain protein, FHL1 </w:t>
      </w:r>
      <w:r w:rsidR="00B660CB">
        <w:fldChar w:fldCharType="begin">
          <w:fldData xml:space="preserve">PEVuZE5vdGU+PENpdGU+PEF1dGhvcj5TaGVpa2g8L0F1dGhvcj48WWVhcj4yMDA4PC9ZZWFyPjxS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</w:fldData>
        </w:fldChar>
      </w:r>
      <w:r w:rsidR="00CF3478">
        <w:instrText xml:space="preserve"> ADDIN EN.CITE </w:instrText>
      </w:r>
      <w:r w:rsidR="00CF3478">
        <w:fldChar w:fldCharType="begin">
          <w:fldData xml:space="preserve">PEVuZE5vdGU+PENpdGU+PEF1dGhvcj5TaGVpa2g8L0F1dGhvcj48WWVhcj4yMDA4PC9ZZWFyPjxS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</w:fldData>
        </w:fldChar>
      </w:r>
      <w:r w:rsidR="00CF3478">
        <w:instrText xml:space="preserve"> ADDIN EN.CITE.DATA </w:instrText>
      </w:r>
      <w:r w:rsidR="00CF3478">
        <w:fldChar w:fldCharType="end"/>
      </w:r>
      <w:r w:rsidR="00B660CB">
        <w:fldChar w:fldCharType="separate"/>
      </w:r>
      <w:r w:rsidR="00CF3478">
        <w:rPr>
          <w:noProof/>
        </w:rPr>
        <w:t>(Sheikh et al., 2008)</w:t>
      </w:r>
      <w:r w:rsidR="00B660CB">
        <w:fldChar w:fldCharType="end"/>
      </w:r>
      <w:r w:rsidRPr="000E3A8E">
        <w:t xml:space="preserve"> and FHL2 </w:t>
      </w:r>
      <w:r w:rsidR="00D1082A">
        <w:fldChar w:fldCharType="begin">
          <w:fldData xml:space="preserve">PEVuZE5vdGU+PENpdGU+PEF1dGhvcj5MYW5nZTwvQXV0aG9yPjxZZWFyPjIwMDI8L1llYXI+PFJl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</w:fldData>
        </w:fldChar>
      </w:r>
      <w:r w:rsidR="00CF3478">
        <w:instrText xml:space="preserve"> ADDIN EN.CITE </w:instrText>
      </w:r>
      <w:r w:rsidR="00CF3478">
        <w:fldChar w:fldCharType="begin">
          <w:fldData xml:space="preserve">PEVuZE5vdGU+PENpdGU+PEF1dGhvcj5MYW5nZTwvQXV0aG9yPjxZZWFyPjIwMDI8L1llYXI+PFJl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</w:fldData>
        </w:fldChar>
      </w:r>
      <w:r w:rsidR="00CF3478">
        <w:instrText xml:space="preserve"> ADDIN EN.CITE.DATA </w:instrText>
      </w:r>
      <w:r w:rsidR="00CF3478">
        <w:fldChar w:fldCharType="end"/>
      </w:r>
      <w:r w:rsidR="00D1082A">
        <w:fldChar w:fldCharType="separate"/>
      </w:r>
      <w:r w:rsidR="00CF3478">
        <w:rPr>
          <w:noProof/>
        </w:rPr>
        <w:t>(Lange et al., 2002)</w:t>
      </w:r>
      <w:r w:rsidR="00D1082A">
        <w:fldChar w:fldCharType="end"/>
      </w:r>
      <w:r w:rsidRPr="000E3A8E">
        <w:t xml:space="preserve">. Both FHL1 and FHL2 are transcriptional co-activators and interact with effector mitogen-activated protein kinases (MAPKs). FHL1 bound to the N2-Bus associates with ERK2 and MEK1/2, as well as Raf1, which is activated via stretch and increase passive stress </w:t>
      </w:r>
      <w:r w:rsidR="006D3988">
        <w:fldChar w:fldCharType="begin">
          <w:fldData xml:space="preserve">PEVuZE5vdGU+PENpdGU+PEF1dGhvcj5TaGVpa2g8L0F1dGhvcj48WWVhcj4yMDA4PC9ZZWFyPjxS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</w:fldData>
        </w:fldChar>
      </w:r>
      <w:r w:rsidR="00CF3478">
        <w:instrText xml:space="preserve"> ADDIN EN.CITE </w:instrText>
      </w:r>
      <w:r w:rsidR="00CF3478">
        <w:fldChar w:fldCharType="begin">
          <w:fldData xml:space="preserve">PEVuZE5vdGU+PENpdGU+PEF1dGhvcj5TaGVpa2g8L0F1dGhvcj48WWVhcj4yMDA4PC9ZZWFyPjxS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</w:fldData>
        </w:fldChar>
      </w:r>
      <w:r w:rsidR="00CF3478">
        <w:instrText xml:space="preserve"> ADDIN EN.CITE.DATA </w:instrText>
      </w:r>
      <w:r w:rsidR="00CF3478">
        <w:fldChar w:fldCharType="end"/>
      </w:r>
      <w:r w:rsidR="006D3988">
        <w:fldChar w:fldCharType="separate"/>
      </w:r>
      <w:r w:rsidR="00CF3478">
        <w:rPr>
          <w:noProof/>
        </w:rPr>
        <w:t>(Sheikh et al., 2008)</w:t>
      </w:r>
      <w:r w:rsidR="006D3988">
        <w:fldChar w:fldCharType="end"/>
      </w:r>
      <w:r w:rsidRPr="000E3A8E">
        <w:t xml:space="preserve"> and may suppress ERK2 and MEK1/2. Decreased or absent ERK1/2 signaling induces myocyte lengthening and eccentric growth </w:t>
      </w:r>
      <w:r w:rsidR="00BF4E0A">
        <w:fldChar w:fldCharType="begin">
          <w:fldData xml:space="preserve">PEVuZE5vdGU+PENpdGU+PEF1dGhvcj5LZWhhdDwvQXV0aG9yPjxZZWFyPjIwMTE8L1llYXI+PFJl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</w:fldData>
        </w:fldChar>
      </w:r>
      <w:r w:rsidR="00CF3478">
        <w:instrText xml:space="preserve"> ADDIN EN.CITE </w:instrText>
      </w:r>
      <w:r w:rsidR="00CF3478">
        <w:fldChar w:fldCharType="begin">
          <w:fldData xml:space="preserve">PEVuZE5vdGU+PENpdGU+PEF1dGhvcj5LZWhhdDwvQXV0aG9yPjxZZWFyPjIwMTE8L1llYXI+PFJl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</w:fldData>
        </w:fldChar>
      </w:r>
      <w:r w:rsidR="00CF3478">
        <w:instrText xml:space="preserve"> ADDIN EN.CITE.DATA </w:instrText>
      </w:r>
      <w:r w:rsidR="00CF3478">
        <w:fldChar w:fldCharType="end"/>
      </w:r>
      <w:r w:rsidR="00BF4E0A">
        <w:fldChar w:fldCharType="separate"/>
      </w:r>
      <w:r w:rsidR="00CF3478">
        <w:rPr>
          <w:noProof/>
        </w:rPr>
        <w:t>(Kehat et al., 2011)</w:t>
      </w:r>
      <w:r w:rsidR="00BF4E0A">
        <w:fldChar w:fldCharType="end"/>
      </w:r>
      <w:r w:rsidRPr="000E3A8E">
        <w:t>. Thus, FHL1 is a component of the stretch sensor at the I</w:t>
      </w:r>
      <w:r w:rsidR="009F77DF">
        <w:t xml:space="preserve"> </w:t>
      </w:r>
      <w:r w:rsidRPr="000E3A8E">
        <w:t>band that acts to sense stretch to restrict or lock the range at which physiological sarcomere length can extend following stretch to scaffold stress-induced interactions of MAPK components at titin in order to mediate ensuing hypertrophic signaling, which can lead to pathological cardiac hypertrophy.</w:t>
      </w:r>
    </w:p>
    <w:p w14:paraId="198477A8" w14:textId="54921A36" w:rsidR="00E678FD" w:rsidRDefault="00E678FD" w:rsidP="00E678FD">
      <w:pPr>
        <w:spacing w:line="240" w:lineRule="auto"/>
        <w:ind w:firstLine="720"/>
        <w:jc w:val="both"/>
      </w:pPr>
      <w:r w:rsidRPr="00E678FD">
        <w:t xml:space="preserve">A unique sequence of M-band titin is linked to regulatory pathways of muscle growth through binding to FHL2. </w:t>
      </w:r>
      <w:r w:rsidR="00573749" w:rsidRPr="00573749">
        <w:t xml:space="preserve">FHL2 has been shown to sense cardiac </w:t>
      </w:r>
      <w:r w:rsidR="00B551CE">
        <w:t>stress, which</w:t>
      </w:r>
      <w:r w:rsidR="00573749" w:rsidRPr="00573749">
        <w:t xml:space="preserve"> is </w:t>
      </w:r>
      <w:r w:rsidR="00B551CE">
        <w:t>part of</w:t>
      </w:r>
      <w:r w:rsidR="00573749" w:rsidRPr="00573749">
        <w:t xml:space="preserve"> the M</w:t>
      </w:r>
      <w:r w:rsidR="00861A5F">
        <w:t xml:space="preserve"> </w:t>
      </w:r>
      <w:r w:rsidR="00573749" w:rsidRPr="00573749">
        <w:t xml:space="preserve">band signaling complex with Nbr1 and p62 </w:t>
      </w:r>
      <w:r w:rsidR="002204D0" w:rsidRPr="00862F6A">
        <w:fldChar w:fldCharType="begin">
          <w:fldData xml:space="preserve">PEVuZE5vdGU+PENpdGU+PEF1dGhvcj5SYWRrZTwvQXV0aG9yPjxZZWFyPjIwMTk8L1llYXI+PFJl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</w:fldData>
        </w:fldChar>
      </w:r>
      <w:r w:rsidR="00CF3478">
        <w:instrText xml:space="preserve"> ADDIN EN.CITE </w:instrText>
      </w:r>
      <w:r w:rsidR="00CF3478">
        <w:fldChar w:fldCharType="begin">
          <w:fldData xml:space="preserve">PEVuZE5vdGU+PENpdGU+PEF1dGhvcj5SYWRrZTwvQXV0aG9yPjxZZWFyPjIwMTk8L1llYXI+PFJl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</w:fldData>
        </w:fldChar>
      </w:r>
      <w:r w:rsidR="00CF3478">
        <w:instrText xml:space="preserve"> ADDIN EN.CITE.DATA </w:instrText>
      </w:r>
      <w:r w:rsidR="00CF3478">
        <w:fldChar w:fldCharType="end"/>
      </w:r>
      <w:r w:rsidR="002204D0" w:rsidRPr="00862F6A">
        <w:fldChar w:fldCharType="separate"/>
      </w:r>
      <w:r w:rsidR="00CF3478">
        <w:rPr>
          <w:noProof/>
        </w:rPr>
        <w:t>(Radke et al., 2019)</w:t>
      </w:r>
      <w:r w:rsidR="002204D0" w:rsidRPr="00862F6A">
        <w:fldChar w:fldCharType="end"/>
      </w:r>
      <w:r w:rsidRPr="00986BC3">
        <w:t>.</w:t>
      </w:r>
      <w:r w:rsidRPr="00E678FD">
        <w:t xml:space="preserve"> This protein has numerous other interaction partners, including metabolic enzymes </w:t>
      </w:r>
      <w:r w:rsidR="00FC2735">
        <w:fldChar w:fldCharType="begin">
          <w:fldData xml:space="preserve">PEVuZE5vdGU+PENpdGU+PEF1dGhvcj5MYW5nZTwvQXV0aG9yPjxZZWFyPjIwMDI8L1llYXI+PFJl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</w:fldData>
        </w:fldChar>
      </w:r>
      <w:r w:rsidR="00CF3478">
        <w:instrText xml:space="preserve"> ADDIN EN.CITE </w:instrText>
      </w:r>
      <w:r w:rsidR="00CF3478">
        <w:fldChar w:fldCharType="begin">
          <w:fldData xml:space="preserve">PEVuZE5vdGU+PENpdGU+PEF1dGhvcj5MYW5nZTwvQXV0aG9yPjxZZWFyPjIwMDI8L1llYXI+PFJl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</w:fldData>
        </w:fldChar>
      </w:r>
      <w:r w:rsidR="00CF3478">
        <w:instrText xml:space="preserve"> ADDIN EN.CITE.DATA </w:instrText>
      </w:r>
      <w:r w:rsidR="00CF3478">
        <w:fldChar w:fldCharType="end"/>
      </w:r>
      <w:r w:rsidR="00FC2735">
        <w:fldChar w:fldCharType="separate"/>
      </w:r>
      <w:r w:rsidR="00CF3478">
        <w:rPr>
          <w:noProof/>
        </w:rPr>
        <w:t>(Lange et al., 2002)</w:t>
      </w:r>
      <w:r w:rsidR="00FC2735">
        <w:fldChar w:fldCharType="end"/>
      </w:r>
      <w:r w:rsidRPr="00E678FD">
        <w:t>, and appears to be a transcriptional co-activator. M</w:t>
      </w:r>
      <w:r w:rsidR="001628FF">
        <w:t xml:space="preserve"> </w:t>
      </w:r>
      <w:r w:rsidRPr="00E678FD">
        <w:t>band titin has links to</w:t>
      </w:r>
      <w:r w:rsidR="00BC1196">
        <w:t xml:space="preserve"> additional</w:t>
      </w:r>
      <w:r w:rsidRPr="00E678FD">
        <w:t xml:space="preserve"> pathways of muscle-growth regulation, particularly through the interaction with MURFs proteins that can shuttle to the nucleus to alter muscle gene expression. The titin kinase domain controls muscle gene expression and protein turnover via association with the neighbor-of-BRCA1 gene-1 (nbr1) protein, which in turn signals to MURF2 via binding to p62</w:t>
      </w:r>
      <w:r w:rsidR="00D668C7">
        <w:t xml:space="preserve"> (Figure 10)</w:t>
      </w:r>
      <w:r w:rsidRPr="00E678FD">
        <w:t xml:space="preserve">. MURF2 activates hypertrophic genes in the nucleus, such as serum response factor </w:t>
      </w:r>
      <w:r w:rsidR="00720F84">
        <w:fldChar w:fldCharType="begin">
          <w:fldData xml:space="preserve">PEVuZE5vdGU+PENpdGU+PEF1dGhvcj5MYW5nZTwvQXV0aG9yPjxZZWFyPjIwMDU8L1llYXI+PFJl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</w:fldData>
        </w:fldChar>
      </w:r>
      <w:r w:rsidR="00CF3478">
        <w:instrText xml:space="preserve"> ADDIN EN.CITE </w:instrText>
      </w:r>
      <w:r w:rsidR="00CF3478">
        <w:fldChar w:fldCharType="begin">
          <w:fldData xml:space="preserve">PEVuZE5vdGU+PENpdGU+PEF1dGhvcj5MYW5nZTwvQXV0aG9yPjxZZWFyPjIwMDU8L1llYXI+PFJl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</w:fldData>
        </w:fldChar>
      </w:r>
      <w:r w:rsidR="00CF3478">
        <w:instrText xml:space="preserve"> ADDIN EN.CITE.DATA </w:instrText>
      </w:r>
      <w:r w:rsidR="00CF3478">
        <w:fldChar w:fldCharType="end"/>
      </w:r>
      <w:r w:rsidR="00720F84">
        <w:fldChar w:fldCharType="separate"/>
      </w:r>
      <w:r w:rsidR="00CF3478">
        <w:rPr>
          <w:noProof/>
        </w:rPr>
        <w:t>(Lange et al., 2005)</w:t>
      </w:r>
      <w:r w:rsidR="00720F84">
        <w:fldChar w:fldCharType="end"/>
      </w:r>
      <w:r w:rsidRPr="00E678FD">
        <w:t>.</w:t>
      </w:r>
    </w:p>
    <w:p w14:paraId="212B1E4D" w14:textId="38091952" w:rsidR="00F01BF0" w:rsidRDefault="00D668C7" w:rsidP="000A4027">
      <w:pPr>
        <w:spacing w:line="240" w:lineRule="auto"/>
        <w:ind w:firstLine="720"/>
        <w:jc w:val="both"/>
      </w:pPr>
      <w:r>
        <w:t>H</w:t>
      </w:r>
      <w:r w:rsidR="00F01BF0">
        <w:t xml:space="preserve">ypertrophic signaling mechanisms </w:t>
      </w:r>
      <w:r>
        <w:t>are also located</w:t>
      </w:r>
      <w:r w:rsidR="00F01BF0">
        <w:t xml:space="preserve"> at the Z</w:t>
      </w:r>
      <w:r w:rsidR="00DE2397">
        <w:t xml:space="preserve"> </w:t>
      </w:r>
      <w:r w:rsidR="00F01BF0">
        <w:t>disk titin domain (F</w:t>
      </w:r>
      <w:r>
        <w:t>igure</w:t>
      </w:r>
      <w:r w:rsidR="00F01BF0">
        <w:t xml:space="preserve"> </w:t>
      </w:r>
      <w:r>
        <w:t>10</w:t>
      </w:r>
      <w:r w:rsidR="00F01BF0">
        <w:t xml:space="preserve">). Binding of the extreme NH2-terminal titin Ig domains, Z1/Z2, to </w:t>
      </w:r>
      <w:proofErr w:type="spellStart"/>
      <w:r w:rsidR="00F01BF0">
        <w:t>telethonin</w:t>
      </w:r>
      <w:proofErr w:type="spellEnd"/>
      <w:r w:rsidR="00F01BF0">
        <w:t xml:space="preserve"> </w:t>
      </w:r>
      <w:r w:rsidR="00457D76">
        <w:fldChar w:fldCharType="begin">
          <w:fldData xml:space="preserve">PEVuZE5vdGU+PENpdGU+PEF1dGhvcj5ab3U8L0F1dGhvcj48WWVhcj4yMDA2PC9ZZWFyPjxSZWNO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</w:fldData>
        </w:fldChar>
      </w:r>
      <w:r w:rsidR="00CF3478">
        <w:instrText xml:space="preserve"> ADDIN EN.CITE </w:instrText>
      </w:r>
      <w:r w:rsidR="00CF3478">
        <w:fldChar w:fldCharType="begin">
          <w:fldData xml:space="preserve">PEVuZE5vdGU+PENpdGU+PEF1dGhvcj5ab3U8L0F1dGhvcj48WWVhcj4yMDA2PC9ZZWFyPjxSZWNO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</w:fldData>
        </w:fldChar>
      </w:r>
      <w:r w:rsidR="00CF3478">
        <w:instrText xml:space="preserve"> ADDIN EN.CITE.DATA </w:instrText>
      </w:r>
      <w:r w:rsidR="00CF3478">
        <w:fldChar w:fldCharType="end"/>
      </w:r>
      <w:r w:rsidR="00457D76">
        <w:fldChar w:fldCharType="separate"/>
      </w:r>
      <w:r w:rsidR="00CF3478">
        <w:rPr>
          <w:noProof/>
        </w:rPr>
        <w:t>(Zou et al., 2006)</w:t>
      </w:r>
      <w:r w:rsidR="00457D76">
        <w:fldChar w:fldCharType="end"/>
      </w:r>
      <w:r w:rsidR="00F01BF0">
        <w:t xml:space="preserve"> also recruits a </w:t>
      </w:r>
      <w:proofErr w:type="spellStart"/>
      <w:r w:rsidR="00F01BF0">
        <w:t>telethonin</w:t>
      </w:r>
      <w:proofErr w:type="spellEnd"/>
      <w:r w:rsidR="00F01BF0">
        <w:t>-ligand, muscle LIM protein (MLP), to the Z</w:t>
      </w:r>
      <w:r w:rsidR="00925E57">
        <w:t xml:space="preserve"> </w:t>
      </w:r>
      <w:r w:rsidR="00F01BF0">
        <w:t xml:space="preserve">disk </w:t>
      </w:r>
      <w:r w:rsidR="00384648">
        <w:fldChar w:fldCharType="begin">
          <w:fldData xml:space="preserve">PEVuZE5vdGU+PENpdGU+PEF1dGhvcj5Lbm9sbDwvQXV0aG9yPjxZZWFyPjIwMDI8L1llYXI+PFJl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</w:fldData>
        </w:fldChar>
      </w:r>
      <w:r w:rsidR="00CF3478">
        <w:instrText xml:space="preserve"> ADDIN EN.CITE </w:instrText>
      </w:r>
      <w:r w:rsidR="00CF3478">
        <w:fldChar w:fldCharType="begin">
          <w:fldData xml:space="preserve">PEVuZE5vdGU+PENpdGU+PEF1dGhvcj5Lbm9sbDwvQXV0aG9yPjxZZWFyPjIwMDI8L1llYXI+PFJl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</w:fldData>
        </w:fldChar>
      </w:r>
      <w:r w:rsidR="00CF3478">
        <w:instrText xml:space="preserve"> ADDIN EN.CITE.DATA </w:instrText>
      </w:r>
      <w:r w:rsidR="00CF3478">
        <w:fldChar w:fldCharType="end"/>
      </w:r>
      <w:r w:rsidR="00384648">
        <w:fldChar w:fldCharType="separate"/>
      </w:r>
      <w:r w:rsidR="00CF3478">
        <w:rPr>
          <w:noProof/>
        </w:rPr>
        <w:t>(Knoll et al., 2002; Knoll et al., 2010)</w:t>
      </w:r>
      <w:r w:rsidR="00384648">
        <w:fldChar w:fldCharType="end"/>
      </w:r>
      <w:r w:rsidR="00F01BF0">
        <w:t>. MLP has also been detected in the I</w:t>
      </w:r>
      <w:r w:rsidR="00925E57">
        <w:t xml:space="preserve"> </w:t>
      </w:r>
      <w:r w:rsidR="00F01BF0">
        <w:t xml:space="preserve">band </w:t>
      </w:r>
      <w:r w:rsidR="009636CD">
        <w:fldChar w:fldCharType="begin"/>
      </w:r>
      <w:r w:rsidR="00CF3478">
        <w:instrText xml:space="preserve"> ADDIN EN.CITE &lt;EndNote&gt;&lt;Cite&gt;&lt;Author&gt;Arber&lt;/Author&gt;&lt;Year&gt;1997&lt;/Year&gt;&lt;RecNum&gt;123&lt;/RecNum&gt;&lt;DisplayText&gt;(Arber et al., 1997)&lt;/DisplayText&gt;&lt;record&gt;&lt;rec-number&gt;123&lt;/rec-number&gt;&lt;foreign-keys&gt;&lt;key app="EN" db-id="xfaazxx2fstraqetp5xxt2ff0zvrrftv0drf" timestamp="1639015759"&gt;123&lt;/key&gt;&lt;/foreign-keys&gt;&lt;ref-type name="Journal Article"&gt;17&lt;/ref-type&gt;&lt;contributors&gt;&lt;authors&gt;&lt;author&gt;Arber, S.&lt;/author&gt;&lt;author&gt;Hunter, J. J.&lt;/author&gt;&lt;author&gt;Ross, J., Jr.&lt;/author&gt;&lt;author&gt;Hongo, M.&lt;/author&gt;&lt;author&gt;Sansig, G.&lt;/author&gt;&lt;author&gt;Borg, J.&lt;/author&gt;&lt;author&gt;Perriard, J. C.&lt;/author&gt;&lt;author&gt;Chien, K. R.&lt;/author&gt;&lt;author&gt;Caroni, P.&lt;/author&gt;&lt;/authors&gt;&lt;/contributors&gt;&lt;auth-address&gt;Friedrich Miescher Institute, Basel, Switzerland.&lt;/auth-address&gt;&lt;titles&gt;&lt;title&gt;MLP-deficient mice exhibit a disruption of cardiac cytoarchitectural organization, dilated cardiomyopathy, and heart failure&lt;/title&gt;&lt;secondary-title&gt;Cell&lt;/secondary-title&gt;&lt;/titles&gt;&lt;periodical&gt;&lt;full-title&gt;Cell&lt;/full-title&gt;&lt;/periodical&gt;&lt;pages&gt;393-403&lt;/pages&gt;&lt;volume&gt;88&lt;/volume&gt;&lt;number&gt;3&lt;/number&gt;&lt;edition&gt;1997/02/07&lt;/edition&gt;&lt;keywords&gt;&lt;keyword&gt;Animals&lt;/keyword&gt;&lt;keyword&gt;Cardiomegaly/etiology/genetics/pathology&lt;/keyword&gt;&lt;keyword&gt;Cardiomyopathy, Dilated/etiology/*genetics/*pathology&lt;/keyword&gt;&lt;keyword&gt;Disease Models, Animal&lt;/keyword&gt;&lt;keyword&gt;Disease Susceptibility&lt;/keyword&gt;&lt;keyword&gt;Humans&lt;/keyword&gt;&lt;keyword&gt;LIM Domain Proteins&lt;/keyword&gt;&lt;keyword&gt;Mice&lt;/keyword&gt;&lt;keyword&gt;Mice, Knockout&lt;/keyword&gt;&lt;keyword&gt;Muscle Proteins/*deficiency/*genetics/metabolism&lt;/keyword&gt;&lt;keyword&gt;Myocardium/metabolism/*pathology&lt;/keyword&gt;&lt;keyword&gt;Myofibrils/metabolism&lt;/keyword&gt;&lt;keyword&gt;Phenotype&lt;/keyword&gt;&lt;/keywords&gt;&lt;dates&gt;&lt;year&gt;1997&lt;/year&gt;&lt;pub-dates&gt;&lt;date&gt;Feb 7&lt;/date&gt;&lt;/pub-dates&gt;&lt;/dates&gt;&lt;isbn&gt;0092-8674 (Print)&amp;#xD;0092-8674 (Linking)&lt;/isbn&gt;&lt;accession-num&gt;9039266&lt;/accession-num&gt;&lt;urls&gt;&lt;related-urls&gt;&lt;url&gt;https://www.ncbi.nlm.nih.gov/pubmed/9039266&lt;/url&gt;&lt;/related-urls&gt;&lt;/urls&gt;&lt;electronic-resource-num&gt;10.1016/s0092-8674(00)81878-4&lt;/electronic-resource-num&gt;&lt;/record&gt;&lt;/Cite&gt;&lt;/EndNote&gt;</w:instrText>
      </w:r>
      <w:r w:rsidR="009636CD">
        <w:fldChar w:fldCharType="separate"/>
      </w:r>
      <w:r w:rsidR="00CF3478">
        <w:rPr>
          <w:noProof/>
        </w:rPr>
        <w:t>(Arber et al., 1997)</w:t>
      </w:r>
      <w:r w:rsidR="009636CD">
        <w:fldChar w:fldCharType="end"/>
      </w:r>
      <w:r w:rsidR="00F01BF0">
        <w:t xml:space="preserve">, at </w:t>
      </w:r>
      <w:proofErr w:type="spellStart"/>
      <w:r w:rsidR="00F01BF0">
        <w:t>costameres</w:t>
      </w:r>
      <w:proofErr w:type="spellEnd"/>
      <w:r w:rsidR="00F01BF0">
        <w:t xml:space="preserve">, and abundantly in the cytosol, as well as in the nucleus. Shuttling of MLP to the nucleus </w:t>
      </w:r>
      <w:r w:rsidR="00470D24">
        <w:fldChar w:fldCharType="begin">
          <w:fldData xml:space="preserve">PEVuZE5vdGU+PENpdGU+PEF1dGhvcj5Cb2F0ZW5nPC9BdXRob3I+PFllYXI+MjAwOTwvWWVhcj48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</w:fldData>
        </w:fldChar>
      </w:r>
      <w:r w:rsidR="00CF3478">
        <w:instrText xml:space="preserve"> ADDIN EN.CITE </w:instrText>
      </w:r>
      <w:r w:rsidR="00CF3478">
        <w:fldChar w:fldCharType="begin">
          <w:fldData xml:space="preserve">PEVuZE5vdGU+PENpdGU+PEF1dGhvcj5Cb2F0ZW5nPC9BdXRob3I+PFllYXI+MjAwOTwvWWVhcj48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</w:fldData>
        </w:fldChar>
      </w:r>
      <w:r w:rsidR="00CF3478">
        <w:instrText xml:space="preserve"> ADDIN EN.CITE.DATA </w:instrText>
      </w:r>
      <w:r w:rsidR="00CF3478">
        <w:fldChar w:fldCharType="end"/>
      </w:r>
      <w:r w:rsidR="00470D24">
        <w:fldChar w:fldCharType="separate"/>
      </w:r>
      <w:r w:rsidR="00CF3478">
        <w:rPr>
          <w:noProof/>
        </w:rPr>
        <w:t>(Boateng et al., 2009)</w:t>
      </w:r>
      <w:r w:rsidR="00470D24">
        <w:fldChar w:fldCharType="end"/>
      </w:r>
      <w:r w:rsidR="00F01BF0">
        <w:t xml:space="preserve"> can activate </w:t>
      </w:r>
      <w:r w:rsidR="00F01BF0">
        <w:lastRenderedPageBreak/>
        <w:t xml:space="preserve">transcriptional regulators and may enhance protein expression. MLP also binds to calcineurin, a protein phosphatase dephosphorylating nuclear factor of activated T cells (NFAT), which can thus translocate to the nucleus and induce a hypertrophic gene program </w:t>
      </w:r>
      <w:r w:rsidR="00F43C91">
        <w:fldChar w:fldCharType="begin">
          <w:fldData xml:space="preserve">PEVuZE5vdGU+PENpdGU+PEF1dGhvcj5TYW1hcmVsPC9BdXRob3I+PFllYXI+MjAwODwvWWVhcj48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==
</w:fldData>
        </w:fldChar>
      </w:r>
      <w:r w:rsidR="00CF3478">
        <w:instrText xml:space="preserve"> ADDIN EN.CITE </w:instrText>
      </w:r>
      <w:r w:rsidR="00CF3478">
        <w:fldChar w:fldCharType="begin">
          <w:fldData xml:space="preserve">PEVuZE5vdGU+PENpdGU+PEF1dGhvcj5TYW1hcmVsPC9BdXRob3I+PFllYXI+MjAwODwvWWVhcj48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==
</w:fldData>
        </w:fldChar>
      </w:r>
      <w:r w:rsidR="00CF3478">
        <w:instrText xml:space="preserve"> ADDIN EN.CITE.DATA </w:instrText>
      </w:r>
      <w:r w:rsidR="00CF3478">
        <w:fldChar w:fldCharType="end"/>
      </w:r>
      <w:r w:rsidR="00F43C91">
        <w:fldChar w:fldCharType="separate"/>
      </w:r>
      <w:r w:rsidR="00CF3478">
        <w:rPr>
          <w:noProof/>
        </w:rPr>
        <w:t>(Samarel, 2008)</w:t>
      </w:r>
      <w:r w:rsidR="00F43C91">
        <w:fldChar w:fldCharType="end"/>
      </w:r>
      <w:r w:rsidR="00F01BF0">
        <w:t>. This hypertrophic pathway is thought to be activated by stress or strain imposed onto the Z</w:t>
      </w:r>
      <w:r w:rsidR="005D74EF">
        <w:t xml:space="preserve"> </w:t>
      </w:r>
      <w:r w:rsidR="00F01BF0">
        <w:t xml:space="preserve">disk, but the exact mechanism of action and the role of titin’s NH2 terminus in it remain obscure. </w:t>
      </w:r>
    </w:p>
    <w:p w14:paraId="0E36319D" w14:textId="6987E78F" w:rsidR="00F01BF0" w:rsidRDefault="00F01BF0" w:rsidP="000A4027">
      <w:pPr>
        <w:spacing w:line="240" w:lineRule="auto"/>
        <w:ind w:firstLine="720"/>
        <w:jc w:val="both"/>
      </w:pPr>
      <w:r>
        <w:t xml:space="preserve">Lastly, Ig domains at titin’s N2-A-domain interact with the three homologous muscle-ankyrin-repeat proteins (MARPs), cardiac-ankyrin-repeat protein (CARP), diabetes-related ankyrin-repeat protein (DARP), and ankyrin-repeat-domain protein-2 (Ankrd2) </w:t>
      </w:r>
      <w:r w:rsidR="001A1693">
        <w:fldChar w:fldCharType="begin">
          <w:fldData xml:space="preserve">PEVuZE5vdGU+PENpdGU+PEF1dGhvcj5XaXR0PC9BdXRob3I+PFllYXI+MjAwNTwvWWVhcj48UmVj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</w:fldData>
        </w:fldChar>
      </w:r>
      <w:r w:rsidR="00CF3478">
        <w:instrText xml:space="preserve"> ADDIN EN.CITE </w:instrText>
      </w:r>
      <w:r w:rsidR="00CF3478">
        <w:fldChar w:fldCharType="begin">
          <w:fldData xml:space="preserve">PEVuZE5vdGU+PENpdGU+PEF1dGhvcj5XaXR0PC9BdXRob3I+PFllYXI+MjAwNTwvWWVhcj48UmVj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</w:fldData>
        </w:fldChar>
      </w:r>
      <w:r w:rsidR="00CF3478">
        <w:instrText xml:space="preserve"> ADDIN EN.CITE.DATA </w:instrText>
      </w:r>
      <w:r w:rsidR="00CF3478">
        <w:fldChar w:fldCharType="end"/>
      </w:r>
      <w:r w:rsidR="001A1693">
        <w:fldChar w:fldCharType="separate"/>
      </w:r>
      <w:r w:rsidR="00CF3478">
        <w:rPr>
          <w:noProof/>
        </w:rPr>
        <w:t>(Mayans et al., 1998; Witt et al., 2005)</w:t>
      </w:r>
      <w:r w:rsidR="001A1693">
        <w:fldChar w:fldCharType="end"/>
      </w:r>
      <w:r>
        <w:t xml:space="preserve">, which in turn bind to myopalladin </w:t>
      </w:r>
      <w:r w:rsidR="00281726">
        <w:fldChar w:fldCharType="begin">
          <w:fldData xml:space="preserve">PEVuZE5vdGU+PENpdGU+PEF1dGhvcj5CYW5nPC9BdXRob3I+PFllYXI+MjAwMTwvWWVhcj48UmVj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==
</w:fldData>
        </w:fldChar>
      </w:r>
      <w:r w:rsidR="00CF3478">
        <w:instrText xml:space="preserve"> ADDIN EN.CITE </w:instrText>
      </w:r>
      <w:r w:rsidR="00CF3478">
        <w:fldChar w:fldCharType="begin">
          <w:fldData xml:space="preserve">PEVuZE5vdGU+PENpdGU+PEF1dGhvcj5CYW5nPC9BdXRob3I+PFllYXI+MjAwMTwvWWVhcj48UmVj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==
</w:fldData>
        </w:fldChar>
      </w:r>
      <w:r w:rsidR="00CF3478">
        <w:instrText xml:space="preserve"> ADDIN EN.CITE.DATA </w:instrText>
      </w:r>
      <w:r w:rsidR="00CF3478">
        <w:fldChar w:fldCharType="end"/>
      </w:r>
      <w:r w:rsidR="00281726">
        <w:fldChar w:fldCharType="separate"/>
      </w:r>
      <w:r w:rsidR="00CF3478">
        <w:rPr>
          <w:noProof/>
        </w:rPr>
        <w:t>(Bang et al., 2001)</w:t>
      </w:r>
      <w:r w:rsidR="00281726">
        <w:fldChar w:fldCharType="end"/>
      </w:r>
      <w:r>
        <w:t xml:space="preserve">, an important actin-regulating protein </w:t>
      </w:r>
      <w:r w:rsidR="0024728A">
        <w:fldChar w:fldCharType="begin">
          <w:fldData xml:space="preserve">PEVuZE5vdGU+PENpdGU+PEF1dGhvcj5PdGV5PC9BdXRob3I+PFllYXI+MjAwNTwvWWVhcj48UmVj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</w:fldData>
        </w:fldChar>
      </w:r>
      <w:r w:rsidR="00CF3478">
        <w:instrText xml:space="preserve"> ADDIN EN.CITE </w:instrText>
      </w:r>
      <w:r w:rsidR="00CF3478">
        <w:fldChar w:fldCharType="begin">
          <w:fldData xml:space="preserve">PEVuZE5vdGU+PENpdGU+PEF1dGhvcj5PdGV5PC9BdXRob3I+PFllYXI+MjAwNTwvWWVhcj48UmVj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</w:fldData>
        </w:fldChar>
      </w:r>
      <w:r w:rsidR="00CF3478">
        <w:instrText xml:space="preserve"> ADDIN EN.CITE.DATA </w:instrText>
      </w:r>
      <w:r w:rsidR="00CF3478">
        <w:fldChar w:fldCharType="end"/>
      </w:r>
      <w:r w:rsidR="0024728A">
        <w:fldChar w:fldCharType="separate"/>
      </w:r>
      <w:r w:rsidR="00CF3478">
        <w:rPr>
          <w:noProof/>
        </w:rPr>
        <w:t>(Otey et al., 2005)</w:t>
      </w:r>
      <w:r w:rsidR="0024728A">
        <w:fldChar w:fldCharType="end"/>
      </w:r>
      <w:r>
        <w:t xml:space="preserve"> (</w:t>
      </w:r>
      <w:r w:rsidR="00986BC3">
        <w:t xml:space="preserve">Figure </w:t>
      </w:r>
      <w:r w:rsidR="00C85BF7">
        <w:fldChar w:fldCharType="begin"/>
      </w:r>
      <w:r w:rsidR="00C85BF7">
        <w:instrText xml:space="preserve"> seq figure fig10 </w:instrText>
      </w:r>
      <w:r w:rsidR="00C85BF7">
        <w:fldChar w:fldCharType="separate"/>
      </w:r>
      <w:r w:rsidR="00986BC3">
        <w:rPr>
          <w:noProof/>
        </w:rPr>
        <w:t>10</w:t>
      </w:r>
      <w:r w:rsidR="00C85BF7">
        <w:rPr>
          <w:noProof/>
        </w:rPr>
        <w:fldChar w:fldCharType="end"/>
      </w:r>
      <w:r>
        <w:t xml:space="preserve">). Since members of the MARP family also associate with transcription factors kojic </w:t>
      </w:r>
      <w:r w:rsidR="00BD4005">
        <w:fldChar w:fldCharType="begin">
          <w:fldData xml:space="preserve">PEVuZE5vdGU+PENpdGU+PEF1dGhvcj5Lb2ppYzwvQXV0aG9yPjxZZWFyPjIwMDQ8L1llYXI+PFJl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</w:fldData>
        </w:fldChar>
      </w:r>
      <w:r w:rsidR="00CF3478">
        <w:instrText xml:space="preserve"> ADDIN EN.CITE </w:instrText>
      </w:r>
      <w:r w:rsidR="00CF3478">
        <w:fldChar w:fldCharType="begin">
          <w:fldData xml:space="preserve">PEVuZE5vdGU+PENpdGU+PEF1dGhvcj5Lb2ppYzwvQXV0aG9yPjxZZWFyPjIwMDQ8L1llYXI+PFJl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</w:fldData>
        </w:fldChar>
      </w:r>
      <w:r w:rsidR="00CF3478">
        <w:instrText xml:space="preserve"> ADDIN EN.CITE.DATA </w:instrText>
      </w:r>
      <w:r w:rsidR="00CF3478">
        <w:fldChar w:fldCharType="end"/>
      </w:r>
      <w:r w:rsidR="00BD4005">
        <w:fldChar w:fldCharType="separate"/>
      </w:r>
      <w:r w:rsidR="00CF3478">
        <w:rPr>
          <w:noProof/>
        </w:rPr>
        <w:t>(Kojic et al., 2004)</w:t>
      </w:r>
      <w:r w:rsidR="00BD4005">
        <w:fldChar w:fldCharType="end"/>
      </w:r>
      <w:r>
        <w:t>, a role for MARPs as nuclear regulators of transcription is likely. Thus, via MARP-binding, the N2-A-domain of titin could be involved in hypertrophic signaling mechanisms.</w:t>
      </w:r>
    </w:p>
    <w:p w14:paraId="4499E418" w14:textId="344A7A9E" w:rsidR="00F01BF0" w:rsidRDefault="00F01BF0" w:rsidP="00A61047">
      <w:pPr>
        <w:spacing w:line="240" w:lineRule="auto"/>
        <w:ind w:firstLine="720"/>
        <w:jc w:val="both"/>
      </w:pPr>
      <w:r>
        <w:t>Overall, mechanical stimuli in the form of passive stress</w:t>
      </w:r>
      <w:r w:rsidR="005326F8">
        <w:t>es</w:t>
      </w:r>
      <w:r>
        <w:t xml:space="preserve"> </w:t>
      </w:r>
      <w:r w:rsidR="005326F8">
        <w:t>are</w:t>
      </w:r>
      <w:r>
        <w:t xml:space="preserve"> sensed by </w:t>
      </w:r>
      <w:proofErr w:type="spellStart"/>
      <w:r>
        <w:t>sarcomeric</w:t>
      </w:r>
      <w:proofErr w:type="spellEnd"/>
      <w:r>
        <w:t xml:space="preserve"> titin domains</w:t>
      </w:r>
      <w:r w:rsidR="005326F8">
        <w:t xml:space="preserve"> that </w:t>
      </w:r>
      <w:r>
        <w:t>trigger a cascade of downstream signals</w:t>
      </w:r>
      <w:r w:rsidR="005326F8">
        <w:t>,</w:t>
      </w:r>
      <w:r>
        <w:t xml:space="preserve"> </w:t>
      </w:r>
      <w:r w:rsidR="005326F8">
        <w:t>which</w:t>
      </w:r>
      <w:r>
        <w:t xml:space="preserve"> ultimately </w:t>
      </w:r>
      <w:r w:rsidR="005326F8">
        <w:t>lead to the</w:t>
      </w:r>
      <w:r>
        <w:t xml:space="preserve"> upregulating of protein synthesis, sarcomere addition</w:t>
      </w:r>
      <w:r w:rsidR="005326F8">
        <w:t>,</w:t>
      </w:r>
      <w:r>
        <w:t xml:space="preserve"> and myocardium growth.</w:t>
      </w:r>
    </w:p>
    <w:p w14:paraId="69B07B87" w14:textId="6058DF80" w:rsidR="00BB217E" w:rsidRPr="00A55C17" w:rsidRDefault="00D74C5C" w:rsidP="004447E2">
      <w:pPr>
        <w:spacing w:before="120" w:after="240" w:line="240" w:lineRule="auto"/>
        <w:jc w:val="both"/>
      </w:pPr>
      <w:r>
        <w:tab/>
      </w:r>
      <w:r w:rsidR="006957B2">
        <w:t>In o</w:t>
      </w:r>
      <w:r w:rsidR="004C6C28">
        <w:t>ur model</w:t>
      </w:r>
      <w:r w:rsidR="006957B2">
        <w:t>,</w:t>
      </w:r>
      <w:r w:rsidR="004C6C28">
        <w:t xml:space="preserve"> </w:t>
      </w:r>
      <w:r w:rsidR="00A5206E">
        <w:t>intracellular p</w:t>
      </w:r>
      <w:r w:rsidR="009C2ECB">
        <w:t>assive stress</w:t>
      </w:r>
      <w:r w:rsidR="000F798F">
        <w:t xml:space="preserve"> has </w:t>
      </w:r>
      <w:r w:rsidR="0036464C">
        <w:t xml:space="preserve">a nonlinear relationship with </w:t>
      </w:r>
      <w:r w:rsidR="00562856">
        <w:t xml:space="preserve">the </w:t>
      </w:r>
      <w:r w:rsidR="0036464C">
        <w:t>half-sarco</w:t>
      </w:r>
      <w:r w:rsidR="00316233">
        <w:t xml:space="preserve">mere length (equation </w:t>
      </w:r>
      <w:r w:rsidR="00316233">
        <w:fldChar w:fldCharType="begin"/>
      </w:r>
      <w:r w:rsidR="00316233">
        <w:instrText xml:space="preserve"> GOTOBUTTON ZEqnNum226733  \* MERGEFORMAT </w:instrText>
      </w:r>
      <w:r w:rsidR="00C85BF7">
        <w:fldChar w:fldCharType="begin"/>
      </w:r>
      <w:r w:rsidR="00C85BF7">
        <w:instrText xml:space="preserve"> REF ZEqnNum226733 \* Charformat \! \* MERGEFORMAT </w:instrText>
      </w:r>
      <w:r w:rsidR="00C85BF7">
        <w:fldChar w:fldCharType="separate"/>
      </w:r>
      <w:r w:rsidR="00A15D39" w:rsidRPr="0078732A">
        <w:instrText>(3)</w:instrText>
      </w:r>
      <w:r w:rsidR="00C85BF7">
        <w:fldChar w:fldCharType="end"/>
      </w:r>
      <w:r w:rsidR="00316233">
        <w:fldChar w:fldCharType="end"/>
      </w:r>
      <w:r w:rsidR="00316233">
        <w:t>)</w:t>
      </w:r>
      <w:r w:rsidR="00BB217E">
        <w:t>.</w:t>
      </w:r>
      <w:r w:rsidR="00BF7ABE">
        <w:t xml:space="preserve"> </w:t>
      </w:r>
      <w:r w:rsidR="005326F8">
        <w:t>As a result</w:t>
      </w:r>
      <w:r w:rsidR="0064243D">
        <w:t xml:space="preserve">, </w:t>
      </w:r>
      <w:r w:rsidR="005326F8">
        <w:t xml:space="preserve">volume overloading </w:t>
      </w:r>
      <w:r w:rsidR="00F87C32">
        <w:t>that initially increase</w:t>
      </w:r>
      <w:r w:rsidR="005326F8">
        <w:t>s</w:t>
      </w:r>
      <w:r w:rsidR="00F87C32">
        <w:t xml:space="preserve"> the diastolic filling of </w:t>
      </w:r>
      <w:r w:rsidR="005326F8">
        <w:t xml:space="preserve">the </w:t>
      </w:r>
      <w:r w:rsidR="00F87C32">
        <w:t>LV</w:t>
      </w:r>
      <w:r w:rsidR="005326F8">
        <w:t xml:space="preserve">, thus </w:t>
      </w:r>
      <w:r w:rsidR="002019BF">
        <w:t>overstretch</w:t>
      </w:r>
      <w:r w:rsidR="005326F8">
        <w:t>ing</w:t>
      </w:r>
      <w:r w:rsidR="002019BF">
        <w:t xml:space="preserve"> the half-sarcomeres</w:t>
      </w:r>
      <w:r w:rsidR="005326F8">
        <w:t>,</w:t>
      </w:r>
      <w:r w:rsidR="002019BF">
        <w:t xml:space="preserve"> </w:t>
      </w:r>
      <w:r w:rsidR="005326F8">
        <w:t>leads to an</w:t>
      </w:r>
      <w:r w:rsidR="00B369B4">
        <w:t xml:space="preserve"> </w:t>
      </w:r>
      <w:r w:rsidR="0064243D">
        <w:t>increase</w:t>
      </w:r>
      <w:r w:rsidR="005326F8">
        <w:t xml:space="preserve"> in</w:t>
      </w:r>
      <w:r w:rsidR="0064243D">
        <w:t xml:space="preserve"> the </w:t>
      </w:r>
      <w:r w:rsidR="00E52B70">
        <w:t xml:space="preserve">intracellular </w:t>
      </w:r>
      <w:r w:rsidR="0064243D">
        <w:t>passive stress</w:t>
      </w:r>
      <w:r w:rsidR="00E52B70">
        <w:t xml:space="preserve">. </w:t>
      </w:r>
      <w:r w:rsidR="0006359B">
        <w:t xml:space="preserve">In response to </w:t>
      </w:r>
      <w:r w:rsidR="005326F8">
        <w:t>this</w:t>
      </w:r>
      <w:r w:rsidR="0006359B">
        <w:t xml:space="preserve"> e</w:t>
      </w:r>
      <w:r w:rsidR="00424B48">
        <w:t xml:space="preserve">levated </w:t>
      </w:r>
      <w:r w:rsidR="001918D2">
        <w:t>mechanical stimuli</w:t>
      </w:r>
      <w:r w:rsidR="0006359B">
        <w:t xml:space="preserve">, </w:t>
      </w:r>
      <w:r w:rsidR="005326F8">
        <w:t xml:space="preserve">the </w:t>
      </w:r>
      <w:r w:rsidR="0006359B">
        <w:t xml:space="preserve">growth algorithm increases </w:t>
      </w:r>
      <w:r w:rsidR="00AC773E">
        <w:t xml:space="preserve">the eccentric growth signal </w:t>
      </w:r>
      <w:proofErr w:type="spellStart"/>
      <w:r w:rsidR="00AC773E">
        <w:t>G</w:t>
      </w:r>
      <w:r w:rsidR="00AC773E">
        <w:rPr>
          <w:vertAlign w:val="subscript"/>
        </w:rPr>
        <w:t>a,ecc</w:t>
      </w:r>
      <w:proofErr w:type="spellEnd"/>
      <w:r w:rsidR="00A9428B">
        <w:t xml:space="preserve">, </w:t>
      </w:r>
      <w:r w:rsidR="00FB5B8D">
        <w:t xml:space="preserve">which in turn </w:t>
      </w:r>
      <w:r w:rsidR="001D736F">
        <w:t xml:space="preserve">drives the kinetics of </w:t>
      </w:r>
      <w:r w:rsidR="005326F8">
        <w:t xml:space="preserve">the </w:t>
      </w:r>
      <w:r w:rsidR="000B66D1">
        <w:t>control signal</w:t>
      </w:r>
      <w:r w:rsidR="002071BE">
        <w:t xml:space="preserve"> </w:t>
      </w:r>
      <w:proofErr w:type="spellStart"/>
      <w:r w:rsidR="002071BE">
        <w:t>G</w:t>
      </w:r>
      <w:r w:rsidR="002071BE">
        <w:rPr>
          <w:vertAlign w:val="subscript"/>
        </w:rPr>
        <w:t>c,ecc</w:t>
      </w:r>
      <w:proofErr w:type="spellEnd"/>
      <w:r w:rsidR="00A9428B">
        <w:rPr>
          <w:vertAlign w:val="subscript"/>
        </w:rPr>
        <w:t xml:space="preserve"> </w:t>
      </w:r>
      <w:r w:rsidR="00A9428B">
        <w:t xml:space="preserve">(Figure </w:t>
      </w:r>
      <w:r w:rsidR="00C85BF7">
        <w:fldChar w:fldCharType="begin"/>
      </w:r>
      <w:r w:rsidR="00C85BF7">
        <w:instrText xml:space="preserve"> seq figure fig10 </w:instrText>
      </w:r>
      <w:r w:rsidR="00C85BF7">
        <w:fldChar w:fldCharType="separate"/>
      </w:r>
      <w:r w:rsidR="00A9428B">
        <w:rPr>
          <w:noProof/>
        </w:rPr>
        <w:t>10</w:t>
      </w:r>
      <w:r w:rsidR="00C85BF7">
        <w:rPr>
          <w:noProof/>
        </w:rPr>
        <w:fldChar w:fldCharType="end"/>
      </w:r>
      <w:r w:rsidR="00C82E0C">
        <w:t>)</w:t>
      </w:r>
      <w:r w:rsidR="008D5DF8">
        <w:t>.</w:t>
      </w:r>
      <w:r w:rsidR="00225C1E">
        <w:t xml:space="preserve"> </w:t>
      </w:r>
      <w:r w:rsidR="001177B3">
        <w:t xml:space="preserve">Ultimately, </w:t>
      </w:r>
      <w:r w:rsidR="00900E27">
        <w:t>through the</w:t>
      </w:r>
      <w:r w:rsidR="001177B3">
        <w:t xml:space="preserve"> addition of half-sarcomeres in series</w:t>
      </w:r>
      <w:r w:rsidR="003B309D">
        <w:t>, the half-sarcomere length and associated passive stress</w:t>
      </w:r>
      <w:r w:rsidR="00423FED">
        <w:t>,</w:t>
      </w:r>
      <w:r w:rsidR="003B309D">
        <w:t xml:space="preserve"> along </w:t>
      </w:r>
      <w:r w:rsidR="00423FED">
        <w:t xml:space="preserve">with </w:t>
      </w:r>
      <w:proofErr w:type="spellStart"/>
      <w:proofErr w:type="gramStart"/>
      <w:r w:rsidR="00AF0610">
        <w:t>G</w:t>
      </w:r>
      <w:r w:rsidR="00AF0610">
        <w:rPr>
          <w:vertAlign w:val="subscript"/>
        </w:rPr>
        <w:t>a,ecc</w:t>
      </w:r>
      <w:proofErr w:type="spellEnd"/>
      <w:proofErr w:type="gramEnd"/>
      <w:r w:rsidR="00AF0610">
        <w:t xml:space="preserve"> and </w:t>
      </w:r>
      <w:proofErr w:type="spellStart"/>
      <w:r w:rsidR="00AF0610">
        <w:t>G</w:t>
      </w:r>
      <w:r w:rsidR="00AF0610">
        <w:rPr>
          <w:vertAlign w:val="subscript"/>
        </w:rPr>
        <w:t>c,ecc</w:t>
      </w:r>
      <w:proofErr w:type="spellEnd"/>
      <w:r w:rsidR="00423FED">
        <w:t xml:space="preserve">, </w:t>
      </w:r>
      <w:r w:rsidR="001A1CC4">
        <w:t xml:space="preserve">re-normalize back to their </w:t>
      </w:r>
      <w:r w:rsidR="00AB396B">
        <w:t xml:space="preserve">homeostatic </w:t>
      </w:r>
      <w:r w:rsidR="001A1CC4">
        <w:t xml:space="preserve">range. </w:t>
      </w:r>
    </w:p>
    <w:p w14:paraId="7C377A8D" w14:textId="032DD038" w:rsidR="00EE61DD" w:rsidRDefault="00BA66C2" w:rsidP="00EE61DD">
      <w:pPr>
        <w:spacing w:before="120" w:after="240" w:line="240" w:lineRule="auto"/>
        <w:jc w:val="both"/>
      </w:pPr>
      <w:r>
        <w:t xml:space="preserve"> </w:t>
      </w:r>
    </w:p>
    <w:p w14:paraId="5D686C12" w14:textId="1E20C823" w:rsidR="00413D0B" w:rsidRDefault="00EE61DD" w:rsidP="0078732A">
      <w:pPr>
        <w:pStyle w:val="Heading2"/>
      </w:pPr>
      <w:r>
        <w:br w:type="page"/>
      </w:r>
      <w:r w:rsidR="001F0098" w:rsidRPr="001F0098">
        <w:lastRenderedPageBreak/>
        <w:t xml:space="preserve">Comparison with </w:t>
      </w:r>
      <w:r w:rsidR="009E6D62">
        <w:t>existing</w:t>
      </w:r>
      <w:r w:rsidR="001F0098" w:rsidRPr="001F0098">
        <w:t xml:space="preserve"> models of LV growth</w:t>
      </w:r>
    </w:p>
    <w:p w14:paraId="508D432E" w14:textId="03DC9A24" w:rsidR="00A90769" w:rsidRDefault="008E4B9E" w:rsidP="00F34279">
      <w:pPr>
        <w:spacing w:line="240" w:lineRule="auto"/>
        <w:jc w:val="both"/>
      </w:pPr>
      <w:r>
        <w:t xml:space="preserve">Although many other </w:t>
      </w:r>
      <w:r w:rsidR="00DC208E">
        <w:t xml:space="preserve">computational models have been developed and shed light on the underlying </w:t>
      </w:r>
      <w:r w:rsidR="00784B01">
        <w:t>mechanics o</w:t>
      </w:r>
      <w:r w:rsidR="00E44614">
        <w:t>f</w:t>
      </w:r>
      <w:r w:rsidR="00784B01">
        <w:t xml:space="preserve"> LV growth, </w:t>
      </w:r>
      <w:r w:rsidR="00553008">
        <w:t>there are</w:t>
      </w:r>
      <w:r w:rsidR="00784B01">
        <w:t xml:space="preserve"> </w:t>
      </w:r>
      <w:r w:rsidR="000C7F17">
        <w:t xml:space="preserve">still </w:t>
      </w:r>
      <w:r w:rsidR="00784B01">
        <w:t>limitations that need to be addressed</w:t>
      </w:r>
      <w:r w:rsidR="0092553B">
        <w:t xml:space="preserve"> </w:t>
      </w:r>
      <w:r w:rsidR="005F5FC2">
        <w:fldChar w:fldCharType="begin"/>
      </w:r>
      <w:r w:rsidR="00CF3478">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custom2&gt;PMC8555068&lt;/custom2&gt;&lt;electronic-resource-num&gt;https://doi.org/10.1007/s12551-021-00826-5&lt;/electronic-resource-num&gt;&lt;/record&gt;&lt;/Cite&gt;&lt;/EndNote&gt;</w:instrText>
      </w:r>
      <w:r w:rsidR="005F5FC2">
        <w:fldChar w:fldCharType="separate"/>
      </w:r>
      <w:r w:rsidR="00CF3478">
        <w:rPr>
          <w:noProof/>
        </w:rPr>
        <w:t>(Sharifi et al., 2021a)</w:t>
      </w:r>
      <w:r w:rsidR="005F5FC2">
        <w:fldChar w:fldCharType="end"/>
      </w:r>
      <w:r w:rsidR="003176F0">
        <w:t xml:space="preserve">. </w:t>
      </w:r>
      <w:r w:rsidR="00FC24A6">
        <w:t xml:space="preserve">Some of these </w:t>
      </w:r>
      <w:r w:rsidR="009E6D62">
        <w:t>limitation</w:t>
      </w:r>
      <w:r w:rsidR="00FC24A6">
        <w:t>s</w:t>
      </w:r>
      <w:r w:rsidR="009E6D62">
        <w:t xml:space="preserve"> </w:t>
      </w:r>
      <w:r w:rsidR="00FC24A6">
        <w:t>are related to the assumptions</w:t>
      </w:r>
      <w:r w:rsidR="00BA49A6">
        <w:t xml:space="preserve"> </w:t>
      </w:r>
      <w:r w:rsidR="00FC24A6">
        <w:t xml:space="preserve">used for the duration of the </w:t>
      </w:r>
      <w:r w:rsidR="00BA49A6">
        <w:t xml:space="preserve">cardiac </w:t>
      </w:r>
      <w:r w:rsidR="00A20251">
        <w:t>cycle</w:t>
      </w:r>
      <w:r w:rsidR="00FC24A6">
        <w:t xml:space="preserve"> and the representation of systolic function</w:t>
      </w:r>
      <w:r w:rsidR="00BA49A6">
        <w:t xml:space="preserve">. For instance, some models </w:t>
      </w:r>
      <w:r w:rsidR="005F42A3">
        <w:fldChar w:fldCharType="begin">
          <w:fldData xml:space="preserve">PEVuZE5vdGU+PENpdGU+PEF1dGhvcj5Hb2t0ZXBlPC9BdXRob3I+PFllYXI+MjAxMDwvWWVhcj48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</w:fldData>
        </w:fldChar>
      </w:r>
      <w:r w:rsidR="00CF3478">
        <w:instrText xml:space="preserve"> ADDIN EN.CITE </w:instrText>
      </w:r>
      <w:r w:rsidR="00CF3478">
        <w:fldChar w:fldCharType="begin">
          <w:fldData xml:space="preserve">PEVuZE5vdGU+PENpdGU+PEF1dGhvcj5Hb2t0ZXBlPC9BdXRob3I+PFllYXI+MjAxMDwvWWVhcj48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</w:fldData>
        </w:fldChar>
      </w:r>
      <w:r w:rsidR="00CF3478">
        <w:instrText xml:space="preserve"> ADDIN EN.CITE.DATA </w:instrText>
      </w:r>
      <w:r w:rsidR="00CF3478">
        <w:fldChar w:fldCharType="end"/>
      </w:r>
      <w:r w:rsidR="005F42A3">
        <w:fldChar w:fldCharType="separate"/>
      </w:r>
      <w:r w:rsidR="00CF3478">
        <w:rPr>
          <w:noProof/>
        </w:rPr>
        <w:t>(Goktepe et al., 2010; Klepach et al., 2012; Lee et al., 2015a)</w:t>
      </w:r>
      <w:r w:rsidR="005F42A3">
        <w:fldChar w:fldCharType="end"/>
      </w:r>
      <w:r w:rsidR="005F42A3">
        <w:t xml:space="preserve"> </w:t>
      </w:r>
      <w:r w:rsidR="00BA49A6">
        <w:t xml:space="preserve">have only </w:t>
      </w:r>
      <w:r w:rsidR="00CC0085">
        <w:t xml:space="preserve">simulated LV growth during </w:t>
      </w:r>
      <w:r w:rsidR="00BA49A6">
        <w:t xml:space="preserve">diastolic </w:t>
      </w:r>
      <w:r w:rsidR="000C01EC">
        <w:t xml:space="preserve">loading </w:t>
      </w:r>
      <w:r w:rsidR="00244FA5">
        <w:t xml:space="preserve">and neglected systolic </w:t>
      </w:r>
      <w:r w:rsidR="00CC0085">
        <w:t xml:space="preserve">behavior of </w:t>
      </w:r>
      <w:r w:rsidR="00EC5927">
        <w:t xml:space="preserve">myocardium during ejection. </w:t>
      </w:r>
      <w:r w:rsidR="00FC24A6">
        <w:t>Other models</w:t>
      </w:r>
      <w:r w:rsidR="00B7607E">
        <w:t xml:space="preserve"> </w:t>
      </w:r>
      <w:r w:rsidR="00A24D8B">
        <w:fldChar w:fldCharType="begin">
          <w:fldData xml:space="preserve">PEVuZE5vdGU+PENpdGU+PEF1dGhvcj5BcnVtdWdhbTwvQXV0aG9yPjxZZWFyPjIwMTk8L1llYXI+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</w:fldData>
        </w:fldChar>
      </w:r>
      <w:r w:rsidR="00CF3478">
        <w:instrText xml:space="preserve"> ADDIN EN.CITE </w:instrText>
      </w:r>
      <w:r w:rsidR="00CF3478">
        <w:fldChar w:fldCharType="begin">
          <w:fldData xml:space="preserve">PEVuZE5vdGU+PENpdGU+PEF1dGhvcj5BcnVtdWdhbTwvQXV0aG9yPjxZZWFyPjIwMTk8L1llYXI+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</w:fldData>
        </w:fldChar>
      </w:r>
      <w:r w:rsidR="00CF3478">
        <w:instrText xml:space="preserve"> ADDIN EN.CITE.DATA </w:instrText>
      </w:r>
      <w:r w:rsidR="00CF3478">
        <w:fldChar w:fldCharType="end"/>
      </w:r>
      <w:r w:rsidR="00A24D8B">
        <w:fldChar w:fldCharType="separate"/>
      </w:r>
      <w:r w:rsidR="00CF3478">
        <w:rPr>
          <w:noProof/>
        </w:rPr>
        <w:t>(Kerckhoffs et al., 2012; Lee et al., 2016; Arumugam et al., 2019)</w:t>
      </w:r>
      <w:r w:rsidR="00A24D8B">
        <w:fldChar w:fldCharType="end"/>
      </w:r>
      <w:r w:rsidR="005A7E26">
        <w:t xml:space="preserve"> </w:t>
      </w:r>
      <w:r w:rsidR="000B389B">
        <w:t>investigated the mechanics of LV growth</w:t>
      </w:r>
      <w:r w:rsidR="00FC24A6">
        <w:t>,</w:t>
      </w:r>
      <w:r w:rsidR="000B389B">
        <w:t xml:space="preserve"> </w:t>
      </w:r>
      <w:r w:rsidR="00553008">
        <w:t xml:space="preserve">which were </w:t>
      </w:r>
      <w:r w:rsidR="00FC24A6">
        <w:t xml:space="preserve">performed </w:t>
      </w:r>
      <w:r w:rsidR="000B389B">
        <w:t xml:space="preserve">under </w:t>
      </w:r>
      <w:r w:rsidR="00FC24A6">
        <w:t xml:space="preserve">a </w:t>
      </w:r>
      <w:r w:rsidR="000B389B">
        <w:t>full cardiac cycle</w:t>
      </w:r>
      <w:r w:rsidR="00FC24A6">
        <w:t>,</w:t>
      </w:r>
      <w:r w:rsidR="00F45AF5">
        <w:t xml:space="preserve"> </w:t>
      </w:r>
      <w:r w:rsidR="00553008">
        <w:t xml:space="preserve">but </w:t>
      </w:r>
      <w:r w:rsidR="0098427E">
        <w:t xml:space="preserve">the contractile </w:t>
      </w:r>
      <w:r w:rsidR="008D20B8">
        <w:t xml:space="preserve">function </w:t>
      </w:r>
      <w:r w:rsidR="0098427E">
        <w:t xml:space="preserve">was simulated using phenomenological </w:t>
      </w:r>
      <w:commentRangeStart w:id="109"/>
      <w:commentRangeStart w:id="110"/>
      <w:r w:rsidR="0098427E">
        <w:t>Hill-type models</w:t>
      </w:r>
      <w:commentRangeEnd w:id="109"/>
      <w:r w:rsidR="0089671A">
        <w:rPr>
          <w:rStyle w:val="CommentReference"/>
        </w:rPr>
        <w:commentReference w:id="109"/>
      </w:r>
      <w:commentRangeEnd w:id="110"/>
      <w:r w:rsidR="00500DA5">
        <w:rPr>
          <w:rStyle w:val="CommentReference"/>
        </w:rPr>
        <w:commentReference w:id="110"/>
      </w:r>
      <w:r w:rsidR="00B7607E">
        <w:t>. Another group</w:t>
      </w:r>
      <w:r w:rsidR="00440CB7">
        <w:t xml:space="preserve"> of works </w:t>
      </w:r>
      <w:r w:rsidR="00542859">
        <w:fldChar w:fldCharType="begin">
          <w:fldData xml:space="preserve">PEVuZE5vdGU+PENpdGU+PEF1dGhvcj5Fc3RyYWRhPC9BdXRob3I+PFllYXI+MjAyMTwvWWVhcj48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</w:fldData>
        </w:fldChar>
      </w:r>
      <w:r w:rsidR="00CF3478">
        <w:instrText xml:space="preserve"> ADDIN EN.CITE </w:instrText>
      </w:r>
      <w:r w:rsidR="00CF3478">
        <w:fldChar w:fldCharType="begin">
          <w:fldData xml:space="preserve">PEVuZE5vdGU+PENpdGU+PEF1dGhvcj5Fc3RyYWRhPC9BdXRob3I+PFllYXI+MjAyMTwvWWVhcj48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</w:fldData>
        </w:fldChar>
      </w:r>
      <w:r w:rsidR="00CF3478">
        <w:instrText xml:space="preserve"> ADDIN EN.CITE.DATA </w:instrText>
      </w:r>
      <w:r w:rsidR="00CF3478">
        <w:fldChar w:fldCharType="end"/>
      </w:r>
      <w:r w:rsidR="00542859">
        <w:fldChar w:fldCharType="separate"/>
      </w:r>
      <w:r w:rsidR="00CF3478">
        <w:rPr>
          <w:noProof/>
        </w:rPr>
        <w:t>(Witzenburg and Holmes, 2018; Estrada et al., 2021)</w:t>
      </w:r>
      <w:r w:rsidR="00542859">
        <w:fldChar w:fldCharType="end"/>
      </w:r>
      <w:r w:rsidR="00542859">
        <w:t xml:space="preserve"> </w:t>
      </w:r>
      <w:r w:rsidR="00440CB7">
        <w:t xml:space="preserve">have used </w:t>
      </w:r>
      <w:r w:rsidR="00542859">
        <w:t xml:space="preserve">a </w:t>
      </w:r>
      <w:r w:rsidR="00542859" w:rsidRPr="007966E1">
        <w:t>time-varying elastance model of the ventricle</w:t>
      </w:r>
      <w:r w:rsidR="00542859">
        <w:t xml:space="preserve"> to simulate </w:t>
      </w:r>
      <w:r w:rsidR="00553008">
        <w:t xml:space="preserve">a </w:t>
      </w:r>
      <w:r w:rsidR="00542859">
        <w:t xml:space="preserve">full cardiac cycle. </w:t>
      </w:r>
      <w:proofErr w:type="spellStart"/>
      <w:r w:rsidR="002F58A0" w:rsidRPr="002F58A0">
        <w:t>Rondanina</w:t>
      </w:r>
      <w:proofErr w:type="spellEnd"/>
      <w:r w:rsidR="002F58A0" w:rsidRPr="002F58A0">
        <w:t xml:space="preserve"> and </w:t>
      </w:r>
      <w:proofErr w:type="spellStart"/>
      <w:r w:rsidR="002F58A0" w:rsidRPr="002F58A0">
        <w:t>Bovendeerd</w:t>
      </w:r>
      <w:proofErr w:type="spellEnd"/>
      <w:r w:rsidR="002F58A0">
        <w:t xml:space="preserve"> </w:t>
      </w:r>
      <w:r w:rsidR="007156EA">
        <w:fldChar w:fldCharType="begin">
          <w:fldData xml:space="preserve">PEVuZE5vdGU+PENpdGU+PEF1dGhvcj5Sb25kYW5pbmE8L0F1dGhvcj48WWVhcj4yMDIwPC9ZZWFy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</w:fldData>
        </w:fldChar>
      </w:r>
      <w:r w:rsidR="00CF3478">
        <w:instrText xml:space="preserve"> ADDIN EN.CITE </w:instrText>
      </w:r>
      <w:r w:rsidR="00CF3478">
        <w:fldChar w:fldCharType="begin">
          <w:fldData xml:space="preserve">PEVuZE5vdGU+PENpdGU+PEF1dGhvcj5Sb25kYW5pbmE8L0F1dGhvcj48WWVhcj4yMDIwPC9ZZWFy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</w:fldData>
        </w:fldChar>
      </w:r>
      <w:r w:rsidR="00CF3478">
        <w:instrText xml:space="preserve"> ADDIN EN.CITE.DATA </w:instrText>
      </w:r>
      <w:r w:rsidR="00CF3478">
        <w:fldChar w:fldCharType="end"/>
      </w:r>
      <w:r w:rsidR="007156EA">
        <w:fldChar w:fldCharType="separate"/>
      </w:r>
      <w:r w:rsidR="00CF3478">
        <w:rPr>
          <w:noProof/>
        </w:rPr>
        <w:t>(Rondanina and Bovendeerd, 2020a; b)</w:t>
      </w:r>
      <w:r w:rsidR="007156EA">
        <w:fldChar w:fldCharType="end"/>
      </w:r>
      <w:r w:rsidR="007156EA">
        <w:t xml:space="preserve"> </w:t>
      </w:r>
      <w:r w:rsidR="00201EBC">
        <w:t xml:space="preserve">recently investigated different combinations of mechanical growth stimuli </w:t>
      </w:r>
      <w:r w:rsidR="00D26E80">
        <w:t>where they used a</w:t>
      </w:r>
      <w:r w:rsidR="0040177A" w:rsidRPr="0040177A">
        <w:t xml:space="preserve"> </w:t>
      </w:r>
      <w:commentRangeStart w:id="111"/>
      <w:commentRangeStart w:id="112"/>
      <w:r w:rsidR="0040177A" w:rsidRPr="0040177A">
        <w:t>one-fiber model of cardiac function</w:t>
      </w:r>
      <w:r w:rsidR="005F4001">
        <w:t xml:space="preserve">. This model </w:t>
      </w:r>
      <w:r w:rsidR="00CA16BE">
        <w:t>related the</w:t>
      </w:r>
      <w:commentRangeEnd w:id="111"/>
      <w:r w:rsidR="0089671A">
        <w:rPr>
          <w:rStyle w:val="CommentReference"/>
        </w:rPr>
        <w:commentReference w:id="111"/>
      </w:r>
      <w:commentRangeEnd w:id="112"/>
      <w:r w:rsidR="00C1518D">
        <w:rPr>
          <w:rStyle w:val="CommentReference"/>
        </w:rPr>
        <w:commentReference w:id="112"/>
      </w:r>
      <w:r w:rsidR="00467B88">
        <w:t xml:space="preserve"> mechanics of </w:t>
      </w:r>
      <w:r w:rsidR="008D20B8">
        <w:t xml:space="preserve">the </w:t>
      </w:r>
      <w:r w:rsidR="00467B88">
        <w:t xml:space="preserve">LV </w:t>
      </w:r>
      <w:r w:rsidR="008D20B8">
        <w:t xml:space="preserve">at the </w:t>
      </w:r>
      <w:r w:rsidR="00467B88">
        <w:t>organ</w:t>
      </w:r>
      <w:r w:rsidR="008D20B8">
        <w:t xml:space="preserve"> </w:t>
      </w:r>
      <w:r w:rsidR="00467B88">
        <w:t>level</w:t>
      </w:r>
      <w:r w:rsidR="005B2C76">
        <w:t>,</w:t>
      </w:r>
      <w:r w:rsidR="00467B88">
        <w:t xml:space="preserve"> </w:t>
      </w:r>
      <w:r w:rsidR="000B3607">
        <w:t xml:space="preserve">expressed in terms of LV </w:t>
      </w:r>
      <w:r w:rsidR="00EE1FE7">
        <w:t>pressure and volume</w:t>
      </w:r>
      <w:r w:rsidR="005B2C76">
        <w:t>,</w:t>
      </w:r>
      <w:r w:rsidR="00EE1FE7">
        <w:t xml:space="preserve"> </w:t>
      </w:r>
      <w:r w:rsidR="00467B88">
        <w:t xml:space="preserve">to mechanics </w:t>
      </w:r>
      <w:r w:rsidR="00C12651">
        <w:t>at</w:t>
      </w:r>
      <w:r w:rsidR="008D20B8">
        <w:t xml:space="preserve"> the</w:t>
      </w:r>
      <w:r w:rsidR="00C12651">
        <w:t xml:space="preserve"> tissue level</w:t>
      </w:r>
      <w:r w:rsidR="005B2C76">
        <w:t>,</w:t>
      </w:r>
      <w:r w:rsidR="00EE1FE7">
        <w:t xml:space="preserve"> expressed as </w:t>
      </w:r>
      <w:r w:rsidR="00FF72FC">
        <w:t>sarcomere stress and length</w:t>
      </w:r>
      <w:r w:rsidR="009A3A60">
        <w:t xml:space="preserve"> </w:t>
      </w:r>
      <w:r w:rsidR="008E0EA1">
        <w:fldChar w:fldCharType="begin"/>
      </w:r>
      <w:r w:rsidR="00CF3478">
        <w:instrText xml:space="preserve"> ADDIN EN.CITE &lt;EndNote&gt;&lt;Cite&gt;&lt;Author&gt;Bovendeerd&lt;/Author&gt;&lt;Year&gt;2006&lt;/Year&gt;&lt;RecNum&gt;94&lt;/RecNum&gt;&lt;DisplayText&gt;(Bovendeerd et al., 2006)&lt;/DisplayText&gt;&lt;record&gt;&lt;rec-number&gt;94&lt;/rec-number&gt;&lt;foreign-keys&gt;&lt;key app="EN" db-id="xfaazxx2fstraqetp5xxt2ff0zvrrftv0drf" timestamp="1638199762"&gt;94&lt;/key&gt;&lt;/foreign-keys&gt;&lt;ref-type name="Journal Article"&gt;17&lt;/ref-type&gt;&lt;contributors&gt;&lt;authors&gt;&lt;author&gt;Bovendeerd, P. H.&lt;/author&gt;&lt;author&gt;Borsje, P.&lt;/author&gt;&lt;author&gt;Arts, T.&lt;/author&gt;&lt;author&gt;van De Vosse, F. N.&lt;/author&gt;&lt;/authors&gt;&lt;/contributors&gt;&lt;auth-address&gt;Department of Biomedical Engineering, Eindhoven University of Technology, PO Box 513, 5600 MB, Eindhoven, The Netherlands. p.h.m.bovendeerd@tue.nl&lt;/auth-address&gt;&lt;titles&gt;&lt;title&gt;Dependence of intramyocardial pressure and coronary flow on ventricular loading and contractility: a model study&lt;/title&gt;&lt;secondary-title&gt;Ann Biomed Eng&lt;/secondary-title&gt;&lt;/titles&gt;&lt;periodical&gt;&lt;full-title&gt;Ann Biomed Eng&lt;/full-title&gt;&lt;/periodical&gt;&lt;pages&gt;1833-45&lt;/pages&gt;&lt;volume&gt;34&lt;/volume&gt;&lt;number&gt;12&lt;/number&gt;&lt;edition&gt;2006/10/19&lt;/edition&gt;&lt;keywords&gt;&lt;keyword&gt;Animals&lt;/keyword&gt;&lt;keyword&gt;Blood Pressure/physiology&lt;/keyword&gt;&lt;keyword&gt;Humans&lt;/keyword&gt;&lt;keyword&gt;*Models, Cardiovascular&lt;/keyword&gt;&lt;keyword&gt;Myocardial Contraction/*physiology&lt;/keyword&gt;&lt;keyword&gt;*Myocardium&lt;/keyword&gt;&lt;keyword&gt;Ventricular Function/*physiology&lt;/keyword&gt;&lt;/keywords&gt;&lt;dates&gt;&lt;year&gt;2006&lt;/year&gt;&lt;pub-dates&gt;&lt;date&gt;Dec&lt;/date&gt;&lt;/pub-dates&gt;&lt;/dates&gt;&lt;isbn&gt;0090-6964 (Print)&amp;#xD;0090-6964 (Linking)&lt;/isbn&gt;&lt;accession-num&gt;17048105&lt;/accession-num&gt;&lt;urls&gt;&lt;related-urls&gt;&lt;url&gt;https://www.ncbi.nlm.nih.gov/pubmed/17048105&lt;/url&gt;&lt;/related-urls&gt;&lt;/urls&gt;&lt;custom2&gt;PMC1705493&lt;/custom2&gt;&lt;electronic-resource-num&gt;10.1007/s10439-006-9189-2&lt;/electronic-resource-num&gt;&lt;/record&gt;&lt;/Cite&gt;&lt;/EndNote&gt;</w:instrText>
      </w:r>
      <w:r w:rsidR="008E0EA1">
        <w:fldChar w:fldCharType="separate"/>
      </w:r>
      <w:r w:rsidR="00CF3478">
        <w:rPr>
          <w:noProof/>
        </w:rPr>
        <w:t>(Bovendeerd et al., 2006)</w:t>
      </w:r>
      <w:r w:rsidR="008E0EA1">
        <w:fldChar w:fldCharType="end"/>
      </w:r>
      <w:r w:rsidR="00C12651">
        <w:t xml:space="preserve">. </w:t>
      </w:r>
    </w:p>
    <w:p w14:paraId="7A7D37F4" w14:textId="7FDADE03" w:rsidR="006D2A3C" w:rsidRDefault="005B2C76" w:rsidP="00471254">
      <w:pPr>
        <w:spacing w:line="240" w:lineRule="auto"/>
        <w:ind w:firstLine="720"/>
        <w:jc w:val="both"/>
        <w:rPr>
          <w:color w:val="000000" w:themeColor="text1"/>
        </w:rPr>
      </w:pPr>
      <w:r>
        <w:rPr>
          <w:color w:val="000000" w:themeColor="text1"/>
        </w:rPr>
        <w:t>However, t</w:t>
      </w:r>
      <w:r w:rsidR="00334630">
        <w:rPr>
          <w:color w:val="000000" w:themeColor="text1"/>
        </w:rPr>
        <w:t xml:space="preserve">he </w:t>
      </w:r>
      <w:r w:rsidR="00C14C3B" w:rsidRPr="00CB1818">
        <w:rPr>
          <w:color w:val="000000" w:themeColor="text1"/>
        </w:rPr>
        <w:t>framework</w:t>
      </w:r>
      <w:r>
        <w:rPr>
          <w:color w:val="000000" w:themeColor="text1"/>
        </w:rPr>
        <w:t xml:space="preserve"> presented in the current study </w:t>
      </w:r>
      <w:r w:rsidR="00FE31D9" w:rsidRPr="00CB1818">
        <w:rPr>
          <w:color w:val="000000" w:themeColor="text1"/>
        </w:rPr>
        <w:t>simulates LV growth under</w:t>
      </w:r>
      <w:r>
        <w:rPr>
          <w:color w:val="000000" w:themeColor="text1"/>
        </w:rPr>
        <w:t xml:space="preserve"> a</w:t>
      </w:r>
      <w:r w:rsidR="00FE31D9" w:rsidRPr="00CB1818">
        <w:rPr>
          <w:color w:val="000000" w:themeColor="text1"/>
        </w:rPr>
        <w:t xml:space="preserve"> </w:t>
      </w:r>
      <w:r w:rsidR="002857F2" w:rsidRPr="00CB1818">
        <w:rPr>
          <w:color w:val="000000" w:themeColor="text1"/>
        </w:rPr>
        <w:t xml:space="preserve">full cardiac cycle in which the contractile behavior of </w:t>
      </w:r>
      <w:r w:rsidR="00334630">
        <w:rPr>
          <w:color w:val="000000" w:themeColor="text1"/>
        </w:rPr>
        <w:t xml:space="preserve">the </w:t>
      </w:r>
      <w:r w:rsidR="002857F2" w:rsidRPr="00CB1818">
        <w:rPr>
          <w:color w:val="000000" w:themeColor="text1"/>
        </w:rPr>
        <w:t xml:space="preserve">LV is driven by </w:t>
      </w:r>
      <w:r w:rsidR="00C14C3B" w:rsidRPr="00CB1818">
        <w:rPr>
          <w:color w:val="000000" w:themeColor="text1"/>
        </w:rPr>
        <w:t>a mechanistic model</w:t>
      </w:r>
      <w:r w:rsidR="004735A8" w:rsidRPr="00CB1818">
        <w:rPr>
          <w:color w:val="000000" w:themeColor="text1"/>
        </w:rPr>
        <w:t xml:space="preserve"> of half-sarcomere</w:t>
      </w:r>
      <w:r w:rsidR="00334630">
        <w:rPr>
          <w:color w:val="000000" w:themeColor="text1"/>
        </w:rPr>
        <w:t>s</w:t>
      </w:r>
      <w:r w:rsidR="00620562">
        <w:rPr>
          <w:color w:val="000000" w:themeColor="text1"/>
        </w:rPr>
        <w:t xml:space="preserve"> that </w:t>
      </w:r>
      <w:r w:rsidR="006A332A" w:rsidRPr="00CB1818">
        <w:rPr>
          <w:color w:val="000000" w:themeColor="text1"/>
        </w:rPr>
        <w:t xml:space="preserve">simulates the sliding of myofilaments based on the Huxley crossbridge formation </w:t>
      </w:r>
      <w:commentRangeStart w:id="113"/>
      <w:r w:rsidR="00C306BC">
        <w:rPr>
          <w:color w:val="000000" w:themeColor="text1"/>
        </w:rPr>
        <w:fldChar w:fldCharType="begin"/>
      </w:r>
      <w:r w:rsidR="00CF3478">
        <w:rPr>
          <w:color w:val="000000" w:themeColor="text1"/>
        </w:rPr>
        <w:instrText xml:space="preserve"> ADDIN EN.CITE &lt;EndNote&gt;&lt;Cite&gt;&lt;Author&gt;Huxley&lt;/Author&gt;&lt;Year&gt;1957&lt;/Year&gt;&lt;RecNum&gt;95&lt;/RecNum&gt;&lt;DisplayText&gt;(Huxley, 1957)&lt;/DisplayText&gt;&lt;record&gt;&lt;rec-number&gt;95&lt;/rec-number&gt;&lt;foreign-keys&gt;&lt;key app="EN" db-id="xfaazxx2fstraqetp5xxt2ff0zvrrftv0drf" timestamp="1638200523"&gt;95&lt;/key&gt;&lt;/foreign-keys&gt;&lt;ref-type name="Journal Article"&gt;17&lt;/ref-type&gt;&lt;contributors&gt;&lt;authors&gt;&lt;author&gt;Huxley, A. F.&lt;/author&gt;&lt;/authors&gt;&lt;/contributors&gt;&lt;titles&gt;&lt;title&gt;Muscle structure and theories of contraction&lt;/title&gt;&lt;secondary-title&gt;Prog Biophys Biophys Chem&lt;/secondary-title&gt;&lt;/titles&gt;&lt;periodical&gt;&lt;full-title&gt;Prog Biophys Biophys Chem&lt;/full-title&gt;&lt;/periodical&gt;&lt;pages&gt;255-318&lt;/pages&gt;&lt;volume&gt;7&lt;/volume&gt;&lt;edition&gt;1957/01/01&lt;/edition&gt;&lt;keywords&gt;&lt;keyword&gt;*Blood Proteins&lt;/keyword&gt;&lt;keyword&gt;Humans&lt;/keyword&gt;&lt;keyword&gt;*Muscles&lt;/keyword&gt;&lt;/keywords&gt;&lt;dates&gt;&lt;year&gt;1957&lt;/year&gt;&lt;/dates&gt;&lt;isbn&gt;0096-4174 (Print)&amp;#xD;0096-4174 (Linking)&lt;/isbn&gt;&lt;accession-num&gt;13485191&lt;/accession-num&gt;&lt;urls&gt;&lt;related-urls&gt;&lt;url&gt;https://www.ncbi.nlm.nih.gov/pubmed/13485191&lt;/url&gt;&lt;/related-urls&gt;&lt;/urls&gt;&lt;/record&gt;&lt;/Cite&gt;&lt;/EndNote&gt;</w:instrText>
      </w:r>
      <w:r w:rsidR="00C306BC">
        <w:rPr>
          <w:color w:val="000000" w:themeColor="text1"/>
        </w:rPr>
        <w:fldChar w:fldCharType="separate"/>
      </w:r>
      <w:r w:rsidR="00CF3478">
        <w:rPr>
          <w:noProof/>
          <w:color w:val="000000" w:themeColor="text1"/>
        </w:rPr>
        <w:t>(Huxley, 1957)</w:t>
      </w:r>
      <w:r w:rsidR="00C306BC">
        <w:rPr>
          <w:color w:val="000000" w:themeColor="text1"/>
        </w:rPr>
        <w:fldChar w:fldCharType="end"/>
      </w:r>
      <w:commentRangeEnd w:id="113"/>
      <w:r w:rsidR="00C306BC">
        <w:rPr>
          <w:rStyle w:val="CommentReference"/>
        </w:rPr>
        <w:commentReference w:id="113"/>
      </w:r>
      <w:r w:rsidR="00C306BC">
        <w:rPr>
          <w:color w:val="000000" w:themeColor="text1"/>
        </w:rPr>
        <w:t xml:space="preserve"> </w:t>
      </w:r>
      <w:r w:rsidR="00334630">
        <w:rPr>
          <w:color w:val="000000" w:themeColor="text1"/>
        </w:rPr>
        <w:t>at</w:t>
      </w:r>
      <w:r w:rsidR="00334630" w:rsidRPr="00CB1818">
        <w:rPr>
          <w:color w:val="000000" w:themeColor="text1"/>
        </w:rPr>
        <w:t xml:space="preserve"> </w:t>
      </w:r>
      <w:r w:rsidR="006A332A" w:rsidRPr="00CB1818">
        <w:rPr>
          <w:color w:val="000000" w:themeColor="text1"/>
        </w:rPr>
        <w:t xml:space="preserve">the </w:t>
      </w:r>
      <w:r w:rsidR="00334630">
        <w:rPr>
          <w:color w:val="000000" w:themeColor="text1"/>
        </w:rPr>
        <w:t>molecular</w:t>
      </w:r>
      <w:r w:rsidR="00334630" w:rsidRPr="00CB1818">
        <w:rPr>
          <w:color w:val="000000" w:themeColor="text1"/>
        </w:rPr>
        <w:t xml:space="preserve"> </w:t>
      </w:r>
      <w:r w:rsidR="006A332A" w:rsidRPr="00CB1818">
        <w:rPr>
          <w:color w:val="000000" w:themeColor="text1"/>
        </w:rPr>
        <w:t>level.</w:t>
      </w:r>
      <w:r w:rsidR="00082841">
        <w:rPr>
          <w:color w:val="000000" w:themeColor="text1"/>
        </w:rPr>
        <w:t xml:space="preserve"> </w:t>
      </w:r>
      <w:r w:rsidR="00334630">
        <w:rPr>
          <w:color w:val="000000" w:themeColor="text1"/>
        </w:rPr>
        <w:t>By modeling</w:t>
      </w:r>
      <w:r w:rsidR="00082841">
        <w:rPr>
          <w:color w:val="000000" w:themeColor="text1"/>
        </w:rPr>
        <w:t xml:space="preserve"> the mechanics of half-</w:t>
      </w:r>
      <w:r w:rsidR="007A483F">
        <w:rPr>
          <w:color w:val="000000" w:themeColor="text1"/>
        </w:rPr>
        <w:t>sarcomeres,</w:t>
      </w:r>
      <w:r w:rsidR="00082841">
        <w:rPr>
          <w:color w:val="000000" w:themeColor="text1"/>
        </w:rPr>
        <w:t xml:space="preserve"> </w:t>
      </w:r>
      <w:r w:rsidR="00334630">
        <w:rPr>
          <w:color w:val="000000" w:themeColor="text1"/>
        </w:rPr>
        <w:t xml:space="preserve">we </w:t>
      </w:r>
      <w:proofErr w:type="gramStart"/>
      <w:r w:rsidR="00334630">
        <w:rPr>
          <w:color w:val="000000" w:themeColor="text1"/>
        </w:rPr>
        <w:t xml:space="preserve">are able </w:t>
      </w:r>
      <w:r w:rsidR="00251671">
        <w:rPr>
          <w:color w:val="000000" w:themeColor="text1"/>
        </w:rPr>
        <w:t>to</w:t>
      </w:r>
      <w:proofErr w:type="gramEnd"/>
      <w:r w:rsidR="00251671">
        <w:rPr>
          <w:color w:val="000000" w:themeColor="text1"/>
        </w:rPr>
        <w:t xml:space="preserve"> study the </w:t>
      </w:r>
      <w:r w:rsidR="00FC6ADD">
        <w:rPr>
          <w:color w:val="000000" w:themeColor="text1"/>
        </w:rPr>
        <w:t xml:space="preserve">effects of </w:t>
      </w:r>
      <w:r w:rsidR="00DB5988" w:rsidRPr="00DB5988">
        <w:rPr>
          <w:color w:val="000000" w:themeColor="text1"/>
        </w:rPr>
        <w:t>pathological processes</w:t>
      </w:r>
      <w:r w:rsidR="00DB5988">
        <w:rPr>
          <w:color w:val="000000" w:themeColor="text1"/>
        </w:rPr>
        <w:t xml:space="preserve"> </w:t>
      </w:r>
      <w:r w:rsidR="00334630">
        <w:rPr>
          <w:color w:val="000000" w:themeColor="text1"/>
        </w:rPr>
        <w:t xml:space="preserve">at the </w:t>
      </w:r>
      <w:r w:rsidR="00DB5988">
        <w:rPr>
          <w:color w:val="000000" w:themeColor="text1"/>
        </w:rPr>
        <w:t xml:space="preserve">molecular level </w:t>
      </w:r>
      <w:r w:rsidR="00334630">
        <w:rPr>
          <w:color w:val="000000" w:themeColor="text1"/>
        </w:rPr>
        <w:t xml:space="preserve">and how they affect disease </w:t>
      </w:r>
      <w:r w:rsidR="00B27C46">
        <w:rPr>
          <w:color w:val="000000" w:themeColor="text1"/>
        </w:rPr>
        <w:t xml:space="preserve">development </w:t>
      </w:r>
      <w:r w:rsidR="00334630">
        <w:rPr>
          <w:color w:val="000000" w:themeColor="text1"/>
        </w:rPr>
        <w:t>at the</w:t>
      </w:r>
      <w:r w:rsidR="00B27C46">
        <w:rPr>
          <w:color w:val="000000" w:themeColor="text1"/>
        </w:rPr>
        <w:t xml:space="preserve"> organ level. </w:t>
      </w:r>
      <w:r w:rsidR="00334630">
        <w:rPr>
          <w:color w:val="000000" w:themeColor="text1"/>
        </w:rPr>
        <w:t>Additionally, this</w:t>
      </w:r>
      <w:r w:rsidR="00AF358A" w:rsidRPr="006253E6">
        <w:rPr>
          <w:color w:val="000000" w:themeColor="text1"/>
        </w:rPr>
        <w:t xml:space="preserve"> framework </w:t>
      </w:r>
      <w:r w:rsidR="00334630">
        <w:rPr>
          <w:color w:val="000000" w:themeColor="text1"/>
        </w:rPr>
        <w:t>could potentially be used to study</w:t>
      </w:r>
      <w:r w:rsidR="004A21E3">
        <w:rPr>
          <w:color w:val="000000" w:themeColor="text1"/>
        </w:rPr>
        <w:t xml:space="preserve"> the effects of </w:t>
      </w:r>
      <w:r w:rsidR="00E878A2">
        <w:rPr>
          <w:color w:val="000000" w:themeColor="text1"/>
        </w:rPr>
        <w:t>various</w:t>
      </w:r>
      <w:r w:rsidR="00053439">
        <w:rPr>
          <w:color w:val="000000" w:themeColor="text1"/>
        </w:rPr>
        <w:t xml:space="preserve"> </w:t>
      </w:r>
      <w:r w:rsidR="004A21E3">
        <w:rPr>
          <w:color w:val="000000" w:themeColor="text1"/>
        </w:rPr>
        <w:t xml:space="preserve">pharmaceutical interventions </w:t>
      </w:r>
      <w:r w:rsidR="00055BC6">
        <w:rPr>
          <w:color w:val="000000" w:themeColor="text1"/>
        </w:rPr>
        <w:t>for treating cardiac diseases</w:t>
      </w:r>
      <w:r w:rsidR="00767B6D">
        <w:rPr>
          <w:color w:val="000000" w:themeColor="text1"/>
        </w:rPr>
        <w:t xml:space="preserve">. </w:t>
      </w:r>
    </w:p>
    <w:p w14:paraId="47B6D8BD" w14:textId="67C104EF" w:rsidR="0065481C" w:rsidRPr="006B32E6" w:rsidRDefault="00055BC6" w:rsidP="00471254">
      <w:pPr>
        <w:spacing w:line="240" w:lineRule="auto"/>
        <w:ind w:firstLine="720"/>
        <w:jc w:val="both"/>
        <w:rPr>
          <w:rFonts w:asciiTheme="majorBidi" w:hAnsiTheme="majorBidi" w:cstheme="majorBidi"/>
        </w:rPr>
      </w:pPr>
      <w:r>
        <w:t>The a</w:t>
      </w:r>
      <w:r w:rsidR="00B84DD2">
        <w:t xml:space="preserve">bsence of </w:t>
      </w:r>
      <w:r>
        <w:t xml:space="preserve">a </w:t>
      </w:r>
      <w:r w:rsidR="00122CAD">
        <w:t>baroreflex</w:t>
      </w:r>
      <w:r w:rsidR="004C2A5C">
        <w:t xml:space="preserve"> </w:t>
      </w:r>
      <w:r w:rsidR="00B84DD2">
        <w:t>feedback loop is another limitation of existing models</w:t>
      </w:r>
      <w:r w:rsidR="00322CE0">
        <w:t xml:space="preserve"> </w:t>
      </w:r>
      <w:r w:rsidR="00296E19">
        <w:fldChar w:fldCharType="begin"/>
      </w:r>
      <w:r w:rsidR="00CF3478">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custom2&gt;PMC8555068&lt;/custom2&gt;&lt;electronic-resource-num&gt;https://doi.org/10.1007/s12551-021-00826-5&lt;/electronic-resource-num&gt;&lt;/record&gt;&lt;/Cite&gt;&lt;/EndNote&gt;</w:instrText>
      </w:r>
      <w:r w:rsidR="00296E19">
        <w:fldChar w:fldCharType="separate"/>
      </w:r>
      <w:r w:rsidR="00CF3478">
        <w:rPr>
          <w:noProof/>
        </w:rPr>
        <w:t>(Sharifi et al., 2021a)</w:t>
      </w:r>
      <w:r w:rsidR="00296E19">
        <w:fldChar w:fldCharType="end"/>
      </w:r>
      <w:r w:rsidR="00B84DD2">
        <w:t>.</w:t>
      </w:r>
      <w:r w:rsidR="00037E98">
        <w:t xml:space="preserve"> </w:t>
      </w:r>
      <w:r w:rsidR="004C04AA">
        <w:t xml:space="preserve">In general, </w:t>
      </w:r>
      <w:r w:rsidR="005B2C76">
        <w:t xml:space="preserve">most </w:t>
      </w:r>
      <w:r w:rsidR="004C04AA">
        <w:t>e</w:t>
      </w:r>
      <w:r w:rsidR="009B17C9">
        <w:t xml:space="preserve">xisting models </w:t>
      </w:r>
      <w:r w:rsidR="004C04AA">
        <w:t xml:space="preserve">are performed under </w:t>
      </w:r>
      <w:r w:rsidR="00952308">
        <w:t xml:space="preserve">constant heart rate with no mechanism to </w:t>
      </w:r>
      <w:r w:rsidR="0021779C">
        <w:t xml:space="preserve">control </w:t>
      </w:r>
      <w:r w:rsidR="00952308">
        <w:t>the arterial pressure</w:t>
      </w:r>
      <w:r w:rsidR="004431D4">
        <w:t xml:space="preserve">. </w:t>
      </w:r>
      <w:r w:rsidR="004C04AA">
        <w:t xml:space="preserve"> </w:t>
      </w:r>
      <w:proofErr w:type="spellStart"/>
      <w:r w:rsidR="006A0022" w:rsidRPr="006A0022">
        <w:t>Kerckhoffs</w:t>
      </w:r>
      <w:proofErr w:type="spellEnd"/>
      <w:r w:rsidR="006A0022" w:rsidRPr="006A0022">
        <w:t xml:space="preserve"> et al.</w:t>
      </w:r>
      <w:r w:rsidR="006A0022">
        <w:t xml:space="preserve"> </w:t>
      </w:r>
      <w:r w:rsidR="00736B2B">
        <w:fldChar w:fldCharType="begin"/>
      </w:r>
      <w:r w:rsidR="00CF3478">
        <w:instrText xml:space="preserve"> ADDIN EN.CITE &lt;EndNote&gt;&lt;Cite&gt;&lt;Author&gt;Kerckhoffs&lt;/Author&gt;&lt;Year&gt;2012&lt;/Year&gt;&lt;RecNum&gt;69&lt;/RecNum&gt;&lt;DisplayText&gt;(Kerckhoffs et al., 2012)&lt;/DisplayText&gt;&lt;record&gt;&lt;rec-number&gt;69&lt;/rec-number&gt;&lt;foreign-keys&gt;&lt;key app="EN" db-id="xfaazxx2fstraqetp5xxt2ff0zvrrftv0drf" timestamp="1635094028"&gt;69&lt;/key&gt;&lt;/foreign-keys&gt;&lt;ref-type name="Journal Article"&gt;17&lt;/ref-type&gt;&lt;contributors&gt;&lt;authors&gt;&lt;author&gt;Kerckhoffs, R. C.&lt;/author&gt;&lt;author&gt;Omens, J.&lt;/author&gt;&lt;author&gt;McCulloch, A. D.&lt;/author&gt;&lt;/authors&gt;&lt;/contributors&gt;&lt;auth-address&gt;Department of Bioengineering, Institute of Engineering in Medicine, University of California, San Diego, La Jolla, CA 92093-0412, USA.&lt;/auth-address&gt;&lt;titles&gt;&lt;title&gt;A single strain-based growth law predicts concentric and eccentric cardiac growth during pressure and volume overload&lt;/title&gt;&lt;secondary-title&gt;Mech Res Commun&lt;/secondary-title&gt;&lt;/titles&gt;&lt;periodical&gt;&lt;full-title&gt;Mech Res Commun&lt;/full-title&gt;&lt;/periodical&gt;&lt;pages&gt;40-50&lt;/pages&gt;&lt;volume&gt;42&lt;/volume&gt;&lt;edition&gt;2012/05/29&lt;/edition&gt;&lt;dates&gt;&lt;year&gt;2012&lt;/year&gt;&lt;pub-dates&gt;&lt;date&gt;Jun 1&lt;/date&gt;&lt;/pub-dates&gt;&lt;/dates&gt;&lt;isbn&gt;0093-6413 (Print)&amp;#xD;0093-6413 (Linking)&lt;/isbn&gt;&lt;accession-num&gt;22639476&lt;/accession-num&gt;&lt;urls&gt;&lt;related-urls&gt;&lt;url&gt;https://www.ncbi.nlm.nih.gov/pubmed/22639476&lt;/url&gt;&lt;/related-urls&gt;&lt;/urls&gt;&lt;custom2&gt;PMC3358801&lt;/custom2&gt;&lt;electronic-resource-num&gt;10.1016/j.mechrescom.2011.11.004&lt;/electronic-resource-num&gt;&lt;/record&gt;&lt;/Cite&gt;&lt;/EndNote&gt;</w:instrText>
      </w:r>
      <w:r w:rsidR="00736B2B">
        <w:fldChar w:fldCharType="separate"/>
      </w:r>
      <w:r w:rsidR="00CF3478">
        <w:rPr>
          <w:noProof/>
        </w:rPr>
        <w:t>(Kerckhoffs et al., 2012)</w:t>
      </w:r>
      <w:r w:rsidR="00736B2B">
        <w:fldChar w:fldCharType="end"/>
      </w:r>
      <w:r w:rsidR="00736B2B">
        <w:t xml:space="preserve"> </w:t>
      </w:r>
      <w:r>
        <w:t>observed that</w:t>
      </w:r>
      <w:r w:rsidR="00AD6D75">
        <w:t xml:space="preserve"> the absence of hemodynamic feedback </w:t>
      </w:r>
      <w:r>
        <w:t>w</w:t>
      </w:r>
      <w:r w:rsidR="00AD6D75">
        <w:t xml:space="preserve">as the potential cause of </w:t>
      </w:r>
      <w:r w:rsidR="008B1CEC">
        <w:t xml:space="preserve">mismatch between calculated peak </w:t>
      </w:r>
      <w:r w:rsidR="00736B2B">
        <w:t xml:space="preserve">LV pressure </w:t>
      </w:r>
      <w:r>
        <w:t xml:space="preserve">in their model </w:t>
      </w:r>
      <w:r w:rsidR="00736B2B">
        <w:t xml:space="preserve">and </w:t>
      </w:r>
      <w:r>
        <w:t>experimentally</w:t>
      </w:r>
      <w:r w:rsidR="00736B2B">
        <w:t xml:space="preserve"> measured </w:t>
      </w:r>
      <w:r>
        <w:t>values</w:t>
      </w:r>
      <w:r w:rsidR="00736B2B">
        <w:t xml:space="preserve">. </w:t>
      </w:r>
      <w:proofErr w:type="spellStart"/>
      <w:r w:rsidR="005031AF" w:rsidRPr="002F58A0">
        <w:t>Rondanina</w:t>
      </w:r>
      <w:proofErr w:type="spellEnd"/>
      <w:r w:rsidR="005031AF" w:rsidRPr="002F58A0">
        <w:t xml:space="preserve"> and </w:t>
      </w:r>
      <w:proofErr w:type="spellStart"/>
      <w:r w:rsidR="005031AF" w:rsidRPr="002F58A0">
        <w:t>Bovendeerd</w:t>
      </w:r>
      <w:proofErr w:type="spellEnd"/>
      <w:r w:rsidR="005031AF">
        <w:t xml:space="preserve"> </w:t>
      </w:r>
      <w:r w:rsidR="002C16A1">
        <w:fldChar w:fldCharType="begin">
          <w:fldData xml:space="preserve">PEVuZE5vdGU+PENpdGU+PEF1dGhvcj5Sb25kYW5pbmE8L0F1dGhvcj48WWVhcj4yMDIwPC9ZZWFy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</w:fldData>
        </w:fldChar>
      </w:r>
      <w:r w:rsidR="00CF3478">
        <w:instrText xml:space="preserve"> ADDIN EN.CITE </w:instrText>
      </w:r>
      <w:r w:rsidR="00CF3478">
        <w:fldChar w:fldCharType="begin">
          <w:fldData xml:space="preserve">PEVuZE5vdGU+PENpdGU+PEF1dGhvcj5Sb25kYW5pbmE8L0F1dGhvcj48WWVhcj4yMDIwPC9ZZWFy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</w:fldData>
        </w:fldChar>
      </w:r>
      <w:r w:rsidR="00CF3478">
        <w:instrText xml:space="preserve"> ADDIN EN.CITE.DATA </w:instrText>
      </w:r>
      <w:r w:rsidR="00CF3478">
        <w:fldChar w:fldCharType="end"/>
      </w:r>
      <w:r w:rsidR="002C16A1">
        <w:fldChar w:fldCharType="separate"/>
      </w:r>
      <w:r w:rsidR="00CF3478">
        <w:rPr>
          <w:noProof/>
        </w:rPr>
        <w:t>(Rondanina and Bovendeerd, 2020b)</w:t>
      </w:r>
      <w:r w:rsidR="002C16A1">
        <w:fldChar w:fldCharType="end"/>
      </w:r>
      <w:r w:rsidR="002C16A1">
        <w:t xml:space="preserve"> </w:t>
      </w:r>
      <w:r w:rsidR="005031AF">
        <w:t>showed</w:t>
      </w:r>
      <w:r>
        <w:t xml:space="preserve"> that by</w:t>
      </w:r>
      <w:r w:rsidR="005031AF">
        <w:t xml:space="preserve"> implementing </w:t>
      </w:r>
      <w:r w:rsidR="00052AAE">
        <w:t xml:space="preserve">a model of hemodynamic feedback </w:t>
      </w:r>
      <w:r w:rsidR="00AA525D">
        <w:t>into their growth model</w:t>
      </w:r>
      <w:r>
        <w:t>, they</w:t>
      </w:r>
      <w:r w:rsidR="00AA525D">
        <w:t xml:space="preserve"> </w:t>
      </w:r>
      <w:r w:rsidR="00052AAE">
        <w:t xml:space="preserve">could </w:t>
      </w:r>
      <w:r w:rsidR="00FC4006">
        <w:t xml:space="preserve">address the </w:t>
      </w:r>
      <w:r w:rsidR="00AA525D">
        <w:t>observed</w:t>
      </w:r>
      <w:r w:rsidR="00FC4006">
        <w:t xml:space="preserve"> reduction in mean arterial pressure and cardiac output </w:t>
      </w:r>
      <w:r>
        <w:t xml:space="preserve">found in </w:t>
      </w:r>
      <w:r w:rsidR="00AA525D">
        <w:t xml:space="preserve">their </w:t>
      </w:r>
      <w:r>
        <w:t xml:space="preserve">prior </w:t>
      </w:r>
      <w:r w:rsidR="00AA525D">
        <w:t>work</w:t>
      </w:r>
      <w:r>
        <w:t xml:space="preserve"> investigating valvular disorders</w:t>
      </w:r>
      <w:r w:rsidR="00AA525D">
        <w:t xml:space="preserve"> </w:t>
      </w:r>
      <w:r w:rsidR="00AA525D">
        <w:fldChar w:fldCharType="begin"/>
      </w:r>
      <w:r w:rsidR="00CF3478">
        <w:instrText xml:space="preserve"> ADDIN EN.CITE &lt;EndNote&gt;&lt;Cite&gt;&lt;Author&gt;Rondanina&lt;/Author&gt;&lt;Year&gt;2020&lt;/Year&gt;&lt;RecNum&gt;21&lt;/RecNum&gt;&lt;DisplayText&gt;(Rondanina and Bovendeerd, 2020a)&lt;/DisplayText&gt;&lt;record&gt;&lt;rec-number&gt;21&lt;/rec-number&gt;&lt;foreign-keys&gt;&lt;key app="EN" db-id="xfaazxx2fstraqetp5xxt2ff0zvrrftv0drf" timestamp="1633717866"&gt;21&lt;/key&gt;&lt;/foreign-keys&gt;&lt;ref-type name="Journal Article"&gt;17&lt;/ref-type&gt;&lt;contributors&gt;&lt;authors&gt;&lt;author&gt;Rondanina, E.&lt;/author&gt;&lt;author&gt;Bovendeerd, P. H. M.&lt;/author&gt;&lt;/authors&gt;&lt;/contributors&gt;&lt;auth-address&gt;Eindhoven University of Technology, PO Box 513, 5600 MB, Eindhoven, The Netherlands. e.rondanina@tue.nl.&amp;#xD;Eindhoven University of Technology, PO Box 513, 5600 MB, Eindhoven, The Netherlands.&lt;/auth-address&gt;&lt;titles&gt;&lt;title&gt;Evaluation of stimulus-effect relations in left ventricular growth using a simple multiscale model&lt;/title&gt;&lt;secondary-title&gt;Biomech Model Mechanobiol&lt;/secondary-title&gt;&lt;/titles&gt;&lt;periodical&gt;&lt;full-title&gt;Biomech Model Mechanobiol&lt;/full-title&gt;&lt;/periodical&gt;&lt;pages&gt;263-273&lt;/pages&gt;&lt;volume&gt;19&lt;/volume&gt;&lt;number&gt;1&lt;/number&gt;&lt;edition&gt;2019/08/08&lt;/edition&gt;&lt;keywords&gt;&lt;keyword&gt;Aortic Valve Stenosis/physiopathology&lt;/keyword&gt;&lt;keyword&gt;Computer Simulation&lt;/keyword&gt;&lt;keyword&gt;Heart Ventricles/*growth &amp;amp; development&lt;/keyword&gt;&lt;keyword&gt;Humans&lt;/keyword&gt;&lt;keyword&gt;Mitral Valve Insufficiency/physiopathology&lt;/keyword&gt;&lt;keyword&gt;*Models, Biological&lt;/keyword&gt;&lt;keyword&gt;Pressure&lt;/keyword&gt;&lt;keyword&gt;Sarcomeres/physiology&lt;/keyword&gt;&lt;keyword&gt;Aortic regurgitation&lt;/keyword&gt;&lt;keyword&gt;Aortic stenosis&lt;/keyword&gt;&lt;keyword&gt;Concentric growth&lt;/keyword&gt;&lt;keyword&gt;Eccentric growth&lt;/keyword&gt;&lt;keyword&gt;Left ventricle&lt;/keyword&gt;&lt;keyword&gt;Mitral regurgitation&lt;/keyword&gt;&lt;/keywords&gt;&lt;dates&gt;&lt;year&gt;2020&lt;/year&gt;&lt;pub-dates&gt;&lt;date&gt;Feb&lt;/date&gt;&lt;/pub-dates&gt;&lt;/dates&gt;&lt;isbn&gt;1617-7940 (Electronic)&amp;#xD;1617-7940 (Linking)&lt;/isbn&gt;&lt;accession-num&gt;31388869&lt;/accession-num&gt;&lt;urls&gt;&lt;related-urls&gt;&lt;url&gt;https://www.ncbi.nlm.nih.gov/pubmed/31388869&lt;/url&gt;&lt;/related-urls&gt;&lt;/urls&gt;&lt;custom2&gt;PMC7005098&lt;/custom2&gt;&lt;electronic-resource-num&gt;10.1007/s10237-019-01209-2&lt;/electronic-resource-num&gt;&lt;/record&gt;&lt;/Cite&gt;&lt;/EndNote&gt;</w:instrText>
      </w:r>
      <w:r w:rsidR="00AA525D">
        <w:fldChar w:fldCharType="separate"/>
      </w:r>
      <w:r w:rsidR="00CF3478">
        <w:rPr>
          <w:noProof/>
        </w:rPr>
        <w:t>(Rondanina and Bovendeerd, 2020a)</w:t>
      </w:r>
      <w:r w:rsidR="00AA525D">
        <w:fldChar w:fldCharType="end"/>
      </w:r>
      <w:r w:rsidR="00BA53CB">
        <w:t>.</w:t>
      </w:r>
      <w:r>
        <w:t xml:space="preserve"> </w:t>
      </w:r>
      <w:commentRangeStart w:id="114"/>
      <w:r w:rsidR="005B2C76">
        <w:t>Our</w:t>
      </w:r>
      <w:r w:rsidR="008712D7">
        <w:t xml:space="preserve"> framework uses a baror</w:t>
      </w:r>
      <w:r w:rsidR="00AB7658">
        <w:t xml:space="preserve">eflex feedback loop to maintain arterial pressure by modulating </w:t>
      </w:r>
      <w:r w:rsidR="00AB7658" w:rsidRPr="00B95524">
        <w:rPr>
          <w:rFonts w:asciiTheme="majorBidi" w:hAnsiTheme="majorBidi" w:cstheme="majorBidi"/>
        </w:rPr>
        <w:t>heart rate, intracellular Ca</w:t>
      </w:r>
      <w:r w:rsidR="00AB7658" w:rsidRPr="00B95524">
        <w:rPr>
          <w:rFonts w:asciiTheme="majorBidi" w:hAnsiTheme="majorBidi" w:cstheme="majorBidi"/>
          <w:vertAlign w:val="superscript"/>
        </w:rPr>
        <w:t>2+</w:t>
      </w:r>
      <w:r w:rsidR="00AB7658" w:rsidRPr="00B95524">
        <w:rPr>
          <w:rFonts w:asciiTheme="majorBidi" w:hAnsiTheme="majorBidi" w:cstheme="majorBidi"/>
        </w:rPr>
        <w:t xml:space="preserve"> transient, </w:t>
      </w:r>
      <w:r w:rsidR="0033117B">
        <w:rPr>
          <w:rFonts w:asciiTheme="majorBidi" w:hAnsiTheme="majorBidi" w:cstheme="majorBidi"/>
        </w:rPr>
        <w:t>function of both myofilaments</w:t>
      </w:r>
      <w:r w:rsidR="00AB7658" w:rsidRPr="00B95524">
        <w:rPr>
          <w:rFonts w:asciiTheme="majorBidi" w:hAnsiTheme="majorBidi" w:cstheme="majorBidi"/>
        </w:rPr>
        <w:t>, and vascular tone</w:t>
      </w:r>
      <w:r w:rsidR="00AB7658">
        <w:rPr>
          <w:rFonts w:asciiTheme="majorBidi" w:hAnsiTheme="majorBidi" w:cstheme="majorBidi"/>
        </w:rPr>
        <w:t>.</w:t>
      </w:r>
      <w:r w:rsidR="008A1145">
        <w:rPr>
          <w:rFonts w:asciiTheme="majorBidi" w:hAnsiTheme="majorBidi" w:cstheme="majorBidi"/>
        </w:rPr>
        <w:t xml:space="preserve"> </w:t>
      </w:r>
      <w:r>
        <w:t>As shown in the current results</w:t>
      </w:r>
      <w:r w:rsidR="00AA1AD9">
        <w:t xml:space="preserve"> (Figure </w:t>
      </w:r>
      <w:r w:rsidR="00C85BF7">
        <w:fldChar w:fldCharType="begin"/>
      </w:r>
      <w:r w:rsidR="00C85BF7">
        <w:instrText xml:space="preserve"> seq figure fig7 </w:instrText>
      </w:r>
      <w:r w:rsidR="00C85BF7">
        <w:fldChar w:fldCharType="separate"/>
      </w:r>
      <w:r w:rsidR="00A15D39">
        <w:rPr>
          <w:noProof/>
        </w:rPr>
        <w:t>7</w:t>
      </w:r>
      <w:r w:rsidR="00C85BF7">
        <w:rPr>
          <w:noProof/>
        </w:rPr>
        <w:fldChar w:fldCharType="end"/>
      </w:r>
      <w:r w:rsidR="008F4F7A">
        <w:t>)</w:t>
      </w:r>
      <w:r>
        <w:t xml:space="preserve">, </w:t>
      </w:r>
      <w:r w:rsidR="0097369C">
        <w:t xml:space="preserve">deactivating the baroreflex control when </w:t>
      </w:r>
      <w:r w:rsidR="00497F69">
        <w:t>applying disease-mimicking perturbations</w:t>
      </w:r>
      <w:r w:rsidR="00C40FA7">
        <w:t xml:space="preserve"> </w:t>
      </w:r>
      <w:r w:rsidR="002B7CAD">
        <w:t xml:space="preserve">(e.g. </w:t>
      </w:r>
      <w:r w:rsidR="00C40FA7">
        <w:t xml:space="preserve">aortic stenosis </w:t>
      </w:r>
      <w:r w:rsidR="00674389">
        <w:t>or</w:t>
      </w:r>
      <w:r w:rsidR="00C40FA7">
        <w:t xml:space="preserve"> mitral insufficiency</w:t>
      </w:r>
      <w:r w:rsidR="002B7CAD">
        <w:t>)</w:t>
      </w:r>
      <w:r w:rsidR="00C40FA7">
        <w:t xml:space="preserve"> </w:t>
      </w:r>
      <w:r w:rsidR="006F08AD">
        <w:t>can</w:t>
      </w:r>
      <w:r w:rsidR="00497F69">
        <w:t xml:space="preserve"> </w:t>
      </w:r>
      <w:r w:rsidR="005267B3">
        <w:t xml:space="preserve">change the arterial pressure </w:t>
      </w:r>
      <w:r w:rsidR="00EB6FAE">
        <w:t xml:space="preserve">and </w:t>
      </w:r>
      <w:r w:rsidR="009B0BAB">
        <w:t>LV</w:t>
      </w:r>
      <w:r w:rsidR="00EB6FAE">
        <w:t xml:space="preserve"> hemodynamics. </w:t>
      </w:r>
      <w:r w:rsidR="00874297">
        <w:t>A</w:t>
      </w:r>
      <w:r w:rsidR="005B5C1E">
        <w:t>ltered hemodynamics</w:t>
      </w:r>
      <w:r w:rsidR="0093752B">
        <w:t xml:space="preserve">, on the other hand, </w:t>
      </w:r>
      <w:r w:rsidR="0000472B">
        <w:t xml:space="preserve">varies the LV loading and thus </w:t>
      </w:r>
      <w:r w:rsidR="0097369C">
        <w:t>result</w:t>
      </w:r>
      <w:r w:rsidR="0000472B">
        <w:t>s</w:t>
      </w:r>
      <w:r w:rsidR="0097369C">
        <w:t xml:space="preserve"> in</w:t>
      </w:r>
      <w:r w:rsidR="0063492B">
        <w:t xml:space="preserve">to </w:t>
      </w:r>
      <w:r w:rsidR="005A7064">
        <w:t xml:space="preserve">different outcomes </w:t>
      </w:r>
      <w:r w:rsidR="007441A6">
        <w:t>of</w:t>
      </w:r>
      <w:r w:rsidR="0097369C">
        <w:t xml:space="preserve"> the</w:t>
      </w:r>
      <w:r w:rsidR="005A7064">
        <w:t xml:space="preserve"> growth algorithm</w:t>
      </w:r>
      <w:r w:rsidR="00A96DF4">
        <w:t xml:space="preserve">. </w:t>
      </w:r>
      <w:r w:rsidR="00C501D3">
        <w:t xml:space="preserve">Furthermore, </w:t>
      </w:r>
      <w:r w:rsidR="00724A1E">
        <w:t xml:space="preserve">the absence of </w:t>
      </w:r>
      <w:r w:rsidR="002A37FB">
        <w:t>the</w:t>
      </w:r>
      <w:r w:rsidR="00B2520D">
        <w:t xml:space="preserve"> baroreflex feedback loop </w:t>
      </w:r>
      <w:r w:rsidR="008F6356">
        <w:t xml:space="preserve">prolonged the </w:t>
      </w:r>
      <w:r w:rsidR="00A13208">
        <w:t xml:space="preserve">required simulation time took by the growth module to reach to the steady state. </w:t>
      </w:r>
      <w:r w:rsidR="008C09FA">
        <w:t xml:space="preserve">For instance, </w:t>
      </w:r>
      <w:r w:rsidR="00ED3BC6">
        <w:t>simulating</w:t>
      </w:r>
      <w:r w:rsidR="00EC6F13">
        <w:t xml:space="preserve"> </w:t>
      </w:r>
      <w:r w:rsidR="00496783">
        <w:t xml:space="preserve">aortic stenosis </w:t>
      </w:r>
      <w:r w:rsidR="005A5714">
        <w:t xml:space="preserve">condition </w:t>
      </w:r>
      <w:r w:rsidR="008A4311">
        <w:t>without the baroreflex control</w:t>
      </w:r>
      <w:r w:rsidR="00D87F9F">
        <w:t xml:space="preserve">, </w:t>
      </w:r>
      <w:r w:rsidR="002A37FB">
        <w:t xml:space="preserve">the </w:t>
      </w:r>
      <w:r w:rsidR="008A4311">
        <w:t>growth algorithm did not completely reach to steady sta</w:t>
      </w:r>
      <w:r w:rsidR="00613FC8">
        <w:t>t</w:t>
      </w:r>
      <w:r w:rsidR="008A4311">
        <w:t xml:space="preserve">e </w:t>
      </w:r>
      <w:r w:rsidR="00D87F9F">
        <w:t xml:space="preserve">even </w:t>
      </w:r>
      <w:r w:rsidR="002A37FB">
        <w:t>after</w:t>
      </w:r>
      <w:r w:rsidR="00FB0254">
        <w:t xml:space="preserve"> </w:t>
      </w:r>
      <w:r w:rsidR="00D87F9F">
        <w:t>doubling the amount of simulation time</w:t>
      </w:r>
      <w:r w:rsidR="00FB0254">
        <w:t xml:space="preserve"> (Figure </w:t>
      </w:r>
      <w:r w:rsidR="00B41FD5">
        <w:t>S</w:t>
      </w:r>
      <w:r w:rsidR="00C85BF7">
        <w:fldChar w:fldCharType="begin"/>
      </w:r>
      <w:r w:rsidR="00C85BF7">
        <w:instrText xml:space="preserve"> seq sfigure figs6 </w:instrText>
      </w:r>
      <w:r w:rsidR="00C85BF7">
        <w:fldChar w:fldCharType="separate"/>
      </w:r>
      <w:r w:rsidR="00A15D39">
        <w:rPr>
          <w:noProof/>
        </w:rPr>
        <w:t>6</w:t>
      </w:r>
      <w:r w:rsidR="00C85BF7">
        <w:rPr>
          <w:noProof/>
        </w:rPr>
        <w:fldChar w:fldCharType="end"/>
      </w:r>
      <w:r w:rsidR="00B41FD5">
        <w:t>).</w:t>
      </w:r>
      <w:commentRangeEnd w:id="114"/>
      <w:r w:rsidR="007561A8">
        <w:rPr>
          <w:rStyle w:val="CommentReference"/>
        </w:rPr>
        <w:commentReference w:id="114"/>
      </w:r>
    </w:p>
    <w:p w14:paraId="40DF0B20" w14:textId="2E1FCF42" w:rsidR="00AB7B3C" w:rsidRDefault="0065481C" w:rsidP="004E7719">
      <w:pPr>
        <w:spacing w:line="240" w:lineRule="auto"/>
        <w:jc w:val="both"/>
      </w:pPr>
      <w:r>
        <w:tab/>
      </w:r>
      <w:r w:rsidR="007F260F">
        <w:t xml:space="preserve">The reversal </w:t>
      </w:r>
      <w:r w:rsidR="00204ADE">
        <w:t>of</w:t>
      </w:r>
      <w:r w:rsidR="000973D7">
        <w:t xml:space="preserve"> </w:t>
      </w:r>
      <w:r w:rsidR="00204ADE">
        <w:t>cardiac</w:t>
      </w:r>
      <w:r w:rsidR="000973D7">
        <w:t xml:space="preserve"> growth </w:t>
      </w:r>
      <w:r w:rsidR="00204ADE">
        <w:t xml:space="preserve">is </w:t>
      </w:r>
      <w:r w:rsidR="00327E65">
        <w:t>a</w:t>
      </w:r>
      <w:r w:rsidR="00204ADE">
        <w:t xml:space="preserve"> favorable outcome of clinical interventions </w:t>
      </w:r>
      <w:r w:rsidR="007F260F">
        <w:t xml:space="preserve">for </w:t>
      </w:r>
      <w:r w:rsidR="00A70CE7">
        <w:t>dysfunctional</w:t>
      </w:r>
      <w:r w:rsidR="00082F52">
        <w:t xml:space="preserve"> valves</w:t>
      </w:r>
      <w:r w:rsidR="007F260F">
        <w:t xml:space="preserve">, i.e., </w:t>
      </w:r>
      <w:r w:rsidR="00651028">
        <w:t xml:space="preserve">when </w:t>
      </w:r>
      <w:r w:rsidR="007F260F">
        <w:t>the ventricle returns to a normal size and shape</w:t>
      </w:r>
      <w:r w:rsidR="00082F52">
        <w:t xml:space="preserve">. </w:t>
      </w:r>
      <w:r w:rsidR="007F260F">
        <w:t xml:space="preserve">Although existing computational </w:t>
      </w:r>
      <w:r w:rsidR="004E1229">
        <w:t>models</w:t>
      </w:r>
      <w:r w:rsidR="007F260F">
        <w:t xml:space="preserve"> have shown success in predicting the development of growth</w:t>
      </w:r>
      <w:r w:rsidR="000E3990">
        <w:t xml:space="preserve">, </w:t>
      </w:r>
      <w:r w:rsidR="007F260F">
        <w:t>many of them are</w:t>
      </w:r>
      <w:r w:rsidR="00256B52">
        <w:t xml:space="preserve"> challenged </w:t>
      </w:r>
      <w:r w:rsidR="00A01A2F">
        <w:t xml:space="preserve">when </w:t>
      </w:r>
      <w:r w:rsidR="007F260F">
        <w:t xml:space="preserve">trying </w:t>
      </w:r>
      <w:r w:rsidR="00FE0A91">
        <w:t>to predict the reversal of growth</w:t>
      </w:r>
      <w:r w:rsidR="007C3C44">
        <w:t xml:space="preserve"> </w:t>
      </w:r>
      <w:r w:rsidR="00AD210A">
        <w:fldChar w:fldCharType="begin">
          <w:fldData xml:space="preserve">PEVuZE5vdGU+PENpdGU+PEF1dGhvcj5TaGFyaWZpPC9BdXRob3I+PFllYXI+MjAyMTwvWWVhcj48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</w:fldData>
        </w:fldChar>
      </w:r>
      <w:r w:rsidR="00CF3478">
        <w:instrText xml:space="preserve"> ADDIN EN.CITE </w:instrText>
      </w:r>
      <w:r w:rsidR="00CF3478">
        <w:fldChar w:fldCharType="begin">
          <w:fldData xml:space="preserve">PEVuZE5vdGU+PENpdGU+PEF1dGhvcj5TaGFyaWZpPC9BdXRob3I+PFllYXI+MjAyMTwvWWVhcj48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</w:fldData>
        </w:fldChar>
      </w:r>
      <w:r w:rsidR="00CF3478">
        <w:instrText xml:space="preserve"> ADDIN EN.CITE.DATA </w:instrText>
      </w:r>
      <w:r w:rsidR="00CF3478">
        <w:fldChar w:fldCharType="end"/>
      </w:r>
      <w:r w:rsidR="00AD210A">
        <w:fldChar w:fldCharType="separate"/>
      </w:r>
      <w:r w:rsidR="00CF3478">
        <w:rPr>
          <w:noProof/>
        </w:rPr>
        <w:t>(Sharifi et al., 2021a; Yoshida and Holmes, 2021)</w:t>
      </w:r>
      <w:r w:rsidR="00AD210A">
        <w:fldChar w:fldCharType="end"/>
      </w:r>
      <w:r w:rsidR="00FE0A91">
        <w:t>.</w:t>
      </w:r>
      <w:r w:rsidR="00B94E37">
        <w:t xml:space="preserve"> </w:t>
      </w:r>
      <w:r w:rsidR="000763FB">
        <w:t xml:space="preserve"> </w:t>
      </w:r>
      <w:r w:rsidR="00703E24">
        <w:t xml:space="preserve">For example, </w:t>
      </w:r>
      <w:r w:rsidR="00A711E1">
        <w:t>Yoshida e</w:t>
      </w:r>
      <w:r w:rsidR="0027773A">
        <w:t xml:space="preserve">t al. </w:t>
      </w:r>
      <w:r w:rsidR="00911E41">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instrText xml:space="preserve"> ADDIN EN.CITE </w:instrText>
      </w:r>
      <w:r w:rsidR="00CF3478">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instrText xml:space="preserve"> ADDIN EN.CITE.DATA </w:instrText>
      </w:r>
      <w:r w:rsidR="00CF3478">
        <w:fldChar w:fldCharType="end"/>
      </w:r>
      <w:r w:rsidR="00911E41">
        <w:fldChar w:fldCharType="separate"/>
      </w:r>
      <w:r w:rsidR="00CF3478">
        <w:rPr>
          <w:noProof/>
        </w:rPr>
        <w:t>(Yoshida et al., 2020a)</w:t>
      </w:r>
      <w:r w:rsidR="00911E41">
        <w:fldChar w:fldCharType="end"/>
      </w:r>
      <w:r w:rsidR="00A765D9">
        <w:t xml:space="preserve"> investigated the </w:t>
      </w:r>
      <w:r w:rsidR="00B20A3D">
        <w:t xml:space="preserve">regression of growth </w:t>
      </w:r>
      <w:r w:rsidR="00B72699">
        <w:t>due to</w:t>
      </w:r>
      <w:r w:rsidR="00703E24">
        <w:t xml:space="preserve"> the</w:t>
      </w:r>
      <w:r w:rsidR="00B72699">
        <w:t xml:space="preserve"> removal of pressure overloading</w:t>
      </w:r>
      <w:r w:rsidR="00703E24">
        <w:t>,</w:t>
      </w:r>
      <w:r w:rsidR="00B72699">
        <w:t xml:space="preserve"> </w:t>
      </w:r>
      <w:r w:rsidR="00703E24">
        <w:t xml:space="preserve">while </w:t>
      </w:r>
      <w:r w:rsidR="00B72699">
        <w:t xml:space="preserve">using </w:t>
      </w:r>
      <w:r w:rsidR="00703E24">
        <w:t>the growth law developed by</w:t>
      </w:r>
      <w:r w:rsidR="00B72699">
        <w:t xml:space="preserve"> </w:t>
      </w:r>
      <w:r w:rsidR="001E1B18">
        <w:fldChar w:fldCharType="begin"/>
      </w:r>
      <w:r w:rsidR="00CF3478">
        <w:instrText xml:space="preserve"> ADDIN EN.CITE &lt;EndNote&gt;&lt;Cite&gt;&lt;Author&gt;Kerckhoffs&lt;/Author&gt;&lt;Year&gt;2012&lt;/Year&gt;&lt;RecNum&gt;69&lt;/RecNum&gt;&lt;DisplayText&gt;(Kerckhoffs et al., 2012)&lt;/DisplayText&gt;&lt;record&gt;&lt;rec-number&gt;69&lt;/rec-number&gt;&lt;foreign-keys&gt;&lt;key app="EN" db-id="xfaazxx2fstraqetp5xxt2ff0zvrrftv0drf" timestamp="1635094028"&gt;69&lt;/key&gt;&lt;/foreign-keys&gt;&lt;ref-type name="Journal Article"&gt;17&lt;/ref-type&gt;&lt;contributors&gt;&lt;authors&gt;&lt;author&gt;Kerckhoffs, R. C.&lt;/author&gt;&lt;author&gt;Omens, J.&lt;/author&gt;&lt;author&gt;McCulloch, A. D.&lt;/author&gt;&lt;/authors&gt;&lt;/contributors&gt;&lt;auth-address&gt;Department of Bioengineering, Institute of Engineering in Medicine, University of California, San Diego, La Jolla, CA 92093-0412, USA.&lt;/auth-address&gt;&lt;titles&gt;&lt;title&gt;A single strain-based growth law predicts concentric and eccentric cardiac growth during pressure and volume overload&lt;/title&gt;&lt;secondary-title&gt;Mech Res Commun&lt;/secondary-title&gt;&lt;/titles&gt;&lt;periodical&gt;&lt;full-title&gt;Mech Res Commun&lt;/full-title&gt;&lt;/periodical&gt;&lt;pages&gt;40-50&lt;/pages&gt;&lt;volume&gt;42&lt;/volume&gt;&lt;edition&gt;2012/05/29&lt;/edition&gt;&lt;dates&gt;&lt;year&gt;2012&lt;/year&gt;&lt;pub-dates&gt;&lt;date&gt;Jun 1&lt;/date&gt;&lt;/pub-dates&gt;&lt;/dates&gt;&lt;isbn&gt;0093-6413 (Print)&amp;#xD;0093-6413 (Linking)&lt;/isbn&gt;&lt;accession-num&gt;22639476&lt;/accession-num&gt;&lt;urls&gt;&lt;related-urls&gt;&lt;url&gt;https://www.ncbi.nlm.nih.gov/pubmed/22639476&lt;/url&gt;&lt;/related-urls&gt;&lt;/urls&gt;&lt;custom2&gt;PMC3358801&lt;/custom2&gt;&lt;electronic-resource-num&gt;10.1016/j.mechrescom.2011.11.004&lt;/electronic-resource-num&gt;&lt;/record&gt;&lt;/Cite&gt;&lt;/EndNote&gt;</w:instrText>
      </w:r>
      <w:r w:rsidR="001E1B18">
        <w:fldChar w:fldCharType="separate"/>
      </w:r>
      <w:r w:rsidR="00CF3478">
        <w:rPr>
          <w:noProof/>
        </w:rPr>
        <w:t>(Kerckhoffs et al., 2012)</w:t>
      </w:r>
      <w:r w:rsidR="001E1B18">
        <w:fldChar w:fldCharType="end"/>
      </w:r>
      <w:r w:rsidR="00EC1F04">
        <w:t>. Although this growth law performed the best in capturing</w:t>
      </w:r>
      <w:r w:rsidR="00703E24">
        <w:t xml:space="preserve"> the development of</w:t>
      </w:r>
      <w:r w:rsidR="00EC1F04">
        <w:t xml:space="preserve"> </w:t>
      </w:r>
      <w:r w:rsidR="00E73844">
        <w:t>LV growth</w:t>
      </w:r>
      <w:r w:rsidR="00703E24">
        <w:t>,</w:t>
      </w:r>
      <w:r w:rsidR="00E73844">
        <w:t xml:space="preserve"> in comparison to seven </w:t>
      </w:r>
      <w:r w:rsidR="00E73844">
        <w:lastRenderedPageBreak/>
        <w:t>other growth</w:t>
      </w:r>
      <w:r w:rsidR="00ED0B6B">
        <w:t xml:space="preserve"> laws</w:t>
      </w:r>
      <w:r w:rsidR="00E56E21">
        <w:t xml:space="preserve"> </w:t>
      </w:r>
      <w:r w:rsidR="00C0394F">
        <w:fldChar w:fldCharType="begin"/>
      </w:r>
      <w:r w:rsidR="00CF3478">
        <w:instrText xml:space="preserve"> ADDIN EN.CITE &lt;EndNote&gt;&lt;Cite&gt;&lt;Author&gt;Witzenburg&lt;/Author&gt;&lt;Year&gt;2017&lt;/Year&gt;&lt;RecNum&gt;73&lt;/RecNum&gt;&lt;DisplayText&gt;(Witzenburg and Holmes, 2017)&lt;/DisplayText&gt;&lt;record&gt;&lt;rec-number&gt;73&lt;/rec-number&gt;&lt;foreign-keys&gt;&lt;key app="EN" db-id="xfaazxx2fstraqetp5xxt2ff0zvrrftv0drf" timestamp="1635104075"&gt;73&lt;/key&gt;&lt;/foreign-keys&gt;&lt;ref-type name="Journal Article"&gt;17&lt;/ref-type&gt;&lt;contributors&gt;&lt;authors&gt;&lt;author&gt;Witzenburg, C. M.&lt;/author&gt;&lt;author&gt;Holmes, J. W.&lt;/author&gt;&lt;/authors&gt;&lt;/contributors&gt;&lt;auth-address&gt;Department of Biomedical Engineering, University of Virginia, Charlottesville, VA, USA.&amp;#xD;Department of Medicine, University of Virginia, Charlottesville, VA, USA.&amp;#xD;Robert M. Berne Cardiovascular Research Center, University of Virginia, Charlottesville, VA, USA.&lt;/auth-address&gt;&lt;titles&gt;&lt;title&gt;A Comparison of Phenomenologic Growth Laws for Myocardial Hypertrophy&lt;/title&gt;&lt;secondary-title&gt;J Elast&lt;/secondary-title&gt;&lt;/titles&gt;&lt;periodical&gt;&lt;full-title&gt;J Elast&lt;/full-title&gt;&lt;/periodical&gt;&lt;pages&gt;257-281&lt;/pages&gt;&lt;volume&gt;129&lt;/volume&gt;&lt;number&gt;1-2&lt;/number&gt;&lt;edition&gt;2018/04/11&lt;/edition&gt;&lt;keywords&gt;&lt;keyword&gt;adaptation&lt;/keyword&gt;&lt;keyword&gt;cardiac mechanics&lt;/keyword&gt;&lt;keyword&gt;computer model&lt;/keyword&gt;&lt;keyword&gt;overload&lt;/keyword&gt;&lt;keyword&gt;remodeling&lt;/keyword&gt;&lt;keyword&gt;ventricle&lt;/keyword&gt;&lt;/keywords&gt;&lt;dates&gt;&lt;year&gt;2017&lt;/year&gt;&lt;pub-dates&gt;&lt;date&gt;Dec&lt;/date&gt;&lt;/pub-dates&gt;&lt;/dates&gt;&lt;isbn&gt;0374-3535 (Print)&amp;#xD;0374-3535 (Linking)&lt;/isbn&gt;&lt;accession-num&gt;29632418&lt;/accession-num&gt;&lt;urls&gt;&lt;related-urls&gt;&lt;url&gt;https://www.ncbi.nlm.nih.gov/pubmed/29632418&lt;/url&gt;&lt;/related-urls&gt;&lt;/urls&gt;&lt;custom2&gt;PMC5889094&lt;/custom2&gt;&lt;electronic-resource-num&gt;10.1007/s10659-017-9631-8&lt;/electronic-resource-num&gt;&lt;/record&gt;&lt;/Cite&gt;&lt;/EndNote&gt;</w:instrText>
      </w:r>
      <w:r w:rsidR="00C0394F">
        <w:fldChar w:fldCharType="separate"/>
      </w:r>
      <w:r w:rsidR="00CF3478">
        <w:rPr>
          <w:noProof/>
        </w:rPr>
        <w:t>(Witzenburg and Holmes, 2017)</w:t>
      </w:r>
      <w:r w:rsidR="00C0394F">
        <w:fldChar w:fldCharType="end"/>
      </w:r>
      <w:r w:rsidR="00ED0B6B">
        <w:t xml:space="preserve">, </w:t>
      </w:r>
      <w:r w:rsidR="00766D5E">
        <w:t>it could not predict the reversal of growth.</w:t>
      </w:r>
      <w:r w:rsidR="00AB7B3C">
        <w:t xml:space="preserve"> Yoshida et al. </w:t>
      </w:r>
      <w:r w:rsidR="00224722">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instrText xml:space="preserve"> ADDIN EN.CITE </w:instrText>
      </w:r>
      <w:r w:rsidR="00CF3478">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instrText xml:space="preserve"> ADDIN EN.CITE.DATA </w:instrText>
      </w:r>
      <w:r w:rsidR="00CF3478">
        <w:fldChar w:fldCharType="end"/>
      </w:r>
      <w:r w:rsidR="00224722">
        <w:fldChar w:fldCharType="separate"/>
      </w:r>
      <w:r w:rsidR="00CF3478">
        <w:rPr>
          <w:noProof/>
        </w:rPr>
        <w:t>(Yoshida et al., 2020a)</w:t>
      </w:r>
      <w:r w:rsidR="00224722">
        <w:fldChar w:fldCharType="end"/>
      </w:r>
      <w:r w:rsidR="005F0124">
        <w:t xml:space="preserve"> </w:t>
      </w:r>
      <w:r w:rsidR="003A6D50">
        <w:t xml:space="preserve">further </w:t>
      </w:r>
      <w:r w:rsidR="005F0124">
        <w:t>suggested</w:t>
      </w:r>
      <w:r w:rsidR="003A6D50">
        <w:t xml:space="preserve"> that</w:t>
      </w:r>
      <w:r w:rsidR="005F0124">
        <w:t xml:space="preserve"> using an evolving setpoint </w:t>
      </w:r>
      <w:r w:rsidR="00791967">
        <w:t xml:space="preserve">could potentially address the inability of </w:t>
      </w:r>
      <w:r w:rsidR="00146E64">
        <w:t xml:space="preserve">existing models </w:t>
      </w:r>
      <w:r w:rsidR="00B32B44">
        <w:t xml:space="preserve">to predict the </w:t>
      </w:r>
      <w:r w:rsidR="003A5914">
        <w:t>reversal of growth.</w:t>
      </w:r>
      <w:r w:rsidR="00791967">
        <w:t xml:space="preserve"> </w:t>
      </w:r>
      <w:r w:rsidR="00703E24">
        <w:t xml:space="preserve">Of the few works that have studied the reversal of growth, Lee et al. </w:t>
      </w:r>
      <w:r w:rsidR="00703E24">
        <w:fldChar w:fldCharType="begin"/>
      </w:r>
      <w:r w:rsidR="00CF3478">
        <w:instrText xml:space="preserve"> ADDIN EN.CITE &lt;EndNote&gt;&lt;Cite&gt;&lt;Author&gt;Lee&lt;/Author&gt;&lt;Year&gt;2015&lt;/Year&gt;&lt;RecNum&gt;56&lt;/RecNum&gt;&lt;DisplayText&gt;(Lee et al., 2015a)&lt;/DisplayText&gt;&lt;record&gt;&lt;rec-number&gt;56&lt;/rec-number&gt;&lt;foreign-keys&gt;&lt;key app="EN" db-id="xfaazxx2fstraqetp5xxt2ff0zvrrftv0drf" timestamp="1635013512"&gt;56&lt;/key&gt;&lt;/foreign-keys&gt;&lt;ref-type name="Journal Article"&gt;17&lt;/ref-type&gt;&lt;contributors&gt;&lt;authors&gt;&lt;author&gt;Lee, L. C.&lt;/author&gt;&lt;author&gt;Genet, M.&lt;/author&gt;&lt;author&gt;Acevedo-Bolton, G.&lt;/author&gt;&lt;author&gt;Ordovas, K.&lt;/author&gt;&lt;author&gt;Guccione, J. M.&lt;/author&gt;&lt;author&gt;Kuhl, E.&lt;/author&gt;&lt;/authors&gt;&lt;/contributors&gt;&lt;auth-address&gt;Department of Surgery, School of Medicine, University of California at San Francisco, San Francisco, CA, 94143, USA, likchuan@gmail.com.&lt;/auth-address&gt;&lt;titles&gt;&lt;title&gt;A computational model that predicts reverse growth in response to mechanical unloading&lt;/title&gt;&lt;secondary-title&gt;Biomech Model Mechanobiol&lt;/secondary-title&gt;&lt;/titles&gt;&lt;periodical&gt;&lt;full-title&gt;Biomech Model Mechanobiol&lt;/full-title&gt;&lt;/periodical&gt;&lt;pages&gt;217-29&lt;/pages&gt;&lt;volume&gt;14&lt;/volume&gt;&lt;number&gt;2&lt;/number&gt;&lt;edition&gt;2014/06/04&lt;/edition&gt;&lt;keywords&gt;&lt;keyword&gt;Biomechanical Phenomena&lt;/keyword&gt;&lt;keyword&gt;Elasticity&lt;/keyword&gt;&lt;keyword&gt;Heart Ventricles/anatomy &amp;amp; histology/*growth &amp;amp; development&lt;/keyword&gt;&lt;keyword&gt;Humans&lt;/keyword&gt;&lt;keyword&gt;*Models, Cardiovascular&lt;/keyword&gt;&lt;keyword&gt;Pressure&lt;/keyword&gt;&lt;keyword&gt;*Stress, Mechanical&lt;/keyword&gt;&lt;keyword&gt;Weight-Bearing&lt;/keyword&gt;&lt;/keywords&gt;&lt;dates&gt;&lt;year&gt;2015&lt;/year&gt;&lt;pub-dates&gt;&lt;date&gt;Apr&lt;/date&gt;&lt;/pub-dates&gt;&lt;/dates&gt;&lt;isbn&gt;1617-7940 (Electronic)&amp;#xD;1617-7940 (Linking)&lt;/isbn&gt;&lt;accession-num&gt;24888270&lt;/accession-num&gt;&lt;urls&gt;&lt;related-urls&gt;&lt;url&gt;https://www.ncbi.nlm.nih.gov/pubmed/24888270&lt;/url&gt;&lt;/related-urls&gt;&lt;/urls&gt;&lt;custom2&gt;PMC4254895&lt;/custom2&gt;&lt;electronic-resource-num&gt;10.1007/s10237-014-0598-0&lt;/electronic-resource-num&gt;&lt;/record&gt;&lt;/Cite&gt;&lt;/EndNote&gt;</w:instrText>
      </w:r>
      <w:r w:rsidR="00703E24">
        <w:fldChar w:fldCharType="separate"/>
      </w:r>
      <w:r w:rsidR="00CF3478">
        <w:rPr>
          <w:noProof/>
        </w:rPr>
        <w:t>(Lee et al., 2015a)</w:t>
      </w:r>
      <w:r w:rsidR="00703E24">
        <w:fldChar w:fldCharType="end"/>
      </w:r>
      <w:r w:rsidR="00703E24">
        <w:t xml:space="preserve"> modified a previously developed eccentric growth law </w:t>
      </w:r>
      <w:r w:rsidR="00703E24">
        <w:fldChar w:fldCharType="begin"/>
      </w:r>
      <w:r w:rsidR="00CF3478">
        <w:instrText xml:space="preserve"> ADDIN EN.CITE &lt;EndNote&gt;&lt;Cite&gt;&lt;Author&gt;Goktepe&lt;/Author&gt;&lt;Year&gt;2010&lt;/Year&gt;&lt;RecNum&gt;19&lt;/RecNum&gt;&lt;DisplayText&gt;(Goktepe et al., 2010)&lt;/DisplayText&gt;&lt;record&gt;&lt;rec-number&gt;19&lt;/rec-number&gt;&lt;foreign-keys&gt;&lt;key app="EN" db-id="xfaazxx2fstraqetp5xxt2ff0zvrrftv0drf" timestamp="1633699313"&gt;19&lt;/key&gt;&lt;/foreign-keys&gt;&lt;ref-type name="Journal Article"&gt;17&lt;/ref-type&gt;&lt;contributors&gt;&lt;authors&gt;&lt;author&gt;Goktepe, S.&lt;/author&gt;&lt;author&gt;Abilez, O. J.&lt;/author&gt;&lt;author&gt;Parker, K. K.&lt;/author&gt;&lt;author&gt;Kuhl, E.&lt;/author&gt;&lt;/authors&gt;&lt;/contributors&gt;&lt;auth-address&gt;Department of Mechanical Engineering, Stanford University, 496 Lomita Mall, Stanford, CA 94305, USA. goktepe@stanford.edu&lt;/auth-address&gt;&lt;titles&gt;&lt;title&gt;A multiscale model for eccentric and concentric cardiac growth through sarcomerogenesis&lt;/title&gt;&lt;secondary-title&gt;J Theor Biol&lt;/secondary-title&gt;&lt;/titles&gt;&lt;periodical&gt;&lt;full-title&gt;J Theor Biol&lt;/full-title&gt;&lt;/periodical&gt;&lt;pages&gt;433-42&lt;/pages&gt;&lt;volume&gt;265&lt;/volume&gt;&lt;number&gt;3&lt;/number&gt;&lt;edition&gt;2010/05/08&lt;/edition&gt;&lt;keywords&gt;&lt;keyword&gt;Biomechanical Phenomena&lt;/keyword&gt;&lt;keyword&gt;Blood Pressure&lt;/keyword&gt;&lt;keyword&gt;Cardiomegaly/*physiopathology&lt;/keyword&gt;&lt;keyword&gt;Cytoskeleton/ultrastructure&lt;/keyword&gt;&lt;keyword&gt;Finite Element Analysis&lt;/keyword&gt;&lt;keyword&gt;Heart/*growth &amp;amp; development&lt;/keyword&gt;&lt;keyword&gt;Heart Ventricles/physiopathology&lt;/keyword&gt;&lt;keyword&gt;Hemodynamics&lt;/keyword&gt;&lt;keyword&gt;Humans&lt;/keyword&gt;&lt;keyword&gt;*Models, Cardiovascular&lt;/keyword&gt;&lt;keyword&gt;Sarcomeres/*physiology&lt;/keyword&gt;&lt;keyword&gt;Stress, Mechanical&lt;/keyword&gt;&lt;/keywords&gt;&lt;dates&gt;&lt;year&gt;2010&lt;/year&gt;&lt;pub-dates&gt;&lt;date&gt;Aug 7&lt;/date&gt;&lt;/pub-dates&gt;&lt;/dates&gt;&lt;isbn&gt;1095-8541 (Electronic)&amp;#xD;0022-5193 (Linking)&lt;/isbn&gt;&lt;accession-num&gt;20447409&lt;/accession-num&gt;&lt;urls&gt;&lt;related-urls&gt;&lt;url&gt;https://www.ncbi.nlm.nih.gov/pubmed/20447409&lt;/url&gt;&lt;/related-urls&gt;&lt;/urls&gt;&lt;electronic-resource-num&gt;10.1016/j.jtbi.2010.04.023&lt;/electronic-resource-num&gt;&lt;/record&gt;&lt;/Cite&gt;&lt;/EndNote&gt;</w:instrText>
      </w:r>
      <w:r w:rsidR="00703E24">
        <w:fldChar w:fldCharType="separate"/>
      </w:r>
      <w:r w:rsidR="00CF3478">
        <w:rPr>
          <w:noProof/>
        </w:rPr>
        <w:t>(Goktepe et al., 2010)</w:t>
      </w:r>
      <w:r w:rsidR="00703E24">
        <w:fldChar w:fldCharType="end"/>
      </w:r>
      <w:r w:rsidR="00703E24">
        <w:t xml:space="preserve"> and were able to capture the reversal of growth for a realistic LV geometry under certain types of loading.  </w:t>
      </w:r>
      <w:r w:rsidR="005B6012" w:rsidRPr="005B6012">
        <w:t>Arumugam</w:t>
      </w:r>
      <w:r w:rsidR="005B6012">
        <w:t xml:space="preserve"> et al. </w:t>
      </w:r>
      <w:r w:rsidR="005B6012">
        <w:fldChar w:fldCharType="begin"/>
      </w:r>
      <w:r w:rsidR="00CF3478">
        <w:instrText xml:space="preserve"> ADDIN EN.CITE &lt;EndNote&gt;&lt;Cite&gt;&lt;Author&gt;Arumugam&lt;/Author&gt;&lt;Year&gt;2019&lt;/Year&gt;&lt;RecNum&gt;93&lt;/RecNum&gt;&lt;DisplayText&gt;(Arumugam et al., 2019)&lt;/DisplayText&gt;&lt;record&gt;&lt;rec-number&gt;93&lt;/rec-number&gt;&lt;foreign-keys&gt;&lt;key app="EN" db-id="xfaazxx2fstraqetp5xxt2ff0zvrrftv0drf" timestamp="1638199010"&gt;93&lt;/key&gt;&lt;/foreign-keys&gt;&lt;ref-type name="Journal Article"&gt;17&lt;/ref-type&gt;&lt;contributors&gt;&lt;authors&gt;&lt;author&gt;Arumugam, J.&lt;/author&gt;&lt;author&gt;Mojumder, J.&lt;/author&gt;&lt;author&gt;Kassab, G.&lt;/author&gt;&lt;author&gt;Lee, L. C.&lt;/author&gt;&lt;/authors&gt;&lt;/contributors&gt;&lt;auth-address&gt;Department of Mechanical Engineering, Michigan State University, East Lansing, USA. ajyavel@gmail.com.&amp;#xD;Department of Mechanical Engineering, Michigan State University, East Lansing, USA.&amp;#xD;California Medical Innovations Institute, San Diego, CA, USA.&lt;/auth-address&gt;&lt;titles&gt;&lt;title&gt;Model of Anisotropic Reverse Cardiac Growth in Mechanical Dyssynchrony&lt;/title&gt;&lt;secondary-title&gt;Sci Rep&lt;/secondary-title&gt;&lt;/titles&gt;&lt;periodical&gt;&lt;full-title&gt;Sci Rep&lt;/full-title&gt;&lt;/periodical&gt;&lt;pages&gt;12670&lt;/pages&gt;&lt;volume&gt;9&lt;/volume&gt;&lt;number&gt;1&lt;/number&gt;&lt;edition&gt;2019/09/05&lt;/edition&gt;&lt;keywords&gt;&lt;keyword&gt;Animals&lt;/keyword&gt;&lt;keyword&gt;Cardiac Pacing, Artificial&lt;/keyword&gt;&lt;keyword&gt;Heart/*physiology&lt;/keyword&gt;&lt;keyword&gt;Heart Ventricles/physiopathology&lt;/keyword&gt;&lt;keyword&gt;*Models, Biological&lt;/keyword&gt;&lt;keyword&gt;Ventricular Function, Left&lt;/keyword&gt;&lt;/keywords&gt;&lt;dates&gt;&lt;year&gt;2019&lt;/year&gt;&lt;pub-dates&gt;&lt;date&gt;Sep 3&lt;/date&gt;&lt;/pub-dates&gt;&lt;/dates&gt;&lt;isbn&gt;2045-2322 (Electronic)&amp;#xD;2045-2322 (Linking)&lt;/isbn&gt;&lt;accession-num&gt;31481725&lt;/accession-num&gt;&lt;urls&gt;&lt;related-urls&gt;&lt;url&gt;https://www.ncbi.nlm.nih.gov/pubmed/31481725&lt;/url&gt;&lt;/related-urls&gt;&lt;/urls&gt;&lt;custom2&gt;PMC6722088&lt;/custom2&gt;&lt;electronic-resource-num&gt;10.1038/s41598-019-48670-8&lt;/electronic-resource-num&gt;&lt;/record&gt;&lt;/Cite&gt;&lt;/EndNote&gt;</w:instrText>
      </w:r>
      <w:r w:rsidR="005B6012">
        <w:fldChar w:fldCharType="separate"/>
      </w:r>
      <w:r w:rsidR="00CF3478">
        <w:rPr>
          <w:noProof/>
        </w:rPr>
        <w:t>(Arumugam et al., 2019)</w:t>
      </w:r>
      <w:r w:rsidR="005B6012">
        <w:fldChar w:fldCharType="end"/>
      </w:r>
      <w:r w:rsidR="003451A8">
        <w:t xml:space="preserve"> extended their pre</w:t>
      </w:r>
      <w:r w:rsidR="004208C6">
        <w:t xml:space="preserve">vious work </w:t>
      </w:r>
      <w:r w:rsidR="004208C6">
        <w:fldChar w:fldCharType="begin"/>
      </w:r>
      <w:r w:rsidR="00CF3478">
        <w:instrText xml:space="preserve"> ADDIN EN.CITE &lt;EndNote&gt;&lt;Cite&gt;&lt;Author&gt;Lee&lt;/Author&gt;&lt;Year&gt;2015&lt;/Year&gt;&lt;RecNum&gt;56&lt;/RecNum&gt;&lt;DisplayText&gt;(Lee et al., 2015a)&lt;/DisplayText&gt;&lt;record&gt;&lt;rec-number&gt;56&lt;/rec-number&gt;&lt;foreign-keys&gt;&lt;key app="EN" db-id="xfaazxx2fstraqetp5xxt2ff0zvrrftv0drf" timestamp="1635013512"&gt;56&lt;/key&gt;&lt;/foreign-keys&gt;&lt;ref-type name="Journal Article"&gt;17&lt;/ref-type&gt;&lt;contributors&gt;&lt;authors&gt;&lt;author&gt;Lee, L. C.&lt;/author&gt;&lt;author&gt;Genet, M.&lt;/author&gt;&lt;author&gt;Acevedo-Bolton, G.&lt;/author&gt;&lt;author&gt;Ordovas, K.&lt;/author&gt;&lt;author&gt;Guccione, J. M.&lt;/author&gt;&lt;author&gt;Kuhl, E.&lt;/author&gt;&lt;/authors&gt;&lt;/contributors&gt;&lt;auth-address&gt;Department of Surgery, School of Medicine, University of California at San Francisco, San Francisco, CA, 94143, USA, likchuan@gmail.com.&lt;/auth-address&gt;&lt;titles&gt;&lt;title&gt;A computational model that predicts reverse growth in response to mechanical unloading&lt;/title&gt;&lt;secondary-title&gt;Biomech Model Mechanobiol&lt;/secondary-title&gt;&lt;/titles&gt;&lt;periodical&gt;&lt;full-title&gt;Biomech Model Mechanobiol&lt;/full-title&gt;&lt;/periodical&gt;&lt;pages&gt;217-29&lt;/pages&gt;&lt;volume&gt;14&lt;/volume&gt;&lt;number&gt;2&lt;/number&gt;&lt;edition&gt;2014/06/04&lt;/edition&gt;&lt;keywords&gt;&lt;keyword&gt;Biomechanical Phenomena&lt;/keyword&gt;&lt;keyword&gt;Elasticity&lt;/keyword&gt;&lt;keyword&gt;Heart Ventricles/anatomy &amp;amp; histology/*growth &amp;amp; development&lt;/keyword&gt;&lt;keyword&gt;Humans&lt;/keyword&gt;&lt;keyword&gt;*Models, Cardiovascular&lt;/keyword&gt;&lt;keyword&gt;Pressure&lt;/keyword&gt;&lt;keyword&gt;*Stress, Mechanical&lt;/keyword&gt;&lt;keyword&gt;Weight-Bearing&lt;/keyword&gt;&lt;/keywords&gt;&lt;dates&gt;&lt;year&gt;2015&lt;/year&gt;&lt;pub-dates&gt;&lt;date&gt;Apr&lt;/date&gt;&lt;/pub-dates&gt;&lt;/dates&gt;&lt;isbn&gt;1617-7940 (Electronic)&amp;#xD;1617-7940 (Linking)&lt;/isbn&gt;&lt;accession-num&gt;24888270&lt;/accession-num&gt;&lt;urls&gt;&lt;related-urls&gt;&lt;url&gt;https://www.ncbi.nlm.nih.gov/pubmed/24888270&lt;/url&gt;&lt;/related-urls&gt;&lt;/urls&gt;&lt;custom2&gt;PMC4254895&lt;/custom2&gt;&lt;electronic-resource-num&gt;10.1007/s10237-014-0598-0&lt;/electronic-resource-num&gt;&lt;/record&gt;&lt;/Cite&gt;&lt;/EndNote&gt;</w:instrText>
      </w:r>
      <w:r w:rsidR="004208C6">
        <w:fldChar w:fldCharType="separate"/>
      </w:r>
      <w:r w:rsidR="00CF3478">
        <w:rPr>
          <w:noProof/>
        </w:rPr>
        <w:t>(Lee et al., 2015a)</w:t>
      </w:r>
      <w:r w:rsidR="004208C6">
        <w:fldChar w:fldCharType="end"/>
      </w:r>
      <w:r w:rsidR="004208C6">
        <w:t xml:space="preserve"> and </w:t>
      </w:r>
      <w:r w:rsidR="00961965">
        <w:t xml:space="preserve">investigated </w:t>
      </w:r>
      <w:r w:rsidR="00980BB1">
        <w:t xml:space="preserve">the development of </w:t>
      </w:r>
      <w:r w:rsidR="00961965">
        <w:t>a</w:t>
      </w:r>
      <w:r w:rsidR="00DB78AF">
        <w:t>n</w:t>
      </w:r>
      <w:r w:rsidR="00BC466F">
        <w:t xml:space="preserve">isotropic </w:t>
      </w:r>
      <w:r w:rsidR="00A924BD">
        <w:t xml:space="preserve">growth in a biventricular model of the heart in </w:t>
      </w:r>
      <w:r w:rsidR="00DB78AF">
        <w:t xml:space="preserve">response to mechanical </w:t>
      </w:r>
      <w:proofErr w:type="spellStart"/>
      <w:r w:rsidR="009B796A">
        <w:t>dyssynchrony</w:t>
      </w:r>
      <w:proofErr w:type="spellEnd"/>
      <w:r w:rsidR="009B796A">
        <w:t xml:space="preserve">. </w:t>
      </w:r>
      <w:r w:rsidR="00F2452E">
        <w:t xml:space="preserve">Using </w:t>
      </w:r>
      <w:r w:rsidR="005D5E67">
        <w:t xml:space="preserve">maximum </w:t>
      </w:r>
      <w:r w:rsidR="00110396">
        <w:t>e</w:t>
      </w:r>
      <w:r w:rsidR="00110396" w:rsidRPr="00110396">
        <w:t xml:space="preserve">lastic myofiber stretch over a cardiac cycle as the sole </w:t>
      </w:r>
      <w:r w:rsidR="00EE1AEA">
        <w:t>stimulus</w:t>
      </w:r>
      <w:r w:rsidR="00110396" w:rsidRPr="00110396">
        <w:t xml:space="preserve"> signal of their growth law</w:t>
      </w:r>
      <w:r w:rsidR="000D38FB">
        <w:t>, the</w:t>
      </w:r>
      <w:r w:rsidR="00F95529">
        <w:t xml:space="preserve">ir model demonstrated </w:t>
      </w:r>
      <w:r w:rsidR="00F95529" w:rsidRPr="00F95529">
        <w:t xml:space="preserve">growth in </w:t>
      </w:r>
      <w:r w:rsidR="002E183B">
        <w:t>the left ventricular</w:t>
      </w:r>
      <w:r w:rsidR="00F95529" w:rsidRPr="00F95529">
        <w:t xml:space="preserve"> chamber size and septal wall, but reversal of growth for </w:t>
      </w:r>
      <w:r w:rsidR="002E183B">
        <w:t>the right ventricular</w:t>
      </w:r>
      <w:r w:rsidR="00F95529" w:rsidRPr="00F95529">
        <w:t xml:space="preserve"> chamber size and LV free wall</w:t>
      </w:r>
      <w:r w:rsidR="002E183B">
        <w:t>.</w:t>
      </w:r>
    </w:p>
    <w:p w14:paraId="52957BAD" w14:textId="3ECE1A29" w:rsidR="00337C84" w:rsidRDefault="007D791D" w:rsidP="009F35FA">
      <w:pPr>
        <w:spacing w:line="240" w:lineRule="auto"/>
        <w:ind w:firstLine="720"/>
        <w:jc w:val="both"/>
      </w:pPr>
      <w:commentRangeStart w:id="115"/>
      <w:r>
        <w:t>Our mode</w:t>
      </w:r>
      <w:r w:rsidR="00F230F1">
        <w:t>l</w:t>
      </w:r>
      <w:r w:rsidR="00FD4D11">
        <w:t xml:space="preserve">, however, completely </w:t>
      </w:r>
      <w:r w:rsidR="00ED4E96">
        <w:t xml:space="preserve">regained the LV size and function once the </w:t>
      </w:r>
      <w:r w:rsidR="000D511E">
        <w:t xml:space="preserve">underlying perturbation </w:t>
      </w:r>
      <w:r w:rsidR="00DA7843">
        <w:t>for</w:t>
      </w:r>
      <w:r w:rsidR="000D511E">
        <w:t xml:space="preserve"> </w:t>
      </w:r>
      <w:r w:rsidR="00DA7843">
        <w:t>each</w:t>
      </w:r>
      <w:r w:rsidR="000D511E">
        <w:t xml:space="preserve"> valvular disorder </w:t>
      </w:r>
      <w:r w:rsidR="00DA7843">
        <w:t>was</w:t>
      </w:r>
      <w:r w:rsidR="000D511E">
        <w:t xml:space="preserve"> lifted. </w:t>
      </w:r>
      <w:r w:rsidR="00DA7843">
        <w:t>There are two potential explanations for this result</w:t>
      </w:r>
      <w:r w:rsidR="00C4023A">
        <w:t>. First</w:t>
      </w:r>
      <w:r w:rsidR="001A4ACD">
        <w:t>ly</w:t>
      </w:r>
      <w:r w:rsidR="00C4023A">
        <w:t xml:space="preserve">, </w:t>
      </w:r>
      <w:r w:rsidR="00DA7843">
        <w:t xml:space="preserve">the </w:t>
      </w:r>
      <w:proofErr w:type="spellStart"/>
      <w:r w:rsidR="002E17FF">
        <w:t>PyMyoVent</w:t>
      </w:r>
      <w:proofErr w:type="spellEnd"/>
      <w:r w:rsidR="002E17FF">
        <w:t xml:space="preserve"> framework uses a mechanistic model of </w:t>
      </w:r>
      <w:r w:rsidR="00DA7843">
        <w:t xml:space="preserve">a </w:t>
      </w:r>
      <w:r w:rsidR="002E17FF">
        <w:t xml:space="preserve">half-sarcomere </w:t>
      </w:r>
      <w:r w:rsidR="0063386A">
        <w:t xml:space="preserve">to simulate the contractile behavior of </w:t>
      </w:r>
      <w:r w:rsidR="00A21F3B">
        <w:t>myocardium</w:t>
      </w:r>
      <w:r w:rsidR="00DA7843">
        <w:t>,</w:t>
      </w:r>
      <w:r w:rsidR="00A21F3B">
        <w:t xml:space="preserve"> </w:t>
      </w:r>
      <w:r w:rsidR="00DA7843">
        <w:t>which</w:t>
      </w:r>
      <w:r w:rsidR="00897F8F">
        <w:t xml:space="preserve"> </w:t>
      </w:r>
      <w:r w:rsidR="004C2416" w:rsidRPr="004C2416">
        <w:t>captures length-dependent activation, cooperativity between thick and thin filaments, and the strain-dependent behavior of cross-bridges</w:t>
      </w:r>
      <w:r w:rsidR="004C2416">
        <w:t xml:space="preserve"> </w:t>
      </w:r>
      <w:r w:rsidR="00140CE6">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CF3478">
        <w:instrText xml:space="preserve"> ADDIN EN.CITE </w:instrText>
      </w:r>
      <w:r w:rsidR="00CF3478">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CF3478">
        <w:instrText xml:space="preserve"> ADDIN EN.CITE.DATA </w:instrText>
      </w:r>
      <w:r w:rsidR="00CF3478">
        <w:fldChar w:fldCharType="end"/>
      </w:r>
      <w:r w:rsidR="00140CE6">
        <w:fldChar w:fldCharType="separate"/>
      </w:r>
      <w:r w:rsidR="00CF3478">
        <w:rPr>
          <w:noProof/>
        </w:rPr>
        <w:t>(Campbell, 2014; Campbell et al., 2018)</w:t>
      </w:r>
      <w:r w:rsidR="00140CE6">
        <w:fldChar w:fldCharType="end"/>
      </w:r>
      <w:r w:rsidR="00855E3F">
        <w:t>.</w:t>
      </w:r>
      <w:r w:rsidR="004C2416">
        <w:t xml:space="preserve"> Such a</w:t>
      </w:r>
      <w:r w:rsidR="00855E3F">
        <w:t xml:space="preserve"> model </w:t>
      </w:r>
      <w:r w:rsidR="00384496">
        <w:t>can</w:t>
      </w:r>
      <w:r w:rsidR="00897F8F">
        <w:t xml:space="preserve"> </w:t>
      </w:r>
      <w:r w:rsidR="000E1A4A">
        <w:t>account</w:t>
      </w:r>
      <w:r w:rsidR="00B02AA9">
        <w:t xml:space="preserve"> for</w:t>
      </w:r>
      <w:r w:rsidR="00863ECC">
        <w:t xml:space="preserve"> </w:t>
      </w:r>
      <w:r w:rsidR="00384496">
        <w:t xml:space="preserve">the </w:t>
      </w:r>
      <w:r w:rsidR="00863ECC">
        <w:t>effects of</w:t>
      </w:r>
      <w:r w:rsidR="00B02AA9">
        <w:t xml:space="preserve"> </w:t>
      </w:r>
      <w:r w:rsidR="00DA7843">
        <w:t>altered</w:t>
      </w:r>
      <w:r w:rsidR="006372DA">
        <w:t xml:space="preserve"> ventricular loading</w:t>
      </w:r>
      <w:r w:rsidR="00863ECC">
        <w:t xml:space="preserve"> on the force generation of half-sarcomere</w:t>
      </w:r>
      <w:r w:rsidR="004F6F9E">
        <w:t xml:space="preserve"> </w:t>
      </w:r>
      <w:r w:rsidR="003D433D">
        <w:t>that</w:t>
      </w:r>
      <w:r w:rsidR="004F6F9E">
        <w:t xml:space="preserve"> other models </w:t>
      </w:r>
      <w:r w:rsidR="00DA7843">
        <w:t>may be</w:t>
      </w:r>
      <w:r w:rsidR="003D433D">
        <w:t xml:space="preserve"> </w:t>
      </w:r>
      <w:r w:rsidR="00AF1F04">
        <w:t xml:space="preserve">unable to </w:t>
      </w:r>
      <w:r w:rsidR="00DA7843">
        <w:t>capture</w:t>
      </w:r>
      <w:r w:rsidR="006372DA">
        <w:t xml:space="preserve">. </w:t>
      </w:r>
      <w:r w:rsidR="00863ECC">
        <w:t xml:space="preserve">For instance, </w:t>
      </w:r>
      <w:r w:rsidR="004F41DF">
        <w:t>Yoshida et al</w:t>
      </w:r>
      <w:r w:rsidR="00621D49">
        <w:t>.</w:t>
      </w:r>
      <w:r w:rsidR="004F2E43">
        <w:t xml:space="preserve"> </w:t>
      </w:r>
      <w:r w:rsidR="00F008D2">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instrText xml:space="preserve"> ADDIN EN.CITE </w:instrText>
      </w:r>
      <w:r w:rsidR="00CF3478">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instrText xml:space="preserve"> ADDIN EN.CITE.DATA </w:instrText>
      </w:r>
      <w:r w:rsidR="00CF3478">
        <w:fldChar w:fldCharType="end"/>
      </w:r>
      <w:r w:rsidR="00F008D2">
        <w:fldChar w:fldCharType="separate"/>
      </w:r>
      <w:r w:rsidR="00CF3478">
        <w:rPr>
          <w:noProof/>
        </w:rPr>
        <w:t>(Yoshida et al., 2020a)</w:t>
      </w:r>
      <w:r w:rsidR="00F008D2">
        <w:fldChar w:fldCharType="end"/>
      </w:r>
      <w:r w:rsidR="004F41DF">
        <w:t xml:space="preserve"> </w:t>
      </w:r>
      <w:r w:rsidR="00E87E5D">
        <w:t xml:space="preserve">had to </w:t>
      </w:r>
      <w:r w:rsidR="006661F3">
        <w:t xml:space="preserve">manually </w:t>
      </w:r>
      <w:r w:rsidR="004F2E43">
        <w:t>adjust</w:t>
      </w:r>
      <w:r w:rsidR="006661F3">
        <w:t xml:space="preserve"> the </w:t>
      </w:r>
      <w:r w:rsidR="0088121D">
        <w:t xml:space="preserve">muscle </w:t>
      </w:r>
      <w:r w:rsidR="006661F3">
        <w:t xml:space="preserve">contractility </w:t>
      </w:r>
      <w:r w:rsidR="009F6C48">
        <w:t>in</w:t>
      </w:r>
      <w:r w:rsidR="00C07C0F">
        <w:t xml:space="preserve"> their model</w:t>
      </w:r>
      <w:r w:rsidR="002D3315">
        <w:t xml:space="preserve"> </w:t>
      </w:r>
      <w:r w:rsidR="00C07C0F">
        <w:t xml:space="preserve">to mimic the </w:t>
      </w:r>
      <w:r w:rsidR="00B664CE">
        <w:t>lower</w:t>
      </w:r>
      <w:r w:rsidR="00C07C0F">
        <w:t xml:space="preserve"> force </w:t>
      </w:r>
      <w:r w:rsidR="003268E8">
        <w:t>production</w:t>
      </w:r>
      <w:r w:rsidR="00C07C0F">
        <w:t xml:space="preserve"> of </w:t>
      </w:r>
      <w:r w:rsidR="00980521">
        <w:t>myocardium due to</w:t>
      </w:r>
      <w:r w:rsidR="00DA7843">
        <w:t xml:space="preserve"> the</w:t>
      </w:r>
      <w:r w:rsidR="00980521">
        <w:t xml:space="preserve"> removal of pressure overloading. In contrast, </w:t>
      </w:r>
      <w:r w:rsidR="00F314C6">
        <w:t>removal of</w:t>
      </w:r>
      <w:r w:rsidR="00D40DEA">
        <w:t xml:space="preserve"> the aortic stenosis condition</w:t>
      </w:r>
      <w:r w:rsidR="00B60586">
        <w:t xml:space="preserve"> in our model</w:t>
      </w:r>
      <w:r w:rsidR="00D40DEA">
        <w:t xml:space="preserve"> </w:t>
      </w:r>
      <w:r w:rsidR="00B60586">
        <w:t>led to</w:t>
      </w:r>
      <w:r w:rsidR="00D40DEA">
        <w:t xml:space="preserve"> lower hemodynamic </w:t>
      </w:r>
      <w:r w:rsidR="00873DC2">
        <w:t>resistance</w:t>
      </w:r>
      <w:r w:rsidR="00D40DEA">
        <w:t xml:space="preserve"> during LV systole</w:t>
      </w:r>
      <w:r w:rsidR="00302B82">
        <w:t>, which in turn increase</w:t>
      </w:r>
      <w:r w:rsidR="00B60586">
        <w:t>d</w:t>
      </w:r>
      <w:r w:rsidR="00302B82">
        <w:t xml:space="preserve"> the shortening velocity of half-sarcomere</w:t>
      </w:r>
      <w:r w:rsidR="00B60586">
        <w:t>s</w:t>
      </w:r>
      <w:r w:rsidR="00797152">
        <w:t xml:space="preserve"> due to </w:t>
      </w:r>
      <w:r w:rsidR="00445874">
        <w:t xml:space="preserve">higher strain in </w:t>
      </w:r>
      <w:r w:rsidR="00B60586">
        <w:t xml:space="preserve">the </w:t>
      </w:r>
      <w:r w:rsidR="00445874">
        <w:t>myosin heads</w:t>
      </w:r>
      <w:r w:rsidR="00544E1E">
        <w:t xml:space="preserve">. </w:t>
      </w:r>
      <w:r w:rsidR="00445874">
        <w:t>This event reduce</w:t>
      </w:r>
      <w:r w:rsidR="00055040">
        <w:t>s</w:t>
      </w:r>
      <w:r w:rsidR="00445874">
        <w:t xml:space="preserve"> the </w:t>
      </w:r>
      <w:r w:rsidR="00C34ACB">
        <w:t xml:space="preserve">number of </w:t>
      </w:r>
      <w:r w:rsidR="0010341D">
        <w:t xml:space="preserve">bound myosin heads in </w:t>
      </w:r>
      <w:r w:rsidR="00B60586">
        <w:t xml:space="preserve">the </w:t>
      </w:r>
      <w:r w:rsidR="0010341D">
        <w:t>force-generating s</w:t>
      </w:r>
      <w:r w:rsidR="00B60586">
        <w:t>t</w:t>
      </w:r>
      <w:r w:rsidR="0010341D">
        <w:t>ate (M</w:t>
      </w:r>
      <w:r w:rsidR="0010341D">
        <w:rPr>
          <w:vertAlign w:val="subscript"/>
        </w:rPr>
        <w:t>FG</w:t>
      </w:r>
      <w:r w:rsidR="0010341D">
        <w:t xml:space="preserve">) and </w:t>
      </w:r>
      <w:r w:rsidR="00DA0625">
        <w:t>thus lowers the</w:t>
      </w:r>
      <w:r w:rsidR="0010341D">
        <w:t xml:space="preserve"> </w:t>
      </w:r>
      <w:r w:rsidR="00BF3712">
        <w:t xml:space="preserve">associated </w:t>
      </w:r>
      <w:r w:rsidR="00483553">
        <w:t xml:space="preserve">force </w:t>
      </w:r>
      <w:r w:rsidR="00B60586">
        <w:t xml:space="preserve">that is generated </w:t>
      </w:r>
      <w:r w:rsidR="00483553">
        <w:t xml:space="preserve">in </w:t>
      </w:r>
      <w:r w:rsidR="00B60586">
        <w:t xml:space="preserve">the </w:t>
      </w:r>
      <w:r w:rsidR="00483553">
        <w:t>half-sarcomere</w:t>
      </w:r>
      <w:r w:rsidR="00B60586">
        <w:t>, such</w:t>
      </w:r>
      <w:r w:rsidR="00483553">
        <w:t xml:space="preserve"> that</w:t>
      </w:r>
      <w:r w:rsidR="00B60586">
        <w:t xml:space="preserve"> it</w:t>
      </w:r>
      <w:r w:rsidR="00483553">
        <w:t xml:space="preserve"> match</w:t>
      </w:r>
      <w:r w:rsidR="001A4ACD">
        <w:t>e</w:t>
      </w:r>
      <w:r w:rsidR="00D15A35">
        <w:t>s</w:t>
      </w:r>
      <w:r w:rsidR="00483553">
        <w:t xml:space="preserve"> with</w:t>
      </w:r>
      <w:r w:rsidR="001A4ACD">
        <w:t xml:space="preserve"> the altered hemodynamic loading. Second</w:t>
      </w:r>
      <w:r w:rsidR="003177A1">
        <w:t>ly</w:t>
      </w:r>
      <w:r w:rsidR="001A4ACD">
        <w:t>,</w:t>
      </w:r>
      <w:r w:rsidR="00E40329">
        <w:t xml:space="preserve"> </w:t>
      </w:r>
      <w:r w:rsidR="00B60586">
        <w:t xml:space="preserve">the </w:t>
      </w:r>
      <w:r w:rsidR="00E40329">
        <w:t xml:space="preserve">current framework </w:t>
      </w:r>
      <w:r w:rsidR="00B60586">
        <w:t>shows additional benefits</w:t>
      </w:r>
      <w:r w:rsidR="00E40329">
        <w:t xml:space="preserve"> </w:t>
      </w:r>
      <w:r w:rsidR="00C240B2">
        <w:t xml:space="preserve">from </w:t>
      </w:r>
      <w:r w:rsidR="00301967">
        <w:t>being coupled with the baroreflex feedback loop</w:t>
      </w:r>
      <w:r w:rsidR="00250311">
        <w:t xml:space="preserve">. </w:t>
      </w:r>
      <w:r w:rsidR="00873DC2">
        <w:rPr>
          <w:rFonts w:asciiTheme="majorBidi" w:hAnsiTheme="majorBidi" w:cstheme="majorBidi"/>
        </w:rPr>
        <w:t>Specifically</w:t>
      </w:r>
      <w:r w:rsidR="004F20F5">
        <w:rPr>
          <w:rFonts w:asciiTheme="majorBidi" w:hAnsiTheme="majorBidi" w:cstheme="majorBidi"/>
        </w:rPr>
        <w:t xml:space="preserve">, </w:t>
      </w:r>
      <w:r w:rsidR="0079323C">
        <w:rPr>
          <w:rFonts w:asciiTheme="majorBidi" w:hAnsiTheme="majorBidi" w:cstheme="majorBidi"/>
        </w:rPr>
        <w:t xml:space="preserve">there is no need to manually adjust the </w:t>
      </w:r>
      <w:r w:rsidR="00304E15">
        <w:rPr>
          <w:rFonts w:asciiTheme="majorBidi" w:hAnsiTheme="majorBidi" w:cstheme="majorBidi"/>
        </w:rPr>
        <w:t xml:space="preserve">circulatory parameters </w:t>
      </w:r>
      <w:r w:rsidR="0066674B">
        <w:rPr>
          <w:rFonts w:asciiTheme="majorBidi" w:hAnsiTheme="majorBidi" w:cstheme="majorBidi"/>
        </w:rPr>
        <w:t xml:space="preserve">when the </w:t>
      </w:r>
      <w:r w:rsidR="00A64B67">
        <w:rPr>
          <w:rFonts w:asciiTheme="majorBidi" w:hAnsiTheme="majorBidi" w:cstheme="majorBidi"/>
        </w:rPr>
        <w:t>overloading is removed to match w</w:t>
      </w:r>
      <w:r w:rsidR="000C5C68">
        <w:rPr>
          <w:rFonts w:asciiTheme="majorBidi" w:hAnsiTheme="majorBidi" w:cstheme="majorBidi"/>
        </w:rPr>
        <w:t xml:space="preserve">ith realistic hemodynamics as Yoshida et al. </w:t>
      </w:r>
      <w:r w:rsidR="007C31DF">
        <w:rPr>
          <w:rFonts w:asciiTheme="majorBidi" w:hAnsiTheme="majorBidi" w:cstheme="majorBidi"/>
        </w:rPr>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007C31DF">
        <w:rPr>
          <w:rFonts w:asciiTheme="majorBidi" w:hAnsiTheme="majorBidi" w:cstheme="majorBidi"/>
        </w:rPr>
      </w:r>
      <w:r w:rsidR="007C31DF">
        <w:rPr>
          <w:rFonts w:asciiTheme="majorBidi" w:hAnsiTheme="majorBidi" w:cstheme="majorBidi"/>
        </w:rPr>
        <w:fldChar w:fldCharType="separate"/>
      </w:r>
      <w:r w:rsidR="00CF3478">
        <w:rPr>
          <w:rFonts w:asciiTheme="majorBidi" w:hAnsiTheme="majorBidi" w:cstheme="majorBidi"/>
          <w:noProof/>
        </w:rPr>
        <w:t>(Yoshida et al., 2020a)</w:t>
      </w:r>
      <w:r w:rsidR="007C31DF">
        <w:rPr>
          <w:rFonts w:asciiTheme="majorBidi" w:hAnsiTheme="majorBidi" w:cstheme="majorBidi"/>
        </w:rPr>
        <w:fldChar w:fldCharType="end"/>
      </w:r>
      <w:r w:rsidR="007C31DF">
        <w:rPr>
          <w:rFonts w:asciiTheme="majorBidi" w:hAnsiTheme="majorBidi" w:cstheme="majorBidi"/>
        </w:rPr>
        <w:t xml:space="preserve"> </w:t>
      </w:r>
      <w:r w:rsidR="000C5C68">
        <w:rPr>
          <w:rFonts w:asciiTheme="majorBidi" w:hAnsiTheme="majorBidi" w:cstheme="majorBidi"/>
        </w:rPr>
        <w:t>did in their work</w:t>
      </w:r>
      <w:r w:rsidR="00310C0F">
        <w:rPr>
          <w:rFonts w:asciiTheme="majorBidi" w:hAnsiTheme="majorBidi" w:cstheme="majorBidi"/>
        </w:rPr>
        <w:t xml:space="preserve">. Instead, </w:t>
      </w:r>
      <w:r w:rsidR="00310C0F">
        <w:t xml:space="preserve">such a feedback loop controls the arterial pressure by modulating heart rate, </w:t>
      </w:r>
      <w:r w:rsidR="00310C0F" w:rsidRPr="00B95524">
        <w:rPr>
          <w:rFonts w:asciiTheme="majorBidi" w:hAnsiTheme="majorBidi" w:cstheme="majorBidi"/>
        </w:rPr>
        <w:t>intracellular Ca</w:t>
      </w:r>
      <w:r w:rsidR="00310C0F" w:rsidRPr="00B95524">
        <w:rPr>
          <w:rFonts w:asciiTheme="majorBidi" w:hAnsiTheme="majorBidi" w:cstheme="majorBidi"/>
          <w:vertAlign w:val="superscript"/>
        </w:rPr>
        <w:t>2+</w:t>
      </w:r>
      <w:r w:rsidR="00310C0F" w:rsidRPr="00B95524">
        <w:rPr>
          <w:rFonts w:asciiTheme="majorBidi" w:hAnsiTheme="majorBidi" w:cstheme="majorBidi"/>
        </w:rPr>
        <w:t xml:space="preserve"> transient, </w:t>
      </w:r>
      <w:r w:rsidR="00310C0F">
        <w:rPr>
          <w:rFonts w:asciiTheme="majorBidi" w:hAnsiTheme="majorBidi" w:cstheme="majorBidi"/>
        </w:rPr>
        <w:t>function of both myofilaments</w:t>
      </w:r>
      <w:r w:rsidR="00310C0F" w:rsidRPr="00B95524">
        <w:rPr>
          <w:rFonts w:asciiTheme="majorBidi" w:hAnsiTheme="majorBidi" w:cstheme="majorBidi"/>
        </w:rPr>
        <w:t>, and vascular tone</w:t>
      </w:r>
      <w:r w:rsidR="00310C0F">
        <w:rPr>
          <w:rFonts w:asciiTheme="majorBidi" w:hAnsiTheme="majorBidi" w:cstheme="majorBidi"/>
        </w:rPr>
        <w:t>.</w:t>
      </w:r>
      <w:r w:rsidR="007C31DF">
        <w:rPr>
          <w:rFonts w:asciiTheme="majorBidi" w:hAnsiTheme="majorBidi" w:cstheme="majorBidi"/>
        </w:rPr>
        <w:t xml:space="preserve"> </w:t>
      </w:r>
      <w:r w:rsidR="00873DC2">
        <w:t xml:space="preserve">To the best of the authors’ knowledge, </w:t>
      </w:r>
      <w:r w:rsidR="00A85491">
        <w:t>the current study</w:t>
      </w:r>
      <w:r w:rsidR="007C31DF">
        <w:t xml:space="preserve"> is the first time that LV growth </w:t>
      </w:r>
      <w:r w:rsidR="00A85491">
        <w:t>has been</w:t>
      </w:r>
      <w:r w:rsidR="007C31DF">
        <w:t xml:space="preserve"> simulated with </w:t>
      </w:r>
      <w:r w:rsidR="00A85491">
        <w:t>molecular-</w:t>
      </w:r>
      <w:r w:rsidR="007C31DF">
        <w:t xml:space="preserve">level sarcomere mechanics </w:t>
      </w:r>
      <w:r w:rsidR="001B6175">
        <w:t>while the arterial pressure is being controlled by a baroreflex feedback loop</w:t>
      </w:r>
      <w:r w:rsidR="007C31DF">
        <w:t>.</w:t>
      </w:r>
      <w:commentRangeEnd w:id="115"/>
      <w:r w:rsidR="007561A8">
        <w:rPr>
          <w:rStyle w:val="CommentReference"/>
        </w:rPr>
        <w:commentReference w:id="115"/>
      </w:r>
    </w:p>
    <w:p w14:paraId="3D77A4D6" w14:textId="46243521" w:rsidR="00B543A9" w:rsidRDefault="00B543A9" w:rsidP="00F34279">
      <w:pPr>
        <w:pStyle w:val="Heading2"/>
        <w:spacing w:line="240" w:lineRule="auto"/>
      </w:pPr>
      <w:r>
        <w:t>Limitations</w:t>
      </w:r>
      <w:r w:rsidR="00C34E63">
        <w:t xml:space="preserve"> </w:t>
      </w:r>
    </w:p>
    <w:p w14:paraId="4365119E" w14:textId="460E0DA7" w:rsidR="005A61F6" w:rsidRDefault="00C54358" w:rsidP="00F34279">
      <w:pPr>
        <w:spacing w:line="240" w:lineRule="auto"/>
        <w:jc w:val="both"/>
      </w:pPr>
      <w:r>
        <w:t>The</w:t>
      </w:r>
      <w:r w:rsidR="00992346">
        <w:t xml:space="preserve"> limitations </w:t>
      </w:r>
      <w:r w:rsidR="0072238F">
        <w:t xml:space="preserve">discussed in </w:t>
      </w:r>
      <w:r>
        <w:t xml:space="preserve">the </w:t>
      </w:r>
      <w:r w:rsidR="005E0AEF">
        <w:t xml:space="preserve">previous works with </w:t>
      </w:r>
      <w:proofErr w:type="spellStart"/>
      <w:r w:rsidR="005E0AEF">
        <w:t>PyMyoVent</w:t>
      </w:r>
      <w:proofErr w:type="spellEnd"/>
      <w:r w:rsidR="00026C5A">
        <w:t xml:space="preserve"> </w:t>
      </w:r>
      <w:r w:rsidR="00EB286B">
        <w:t xml:space="preserve"> </w:t>
      </w:r>
      <w:r w:rsidR="00C26191">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F3478">
        <w:instrText xml:space="preserve"> ADDIN EN.CITE </w:instrText>
      </w:r>
      <w:r w:rsidR="00CF3478">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F3478">
        <w:instrText xml:space="preserve"> ADDIN EN.CITE.DATA </w:instrText>
      </w:r>
      <w:r w:rsidR="00CF3478">
        <w:fldChar w:fldCharType="end"/>
      </w:r>
      <w:r w:rsidR="00C26191">
        <w:fldChar w:fldCharType="separate"/>
      </w:r>
      <w:r w:rsidR="00CF3478">
        <w:rPr>
          <w:noProof/>
        </w:rPr>
        <w:t>(Campbell et al., 2020; Sharifi et al., 2021b)</w:t>
      </w:r>
      <w:r w:rsidR="00C26191">
        <w:fldChar w:fldCharType="end"/>
      </w:r>
      <w:r>
        <w:t xml:space="preserve"> are still applicable to the current framework</w:t>
      </w:r>
      <w:r w:rsidR="00C26191">
        <w:t xml:space="preserve">. </w:t>
      </w:r>
      <w:r>
        <w:t>However, the f</w:t>
      </w:r>
      <w:r w:rsidR="00EB286B">
        <w:t xml:space="preserve">ollowing limitations are </w:t>
      </w:r>
      <w:r w:rsidR="000974F6">
        <w:t xml:space="preserve">specifically </w:t>
      </w:r>
      <w:r w:rsidR="00EB286B">
        <w:t xml:space="preserve">related </w:t>
      </w:r>
      <w:r w:rsidR="0015549B">
        <w:t xml:space="preserve">to </w:t>
      </w:r>
      <w:r w:rsidR="00233BCB">
        <w:t xml:space="preserve">the growth module added in this work. </w:t>
      </w:r>
      <w:r w:rsidR="00EB286B">
        <w:t>First</w:t>
      </w:r>
      <w:r w:rsidR="008417C8">
        <w:t>ly</w:t>
      </w:r>
      <w:r w:rsidR="00EB286B">
        <w:t xml:space="preserve">, </w:t>
      </w:r>
      <w:r>
        <w:t xml:space="preserve">the </w:t>
      </w:r>
      <w:r w:rsidR="00EB286B">
        <w:t xml:space="preserve">current model can </w:t>
      </w:r>
      <w:r w:rsidR="00902E08">
        <w:t xml:space="preserve">only </w:t>
      </w:r>
      <w:r w:rsidR="00EB286B">
        <w:t xml:space="preserve">capture uniform changes in the ventricular size and dimensions. This </w:t>
      </w:r>
      <w:commentRangeStart w:id="116"/>
      <w:commentRangeStart w:id="117"/>
      <w:r w:rsidR="004D3ED4">
        <w:t>is</w:t>
      </w:r>
      <w:commentRangeEnd w:id="116"/>
      <w:r w:rsidR="00AB2CB3">
        <w:rPr>
          <w:rStyle w:val="CommentReference"/>
        </w:rPr>
        <w:commentReference w:id="116"/>
      </w:r>
      <w:commentRangeEnd w:id="117"/>
      <w:r w:rsidR="004D3ED4">
        <w:rPr>
          <w:rStyle w:val="CommentReference"/>
        </w:rPr>
        <w:commentReference w:id="117"/>
      </w:r>
      <w:r>
        <w:t xml:space="preserve"> </w:t>
      </w:r>
      <w:r w:rsidR="00EB286B">
        <w:t>due to the simplified</w:t>
      </w:r>
      <w:r w:rsidR="0032540F">
        <w:t xml:space="preserve"> </w:t>
      </w:r>
      <w:r w:rsidR="00EB286B">
        <w:t>1-D hemispherical geometry of</w:t>
      </w:r>
      <w:r>
        <w:t xml:space="preserve"> the</w:t>
      </w:r>
      <w:r w:rsidR="00EB286B">
        <w:t xml:space="preserve"> LV</w:t>
      </w:r>
      <w:r>
        <w:t xml:space="preserve">, which does not account for </w:t>
      </w:r>
      <w:r w:rsidR="00476FE7">
        <w:t xml:space="preserve">the </w:t>
      </w:r>
      <w:r w:rsidR="00EB286B">
        <w:t>complex torsional motion of the heart</w:t>
      </w:r>
      <w:r w:rsidR="00FA1229">
        <w:t xml:space="preserve"> </w:t>
      </w:r>
      <w:r w:rsidR="00FA1229">
        <w:fldChar w:fldCharType="begin"/>
      </w:r>
      <w:r w:rsidR="00CF3478">
        <w:instrText xml:space="preserve"> ADDIN EN.CITE &lt;EndNote&gt;&lt;Cite&gt;&lt;Author&gt;Russel&lt;/Author&gt;&lt;Year&gt;2009&lt;/Year&gt;&lt;RecNum&gt;84&lt;/RecNum&gt;&lt;DisplayText&gt;(Russel et al., 2009)&lt;/DisplayText&gt;&lt;record&gt;&lt;rec-number&gt;84&lt;/rec-number&gt;&lt;foreign-keys&gt;&lt;key app="EN" db-id="xfaazxx2fstraqetp5xxt2ff0zvrrftv0drf" timestamp="1635188516"&gt;84&lt;/key&gt;&lt;/foreign-keys&gt;&lt;ref-type name="Journal Article"&gt;17&lt;/ref-type&gt;&lt;contributors&gt;&lt;authors&gt;&lt;author&gt;Russel, I. K.&lt;/author&gt;&lt;author&gt;Gotte, M. J.&lt;/author&gt;&lt;author&gt;Bronzwaer, J. G.&lt;/author&gt;&lt;author&gt;Knaapen, P.&lt;/author&gt;&lt;author&gt;Paulus, W. J.&lt;/author&gt;&lt;author&gt;van Rossum, A. C.&lt;/author&gt;&lt;/authors&gt;&lt;/contributors&gt;&lt;auth-address&gt;Department of Physics and Medical Technology, VU University Medical Center, Amsterdam, the Netherlands. i.russel@vumc.nl&lt;/auth-address&gt;&lt;titles&gt;&lt;title&gt;Left ventricular torsion: an expanding role in the analysis of myocardial dysfunction&lt;/title&gt;&lt;secondary-title&gt;JACC Cardiovasc Imaging&lt;/secondary-title&gt;&lt;/titles&gt;&lt;periodical&gt;&lt;full-title&gt;JACC Cardiovasc Imaging&lt;/full-title&gt;&lt;/periodical&gt;&lt;pages&gt;648-55&lt;/pages&gt;&lt;volume&gt;2&lt;/volume&gt;&lt;number&gt;5&lt;/number&gt;&lt;edition&gt;2009/05/16&lt;/edition&gt;&lt;keywords&gt;&lt;keyword&gt;Animals&lt;/keyword&gt;&lt;keyword&gt;Echocardiography&lt;/keyword&gt;&lt;keyword&gt;Heart Diseases/pathology/*physiopathology&lt;/keyword&gt;&lt;keyword&gt;Heart Ventricles/pathology/physiopathology&lt;/keyword&gt;&lt;keyword&gt;Humans&lt;/keyword&gt;&lt;keyword&gt;Magnetic Resonance Imaging&lt;/keyword&gt;&lt;keyword&gt;Models, Cardiovascular&lt;/keyword&gt;&lt;keyword&gt;*Myocardial Contraction&lt;/keyword&gt;&lt;keyword&gt;Myocardium/*pathology&lt;/keyword&gt;&lt;keyword&gt;*Torsion, Mechanical&lt;/keyword&gt;&lt;keyword&gt;*Ventricular Function, Left&lt;/keyword&gt;&lt;/keywords&gt;&lt;dates&gt;&lt;year&gt;2009&lt;/year&gt;&lt;pub-dates&gt;&lt;date&gt;May&lt;/date&gt;&lt;/pub-dates&gt;&lt;/dates&gt;&lt;isbn&gt;1876-7591 (Electronic)&amp;#xD;1876-7591 (Linking)&lt;/isbn&gt;&lt;accession-num&gt;19442954&lt;/accession-num&gt;&lt;urls&gt;&lt;related-urls&gt;&lt;url&gt;https://www.ncbi.nlm.nih.gov/pubmed/19442954&lt;/url&gt;&lt;/related-urls&gt;&lt;/urls&gt;&lt;electronic-resource-num&gt;10.1016/j.jcmg.2009.03.001&lt;/electronic-resource-num&gt;&lt;/record&gt;&lt;/Cite&gt;&lt;/EndNote&gt;</w:instrText>
      </w:r>
      <w:r w:rsidR="00FA1229">
        <w:fldChar w:fldCharType="separate"/>
      </w:r>
      <w:r w:rsidR="00CF3478">
        <w:rPr>
          <w:noProof/>
        </w:rPr>
        <w:t>(Russel et al., 2009)</w:t>
      </w:r>
      <w:r w:rsidR="00FA1229">
        <w:fldChar w:fldCharType="end"/>
      </w:r>
      <w:r w:rsidR="00FA1229">
        <w:t>,</w:t>
      </w:r>
      <w:r w:rsidR="00EB286B">
        <w:t xml:space="preserve"> longitudinal and transmural variation of contractile properties </w:t>
      </w:r>
      <w:r w:rsidR="00AC2C50">
        <w:fldChar w:fldCharType="begin">
          <w:fldData xml:space="preserve">PEVuZE5vdGU+PENpdGU+PEF1dGhvcj5TaGFybWE8L0F1dGhvcj48WWVhcj4yMDAzPC9ZZWFyPjxS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</w:fldData>
        </w:fldChar>
      </w:r>
      <w:r w:rsidR="00CF3478">
        <w:instrText xml:space="preserve"> ADDIN EN.CITE </w:instrText>
      </w:r>
      <w:r w:rsidR="00CF3478">
        <w:fldChar w:fldCharType="begin">
          <w:fldData xml:space="preserve">PEVuZE5vdGU+PENpdGU+PEF1dGhvcj5TaGFybWE8L0F1dGhvcj48WWVhcj4yMDAzPC9ZZWFyPjxS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</w:fldData>
        </w:fldChar>
      </w:r>
      <w:r w:rsidR="00CF3478">
        <w:instrText xml:space="preserve"> ADDIN EN.CITE.DATA </w:instrText>
      </w:r>
      <w:r w:rsidR="00CF3478">
        <w:fldChar w:fldCharType="end"/>
      </w:r>
      <w:r w:rsidR="00AC2C50">
        <w:fldChar w:fldCharType="separate"/>
      </w:r>
      <w:r w:rsidR="00CF3478">
        <w:rPr>
          <w:noProof/>
        </w:rPr>
        <w:t>(Sharma et al., 2003)</w:t>
      </w:r>
      <w:r w:rsidR="00AC2C50">
        <w:fldChar w:fldCharType="end"/>
      </w:r>
      <w:r w:rsidR="00EB286B">
        <w:t xml:space="preserve">, </w:t>
      </w:r>
      <w:r>
        <w:t xml:space="preserve">or the </w:t>
      </w:r>
      <w:r w:rsidR="00EB286B">
        <w:t xml:space="preserve">variation in myofibers orientations </w:t>
      </w:r>
      <w:r w:rsidR="00836020">
        <w:fldChar w:fldCharType="begin">
          <w:fldData xml:space="preserve">PEVuZE5vdGU+PENpdGU+PEF1dGhvcj5Sb2RyaWd1ZXotQ2FudGFubzwvQXV0aG9yPjxZZWFyPjIw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</w:fldData>
        </w:fldChar>
      </w:r>
      <w:r w:rsidR="00CF3478">
        <w:instrText xml:space="preserve"> ADDIN EN.CITE </w:instrText>
      </w:r>
      <w:r w:rsidR="00CF3478">
        <w:fldChar w:fldCharType="begin">
          <w:fldData xml:space="preserve">PEVuZE5vdGU+PENpdGU+PEF1dGhvcj5Sb2RyaWd1ZXotQ2FudGFubzwvQXV0aG9yPjxZZWFyPjIw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</w:fldData>
        </w:fldChar>
      </w:r>
      <w:r w:rsidR="00CF3478">
        <w:instrText xml:space="preserve"> ADDIN EN.CITE.DATA </w:instrText>
      </w:r>
      <w:r w:rsidR="00CF3478">
        <w:fldChar w:fldCharType="end"/>
      </w:r>
      <w:r w:rsidR="00836020">
        <w:fldChar w:fldCharType="separate"/>
      </w:r>
      <w:r w:rsidR="00CF3478">
        <w:rPr>
          <w:noProof/>
        </w:rPr>
        <w:t>(Rodriguez-Cantano et al., 2019)</w:t>
      </w:r>
      <w:r w:rsidR="00836020">
        <w:fldChar w:fldCharType="end"/>
      </w:r>
      <w:r w:rsidR="00EB286B">
        <w:t xml:space="preserve">. </w:t>
      </w:r>
    </w:p>
    <w:p w14:paraId="5C76EF05" w14:textId="28B7BC45" w:rsidR="000F5424" w:rsidRDefault="00EB286B" w:rsidP="007760CB">
      <w:pPr>
        <w:spacing w:line="240" w:lineRule="auto"/>
        <w:jc w:val="both"/>
        <w:rPr>
          <w:rFonts w:asciiTheme="majorBidi" w:hAnsiTheme="majorBidi" w:cstheme="majorBidi"/>
        </w:rPr>
      </w:pPr>
      <w:r>
        <w:t>Second</w:t>
      </w:r>
      <w:r w:rsidR="008417C8">
        <w:t>ly</w:t>
      </w:r>
      <w:r>
        <w:t xml:space="preserve">, the </w:t>
      </w:r>
      <w:r w:rsidR="00C54358">
        <w:t xml:space="preserve">current </w:t>
      </w:r>
      <w:r w:rsidR="007F4B26">
        <w:t>framework</w:t>
      </w:r>
      <w:r>
        <w:t xml:space="preserve"> can only quantify the cardiac growth (i.e. change in the ventricular size and dimension), but not the myofiber </w:t>
      </w:r>
      <w:r w:rsidR="00B23EF1">
        <w:t>remodeling</w:t>
      </w:r>
      <w:r>
        <w:t xml:space="preserve">. </w:t>
      </w:r>
      <w:r w:rsidR="00E47ED9">
        <w:t>Alteration</w:t>
      </w:r>
      <w:r w:rsidR="00C54358">
        <w:t>s</w:t>
      </w:r>
      <w:r w:rsidR="00E47ED9">
        <w:t xml:space="preserve"> in mechanical loading</w:t>
      </w:r>
      <w:r w:rsidR="00513179">
        <w:t xml:space="preserve"> </w:t>
      </w:r>
      <w:r w:rsidR="008F4367">
        <w:fldChar w:fldCharType="begin">
          <w:fldData xml:space="preserve">PEVuZE5vdGU+PENpdGU+PEF1dGhvcj5QaXRvdWxpczwvQXV0aG9yPjxZZWFyPjIwMjA8L1llYXI+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</w:fldData>
        </w:fldChar>
      </w:r>
      <w:r w:rsidR="00CF3478">
        <w:instrText xml:space="preserve"> ADDIN EN.CITE </w:instrText>
      </w:r>
      <w:r w:rsidR="00CF3478">
        <w:fldChar w:fldCharType="begin">
          <w:fldData xml:space="preserve">PEVuZE5vdGU+PENpdGU+PEF1dGhvcj5QaXRvdWxpczwvQXV0aG9yPjxZZWFyPjIwMjA8L1llYXI+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</w:fldData>
        </w:fldChar>
      </w:r>
      <w:r w:rsidR="00CF3478">
        <w:instrText xml:space="preserve"> ADDIN EN.CITE.DATA </w:instrText>
      </w:r>
      <w:r w:rsidR="00CF3478">
        <w:fldChar w:fldCharType="end"/>
      </w:r>
      <w:r w:rsidR="008F4367">
        <w:fldChar w:fldCharType="separate"/>
      </w:r>
      <w:r w:rsidR="00CF3478">
        <w:rPr>
          <w:noProof/>
        </w:rPr>
        <w:t>(Pitoulis and Terracciano, 2020; Washio et al., 2020)</w:t>
      </w:r>
      <w:r w:rsidR="008F4367">
        <w:fldChar w:fldCharType="end"/>
      </w:r>
      <w:r w:rsidR="00E47ED9">
        <w:t xml:space="preserve"> </w:t>
      </w:r>
      <w:r w:rsidR="00891F09">
        <w:t xml:space="preserve">can be </w:t>
      </w:r>
      <w:r w:rsidR="00AF5943">
        <w:t>ac</w:t>
      </w:r>
      <w:r w:rsidR="00891F09">
        <w:t xml:space="preserve">companied by myofiber disarray and remodeling. </w:t>
      </w:r>
      <w:r>
        <w:t xml:space="preserve">However, </w:t>
      </w:r>
      <w:r w:rsidR="00C54358">
        <w:t xml:space="preserve">the </w:t>
      </w:r>
      <w:proofErr w:type="spellStart"/>
      <w:r w:rsidR="00471F65">
        <w:t>PyMyoVent</w:t>
      </w:r>
      <w:proofErr w:type="spellEnd"/>
      <w:r w:rsidR="00471F65">
        <w:t xml:space="preserve"> framework </w:t>
      </w:r>
      <w:r>
        <w:t>assume</w:t>
      </w:r>
      <w:r w:rsidR="00471F65">
        <w:t>s</w:t>
      </w:r>
      <w:r w:rsidR="00C54358">
        <w:t xml:space="preserve"> the</w:t>
      </w:r>
      <w:r>
        <w:t xml:space="preserve"> </w:t>
      </w:r>
      <w:r w:rsidR="00471F65">
        <w:t>half-sarcomeres</w:t>
      </w:r>
      <w:r w:rsidR="00C54358">
        <w:t>,</w:t>
      </w:r>
      <w:r w:rsidR="00471F65">
        <w:t xml:space="preserve"> and </w:t>
      </w:r>
      <w:r w:rsidR="001D573E">
        <w:t xml:space="preserve">thus </w:t>
      </w:r>
      <w:r w:rsidR="00C54358">
        <w:t xml:space="preserve">the </w:t>
      </w:r>
      <w:r w:rsidR="001D573E">
        <w:t>myofibers</w:t>
      </w:r>
      <w:r w:rsidR="00C54358">
        <w:t>,</w:t>
      </w:r>
      <w:r w:rsidR="001D573E">
        <w:t xml:space="preserve"> are</w:t>
      </w:r>
      <w:r>
        <w:t xml:space="preserve"> </w:t>
      </w:r>
      <w:r w:rsidR="0030223B">
        <w:t xml:space="preserve">uniformly </w:t>
      </w:r>
      <w:r w:rsidR="001D573E">
        <w:t xml:space="preserve">placed around the circumference of LV </w:t>
      </w:r>
      <w:r w:rsidR="00DB747C">
        <w:t xml:space="preserve">at base and </w:t>
      </w:r>
      <w:r w:rsidR="00766DD0">
        <w:t>their orientation remain</w:t>
      </w:r>
      <w:r w:rsidR="00C54358">
        <w:t>s</w:t>
      </w:r>
      <w:r w:rsidR="00B8019D">
        <w:t xml:space="preserve"> unchanged </w:t>
      </w:r>
      <w:r w:rsidR="00B8019D">
        <w:lastRenderedPageBreak/>
        <w:t>during LV growth.</w:t>
      </w:r>
      <w:r w:rsidR="00766DD0">
        <w:t xml:space="preserve"> </w:t>
      </w:r>
      <w:r w:rsidR="00345ED5">
        <w:t xml:space="preserve">Thirdly, the current study does not include the effect of fibrosis </w:t>
      </w:r>
      <w:r w:rsidR="009815CB">
        <w:t xml:space="preserve">that is commonly observed </w:t>
      </w:r>
      <w:r w:rsidR="008D1A6C">
        <w:t>in patient with aortic stenosis</w:t>
      </w:r>
      <w:r w:rsidR="00AB5977">
        <w:t xml:space="preserve"> </w:t>
      </w:r>
      <w:r w:rsidR="00AB5977">
        <w:fldChar w:fldCharType="begin">
          <w:fldData xml:space="preserve">PEVuZE5vdGU+PENpdGU+PEF1dGhvcj5UcmVpYmVsPC9BdXRob3I+PFllYXI+MjAxODwvWWVhcj48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</w:fldData>
        </w:fldChar>
      </w:r>
      <w:r w:rsidR="00CF3478">
        <w:instrText xml:space="preserve"> ADDIN EN.CITE </w:instrText>
      </w:r>
      <w:r w:rsidR="00CF3478">
        <w:fldChar w:fldCharType="begin">
          <w:fldData xml:space="preserve">PEVuZE5vdGU+PENpdGU+PEF1dGhvcj5UcmVpYmVsPC9BdXRob3I+PFllYXI+MjAxODwvWWVhcj48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</w:fldData>
        </w:fldChar>
      </w:r>
      <w:r w:rsidR="00CF3478">
        <w:instrText xml:space="preserve"> ADDIN EN.CITE.DATA </w:instrText>
      </w:r>
      <w:r w:rsidR="00CF3478">
        <w:fldChar w:fldCharType="end"/>
      </w:r>
      <w:r w:rsidR="00AB5977">
        <w:fldChar w:fldCharType="separate"/>
      </w:r>
      <w:r w:rsidR="00CF3478">
        <w:rPr>
          <w:noProof/>
        </w:rPr>
        <w:t>(Treibel et al., 2018)</w:t>
      </w:r>
      <w:r w:rsidR="00AB5977">
        <w:fldChar w:fldCharType="end"/>
      </w:r>
      <w:r w:rsidR="00CB64C6">
        <w:t>.</w:t>
      </w:r>
      <w:r w:rsidR="00766DD0">
        <w:t xml:space="preserve"> </w:t>
      </w:r>
    </w:p>
    <w:p w14:paraId="07BB7C5F" w14:textId="77777777" w:rsidR="000F5424" w:rsidRDefault="000F5424" w:rsidP="00F34279">
      <w:pPr>
        <w:pStyle w:val="Heading1"/>
        <w:spacing w:line="240" w:lineRule="auto"/>
      </w:pPr>
      <w:r>
        <w:t>Conclusions</w:t>
      </w:r>
    </w:p>
    <w:p w14:paraId="03017B7D" w14:textId="45B1791C" w:rsidR="005F0245" w:rsidRPr="00ED5789" w:rsidRDefault="00637E91" w:rsidP="003053AA">
      <w:pPr>
        <w:jc w:val="both"/>
        <w:rPr>
          <w:b/>
        </w:rPr>
      </w:pPr>
      <w:r w:rsidRPr="003053AA">
        <w:rPr>
          <w:rFonts w:eastAsia="Cambria" w:cs="Times New Roman"/>
          <w:szCs w:val="24"/>
        </w:rPr>
        <w:t xml:space="preserve">This </w:t>
      </w:r>
      <w:r w:rsidR="00FC4BD1" w:rsidRPr="003053AA">
        <w:rPr>
          <w:rFonts w:eastAsia="Cambria" w:cs="Times New Roman"/>
          <w:szCs w:val="24"/>
        </w:rPr>
        <w:t xml:space="preserve">work </w:t>
      </w:r>
      <w:r w:rsidRPr="003053AA">
        <w:rPr>
          <w:rFonts w:eastAsia="Cambria" w:cs="Times New Roman"/>
          <w:szCs w:val="24"/>
        </w:rPr>
        <w:t>extend</w:t>
      </w:r>
      <w:r w:rsidR="007572A3" w:rsidRPr="003053AA">
        <w:rPr>
          <w:rFonts w:eastAsia="Cambria" w:cs="Times New Roman"/>
          <w:szCs w:val="24"/>
        </w:rPr>
        <w:t>s</w:t>
      </w:r>
      <w:r w:rsidRPr="003053AA">
        <w:rPr>
          <w:rFonts w:eastAsia="Cambria" w:cs="Times New Roman"/>
          <w:szCs w:val="24"/>
        </w:rPr>
        <w:t xml:space="preserve"> a multiscale model of cardiovascular</w:t>
      </w:r>
      <w:r w:rsidR="00B8019D" w:rsidRPr="003053AA">
        <w:rPr>
          <w:rFonts w:eastAsia="Cambria" w:cs="Times New Roman"/>
          <w:szCs w:val="24"/>
        </w:rPr>
        <w:t xml:space="preserve"> </w:t>
      </w:r>
      <w:r w:rsidRPr="003053AA">
        <w:rPr>
          <w:rFonts w:eastAsia="Cambria" w:cs="Times New Roman"/>
          <w:szCs w:val="24"/>
        </w:rPr>
        <w:t xml:space="preserve">function </w:t>
      </w:r>
      <w:r w:rsidR="007572A3" w:rsidRPr="003053AA">
        <w:rPr>
          <w:rFonts w:eastAsia="Cambria" w:cs="Times New Roman"/>
          <w:szCs w:val="24"/>
        </w:rPr>
        <w:t xml:space="preserve">by incorporating a growth module that simulates both </w:t>
      </w:r>
      <w:r w:rsidR="003F1CBA" w:rsidRPr="003053AA">
        <w:rPr>
          <w:rFonts w:eastAsia="Cambria" w:cs="Times New Roman"/>
          <w:szCs w:val="24"/>
        </w:rPr>
        <w:t xml:space="preserve">concentric </w:t>
      </w:r>
      <w:r w:rsidR="003F1CBA" w:rsidRPr="003053AA">
        <w:rPr>
          <w:rFonts w:asciiTheme="majorBidi" w:eastAsia="Cambria" w:hAnsiTheme="majorBidi" w:cstheme="majorBidi"/>
          <w:szCs w:val="24"/>
        </w:rPr>
        <w:t>(wall thickening / thinning) and eccentric (chamber dilation / constriction) growth</w:t>
      </w:r>
      <w:r w:rsidR="00DB550B" w:rsidRPr="003053AA">
        <w:rPr>
          <w:rFonts w:eastAsia="Cambria" w:cs="Times New Roman"/>
          <w:szCs w:val="24"/>
        </w:rPr>
        <w:t>.</w:t>
      </w:r>
      <w:r w:rsidR="001C6C1A" w:rsidRPr="003053AA">
        <w:rPr>
          <w:rFonts w:eastAsia="Cambria" w:cs="Times New Roman"/>
          <w:szCs w:val="24"/>
        </w:rPr>
        <w:t xml:space="preserve"> </w:t>
      </w:r>
      <w:r w:rsidR="001C6C1A" w:rsidRPr="003053AA">
        <w:rPr>
          <w:rFonts w:asciiTheme="majorBidi" w:eastAsia="Cambria" w:hAnsiTheme="majorBidi" w:cstheme="majorBidi"/>
          <w:szCs w:val="24"/>
        </w:rPr>
        <w:t>The new framework reproduced clinical measures of LV growth in three types of valvular disease, namely aortic stenosis, aortic insufficiency, and mitral insufficiency.</w:t>
      </w:r>
      <w:r w:rsidR="00DB550B" w:rsidRPr="003053AA">
        <w:rPr>
          <w:rFonts w:eastAsia="Cambria" w:cs="Times New Roman"/>
          <w:szCs w:val="24"/>
        </w:rPr>
        <w:t xml:space="preserve"> </w:t>
      </w:r>
      <w:r w:rsidR="003C241B" w:rsidRPr="003053AA">
        <w:rPr>
          <w:rFonts w:asciiTheme="majorBidi" w:eastAsia="Cambria" w:hAnsiTheme="majorBidi" w:cstheme="majorBidi"/>
          <w:szCs w:val="24"/>
        </w:rPr>
        <w:t xml:space="preserve">Additionally, the new framework could fully regain the LV size and function (reversal of growth) when the disease-mimicking perturbation was removed. </w:t>
      </w:r>
      <w:r w:rsidR="00FC4BD1" w:rsidRPr="003053AA">
        <w:rPr>
          <w:rFonts w:eastAsia="Cambria" w:cs="Times New Roman"/>
          <w:szCs w:val="24"/>
        </w:rPr>
        <w:t xml:space="preserve">In conclusion, the results of this study suggest </w:t>
      </w:r>
      <w:r w:rsidR="00706297" w:rsidRPr="003053AA">
        <w:rPr>
          <w:rFonts w:asciiTheme="majorBidi" w:eastAsia="Cambria" w:hAnsiTheme="majorBidi" w:cstheme="majorBidi"/>
          <w:szCs w:val="24"/>
        </w:rPr>
        <w:t>that myosin ATPase normalized to myofibrillar volume and intr</w:t>
      </w:r>
      <w:r w:rsidR="000774DE">
        <w:rPr>
          <w:rFonts w:asciiTheme="majorBidi" w:eastAsia="Cambria" w:hAnsiTheme="majorBidi" w:cstheme="majorBidi"/>
          <w:szCs w:val="24"/>
        </w:rPr>
        <w:t>a</w:t>
      </w:r>
      <w:r w:rsidR="00706297" w:rsidRPr="003053AA">
        <w:rPr>
          <w:rFonts w:asciiTheme="majorBidi" w:eastAsia="Cambria" w:hAnsiTheme="majorBidi" w:cstheme="majorBidi"/>
          <w:szCs w:val="24"/>
        </w:rPr>
        <w:t>cellular passive stress can be used to drive concentric and eccentric growth in simulations of valve disease.</w:t>
      </w:r>
    </w:p>
    <w:p w14:paraId="61E7F56F" w14:textId="72A90B48" w:rsidR="003F4621" w:rsidRDefault="003F4621" w:rsidP="00706297">
      <w:pPr>
        <w:pStyle w:val="Heading1"/>
        <w:numPr>
          <w:ilvl w:val="0"/>
          <w:numId w:val="0"/>
        </w:numPr>
        <w:spacing w:line="240" w:lineRule="auto"/>
        <w:jc w:val="both"/>
        <w:rPr>
          <w:rFonts w:asciiTheme="majorBidi" w:hAnsiTheme="majorBidi" w:cstheme="majorBidi"/>
          <w:b w:val="0"/>
          <w:bCs/>
        </w:rPr>
      </w:pPr>
    </w:p>
    <w:p w14:paraId="5A22D053" w14:textId="4CAF10D0" w:rsidR="000C6269" w:rsidRPr="000C6269" w:rsidRDefault="000C6269" w:rsidP="00F34279">
      <w:pPr>
        <w:spacing w:line="240" w:lineRule="auto"/>
        <w:rPr>
          <w:b/>
          <w:bCs/>
        </w:rPr>
      </w:pPr>
      <w:r w:rsidRPr="000C6269">
        <w:rPr>
          <w:b/>
          <w:bCs/>
        </w:rPr>
        <w:t>Acknowledgements</w:t>
      </w:r>
    </w:p>
    <w:p w14:paraId="4DD58080" w14:textId="77777777" w:rsidR="007B336B" w:rsidRPr="006E39A3" w:rsidRDefault="007B336B" w:rsidP="007B336B">
      <w:pPr>
        <w:pStyle w:val="Heading1"/>
        <w:numPr>
          <w:ilvl w:val="0"/>
          <w:numId w:val="0"/>
        </w:numPr>
        <w:spacing w:line="240" w:lineRule="auto"/>
        <w:jc w:val="both"/>
        <w:rPr>
          <w:b w:val="0"/>
          <w:bCs/>
        </w:rPr>
      </w:pPr>
      <w:r w:rsidRPr="00ED5789">
        <w:rPr>
          <w:b w:val="0"/>
          <w:bCs/>
        </w:rPr>
        <w:t xml:space="preserve">Supported by NIH HL133359 to KSC and JFW, NIH 148785 and TR0001998 to KSC, and AHA TP135689 to </w:t>
      </w:r>
      <w:commentRangeStart w:id="118"/>
      <w:commentRangeStart w:id="119"/>
      <w:r w:rsidRPr="00ED5789">
        <w:rPr>
          <w:b w:val="0"/>
          <w:bCs/>
        </w:rPr>
        <w:t>KSC</w:t>
      </w:r>
      <w:commentRangeEnd w:id="118"/>
      <w:r>
        <w:rPr>
          <w:rStyle w:val="CommentReference"/>
          <w:rFonts w:eastAsiaTheme="minorHAnsi" w:cstheme="minorBidi"/>
          <w:b w:val="0"/>
        </w:rPr>
        <w:commentReference w:id="118"/>
      </w:r>
      <w:commentRangeEnd w:id="119"/>
      <w:r w:rsidR="007561A8">
        <w:rPr>
          <w:rStyle w:val="CommentReference"/>
          <w:rFonts w:eastAsiaTheme="minorHAnsi" w:cstheme="minorBidi"/>
          <w:b w:val="0"/>
        </w:rPr>
        <w:commentReference w:id="119"/>
      </w:r>
      <w:r w:rsidRPr="00ED5789">
        <w:rPr>
          <w:b w:val="0"/>
          <w:bCs/>
        </w:rPr>
        <w:t>.</w:t>
      </w:r>
    </w:p>
    <w:p w14:paraId="1E95ED14" w14:textId="3E272F4A" w:rsidR="007B336B" w:rsidRDefault="007B336B" w:rsidP="007B336B">
      <w:pPr>
        <w:pStyle w:val="manuspara"/>
      </w:pPr>
    </w:p>
    <w:p w14:paraId="2CB1C471" w14:textId="77777777" w:rsidR="00750248" w:rsidRPr="00ED5789" w:rsidRDefault="00750248" w:rsidP="00750248">
      <w:pPr>
        <w:pStyle w:val="manuspara"/>
        <w:rPr>
          <w:rFonts w:asciiTheme="majorBidi" w:hAnsiTheme="majorBidi" w:cstheme="majorBidi"/>
          <w:b/>
          <w:bCs/>
          <w:sz w:val="24"/>
          <w:szCs w:val="24"/>
        </w:rPr>
      </w:pPr>
      <w:r w:rsidRPr="00ED5789">
        <w:rPr>
          <w:rFonts w:asciiTheme="majorBidi" w:hAnsiTheme="majorBidi" w:cstheme="majorBidi"/>
          <w:b/>
          <w:bCs/>
          <w:sz w:val="24"/>
          <w:szCs w:val="24"/>
        </w:rPr>
        <w:t>Author contributions</w:t>
      </w:r>
    </w:p>
    <w:p w14:paraId="004DF99C" w14:textId="1D8E5791" w:rsidR="007B336B" w:rsidRDefault="00750248" w:rsidP="00454335">
      <w:pPr>
        <w:pStyle w:val="manuspara"/>
        <w:rPr>
          <w:rFonts w:asciiTheme="majorBidi" w:hAnsiTheme="majorBidi" w:cstheme="majorBidi"/>
          <w:sz w:val="24"/>
          <w:szCs w:val="24"/>
        </w:rPr>
      </w:pPr>
      <w:r w:rsidRPr="00ED5789">
        <w:rPr>
          <w:rFonts w:asciiTheme="majorBidi" w:hAnsiTheme="majorBidi" w:cstheme="majorBidi"/>
          <w:sz w:val="24"/>
          <w:szCs w:val="24"/>
        </w:rPr>
        <w:t xml:space="preserve">SH drafted the manuscript, wrote prototype versions of the code, </w:t>
      </w:r>
      <w:r w:rsidR="00AD71F2" w:rsidRPr="001A0AB2">
        <w:rPr>
          <w:rFonts w:asciiTheme="majorBidi" w:hAnsiTheme="majorBidi" w:cstheme="majorBidi"/>
          <w:sz w:val="24"/>
          <w:szCs w:val="24"/>
        </w:rPr>
        <w:t>ran the final simulations, created the figures</w:t>
      </w:r>
      <w:r w:rsidR="00AD71F2">
        <w:rPr>
          <w:rFonts w:asciiTheme="majorBidi" w:hAnsiTheme="majorBidi" w:cstheme="majorBidi"/>
          <w:sz w:val="24"/>
          <w:szCs w:val="24"/>
        </w:rPr>
        <w:t xml:space="preserve">, </w:t>
      </w:r>
      <w:r w:rsidRPr="00ED5789">
        <w:rPr>
          <w:rFonts w:asciiTheme="majorBidi" w:hAnsiTheme="majorBidi" w:cstheme="majorBidi"/>
          <w:sz w:val="24"/>
          <w:szCs w:val="24"/>
        </w:rPr>
        <w:t xml:space="preserve">helped develop the website and GitHub repository, and ran prototype simulations. </w:t>
      </w:r>
      <w:r w:rsidR="00A911D0">
        <w:rPr>
          <w:rFonts w:asciiTheme="majorBidi" w:hAnsiTheme="majorBidi" w:cstheme="majorBidi"/>
          <w:sz w:val="24"/>
          <w:szCs w:val="24"/>
        </w:rPr>
        <w:t>CKM</w:t>
      </w:r>
      <w:r w:rsidR="00A220F0">
        <w:rPr>
          <w:rFonts w:asciiTheme="majorBidi" w:hAnsiTheme="majorBidi" w:cstheme="majorBidi"/>
          <w:sz w:val="24"/>
          <w:szCs w:val="24"/>
        </w:rPr>
        <w:t xml:space="preserve"> helped with planning the structure of the manuscript and edited the manuscript. </w:t>
      </w:r>
      <w:r w:rsidR="00850792">
        <w:rPr>
          <w:rFonts w:asciiTheme="majorBidi" w:hAnsiTheme="majorBidi" w:cstheme="majorBidi"/>
          <w:sz w:val="24"/>
          <w:szCs w:val="24"/>
        </w:rPr>
        <w:t xml:space="preserve">AGWH helped with </w:t>
      </w:r>
      <w:r w:rsidR="00454335">
        <w:rPr>
          <w:rFonts w:asciiTheme="majorBidi" w:hAnsiTheme="majorBidi" w:cstheme="majorBidi"/>
          <w:sz w:val="24"/>
          <w:szCs w:val="24"/>
        </w:rPr>
        <w:t xml:space="preserve">his knowledge </w:t>
      </w:r>
      <w:r w:rsidR="001E1586">
        <w:rPr>
          <w:rFonts w:asciiTheme="majorBidi" w:hAnsiTheme="majorBidi" w:cstheme="majorBidi"/>
          <w:sz w:val="24"/>
          <w:szCs w:val="24"/>
        </w:rPr>
        <w:t>in</w:t>
      </w:r>
      <w:r w:rsidR="00454335">
        <w:rPr>
          <w:rFonts w:asciiTheme="majorBidi" w:hAnsiTheme="majorBidi" w:cstheme="majorBidi"/>
          <w:sz w:val="24"/>
          <w:szCs w:val="24"/>
        </w:rPr>
        <w:t xml:space="preserve"> cell signaling </w:t>
      </w:r>
      <w:r w:rsidR="00BF443A">
        <w:rPr>
          <w:rFonts w:asciiTheme="majorBidi" w:hAnsiTheme="majorBidi" w:cstheme="majorBidi"/>
          <w:sz w:val="24"/>
          <w:szCs w:val="24"/>
        </w:rPr>
        <w:t>by drafting sections 4.1 and 4.2</w:t>
      </w:r>
      <w:r w:rsidR="00454335">
        <w:rPr>
          <w:rFonts w:asciiTheme="majorBidi" w:hAnsiTheme="majorBidi" w:cstheme="majorBidi"/>
          <w:sz w:val="24"/>
          <w:szCs w:val="24"/>
        </w:rPr>
        <w:t xml:space="preserve">. </w:t>
      </w:r>
      <w:r w:rsidRPr="00ED5789">
        <w:rPr>
          <w:rFonts w:asciiTheme="majorBidi" w:hAnsiTheme="majorBidi" w:cstheme="majorBidi"/>
          <w:sz w:val="24"/>
          <w:szCs w:val="24"/>
        </w:rPr>
        <w:t xml:space="preserve">JFW helped develop the model framework and edited the manuscript. KSC planned the overall project, developed the </w:t>
      </w:r>
      <w:r w:rsidR="00AD71F2">
        <w:rPr>
          <w:rFonts w:asciiTheme="majorBidi" w:hAnsiTheme="majorBidi" w:cstheme="majorBidi"/>
          <w:sz w:val="24"/>
          <w:szCs w:val="24"/>
        </w:rPr>
        <w:t>growth</w:t>
      </w:r>
      <w:r w:rsidRPr="00ED5789">
        <w:rPr>
          <w:rFonts w:asciiTheme="majorBidi" w:hAnsiTheme="majorBidi" w:cstheme="majorBidi"/>
          <w:sz w:val="24"/>
          <w:szCs w:val="24"/>
        </w:rPr>
        <w:t xml:space="preserve"> algorithm, wrote the final version of the code, and </w:t>
      </w:r>
      <w:r w:rsidR="001F0321" w:rsidRPr="001A0AB2">
        <w:rPr>
          <w:rFonts w:asciiTheme="majorBidi" w:hAnsiTheme="majorBidi" w:cstheme="majorBidi"/>
          <w:sz w:val="24"/>
          <w:szCs w:val="24"/>
        </w:rPr>
        <w:t xml:space="preserve">edited </w:t>
      </w:r>
      <w:r w:rsidRPr="007561A8">
        <w:rPr>
          <w:rFonts w:asciiTheme="majorBidi" w:hAnsiTheme="majorBidi" w:cstheme="majorBidi"/>
          <w:sz w:val="24"/>
          <w:szCs w:val="24"/>
        </w:rPr>
        <w:t>the manuscript.</w:t>
      </w:r>
    </w:p>
    <w:p w14:paraId="1D015867" w14:textId="77777777" w:rsidR="00144B0A" w:rsidRPr="007561A8" w:rsidRDefault="00144B0A">
      <w:pPr>
        <w:pStyle w:val="manuspara"/>
        <w:rPr>
          <w:rFonts w:asciiTheme="majorBidi" w:hAnsiTheme="majorBidi" w:cstheme="majorBidi"/>
          <w:sz w:val="24"/>
          <w:szCs w:val="24"/>
        </w:rPr>
      </w:pPr>
    </w:p>
    <w:p w14:paraId="64C9345C" w14:textId="65873DD9" w:rsidR="000F5424" w:rsidRPr="000C6269" w:rsidRDefault="000F5424" w:rsidP="00F34279">
      <w:pPr>
        <w:pStyle w:val="Heading1"/>
        <w:numPr>
          <w:ilvl w:val="0"/>
          <w:numId w:val="0"/>
        </w:numPr>
        <w:spacing w:line="240" w:lineRule="auto"/>
        <w:jc w:val="both"/>
        <w:rPr>
          <w:b w:val="0"/>
          <w:bCs/>
        </w:rPr>
      </w:pPr>
      <w:r w:rsidRPr="000C6269">
        <w:rPr>
          <w:b w:val="0"/>
          <w:bCs/>
        </w:rPr>
        <w:br w:type="page"/>
      </w:r>
    </w:p>
    <w:p w14:paraId="7F8C3DE5" w14:textId="48EE0B9D" w:rsidR="008D245F" w:rsidRPr="00B95524" w:rsidRDefault="008D245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References</w:t>
      </w:r>
    </w:p>
    <w:p w14:paraId="17493C11" w14:textId="77777777" w:rsidR="00C72D3A" w:rsidRPr="00C72D3A" w:rsidRDefault="008D245F" w:rsidP="00C72D3A">
      <w:pPr>
        <w:pStyle w:val="EndNoteBibliography"/>
        <w:spacing w:after="0"/>
        <w:ind w:left="720" w:hanging="720"/>
        <w:rPr>
          <w:noProof/>
        </w:rPr>
      </w:pPr>
      <w:r w:rsidRPr="00B95524">
        <w:rPr>
          <w:rFonts w:asciiTheme="majorBidi" w:hAnsiTheme="majorBidi" w:cstheme="majorBidi"/>
          <w:szCs w:val="24"/>
        </w:rPr>
        <w:fldChar w:fldCharType="begin"/>
      </w:r>
      <w:r w:rsidRPr="00B95524">
        <w:rPr>
          <w:rFonts w:asciiTheme="majorBidi" w:hAnsiTheme="majorBidi" w:cstheme="majorBidi"/>
          <w:szCs w:val="24"/>
        </w:rPr>
        <w:instrText xml:space="preserve"> ADDIN EN.REFLIST </w:instrText>
      </w:r>
      <w:r w:rsidRPr="00B95524">
        <w:rPr>
          <w:rFonts w:asciiTheme="majorBidi" w:hAnsiTheme="majorBidi" w:cstheme="majorBidi"/>
          <w:szCs w:val="24"/>
        </w:rPr>
        <w:fldChar w:fldCharType="separate"/>
      </w:r>
      <w:r w:rsidR="00C72D3A" w:rsidRPr="00C72D3A">
        <w:rPr>
          <w:noProof/>
        </w:rPr>
        <w:t xml:space="preserve">Arber, S., Hunter, J.J., Ross, J., Jr., Hongo, M., Sansig, G., Borg, J., et al. (1997). MLP-deficient mice exhibit a disruption of cardiac cytoarchitectural organization, dilated cardiomyopathy, and heart failure. </w:t>
      </w:r>
      <w:r w:rsidR="00C72D3A" w:rsidRPr="00C72D3A">
        <w:rPr>
          <w:i/>
          <w:noProof/>
        </w:rPr>
        <w:t>Cell</w:t>
      </w:r>
      <w:r w:rsidR="00C72D3A" w:rsidRPr="00C72D3A">
        <w:rPr>
          <w:noProof/>
        </w:rPr>
        <w:t xml:space="preserve"> 88(3)</w:t>
      </w:r>
      <w:r w:rsidR="00C72D3A" w:rsidRPr="00C72D3A">
        <w:rPr>
          <w:b/>
          <w:noProof/>
        </w:rPr>
        <w:t>,</w:t>
      </w:r>
      <w:r w:rsidR="00C72D3A" w:rsidRPr="00C72D3A">
        <w:rPr>
          <w:noProof/>
        </w:rPr>
        <w:t xml:space="preserve"> 393-403. doi: 10.1016/s0092-8674(00)81878-4.</w:t>
      </w:r>
    </w:p>
    <w:p w14:paraId="5425D130" w14:textId="77777777" w:rsidR="00C72D3A" w:rsidRPr="00C72D3A" w:rsidRDefault="00C72D3A" w:rsidP="00C72D3A">
      <w:pPr>
        <w:pStyle w:val="EndNoteBibliography"/>
        <w:spacing w:after="0"/>
        <w:ind w:left="720" w:hanging="720"/>
        <w:rPr>
          <w:noProof/>
        </w:rPr>
      </w:pPr>
      <w:r w:rsidRPr="00C72D3A">
        <w:rPr>
          <w:noProof/>
        </w:rPr>
        <w:t xml:space="preserve">Arts, T., Lumens, J., Kroon, W., and Delhaas, T. (2012). Control of whole heart geometry by intramyocardial mechano-feedback: a model study. </w:t>
      </w:r>
      <w:r w:rsidRPr="00C72D3A">
        <w:rPr>
          <w:i/>
          <w:noProof/>
        </w:rPr>
        <w:t>PLoS Comput Biol</w:t>
      </w:r>
      <w:r w:rsidRPr="00C72D3A">
        <w:rPr>
          <w:noProof/>
        </w:rPr>
        <w:t xml:space="preserve"> 8(2)</w:t>
      </w:r>
      <w:r w:rsidRPr="00C72D3A">
        <w:rPr>
          <w:b/>
          <w:noProof/>
        </w:rPr>
        <w:t>,</w:t>
      </w:r>
      <w:r w:rsidRPr="00C72D3A">
        <w:rPr>
          <w:noProof/>
        </w:rPr>
        <w:t xml:space="preserve"> e1002369. doi: 10.1371/journal.pcbi.1002369.</w:t>
      </w:r>
    </w:p>
    <w:p w14:paraId="7B3E9AC7" w14:textId="77777777" w:rsidR="00C72D3A" w:rsidRPr="00C72D3A" w:rsidRDefault="00C72D3A" w:rsidP="00C72D3A">
      <w:pPr>
        <w:pStyle w:val="EndNoteBibliography"/>
        <w:spacing w:after="0"/>
        <w:ind w:left="720" w:hanging="720"/>
        <w:rPr>
          <w:noProof/>
        </w:rPr>
      </w:pPr>
      <w:r w:rsidRPr="00C72D3A">
        <w:rPr>
          <w:noProof/>
        </w:rPr>
        <w:t xml:space="preserve">Arumugam, J., Mojumder, J., Kassab, G., and Lee, L.C. (2019). Model of Anisotropic Reverse Cardiac Growth in Mechanical Dyssynchrony. </w:t>
      </w:r>
      <w:r w:rsidRPr="00C72D3A">
        <w:rPr>
          <w:i/>
          <w:noProof/>
        </w:rPr>
        <w:t>Sci Rep</w:t>
      </w:r>
      <w:r w:rsidRPr="00C72D3A">
        <w:rPr>
          <w:noProof/>
        </w:rPr>
        <w:t xml:space="preserve"> 9(1)</w:t>
      </w:r>
      <w:r w:rsidRPr="00C72D3A">
        <w:rPr>
          <w:b/>
          <w:noProof/>
        </w:rPr>
        <w:t>,</w:t>
      </w:r>
      <w:r w:rsidRPr="00C72D3A">
        <w:rPr>
          <w:noProof/>
        </w:rPr>
        <w:t xml:space="preserve"> 12670. doi: 10.1038/s41598-019-48670-8.</w:t>
      </w:r>
    </w:p>
    <w:p w14:paraId="6C7FF211" w14:textId="77777777" w:rsidR="00C72D3A" w:rsidRPr="00C72D3A" w:rsidRDefault="00C72D3A" w:rsidP="00C72D3A">
      <w:pPr>
        <w:pStyle w:val="EndNoteBibliography"/>
        <w:spacing w:after="0"/>
        <w:ind w:left="720" w:hanging="720"/>
        <w:rPr>
          <w:noProof/>
        </w:rPr>
      </w:pPr>
      <w:r w:rsidRPr="00C72D3A">
        <w:rPr>
          <w:noProof/>
        </w:rPr>
        <w:t xml:space="preserve">Bakkestrom, R., Banke, A., Pecini, R., Irmukhamedov, A., Nielsen, S.K., Andersen, M.J., et al. (2018). Cardiac remodelling and haemodynamic characteristics in primary mitral valve regurgitation. </w:t>
      </w:r>
      <w:r w:rsidRPr="00C72D3A">
        <w:rPr>
          <w:i/>
          <w:noProof/>
        </w:rPr>
        <w:t>Open Heart</w:t>
      </w:r>
      <w:r w:rsidRPr="00C72D3A">
        <w:rPr>
          <w:noProof/>
        </w:rPr>
        <w:t xml:space="preserve"> 5(2)</w:t>
      </w:r>
      <w:r w:rsidRPr="00C72D3A">
        <w:rPr>
          <w:b/>
          <w:noProof/>
        </w:rPr>
        <w:t>,</w:t>
      </w:r>
      <w:r w:rsidRPr="00C72D3A">
        <w:rPr>
          <w:noProof/>
        </w:rPr>
        <w:t xml:space="preserve"> e000919. doi: 10.1136/openhrt-2018-000919.</w:t>
      </w:r>
    </w:p>
    <w:p w14:paraId="5E8E9C8D" w14:textId="77777777" w:rsidR="00C72D3A" w:rsidRPr="00C72D3A" w:rsidRDefault="00C72D3A" w:rsidP="00C72D3A">
      <w:pPr>
        <w:pStyle w:val="EndNoteBibliography"/>
        <w:spacing w:after="0"/>
        <w:ind w:left="720" w:hanging="720"/>
        <w:rPr>
          <w:noProof/>
        </w:rPr>
      </w:pPr>
      <w:r w:rsidRPr="00C72D3A">
        <w:rPr>
          <w:noProof/>
        </w:rPr>
        <w:t xml:space="preserve">Bang, M.L., Mudry, R.E., McElhinny, A.S., Trombitas, K., Geach, A.J., Yamasaki, R., et al. (2001). Myopalladin, a novel 145-kilodalton sarcomeric protein with multiple roles in Z-disc and I-band protein assemblies. </w:t>
      </w:r>
      <w:r w:rsidRPr="00C72D3A">
        <w:rPr>
          <w:i/>
          <w:noProof/>
        </w:rPr>
        <w:t>J Cell Biol</w:t>
      </w:r>
      <w:r w:rsidRPr="00C72D3A">
        <w:rPr>
          <w:noProof/>
        </w:rPr>
        <w:t xml:space="preserve"> 153(2)</w:t>
      </w:r>
      <w:r w:rsidRPr="00C72D3A">
        <w:rPr>
          <w:b/>
          <w:noProof/>
        </w:rPr>
        <w:t>,</w:t>
      </w:r>
      <w:r w:rsidRPr="00C72D3A">
        <w:rPr>
          <w:noProof/>
        </w:rPr>
        <w:t xml:space="preserve"> 413-427. doi: 10.1083/jcb.153.2.413.</w:t>
      </w:r>
    </w:p>
    <w:p w14:paraId="6022023B" w14:textId="77777777" w:rsidR="00C72D3A" w:rsidRPr="00C72D3A" w:rsidRDefault="00C72D3A" w:rsidP="00C72D3A">
      <w:pPr>
        <w:pStyle w:val="EndNoteBibliography"/>
        <w:spacing w:after="0"/>
        <w:ind w:left="720" w:hanging="720"/>
        <w:rPr>
          <w:noProof/>
        </w:rPr>
      </w:pPr>
      <w:r w:rsidRPr="00C72D3A">
        <w:rPr>
          <w:noProof/>
        </w:rPr>
        <w:t xml:space="preserve">Barone-Rochette, G., Pierard, S., Seldrum, S., de Meester de Ravenstein, C., Melchior, J., Maes, F., et al. (2013). Aortic valve area, stroke volume, left ventricular hypertrophy, remodeling, and fibrosis in aortic stenosis assessed by cardiac magnetic resonance imaging: comparison between high and low gradient and normal and low flow aortic stenosis. </w:t>
      </w:r>
      <w:r w:rsidRPr="00C72D3A">
        <w:rPr>
          <w:i/>
          <w:noProof/>
        </w:rPr>
        <w:t>Circ Cardiovasc Imaging</w:t>
      </w:r>
      <w:r w:rsidRPr="00C72D3A">
        <w:rPr>
          <w:noProof/>
        </w:rPr>
        <w:t xml:space="preserve"> 6(6)</w:t>
      </w:r>
      <w:r w:rsidRPr="00C72D3A">
        <w:rPr>
          <w:b/>
          <w:noProof/>
        </w:rPr>
        <w:t>,</w:t>
      </w:r>
      <w:r w:rsidRPr="00C72D3A">
        <w:rPr>
          <w:noProof/>
        </w:rPr>
        <w:t xml:space="preserve"> 1009-1017. doi: 10.1161/CIRCIMAGING.113.000515.</w:t>
      </w:r>
    </w:p>
    <w:p w14:paraId="15E0AB7C" w14:textId="77777777" w:rsidR="00C72D3A" w:rsidRPr="00C72D3A" w:rsidRDefault="00C72D3A" w:rsidP="00C72D3A">
      <w:pPr>
        <w:pStyle w:val="EndNoteBibliography"/>
        <w:spacing w:after="0"/>
        <w:ind w:left="720" w:hanging="720"/>
        <w:rPr>
          <w:noProof/>
        </w:rPr>
      </w:pPr>
      <w:r w:rsidRPr="00C72D3A">
        <w:rPr>
          <w:noProof/>
        </w:rPr>
        <w:t xml:space="preserve">Boateng, S.Y., Senyo, S.E., Qi, L., Goldspink, P.H., and Russell, B. (2009). Myocyte remodeling in response to hypertrophic stimuli requires nucleocytoplasmic shuttling of muscle LIM protein. </w:t>
      </w:r>
      <w:r w:rsidRPr="00C72D3A">
        <w:rPr>
          <w:i/>
          <w:noProof/>
        </w:rPr>
        <w:t>J Mol Cell Cardiol</w:t>
      </w:r>
      <w:r w:rsidRPr="00C72D3A">
        <w:rPr>
          <w:noProof/>
        </w:rPr>
        <w:t xml:space="preserve"> 47(4)</w:t>
      </w:r>
      <w:r w:rsidRPr="00C72D3A">
        <w:rPr>
          <w:b/>
          <w:noProof/>
        </w:rPr>
        <w:t>,</w:t>
      </w:r>
      <w:r w:rsidRPr="00C72D3A">
        <w:rPr>
          <w:noProof/>
        </w:rPr>
        <w:t xml:space="preserve"> 426-435. doi: 10.1016/j.yjmcc.2009.04.006.</w:t>
      </w:r>
    </w:p>
    <w:p w14:paraId="3FDAEF40" w14:textId="77777777" w:rsidR="00C72D3A" w:rsidRPr="00C72D3A" w:rsidRDefault="00C72D3A" w:rsidP="00C72D3A">
      <w:pPr>
        <w:pStyle w:val="EndNoteBibliography"/>
        <w:spacing w:after="0"/>
        <w:ind w:left="720" w:hanging="720"/>
        <w:rPr>
          <w:noProof/>
        </w:rPr>
      </w:pPr>
      <w:r w:rsidRPr="00C72D3A">
        <w:rPr>
          <w:noProof/>
        </w:rPr>
        <w:t xml:space="preserve">Bovendeerd, P.H., Borsje, P., Arts, T., and van De Vosse, F.N. (2006). Dependence of intramyocardial pressure and coronary flow on ventricular loading and contractility: a model study. </w:t>
      </w:r>
      <w:r w:rsidRPr="00C72D3A">
        <w:rPr>
          <w:i/>
          <w:noProof/>
        </w:rPr>
        <w:t>Ann Biomed Eng</w:t>
      </w:r>
      <w:r w:rsidRPr="00C72D3A">
        <w:rPr>
          <w:noProof/>
        </w:rPr>
        <w:t xml:space="preserve"> 34(12)</w:t>
      </w:r>
      <w:r w:rsidRPr="00C72D3A">
        <w:rPr>
          <w:b/>
          <w:noProof/>
        </w:rPr>
        <w:t>,</w:t>
      </w:r>
      <w:r w:rsidRPr="00C72D3A">
        <w:rPr>
          <w:noProof/>
        </w:rPr>
        <w:t xml:space="preserve"> 1833-1845. doi: 10.1007/s10439-006-9189-2.</w:t>
      </w:r>
    </w:p>
    <w:p w14:paraId="6F9E2DA9" w14:textId="77777777" w:rsidR="00C72D3A" w:rsidRPr="00C72D3A" w:rsidRDefault="00C72D3A" w:rsidP="00C72D3A">
      <w:pPr>
        <w:pStyle w:val="EndNoteBibliography"/>
        <w:spacing w:after="0"/>
        <w:ind w:left="720" w:hanging="720"/>
        <w:rPr>
          <w:noProof/>
        </w:rPr>
      </w:pPr>
      <w:r w:rsidRPr="00C72D3A">
        <w:rPr>
          <w:noProof/>
        </w:rPr>
        <w:t xml:space="preserve">Campbell, K.S. (2014). Dynamic coupling of regulated binding sites and cycling myosin heads in striated muscle. </w:t>
      </w:r>
      <w:r w:rsidRPr="00C72D3A">
        <w:rPr>
          <w:i/>
          <w:noProof/>
        </w:rPr>
        <w:t>J Gen Physiol</w:t>
      </w:r>
      <w:r w:rsidRPr="00C72D3A">
        <w:rPr>
          <w:noProof/>
        </w:rPr>
        <w:t xml:space="preserve"> 143(3)</w:t>
      </w:r>
      <w:r w:rsidRPr="00C72D3A">
        <w:rPr>
          <w:b/>
          <w:noProof/>
        </w:rPr>
        <w:t>,</w:t>
      </w:r>
      <w:r w:rsidRPr="00C72D3A">
        <w:rPr>
          <w:noProof/>
        </w:rPr>
        <w:t xml:space="preserve"> 387-399. doi: 10.1085/jgp.201311078.</w:t>
      </w:r>
    </w:p>
    <w:p w14:paraId="3ED87F7F" w14:textId="77777777" w:rsidR="00C72D3A" w:rsidRPr="00C72D3A" w:rsidRDefault="00C72D3A" w:rsidP="00C72D3A">
      <w:pPr>
        <w:pStyle w:val="EndNoteBibliography"/>
        <w:spacing w:after="0"/>
        <w:ind w:left="720" w:hanging="720"/>
        <w:rPr>
          <w:noProof/>
        </w:rPr>
      </w:pPr>
      <w:r w:rsidRPr="00C72D3A">
        <w:rPr>
          <w:noProof/>
        </w:rPr>
        <w:t xml:space="preserve">Campbell, K.S., Chrisman, B.S., and Campbell, S.G. (2020). Multiscale Modeling of Cardiovascular Function Predicts That the End-Systolic Pressure Volume Relationship Can Be Targeted via Multiple Therapeutic Strategies. </w:t>
      </w:r>
      <w:r w:rsidRPr="00C72D3A">
        <w:rPr>
          <w:i/>
          <w:noProof/>
        </w:rPr>
        <w:t>Front Physiol</w:t>
      </w:r>
      <w:r w:rsidRPr="00C72D3A">
        <w:rPr>
          <w:noProof/>
        </w:rPr>
        <w:t xml:space="preserve"> 11</w:t>
      </w:r>
      <w:r w:rsidRPr="00C72D3A">
        <w:rPr>
          <w:b/>
          <w:noProof/>
        </w:rPr>
        <w:t>,</w:t>
      </w:r>
      <w:r w:rsidRPr="00C72D3A">
        <w:rPr>
          <w:noProof/>
        </w:rPr>
        <w:t xml:space="preserve"> 1043. doi: 10.3389/fphys.2020.01043.</w:t>
      </w:r>
    </w:p>
    <w:p w14:paraId="1E5F0E57" w14:textId="77777777" w:rsidR="00C72D3A" w:rsidRPr="00C72D3A" w:rsidRDefault="00C72D3A" w:rsidP="00C72D3A">
      <w:pPr>
        <w:pStyle w:val="EndNoteBibliography"/>
        <w:spacing w:after="0"/>
        <w:ind w:left="720" w:hanging="720"/>
        <w:rPr>
          <w:noProof/>
        </w:rPr>
      </w:pPr>
      <w:r w:rsidRPr="00C72D3A">
        <w:rPr>
          <w:noProof/>
        </w:rPr>
        <w:t xml:space="preserve">Campbell, K.S., Janssen, P.M.L., and Campbell, S.G. (2018). Force-Dependent Recruitment from the Myosin Off State Contributes to Length-Dependent Activation. </w:t>
      </w:r>
      <w:r w:rsidRPr="00C72D3A">
        <w:rPr>
          <w:i/>
          <w:noProof/>
        </w:rPr>
        <w:t>Biophys J</w:t>
      </w:r>
      <w:r w:rsidRPr="00C72D3A">
        <w:rPr>
          <w:noProof/>
        </w:rPr>
        <w:t xml:space="preserve"> 115(3)</w:t>
      </w:r>
      <w:r w:rsidRPr="00C72D3A">
        <w:rPr>
          <w:b/>
          <w:noProof/>
        </w:rPr>
        <w:t>,</w:t>
      </w:r>
      <w:r w:rsidRPr="00C72D3A">
        <w:rPr>
          <w:noProof/>
        </w:rPr>
        <w:t xml:space="preserve"> 543-553. doi: 10.1016/j.bpj.2018.07.006.</w:t>
      </w:r>
    </w:p>
    <w:p w14:paraId="73F4175C" w14:textId="77777777" w:rsidR="00C72D3A" w:rsidRPr="00C72D3A" w:rsidRDefault="00C72D3A" w:rsidP="00C72D3A">
      <w:pPr>
        <w:pStyle w:val="EndNoteBibliography"/>
        <w:spacing w:after="0"/>
        <w:ind w:left="720" w:hanging="720"/>
        <w:rPr>
          <w:noProof/>
        </w:rPr>
      </w:pPr>
      <w:r w:rsidRPr="00C72D3A">
        <w:rPr>
          <w:noProof/>
        </w:rPr>
        <w:t xml:space="preserve">Chin, C.W., Khaw, H.J., Luo, E., Tan, S., White, A.C., Newby, D.E., et al. (2014). Echocardiography underestimates stroke volume and aortic valve area: implications for patients with small-area low-gradient aortic stenosis. </w:t>
      </w:r>
      <w:r w:rsidRPr="00C72D3A">
        <w:rPr>
          <w:i/>
          <w:noProof/>
        </w:rPr>
        <w:t>Can J Cardiol</w:t>
      </w:r>
      <w:r w:rsidRPr="00C72D3A">
        <w:rPr>
          <w:noProof/>
        </w:rPr>
        <w:t xml:space="preserve"> 30(9)</w:t>
      </w:r>
      <w:r w:rsidRPr="00C72D3A">
        <w:rPr>
          <w:b/>
          <w:noProof/>
        </w:rPr>
        <w:t>,</w:t>
      </w:r>
      <w:r w:rsidRPr="00C72D3A">
        <w:rPr>
          <w:noProof/>
        </w:rPr>
        <w:t xml:space="preserve"> 1064-1072. doi: 10.1016/j.cjca.2014.04.021.</w:t>
      </w:r>
    </w:p>
    <w:p w14:paraId="07B9D580" w14:textId="77777777" w:rsidR="00C72D3A" w:rsidRPr="00C72D3A" w:rsidRDefault="00C72D3A" w:rsidP="00C72D3A">
      <w:pPr>
        <w:pStyle w:val="EndNoteBibliography"/>
        <w:spacing w:after="0"/>
        <w:ind w:left="720" w:hanging="720"/>
        <w:rPr>
          <w:noProof/>
        </w:rPr>
      </w:pPr>
      <w:r w:rsidRPr="00C72D3A">
        <w:rPr>
          <w:noProof/>
        </w:rPr>
        <w:t xml:space="preserve">Chin, C.W.L., Everett, R.J., Kwiecinski, J., Vesey, A.T., Yeung, E., Esson, G., et al. (2017). Myocardial Fibrosis and Cardiac Decompensation in Aortic Stenosis. </w:t>
      </w:r>
      <w:r w:rsidRPr="00C72D3A">
        <w:rPr>
          <w:i/>
          <w:noProof/>
        </w:rPr>
        <w:t>JACC Cardiovasc Imaging</w:t>
      </w:r>
      <w:r w:rsidRPr="00C72D3A">
        <w:rPr>
          <w:noProof/>
        </w:rPr>
        <w:t xml:space="preserve"> 10(11)</w:t>
      </w:r>
      <w:r w:rsidRPr="00C72D3A">
        <w:rPr>
          <w:b/>
          <w:noProof/>
        </w:rPr>
        <w:t>,</w:t>
      </w:r>
      <w:r w:rsidRPr="00C72D3A">
        <w:rPr>
          <w:noProof/>
        </w:rPr>
        <w:t xml:space="preserve"> 1320-1333. doi: 10.1016/j.jcmg.2016.10.007.</w:t>
      </w:r>
    </w:p>
    <w:p w14:paraId="1CFB4B5A" w14:textId="77777777" w:rsidR="00C72D3A" w:rsidRPr="00C72D3A" w:rsidRDefault="00C72D3A" w:rsidP="00C72D3A">
      <w:pPr>
        <w:pStyle w:val="EndNoteBibliography"/>
        <w:spacing w:after="0"/>
        <w:ind w:left="720" w:hanging="720"/>
        <w:rPr>
          <w:noProof/>
        </w:rPr>
      </w:pPr>
      <w:r w:rsidRPr="00C72D3A">
        <w:rPr>
          <w:noProof/>
        </w:rPr>
        <w:t xml:space="preserve">Davis, J., Davis, L.C., Correll, R.N., Makarewich, C.A., Schwanekamp, J.A., Moussavi-Harami, F., et al. (2016). A Tension-Based Model Distinguishes Hypertrophic versus Dilated Cardiomyopathy. </w:t>
      </w:r>
      <w:r w:rsidRPr="00C72D3A">
        <w:rPr>
          <w:i/>
          <w:noProof/>
        </w:rPr>
        <w:t>Cell</w:t>
      </w:r>
      <w:r w:rsidRPr="00C72D3A">
        <w:rPr>
          <w:noProof/>
        </w:rPr>
        <w:t xml:space="preserve"> 165(5)</w:t>
      </w:r>
      <w:r w:rsidRPr="00C72D3A">
        <w:rPr>
          <w:b/>
          <w:noProof/>
        </w:rPr>
        <w:t>,</w:t>
      </w:r>
      <w:r w:rsidRPr="00C72D3A">
        <w:rPr>
          <w:noProof/>
        </w:rPr>
        <w:t xml:space="preserve"> 1147-1159. doi: 10.1016/j.cell.2016.04.002.</w:t>
      </w:r>
    </w:p>
    <w:p w14:paraId="17DB9BD3" w14:textId="77777777" w:rsidR="00C72D3A" w:rsidRPr="00C72D3A" w:rsidRDefault="00C72D3A" w:rsidP="00C72D3A">
      <w:pPr>
        <w:pStyle w:val="EndNoteBibliography"/>
        <w:spacing w:after="0"/>
        <w:ind w:left="720" w:hanging="720"/>
        <w:rPr>
          <w:noProof/>
        </w:rPr>
      </w:pPr>
      <w:r w:rsidRPr="00C72D3A">
        <w:rPr>
          <w:noProof/>
        </w:rPr>
        <w:t xml:space="preserve">Edwards, N.C., Moody, W.E., Yuan, M., Weale, P., Neal, D., Townend, J.N., et al. (2014). Quantification of left ventricular interstitial fibrosis in asymptomatic chronic primary </w:t>
      </w:r>
      <w:r w:rsidRPr="00C72D3A">
        <w:rPr>
          <w:noProof/>
        </w:rPr>
        <w:lastRenderedPageBreak/>
        <w:t xml:space="preserve">degenerative mitral regurgitation. </w:t>
      </w:r>
      <w:r w:rsidRPr="00C72D3A">
        <w:rPr>
          <w:i/>
          <w:noProof/>
        </w:rPr>
        <w:t>Circ Cardiovasc Imaging</w:t>
      </w:r>
      <w:r w:rsidRPr="00C72D3A">
        <w:rPr>
          <w:noProof/>
        </w:rPr>
        <w:t xml:space="preserve"> 7(6)</w:t>
      </w:r>
      <w:r w:rsidRPr="00C72D3A">
        <w:rPr>
          <w:b/>
          <w:noProof/>
        </w:rPr>
        <w:t>,</w:t>
      </w:r>
      <w:r w:rsidRPr="00C72D3A">
        <w:rPr>
          <w:noProof/>
        </w:rPr>
        <w:t xml:space="preserve"> 946-953. doi: 10.1161/CIRCIMAGING.114.002397.</w:t>
      </w:r>
    </w:p>
    <w:p w14:paraId="22E5FE36" w14:textId="77777777" w:rsidR="00C72D3A" w:rsidRPr="00C72D3A" w:rsidRDefault="00C72D3A" w:rsidP="00C72D3A">
      <w:pPr>
        <w:pStyle w:val="EndNoteBibliography"/>
        <w:spacing w:after="0"/>
        <w:ind w:left="720" w:hanging="720"/>
        <w:rPr>
          <w:noProof/>
        </w:rPr>
      </w:pPr>
      <w:r w:rsidRPr="00C72D3A">
        <w:rPr>
          <w:noProof/>
        </w:rPr>
        <w:t xml:space="preserve">Estrada, A.C., Yoshida, K., Saucerman, J.J., and Holmes, J.W. (2021). A multiscale model of cardiac concentric hypertrophy incorporating both mechanical and hormonal drivers of growth. </w:t>
      </w:r>
      <w:r w:rsidRPr="00C72D3A">
        <w:rPr>
          <w:i/>
          <w:noProof/>
        </w:rPr>
        <w:t>Biomech Model Mechanobiol</w:t>
      </w:r>
      <w:r w:rsidRPr="00C72D3A">
        <w:rPr>
          <w:noProof/>
        </w:rPr>
        <w:t xml:space="preserve"> 20(1)</w:t>
      </w:r>
      <w:r w:rsidRPr="00C72D3A">
        <w:rPr>
          <w:b/>
          <w:noProof/>
        </w:rPr>
        <w:t>,</w:t>
      </w:r>
      <w:r w:rsidRPr="00C72D3A">
        <w:rPr>
          <w:noProof/>
        </w:rPr>
        <w:t xml:space="preserve"> 293-307. doi: 10.1007/s10237-020-01385-6.</w:t>
      </w:r>
    </w:p>
    <w:p w14:paraId="14746AF3" w14:textId="77777777" w:rsidR="00C72D3A" w:rsidRPr="00C72D3A" w:rsidRDefault="00C72D3A" w:rsidP="00C72D3A">
      <w:pPr>
        <w:pStyle w:val="EndNoteBibliography"/>
        <w:spacing w:after="0"/>
        <w:ind w:left="720" w:hanging="720"/>
        <w:rPr>
          <w:noProof/>
        </w:rPr>
      </w:pPr>
      <w:r w:rsidRPr="00C72D3A">
        <w:rPr>
          <w:noProof/>
        </w:rPr>
        <w:t xml:space="preserve">Everett, R.J., Tastet, L., Clavel, M.A., Chin, C.W.L., Capoulade, R., Vassiliou, V.S., et al. (2018). Progression of Hypertrophy and Myocardial Fibrosis in Aortic Stenosis: A Multicenter Cardiac Magnetic Resonance Study. </w:t>
      </w:r>
      <w:r w:rsidRPr="00C72D3A">
        <w:rPr>
          <w:i/>
          <w:noProof/>
        </w:rPr>
        <w:t>Circ Cardiovasc Imaging</w:t>
      </w:r>
      <w:r w:rsidRPr="00C72D3A">
        <w:rPr>
          <w:noProof/>
        </w:rPr>
        <w:t xml:space="preserve"> 11(6)</w:t>
      </w:r>
      <w:r w:rsidRPr="00C72D3A">
        <w:rPr>
          <w:b/>
          <w:noProof/>
        </w:rPr>
        <w:t>,</w:t>
      </w:r>
      <w:r w:rsidRPr="00C72D3A">
        <w:rPr>
          <w:noProof/>
        </w:rPr>
        <w:t xml:space="preserve"> e007451. doi: 10.1161/CIRCIMAGING.117.007451.</w:t>
      </w:r>
    </w:p>
    <w:p w14:paraId="6245CD55" w14:textId="77777777" w:rsidR="00C72D3A" w:rsidRPr="00C72D3A" w:rsidRDefault="00C72D3A" w:rsidP="00C72D3A">
      <w:pPr>
        <w:pStyle w:val="EndNoteBibliography"/>
        <w:spacing w:after="0"/>
        <w:ind w:left="720" w:hanging="720"/>
        <w:rPr>
          <w:noProof/>
        </w:rPr>
      </w:pPr>
      <w:r w:rsidRPr="00C72D3A">
        <w:rPr>
          <w:noProof/>
        </w:rPr>
        <w:t xml:space="preserve">Everett, R.J., Treibel, T.A., Fukui, M., Lee, H., Rigolli, M., Singh, A., et al. (2020). Extracellular Myocardial Volume in Patients With Aortic Stenosis. </w:t>
      </w:r>
      <w:r w:rsidRPr="00C72D3A">
        <w:rPr>
          <w:i/>
          <w:noProof/>
        </w:rPr>
        <w:t>J Am Coll Cardiol</w:t>
      </w:r>
      <w:r w:rsidRPr="00C72D3A">
        <w:rPr>
          <w:noProof/>
        </w:rPr>
        <w:t xml:space="preserve"> 75(3)</w:t>
      </w:r>
      <w:r w:rsidRPr="00C72D3A">
        <w:rPr>
          <w:b/>
          <w:noProof/>
        </w:rPr>
        <w:t>,</w:t>
      </w:r>
      <w:r w:rsidRPr="00C72D3A">
        <w:rPr>
          <w:noProof/>
        </w:rPr>
        <w:t xml:space="preserve"> 304-316. doi: 10.1016/j.jacc.2019.11.032.</w:t>
      </w:r>
    </w:p>
    <w:p w14:paraId="768247E9" w14:textId="77777777" w:rsidR="00C72D3A" w:rsidRPr="00C72D3A" w:rsidRDefault="00C72D3A" w:rsidP="00C72D3A">
      <w:pPr>
        <w:pStyle w:val="EndNoteBibliography"/>
        <w:spacing w:after="0"/>
        <w:ind w:left="720" w:hanging="720"/>
        <w:rPr>
          <w:noProof/>
        </w:rPr>
      </w:pPr>
      <w:r w:rsidRPr="00C72D3A">
        <w:rPr>
          <w:noProof/>
        </w:rPr>
        <w:t xml:space="preserve">Fairbairn, T.A., Steadman, C.D., Mather, A.N., Motwani, M., Blackman, D.J., Plein, S., et al. (2013). Assessment of valve haemodynamics, reverse ventricular remodelling and myocardial fibrosis following transcatheter aortic valve implantation compared to surgical aortic valve replacement: a cardiovascular magnetic resonance study. </w:t>
      </w:r>
      <w:r w:rsidRPr="00C72D3A">
        <w:rPr>
          <w:i/>
          <w:noProof/>
        </w:rPr>
        <w:t>Heart</w:t>
      </w:r>
      <w:r w:rsidRPr="00C72D3A">
        <w:rPr>
          <w:noProof/>
        </w:rPr>
        <w:t xml:space="preserve"> 99(16)</w:t>
      </w:r>
      <w:r w:rsidRPr="00C72D3A">
        <w:rPr>
          <w:b/>
          <w:noProof/>
        </w:rPr>
        <w:t>,</w:t>
      </w:r>
      <w:r w:rsidRPr="00C72D3A">
        <w:rPr>
          <w:noProof/>
        </w:rPr>
        <w:t xml:space="preserve"> 1185-1191. doi: 10.1136/heartjnl-2013-303927.</w:t>
      </w:r>
    </w:p>
    <w:p w14:paraId="40089619" w14:textId="77777777" w:rsidR="00C72D3A" w:rsidRPr="00C72D3A" w:rsidRDefault="00C72D3A" w:rsidP="00C72D3A">
      <w:pPr>
        <w:pStyle w:val="EndNoteBibliography"/>
        <w:spacing w:after="0"/>
        <w:ind w:left="720" w:hanging="720"/>
        <w:rPr>
          <w:noProof/>
        </w:rPr>
      </w:pPr>
      <w:r w:rsidRPr="00C72D3A">
        <w:rPr>
          <w:noProof/>
        </w:rPr>
        <w:t xml:space="preserve">Freiburg, A., Trombitas, K., Hell, W., Cazorla, O., Fougerousse, F., Centner, T., et al. (2000). Series of exon-skipping events in the elastic spring region of titin as the structural basis for myofibrillar elastic diversity. </w:t>
      </w:r>
      <w:r w:rsidRPr="00C72D3A">
        <w:rPr>
          <w:i/>
          <w:noProof/>
        </w:rPr>
        <w:t>Circ Res</w:t>
      </w:r>
      <w:r w:rsidRPr="00C72D3A">
        <w:rPr>
          <w:noProof/>
        </w:rPr>
        <w:t xml:space="preserve"> 86(11)</w:t>
      </w:r>
      <w:r w:rsidRPr="00C72D3A">
        <w:rPr>
          <w:b/>
          <w:noProof/>
        </w:rPr>
        <w:t>,</w:t>
      </w:r>
      <w:r w:rsidRPr="00C72D3A">
        <w:rPr>
          <w:noProof/>
        </w:rPr>
        <w:t xml:space="preserve"> 1114-1121. doi: 10.1161/01.res.86.11.1114.</w:t>
      </w:r>
    </w:p>
    <w:p w14:paraId="7CB89AC7" w14:textId="77777777" w:rsidR="00C72D3A" w:rsidRPr="00C72D3A" w:rsidRDefault="00C72D3A" w:rsidP="00C72D3A">
      <w:pPr>
        <w:pStyle w:val="EndNoteBibliography"/>
        <w:spacing w:after="0"/>
        <w:ind w:left="720" w:hanging="720"/>
        <w:rPr>
          <w:noProof/>
        </w:rPr>
      </w:pPr>
      <w:r w:rsidRPr="00C72D3A">
        <w:rPr>
          <w:noProof/>
        </w:rPr>
        <w:t xml:space="preserve">Frey, N., and Olson, E.N. (2003). Cardiac hypertrophy: the good, the bad, and the ugly. </w:t>
      </w:r>
      <w:r w:rsidRPr="00C72D3A">
        <w:rPr>
          <w:i/>
          <w:noProof/>
        </w:rPr>
        <w:t>Annu Rev Physiol</w:t>
      </w:r>
      <w:r w:rsidRPr="00C72D3A">
        <w:rPr>
          <w:noProof/>
        </w:rPr>
        <w:t xml:space="preserve"> 65</w:t>
      </w:r>
      <w:r w:rsidRPr="00C72D3A">
        <w:rPr>
          <w:b/>
          <w:noProof/>
        </w:rPr>
        <w:t>,</w:t>
      </w:r>
      <w:r w:rsidRPr="00C72D3A">
        <w:rPr>
          <w:noProof/>
        </w:rPr>
        <w:t xml:space="preserve"> 45-79. doi: 10.1146/annurev.physiol.65.092101.142243.</w:t>
      </w:r>
    </w:p>
    <w:p w14:paraId="658A7775" w14:textId="77777777" w:rsidR="00C72D3A" w:rsidRPr="00C72D3A" w:rsidRDefault="00C72D3A" w:rsidP="00C72D3A">
      <w:pPr>
        <w:pStyle w:val="EndNoteBibliography"/>
        <w:spacing w:after="0"/>
        <w:ind w:left="720" w:hanging="720"/>
        <w:rPr>
          <w:noProof/>
        </w:rPr>
      </w:pPr>
      <w:r w:rsidRPr="00C72D3A">
        <w:rPr>
          <w:noProof/>
        </w:rPr>
        <w:t xml:space="preserve">Geiger, J., Rahsepar, A.A., Suwa, K., Powell, A., Ghasemiesfe, A., Barker, A.J., et al. (2018). 4D flow MRI, cardiac function, and T1 -mapping: Association of valve-mediated changes in aortic hemodynamics with left ventricular remodeling. </w:t>
      </w:r>
      <w:r w:rsidRPr="00C72D3A">
        <w:rPr>
          <w:i/>
          <w:noProof/>
        </w:rPr>
        <w:t>J Magn Reson Imaging</w:t>
      </w:r>
      <w:r w:rsidRPr="00C72D3A">
        <w:rPr>
          <w:noProof/>
        </w:rPr>
        <w:t xml:space="preserve"> 48(1)</w:t>
      </w:r>
      <w:r w:rsidRPr="00C72D3A">
        <w:rPr>
          <w:b/>
          <w:noProof/>
        </w:rPr>
        <w:t>,</w:t>
      </w:r>
      <w:r w:rsidRPr="00C72D3A">
        <w:rPr>
          <w:noProof/>
        </w:rPr>
        <w:t xml:space="preserve"> 121-131. doi: 10.1002/jmri.25916.</w:t>
      </w:r>
    </w:p>
    <w:p w14:paraId="583CCDBA" w14:textId="77777777" w:rsidR="00C72D3A" w:rsidRPr="00C72D3A" w:rsidRDefault="00C72D3A" w:rsidP="00C72D3A">
      <w:pPr>
        <w:pStyle w:val="EndNoteBibliography"/>
        <w:spacing w:after="0"/>
        <w:ind w:left="720" w:hanging="720"/>
        <w:rPr>
          <w:noProof/>
        </w:rPr>
      </w:pPr>
      <w:r w:rsidRPr="00C72D3A">
        <w:rPr>
          <w:noProof/>
        </w:rPr>
        <w:t xml:space="preserve">Goktepe, S., Abilez, O.J., Parker, K.K., and Kuhl, E. (2010). A multiscale model for eccentric and concentric cardiac growth through sarcomerogenesis. </w:t>
      </w:r>
      <w:r w:rsidRPr="00C72D3A">
        <w:rPr>
          <w:i/>
          <w:noProof/>
        </w:rPr>
        <w:t>J Theor Biol</w:t>
      </w:r>
      <w:r w:rsidRPr="00C72D3A">
        <w:rPr>
          <w:noProof/>
        </w:rPr>
        <w:t xml:space="preserve"> 265(3)</w:t>
      </w:r>
      <w:r w:rsidRPr="00C72D3A">
        <w:rPr>
          <w:b/>
          <w:noProof/>
        </w:rPr>
        <w:t>,</w:t>
      </w:r>
      <w:r w:rsidRPr="00C72D3A">
        <w:rPr>
          <w:noProof/>
        </w:rPr>
        <w:t xml:space="preserve"> 433-442. doi: 10.1016/j.jtbi.2010.04.023.</w:t>
      </w:r>
    </w:p>
    <w:p w14:paraId="302AB308" w14:textId="77777777" w:rsidR="00C72D3A" w:rsidRPr="00C72D3A" w:rsidRDefault="00C72D3A" w:rsidP="00C72D3A">
      <w:pPr>
        <w:pStyle w:val="EndNoteBibliography"/>
        <w:spacing w:after="0"/>
        <w:ind w:left="720" w:hanging="720"/>
        <w:rPr>
          <w:noProof/>
        </w:rPr>
      </w:pPr>
      <w:r w:rsidRPr="00C72D3A">
        <w:rPr>
          <w:noProof/>
        </w:rPr>
        <w:t xml:space="preserve">Granzier, H.L., Radke, M.H., Peng, J., Westermann, D., Nelson, O.L., Rost, K., et al. (2009). Truncation of titin's elastic PEVK region leads to cardiomyopathy with diastolic dysfunction. </w:t>
      </w:r>
      <w:r w:rsidRPr="00C72D3A">
        <w:rPr>
          <w:i/>
          <w:noProof/>
        </w:rPr>
        <w:t>Circ Res</w:t>
      </w:r>
      <w:r w:rsidRPr="00C72D3A">
        <w:rPr>
          <w:noProof/>
        </w:rPr>
        <w:t xml:space="preserve"> 105(6)</w:t>
      </w:r>
      <w:r w:rsidRPr="00C72D3A">
        <w:rPr>
          <w:b/>
          <w:noProof/>
        </w:rPr>
        <w:t>,</w:t>
      </w:r>
      <w:r w:rsidRPr="00C72D3A">
        <w:rPr>
          <w:noProof/>
        </w:rPr>
        <w:t xml:space="preserve"> 557-564. doi: 10.1161/CIRCRESAHA.109.200964.</w:t>
      </w:r>
    </w:p>
    <w:p w14:paraId="0E4DDB50" w14:textId="77777777" w:rsidR="00C72D3A" w:rsidRPr="00C72D3A" w:rsidRDefault="00C72D3A" w:rsidP="00C72D3A">
      <w:pPr>
        <w:pStyle w:val="EndNoteBibliography"/>
        <w:spacing w:after="0"/>
        <w:ind w:left="720" w:hanging="720"/>
        <w:rPr>
          <w:noProof/>
        </w:rPr>
      </w:pPr>
      <w:r w:rsidRPr="00C72D3A">
        <w:rPr>
          <w:noProof/>
        </w:rPr>
        <w:t xml:space="preserve">Green, D.R., Galluzzi, L., and Kroemer, G. (2011). Mitochondria and the autophagy-inflammation-cell death axis in organismal aging. </w:t>
      </w:r>
      <w:r w:rsidRPr="00C72D3A">
        <w:rPr>
          <w:i/>
          <w:noProof/>
        </w:rPr>
        <w:t>Science</w:t>
      </w:r>
      <w:r w:rsidRPr="00C72D3A">
        <w:rPr>
          <w:noProof/>
        </w:rPr>
        <w:t xml:space="preserve"> 333(6046)</w:t>
      </w:r>
      <w:r w:rsidRPr="00C72D3A">
        <w:rPr>
          <w:b/>
          <w:noProof/>
        </w:rPr>
        <w:t>,</w:t>
      </w:r>
      <w:r w:rsidRPr="00C72D3A">
        <w:rPr>
          <w:noProof/>
        </w:rPr>
        <w:t xml:space="preserve"> 1109-1112. doi: 10.1126/science.1201940.</w:t>
      </w:r>
    </w:p>
    <w:p w14:paraId="3DBF2985" w14:textId="77777777" w:rsidR="00C72D3A" w:rsidRPr="00C72D3A" w:rsidRDefault="00C72D3A" w:rsidP="00C72D3A">
      <w:pPr>
        <w:pStyle w:val="EndNoteBibliography"/>
        <w:spacing w:after="0"/>
        <w:ind w:left="720" w:hanging="720"/>
        <w:rPr>
          <w:noProof/>
        </w:rPr>
      </w:pPr>
      <w:r w:rsidRPr="00C72D3A">
        <w:rPr>
          <w:noProof/>
        </w:rPr>
        <w:t xml:space="preserve">Grotenhuis, H.B., Ottenkamp, J., Westenberg, J.J.M., Bax, J.J., Kroft, L.J.M., and de Roos, A. (2007). Reduced aortic elasticity and dilatation are associated with aortic regurgitation and left ventricular hypertrophy in nonstenotic bicuspid aortic valve patients. </w:t>
      </w:r>
      <w:r w:rsidRPr="00C72D3A">
        <w:rPr>
          <w:i/>
          <w:noProof/>
        </w:rPr>
        <w:t>J Am Coll Cardiol</w:t>
      </w:r>
      <w:r w:rsidRPr="00C72D3A">
        <w:rPr>
          <w:noProof/>
        </w:rPr>
        <w:t xml:space="preserve"> 49(15)</w:t>
      </w:r>
      <w:r w:rsidRPr="00C72D3A">
        <w:rPr>
          <w:b/>
          <w:noProof/>
        </w:rPr>
        <w:t>,</w:t>
      </w:r>
      <w:r w:rsidRPr="00C72D3A">
        <w:rPr>
          <w:noProof/>
        </w:rPr>
        <w:t xml:space="preserve"> 1660-1665. doi: 10.1016/j.jacc.2006.12.044.</w:t>
      </w:r>
    </w:p>
    <w:p w14:paraId="013EE8B8" w14:textId="77777777" w:rsidR="00C72D3A" w:rsidRPr="00C72D3A" w:rsidRDefault="00C72D3A" w:rsidP="00C72D3A">
      <w:pPr>
        <w:pStyle w:val="EndNoteBibliography"/>
        <w:spacing w:after="0"/>
        <w:ind w:left="720" w:hanging="720"/>
        <w:rPr>
          <w:noProof/>
        </w:rPr>
      </w:pPr>
      <w:r w:rsidRPr="00C72D3A">
        <w:rPr>
          <w:noProof/>
        </w:rPr>
        <w:t xml:space="preserve">Guterl, K.A., Haggart, C.R., Janssen, P.M., and Holmes, J.W. (2007). Isometric contraction induces rapid myocyte remodeling in cultured rat right ventricular papillary muscles. </w:t>
      </w:r>
      <w:r w:rsidRPr="00C72D3A">
        <w:rPr>
          <w:i/>
          <w:noProof/>
        </w:rPr>
        <w:t>Am J Physiol Heart Circ Physiol</w:t>
      </w:r>
      <w:r w:rsidRPr="00C72D3A">
        <w:rPr>
          <w:noProof/>
        </w:rPr>
        <w:t xml:space="preserve"> 293(6)</w:t>
      </w:r>
      <w:r w:rsidRPr="00C72D3A">
        <w:rPr>
          <w:b/>
          <w:noProof/>
        </w:rPr>
        <w:t>,</w:t>
      </w:r>
      <w:r w:rsidRPr="00C72D3A">
        <w:rPr>
          <w:noProof/>
        </w:rPr>
        <w:t xml:space="preserve"> H3707-3712. doi: 10.1152/ajpheart.00296.2007.</w:t>
      </w:r>
    </w:p>
    <w:p w14:paraId="2BB3E8DD" w14:textId="77777777" w:rsidR="00C72D3A" w:rsidRPr="00C72D3A" w:rsidRDefault="00C72D3A" w:rsidP="00C72D3A">
      <w:pPr>
        <w:pStyle w:val="EndNoteBibliography"/>
        <w:spacing w:after="0"/>
        <w:ind w:left="720" w:hanging="720"/>
        <w:rPr>
          <w:noProof/>
        </w:rPr>
      </w:pPr>
      <w:r w:rsidRPr="00C72D3A">
        <w:rPr>
          <w:noProof/>
        </w:rPr>
        <w:t xml:space="preserve">Hill, J.A., and Olson, E.N. (2008). Cardiac plasticity. </w:t>
      </w:r>
      <w:r w:rsidRPr="00C72D3A">
        <w:rPr>
          <w:i/>
          <w:noProof/>
        </w:rPr>
        <w:t>N Engl J Med</w:t>
      </w:r>
      <w:r w:rsidRPr="00C72D3A">
        <w:rPr>
          <w:noProof/>
        </w:rPr>
        <w:t xml:space="preserve"> 358(13)</w:t>
      </w:r>
      <w:r w:rsidRPr="00C72D3A">
        <w:rPr>
          <w:b/>
          <w:noProof/>
        </w:rPr>
        <w:t>,</w:t>
      </w:r>
      <w:r w:rsidRPr="00C72D3A">
        <w:rPr>
          <w:noProof/>
        </w:rPr>
        <w:t xml:space="preserve"> 1370-1380. doi: 10.1056/NEJMra072139.</w:t>
      </w:r>
    </w:p>
    <w:p w14:paraId="0623F410" w14:textId="77777777" w:rsidR="00C72D3A" w:rsidRPr="00C72D3A" w:rsidRDefault="00C72D3A" w:rsidP="00C72D3A">
      <w:pPr>
        <w:pStyle w:val="EndNoteBibliography"/>
        <w:spacing w:after="0"/>
        <w:ind w:left="720" w:hanging="720"/>
        <w:rPr>
          <w:noProof/>
        </w:rPr>
      </w:pPr>
      <w:r w:rsidRPr="00C72D3A">
        <w:rPr>
          <w:noProof/>
        </w:rPr>
        <w:t xml:space="preserve">Huxley, A.F. (1957). Muscle structure and theories of contraction. </w:t>
      </w:r>
      <w:r w:rsidRPr="00C72D3A">
        <w:rPr>
          <w:i/>
          <w:noProof/>
        </w:rPr>
        <w:t>Prog Biophys Biophys Chem</w:t>
      </w:r>
      <w:r w:rsidRPr="00C72D3A">
        <w:rPr>
          <w:noProof/>
        </w:rPr>
        <w:t xml:space="preserve"> 7</w:t>
      </w:r>
      <w:r w:rsidRPr="00C72D3A">
        <w:rPr>
          <w:b/>
          <w:noProof/>
        </w:rPr>
        <w:t>,</w:t>
      </w:r>
      <w:r w:rsidRPr="00C72D3A">
        <w:rPr>
          <w:noProof/>
        </w:rPr>
        <w:t xml:space="preserve"> 255-318.</w:t>
      </w:r>
    </w:p>
    <w:p w14:paraId="190A77E2" w14:textId="77777777" w:rsidR="00C72D3A" w:rsidRPr="00C72D3A" w:rsidRDefault="00C72D3A" w:rsidP="00C72D3A">
      <w:pPr>
        <w:pStyle w:val="EndNoteBibliography"/>
        <w:spacing w:after="0"/>
        <w:ind w:left="720" w:hanging="720"/>
        <w:rPr>
          <w:noProof/>
        </w:rPr>
      </w:pPr>
      <w:r w:rsidRPr="00C72D3A">
        <w:rPr>
          <w:noProof/>
        </w:rPr>
        <w:t xml:space="preserve">Iglewski, M., Hill, J.A., Lavandero, S., and Rothermel, B.A. (2010). Mitochondrial fission and autophagy in the normal and diseased heart. </w:t>
      </w:r>
      <w:r w:rsidRPr="00C72D3A">
        <w:rPr>
          <w:i/>
          <w:noProof/>
        </w:rPr>
        <w:t>Curr Hypertens Rep</w:t>
      </w:r>
      <w:r w:rsidRPr="00C72D3A">
        <w:rPr>
          <w:noProof/>
        </w:rPr>
        <w:t xml:space="preserve"> 12(6)</w:t>
      </w:r>
      <w:r w:rsidRPr="00C72D3A">
        <w:rPr>
          <w:b/>
          <w:noProof/>
        </w:rPr>
        <w:t>,</w:t>
      </w:r>
      <w:r w:rsidRPr="00C72D3A">
        <w:rPr>
          <w:noProof/>
        </w:rPr>
        <w:t xml:space="preserve"> 418-425. doi: 10.1007/s11906-010-0147-x.</w:t>
      </w:r>
    </w:p>
    <w:p w14:paraId="49656D90" w14:textId="77777777" w:rsidR="00C72D3A" w:rsidRPr="00C72D3A" w:rsidRDefault="00C72D3A" w:rsidP="00C72D3A">
      <w:pPr>
        <w:pStyle w:val="EndNoteBibliography"/>
        <w:spacing w:after="0"/>
        <w:ind w:left="720" w:hanging="720"/>
        <w:rPr>
          <w:noProof/>
        </w:rPr>
      </w:pPr>
      <w:r w:rsidRPr="00C72D3A">
        <w:rPr>
          <w:noProof/>
        </w:rPr>
        <w:lastRenderedPageBreak/>
        <w:t xml:space="preserve">Kehat, I., Davis, J., Tiburcy, M., Accornero, F., Saba-El-Leil, M.K., Maillet, M., et al. (2011). Extracellular signal-regulated kinases 1 and 2 regulate the balance between eccentric and concentric cardiac growth. </w:t>
      </w:r>
      <w:r w:rsidRPr="00C72D3A">
        <w:rPr>
          <w:i/>
          <w:noProof/>
        </w:rPr>
        <w:t>Circ Res</w:t>
      </w:r>
      <w:r w:rsidRPr="00C72D3A">
        <w:rPr>
          <w:noProof/>
        </w:rPr>
        <w:t xml:space="preserve"> 108(2)</w:t>
      </w:r>
      <w:r w:rsidRPr="00C72D3A">
        <w:rPr>
          <w:b/>
          <w:noProof/>
        </w:rPr>
        <w:t>,</w:t>
      </w:r>
      <w:r w:rsidRPr="00C72D3A">
        <w:rPr>
          <w:noProof/>
        </w:rPr>
        <w:t xml:space="preserve"> 176-183. doi: 10.1161/CIRCRESAHA.110.231514.</w:t>
      </w:r>
    </w:p>
    <w:p w14:paraId="216FC6E2" w14:textId="77777777" w:rsidR="00C72D3A" w:rsidRPr="00C72D3A" w:rsidRDefault="00C72D3A" w:rsidP="00C72D3A">
      <w:pPr>
        <w:pStyle w:val="EndNoteBibliography"/>
        <w:spacing w:after="0"/>
        <w:ind w:left="720" w:hanging="720"/>
        <w:rPr>
          <w:noProof/>
        </w:rPr>
      </w:pPr>
      <w:r w:rsidRPr="00C72D3A">
        <w:rPr>
          <w:noProof/>
        </w:rPr>
        <w:t xml:space="preserve">Kerckhoffs, R.C., Omens, J., and McCulloch, A.D. (2012). A single strain-based growth law predicts concentric and eccentric cardiac growth during pressure and volume overload. </w:t>
      </w:r>
      <w:r w:rsidRPr="00C72D3A">
        <w:rPr>
          <w:i/>
          <w:noProof/>
        </w:rPr>
        <w:t>Mech Res Commun</w:t>
      </w:r>
      <w:r w:rsidRPr="00C72D3A">
        <w:rPr>
          <w:noProof/>
        </w:rPr>
        <w:t xml:space="preserve"> 42</w:t>
      </w:r>
      <w:r w:rsidRPr="00C72D3A">
        <w:rPr>
          <w:b/>
          <w:noProof/>
        </w:rPr>
        <w:t>,</w:t>
      </w:r>
      <w:r w:rsidRPr="00C72D3A">
        <w:rPr>
          <w:noProof/>
        </w:rPr>
        <w:t xml:space="preserve"> 40-50. doi: 10.1016/j.mechrescom.2011.11.004.</w:t>
      </w:r>
    </w:p>
    <w:p w14:paraId="5D39CFCD" w14:textId="77777777" w:rsidR="00C72D3A" w:rsidRPr="00C72D3A" w:rsidRDefault="00C72D3A" w:rsidP="00C72D3A">
      <w:pPr>
        <w:pStyle w:val="EndNoteBibliography"/>
        <w:spacing w:after="0"/>
        <w:ind w:left="720" w:hanging="720"/>
        <w:rPr>
          <w:noProof/>
        </w:rPr>
      </w:pPr>
      <w:r w:rsidRPr="00C72D3A">
        <w:rPr>
          <w:noProof/>
        </w:rPr>
        <w:t xml:space="preserve">Klepach, D., Lee, L.C., Wenk, J.F., Ratcliffe, M.B., Zohdi, T.I., Navia, J.A., et al. (2012). Growth and remodeling of the left ventricle: A case study of myocardial infarction and surgical ventricular restoration. </w:t>
      </w:r>
      <w:r w:rsidRPr="00C72D3A">
        <w:rPr>
          <w:i/>
          <w:noProof/>
        </w:rPr>
        <w:t>Mech Res Commun</w:t>
      </w:r>
      <w:r w:rsidRPr="00C72D3A">
        <w:rPr>
          <w:noProof/>
        </w:rPr>
        <w:t xml:space="preserve"> 42</w:t>
      </w:r>
      <w:r w:rsidRPr="00C72D3A">
        <w:rPr>
          <w:b/>
          <w:noProof/>
        </w:rPr>
        <w:t>,</w:t>
      </w:r>
      <w:r w:rsidRPr="00C72D3A">
        <w:rPr>
          <w:noProof/>
        </w:rPr>
        <w:t xml:space="preserve"> 134-141. doi: 10.1016/j.mechrescom.2012.03.005.</w:t>
      </w:r>
    </w:p>
    <w:p w14:paraId="7C71C63F" w14:textId="77777777" w:rsidR="00C72D3A" w:rsidRPr="00C72D3A" w:rsidRDefault="00C72D3A" w:rsidP="00C72D3A">
      <w:pPr>
        <w:pStyle w:val="EndNoteBibliography"/>
        <w:spacing w:after="0"/>
        <w:ind w:left="720" w:hanging="720"/>
        <w:rPr>
          <w:noProof/>
        </w:rPr>
      </w:pPr>
      <w:r w:rsidRPr="00C72D3A">
        <w:rPr>
          <w:noProof/>
        </w:rPr>
        <w:t xml:space="preserve">Knoll, R., Hoshijima, M., Hoffman, H.M., Person, V., Lorenzen-Schmidt, I., Bang, M.L., et al. (2002). The cardiac mechanical stretch sensor machinery involves a Z disc complex that is defective in a subset of human dilated cardiomyopathy. </w:t>
      </w:r>
      <w:r w:rsidRPr="00C72D3A">
        <w:rPr>
          <w:i/>
          <w:noProof/>
        </w:rPr>
        <w:t>Cell</w:t>
      </w:r>
      <w:r w:rsidRPr="00C72D3A">
        <w:rPr>
          <w:noProof/>
        </w:rPr>
        <w:t xml:space="preserve"> 111(7)</w:t>
      </w:r>
      <w:r w:rsidRPr="00C72D3A">
        <w:rPr>
          <w:b/>
          <w:noProof/>
        </w:rPr>
        <w:t>,</w:t>
      </w:r>
      <w:r w:rsidRPr="00C72D3A">
        <w:rPr>
          <w:noProof/>
        </w:rPr>
        <w:t xml:space="preserve"> 943-955. doi: 10.1016/s0092-8674(02)01226-6.</w:t>
      </w:r>
    </w:p>
    <w:p w14:paraId="2D53077E" w14:textId="77777777" w:rsidR="00C72D3A" w:rsidRPr="00C72D3A" w:rsidRDefault="00C72D3A" w:rsidP="00C72D3A">
      <w:pPr>
        <w:pStyle w:val="EndNoteBibliography"/>
        <w:spacing w:after="0"/>
        <w:ind w:left="720" w:hanging="720"/>
        <w:rPr>
          <w:noProof/>
        </w:rPr>
      </w:pPr>
      <w:r w:rsidRPr="00C72D3A">
        <w:rPr>
          <w:noProof/>
        </w:rPr>
        <w:t xml:space="preserve">Knoll, R., Kostin, S., Klede, S., Savvatis, K., Klinge, L., Stehle, I., et al. (2010). A common MLP (muscle LIM protein) variant is associated with cardiomyopathy. </w:t>
      </w:r>
      <w:r w:rsidRPr="00C72D3A">
        <w:rPr>
          <w:i/>
          <w:noProof/>
        </w:rPr>
        <w:t>Circ Res</w:t>
      </w:r>
      <w:r w:rsidRPr="00C72D3A">
        <w:rPr>
          <w:noProof/>
        </w:rPr>
        <w:t xml:space="preserve"> 106(4)</w:t>
      </w:r>
      <w:r w:rsidRPr="00C72D3A">
        <w:rPr>
          <w:b/>
          <w:noProof/>
        </w:rPr>
        <w:t>,</w:t>
      </w:r>
      <w:r w:rsidRPr="00C72D3A">
        <w:rPr>
          <w:noProof/>
        </w:rPr>
        <w:t xml:space="preserve"> 695-704. doi: 10.1161/CIRCRESAHA.109.206243.</w:t>
      </w:r>
    </w:p>
    <w:p w14:paraId="0239DB8C" w14:textId="77777777" w:rsidR="00C72D3A" w:rsidRPr="00C72D3A" w:rsidRDefault="00C72D3A" w:rsidP="00C72D3A">
      <w:pPr>
        <w:pStyle w:val="EndNoteBibliography"/>
        <w:spacing w:after="0"/>
        <w:ind w:left="720" w:hanging="720"/>
        <w:rPr>
          <w:noProof/>
        </w:rPr>
      </w:pPr>
      <w:r w:rsidRPr="00C72D3A">
        <w:rPr>
          <w:noProof/>
        </w:rPr>
        <w:t xml:space="preserve">Kojic, S., Medeot, E., Guccione, E., Krmac, H., Zara, I., Martinelli, V., et al. (2004). The Ankrd2 protein, a link between the sarcomere and the nucleus in skeletal muscle. </w:t>
      </w:r>
      <w:r w:rsidRPr="00C72D3A">
        <w:rPr>
          <w:i/>
          <w:noProof/>
        </w:rPr>
        <w:t>J Mol Biol</w:t>
      </w:r>
      <w:r w:rsidRPr="00C72D3A">
        <w:rPr>
          <w:noProof/>
        </w:rPr>
        <w:t xml:space="preserve"> 339(2)</w:t>
      </w:r>
      <w:r w:rsidRPr="00C72D3A">
        <w:rPr>
          <w:b/>
          <w:noProof/>
        </w:rPr>
        <w:t>,</w:t>
      </w:r>
      <w:r w:rsidRPr="00C72D3A">
        <w:rPr>
          <w:noProof/>
        </w:rPr>
        <w:t xml:space="preserve"> 313-325. doi: 10.1016/j.jmb.2004.03.071.</w:t>
      </w:r>
    </w:p>
    <w:p w14:paraId="431A8362" w14:textId="77777777" w:rsidR="00C72D3A" w:rsidRPr="00C72D3A" w:rsidRDefault="00C72D3A" w:rsidP="00C72D3A">
      <w:pPr>
        <w:pStyle w:val="EndNoteBibliography"/>
        <w:spacing w:after="0"/>
        <w:ind w:left="720" w:hanging="720"/>
        <w:rPr>
          <w:noProof/>
        </w:rPr>
      </w:pPr>
      <w:r w:rsidRPr="00C72D3A">
        <w:rPr>
          <w:noProof/>
        </w:rPr>
        <w:t xml:space="preserve">Lang, R.M., Badano, L.P., Mor-Avi, V., Afilalo, J., Armstrong, A., Ernande, L., et al. (2015). Recommendations for cardiac chamber quantification by echocardiography in adults: an update from the American Society of Echocardiography and the European Association of Cardiovascular Imaging. </w:t>
      </w:r>
      <w:r w:rsidRPr="00C72D3A">
        <w:rPr>
          <w:i/>
          <w:noProof/>
        </w:rPr>
        <w:t>J Am Soc Echocardiogr</w:t>
      </w:r>
      <w:r w:rsidRPr="00C72D3A">
        <w:rPr>
          <w:noProof/>
        </w:rPr>
        <w:t xml:space="preserve"> 28(1)</w:t>
      </w:r>
      <w:r w:rsidRPr="00C72D3A">
        <w:rPr>
          <w:b/>
          <w:noProof/>
        </w:rPr>
        <w:t>,</w:t>
      </w:r>
      <w:r w:rsidRPr="00C72D3A">
        <w:rPr>
          <w:noProof/>
        </w:rPr>
        <w:t xml:space="preserve"> 1-39 e14. doi: 10.1016/j.echo.2014.10.003.</w:t>
      </w:r>
    </w:p>
    <w:p w14:paraId="43B1EBC0" w14:textId="77777777" w:rsidR="00C72D3A" w:rsidRPr="00C72D3A" w:rsidRDefault="00C72D3A" w:rsidP="00C72D3A">
      <w:pPr>
        <w:pStyle w:val="EndNoteBibliography"/>
        <w:spacing w:after="0"/>
        <w:ind w:left="720" w:hanging="720"/>
        <w:rPr>
          <w:noProof/>
        </w:rPr>
      </w:pPr>
      <w:r w:rsidRPr="00C72D3A">
        <w:rPr>
          <w:noProof/>
        </w:rPr>
        <w:t xml:space="preserve">Lange, S., Auerbach, D., McLoughlin, P., Perriard, E., Schafer, B.W., Perriard, J.C., et al. (2002). Subcellular targeting of metabolic enzymes to titin in heart muscle may be mediated by DRAL/FHL-2. </w:t>
      </w:r>
      <w:r w:rsidRPr="00C72D3A">
        <w:rPr>
          <w:i/>
          <w:noProof/>
        </w:rPr>
        <w:t>J Cell Sci</w:t>
      </w:r>
      <w:r w:rsidRPr="00C72D3A">
        <w:rPr>
          <w:noProof/>
        </w:rPr>
        <w:t xml:space="preserve"> 115(Pt 24)</w:t>
      </w:r>
      <w:r w:rsidRPr="00C72D3A">
        <w:rPr>
          <w:b/>
          <w:noProof/>
        </w:rPr>
        <w:t>,</w:t>
      </w:r>
      <w:r w:rsidRPr="00C72D3A">
        <w:rPr>
          <w:noProof/>
        </w:rPr>
        <w:t xml:space="preserve"> 4925-4936. doi: 10.1242/jcs.00181.</w:t>
      </w:r>
    </w:p>
    <w:p w14:paraId="11C7540A" w14:textId="77777777" w:rsidR="00C72D3A" w:rsidRPr="00C72D3A" w:rsidRDefault="00C72D3A" w:rsidP="00C72D3A">
      <w:pPr>
        <w:pStyle w:val="EndNoteBibliography"/>
        <w:spacing w:after="0"/>
        <w:ind w:left="720" w:hanging="720"/>
        <w:rPr>
          <w:noProof/>
        </w:rPr>
      </w:pPr>
      <w:r w:rsidRPr="00C72D3A">
        <w:rPr>
          <w:noProof/>
        </w:rPr>
        <w:t xml:space="preserve">Lange, S., Xiang, F., Yakovenko, A., Vihola, A., Hackman, P., Rostkova, E., et al. (2005). The kinase domain of titin controls muscle gene expression and protein turnover. </w:t>
      </w:r>
      <w:r w:rsidRPr="00C72D3A">
        <w:rPr>
          <w:i/>
          <w:noProof/>
        </w:rPr>
        <w:t>Science</w:t>
      </w:r>
      <w:r w:rsidRPr="00C72D3A">
        <w:rPr>
          <w:noProof/>
        </w:rPr>
        <w:t xml:space="preserve"> 308(5728)</w:t>
      </w:r>
      <w:r w:rsidRPr="00C72D3A">
        <w:rPr>
          <w:b/>
          <w:noProof/>
        </w:rPr>
        <w:t>,</w:t>
      </w:r>
      <w:r w:rsidRPr="00C72D3A">
        <w:rPr>
          <w:noProof/>
        </w:rPr>
        <w:t xml:space="preserve"> 1599-1603. doi: 10.1126/science.1110463.</w:t>
      </w:r>
    </w:p>
    <w:p w14:paraId="1DB976DD" w14:textId="77777777" w:rsidR="00C72D3A" w:rsidRPr="00C72D3A" w:rsidRDefault="00C72D3A" w:rsidP="00C72D3A">
      <w:pPr>
        <w:pStyle w:val="EndNoteBibliography"/>
        <w:spacing w:after="0"/>
        <w:ind w:left="720" w:hanging="720"/>
        <w:rPr>
          <w:noProof/>
        </w:rPr>
      </w:pPr>
      <w:r w:rsidRPr="00C72D3A">
        <w:rPr>
          <w:noProof/>
        </w:rPr>
        <w:t xml:space="preserve">Lavandero, S., Foncea, R., Perez, V., and Sapag-Hagar, M. (1998). Effect of inhibitors of signal transduction on IGF-1-induced protein synthesis associated with hypertrophy in cultured neonatal rat ventricular myocytes. </w:t>
      </w:r>
      <w:r w:rsidRPr="00C72D3A">
        <w:rPr>
          <w:i/>
          <w:noProof/>
        </w:rPr>
        <w:t>FEBS Lett</w:t>
      </w:r>
      <w:r w:rsidRPr="00C72D3A">
        <w:rPr>
          <w:noProof/>
        </w:rPr>
        <w:t xml:space="preserve"> 422(2)</w:t>
      </w:r>
      <w:r w:rsidRPr="00C72D3A">
        <w:rPr>
          <w:b/>
          <w:noProof/>
        </w:rPr>
        <w:t>,</w:t>
      </w:r>
      <w:r w:rsidRPr="00C72D3A">
        <w:rPr>
          <w:noProof/>
        </w:rPr>
        <w:t xml:space="preserve"> 193-196. doi: 10.1016/s0014-5793(98)00008-8.</w:t>
      </w:r>
    </w:p>
    <w:p w14:paraId="1E59C404" w14:textId="77777777" w:rsidR="00C72D3A" w:rsidRPr="00C72D3A" w:rsidRDefault="00C72D3A" w:rsidP="00C72D3A">
      <w:pPr>
        <w:pStyle w:val="EndNoteBibliography"/>
        <w:spacing w:after="0"/>
        <w:ind w:left="720" w:hanging="720"/>
        <w:rPr>
          <w:noProof/>
        </w:rPr>
      </w:pPr>
      <w:r w:rsidRPr="00C72D3A">
        <w:rPr>
          <w:noProof/>
        </w:rPr>
        <w:t xml:space="preserve">Lee, H.J., Lee, H., Kim, S.M., Park, J.B., Kim, E.K., Chang, S.A., et al. (2020). Diffuse Myocardial Fibrosis and Diastolic Function in Aortic Stenosis. </w:t>
      </w:r>
      <w:r w:rsidRPr="00C72D3A">
        <w:rPr>
          <w:i/>
          <w:noProof/>
        </w:rPr>
        <w:t>JACC Cardiovasc Imaging</w:t>
      </w:r>
      <w:r w:rsidRPr="00C72D3A">
        <w:rPr>
          <w:noProof/>
        </w:rPr>
        <w:t xml:space="preserve"> 13(12)</w:t>
      </w:r>
      <w:r w:rsidRPr="00C72D3A">
        <w:rPr>
          <w:b/>
          <w:noProof/>
        </w:rPr>
        <w:t>,</w:t>
      </w:r>
      <w:r w:rsidRPr="00C72D3A">
        <w:rPr>
          <w:noProof/>
        </w:rPr>
        <w:t xml:space="preserve"> 2561-2572. doi: 10.1016/j.jcmg.2020.07.007.</w:t>
      </w:r>
    </w:p>
    <w:p w14:paraId="548E505F" w14:textId="77777777" w:rsidR="00C72D3A" w:rsidRPr="00C72D3A" w:rsidRDefault="00C72D3A" w:rsidP="00C72D3A">
      <w:pPr>
        <w:pStyle w:val="EndNoteBibliography"/>
        <w:spacing w:after="0"/>
        <w:ind w:left="720" w:hanging="720"/>
        <w:rPr>
          <w:noProof/>
        </w:rPr>
      </w:pPr>
      <w:r w:rsidRPr="00C72D3A">
        <w:rPr>
          <w:noProof/>
        </w:rPr>
        <w:t xml:space="preserve">Lee, L.C., Genet, M., Acevedo-Bolton, G., Ordovas, K., Guccione, J.M., and Kuhl, E. (2015a). A computational model that predicts reverse growth in response to mechanical unloading. </w:t>
      </w:r>
      <w:r w:rsidRPr="00C72D3A">
        <w:rPr>
          <w:i/>
          <w:noProof/>
        </w:rPr>
        <w:t>Biomech Model Mechanobiol</w:t>
      </w:r>
      <w:r w:rsidRPr="00C72D3A">
        <w:rPr>
          <w:noProof/>
        </w:rPr>
        <w:t xml:space="preserve"> 14(2)</w:t>
      </w:r>
      <w:r w:rsidRPr="00C72D3A">
        <w:rPr>
          <w:b/>
          <w:noProof/>
        </w:rPr>
        <w:t>,</w:t>
      </w:r>
      <w:r w:rsidRPr="00C72D3A">
        <w:rPr>
          <w:noProof/>
        </w:rPr>
        <w:t xml:space="preserve"> 217-229. doi: 10.1007/s10237-014-0598-0.</w:t>
      </w:r>
    </w:p>
    <w:p w14:paraId="1E830323" w14:textId="77777777" w:rsidR="00C72D3A" w:rsidRPr="00C72D3A" w:rsidRDefault="00C72D3A" w:rsidP="00C72D3A">
      <w:pPr>
        <w:pStyle w:val="EndNoteBibliography"/>
        <w:spacing w:after="0"/>
        <w:ind w:left="720" w:hanging="720"/>
        <w:rPr>
          <w:noProof/>
        </w:rPr>
      </w:pPr>
      <w:r w:rsidRPr="00C72D3A">
        <w:rPr>
          <w:noProof/>
        </w:rPr>
        <w:t xml:space="preserve">Lee, L.C., Sundnes, J., Genet, M., Wenk, J.F., and Wall, S.T. (2016). An integrated electromechanical-growth heart model for simulating cardiac therapies. </w:t>
      </w:r>
      <w:r w:rsidRPr="00C72D3A">
        <w:rPr>
          <w:i/>
          <w:noProof/>
        </w:rPr>
        <w:t>Biomech Model Mechanobiol</w:t>
      </w:r>
      <w:r w:rsidRPr="00C72D3A">
        <w:rPr>
          <w:noProof/>
        </w:rPr>
        <w:t xml:space="preserve"> 15(4)</w:t>
      </w:r>
      <w:r w:rsidRPr="00C72D3A">
        <w:rPr>
          <w:b/>
          <w:noProof/>
        </w:rPr>
        <w:t>,</w:t>
      </w:r>
      <w:r w:rsidRPr="00C72D3A">
        <w:rPr>
          <w:noProof/>
        </w:rPr>
        <w:t xml:space="preserve"> 791-803. doi: 10.1007/s10237-015-0723-8.</w:t>
      </w:r>
    </w:p>
    <w:p w14:paraId="26BA09B8" w14:textId="77777777" w:rsidR="00C72D3A" w:rsidRPr="00C72D3A" w:rsidRDefault="00C72D3A" w:rsidP="00C72D3A">
      <w:pPr>
        <w:pStyle w:val="EndNoteBibliography"/>
        <w:spacing w:after="0"/>
        <w:ind w:left="720" w:hanging="720"/>
        <w:rPr>
          <w:noProof/>
        </w:rPr>
      </w:pPr>
      <w:r w:rsidRPr="00C72D3A">
        <w:rPr>
          <w:noProof/>
        </w:rPr>
        <w:t xml:space="preserve">Lee, S.P., Lee, W., Lee, J.M., Park, E.A., Kim, H.K., Kim, Y.J., et al. (2015b). Assessment of diffuse myocardial fibrosis by using MR imaging in asymptomatic patients with aortic stenosis. </w:t>
      </w:r>
      <w:r w:rsidRPr="00C72D3A">
        <w:rPr>
          <w:i/>
          <w:noProof/>
        </w:rPr>
        <w:t>Radiology</w:t>
      </w:r>
      <w:r w:rsidRPr="00C72D3A">
        <w:rPr>
          <w:noProof/>
        </w:rPr>
        <w:t xml:space="preserve"> 274(2)</w:t>
      </w:r>
      <w:r w:rsidRPr="00C72D3A">
        <w:rPr>
          <w:b/>
          <w:noProof/>
        </w:rPr>
        <w:t>,</w:t>
      </w:r>
      <w:r w:rsidRPr="00C72D3A">
        <w:rPr>
          <w:noProof/>
        </w:rPr>
        <w:t xml:space="preserve"> 359-369. doi: 10.1148/radiol.14141120.</w:t>
      </w:r>
    </w:p>
    <w:p w14:paraId="499F4703" w14:textId="77777777" w:rsidR="00C72D3A" w:rsidRPr="00C72D3A" w:rsidRDefault="00C72D3A" w:rsidP="00C72D3A">
      <w:pPr>
        <w:pStyle w:val="EndNoteBibliography"/>
        <w:spacing w:after="0"/>
        <w:ind w:left="720" w:hanging="720"/>
        <w:rPr>
          <w:noProof/>
        </w:rPr>
      </w:pPr>
      <w:r w:rsidRPr="00C72D3A">
        <w:rPr>
          <w:noProof/>
        </w:rPr>
        <w:lastRenderedPageBreak/>
        <w:t xml:space="preserve">Linke, W.A., Rudy, D.E., Centner, T., Gautel, M., Witt, C., Labeit, S., et al. (1999). I-band titin in cardiac muscle is a three-element molecular spring and is critical for maintaining thin filament structure. </w:t>
      </w:r>
      <w:r w:rsidRPr="00C72D3A">
        <w:rPr>
          <w:i/>
          <w:noProof/>
        </w:rPr>
        <w:t>J Cell Biol</w:t>
      </w:r>
      <w:r w:rsidRPr="00C72D3A">
        <w:rPr>
          <w:noProof/>
        </w:rPr>
        <w:t xml:space="preserve"> 146(3)</w:t>
      </w:r>
      <w:r w:rsidRPr="00C72D3A">
        <w:rPr>
          <w:b/>
          <w:noProof/>
        </w:rPr>
        <w:t>,</w:t>
      </w:r>
      <w:r w:rsidRPr="00C72D3A">
        <w:rPr>
          <w:noProof/>
        </w:rPr>
        <w:t xml:space="preserve"> 631-644. doi: 10.1083/jcb.146.3.631.</w:t>
      </w:r>
    </w:p>
    <w:p w14:paraId="2418AEA5" w14:textId="77777777" w:rsidR="00C72D3A" w:rsidRPr="00C72D3A" w:rsidRDefault="00C72D3A" w:rsidP="00C72D3A">
      <w:pPr>
        <w:pStyle w:val="EndNoteBibliography"/>
        <w:spacing w:after="0"/>
        <w:ind w:left="720" w:hanging="720"/>
        <w:rPr>
          <w:noProof/>
        </w:rPr>
      </w:pPr>
      <w:r w:rsidRPr="00C72D3A">
        <w:rPr>
          <w:noProof/>
        </w:rPr>
        <w:t xml:space="preserve">Liu, B., Neil, D.A.H., Premchand, M., Bhabra, M., Patel, R., Barker, T., et al. (2020). Myocardial fibrosis in asymptomatic and symptomatic chronic severe primary mitral regurgitation and relationship to tissue characterisation and left ventricular function on cardiovascular magnetic resonance. </w:t>
      </w:r>
      <w:r w:rsidRPr="00C72D3A">
        <w:rPr>
          <w:i/>
          <w:noProof/>
        </w:rPr>
        <w:t>J Cardiovasc Magn Reson</w:t>
      </w:r>
      <w:r w:rsidRPr="00C72D3A">
        <w:rPr>
          <w:noProof/>
        </w:rPr>
        <w:t xml:space="preserve"> 22(1)</w:t>
      </w:r>
      <w:r w:rsidRPr="00C72D3A">
        <w:rPr>
          <w:b/>
          <w:noProof/>
        </w:rPr>
        <w:t>,</w:t>
      </w:r>
      <w:r w:rsidRPr="00C72D3A">
        <w:rPr>
          <w:noProof/>
        </w:rPr>
        <w:t xml:space="preserve"> 86. doi: 10.1186/s12968-020-00674-4.</w:t>
      </w:r>
    </w:p>
    <w:p w14:paraId="52995F8A" w14:textId="77777777" w:rsidR="00C72D3A" w:rsidRPr="00C72D3A" w:rsidRDefault="00C72D3A" w:rsidP="00C72D3A">
      <w:pPr>
        <w:pStyle w:val="EndNoteBibliography"/>
        <w:spacing w:after="0"/>
        <w:ind w:left="720" w:hanging="720"/>
        <w:rPr>
          <w:noProof/>
        </w:rPr>
      </w:pPr>
      <w:r w:rsidRPr="00C72D3A">
        <w:rPr>
          <w:noProof/>
        </w:rPr>
        <w:t xml:space="preserve">Luptak, I., Balschi, J.A., Xing, Y., Leone, T.C., Kelly, D.P., and Tian, R. (2005). Decreased contractile and metabolic reserve in peroxisome proliferator-activated receptor-alpha-null hearts can be rescued by increasing glucose transport and utilization. </w:t>
      </w:r>
      <w:r w:rsidRPr="00C72D3A">
        <w:rPr>
          <w:i/>
          <w:noProof/>
        </w:rPr>
        <w:t>Circulation</w:t>
      </w:r>
      <w:r w:rsidRPr="00C72D3A">
        <w:rPr>
          <w:noProof/>
        </w:rPr>
        <w:t xml:space="preserve"> 112(15)</w:t>
      </w:r>
      <w:r w:rsidRPr="00C72D3A">
        <w:rPr>
          <w:b/>
          <w:noProof/>
        </w:rPr>
        <w:t>,</w:t>
      </w:r>
      <w:r w:rsidRPr="00C72D3A">
        <w:rPr>
          <w:noProof/>
        </w:rPr>
        <w:t xml:space="preserve"> 2339-2346. doi: 10.1161/CIRCULATIONAHA.105.534594.</w:t>
      </w:r>
    </w:p>
    <w:p w14:paraId="4C7A41A0" w14:textId="77777777" w:rsidR="00C72D3A" w:rsidRPr="00C72D3A" w:rsidRDefault="00C72D3A" w:rsidP="00C72D3A">
      <w:pPr>
        <w:pStyle w:val="EndNoteBibliography"/>
        <w:spacing w:after="0"/>
        <w:ind w:left="720" w:hanging="720"/>
        <w:rPr>
          <w:noProof/>
        </w:rPr>
      </w:pPr>
      <w:r w:rsidRPr="00C72D3A">
        <w:rPr>
          <w:noProof/>
        </w:rPr>
        <w:t xml:space="preserve">Luszczak, J., Olszowska, M., Drapisz, S., Plazak, W., Karch, I., Komar, M., et al. (2012). Assessment of left ventricle function in patients with symptomatic and asymptomatic aortic stenosis by 2-dimensional speckle-tracking imaging. </w:t>
      </w:r>
      <w:r w:rsidRPr="00C72D3A">
        <w:rPr>
          <w:i/>
          <w:noProof/>
        </w:rPr>
        <w:t>Med Sci Monit</w:t>
      </w:r>
      <w:r w:rsidRPr="00C72D3A">
        <w:rPr>
          <w:noProof/>
        </w:rPr>
        <w:t xml:space="preserve"> 18(12)</w:t>
      </w:r>
      <w:r w:rsidRPr="00C72D3A">
        <w:rPr>
          <w:b/>
          <w:noProof/>
        </w:rPr>
        <w:t>,</w:t>
      </w:r>
      <w:r w:rsidRPr="00C72D3A">
        <w:rPr>
          <w:noProof/>
        </w:rPr>
        <w:t xml:space="preserve"> MT91-96. doi: 10.12659/msm.883587.</w:t>
      </w:r>
    </w:p>
    <w:p w14:paraId="43496FEE" w14:textId="77777777" w:rsidR="00C72D3A" w:rsidRPr="00C72D3A" w:rsidRDefault="00C72D3A" w:rsidP="00C72D3A">
      <w:pPr>
        <w:pStyle w:val="EndNoteBibliography"/>
        <w:spacing w:after="0"/>
        <w:ind w:left="720" w:hanging="720"/>
        <w:rPr>
          <w:noProof/>
        </w:rPr>
      </w:pPr>
      <w:r w:rsidRPr="00C72D3A">
        <w:rPr>
          <w:noProof/>
        </w:rPr>
        <w:t xml:space="preserve">Lyon, R.C., Zanella, F., Omens, J.H., and Sheikh, F. (2015). Mechanotransduction in cardiac hypertrophy and failure. </w:t>
      </w:r>
      <w:r w:rsidRPr="00C72D3A">
        <w:rPr>
          <w:i/>
          <w:noProof/>
        </w:rPr>
        <w:t>Circ Res</w:t>
      </w:r>
      <w:r w:rsidRPr="00C72D3A">
        <w:rPr>
          <w:noProof/>
        </w:rPr>
        <w:t xml:space="preserve"> 116(8)</w:t>
      </w:r>
      <w:r w:rsidRPr="00C72D3A">
        <w:rPr>
          <w:b/>
          <w:noProof/>
        </w:rPr>
        <w:t>,</w:t>
      </w:r>
      <w:r w:rsidRPr="00C72D3A">
        <w:rPr>
          <w:noProof/>
        </w:rPr>
        <w:t xml:space="preserve"> 1462-1476. doi: 10.1161/CIRCRESAHA.116.304937.</w:t>
      </w:r>
    </w:p>
    <w:p w14:paraId="0E614AFD" w14:textId="77777777" w:rsidR="00C72D3A" w:rsidRPr="00C72D3A" w:rsidRDefault="00C72D3A" w:rsidP="00C72D3A">
      <w:pPr>
        <w:pStyle w:val="EndNoteBibliography"/>
        <w:spacing w:after="0"/>
        <w:ind w:left="720" w:hanging="720"/>
        <w:rPr>
          <w:noProof/>
        </w:rPr>
      </w:pPr>
      <w:r w:rsidRPr="00C72D3A">
        <w:rPr>
          <w:noProof/>
        </w:rPr>
        <w:t xml:space="preserve">Ma, H., Yu, S., Liu, X., Zhang, Y., Fakadej, T., Liu, Z., et al. (2019). Lin28a Regulates Pathological Cardiac Hypertrophic Growth Through Pck2-Mediated Enhancement of Anabolic Synthesis. </w:t>
      </w:r>
      <w:r w:rsidRPr="00C72D3A">
        <w:rPr>
          <w:i/>
          <w:noProof/>
        </w:rPr>
        <w:t>Circulation</w:t>
      </w:r>
      <w:r w:rsidRPr="00C72D3A">
        <w:rPr>
          <w:noProof/>
        </w:rPr>
        <w:t xml:space="preserve"> 139(14)</w:t>
      </w:r>
      <w:r w:rsidRPr="00C72D3A">
        <w:rPr>
          <w:b/>
          <w:noProof/>
        </w:rPr>
        <w:t>,</w:t>
      </w:r>
      <w:r w:rsidRPr="00C72D3A">
        <w:rPr>
          <w:noProof/>
        </w:rPr>
        <w:t xml:space="preserve"> 1725-1740. doi: 10.1161/CIRCULATIONAHA.118.037803.</w:t>
      </w:r>
    </w:p>
    <w:p w14:paraId="552F434A" w14:textId="77777777" w:rsidR="00C72D3A" w:rsidRPr="00C72D3A" w:rsidRDefault="00C72D3A" w:rsidP="00C72D3A">
      <w:pPr>
        <w:pStyle w:val="EndNoteBibliography"/>
        <w:spacing w:after="0"/>
        <w:ind w:left="720" w:hanging="720"/>
        <w:rPr>
          <w:noProof/>
        </w:rPr>
      </w:pPr>
      <w:r w:rsidRPr="00C72D3A">
        <w:rPr>
          <w:noProof/>
        </w:rPr>
        <w:t xml:space="preserve">Maceira, A.M., Prasad, S.K., Khan, M., and Pennell, D.J. (2006). Normalized left ventricular systolic and diastolic function by steady state free precession cardiovascular magnetic resonance. </w:t>
      </w:r>
      <w:r w:rsidRPr="00C72D3A">
        <w:rPr>
          <w:i/>
          <w:noProof/>
        </w:rPr>
        <w:t>J Cardiovasc Magn Reson</w:t>
      </w:r>
      <w:r w:rsidRPr="00C72D3A">
        <w:rPr>
          <w:noProof/>
        </w:rPr>
        <w:t xml:space="preserve"> 8(3)</w:t>
      </w:r>
      <w:r w:rsidRPr="00C72D3A">
        <w:rPr>
          <w:b/>
          <w:noProof/>
        </w:rPr>
        <w:t>,</w:t>
      </w:r>
      <w:r w:rsidRPr="00C72D3A">
        <w:rPr>
          <w:noProof/>
        </w:rPr>
        <w:t xml:space="preserve"> 417-426. doi: 10.1080/10976640600572889.</w:t>
      </w:r>
    </w:p>
    <w:p w14:paraId="11BD0271" w14:textId="77777777" w:rsidR="00C72D3A" w:rsidRPr="00C72D3A" w:rsidRDefault="00C72D3A" w:rsidP="00C72D3A">
      <w:pPr>
        <w:pStyle w:val="EndNoteBibliography"/>
        <w:spacing w:after="0"/>
        <w:ind w:left="720" w:hanging="720"/>
        <w:rPr>
          <w:noProof/>
        </w:rPr>
      </w:pPr>
      <w:r w:rsidRPr="00C72D3A">
        <w:rPr>
          <w:noProof/>
        </w:rPr>
        <w:t xml:space="preserve">Malahfji, M., Senapati, A., Tayal, B., Nguyen, D.T., Graviss, E.A., Nagueh, S.F., et al. (2020). Myocardial Scar and Mortality in Chronic Aortic Regurgitation. </w:t>
      </w:r>
      <w:r w:rsidRPr="00C72D3A">
        <w:rPr>
          <w:i/>
          <w:noProof/>
        </w:rPr>
        <w:t>J Am Heart Assoc</w:t>
      </w:r>
      <w:r w:rsidRPr="00C72D3A">
        <w:rPr>
          <w:noProof/>
        </w:rPr>
        <w:t xml:space="preserve"> 9(23)</w:t>
      </w:r>
      <w:r w:rsidRPr="00C72D3A">
        <w:rPr>
          <w:b/>
          <w:noProof/>
        </w:rPr>
        <w:t>,</w:t>
      </w:r>
      <w:r w:rsidRPr="00C72D3A">
        <w:rPr>
          <w:noProof/>
        </w:rPr>
        <w:t xml:space="preserve"> e018731. doi: 10.1161/JAHA.120.018731.</w:t>
      </w:r>
    </w:p>
    <w:p w14:paraId="26BD5A63" w14:textId="77777777" w:rsidR="00C72D3A" w:rsidRPr="00C72D3A" w:rsidRDefault="00C72D3A" w:rsidP="00C72D3A">
      <w:pPr>
        <w:pStyle w:val="EndNoteBibliography"/>
        <w:spacing w:after="0"/>
        <w:ind w:left="720" w:hanging="720"/>
        <w:rPr>
          <w:noProof/>
        </w:rPr>
      </w:pPr>
      <w:r w:rsidRPr="00C72D3A">
        <w:rPr>
          <w:noProof/>
        </w:rPr>
        <w:t xml:space="preserve">Mayans, O., van der Ven, P.F., Wilm, M., Mues, A., Young, P., Furst, D.O., et al. (1998). Structural basis for activation of the titin kinase domain during myofibrillogenesis. </w:t>
      </w:r>
      <w:r w:rsidRPr="00C72D3A">
        <w:rPr>
          <w:i/>
          <w:noProof/>
        </w:rPr>
        <w:t>Nature</w:t>
      </w:r>
      <w:r w:rsidRPr="00C72D3A">
        <w:rPr>
          <w:noProof/>
        </w:rPr>
        <w:t xml:space="preserve"> 395(6705)</w:t>
      </w:r>
      <w:r w:rsidRPr="00C72D3A">
        <w:rPr>
          <w:b/>
          <w:noProof/>
        </w:rPr>
        <w:t>,</w:t>
      </w:r>
      <w:r w:rsidRPr="00C72D3A">
        <w:rPr>
          <w:noProof/>
        </w:rPr>
        <w:t xml:space="preserve"> 863-869. doi: 10.1038/27603.</w:t>
      </w:r>
    </w:p>
    <w:p w14:paraId="4FCDBF23" w14:textId="77777777" w:rsidR="00C72D3A" w:rsidRPr="00C72D3A" w:rsidRDefault="00C72D3A" w:rsidP="00C72D3A">
      <w:pPr>
        <w:pStyle w:val="EndNoteBibliography"/>
        <w:spacing w:after="0"/>
        <w:ind w:left="720" w:hanging="720"/>
        <w:rPr>
          <w:noProof/>
        </w:rPr>
      </w:pPr>
      <w:r w:rsidRPr="00C72D3A">
        <w:rPr>
          <w:noProof/>
        </w:rPr>
        <w:t xml:space="preserve">McMullen, J.R., Shioi, T., Huang, W.Y., Zhang, L., Tarnavski, O., Bisping, E., et al. (2004). The insulin-like growth factor 1 receptor induces physiological heart growth via the phosphoinositide 3-kinase(p110alpha) pathway. </w:t>
      </w:r>
      <w:r w:rsidRPr="00C72D3A">
        <w:rPr>
          <w:i/>
          <w:noProof/>
        </w:rPr>
        <w:t>J Biol Chem</w:t>
      </w:r>
      <w:r w:rsidRPr="00C72D3A">
        <w:rPr>
          <w:noProof/>
        </w:rPr>
        <w:t xml:space="preserve"> 279(6)</w:t>
      </w:r>
      <w:r w:rsidRPr="00C72D3A">
        <w:rPr>
          <w:b/>
          <w:noProof/>
        </w:rPr>
        <w:t>,</w:t>
      </w:r>
      <w:r w:rsidRPr="00C72D3A">
        <w:rPr>
          <w:noProof/>
        </w:rPr>
        <w:t xml:space="preserve"> 4782-4793. doi: 10.1074/jbc.M310405200.</w:t>
      </w:r>
    </w:p>
    <w:p w14:paraId="1EE037FB" w14:textId="77777777" w:rsidR="00C72D3A" w:rsidRPr="00C72D3A" w:rsidRDefault="00C72D3A" w:rsidP="00C72D3A">
      <w:pPr>
        <w:pStyle w:val="EndNoteBibliography"/>
        <w:spacing w:after="0"/>
        <w:ind w:left="720" w:hanging="720"/>
        <w:rPr>
          <w:noProof/>
        </w:rPr>
      </w:pPr>
      <w:r w:rsidRPr="00C72D3A">
        <w:rPr>
          <w:noProof/>
        </w:rPr>
        <w:t xml:space="preserve">Meerson, F.Z., Spiritchev, V.B., Pshennikova, M.G., and Djachkova, L.V. (1967). The role of the pentose-phosphate pathway in adjustment of the heart to a high load and the development of myocardial hypertrophy. </w:t>
      </w:r>
      <w:r w:rsidRPr="00C72D3A">
        <w:rPr>
          <w:i/>
          <w:noProof/>
        </w:rPr>
        <w:t>Experientia</w:t>
      </w:r>
      <w:r w:rsidRPr="00C72D3A">
        <w:rPr>
          <w:noProof/>
        </w:rPr>
        <w:t xml:space="preserve"> 23(7)</w:t>
      </w:r>
      <w:r w:rsidRPr="00C72D3A">
        <w:rPr>
          <w:b/>
          <w:noProof/>
        </w:rPr>
        <w:t>,</w:t>
      </w:r>
      <w:r w:rsidRPr="00C72D3A">
        <w:rPr>
          <w:noProof/>
        </w:rPr>
        <w:t xml:space="preserve"> 530-532. doi: 10.1007/BF02137950.</w:t>
      </w:r>
    </w:p>
    <w:p w14:paraId="6B52B990" w14:textId="77777777" w:rsidR="00C72D3A" w:rsidRPr="00C72D3A" w:rsidRDefault="00C72D3A" w:rsidP="00C72D3A">
      <w:pPr>
        <w:pStyle w:val="EndNoteBibliography"/>
        <w:spacing w:after="0"/>
        <w:ind w:left="720" w:hanging="720"/>
        <w:rPr>
          <w:noProof/>
        </w:rPr>
      </w:pPr>
      <w:r w:rsidRPr="00C72D3A">
        <w:rPr>
          <w:noProof/>
        </w:rPr>
        <w:t xml:space="preserve">Mojumder, J., Choy, J.S., Leng, S., Zhong, L., Kassab, G.S., and Lee, L.C. (2021). Mechanical stimuli for left ventricular growth during pressure overload. </w:t>
      </w:r>
      <w:r w:rsidRPr="00C72D3A">
        <w:rPr>
          <w:i/>
          <w:noProof/>
        </w:rPr>
        <w:t>Exp Mech</w:t>
      </w:r>
      <w:r w:rsidRPr="00C72D3A">
        <w:rPr>
          <w:noProof/>
        </w:rPr>
        <w:t xml:space="preserve"> 61(1)</w:t>
      </w:r>
      <w:r w:rsidRPr="00C72D3A">
        <w:rPr>
          <w:b/>
          <w:noProof/>
        </w:rPr>
        <w:t>,</w:t>
      </w:r>
      <w:r w:rsidRPr="00C72D3A">
        <w:rPr>
          <w:noProof/>
        </w:rPr>
        <w:t xml:space="preserve"> 131-146. doi: 10.1007/s11340-020-00643-z.</w:t>
      </w:r>
    </w:p>
    <w:p w14:paraId="7DA01C75" w14:textId="77777777" w:rsidR="00C72D3A" w:rsidRPr="00C72D3A" w:rsidRDefault="00C72D3A" w:rsidP="00C72D3A">
      <w:pPr>
        <w:pStyle w:val="EndNoteBibliography"/>
        <w:spacing w:after="0"/>
        <w:ind w:left="720" w:hanging="720"/>
        <w:rPr>
          <w:noProof/>
        </w:rPr>
      </w:pPr>
      <w:r w:rsidRPr="00C72D3A">
        <w:rPr>
          <w:noProof/>
        </w:rPr>
        <w:t xml:space="preserve">Myerson, S.G., d'Arcy, J., Christiansen, J.P., Dobson, L.E., Mohiaddin, R., Francis, J.M., et al. (2016). Determination of Clinical Outcome in Mitral Regurgitation With Cardiovascular Magnetic Resonance Quantification. </w:t>
      </w:r>
      <w:r w:rsidRPr="00C72D3A">
        <w:rPr>
          <w:i/>
          <w:noProof/>
        </w:rPr>
        <w:t>Circulation</w:t>
      </w:r>
      <w:r w:rsidRPr="00C72D3A">
        <w:rPr>
          <w:noProof/>
        </w:rPr>
        <w:t xml:space="preserve"> 133(23)</w:t>
      </w:r>
      <w:r w:rsidRPr="00C72D3A">
        <w:rPr>
          <w:b/>
          <w:noProof/>
        </w:rPr>
        <w:t>,</w:t>
      </w:r>
      <w:r w:rsidRPr="00C72D3A">
        <w:rPr>
          <w:noProof/>
        </w:rPr>
        <w:t xml:space="preserve"> 2287-2296. doi: 10.1161/CIRCULATIONAHA.115.017888.</w:t>
      </w:r>
    </w:p>
    <w:p w14:paraId="2C31A55E" w14:textId="77777777" w:rsidR="00C72D3A" w:rsidRPr="00C72D3A" w:rsidRDefault="00C72D3A" w:rsidP="00C72D3A">
      <w:pPr>
        <w:pStyle w:val="EndNoteBibliography"/>
        <w:spacing w:after="0"/>
        <w:ind w:left="720" w:hanging="720"/>
        <w:rPr>
          <w:noProof/>
        </w:rPr>
      </w:pPr>
      <w:r w:rsidRPr="00C72D3A">
        <w:rPr>
          <w:noProof/>
        </w:rPr>
        <w:t xml:space="preserve">Myerson, S.G., d'Arcy, J., Mohiaddin, R., Greenwood, J.P., Karamitsos, T.D., Francis, J.M., et al. (2012). Aortic regurgitation quantification using cardiovascular magnetic resonance: association with clinical outcome. </w:t>
      </w:r>
      <w:r w:rsidRPr="00C72D3A">
        <w:rPr>
          <w:i/>
          <w:noProof/>
        </w:rPr>
        <w:t>Circulation</w:t>
      </w:r>
      <w:r w:rsidRPr="00C72D3A">
        <w:rPr>
          <w:noProof/>
        </w:rPr>
        <w:t xml:space="preserve"> 126(12)</w:t>
      </w:r>
      <w:r w:rsidRPr="00C72D3A">
        <w:rPr>
          <w:b/>
          <w:noProof/>
        </w:rPr>
        <w:t>,</w:t>
      </w:r>
      <w:r w:rsidRPr="00C72D3A">
        <w:rPr>
          <w:noProof/>
        </w:rPr>
        <w:t xml:space="preserve"> 1452-1460. doi: 10.1161/CIRCULATIONAHA.111.083600.</w:t>
      </w:r>
    </w:p>
    <w:p w14:paraId="633C3564" w14:textId="77777777" w:rsidR="00C72D3A" w:rsidRPr="00C72D3A" w:rsidRDefault="00C72D3A" w:rsidP="00C72D3A">
      <w:pPr>
        <w:pStyle w:val="EndNoteBibliography"/>
        <w:spacing w:after="0"/>
        <w:ind w:left="720" w:hanging="720"/>
        <w:rPr>
          <w:noProof/>
        </w:rPr>
      </w:pPr>
      <w:r w:rsidRPr="00C72D3A">
        <w:rPr>
          <w:noProof/>
        </w:rPr>
        <w:lastRenderedPageBreak/>
        <w:t xml:space="preserve">Nakamura, M., and Sadoshima, J. (2018). Mechanisms of physiological and pathological cardiac hypertrophy. </w:t>
      </w:r>
      <w:r w:rsidRPr="00C72D3A">
        <w:rPr>
          <w:i/>
          <w:noProof/>
        </w:rPr>
        <w:t>Nat Rev Cardiol</w:t>
      </w:r>
      <w:r w:rsidRPr="00C72D3A">
        <w:rPr>
          <w:noProof/>
        </w:rPr>
        <w:t xml:space="preserve"> 15(7)</w:t>
      </w:r>
      <w:r w:rsidRPr="00C72D3A">
        <w:rPr>
          <w:b/>
          <w:noProof/>
        </w:rPr>
        <w:t>,</w:t>
      </w:r>
      <w:r w:rsidRPr="00C72D3A">
        <w:rPr>
          <w:noProof/>
        </w:rPr>
        <w:t xml:space="preserve"> 387-407. doi: 10.1038/s41569-018-0007-y.</w:t>
      </w:r>
    </w:p>
    <w:p w14:paraId="404ABA4F" w14:textId="77777777" w:rsidR="00C72D3A" w:rsidRPr="00C72D3A" w:rsidRDefault="00C72D3A" w:rsidP="00C72D3A">
      <w:pPr>
        <w:pStyle w:val="EndNoteBibliography"/>
        <w:spacing w:after="0"/>
        <w:ind w:left="720" w:hanging="720"/>
        <w:rPr>
          <w:noProof/>
        </w:rPr>
      </w:pPr>
      <w:r w:rsidRPr="00C72D3A">
        <w:rPr>
          <w:noProof/>
        </w:rPr>
        <w:t xml:space="preserve">Neubauer, S. (2007). The failing heart--an engine out of fuel. </w:t>
      </w:r>
      <w:r w:rsidRPr="00C72D3A">
        <w:rPr>
          <w:i/>
          <w:noProof/>
        </w:rPr>
        <w:t>N Engl J Med</w:t>
      </w:r>
      <w:r w:rsidRPr="00C72D3A">
        <w:rPr>
          <w:noProof/>
        </w:rPr>
        <w:t xml:space="preserve"> 356(11)</w:t>
      </w:r>
      <w:r w:rsidRPr="00C72D3A">
        <w:rPr>
          <w:b/>
          <w:noProof/>
        </w:rPr>
        <w:t>,</w:t>
      </w:r>
      <w:r w:rsidRPr="00C72D3A">
        <w:rPr>
          <w:noProof/>
        </w:rPr>
        <w:t xml:space="preserve"> 1140-1151. doi: 10.1056/NEJMra063052.</w:t>
      </w:r>
    </w:p>
    <w:p w14:paraId="61C6C488" w14:textId="77777777" w:rsidR="00C72D3A" w:rsidRPr="00C72D3A" w:rsidRDefault="00C72D3A" w:rsidP="00C72D3A">
      <w:pPr>
        <w:pStyle w:val="EndNoteBibliography"/>
        <w:spacing w:after="0"/>
        <w:ind w:left="720" w:hanging="720"/>
        <w:rPr>
          <w:noProof/>
        </w:rPr>
      </w:pPr>
      <w:r w:rsidRPr="00C72D3A">
        <w:rPr>
          <w:noProof/>
        </w:rPr>
        <w:t xml:space="preserve">Otey, C.A., Rachlin, A., Moza, M., Arneman, D., and Carpen, O. (2005). The palladin/myotilin/myopalladin family of actin-associated scaffolds. </w:t>
      </w:r>
      <w:r w:rsidRPr="00C72D3A">
        <w:rPr>
          <w:i/>
          <w:noProof/>
        </w:rPr>
        <w:t>Int Rev Cytol</w:t>
      </w:r>
      <w:r w:rsidRPr="00C72D3A">
        <w:rPr>
          <w:noProof/>
        </w:rPr>
        <w:t xml:space="preserve"> 246</w:t>
      </w:r>
      <w:r w:rsidRPr="00C72D3A">
        <w:rPr>
          <w:b/>
          <w:noProof/>
        </w:rPr>
        <w:t>,</w:t>
      </w:r>
      <w:r w:rsidRPr="00C72D3A">
        <w:rPr>
          <w:noProof/>
        </w:rPr>
        <w:t xml:space="preserve"> 31-58. doi: 10.1016/S0074-7696(05)46002-7.</w:t>
      </w:r>
    </w:p>
    <w:p w14:paraId="25284FDD" w14:textId="77777777" w:rsidR="00C72D3A" w:rsidRPr="00C72D3A" w:rsidRDefault="00C72D3A" w:rsidP="00C72D3A">
      <w:pPr>
        <w:pStyle w:val="EndNoteBibliography"/>
        <w:spacing w:after="0"/>
        <w:ind w:left="720" w:hanging="720"/>
        <w:rPr>
          <w:noProof/>
        </w:rPr>
      </w:pPr>
      <w:r w:rsidRPr="00C72D3A">
        <w:rPr>
          <w:noProof/>
        </w:rPr>
        <w:t xml:space="preserve">Otto, C.M., Nishimura, R.A., Bonow, R.O., Carabello, B.A., Erwin, J.P., 3rd, Gentile, F., et al. (2021). 2020 ACC/AHA Guideline for the Management of Patients With Valvular Heart Disease: A Report of the American College of Cardiology/American Heart Association Joint Committee on Clinical Practice Guidelines. </w:t>
      </w:r>
      <w:r w:rsidRPr="00C72D3A">
        <w:rPr>
          <w:i/>
          <w:noProof/>
        </w:rPr>
        <w:t>Circulation</w:t>
      </w:r>
      <w:r w:rsidRPr="00C72D3A">
        <w:rPr>
          <w:noProof/>
        </w:rPr>
        <w:t xml:space="preserve"> 143(5)</w:t>
      </w:r>
      <w:r w:rsidRPr="00C72D3A">
        <w:rPr>
          <w:b/>
          <w:noProof/>
        </w:rPr>
        <w:t>,</w:t>
      </w:r>
      <w:r w:rsidRPr="00C72D3A">
        <w:rPr>
          <w:noProof/>
        </w:rPr>
        <w:t xml:space="preserve"> e72-e227. doi: 10.1161/CIR.0000000000000923.</w:t>
      </w:r>
    </w:p>
    <w:p w14:paraId="519F6184" w14:textId="77777777" w:rsidR="00C72D3A" w:rsidRPr="00C72D3A" w:rsidRDefault="00C72D3A" w:rsidP="00C72D3A">
      <w:pPr>
        <w:pStyle w:val="EndNoteBibliography"/>
        <w:spacing w:after="0"/>
        <w:ind w:left="720" w:hanging="720"/>
        <w:rPr>
          <w:noProof/>
        </w:rPr>
      </w:pPr>
      <w:r w:rsidRPr="00C72D3A">
        <w:rPr>
          <w:noProof/>
        </w:rPr>
        <w:t xml:space="preserve">Petersen, S.E., Aung, N., Sanghvi, M.M., Zemrak, F., Fung, K., Paiva, J.M., et al. (2017). Reference ranges for cardiac structure and function using cardiovascular magnetic resonance (CMR) in Caucasians from the UK Biobank population cohort. </w:t>
      </w:r>
      <w:r w:rsidRPr="00C72D3A">
        <w:rPr>
          <w:i/>
          <w:noProof/>
        </w:rPr>
        <w:t>J Cardiovasc Magn Reson</w:t>
      </w:r>
      <w:r w:rsidRPr="00C72D3A">
        <w:rPr>
          <w:noProof/>
        </w:rPr>
        <w:t xml:space="preserve"> 19(1)</w:t>
      </w:r>
      <w:r w:rsidRPr="00C72D3A">
        <w:rPr>
          <w:b/>
          <w:noProof/>
        </w:rPr>
        <w:t>,</w:t>
      </w:r>
      <w:r w:rsidRPr="00C72D3A">
        <w:rPr>
          <w:noProof/>
        </w:rPr>
        <w:t xml:space="preserve"> 18. doi: 10.1186/s12968-017-0327-9.</w:t>
      </w:r>
    </w:p>
    <w:p w14:paraId="059696E2" w14:textId="77777777" w:rsidR="00C72D3A" w:rsidRPr="00C72D3A" w:rsidRDefault="00C72D3A" w:rsidP="00C72D3A">
      <w:pPr>
        <w:pStyle w:val="EndNoteBibliography"/>
        <w:spacing w:after="0"/>
        <w:ind w:left="720" w:hanging="720"/>
        <w:rPr>
          <w:noProof/>
        </w:rPr>
      </w:pPr>
      <w:r w:rsidRPr="00C72D3A">
        <w:rPr>
          <w:noProof/>
        </w:rPr>
        <w:t xml:space="preserve">Pitoulis, F.G., and Terracciano, C.M. (2020). Heart Plasticity in Response to Pressure- and Volume-Overload: A Review of Findings in Compensated and Decompensated Phenotypes. </w:t>
      </w:r>
      <w:r w:rsidRPr="00C72D3A">
        <w:rPr>
          <w:i/>
          <w:noProof/>
        </w:rPr>
        <w:t>Front Physiol</w:t>
      </w:r>
      <w:r w:rsidRPr="00C72D3A">
        <w:rPr>
          <w:noProof/>
        </w:rPr>
        <w:t xml:space="preserve"> 11</w:t>
      </w:r>
      <w:r w:rsidRPr="00C72D3A">
        <w:rPr>
          <w:b/>
          <w:noProof/>
        </w:rPr>
        <w:t>,</w:t>
      </w:r>
      <w:r w:rsidRPr="00C72D3A">
        <w:rPr>
          <w:noProof/>
        </w:rPr>
        <w:t xml:space="preserve"> 92. doi: 10.3389/fphys.2020.00092.</w:t>
      </w:r>
    </w:p>
    <w:p w14:paraId="61D19339" w14:textId="77777777" w:rsidR="00C72D3A" w:rsidRPr="00C72D3A" w:rsidRDefault="00C72D3A" w:rsidP="00C72D3A">
      <w:pPr>
        <w:pStyle w:val="EndNoteBibliography"/>
        <w:spacing w:after="0"/>
        <w:ind w:left="720" w:hanging="720"/>
        <w:rPr>
          <w:noProof/>
        </w:rPr>
      </w:pPr>
      <w:r w:rsidRPr="00C72D3A">
        <w:rPr>
          <w:noProof/>
        </w:rPr>
        <w:t xml:space="preserve">Polte, C.L., Gao, S.A., Johnsson, A.A., Lagerstrand, K.M., and Bech-Hanssen, O. (2017). Characterization of Chronic Aortic and Mitral Regurgitation Undergoing Valve Surgery Using Cardiovascular Magnetic Resonance. </w:t>
      </w:r>
      <w:r w:rsidRPr="00C72D3A">
        <w:rPr>
          <w:i/>
          <w:noProof/>
        </w:rPr>
        <w:t>Am J Cardiol</w:t>
      </w:r>
      <w:r w:rsidRPr="00C72D3A">
        <w:rPr>
          <w:noProof/>
        </w:rPr>
        <w:t xml:space="preserve"> 119(12)</w:t>
      </w:r>
      <w:r w:rsidRPr="00C72D3A">
        <w:rPr>
          <w:b/>
          <w:noProof/>
        </w:rPr>
        <w:t>,</w:t>
      </w:r>
      <w:r w:rsidRPr="00C72D3A">
        <w:rPr>
          <w:noProof/>
        </w:rPr>
        <w:t xml:space="preserve"> 2061-2068. doi: 10.1016/j.amjcard.2017.03.041.</w:t>
      </w:r>
    </w:p>
    <w:p w14:paraId="0195F76B" w14:textId="77777777" w:rsidR="00C72D3A" w:rsidRPr="00C72D3A" w:rsidRDefault="00C72D3A" w:rsidP="00C72D3A">
      <w:pPr>
        <w:pStyle w:val="EndNoteBibliography"/>
        <w:spacing w:after="0"/>
        <w:ind w:left="720" w:hanging="720"/>
        <w:rPr>
          <w:noProof/>
        </w:rPr>
      </w:pPr>
      <w:r w:rsidRPr="00C72D3A">
        <w:rPr>
          <w:noProof/>
        </w:rPr>
        <w:t xml:space="preserve">Puddu, P., Puddu, G.M., Cravero, E., De Pascalis, S., and Muscari, A. (2007). The putative role of mitochondrial dysfunction in hypertension. </w:t>
      </w:r>
      <w:r w:rsidRPr="00C72D3A">
        <w:rPr>
          <w:i/>
          <w:noProof/>
        </w:rPr>
        <w:t>Clin Exp Hypertens</w:t>
      </w:r>
      <w:r w:rsidRPr="00C72D3A">
        <w:rPr>
          <w:noProof/>
        </w:rPr>
        <w:t xml:space="preserve"> 29(7)</w:t>
      </w:r>
      <w:r w:rsidRPr="00C72D3A">
        <w:rPr>
          <w:b/>
          <w:noProof/>
        </w:rPr>
        <w:t>,</w:t>
      </w:r>
      <w:r w:rsidRPr="00C72D3A">
        <w:rPr>
          <w:noProof/>
        </w:rPr>
        <w:t xml:space="preserve"> 427-434. doi: 10.1080/10641960701613852.</w:t>
      </w:r>
    </w:p>
    <w:p w14:paraId="4E24894A" w14:textId="77777777" w:rsidR="00C72D3A" w:rsidRPr="00C72D3A" w:rsidRDefault="00C72D3A" w:rsidP="00C72D3A">
      <w:pPr>
        <w:pStyle w:val="EndNoteBibliography"/>
        <w:spacing w:after="0"/>
        <w:ind w:left="720" w:hanging="720"/>
        <w:rPr>
          <w:noProof/>
        </w:rPr>
      </w:pPr>
      <w:r w:rsidRPr="00C72D3A">
        <w:rPr>
          <w:noProof/>
        </w:rPr>
        <w:t xml:space="preserve">Radke, M.H., Polack, C., Methawasin, M., Fink, C., Granzier, H.L., and Gotthardt, M. (2019). Deleting Full Length Titin Versus the Titin M-Band Region Leads to Differential Mechanosignaling and Cardiac Phenotypes. </w:t>
      </w:r>
      <w:r w:rsidRPr="00C72D3A">
        <w:rPr>
          <w:i/>
          <w:noProof/>
        </w:rPr>
        <w:t>Circulation</w:t>
      </w:r>
      <w:r w:rsidRPr="00C72D3A">
        <w:rPr>
          <w:noProof/>
        </w:rPr>
        <w:t xml:space="preserve"> 139(15)</w:t>
      </w:r>
      <w:r w:rsidRPr="00C72D3A">
        <w:rPr>
          <w:b/>
          <w:noProof/>
        </w:rPr>
        <w:t>,</w:t>
      </w:r>
      <w:r w:rsidRPr="00C72D3A">
        <w:rPr>
          <w:noProof/>
        </w:rPr>
        <w:t xml:space="preserve"> 1813-1827. doi: 10.1161/CIRCULATIONAHA.118.037588.</w:t>
      </w:r>
    </w:p>
    <w:p w14:paraId="52B8BD81" w14:textId="77777777" w:rsidR="00C72D3A" w:rsidRPr="00C72D3A" w:rsidRDefault="00C72D3A" w:rsidP="00C72D3A">
      <w:pPr>
        <w:pStyle w:val="EndNoteBibliography"/>
        <w:spacing w:after="0"/>
        <w:ind w:left="720" w:hanging="720"/>
        <w:rPr>
          <w:noProof/>
        </w:rPr>
      </w:pPr>
      <w:r w:rsidRPr="00C72D3A">
        <w:rPr>
          <w:noProof/>
        </w:rPr>
        <w:t xml:space="preserve">Rausch, M.K., Dam, A., Goktepe, S., Abilez, O.J., and Kuhl, E. (2011). Computational modeling of growth: systemic and pulmonary hypertension in the heart. </w:t>
      </w:r>
      <w:r w:rsidRPr="00C72D3A">
        <w:rPr>
          <w:i/>
          <w:noProof/>
        </w:rPr>
        <w:t>Biomech Model Mechanobiol</w:t>
      </w:r>
      <w:r w:rsidRPr="00C72D3A">
        <w:rPr>
          <w:noProof/>
        </w:rPr>
        <w:t xml:space="preserve"> 10(6)</w:t>
      </w:r>
      <w:r w:rsidRPr="00C72D3A">
        <w:rPr>
          <w:b/>
          <w:noProof/>
        </w:rPr>
        <w:t>,</w:t>
      </w:r>
      <w:r w:rsidRPr="00C72D3A">
        <w:rPr>
          <w:noProof/>
        </w:rPr>
        <w:t xml:space="preserve"> 799-811. doi: 10.1007/s10237-010-0275-x.</w:t>
      </w:r>
    </w:p>
    <w:p w14:paraId="65835307" w14:textId="77777777" w:rsidR="00C72D3A" w:rsidRPr="00C72D3A" w:rsidRDefault="00C72D3A" w:rsidP="00C72D3A">
      <w:pPr>
        <w:pStyle w:val="EndNoteBibliography"/>
        <w:spacing w:after="0"/>
        <w:ind w:left="720" w:hanging="720"/>
        <w:rPr>
          <w:noProof/>
        </w:rPr>
      </w:pPr>
      <w:r w:rsidRPr="00C72D3A">
        <w:rPr>
          <w:noProof/>
        </w:rPr>
        <w:t>Reback, J., jbrockmendel., McKinney, W., and al., e. (2021). pandas-dev/pandas: Pandas 1.3.2. .</w:t>
      </w:r>
    </w:p>
    <w:p w14:paraId="16BA62BD" w14:textId="77777777" w:rsidR="00C72D3A" w:rsidRPr="00C72D3A" w:rsidRDefault="00C72D3A" w:rsidP="00C72D3A">
      <w:pPr>
        <w:pStyle w:val="EndNoteBibliography"/>
        <w:spacing w:after="0"/>
        <w:ind w:left="720" w:hanging="720"/>
        <w:rPr>
          <w:noProof/>
        </w:rPr>
      </w:pPr>
      <w:r w:rsidRPr="00C72D3A">
        <w:rPr>
          <w:noProof/>
        </w:rPr>
        <w:t xml:space="preserve">Ritterhoff, J., and Tian, R. (2017). Metabolism in cardiomyopathy: every substrate matters. </w:t>
      </w:r>
      <w:r w:rsidRPr="00C72D3A">
        <w:rPr>
          <w:i/>
          <w:noProof/>
        </w:rPr>
        <w:t>Cardiovasc Res</w:t>
      </w:r>
      <w:r w:rsidRPr="00C72D3A">
        <w:rPr>
          <w:noProof/>
        </w:rPr>
        <w:t xml:space="preserve"> 113(4)</w:t>
      </w:r>
      <w:r w:rsidRPr="00C72D3A">
        <w:rPr>
          <w:b/>
          <w:noProof/>
        </w:rPr>
        <w:t>,</w:t>
      </w:r>
      <w:r w:rsidRPr="00C72D3A">
        <w:rPr>
          <w:noProof/>
        </w:rPr>
        <w:t xml:space="preserve"> 411-421. doi: 10.1093/cvr/cvx017.</w:t>
      </w:r>
    </w:p>
    <w:p w14:paraId="077FC6DE" w14:textId="77777777" w:rsidR="00C72D3A" w:rsidRPr="00C72D3A" w:rsidRDefault="00C72D3A" w:rsidP="00C72D3A">
      <w:pPr>
        <w:pStyle w:val="EndNoteBibliography"/>
        <w:spacing w:after="0"/>
        <w:ind w:left="720" w:hanging="720"/>
        <w:rPr>
          <w:noProof/>
        </w:rPr>
      </w:pPr>
      <w:r w:rsidRPr="00C72D3A">
        <w:rPr>
          <w:noProof/>
        </w:rPr>
        <w:t xml:space="preserve">Ritterhoff, J., Young, S., Villet, O., Shao, D., Neto, F.C., Bettcher, L.F., et al. (2020). Metabolic Remodeling Promotes Cardiac Hypertrophy by Directing Glucose to Aspartate Biosynthesis. </w:t>
      </w:r>
      <w:r w:rsidRPr="00C72D3A">
        <w:rPr>
          <w:i/>
          <w:noProof/>
        </w:rPr>
        <w:t>Circ Res</w:t>
      </w:r>
      <w:r w:rsidRPr="00C72D3A">
        <w:rPr>
          <w:noProof/>
        </w:rPr>
        <w:t xml:space="preserve"> 126(2)</w:t>
      </w:r>
      <w:r w:rsidRPr="00C72D3A">
        <w:rPr>
          <w:b/>
          <w:noProof/>
        </w:rPr>
        <w:t>,</w:t>
      </w:r>
      <w:r w:rsidRPr="00C72D3A">
        <w:rPr>
          <w:noProof/>
        </w:rPr>
        <w:t xml:space="preserve"> 182-196. doi: 10.1161/CIRCRESAHA.119.315483.</w:t>
      </w:r>
    </w:p>
    <w:p w14:paraId="1CF07474" w14:textId="77777777" w:rsidR="00C72D3A" w:rsidRPr="00C72D3A" w:rsidRDefault="00C72D3A" w:rsidP="00C72D3A">
      <w:pPr>
        <w:pStyle w:val="EndNoteBibliography"/>
        <w:spacing w:after="0"/>
        <w:ind w:left="720" w:hanging="720"/>
        <w:rPr>
          <w:noProof/>
        </w:rPr>
      </w:pPr>
      <w:r w:rsidRPr="00C72D3A">
        <w:rPr>
          <w:noProof/>
        </w:rPr>
        <w:t xml:space="preserve">Rodriguez-Cantano, R., Sundnes, J., and Rognes, M.E. (2019). Uncertainty in cardiac myofiber orientation and stiffnesses dominate the variability of left ventricle deformation response. </w:t>
      </w:r>
      <w:r w:rsidRPr="00C72D3A">
        <w:rPr>
          <w:i/>
          <w:noProof/>
        </w:rPr>
        <w:t>Int J Numer Method Biomed Eng</w:t>
      </w:r>
      <w:r w:rsidRPr="00C72D3A">
        <w:rPr>
          <w:noProof/>
        </w:rPr>
        <w:t xml:space="preserve"> 35(5)</w:t>
      </w:r>
      <w:r w:rsidRPr="00C72D3A">
        <w:rPr>
          <w:b/>
          <w:noProof/>
        </w:rPr>
        <w:t>,</w:t>
      </w:r>
      <w:r w:rsidRPr="00C72D3A">
        <w:rPr>
          <w:noProof/>
        </w:rPr>
        <w:t xml:space="preserve"> e3178. doi: 10.1002/cnm.3178.</w:t>
      </w:r>
    </w:p>
    <w:p w14:paraId="49AB1526" w14:textId="77777777" w:rsidR="00C72D3A" w:rsidRPr="00C72D3A" w:rsidRDefault="00C72D3A" w:rsidP="00C72D3A">
      <w:pPr>
        <w:pStyle w:val="EndNoteBibliography"/>
        <w:spacing w:after="0"/>
        <w:ind w:left="720" w:hanging="720"/>
        <w:rPr>
          <w:noProof/>
        </w:rPr>
      </w:pPr>
      <w:r w:rsidRPr="00C72D3A">
        <w:rPr>
          <w:noProof/>
        </w:rPr>
        <w:t xml:space="preserve">Rondanina, E., and Bovendeerd, P.H.M. (2020a). Evaluation of stimulus-effect relations in left ventricular growth using a simple multiscale model. </w:t>
      </w:r>
      <w:r w:rsidRPr="00C72D3A">
        <w:rPr>
          <w:i/>
          <w:noProof/>
        </w:rPr>
        <w:t>Biomech Model Mechanobiol</w:t>
      </w:r>
      <w:r w:rsidRPr="00C72D3A">
        <w:rPr>
          <w:noProof/>
        </w:rPr>
        <w:t xml:space="preserve"> 19(1)</w:t>
      </w:r>
      <w:r w:rsidRPr="00C72D3A">
        <w:rPr>
          <w:b/>
          <w:noProof/>
        </w:rPr>
        <w:t>,</w:t>
      </w:r>
      <w:r w:rsidRPr="00C72D3A">
        <w:rPr>
          <w:noProof/>
        </w:rPr>
        <w:t xml:space="preserve"> 263-273. doi: 10.1007/s10237-019-01209-2.</w:t>
      </w:r>
    </w:p>
    <w:p w14:paraId="5DF9887A" w14:textId="77777777" w:rsidR="00C72D3A" w:rsidRPr="00C72D3A" w:rsidRDefault="00C72D3A" w:rsidP="00C72D3A">
      <w:pPr>
        <w:pStyle w:val="EndNoteBibliography"/>
        <w:spacing w:after="0"/>
        <w:ind w:left="720" w:hanging="720"/>
        <w:rPr>
          <w:noProof/>
        </w:rPr>
      </w:pPr>
      <w:r w:rsidRPr="00C72D3A">
        <w:rPr>
          <w:noProof/>
        </w:rPr>
        <w:t xml:space="preserve">Rondanina, E., and Bovendeerd, P.H.M. (2020b). Stimulus-effect relations for left ventricular growth obtained with a simple multi-scale model: the influence of hemodynamic feedback. </w:t>
      </w:r>
      <w:r w:rsidRPr="00C72D3A">
        <w:rPr>
          <w:i/>
          <w:noProof/>
        </w:rPr>
        <w:t>Biomech Model Mechanobiol</w:t>
      </w:r>
      <w:r w:rsidRPr="00C72D3A">
        <w:rPr>
          <w:noProof/>
        </w:rPr>
        <w:t xml:space="preserve"> 19(6)</w:t>
      </w:r>
      <w:r w:rsidRPr="00C72D3A">
        <w:rPr>
          <w:b/>
          <w:noProof/>
        </w:rPr>
        <w:t>,</w:t>
      </w:r>
      <w:r w:rsidRPr="00C72D3A">
        <w:rPr>
          <w:noProof/>
        </w:rPr>
        <w:t xml:space="preserve"> 2111-2126. doi: 10.1007/s10237-020-01327-2.</w:t>
      </w:r>
    </w:p>
    <w:p w14:paraId="4CE9F842" w14:textId="77777777" w:rsidR="00C72D3A" w:rsidRPr="00C72D3A" w:rsidRDefault="00C72D3A" w:rsidP="00C72D3A">
      <w:pPr>
        <w:pStyle w:val="EndNoteBibliography"/>
        <w:spacing w:after="0"/>
        <w:ind w:left="720" w:hanging="720"/>
        <w:rPr>
          <w:noProof/>
        </w:rPr>
      </w:pPr>
      <w:r w:rsidRPr="00C72D3A">
        <w:rPr>
          <w:noProof/>
        </w:rPr>
        <w:lastRenderedPageBreak/>
        <w:t xml:space="preserve">Russel, I.K., Gotte, M.J., Bronzwaer, J.G., Knaapen, P., Paulus, W.J., and van Rossum, A.C. (2009). Left ventricular torsion: an expanding role in the analysis of myocardial dysfunction. </w:t>
      </w:r>
      <w:r w:rsidRPr="00C72D3A">
        <w:rPr>
          <w:i/>
          <w:noProof/>
        </w:rPr>
        <w:t>JACC Cardiovasc Imaging</w:t>
      </w:r>
      <w:r w:rsidRPr="00C72D3A">
        <w:rPr>
          <w:noProof/>
        </w:rPr>
        <w:t xml:space="preserve"> 2(5)</w:t>
      </w:r>
      <w:r w:rsidRPr="00C72D3A">
        <w:rPr>
          <w:b/>
          <w:noProof/>
        </w:rPr>
        <w:t>,</w:t>
      </w:r>
      <w:r w:rsidRPr="00C72D3A">
        <w:rPr>
          <w:noProof/>
        </w:rPr>
        <w:t xml:space="preserve"> 648-655. doi: 10.1016/j.jcmg.2009.03.001.</w:t>
      </w:r>
    </w:p>
    <w:p w14:paraId="162532DC" w14:textId="77777777" w:rsidR="00C72D3A" w:rsidRPr="00C72D3A" w:rsidRDefault="00C72D3A" w:rsidP="00C72D3A">
      <w:pPr>
        <w:pStyle w:val="EndNoteBibliography"/>
        <w:spacing w:after="0"/>
        <w:ind w:left="720" w:hanging="720"/>
        <w:rPr>
          <w:noProof/>
        </w:rPr>
      </w:pPr>
      <w:r w:rsidRPr="00C72D3A">
        <w:rPr>
          <w:noProof/>
        </w:rPr>
        <w:t xml:space="preserve">Samarel, A.M. (2008). PICOT: a multidomain scaffolding inhibitor of hypertrophic signal transduction. </w:t>
      </w:r>
      <w:r w:rsidRPr="00C72D3A">
        <w:rPr>
          <w:i/>
          <w:noProof/>
        </w:rPr>
        <w:t>Circ Res</w:t>
      </w:r>
      <w:r w:rsidRPr="00C72D3A">
        <w:rPr>
          <w:noProof/>
        </w:rPr>
        <w:t xml:space="preserve"> 102(6)</w:t>
      </w:r>
      <w:r w:rsidRPr="00C72D3A">
        <w:rPr>
          <w:b/>
          <w:noProof/>
        </w:rPr>
        <w:t>,</w:t>
      </w:r>
      <w:r w:rsidRPr="00C72D3A">
        <w:rPr>
          <w:noProof/>
        </w:rPr>
        <w:t xml:space="preserve"> 625-627. doi: 10.1161/CIRCRESAHA.108.173807.</w:t>
      </w:r>
    </w:p>
    <w:p w14:paraId="20080629" w14:textId="77777777" w:rsidR="00C72D3A" w:rsidRPr="00C72D3A" w:rsidRDefault="00C72D3A" w:rsidP="00C72D3A">
      <w:pPr>
        <w:pStyle w:val="EndNoteBibliography"/>
        <w:spacing w:after="0"/>
        <w:ind w:left="720" w:hanging="720"/>
        <w:rPr>
          <w:noProof/>
        </w:rPr>
      </w:pPr>
      <w:r w:rsidRPr="00C72D3A">
        <w:rPr>
          <w:noProof/>
        </w:rPr>
        <w:t xml:space="preserve">Schiros, C.G., Dell'Italia, L.J., Gladden, J.D., Clark, D., 3rd, Aban, I., Gupta, H., et al. (2012). Magnetic resonance imaging with 3-dimensional analysis of left ventricular remodeling in isolated mitral regurgitation: implications beyond dimensions. </w:t>
      </w:r>
      <w:r w:rsidRPr="00C72D3A">
        <w:rPr>
          <w:i/>
          <w:noProof/>
        </w:rPr>
        <w:t>Circulation</w:t>
      </w:r>
      <w:r w:rsidRPr="00C72D3A">
        <w:rPr>
          <w:noProof/>
        </w:rPr>
        <w:t xml:space="preserve"> 125(19)</w:t>
      </w:r>
      <w:r w:rsidRPr="00C72D3A">
        <w:rPr>
          <w:b/>
          <w:noProof/>
        </w:rPr>
        <w:t>,</w:t>
      </w:r>
      <w:r w:rsidRPr="00C72D3A">
        <w:rPr>
          <w:noProof/>
        </w:rPr>
        <w:t xml:space="preserve"> 2334-2342. doi: 10.1161/CIRCULATIONAHA.111.073239.</w:t>
      </w:r>
    </w:p>
    <w:p w14:paraId="7EA4843E" w14:textId="77777777" w:rsidR="00C72D3A" w:rsidRPr="00C72D3A" w:rsidRDefault="00C72D3A" w:rsidP="00C72D3A">
      <w:pPr>
        <w:pStyle w:val="EndNoteBibliography"/>
        <w:spacing w:after="0"/>
        <w:ind w:left="720" w:hanging="720"/>
        <w:rPr>
          <w:noProof/>
        </w:rPr>
      </w:pPr>
      <w:r w:rsidRPr="00C72D3A">
        <w:rPr>
          <w:noProof/>
        </w:rPr>
        <w:t xml:space="preserve">Seldrum, S., de Meester, C., Pierard, S., Pasquet, A., Lazam, S., Boulif, J., et al. (2019). Assessment of Left Ventricular Reverse Remodeling by Cardiac MRI in Patients Undergoing Repair Surgery for Severe Aortic or Mitral Regurgitation. </w:t>
      </w:r>
      <w:r w:rsidRPr="00C72D3A">
        <w:rPr>
          <w:i/>
          <w:noProof/>
        </w:rPr>
        <w:t>J Cardiothorac Vasc Anesth</w:t>
      </w:r>
      <w:r w:rsidRPr="00C72D3A">
        <w:rPr>
          <w:noProof/>
        </w:rPr>
        <w:t xml:space="preserve"> 33(7)</w:t>
      </w:r>
      <w:r w:rsidRPr="00C72D3A">
        <w:rPr>
          <w:b/>
          <w:noProof/>
        </w:rPr>
        <w:t>,</w:t>
      </w:r>
      <w:r w:rsidRPr="00C72D3A">
        <w:rPr>
          <w:noProof/>
        </w:rPr>
        <w:t xml:space="preserve"> 1901-1911. doi: 10.1053/j.jvca.2018.11.013.</w:t>
      </w:r>
    </w:p>
    <w:p w14:paraId="48C0E482" w14:textId="72F8BE44" w:rsidR="00C72D3A" w:rsidRPr="00C72D3A" w:rsidRDefault="00C72D3A" w:rsidP="00C72D3A">
      <w:pPr>
        <w:pStyle w:val="EndNoteBibliography"/>
        <w:spacing w:after="0"/>
        <w:ind w:left="720" w:hanging="720"/>
        <w:rPr>
          <w:noProof/>
        </w:rPr>
      </w:pPr>
      <w:r w:rsidRPr="00C72D3A">
        <w:rPr>
          <w:noProof/>
        </w:rPr>
        <w:t xml:space="preserve">Sharifi, H., Mann, C.K., Rockward, A.L., and al., e. (2021a). Multiscale simulations of left ventricular growth and remodeling. </w:t>
      </w:r>
      <w:r w:rsidRPr="00C72D3A">
        <w:rPr>
          <w:i/>
          <w:noProof/>
        </w:rPr>
        <w:t>Biophys Rev</w:t>
      </w:r>
      <w:r w:rsidRPr="00C72D3A">
        <w:rPr>
          <w:noProof/>
        </w:rPr>
        <w:t xml:space="preserve">. doi: </w:t>
      </w:r>
      <w:hyperlink r:id="rId39" w:history="1">
        <w:r w:rsidRPr="00C72D3A">
          <w:rPr>
            <w:rStyle w:val="Hyperlink"/>
            <w:noProof/>
          </w:rPr>
          <w:t>https://doi.org/10.1007/s12551-021-00826-5</w:t>
        </w:r>
      </w:hyperlink>
      <w:r w:rsidRPr="00C72D3A">
        <w:rPr>
          <w:noProof/>
        </w:rPr>
        <w:t>.</w:t>
      </w:r>
    </w:p>
    <w:p w14:paraId="7CF26880" w14:textId="1B166959" w:rsidR="00C72D3A" w:rsidRPr="00C72D3A" w:rsidRDefault="00C72D3A" w:rsidP="00C72D3A">
      <w:pPr>
        <w:pStyle w:val="EndNoteBibliography"/>
        <w:spacing w:after="0"/>
        <w:ind w:left="720" w:hanging="720"/>
        <w:rPr>
          <w:noProof/>
        </w:rPr>
      </w:pPr>
      <w:r w:rsidRPr="00C72D3A">
        <w:rPr>
          <w:noProof/>
        </w:rPr>
        <w:t xml:space="preserve">Sharifi, H., Mann, C.K., Wenk, J.F., and al., e. (2021b). A multiscale model of the cardiovascular system that incorporates baroreflex control of chronotropism, cell-level contractility, and vascular tone. </w:t>
      </w:r>
      <w:r w:rsidRPr="00C72D3A">
        <w:rPr>
          <w:i/>
          <w:noProof/>
        </w:rPr>
        <w:t>bioRxiv</w:t>
      </w:r>
      <w:r w:rsidRPr="00C72D3A">
        <w:rPr>
          <w:noProof/>
        </w:rPr>
        <w:t xml:space="preserve">. doi: </w:t>
      </w:r>
      <w:hyperlink r:id="rId40" w:history="1">
        <w:r w:rsidRPr="00C72D3A">
          <w:rPr>
            <w:rStyle w:val="Hyperlink"/>
            <w:noProof/>
          </w:rPr>
          <w:t>https://doi.org/10.1101/2021.10.21.465366</w:t>
        </w:r>
      </w:hyperlink>
      <w:r w:rsidRPr="00C72D3A">
        <w:rPr>
          <w:noProof/>
        </w:rPr>
        <w:t>.</w:t>
      </w:r>
    </w:p>
    <w:p w14:paraId="41021861" w14:textId="77777777" w:rsidR="00C72D3A" w:rsidRPr="00C72D3A" w:rsidRDefault="00C72D3A" w:rsidP="00C72D3A">
      <w:pPr>
        <w:pStyle w:val="EndNoteBibliography"/>
        <w:spacing w:after="0"/>
        <w:ind w:left="720" w:hanging="720"/>
        <w:rPr>
          <w:noProof/>
        </w:rPr>
      </w:pPr>
      <w:r w:rsidRPr="00C72D3A">
        <w:rPr>
          <w:noProof/>
        </w:rPr>
        <w:t xml:space="preserve">Sharma, S., Razeghi, P., Shakir, A., Keneson, B.J., 2nd, Clubb, F., and Taegtmeyer, H. (2003). Regional heterogeneity in gene expression profiles: a transcript analysis in human and rat heart. </w:t>
      </w:r>
      <w:r w:rsidRPr="00C72D3A">
        <w:rPr>
          <w:i/>
          <w:noProof/>
        </w:rPr>
        <w:t>Cardiology</w:t>
      </w:r>
      <w:r w:rsidRPr="00C72D3A">
        <w:rPr>
          <w:noProof/>
        </w:rPr>
        <w:t xml:space="preserve"> 100(2)</w:t>
      </w:r>
      <w:r w:rsidRPr="00C72D3A">
        <w:rPr>
          <w:b/>
          <w:noProof/>
        </w:rPr>
        <w:t>,</w:t>
      </w:r>
      <w:r w:rsidRPr="00C72D3A">
        <w:rPr>
          <w:noProof/>
        </w:rPr>
        <w:t xml:space="preserve"> 73-79. doi: 10.1159/000073042.</w:t>
      </w:r>
    </w:p>
    <w:p w14:paraId="0D837430" w14:textId="77777777" w:rsidR="00C72D3A" w:rsidRPr="00C72D3A" w:rsidRDefault="00C72D3A" w:rsidP="00C72D3A">
      <w:pPr>
        <w:pStyle w:val="EndNoteBibliography"/>
        <w:spacing w:after="0"/>
        <w:ind w:left="720" w:hanging="720"/>
        <w:rPr>
          <w:noProof/>
        </w:rPr>
      </w:pPr>
      <w:r w:rsidRPr="00C72D3A">
        <w:rPr>
          <w:noProof/>
        </w:rPr>
        <w:t xml:space="preserve">Sheikh, F., Raskin, A., Chu, P.H., Lange, S., Domenighetti, A.A., Zheng, M., et al. (2008). An FHL1-containing complex within the cardiomyocyte sarcomere mediates hypertrophic biomechanical stress responses in mice. </w:t>
      </w:r>
      <w:r w:rsidRPr="00C72D3A">
        <w:rPr>
          <w:i/>
          <w:noProof/>
        </w:rPr>
        <w:t>J Clin Invest</w:t>
      </w:r>
      <w:r w:rsidRPr="00C72D3A">
        <w:rPr>
          <w:noProof/>
        </w:rPr>
        <w:t xml:space="preserve"> 118(12)</w:t>
      </w:r>
      <w:r w:rsidRPr="00C72D3A">
        <w:rPr>
          <w:b/>
          <w:noProof/>
        </w:rPr>
        <w:t>,</w:t>
      </w:r>
      <w:r w:rsidRPr="00C72D3A">
        <w:rPr>
          <w:noProof/>
        </w:rPr>
        <w:t xml:space="preserve"> 3870-3880. doi: 10.1172/JCI34472.</w:t>
      </w:r>
    </w:p>
    <w:p w14:paraId="1778D4E5" w14:textId="77777777" w:rsidR="00C72D3A" w:rsidRPr="00C72D3A" w:rsidRDefault="00C72D3A" w:rsidP="00C72D3A">
      <w:pPr>
        <w:pStyle w:val="EndNoteBibliography"/>
        <w:spacing w:after="0"/>
        <w:ind w:left="720" w:hanging="720"/>
        <w:rPr>
          <w:noProof/>
        </w:rPr>
      </w:pPr>
      <w:r w:rsidRPr="00C72D3A">
        <w:rPr>
          <w:noProof/>
        </w:rPr>
        <w:t xml:space="preserve">Shimizu, I., and Minamino, T. (2016). Physiological and pathological cardiac hypertrophy. </w:t>
      </w:r>
      <w:r w:rsidRPr="00C72D3A">
        <w:rPr>
          <w:i/>
          <w:noProof/>
        </w:rPr>
        <w:t>J Mol Cell Cardiol</w:t>
      </w:r>
      <w:r w:rsidRPr="00C72D3A">
        <w:rPr>
          <w:noProof/>
        </w:rPr>
        <w:t xml:space="preserve"> 97</w:t>
      </w:r>
      <w:r w:rsidRPr="00C72D3A">
        <w:rPr>
          <w:b/>
          <w:noProof/>
        </w:rPr>
        <w:t>,</w:t>
      </w:r>
      <w:r w:rsidRPr="00C72D3A">
        <w:rPr>
          <w:noProof/>
        </w:rPr>
        <w:t xml:space="preserve"> 245-262. doi: 10.1016/j.yjmcc.2016.06.001.</w:t>
      </w:r>
    </w:p>
    <w:p w14:paraId="2FC5DFE5" w14:textId="77777777" w:rsidR="00C72D3A" w:rsidRPr="00C72D3A" w:rsidRDefault="00C72D3A" w:rsidP="00C72D3A">
      <w:pPr>
        <w:pStyle w:val="EndNoteBibliography"/>
        <w:spacing w:after="0"/>
        <w:ind w:left="720" w:hanging="720"/>
        <w:rPr>
          <w:noProof/>
        </w:rPr>
      </w:pPr>
      <w:r w:rsidRPr="00C72D3A">
        <w:rPr>
          <w:noProof/>
        </w:rPr>
        <w:t xml:space="preserve">Shiojima, I., Sato, K., Izumiya, Y., Schiekofer, S., Ito, M., Liao, R., et al. (2005). Disruption of coordinated cardiac hypertrophy and angiogenesis contributes to the transition to heart failure. </w:t>
      </w:r>
      <w:r w:rsidRPr="00C72D3A">
        <w:rPr>
          <w:i/>
          <w:noProof/>
        </w:rPr>
        <w:t>J Clin Invest</w:t>
      </w:r>
      <w:r w:rsidRPr="00C72D3A">
        <w:rPr>
          <w:noProof/>
        </w:rPr>
        <w:t xml:space="preserve"> 115(8)</w:t>
      </w:r>
      <w:r w:rsidRPr="00C72D3A">
        <w:rPr>
          <w:b/>
          <w:noProof/>
        </w:rPr>
        <w:t>,</w:t>
      </w:r>
      <w:r w:rsidRPr="00C72D3A">
        <w:rPr>
          <w:noProof/>
        </w:rPr>
        <w:t xml:space="preserve"> 2108-2118. doi: 10.1172/JCI24682.</w:t>
      </w:r>
    </w:p>
    <w:p w14:paraId="217648DC" w14:textId="77777777" w:rsidR="00C72D3A" w:rsidRPr="00C72D3A" w:rsidRDefault="00C72D3A" w:rsidP="00C72D3A">
      <w:pPr>
        <w:pStyle w:val="EndNoteBibliography"/>
        <w:spacing w:after="0"/>
        <w:ind w:left="720" w:hanging="720"/>
        <w:rPr>
          <w:noProof/>
        </w:rPr>
      </w:pPr>
      <w:r w:rsidRPr="00C72D3A">
        <w:rPr>
          <w:noProof/>
        </w:rPr>
        <w:t xml:space="preserve">Singh, A., Chan, D.C.S., Greenwood, J.P., Dawson, D.K., Sonecki, P., Hogrefe, K., et al. (2019). Symptom Onset in Aortic Stenosis: Relation to Sex Differences in Left Ventricular Remodeling. </w:t>
      </w:r>
      <w:r w:rsidRPr="00C72D3A">
        <w:rPr>
          <w:i/>
          <w:noProof/>
        </w:rPr>
        <w:t>JACC Cardiovasc Imaging</w:t>
      </w:r>
      <w:r w:rsidRPr="00C72D3A">
        <w:rPr>
          <w:noProof/>
        </w:rPr>
        <w:t xml:space="preserve"> 12(1)</w:t>
      </w:r>
      <w:r w:rsidRPr="00C72D3A">
        <w:rPr>
          <w:b/>
          <w:noProof/>
        </w:rPr>
        <w:t>,</w:t>
      </w:r>
      <w:r w:rsidRPr="00C72D3A">
        <w:rPr>
          <w:noProof/>
        </w:rPr>
        <w:t xml:space="preserve"> 96-105. doi: 10.1016/j.jcmg.2017.09.019.</w:t>
      </w:r>
    </w:p>
    <w:p w14:paraId="0A83C33B" w14:textId="77777777" w:rsidR="00C72D3A" w:rsidRPr="00C72D3A" w:rsidRDefault="00C72D3A" w:rsidP="00C72D3A">
      <w:pPr>
        <w:pStyle w:val="EndNoteBibliography"/>
        <w:spacing w:after="0"/>
        <w:ind w:left="720" w:hanging="720"/>
        <w:rPr>
          <w:noProof/>
        </w:rPr>
      </w:pPr>
      <w:r w:rsidRPr="00C72D3A">
        <w:rPr>
          <w:noProof/>
        </w:rPr>
        <w:t xml:space="preserve">Spath, N.B., Gomez, M., Everett, R.J., Semple, S., Chin, C.W.L., White, A.C., et al. (2019). Global Longitudinal Strain Analysis Using Cardiac MRI in Aortic Stenosis: Comparison with Left Ventricular Remodeling, Myocardial Fibrosis, and 2-year Clinical Outcomes. </w:t>
      </w:r>
      <w:r w:rsidRPr="00C72D3A">
        <w:rPr>
          <w:i/>
          <w:noProof/>
        </w:rPr>
        <w:t>Radiol Cardiothorac Imaging</w:t>
      </w:r>
      <w:r w:rsidRPr="00C72D3A">
        <w:rPr>
          <w:noProof/>
        </w:rPr>
        <w:t xml:space="preserve"> 1(4)</w:t>
      </w:r>
      <w:r w:rsidRPr="00C72D3A">
        <w:rPr>
          <w:b/>
          <w:noProof/>
        </w:rPr>
        <w:t>,</w:t>
      </w:r>
      <w:r w:rsidRPr="00C72D3A">
        <w:rPr>
          <w:noProof/>
        </w:rPr>
        <w:t xml:space="preserve"> e190027. doi: 10.1148/ryct.2019190027.</w:t>
      </w:r>
    </w:p>
    <w:p w14:paraId="763CD718" w14:textId="77777777" w:rsidR="00C72D3A" w:rsidRPr="00C72D3A" w:rsidRDefault="00C72D3A" w:rsidP="00C72D3A">
      <w:pPr>
        <w:pStyle w:val="EndNoteBibliography"/>
        <w:spacing w:after="0"/>
        <w:ind w:left="720" w:hanging="720"/>
        <w:rPr>
          <w:noProof/>
        </w:rPr>
      </w:pPr>
      <w:r w:rsidRPr="00C72D3A">
        <w:rPr>
          <w:noProof/>
        </w:rPr>
        <w:t xml:space="preserve">Steadman, C.D., Jerosch-Herold, M., Grundy, B., Rafelt, S., Ng, L.L., Squire, I.B., et al. (2012). Determinants and functional significance of myocardial perfusion reserve in severe aortic stenosis. </w:t>
      </w:r>
      <w:r w:rsidRPr="00C72D3A">
        <w:rPr>
          <w:i/>
          <w:noProof/>
        </w:rPr>
        <w:t>JACC Cardiovasc Imaging</w:t>
      </w:r>
      <w:r w:rsidRPr="00C72D3A">
        <w:rPr>
          <w:noProof/>
        </w:rPr>
        <w:t xml:space="preserve"> 5(2)</w:t>
      </w:r>
      <w:r w:rsidRPr="00C72D3A">
        <w:rPr>
          <w:b/>
          <w:noProof/>
        </w:rPr>
        <w:t>,</w:t>
      </w:r>
      <w:r w:rsidRPr="00C72D3A">
        <w:rPr>
          <w:noProof/>
        </w:rPr>
        <w:t xml:space="preserve"> 182-189. doi: 10.1016/j.jcmg.2011.09.022.</w:t>
      </w:r>
    </w:p>
    <w:p w14:paraId="540B59B5" w14:textId="77777777" w:rsidR="00C72D3A" w:rsidRPr="00C72D3A" w:rsidRDefault="00C72D3A" w:rsidP="00C72D3A">
      <w:pPr>
        <w:pStyle w:val="EndNoteBibliography"/>
        <w:spacing w:after="0"/>
        <w:ind w:left="720" w:hanging="720"/>
        <w:rPr>
          <w:noProof/>
        </w:rPr>
      </w:pPr>
      <w:r w:rsidRPr="00C72D3A">
        <w:rPr>
          <w:noProof/>
        </w:rPr>
        <w:t xml:space="preserve">Tian, R., Musi, N., D'Agostino, J., Hirshman, M.F., and Goodyear, L.J. (2001). Increased adenosine monophosphate-activated protein kinase activity in rat hearts with pressure-overload hypertrophy. </w:t>
      </w:r>
      <w:r w:rsidRPr="00C72D3A">
        <w:rPr>
          <w:i/>
          <w:noProof/>
        </w:rPr>
        <w:t>Circulation</w:t>
      </w:r>
      <w:r w:rsidRPr="00C72D3A">
        <w:rPr>
          <w:noProof/>
        </w:rPr>
        <w:t xml:space="preserve"> 104(14)</w:t>
      </w:r>
      <w:r w:rsidRPr="00C72D3A">
        <w:rPr>
          <w:b/>
          <w:noProof/>
        </w:rPr>
        <w:t>,</w:t>
      </w:r>
      <w:r w:rsidRPr="00C72D3A">
        <w:rPr>
          <w:noProof/>
        </w:rPr>
        <w:t xml:space="preserve"> 1664-1669. doi: 10.1161/hc4001.097183.</w:t>
      </w:r>
    </w:p>
    <w:p w14:paraId="4FB66532" w14:textId="77777777" w:rsidR="00C72D3A" w:rsidRPr="00C72D3A" w:rsidRDefault="00C72D3A" w:rsidP="00C72D3A">
      <w:pPr>
        <w:pStyle w:val="EndNoteBibliography"/>
        <w:spacing w:after="0"/>
        <w:ind w:left="720" w:hanging="720"/>
        <w:rPr>
          <w:noProof/>
        </w:rPr>
      </w:pPr>
      <w:r w:rsidRPr="00C72D3A">
        <w:rPr>
          <w:noProof/>
        </w:rPr>
        <w:t xml:space="preserve">Treibel, T.A., Kozor, R., Schofield, R., Benedetti, G., Fontana, M., Bhuva, A.N., et al. (2018). Reverse Myocardial Remodeling Following Valve Replacement in Patients With Aortic Stenosis. </w:t>
      </w:r>
      <w:r w:rsidRPr="00C72D3A">
        <w:rPr>
          <w:i/>
          <w:noProof/>
        </w:rPr>
        <w:t>J Am Coll Cardiol</w:t>
      </w:r>
      <w:r w:rsidRPr="00C72D3A">
        <w:rPr>
          <w:noProof/>
        </w:rPr>
        <w:t xml:space="preserve"> 71(8)</w:t>
      </w:r>
      <w:r w:rsidRPr="00C72D3A">
        <w:rPr>
          <w:b/>
          <w:noProof/>
        </w:rPr>
        <w:t>,</w:t>
      </w:r>
      <w:r w:rsidRPr="00C72D3A">
        <w:rPr>
          <w:noProof/>
        </w:rPr>
        <w:t xml:space="preserve"> 860-871. doi: 10.1016/j.jacc.2017.12.035.</w:t>
      </w:r>
    </w:p>
    <w:p w14:paraId="2D084578" w14:textId="77777777" w:rsidR="00C72D3A" w:rsidRPr="00C72D3A" w:rsidRDefault="00C72D3A" w:rsidP="00C72D3A">
      <w:pPr>
        <w:pStyle w:val="EndNoteBibliography"/>
        <w:spacing w:after="0"/>
        <w:ind w:left="720" w:hanging="720"/>
        <w:rPr>
          <w:noProof/>
        </w:rPr>
      </w:pPr>
      <w:r w:rsidRPr="00C72D3A">
        <w:rPr>
          <w:noProof/>
        </w:rPr>
        <w:lastRenderedPageBreak/>
        <w:t xml:space="preserve">Uretsky, S., Supariwala, A., Nidadovolu, P., Khokhar, S.S., Comeau, C., Shubayev, O., et al. (2010). Quantification of left ventricular remodeling in response to isolated aortic or mitral regurgitation. </w:t>
      </w:r>
      <w:r w:rsidRPr="00C72D3A">
        <w:rPr>
          <w:i/>
          <w:noProof/>
        </w:rPr>
        <w:t>J Cardiovasc Magn Reson</w:t>
      </w:r>
      <w:r w:rsidRPr="00C72D3A">
        <w:rPr>
          <w:noProof/>
        </w:rPr>
        <w:t xml:space="preserve"> 12</w:t>
      </w:r>
      <w:r w:rsidRPr="00C72D3A">
        <w:rPr>
          <w:b/>
          <w:noProof/>
        </w:rPr>
        <w:t>,</w:t>
      </w:r>
      <w:r w:rsidRPr="00C72D3A">
        <w:rPr>
          <w:noProof/>
        </w:rPr>
        <w:t xml:space="preserve"> 32. doi: 10.1186/1532-429X-12-32.</w:t>
      </w:r>
    </w:p>
    <w:p w14:paraId="019888F7" w14:textId="77777777" w:rsidR="00C72D3A" w:rsidRPr="00C72D3A" w:rsidRDefault="00C72D3A" w:rsidP="00C72D3A">
      <w:pPr>
        <w:pStyle w:val="EndNoteBibliography"/>
        <w:spacing w:after="0"/>
        <w:ind w:left="720" w:hanging="720"/>
        <w:rPr>
          <w:noProof/>
        </w:rPr>
      </w:pPr>
      <w:r w:rsidRPr="00C72D3A">
        <w:rPr>
          <w:noProof/>
        </w:rPr>
        <w:t xml:space="preserve">Van der Walt, S., Colbert, S.C., and Varoquaux, G. (2011). The NumPy array: a structure for efficient numerical computation. </w:t>
      </w:r>
      <w:r w:rsidRPr="00C72D3A">
        <w:rPr>
          <w:i/>
          <w:noProof/>
        </w:rPr>
        <w:t>arXiv</w:t>
      </w:r>
      <w:r w:rsidRPr="00C72D3A">
        <w:rPr>
          <w:noProof/>
        </w:rPr>
        <w:t>. doi: 10.1109/MCSE.2011.37.</w:t>
      </w:r>
    </w:p>
    <w:p w14:paraId="14DADA7E" w14:textId="77777777" w:rsidR="00C72D3A" w:rsidRPr="00C72D3A" w:rsidRDefault="00C72D3A" w:rsidP="00C72D3A">
      <w:pPr>
        <w:pStyle w:val="EndNoteBibliography"/>
        <w:spacing w:after="0"/>
        <w:ind w:left="720" w:hanging="720"/>
        <w:rPr>
          <w:noProof/>
        </w:rPr>
      </w:pPr>
      <w:r w:rsidRPr="00C72D3A">
        <w:rPr>
          <w:noProof/>
        </w:rPr>
        <w:t xml:space="preserve">Verbraecken, J., Van de Heyning, P., De Backer, W., and Van Gaal, L. (2006). Body surface area in normal-weight, overweight, and obese adults. A comparison study. </w:t>
      </w:r>
      <w:r w:rsidRPr="00C72D3A">
        <w:rPr>
          <w:i/>
          <w:noProof/>
        </w:rPr>
        <w:t>Metabolism</w:t>
      </w:r>
      <w:r w:rsidRPr="00C72D3A">
        <w:rPr>
          <w:noProof/>
        </w:rPr>
        <w:t xml:space="preserve"> 55(4)</w:t>
      </w:r>
      <w:r w:rsidRPr="00C72D3A">
        <w:rPr>
          <w:b/>
          <w:noProof/>
        </w:rPr>
        <w:t>,</w:t>
      </w:r>
      <w:r w:rsidRPr="00C72D3A">
        <w:rPr>
          <w:noProof/>
        </w:rPr>
        <w:t xml:space="preserve"> 515-524. doi: 10.1016/j.metabol.2005.11.004.</w:t>
      </w:r>
    </w:p>
    <w:p w14:paraId="160F3972" w14:textId="77777777" w:rsidR="00C72D3A" w:rsidRPr="00C72D3A" w:rsidRDefault="00C72D3A" w:rsidP="00C72D3A">
      <w:pPr>
        <w:pStyle w:val="EndNoteBibliography"/>
        <w:spacing w:after="0"/>
        <w:ind w:left="720" w:hanging="720"/>
        <w:rPr>
          <w:noProof/>
        </w:rPr>
      </w:pPr>
      <w:r w:rsidRPr="00C72D3A">
        <w:rPr>
          <w:noProof/>
        </w:rPr>
        <w:t xml:space="preserve">Virtanen, P., Gommers, R., Oliphant, T.E., Haberland, M., Reddy, T., Cournapeau, D., et al. (2020). SciPy 1.0: fundamental algorithms for scientific computing in Python. </w:t>
      </w:r>
      <w:r w:rsidRPr="00C72D3A">
        <w:rPr>
          <w:i/>
          <w:noProof/>
        </w:rPr>
        <w:t>Nat Methods</w:t>
      </w:r>
      <w:r w:rsidRPr="00C72D3A">
        <w:rPr>
          <w:noProof/>
        </w:rPr>
        <w:t xml:space="preserve"> 17(3)</w:t>
      </w:r>
      <w:r w:rsidRPr="00C72D3A">
        <w:rPr>
          <w:b/>
          <w:noProof/>
        </w:rPr>
        <w:t>,</w:t>
      </w:r>
      <w:r w:rsidRPr="00C72D3A">
        <w:rPr>
          <w:noProof/>
        </w:rPr>
        <w:t xml:space="preserve"> 261-272. doi: 10.1038/s41592-019-0686-2.</w:t>
      </w:r>
    </w:p>
    <w:p w14:paraId="4789BC67" w14:textId="77777777" w:rsidR="00C72D3A" w:rsidRPr="00C72D3A" w:rsidRDefault="00C72D3A" w:rsidP="00C72D3A">
      <w:pPr>
        <w:pStyle w:val="EndNoteBibliography"/>
        <w:spacing w:after="0"/>
        <w:ind w:left="720" w:hanging="720"/>
        <w:rPr>
          <w:noProof/>
        </w:rPr>
      </w:pPr>
      <w:r w:rsidRPr="00C72D3A">
        <w:rPr>
          <w:noProof/>
        </w:rPr>
        <w:t xml:space="preserve">Volkers, M., Toko, H., Doroudgar, S., Din, S., Quijada, P., Joyo, A.Y., et al. (2013). Pathological hypertrophy amelioration by PRAS40-mediated inhibition of mTORC1. </w:t>
      </w:r>
      <w:r w:rsidRPr="00C72D3A">
        <w:rPr>
          <w:i/>
          <w:noProof/>
        </w:rPr>
        <w:t>Proc Natl Acad Sci U S A</w:t>
      </w:r>
      <w:r w:rsidRPr="00C72D3A">
        <w:rPr>
          <w:noProof/>
        </w:rPr>
        <w:t xml:space="preserve"> 110(31)</w:t>
      </w:r>
      <w:r w:rsidRPr="00C72D3A">
        <w:rPr>
          <w:b/>
          <w:noProof/>
        </w:rPr>
        <w:t>,</w:t>
      </w:r>
      <w:r w:rsidRPr="00C72D3A">
        <w:rPr>
          <w:noProof/>
        </w:rPr>
        <w:t xml:space="preserve"> 12661-12666. doi: 10.1073/pnas.1301455110.</w:t>
      </w:r>
    </w:p>
    <w:p w14:paraId="4549607A" w14:textId="77777777" w:rsidR="00C72D3A" w:rsidRPr="00C72D3A" w:rsidRDefault="00C72D3A" w:rsidP="00C72D3A">
      <w:pPr>
        <w:pStyle w:val="EndNoteBibliography"/>
        <w:spacing w:after="0"/>
        <w:ind w:left="720" w:hanging="720"/>
        <w:rPr>
          <w:noProof/>
        </w:rPr>
      </w:pPr>
      <w:r w:rsidRPr="00C72D3A">
        <w:rPr>
          <w:noProof/>
        </w:rPr>
        <w:t xml:space="preserve">Washio, T., Sugiura, S., Okada, J.I., and Hisada, T. (2020). Using Systolic Local Mechanical Load to Predict Fiber Orientation in Ventricles. </w:t>
      </w:r>
      <w:r w:rsidRPr="00C72D3A">
        <w:rPr>
          <w:i/>
          <w:noProof/>
        </w:rPr>
        <w:t>Front Physiol</w:t>
      </w:r>
      <w:r w:rsidRPr="00C72D3A">
        <w:rPr>
          <w:noProof/>
        </w:rPr>
        <w:t xml:space="preserve"> 11</w:t>
      </w:r>
      <w:r w:rsidRPr="00C72D3A">
        <w:rPr>
          <w:b/>
          <w:noProof/>
        </w:rPr>
        <w:t>,</w:t>
      </w:r>
      <w:r w:rsidRPr="00C72D3A">
        <w:rPr>
          <w:noProof/>
        </w:rPr>
        <w:t xml:space="preserve"> 467. doi: 10.3389/fphys.2020.00467.</w:t>
      </w:r>
    </w:p>
    <w:p w14:paraId="4DF8C789" w14:textId="77777777" w:rsidR="00C72D3A" w:rsidRPr="00C72D3A" w:rsidRDefault="00C72D3A" w:rsidP="00C72D3A">
      <w:pPr>
        <w:pStyle w:val="EndNoteBibliography"/>
        <w:spacing w:after="0"/>
        <w:ind w:left="720" w:hanging="720"/>
        <w:rPr>
          <w:noProof/>
        </w:rPr>
      </w:pPr>
      <w:r w:rsidRPr="00C72D3A">
        <w:rPr>
          <w:noProof/>
        </w:rPr>
        <w:t xml:space="preserve">Watkins, H., Ashrafian, H., and Redwood, C. (2011). Inherited cardiomyopathies. </w:t>
      </w:r>
      <w:r w:rsidRPr="00C72D3A">
        <w:rPr>
          <w:i/>
          <w:noProof/>
        </w:rPr>
        <w:t>N Engl J Med</w:t>
      </w:r>
      <w:r w:rsidRPr="00C72D3A">
        <w:rPr>
          <w:noProof/>
        </w:rPr>
        <w:t xml:space="preserve"> 364(17)</w:t>
      </w:r>
      <w:r w:rsidRPr="00C72D3A">
        <w:rPr>
          <w:b/>
          <w:noProof/>
        </w:rPr>
        <w:t>,</w:t>
      </w:r>
      <w:r w:rsidRPr="00C72D3A">
        <w:rPr>
          <w:noProof/>
        </w:rPr>
        <w:t xml:space="preserve"> 1643-1656. doi: 10.1056/NEJMra0902923.</w:t>
      </w:r>
    </w:p>
    <w:p w14:paraId="487573AA" w14:textId="77777777" w:rsidR="00C72D3A" w:rsidRPr="00C72D3A" w:rsidRDefault="00C72D3A" w:rsidP="00C72D3A">
      <w:pPr>
        <w:pStyle w:val="EndNoteBibliography"/>
        <w:spacing w:after="0"/>
        <w:ind w:left="720" w:hanging="720"/>
        <w:rPr>
          <w:noProof/>
        </w:rPr>
      </w:pPr>
      <w:r w:rsidRPr="00C72D3A">
        <w:rPr>
          <w:noProof/>
        </w:rPr>
        <w:t xml:space="preserve">Witt, S.H., Labeit, D., Granzier, H., Labeit, S., and Witt, C.C. (2005). Dimerization of the cardiac ankyrin protein CARP: implications for MARP titin-based signaling. </w:t>
      </w:r>
      <w:r w:rsidRPr="00C72D3A">
        <w:rPr>
          <w:i/>
          <w:noProof/>
        </w:rPr>
        <w:t>J Muscle Res Cell Motil</w:t>
      </w:r>
      <w:r w:rsidRPr="00C72D3A">
        <w:rPr>
          <w:noProof/>
        </w:rPr>
        <w:t xml:space="preserve"> 26(6-8)</w:t>
      </w:r>
      <w:r w:rsidRPr="00C72D3A">
        <w:rPr>
          <w:b/>
          <w:noProof/>
        </w:rPr>
        <w:t>,</w:t>
      </w:r>
      <w:r w:rsidRPr="00C72D3A">
        <w:rPr>
          <w:noProof/>
        </w:rPr>
        <w:t xml:space="preserve"> 401-408. doi: 10.1007/s10974-005-9022-9.</w:t>
      </w:r>
    </w:p>
    <w:p w14:paraId="0F74B1C6" w14:textId="77777777" w:rsidR="00C72D3A" w:rsidRPr="00C72D3A" w:rsidRDefault="00C72D3A" w:rsidP="00C72D3A">
      <w:pPr>
        <w:pStyle w:val="EndNoteBibliography"/>
        <w:spacing w:after="0"/>
        <w:ind w:left="720" w:hanging="720"/>
        <w:rPr>
          <w:noProof/>
        </w:rPr>
      </w:pPr>
      <w:r w:rsidRPr="00C72D3A">
        <w:rPr>
          <w:noProof/>
        </w:rPr>
        <w:t xml:space="preserve">Witzenburg, C.M., and Holmes, J.W. (2017). A Comparison of Phenomenologic Growth Laws for Myocardial Hypertrophy. </w:t>
      </w:r>
      <w:r w:rsidRPr="00C72D3A">
        <w:rPr>
          <w:i/>
          <w:noProof/>
        </w:rPr>
        <w:t>J Elast</w:t>
      </w:r>
      <w:r w:rsidRPr="00C72D3A">
        <w:rPr>
          <w:noProof/>
        </w:rPr>
        <w:t xml:space="preserve"> 129(1-2)</w:t>
      </w:r>
      <w:r w:rsidRPr="00C72D3A">
        <w:rPr>
          <w:b/>
          <w:noProof/>
        </w:rPr>
        <w:t>,</w:t>
      </w:r>
      <w:r w:rsidRPr="00C72D3A">
        <w:rPr>
          <w:noProof/>
        </w:rPr>
        <w:t xml:space="preserve"> 257-281. doi: 10.1007/s10659-017-9631-8.</w:t>
      </w:r>
    </w:p>
    <w:p w14:paraId="328D3722" w14:textId="77777777" w:rsidR="00C72D3A" w:rsidRPr="00C72D3A" w:rsidRDefault="00C72D3A" w:rsidP="00C72D3A">
      <w:pPr>
        <w:pStyle w:val="EndNoteBibliography"/>
        <w:spacing w:after="0"/>
        <w:ind w:left="720" w:hanging="720"/>
        <w:rPr>
          <w:noProof/>
        </w:rPr>
      </w:pPr>
      <w:r w:rsidRPr="00C72D3A">
        <w:rPr>
          <w:noProof/>
        </w:rPr>
        <w:t xml:space="preserve">Witzenburg, C.M., and Holmes, J.W. (2018). Predicting the Time Course of Ventricular Dilation and Thickening Using a Rapid Compartmental Model. </w:t>
      </w:r>
      <w:r w:rsidRPr="00C72D3A">
        <w:rPr>
          <w:i/>
          <w:noProof/>
        </w:rPr>
        <w:t>J Cardiovasc Transl Res</w:t>
      </w:r>
      <w:r w:rsidRPr="00C72D3A">
        <w:rPr>
          <w:noProof/>
        </w:rPr>
        <w:t xml:space="preserve"> 11(2)</w:t>
      </w:r>
      <w:r w:rsidRPr="00C72D3A">
        <w:rPr>
          <w:b/>
          <w:noProof/>
        </w:rPr>
        <w:t>,</w:t>
      </w:r>
      <w:r w:rsidRPr="00C72D3A">
        <w:rPr>
          <w:noProof/>
        </w:rPr>
        <w:t xml:space="preserve"> 109-122. doi: 10.1007/s12265-018-9793-1.</w:t>
      </w:r>
    </w:p>
    <w:p w14:paraId="2F07DF57" w14:textId="77777777" w:rsidR="00C72D3A" w:rsidRPr="00C72D3A" w:rsidRDefault="00C72D3A" w:rsidP="00C72D3A">
      <w:pPr>
        <w:pStyle w:val="EndNoteBibliography"/>
        <w:spacing w:after="0"/>
        <w:ind w:left="720" w:hanging="720"/>
        <w:rPr>
          <w:noProof/>
        </w:rPr>
      </w:pPr>
      <w:r w:rsidRPr="00C72D3A">
        <w:rPr>
          <w:noProof/>
        </w:rPr>
        <w:t xml:space="preserve">Yoshida, K., and Holmes, J.W. (2021). Computational models of cardiac hypertrophy. </w:t>
      </w:r>
      <w:r w:rsidRPr="00C72D3A">
        <w:rPr>
          <w:i/>
          <w:noProof/>
        </w:rPr>
        <w:t>Prog Biophys Mol Biol</w:t>
      </w:r>
      <w:r w:rsidRPr="00C72D3A">
        <w:rPr>
          <w:noProof/>
        </w:rPr>
        <w:t xml:space="preserve"> 159</w:t>
      </w:r>
      <w:r w:rsidRPr="00C72D3A">
        <w:rPr>
          <w:b/>
          <w:noProof/>
        </w:rPr>
        <w:t>,</w:t>
      </w:r>
      <w:r w:rsidRPr="00C72D3A">
        <w:rPr>
          <w:noProof/>
        </w:rPr>
        <w:t xml:space="preserve"> 75-85. doi: 10.1016/j.pbiomolbio.2020.07.001.</w:t>
      </w:r>
    </w:p>
    <w:p w14:paraId="185F5AC5" w14:textId="77777777" w:rsidR="00C72D3A" w:rsidRPr="00C72D3A" w:rsidRDefault="00C72D3A" w:rsidP="00C72D3A">
      <w:pPr>
        <w:pStyle w:val="EndNoteBibliography"/>
        <w:spacing w:after="0"/>
        <w:ind w:left="720" w:hanging="720"/>
        <w:rPr>
          <w:noProof/>
        </w:rPr>
      </w:pPr>
      <w:r w:rsidRPr="00C72D3A">
        <w:rPr>
          <w:noProof/>
        </w:rPr>
        <w:t xml:space="preserve">Yoshida, K., McCulloch, A.D., Omens, J.H., and Holmes, J.W. (2020a). Predictions of hypertrophy and its regression in response to pressure overload. </w:t>
      </w:r>
      <w:r w:rsidRPr="00C72D3A">
        <w:rPr>
          <w:i/>
          <w:noProof/>
        </w:rPr>
        <w:t>Biomech Model Mechanobiol</w:t>
      </w:r>
      <w:r w:rsidRPr="00C72D3A">
        <w:rPr>
          <w:noProof/>
        </w:rPr>
        <w:t xml:space="preserve"> 19(3)</w:t>
      </w:r>
      <w:r w:rsidRPr="00C72D3A">
        <w:rPr>
          <w:b/>
          <w:noProof/>
        </w:rPr>
        <w:t>,</w:t>
      </w:r>
      <w:r w:rsidRPr="00C72D3A">
        <w:rPr>
          <w:noProof/>
        </w:rPr>
        <w:t xml:space="preserve"> 1079-1089. doi: 10.1007/s10237-019-01271-w.</w:t>
      </w:r>
    </w:p>
    <w:p w14:paraId="7AD9306E" w14:textId="210A4967" w:rsidR="00C72D3A" w:rsidRPr="00C72D3A" w:rsidRDefault="00C72D3A" w:rsidP="00C72D3A">
      <w:pPr>
        <w:pStyle w:val="EndNoteBibliography"/>
        <w:spacing w:after="0"/>
        <w:ind w:left="720" w:hanging="720"/>
        <w:rPr>
          <w:noProof/>
        </w:rPr>
      </w:pPr>
      <w:r w:rsidRPr="00C72D3A">
        <w:rPr>
          <w:noProof/>
        </w:rPr>
        <w:t xml:space="preserve">Yoshida, K., Saucerman, J.J., and Holmes, J.W. (2020b). Multiscale model of heart growth during pregnancy: Integrating mechanical and hormonal signaling. </w:t>
      </w:r>
      <w:r w:rsidRPr="00C72D3A">
        <w:rPr>
          <w:i/>
          <w:noProof/>
        </w:rPr>
        <w:t>bioRxiv</w:t>
      </w:r>
      <w:r w:rsidRPr="00C72D3A">
        <w:rPr>
          <w:noProof/>
        </w:rPr>
        <w:t xml:space="preserve">. doi: </w:t>
      </w:r>
      <w:hyperlink r:id="rId41" w:history="1">
        <w:r w:rsidRPr="00C72D3A">
          <w:rPr>
            <w:rStyle w:val="Hyperlink"/>
            <w:noProof/>
          </w:rPr>
          <w:t>https://doi.org/10.1101/2020.09.18.302067</w:t>
        </w:r>
      </w:hyperlink>
      <w:r w:rsidRPr="00C72D3A">
        <w:rPr>
          <w:noProof/>
        </w:rPr>
        <w:t>.</w:t>
      </w:r>
    </w:p>
    <w:p w14:paraId="0DECE52A" w14:textId="77777777" w:rsidR="00C72D3A" w:rsidRPr="00C72D3A" w:rsidRDefault="00C72D3A" w:rsidP="00C72D3A">
      <w:pPr>
        <w:pStyle w:val="EndNoteBibliography"/>
        <w:spacing w:after="0"/>
        <w:ind w:left="720" w:hanging="720"/>
        <w:rPr>
          <w:noProof/>
        </w:rPr>
      </w:pPr>
      <w:r w:rsidRPr="00C72D3A">
        <w:rPr>
          <w:noProof/>
        </w:rPr>
        <w:t xml:space="preserve">Zhang, M., Niu, X., Hu, J., Yuan, Y., Sun, S., Wang, J., et al. (2014). Lin28a protects against hypoxia/reoxygenation induced cardiomyocytes apoptosis by alleviating mitochondrial dysfunction under high glucose/high fat conditions. </w:t>
      </w:r>
      <w:r w:rsidRPr="00C72D3A">
        <w:rPr>
          <w:i/>
          <w:noProof/>
        </w:rPr>
        <w:t>PLoS One</w:t>
      </w:r>
      <w:r w:rsidRPr="00C72D3A">
        <w:rPr>
          <w:noProof/>
        </w:rPr>
        <w:t xml:space="preserve"> 9(10)</w:t>
      </w:r>
      <w:r w:rsidRPr="00C72D3A">
        <w:rPr>
          <w:b/>
          <w:noProof/>
        </w:rPr>
        <w:t>,</w:t>
      </w:r>
      <w:r w:rsidRPr="00C72D3A">
        <w:rPr>
          <w:noProof/>
        </w:rPr>
        <w:t xml:space="preserve"> e110580. doi: 10.1371/journal.pone.0110580.</w:t>
      </w:r>
    </w:p>
    <w:p w14:paraId="6F1F5F0E" w14:textId="77777777" w:rsidR="00C72D3A" w:rsidRPr="00C72D3A" w:rsidRDefault="00C72D3A" w:rsidP="00C72D3A">
      <w:pPr>
        <w:pStyle w:val="EndNoteBibliography"/>
        <w:spacing w:after="0"/>
        <w:ind w:left="720" w:hanging="720"/>
        <w:rPr>
          <w:noProof/>
        </w:rPr>
      </w:pPr>
      <w:r w:rsidRPr="00C72D3A">
        <w:rPr>
          <w:noProof/>
        </w:rPr>
        <w:t xml:space="preserve">Zhu, H., Shyh-Chang, N., Segre, A.V., Shinoda, G., Shah, S.P., Einhorn, W.S., et al. (2011). The Lin28/let-7 axis regulates glucose metabolism. </w:t>
      </w:r>
      <w:r w:rsidRPr="00C72D3A">
        <w:rPr>
          <w:i/>
          <w:noProof/>
        </w:rPr>
        <w:t>Cell</w:t>
      </w:r>
      <w:r w:rsidRPr="00C72D3A">
        <w:rPr>
          <w:noProof/>
        </w:rPr>
        <w:t xml:space="preserve"> 147(1)</w:t>
      </w:r>
      <w:r w:rsidRPr="00C72D3A">
        <w:rPr>
          <w:b/>
          <w:noProof/>
        </w:rPr>
        <w:t>,</w:t>
      </w:r>
      <w:r w:rsidRPr="00C72D3A">
        <w:rPr>
          <w:noProof/>
        </w:rPr>
        <w:t xml:space="preserve"> 81-94. doi: 10.1016/j.cell.2011.08.033.</w:t>
      </w:r>
    </w:p>
    <w:p w14:paraId="72AD8710" w14:textId="77777777" w:rsidR="00C72D3A" w:rsidRPr="00C72D3A" w:rsidRDefault="00C72D3A" w:rsidP="00C72D3A">
      <w:pPr>
        <w:pStyle w:val="EndNoteBibliography"/>
        <w:ind w:left="720" w:hanging="720"/>
        <w:rPr>
          <w:noProof/>
        </w:rPr>
      </w:pPr>
      <w:r w:rsidRPr="00C72D3A">
        <w:rPr>
          <w:noProof/>
        </w:rPr>
        <w:t xml:space="preserve">Zou, P., Pinotsis, N., Lange, S., Song, Y.H., Popov, A., Mavridis, I., et al. (2006). Palindromic assembly of the giant muscle protein titin in the sarcomeric Z-disk. </w:t>
      </w:r>
      <w:r w:rsidRPr="00C72D3A">
        <w:rPr>
          <w:i/>
          <w:noProof/>
        </w:rPr>
        <w:t>Nature</w:t>
      </w:r>
      <w:r w:rsidRPr="00C72D3A">
        <w:rPr>
          <w:noProof/>
        </w:rPr>
        <w:t xml:space="preserve"> 439(7073)</w:t>
      </w:r>
      <w:r w:rsidRPr="00C72D3A">
        <w:rPr>
          <w:b/>
          <w:noProof/>
        </w:rPr>
        <w:t>,</w:t>
      </w:r>
      <w:r w:rsidRPr="00C72D3A">
        <w:rPr>
          <w:noProof/>
        </w:rPr>
        <w:t xml:space="preserve"> 229-233. doi: 10.1038/nature04343.</w:t>
      </w:r>
    </w:p>
    <w:p w14:paraId="33DE3510" w14:textId="218E7F12" w:rsidR="007E37A7" w:rsidRPr="00B95524" w:rsidRDefault="008D245F" w:rsidP="00C72D3A">
      <w:pPr>
        <w:spacing w:line="240" w:lineRule="auto"/>
        <w:rPr>
          <w:rFonts w:asciiTheme="majorBidi" w:hAnsiTheme="majorBidi" w:cstheme="majorBidi"/>
          <w:szCs w:val="24"/>
        </w:rPr>
      </w:pPr>
      <w:r w:rsidRPr="00B95524">
        <w:rPr>
          <w:rFonts w:asciiTheme="majorBidi" w:hAnsiTheme="majorBidi" w:cstheme="majorBidi"/>
          <w:szCs w:val="24"/>
        </w:rPr>
        <w:fldChar w:fldCharType="end"/>
      </w:r>
    </w:p>
    <w:p w14:paraId="0FC14283" w14:textId="77777777" w:rsidR="007E37A7" w:rsidRPr="00B95524" w:rsidRDefault="007E37A7" w:rsidP="00F34279">
      <w:pPr>
        <w:spacing w:after="200" w:line="240" w:lineRule="auto"/>
        <w:rPr>
          <w:rFonts w:asciiTheme="majorBidi" w:hAnsiTheme="majorBidi" w:cstheme="majorBidi"/>
          <w:szCs w:val="24"/>
        </w:rPr>
      </w:pPr>
      <w:r w:rsidRPr="00B95524">
        <w:rPr>
          <w:rFonts w:asciiTheme="majorBidi" w:hAnsiTheme="majorBidi" w:cstheme="majorBidi"/>
          <w:szCs w:val="24"/>
        </w:rPr>
        <w:br w:type="page"/>
      </w:r>
    </w:p>
    <w:p w14:paraId="54C6FAD3" w14:textId="3E63800C" w:rsidR="0088513A" w:rsidRPr="00757E19" w:rsidRDefault="007E37A7" w:rsidP="00757E19">
      <w:pPr>
        <w:pStyle w:val="Heading1"/>
      </w:pPr>
      <w:r w:rsidRPr="00757E19">
        <w:lastRenderedPageBreak/>
        <w:t>Supplementary material</w:t>
      </w:r>
    </w:p>
    <w:p w14:paraId="0A341A37" w14:textId="77777777" w:rsidR="00823F8E" w:rsidRPr="001B05C1" w:rsidRDefault="00823F8E" w:rsidP="00F36C36"/>
    <w:p w14:paraId="2CFB2498" w14:textId="77777777" w:rsidR="006C34FF" w:rsidRDefault="006C34FF" w:rsidP="006C34FF">
      <w:pPr>
        <w:pStyle w:val="Title"/>
        <w:spacing w:line="240" w:lineRule="auto"/>
        <w:rPr>
          <w:rFonts w:asciiTheme="majorBidi" w:hAnsiTheme="majorBidi" w:cstheme="majorBidi"/>
        </w:rPr>
      </w:pPr>
      <w:r>
        <w:t xml:space="preserve">Multiscale modeling of cardiac valve disease using cell-level signals to drive myocardial growth </w:t>
      </w:r>
    </w:p>
    <w:p w14:paraId="39B7AAF1" w14:textId="275274E2" w:rsidR="006C34FF" w:rsidRPr="00B95524" w:rsidRDefault="006C34FF" w:rsidP="006C34FF">
      <w:pPr>
        <w:pStyle w:val="AuthorList"/>
        <w:spacing w:line="240" w:lineRule="auto"/>
        <w:rPr>
          <w:rFonts w:asciiTheme="majorBidi" w:hAnsiTheme="majorBidi" w:cstheme="majorBidi"/>
        </w:rPr>
      </w:pPr>
      <w:r w:rsidRPr="00B95524">
        <w:rPr>
          <w:rFonts w:asciiTheme="majorBidi" w:hAnsiTheme="majorBidi" w:cstheme="majorBidi"/>
        </w:rPr>
        <w:t xml:space="preserve">Hossein Sharifi </w:t>
      </w:r>
      <w:r w:rsidRPr="00B95524">
        <w:rPr>
          <w:rFonts w:asciiTheme="majorBidi" w:hAnsiTheme="majorBidi" w:cstheme="majorBidi"/>
          <w:vertAlign w:val="superscript"/>
        </w:rPr>
        <w:t>1</w:t>
      </w:r>
      <w:r w:rsidRPr="00B95524">
        <w:rPr>
          <w:rFonts w:asciiTheme="majorBidi" w:hAnsiTheme="majorBidi" w:cstheme="majorBidi"/>
        </w:rPr>
        <w:t xml:space="preserve">, </w:t>
      </w:r>
      <w:r w:rsidR="00A504B3" w:rsidRPr="00E52AD9">
        <w:rPr>
          <w:rFonts w:asciiTheme="majorBidi" w:hAnsiTheme="majorBidi" w:cstheme="majorBidi"/>
        </w:rPr>
        <w:t>Austin</w:t>
      </w:r>
      <w:r w:rsidR="00A504B3">
        <w:rPr>
          <w:rFonts w:asciiTheme="majorBidi" w:hAnsiTheme="majorBidi" w:cstheme="majorBidi"/>
        </w:rPr>
        <w:t xml:space="preserve"> G.</w:t>
      </w:r>
      <w:r w:rsidR="00A504B3" w:rsidRPr="00E52AD9">
        <w:rPr>
          <w:rFonts w:asciiTheme="majorBidi" w:hAnsiTheme="majorBidi" w:cstheme="majorBidi"/>
        </w:rPr>
        <w:t xml:space="preserve"> Wellette-</w:t>
      </w:r>
      <w:r w:rsidR="00A504B3" w:rsidRPr="000946D3">
        <w:rPr>
          <w:rFonts w:asciiTheme="majorBidi" w:hAnsiTheme="majorBidi" w:cstheme="majorBidi"/>
        </w:rPr>
        <w:t>Hunsucker</w:t>
      </w:r>
      <w:r w:rsidR="00BA6D11">
        <w:rPr>
          <w:rFonts w:asciiTheme="majorBidi" w:hAnsiTheme="majorBidi" w:cstheme="majorBidi"/>
        </w:rPr>
        <w:t xml:space="preserve"> </w:t>
      </w:r>
      <w:r w:rsidR="00BA6D11">
        <w:rPr>
          <w:rFonts w:asciiTheme="majorBidi" w:hAnsiTheme="majorBidi" w:cstheme="majorBidi"/>
          <w:vertAlign w:val="superscript"/>
        </w:rPr>
        <w:t>2</w:t>
      </w:r>
      <w:r w:rsidR="000946D3">
        <w:rPr>
          <w:rFonts w:asciiTheme="majorBidi" w:hAnsiTheme="majorBidi" w:cstheme="majorBidi"/>
        </w:rPr>
        <w:t xml:space="preserve">, </w:t>
      </w:r>
      <w:r w:rsidRPr="000946D3">
        <w:rPr>
          <w:rFonts w:asciiTheme="majorBidi" w:hAnsiTheme="majorBidi" w:cstheme="majorBidi"/>
        </w:rPr>
        <w:t>Charles</w:t>
      </w:r>
      <w:r w:rsidRPr="00B95524">
        <w:rPr>
          <w:rFonts w:asciiTheme="majorBidi" w:hAnsiTheme="majorBidi" w:cstheme="majorBidi"/>
        </w:rPr>
        <w:t xml:space="preserve"> K. Mann</w:t>
      </w:r>
      <w:r w:rsidR="00BA6D11">
        <w:rPr>
          <w:rFonts w:asciiTheme="majorBidi" w:hAnsiTheme="majorBidi" w:cstheme="majorBidi"/>
        </w:rPr>
        <w:t xml:space="preserve"> </w:t>
      </w:r>
      <w:r w:rsidRPr="00B95524">
        <w:rPr>
          <w:rFonts w:asciiTheme="majorBidi" w:hAnsiTheme="majorBidi" w:cstheme="majorBidi"/>
          <w:vertAlign w:val="superscript"/>
        </w:rPr>
        <w:t>1</w:t>
      </w:r>
      <w:r w:rsidRPr="00B95524">
        <w:rPr>
          <w:rFonts w:asciiTheme="majorBidi" w:hAnsiTheme="majorBidi" w:cstheme="majorBidi"/>
        </w:rPr>
        <w:t>,</w:t>
      </w:r>
      <w:r w:rsidR="00E52AD9">
        <w:rPr>
          <w:rFonts w:asciiTheme="majorBidi" w:hAnsiTheme="majorBidi" w:cstheme="majorBidi"/>
        </w:rPr>
        <w:t xml:space="preserve"> </w:t>
      </w:r>
      <w:r w:rsidRPr="00B95524">
        <w:rPr>
          <w:rFonts w:asciiTheme="majorBidi" w:hAnsiTheme="majorBidi" w:cstheme="majorBidi"/>
        </w:rPr>
        <w:t xml:space="preserve">Jonathan F. Wenk </w:t>
      </w:r>
      <w:r w:rsidRPr="00B95524">
        <w:rPr>
          <w:rFonts w:asciiTheme="majorBidi" w:hAnsiTheme="majorBidi" w:cstheme="majorBidi"/>
          <w:vertAlign w:val="superscript"/>
        </w:rPr>
        <w:t>1,</w:t>
      </w:r>
      <w:r w:rsidR="00BA6D11">
        <w:rPr>
          <w:rFonts w:asciiTheme="majorBidi" w:hAnsiTheme="majorBidi" w:cstheme="majorBidi"/>
          <w:vertAlign w:val="superscript"/>
        </w:rPr>
        <w:t>3</w:t>
      </w:r>
      <w:r w:rsidRPr="00B95524">
        <w:rPr>
          <w:rFonts w:asciiTheme="majorBidi" w:hAnsiTheme="majorBidi" w:cstheme="majorBidi"/>
        </w:rPr>
        <w:t>, Kenneth S. Campbell</w:t>
      </w:r>
      <w:r w:rsidR="00BA6D11">
        <w:rPr>
          <w:rFonts w:asciiTheme="majorBidi" w:hAnsiTheme="majorBidi" w:cstheme="majorBidi"/>
        </w:rPr>
        <w:t xml:space="preserve"> </w:t>
      </w:r>
      <w:r w:rsidR="00BA6D11">
        <w:rPr>
          <w:rFonts w:asciiTheme="majorBidi" w:hAnsiTheme="majorBidi" w:cstheme="majorBidi"/>
          <w:vertAlign w:val="superscript"/>
        </w:rPr>
        <w:t>2</w:t>
      </w:r>
    </w:p>
    <w:p w14:paraId="342E1F66" w14:textId="77777777" w:rsidR="00BA6D11" w:rsidRPr="00B95524" w:rsidRDefault="00BA6D11" w:rsidP="00BA6D11">
      <w:pPr>
        <w:spacing w:after="0" w:line="240" w:lineRule="auto"/>
        <w:rPr>
          <w:rFonts w:asciiTheme="majorBidi" w:hAnsiTheme="majorBidi" w:cstheme="majorBidi"/>
          <w:b/>
          <w:szCs w:val="24"/>
        </w:rPr>
      </w:pPr>
      <w:r w:rsidRPr="00B95524">
        <w:rPr>
          <w:rFonts w:asciiTheme="majorBidi" w:hAnsiTheme="majorBidi" w:cstheme="majorBidi"/>
          <w:szCs w:val="24"/>
          <w:vertAlign w:val="superscript"/>
        </w:rPr>
        <w:t>1</w:t>
      </w:r>
      <w:r w:rsidRPr="00B95524">
        <w:rPr>
          <w:rFonts w:asciiTheme="majorBidi" w:hAnsiTheme="majorBidi" w:cstheme="majorBidi"/>
          <w:szCs w:val="24"/>
        </w:rPr>
        <w:t>Department of Mechanical Engineering, University of Kentucky, Lexington, Kentucky, USA</w:t>
      </w:r>
    </w:p>
    <w:p w14:paraId="68774E10" w14:textId="77777777" w:rsidR="00BA6D11" w:rsidRDefault="00BA6D11" w:rsidP="00BA6D11">
      <w:pPr>
        <w:spacing w:after="0" w:line="240" w:lineRule="auto"/>
        <w:rPr>
          <w:rFonts w:asciiTheme="majorBidi" w:hAnsiTheme="majorBidi" w:cstheme="majorBidi"/>
          <w:szCs w:val="24"/>
        </w:rPr>
      </w:pPr>
      <w:r>
        <w:rPr>
          <w:rFonts w:asciiTheme="majorBidi" w:hAnsiTheme="majorBidi" w:cstheme="majorBidi"/>
          <w:szCs w:val="24"/>
          <w:vertAlign w:val="superscript"/>
        </w:rPr>
        <w:t>2</w:t>
      </w:r>
      <w:r w:rsidRPr="00B95524">
        <w:rPr>
          <w:rFonts w:asciiTheme="majorBidi" w:hAnsiTheme="majorBidi" w:cstheme="majorBidi"/>
          <w:szCs w:val="24"/>
        </w:rPr>
        <w:t>Department of Physiology &amp; Division of Cardiovascular Medicine, University of Kentucky, Lexington, Kentucky, USA</w:t>
      </w:r>
    </w:p>
    <w:p w14:paraId="43FABCFD" w14:textId="77777777" w:rsidR="00BA6D11" w:rsidRPr="00B95524" w:rsidRDefault="00BA6D11" w:rsidP="00BA6D11">
      <w:pPr>
        <w:spacing w:after="0" w:line="240" w:lineRule="auto"/>
        <w:rPr>
          <w:rFonts w:asciiTheme="majorBidi" w:hAnsiTheme="majorBidi" w:cstheme="majorBidi"/>
          <w:szCs w:val="24"/>
        </w:rPr>
      </w:pPr>
      <w:r>
        <w:rPr>
          <w:rFonts w:asciiTheme="majorBidi" w:hAnsiTheme="majorBidi" w:cstheme="majorBidi"/>
          <w:szCs w:val="24"/>
          <w:vertAlign w:val="superscript"/>
        </w:rPr>
        <w:t>3</w:t>
      </w:r>
      <w:r w:rsidRPr="00B95524">
        <w:rPr>
          <w:rFonts w:asciiTheme="majorBidi" w:hAnsiTheme="majorBidi" w:cstheme="majorBidi"/>
          <w:szCs w:val="24"/>
        </w:rPr>
        <w:t>Department of Surgery, University of Kentucky, Lexington, Kentucky, USA</w:t>
      </w:r>
    </w:p>
    <w:p w14:paraId="3BB69622" w14:textId="77777777" w:rsidR="006C34FF" w:rsidRPr="00B95524" w:rsidRDefault="006C34FF" w:rsidP="006C34FF">
      <w:pPr>
        <w:spacing w:before="240" w:after="0" w:line="240" w:lineRule="auto"/>
        <w:rPr>
          <w:rFonts w:asciiTheme="majorBidi" w:hAnsiTheme="majorBidi" w:cstheme="majorBidi"/>
          <w:b/>
          <w:szCs w:val="24"/>
        </w:rPr>
      </w:pPr>
      <w:r w:rsidRPr="00B95524">
        <w:rPr>
          <w:rFonts w:asciiTheme="majorBidi" w:hAnsiTheme="majorBidi" w:cstheme="majorBidi"/>
          <w:b/>
          <w:szCs w:val="24"/>
        </w:rPr>
        <w:t xml:space="preserve">* Correspondence: </w:t>
      </w:r>
      <w:r w:rsidRPr="00B95524">
        <w:rPr>
          <w:rFonts w:asciiTheme="majorBidi" w:hAnsiTheme="majorBidi" w:cstheme="majorBidi"/>
          <w:b/>
          <w:szCs w:val="24"/>
        </w:rPr>
        <w:br/>
      </w:r>
      <w:r>
        <w:rPr>
          <w:rFonts w:asciiTheme="majorBidi" w:hAnsiTheme="majorBidi" w:cstheme="majorBidi"/>
          <w:szCs w:val="24"/>
        </w:rPr>
        <w:t>Kenneth</w:t>
      </w:r>
      <w:r w:rsidRPr="00B95524">
        <w:rPr>
          <w:rFonts w:asciiTheme="majorBidi" w:hAnsiTheme="majorBidi" w:cstheme="majorBidi"/>
          <w:szCs w:val="24"/>
        </w:rPr>
        <w:t xml:space="preserve"> </w:t>
      </w:r>
      <w:r>
        <w:rPr>
          <w:rFonts w:asciiTheme="majorBidi" w:hAnsiTheme="majorBidi" w:cstheme="majorBidi"/>
          <w:szCs w:val="24"/>
        </w:rPr>
        <w:t>S</w:t>
      </w:r>
      <w:r w:rsidRPr="00B95524">
        <w:rPr>
          <w:rFonts w:asciiTheme="majorBidi" w:hAnsiTheme="majorBidi" w:cstheme="majorBidi"/>
          <w:szCs w:val="24"/>
        </w:rPr>
        <w:t xml:space="preserve">. </w:t>
      </w:r>
      <w:r>
        <w:rPr>
          <w:rFonts w:asciiTheme="majorBidi" w:hAnsiTheme="majorBidi" w:cstheme="majorBidi"/>
          <w:szCs w:val="24"/>
        </w:rPr>
        <w:t>Campbell</w:t>
      </w:r>
      <w:r w:rsidRPr="00B95524">
        <w:rPr>
          <w:rFonts w:asciiTheme="majorBidi" w:hAnsiTheme="majorBidi" w:cstheme="majorBidi"/>
          <w:szCs w:val="24"/>
        </w:rPr>
        <w:br/>
      </w:r>
      <w:r w:rsidRPr="006A2633">
        <w:rPr>
          <w:rFonts w:asciiTheme="majorBidi" w:hAnsiTheme="majorBidi" w:cstheme="majorBidi"/>
          <w:szCs w:val="24"/>
        </w:rPr>
        <w:t>k.s.campbell@uky.edu</w:t>
      </w:r>
    </w:p>
    <w:p w14:paraId="66AA6686" w14:textId="1C00F06F" w:rsidR="006C34FF" w:rsidRDefault="006C34FF" w:rsidP="006C34FF">
      <w:pPr>
        <w:pStyle w:val="AuthorList"/>
        <w:spacing w:line="240" w:lineRule="auto"/>
        <w:rPr>
          <w:rFonts w:asciiTheme="majorBidi" w:hAnsiTheme="majorBidi" w:cstheme="majorBidi"/>
        </w:rPr>
      </w:pPr>
      <w:r w:rsidRPr="00B95524">
        <w:rPr>
          <w:rFonts w:asciiTheme="majorBidi" w:hAnsiTheme="majorBidi" w:cstheme="majorBidi"/>
        </w:rPr>
        <w:t xml:space="preserve">Keywords: Multiscale modeling, </w:t>
      </w:r>
      <w:r>
        <w:rPr>
          <w:rFonts w:asciiTheme="majorBidi" w:hAnsiTheme="majorBidi" w:cstheme="majorBidi"/>
        </w:rPr>
        <w:t>Myocardial</w:t>
      </w:r>
      <w:r w:rsidRPr="00B95524">
        <w:rPr>
          <w:rFonts w:asciiTheme="majorBidi" w:hAnsiTheme="majorBidi" w:cstheme="majorBidi"/>
        </w:rPr>
        <w:t xml:space="preserve"> growth, Baroreflex, Concentric growth, Eccentric growth (Min.5-Max. 8)</w:t>
      </w:r>
    </w:p>
    <w:p w14:paraId="322C0A28" w14:textId="77777777" w:rsidR="006C34FF" w:rsidRDefault="006C34FF" w:rsidP="006C34FF">
      <w:pPr>
        <w:spacing w:line="240" w:lineRule="auto"/>
      </w:pPr>
    </w:p>
    <w:p w14:paraId="7C2696FB" w14:textId="15AE2D9F" w:rsidR="007B3453" w:rsidRDefault="007B3453" w:rsidP="007B3453">
      <w:pPr>
        <w:spacing w:after="200" w:line="240" w:lineRule="auto"/>
      </w:pPr>
    </w:p>
    <w:p w14:paraId="53173861" w14:textId="77777777" w:rsidR="00757E19" w:rsidRDefault="00757E19" w:rsidP="007B3453">
      <w:pPr>
        <w:jc w:val="center"/>
      </w:pPr>
    </w:p>
    <w:p w14:paraId="3067077F" w14:textId="77777777" w:rsidR="00757E19" w:rsidRDefault="00757E19">
      <w:r>
        <w:br w:type="page"/>
      </w:r>
    </w:p>
    <w:p w14:paraId="2FDB99F4" w14:textId="77777777" w:rsidR="00757E19" w:rsidRDefault="00757E19" w:rsidP="00757E19">
      <w:pPr>
        <w:pStyle w:val="Heading2"/>
      </w:pPr>
      <w:r>
        <w:lastRenderedPageBreak/>
        <w:t>Supplementary tables</w:t>
      </w:r>
    </w:p>
    <w:tbl>
      <w:tblPr>
        <w:tblStyle w:val="TableGrid"/>
        <w:tblW w:w="0" w:type="auto"/>
        <w:jc w:val="center"/>
        <w:tblLayout w:type="fixed"/>
        <w:tblCellMar>
          <w:left w:w="29" w:type="dxa"/>
          <w:right w:w="29" w:type="dxa"/>
        </w:tblCellMar>
        <w:tblLook w:val="04A0" w:firstRow="1" w:lastRow="0" w:firstColumn="1" w:lastColumn="0" w:noHBand="0" w:noVBand="1"/>
      </w:tblPr>
      <w:tblGrid>
        <w:gridCol w:w="1269"/>
        <w:gridCol w:w="616"/>
        <w:gridCol w:w="416"/>
        <w:gridCol w:w="1329"/>
        <w:gridCol w:w="616"/>
        <w:gridCol w:w="516"/>
        <w:gridCol w:w="1452"/>
        <w:gridCol w:w="616"/>
        <w:gridCol w:w="516"/>
        <w:gridCol w:w="1285"/>
        <w:gridCol w:w="616"/>
        <w:gridCol w:w="520"/>
      </w:tblGrid>
      <w:tr w:rsidR="0008017D" w:rsidRPr="00B95524" w14:paraId="75E185E5" w14:textId="77777777" w:rsidTr="0085499C">
        <w:trPr>
          <w:jc w:val="center"/>
        </w:trPr>
        <w:tc>
          <w:tcPr>
            <w:tcW w:w="9767" w:type="dxa"/>
            <w:gridSpan w:val="12"/>
            <w:tcBorders>
              <w:top w:val="double" w:sz="4" w:space="0" w:color="auto"/>
            </w:tcBorders>
            <w:vAlign w:val="center"/>
          </w:tcPr>
          <w:p w14:paraId="124ED8D8" w14:textId="0CD1FADF"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 xml:space="preserve">Table </w:t>
            </w:r>
            <w:r w:rsidR="00C812C3">
              <w:rPr>
                <w:rFonts w:asciiTheme="majorBidi" w:hAnsiTheme="majorBidi" w:cstheme="majorBidi"/>
                <w:b/>
                <w:bCs/>
              </w:rPr>
              <w:t>S</w:t>
            </w:r>
            <w:bookmarkStart w:id="120" w:name="s_table1"/>
            <w:r w:rsidR="005B1A1E">
              <w:rPr>
                <w:rFonts w:asciiTheme="majorBidi" w:hAnsiTheme="majorBidi" w:cstheme="majorBidi"/>
                <w:b/>
                <w:bCs/>
              </w:rPr>
              <w:fldChar w:fldCharType="begin"/>
            </w:r>
            <w:r w:rsidR="005B1A1E">
              <w:rPr>
                <w:rFonts w:asciiTheme="majorBidi" w:hAnsiTheme="majorBidi" w:cstheme="majorBidi"/>
                <w:b/>
                <w:bCs/>
              </w:rPr>
              <w:instrText xml:space="preserve"> seq sup_table </w:instrText>
            </w:r>
            <w:r w:rsidR="005B1A1E">
              <w:rPr>
                <w:rFonts w:asciiTheme="majorBidi" w:hAnsiTheme="majorBidi" w:cstheme="majorBidi"/>
                <w:b/>
                <w:bCs/>
              </w:rPr>
              <w:fldChar w:fldCharType="separate"/>
            </w:r>
            <w:r w:rsidR="00A15D39">
              <w:rPr>
                <w:rFonts w:asciiTheme="majorBidi" w:hAnsiTheme="majorBidi" w:cstheme="majorBidi"/>
                <w:b/>
                <w:bCs/>
                <w:noProof/>
              </w:rPr>
              <w:t>1</w:t>
            </w:r>
            <w:r w:rsidR="005B1A1E">
              <w:rPr>
                <w:rFonts w:asciiTheme="majorBidi" w:hAnsiTheme="majorBidi" w:cstheme="majorBidi"/>
                <w:b/>
                <w:bCs/>
              </w:rPr>
              <w:fldChar w:fldCharType="end"/>
            </w:r>
            <w:bookmarkEnd w:id="120"/>
            <w:r w:rsidRPr="00B95524">
              <w:rPr>
                <w:rFonts w:asciiTheme="majorBidi" w:hAnsiTheme="majorBidi" w:cstheme="majorBidi"/>
                <w:b/>
                <w:bCs/>
              </w:rPr>
              <w:t xml:space="preserve">. </w:t>
            </w:r>
            <w:r w:rsidRPr="00B95524">
              <w:rPr>
                <w:rFonts w:asciiTheme="majorBidi" w:hAnsiTheme="majorBidi" w:cstheme="majorBidi"/>
              </w:rPr>
              <w:t>List of studies with quantified clinical data for LV dimensions and systolic function acquired by cardiac magnetic resonance</w:t>
            </w:r>
            <w:r>
              <w:rPr>
                <w:rFonts w:asciiTheme="majorBidi" w:hAnsiTheme="majorBidi" w:cstheme="majorBidi"/>
              </w:rPr>
              <w:t xml:space="preserve"> imaging</w:t>
            </w:r>
            <w:r w:rsidRPr="00B95524">
              <w:rPr>
                <w:rFonts w:asciiTheme="majorBidi" w:hAnsiTheme="majorBidi" w:cstheme="majorBidi"/>
              </w:rPr>
              <w:t>.</w:t>
            </w:r>
            <w:r w:rsidR="00AA0488" w:rsidRPr="00B95524">
              <w:rPr>
                <w:rFonts w:asciiTheme="majorBidi" w:hAnsiTheme="majorBidi" w:cstheme="majorBidi"/>
                <w:b/>
                <w:bCs/>
              </w:rPr>
              <w:t xml:space="preserve"> </w:t>
            </w:r>
          </w:p>
        </w:tc>
      </w:tr>
      <w:tr w:rsidR="0008017D" w:rsidRPr="00B95524" w14:paraId="0F604519" w14:textId="77777777" w:rsidTr="0085499C">
        <w:trPr>
          <w:jc w:val="center"/>
        </w:trPr>
        <w:tc>
          <w:tcPr>
            <w:tcW w:w="2301" w:type="dxa"/>
            <w:gridSpan w:val="3"/>
            <w:tcBorders>
              <w:top w:val="double" w:sz="4" w:space="0" w:color="auto"/>
              <w:right w:val="double" w:sz="4" w:space="0" w:color="auto"/>
            </w:tcBorders>
            <w:vAlign w:val="center"/>
          </w:tcPr>
          <w:p w14:paraId="67DAA191" w14:textId="77777777"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Control volunteers</w:t>
            </w:r>
          </w:p>
        </w:tc>
        <w:tc>
          <w:tcPr>
            <w:tcW w:w="2461" w:type="dxa"/>
            <w:gridSpan w:val="3"/>
            <w:tcBorders>
              <w:top w:val="double" w:sz="4" w:space="0" w:color="auto"/>
              <w:left w:val="double" w:sz="4" w:space="0" w:color="auto"/>
              <w:right w:val="double" w:sz="4" w:space="0" w:color="auto"/>
            </w:tcBorders>
            <w:vAlign w:val="center"/>
          </w:tcPr>
          <w:p w14:paraId="49752FC9" w14:textId="45C1455A"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Patients with A</w:t>
            </w:r>
            <w:r w:rsidR="00BC471E">
              <w:rPr>
                <w:rFonts w:asciiTheme="majorBidi" w:hAnsiTheme="majorBidi" w:cstheme="majorBidi"/>
                <w:b/>
                <w:bCs/>
              </w:rPr>
              <w:t>ortic stenosis</w:t>
            </w:r>
          </w:p>
        </w:tc>
        <w:tc>
          <w:tcPr>
            <w:tcW w:w="2584" w:type="dxa"/>
            <w:gridSpan w:val="3"/>
            <w:tcBorders>
              <w:top w:val="double" w:sz="4" w:space="0" w:color="auto"/>
              <w:left w:val="double" w:sz="4" w:space="0" w:color="auto"/>
            </w:tcBorders>
            <w:vAlign w:val="center"/>
          </w:tcPr>
          <w:p w14:paraId="2FB71261" w14:textId="3D3856A5"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Patients with M</w:t>
            </w:r>
            <w:r w:rsidR="00BC471E">
              <w:rPr>
                <w:rFonts w:asciiTheme="majorBidi" w:hAnsiTheme="majorBidi" w:cstheme="majorBidi"/>
                <w:b/>
                <w:bCs/>
              </w:rPr>
              <w:t>itral insufficiency</w:t>
            </w:r>
          </w:p>
        </w:tc>
        <w:tc>
          <w:tcPr>
            <w:tcW w:w="2421" w:type="dxa"/>
            <w:gridSpan w:val="3"/>
            <w:tcBorders>
              <w:top w:val="double" w:sz="4" w:space="0" w:color="auto"/>
              <w:left w:val="double" w:sz="4" w:space="0" w:color="auto"/>
            </w:tcBorders>
          </w:tcPr>
          <w:p w14:paraId="1D48DD58" w14:textId="5C2BA17E"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Patients with A</w:t>
            </w:r>
            <w:r w:rsidR="00D30156">
              <w:rPr>
                <w:rFonts w:asciiTheme="majorBidi" w:hAnsiTheme="majorBidi" w:cstheme="majorBidi"/>
                <w:b/>
                <w:bCs/>
              </w:rPr>
              <w:t>ortic insufficiency</w:t>
            </w:r>
          </w:p>
        </w:tc>
      </w:tr>
      <w:tr w:rsidR="0008017D" w:rsidRPr="00B95524" w14:paraId="18B67F6E" w14:textId="77777777" w:rsidTr="0085499C">
        <w:trPr>
          <w:jc w:val="center"/>
        </w:trPr>
        <w:tc>
          <w:tcPr>
            <w:tcW w:w="1269" w:type="dxa"/>
            <w:vAlign w:val="center"/>
          </w:tcPr>
          <w:p w14:paraId="7B47988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Study </w:t>
            </w:r>
          </w:p>
        </w:tc>
        <w:tc>
          <w:tcPr>
            <w:tcW w:w="616" w:type="dxa"/>
            <w:vAlign w:val="center"/>
          </w:tcPr>
          <w:p w14:paraId="04B3B26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Year</w:t>
            </w:r>
          </w:p>
        </w:tc>
        <w:tc>
          <w:tcPr>
            <w:tcW w:w="416" w:type="dxa"/>
            <w:tcBorders>
              <w:right w:val="double" w:sz="4" w:space="0" w:color="auto"/>
            </w:tcBorders>
            <w:vAlign w:val="center"/>
          </w:tcPr>
          <w:p w14:paraId="7CD03CA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n</w:t>
            </w:r>
          </w:p>
        </w:tc>
        <w:tc>
          <w:tcPr>
            <w:tcW w:w="1329" w:type="dxa"/>
            <w:tcBorders>
              <w:left w:val="double" w:sz="4" w:space="0" w:color="auto"/>
            </w:tcBorders>
            <w:vAlign w:val="center"/>
          </w:tcPr>
          <w:p w14:paraId="5BB4FDE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Study </w:t>
            </w:r>
          </w:p>
        </w:tc>
        <w:tc>
          <w:tcPr>
            <w:tcW w:w="616" w:type="dxa"/>
            <w:vAlign w:val="center"/>
          </w:tcPr>
          <w:p w14:paraId="497DA2B2"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Year</w:t>
            </w:r>
          </w:p>
        </w:tc>
        <w:tc>
          <w:tcPr>
            <w:tcW w:w="516" w:type="dxa"/>
            <w:tcBorders>
              <w:right w:val="double" w:sz="4" w:space="0" w:color="auto"/>
            </w:tcBorders>
            <w:vAlign w:val="center"/>
          </w:tcPr>
          <w:p w14:paraId="73D7525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n</w:t>
            </w:r>
          </w:p>
        </w:tc>
        <w:tc>
          <w:tcPr>
            <w:tcW w:w="1452" w:type="dxa"/>
            <w:tcBorders>
              <w:left w:val="double" w:sz="4" w:space="0" w:color="auto"/>
            </w:tcBorders>
            <w:vAlign w:val="center"/>
          </w:tcPr>
          <w:p w14:paraId="267EBEF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Study </w:t>
            </w:r>
          </w:p>
        </w:tc>
        <w:tc>
          <w:tcPr>
            <w:tcW w:w="616" w:type="dxa"/>
            <w:vAlign w:val="center"/>
          </w:tcPr>
          <w:p w14:paraId="677161E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Year</w:t>
            </w:r>
          </w:p>
        </w:tc>
        <w:tc>
          <w:tcPr>
            <w:tcW w:w="516" w:type="dxa"/>
            <w:tcBorders>
              <w:right w:val="double" w:sz="4" w:space="0" w:color="auto"/>
            </w:tcBorders>
            <w:vAlign w:val="center"/>
          </w:tcPr>
          <w:p w14:paraId="03C58FA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n</w:t>
            </w:r>
          </w:p>
        </w:tc>
        <w:tc>
          <w:tcPr>
            <w:tcW w:w="1285" w:type="dxa"/>
            <w:tcBorders>
              <w:left w:val="double" w:sz="4" w:space="0" w:color="auto"/>
            </w:tcBorders>
            <w:vAlign w:val="center"/>
          </w:tcPr>
          <w:p w14:paraId="4D25682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Study </w:t>
            </w:r>
          </w:p>
        </w:tc>
        <w:tc>
          <w:tcPr>
            <w:tcW w:w="616" w:type="dxa"/>
            <w:vAlign w:val="center"/>
          </w:tcPr>
          <w:p w14:paraId="2F19F35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Year</w:t>
            </w:r>
          </w:p>
        </w:tc>
        <w:tc>
          <w:tcPr>
            <w:tcW w:w="520" w:type="dxa"/>
            <w:vAlign w:val="center"/>
          </w:tcPr>
          <w:p w14:paraId="11983F0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n</w:t>
            </w:r>
          </w:p>
        </w:tc>
      </w:tr>
      <w:tr w:rsidR="0008017D" w:rsidRPr="00B95524" w14:paraId="1CE86040" w14:textId="77777777" w:rsidTr="0085499C">
        <w:trPr>
          <w:jc w:val="center"/>
        </w:trPr>
        <w:tc>
          <w:tcPr>
            <w:tcW w:w="1269" w:type="dxa"/>
            <w:vAlign w:val="center"/>
          </w:tcPr>
          <w:p w14:paraId="2C4365EB" w14:textId="025D8BEA" w:rsidR="0008017D" w:rsidRPr="00EC3C8F" w:rsidRDefault="0008017D" w:rsidP="0085499C">
            <w:pPr>
              <w:jc w:val="center"/>
              <w:rPr>
                <w:rFonts w:asciiTheme="majorBidi" w:hAnsiTheme="majorBidi" w:cstheme="majorBidi"/>
                <w:lang w:val="fr-FR"/>
              </w:rPr>
            </w:pPr>
            <w:r w:rsidRPr="00EC3C8F">
              <w:rPr>
                <w:rFonts w:asciiTheme="majorBidi" w:hAnsiTheme="majorBidi" w:cstheme="majorBidi"/>
                <w:lang w:val="fr-FR"/>
              </w:rPr>
              <w:t xml:space="preserve">Lee et al. </w:t>
            </w:r>
            <w:r w:rsidRPr="00B95524">
              <w:rPr>
                <w:rFonts w:asciiTheme="majorBidi" w:hAnsiTheme="majorBidi" w:cstheme="majorBidi"/>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(Lee et al., 2020)</w:t>
            </w:r>
            <w:r w:rsidRPr="00B95524">
              <w:rPr>
                <w:rFonts w:asciiTheme="majorBidi" w:hAnsiTheme="majorBidi" w:cstheme="majorBidi"/>
              </w:rPr>
              <w:fldChar w:fldCharType="end"/>
            </w:r>
          </w:p>
        </w:tc>
        <w:tc>
          <w:tcPr>
            <w:tcW w:w="616" w:type="dxa"/>
            <w:vAlign w:val="center"/>
          </w:tcPr>
          <w:p w14:paraId="30A9C2B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2020</w:t>
            </w:r>
          </w:p>
        </w:tc>
        <w:tc>
          <w:tcPr>
            <w:tcW w:w="416" w:type="dxa"/>
            <w:tcBorders>
              <w:right w:val="double" w:sz="4" w:space="0" w:color="auto"/>
            </w:tcBorders>
            <w:vAlign w:val="center"/>
          </w:tcPr>
          <w:p w14:paraId="7BA0826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30</w:t>
            </w:r>
          </w:p>
        </w:tc>
        <w:tc>
          <w:tcPr>
            <w:tcW w:w="1329" w:type="dxa"/>
            <w:tcBorders>
              <w:left w:val="double" w:sz="4" w:space="0" w:color="auto"/>
            </w:tcBorders>
            <w:vAlign w:val="center"/>
          </w:tcPr>
          <w:p w14:paraId="57B6CC81" w14:textId="23AA5402"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Lee et al. </w:t>
            </w:r>
            <w:r w:rsidRPr="00B95524">
              <w:rPr>
                <w:rFonts w:asciiTheme="majorBidi" w:hAnsiTheme="majorBidi" w:cstheme="majorBidi"/>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(Lee et al., 2020)</w:t>
            </w:r>
            <w:r w:rsidRPr="00B95524">
              <w:rPr>
                <w:rFonts w:asciiTheme="majorBidi" w:hAnsiTheme="majorBidi" w:cstheme="majorBidi"/>
              </w:rPr>
              <w:fldChar w:fldCharType="end"/>
            </w:r>
          </w:p>
        </w:tc>
        <w:tc>
          <w:tcPr>
            <w:tcW w:w="616" w:type="dxa"/>
            <w:vAlign w:val="center"/>
          </w:tcPr>
          <w:p w14:paraId="1AD0681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2020</w:t>
            </w:r>
          </w:p>
        </w:tc>
        <w:tc>
          <w:tcPr>
            <w:tcW w:w="516" w:type="dxa"/>
            <w:tcBorders>
              <w:right w:val="double" w:sz="4" w:space="0" w:color="auto"/>
            </w:tcBorders>
            <w:vAlign w:val="center"/>
          </w:tcPr>
          <w:p w14:paraId="48357A5E"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191</w:t>
            </w:r>
          </w:p>
        </w:tc>
        <w:tc>
          <w:tcPr>
            <w:tcW w:w="1452" w:type="dxa"/>
            <w:tcBorders>
              <w:left w:val="double" w:sz="4" w:space="0" w:color="auto"/>
            </w:tcBorders>
            <w:vAlign w:val="center"/>
          </w:tcPr>
          <w:p w14:paraId="46A43D58" w14:textId="2CACF228"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Liu et al. </w:t>
            </w:r>
            <w:r w:rsidRPr="00B95524">
              <w:rPr>
                <w:rFonts w:asciiTheme="majorBidi" w:hAnsiTheme="majorBidi" w:cstheme="majorBidi"/>
              </w:rPr>
              <w:fldChar w:fldCharType="begin">
                <w:fldData xml:space="preserve">PEVuZE5vdGU+PENpdGU+PEF1dGhvcj5MaXU8L0F1dGhvcj48WWVhcj4yMDIwPC9ZZWFyPjxSZWNO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PEVuZE5vdGU+PENpdGU+PEF1dGhvcj5MaXU8L0F1dGhvcj48WWVhcj4yMDIwPC9ZZWFyPjxSZWNO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(Liu et al., 2020)</w:t>
            </w:r>
            <w:r w:rsidRPr="00B95524">
              <w:rPr>
                <w:rFonts w:asciiTheme="majorBidi" w:hAnsiTheme="majorBidi" w:cstheme="majorBidi"/>
              </w:rPr>
              <w:fldChar w:fldCharType="end"/>
            </w:r>
          </w:p>
        </w:tc>
        <w:tc>
          <w:tcPr>
            <w:tcW w:w="616" w:type="dxa"/>
            <w:vAlign w:val="center"/>
          </w:tcPr>
          <w:p w14:paraId="25D2209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2020</w:t>
            </w:r>
          </w:p>
        </w:tc>
        <w:tc>
          <w:tcPr>
            <w:tcW w:w="516" w:type="dxa"/>
            <w:tcBorders>
              <w:right w:val="double" w:sz="4" w:space="0" w:color="auto"/>
            </w:tcBorders>
            <w:vAlign w:val="center"/>
          </w:tcPr>
          <w:p w14:paraId="0939804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104</w:t>
            </w:r>
          </w:p>
        </w:tc>
        <w:tc>
          <w:tcPr>
            <w:tcW w:w="1285" w:type="dxa"/>
            <w:tcBorders>
              <w:left w:val="double" w:sz="4" w:space="0" w:color="auto"/>
            </w:tcBorders>
          </w:tcPr>
          <w:p w14:paraId="7DFBC0F7" w14:textId="6977629A"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Malahfji</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PEVuZE5vdGU+PENpdGU+PEF1dGhvcj5NYWxhaGZqaTwvQXV0aG9yPjxZZWFyPjIwMjA8L1llYXI+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PEVuZE5vdGU+PENpdGU+PEF1dGhvcj5NYWxhaGZqaTwvQXV0aG9yPjxZZWFyPjIwMjA8L1llYXI+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(Malahfji et al., 2020)</w:t>
            </w:r>
            <w:r w:rsidRPr="00B95524">
              <w:rPr>
                <w:rFonts w:asciiTheme="majorBidi" w:hAnsiTheme="majorBidi" w:cstheme="majorBidi"/>
              </w:rPr>
              <w:fldChar w:fldCharType="end"/>
            </w:r>
          </w:p>
        </w:tc>
        <w:tc>
          <w:tcPr>
            <w:tcW w:w="616" w:type="dxa"/>
          </w:tcPr>
          <w:p w14:paraId="3E26D05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2021</w:t>
            </w:r>
          </w:p>
        </w:tc>
        <w:tc>
          <w:tcPr>
            <w:tcW w:w="520" w:type="dxa"/>
          </w:tcPr>
          <w:p w14:paraId="7214A41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392</w:t>
            </w:r>
          </w:p>
        </w:tc>
      </w:tr>
      <w:tr w:rsidR="0008017D" w:rsidRPr="00B95524" w14:paraId="52BC055A" w14:textId="77777777" w:rsidTr="0085499C">
        <w:trPr>
          <w:jc w:val="center"/>
        </w:trPr>
        <w:tc>
          <w:tcPr>
            <w:tcW w:w="1269" w:type="dxa"/>
            <w:vAlign w:val="center"/>
          </w:tcPr>
          <w:p w14:paraId="19C132D2" w14:textId="70A60A9E" w:rsidR="0008017D" w:rsidRPr="00B95524" w:rsidRDefault="0008017D" w:rsidP="0085499C">
            <w:pPr>
              <w:jc w:val="center"/>
              <w:rPr>
                <w:rFonts w:asciiTheme="majorBidi" w:hAnsiTheme="majorBidi" w:cstheme="majorBidi"/>
              </w:rPr>
            </w:pPr>
            <w:proofErr w:type="spellStart"/>
            <w:r w:rsidRPr="00B95524">
              <w:rPr>
                <w:rFonts w:asciiTheme="majorBidi" w:hAnsiTheme="majorBidi" w:cstheme="majorBidi"/>
              </w:rPr>
              <w:t>Spath</w:t>
            </w:r>
            <w:proofErr w:type="spellEnd"/>
            <w:r w:rsidRPr="00B95524">
              <w:rPr>
                <w:rFonts w:asciiTheme="majorBidi" w:hAnsiTheme="majorBidi" w:cstheme="majorBidi"/>
              </w:rPr>
              <w:t xml:space="preserve"> et al. </w:t>
            </w:r>
            <w:r w:rsidRPr="00B95524">
              <w:rPr>
                <w:rFonts w:asciiTheme="majorBidi" w:hAnsiTheme="majorBidi" w:cstheme="majorBidi"/>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(Spath et al., 2019)</w:t>
            </w:r>
            <w:r w:rsidRPr="00B95524">
              <w:rPr>
                <w:rFonts w:asciiTheme="majorBidi" w:hAnsiTheme="majorBidi" w:cstheme="majorBidi"/>
              </w:rPr>
              <w:fldChar w:fldCharType="end"/>
            </w:r>
          </w:p>
        </w:tc>
        <w:tc>
          <w:tcPr>
            <w:tcW w:w="616" w:type="dxa"/>
            <w:vAlign w:val="center"/>
          </w:tcPr>
          <w:p w14:paraId="23C7654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416" w:type="dxa"/>
            <w:tcBorders>
              <w:right w:val="double" w:sz="4" w:space="0" w:color="auto"/>
            </w:tcBorders>
            <w:vAlign w:val="center"/>
          </w:tcPr>
          <w:p w14:paraId="3385171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41</w:t>
            </w:r>
          </w:p>
        </w:tc>
        <w:tc>
          <w:tcPr>
            <w:tcW w:w="1329" w:type="dxa"/>
            <w:tcBorders>
              <w:left w:val="double" w:sz="4" w:space="0" w:color="auto"/>
            </w:tcBorders>
            <w:vAlign w:val="center"/>
          </w:tcPr>
          <w:p w14:paraId="13D43722" w14:textId="68D2E98E"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Everett et al. </w:t>
            </w:r>
            <w:r w:rsidRPr="00B95524">
              <w:rPr>
                <w:rFonts w:asciiTheme="majorBidi" w:hAnsiTheme="majorBidi" w:cstheme="majorBidi"/>
              </w:rPr>
              <w:fldChar w:fldCharType="begin">
                <w:fldData xml:space="preserve">PEVuZE5vdGU+PENpdGU+PEF1dGhvcj5FdmVyZXR0PC9BdXRob3I+PFllYXI+MjAyMDwvWWVhcj48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PEVuZE5vdGU+PENpdGU+PEF1dGhvcj5FdmVyZXR0PC9BdXRob3I+PFllYXI+MjAyMDwvWWVhcj48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(Everett et al., 2020)</w:t>
            </w:r>
            <w:r w:rsidRPr="00B95524">
              <w:rPr>
                <w:rFonts w:asciiTheme="majorBidi" w:hAnsiTheme="majorBidi" w:cstheme="majorBidi"/>
              </w:rPr>
              <w:fldChar w:fldCharType="end"/>
            </w:r>
          </w:p>
        </w:tc>
        <w:tc>
          <w:tcPr>
            <w:tcW w:w="616" w:type="dxa"/>
            <w:vAlign w:val="center"/>
          </w:tcPr>
          <w:p w14:paraId="4F53E26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2020</w:t>
            </w:r>
          </w:p>
        </w:tc>
        <w:tc>
          <w:tcPr>
            <w:tcW w:w="516" w:type="dxa"/>
            <w:tcBorders>
              <w:right w:val="double" w:sz="4" w:space="0" w:color="auto"/>
            </w:tcBorders>
            <w:vAlign w:val="center"/>
          </w:tcPr>
          <w:p w14:paraId="6021551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440</w:t>
            </w:r>
          </w:p>
        </w:tc>
        <w:tc>
          <w:tcPr>
            <w:tcW w:w="1452" w:type="dxa"/>
            <w:tcBorders>
              <w:left w:val="double" w:sz="4" w:space="0" w:color="auto"/>
            </w:tcBorders>
            <w:vAlign w:val="center"/>
          </w:tcPr>
          <w:p w14:paraId="79CA6516" w14:textId="5BF4130B"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Seldrum</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(Seldrum et al., 2019)</w:t>
            </w:r>
            <w:r w:rsidRPr="00B95524">
              <w:rPr>
                <w:rFonts w:asciiTheme="majorBidi" w:hAnsiTheme="majorBidi" w:cstheme="majorBidi"/>
              </w:rPr>
              <w:fldChar w:fldCharType="end"/>
            </w:r>
          </w:p>
        </w:tc>
        <w:tc>
          <w:tcPr>
            <w:tcW w:w="616" w:type="dxa"/>
            <w:vAlign w:val="center"/>
          </w:tcPr>
          <w:p w14:paraId="6495085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516" w:type="dxa"/>
            <w:tcBorders>
              <w:right w:val="double" w:sz="4" w:space="0" w:color="auto"/>
            </w:tcBorders>
            <w:vAlign w:val="center"/>
          </w:tcPr>
          <w:p w14:paraId="446E859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59</w:t>
            </w:r>
          </w:p>
        </w:tc>
        <w:tc>
          <w:tcPr>
            <w:tcW w:w="1285" w:type="dxa"/>
            <w:tcBorders>
              <w:left w:val="double" w:sz="4" w:space="0" w:color="auto"/>
            </w:tcBorders>
          </w:tcPr>
          <w:p w14:paraId="5F06E4D7" w14:textId="19CFBBB9"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Seldrum</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PEVuZE5vdGU+PENpdGU+PEF1dGhvcj5TZWxkcnVtPC9BdXRob3I+PFllYXI+MjAxOTwvWWVhcj48
UmVjTnVtPjUwPC9SZWNOdW0+PERpc3BsYXlUZXh0PihTZWxkcnVtIGV0IGFsLiwgMjAxOSk8L0Rp
c3BsYXlUZXh0PjxyZWNvcmQ+PHJlYy1udW1iZXI+NTA8L3JlYy1udW1iZXI+PGZvcmVpZ24ta2V5
cz48a2V5IGFwcD0iRU4iIGRiLWlkPSJ4ZmFhenh4MmZzdHJhcWV0cDV4eHQyZmYwenZycmZ0djBk
cmYiIHRpbWVzdGFtcD0iMTYzNDg1OTM1OCI+NTA8L2tleT48L2ZvcmVpZ24ta2V5cz48cmVmLXR5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PEVuZE5vdGU+PENpdGU+PEF1dGhvcj5TZWxkcnVtPC9BdXRob3I+PFllYXI+MjAxOTwvWWVhcj48
UmVjTnVtPjUwPC9SZWNOdW0+PERpc3BsYXlUZXh0PihTZWxkcnVtIGV0IGFsLiwgMjAxOSk8L0Rp
c3BsYXlUZXh0PjxyZWNvcmQ+PHJlYy1udW1iZXI+NTA8L3JlYy1udW1iZXI+PGZvcmVpZ24ta2V5
cz48a2V5IGFwcD0iRU4iIGRiLWlkPSJ4ZmFhenh4MmZzdHJhcWV0cDV4eHQyZmYwenZycmZ0djBk
cmYiIHRpbWVzdGFtcD0iMTYzNDg1OTM1OCI+NTA8L2tleT48L2ZvcmVpZ24ta2V5cz48cmVmLXR5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(Seldrum et al., 2019)</w:t>
            </w:r>
            <w:r w:rsidRPr="00B95524">
              <w:rPr>
                <w:rFonts w:asciiTheme="majorBidi" w:hAnsiTheme="majorBidi" w:cstheme="majorBidi"/>
              </w:rPr>
              <w:fldChar w:fldCharType="end"/>
            </w:r>
          </w:p>
        </w:tc>
        <w:tc>
          <w:tcPr>
            <w:tcW w:w="616" w:type="dxa"/>
          </w:tcPr>
          <w:p w14:paraId="2685EBC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520" w:type="dxa"/>
          </w:tcPr>
          <w:p w14:paraId="7AB37C7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29</w:t>
            </w:r>
          </w:p>
        </w:tc>
      </w:tr>
      <w:tr w:rsidR="0008017D" w:rsidRPr="00B95524" w14:paraId="25DE8D4C" w14:textId="77777777" w:rsidTr="0085499C">
        <w:trPr>
          <w:jc w:val="center"/>
        </w:trPr>
        <w:tc>
          <w:tcPr>
            <w:tcW w:w="1269" w:type="dxa"/>
            <w:vAlign w:val="center"/>
          </w:tcPr>
          <w:p w14:paraId="12263938" w14:textId="1A9038D4"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Seldrum</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(Seldrum et al., 2019)</w:t>
            </w:r>
            <w:r w:rsidRPr="00B95524">
              <w:rPr>
                <w:rFonts w:asciiTheme="majorBidi" w:hAnsiTheme="majorBidi" w:cstheme="majorBidi"/>
              </w:rPr>
              <w:fldChar w:fldCharType="end"/>
            </w:r>
          </w:p>
        </w:tc>
        <w:tc>
          <w:tcPr>
            <w:tcW w:w="616" w:type="dxa"/>
            <w:vAlign w:val="center"/>
          </w:tcPr>
          <w:p w14:paraId="5F6DE5E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416" w:type="dxa"/>
            <w:tcBorders>
              <w:right w:val="double" w:sz="4" w:space="0" w:color="auto"/>
            </w:tcBorders>
            <w:vAlign w:val="center"/>
          </w:tcPr>
          <w:p w14:paraId="161A5AA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30</w:t>
            </w:r>
          </w:p>
        </w:tc>
        <w:tc>
          <w:tcPr>
            <w:tcW w:w="1329" w:type="dxa"/>
            <w:tcBorders>
              <w:left w:val="double" w:sz="4" w:space="0" w:color="auto"/>
            </w:tcBorders>
            <w:vAlign w:val="center"/>
          </w:tcPr>
          <w:p w14:paraId="0C13F922" w14:textId="4A3DD196" w:rsidR="0008017D" w:rsidRPr="00B95524" w:rsidRDefault="0008017D" w:rsidP="0085499C">
            <w:pPr>
              <w:jc w:val="center"/>
              <w:rPr>
                <w:rFonts w:asciiTheme="majorBidi" w:hAnsiTheme="majorBidi" w:cstheme="majorBidi"/>
              </w:rPr>
            </w:pPr>
            <w:proofErr w:type="spellStart"/>
            <w:r w:rsidRPr="00B95524">
              <w:rPr>
                <w:rFonts w:asciiTheme="majorBidi" w:hAnsiTheme="majorBidi" w:cstheme="majorBidi"/>
              </w:rPr>
              <w:t>Spath</w:t>
            </w:r>
            <w:proofErr w:type="spellEnd"/>
            <w:r w:rsidRPr="00B95524">
              <w:rPr>
                <w:rFonts w:asciiTheme="majorBidi" w:hAnsiTheme="majorBidi" w:cstheme="majorBidi"/>
              </w:rPr>
              <w:t xml:space="preserve"> et al. </w:t>
            </w:r>
            <w:r w:rsidRPr="00B95524">
              <w:rPr>
                <w:rFonts w:asciiTheme="majorBidi" w:hAnsiTheme="majorBidi" w:cstheme="majorBidi"/>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(Spath et al., 2019)</w:t>
            </w:r>
            <w:r w:rsidRPr="00B95524">
              <w:rPr>
                <w:rFonts w:asciiTheme="majorBidi" w:hAnsiTheme="majorBidi" w:cstheme="majorBidi"/>
              </w:rPr>
              <w:fldChar w:fldCharType="end"/>
            </w:r>
          </w:p>
        </w:tc>
        <w:tc>
          <w:tcPr>
            <w:tcW w:w="616" w:type="dxa"/>
            <w:vAlign w:val="center"/>
          </w:tcPr>
          <w:p w14:paraId="75493FA0"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516" w:type="dxa"/>
            <w:tcBorders>
              <w:right w:val="double" w:sz="4" w:space="0" w:color="auto"/>
            </w:tcBorders>
            <w:vAlign w:val="center"/>
          </w:tcPr>
          <w:p w14:paraId="161AD8C2"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159</w:t>
            </w:r>
          </w:p>
        </w:tc>
        <w:tc>
          <w:tcPr>
            <w:tcW w:w="1452" w:type="dxa"/>
            <w:tcBorders>
              <w:left w:val="double" w:sz="4" w:space="0" w:color="auto"/>
            </w:tcBorders>
            <w:vAlign w:val="center"/>
          </w:tcPr>
          <w:p w14:paraId="1EFA593B" w14:textId="431F2588"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Bakkesstrom</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r>
            <w:r w:rsidR="00CF3478">
              <w:rPr>
                <w:rFonts w:asciiTheme="majorBidi" w:hAnsiTheme="majorBidi" w:cstheme="majorBidi"/>
              </w:rPr>
              <w:instrText xml:space="preserve"> ADDIN EN.CITE &lt;EndNote&gt;&lt;Cite&gt;&lt;Author&gt;Bakkestrom&lt;/Author&gt;&lt;Year&gt;2018&lt;/Year&gt;&lt;RecNum&gt;57&lt;/RecNum&gt;&lt;DisplayText&gt;(Bakkestrom et al., 2018)&lt;/DisplayText&gt;&lt;record&gt;&lt;rec-number&gt;57&lt;/rec-number&gt;&lt;foreign-keys&gt;&lt;key app="EN" db-id="9rxfwr5p1pszwee29srxx9d1zz9v0vrxtwp0" timestamp="1615323302"&gt;57&lt;/key&gt;&lt;/foreign-keys&gt;&lt;ref-type name="Journal Article"&gt;17&lt;/ref-type&gt;&lt;contributors&gt;&lt;authors&gt;&lt;author&gt;Bakkestrom, R.&lt;/author&gt;&lt;author&gt;Banke, A.&lt;/author&gt;&lt;author&gt;Pecini, R.&lt;/author&gt;&lt;author&gt;Irmukhamedov, A.&lt;/author&gt;&lt;author&gt;Nielsen, S. K.&lt;/author&gt;&lt;author&gt;Andersen, M. J.&lt;/author&gt;&lt;author&gt;Borlaug, B. A.&lt;/author&gt;&lt;author&gt;Moller, J. E.&lt;/author&gt;&lt;/authors&gt;&lt;/contributors&gt;&lt;auth-address&gt;Department of Cardiology, Odense University Hospital, Odense Denmark and Odense Patient data Explorative Network OPEN, Odense, Denmark.&amp;#xD;Department of Cardiology, Aarhus University Hospital, Aarhus, Denmark.&amp;#xD;Department of Cardiovascular Medicine, Mayo Clinic, Rochester, Minnesota, USA.&lt;/auth-address&gt;&lt;titles&gt;&lt;title&gt;Cardiac remodelling and haemodynamic characteristics in primary mitral valve regurgitation&lt;/title&gt;&lt;secondary-title&gt;Open Heart&lt;/secondary-title&gt;&lt;/titles&gt;&lt;periodical&gt;&lt;full-title&gt;Open Heart&lt;/full-title&gt;&lt;/periodical&gt;&lt;pages&gt;e000919&lt;/pages&gt;&lt;volume&gt;5&lt;/volume&gt;&lt;number&gt;2&lt;/number&gt;&lt;edition&gt;2019/01/08&lt;/edition&gt;&lt;keywords&gt;&lt;keyword&gt;*mri&lt;/keyword&gt;&lt;keyword&gt;*haemodynamics&lt;/keyword&gt;&lt;keyword&gt;*mitral regurgitation&lt;/keyword&gt;&lt;/keywords&gt;&lt;dates&gt;&lt;year&gt;2018&lt;/year&gt;&lt;/dates&gt;&lt;isbn&gt;2053-3624 (Print)&amp;#xD;2053-3624 (Linking)&lt;/isbn&gt;&lt;accession-num&gt;30613416&lt;/accession-num&gt;&lt;urls&gt;&lt;related-urls&gt;&lt;url&gt;https://www.ncbi.nlm.nih.gov/pubmed/30613416&lt;/url&gt;&lt;/related-urls&gt;&lt;/urls&gt;&lt;custom2&gt;PMC6307562&lt;/custom2&gt;&lt;electronic-resource-num&gt;10.1136/openhrt-2018-000919&lt;/electronic-resource-num&gt;&lt;/record&gt;&lt;/Cite&gt;&lt;/EndNote&gt;</w:instrText>
            </w:r>
            <w:r w:rsidRPr="00B95524">
              <w:rPr>
                <w:rFonts w:asciiTheme="majorBidi" w:hAnsiTheme="majorBidi" w:cstheme="majorBidi"/>
              </w:rPr>
              <w:fldChar w:fldCharType="separate"/>
            </w:r>
            <w:r w:rsidR="00CF3478">
              <w:rPr>
                <w:rFonts w:asciiTheme="majorBidi" w:hAnsiTheme="majorBidi" w:cstheme="majorBidi"/>
                <w:noProof/>
              </w:rPr>
              <w:t>(Bakkestrom et al., 2018)</w:t>
            </w:r>
            <w:r w:rsidRPr="00B95524">
              <w:rPr>
                <w:rFonts w:asciiTheme="majorBidi" w:hAnsiTheme="majorBidi" w:cstheme="majorBidi"/>
              </w:rPr>
              <w:fldChar w:fldCharType="end"/>
            </w:r>
          </w:p>
        </w:tc>
        <w:tc>
          <w:tcPr>
            <w:tcW w:w="616" w:type="dxa"/>
            <w:vAlign w:val="center"/>
          </w:tcPr>
          <w:p w14:paraId="053DDC3E"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2018</w:t>
            </w:r>
          </w:p>
        </w:tc>
        <w:tc>
          <w:tcPr>
            <w:tcW w:w="516" w:type="dxa"/>
            <w:tcBorders>
              <w:right w:val="double" w:sz="4" w:space="0" w:color="auto"/>
            </w:tcBorders>
            <w:vAlign w:val="center"/>
          </w:tcPr>
          <w:p w14:paraId="3136E5A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46</w:t>
            </w:r>
          </w:p>
        </w:tc>
        <w:tc>
          <w:tcPr>
            <w:tcW w:w="1285" w:type="dxa"/>
            <w:tcBorders>
              <w:left w:val="double" w:sz="4" w:space="0" w:color="auto"/>
            </w:tcBorders>
          </w:tcPr>
          <w:p w14:paraId="22151B2D" w14:textId="7B87AD05"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Geiger et al. </w:t>
            </w:r>
            <w:r w:rsidRPr="00B95524">
              <w:rPr>
                <w:rFonts w:asciiTheme="majorBidi" w:hAnsiTheme="majorBidi" w:cstheme="majorBidi"/>
              </w:rPr>
              <w:fldChar w:fldCharType="begin">
                <w:fldData xml:space="preserve">PEVuZE5vdGU+PENpdGU+PEF1dGhvcj5HZWlnZXI8L0F1dGhvcj48WWVhcj4yMDE4PC9ZZWFyPjxS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PEVuZE5vdGU+PENpdGU+PEF1dGhvcj5HZWlnZXI8L0F1dGhvcj48WWVhcj4yMDE4PC9ZZWFyPjxS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(Geiger et al., 2018)</w:t>
            </w:r>
            <w:r w:rsidRPr="00B95524">
              <w:rPr>
                <w:rFonts w:asciiTheme="majorBidi" w:hAnsiTheme="majorBidi" w:cstheme="majorBidi"/>
              </w:rPr>
              <w:fldChar w:fldCharType="end"/>
            </w:r>
          </w:p>
        </w:tc>
        <w:tc>
          <w:tcPr>
            <w:tcW w:w="616" w:type="dxa"/>
          </w:tcPr>
          <w:p w14:paraId="1EC0493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2017</w:t>
            </w:r>
          </w:p>
        </w:tc>
        <w:tc>
          <w:tcPr>
            <w:tcW w:w="520" w:type="dxa"/>
          </w:tcPr>
          <w:p w14:paraId="51C5A1D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16</w:t>
            </w:r>
          </w:p>
        </w:tc>
      </w:tr>
      <w:tr w:rsidR="0008017D" w:rsidRPr="00B95524" w14:paraId="547CED8D" w14:textId="77777777" w:rsidTr="0085499C">
        <w:trPr>
          <w:jc w:val="center"/>
        </w:trPr>
        <w:tc>
          <w:tcPr>
            <w:tcW w:w="1269" w:type="dxa"/>
            <w:vAlign w:val="center"/>
          </w:tcPr>
          <w:p w14:paraId="65DF6E6E" w14:textId="0C3B933B"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Lee et al. </w:t>
            </w:r>
            <w:r w:rsidRPr="00B95524">
              <w:rPr>
                <w:rFonts w:asciiTheme="majorBidi" w:hAnsiTheme="majorBidi" w:cstheme="majorBidi"/>
              </w:rPr>
              <w:fldChar w:fldCharType="begin">
                <w:fldData xml:space="preserve">PEVuZE5vdGU+PENpdGU+PEF1dGhvcj5MZWU8L0F1dGhvcj48WWVhcj4yMDE1PC9ZZWFyPjxSZWNO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PEVuZE5vdGU+PENpdGU+PEF1dGhvcj5MZWU8L0F1dGhvcj48WWVhcj4yMDE1PC9ZZWFyPjxSZWNO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(Lee et al., 2015b)</w:t>
            </w:r>
            <w:r w:rsidRPr="00B95524">
              <w:rPr>
                <w:rFonts w:asciiTheme="majorBidi" w:hAnsiTheme="majorBidi" w:cstheme="majorBidi"/>
              </w:rPr>
              <w:fldChar w:fldCharType="end"/>
            </w:r>
          </w:p>
        </w:tc>
        <w:tc>
          <w:tcPr>
            <w:tcW w:w="616" w:type="dxa"/>
            <w:vAlign w:val="center"/>
          </w:tcPr>
          <w:p w14:paraId="479C594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2015</w:t>
            </w:r>
          </w:p>
        </w:tc>
        <w:tc>
          <w:tcPr>
            <w:tcW w:w="416" w:type="dxa"/>
            <w:tcBorders>
              <w:right w:val="double" w:sz="4" w:space="0" w:color="auto"/>
            </w:tcBorders>
            <w:vAlign w:val="center"/>
          </w:tcPr>
          <w:p w14:paraId="541A31D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15</w:t>
            </w:r>
          </w:p>
        </w:tc>
        <w:tc>
          <w:tcPr>
            <w:tcW w:w="1329" w:type="dxa"/>
            <w:tcBorders>
              <w:left w:val="double" w:sz="4" w:space="0" w:color="auto"/>
            </w:tcBorders>
            <w:vAlign w:val="center"/>
          </w:tcPr>
          <w:p w14:paraId="0BF7DE27" w14:textId="718D0061"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Singh et al. </w:t>
            </w:r>
            <w:r w:rsidRPr="00B95524">
              <w:rPr>
                <w:rFonts w:asciiTheme="majorBidi" w:hAnsiTheme="majorBidi" w:cstheme="majorBidi"/>
              </w:rPr>
              <w:fldChar w:fldCharType="begin">
                <w:fldData xml:space="preserve">PEVuZE5vdGU+PENpdGU+PEF1dGhvcj5TaW5naDwvQXV0aG9yPjxZZWFyPjIwMTk8L1llYXI+PFJl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PEVuZE5vdGU+PENpdGU+PEF1dGhvcj5TaW5naDwvQXV0aG9yPjxZZWFyPjIwMTk8L1llYXI+PFJl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(Singh et al., 2019)</w:t>
            </w:r>
            <w:r w:rsidRPr="00B95524">
              <w:rPr>
                <w:rFonts w:asciiTheme="majorBidi" w:hAnsiTheme="majorBidi" w:cstheme="majorBidi"/>
              </w:rPr>
              <w:fldChar w:fldCharType="end"/>
            </w:r>
          </w:p>
        </w:tc>
        <w:tc>
          <w:tcPr>
            <w:tcW w:w="616" w:type="dxa"/>
            <w:vAlign w:val="center"/>
          </w:tcPr>
          <w:p w14:paraId="3F12431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516" w:type="dxa"/>
            <w:tcBorders>
              <w:right w:val="double" w:sz="4" w:space="0" w:color="auto"/>
            </w:tcBorders>
            <w:vAlign w:val="center"/>
          </w:tcPr>
          <w:p w14:paraId="3AA51A7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174</w:t>
            </w:r>
          </w:p>
        </w:tc>
        <w:tc>
          <w:tcPr>
            <w:tcW w:w="1452" w:type="dxa"/>
            <w:tcBorders>
              <w:left w:val="double" w:sz="4" w:space="0" w:color="auto"/>
            </w:tcBorders>
            <w:vAlign w:val="center"/>
          </w:tcPr>
          <w:p w14:paraId="6AF5B8F2" w14:textId="5DD4AF44"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Polte</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PEVuZE5vdGU+PENpdGU+PEF1dGhvcj5Qb2x0ZTwvQXV0aG9yPjxZZWFyPjIwMTc8L1llYXI+PFJl
Y051bT45NjwvUmVjTnVtPjxEaXNwbGF5VGV4dD4oUG9sdGUgZXQgYWwuLCAyMDE3KTwvRGlzcGxh
eVRleHQ+PHJlY29yZD48cmVjLW51bWJlcj45NjwvcmVjLW51bWJlcj48Zm9yZWlnbi1rZXlzPjxr
ZXkgYXBwPSJFTiIgZGItaWQ9IjlyeGZ3cjVwMXBzendlZTI5c3J4eDlkMXp6OXYwdnJ4dHdwMCIg
dGltZXN0YW1wPSIxNjE5MDIzNTI0Ij45Njwva2V5PjwvZm9yZWlnbi1rZXlzPjxyZWYtdHlwZSBu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PEVuZE5vdGU+PENpdGU+PEF1dGhvcj5Qb2x0ZTwvQXV0aG9yPjxZZWFyPjIwMTc8L1llYXI+PFJl
Y051bT45NjwvUmVjTnVtPjxEaXNwbGF5VGV4dD4oUG9sdGUgZXQgYWwuLCAyMDE3KTwvRGlzcGxh
eVRleHQ+PHJlY29yZD48cmVjLW51bWJlcj45NjwvcmVjLW51bWJlcj48Zm9yZWlnbi1rZXlzPjxr
ZXkgYXBwPSJFTiIgZGItaWQ9IjlyeGZ3cjVwMXBzendlZTI5c3J4eDlkMXp6OXYwdnJ4dHdwMCIg
dGltZXN0YW1wPSIxNjE5MDIzNTI0Ij45Njwva2V5PjwvZm9yZWlnbi1rZXlzPjxyZWYtdHlwZSBu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(Polte et al., 2017)</w:t>
            </w:r>
            <w:r w:rsidRPr="00B95524">
              <w:rPr>
                <w:rFonts w:asciiTheme="majorBidi" w:hAnsiTheme="majorBidi" w:cstheme="majorBidi"/>
              </w:rPr>
              <w:fldChar w:fldCharType="end"/>
            </w:r>
          </w:p>
        </w:tc>
        <w:tc>
          <w:tcPr>
            <w:tcW w:w="616" w:type="dxa"/>
            <w:vAlign w:val="center"/>
          </w:tcPr>
          <w:p w14:paraId="6FC51B1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2017</w:t>
            </w:r>
          </w:p>
        </w:tc>
        <w:tc>
          <w:tcPr>
            <w:tcW w:w="516" w:type="dxa"/>
            <w:tcBorders>
              <w:right w:val="double" w:sz="4" w:space="0" w:color="auto"/>
            </w:tcBorders>
            <w:vAlign w:val="center"/>
          </w:tcPr>
          <w:p w14:paraId="77AC3E7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40</w:t>
            </w:r>
          </w:p>
        </w:tc>
        <w:tc>
          <w:tcPr>
            <w:tcW w:w="1285" w:type="dxa"/>
            <w:tcBorders>
              <w:left w:val="double" w:sz="4" w:space="0" w:color="auto"/>
            </w:tcBorders>
          </w:tcPr>
          <w:p w14:paraId="25E4DBE8" w14:textId="4888294F"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Polte</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PEVuZE5vdGU+PENpdGU+PEF1dGhvcj5Qb2x0ZTwvQXV0aG9yPjxZZWFyPjIwMTc8L1llYXI+PFJl
Y051bT40ODwvUmVjTnVtPjxEaXNwbGF5VGV4dD4oUG9sdGUgZXQgYWwuLCAyMDE3KTwvRGlzcGxh
eVRleHQ+PHJlY29yZD48cmVjLW51bWJlcj40ODwvcmVjLW51bWJlcj48Zm9yZWlnbi1rZXlzPjxr
ZXkgYXBwPSJFTiIgZGItaWQ9InhmYWF6eHgyZnN0cmFxZXRwNXh4dDJmZjB6dnJyZnR2MGRyZiIg
dGltZXN0YW1wPSIxNjM0ODU5MjIyIj40ODwva2V5PjwvZm9yZWlnbi1rZXlzPjxyZWYtdHlwZSBu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PEVuZE5vdGU+PENpdGU+PEF1dGhvcj5Qb2x0ZTwvQXV0aG9yPjxZZWFyPjIwMTc8L1llYXI+PFJl
Y051bT40ODwvUmVjTnVtPjxEaXNwbGF5VGV4dD4oUG9sdGUgZXQgYWwuLCAyMDE3KTwvRGlzcGxh
eVRleHQ+PHJlY29yZD48cmVjLW51bWJlcj40ODwvcmVjLW51bWJlcj48Zm9yZWlnbi1rZXlzPjxr
ZXkgYXBwPSJFTiIgZGItaWQ9InhmYWF6eHgyZnN0cmFxZXRwNXh4dDJmZjB6dnJyZnR2MGRyZiIg
dGltZXN0YW1wPSIxNjM0ODU5MjIyIj40ODwva2V5PjwvZm9yZWlnbi1rZXlzPjxyZWYtdHlwZSBu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(Polte et al., 2017)</w:t>
            </w:r>
            <w:r w:rsidRPr="00B95524">
              <w:rPr>
                <w:rFonts w:asciiTheme="majorBidi" w:hAnsiTheme="majorBidi" w:cstheme="majorBidi"/>
              </w:rPr>
              <w:fldChar w:fldCharType="end"/>
            </w:r>
          </w:p>
        </w:tc>
        <w:tc>
          <w:tcPr>
            <w:tcW w:w="616" w:type="dxa"/>
          </w:tcPr>
          <w:p w14:paraId="57D51F2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2017</w:t>
            </w:r>
          </w:p>
        </w:tc>
        <w:tc>
          <w:tcPr>
            <w:tcW w:w="520" w:type="dxa"/>
          </w:tcPr>
          <w:p w14:paraId="261A27F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38</w:t>
            </w:r>
          </w:p>
        </w:tc>
      </w:tr>
      <w:tr w:rsidR="0008017D" w:rsidRPr="00B95524" w14:paraId="30F7AB58" w14:textId="77777777" w:rsidTr="0085499C">
        <w:trPr>
          <w:jc w:val="center"/>
        </w:trPr>
        <w:tc>
          <w:tcPr>
            <w:tcW w:w="1269" w:type="dxa"/>
            <w:vAlign w:val="center"/>
          </w:tcPr>
          <w:p w14:paraId="57B20F7D" w14:textId="1C17FC62"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Edwards et al. </w:t>
            </w:r>
            <w:r w:rsidRPr="00B95524">
              <w:rPr>
                <w:rFonts w:asciiTheme="majorBidi" w:hAnsiTheme="majorBidi" w:cstheme="majorBidi"/>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(Edwards et al., 2014)</w:t>
            </w:r>
            <w:r w:rsidRPr="00B95524">
              <w:rPr>
                <w:rFonts w:asciiTheme="majorBidi" w:hAnsiTheme="majorBidi" w:cstheme="majorBidi"/>
              </w:rPr>
              <w:fldChar w:fldCharType="end"/>
            </w:r>
          </w:p>
        </w:tc>
        <w:tc>
          <w:tcPr>
            <w:tcW w:w="616" w:type="dxa"/>
            <w:vAlign w:val="center"/>
          </w:tcPr>
          <w:p w14:paraId="6509235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2014</w:t>
            </w:r>
          </w:p>
        </w:tc>
        <w:tc>
          <w:tcPr>
            <w:tcW w:w="416" w:type="dxa"/>
            <w:tcBorders>
              <w:right w:val="double" w:sz="4" w:space="0" w:color="auto"/>
            </w:tcBorders>
            <w:vAlign w:val="center"/>
          </w:tcPr>
          <w:p w14:paraId="2A9EE21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35</w:t>
            </w:r>
          </w:p>
        </w:tc>
        <w:tc>
          <w:tcPr>
            <w:tcW w:w="1329" w:type="dxa"/>
            <w:tcBorders>
              <w:left w:val="double" w:sz="4" w:space="0" w:color="auto"/>
            </w:tcBorders>
            <w:vAlign w:val="center"/>
          </w:tcPr>
          <w:p w14:paraId="2C55038C" w14:textId="3632CE2D"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Everett et al. </w:t>
            </w:r>
            <w:r w:rsidRPr="00B95524">
              <w:rPr>
                <w:rFonts w:asciiTheme="majorBidi" w:hAnsiTheme="majorBidi" w:cstheme="majorBidi"/>
              </w:rPr>
              <w:fldChar w:fldCharType="begin">
                <w:fldData xml:space="preserve">PEVuZE5vdGU+PENpdGU+PEF1dGhvcj5FdmVyZXR0PC9BdXRob3I+PFllYXI+MjAxODwvWWVhcj48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PEVuZE5vdGU+PENpdGU+PEF1dGhvcj5FdmVyZXR0PC9BdXRob3I+PFllYXI+MjAxODwvWWVhcj48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(Everett et al., 2018)</w:t>
            </w:r>
            <w:r w:rsidRPr="00B95524">
              <w:rPr>
                <w:rFonts w:asciiTheme="majorBidi" w:hAnsiTheme="majorBidi" w:cstheme="majorBidi"/>
              </w:rPr>
              <w:fldChar w:fldCharType="end"/>
            </w:r>
          </w:p>
        </w:tc>
        <w:tc>
          <w:tcPr>
            <w:tcW w:w="616" w:type="dxa"/>
            <w:vAlign w:val="center"/>
          </w:tcPr>
          <w:p w14:paraId="5475CE40"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2018</w:t>
            </w:r>
          </w:p>
        </w:tc>
        <w:tc>
          <w:tcPr>
            <w:tcW w:w="516" w:type="dxa"/>
            <w:tcBorders>
              <w:right w:val="double" w:sz="4" w:space="0" w:color="auto"/>
            </w:tcBorders>
            <w:vAlign w:val="center"/>
          </w:tcPr>
          <w:p w14:paraId="4676568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61</w:t>
            </w:r>
          </w:p>
        </w:tc>
        <w:tc>
          <w:tcPr>
            <w:tcW w:w="1452" w:type="dxa"/>
            <w:tcBorders>
              <w:left w:val="double" w:sz="4" w:space="0" w:color="auto"/>
            </w:tcBorders>
            <w:vAlign w:val="center"/>
          </w:tcPr>
          <w:p w14:paraId="44E23463" w14:textId="32F1D383"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Myerson</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PEVuZE5vdGU+PENpdGU+PEF1dGhvcj5NeWVyc29uPC9BdXRob3I+PFllYXI+MjAxNjwvWWVhcj48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PEVuZE5vdGU+PENpdGU+PEF1dGhvcj5NeWVyc29uPC9BdXRob3I+PFllYXI+MjAxNjwvWWVhcj48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(Myerson et al., 2016)</w:t>
            </w:r>
            <w:r w:rsidRPr="00B95524">
              <w:rPr>
                <w:rFonts w:asciiTheme="majorBidi" w:hAnsiTheme="majorBidi" w:cstheme="majorBidi"/>
              </w:rPr>
              <w:fldChar w:fldCharType="end"/>
            </w:r>
          </w:p>
        </w:tc>
        <w:tc>
          <w:tcPr>
            <w:tcW w:w="616" w:type="dxa"/>
            <w:vAlign w:val="center"/>
          </w:tcPr>
          <w:p w14:paraId="35008E6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2016</w:t>
            </w:r>
          </w:p>
        </w:tc>
        <w:tc>
          <w:tcPr>
            <w:tcW w:w="516" w:type="dxa"/>
            <w:tcBorders>
              <w:right w:val="double" w:sz="4" w:space="0" w:color="auto"/>
            </w:tcBorders>
            <w:vAlign w:val="center"/>
          </w:tcPr>
          <w:p w14:paraId="716420D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152</w:t>
            </w:r>
          </w:p>
        </w:tc>
        <w:tc>
          <w:tcPr>
            <w:tcW w:w="1285" w:type="dxa"/>
            <w:tcBorders>
              <w:left w:val="double" w:sz="4" w:space="0" w:color="auto"/>
            </w:tcBorders>
          </w:tcPr>
          <w:p w14:paraId="294BE77D" w14:textId="1B888243"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Fairbairn</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PEVuZE5vdGU+PENpdGU+PEF1dGhvcj5GYWlyYmFpcm48L0F1dGhvcj48WWVhcj4yMDEzPC9ZZWFy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PEVuZE5vdGU+PENpdGU+PEF1dGhvcj5GYWlyYmFpcm48L0F1dGhvcj48WWVhcj4yMDEzPC9ZZWFy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(Fairbairn et al., 2013)</w:t>
            </w:r>
            <w:r w:rsidRPr="00B95524">
              <w:rPr>
                <w:rFonts w:asciiTheme="majorBidi" w:hAnsiTheme="majorBidi" w:cstheme="majorBidi"/>
              </w:rPr>
              <w:fldChar w:fldCharType="end"/>
            </w:r>
          </w:p>
        </w:tc>
        <w:tc>
          <w:tcPr>
            <w:tcW w:w="616" w:type="dxa"/>
          </w:tcPr>
          <w:p w14:paraId="5FFC801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2013</w:t>
            </w:r>
          </w:p>
        </w:tc>
        <w:tc>
          <w:tcPr>
            <w:tcW w:w="520" w:type="dxa"/>
          </w:tcPr>
          <w:p w14:paraId="74CB292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50</w:t>
            </w:r>
          </w:p>
        </w:tc>
      </w:tr>
      <w:tr w:rsidR="0008017D" w:rsidRPr="00B95524" w14:paraId="32158F97" w14:textId="77777777" w:rsidTr="0085499C">
        <w:trPr>
          <w:jc w:val="center"/>
        </w:trPr>
        <w:tc>
          <w:tcPr>
            <w:tcW w:w="1269" w:type="dxa"/>
            <w:vAlign w:val="center"/>
          </w:tcPr>
          <w:p w14:paraId="28751C85" w14:textId="19DC5BCD"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Chin et al. </w:t>
            </w:r>
            <w:r w:rsidRPr="00B95524">
              <w:rPr>
                <w:rFonts w:asciiTheme="majorBidi" w:hAnsiTheme="majorBidi" w:cstheme="majorBidi"/>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(Chin et al., 2014)</w:t>
            </w:r>
            <w:r w:rsidRPr="00B95524">
              <w:rPr>
                <w:rFonts w:asciiTheme="majorBidi" w:hAnsiTheme="majorBidi" w:cstheme="majorBidi"/>
              </w:rPr>
              <w:fldChar w:fldCharType="end"/>
            </w:r>
          </w:p>
        </w:tc>
        <w:tc>
          <w:tcPr>
            <w:tcW w:w="616" w:type="dxa"/>
            <w:vAlign w:val="center"/>
          </w:tcPr>
          <w:p w14:paraId="2FD3F415"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2014</w:t>
            </w:r>
          </w:p>
        </w:tc>
        <w:tc>
          <w:tcPr>
            <w:tcW w:w="416" w:type="dxa"/>
            <w:tcBorders>
              <w:right w:val="double" w:sz="4" w:space="0" w:color="auto"/>
            </w:tcBorders>
            <w:vAlign w:val="center"/>
          </w:tcPr>
          <w:p w14:paraId="7147945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33</w:t>
            </w:r>
          </w:p>
        </w:tc>
        <w:tc>
          <w:tcPr>
            <w:tcW w:w="1329" w:type="dxa"/>
            <w:tcBorders>
              <w:left w:val="double" w:sz="4" w:space="0" w:color="auto"/>
            </w:tcBorders>
            <w:vAlign w:val="center"/>
          </w:tcPr>
          <w:p w14:paraId="62125E63" w14:textId="61B0EA32"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Chin et al. </w:t>
            </w:r>
            <w:r w:rsidRPr="00B95524">
              <w:rPr>
                <w:rFonts w:asciiTheme="majorBidi" w:hAnsiTheme="majorBidi" w:cstheme="majorBidi"/>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(Chin et al., 2014)</w:t>
            </w:r>
            <w:r w:rsidRPr="00B95524">
              <w:rPr>
                <w:rFonts w:asciiTheme="majorBidi" w:hAnsiTheme="majorBidi" w:cstheme="majorBidi"/>
              </w:rPr>
              <w:fldChar w:fldCharType="end"/>
            </w:r>
          </w:p>
        </w:tc>
        <w:tc>
          <w:tcPr>
            <w:tcW w:w="616" w:type="dxa"/>
            <w:vAlign w:val="center"/>
          </w:tcPr>
          <w:p w14:paraId="75BBF02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2014</w:t>
            </w:r>
          </w:p>
        </w:tc>
        <w:tc>
          <w:tcPr>
            <w:tcW w:w="516" w:type="dxa"/>
            <w:tcBorders>
              <w:right w:val="double" w:sz="4" w:space="0" w:color="auto"/>
            </w:tcBorders>
            <w:vAlign w:val="center"/>
          </w:tcPr>
          <w:p w14:paraId="45F9E3F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133</w:t>
            </w:r>
          </w:p>
        </w:tc>
        <w:tc>
          <w:tcPr>
            <w:tcW w:w="1452" w:type="dxa"/>
            <w:tcBorders>
              <w:left w:val="double" w:sz="4" w:space="0" w:color="auto"/>
            </w:tcBorders>
            <w:vAlign w:val="center"/>
          </w:tcPr>
          <w:p w14:paraId="1EAC1B48" w14:textId="2BBF927B"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Edwards et al. </w:t>
            </w:r>
            <w:r w:rsidRPr="00B95524">
              <w:rPr>
                <w:rFonts w:asciiTheme="majorBidi" w:hAnsiTheme="majorBidi" w:cstheme="majorBidi"/>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(Edwards et al., 2014)</w:t>
            </w:r>
            <w:r w:rsidRPr="00B95524">
              <w:rPr>
                <w:rFonts w:asciiTheme="majorBidi" w:hAnsiTheme="majorBidi" w:cstheme="majorBidi"/>
              </w:rPr>
              <w:fldChar w:fldCharType="end"/>
            </w:r>
          </w:p>
        </w:tc>
        <w:tc>
          <w:tcPr>
            <w:tcW w:w="616" w:type="dxa"/>
            <w:vAlign w:val="center"/>
          </w:tcPr>
          <w:p w14:paraId="4B9F5FB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2014</w:t>
            </w:r>
          </w:p>
        </w:tc>
        <w:tc>
          <w:tcPr>
            <w:tcW w:w="516" w:type="dxa"/>
            <w:tcBorders>
              <w:right w:val="double" w:sz="4" w:space="0" w:color="auto"/>
            </w:tcBorders>
            <w:vAlign w:val="center"/>
          </w:tcPr>
          <w:p w14:paraId="3C28B38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35</w:t>
            </w:r>
          </w:p>
        </w:tc>
        <w:tc>
          <w:tcPr>
            <w:tcW w:w="1285" w:type="dxa"/>
            <w:tcBorders>
              <w:left w:val="double" w:sz="4" w:space="0" w:color="auto"/>
            </w:tcBorders>
          </w:tcPr>
          <w:p w14:paraId="007CCC31" w14:textId="2464DAAA"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Myerson</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PEVuZE5vdGU+PENpdGU+PEF1dGhvcj5NeWVyc29uPC9BdXRob3I+PFllYXI+MjAxMjwvWWVhcj48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PEVuZE5vdGU+PENpdGU+PEF1dGhvcj5NeWVyc29uPC9BdXRob3I+PFllYXI+MjAxMjwvWWVhcj48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(Myerson et al., 2012)</w:t>
            </w:r>
            <w:r w:rsidRPr="00B95524">
              <w:rPr>
                <w:rFonts w:asciiTheme="majorBidi" w:hAnsiTheme="majorBidi" w:cstheme="majorBidi"/>
              </w:rPr>
              <w:fldChar w:fldCharType="end"/>
            </w:r>
          </w:p>
        </w:tc>
        <w:tc>
          <w:tcPr>
            <w:tcW w:w="616" w:type="dxa"/>
          </w:tcPr>
          <w:p w14:paraId="4EB22E7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2012</w:t>
            </w:r>
          </w:p>
        </w:tc>
        <w:tc>
          <w:tcPr>
            <w:tcW w:w="520" w:type="dxa"/>
          </w:tcPr>
          <w:p w14:paraId="24AD940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158</w:t>
            </w:r>
          </w:p>
        </w:tc>
      </w:tr>
      <w:tr w:rsidR="0008017D" w:rsidRPr="00B95524" w14:paraId="50052931" w14:textId="77777777" w:rsidTr="0085499C">
        <w:trPr>
          <w:jc w:val="center"/>
        </w:trPr>
        <w:tc>
          <w:tcPr>
            <w:tcW w:w="1269" w:type="dxa"/>
            <w:vAlign w:val="center"/>
          </w:tcPr>
          <w:p w14:paraId="003257AB" w14:textId="2062069B"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Barone-Rochette et al. </w:t>
            </w:r>
            <w:r w:rsidRPr="00B95524">
              <w:rPr>
                <w:rFonts w:asciiTheme="majorBidi" w:hAnsiTheme="majorBidi" w:cstheme="majorBidi"/>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(Barone-Rochette et al., 2013)</w:t>
            </w:r>
            <w:r w:rsidRPr="00B95524">
              <w:rPr>
                <w:rFonts w:asciiTheme="majorBidi" w:hAnsiTheme="majorBidi" w:cstheme="majorBidi"/>
              </w:rPr>
              <w:fldChar w:fldCharType="end"/>
            </w:r>
          </w:p>
        </w:tc>
        <w:tc>
          <w:tcPr>
            <w:tcW w:w="616" w:type="dxa"/>
            <w:vAlign w:val="center"/>
          </w:tcPr>
          <w:p w14:paraId="2659FD5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2013</w:t>
            </w:r>
          </w:p>
        </w:tc>
        <w:tc>
          <w:tcPr>
            <w:tcW w:w="416" w:type="dxa"/>
            <w:tcBorders>
              <w:right w:val="double" w:sz="4" w:space="0" w:color="auto"/>
            </w:tcBorders>
            <w:vAlign w:val="center"/>
          </w:tcPr>
          <w:p w14:paraId="65597BC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w:t>
            </w:r>
          </w:p>
        </w:tc>
        <w:tc>
          <w:tcPr>
            <w:tcW w:w="1329" w:type="dxa"/>
            <w:tcBorders>
              <w:left w:val="double" w:sz="4" w:space="0" w:color="auto"/>
            </w:tcBorders>
            <w:vAlign w:val="center"/>
          </w:tcPr>
          <w:p w14:paraId="34EE62DA" w14:textId="371B7457"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Barone-Rochette et al. </w:t>
            </w:r>
            <w:r w:rsidRPr="00B95524">
              <w:rPr>
                <w:rFonts w:asciiTheme="majorBidi" w:hAnsiTheme="majorBidi" w:cstheme="majorBidi"/>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(Barone-Rochette et al., 2013)</w:t>
            </w:r>
            <w:r w:rsidRPr="00B95524">
              <w:rPr>
                <w:rFonts w:asciiTheme="majorBidi" w:hAnsiTheme="majorBidi" w:cstheme="majorBidi"/>
              </w:rPr>
              <w:fldChar w:fldCharType="end"/>
            </w:r>
          </w:p>
        </w:tc>
        <w:tc>
          <w:tcPr>
            <w:tcW w:w="616" w:type="dxa"/>
            <w:vAlign w:val="center"/>
          </w:tcPr>
          <w:p w14:paraId="38530BB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2013</w:t>
            </w:r>
          </w:p>
        </w:tc>
        <w:tc>
          <w:tcPr>
            <w:tcW w:w="516" w:type="dxa"/>
            <w:tcBorders>
              <w:right w:val="double" w:sz="4" w:space="0" w:color="auto"/>
            </w:tcBorders>
            <w:vAlign w:val="center"/>
          </w:tcPr>
          <w:p w14:paraId="64F4CF4E"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128</w:t>
            </w:r>
          </w:p>
        </w:tc>
        <w:tc>
          <w:tcPr>
            <w:tcW w:w="1452" w:type="dxa"/>
            <w:tcBorders>
              <w:left w:val="double" w:sz="4" w:space="0" w:color="auto"/>
            </w:tcBorders>
            <w:vAlign w:val="center"/>
          </w:tcPr>
          <w:p w14:paraId="1EC1D827" w14:textId="2334639F"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Schiros</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(Schiros et al., 2012)</w:t>
            </w:r>
            <w:r w:rsidRPr="00B95524">
              <w:rPr>
                <w:rFonts w:asciiTheme="majorBidi" w:hAnsiTheme="majorBidi" w:cstheme="majorBidi"/>
              </w:rPr>
              <w:fldChar w:fldCharType="end"/>
            </w:r>
          </w:p>
        </w:tc>
        <w:tc>
          <w:tcPr>
            <w:tcW w:w="616" w:type="dxa"/>
            <w:vAlign w:val="center"/>
          </w:tcPr>
          <w:p w14:paraId="0D8E0A7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2012</w:t>
            </w:r>
          </w:p>
        </w:tc>
        <w:tc>
          <w:tcPr>
            <w:tcW w:w="516" w:type="dxa"/>
            <w:tcBorders>
              <w:right w:val="double" w:sz="4" w:space="0" w:color="auto"/>
            </w:tcBorders>
            <w:vAlign w:val="center"/>
          </w:tcPr>
          <w:p w14:paraId="1D3436D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94</w:t>
            </w:r>
          </w:p>
        </w:tc>
        <w:tc>
          <w:tcPr>
            <w:tcW w:w="1285" w:type="dxa"/>
            <w:tcBorders>
              <w:left w:val="double" w:sz="4" w:space="0" w:color="auto"/>
            </w:tcBorders>
          </w:tcPr>
          <w:p w14:paraId="7728DE79" w14:textId="47DCE341"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Uretsky</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PEVuZE5vdGU+PENpdGU+PEF1dGhvcj5VcmV0c2t5PC9BdXRob3I+PFllYXI+MjAxMDwvWWVhcj48
UmVjTnVtPjQ1PC9SZWNOdW0+PERpc3BsYXlUZXh0PihVcmV0c2t5IGV0IGFsLiwgMjAxMCk8L0Rp
c3BsYXlUZXh0PjxyZWNvcmQ+PHJlYy1udW1iZXI+NDU8L3JlYy1udW1iZXI+PGZvcmVpZ24ta2V5
cz48a2V5IGFwcD0iRU4iIGRiLWlkPSJ4ZmFhenh4MmZzdHJhcWV0cDV4eHQyZmYwenZycmZ0djBk
cmYiIHRpbWVzdGFtcD0iMTYzNDg1ODc4NSI+NDU8L2tleT48L2ZvcmVpZ24ta2V5cz48cmVmLXR5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PEVuZE5vdGU+PENpdGU+PEF1dGhvcj5VcmV0c2t5PC9BdXRob3I+PFllYXI+MjAxMDwvWWVhcj48
UmVjTnVtPjQ1PC9SZWNOdW0+PERpc3BsYXlUZXh0PihVcmV0c2t5IGV0IGFsLiwgMjAxMCk8L0Rp
c3BsYXlUZXh0PjxyZWNvcmQ+PHJlYy1udW1iZXI+NDU8L3JlYy1udW1iZXI+PGZvcmVpZ24ta2V5
cz48a2V5IGFwcD0iRU4iIGRiLWlkPSJ4ZmFhenh4MmZzdHJhcWV0cDV4eHQyZmYwenZycmZ0djBk
cmYiIHRpbWVzdGFtcD0iMTYzNDg1ODc4NSI+NDU8L2tleT48L2ZvcmVpZ24ta2V5cz48cmVmLXR5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(Uretsky et al., 2010)</w:t>
            </w:r>
            <w:r w:rsidRPr="00B95524">
              <w:rPr>
                <w:rFonts w:asciiTheme="majorBidi" w:hAnsiTheme="majorBidi" w:cstheme="majorBidi"/>
              </w:rPr>
              <w:fldChar w:fldCharType="end"/>
            </w:r>
          </w:p>
        </w:tc>
        <w:tc>
          <w:tcPr>
            <w:tcW w:w="616" w:type="dxa"/>
          </w:tcPr>
          <w:p w14:paraId="75EBB84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2010</w:t>
            </w:r>
          </w:p>
        </w:tc>
        <w:tc>
          <w:tcPr>
            <w:tcW w:w="520" w:type="dxa"/>
          </w:tcPr>
          <w:p w14:paraId="6F093A0E"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34</w:t>
            </w:r>
          </w:p>
        </w:tc>
      </w:tr>
      <w:tr w:rsidR="0008017D" w:rsidRPr="00B95524" w14:paraId="48FEE877" w14:textId="77777777" w:rsidTr="0085499C">
        <w:trPr>
          <w:jc w:val="center"/>
        </w:trPr>
        <w:tc>
          <w:tcPr>
            <w:tcW w:w="1269" w:type="dxa"/>
            <w:tcBorders>
              <w:bottom w:val="double" w:sz="4" w:space="0" w:color="auto"/>
            </w:tcBorders>
            <w:vAlign w:val="center"/>
          </w:tcPr>
          <w:p w14:paraId="710A0B3F" w14:textId="06871CC6"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Schiros</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(Schiros et al., 2012)</w:t>
            </w:r>
            <w:r w:rsidRPr="00B95524">
              <w:rPr>
                <w:rFonts w:asciiTheme="majorBidi" w:hAnsiTheme="majorBidi" w:cstheme="majorBidi"/>
              </w:rPr>
              <w:fldChar w:fldCharType="end"/>
            </w:r>
          </w:p>
        </w:tc>
        <w:tc>
          <w:tcPr>
            <w:tcW w:w="616" w:type="dxa"/>
            <w:tcBorders>
              <w:bottom w:val="double" w:sz="4" w:space="0" w:color="auto"/>
            </w:tcBorders>
            <w:vAlign w:val="center"/>
          </w:tcPr>
          <w:p w14:paraId="295E76E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2012</w:t>
            </w:r>
          </w:p>
        </w:tc>
        <w:tc>
          <w:tcPr>
            <w:tcW w:w="416" w:type="dxa"/>
            <w:tcBorders>
              <w:bottom w:val="double" w:sz="4" w:space="0" w:color="auto"/>
              <w:right w:val="double" w:sz="4" w:space="0" w:color="auto"/>
            </w:tcBorders>
            <w:vAlign w:val="center"/>
          </w:tcPr>
          <w:p w14:paraId="2804886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51</w:t>
            </w:r>
          </w:p>
        </w:tc>
        <w:tc>
          <w:tcPr>
            <w:tcW w:w="1329" w:type="dxa"/>
            <w:tcBorders>
              <w:left w:val="double" w:sz="4" w:space="0" w:color="auto"/>
              <w:bottom w:val="double" w:sz="4" w:space="0" w:color="auto"/>
            </w:tcBorders>
            <w:vAlign w:val="center"/>
          </w:tcPr>
          <w:p w14:paraId="50F1EDB9" w14:textId="182FD055"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Steadman et al. </w:t>
            </w:r>
            <w:r w:rsidRPr="00B95524">
              <w:rPr>
                <w:rFonts w:asciiTheme="majorBidi" w:hAnsiTheme="majorBidi" w:cstheme="majorBidi"/>
              </w:rPr>
              <w:fldChar w:fldCharType="begin"/>
            </w:r>
            <w:r w:rsidR="00CF3478">
              <w:rPr>
                <w:rFonts w:asciiTheme="majorBidi" w:hAnsiTheme="majorBidi" w:cstheme="majorBidi"/>
              </w:rPr>
              <w:instrText xml:space="preserve"> ADDIN EN.CITE &lt;EndNote&gt;&lt;Cite&gt;&lt;Author&gt;Steadman&lt;/Author&gt;&lt;Year&gt;2012&lt;/Year&gt;&lt;RecNum&gt;92&lt;/RecNum&gt;&lt;DisplayText&gt;(Steadman et al., 2012)&lt;/DisplayText&gt;&lt;record&gt;&lt;rec-number&gt;92&lt;/rec-number&gt;&lt;foreign-keys&gt;&lt;key app="EN" db-id="9rxfwr5p1pszwee29srxx9d1zz9v0vrxtwp0" timestamp="1619009641"&gt;92&lt;/key&gt;&lt;/foreign-keys&gt;&lt;ref-type name="Journal Article"&gt;17&lt;/ref-type&gt;&lt;contributors&gt;&lt;authors&gt;&lt;author&gt;Steadman, C. D.&lt;/author&gt;&lt;author&gt;Jerosch-Herold, M.&lt;/author&gt;&lt;author&gt;Grundy, B.&lt;/author&gt;&lt;author&gt;Rafelt, S.&lt;/author&gt;&lt;author&gt;Ng, L. L.&lt;/author&gt;&lt;author&gt;Squire, I. B.&lt;/author&gt;&lt;author&gt;Samani, N. J.&lt;/author&gt;&lt;author&gt;McCann, G. P.&lt;/author&gt;&lt;/authors&gt;&lt;/contributors&gt;&lt;auth-address&gt;National Institute for Health Research Leicester Cardiovascular Biomedical Research Unit, Leicester, United Kingdom.&lt;/auth-address&gt;&lt;titles&gt;&lt;title&gt;Determinants and functional significance of myocardial perfusion reserve in severe aortic stenosis&lt;/title&gt;&lt;secondary-title&gt;JACC Cardiovasc Imaging&lt;/secondary-title&gt;&lt;/titles&gt;&lt;periodical&gt;&lt;full-title&gt;JACC Cardiovasc Imaging&lt;/full-title&gt;&lt;/periodical&gt;&lt;pages&gt;182-9&lt;/pages&gt;&lt;volume&gt;5&lt;/volume&gt;&lt;number&gt;2&lt;/number&gt;&lt;edition&gt;2012/02/22&lt;/edition&gt;&lt;keywords&gt;&lt;keyword&gt;Aged&lt;/keyword&gt;&lt;keyword&gt;Aortic Valve Stenosis/*physiopathology&lt;/keyword&gt;&lt;keyword&gt;Coronary Circulation&lt;/keyword&gt;&lt;keyword&gt;Echocardiography&lt;/keyword&gt;&lt;keyword&gt;Exercise Test&lt;/keyword&gt;&lt;keyword&gt;Exercise Tolerance&lt;/keyword&gt;&lt;keyword&gt;Female&lt;/keyword&gt;&lt;keyword&gt;*Fractional Flow Reserve, Myocardial&lt;/keyword&gt;&lt;keyword&gt;Humans&lt;/keyword&gt;&lt;keyword&gt;*Magnetic Resonance Imaging&lt;/keyword&gt;&lt;keyword&gt;Male&lt;/keyword&gt;&lt;keyword&gt;Oxygen Consumption&lt;/keyword&gt;&lt;keyword&gt;*Ventricular Remodeling&lt;/keyword&gt;&lt;/keywords&gt;&lt;dates&gt;&lt;year&gt;2012&lt;/year&gt;&lt;pub-dates&gt;&lt;date&gt;Feb&lt;/date&gt;&lt;/pub-dates&gt;&lt;/dates&gt;&lt;isbn&gt;1876-7591 (Electronic)&amp;#xD;1876-7591 (Linking)&lt;/isbn&gt;&lt;accession-num&gt;22340825&lt;/accession-num&gt;&lt;urls&gt;&lt;related-urls&gt;&lt;url&gt;https://www.ncbi.nlm.nih.gov/pubmed/22340825&lt;/url&gt;&lt;/related-urls&gt;&lt;/urls&gt;&lt;electronic-resource-num&gt;10.1016/j.jcmg.2011.09.022&lt;/electronic-resource-num&gt;&lt;/record&gt;&lt;/Cite&gt;&lt;/EndNote&gt;</w:instrText>
            </w:r>
            <w:r w:rsidRPr="00B95524">
              <w:rPr>
                <w:rFonts w:asciiTheme="majorBidi" w:hAnsiTheme="majorBidi" w:cstheme="majorBidi"/>
              </w:rPr>
              <w:fldChar w:fldCharType="separate"/>
            </w:r>
            <w:r w:rsidR="00CF3478">
              <w:rPr>
                <w:rFonts w:asciiTheme="majorBidi" w:hAnsiTheme="majorBidi" w:cstheme="majorBidi"/>
                <w:noProof/>
              </w:rPr>
              <w:t>(Steadman et al., 2012)</w:t>
            </w:r>
            <w:r w:rsidRPr="00B95524">
              <w:rPr>
                <w:rFonts w:asciiTheme="majorBidi" w:hAnsiTheme="majorBidi" w:cstheme="majorBidi"/>
              </w:rPr>
              <w:fldChar w:fldCharType="end"/>
            </w:r>
          </w:p>
        </w:tc>
        <w:tc>
          <w:tcPr>
            <w:tcW w:w="616" w:type="dxa"/>
            <w:tcBorders>
              <w:bottom w:val="double" w:sz="4" w:space="0" w:color="auto"/>
            </w:tcBorders>
            <w:vAlign w:val="center"/>
          </w:tcPr>
          <w:p w14:paraId="6C39BA4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2012</w:t>
            </w:r>
          </w:p>
        </w:tc>
        <w:tc>
          <w:tcPr>
            <w:tcW w:w="516" w:type="dxa"/>
            <w:tcBorders>
              <w:bottom w:val="double" w:sz="4" w:space="0" w:color="auto"/>
              <w:right w:val="double" w:sz="4" w:space="0" w:color="auto"/>
            </w:tcBorders>
            <w:vAlign w:val="center"/>
          </w:tcPr>
          <w:p w14:paraId="7DAC4175"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41</w:t>
            </w:r>
          </w:p>
        </w:tc>
        <w:tc>
          <w:tcPr>
            <w:tcW w:w="1452" w:type="dxa"/>
            <w:tcBorders>
              <w:left w:val="double" w:sz="4" w:space="0" w:color="auto"/>
              <w:bottom w:val="double" w:sz="4" w:space="0" w:color="auto"/>
            </w:tcBorders>
            <w:vAlign w:val="center"/>
          </w:tcPr>
          <w:p w14:paraId="54581585" w14:textId="5B0818A1"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Uretsky</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PEVuZE5vdGU+PENpdGU+PEF1dGhvcj5VcmV0c2t5PC9BdXRob3I+PFllYXI+MjAxMDwvWWVhcj48
UmVjTnVtPjU5PC9SZWNOdW0+PERpc3BsYXlUZXh0PihVcmV0c2t5IGV0IGFsLiwgMjAxMCk8L0Rp
c3BsYXlUZXh0PjxyZWNvcmQ+PHJlYy1udW1iZXI+NTk8L3JlYy1udW1iZXI+PGZvcmVpZ24ta2V5
cz48a2V5IGFwcD0iRU4iIGRiLWlkPSI5cnhmd3I1cDFwc3p3ZWUyOXNyeHg5ZDF6ejl2MHZyeHR3
cDAiIHRpbWVzdGFtcD0iMTYxNTMyMzU3MCI+NTk8L2tleT48L2ZvcmVpZ24ta2V5cz48cmVmLXR5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PEVuZE5vdGU+PENpdGU+PEF1dGhvcj5VcmV0c2t5PC9BdXRob3I+PFllYXI+MjAxMDwvWWVhcj48
UmVjTnVtPjU5PC9SZWNOdW0+PERpc3BsYXlUZXh0PihVcmV0c2t5IGV0IGFsLiwgMjAxMCk8L0Rp
c3BsYXlUZXh0PjxyZWNvcmQ+PHJlYy1udW1iZXI+NTk8L3JlYy1udW1iZXI+PGZvcmVpZ24ta2V5
cz48a2V5IGFwcD0iRU4iIGRiLWlkPSI5cnhmd3I1cDFwc3p3ZWUyOXNyeHg5ZDF6ejl2MHZyeHR3
cDAiIHRpbWVzdGFtcD0iMTYxNTMyMzU3MCI+NTk8L2tleT48L2ZvcmVpZ24ta2V5cz48cmVmLXR5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(Uretsky et al., 2010)</w:t>
            </w:r>
            <w:r w:rsidRPr="00B95524">
              <w:rPr>
                <w:rFonts w:asciiTheme="majorBidi" w:hAnsiTheme="majorBidi" w:cstheme="majorBidi"/>
              </w:rPr>
              <w:fldChar w:fldCharType="end"/>
            </w:r>
          </w:p>
        </w:tc>
        <w:tc>
          <w:tcPr>
            <w:tcW w:w="616" w:type="dxa"/>
            <w:tcBorders>
              <w:bottom w:val="double" w:sz="4" w:space="0" w:color="auto"/>
            </w:tcBorders>
            <w:vAlign w:val="center"/>
          </w:tcPr>
          <w:p w14:paraId="523E7E6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2010</w:t>
            </w:r>
          </w:p>
        </w:tc>
        <w:tc>
          <w:tcPr>
            <w:tcW w:w="516" w:type="dxa"/>
            <w:tcBorders>
              <w:right w:val="double" w:sz="4" w:space="0" w:color="auto"/>
            </w:tcBorders>
            <w:vAlign w:val="center"/>
          </w:tcPr>
          <w:p w14:paraId="4285507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23</w:t>
            </w:r>
          </w:p>
        </w:tc>
        <w:tc>
          <w:tcPr>
            <w:tcW w:w="1285" w:type="dxa"/>
            <w:tcBorders>
              <w:left w:val="double" w:sz="4" w:space="0" w:color="auto"/>
            </w:tcBorders>
          </w:tcPr>
          <w:p w14:paraId="0F6D1E3B" w14:textId="7C3459EB"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Grotenhuis</w:t>
            </w:r>
            <w:proofErr w:type="spellEnd"/>
            <w:r w:rsidRPr="00B148D0">
              <w:rPr>
                <w:rFonts w:asciiTheme="majorBidi" w:hAnsiTheme="majorBidi" w:cstheme="majorBidi"/>
                <w:lang w:val="fr-FR"/>
              </w:rPr>
              <w:t xml:space="preserve"> et al.</w:t>
            </w:r>
            <w:r w:rsidRPr="00B95524">
              <w:rPr>
                <w:rFonts w:asciiTheme="majorBidi" w:hAnsiTheme="majorBidi" w:cstheme="majorBidi"/>
              </w:rPr>
              <w:fldChar w:fldCharType="begin">
                <w:fldData xml:space="preserve">PEVuZE5vdGU+PENpdGU+PEF1dGhvcj5Hcm90ZW5odWlzPC9BdXRob3I+PFllYXI+MjAwNzwvWWVh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</w:fldData>
              </w:fldChar>
            </w:r>
            <w:r w:rsidR="00CF3478">
              <w:rPr>
                <w:rFonts w:asciiTheme="majorBidi" w:hAnsiTheme="majorBidi" w:cstheme="majorBidi"/>
              </w:rPr>
              <w:instrText xml:space="preserve"> ADDIN EN.CITE </w:instrText>
            </w:r>
            <w:r w:rsidR="00CF3478">
              <w:rPr>
                <w:rFonts w:asciiTheme="majorBidi" w:hAnsiTheme="majorBidi" w:cstheme="majorBidi"/>
              </w:rPr>
              <w:fldChar w:fldCharType="begin">
                <w:fldData xml:space="preserve">PEVuZE5vdGU+PENpdGU+PEF1dGhvcj5Hcm90ZW5odWlzPC9BdXRob3I+PFllYXI+MjAwNzwvWWVh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</w:fldData>
              </w:fldChar>
            </w:r>
            <w:r w:rsidR="00CF3478">
              <w:rPr>
                <w:rFonts w:asciiTheme="majorBidi" w:hAnsiTheme="majorBidi" w:cstheme="majorBidi"/>
              </w:rPr>
              <w:instrText xml:space="preserve"> ADDIN EN.CITE.DATA </w:instrText>
            </w:r>
            <w:r w:rsidR="00CF3478">
              <w:rPr>
                <w:rFonts w:asciiTheme="majorBidi" w:hAnsiTheme="majorBidi" w:cstheme="majorBidi"/>
              </w:rPr>
            </w:r>
            <w:r w:rsidR="00CF3478">
              <w:rPr>
                <w:rFonts w:asciiTheme="majorBidi" w:hAnsiTheme="majorBidi" w:cstheme="majorBidi"/>
              </w:rPr>
              <w:fldChar w:fldCharType="end"/>
            </w:r>
            <w:r w:rsidRPr="00B95524">
              <w:rPr>
                <w:rFonts w:asciiTheme="majorBidi" w:hAnsiTheme="majorBidi" w:cstheme="majorBidi"/>
              </w:rPr>
            </w:r>
            <w:r w:rsidRPr="00B95524">
              <w:rPr>
                <w:rFonts w:asciiTheme="majorBidi" w:hAnsiTheme="majorBidi" w:cstheme="majorBidi"/>
              </w:rPr>
              <w:fldChar w:fldCharType="separate"/>
            </w:r>
            <w:r w:rsidR="00CF3478">
              <w:rPr>
                <w:rFonts w:asciiTheme="majorBidi" w:hAnsiTheme="majorBidi" w:cstheme="majorBidi"/>
                <w:noProof/>
              </w:rPr>
              <w:t>(Grotenhuis et al., 2007)</w:t>
            </w:r>
            <w:r w:rsidRPr="00B95524">
              <w:rPr>
                <w:rFonts w:asciiTheme="majorBidi" w:hAnsiTheme="majorBidi" w:cstheme="majorBidi"/>
              </w:rPr>
              <w:fldChar w:fldCharType="end"/>
            </w:r>
          </w:p>
        </w:tc>
        <w:tc>
          <w:tcPr>
            <w:tcW w:w="616" w:type="dxa"/>
          </w:tcPr>
          <w:p w14:paraId="682D82F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2007</w:t>
            </w:r>
          </w:p>
        </w:tc>
        <w:tc>
          <w:tcPr>
            <w:tcW w:w="520" w:type="dxa"/>
          </w:tcPr>
          <w:p w14:paraId="35062D2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w:t>
            </w:r>
          </w:p>
        </w:tc>
      </w:tr>
      <w:tr w:rsidR="0008017D" w:rsidRPr="00B95524" w14:paraId="1CE5FBDA" w14:textId="77777777" w:rsidTr="0085499C">
        <w:trPr>
          <w:jc w:val="center"/>
        </w:trPr>
        <w:tc>
          <w:tcPr>
            <w:tcW w:w="9767" w:type="dxa"/>
            <w:gridSpan w:val="12"/>
            <w:tcBorders>
              <w:top w:val="double" w:sz="4" w:space="0" w:color="auto"/>
            </w:tcBorders>
            <w:vAlign w:val="center"/>
          </w:tcPr>
          <w:p w14:paraId="7628F904" w14:textId="77777777" w:rsidR="0008017D" w:rsidRPr="00B95524" w:rsidRDefault="0008017D" w:rsidP="0085499C">
            <w:pPr>
              <w:rPr>
                <w:rFonts w:asciiTheme="majorBidi" w:hAnsiTheme="majorBidi" w:cstheme="majorBidi"/>
              </w:rPr>
            </w:pPr>
            <w:r w:rsidRPr="00B95524">
              <w:rPr>
                <w:rFonts w:asciiTheme="majorBidi" w:hAnsiTheme="majorBidi" w:cstheme="majorBidi"/>
              </w:rPr>
              <w:t>Data were reported as mean ± standard deviation (SD) or median (interquartile range).</w:t>
            </w:r>
          </w:p>
        </w:tc>
      </w:tr>
    </w:tbl>
    <w:p w14:paraId="301B27CE" w14:textId="4661C551" w:rsidR="00757E19" w:rsidRDefault="007B3453" w:rsidP="00757E19">
      <w:pPr>
        <w:pStyle w:val="Heading2"/>
        <w:numPr>
          <w:ilvl w:val="0"/>
          <w:numId w:val="0"/>
        </w:numPr>
      </w:pPr>
      <w:r>
        <w:br w:type="page"/>
      </w:r>
    </w:p>
    <w:p w14:paraId="03268BE0" w14:textId="77777777" w:rsidR="00757E19" w:rsidRPr="00757E19" w:rsidRDefault="00757E19" w:rsidP="00757E19"/>
    <w:p w14:paraId="2FAA0BBE" w14:textId="0B52495D" w:rsidR="00757E19" w:rsidRDefault="00757E19" w:rsidP="00757E19">
      <w:pPr>
        <w:pStyle w:val="Heading2"/>
      </w:pPr>
      <w:r w:rsidRPr="00757E19">
        <w:t>Supplementary figures</w:t>
      </w:r>
    </w:p>
    <w:p w14:paraId="25E97D65" w14:textId="3721844B" w:rsidR="00406161" w:rsidRDefault="00CE7DE2" w:rsidP="00406161">
      <w:pPr>
        <w:spacing w:line="240" w:lineRule="auto"/>
        <w:jc w:val="center"/>
        <w:rPr>
          <w:rFonts w:asciiTheme="majorBidi" w:hAnsiTheme="majorBidi" w:cstheme="majorBidi"/>
          <w:b/>
          <w:bCs/>
        </w:rPr>
      </w:pPr>
      <w:r>
        <w:rPr>
          <w:rFonts w:asciiTheme="majorBidi" w:hAnsiTheme="majorBidi" w:cstheme="majorBidi"/>
          <w:b/>
          <w:bCs/>
          <w:noProof/>
        </w:rPr>
        <w:drawing>
          <wp:inline distT="0" distB="0" distL="0" distR="0" wp14:anchorId="1BDD0E9C" wp14:editId="0487C001">
            <wp:extent cx="6208395" cy="1602105"/>
            <wp:effectExtent l="0" t="0" r="190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08395" cy="1602105"/>
                    </a:xfrm>
                    <a:prstGeom prst="rect">
                      <a:avLst/>
                    </a:prstGeom>
                  </pic:spPr>
                </pic:pic>
              </a:graphicData>
            </a:graphic>
          </wp:inline>
        </w:drawing>
      </w:r>
    </w:p>
    <w:p w14:paraId="097C635C" w14:textId="4E249615" w:rsidR="00406161" w:rsidRPr="001B05C1" w:rsidRDefault="00406161" w:rsidP="00406161">
      <w:pPr>
        <w:spacing w:line="240" w:lineRule="auto"/>
        <w:jc w:val="center"/>
        <w:rPr>
          <w:rFonts w:asciiTheme="majorBidi" w:hAnsiTheme="majorBidi" w:cstheme="majorBidi"/>
        </w:rPr>
      </w:pPr>
      <w:r>
        <w:rPr>
          <w:rFonts w:asciiTheme="majorBidi" w:hAnsiTheme="majorBidi" w:cstheme="majorBidi"/>
          <w:b/>
          <w:bCs/>
        </w:rPr>
        <w:t>Figure S</w:t>
      </w:r>
      <w:bookmarkStart w:id="121" w:name="figs1"/>
      <w:r>
        <w:rPr>
          <w:rFonts w:asciiTheme="majorBidi" w:hAnsiTheme="majorBidi" w:cstheme="majorBidi"/>
          <w:b/>
          <w:bCs/>
        </w:rPr>
        <w:fldChar w:fldCharType="begin"/>
      </w:r>
      <w:r>
        <w:rPr>
          <w:rFonts w:asciiTheme="majorBidi" w:hAnsiTheme="majorBidi" w:cstheme="majorBidi"/>
          <w:b/>
          <w:bCs/>
        </w:rPr>
        <w:instrText xml:space="preserve"> seq sfigure </w:instrText>
      </w:r>
      <w:r>
        <w:rPr>
          <w:rFonts w:asciiTheme="majorBidi" w:hAnsiTheme="majorBidi" w:cstheme="majorBidi"/>
          <w:b/>
          <w:bCs/>
        </w:rPr>
        <w:fldChar w:fldCharType="separate"/>
      </w:r>
      <w:r w:rsidR="00A15D39">
        <w:rPr>
          <w:rFonts w:asciiTheme="majorBidi" w:hAnsiTheme="majorBidi" w:cstheme="majorBidi"/>
          <w:b/>
          <w:bCs/>
          <w:noProof/>
        </w:rPr>
        <w:t>1</w:t>
      </w:r>
      <w:r>
        <w:rPr>
          <w:rFonts w:asciiTheme="majorBidi" w:hAnsiTheme="majorBidi" w:cstheme="majorBidi"/>
          <w:b/>
          <w:bCs/>
        </w:rPr>
        <w:fldChar w:fldCharType="end"/>
      </w:r>
      <w:bookmarkEnd w:id="121"/>
      <w:r w:rsidR="00EC1428">
        <w:rPr>
          <w:rFonts w:asciiTheme="majorBidi" w:hAnsiTheme="majorBidi" w:cstheme="majorBidi"/>
          <w:b/>
          <w:bCs/>
        </w:rPr>
        <w:t xml:space="preserve">. </w:t>
      </w:r>
      <w:r w:rsidR="007F6F16">
        <w:rPr>
          <w:rFonts w:asciiTheme="majorBidi" w:hAnsiTheme="majorBidi" w:cstheme="majorBidi"/>
          <w:b/>
          <w:bCs/>
        </w:rPr>
        <w:t>Sensitivity</w:t>
      </w:r>
      <w:r w:rsidR="00EC1428">
        <w:rPr>
          <w:rFonts w:asciiTheme="majorBidi" w:hAnsiTheme="majorBidi" w:cstheme="majorBidi"/>
          <w:b/>
          <w:bCs/>
        </w:rPr>
        <w:t xml:space="preserve"> of </w:t>
      </w:r>
      <w:r w:rsidR="00A74BEE">
        <w:rPr>
          <w:rFonts w:asciiTheme="majorBidi" w:hAnsiTheme="majorBidi" w:cstheme="majorBidi"/>
          <w:b/>
          <w:bCs/>
        </w:rPr>
        <w:t xml:space="preserve">growth </w:t>
      </w:r>
      <w:r w:rsidR="00245921">
        <w:rPr>
          <w:rFonts w:asciiTheme="majorBidi" w:hAnsiTheme="majorBidi" w:cstheme="majorBidi"/>
          <w:b/>
          <w:bCs/>
        </w:rPr>
        <w:t>module to rate constants of control</w:t>
      </w:r>
      <w:r w:rsidR="001F78F9">
        <w:rPr>
          <w:rFonts w:asciiTheme="majorBidi" w:hAnsiTheme="majorBidi" w:cstheme="majorBidi"/>
          <w:b/>
          <w:bCs/>
        </w:rPr>
        <w:t xml:space="preserve"> signals</w:t>
      </w:r>
      <w:r w:rsidR="00A91EC1">
        <w:rPr>
          <w:rFonts w:asciiTheme="majorBidi" w:hAnsiTheme="majorBidi" w:cstheme="majorBidi"/>
          <w:b/>
          <w:bCs/>
        </w:rPr>
        <w:t xml:space="preserve"> </w:t>
      </w:r>
      <w:proofErr w:type="spellStart"/>
      <w:r w:rsidR="00A91EC1" w:rsidRPr="001B05C1">
        <w:rPr>
          <w:rFonts w:ascii="Cambria Math" w:hAnsi="Cambria Math"/>
          <w:b/>
          <w:bCs/>
        </w:rPr>
        <w:t>γ</w:t>
      </w:r>
      <w:proofErr w:type="gramStart"/>
      <w:r w:rsidR="00A91EC1" w:rsidRPr="001B05C1">
        <w:rPr>
          <w:b/>
          <w:bCs/>
          <w:vertAlign w:val="subscript"/>
        </w:rPr>
        <w:t>growth,con</w:t>
      </w:r>
      <w:proofErr w:type="spellEnd"/>
      <w:proofErr w:type="gramEnd"/>
      <w:r w:rsidR="00A91EC1" w:rsidRPr="001B05C1">
        <w:rPr>
          <w:b/>
          <w:bCs/>
        </w:rPr>
        <w:t xml:space="preserve"> and </w:t>
      </w:r>
      <w:proofErr w:type="spellStart"/>
      <w:r w:rsidR="00A91EC1" w:rsidRPr="001B05C1">
        <w:rPr>
          <w:rFonts w:ascii="Cambria Math" w:hAnsi="Cambria Math"/>
          <w:b/>
          <w:bCs/>
        </w:rPr>
        <w:t>γ</w:t>
      </w:r>
      <w:r w:rsidR="00A91EC1" w:rsidRPr="001B05C1">
        <w:rPr>
          <w:b/>
          <w:bCs/>
          <w:vertAlign w:val="subscript"/>
        </w:rPr>
        <w:t>growth,</w:t>
      </w:r>
      <w:r w:rsidR="00634DE6" w:rsidRPr="001B05C1">
        <w:rPr>
          <w:b/>
          <w:bCs/>
          <w:vertAlign w:val="subscript"/>
        </w:rPr>
        <w:t>ecc</w:t>
      </w:r>
      <w:proofErr w:type="spellEnd"/>
      <w:r w:rsidR="001F78F9">
        <w:rPr>
          <w:rFonts w:asciiTheme="majorBidi" w:hAnsiTheme="majorBidi" w:cstheme="majorBidi"/>
          <w:b/>
          <w:bCs/>
        </w:rPr>
        <w:t xml:space="preserve">. </w:t>
      </w:r>
      <w:r w:rsidR="001F78F9">
        <w:rPr>
          <w:rFonts w:asciiTheme="majorBidi" w:hAnsiTheme="majorBidi" w:cstheme="majorBidi"/>
        </w:rPr>
        <w:t xml:space="preserve">For </w:t>
      </w:r>
      <w:r w:rsidR="00AA0AF9">
        <w:rPr>
          <w:rFonts w:asciiTheme="majorBidi" w:hAnsiTheme="majorBidi" w:cstheme="majorBidi"/>
        </w:rPr>
        <w:t>simplicity,</w:t>
      </w:r>
      <w:r w:rsidR="004A5279">
        <w:rPr>
          <w:rFonts w:asciiTheme="majorBidi" w:hAnsiTheme="majorBidi" w:cstheme="majorBidi"/>
        </w:rPr>
        <w:t xml:space="preserve"> </w:t>
      </w:r>
      <w:proofErr w:type="spellStart"/>
      <w:r w:rsidR="004A5279">
        <w:rPr>
          <w:rFonts w:ascii="Cambria Math" w:hAnsi="Cambria Math"/>
        </w:rPr>
        <w:t>γ</w:t>
      </w:r>
      <w:r w:rsidR="004A5279">
        <w:rPr>
          <w:vertAlign w:val="subscript"/>
        </w:rPr>
        <w:t>anti</w:t>
      </w:r>
      <w:proofErr w:type="spellEnd"/>
      <w:r w:rsidR="004A5279">
        <w:rPr>
          <w:vertAlign w:val="subscript"/>
        </w:rPr>
        <w:t xml:space="preserve"> </w:t>
      </w:r>
      <w:proofErr w:type="spellStart"/>
      <w:proofErr w:type="gramStart"/>
      <w:r w:rsidR="004A5279">
        <w:rPr>
          <w:vertAlign w:val="subscript"/>
        </w:rPr>
        <w:t>growth,i</w:t>
      </w:r>
      <w:proofErr w:type="spellEnd"/>
      <w:proofErr w:type="gramEnd"/>
      <w:r w:rsidR="004A5279">
        <w:rPr>
          <w:vertAlign w:val="subscript"/>
        </w:rPr>
        <w:t xml:space="preserve"> </w:t>
      </w:r>
      <w:r w:rsidR="004A5279">
        <w:t xml:space="preserve">were chosen to have similar magnitudes </w:t>
      </w:r>
      <w:r w:rsidR="00B07DFA">
        <w:t xml:space="preserve">as </w:t>
      </w:r>
      <w:proofErr w:type="spellStart"/>
      <w:r w:rsidR="00B07DFA">
        <w:rPr>
          <w:rFonts w:ascii="Cambria Math" w:hAnsi="Cambria Math"/>
        </w:rPr>
        <w:t>γ</w:t>
      </w:r>
      <w:r w:rsidR="00B07DFA">
        <w:rPr>
          <w:vertAlign w:val="subscript"/>
        </w:rPr>
        <w:t>growth,i</w:t>
      </w:r>
      <w:proofErr w:type="spellEnd"/>
      <w:r w:rsidR="00B07DFA">
        <w:t xml:space="preserve"> </w:t>
      </w:r>
      <w:r w:rsidR="004A5279">
        <w:t>but in the opposite directions</w:t>
      </w:r>
      <w:r w:rsidR="006D4744">
        <w:t>,</w:t>
      </w:r>
      <w:r w:rsidR="00655C2D" w:rsidRPr="00655C2D">
        <w:t xml:space="preserve"> </w:t>
      </w:r>
      <w:r w:rsidR="006D4744">
        <w:t>w</w:t>
      </w:r>
      <w:r w:rsidR="00655C2D">
        <w:t>here i reflects the growth type.</w:t>
      </w:r>
      <w:r w:rsidR="004A5279">
        <w:t xml:space="preserve"> </w:t>
      </w:r>
      <w:r w:rsidR="004A5279">
        <w:rPr>
          <w:rFonts w:ascii="Cambria Math" w:hAnsi="Cambria Math"/>
        </w:rPr>
        <w:t>γ</w:t>
      </w:r>
      <w:proofErr w:type="gramStart"/>
      <w:r w:rsidR="004A5279">
        <w:rPr>
          <w:vertAlign w:val="subscript"/>
        </w:rPr>
        <w:t>0,</w:t>
      </w:r>
      <w:r w:rsidR="00AF1A7E">
        <w:rPr>
          <w:vertAlign w:val="subscript"/>
        </w:rPr>
        <w:t>con</w:t>
      </w:r>
      <w:proofErr w:type="gramEnd"/>
      <w:r w:rsidR="00AF1A7E">
        <w:t xml:space="preserve"> and </w:t>
      </w:r>
      <w:r w:rsidR="00AF1A7E">
        <w:rPr>
          <w:rFonts w:ascii="Cambria Math" w:hAnsi="Cambria Math"/>
        </w:rPr>
        <w:t>γ</w:t>
      </w:r>
      <w:r w:rsidR="00AF1A7E">
        <w:rPr>
          <w:vertAlign w:val="subscript"/>
        </w:rPr>
        <w:t>0,ecc</w:t>
      </w:r>
      <w:r w:rsidR="00AF1A7E">
        <w:t xml:space="preserve"> are the </w:t>
      </w:r>
      <w:r w:rsidR="003C7BF7">
        <w:t xml:space="preserve">rate constants </w:t>
      </w:r>
      <w:r w:rsidR="00A91EC1">
        <w:t xml:space="preserve">values </w:t>
      </w:r>
      <w:r w:rsidR="003C7BF7">
        <w:t>that were used in</w:t>
      </w:r>
      <w:r w:rsidR="00571899">
        <w:t xml:space="preserve"> all simulations of this study. </w:t>
      </w:r>
      <w:r w:rsidR="00C227B2" w:rsidRPr="00B95524">
        <w:rPr>
          <w:rFonts w:asciiTheme="majorBidi" w:hAnsiTheme="majorBidi" w:cstheme="majorBidi"/>
        </w:rPr>
        <w:t xml:space="preserve">The growth module was activated at 50 s (first dashed vertical line from left on all panels) when the system was at </w:t>
      </w:r>
      <w:r w:rsidR="00C227B2">
        <w:rPr>
          <w:rFonts w:asciiTheme="majorBidi" w:hAnsiTheme="majorBidi" w:cstheme="majorBidi"/>
        </w:rPr>
        <w:t>steady state using default parameters. The system was gradually perturbed from 300 s to 400 s (second and third vertical dashed lines)</w:t>
      </w:r>
      <w:r w:rsidR="00A83A2F">
        <w:rPr>
          <w:rFonts w:asciiTheme="majorBidi" w:hAnsiTheme="majorBidi" w:cstheme="majorBidi"/>
        </w:rPr>
        <w:t xml:space="preserve"> by applying the underlying </w:t>
      </w:r>
      <w:r w:rsidR="00AC09D9">
        <w:rPr>
          <w:rFonts w:asciiTheme="majorBidi" w:hAnsiTheme="majorBidi" w:cstheme="majorBidi"/>
        </w:rPr>
        <w:t xml:space="preserve">valvular disorders. </w:t>
      </w:r>
    </w:p>
    <w:p w14:paraId="0AB60BA9" w14:textId="11796AC2" w:rsidR="00406161" w:rsidRPr="00406161" w:rsidRDefault="00406161" w:rsidP="001B05C1"/>
    <w:p w14:paraId="143325B1" w14:textId="7B7AC37A" w:rsidR="007B3453" w:rsidRDefault="007B3453" w:rsidP="007B3453">
      <w:pPr>
        <w:jc w:val="center"/>
      </w:pPr>
      <w:r>
        <w:rPr>
          <w:noProof/>
        </w:rPr>
        <w:lastRenderedPageBreak/>
        <w:drawing>
          <wp:inline distT="0" distB="0" distL="0" distR="0" wp14:anchorId="2D5E9994" wp14:editId="06C7EC59">
            <wp:extent cx="4883727" cy="5758872"/>
            <wp:effectExtent l="0" t="0" r="6350" b="0"/>
            <wp:docPr id="47" name="Picture 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r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91349" cy="5767860"/>
                    </a:xfrm>
                    <a:prstGeom prst="rect">
                      <a:avLst/>
                    </a:prstGeom>
                  </pic:spPr>
                </pic:pic>
              </a:graphicData>
            </a:graphic>
          </wp:inline>
        </w:drawing>
      </w:r>
    </w:p>
    <w:p w14:paraId="15FCE556" w14:textId="27E4381E" w:rsidR="006C34FF" w:rsidRPr="001B05C1" w:rsidRDefault="007B3453" w:rsidP="00946339">
      <w:pPr>
        <w:jc w:val="center"/>
      </w:pPr>
      <w:r w:rsidRPr="00427EB0">
        <w:rPr>
          <w:b/>
          <w:bCs/>
        </w:rPr>
        <w:t>Fig</w:t>
      </w:r>
      <w:r w:rsidR="009B68EC">
        <w:rPr>
          <w:b/>
          <w:bCs/>
        </w:rPr>
        <w:t>ure</w:t>
      </w:r>
      <w:r w:rsidRPr="00427EB0">
        <w:rPr>
          <w:b/>
          <w:bCs/>
        </w:rPr>
        <w:t xml:space="preserve"> S</w:t>
      </w:r>
      <w:bookmarkStart w:id="122" w:name="figs2"/>
      <w:r w:rsidR="006242E1" w:rsidRPr="00427EB0">
        <w:rPr>
          <w:b/>
          <w:bCs/>
        </w:rPr>
        <w:fldChar w:fldCharType="begin"/>
      </w:r>
      <w:r w:rsidR="006242E1" w:rsidRPr="00427EB0">
        <w:rPr>
          <w:b/>
          <w:bCs/>
        </w:rPr>
        <w:instrText xml:space="preserve"> seq sfigure </w:instrText>
      </w:r>
      <w:r w:rsidR="006242E1" w:rsidRPr="00427EB0">
        <w:rPr>
          <w:b/>
          <w:bCs/>
        </w:rPr>
        <w:fldChar w:fldCharType="separate"/>
      </w:r>
      <w:r w:rsidR="00A15D39">
        <w:rPr>
          <w:b/>
          <w:bCs/>
          <w:noProof/>
        </w:rPr>
        <w:t>2</w:t>
      </w:r>
      <w:r w:rsidR="006242E1" w:rsidRPr="00427EB0">
        <w:rPr>
          <w:b/>
          <w:bCs/>
        </w:rPr>
        <w:fldChar w:fldCharType="end"/>
      </w:r>
      <w:bookmarkEnd w:id="122"/>
      <w:r w:rsidR="006242E1" w:rsidRPr="00427EB0">
        <w:rPr>
          <w:b/>
          <w:bCs/>
        </w:rPr>
        <w:t>.</w:t>
      </w:r>
      <w:r w:rsidR="006242E1">
        <w:t xml:space="preserve"> </w:t>
      </w:r>
      <w:r w:rsidR="006242E1" w:rsidRPr="006D3741">
        <w:rPr>
          <w:b/>
          <w:bCs/>
        </w:rPr>
        <w:t xml:space="preserve">Baseline </w:t>
      </w:r>
      <w:r w:rsidR="00011054" w:rsidRPr="006D3741">
        <w:rPr>
          <w:b/>
          <w:bCs/>
        </w:rPr>
        <w:t>steady</w:t>
      </w:r>
      <w:r w:rsidR="0028295E">
        <w:rPr>
          <w:b/>
          <w:bCs/>
        </w:rPr>
        <w:t xml:space="preserve"> </w:t>
      </w:r>
      <w:r w:rsidR="00011054" w:rsidRPr="006D3741">
        <w:rPr>
          <w:b/>
          <w:bCs/>
        </w:rPr>
        <w:t xml:space="preserve">state using default parameters </w:t>
      </w:r>
      <w:r w:rsidR="006D3741" w:rsidRPr="006D3741">
        <w:rPr>
          <w:b/>
          <w:bCs/>
        </w:rPr>
        <w:t xml:space="preserve">under </w:t>
      </w:r>
      <w:r w:rsidR="00B359BB">
        <w:rPr>
          <w:b/>
          <w:bCs/>
        </w:rPr>
        <w:t xml:space="preserve">control of </w:t>
      </w:r>
      <w:r w:rsidR="006D3741" w:rsidRPr="006D3741">
        <w:rPr>
          <w:b/>
          <w:bCs/>
        </w:rPr>
        <w:t xml:space="preserve">baroreflex feedback loop. </w:t>
      </w:r>
      <w:r w:rsidR="006F418E">
        <w:t xml:space="preserve">Left hand column shows </w:t>
      </w:r>
      <w:r w:rsidR="004C1835">
        <w:t>the response of cen</w:t>
      </w:r>
      <w:r w:rsidR="00F5753B">
        <w:t xml:space="preserve">tral framework in </w:t>
      </w:r>
      <w:proofErr w:type="spellStart"/>
      <w:r w:rsidR="00F5753B">
        <w:t>PyMyoVent</w:t>
      </w:r>
      <w:proofErr w:type="spellEnd"/>
      <w:r w:rsidR="00F5753B">
        <w:t xml:space="preserve"> </w:t>
      </w:r>
      <w:r w:rsidR="00F5753B">
        <w:fldChar w:fldCharType="begin"/>
      </w:r>
      <w:r w:rsidR="00CF3478">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F5753B">
        <w:fldChar w:fldCharType="separate"/>
      </w:r>
      <w:r w:rsidR="00CF3478">
        <w:rPr>
          <w:noProof/>
        </w:rPr>
        <w:t>(Campbell et al., 2020)</w:t>
      </w:r>
      <w:r w:rsidR="00F5753B">
        <w:fldChar w:fldCharType="end"/>
      </w:r>
      <w:r w:rsidR="00F5753B">
        <w:t>.</w:t>
      </w:r>
      <w:r w:rsidR="00051257">
        <w:t xml:space="preserve"> Right hand colum</w:t>
      </w:r>
      <w:r w:rsidR="007C5A5C">
        <w:t xml:space="preserve">n shows </w:t>
      </w:r>
      <w:r w:rsidR="000F6FA6">
        <w:t xml:space="preserve">the response of baroreflex algorithm. </w:t>
      </w:r>
      <w:r w:rsidR="00546A6F">
        <w:t>Simulation started with using default parameters</w:t>
      </w:r>
      <w:r w:rsidR="00DC464E">
        <w:t xml:space="preserve">. At 20 s, baroreflex algorithm was activated </w:t>
      </w:r>
      <w:r w:rsidR="000F6FA6">
        <w:t>to move</w:t>
      </w:r>
      <w:r w:rsidR="007B0A43" w:rsidRPr="007B0A43">
        <w:t xml:space="preserve"> </w:t>
      </w:r>
      <w:r w:rsidR="007B0A43">
        <w:t>arterial pressure towards the setpoint of 90 mmHg by modulating heart rate, intracellular Ca</w:t>
      </w:r>
      <w:r w:rsidR="007B0A43">
        <w:rPr>
          <w:vertAlign w:val="superscript"/>
        </w:rPr>
        <w:t>2+</w:t>
      </w:r>
      <w:r w:rsidR="007B0A43">
        <w:t xml:space="preserve"> dynamics (</w:t>
      </w:r>
      <w:proofErr w:type="spellStart"/>
      <w:r w:rsidR="007B0A43">
        <w:t>k</w:t>
      </w:r>
      <w:r w:rsidR="007B0A43">
        <w:rPr>
          <w:vertAlign w:val="subscript"/>
        </w:rPr>
        <w:t>act</w:t>
      </w:r>
      <w:proofErr w:type="spellEnd"/>
      <w:r w:rsidR="007B0A43">
        <w:t xml:space="preserve"> and </w:t>
      </w:r>
      <w:proofErr w:type="spellStart"/>
      <w:r w:rsidR="007B0A43">
        <w:t>k</w:t>
      </w:r>
      <w:r w:rsidR="007B0A43">
        <w:rPr>
          <w:vertAlign w:val="subscript"/>
        </w:rPr>
        <w:t>SERCA</w:t>
      </w:r>
      <w:proofErr w:type="spellEnd"/>
      <w:r w:rsidR="007B0A43">
        <w:t>), myofilament function (k</w:t>
      </w:r>
      <w:r w:rsidR="007B0A43">
        <w:rPr>
          <w:vertAlign w:val="subscript"/>
        </w:rPr>
        <w:t>1</w:t>
      </w:r>
      <w:r w:rsidR="007B0A43">
        <w:t>, k</w:t>
      </w:r>
      <w:r w:rsidR="007B0A43">
        <w:rPr>
          <w:vertAlign w:val="subscript"/>
        </w:rPr>
        <w:t>3</w:t>
      </w:r>
      <w:r w:rsidR="007B0A43">
        <w:t xml:space="preserve">, and </w:t>
      </w:r>
      <w:proofErr w:type="spellStart"/>
      <w:r w:rsidR="007B0A43">
        <w:t>k</w:t>
      </w:r>
      <w:r w:rsidR="007B0A43">
        <w:rPr>
          <w:vertAlign w:val="subscript"/>
        </w:rPr>
        <w:t>on</w:t>
      </w:r>
      <w:proofErr w:type="spellEnd"/>
      <w:r w:rsidR="007B0A43">
        <w:t>), and vascular tone (</w:t>
      </w:r>
      <w:proofErr w:type="spellStart"/>
      <w:r w:rsidR="007B0A43">
        <w:t>R</w:t>
      </w:r>
      <w:r w:rsidR="007B0A43">
        <w:rPr>
          <w:vertAlign w:val="subscript"/>
        </w:rPr>
        <w:t>arteriolar</w:t>
      </w:r>
      <w:proofErr w:type="spellEnd"/>
      <w:r w:rsidR="007B0A43">
        <w:t xml:space="preserve"> and </w:t>
      </w:r>
      <w:proofErr w:type="spellStart"/>
      <w:r w:rsidR="007B0A43">
        <w:t>C</w:t>
      </w:r>
      <w:r w:rsidR="007B0A43">
        <w:rPr>
          <w:vertAlign w:val="subscript"/>
        </w:rPr>
        <w:t>veins</w:t>
      </w:r>
      <w:proofErr w:type="spellEnd"/>
      <w:r w:rsidR="007B0A43">
        <w:t xml:space="preserve">). </w:t>
      </w:r>
      <w:r w:rsidR="0000548D">
        <w:t>N</w:t>
      </w:r>
      <w:r w:rsidR="0000548D">
        <w:rPr>
          <w:vertAlign w:val="subscript"/>
        </w:rPr>
        <w:t>on</w:t>
      </w:r>
      <w:r w:rsidR="0000548D">
        <w:t xml:space="preserve"> and </w:t>
      </w:r>
      <w:proofErr w:type="spellStart"/>
      <w:r w:rsidR="0000548D">
        <w:t>N</w:t>
      </w:r>
      <w:r w:rsidR="0000548D">
        <w:rPr>
          <w:vertAlign w:val="subscript"/>
        </w:rPr>
        <w:t>off</w:t>
      </w:r>
      <w:proofErr w:type="spellEnd"/>
      <w:r w:rsidR="0000548D">
        <w:t xml:space="preserve"> refer to </w:t>
      </w:r>
      <w:r w:rsidR="00DB13C0">
        <w:t>status of actin binding sites</w:t>
      </w:r>
      <w:r w:rsidR="00FA4669">
        <w:t>. M</w:t>
      </w:r>
      <w:r w:rsidR="00FA4669">
        <w:rPr>
          <w:vertAlign w:val="subscript"/>
        </w:rPr>
        <w:t>SRX</w:t>
      </w:r>
      <w:r w:rsidR="00FA4669">
        <w:t>, M</w:t>
      </w:r>
      <w:r w:rsidR="00FA4669">
        <w:rPr>
          <w:vertAlign w:val="subscript"/>
        </w:rPr>
        <w:t>DRX</w:t>
      </w:r>
      <w:r w:rsidR="00FA4669">
        <w:t>, and M</w:t>
      </w:r>
      <w:r w:rsidR="00FA4669">
        <w:rPr>
          <w:vertAlign w:val="subscript"/>
        </w:rPr>
        <w:t>FG</w:t>
      </w:r>
      <w:r w:rsidR="00FA4669">
        <w:t xml:space="preserve"> represent the status of myosin heads </w:t>
      </w:r>
      <w:r w:rsidR="001E04E4">
        <w:t>on</w:t>
      </w:r>
      <w:r w:rsidR="00FA4669">
        <w:t xml:space="preserve"> thick </w:t>
      </w:r>
      <w:r w:rsidR="001E04E4">
        <w:t>filament in the super-</w:t>
      </w:r>
      <w:proofErr w:type="spellStart"/>
      <w:r w:rsidR="001E04E4">
        <w:t>real</w:t>
      </w:r>
      <w:r w:rsidR="00A86F2D">
        <w:t>x</w:t>
      </w:r>
      <w:r w:rsidR="001E04E4">
        <w:t>ed</w:t>
      </w:r>
      <w:proofErr w:type="spellEnd"/>
      <w:r w:rsidR="001E04E4">
        <w:t>, disordered</w:t>
      </w:r>
      <w:r w:rsidR="009F13E4">
        <w:t>-relaxed</w:t>
      </w:r>
      <w:r w:rsidR="00546A6F">
        <w:t xml:space="preserve">, and force generating states, respectively. </w:t>
      </w:r>
      <w:proofErr w:type="spellStart"/>
      <w:r w:rsidR="00FB2F0A">
        <w:t>P</w:t>
      </w:r>
      <w:r w:rsidR="00FB2F0A">
        <w:rPr>
          <w:vertAlign w:val="subscript"/>
        </w:rPr>
        <w:t>arteries</w:t>
      </w:r>
      <w:proofErr w:type="spellEnd"/>
      <w:r w:rsidR="00FB2F0A">
        <w:t xml:space="preserve"> and </w:t>
      </w:r>
      <w:proofErr w:type="spellStart"/>
      <w:r w:rsidR="00FB2F0A">
        <w:t>P</w:t>
      </w:r>
      <w:r w:rsidR="00FB2F0A">
        <w:rPr>
          <w:vertAlign w:val="subscript"/>
        </w:rPr>
        <w:t>set</w:t>
      </w:r>
      <w:proofErr w:type="spellEnd"/>
      <w:r w:rsidR="00FB2F0A">
        <w:t xml:space="preserve"> refer to the </w:t>
      </w:r>
      <w:r w:rsidR="00F0507C">
        <w:t xml:space="preserve">actual </w:t>
      </w:r>
      <w:r w:rsidR="00FB2F0A">
        <w:t xml:space="preserve">arterial pressure </w:t>
      </w:r>
      <w:r w:rsidR="007B7BCF">
        <w:t xml:space="preserve">and setpoint </w:t>
      </w:r>
      <w:r w:rsidR="001E4821">
        <w:t xml:space="preserve">for the arterial pressure, respectively. </w:t>
      </w:r>
    </w:p>
    <w:p w14:paraId="634638A6" w14:textId="03851B10" w:rsidR="007637E7" w:rsidRDefault="007637E7" w:rsidP="00F34279">
      <w:pPr>
        <w:spacing w:line="240" w:lineRule="auto"/>
      </w:pPr>
    </w:p>
    <w:p w14:paraId="246BE36B" w14:textId="77777777" w:rsidR="007637E7" w:rsidRDefault="007637E7">
      <w:r>
        <w:br w:type="page"/>
      </w:r>
    </w:p>
    <w:p w14:paraId="4CAD153A" w14:textId="0C379C23" w:rsidR="005F398C" w:rsidRDefault="00EA2810" w:rsidP="003259A0">
      <w:pPr>
        <w:spacing w:line="240" w:lineRule="auto"/>
        <w:jc w:val="center"/>
        <w:rPr>
          <w:rFonts w:asciiTheme="majorBidi" w:hAnsiTheme="majorBidi" w:cstheme="majorBidi"/>
          <w:b/>
          <w:bCs/>
        </w:rPr>
      </w:pPr>
      <w:r>
        <w:rPr>
          <w:noProof/>
        </w:rPr>
        <w:lastRenderedPageBreak/>
        <w:drawing>
          <wp:inline distT="0" distB="0" distL="0" distR="0" wp14:anchorId="2FB6C9EE" wp14:editId="28E358AF">
            <wp:extent cx="3913094" cy="5933048"/>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17110" cy="5939137"/>
                    </a:xfrm>
                    <a:prstGeom prst="rect">
                      <a:avLst/>
                    </a:prstGeom>
                  </pic:spPr>
                </pic:pic>
              </a:graphicData>
            </a:graphic>
          </wp:inline>
        </w:drawing>
      </w:r>
    </w:p>
    <w:p w14:paraId="271432E1" w14:textId="5E1DDAD6" w:rsidR="005F398C" w:rsidRPr="001B05C1" w:rsidRDefault="005F398C" w:rsidP="005F398C">
      <w:pPr>
        <w:spacing w:line="240" w:lineRule="auto"/>
        <w:jc w:val="center"/>
        <w:rPr>
          <w:rFonts w:asciiTheme="majorBidi" w:hAnsiTheme="majorBidi" w:cstheme="majorBidi"/>
        </w:rPr>
      </w:pPr>
      <w:r>
        <w:rPr>
          <w:rFonts w:asciiTheme="majorBidi" w:hAnsiTheme="majorBidi" w:cstheme="majorBidi"/>
          <w:b/>
          <w:bCs/>
        </w:rPr>
        <w:t>Figure S</w:t>
      </w:r>
      <w:bookmarkStart w:id="123" w:name="figs3"/>
      <w:bookmarkEnd w:id="123"/>
      <w:r>
        <w:rPr>
          <w:rFonts w:asciiTheme="majorBidi" w:hAnsiTheme="majorBidi" w:cstheme="majorBidi"/>
          <w:b/>
          <w:bCs/>
        </w:rPr>
        <w:fldChar w:fldCharType="begin"/>
      </w:r>
      <w:r>
        <w:rPr>
          <w:rFonts w:asciiTheme="majorBidi" w:hAnsiTheme="majorBidi" w:cstheme="majorBidi"/>
          <w:b/>
          <w:bCs/>
        </w:rPr>
        <w:instrText xml:space="preserve"> seq sfigure </w:instrText>
      </w:r>
      <w:r>
        <w:rPr>
          <w:rFonts w:asciiTheme="majorBidi" w:hAnsiTheme="majorBidi" w:cstheme="majorBidi"/>
          <w:b/>
          <w:bCs/>
        </w:rPr>
        <w:fldChar w:fldCharType="separate"/>
      </w:r>
      <w:r w:rsidR="00A15D39">
        <w:rPr>
          <w:rFonts w:asciiTheme="majorBidi" w:hAnsiTheme="majorBidi" w:cstheme="majorBidi"/>
          <w:b/>
          <w:bCs/>
          <w:noProof/>
        </w:rPr>
        <w:t>3</w:t>
      </w:r>
      <w:r>
        <w:rPr>
          <w:rFonts w:asciiTheme="majorBidi" w:hAnsiTheme="majorBidi" w:cstheme="majorBidi"/>
          <w:b/>
          <w:bCs/>
        </w:rPr>
        <w:fldChar w:fldCharType="end"/>
      </w:r>
      <w:r>
        <w:rPr>
          <w:rFonts w:asciiTheme="majorBidi" w:hAnsiTheme="majorBidi" w:cstheme="majorBidi"/>
          <w:b/>
          <w:bCs/>
        </w:rPr>
        <w:t xml:space="preserve">. </w:t>
      </w:r>
      <w:r w:rsidR="00560559">
        <w:rPr>
          <w:rFonts w:asciiTheme="majorBidi" w:hAnsiTheme="majorBidi" w:cstheme="majorBidi"/>
          <w:b/>
          <w:bCs/>
        </w:rPr>
        <w:t xml:space="preserve">Alteration in </w:t>
      </w:r>
      <w:r w:rsidR="007E0C13">
        <w:rPr>
          <w:rFonts w:asciiTheme="majorBidi" w:hAnsiTheme="majorBidi" w:cstheme="majorBidi"/>
          <w:b/>
          <w:bCs/>
        </w:rPr>
        <w:t xml:space="preserve">the averaged </w:t>
      </w:r>
      <w:r w:rsidR="00AD7E1B">
        <w:rPr>
          <w:rFonts w:asciiTheme="majorBidi" w:hAnsiTheme="majorBidi" w:cstheme="majorBidi"/>
          <w:b/>
          <w:bCs/>
        </w:rPr>
        <w:t>myosin ATPase normalized by myofibrillar volume</w:t>
      </w:r>
      <w:r w:rsidR="00A84C4F">
        <w:rPr>
          <w:rFonts w:asciiTheme="majorBidi" w:hAnsiTheme="majorBidi" w:cstheme="majorBidi"/>
          <w:b/>
          <w:bCs/>
        </w:rPr>
        <w:t xml:space="preserve"> (Mean </w:t>
      </w:r>
      <w:proofErr w:type="spellStart"/>
      <w:r w:rsidR="00A84C4F">
        <w:rPr>
          <w:rFonts w:asciiTheme="majorBidi" w:hAnsiTheme="majorBidi" w:cstheme="majorBidi"/>
          <w:b/>
          <w:bCs/>
        </w:rPr>
        <w:t>S</w:t>
      </w:r>
      <w:r w:rsidR="00A84C4F">
        <w:rPr>
          <w:rFonts w:asciiTheme="majorBidi" w:hAnsiTheme="majorBidi" w:cstheme="majorBidi"/>
          <w:b/>
          <w:bCs/>
          <w:vertAlign w:val="subscript"/>
        </w:rPr>
        <w:t>con</w:t>
      </w:r>
      <w:proofErr w:type="spellEnd"/>
      <w:r w:rsidR="00A84C4F">
        <w:rPr>
          <w:rFonts w:asciiTheme="majorBidi" w:hAnsiTheme="majorBidi" w:cstheme="majorBidi"/>
          <w:b/>
          <w:bCs/>
        </w:rPr>
        <w:t>)</w:t>
      </w:r>
      <w:r w:rsidR="00AD7E1B">
        <w:rPr>
          <w:rFonts w:asciiTheme="majorBidi" w:hAnsiTheme="majorBidi" w:cstheme="majorBidi"/>
          <w:b/>
          <w:bCs/>
        </w:rPr>
        <w:t xml:space="preserve"> with respect t</w:t>
      </w:r>
      <w:r w:rsidR="009512BC">
        <w:rPr>
          <w:rFonts w:asciiTheme="majorBidi" w:hAnsiTheme="majorBidi" w:cstheme="majorBidi"/>
          <w:b/>
          <w:bCs/>
        </w:rPr>
        <w:t xml:space="preserve">o the </w:t>
      </w:r>
      <w:r w:rsidR="00A84C4F">
        <w:rPr>
          <w:rFonts w:asciiTheme="majorBidi" w:hAnsiTheme="majorBidi" w:cstheme="majorBidi"/>
          <w:b/>
          <w:bCs/>
        </w:rPr>
        <w:t xml:space="preserve">concentric growth setpoint </w:t>
      </w:r>
      <w:r w:rsidR="009C6439">
        <w:rPr>
          <w:rFonts w:asciiTheme="majorBidi" w:hAnsiTheme="majorBidi" w:cstheme="majorBidi"/>
          <w:b/>
          <w:bCs/>
        </w:rPr>
        <w:t>(</w:t>
      </w:r>
      <w:proofErr w:type="spellStart"/>
      <w:proofErr w:type="gramStart"/>
      <w:r w:rsidR="00A84C4F">
        <w:rPr>
          <w:rFonts w:asciiTheme="majorBidi" w:hAnsiTheme="majorBidi" w:cstheme="majorBidi"/>
          <w:b/>
          <w:bCs/>
        </w:rPr>
        <w:t>S</w:t>
      </w:r>
      <w:r w:rsidR="004339CC">
        <w:rPr>
          <w:rFonts w:asciiTheme="majorBidi" w:hAnsiTheme="majorBidi" w:cstheme="majorBidi"/>
          <w:b/>
          <w:bCs/>
          <w:vertAlign w:val="subscript"/>
        </w:rPr>
        <w:t>con,s</w:t>
      </w:r>
      <w:r w:rsidR="00A84C4F">
        <w:rPr>
          <w:rFonts w:asciiTheme="majorBidi" w:hAnsiTheme="majorBidi" w:cstheme="majorBidi"/>
          <w:b/>
          <w:bCs/>
          <w:vertAlign w:val="subscript"/>
        </w:rPr>
        <w:t>et</w:t>
      </w:r>
      <w:proofErr w:type="spellEnd"/>
      <w:proofErr w:type="gramEnd"/>
      <w:r w:rsidR="009C6439">
        <w:rPr>
          <w:rFonts w:asciiTheme="majorBidi" w:hAnsiTheme="majorBidi" w:cstheme="majorBidi"/>
          <w:b/>
          <w:bCs/>
        </w:rPr>
        <w:t>).</w:t>
      </w:r>
      <w:r>
        <w:rPr>
          <w:rFonts w:asciiTheme="majorBidi" w:hAnsiTheme="majorBidi" w:cstheme="majorBidi"/>
          <w:b/>
          <w:bCs/>
        </w:rPr>
        <w:t xml:space="preserve">  </w:t>
      </w:r>
      <w:r w:rsidR="00285CBA">
        <w:rPr>
          <w:rFonts w:asciiTheme="majorBidi" w:hAnsiTheme="majorBidi" w:cstheme="majorBidi"/>
        </w:rPr>
        <w:t xml:space="preserve">Results </w:t>
      </w:r>
      <w:r w:rsidR="00EA7CB6">
        <w:rPr>
          <w:rFonts w:asciiTheme="majorBidi" w:hAnsiTheme="majorBidi" w:cstheme="majorBidi"/>
        </w:rPr>
        <w:t xml:space="preserve">are replicated from Figure </w:t>
      </w:r>
      <w:r w:rsidR="00EA7CB6">
        <w:rPr>
          <w:rFonts w:asciiTheme="majorBidi" w:hAnsiTheme="majorBidi" w:cstheme="majorBidi"/>
        </w:rPr>
        <w:fldChar w:fldCharType="begin"/>
      </w:r>
      <w:r w:rsidR="00EA7CB6">
        <w:rPr>
          <w:rFonts w:asciiTheme="majorBidi" w:hAnsiTheme="majorBidi" w:cstheme="majorBidi"/>
        </w:rPr>
        <w:instrText xml:space="preserve"> seq figure fig2 </w:instrText>
      </w:r>
      <w:r w:rsidR="00EA7CB6">
        <w:rPr>
          <w:rFonts w:asciiTheme="majorBidi" w:hAnsiTheme="majorBidi" w:cstheme="majorBidi"/>
        </w:rPr>
        <w:fldChar w:fldCharType="separate"/>
      </w:r>
      <w:r w:rsidR="00A15D39">
        <w:rPr>
          <w:rFonts w:asciiTheme="majorBidi" w:hAnsiTheme="majorBidi" w:cstheme="majorBidi"/>
          <w:noProof/>
        </w:rPr>
        <w:t>2</w:t>
      </w:r>
      <w:r w:rsidR="00EA7CB6">
        <w:rPr>
          <w:rFonts w:asciiTheme="majorBidi" w:hAnsiTheme="majorBidi" w:cstheme="majorBidi"/>
        </w:rPr>
        <w:fldChar w:fldCharType="end"/>
      </w:r>
      <w:r w:rsidR="00EA7CB6">
        <w:rPr>
          <w:rFonts w:asciiTheme="majorBidi" w:hAnsiTheme="majorBidi" w:cstheme="majorBidi"/>
        </w:rPr>
        <w:t xml:space="preserve">.  </w:t>
      </w:r>
      <w:proofErr w:type="spellStart"/>
      <w:r w:rsidR="00040120">
        <w:rPr>
          <w:rFonts w:asciiTheme="majorBidi" w:hAnsiTheme="majorBidi" w:cstheme="majorBidi"/>
        </w:rPr>
        <w:t>S</w:t>
      </w:r>
      <w:r w:rsidR="00040120">
        <w:rPr>
          <w:rFonts w:asciiTheme="majorBidi" w:hAnsiTheme="majorBidi" w:cstheme="majorBidi"/>
          <w:vertAlign w:val="subscript"/>
        </w:rPr>
        <w:t>con</w:t>
      </w:r>
      <w:proofErr w:type="spellEnd"/>
      <w:r w:rsidR="00040120">
        <w:rPr>
          <w:rFonts w:asciiTheme="majorBidi" w:hAnsiTheme="majorBidi" w:cstheme="majorBidi"/>
        </w:rPr>
        <w:t xml:space="preserve"> is </w:t>
      </w:r>
      <w:r w:rsidR="00EE1AEA">
        <w:rPr>
          <w:rFonts w:asciiTheme="majorBidi" w:hAnsiTheme="majorBidi" w:cstheme="majorBidi"/>
        </w:rPr>
        <w:t>stimulus</w:t>
      </w:r>
      <w:r w:rsidR="00040120">
        <w:rPr>
          <w:rFonts w:asciiTheme="majorBidi" w:hAnsiTheme="majorBidi" w:cstheme="majorBidi"/>
        </w:rPr>
        <w:t xml:space="preserve"> signal for </w:t>
      </w:r>
      <w:r w:rsidR="0009155B">
        <w:rPr>
          <w:rFonts w:asciiTheme="majorBidi" w:hAnsiTheme="majorBidi" w:cstheme="majorBidi"/>
        </w:rPr>
        <w:t xml:space="preserve">concentric growth law. </w:t>
      </w:r>
      <w:proofErr w:type="spellStart"/>
      <w:proofErr w:type="gramStart"/>
      <w:r w:rsidR="00360B54">
        <w:rPr>
          <w:rFonts w:asciiTheme="majorBidi" w:hAnsiTheme="majorBidi" w:cstheme="majorBidi"/>
        </w:rPr>
        <w:t>G</w:t>
      </w:r>
      <w:r w:rsidR="00360B54">
        <w:rPr>
          <w:rFonts w:asciiTheme="majorBidi" w:hAnsiTheme="majorBidi" w:cstheme="majorBidi"/>
          <w:vertAlign w:val="subscript"/>
        </w:rPr>
        <w:t>a,con</w:t>
      </w:r>
      <w:proofErr w:type="spellEnd"/>
      <w:proofErr w:type="gramEnd"/>
      <w:r w:rsidR="00360B54">
        <w:rPr>
          <w:rFonts w:asciiTheme="majorBidi" w:hAnsiTheme="majorBidi" w:cstheme="majorBidi"/>
        </w:rPr>
        <w:t xml:space="preserve"> and </w:t>
      </w:r>
      <w:proofErr w:type="spellStart"/>
      <w:r w:rsidR="00360B54">
        <w:rPr>
          <w:rFonts w:asciiTheme="majorBidi" w:hAnsiTheme="majorBidi" w:cstheme="majorBidi"/>
        </w:rPr>
        <w:t>G</w:t>
      </w:r>
      <w:r w:rsidR="00360B54">
        <w:rPr>
          <w:rFonts w:asciiTheme="majorBidi" w:hAnsiTheme="majorBidi" w:cstheme="majorBidi"/>
          <w:vertAlign w:val="subscript"/>
        </w:rPr>
        <w:t>c,con</w:t>
      </w:r>
      <w:proofErr w:type="spellEnd"/>
      <w:r w:rsidR="00360B54">
        <w:rPr>
          <w:rFonts w:asciiTheme="majorBidi" w:hAnsiTheme="majorBidi" w:cstheme="majorBidi"/>
        </w:rPr>
        <w:t xml:space="preserve"> </w:t>
      </w:r>
      <w:r w:rsidR="004339CC">
        <w:rPr>
          <w:rFonts w:asciiTheme="majorBidi" w:hAnsiTheme="majorBidi" w:cstheme="majorBidi"/>
        </w:rPr>
        <w:t>are</w:t>
      </w:r>
      <w:r w:rsidR="00360B54">
        <w:rPr>
          <w:rFonts w:asciiTheme="majorBidi" w:hAnsiTheme="majorBidi" w:cstheme="majorBidi"/>
        </w:rPr>
        <w:t>,</w:t>
      </w:r>
      <w:r w:rsidR="00360B54" w:rsidRPr="00017E48">
        <w:rPr>
          <w:rFonts w:asciiTheme="majorBidi" w:hAnsiTheme="majorBidi" w:cstheme="majorBidi"/>
        </w:rPr>
        <w:t xml:space="preserve"> </w:t>
      </w:r>
      <w:r w:rsidR="00360B54">
        <w:rPr>
          <w:rFonts w:asciiTheme="majorBidi" w:hAnsiTheme="majorBidi" w:cstheme="majorBidi"/>
        </w:rPr>
        <w:t>normalized growth and control signal</w:t>
      </w:r>
      <w:r w:rsidR="004339CC">
        <w:rPr>
          <w:rFonts w:asciiTheme="majorBidi" w:hAnsiTheme="majorBidi" w:cstheme="majorBidi"/>
        </w:rPr>
        <w:t>s</w:t>
      </w:r>
      <w:r w:rsidR="00360B54">
        <w:rPr>
          <w:rFonts w:asciiTheme="majorBidi" w:hAnsiTheme="majorBidi" w:cstheme="majorBidi"/>
        </w:rPr>
        <w:t xml:space="preserve"> for concentric growth, respectively</w:t>
      </w:r>
    </w:p>
    <w:p w14:paraId="63EEE9FE" w14:textId="52B8443B" w:rsidR="005F398C" w:rsidRDefault="005F398C" w:rsidP="007637E7"/>
    <w:p w14:paraId="021E644D" w14:textId="77777777" w:rsidR="005F398C" w:rsidRDefault="005F398C">
      <w:r>
        <w:br w:type="page"/>
      </w:r>
    </w:p>
    <w:p w14:paraId="5F837F52" w14:textId="72B3066A" w:rsidR="007637E7" w:rsidRDefault="005F398C" w:rsidP="001B05C1">
      <w:pPr>
        <w:jc w:val="center"/>
      </w:pPr>
      <w:r>
        <w:rPr>
          <w:noProof/>
        </w:rPr>
        <w:lastRenderedPageBreak/>
        <w:drawing>
          <wp:inline distT="0" distB="0" distL="0" distR="0" wp14:anchorId="590A08FE" wp14:editId="7107D51B">
            <wp:extent cx="4572000" cy="283210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72000" cy="2832100"/>
                    </a:xfrm>
                    <a:prstGeom prst="rect">
                      <a:avLst/>
                    </a:prstGeom>
                  </pic:spPr>
                </pic:pic>
              </a:graphicData>
            </a:graphic>
          </wp:inline>
        </w:drawing>
      </w:r>
    </w:p>
    <w:p w14:paraId="06585F4F" w14:textId="3AFACBD4" w:rsidR="005F398C" w:rsidRDefault="005F75C2" w:rsidP="005F75C2">
      <w:pPr>
        <w:spacing w:line="240" w:lineRule="auto"/>
        <w:jc w:val="center"/>
        <w:rPr>
          <w:b/>
          <w:bCs/>
        </w:rPr>
      </w:pPr>
      <w:r>
        <w:rPr>
          <w:b/>
          <w:bCs/>
        </w:rPr>
        <w:t xml:space="preserve">Figure </w:t>
      </w:r>
      <w:r w:rsidR="00255874">
        <w:rPr>
          <w:b/>
          <w:bCs/>
        </w:rPr>
        <w:t>S</w:t>
      </w:r>
      <w:bookmarkStart w:id="124" w:name="figs4"/>
      <w:r w:rsidR="00255874">
        <w:rPr>
          <w:b/>
          <w:bCs/>
        </w:rPr>
        <w:fldChar w:fldCharType="begin"/>
      </w:r>
      <w:r w:rsidR="00255874">
        <w:rPr>
          <w:b/>
          <w:bCs/>
        </w:rPr>
        <w:instrText xml:space="preserve"> seq sfigure </w:instrText>
      </w:r>
      <w:r w:rsidR="00255874">
        <w:rPr>
          <w:b/>
          <w:bCs/>
        </w:rPr>
        <w:fldChar w:fldCharType="separate"/>
      </w:r>
      <w:r w:rsidR="00A15D39">
        <w:rPr>
          <w:b/>
          <w:bCs/>
          <w:noProof/>
        </w:rPr>
        <w:t>4</w:t>
      </w:r>
      <w:r w:rsidR="00255874">
        <w:rPr>
          <w:b/>
          <w:bCs/>
        </w:rPr>
        <w:fldChar w:fldCharType="end"/>
      </w:r>
      <w:bookmarkEnd w:id="124"/>
      <w:r w:rsidR="00255874">
        <w:rPr>
          <w:b/>
          <w:bCs/>
        </w:rPr>
        <w:t>.</w:t>
      </w:r>
      <w:r w:rsidR="00DC4727">
        <w:rPr>
          <w:b/>
          <w:bCs/>
        </w:rPr>
        <w:t xml:space="preserve"> </w:t>
      </w:r>
      <w:r w:rsidR="00EF2B93">
        <w:rPr>
          <w:b/>
          <w:bCs/>
        </w:rPr>
        <w:t xml:space="preserve">Comparison </w:t>
      </w:r>
      <w:r w:rsidR="004B2371">
        <w:rPr>
          <w:b/>
          <w:bCs/>
        </w:rPr>
        <w:t xml:space="preserve">in myosin ATPase </w:t>
      </w:r>
      <w:r w:rsidR="009A66B7">
        <w:rPr>
          <w:b/>
          <w:bCs/>
        </w:rPr>
        <w:t xml:space="preserve">normalized by myofibrillar volume </w:t>
      </w:r>
      <w:r w:rsidR="005D13A0">
        <w:rPr>
          <w:b/>
          <w:bCs/>
        </w:rPr>
        <w:t xml:space="preserve">profile over a cardiac cycle </w:t>
      </w:r>
      <w:r w:rsidR="00166ADA">
        <w:rPr>
          <w:b/>
          <w:bCs/>
        </w:rPr>
        <w:t>at baseline and growth sta</w:t>
      </w:r>
      <w:r w:rsidR="00F93E85">
        <w:rPr>
          <w:b/>
          <w:bCs/>
        </w:rPr>
        <w:t>t</w:t>
      </w:r>
      <w:r w:rsidR="00166ADA">
        <w:rPr>
          <w:b/>
          <w:bCs/>
        </w:rPr>
        <w:t xml:space="preserve">es. </w:t>
      </w:r>
    </w:p>
    <w:p w14:paraId="593475AD" w14:textId="757A36E9" w:rsidR="006C1347" w:rsidRDefault="006C1347" w:rsidP="005F75C2">
      <w:pPr>
        <w:spacing w:line="240" w:lineRule="auto"/>
        <w:jc w:val="center"/>
        <w:rPr>
          <w:b/>
          <w:bCs/>
        </w:rPr>
      </w:pPr>
    </w:p>
    <w:p w14:paraId="6C998B64" w14:textId="77777777" w:rsidR="006C1347" w:rsidRDefault="006C1347">
      <w:pPr>
        <w:rPr>
          <w:b/>
          <w:bCs/>
        </w:rPr>
      </w:pPr>
      <w:r>
        <w:rPr>
          <w:b/>
          <w:bCs/>
        </w:rPr>
        <w:br w:type="page"/>
      </w:r>
    </w:p>
    <w:p w14:paraId="6BFA1EBD" w14:textId="2BE0F1F7" w:rsidR="006C1347" w:rsidRDefault="003F287F" w:rsidP="005F75C2">
      <w:pPr>
        <w:spacing w:line="240" w:lineRule="auto"/>
        <w:jc w:val="center"/>
        <w:rPr>
          <w:b/>
          <w:bCs/>
        </w:rPr>
      </w:pPr>
      <w:r>
        <w:rPr>
          <w:b/>
          <w:bCs/>
          <w:noProof/>
        </w:rPr>
        <w:lastRenderedPageBreak/>
        <w:drawing>
          <wp:inline distT="0" distB="0" distL="0" distR="0" wp14:anchorId="6FAF5849" wp14:editId="22475715">
            <wp:extent cx="4216400" cy="6392921"/>
            <wp:effectExtent l="0" t="0" r="0" b="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21107" cy="6400058"/>
                    </a:xfrm>
                    <a:prstGeom prst="rect">
                      <a:avLst/>
                    </a:prstGeom>
                  </pic:spPr>
                </pic:pic>
              </a:graphicData>
            </a:graphic>
          </wp:inline>
        </w:drawing>
      </w:r>
    </w:p>
    <w:p w14:paraId="6185F7D1" w14:textId="3AF967B6" w:rsidR="00637E3B" w:rsidRDefault="00637E3B" w:rsidP="00637E3B">
      <w:pPr>
        <w:spacing w:line="240" w:lineRule="auto"/>
        <w:jc w:val="center"/>
        <w:rPr>
          <w:rFonts w:asciiTheme="majorBidi" w:hAnsiTheme="majorBidi" w:cstheme="majorBidi"/>
        </w:rPr>
      </w:pPr>
      <w:r>
        <w:rPr>
          <w:rFonts w:asciiTheme="majorBidi" w:hAnsiTheme="majorBidi" w:cstheme="majorBidi"/>
          <w:b/>
          <w:bCs/>
        </w:rPr>
        <w:t>Figure S</w:t>
      </w:r>
      <w:bookmarkStart w:id="125" w:name="figs5"/>
      <w:r>
        <w:rPr>
          <w:rFonts w:asciiTheme="majorBidi" w:hAnsiTheme="majorBidi" w:cstheme="majorBidi"/>
          <w:b/>
          <w:bCs/>
        </w:rPr>
        <w:fldChar w:fldCharType="begin"/>
      </w:r>
      <w:r>
        <w:rPr>
          <w:rFonts w:asciiTheme="majorBidi" w:hAnsiTheme="majorBidi" w:cstheme="majorBidi"/>
          <w:b/>
          <w:bCs/>
        </w:rPr>
        <w:instrText xml:space="preserve"> seq sfigure </w:instrText>
      </w:r>
      <w:r>
        <w:rPr>
          <w:rFonts w:asciiTheme="majorBidi" w:hAnsiTheme="majorBidi" w:cstheme="majorBidi"/>
          <w:b/>
          <w:bCs/>
        </w:rPr>
        <w:fldChar w:fldCharType="separate"/>
      </w:r>
      <w:r w:rsidR="00A15D39">
        <w:rPr>
          <w:rFonts w:asciiTheme="majorBidi" w:hAnsiTheme="majorBidi" w:cstheme="majorBidi"/>
          <w:b/>
          <w:bCs/>
          <w:noProof/>
        </w:rPr>
        <w:t>5</w:t>
      </w:r>
      <w:r>
        <w:rPr>
          <w:rFonts w:asciiTheme="majorBidi" w:hAnsiTheme="majorBidi" w:cstheme="majorBidi"/>
          <w:b/>
          <w:bCs/>
        </w:rPr>
        <w:fldChar w:fldCharType="end"/>
      </w:r>
      <w:bookmarkEnd w:id="125"/>
      <w:r>
        <w:rPr>
          <w:rFonts w:asciiTheme="majorBidi" w:hAnsiTheme="majorBidi" w:cstheme="majorBidi"/>
          <w:b/>
          <w:bCs/>
        </w:rPr>
        <w:t xml:space="preserve">. Alteration in the averaged </w:t>
      </w:r>
      <w:r w:rsidR="007114E4">
        <w:rPr>
          <w:rFonts w:asciiTheme="majorBidi" w:hAnsiTheme="majorBidi" w:cstheme="majorBidi"/>
          <w:b/>
          <w:bCs/>
        </w:rPr>
        <w:t>intracellular passive stress</w:t>
      </w:r>
      <w:r>
        <w:rPr>
          <w:rFonts w:asciiTheme="majorBidi" w:hAnsiTheme="majorBidi" w:cstheme="majorBidi"/>
          <w:b/>
          <w:bCs/>
        </w:rPr>
        <w:t xml:space="preserve"> (Mean </w:t>
      </w:r>
      <w:proofErr w:type="spellStart"/>
      <w:r>
        <w:rPr>
          <w:rFonts w:asciiTheme="majorBidi" w:hAnsiTheme="majorBidi" w:cstheme="majorBidi"/>
          <w:b/>
          <w:bCs/>
        </w:rPr>
        <w:t>S</w:t>
      </w:r>
      <w:r w:rsidR="007114E4">
        <w:rPr>
          <w:rFonts w:asciiTheme="majorBidi" w:hAnsiTheme="majorBidi" w:cstheme="majorBidi"/>
          <w:b/>
          <w:bCs/>
          <w:vertAlign w:val="subscript"/>
        </w:rPr>
        <w:t>ecc</w:t>
      </w:r>
      <w:proofErr w:type="spellEnd"/>
      <w:r>
        <w:rPr>
          <w:rFonts w:asciiTheme="majorBidi" w:hAnsiTheme="majorBidi" w:cstheme="majorBidi"/>
          <w:b/>
          <w:bCs/>
        </w:rPr>
        <w:t xml:space="preserve">) with respect to the </w:t>
      </w:r>
      <w:r w:rsidR="007114E4">
        <w:rPr>
          <w:rFonts w:asciiTheme="majorBidi" w:hAnsiTheme="majorBidi" w:cstheme="majorBidi"/>
          <w:b/>
          <w:bCs/>
        </w:rPr>
        <w:t>eccentric</w:t>
      </w:r>
      <w:r>
        <w:rPr>
          <w:rFonts w:asciiTheme="majorBidi" w:hAnsiTheme="majorBidi" w:cstheme="majorBidi"/>
          <w:b/>
          <w:bCs/>
        </w:rPr>
        <w:t xml:space="preserve"> growth setpoint (</w:t>
      </w:r>
      <w:proofErr w:type="spellStart"/>
      <w:proofErr w:type="gramStart"/>
      <w:r>
        <w:rPr>
          <w:rFonts w:asciiTheme="majorBidi" w:hAnsiTheme="majorBidi" w:cstheme="majorBidi"/>
          <w:b/>
          <w:bCs/>
        </w:rPr>
        <w:t>S</w:t>
      </w:r>
      <w:r w:rsidR="007114E4">
        <w:rPr>
          <w:rFonts w:asciiTheme="majorBidi" w:hAnsiTheme="majorBidi" w:cstheme="majorBidi"/>
          <w:b/>
          <w:bCs/>
          <w:vertAlign w:val="subscript"/>
        </w:rPr>
        <w:t>ecc</w:t>
      </w:r>
      <w:r>
        <w:rPr>
          <w:rFonts w:asciiTheme="majorBidi" w:hAnsiTheme="majorBidi" w:cstheme="majorBidi"/>
          <w:b/>
          <w:bCs/>
          <w:vertAlign w:val="subscript"/>
        </w:rPr>
        <w:t>,set</w:t>
      </w:r>
      <w:proofErr w:type="spellEnd"/>
      <w:proofErr w:type="gramEnd"/>
      <w:r>
        <w:rPr>
          <w:rFonts w:asciiTheme="majorBidi" w:hAnsiTheme="majorBidi" w:cstheme="majorBidi"/>
          <w:b/>
          <w:bCs/>
        </w:rPr>
        <w:t xml:space="preserve">).  </w:t>
      </w:r>
      <w:r>
        <w:rPr>
          <w:rFonts w:asciiTheme="majorBidi" w:hAnsiTheme="majorBidi" w:cstheme="majorBidi"/>
        </w:rPr>
        <w:t>Results are replicated from Figure</w:t>
      </w:r>
      <w:r w:rsidR="00E20116">
        <w:rPr>
          <w:rFonts w:asciiTheme="majorBidi" w:hAnsiTheme="majorBidi" w:cstheme="majorBidi"/>
        </w:rPr>
        <w:t xml:space="preserve"> </w:t>
      </w:r>
      <w:r w:rsidR="00E20116">
        <w:rPr>
          <w:rFonts w:asciiTheme="majorBidi" w:hAnsiTheme="majorBidi" w:cstheme="majorBidi"/>
        </w:rPr>
        <w:fldChar w:fldCharType="begin"/>
      </w:r>
      <w:r w:rsidR="00E20116">
        <w:rPr>
          <w:rFonts w:asciiTheme="majorBidi" w:hAnsiTheme="majorBidi" w:cstheme="majorBidi"/>
        </w:rPr>
        <w:instrText xml:space="preserve"> seq figure fig4 </w:instrText>
      </w:r>
      <w:r w:rsidR="00E20116">
        <w:rPr>
          <w:rFonts w:asciiTheme="majorBidi" w:hAnsiTheme="majorBidi" w:cstheme="majorBidi"/>
        </w:rPr>
        <w:fldChar w:fldCharType="separate"/>
      </w:r>
      <w:r w:rsidR="00E20116">
        <w:rPr>
          <w:rFonts w:asciiTheme="majorBidi" w:hAnsiTheme="majorBidi" w:cstheme="majorBidi"/>
          <w:noProof/>
        </w:rPr>
        <w:t>4</w:t>
      </w:r>
      <w:r w:rsidR="00E20116">
        <w:rPr>
          <w:rFonts w:asciiTheme="majorBidi" w:hAnsiTheme="majorBidi" w:cstheme="majorBidi"/>
        </w:rPr>
        <w:fldChar w:fldCharType="end"/>
      </w:r>
      <w:r>
        <w:rPr>
          <w:rFonts w:asciiTheme="majorBidi" w:hAnsiTheme="majorBidi" w:cstheme="majorBidi"/>
        </w:rPr>
        <w:t>.</w:t>
      </w:r>
      <w:r w:rsidR="007114E4">
        <w:rPr>
          <w:rFonts w:asciiTheme="majorBidi" w:hAnsiTheme="majorBidi" w:cstheme="majorBidi"/>
        </w:rPr>
        <w:t xml:space="preserve"> </w:t>
      </w:r>
      <w:proofErr w:type="spellStart"/>
      <w:r>
        <w:rPr>
          <w:rFonts w:asciiTheme="majorBidi" w:hAnsiTheme="majorBidi" w:cstheme="majorBidi"/>
        </w:rPr>
        <w:t>S</w:t>
      </w:r>
      <w:r w:rsidR="007114E4">
        <w:rPr>
          <w:rFonts w:asciiTheme="majorBidi" w:hAnsiTheme="majorBidi" w:cstheme="majorBidi"/>
          <w:vertAlign w:val="subscript"/>
        </w:rPr>
        <w:t>ecc</w:t>
      </w:r>
      <w:proofErr w:type="spellEnd"/>
      <w:r>
        <w:rPr>
          <w:rFonts w:asciiTheme="majorBidi" w:hAnsiTheme="majorBidi" w:cstheme="majorBidi"/>
        </w:rPr>
        <w:t xml:space="preserve"> is </w:t>
      </w:r>
      <w:r w:rsidR="00EE1AEA">
        <w:rPr>
          <w:rFonts w:asciiTheme="majorBidi" w:hAnsiTheme="majorBidi" w:cstheme="majorBidi"/>
        </w:rPr>
        <w:t>stimulus</w:t>
      </w:r>
      <w:r>
        <w:rPr>
          <w:rFonts w:asciiTheme="majorBidi" w:hAnsiTheme="majorBidi" w:cstheme="majorBidi"/>
        </w:rPr>
        <w:t xml:space="preserve"> signal for concentric growth law. </w:t>
      </w:r>
      <w:proofErr w:type="spellStart"/>
      <w:proofErr w:type="gramStart"/>
      <w:r>
        <w:rPr>
          <w:rFonts w:asciiTheme="majorBidi" w:hAnsiTheme="majorBidi" w:cstheme="majorBidi"/>
        </w:rPr>
        <w:t>G</w:t>
      </w:r>
      <w:r>
        <w:rPr>
          <w:rFonts w:asciiTheme="majorBidi" w:hAnsiTheme="majorBidi" w:cstheme="majorBidi"/>
          <w:vertAlign w:val="subscript"/>
        </w:rPr>
        <w:t>a,</w:t>
      </w:r>
      <w:r w:rsidR="00AC5DAB">
        <w:rPr>
          <w:rFonts w:asciiTheme="majorBidi" w:hAnsiTheme="majorBidi" w:cstheme="majorBidi"/>
          <w:vertAlign w:val="subscript"/>
        </w:rPr>
        <w:t>ecc</w:t>
      </w:r>
      <w:proofErr w:type="spellEnd"/>
      <w:proofErr w:type="gramEnd"/>
      <w:r>
        <w:rPr>
          <w:rFonts w:asciiTheme="majorBidi" w:hAnsiTheme="majorBidi" w:cstheme="majorBidi"/>
        </w:rPr>
        <w:t xml:space="preserve"> and </w:t>
      </w:r>
      <w:proofErr w:type="spellStart"/>
      <w:r>
        <w:rPr>
          <w:rFonts w:asciiTheme="majorBidi" w:hAnsiTheme="majorBidi" w:cstheme="majorBidi"/>
        </w:rPr>
        <w:t>G</w:t>
      </w:r>
      <w:r>
        <w:rPr>
          <w:rFonts w:asciiTheme="majorBidi" w:hAnsiTheme="majorBidi" w:cstheme="majorBidi"/>
          <w:vertAlign w:val="subscript"/>
        </w:rPr>
        <w:t>c,</w:t>
      </w:r>
      <w:r w:rsidR="00AC5DAB">
        <w:rPr>
          <w:rFonts w:asciiTheme="majorBidi" w:hAnsiTheme="majorBidi" w:cstheme="majorBidi"/>
          <w:vertAlign w:val="subscript"/>
        </w:rPr>
        <w:t>ecc</w:t>
      </w:r>
      <w:proofErr w:type="spellEnd"/>
      <w:r>
        <w:rPr>
          <w:rFonts w:asciiTheme="majorBidi" w:hAnsiTheme="majorBidi" w:cstheme="majorBidi"/>
        </w:rPr>
        <w:t xml:space="preserve"> are,</w:t>
      </w:r>
      <w:r w:rsidRPr="00017E48">
        <w:rPr>
          <w:rFonts w:asciiTheme="majorBidi" w:hAnsiTheme="majorBidi" w:cstheme="majorBidi"/>
        </w:rPr>
        <w:t xml:space="preserve"> </w:t>
      </w:r>
      <w:r>
        <w:rPr>
          <w:rFonts w:asciiTheme="majorBidi" w:hAnsiTheme="majorBidi" w:cstheme="majorBidi"/>
        </w:rPr>
        <w:t xml:space="preserve">normalized growth and control signals for </w:t>
      </w:r>
      <w:r w:rsidR="00AC5DAB">
        <w:rPr>
          <w:rFonts w:asciiTheme="majorBidi" w:hAnsiTheme="majorBidi" w:cstheme="majorBidi"/>
        </w:rPr>
        <w:t>eccentric</w:t>
      </w:r>
      <w:r>
        <w:rPr>
          <w:rFonts w:asciiTheme="majorBidi" w:hAnsiTheme="majorBidi" w:cstheme="majorBidi"/>
        </w:rPr>
        <w:t xml:space="preserve"> growth, respectively</w:t>
      </w:r>
    </w:p>
    <w:p w14:paraId="7116DEDE" w14:textId="1456F1FD" w:rsidR="00637E3B" w:rsidRDefault="00637E3B" w:rsidP="00637E3B">
      <w:pPr>
        <w:spacing w:line="240" w:lineRule="auto"/>
        <w:jc w:val="center"/>
        <w:rPr>
          <w:rFonts w:asciiTheme="majorBidi" w:hAnsiTheme="majorBidi" w:cstheme="majorBidi"/>
        </w:rPr>
      </w:pPr>
    </w:p>
    <w:p w14:paraId="668E44B9" w14:textId="77777777" w:rsidR="00637E3B" w:rsidRDefault="00637E3B">
      <w:pPr>
        <w:rPr>
          <w:rFonts w:asciiTheme="majorBidi" w:hAnsiTheme="majorBidi" w:cstheme="majorBidi"/>
        </w:rPr>
      </w:pPr>
      <w:r>
        <w:rPr>
          <w:rFonts w:asciiTheme="majorBidi" w:hAnsiTheme="majorBidi" w:cstheme="majorBidi"/>
        </w:rPr>
        <w:br w:type="page"/>
      </w:r>
    </w:p>
    <w:p w14:paraId="0337F24C" w14:textId="573C5568" w:rsidR="00637E3B" w:rsidRPr="0070010B" w:rsidRDefault="003F287F" w:rsidP="00637E3B">
      <w:pPr>
        <w:spacing w:line="240" w:lineRule="auto"/>
        <w:jc w:val="center"/>
        <w:rPr>
          <w:rFonts w:asciiTheme="majorBidi" w:hAnsiTheme="majorBidi" w:cstheme="majorBidi"/>
        </w:rPr>
      </w:pPr>
      <w:r>
        <w:rPr>
          <w:rFonts w:asciiTheme="majorBidi" w:hAnsiTheme="majorBidi" w:cstheme="majorBidi"/>
          <w:noProof/>
        </w:rPr>
        <w:lastRenderedPageBreak/>
        <w:drawing>
          <wp:inline distT="0" distB="0" distL="0" distR="0" wp14:anchorId="40A565D3" wp14:editId="2B6B8A99">
            <wp:extent cx="4145280" cy="2567771"/>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154214" cy="2573305"/>
                    </a:xfrm>
                    <a:prstGeom prst="rect">
                      <a:avLst/>
                    </a:prstGeom>
                  </pic:spPr>
                </pic:pic>
              </a:graphicData>
            </a:graphic>
          </wp:inline>
        </w:drawing>
      </w:r>
    </w:p>
    <w:p w14:paraId="6CBD197E" w14:textId="7A3B222A" w:rsidR="004D3ED7" w:rsidRDefault="004D3ED7" w:rsidP="004D3ED7">
      <w:pPr>
        <w:spacing w:line="240" w:lineRule="auto"/>
        <w:jc w:val="center"/>
        <w:rPr>
          <w:b/>
          <w:bCs/>
        </w:rPr>
      </w:pPr>
      <w:r>
        <w:rPr>
          <w:b/>
          <w:bCs/>
        </w:rPr>
        <w:t>Figure S</w:t>
      </w:r>
      <w:bookmarkStart w:id="126" w:name="figs6"/>
      <w:r>
        <w:rPr>
          <w:b/>
          <w:bCs/>
        </w:rPr>
        <w:fldChar w:fldCharType="begin"/>
      </w:r>
      <w:r>
        <w:rPr>
          <w:b/>
          <w:bCs/>
        </w:rPr>
        <w:instrText xml:space="preserve"> seq sfigure </w:instrText>
      </w:r>
      <w:r>
        <w:rPr>
          <w:b/>
          <w:bCs/>
        </w:rPr>
        <w:fldChar w:fldCharType="separate"/>
      </w:r>
      <w:r w:rsidR="00A15D39">
        <w:rPr>
          <w:b/>
          <w:bCs/>
          <w:noProof/>
        </w:rPr>
        <w:t>6</w:t>
      </w:r>
      <w:r>
        <w:rPr>
          <w:b/>
          <w:bCs/>
        </w:rPr>
        <w:fldChar w:fldCharType="end"/>
      </w:r>
      <w:bookmarkEnd w:id="126"/>
      <w:r>
        <w:rPr>
          <w:b/>
          <w:bCs/>
        </w:rPr>
        <w:t xml:space="preserve">. Comparison in </w:t>
      </w:r>
      <w:r w:rsidR="00AC5DAB">
        <w:rPr>
          <w:b/>
          <w:bCs/>
        </w:rPr>
        <w:t>intracellular passive stress</w:t>
      </w:r>
      <w:r>
        <w:rPr>
          <w:b/>
          <w:bCs/>
        </w:rPr>
        <w:t xml:space="preserve"> profile over a cardiac cycle at baseline and growth states. </w:t>
      </w:r>
    </w:p>
    <w:p w14:paraId="443EFFD6" w14:textId="59409585" w:rsidR="004D3ED7" w:rsidRDefault="004D3ED7" w:rsidP="005F75C2">
      <w:pPr>
        <w:rPr>
          <w:b/>
          <w:bCs/>
        </w:rPr>
      </w:pPr>
    </w:p>
    <w:p w14:paraId="427529E9" w14:textId="7FB7BA2D" w:rsidR="008B3136" w:rsidRPr="001B05C1" w:rsidRDefault="004D3ED7" w:rsidP="001B05C1">
      <w:pPr>
        <w:rPr>
          <w:b/>
          <w:bCs/>
        </w:rPr>
      </w:pPr>
      <w:r>
        <w:br w:type="page"/>
      </w:r>
    </w:p>
    <w:p w14:paraId="43AABDE5" w14:textId="19F2D1C8" w:rsidR="004C58E4" w:rsidRDefault="00297A99" w:rsidP="00F3427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1A6F7675" wp14:editId="7040976F">
            <wp:extent cx="6208395" cy="4575175"/>
            <wp:effectExtent l="0" t="0" r="1905" b="0"/>
            <wp:docPr id="256" name="Picture 256"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 engineering drawing, schematic&#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22E9284" w14:textId="64C1722C" w:rsidR="006E5747" w:rsidRPr="00B95524" w:rsidRDefault="0017239F" w:rsidP="006E5747">
      <w:pPr>
        <w:spacing w:line="240" w:lineRule="auto"/>
        <w:jc w:val="center"/>
        <w:rPr>
          <w:rFonts w:asciiTheme="majorBidi" w:hAnsiTheme="majorBidi" w:cstheme="majorBidi"/>
        </w:rPr>
      </w:pPr>
      <w:r w:rsidRPr="00B342B9">
        <w:rPr>
          <w:rFonts w:asciiTheme="majorBidi" w:hAnsiTheme="majorBidi" w:cstheme="majorBidi"/>
          <w:b/>
          <w:bCs/>
        </w:rPr>
        <w:t>Fig</w:t>
      </w:r>
      <w:r w:rsidR="009B68EC">
        <w:rPr>
          <w:rFonts w:asciiTheme="majorBidi" w:hAnsiTheme="majorBidi" w:cstheme="majorBidi"/>
          <w:b/>
          <w:bCs/>
        </w:rPr>
        <w:t>ure</w:t>
      </w:r>
      <w:r w:rsidRPr="00B342B9">
        <w:rPr>
          <w:rFonts w:asciiTheme="majorBidi" w:hAnsiTheme="majorBidi" w:cstheme="majorBidi"/>
          <w:b/>
          <w:bCs/>
        </w:rPr>
        <w:t xml:space="preserve"> </w:t>
      </w:r>
      <w:r w:rsidR="00881CC4" w:rsidRPr="00B342B9">
        <w:rPr>
          <w:rFonts w:asciiTheme="majorBidi" w:hAnsiTheme="majorBidi" w:cstheme="majorBidi"/>
          <w:b/>
          <w:bCs/>
        </w:rPr>
        <w:t>S</w:t>
      </w:r>
      <w:bookmarkStart w:id="127" w:name="figs7"/>
      <w:r w:rsidRPr="00B342B9">
        <w:rPr>
          <w:rFonts w:asciiTheme="majorBidi" w:hAnsiTheme="majorBidi" w:cstheme="majorBidi"/>
          <w:b/>
          <w:bCs/>
        </w:rPr>
        <w:fldChar w:fldCharType="begin"/>
      </w:r>
      <w:r w:rsidRPr="00B342B9">
        <w:rPr>
          <w:rFonts w:asciiTheme="majorBidi" w:hAnsiTheme="majorBidi" w:cstheme="majorBidi"/>
          <w:b/>
          <w:bCs/>
        </w:rPr>
        <w:instrText xml:space="preserve"> seq </w:instrText>
      </w:r>
      <w:r w:rsidR="00881CC4" w:rsidRPr="00B342B9">
        <w:rPr>
          <w:rFonts w:asciiTheme="majorBidi" w:hAnsiTheme="majorBidi" w:cstheme="majorBidi"/>
          <w:b/>
          <w:bCs/>
        </w:rPr>
        <w:instrText>sfigure</w:instrText>
      </w:r>
      <w:r w:rsidRPr="00B342B9">
        <w:rPr>
          <w:rFonts w:asciiTheme="majorBidi" w:hAnsiTheme="majorBidi" w:cstheme="majorBidi"/>
          <w:b/>
          <w:bCs/>
        </w:rPr>
        <w:instrText xml:space="preserve"> </w:instrText>
      </w:r>
      <w:r w:rsidRPr="00B342B9">
        <w:rPr>
          <w:rFonts w:asciiTheme="majorBidi" w:hAnsiTheme="majorBidi" w:cstheme="majorBidi"/>
          <w:b/>
          <w:bCs/>
        </w:rPr>
        <w:fldChar w:fldCharType="separate"/>
      </w:r>
      <w:r w:rsidR="00A15D39">
        <w:rPr>
          <w:rFonts w:asciiTheme="majorBidi" w:hAnsiTheme="majorBidi" w:cstheme="majorBidi"/>
          <w:b/>
          <w:bCs/>
          <w:noProof/>
        </w:rPr>
        <w:t>7</w:t>
      </w:r>
      <w:r w:rsidRPr="00B342B9">
        <w:rPr>
          <w:rFonts w:asciiTheme="majorBidi" w:hAnsiTheme="majorBidi" w:cstheme="majorBidi"/>
          <w:b/>
          <w:bCs/>
        </w:rPr>
        <w:fldChar w:fldCharType="end"/>
      </w:r>
      <w:bookmarkEnd w:id="127"/>
      <w:r w:rsidR="00B342B9">
        <w:rPr>
          <w:rFonts w:asciiTheme="majorBidi" w:hAnsiTheme="majorBidi" w:cstheme="majorBidi"/>
          <w:b/>
          <w:bCs/>
        </w:rPr>
        <w:t>.</w:t>
      </w:r>
      <w:r w:rsidR="007D3FF9">
        <w:rPr>
          <w:rFonts w:asciiTheme="majorBidi" w:hAnsiTheme="majorBidi" w:cstheme="majorBidi"/>
          <w:b/>
          <w:bCs/>
        </w:rPr>
        <w:t xml:space="preserve"> </w:t>
      </w:r>
      <w:r w:rsidR="007D3FF9" w:rsidRPr="00B95524">
        <w:rPr>
          <w:rFonts w:asciiTheme="majorBidi" w:hAnsiTheme="majorBidi" w:cstheme="majorBidi"/>
          <w:b/>
          <w:bCs/>
        </w:rPr>
        <w:t xml:space="preserve">Predicted </w:t>
      </w:r>
      <w:r w:rsidR="00E31AED">
        <w:rPr>
          <w:rFonts w:asciiTheme="majorBidi" w:hAnsiTheme="majorBidi" w:cstheme="majorBidi"/>
          <w:b/>
          <w:bCs/>
        </w:rPr>
        <w:t xml:space="preserve">recovery of LV size and function in response to </w:t>
      </w:r>
      <w:commentRangeStart w:id="128"/>
      <w:r w:rsidR="00E31AED">
        <w:rPr>
          <w:rFonts w:asciiTheme="majorBidi" w:hAnsiTheme="majorBidi" w:cstheme="majorBidi"/>
          <w:b/>
          <w:bCs/>
        </w:rPr>
        <w:t>removed pressure overloading</w:t>
      </w:r>
      <w:commentRangeEnd w:id="128"/>
      <w:r w:rsidR="007B336B">
        <w:rPr>
          <w:rStyle w:val="CommentReference"/>
        </w:rPr>
        <w:commentReference w:id="128"/>
      </w:r>
      <w:r w:rsidR="00E31AED">
        <w:rPr>
          <w:rFonts w:asciiTheme="majorBidi" w:hAnsiTheme="majorBidi" w:cstheme="majorBidi"/>
          <w:b/>
          <w:bCs/>
        </w:rPr>
        <w:t xml:space="preserve">. </w:t>
      </w:r>
      <w:r w:rsidR="007D3FF9" w:rsidRPr="00B95524">
        <w:rPr>
          <w:rFonts w:asciiTheme="majorBidi" w:hAnsiTheme="majorBidi" w:cstheme="majorBidi"/>
        </w:rPr>
        <w:t>Similar arrangement for panels as in Fig</w:t>
      </w:r>
      <w:r w:rsidR="009B68EC">
        <w:rPr>
          <w:rFonts w:asciiTheme="majorBidi" w:hAnsiTheme="majorBidi" w:cstheme="majorBidi"/>
        </w:rPr>
        <w:t>ure</w:t>
      </w:r>
      <w:r w:rsidR="007D3FF9" w:rsidRPr="00B95524">
        <w:rPr>
          <w:rFonts w:asciiTheme="majorBidi" w:hAnsiTheme="majorBidi" w:cstheme="majorBidi"/>
        </w:rPr>
        <w:t xml:space="preserve"> </w:t>
      </w:r>
      <w:r w:rsidR="00E31AED">
        <w:rPr>
          <w:rFonts w:asciiTheme="majorBidi" w:hAnsiTheme="majorBidi" w:cstheme="majorBidi"/>
        </w:rPr>
        <w:fldChar w:fldCharType="begin"/>
      </w:r>
      <w:r w:rsidR="00E31AED">
        <w:rPr>
          <w:rFonts w:asciiTheme="majorBidi" w:hAnsiTheme="majorBidi" w:cstheme="majorBidi"/>
        </w:rPr>
        <w:instrText xml:space="preserve"> seq figure fig2 </w:instrText>
      </w:r>
      <w:r w:rsidR="00E31AED">
        <w:rPr>
          <w:rFonts w:asciiTheme="majorBidi" w:hAnsiTheme="majorBidi" w:cstheme="majorBidi"/>
        </w:rPr>
        <w:fldChar w:fldCharType="separate"/>
      </w:r>
      <w:r w:rsidR="00A15D39">
        <w:rPr>
          <w:rFonts w:asciiTheme="majorBidi" w:hAnsiTheme="majorBidi" w:cstheme="majorBidi"/>
          <w:noProof/>
        </w:rPr>
        <w:t>2</w:t>
      </w:r>
      <w:r w:rsidR="00E31AED">
        <w:rPr>
          <w:rFonts w:asciiTheme="majorBidi" w:hAnsiTheme="majorBidi" w:cstheme="majorBidi"/>
        </w:rPr>
        <w:fldChar w:fldCharType="end"/>
      </w:r>
      <w:r w:rsidR="007D3FF9" w:rsidRPr="00B95524">
        <w:rPr>
          <w:rFonts w:asciiTheme="majorBidi" w:hAnsiTheme="majorBidi" w:cstheme="majorBidi"/>
        </w:rPr>
        <w:t xml:space="preserve">.  Growth module activated at 50 s when the simulation was at initial steady state. </w:t>
      </w:r>
      <w:r w:rsidR="006E5747" w:rsidRPr="00B95524">
        <w:rPr>
          <w:rFonts w:asciiTheme="majorBidi" w:hAnsiTheme="majorBidi" w:cstheme="majorBidi"/>
        </w:rPr>
        <w:t xml:space="preserve">On all panels, first vertical line shows when the growth module is activated. Second and third vertical line demonstrate the onset and ending of the applied </w:t>
      </w:r>
      <w:r w:rsidR="006E5747">
        <w:rPr>
          <w:rFonts w:asciiTheme="majorBidi" w:hAnsiTheme="majorBidi" w:cstheme="majorBidi"/>
        </w:rPr>
        <w:t>pressure</w:t>
      </w:r>
      <w:r w:rsidR="006E5747" w:rsidRPr="00B95524">
        <w:rPr>
          <w:rFonts w:asciiTheme="majorBidi" w:hAnsiTheme="majorBidi" w:cstheme="majorBidi"/>
        </w:rPr>
        <w:t xml:space="preserve"> overloading. Fourth and fifth vertical lines shows the onset and ending of the removed </w:t>
      </w:r>
      <w:r w:rsidR="004C170C">
        <w:rPr>
          <w:rFonts w:asciiTheme="majorBidi" w:hAnsiTheme="majorBidi" w:cstheme="majorBidi"/>
        </w:rPr>
        <w:t xml:space="preserve">pressure </w:t>
      </w:r>
      <w:r w:rsidR="006E5747" w:rsidRPr="00B95524">
        <w:rPr>
          <w:rFonts w:asciiTheme="majorBidi" w:hAnsiTheme="majorBidi" w:cstheme="majorBidi"/>
        </w:rPr>
        <w:t xml:space="preserve">overloading. </w:t>
      </w:r>
    </w:p>
    <w:p w14:paraId="31FE8FD4" w14:textId="0FB7A13B" w:rsidR="00030D35" w:rsidRPr="004D0C61" w:rsidRDefault="00030D35" w:rsidP="00030D35">
      <w:pPr>
        <w:spacing w:line="240" w:lineRule="auto"/>
        <w:jc w:val="center"/>
        <w:rPr>
          <w:rFonts w:asciiTheme="majorBidi" w:hAnsiTheme="majorBidi" w:cstheme="majorBidi"/>
        </w:rPr>
      </w:pPr>
    </w:p>
    <w:p w14:paraId="1B9E50DB" w14:textId="5E34A429" w:rsidR="00EA144E" w:rsidRDefault="00EA144E" w:rsidP="00F34279">
      <w:pPr>
        <w:spacing w:after="200" w:line="240" w:lineRule="auto"/>
        <w:rPr>
          <w:rFonts w:asciiTheme="majorBidi" w:hAnsiTheme="majorBidi" w:cstheme="majorBidi"/>
        </w:rPr>
      </w:pPr>
    </w:p>
    <w:p w14:paraId="248AAB3D" w14:textId="77777777" w:rsidR="00EA144E" w:rsidRDefault="00EA144E">
      <w:pPr>
        <w:rPr>
          <w:rFonts w:asciiTheme="majorBidi" w:hAnsiTheme="majorBidi" w:cstheme="majorBidi"/>
        </w:rPr>
      </w:pPr>
      <w:r>
        <w:rPr>
          <w:rFonts w:asciiTheme="majorBidi" w:hAnsiTheme="majorBidi" w:cstheme="majorBidi"/>
        </w:rPr>
        <w:br w:type="page"/>
      </w:r>
    </w:p>
    <w:p w14:paraId="399B4073" w14:textId="76D6F14A" w:rsidR="00EA144E" w:rsidRDefault="00297A99" w:rsidP="00EA144E">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2EF3A98E" wp14:editId="0388198C">
            <wp:extent cx="6208395" cy="4575175"/>
            <wp:effectExtent l="0" t="0" r="1905" b="0"/>
            <wp:docPr id="257" name="Picture 2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 engineering drawing&#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1404571E" w14:textId="32977CCE" w:rsidR="00EA144E" w:rsidRDefault="00EA144E" w:rsidP="00EA144E">
      <w:pPr>
        <w:spacing w:line="240" w:lineRule="auto"/>
        <w:jc w:val="center"/>
        <w:rPr>
          <w:rFonts w:asciiTheme="majorBidi" w:hAnsiTheme="majorBidi" w:cstheme="majorBidi"/>
        </w:rPr>
      </w:pPr>
      <w:r w:rsidRPr="00B342B9">
        <w:rPr>
          <w:rFonts w:asciiTheme="majorBidi" w:hAnsiTheme="majorBidi" w:cstheme="majorBidi"/>
          <w:b/>
          <w:bCs/>
        </w:rPr>
        <w:t>Fig</w:t>
      </w:r>
      <w:r>
        <w:rPr>
          <w:rFonts w:asciiTheme="majorBidi" w:hAnsiTheme="majorBidi" w:cstheme="majorBidi"/>
          <w:b/>
          <w:bCs/>
        </w:rPr>
        <w:t>ure</w:t>
      </w:r>
      <w:r w:rsidRPr="00B342B9">
        <w:rPr>
          <w:rFonts w:asciiTheme="majorBidi" w:hAnsiTheme="majorBidi" w:cstheme="majorBidi"/>
          <w:b/>
          <w:bCs/>
        </w:rPr>
        <w:t xml:space="preserve"> S</w:t>
      </w:r>
      <w:bookmarkStart w:id="129" w:name="figs8"/>
      <w:r w:rsidRPr="00B342B9">
        <w:rPr>
          <w:rFonts w:asciiTheme="majorBidi" w:hAnsiTheme="majorBidi" w:cstheme="majorBidi"/>
          <w:b/>
          <w:bCs/>
        </w:rPr>
        <w:fldChar w:fldCharType="begin"/>
      </w:r>
      <w:r w:rsidRPr="00B342B9">
        <w:rPr>
          <w:rFonts w:asciiTheme="majorBidi" w:hAnsiTheme="majorBidi" w:cstheme="majorBidi"/>
          <w:b/>
          <w:bCs/>
        </w:rPr>
        <w:instrText xml:space="preserve"> seq sfigure </w:instrText>
      </w:r>
      <w:r w:rsidRPr="00B342B9">
        <w:rPr>
          <w:rFonts w:asciiTheme="majorBidi" w:hAnsiTheme="majorBidi" w:cstheme="majorBidi"/>
          <w:b/>
          <w:bCs/>
        </w:rPr>
        <w:fldChar w:fldCharType="separate"/>
      </w:r>
      <w:r>
        <w:rPr>
          <w:rFonts w:asciiTheme="majorBidi" w:hAnsiTheme="majorBidi" w:cstheme="majorBidi"/>
          <w:b/>
          <w:bCs/>
          <w:noProof/>
        </w:rPr>
        <w:t>8</w:t>
      </w:r>
      <w:r w:rsidRPr="00B342B9">
        <w:rPr>
          <w:rFonts w:asciiTheme="majorBidi" w:hAnsiTheme="majorBidi" w:cstheme="majorBidi"/>
          <w:b/>
          <w:bCs/>
        </w:rPr>
        <w:fldChar w:fldCharType="end"/>
      </w:r>
      <w:bookmarkEnd w:id="129"/>
      <w:r w:rsidRPr="00B342B9">
        <w:rPr>
          <w:rFonts w:asciiTheme="majorBidi" w:hAnsiTheme="majorBidi" w:cstheme="majorBidi"/>
          <w:b/>
          <w:bCs/>
        </w:rPr>
        <w:t>.</w:t>
      </w:r>
      <w:r>
        <w:rPr>
          <w:rFonts w:asciiTheme="majorBidi" w:hAnsiTheme="majorBidi" w:cstheme="majorBidi"/>
          <w:b/>
          <w:bCs/>
        </w:rPr>
        <w:t xml:space="preserve"> </w:t>
      </w:r>
      <w:r w:rsidRPr="00B95524">
        <w:rPr>
          <w:rFonts w:asciiTheme="majorBidi" w:hAnsiTheme="majorBidi" w:cstheme="majorBidi"/>
          <w:b/>
          <w:bCs/>
        </w:rPr>
        <w:t xml:space="preserve">Predicted </w:t>
      </w:r>
      <w:r>
        <w:rPr>
          <w:rFonts w:asciiTheme="majorBidi" w:hAnsiTheme="majorBidi" w:cstheme="majorBidi"/>
          <w:b/>
          <w:bCs/>
        </w:rPr>
        <w:t xml:space="preserve">recovery of LV size and function in response to removed aortic </w:t>
      </w:r>
      <w:r w:rsidRPr="0070010B">
        <w:rPr>
          <w:rFonts w:asciiTheme="majorBidi" w:hAnsiTheme="majorBidi" w:cstheme="majorBidi"/>
          <w:b/>
          <w:bCs/>
        </w:rPr>
        <w:t>insufficiency</w:t>
      </w:r>
      <w:r>
        <w:rPr>
          <w:rFonts w:asciiTheme="majorBidi" w:hAnsiTheme="majorBidi" w:cstheme="majorBidi"/>
          <w:b/>
          <w:bCs/>
        </w:rPr>
        <w:t xml:space="preserve">. </w:t>
      </w:r>
      <w:r w:rsidRPr="00B95524">
        <w:rPr>
          <w:rFonts w:asciiTheme="majorBidi" w:hAnsiTheme="majorBidi" w:cstheme="majorBidi"/>
        </w:rPr>
        <w:t>Similar arrangement for panels as in Fi</w:t>
      </w:r>
      <w:r>
        <w:rPr>
          <w:rFonts w:asciiTheme="majorBidi" w:hAnsiTheme="majorBidi" w:cstheme="majorBidi"/>
        </w:rPr>
        <w:t>gure</w:t>
      </w:r>
      <w:r w:rsidR="001277AB">
        <w:rPr>
          <w:rFonts w:asciiTheme="majorBidi" w:hAnsiTheme="majorBidi" w:cstheme="majorBidi"/>
        </w:rPr>
        <w:t xml:space="preserve"> </w:t>
      </w:r>
      <w:r w:rsidR="001277AB">
        <w:rPr>
          <w:rFonts w:asciiTheme="majorBidi" w:hAnsiTheme="majorBidi" w:cstheme="majorBidi"/>
        </w:rPr>
        <w:fldChar w:fldCharType="begin"/>
      </w:r>
      <w:r w:rsidR="001277AB">
        <w:rPr>
          <w:rFonts w:asciiTheme="majorBidi" w:hAnsiTheme="majorBidi" w:cstheme="majorBidi"/>
        </w:rPr>
        <w:instrText xml:space="preserve"> seq figure fig2 </w:instrText>
      </w:r>
      <w:r w:rsidR="001277AB">
        <w:rPr>
          <w:rFonts w:asciiTheme="majorBidi" w:hAnsiTheme="majorBidi" w:cstheme="majorBidi"/>
        </w:rPr>
        <w:fldChar w:fldCharType="separate"/>
      </w:r>
      <w:r w:rsidR="001277AB">
        <w:rPr>
          <w:rFonts w:asciiTheme="majorBidi" w:hAnsiTheme="majorBidi" w:cstheme="majorBidi"/>
          <w:noProof/>
        </w:rPr>
        <w:t>2</w:t>
      </w:r>
      <w:r w:rsidR="001277AB">
        <w:rPr>
          <w:rFonts w:asciiTheme="majorBidi" w:hAnsiTheme="majorBidi" w:cstheme="majorBidi"/>
        </w:rPr>
        <w:fldChar w:fldCharType="end"/>
      </w:r>
      <w:r w:rsidRPr="00B95524">
        <w:rPr>
          <w:rFonts w:asciiTheme="majorBidi" w:hAnsiTheme="majorBidi" w:cstheme="majorBidi"/>
        </w:rPr>
        <w:t xml:space="preserve">.  Growth module activated at 50 s when the simulation was at initial steady state. On all panels, first vertical line shows when the growth module is activated. Second and third vertical line demonstrate the onset and ending of the applied </w:t>
      </w:r>
      <w:r>
        <w:rPr>
          <w:rFonts w:asciiTheme="majorBidi" w:hAnsiTheme="majorBidi" w:cstheme="majorBidi"/>
        </w:rPr>
        <w:t>aortic insufficiency</w:t>
      </w:r>
      <w:r w:rsidRPr="00B95524">
        <w:rPr>
          <w:rFonts w:asciiTheme="majorBidi" w:hAnsiTheme="majorBidi" w:cstheme="majorBidi"/>
        </w:rPr>
        <w:t xml:space="preserve">. Fourth and fifth vertical lines shows the onset and ending of the removed </w:t>
      </w:r>
      <w:r>
        <w:rPr>
          <w:rFonts w:asciiTheme="majorBidi" w:hAnsiTheme="majorBidi" w:cstheme="majorBidi"/>
        </w:rPr>
        <w:t>aortic insufficiency</w:t>
      </w:r>
      <w:r w:rsidRPr="00B95524">
        <w:rPr>
          <w:rFonts w:asciiTheme="majorBidi" w:hAnsiTheme="majorBidi" w:cstheme="majorBidi"/>
        </w:rPr>
        <w:t>.</w:t>
      </w:r>
    </w:p>
    <w:p w14:paraId="6A3DC17C" w14:textId="4DC518F7" w:rsidR="00EA144E" w:rsidRDefault="00EA144E" w:rsidP="00F34279">
      <w:pPr>
        <w:spacing w:after="200" w:line="240" w:lineRule="auto"/>
        <w:rPr>
          <w:rFonts w:asciiTheme="majorBidi" w:hAnsiTheme="majorBidi" w:cstheme="majorBidi"/>
        </w:rPr>
      </w:pPr>
    </w:p>
    <w:p w14:paraId="1D5BA289" w14:textId="77777777" w:rsidR="00EA144E" w:rsidRDefault="00EA144E">
      <w:pPr>
        <w:rPr>
          <w:rFonts w:asciiTheme="majorBidi" w:hAnsiTheme="majorBidi" w:cstheme="majorBidi"/>
        </w:rPr>
      </w:pPr>
      <w:r>
        <w:rPr>
          <w:rFonts w:asciiTheme="majorBidi" w:hAnsiTheme="majorBidi" w:cstheme="majorBidi"/>
        </w:rPr>
        <w:br w:type="page"/>
      </w:r>
    </w:p>
    <w:p w14:paraId="1E239058" w14:textId="24911EFD" w:rsidR="00881CC4" w:rsidRDefault="00881CC4" w:rsidP="00F34279">
      <w:pPr>
        <w:spacing w:after="200" w:line="240" w:lineRule="auto"/>
        <w:rPr>
          <w:rFonts w:asciiTheme="majorBidi" w:hAnsiTheme="majorBidi" w:cstheme="majorBidi"/>
        </w:rPr>
      </w:pPr>
    </w:p>
    <w:p w14:paraId="2D495082" w14:textId="505CD351" w:rsidR="00881CC4" w:rsidRDefault="00297A99" w:rsidP="00F34279">
      <w:pPr>
        <w:spacing w:line="240" w:lineRule="auto"/>
        <w:rPr>
          <w:rFonts w:asciiTheme="majorBidi" w:hAnsiTheme="majorBidi" w:cstheme="majorBidi"/>
        </w:rPr>
      </w:pPr>
      <w:r>
        <w:rPr>
          <w:rFonts w:asciiTheme="majorBidi" w:hAnsiTheme="majorBidi" w:cstheme="majorBidi"/>
          <w:noProof/>
        </w:rPr>
        <w:drawing>
          <wp:inline distT="0" distB="0" distL="0" distR="0" wp14:anchorId="0D95FADB" wp14:editId="6DFA103C">
            <wp:extent cx="6208395" cy="4575175"/>
            <wp:effectExtent l="0" t="0" r="1905" b="0"/>
            <wp:docPr id="258" name="Picture 25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Diagram, engineering drawing&#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064AF9F8" w14:textId="011F6628" w:rsidR="00DB231B" w:rsidRPr="00B342B9" w:rsidRDefault="00DB231B" w:rsidP="00F34279">
      <w:pPr>
        <w:spacing w:line="240" w:lineRule="auto"/>
        <w:jc w:val="center"/>
        <w:rPr>
          <w:rFonts w:asciiTheme="majorBidi" w:hAnsiTheme="majorBidi" w:cstheme="majorBidi"/>
          <w:b/>
          <w:bCs/>
        </w:rPr>
      </w:pPr>
      <w:r w:rsidRPr="00B342B9">
        <w:rPr>
          <w:rFonts w:asciiTheme="majorBidi" w:hAnsiTheme="majorBidi" w:cstheme="majorBidi"/>
          <w:b/>
          <w:bCs/>
        </w:rPr>
        <w:t>Fig</w:t>
      </w:r>
      <w:r w:rsidR="009B68EC">
        <w:rPr>
          <w:rFonts w:asciiTheme="majorBidi" w:hAnsiTheme="majorBidi" w:cstheme="majorBidi"/>
          <w:b/>
          <w:bCs/>
        </w:rPr>
        <w:t>ure</w:t>
      </w:r>
      <w:r w:rsidRPr="00B342B9">
        <w:rPr>
          <w:rFonts w:asciiTheme="majorBidi" w:hAnsiTheme="majorBidi" w:cstheme="majorBidi"/>
          <w:b/>
          <w:bCs/>
        </w:rPr>
        <w:t xml:space="preserve"> S</w:t>
      </w:r>
      <w:bookmarkStart w:id="130" w:name="figs9"/>
      <w:r w:rsidRPr="00B342B9">
        <w:rPr>
          <w:rFonts w:asciiTheme="majorBidi" w:hAnsiTheme="majorBidi" w:cstheme="majorBidi"/>
          <w:b/>
          <w:bCs/>
        </w:rPr>
        <w:fldChar w:fldCharType="begin"/>
      </w:r>
      <w:r w:rsidRPr="00B342B9">
        <w:rPr>
          <w:rFonts w:asciiTheme="majorBidi" w:hAnsiTheme="majorBidi" w:cstheme="majorBidi"/>
          <w:b/>
          <w:bCs/>
        </w:rPr>
        <w:instrText xml:space="preserve"> seq sfigure </w:instrText>
      </w:r>
      <w:r w:rsidRPr="00B342B9">
        <w:rPr>
          <w:rFonts w:asciiTheme="majorBidi" w:hAnsiTheme="majorBidi" w:cstheme="majorBidi"/>
          <w:b/>
          <w:bCs/>
        </w:rPr>
        <w:fldChar w:fldCharType="separate"/>
      </w:r>
      <w:r w:rsidR="00EA144E">
        <w:rPr>
          <w:rFonts w:asciiTheme="majorBidi" w:hAnsiTheme="majorBidi" w:cstheme="majorBidi"/>
          <w:b/>
          <w:bCs/>
          <w:noProof/>
        </w:rPr>
        <w:t>9</w:t>
      </w:r>
      <w:r w:rsidRPr="00B342B9">
        <w:rPr>
          <w:rFonts w:asciiTheme="majorBidi" w:hAnsiTheme="majorBidi" w:cstheme="majorBidi"/>
          <w:b/>
          <w:bCs/>
        </w:rPr>
        <w:fldChar w:fldCharType="end"/>
      </w:r>
      <w:bookmarkEnd w:id="130"/>
      <w:r w:rsidR="00B342B9">
        <w:rPr>
          <w:rFonts w:asciiTheme="majorBidi" w:hAnsiTheme="majorBidi" w:cstheme="majorBidi"/>
          <w:b/>
          <w:bCs/>
        </w:rPr>
        <w:t>.</w:t>
      </w:r>
      <w:r w:rsidR="004C170C">
        <w:rPr>
          <w:rFonts w:asciiTheme="majorBidi" w:hAnsiTheme="majorBidi" w:cstheme="majorBidi"/>
          <w:b/>
          <w:bCs/>
        </w:rPr>
        <w:t xml:space="preserve"> </w:t>
      </w:r>
      <w:r w:rsidR="004C170C" w:rsidRPr="00B95524">
        <w:rPr>
          <w:rFonts w:asciiTheme="majorBidi" w:hAnsiTheme="majorBidi" w:cstheme="majorBidi"/>
          <w:b/>
          <w:bCs/>
        </w:rPr>
        <w:t xml:space="preserve">Predicted </w:t>
      </w:r>
      <w:r w:rsidR="004C170C">
        <w:rPr>
          <w:rFonts w:asciiTheme="majorBidi" w:hAnsiTheme="majorBidi" w:cstheme="majorBidi"/>
          <w:b/>
          <w:bCs/>
        </w:rPr>
        <w:t xml:space="preserve">recovery of LV size and function in response to removed volume overloading. </w:t>
      </w:r>
      <w:commentRangeStart w:id="131"/>
      <w:r w:rsidR="004C170C" w:rsidRPr="00B95524">
        <w:rPr>
          <w:rFonts w:asciiTheme="majorBidi" w:hAnsiTheme="majorBidi" w:cstheme="majorBidi"/>
        </w:rPr>
        <w:t>Similar</w:t>
      </w:r>
      <w:commentRangeEnd w:id="131"/>
      <w:r w:rsidR="006E39A3">
        <w:rPr>
          <w:rStyle w:val="CommentReference"/>
        </w:rPr>
        <w:commentReference w:id="131"/>
      </w:r>
      <w:r w:rsidR="004C170C" w:rsidRPr="00B95524">
        <w:rPr>
          <w:rFonts w:asciiTheme="majorBidi" w:hAnsiTheme="majorBidi" w:cstheme="majorBidi"/>
        </w:rPr>
        <w:t xml:space="preserve"> arrangement for panels as in Fi</w:t>
      </w:r>
      <w:r w:rsidR="004C170C">
        <w:rPr>
          <w:rFonts w:asciiTheme="majorBidi" w:hAnsiTheme="majorBidi" w:cstheme="majorBidi"/>
        </w:rPr>
        <w:t>g</w:t>
      </w:r>
      <w:r w:rsidR="009B68EC">
        <w:rPr>
          <w:rFonts w:asciiTheme="majorBidi" w:hAnsiTheme="majorBidi" w:cstheme="majorBidi"/>
        </w:rPr>
        <w:t>ure</w:t>
      </w:r>
      <w:r w:rsidR="001277AB">
        <w:rPr>
          <w:rFonts w:asciiTheme="majorBidi" w:hAnsiTheme="majorBidi" w:cstheme="majorBidi"/>
        </w:rPr>
        <w:t xml:space="preserve"> </w:t>
      </w:r>
      <w:r w:rsidR="001277AB">
        <w:rPr>
          <w:rFonts w:asciiTheme="majorBidi" w:hAnsiTheme="majorBidi" w:cstheme="majorBidi"/>
        </w:rPr>
        <w:fldChar w:fldCharType="begin"/>
      </w:r>
      <w:r w:rsidR="001277AB">
        <w:rPr>
          <w:rFonts w:asciiTheme="majorBidi" w:hAnsiTheme="majorBidi" w:cstheme="majorBidi"/>
        </w:rPr>
        <w:instrText xml:space="preserve"> seq figure fig2 </w:instrText>
      </w:r>
      <w:r w:rsidR="001277AB">
        <w:rPr>
          <w:rFonts w:asciiTheme="majorBidi" w:hAnsiTheme="majorBidi" w:cstheme="majorBidi"/>
        </w:rPr>
        <w:fldChar w:fldCharType="separate"/>
      </w:r>
      <w:r w:rsidR="001277AB">
        <w:rPr>
          <w:rFonts w:asciiTheme="majorBidi" w:hAnsiTheme="majorBidi" w:cstheme="majorBidi"/>
          <w:noProof/>
        </w:rPr>
        <w:t>2</w:t>
      </w:r>
      <w:r w:rsidR="001277AB">
        <w:rPr>
          <w:rFonts w:asciiTheme="majorBidi" w:hAnsiTheme="majorBidi" w:cstheme="majorBidi"/>
        </w:rPr>
        <w:fldChar w:fldCharType="end"/>
      </w:r>
      <w:r w:rsidR="004C170C" w:rsidRPr="00B95524">
        <w:rPr>
          <w:rFonts w:asciiTheme="majorBidi" w:hAnsiTheme="majorBidi" w:cstheme="majorBidi"/>
        </w:rPr>
        <w:t xml:space="preserve">.  Growth module activated at 50 s when the simulation was at initial steady state. On all panels, first vertical line shows when the growth module is activated. Second and third vertical line demonstrate the onset and ending of the applied </w:t>
      </w:r>
      <w:r w:rsidR="00933A19">
        <w:rPr>
          <w:rFonts w:asciiTheme="majorBidi" w:hAnsiTheme="majorBidi" w:cstheme="majorBidi"/>
        </w:rPr>
        <w:t>volume</w:t>
      </w:r>
      <w:r w:rsidR="004C170C" w:rsidRPr="00B95524">
        <w:rPr>
          <w:rFonts w:asciiTheme="majorBidi" w:hAnsiTheme="majorBidi" w:cstheme="majorBidi"/>
        </w:rPr>
        <w:t xml:space="preserve"> overloading. Fourth and fifth vertical lines shows the onset and ending of the removed </w:t>
      </w:r>
      <w:r w:rsidR="00933A19">
        <w:rPr>
          <w:rFonts w:asciiTheme="majorBidi" w:hAnsiTheme="majorBidi" w:cstheme="majorBidi"/>
        </w:rPr>
        <w:t>volume</w:t>
      </w:r>
      <w:r w:rsidR="004C170C">
        <w:rPr>
          <w:rFonts w:asciiTheme="majorBidi" w:hAnsiTheme="majorBidi" w:cstheme="majorBidi"/>
        </w:rPr>
        <w:t xml:space="preserve"> </w:t>
      </w:r>
      <w:r w:rsidR="004C170C" w:rsidRPr="00B95524">
        <w:rPr>
          <w:rFonts w:asciiTheme="majorBidi" w:hAnsiTheme="majorBidi" w:cstheme="majorBidi"/>
        </w:rPr>
        <w:t>overloading.</w:t>
      </w:r>
    </w:p>
    <w:p w14:paraId="03ACA9CF" w14:textId="568E4F35" w:rsidR="00DB231B" w:rsidRDefault="00DB231B" w:rsidP="00F34279">
      <w:pPr>
        <w:spacing w:line="240" w:lineRule="auto"/>
        <w:rPr>
          <w:rFonts w:asciiTheme="majorBidi" w:hAnsiTheme="majorBidi" w:cstheme="majorBidi"/>
        </w:rPr>
      </w:pPr>
    </w:p>
    <w:p w14:paraId="670A4462" w14:textId="0224D9A3" w:rsidR="00804F71" w:rsidRDefault="00804F71" w:rsidP="001B05C1">
      <w:pPr>
        <w:spacing w:after="200" w:line="240" w:lineRule="auto"/>
        <w:rPr>
          <w:rFonts w:asciiTheme="majorBidi" w:hAnsiTheme="majorBidi" w:cstheme="majorBidi"/>
        </w:rPr>
      </w:pPr>
    </w:p>
    <w:p w14:paraId="6F45EE92" w14:textId="5E931EC0" w:rsidR="00391B87" w:rsidRDefault="00391B87" w:rsidP="00804F71">
      <w:pPr>
        <w:rPr>
          <w:rFonts w:asciiTheme="majorBidi" w:hAnsiTheme="majorBidi" w:cstheme="majorBidi"/>
        </w:rPr>
      </w:pPr>
      <w:r w:rsidRPr="00804F71">
        <w:rPr>
          <w:rFonts w:asciiTheme="majorBidi" w:hAnsiTheme="majorBidi" w:cstheme="majorBidi"/>
        </w:rPr>
        <w:br w:type="page"/>
      </w:r>
      <w:r w:rsidR="001F054A">
        <w:rPr>
          <w:rFonts w:asciiTheme="majorBidi" w:hAnsiTheme="majorBidi" w:cstheme="majorBidi"/>
          <w:noProof/>
        </w:rPr>
        <w:lastRenderedPageBreak/>
        <w:drawing>
          <wp:inline distT="0" distB="0" distL="0" distR="0" wp14:anchorId="4D0FA50F" wp14:editId="7483B464">
            <wp:extent cx="6208395" cy="4575175"/>
            <wp:effectExtent l="0" t="0" r="1905" b="0"/>
            <wp:docPr id="259" name="Picture 2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 schematic&#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542BAE94" w14:textId="2A9326E0" w:rsidR="00896DCF" w:rsidRPr="001B05C1" w:rsidRDefault="00896DCF" w:rsidP="001B05C1">
      <w:pPr>
        <w:spacing w:line="240" w:lineRule="auto"/>
        <w:ind w:firstLine="567"/>
        <w:jc w:val="center"/>
        <w:rPr>
          <w:rFonts w:asciiTheme="majorBidi" w:hAnsiTheme="majorBidi" w:cstheme="majorBidi"/>
          <w:b/>
          <w:bCs/>
        </w:rPr>
      </w:pPr>
      <w:r w:rsidRPr="001B05C1">
        <w:rPr>
          <w:rFonts w:asciiTheme="majorBidi" w:hAnsiTheme="majorBidi" w:cstheme="majorBidi"/>
          <w:b/>
          <w:bCs/>
        </w:rPr>
        <w:t>Figure S</w:t>
      </w:r>
      <w:bookmarkStart w:id="132" w:name="figs10"/>
      <w:r w:rsidRPr="001B05C1">
        <w:rPr>
          <w:rFonts w:asciiTheme="majorBidi" w:hAnsiTheme="majorBidi" w:cstheme="majorBidi"/>
          <w:b/>
          <w:bCs/>
        </w:rPr>
        <w:fldChar w:fldCharType="begin"/>
      </w:r>
      <w:r w:rsidRPr="001B05C1">
        <w:rPr>
          <w:rFonts w:asciiTheme="majorBidi" w:hAnsiTheme="majorBidi" w:cstheme="majorBidi"/>
          <w:b/>
          <w:bCs/>
        </w:rPr>
        <w:instrText xml:space="preserve"> seq sfigure </w:instrText>
      </w:r>
      <w:r w:rsidRPr="001B05C1">
        <w:rPr>
          <w:rFonts w:asciiTheme="majorBidi" w:hAnsiTheme="majorBidi" w:cstheme="majorBidi"/>
          <w:b/>
          <w:bCs/>
        </w:rPr>
        <w:fldChar w:fldCharType="separate"/>
      </w:r>
      <w:r w:rsidR="00A15D39">
        <w:rPr>
          <w:rFonts w:asciiTheme="majorBidi" w:hAnsiTheme="majorBidi" w:cstheme="majorBidi"/>
          <w:b/>
          <w:bCs/>
          <w:noProof/>
        </w:rPr>
        <w:t>10</w:t>
      </w:r>
      <w:r w:rsidRPr="001B05C1">
        <w:rPr>
          <w:rFonts w:asciiTheme="majorBidi" w:hAnsiTheme="majorBidi" w:cstheme="majorBidi"/>
          <w:b/>
          <w:bCs/>
        </w:rPr>
        <w:fldChar w:fldCharType="end"/>
      </w:r>
      <w:bookmarkEnd w:id="132"/>
      <w:r w:rsidR="00B22669">
        <w:rPr>
          <w:rFonts w:asciiTheme="majorBidi" w:hAnsiTheme="majorBidi" w:cstheme="majorBidi"/>
          <w:b/>
          <w:bCs/>
        </w:rPr>
        <w:t>. Simulated aortic stenosis without the baroreflex control of arterial pressure</w:t>
      </w:r>
      <w:r w:rsidR="00B22669" w:rsidRPr="00B95524">
        <w:rPr>
          <w:rFonts w:asciiTheme="majorBidi" w:hAnsiTheme="majorBidi" w:cstheme="majorBidi"/>
          <w:b/>
          <w:bCs/>
        </w:rPr>
        <w:t>.</w:t>
      </w:r>
      <w:r w:rsidR="00B22669" w:rsidRPr="00B95524">
        <w:rPr>
          <w:rFonts w:asciiTheme="majorBidi" w:hAnsiTheme="majorBidi" w:cstheme="majorBidi"/>
        </w:rPr>
        <w:t xml:space="preserve"> </w:t>
      </w:r>
      <w:r w:rsidR="00B22669">
        <w:rPr>
          <w:rFonts w:asciiTheme="majorBidi" w:hAnsiTheme="majorBidi" w:cstheme="majorBidi"/>
        </w:rPr>
        <w:t>The</w:t>
      </w:r>
      <w:r w:rsidR="00B22669" w:rsidRPr="00B95524">
        <w:rPr>
          <w:rFonts w:asciiTheme="majorBidi" w:hAnsiTheme="majorBidi" w:cstheme="majorBidi"/>
        </w:rPr>
        <w:t xml:space="preserve"> panels </w:t>
      </w:r>
      <w:r w:rsidR="00B22669">
        <w:rPr>
          <w:rFonts w:asciiTheme="majorBidi" w:hAnsiTheme="majorBidi" w:cstheme="majorBidi"/>
        </w:rPr>
        <w:t>are arranged similarly to those</w:t>
      </w:r>
      <w:r w:rsidR="00B22669" w:rsidRPr="00B95524">
        <w:rPr>
          <w:rFonts w:asciiTheme="majorBidi" w:hAnsiTheme="majorBidi" w:cstheme="majorBidi"/>
        </w:rPr>
        <w:t xml:space="preserve"> in Fig</w:t>
      </w:r>
      <w:r w:rsidR="00B22669">
        <w:rPr>
          <w:rFonts w:asciiTheme="majorBidi" w:hAnsiTheme="majorBidi" w:cstheme="majorBidi"/>
        </w:rPr>
        <w:t>ure</w:t>
      </w:r>
      <w:r w:rsidR="00B22669" w:rsidRPr="00B95524">
        <w:rPr>
          <w:rFonts w:asciiTheme="majorBidi" w:hAnsiTheme="majorBidi" w:cstheme="majorBidi"/>
        </w:rPr>
        <w:t xml:space="preserve"> </w:t>
      </w:r>
      <w:r w:rsidR="00B22669" w:rsidRPr="00B95524">
        <w:rPr>
          <w:rFonts w:asciiTheme="majorBidi" w:hAnsiTheme="majorBidi" w:cstheme="majorBidi"/>
        </w:rPr>
        <w:fldChar w:fldCharType="begin"/>
      </w:r>
      <w:r w:rsidR="00B22669" w:rsidRPr="00B95524">
        <w:rPr>
          <w:rFonts w:asciiTheme="majorBidi" w:hAnsiTheme="majorBidi" w:cstheme="majorBidi"/>
        </w:rPr>
        <w:instrText xml:space="preserve"> seq figure fig2 </w:instrText>
      </w:r>
      <w:r w:rsidR="00B22669" w:rsidRPr="00B95524">
        <w:rPr>
          <w:rFonts w:asciiTheme="majorBidi" w:hAnsiTheme="majorBidi" w:cstheme="majorBidi"/>
        </w:rPr>
        <w:fldChar w:fldCharType="separate"/>
      </w:r>
      <w:r w:rsidR="00A15D39">
        <w:rPr>
          <w:rFonts w:asciiTheme="majorBidi" w:hAnsiTheme="majorBidi" w:cstheme="majorBidi"/>
          <w:noProof/>
        </w:rPr>
        <w:t>2</w:t>
      </w:r>
      <w:r w:rsidR="00B22669" w:rsidRPr="00B95524">
        <w:rPr>
          <w:rFonts w:asciiTheme="majorBidi" w:hAnsiTheme="majorBidi" w:cstheme="majorBidi"/>
          <w:noProof/>
        </w:rPr>
        <w:fldChar w:fldCharType="end"/>
      </w:r>
      <w:r w:rsidR="00B22669" w:rsidRPr="00B95524">
        <w:rPr>
          <w:rFonts w:asciiTheme="majorBidi" w:hAnsiTheme="majorBidi" w:cstheme="majorBidi"/>
        </w:rPr>
        <w:t xml:space="preserve">. </w:t>
      </w:r>
      <w:r w:rsidR="003441D5">
        <w:rPr>
          <w:rFonts w:asciiTheme="majorBidi" w:hAnsiTheme="majorBidi" w:cstheme="majorBidi"/>
        </w:rPr>
        <w:t xml:space="preserve">The simulation was gradually perturbed from 300 s to 400 s (second and third vertical dashed lines) by increasing </w:t>
      </w:r>
      <w:proofErr w:type="spellStart"/>
      <w:r w:rsidR="003441D5">
        <w:rPr>
          <w:rFonts w:asciiTheme="majorBidi" w:hAnsiTheme="majorBidi" w:cstheme="majorBidi"/>
        </w:rPr>
        <w:t>R</w:t>
      </w:r>
      <w:r w:rsidR="003441D5">
        <w:rPr>
          <w:rFonts w:asciiTheme="majorBidi" w:hAnsiTheme="majorBidi" w:cstheme="majorBidi"/>
          <w:vertAlign w:val="subscript"/>
        </w:rPr>
        <w:t>aorta</w:t>
      </w:r>
      <w:proofErr w:type="spellEnd"/>
      <w:r w:rsidR="003441D5">
        <w:rPr>
          <w:rFonts w:asciiTheme="majorBidi" w:hAnsiTheme="majorBidi" w:cstheme="majorBidi"/>
        </w:rPr>
        <w:t xml:space="preserve"> (top panel in the right-hand column) in equation </w:t>
      </w:r>
      <w:r w:rsidR="00A15D39">
        <w:rPr>
          <w:rFonts w:asciiTheme="majorBidi" w:hAnsiTheme="majorBidi" w:cstheme="majorBidi"/>
        </w:rPr>
        <w:fldChar w:fldCharType="begin"/>
      </w:r>
      <w:r w:rsidR="00A15D39">
        <w:rPr>
          <w:rFonts w:asciiTheme="majorBidi" w:hAnsiTheme="majorBidi" w:cstheme="majorBidi"/>
        </w:rPr>
        <w:instrText xml:space="preserve"> GOTOBUTTON ZEqnNum316125  \* MERGEFORMAT </w:instrText>
      </w:r>
      <w:r w:rsidR="00A15D39">
        <w:rPr>
          <w:rFonts w:asciiTheme="majorBidi" w:hAnsiTheme="majorBidi" w:cstheme="majorBidi"/>
        </w:rPr>
        <w:fldChar w:fldCharType="begin"/>
      </w:r>
      <w:r w:rsidR="00A15D39">
        <w:rPr>
          <w:rFonts w:asciiTheme="majorBidi" w:hAnsiTheme="majorBidi" w:cstheme="majorBidi"/>
        </w:rPr>
        <w:instrText xml:space="preserve"> REF ZEqnNum316125 \* Charformat \! \* MERGEFORMAT </w:instrText>
      </w:r>
      <w:r w:rsidR="00A15D39">
        <w:rPr>
          <w:rFonts w:asciiTheme="majorBidi" w:hAnsiTheme="majorBidi" w:cstheme="majorBidi"/>
        </w:rPr>
        <w:fldChar w:fldCharType="separate"/>
      </w:r>
      <w:r w:rsidR="00A15D39" w:rsidRPr="001B05C1">
        <w:rPr>
          <w:rFonts w:asciiTheme="majorBidi" w:hAnsiTheme="majorBidi" w:cstheme="majorBidi"/>
        </w:rPr>
        <w:instrText>(7)</w:instrText>
      </w:r>
      <w:r w:rsidR="00A15D39">
        <w:rPr>
          <w:rFonts w:asciiTheme="majorBidi" w:hAnsiTheme="majorBidi" w:cstheme="majorBidi"/>
        </w:rPr>
        <w:fldChar w:fldCharType="end"/>
      </w:r>
      <w:r w:rsidR="00A15D39">
        <w:rPr>
          <w:rFonts w:asciiTheme="majorBidi" w:hAnsiTheme="majorBidi" w:cstheme="majorBidi"/>
        </w:rPr>
        <w:fldChar w:fldCharType="end"/>
      </w:r>
      <w:r w:rsidR="003441D5">
        <w:rPr>
          <w:rFonts w:asciiTheme="majorBidi" w:hAnsiTheme="majorBidi" w:cstheme="majorBidi"/>
        </w:rPr>
        <w:t xml:space="preserve"> by 500%.</w:t>
      </w:r>
      <w:r w:rsidR="00A15D39">
        <w:rPr>
          <w:rFonts w:asciiTheme="majorBidi" w:hAnsiTheme="majorBidi" w:cstheme="majorBidi"/>
        </w:rPr>
        <w:t xml:space="preserve"> </w:t>
      </w:r>
      <w:r w:rsidR="00B22669">
        <w:rPr>
          <w:rFonts w:asciiTheme="majorBidi" w:hAnsiTheme="majorBidi" w:cstheme="majorBidi"/>
        </w:rPr>
        <w:t>The baroreflex module was deactivated at 200 s (vertical red dashed line).</w:t>
      </w:r>
    </w:p>
    <w:p w14:paraId="17060644" w14:textId="6110A8A7" w:rsidR="00804F71" w:rsidRDefault="00804F71" w:rsidP="00804F71">
      <w:pPr>
        <w:rPr>
          <w:rFonts w:asciiTheme="majorBidi" w:hAnsiTheme="majorBidi" w:cstheme="majorBidi"/>
        </w:rPr>
      </w:pPr>
    </w:p>
    <w:p w14:paraId="5722E92E" w14:textId="515924CA" w:rsidR="00804F71" w:rsidRDefault="00804F71" w:rsidP="00804F71">
      <w:pPr>
        <w:rPr>
          <w:rFonts w:asciiTheme="majorBidi" w:hAnsiTheme="majorBidi" w:cstheme="majorBidi"/>
        </w:rPr>
      </w:pPr>
    </w:p>
    <w:p w14:paraId="63E5334B" w14:textId="77777777" w:rsidR="00804F71" w:rsidRDefault="00804F71">
      <w:pPr>
        <w:rPr>
          <w:rFonts w:asciiTheme="majorBidi" w:hAnsiTheme="majorBidi" w:cstheme="majorBidi"/>
        </w:rPr>
      </w:pPr>
      <w:r>
        <w:rPr>
          <w:rFonts w:asciiTheme="majorBidi" w:hAnsiTheme="majorBidi" w:cstheme="majorBidi"/>
        </w:rPr>
        <w:br w:type="page"/>
      </w:r>
    </w:p>
    <w:p w14:paraId="1850083F" w14:textId="2A4DCF0A" w:rsidR="00804F71" w:rsidRDefault="001F054A" w:rsidP="00804F71">
      <w:pPr>
        <w:rPr>
          <w:rFonts w:asciiTheme="majorBidi" w:hAnsiTheme="majorBidi" w:cstheme="majorBidi"/>
        </w:rPr>
      </w:pPr>
      <w:r>
        <w:rPr>
          <w:rFonts w:asciiTheme="majorBidi" w:hAnsiTheme="majorBidi" w:cstheme="majorBidi"/>
          <w:noProof/>
        </w:rPr>
        <w:lastRenderedPageBreak/>
        <w:drawing>
          <wp:inline distT="0" distB="0" distL="0" distR="0" wp14:anchorId="060C6942" wp14:editId="75A206FE">
            <wp:extent cx="6208395" cy="4575175"/>
            <wp:effectExtent l="0" t="0" r="1905" b="0"/>
            <wp:docPr id="260" name="Picture 26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 schematic&#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527F9233" w14:textId="7BFF4745" w:rsidR="00896DCF" w:rsidRPr="001B05C1" w:rsidRDefault="00896DCF" w:rsidP="001B05C1">
      <w:pPr>
        <w:jc w:val="center"/>
        <w:rPr>
          <w:rFonts w:asciiTheme="majorBidi" w:hAnsiTheme="majorBidi" w:cstheme="majorBidi"/>
          <w:b/>
          <w:bCs/>
        </w:rPr>
      </w:pPr>
      <w:r w:rsidRPr="001B05C1">
        <w:rPr>
          <w:rFonts w:asciiTheme="majorBidi" w:hAnsiTheme="majorBidi" w:cstheme="majorBidi"/>
          <w:b/>
          <w:bCs/>
        </w:rPr>
        <w:t>Figure S</w:t>
      </w:r>
      <w:bookmarkStart w:id="133" w:name="figs11"/>
      <w:r w:rsidRPr="001B05C1">
        <w:rPr>
          <w:rFonts w:asciiTheme="majorBidi" w:hAnsiTheme="majorBidi" w:cstheme="majorBidi"/>
          <w:b/>
          <w:bCs/>
        </w:rPr>
        <w:fldChar w:fldCharType="begin"/>
      </w:r>
      <w:r w:rsidRPr="001B05C1">
        <w:rPr>
          <w:rFonts w:asciiTheme="majorBidi" w:hAnsiTheme="majorBidi" w:cstheme="majorBidi"/>
          <w:b/>
          <w:bCs/>
        </w:rPr>
        <w:instrText xml:space="preserve"> seq </w:instrText>
      </w:r>
      <w:r w:rsidR="00A109E5" w:rsidRPr="001B05C1">
        <w:rPr>
          <w:rFonts w:asciiTheme="majorBidi" w:hAnsiTheme="majorBidi" w:cstheme="majorBidi"/>
          <w:b/>
          <w:bCs/>
        </w:rPr>
        <w:instrText>sfigure</w:instrText>
      </w:r>
      <w:r w:rsidRPr="001B05C1">
        <w:rPr>
          <w:rFonts w:asciiTheme="majorBidi" w:hAnsiTheme="majorBidi" w:cstheme="majorBidi"/>
          <w:b/>
          <w:bCs/>
        </w:rPr>
        <w:instrText xml:space="preserve"> </w:instrText>
      </w:r>
      <w:r w:rsidRPr="001B05C1">
        <w:rPr>
          <w:rFonts w:asciiTheme="majorBidi" w:hAnsiTheme="majorBidi" w:cstheme="majorBidi"/>
          <w:b/>
          <w:bCs/>
        </w:rPr>
        <w:fldChar w:fldCharType="separate"/>
      </w:r>
      <w:r w:rsidR="00A15D39">
        <w:rPr>
          <w:rFonts w:asciiTheme="majorBidi" w:hAnsiTheme="majorBidi" w:cstheme="majorBidi"/>
          <w:b/>
          <w:bCs/>
          <w:noProof/>
        </w:rPr>
        <w:t>11</w:t>
      </w:r>
      <w:r w:rsidRPr="001B05C1">
        <w:rPr>
          <w:rFonts w:asciiTheme="majorBidi" w:hAnsiTheme="majorBidi" w:cstheme="majorBidi"/>
          <w:b/>
          <w:bCs/>
        </w:rPr>
        <w:fldChar w:fldCharType="end"/>
      </w:r>
      <w:bookmarkEnd w:id="133"/>
      <w:r w:rsidR="001F5979">
        <w:rPr>
          <w:rFonts w:asciiTheme="majorBidi" w:hAnsiTheme="majorBidi" w:cstheme="majorBidi"/>
          <w:b/>
          <w:bCs/>
        </w:rPr>
        <w:t>. Simulated aortic insufficiency without the baroreflex control of arterial pressure</w:t>
      </w:r>
      <w:r w:rsidR="001F5979" w:rsidRPr="00B95524">
        <w:rPr>
          <w:rFonts w:asciiTheme="majorBidi" w:hAnsiTheme="majorBidi" w:cstheme="majorBidi"/>
          <w:b/>
          <w:bCs/>
        </w:rPr>
        <w:t>.</w:t>
      </w:r>
      <w:r w:rsidR="001F5979" w:rsidRPr="00B95524">
        <w:rPr>
          <w:rFonts w:asciiTheme="majorBidi" w:hAnsiTheme="majorBidi" w:cstheme="majorBidi"/>
        </w:rPr>
        <w:t xml:space="preserve"> </w:t>
      </w:r>
      <w:r w:rsidR="001F5979">
        <w:rPr>
          <w:rFonts w:asciiTheme="majorBidi" w:hAnsiTheme="majorBidi" w:cstheme="majorBidi"/>
        </w:rPr>
        <w:t>The</w:t>
      </w:r>
      <w:r w:rsidR="001F5979" w:rsidRPr="00B95524">
        <w:rPr>
          <w:rFonts w:asciiTheme="majorBidi" w:hAnsiTheme="majorBidi" w:cstheme="majorBidi"/>
        </w:rPr>
        <w:t xml:space="preserve"> panels </w:t>
      </w:r>
      <w:r w:rsidR="001F5979">
        <w:rPr>
          <w:rFonts w:asciiTheme="majorBidi" w:hAnsiTheme="majorBidi" w:cstheme="majorBidi"/>
        </w:rPr>
        <w:t>are arranged similarly to those</w:t>
      </w:r>
      <w:r w:rsidR="001F5979" w:rsidRPr="00B95524">
        <w:rPr>
          <w:rFonts w:asciiTheme="majorBidi" w:hAnsiTheme="majorBidi" w:cstheme="majorBidi"/>
        </w:rPr>
        <w:t xml:space="preserve"> in Fig</w:t>
      </w:r>
      <w:r w:rsidR="001F5979">
        <w:rPr>
          <w:rFonts w:asciiTheme="majorBidi" w:hAnsiTheme="majorBidi" w:cstheme="majorBidi"/>
        </w:rPr>
        <w:t>ure</w:t>
      </w:r>
      <w:r w:rsidR="001F5979" w:rsidRPr="00B95524">
        <w:rPr>
          <w:rFonts w:asciiTheme="majorBidi" w:hAnsiTheme="majorBidi" w:cstheme="majorBidi"/>
        </w:rPr>
        <w:t xml:space="preserve"> </w:t>
      </w:r>
      <w:r w:rsidR="001F5979" w:rsidRPr="00B95524">
        <w:rPr>
          <w:rFonts w:asciiTheme="majorBidi" w:hAnsiTheme="majorBidi" w:cstheme="majorBidi"/>
        </w:rPr>
        <w:fldChar w:fldCharType="begin"/>
      </w:r>
      <w:r w:rsidR="001F5979" w:rsidRPr="00B95524">
        <w:rPr>
          <w:rFonts w:asciiTheme="majorBidi" w:hAnsiTheme="majorBidi" w:cstheme="majorBidi"/>
        </w:rPr>
        <w:instrText xml:space="preserve"> seq figure fig2 </w:instrText>
      </w:r>
      <w:r w:rsidR="001F5979" w:rsidRPr="00B95524">
        <w:rPr>
          <w:rFonts w:asciiTheme="majorBidi" w:hAnsiTheme="majorBidi" w:cstheme="majorBidi"/>
        </w:rPr>
        <w:fldChar w:fldCharType="separate"/>
      </w:r>
      <w:r w:rsidR="00A15D39">
        <w:rPr>
          <w:rFonts w:asciiTheme="majorBidi" w:hAnsiTheme="majorBidi" w:cstheme="majorBidi"/>
          <w:noProof/>
        </w:rPr>
        <w:t>2</w:t>
      </w:r>
      <w:r w:rsidR="001F5979" w:rsidRPr="00B95524">
        <w:rPr>
          <w:rFonts w:asciiTheme="majorBidi" w:hAnsiTheme="majorBidi" w:cstheme="majorBidi"/>
          <w:noProof/>
        </w:rPr>
        <w:fldChar w:fldCharType="end"/>
      </w:r>
      <w:r w:rsidR="001F5979">
        <w:rPr>
          <w:rFonts w:asciiTheme="majorBidi" w:hAnsiTheme="majorBidi" w:cstheme="majorBidi"/>
          <w:noProof/>
        </w:rPr>
        <w:t>,</w:t>
      </w:r>
      <w:r w:rsidR="001F5979" w:rsidRPr="00B95524">
        <w:rPr>
          <w:rFonts w:asciiTheme="majorBidi" w:hAnsiTheme="majorBidi" w:cstheme="majorBidi"/>
        </w:rPr>
        <w:t xml:space="preserve"> except that </w:t>
      </w:r>
      <w:r w:rsidR="006258B6">
        <w:rPr>
          <w:rFonts w:asciiTheme="majorBidi" w:hAnsiTheme="majorBidi" w:cstheme="majorBidi"/>
        </w:rPr>
        <w:t>aortic</w:t>
      </w:r>
      <w:r w:rsidR="001F5979" w:rsidRPr="00B95524">
        <w:rPr>
          <w:rFonts w:asciiTheme="majorBidi" w:hAnsiTheme="majorBidi" w:cstheme="majorBidi"/>
        </w:rPr>
        <w:t xml:space="preserve"> regurgitant volume is shown in place of aortic resistance in</w:t>
      </w:r>
      <w:r w:rsidR="001F5979">
        <w:rPr>
          <w:rFonts w:asciiTheme="majorBidi" w:hAnsiTheme="majorBidi" w:cstheme="majorBidi"/>
        </w:rPr>
        <w:t xml:space="preserve"> the</w:t>
      </w:r>
      <w:r w:rsidR="001F5979" w:rsidRPr="00B95524">
        <w:rPr>
          <w:rFonts w:asciiTheme="majorBidi" w:hAnsiTheme="majorBidi" w:cstheme="majorBidi"/>
        </w:rPr>
        <w:t xml:space="preserve"> right</w:t>
      </w:r>
      <w:r w:rsidR="001F5979">
        <w:rPr>
          <w:rFonts w:asciiTheme="majorBidi" w:hAnsiTheme="majorBidi" w:cstheme="majorBidi"/>
        </w:rPr>
        <w:t>-</w:t>
      </w:r>
      <w:r w:rsidR="001F5979" w:rsidRPr="00B95524">
        <w:rPr>
          <w:rFonts w:asciiTheme="majorBidi" w:hAnsiTheme="majorBidi" w:cstheme="majorBidi"/>
        </w:rPr>
        <w:t xml:space="preserve">hand column.  </w:t>
      </w:r>
      <w:r w:rsidR="001F5979">
        <w:rPr>
          <w:rFonts w:asciiTheme="majorBidi" w:hAnsiTheme="majorBidi" w:cstheme="majorBidi"/>
        </w:rPr>
        <w:t xml:space="preserve">The simulation shown in this figure was perturbed gradually (second and third vertical dashed lines) by increasing </w:t>
      </w:r>
      <w:proofErr w:type="spellStart"/>
      <w:r w:rsidR="001F5979" w:rsidRPr="00B95524">
        <w:rPr>
          <w:rFonts w:asciiTheme="majorBidi" w:hAnsiTheme="majorBidi" w:cstheme="majorBidi"/>
        </w:rPr>
        <w:t>G</w:t>
      </w:r>
      <w:r w:rsidR="001F5979">
        <w:rPr>
          <w:rFonts w:asciiTheme="majorBidi" w:hAnsiTheme="majorBidi" w:cstheme="majorBidi"/>
          <w:vertAlign w:val="subscript"/>
        </w:rPr>
        <w:t>aorta</w:t>
      </w:r>
      <w:proofErr w:type="spellEnd"/>
      <w:r w:rsidR="001F5979" w:rsidRPr="00B95524">
        <w:rPr>
          <w:rFonts w:asciiTheme="majorBidi" w:hAnsiTheme="majorBidi" w:cstheme="majorBidi"/>
          <w:vertAlign w:val="subscript"/>
        </w:rPr>
        <w:t xml:space="preserve"> </w:t>
      </w:r>
      <w:r w:rsidR="001F5979" w:rsidRPr="00B95524">
        <w:rPr>
          <w:rFonts w:asciiTheme="majorBidi" w:hAnsiTheme="majorBidi" w:cstheme="majorBidi"/>
        </w:rPr>
        <w:t xml:space="preserve">in equation </w:t>
      </w:r>
      <w:r w:rsidR="003533C8">
        <w:rPr>
          <w:rFonts w:asciiTheme="majorBidi" w:hAnsiTheme="majorBidi" w:cstheme="majorBidi"/>
        </w:rPr>
        <w:fldChar w:fldCharType="begin"/>
      </w:r>
      <w:r w:rsidR="003533C8">
        <w:rPr>
          <w:rFonts w:asciiTheme="majorBidi" w:hAnsiTheme="majorBidi" w:cstheme="majorBidi"/>
        </w:rPr>
        <w:instrText xml:space="preserve"> GOTOBUTTON ZEqnNum316125  \* MERGEFORMAT </w:instrText>
      </w:r>
      <w:r w:rsidR="003533C8">
        <w:rPr>
          <w:rFonts w:asciiTheme="majorBidi" w:hAnsiTheme="majorBidi" w:cstheme="majorBidi"/>
        </w:rPr>
        <w:fldChar w:fldCharType="begin"/>
      </w:r>
      <w:r w:rsidR="003533C8">
        <w:rPr>
          <w:rFonts w:asciiTheme="majorBidi" w:hAnsiTheme="majorBidi" w:cstheme="majorBidi"/>
        </w:rPr>
        <w:instrText xml:space="preserve"> REF ZEqnNum316125 \* Charformat \! \* MERGEFORMAT </w:instrText>
      </w:r>
      <w:r w:rsidR="003533C8">
        <w:rPr>
          <w:rFonts w:asciiTheme="majorBidi" w:hAnsiTheme="majorBidi" w:cstheme="majorBidi"/>
        </w:rPr>
        <w:fldChar w:fldCharType="separate"/>
      </w:r>
      <w:r w:rsidR="00A15D39" w:rsidRPr="001B05C1">
        <w:rPr>
          <w:rFonts w:asciiTheme="majorBidi" w:hAnsiTheme="majorBidi" w:cstheme="majorBidi"/>
        </w:rPr>
        <w:instrText>(7)</w:instrText>
      </w:r>
      <w:r w:rsidR="003533C8">
        <w:rPr>
          <w:rFonts w:asciiTheme="majorBidi" w:hAnsiTheme="majorBidi" w:cstheme="majorBidi"/>
        </w:rPr>
        <w:fldChar w:fldCharType="end"/>
      </w:r>
      <w:r w:rsidR="003533C8">
        <w:rPr>
          <w:rFonts w:asciiTheme="majorBidi" w:hAnsiTheme="majorBidi" w:cstheme="majorBidi"/>
        </w:rPr>
        <w:fldChar w:fldCharType="end"/>
      </w:r>
      <w:r w:rsidR="001F5979" w:rsidRPr="00B95524">
        <w:rPr>
          <w:rFonts w:asciiTheme="majorBidi" w:hAnsiTheme="majorBidi" w:cstheme="majorBidi"/>
        </w:rPr>
        <w:t xml:space="preserve"> from 0 to </w:t>
      </w:r>
      <w:r w:rsidR="003533C8">
        <w:rPr>
          <w:rFonts w:asciiTheme="majorBidi" w:hAnsiTheme="majorBidi" w:cstheme="majorBidi"/>
        </w:rPr>
        <w:t>1</w:t>
      </w:r>
      <w:r w:rsidR="001F5979" w:rsidRPr="00B95524">
        <w:rPr>
          <w:rFonts w:asciiTheme="majorBidi" w:hAnsiTheme="majorBidi" w:cstheme="majorBidi"/>
        </w:rPr>
        <w:t>e-3</w:t>
      </w:r>
      <w:r w:rsidR="001F5979">
        <w:rPr>
          <w:rFonts w:asciiTheme="majorBidi" w:hAnsiTheme="majorBidi" w:cstheme="majorBidi"/>
        </w:rPr>
        <w:t xml:space="preserve"> ([mmHg s]</w:t>
      </w:r>
      <w:r w:rsidR="001F5979">
        <w:rPr>
          <w:rFonts w:asciiTheme="majorBidi" w:hAnsiTheme="majorBidi" w:cstheme="majorBidi"/>
          <w:vertAlign w:val="superscript"/>
        </w:rPr>
        <w:t>-1</w:t>
      </w:r>
      <w:r w:rsidR="001F5979">
        <w:rPr>
          <w:rFonts w:asciiTheme="majorBidi" w:hAnsiTheme="majorBidi" w:cstheme="majorBidi"/>
        </w:rPr>
        <w:t xml:space="preserve"> </w:t>
      </w:r>
      <w:r w:rsidR="001F5979" w:rsidRPr="00A06B15">
        <w:rPr>
          <w:rFonts w:asciiTheme="majorBidi" w:hAnsiTheme="majorBidi" w:cstheme="majorBidi"/>
        </w:rPr>
        <w:t>L</w:t>
      </w:r>
      <w:r w:rsidR="001F5979">
        <w:rPr>
          <w:rFonts w:asciiTheme="majorBidi" w:hAnsiTheme="majorBidi" w:cstheme="majorBidi"/>
        </w:rPr>
        <w:t>)</w:t>
      </w:r>
      <w:r w:rsidR="001F5979" w:rsidRPr="00B95524">
        <w:rPr>
          <w:rFonts w:asciiTheme="majorBidi" w:hAnsiTheme="majorBidi" w:cstheme="majorBidi"/>
        </w:rPr>
        <w:t xml:space="preserve"> to induce a regurgitant volume of ~</w:t>
      </w:r>
      <w:r w:rsidR="003533C8">
        <w:rPr>
          <w:rFonts w:asciiTheme="majorBidi" w:hAnsiTheme="majorBidi" w:cstheme="majorBidi"/>
        </w:rPr>
        <w:t>4</w:t>
      </w:r>
      <w:r w:rsidR="001F5979" w:rsidRPr="00B95524">
        <w:rPr>
          <w:rFonts w:asciiTheme="majorBidi" w:hAnsiTheme="majorBidi" w:cstheme="majorBidi"/>
        </w:rPr>
        <w:t xml:space="preserve">0 ml (Table </w:t>
      </w:r>
      <w:r w:rsidR="001F5979">
        <w:rPr>
          <w:rFonts w:asciiTheme="majorBidi" w:hAnsiTheme="majorBidi" w:cstheme="majorBidi"/>
        </w:rPr>
        <w:fldChar w:fldCharType="begin"/>
      </w:r>
      <w:r w:rsidR="001F5979">
        <w:rPr>
          <w:rFonts w:asciiTheme="majorBidi" w:hAnsiTheme="majorBidi" w:cstheme="majorBidi"/>
        </w:rPr>
        <w:instrText xml:space="preserve"> seq table table3 </w:instrText>
      </w:r>
      <w:r w:rsidR="001F5979">
        <w:rPr>
          <w:rFonts w:asciiTheme="majorBidi" w:hAnsiTheme="majorBidi" w:cstheme="majorBidi"/>
        </w:rPr>
        <w:fldChar w:fldCharType="separate"/>
      </w:r>
      <w:r w:rsidR="00A15D39">
        <w:rPr>
          <w:rFonts w:asciiTheme="majorBidi" w:hAnsiTheme="majorBidi" w:cstheme="majorBidi"/>
          <w:noProof/>
        </w:rPr>
        <w:t>3</w:t>
      </w:r>
      <w:r w:rsidR="001F5979">
        <w:rPr>
          <w:rFonts w:asciiTheme="majorBidi" w:hAnsiTheme="majorBidi" w:cstheme="majorBidi"/>
        </w:rPr>
        <w:fldChar w:fldCharType="end"/>
      </w:r>
      <w:r w:rsidR="001F5979" w:rsidRPr="00B95524">
        <w:rPr>
          <w:rFonts w:asciiTheme="majorBidi" w:hAnsiTheme="majorBidi" w:cstheme="majorBidi"/>
        </w:rPr>
        <w:t>).</w:t>
      </w:r>
      <w:r w:rsidR="001F5979">
        <w:rPr>
          <w:rFonts w:asciiTheme="majorBidi" w:hAnsiTheme="majorBidi" w:cstheme="majorBidi"/>
        </w:rPr>
        <w:t xml:space="preserve"> The baroreflex module was deactivated at 200 s (vertical red dashed line).</w:t>
      </w:r>
    </w:p>
    <w:p w14:paraId="30D6B988" w14:textId="4258AA06" w:rsidR="00896DCF" w:rsidRDefault="00896DCF" w:rsidP="00804F71">
      <w:pPr>
        <w:rPr>
          <w:rFonts w:asciiTheme="majorBidi" w:hAnsiTheme="majorBidi" w:cstheme="majorBidi"/>
        </w:rPr>
      </w:pPr>
    </w:p>
    <w:p w14:paraId="5E7F74D4" w14:textId="77777777" w:rsidR="00896DCF" w:rsidRDefault="00896DCF">
      <w:pPr>
        <w:rPr>
          <w:rFonts w:asciiTheme="majorBidi" w:hAnsiTheme="majorBidi" w:cstheme="majorBidi"/>
        </w:rPr>
      </w:pPr>
      <w:r>
        <w:rPr>
          <w:rFonts w:asciiTheme="majorBidi" w:hAnsiTheme="majorBidi" w:cstheme="majorBidi"/>
        </w:rPr>
        <w:br w:type="page"/>
      </w:r>
    </w:p>
    <w:p w14:paraId="6D71D080" w14:textId="331D7113" w:rsidR="00896DCF" w:rsidRDefault="001F054A" w:rsidP="00804F71">
      <w:pPr>
        <w:rPr>
          <w:rFonts w:asciiTheme="majorBidi" w:hAnsiTheme="majorBidi" w:cstheme="majorBidi"/>
        </w:rPr>
      </w:pPr>
      <w:r>
        <w:rPr>
          <w:rFonts w:asciiTheme="majorBidi" w:hAnsiTheme="majorBidi" w:cstheme="majorBidi"/>
          <w:noProof/>
        </w:rPr>
        <w:lastRenderedPageBreak/>
        <w:drawing>
          <wp:inline distT="0" distB="0" distL="0" distR="0" wp14:anchorId="0B87A5F8" wp14:editId="70D881FA">
            <wp:extent cx="6208395" cy="4575175"/>
            <wp:effectExtent l="0" t="0" r="1905" b="0"/>
            <wp:docPr id="261" name="Picture 2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 schematic&#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3481117" w14:textId="3E3E2CDB" w:rsidR="00A109E5" w:rsidRPr="001B05C1" w:rsidRDefault="00A109E5" w:rsidP="001B05C1">
      <w:pPr>
        <w:jc w:val="center"/>
        <w:rPr>
          <w:rFonts w:asciiTheme="majorBidi" w:hAnsiTheme="majorBidi" w:cstheme="majorBidi"/>
          <w:b/>
          <w:bCs/>
        </w:rPr>
      </w:pPr>
      <w:r w:rsidRPr="001B05C1">
        <w:rPr>
          <w:rFonts w:asciiTheme="majorBidi" w:hAnsiTheme="majorBidi" w:cstheme="majorBidi"/>
          <w:b/>
          <w:bCs/>
        </w:rPr>
        <w:t>Figure S</w:t>
      </w:r>
      <w:bookmarkStart w:id="134" w:name="figs12"/>
      <w:r w:rsidRPr="001B05C1">
        <w:rPr>
          <w:rFonts w:asciiTheme="majorBidi" w:hAnsiTheme="majorBidi" w:cstheme="majorBidi"/>
          <w:b/>
          <w:bCs/>
        </w:rPr>
        <w:fldChar w:fldCharType="begin"/>
      </w:r>
      <w:r w:rsidRPr="001B05C1">
        <w:rPr>
          <w:rFonts w:asciiTheme="majorBidi" w:hAnsiTheme="majorBidi" w:cstheme="majorBidi"/>
          <w:b/>
          <w:bCs/>
        </w:rPr>
        <w:instrText xml:space="preserve"> seq sfigure </w:instrText>
      </w:r>
      <w:r w:rsidRPr="001B05C1">
        <w:rPr>
          <w:rFonts w:asciiTheme="majorBidi" w:hAnsiTheme="majorBidi" w:cstheme="majorBidi"/>
          <w:b/>
          <w:bCs/>
        </w:rPr>
        <w:fldChar w:fldCharType="separate"/>
      </w:r>
      <w:r w:rsidR="00A15D39">
        <w:rPr>
          <w:rFonts w:asciiTheme="majorBidi" w:hAnsiTheme="majorBidi" w:cstheme="majorBidi"/>
          <w:b/>
          <w:bCs/>
          <w:noProof/>
        </w:rPr>
        <w:t>12</w:t>
      </w:r>
      <w:r w:rsidRPr="001B05C1">
        <w:rPr>
          <w:rFonts w:asciiTheme="majorBidi" w:hAnsiTheme="majorBidi" w:cstheme="majorBidi"/>
          <w:b/>
          <w:bCs/>
        </w:rPr>
        <w:fldChar w:fldCharType="end"/>
      </w:r>
      <w:bookmarkEnd w:id="134"/>
      <w:r w:rsidR="00E6155A">
        <w:rPr>
          <w:rFonts w:asciiTheme="majorBidi" w:hAnsiTheme="majorBidi" w:cstheme="majorBidi"/>
          <w:b/>
          <w:bCs/>
        </w:rPr>
        <w:t xml:space="preserve">. </w:t>
      </w:r>
      <w:r w:rsidR="00E846B1">
        <w:rPr>
          <w:rFonts w:asciiTheme="majorBidi" w:hAnsiTheme="majorBidi" w:cstheme="majorBidi"/>
          <w:b/>
          <w:bCs/>
        </w:rPr>
        <w:t>Simulated mitral insufficiency without the baroreflex control of arterial pressure</w:t>
      </w:r>
      <w:r w:rsidR="00E6155A" w:rsidRPr="00B95524">
        <w:rPr>
          <w:rFonts w:asciiTheme="majorBidi" w:hAnsiTheme="majorBidi" w:cstheme="majorBidi"/>
          <w:b/>
          <w:bCs/>
        </w:rPr>
        <w:t>.</w:t>
      </w:r>
      <w:r w:rsidR="00E6155A" w:rsidRPr="00B95524">
        <w:rPr>
          <w:rFonts w:asciiTheme="majorBidi" w:hAnsiTheme="majorBidi" w:cstheme="majorBidi"/>
        </w:rPr>
        <w:t xml:space="preserve"> </w:t>
      </w:r>
      <w:r w:rsidR="00E6155A">
        <w:rPr>
          <w:rFonts w:asciiTheme="majorBidi" w:hAnsiTheme="majorBidi" w:cstheme="majorBidi"/>
        </w:rPr>
        <w:t>The</w:t>
      </w:r>
      <w:r w:rsidR="00E6155A" w:rsidRPr="00B95524">
        <w:rPr>
          <w:rFonts w:asciiTheme="majorBidi" w:hAnsiTheme="majorBidi" w:cstheme="majorBidi"/>
        </w:rPr>
        <w:t xml:space="preserve"> panels </w:t>
      </w:r>
      <w:r w:rsidR="00E6155A">
        <w:rPr>
          <w:rFonts w:asciiTheme="majorBidi" w:hAnsiTheme="majorBidi" w:cstheme="majorBidi"/>
        </w:rPr>
        <w:t>are arranged similarly to those</w:t>
      </w:r>
      <w:r w:rsidR="00E6155A" w:rsidRPr="00B95524">
        <w:rPr>
          <w:rFonts w:asciiTheme="majorBidi" w:hAnsiTheme="majorBidi" w:cstheme="majorBidi"/>
        </w:rPr>
        <w:t xml:space="preserve"> in Fig</w:t>
      </w:r>
      <w:r w:rsidR="00E6155A">
        <w:rPr>
          <w:rFonts w:asciiTheme="majorBidi" w:hAnsiTheme="majorBidi" w:cstheme="majorBidi"/>
        </w:rPr>
        <w:t>ure</w:t>
      </w:r>
      <w:r w:rsidR="00E6155A" w:rsidRPr="00B95524">
        <w:rPr>
          <w:rFonts w:asciiTheme="majorBidi" w:hAnsiTheme="majorBidi" w:cstheme="majorBidi"/>
        </w:rPr>
        <w:t xml:space="preserve"> </w:t>
      </w:r>
      <w:r w:rsidR="00E6155A" w:rsidRPr="00B95524">
        <w:rPr>
          <w:rFonts w:asciiTheme="majorBidi" w:hAnsiTheme="majorBidi" w:cstheme="majorBidi"/>
        </w:rPr>
        <w:fldChar w:fldCharType="begin"/>
      </w:r>
      <w:r w:rsidR="00E6155A" w:rsidRPr="00B95524">
        <w:rPr>
          <w:rFonts w:asciiTheme="majorBidi" w:hAnsiTheme="majorBidi" w:cstheme="majorBidi"/>
        </w:rPr>
        <w:instrText xml:space="preserve"> seq figure fig2 </w:instrText>
      </w:r>
      <w:r w:rsidR="00E6155A" w:rsidRPr="00B95524">
        <w:rPr>
          <w:rFonts w:asciiTheme="majorBidi" w:hAnsiTheme="majorBidi" w:cstheme="majorBidi"/>
        </w:rPr>
        <w:fldChar w:fldCharType="separate"/>
      </w:r>
      <w:r w:rsidR="00A15D39">
        <w:rPr>
          <w:rFonts w:asciiTheme="majorBidi" w:hAnsiTheme="majorBidi" w:cstheme="majorBidi"/>
          <w:noProof/>
        </w:rPr>
        <w:t>2</w:t>
      </w:r>
      <w:r w:rsidR="00E6155A" w:rsidRPr="00B95524">
        <w:rPr>
          <w:rFonts w:asciiTheme="majorBidi" w:hAnsiTheme="majorBidi" w:cstheme="majorBidi"/>
          <w:noProof/>
        </w:rPr>
        <w:fldChar w:fldCharType="end"/>
      </w:r>
      <w:r w:rsidR="00E6155A">
        <w:rPr>
          <w:rFonts w:asciiTheme="majorBidi" w:hAnsiTheme="majorBidi" w:cstheme="majorBidi"/>
          <w:noProof/>
        </w:rPr>
        <w:t>,</w:t>
      </w:r>
      <w:r w:rsidR="00E6155A" w:rsidRPr="00B95524">
        <w:rPr>
          <w:rFonts w:asciiTheme="majorBidi" w:hAnsiTheme="majorBidi" w:cstheme="majorBidi"/>
        </w:rPr>
        <w:t xml:space="preserve"> except that mitral regurgitant volume is shown in place of aortic resistance in</w:t>
      </w:r>
      <w:r w:rsidR="00E6155A">
        <w:rPr>
          <w:rFonts w:asciiTheme="majorBidi" w:hAnsiTheme="majorBidi" w:cstheme="majorBidi"/>
        </w:rPr>
        <w:t xml:space="preserve"> the</w:t>
      </w:r>
      <w:r w:rsidR="00E6155A" w:rsidRPr="00B95524">
        <w:rPr>
          <w:rFonts w:asciiTheme="majorBidi" w:hAnsiTheme="majorBidi" w:cstheme="majorBidi"/>
        </w:rPr>
        <w:t xml:space="preserve"> right</w:t>
      </w:r>
      <w:r w:rsidR="00E6155A">
        <w:rPr>
          <w:rFonts w:asciiTheme="majorBidi" w:hAnsiTheme="majorBidi" w:cstheme="majorBidi"/>
        </w:rPr>
        <w:t>-</w:t>
      </w:r>
      <w:r w:rsidR="00E6155A" w:rsidRPr="00B95524">
        <w:rPr>
          <w:rFonts w:asciiTheme="majorBidi" w:hAnsiTheme="majorBidi" w:cstheme="majorBidi"/>
        </w:rPr>
        <w:t xml:space="preserve">hand column.  </w:t>
      </w:r>
      <w:r w:rsidR="00E6155A">
        <w:rPr>
          <w:rFonts w:asciiTheme="majorBidi" w:hAnsiTheme="majorBidi" w:cstheme="majorBidi"/>
        </w:rPr>
        <w:t xml:space="preserve">The simulation shown in this figure was perturbed gradually (second and third vertical dashed lines) by increasing </w:t>
      </w:r>
      <w:proofErr w:type="spellStart"/>
      <w:r w:rsidR="00E6155A" w:rsidRPr="00B95524">
        <w:rPr>
          <w:rFonts w:asciiTheme="majorBidi" w:hAnsiTheme="majorBidi" w:cstheme="majorBidi"/>
        </w:rPr>
        <w:t>G</w:t>
      </w:r>
      <w:r w:rsidR="00E6155A" w:rsidRPr="00B95524">
        <w:rPr>
          <w:rFonts w:asciiTheme="majorBidi" w:hAnsiTheme="majorBidi" w:cstheme="majorBidi"/>
          <w:vertAlign w:val="subscript"/>
        </w:rPr>
        <w:t>mitral</w:t>
      </w:r>
      <w:proofErr w:type="spellEnd"/>
      <w:r w:rsidR="00E6155A" w:rsidRPr="00B95524">
        <w:rPr>
          <w:rFonts w:asciiTheme="majorBidi" w:hAnsiTheme="majorBidi" w:cstheme="majorBidi"/>
          <w:vertAlign w:val="subscript"/>
        </w:rPr>
        <w:t xml:space="preserve"> </w:t>
      </w:r>
      <w:r w:rsidR="00E6155A" w:rsidRPr="00B95524">
        <w:rPr>
          <w:rFonts w:asciiTheme="majorBidi" w:hAnsiTheme="majorBidi" w:cstheme="majorBidi"/>
        </w:rPr>
        <w:t xml:space="preserve">in equation </w:t>
      </w:r>
      <w:r w:rsidR="00E6155A">
        <w:rPr>
          <w:rFonts w:asciiTheme="majorBidi" w:hAnsiTheme="majorBidi" w:cstheme="majorBidi"/>
        </w:rPr>
        <w:fldChar w:fldCharType="begin"/>
      </w:r>
      <w:r w:rsidR="00E6155A">
        <w:rPr>
          <w:rFonts w:asciiTheme="majorBidi" w:hAnsiTheme="majorBidi" w:cstheme="majorBidi"/>
        </w:rPr>
        <w:instrText xml:space="preserve"> GOTOBUTTON ZEqnNum399149  \* MERGEFORMAT </w:instrText>
      </w:r>
      <w:r w:rsidR="00E6155A">
        <w:rPr>
          <w:rFonts w:asciiTheme="majorBidi" w:hAnsiTheme="majorBidi" w:cstheme="majorBidi"/>
        </w:rPr>
        <w:fldChar w:fldCharType="begin"/>
      </w:r>
      <w:r w:rsidR="00E6155A">
        <w:rPr>
          <w:rFonts w:asciiTheme="majorBidi" w:hAnsiTheme="majorBidi" w:cstheme="majorBidi"/>
        </w:rPr>
        <w:instrText xml:space="preserve"> REF ZEqnNum399149 \* Charformat \! \* MERGEFORMAT </w:instrText>
      </w:r>
      <w:r w:rsidR="00E6155A">
        <w:rPr>
          <w:rFonts w:asciiTheme="majorBidi" w:hAnsiTheme="majorBidi" w:cstheme="majorBidi"/>
        </w:rPr>
        <w:fldChar w:fldCharType="separate"/>
      </w:r>
      <w:r w:rsidR="00A15D39" w:rsidRPr="001B05C1">
        <w:rPr>
          <w:rFonts w:asciiTheme="majorBidi" w:hAnsiTheme="majorBidi" w:cstheme="majorBidi"/>
          <w:b/>
          <w:bCs/>
        </w:rPr>
        <w:instrText>(8)</w:instrText>
      </w:r>
      <w:r w:rsidR="00E6155A">
        <w:rPr>
          <w:rFonts w:asciiTheme="majorBidi" w:hAnsiTheme="majorBidi" w:cstheme="majorBidi"/>
        </w:rPr>
        <w:fldChar w:fldCharType="end"/>
      </w:r>
      <w:r w:rsidR="00E6155A">
        <w:rPr>
          <w:rFonts w:asciiTheme="majorBidi" w:hAnsiTheme="majorBidi" w:cstheme="majorBidi"/>
        </w:rPr>
        <w:fldChar w:fldCharType="end"/>
      </w:r>
      <w:r w:rsidR="00E6155A" w:rsidRPr="00B95524">
        <w:rPr>
          <w:rFonts w:asciiTheme="majorBidi" w:hAnsiTheme="majorBidi" w:cstheme="majorBidi"/>
        </w:rPr>
        <w:t xml:space="preserve"> from 0 to 2e-3</w:t>
      </w:r>
      <w:r w:rsidR="00E6155A">
        <w:rPr>
          <w:rFonts w:asciiTheme="majorBidi" w:hAnsiTheme="majorBidi" w:cstheme="majorBidi"/>
        </w:rPr>
        <w:t xml:space="preserve"> ([mmHg s]</w:t>
      </w:r>
      <w:r w:rsidR="00E6155A">
        <w:rPr>
          <w:rFonts w:asciiTheme="majorBidi" w:hAnsiTheme="majorBidi" w:cstheme="majorBidi"/>
          <w:vertAlign w:val="superscript"/>
        </w:rPr>
        <w:t>-1</w:t>
      </w:r>
      <w:r w:rsidR="00E6155A">
        <w:rPr>
          <w:rFonts w:asciiTheme="majorBidi" w:hAnsiTheme="majorBidi" w:cstheme="majorBidi"/>
        </w:rPr>
        <w:t xml:space="preserve"> </w:t>
      </w:r>
      <w:r w:rsidR="00E6155A" w:rsidRPr="00A06B15">
        <w:rPr>
          <w:rFonts w:asciiTheme="majorBidi" w:hAnsiTheme="majorBidi" w:cstheme="majorBidi"/>
        </w:rPr>
        <w:t>L</w:t>
      </w:r>
      <w:r w:rsidR="00E6155A">
        <w:rPr>
          <w:rFonts w:asciiTheme="majorBidi" w:hAnsiTheme="majorBidi" w:cstheme="majorBidi"/>
        </w:rPr>
        <w:t>)</w:t>
      </w:r>
      <w:r w:rsidR="00E6155A" w:rsidRPr="00B95524">
        <w:rPr>
          <w:rFonts w:asciiTheme="majorBidi" w:hAnsiTheme="majorBidi" w:cstheme="majorBidi"/>
        </w:rPr>
        <w:t xml:space="preserve"> to induce a mitral regurgitant volume of ~60 ml (Table </w:t>
      </w:r>
      <w:r w:rsidR="00E6155A">
        <w:rPr>
          <w:rFonts w:asciiTheme="majorBidi" w:hAnsiTheme="majorBidi" w:cstheme="majorBidi"/>
        </w:rPr>
        <w:fldChar w:fldCharType="begin"/>
      </w:r>
      <w:r w:rsidR="00E6155A">
        <w:rPr>
          <w:rFonts w:asciiTheme="majorBidi" w:hAnsiTheme="majorBidi" w:cstheme="majorBidi"/>
        </w:rPr>
        <w:instrText xml:space="preserve"> seq table table3 </w:instrText>
      </w:r>
      <w:r w:rsidR="00E6155A">
        <w:rPr>
          <w:rFonts w:asciiTheme="majorBidi" w:hAnsiTheme="majorBidi" w:cstheme="majorBidi"/>
        </w:rPr>
        <w:fldChar w:fldCharType="separate"/>
      </w:r>
      <w:r w:rsidR="00A15D39">
        <w:rPr>
          <w:rFonts w:asciiTheme="majorBidi" w:hAnsiTheme="majorBidi" w:cstheme="majorBidi"/>
          <w:noProof/>
        </w:rPr>
        <w:t>3</w:t>
      </w:r>
      <w:r w:rsidR="00E6155A">
        <w:rPr>
          <w:rFonts w:asciiTheme="majorBidi" w:hAnsiTheme="majorBidi" w:cstheme="majorBidi"/>
        </w:rPr>
        <w:fldChar w:fldCharType="end"/>
      </w:r>
      <w:r w:rsidR="00E6155A" w:rsidRPr="00B95524">
        <w:rPr>
          <w:rFonts w:asciiTheme="majorBidi" w:hAnsiTheme="majorBidi" w:cstheme="majorBidi"/>
        </w:rPr>
        <w:t>).</w:t>
      </w:r>
      <w:r w:rsidR="001616D0">
        <w:rPr>
          <w:rFonts w:asciiTheme="majorBidi" w:hAnsiTheme="majorBidi" w:cstheme="majorBidi"/>
        </w:rPr>
        <w:t xml:space="preserve"> The baroreflex module was deactivated at 200 s (vertical red dashed line)</w:t>
      </w:r>
      <w:r w:rsidR="001F5979">
        <w:rPr>
          <w:rFonts w:asciiTheme="majorBidi" w:hAnsiTheme="majorBidi" w:cstheme="majorBidi"/>
        </w:rPr>
        <w:t xml:space="preserve">. </w:t>
      </w:r>
    </w:p>
    <w:p w14:paraId="682ABE6D" w14:textId="3450F993" w:rsidR="00A109E5" w:rsidRPr="00B342B9" w:rsidRDefault="00A109E5" w:rsidP="005A5714">
      <w:pPr>
        <w:rPr>
          <w:rFonts w:asciiTheme="majorBidi" w:hAnsiTheme="majorBidi" w:cstheme="majorBidi"/>
          <w:b/>
          <w:bCs/>
        </w:rPr>
      </w:pPr>
    </w:p>
    <w:sectPr w:rsidR="00A109E5" w:rsidRPr="00B342B9" w:rsidSect="00D537FA">
      <w:footerReference w:type="even" r:id="rId54"/>
      <w:footerReference w:type="default" r:id="rId55"/>
      <w:headerReference w:type="first" r:id="rId56"/>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Kenneth Campbell" w:date="2021-11-01T22:40:00Z" w:initials="KC">
    <w:p w14:paraId="4D5920B1" w14:textId="48A65C99" w:rsidR="003B7B70" w:rsidRDefault="003B7B70">
      <w:pPr>
        <w:pStyle w:val="CommentText"/>
      </w:pPr>
      <w:r>
        <w:rPr>
          <w:rStyle w:val="CommentReference"/>
        </w:rPr>
        <w:annotationRef/>
      </w:r>
      <w:r>
        <w:t xml:space="preserve">I think this title is stronger and more appropriate. Note that we have consistently used multiscale instead of multi-scale in </w:t>
      </w:r>
      <w:proofErr w:type="gramStart"/>
      <w:r>
        <w:t>all of</w:t>
      </w:r>
      <w:proofErr w:type="gramEnd"/>
      <w:r>
        <w:t xml:space="preserve"> our grant applications and my papers. Please use that.</w:t>
      </w:r>
    </w:p>
  </w:comment>
  <w:comment w:id="4" w:author="Campbell, Kenneth S." w:date="2021-11-01T19:34:00Z" w:initials="CKS">
    <w:p w14:paraId="3114A35C" w14:textId="63998C97" w:rsidR="003B7B70" w:rsidRDefault="003B7B70">
      <w:pPr>
        <w:pStyle w:val="CommentText"/>
      </w:pPr>
      <w:r>
        <w:rPr>
          <w:rStyle w:val="CommentReference"/>
        </w:rPr>
        <w:annotationRef/>
      </w:r>
      <w:r>
        <w:t xml:space="preserve">I’ve been using multiscale without a hyphen in all our work because that is what the </w:t>
      </w:r>
      <w:r>
        <w:rPr>
          <w:noProof/>
        </w:rPr>
        <w:t xml:space="preserve">RFA for the </w:t>
      </w:r>
      <w:r>
        <w:t>U01 application used. Please use that term and replace all to change throughout text.</w:t>
      </w:r>
    </w:p>
  </w:comment>
  <w:comment w:id="5" w:author="Sharifi, Hossein" w:date="2021-11-04T15:33:00Z" w:initials="SH">
    <w:p w14:paraId="1CA433D5" w14:textId="14027BB4" w:rsidR="003B7B70" w:rsidRDefault="003B7B70">
      <w:pPr>
        <w:pStyle w:val="CommentText"/>
      </w:pPr>
      <w:r>
        <w:rPr>
          <w:rStyle w:val="CommentReference"/>
        </w:rPr>
        <w:annotationRef/>
      </w:r>
      <w:r>
        <w:t>Adopted through the whole manuscript.</w:t>
      </w:r>
    </w:p>
  </w:comment>
  <w:comment w:id="6" w:author="Campbell, Kenneth S." w:date="2021-11-01T19:34:00Z" w:initials="CKS">
    <w:p w14:paraId="0ADF95C3" w14:textId="50C1C655" w:rsidR="003B7B70" w:rsidRDefault="003B7B70">
      <w:pPr>
        <w:pStyle w:val="CommentText"/>
      </w:pPr>
      <w:r>
        <w:rPr>
          <w:rStyle w:val="CommentReference"/>
        </w:rPr>
        <w:annotationRef/>
      </w:r>
      <w:r>
        <w:t>This means pushed under a fluid. I think you mean emerging.</w:t>
      </w:r>
    </w:p>
  </w:comment>
  <w:comment w:id="7" w:author="Sharifi, Hossein" w:date="2021-11-04T15:34:00Z" w:initials="SH">
    <w:p w14:paraId="69C236EE" w14:textId="6BC1871B" w:rsidR="003B7B70" w:rsidRDefault="003B7B70">
      <w:pPr>
        <w:pStyle w:val="CommentText"/>
      </w:pPr>
      <w:r>
        <w:rPr>
          <w:rStyle w:val="CommentReference"/>
        </w:rPr>
        <w:annotationRef/>
      </w:r>
      <w:r>
        <w:t>Thanks for catching this.</w:t>
      </w:r>
    </w:p>
  </w:comment>
  <w:comment w:id="8" w:author="Campbell, Kenneth S." w:date="2021-11-01T19:35:00Z" w:initials="CKS">
    <w:p w14:paraId="30C26CCC" w14:textId="1F2FA138" w:rsidR="003B7B70" w:rsidRDefault="003B7B70">
      <w:pPr>
        <w:pStyle w:val="CommentText"/>
      </w:pPr>
      <w:r>
        <w:rPr>
          <w:rStyle w:val="CommentReference"/>
        </w:rPr>
        <w:annotationRef/>
      </w:r>
      <w:r>
        <w:t>This is not a good example if we don’t test it in the manuscript. Delete.</w:t>
      </w:r>
    </w:p>
  </w:comment>
  <w:comment w:id="9" w:author="Sharifi, Hossein" w:date="2021-11-04T15:34:00Z" w:initials="SH">
    <w:p w14:paraId="1ABE154A" w14:textId="0128C32C" w:rsidR="003B7B70" w:rsidRDefault="003B7B70">
      <w:pPr>
        <w:pStyle w:val="CommentText"/>
      </w:pPr>
      <w:r>
        <w:rPr>
          <w:rStyle w:val="CommentReference"/>
        </w:rPr>
        <w:annotationRef/>
      </w:r>
      <w:r>
        <w:t xml:space="preserve">Removed </w:t>
      </w:r>
    </w:p>
  </w:comment>
  <w:comment w:id="10" w:author="Campbell, Kenneth S." w:date="2021-11-01T19:36:00Z" w:initials="CKS">
    <w:p w14:paraId="4729C997" w14:textId="77777777" w:rsidR="003B7B70" w:rsidRDefault="003B7B70">
      <w:pPr>
        <w:pStyle w:val="CommentText"/>
        <w:rPr>
          <w:rStyle w:val="CommentReference"/>
        </w:rPr>
      </w:pPr>
      <w:r>
        <w:rPr>
          <w:rStyle w:val="CommentReference"/>
        </w:rPr>
        <w:annotationRef/>
      </w:r>
    </w:p>
    <w:p w14:paraId="4E402EAD" w14:textId="76416E1A" w:rsidR="003B7B70" w:rsidRDefault="003B7B70">
      <w:pPr>
        <w:pStyle w:val="CommentText"/>
      </w:pPr>
      <w:r>
        <w:t>?</w:t>
      </w:r>
    </w:p>
  </w:comment>
  <w:comment w:id="11" w:author="Sharifi, Hossein" w:date="2021-11-04T15:44:00Z" w:initials="SH">
    <w:p w14:paraId="751D411D" w14:textId="0E850032" w:rsidR="003B7B70" w:rsidRDefault="003B7B70">
      <w:pPr>
        <w:pStyle w:val="CommentText"/>
      </w:pPr>
      <w:r>
        <w:rPr>
          <w:rStyle w:val="CommentReference"/>
        </w:rPr>
        <w:annotationRef/>
      </w:r>
      <w:r>
        <w:t>Adopted your style.</w:t>
      </w:r>
    </w:p>
  </w:comment>
  <w:comment w:id="12" w:author="Kenneth Campbell" w:date="2021-11-03T09:43:00Z" w:initials="KC">
    <w:p w14:paraId="54782D63" w14:textId="528D8797" w:rsidR="003B7B70" w:rsidRDefault="003B7B70">
      <w:pPr>
        <w:pStyle w:val="CommentText"/>
      </w:pPr>
      <w:r>
        <w:rPr>
          <w:rStyle w:val="CommentReference"/>
        </w:rPr>
        <w:annotationRef/>
      </w:r>
      <w:r>
        <w:t>Don’t define abbreviations if you are not going to use them again in the abstract. It’s a waste of space.</w:t>
      </w:r>
    </w:p>
  </w:comment>
  <w:comment w:id="13" w:author="Sharifi, Hossein" w:date="2021-12-06T08:20:00Z" w:initials="SH">
    <w:p w14:paraId="0BF1F625" w14:textId="4BFF8A14" w:rsidR="003B7B70" w:rsidRDefault="003B7B70">
      <w:pPr>
        <w:pStyle w:val="CommentText"/>
      </w:pPr>
      <w:r>
        <w:rPr>
          <w:rStyle w:val="CommentReference"/>
        </w:rPr>
        <w:annotationRef/>
      </w:r>
      <w:r>
        <w:t>Heavily reduce the usage of abbreviations through the entire paper.</w:t>
      </w:r>
    </w:p>
  </w:comment>
  <w:comment w:id="14" w:author="Kenneth Campbell" w:date="2021-11-01T22:51:00Z" w:initials="KC">
    <w:p w14:paraId="441D195A" w14:textId="2DE89053" w:rsidR="003B7B70" w:rsidRDefault="003B7B70">
      <w:pPr>
        <w:pStyle w:val="CommentText"/>
      </w:pPr>
      <w:r>
        <w:rPr>
          <w:rStyle w:val="CommentReference"/>
        </w:rPr>
        <w:annotationRef/>
      </w:r>
      <w:r>
        <w:t>I think you’re overstepping to say volume and pressure overload here, particularly when you didn’t mention these terms up until the very end of the last sentence. Too hard for the reader to follow and not justified.</w:t>
      </w:r>
    </w:p>
  </w:comment>
  <w:comment w:id="15" w:author="Sharifi, Hossein" w:date="2021-12-06T08:21:00Z" w:initials="SH">
    <w:p w14:paraId="124204B9" w14:textId="52916715" w:rsidR="003B7B70" w:rsidRDefault="003B7B70">
      <w:pPr>
        <w:pStyle w:val="CommentText"/>
      </w:pPr>
      <w:r>
        <w:rPr>
          <w:rStyle w:val="CommentReference"/>
        </w:rPr>
        <w:annotationRef/>
      </w:r>
      <w:r>
        <w:t>Edited.</w:t>
      </w:r>
    </w:p>
  </w:comment>
  <w:comment w:id="16" w:author="Kenneth Campbell" w:date="2021-11-01T22:53:00Z" w:initials="KC">
    <w:p w14:paraId="515373A9" w14:textId="3040CE0D" w:rsidR="003B7B70" w:rsidRDefault="003B7B70">
      <w:pPr>
        <w:pStyle w:val="CommentText"/>
      </w:pPr>
      <w:r>
        <w:rPr>
          <w:rStyle w:val="CommentReference"/>
        </w:rPr>
        <w:annotationRef/>
      </w:r>
      <w:r>
        <w:t>If a sentence extends beyond 3 lines, break it up. This one i</w:t>
      </w:r>
      <w:r>
        <w:rPr>
          <w:noProof/>
        </w:rPr>
        <w:t>s</w:t>
      </w:r>
      <w:r>
        <w:t xml:space="preserve"> 6. This is too hard for the reader to follow with ease.</w:t>
      </w:r>
    </w:p>
  </w:comment>
  <w:comment w:id="17" w:author="Sharifi, Hossein" w:date="2021-12-22T11:25:00Z" w:initials="SH">
    <w:p w14:paraId="764E442D" w14:textId="796B890B" w:rsidR="003B7B70" w:rsidRDefault="003B7B70">
      <w:pPr>
        <w:pStyle w:val="CommentText"/>
      </w:pPr>
      <w:r>
        <w:rPr>
          <w:rStyle w:val="CommentReference"/>
        </w:rPr>
        <w:annotationRef/>
      </w:r>
      <w:r>
        <w:t xml:space="preserve">This section is entirely new. </w:t>
      </w:r>
    </w:p>
  </w:comment>
  <w:comment w:id="18" w:author="Sharifi, Hossein" w:date="2021-12-18T17:26:00Z" w:initials="SH">
    <w:p w14:paraId="0CBCBDC6" w14:textId="7EE52A71" w:rsidR="003B7B70" w:rsidRDefault="003B7B70">
      <w:pPr>
        <w:pStyle w:val="CommentText"/>
      </w:pPr>
      <w:r>
        <w:rPr>
          <w:rStyle w:val="CommentReference"/>
        </w:rPr>
        <w:annotationRef/>
      </w:r>
      <w:r>
        <w:t xml:space="preserve">This </w:t>
      </w:r>
      <w:proofErr w:type="gramStart"/>
      <w:r>
        <w:t>section  is</w:t>
      </w:r>
      <w:proofErr w:type="gramEnd"/>
      <w:r>
        <w:t xml:space="preserve"> newly added</w:t>
      </w:r>
    </w:p>
  </w:comment>
  <w:comment w:id="19" w:author="Kenneth Campbell" w:date="2021-11-01T23:08:00Z" w:initials="KC">
    <w:p w14:paraId="13A7559C" w14:textId="0C4E8F1A" w:rsidR="003B7B70" w:rsidRDefault="003B7B70">
      <w:pPr>
        <w:pStyle w:val="CommentText"/>
      </w:pPr>
      <w:r>
        <w:rPr>
          <w:rStyle w:val="CommentReference"/>
        </w:rPr>
        <w:annotationRef/>
      </w:r>
      <w:r>
        <w:rPr>
          <w:noProof/>
        </w:rPr>
        <w:t>I do not think y</w:t>
      </w:r>
      <w:proofErr w:type="spellStart"/>
      <w:r>
        <w:t>ou</w:t>
      </w:r>
      <w:proofErr w:type="spellEnd"/>
      <w:r>
        <w:t xml:space="preserve"> have clinical data that is NOT from patients. If you have the chance to drop words that don’t add to the context, do so every time you can. In the words of Strunk and Whyte, “Omit useless words.” This is a good book to help make your writing tighter.</w:t>
      </w:r>
      <w:r>
        <w:br/>
      </w:r>
      <w:r w:rsidRPr="005E23C4">
        <w:t>https://en.wikipedia.org/wiki/The_Elements_of_Style</w:t>
      </w:r>
    </w:p>
  </w:comment>
  <w:comment w:id="20" w:author="Sharifi, Hossein" w:date="2021-12-06T16:06:00Z" w:initials="SH">
    <w:p w14:paraId="46D59A03" w14:textId="5B77AB39" w:rsidR="003B7B70" w:rsidRDefault="003B7B70">
      <w:pPr>
        <w:pStyle w:val="CommentText"/>
      </w:pPr>
      <w:r>
        <w:rPr>
          <w:rStyle w:val="CommentReference"/>
        </w:rPr>
        <w:annotationRef/>
      </w:r>
      <w:r>
        <w:t>Adopted.</w:t>
      </w:r>
    </w:p>
  </w:comment>
  <w:comment w:id="21" w:author="Kenneth Campbell" w:date="2021-11-01T23:10:00Z" w:initials="KC">
    <w:p w14:paraId="1FC3600A" w14:textId="7A4B2710" w:rsidR="003B7B70" w:rsidRDefault="003B7B70">
      <w:pPr>
        <w:pStyle w:val="CommentText"/>
      </w:pPr>
      <w:r>
        <w:rPr>
          <w:rStyle w:val="CommentReference"/>
        </w:rPr>
        <w:annotationRef/>
      </w:r>
      <w:r>
        <w:t>I think you can halve the length of this section by referring to other work. Save your efforts for the stuff that is new.</w:t>
      </w:r>
    </w:p>
  </w:comment>
  <w:comment w:id="22" w:author="Sharifi, Hossein" w:date="2021-11-05T09:49:00Z" w:initials="SH">
    <w:p w14:paraId="2E48F127" w14:textId="4186CD22" w:rsidR="003B7B70" w:rsidRDefault="003B7B70">
      <w:pPr>
        <w:pStyle w:val="CommentText"/>
      </w:pPr>
      <w:r>
        <w:rPr>
          <w:rStyle w:val="CommentReference"/>
        </w:rPr>
        <w:annotationRef/>
      </w:r>
      <w:r>
        <w:t xml:space="preserve">I prefer to keep this section in here to give a very </w:t>
      </w:r>
      <w:proofErr w:type="gramStart"/>
      <w:r>
        <w:t>brief summary</w:t>
      </w:r>
      <w:proofErr w:type="gramEnd"/>
      <w:r>
        <w:t xml:space="preserve"> of the central framework of </w:t>
      </w:r>
      <w:proofErr w:type="spellStart"/>
      <w:r>
        <w:t>pymyovent</w:t>
      </w:r>
      <w:proofErr w:type="spellEnd"/>
      <w:r>
        <w:t xml:space="preserve"> to new readers of our works. </w:t>
      </w:r>
    </w:p>
  </w:comment>
  <w:comment w:id="23" w:author="Kenneth Campbell" w:date="2021-11-01T23:11:00Z" w:initials="KC">
    <w:p w14:paraId="1641A0FB" w14:textId="24E77A52" w:rsidR="003B7B70" w:rsidRDefault="003B7B70">
      <w:pPr>
        <w:pStyle w:val="CommentText"/>
      </w:pPr>
      <w:r>
        <w:rPr>
          <w:rStyle w:val="CommentReference"/>
        </w:rPr>
        <w:annotationRef/>
      </w:r>
      <w:r>
        <w:t xml:space="preserve">In the figure, what is the significance of the italics. There doesn’t seem to be a good reason why things are in italics and things are not. The eccentric heart is touching the box and needs to be fixed. </w:t>
      </w:r>
      <w:proofErr w:type="gramStart"/>
      <w:r>
        <w:t>Similarly</w:t>
      </w:r>
      <w:proofErr w:type="gramEnd"/>
      <w:r>
        <w:t xml:space="preserve"> the growth labels are touching.</w:t>
      </w:r>
    </w:p>
  </w:comment>
  <w:comment w:id="24" w:author="Sharifi, Hossein" w:date="2021-11-04T15:25:00Z" w:initials="SH">
    <w:p w14:paraId="6F501FFB" w14:textId="701492D7" w:rsidR="003B7B70" w:rsidRDefault="003B7B70">
      <w:pPr>
        <w:pStyle w:val="CommentText"/>
      </w:pPr>
      <w:r>
        <w:rPr>
          <w:rStyle w:val="CommentReference"/>
        </w:rPr>
        <w:annotationRef/>
      </w:r>
      <w:r>
        <w:t>Adopted</w:t>
      </w:r>
    </w:p>
  </w:comment>
  <w:comment w:id="26" w:author="Kenneth Campbell" w:date="2021-11-01T23:11:00Z" w:initials="KC">
    <w:p w14:paraId="41D39980" w14:textId="1F465750" w:rsidR="003B7B70" w:rsidRDefault="003B7B70">
      <w:pPr>
        <w:pStyle w:val="CommentText"/>
      </w:pPr>
      <w:r>
        <w:rPr>
          <w:rStyle w:val="CommentReference"/>
        </w:rPr>
        <w:annotationRef/>
      </w:r>
      <w:r>
        <w:t>These are not sentences and need to be rewritten. The legend needs to note that it is modified from prior publications with a citation.</w:t>
      </w:r>
    </w:p>
  </w:comment>
  <w:comment w:id="27" w:author="Sharifi, Hossein" w:date="2021-12-06T21:42:00Z" w:initials="SH">
    <w:p w14:paraId="1634D656" w14:textId="5EC5DD3A" w:rsidR="003B7B70" w:rsidRDefault="003B7B70">
      <w:pPr>
        <w:pStyle w:val="CommentText"/>
      </w:pPr>
      <w:r>
        <w:rPr>
          <w:rStyle w:val="CommentReference"/>
        </w:rPr>
        <w:annotationRef/>
      </w:r>
      <w:r>
        <w:t xml:space="preserve">Rewritten. </w:t>
      </w:r>
    </w:p>
  </w:comment>
  <w:comment w:id="28" w:author="Kenneth Campbell" w:date="2021-11-01T23:14:00Z" w:initials="KC">
    <w:p w14:paraId="052A5FE7" w14:textId="54805B29" w:rsidR="003B7B70" w:rsidRDefault="003B7B70">
      <w:pPr>
        <w:pStyle w:val="CommentText"/>
      </w:pPr>
      <w:r>
        <w:rPr>
          <w:rStyle w:val="CommentReference"/>
        </w:rPr>
        <w:annotationRef/>
      </w:r>
      <w:r>
        <w:t xml:space="preserve">You don’t </w:t>
      </w:r>
      <w:r>
        <w:rPr>
          <w:noProof/>
        </w:rPr>
        <w:t xml:space="preserve">need to write </w:t>
      </w:r>
      <w:r>
        <w:t>setpoint level</w:t>
      </w:r>
      <w:r>
        <w:rPr>
          <w:noProof/>
        </w:rPr>
        <w:t xml:space="preserve"> - setpoint suffices - thus s</w:t>
      </w:r>
      <w:proofErr w:type="spellStart"/>
      <w:r>
        <w:t>impler</w:t>
      </w:r>
      <w:proofErr w:type="spellEnd"/>
      <w:r>
        <w:t xml:space="preserve"> </w:t>
      </w:r>
      <w:r>
        <w:rPr>
          <w:noProof/>
        </w:rPr>
        <w:t xml:space="preserve">and better </w:t>
      </w:r>
      <w:r>
        <w:t>to write “towards a user-defined setpoint.”</w:t>
      </w:r>
    </w:p>
  </w:comment>
  <w:comment w:id="29" w:author="Sharifi, Hossein" w:date="2021-12-07T09:32:00Z" w:initials="SH">
    <w:p w14:paraId="57BC3202" w14:textId="39C76697" w:rsidR="003B7B70" w:rsidRDefault="003B7B70">
      <w:pPr>
        <w:pStyle w:val="CommentText"/>
      </w:pPr>
      <w:r>
        <w:rPr>
          <w:rStyle w:val="CommentReference"/>
        </w:rPr>
        <w:annotationRef/>
      </w:r>
      <w:r>
        <w:t>edited</w:t>
      </w:r>
    </w:p>
  </w:comment>
  <w:comment w:id="30" w:author="Sharifi, Hossein" w:date="2021-12-18T17:57:00Z" w:initials="SH">
    <w:p w14:paraId="7AA5C25B" w14:textId="7AA1470E" w:rsidR="003B7B70" w:rsidRDefault="003B7B70">
      <w:pPr>
        <w:pStyle w:val="CommentText"/>
      </w:pPr>
      <w:r>
        <w:rPr>
          <w:rStyle w:val="CommentReference"/>
        </w:rPr>
        <w:annotationRef/>
      </w:r>
      <w:r>
        <w:t>Rewrote the section</w:t>
      </w:r>
    </w:p>
  </w:comment>
  <w:comment w:id="33" w:author="Kenneth Campbell" w:date="2021-11-02T09:18:00Z" w:initials="KC">
    <w:p w14:paraId="40049292" w14:textId="5E3DD716" w:rsidR="003B7B70" w:rsidRDefault="003B7B70">
      <w:pPr>
        <w:pStyle w:val="CommentText"/>
      </w:pPr>
      <w:r>
        <w:rPr>
          <w:rStyle w:val="CommentReference"/>
        </w:rPr>
        <w:annotationRef/>
      </w:r>
      <w:r>
        <w:t xml:space="preserve">Do you want to stick with this nomenclature? I think it might be better to change it so that there is less overlap with the baroreflex system. That will also require changing the </w:t>
      </w:r>
      <w:proofErr w:type="gramStart"/>
      <w:r>
        <w:t>code-base</w:t>
      </w:r>
      <w:proofErr w:type="gramEnd"/>
      <w:r>
        <w:t xml:space="preserve"> which is pretty easy given the modular structure we’re using.</w:t>
      </w:r>
    </w:p>
  </w:comment>
  <w:comment w:id="34" w:author="Sharifi, Hossein" w:date="2021-12-07T09:34:00Z" w:initials="SH">
    <w:p w14:paraId="0BC4599F" w14:textId="270F1E05" w:rsidR="003B7B70" w:rsidRDefault="003B7B70">
      <w:pPr>
        <w:pStyle w:val="CommentText"/>
      </w:pPr>
      <w:r>
        <w:rPr>
          <w:rStyle w:val="CommentReference"/>
        </w:rPr>
        <w:annotationRef/>
      </w:r>
      <w:r>
        <w:t xml:space="preserve">Changed to </w:t>
      </w:r>
      <w:proofErr w:type="spellStart"/>
      <w:r>
        <w:t>k_a</w:t>
      </w:r>
      <w:proofErr w:type="spellEnd"/>
    </w:p>
  </w:comment>
  <w:comment w:id="35" w:author="Kenneth Campbell" w:date="2021-11-02T09:19:00Z" w:initials="KC">
    <w:p w14:paraId="3993E7E8" w14:textId="7B8C1101" w:rsidR="003B7B70" w:rsidRDefault="003B7B70">
      <w:pPr>
        <w:pStyle w:val="CommentText"/>
      </w:pPr>
      <w:r>
        <w:rPr>
          <w:rStyle w:val="CommentReference"/>
        </w:rPr>
        <w:annotationRef/>
      </w:r>
      <w:r>
        <w:t>What do these limits correspond to physiologically?</w:t>
      </w:r>
    </w:p>
  </w:comment>
  <w:comment w:id="36" w:author="Sharifi, Hossein" w:date="2021-12-07T09:35:00Z" w:initials="SH">
    <w:p w14:paraId="11A5106A" w14:textId="56A6DA23" w:rsidR="003B7B70" w:rsidRDefault="003B7B70">
      <w:pPr>
        <w:pStyle w:val="CommentText"/>
      </w:pPr>
      <w:r>
        <w:rPr>
          <w:rStyle w:val="CommentReference"/>
        </w:rPr>
        <w:annotationRef/>
      </w:r>
      <w:r>
        <w:t>Explained now</w:t>
      </w:r>
    </w:p>
  </w:comment>
  <w:comment w:id="38" w:author="Kenneth Campbell" w:date="2021-11-01T23:20:00Z" w:initials="KC">
    <w:p w14:paraId="616239B6" w14:textId="3C5E5293" w:rsidR="003B7B70" w:rsidRDefault="003B7B70">
      <w:pPr>
        <w:pStyle w:val="CommentText"/>
      </w:pPr>
      <w:r>
        <w:rPr>
          <w:rStyle w:val="CommentReference"/>
        </w:rPr>
        <w:annotationRef/>
      </w:r>
      <w:r>
        <w:t>I think the key thing that is missing from this section is why you chose to set the algorithm up like this. Think about how I described the baroreflex and explained all the steps. What does your Ga signal represent in the heart? Including that explanation transforms the paper by linking your equations to real biology. It’s one of the key points that allows you to have impact across fields instead of being stuck to a single area of science.</w:t>
      </w:r>
    </w:p>
  </w:comment>
  <w:comment w:id="39" w:author="Sharifi, Hossein" w:date="2021-12-07T09:36:00Z" w:initials="SH">
    <w:p w14:paraId="01EAF28F" w14:textId="0D6CA5C4" w:rsidR="003B7B70" w:rsidRDefault="003B7B70">
      <w:pPr>
        <w:pStyle w:val="CommentText"/>
      </w:pPr>
      <w:r>
        <w:rPr>
          <w:rStyle w:val="CommentReference"/>
        </w:rPr>
        <w:annotationRef/>
      </w:r>
      <w:r>
        <w:t>I think this is now better.</w:t>
      </w:r>
    </w:p>
  </w:comment>
  <w:comment w:id="40" w:author="Sharifi, Hossein" w:date="2021-12-18T17:58:00Z" w:initials="SH">
    <w:p w14:paraId="0ECE3253" w14:textId="6B52B63B" w:rsidR="003B7B70" w:rsidRDefault="003B7B70">
      <w:pPr>
        <w:pStyle w:val="CommentText"/>
      </w:pPr>
      <w:r>
        <w:rPr>
          <w:rStyle w:val="CommentReference"/>
        </w:rPr>
        <w:annotationRef/>
      </w:r>
      <w:r>
        <w:t>Rewrote the section</w:t>
      </w:r>
    </w:p>
  </w:comment>
  <w:comment w:id="41" w:author="Kenneth Campbell" w:date="2021-11-01T23:22:00Z" w:initials="KC">
    <w:p w14:paraId="49EEB7CF" w14:textId="643D5A75" w:rsidR="003B7B70" w:rsidRDefault="003B7B70">
      <w:pPr>
        <w:pStyle w:val="CommentText"/>
      </w:pPr>
      <w:r>
        <w:rPr>
          <w:rStyle w:val="CommentReference"/>
        </w:rPr>
        <w:annotationRef/>
      </w:r>
      <w:r>
        <w:t xml:space="preserve">That is imprecise. You have written a whole paper about growth being controlled by passive stress and now you contradict that. I think what you mean is that eccentric growth is implemented by changing the number of half-sarcomeres in series around the circumference of the ventricle. Do you see the important difference? The control is via the feedback signal. The implementation is via changing </w:t>
      </w:r>
      <w:proofErr w:type="spellStart"/>
      <w:r>
        <w:t>n_hs</w:t>
      </w:r>
      <w:proofErr w:type="spellEnd"/>
    </w:p>
  </w:comment>
  <w:comment w:id="42" w:author="Sharifi, Hossein" w:date="2021-12-07T09:37:00Z" w:initials="SH">
    <w:p w14:paraId="73532413" w14:textId="7E8A511A" w:rsidR="003B7B70" w:rsidRDefault="003B7B70">
      <w:pPr>
        <w:pStyle w:val="CommentText"/>
      </w:pPr>
      <w:r>
        <w:rPr>
          <w:rStyle w:val="CommentReference"/>
        </w:rPr>
        <w:annotationRef/>
      </w:r>
      <w:r>
        <w:t xml:space="preserve">You are right. Rewrote the statement. </w:t>
      </w:r>
    </w:p>
  </w:comment>
  <w:comment w:id="43" w:author="Kenneth Campbell" w:date="2021-11-01T23:24:00Z" w:initials="KC">
    <w:p w14:paraId="37E0C18B" w14:textId="6885B2DD" w:rsidR="003B7B70" w:rsidRDefault="003B7B70">
      <w:pPr>
        <w:pStyle w:val="CommentText"/>
      </w:pPr>
      <w:r>
        <w:rPr>
          <w:rStyle w:val="CommentReference"/>
        </w:rPr>
        <w:annotationRef/>
      </w:r>
      <w:r>
        <w:t xml:space="preserve">What about when </w:t>
      </w:r>
      <w:proofErr w:type="spellStart"/>
      <w:r>
        <w:t>x_hs</w:t>
      </w:r>
      <w:proofErr w:type="spellEnd"/>
      <w:r>
        <w:t xml:space="preserve"> &lt; </w:t>
      </w:r>
      <w:proofErr w:type="spellStart"/>
      <w:r>
        <w:t>L_slack</w:t>
      </w:r>
      <w:proofErr w:type="spellEnd"/>
      <w:r>
        <w:t>?</w:t>
      </w:r>
      <w:r>
        <w:rPr>
          <w:noProof/>
        </w:rPr>
        <w:t xml:space="preserve"> Your equations don't cover this possibility and are thus incomplete</w:t>
      </w:r>
    </w:p>
  </w:comment>
  <w:comment w:id="44" w:author="Sharifi, Hossein" w:date="2021-12-07T09:39:00Z" w:initials="SH">
    <w:p w14:paraId="5E1CA9E2" w14:textId="41B7E0DB" w:rsidR="003B7B70" w:rsidRDefault="003B7B70">
      <w:pPr>
        <w:pStyle w:val="CommentText"/>
      </w:pPr>
      <w:r>
        <w:rPr>
          <w:rStyle w:val="CommentReference"/>
        </w:rPr>
        <w:annotationRef/>
      </w:r>
      <w:r>
        <w:t>implemented</w:t>
      </w:r>
    </w:p>
  </w:comment>
  <w:comment w:id="47" w:author="Kenneth Campbell" w:date="2021-11-02T09:34:00Z" w:initials="KC">
    <w:p w14:paraId="7381417B" w14:textId="48554222" w:rsidR="003B7B70" w:rsidRDefault="003B7B70">
      <w:pPr>
        <w:pStyle w:val="CommentText"/>
      </w:pPr>
      <w:r>
        <w:rPr>
          <w:rStyle w:val="CommentReference"/>
        </w:rPr>
        <w:annotationRef/>
      </w:r>
      <w:r>
        <w:t>Similar problem. I don’t think you want to use the term control when you also have a control signal. One of the things to avoid in scientific writing is using words that have more than one meaning in the context.</w:t>
      </w:r>
    </w:p>
  </w:comment>
  <w:comment w:id="48" w:author="Sharifi, Hossein" w:date="2021-12-07T09:40:00Z" w:initials="SH">
    <w:p w14:paraId="2F484871" w14:textId="0FDC60F4" w:rsidR="003B7B70" w:rsidRDefault="003B7B70">
      <w:pPr>
        <w:pStyle w:val="CommentText"/>
      </w:pPr>
      <w:r>
        <w:rPr>
          <w:rStyle w:val="CommentReference"/>
        </w:rPr>
        <w:annotationRef/>
      </w:r>
      <w:r>
        <w:t>Changed my statement.</w:t>
      </w:r>
    </w:p>
  </w:comment>
  <w:comment w:id="49" w:author="Kenneth Campbell" w:date="2021-11-02T09:36:00Z" w:initials="KC">
    <w:p w14:paraId="6EC02753" w14:textId="2CA23951" w:rsidR="003B7B70" w:rsidRDefault="003B7B70">
      <w:pPr>
        <w:pStyle w:val="CommentText"/>
      </w:pPr>
      <w:r>
        <w:rPr>
          <w:rStyle w:val="CommentReference"/>
        </w:rPr>
        <w:annotationRef/>
      </w:r>
      <w:r>
        <w:t>Ratio of myosin ATPase per myofibrillar volume is confusing. Better to write as myosin ATPase normalized to myofibrillar volume.</w:t>
      </w:r>
    </w:p>
  </w:comment>
  <w:comment w:id="50" w:author="Sharifi, Hossein" w:date="2021-12-07T09:41:00Z" w:initials="SH">
    <w:p w14:paraId="6A738785" w14:textId="6F5704B8" w:rsidR="003B7B70" w:rsidRDefault="003B7B70">
      <w:pPr>
        <w:pStyle w:val="CommentText"/>
      </w:pPr>
      <w:r>
        <w:rPr>
          <w:rStyle w:val="CommentReference"/>
        </w:rPr>
        <w:annotationRef/>
      </w:r>
      <w:r>
        <w:t>Implemented throughout the paper</w:t>
      </w:r>
    </w:p>
  </w:comment>
  <w:comment w:id="51" w:author="Kenneth Campbell" w:date="2021-11-02T09:39:00Z" w:initials="KC">
    <w:p w14:paraId="4A36E35B" w14:textId="720279BE" w:rsidR="003B7B70" w:rsidRDefault="003B7B70">
      <w:pPr>
        <w:pStyle w:val="CommentText"/>
      </w:pPr>
      <w:r>
        <w:rPr>
          <w:rStyle w:val="CommentReference"/>
        </w:rPr>
        <w:annotationRef/>
      </w:r>
      <w:r>
        <w:t>I am not sure this is correct. Did you allow for the proportion of tissue that is extracellular? I guess this depends on whether you had fibrosis in your model. If not, this will affect the calculations because you are driving the eccentric growth on the intracellular passive stress, which in real myocardium, is only a portion of the passive stress, the remainder coming from the extracellular matrix. This will become important when we start to think about heart failure and remodeling but is already important here.</w:t>
      </w:r>
    </w:p>
  </w:comment>
  <w:comment w:id="52" w:author="Sharifi, Hossein" w:date="2021-12-07T09:42:00Z" w:initials="SH">
    <w:p w14:paraId="1583E939" w14:textId="77777777" w:rsidR="003B7B70" w:rsidRDefault="003B7B70">
      <w:pPr>
        <w:pStyle w:val="CommentText"/>
      </w:pPr>
      <w:r>
        <w:rPr>
          <w:rStyle w:val="CommentReference"/>
        </w:rPr>
        <w:annotationRef/>
      </w:r>
      <w:r>
        <w:t>No, we don’t have the extracellular proportion of the tissue in this study. That will be important in modeling of heart failure.</w:t>
      </w:r>
      <w:r>
        <w:rPr>
          <w:noProof/>
        </w:rPr>
        <w:t xml:space="preserve"> </w:t>
      </w:r>
    </w:p>
    <w:p w14:paraId="753F23D6" w14:textId="5A129250" w:rsidR="003B7B70" w:rsidRDefault="003B7B70">
      <w:pPr>
        <w:pStyle w:val="CommentText"/>
      </w:pPr>
      <w:r>
        <w:t xml:space="preserve">I have addressed your points regarding this equation. </w:t>
      </w:r>
    </w:p>
  </w:comment>
  <w:comment w:id="53" w:author="Kenneth Campbell" w:date="2021-11-03T10:05:00Z" w:initials="KC">
    <w:p w14:paraId="3429E7AA" w14:textId="79EF23E2" w:rsidR="003B7B70" w:rsidRDefault="003B7B70">
      <w:pPr>
        <w:pStyle w:val="CommentText"/>
      </w:pPr>
      <w:r>
        <w:rPr>
          <w:rStyle w:val="CommentReference"/>
        </w:rPr>
        <w:annotationRef/>
      </w:r>
      <w:r>
        <w:t>I think it is better to write this in the integral form because that is the underlying mathematics. You only replace the integral with the summation when you discretize the equations to implement the simulation. It could be done in different ways. Your approach is less general and thus less useful for a methods section.</w:t>
      </w:r>
    </w:p>
  </w:comment>
  <w:comment w:id="54" w:author="Sharifi, Hossein" w:date="2021-12-07T09:44:00Z" w:initials="SH">
    <w:p w14:paraId="57722AE6" w14:textId="04630CE3" w:rsidR="003B7B70" w:rsidRDefault="003B7B70">
      <w:pPr>
        <w:pStyle w:val="CommentText"/>
      </w:pPr>
      <w:r>
        <w:rPr>
          <w:rStyle w:val="CommentReference"/>
        </w:rPr>
        <w:annotationRef/>
      </w:r>
      <w:r>
        <w:t>Implemented.</w:t>
      </w:r>
    </w:p>
  </w:comment>
  <w:comment w:id="56" w:author="Kenneth Campbell" w:date="2021-11-02T09:37:00Z" w:initials="KC">
    <w:p w14:paraId="1CE23259" w14:textId="77777777" w:rsidR="003B7B70" w:rsidRDefault="003B7B70" w:rsidP="00061ABF">
      <w:pPr>
        <w:pStyle w:val="CommentText"/>
      </w:pPr>
      <w:r>
        <w:t>Better to write as the number of myosin heads in a hypothetical half-sarcomere with a cross-sectional area of 1 m^2</w:t>
      </w:r>
      <w:r>
        <w:rPr>
          <w:rStyle w:val="CommentReference"/>
        </w:rPr>
        <w:annotationRef/>
      </w:r>
      <w:r>
        <w:t>.</w:t>
      </w:r>
    </w:p>
  </w:comment>
  <w:comment w:id="57" w:author="Sharifi, Hossein" w:date="2021-12-07T09:44:00Z" w:initials="SH">
    <w:p w14:paraId="05B478CA" w14:textId="7899E1D0" w:rsidR="003B7B70" w:rsidRDefault="003B7B70">
      <w:pPr>
        <w:pStyle w:val="CommentText"/>
      </w:pPr>
      <w:r>
        <w:rPr>
          <w:rStyle w:val="CommentReference"/>
        </w:rPr>
        <w:annotationRef/>
      </w:r>
      <w:r>
        <w:t>Implemented</w:t>
      </w:r>
    </w:p>
  </w:comment>
  <w:comment w:id="58" w:author="Kenneth Campbell" w:date="2021-11-02T09:39:00Z" w:initials="KC">
    <w:p w14:paraId="4DF2C16B" w14:textId="77777777" w:rsidR="003B7B70" w:rsidRDefault="003B7B70" w:rsidP="00061ABF">
      <w:pPr>
        <w:pStyle w:val="CommentText"/>
      </w:pPr>
      <w:r>
        <w:rPr>
          <w:rStyle w:val="CommentReference"/>
        </w:rPr>
        <w:annotationRef/>
      </w:r>
      <w:r>
        <w:t>What are the units?</w:t>
      </w:r>
    </w:p>
  </w:comment>
  <w:comment w:id="59" w:author="Sharifi, Hossein" w:date="2021-12-07T09:44:00Z" w:initials="SH">
    <w:p w14:paraId="11CDC873" w14:textId="26952B4F" w:rsidR="003B7B70" w:rsidRDefault="003B7B70">
      <w:pPr>
        <w:pStyle w:val="CommentText"/>
      </w:pPr>
      <w:r>
        <w:rPr>
          <w:rStyle w:val="CommentReference"/>
        </w:rPr>
        <w:annotationRef/>
      </w:r>
      <w:r>
        <w:t>Added</w:t>
      </w:r>
    </w:p>
  </w:comment>
  <w:comment w:id="61" w:author="Sharifi, Hossein" w:date="2021-12-18T17:59:00Z" w:initials="SH">
    <w:p w14:paraId="1C018BE2" w14:textId="1F344288" w:rsidR="003B7B70" w:rsidRDefault="003B7B70">
      <w:pPr>
        <w:pStyle w:val="CommentText"/>
      </w:pPr>
      <w:r>
        <w:rPr>
          <w:rStyle w:val="CommentReference"/>
        </w:rPr>
        <w:annotationRef/>
      </w:r>
      <w:r>
        <w:t>Rewrote the whole section</w:t>
      </w:r>
    </w:p>
  </w:comment>
  <w:comment w:id="62" w:author="Kenneth Campbell" w:date="2021-11-03T10:07:00Z" w:initials="KC">
    <w:p w14:paraId="09431CDA" w14:textId="331E9271" w:rsidR="003B7B70" w:rsidRDefault="003B7B70">
      <w:pPr>
        <w:pStyle w:val="CommentText"/>
      </w:pPr>
      <w:r>
        <w:rPr>
          <w:rStyle w:val="CommentReference"/>
        </w:rPr>
        <w:annotationRef/>
      </w:r>
      <w:r>
        <w:t xml:space="preserve">You didn’t explain how you implemented the growth module. I think this can be done very simply as I did in the baroreflex </w:t>
      </w:r>
      <w:proofErr w:type="gramStart"/>
      <w:r>
        <w:t>manuscript</w:t>
      </w:r>
      <w:proofErr w:type="gramEnd"/>
      <w:r>
        <w:t xml:space="preserve"> but it should be explained.</w:t>
      </w:r>
    </w:p>
  </w:comment>
  <w:comment w:id="63" w:author="Sharifi, Hossein" w:date="2021-12-07T09:44:00Z" w:initials="SH">
    <w:p w14:paraId="38138222" w14:textId="4FD8B0AA" w:rsidR="003B7B70" w:rsidRDefault="003B7B70">
      <w:pPr>
        <w:pStyle w:val="CommentText"/>
      </w:pPr>
      <w:r>
        <w:rPr>
          <w:rStyle w:val="CommentReference"/>
        </w:rPr>
        <w:annotationRef/>
      </w:r>
      <w:r>
        <w:t>Implemented now.</w:t>
      </w:r>
    </w:p>
  </w:comment>
  <w:comment w:id="64" w:author="Sharifi, Hossein" w:date="2021-12-18T18:04:00Z" w:initials="SH">
    <w:p w14:paraId="7223E09A" w14:textId="468801FC" w:rsidR="003B7B70" w:rsidRDefault="003B7B70">
      <w:pPr>
        <w:pStyle w:val="CommentText"/>
      </w:pPr>
      <w:r>
        <w:rPr>
          <w:rStyle w:val="CommentReference"/>
        </w:rPr>
        <w:annotationRef/>
      </w:r>
      <w:r>
        <w:t>Almost rewrote the whole section</w:t>
      </w:r>
    </w:p>
  </w:comment>
  <w:comment w:id="65" w:author="Kenneth Campbell" w:date="2021-11-02T09:45:00Z" w:initials="KC">
    <w:p w14:paraId="14B46454" w14:textId="25B82920" w:rsidR="003B7B70" w:rsidRDefault="003B7B70">
      <w:pPr>
        <w:pStyle w:val="CommentText"/>
      </w:pPr>
      <w:r>
        <w:rPr>
          <w:rStyle w:val="CommentReference"/>
        </w:rPr>
        <w:annotationRef/>
      </w:r>
      <w:r>
        <w:t>What do these citations represent?</w:t>
      </w:r>
    </w:p>
  </w:comment>
  <w:comment w:id="66" w:author="Sharifi, Hossein" w:date="2021-11-07T10:17:00Z" w:initials="SH">
    <w:p w14:paraId="7A24134A" w14:textId="0F8FD591" w:rsidR="003B7B70" w:rsidRDefault="003B7B70">
      <w:pPr>
        <w:pStyle w:val="CommentText"/>
      </w:pPr>
      <w:r>
        <w:rPr>
          <w:rStyle w:val="CommentReference"/>
        </w:rPr>
        <w:annotationRef/>
      </w:r>
      <w:r>
        <w:t xml:space="preserve">Normal range of characteristics parameters of the cardiac function for a healthy adult </w:t>
      </w:r>
    </w:p>
  </w:comment>
  <w:comment w:id="67" w:author="Kenneth Campbell" w:date="2021-11-02T10:00:00Z" w:initials="KC">
    <w:p w14:paraId="4E908CC5" w14:textId="6EF5C741" w:rsidR="003B7B70" w:rsidRDefault="003B7B70">
      <w:pPr>
        <w:pStyle w:val="CommentText"/>
      </w:pPr>
      <w:r>
        <w:rPr>
          <w:rStyle w:val="CommentReference"/>
        </w:rPr>
        <w:annotationRef/>
      </w:r>
      <w:r>
        <w:t>You pitched this paragraph very differently from the preceding ones. There are elements that almost sound like discussion. I think this is out of place here. Could you just say that you simulated aortic stenosis with 3 different levels of resistance</w:t>
      </w:r>
      <w:r>
        <w:rPr>
          <w:noProof/>
        </w:rPr>
        <w:t>?</w:t>
      </w:r>
      <w:r>
        <w:t xml:space="preserve"> If you want the justification and table, it should go in Supplementary Data. The values are certainly not appropriate for methods.</w:t>
      </w:r>
    </w:p>
    <w:p w14:paraId="57334CD7" w14:textId="77777777" w:rsidR="003B7B70" w:rsidRDefault="003B7B70">
      <w:pPr>
        <w:pStyle w:val="CommentText"/>
      </w:pPr>
    </w:p>
    <w:p w14:paraId="4350EDC7" w14:textId="3A408769" w:rsidR="003B7B70" w:rsidRDefault="003B7B70">
      <w:pPr>
        <w:pStyle w:val="CommentText"/>
      </w:pPr>
      <w:r>
        <w:t xml:space="preserve">Note also that this section includes specific details </w:t>
      </w:r>
      <w:proofErr w:type="gramStart"/>
      <w:r>
        <w:t>on  parameter</w:t>
      </w:r>
      <w:proofErr w:type="gramEnd"/>
      <w:r>
        <w:t xml:space="preserve"> values that you don’t go into with the other mechanisms so the presentation is unequal.</w:t>
      </w:r>
    </w:p>
  </w:comment>
  <w:comment w:id="68" w:author="Sharifi, Hossein" w:date="2021-12-07T09:47:00Z" w:initials="SH">
    <w:p w14:paraId="097CAB99" w14:textId="4FB54D51" w:rsidR="003B7B70" w:rsidRDefault="003B7B70">
      <w:pPr>
        <w:pStyle w:val="CommentText"/>
      </w:pPr>
      <w:r>
        <w:rPr>
          <w:rStyle w:val="CommentReference"/>
        </w:rPr>
        <w:annotationRef/>
      </w:r>
      <w:r>
        <w:t xml:space="preserve">I removed the redundant information that looked like a discussion. However, I think we need to keep the tables in this section because we need to explain how we did model different levels of valve diseases and what was the rationale behind picking three levels of severities.  </w:t>
      </w:r>
    </w:p>
  </w:comment>
  <w:comment w:id="70" w:author="Kenneth Campbell" w:date="2021-11-02T10:52:00Z" w:initials="KC">
    <w:p w14:paraId="7F2A9550" w14:textId="580AFF20" w:rsidR="003B7B70" w:rsidRDefault="003B7B70">
      <w:pPr>
        <w:pStyle w:val="CommentText"/>
      </w:pPr>
      <w:r>
        <w:rPr>
          <w:rStyle w:val="CommentReference"/>
        </w:rPr>
        <w:annotationRef/>
      </w:r>
      <w:r>
        <w:t xml:space="preserve">I think you need to explain the flow equation up front. You’ve said that you are mimicking valve stenosis by changing </w:t>
      </w:r>
      <w:proofErr w:type="gramStart"/>
      <w:r>
        <w:t>resistance</w:t>
      </w:r>
      <w:proofErr w:type="gramEnd"/>
      <w:r>
        <w:t xml:space="preserve"> but the equation doesn’t come until after you talk about regurgitation.</w:t>
      </w:r>
    </w:p>
  </w:comment>
  <w:comment w:id="71" w:author="Sharifi, Hossein" w:date="2021-12-07T09:46:00Z" w:initials="SH">
    <w:p w14:paraId="709C8506" w14:textId="2CEFAA17" w:rsidR="003B7B70" w:rsidRDefault="003B7B70">
      <w:pPr>
        <w:pStyle w:val="CommentText"/>
      </w:pPr>
      <w:r>
        <w:rPr>
          <w:rStyle w:val="CommentReference"/>
        </w:rPr>
        <w:annotationRef/>
      </w:r>
      <w:r>
        <w:t xml:space="preserve">You are right. Made the required changes. </w:t>
      </w:r>
    </w:p>
  </w:comment>
  <w:comment w:id="77" w:author="Sharifi, Hossein" w:date="2021-12-18T18:13:00Z" w:initials="SH">
    <w:p w14:paraId="40D8AD33" w14:textId="35697CD5" w:rsidR="003B7B70" w:rsidRDefault="003B7B70">
      <w:pPr>
        <w:pStyle w:val="CommentText"/>
      </w:pPr>
      <w:r>
        <w:rPr>
          <w:rStyle w:val="CommentReference"/>
        </w:rPr>
        <w:annotationRef/>
      </w:r>
      <w:r>
        <w:t>Rewrote the whole section</w:t>
      </w:r>
    </w:p>
  </w:comment>
  <w:comment w:id="78" w:author="Kenneth Campbell" w:date="2021-11-02T11:00:00Z" w:initials="KC">
    <w:p w14:paraId="230DF242" w14:textId="77777777" w:rsidR="003B7B70" w:rsidRDefault="003B7B70">
      <w:pPr>
        <w:pStyle w:val="CommentText"/>
        <w:rPr>
          <w:noProof/>
        </w:rPr>
      </w:pPr>
      <w:r>
        <w:rPr>
          <w:rStyle w:val="CommentReference"/>
        </w:rPr>
        <w:annotationRef/>
      </w:r>
      <w:r>
        <w:t xml:space="preserve">I think you should focus on the valve disease here, and not mix the terms pressure and volume overload in with the valvular intervention. </w:t>
      </w:r>
      <w:r>
        <w:rPr>
          <w:noProof/>
        </w:rPr>
        <w:t>It's similar to differentiating between dependent and independent variables in statistics.</w:t>
      </w:r>
    </w:p>
    <w:p w14:paraId="4D8376EE" w14:textId="1D32104E" w:rsidR="003B7B70" w:rsidRDefault="003B7B70">
      <w:pPr>
        <w:pStyle w:val="CommentText"/>
      </w:pPr>
      <w:r>
        <w:t>This falls under making your writing tighter, more precise, and simpler. That leads to increased impact.</w:t>
      </w:r>
    </w:p>
  </w:comment>
  <w:comment w:id="79" w:author="Sharifi, Hossein" w:date="2021-12-05T14:26:00Z" w:initials="SH">
    <w:p w14:paraId="4533196C" w14:textId="136377E7" w:rsidR="003B7B70" w:rsidRDefault="003B7B70">
      <w:pPr>
        <w:pStyle w:val="CommentText"/>
      </w:pPr>
      <w:r>
        <w:rPr>
          <w:rStyle w:val="CommentReference"/>
        </w:rPr>
        <w:annotationRef/>
      </w:r>
      <w:r>
        <w:t>The text is completely rewritten now. I have adapted all your points.</w:t>
      </w:r>
    </w:p>
  </w:comment>
  <w:comment w:id="80" w:author="Sharifi, Hossein" w:date="2021-12-07T10:21:00Z" w:initials="SH">
    <w:p w14:paraId="17D11723" w14:textId="77777777" w:rsidR="003B7B70" w:rsidRDefault="003B7B70">
      <w:pPr>
        <w:pStyle w:val="CommentText"/>
      </w:pPr>
      <w:r>
        <w:rPr>
          <w:rStyle w:val="CommentReference"/>
        </w:rPr>
        <w:annotationRef/>
      </w:r>
      <w:r>
        <w:t>Thank you again for your comments on this figure. I have implemented some of your points and will explain my rationale behind the adjustment of this figure in below:</w:t>
      </w:r>
    </w:p>
    <w:p w14:paraId="5A6B8989" w14:textId="77777777" w:rsidR="003B7B70" w:rsidRDefault="003B7B70">
      <w:pPr>
        <w:pStyle w:val="CommentText"/>
      </w:pPr>
    </w:p>
    <w:p w14:paraId="7723C406" w14:textId="7DB60B31" w:rsidR="003B7B70" w:rsidRDefault="003B7B70">
      <w:pPr>
        <w:pStyle w:val="CommentText"/>
      </w:pPr>
      <w:r>
        <w:t xml:space="preserve">As explained in the text, the </w:t>
      </w:r>
      <w:proofErr w:type="gramStart"/>
      <w:r>
        <w:t>left hand</w:t>
      </w:r>
      <w:proofErr w:type="gramEnd"/>
      <w:r>
        <w:t xml:space="preserve"> column is supposed to present the results from the central framework of the </w:t>
      </w:r>
      <w:proofErr w:type="spellStart"/>
      <w:r>
        <w:t>PyMyovent</w:t>
      </w:r>
      <w:proofErr w:type="spellEnd"/>
      <w:r>
        <w:t xml:space="preserve">. I tried to have the most informative ones from molecular to organ levels. </w:t>
      </w:r>
      <w:r>
        <w:br/>
      </w:r>
    </w:p>
    <w:p w14:paraId="09B4848D" w14:textId="77777777" w:rsidR="003B7B70" w:rsidRDefault="003B7B70">
      <w:pPr>
        <w:pStyle w:val="CommentText"/>
      </w:pPr>
      <w:r>
        <w:t xml:space="preserve">Note: According to your point regarding the passive stress being barely clear, I decided to only show the total wall stress. Because passive is small in comparison to other two, and thus total and active are overlapping. </w:t>
      </w:r>
    </w:p>
    <w:p w14:paraId="19B44D08" w14:textId="77777777" w:rsidR="003B7B70" w:rsidRDefault="003B7B70">
      <w:pPr>
        <w:pStyle w:val="CommentText"/>
      </w:pPr>
    </w:p>
    <w:p w14:paraId="78F3D447" w14:textId="2E184473" w:rsidR="003B7B70" w:rsidRDefault="003B7B70">
      <w:pPr>
        <w:pStyle w:val="CommentText"/>
      </w:pPr>
      <w:r>
        <w:t xml:space="preserve">The middle column demonstrates how the baroreflex modulate selected parameters to control the arterial pressure. That is something that distinguishes this paper from other works. </w:t>
      </w:r>
    </w:p>
    <w:p w14:paraId="551BDCD3" w14:textId="77777777" w:rsidR="003B7B70" w:rsidRDefault="003B7B70">
      <w:pPr>
        <w:pStyle w:val="CommentText"/>
      </w:pPr>
    </w:p>
    <w:p w14:paraId="7BF6CB03" w14:textId="77777777" w:rsidR="003B7B70" w:rsidRDefault="003B7B70">
      <w:pPr>
        <w:pStyle w:val="CommentText"/>
      </w:pPr>
      <w:r>
        <w:t xml:space="preserve">Right hand column shows the properties relevant to the growth module with having the disease-mimicking perturbed parameters at top panel and pertaining signals for concentric and eccentric growth in the following panels, respectively. For example, panels 2 from top in this column shows the stimulus signal and setpoint for concentric growth. Then third and fourth panels show the normalized growth signal and control signal for concentric growth. Finally, the fifth panel shows the effector parameter for concentric growth. </w:t>
      </w:r>
    </w:p>
    <w:p w14:paraId="578EBE6D" w14:textId="77777777" w:rsidR="003B7B70" w:rsidRDefault="003B7B70">
      <w:pPr>
        <w:pStyle w:val="CommentText"/>
      </w:pPr>
    </w:p>
    <w:p w14:paraId="07C9619F" w14:textId="77777777" w:rsidR="003B7B70" w:rsidRDefault="003B7B70">
      <w:pPr>
        <w:pStyle w:val="CommentText"/>
      </w:pPr>
    </w:p>
    <w:p w14:paraId="0EC29D1B" w14:textId="1462E952" w:rsidR="003B7B70" w:rsidRDefault="003B7B70">
      <w:pPr>
        <w:pStyle w:val="CommentText"/>
      </w:pPr>
      <w:r>
        <w:t xml:space="preserve">Regarding the </w:t>
      </w:r>
      <w:proofErr w:type="gramStart"/>
      <w:r>
        <w:t>y-axes</w:t>
      </w:r>
      <w:proofErr w:type="gramEnd"/>
      <w:r>
        <w:t xml:space="preserve"> limits, I have made some changes and considered this point for all figures in this paper. I kept the reflex-sensitive parameters in the middle column to not start from 0 because otherwise the alteration in their value would have not been discernible. </w:t>
      </w:r>
    </w:p>
  </w:comment>
  <w:comment w:id="81" w:author="Kenneth Campbell" w:date="2021-11-02T15:45:00Z" w:initials="KC">
    <w:p w14:paraId="5C4EA4EB" w14:textId="77777777" w:rsidR="003B7B70" w:rsidRDefault="003B7B70">
      <w:pPr>
        <w:pStyle w:val="CommentText"/>
      </w:pPr>
      <w:r>
        <w:rPr>
          <w:rStyle w:val="CommentReference"/>
        </w:rPr>
        <w:annotationRef/>
      </w:r>
      <w:r>
        <w:t>Lots of questions about this figure. It looks like the system was briefly at some steady-state (just the first few seconds) and then switched to a new state before the first line. I think this is the baroreflex. It needs to be explained, otherwise, why are there 2 steady-states before the first dashed line?</w:t>
      </w:r>
    </w:p>
    <w:p w14:paraId="758A420F" w14:textId="77777777" w:rsidR="003B7B70" w:rsidRDefault="003B7B70">
      <w:pPr>
        <w:pStyle w:val="CommentText"/>
      </w:pPr>
    </w:p>
    <w:p w14:paraId="53892CF2" w14:textId="77777777" w:rsidR="003B7B70" w:rsidRDefault="003B7B70">
      <w:pPr>
        <w:pStyle w:val="CommentText"/>
      </w:pPr>
      <w:r>
        <w:t xml:space="preserve">I’m not sure there is a great way of doing this but what is the reasoning behind the choice of panels? Is it optimal? For example, I don’t see a ventricular </w:t>
      </w:r>
      <w:proofErr w:type="gramStart"/>
      <w:r>
        <w:t>pressure</w:t>
      </w:r>
      <w:proofErr w:type="gramEnd"/>
      <w:r>
        <w:t xml:space="preserve"> but I do see a venous volume? I think of venous pressure as being important (because it influences return) but is venous volume a useful variable to plot? Similarly, why chose stroke work and stroke volume, when stroke volume can be determined from the ventricular volume signal on the left.</w:t>
      </w:r>
    </w:p>
    <w:p w14:paraId="0A17FDD7" w14:textId="77777777" w:rsidR="003B7B70" w:rsidRDefault="003B7B70">
      <w:pPr>
        <w:pStyle w:val="CommentText"/>
      </w:pPr>
    </w:p>
    <w:p w14:paraId="3C0FB237" w14:textId="77777777" w:rsidR="003B7B70" w:rsidRDefault="003B7B70">
      <w:pPr>
        <w:pStyle w:val="CommentText"/>
      </w:pPr>
      <w:r>
        <w:t>I am sure that there is a rationale choice of these panels and the order in which they are arranged but it is not obvious to me what it is. Can you explain that in the text?</w:t>
      </w:r>
    </w:p>
    <w:p w14:paraId="273FF104" w14:textId="77777777" w:rsidR="003B7B70" w:rsidRDefault="003B7B70">
      <w:pPr>
        <w:pStyle w:val="CommentText"/>
      </w:pPr>
    </w:p>
    <w:p w14:paraId="33A10FA5" w14:textId="77777777" w:rsidR="003B7B70" w:rsidRDefault="003B7B70">
      <w:pPr>
        <w:pStyle w:val="CommentText"/>
      </w:pPr>
      <w:r>
        <w:t>I think the convention is to write mmHg, not mm Hg.</w:t>
      </w:r>
    </w:p>
    <w:p w14:paraId="0B17D1BE" w14:textId="77777777" w:rsidR="003B7B70" w:rsidRDefault="003B7B70">
      <w:pPr>
        <w:pStyle w:val="CommentText"/>
      </w:pPr>
    </w:p>
    <w:p w14:paraId="61FEEC4D" w14:textId="3DBBF2B3" w:rsidR="003B7B70" w:rsidRDefault="003B7B70">
      <w:pPr>
        <w:pStyle w:val="CommentText"/>
      </w:pPr>
      <w:r>
        <w:t>You have an incorrect capital S in the 3</w:t>
      </w:r>
      <w:r w:rsidRPr="00927442">
        <w:rPr>
          <w:vertAlign w:val="superscript"/>
        </w:rPr>
        <w:t>rd</w:t>
      </w:r>
      <w:r>
        <w:t xml:space="preserve"> panel on the right.</w:t>
      </w:r>
      <w:r>
        <w:br/>
      </w:r>
      <w:r>
        <w:br/>
        <w:t>The Number of in 4</w:t>
      </w:r>
      <w:r w:rsidRPr="00927442">
        <w:rPr>
          <w:vertAlign w:val="superscript"/>
        </w:rPr>
        <w:t>th</w:t>
      </w:r>
      <w:r>
        <w:t xml:space="preserve"> bottom panel on right is too close to the panel above.</w:t>
      </w:r>
    </w:p>
    <w:p w14:paraId="6E5A8D6C" w14:textId="78A91A5D" w:rsidR="003B7B70" w:rsidRDefault="003B7B70">
      <w:pPr>
        <w:pStyle w:val="CommentText"/>
      </w:pPr>
    </w:p>
    <w:p w14:paraId="0A655780" w14:textId="24156591" w:rsidR="003B7B70" w:rsidRDefault="003B7B70">
      <w:pPr>
        <w:pStyle w:val="CommentText"/>
      </w:pPr>
      <w:r>
        <w:t xml:space="preserve">What was the justification for starting some y axes at 0 and others not at </w:t>
      </w:r>
      <w:proofErr w:type="gramStart"/>
      <w:r>
        <w:t>0.</w:t>
      </w:r>
      <w:proofErr w:type="gramEnd"/>
      <w:r>
        <w:t xml:space="preserve"> Is there a consistent reason? In general, I prefer everything starting at 0, unless the 0 value does not have significance. Thus, I would start ventricular volume at 0 so that the ejection fraction is immediately obvious from visual inspection but plot half-sarcomere length as, </w:t>
      </w:r>
      <w:proofErr w:type="spellStart"/>
      <w:r>
        <w:t>e.g</w:t>
      </w:r>
      <w:proofErr w:type="spellEnd"/>
      <w:r>
        <w:t xml:space="preserve"> 800 to 1200 because the reference for that variable is the slack length of the cell (!= 0)</w:t>
      </w:r>
    </w:p>
    <w:p w14:paraId="591E1C3E" w14:textId="77777777" w:rsidR="003B7B70" w:rsidRDefault="003B7B70">
      <w:pPr>
        <w:pStyle w:val="CommentText"/>
      </w:pPr>
    </w:p>
    <w:p w14:paraId="4D9B6502" w14:textId="2AB77D92" w:rsidR="003B7B70" w:rsidRPr="00772EE9" w:rsidRDefault="003B7B70">
      <w:pPr>
        <w:pStyle w:val="CommentText"/>
      </w:pPr>
      <w:r>
        <w:t>I can’t see passive stress response on the third panel on left-hand side but there is a label</w:t>
      </w:r>
      <w:r w:rsidRPr="00467344">
        <w:rPr>
          <w:b/>
          <w:bCs/>
          <w:color w:val="FF0000"/>
        </w:rPr>
        <w:t>.</w:t>
      </w:r>
      <w:r w:rsidRPr="00430FE2">
        <w:t xml:space="preserve"> Also, </w:t>
      </w:r>
      <w:r>
        <w:t>you labeled the middle force as Cross-bridge. Would it be more consistent to label it as Active?</w:t>
      </w:r>
    </w:p>
    <w:p w14:paraId="7AB7087D" w14:textId="55491050" w:rsidR="003B7B70" w:rsidRPr="00772EE9" w:rsidRDefault="003B7B70">
      <w:pPr>
        <w:pStyle w:val="CommentText"/>
      </w:pPr>
    </w:p>
    <w:p w14:paraId="059A9A66" w14:textId="1708F0E1" w:rsidR="003B7B70" w:rsidRPr="00031B72" w:rsidRDefault="003B7B70">
      <w:pPr>
        <w:pStyle w:val="CommentText"/>
      </w:pPr>
      <w:r w:rsidRPr="00772EE9">
        <w:t xml:space="preserve">The </w:t>
      </w:r>
      <w:r>
        <w:t xml:space="preserve">increase in peak ATPase confused me for a long time – see comments on Discussion – so I suspect it needs to be addressed here. I would show the ATPase signals on </w:t>
      </w:r>
      <w:proofErr w:type="spellStart"/>
      <w:proofErr w:type="gramStart"/>
      <w:r>
        <w:t>a</w:t>
      </w:r>
      <w:proofErr w:type="spellEnd"/>
      <w:proofErr w:type="gramEnd"/>
      <w:r>
        <w:t xml:space="preserve"> enlarged time-scale in a new figure and put that here as opposed to trying to fit it in Results.</w:t>
      </w:r>
    </w:p>
  </w:comment>
  <w:comment w:id="83" w:author="Kenneth Campbell" w:date="2021-11-02T23:31:00Z" w:initials="KC">
    <w:p w14:paraId="44C830B9" w14:textId="77777777" w:rsidR="003B7B70" w:rsidRDefault="003B7B70" w:rsidP="00406492">
      <w:pPr>
        <w:pStyle w:val="CommentText"/>
      </w:pPr>
      <w:r>
        <w:rPr>
          <w:rStyle w:val="CommentReference"/>
        </w:rPr>
        <w:annotationRef/>
      </w:r>
      <w:r>
        <w:t>I like the conductance idea here.</w:t>
      </w:r>
    </w:p>
  </w:comment>
  <w:comment w:id="84" w:author="Kenneth Campbell" w:date="2021-11-02T23:33:00Z" w:initials="KC">
    <w:p w14:paraId="62EBC009" w14:textId="77777777" w:rsidR="003B7B70" w:rsidRDefault="003B7B70" w:rsidP="007E41F6">
      <w:pPr>
        <w:pStyle w:val="CommentText"/>
      </w:pPr>
      <w:r>
        <w:rPr>
          <w:rStyle w:val="CommentReference"/>
        </w:rPr>
        <w:annotationRef/>
      </w:r>
      <w:r>
        <w:t>As before, I don’t find these numbers compelling because they are not dependent on the other changes. What value do you get from writing them down here?</w:t>
      </w:r>
    </w:p>
  </w:comment>
  <w:comment w:id="85" w:author="Sharifi, Hossein" w:date="2021-11-18T09:24:00Z" w:initials="SH">
    <w:p w14:paraId="29F13F0B" w14:textId="1AA9AEE1" w:rsidR="003B7B70" w:rsidRDefault="003B7B70">
      <w:pPr>
        <w:pStyle w:val="CommentText"/>
      </w:pPr>
      <w:r>
        <w:rPr>
          <w:rStyle w:val="CommentReference"/>
        </w:rPr>
        <w:annotationRef/>
      </w:r>
      <w:r>
        <w:t xml:space="preserve">These numbers would give the reader an idea of how LV dimensions (cavity volume, wall volume and wall thickness) have been changed in comparison to each other. </w:t>
      </w:r>
      <w:r>
        <w:br/>
      </w:r>
      <w:r>
        <w:br/>
        <w:t>For instance, in response to a valve problem are we getting more dilation or more hypertrophy….</w:t>
      </w:r>
    </w:p>
  </w:comment>
  <w:comment w:id="87" w:author="Kenneth Campbell" w:date="2021-11-02T23:00:00Z" w:initials="KC">
    <w:p w14:paraId="45FC52BB" w14:textId="77777777" w:rsidR="003B7B70" w:rsidRDefault="003B7B70" w:rsidP="00F75499">
      <w:pPr>
        <w:pStyle w:val="CommentText"/>
      </w:pPr>
      <w:r>
        <w:rPr>
          <w:rStyle w:val="CommentReference"/>
        </w:rPr>
        <w:annotationRef/>
      </w:r>
      <w:r>
        <w:t>This needs units.</w:t>
      </w:r>
    </w:p>
  </w:comment>
  <w:comment w:id="88" w:author="Kenneth Campbell" w:date="2021-11-02T23:02:00Z" w:initials="KC">
    <w:p w14:paraId="672B863C" w14:textId="77777777" w:rsidR="003B7B70" w:rsidRDefault="003B7B70" w:rsidP="00974CC1">
      <w:pPr>
        <w:pStyle w:val="CommentText"/>
      </w:pPr>
      <w:r>
        <w:rPr>
          <w:rStyle w:val="CommentReference"/>
        </w:rPr>
        <w:annotationRef/>
      </w:r>
      <w:r>
        <w:t>I’m not sure that these are useful numbers to report because they are heavily influenced by the cavity volume. If we don’t get the cavity volume correct, they are meaningless. (As you know, this is because as the chamber volume goes down, the wall thickness increases.)</w:t>
      </w:r>
    </w:p>
  </w:comment>
  <w:comment w:id="89" w:author="Sharifi, Hossein" w:date="2021-11-08T13:37:00Z" w:initials="SH">
    <w:p w14:paraId="0BC98FE8" w14:textId="1204E64D" w:rsidR="003B7B70" w:rsidRDefault="003B7B70" w:rsidP="00974CC1">
      <w:pPr>
        <w:pStyle w:val="CommentText"/>
      </w:pPr>
      <w:r>
        <w:rPr>
          <w:rStyle w:val="CommentReference"/>
        </w:rPr>
        <w:annotationRef/>
      </w:r>
      <w:r>
        <w:t xml:space="preserve">I think these numbers are useful to be presented because they can quantitatively compare the changes in different components </w:t>
      </w:r>
      <w:proofErr w:type="gramStart"/>
      <w:r>
        <w:t>of  LV</w:t>
      </w:r>
      <w:proofErr w:type="gramEnd"/>
      <w:r>
        <w:t xml:space="preserve"> geometry. </w:t>
      </w:r>
      <w:r>
        <w:br/>
        <w:t xml:space="preserve">You are right, LW wall thickness is highly dependent on the cavity volume. That is why I have presented the changes in LV wall and cavity volumes first, and then reported the wall thickness. </w:t>
      </w:r>
      <w:r>
        <w:br/>
        <w:t xml:space="preserve">By reading these numbers, a reader can see that due to mitral regurgitation, LV has dilated with a small increase in wall thickness. </w:t>
      </w:r>
    </w:p>
  </w:comment>
  <w:comment w:id="91" w:author="Kenneth Campbell" w:date="2021-11-02T23:42:00Z" w:initials="KC">
    <w:p w14:paraId="42D198C2" w14:textId="1952E53B" w:rsidR="003B7B70" w:rsidRDefault="003B7B70">
      <w:pPr>
        <w:pStyle w:val="CommentText"/>
      </w:pPr>
      <w:r>
        <w:rPr>
          <w:rStyle w:val="CommentReference"/>
        </w:rPr>
        <w:annotationRef/>
      </w:r>
      <w:r>
        <w:t xml:space="preserve">I’m a little surprised that these plots are showing different passive filling relationships. Is this a consequence of Laplace’s law for a given constitutive equation? Can you confirm that analytically for us as a check of the underlying </w:t>
      </w:r>
      <w:proofErr w:type="gramStart"/>
      <w:r>
        <w:t>model.</w:t>
      </w:r>
      <w:proofErr w:type="gramEnd"/>
      <w:r>
        <w:t xml:space="preserve"> I don’t think that this needs to go in the </w:t>
      </w:r>
      <w:proofErr w:type="gramStart"/>
      <w:r>
        <w:t>paper</w:t>
      </w:r>
      <w:proofErr w:type="gramEnd"/>
      <w:r>
        <w:t xml:space="preserve"> but I would like to know it’s correct before we submit.</w:t>
      </w:r>
    </w:p>
  </w:comment>
  <w:comment w:id="92" w:author="Sharifi, Hossein" w:date="2021-11-13T13:06:00Z" w:initials="SH">
    <w:p w14:paraId="7CB12558" w14:textId="77777777" w:rsidR="003B7B70" w:rsidRDefault="003B7B70">
      <w:pPr>
        <w:pStyle w:val="CommentText"/>
      </w:pPr>
      <w:r>
        <w:rPr>
          <w:rStyle w:val="CommentReference"/>
        </w:rPr>
        <w:annotationRef/>
      </w:r>
      <w:r>
        <w:t>Although I have replaced the figure with a new one. I explain the changes in passive filling relationships here:</w:t>
      </w:r>
      <w:r>
        <w:br/>
      </w:r>
      <w:r>
        <w:br/>
        <w:t>According to Laplace’s law:</w:t>
      </w:r>
      <w:r>
        <w:br/>
      </w:r>
    </w:p>
    <w:p w14:paraId="6F44648F" w14:textId="77777777" w:rsidR="003B7B70" w:rsidRDefault="003B7B70">
      <w:pPr>
        <w:pStyle w:val="CommentText"/>
      </w:pPr>
      <w:r>
        <w:t>Due to growth reflex control of passive stress, averaged passive wall stress is remained unchanged for all valve cases. However, wall thickness (</w:t>
      </w:r>
      <w:proofErr w:type="spellStart"/>
      <w:r>
        <w:t>t_w</w:t>
      </w:r>
      <w:proofErr w:type="spellEnd"/>
      <w:r>
        <w:t>) and internal radius (</w:t>
      </w:r>
      <w:proofErr w:type="spellStart"/>
      <w:r>
        <w:t>r_i</w:t>
      </w:r>
      <w:proofErr w:type="spellEnd"/>
      <w:r>
        <w:t xml:space="preserve">) have been changed. </w:t>
      </w:r>
      <w:r>
        <w:br/>
        <w:t xml:space="preserve">In aortic stenosis case, increased </w:t>
      </w:r>
      <w:proofErr w:type="spellStart"/>
      <w:r>
        <w:t>t_w</w:t>
      </w:r>
      <w:proofErr w:type="spellEnd"/>
      <w:r>
        <w:t xml:space="preserve"> and decreased </w:t>
      </w:r>
      <w:proofErr w:type="spellStart"/>
      <w:r>
        <w:t>r_i</w:t>
      </w:r>
      <w:proofErr w:type="spellEnd"/>
      <w:r>
        <w:t xml:space="preserve"> lead to higher pressure and thus increase the slope of EDPVR.</w:t>
      </w:r>
    </w:p>
    <w:p w14:paraId="738D7BAB" w14:textId="25C050E5" w:rsidR="003B7B70" w:rsidRDefault="003B7B70">
      <w:pPr>
        <w:pStyle w:val="CommentText"/>
      </w:pPr>
      <w:r>
        <w:t xml:space="preserve"> </w:t>
      </w:r>
      <w:r>
        <w:br/>
        <w:t xml:space="preserve">In aortic regurgitation case, the amount of increase in </w:t>
      </w:r>
      <w:proofErr w:type="spellStart"/>
      <w:r>
        <w:t>r_i</w:t>
      </w:r>
      <w:proofErr w:type="spellEnd"/>
      <w:r>
        <w:t xml:space="preserve"> is more than </w:t>
      </w:r>
      <w:proofErr w:type="spellStart"/>
      <w:r>
        <w:t>t_w</w:t>
      </w:r>
      <w:proofErr w:type="spellEnd"/>
      <w:r>
        <w:t xml:space="preserve"> and thus results into lower pressure and decrease in slope of EDPVR. </w:t>
      </w:r>
      <w:r>
        <w:br/>
      </w:r>
      <w:r>
        <w:br/>
        <w:t xml:space="preserve">Similar scenario is true for mitral regurgitation. </w:t>
      </w:r>
      <w:r>
        <w:br/>
      </w:r>
      <w:r>
        <w:br/>
        <w:t>In general, slope of EDPVR is the r</w:t>
      </w:r>
      <w:r w:rsidRPr="007A1A3D">
        <w:t>eciprocal of ventricular compliance</w:t>
      </w:r>
      <w:r>
        <w:t xml:space="preserve">. Therefore, during concentric growth, LV wall is stiffer and thus slope of EDPVR is increased. On the other hand, during eccentric growth, LV is </w:t>
      </w:r>
      <w:proofErr w:type="gramStart"/>
      <w:r>
        <w:t>less stiffer</w:t>
      </w:r>
      <w:proofErr w:type="gramEnd"/>
      <w:r>
        <w:t xml:space="preserve"> and thus slope of EDPVR decreases. </w:t>
      </w:r>
      <w:r>
        <w:br/>
        <w:t>Check this:</w:t>
      </w:r>
      <w:r>
        <w:br/>
      </w:r>
      <w:hyperlink r:id="rId1" w:anchor=":~:text=When%20the%20LVP%20falls%20below,the%20ventricle%20begins%20to%20fill.&amp;text=Ventricular%20filling%20occurs%20along%20the,the%20reciprocal%20of%20ventricular%20compliance." w:history="1">
        <w:r w:rsidRPr="001342B1">
          <w:rPr>
            <w:rStyle w:val="Hyperlink"/>
          </w:rPr>
          <w:t xml:space="preserve">https://www.cvphysiology.com/Cardiac Function/CF024 - :~:text=When the LVP falls </w:t>
        </w:r>
        <w:proofErr w:type="spellStart"/>
        <w:r w:rsidRPr="001342B1">
          <w:rPr>
            <w:rStyle w:val="Hyperlink"/>
          </w:rPr>
          <w:t>below,the</w:t>
        </w:r>
        <w:proofErr w:type="spellEnd"/>
        <w:r w:rsidRPr="001342B1">
          <w:rPr>
            <w:rStyle w:val="Hyperlink"/>
          </w:rPr>
          <w:t xml:space="preserve"> ventricle begins to </w:t>
        </w:r>
        <w:proofErr w:type="spellStart"/>
        <w:r w:rsidRPr="001342B1">
          <w:rPr>
            <w:rStyle w:val="Hyperlink"/>
          </w:rPr>
          <w:t>fill.&amp;text</w:t>
        </w:r>
        <w:proofErr w:type="spellEnd"/>
        <w:r w:rsidRPr="001342B1">
          <w:rPr>
            <w:rStyle w:val="Hyperlink"/>
          </w:rPr>
          <w:t xml:space="preserve">=Ventricular filling occurs along </w:t>
        </w:r>
        <w:proofErr w:type="spellStart"/>
        <w:r w:rsidRPr="001342B1">
          <w:rPr>
            <w:rStyle w:val="Hyperlink"/>
          </w:rPr>
          <w:t>the,the</w:t>
        </w:r>
        <w:proofErr w:type="spellEnd"/>
        <w:r w:rsidRPr="001342B1">
          <w:rPr>
            <w:rStyle w:val="Hyperlink"/>
          </w:rPr>
          <w:t xml:space="preserve"> reciprocal of ventricular compliance.</w:t>
        </w:r>
      </w:hyperlink>
    </w:p>
  </w:comment>
  <w:comment w:id="93" w:author="Kenneth Campbell" w:date="2021-11-02T23:45:00Z" w:initials="KC">
    <w:p w14:paraId="07975D22" w14:textId="25286CE3" w:rsidR="003B7B70" w:rsidRDefault="003B7B70">
      <w:pPr>
        <w:pStyle w:val="CommentText"/>
      </w:pPr>
      <w:r>
        <w:rPr>
          <w:rStyle w:val="CommentReference"/>
        </w:rPr>
        <w:annotationRef/>
      </w:r>
      <w:r>
        <w:t>The mitral regurgitation seems odd to me. If you are pushing blood back into the veins during systolic injection, shouldn’t the pressure volume loop during the initial stages of contraction be sloping to the upper-left once you get above venous pressure (~5 mmHg) ? It looks very close to vertical. Can you check this please? I wonder if it is a bug in the core model?</w:t>
      </w:r>
      <w:r>
        <w:br/>
      </w:r>
      <w:r>
        <w:br/>
        <w:t xml:space="preserve">Here is what it looks like in </w:t>
      </w:r>
      <w:proofErr w:type="spellStart"/>
      <w:r>
        <w:t>CircAdapt</w:t>
      </w:r>
      <w:proofErr w:type="spellEnd"/>
      <w:r>
        <w:t>. (You may need to cut and paste this figure to look at the PV loops, or alternatively run the simulations yourself as I did)</w:t>
      </w:r>
      <w:r>
        <w:br/>
      </w:r>
      <w:r>
        <w:rPr>
          <w:noProof/>
        </w:rPr>
        <w:drawing>
          <wp:inline distT="0" distB="0" distL="0" distR="0" wp14:anchorId="15ADC6A9" wp14:editId="3A911BA3">
            <wp:extent cx="6208395" cy="3953510"/>
            <wp:effectExtent l="0" t="0" r="0" b="0"/>
            <wp:docPr id="32" name="Picture 32"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lendar&#10;&#10;Description automatically generated with medium confidence"/>
                    <pic:cNvPicPr/>
                  </pic:nvPicPr>
                  <pic:blipFill>
                    <a:blip r:embed="rId2"/>
                    <a:stretch>
                      <a:fillRect/>
                    </a:stretch>
                  </pic:blipFill>
                  <pic:spPr>
                    <a:xfrm>
                      <a:off x="0" y="0"/>
                      <a:ext cx="6208395" cy="3953510"/>
                    </a:xfrm>
                    <a:prstGeom prst="rect">
                      <a:avLst/>
                    </a:prstGeom>
                  </pic:spPr>
                </pic:pic>
              </a:graphicData>
            </a:graphic>
          </wp:inline>
        </w:drawing>
      </w:r>
    </w:p>
  </w:comment>
  <w:comment w:id="94" w:author="Sharifi, Hossein" w:date="2021-12-07T12:16:00Z" w:initials="SH">
    <w:p w14:paraId="43CE829F" w14:textId="631BDF55" w:rsidR="003B7B70" w:rsidRDefault="003B7B70">
      <w:pPr>
        <w:pStyle w:val="CommentText"/>
      </w:pPr>
      <w:r>
        <w:rPr>
          <w:rStyle w:val="CommentReference"/>
        </w:rPr>
        <w:annotationRef/>
      </w:r>
      <w:r>
        <w:t xml:space="preserve">I investigated this and I noticed that the rise in the pressure during early systole is very quick. According to the attached figure, at the onset of systole, the LV pressure rises very quickly such that the leaking blood flow and ejection happens nearly at the same time. </w:t>
      </w:r>
      <w:r>
        <w:br/>
      </w:r>
      <w:r>
        <w:br/>
      </w:r>
      <w:proofErr w:type="spellStart"/>
      <w:r>
        <w:t>Regardin</w:t>
      </w:r>
      <w:proofErr w:type="spellEnd"/>
      <w:r>
        <w:t xml:space="preserve"> the </w:t>
      </w:r>
      <w:proofErr w:type="spellStart"/>
      <w:r>
        <w:t>CircAdapt</w:t>
      </w:r>
      <w:proofErr w:type="spellEnd"/>
      <w:r>
        <w:t xml:space="preserve"> figure that you copied </w:t>
      </w:r>
      <w:proofErr w:type="gramStart"/>
      <w:r>
        <w:t>here,</w:t>
      </w:r>
      <w:proofErr w:type="gramEnd"/>
      <w:r>
        <w:t xml:space="preserve"> I think that figure does not consider the effect of eccentric growth. According to clinical data I have collected, LV chamber volume dilates at both ED and ES. That is also in line with other papers that simulated the eccentric growth. Such as: </w:t>
      </w:r>
      <w:hyperlink r:id="rId3" w:history="1">
        <w:r w:rsidRPr="00530914">
          <w:rPr>
            <w:rStyle w:val="Hyperlink"/>
          </w:rPr>
          <w:t>https://link.springer.com/content/pdf/10.1007/s10237-019-01209-2.pdf</w:t>
        </w:r>
      </w:hyperlink>
      <w:r>
        <w:t xml:space="preserve"> </w:t>
      </w:r>
    </w:p>
  </w:comment>
  <w:comment w:id="96" w:author="Kenneth Campbell" w:date="2021-11-02T23:41:00Z" w:initials="KC">
    <w:p w14:paraId="023B72EB" w14:textId="4C89F6D7" w:rsidR="003B7B70" w:rsidRDefault="003B7B70">
      <w:pPr>
        <w:pStyle w:val="CommentText"/>
      </w:pPr>
      <w:r>
        <w:rPr>
          <w:rStyle w:val="CommentReference"/>
        </w:rPr>
        <w:annotationRef/>
      </w:r>
      <w:r>
        <w:t>Rather than describing the time-points (which makes the reader go back and check the other figures), it would be simpler to describe the plots as being the steady-states responses for the different conditions.</w:t>
      </w:r>
    </w:p>
  </w:comment>
  <w:comment w:id="97" w:author="Sharifi, Hossein" w:date="2021-11-12T13:24:00Z" w:initials="SH">
    <w:p w14:paraId="103D493C" w14:textId="0D41E78F" w:rsidR="003B7B70" w:rsidRDefault="003B7B70">
      <w:pPr>
        <w:pStyle w:val="CommentText"/>
      </w:pPr>
      <w:r>
        <w:rPr>
          <w:rStyle w:val="CommentReference"/>
        </w:rPr>
        <w:annotationRef/>
      </w:r>
      <w:r>
        <w:t>Adopted</w:t>
      </w:r>
    </w:p>
  </w:comment>
  <w:comment w:id="99" w:author="Sharifi, Hossein" w:date="2021-12-18T21:21:00Z" w:initials="SH">
    <w:p w14:paraId="3DD476EA" w14:textId="5681D00C" w:rsidR="003B7B70" w:rsidRDefault="003B7B70">
      <w:pPr>
        <w:pStyle w:val="CommentText"/>
      </w:pPr>
      <w:r>
        <w:rPr>
          <w:rStyle w:val="CommentReference"/>
        </w:rPr>
        <w:annotationRef/>
      </w:r>
      <w:r>
        <w:t>New section is added</w:t>
      </w:r>
    </w:p>
  </w:comment>
  <w:comment w:id="101" w:author="Kenneth Campbell" w:date="2021-11-02T23:55:00Z" w:initials="KC">
    <w:p w14:paraId="45A4DFEC" w14:textId="77777777" w:rsidR="003B7B70" w:rsidRDefault="003B7B70" w:rsidP="00515123">
      <w:pPr>
        <w:pStyle w:val="CommentText"/>
      </w:pPr>
      <w:r>
        <w:rPr>
          <w:rStyle w:val="CommentReference"/>
        </w:rPr>
        <w:annotationRef/>
      </w:r>
      <w:r>
        <w:t>As usual, lots of questions and comments about this figure.</w:t>
      </w:r>
    </w:p>
    <w:p w14:paraId="5D11E791" w14:textId="77777777" w:rsidR="003B7B70" w:rsidRDefault="003B7B70" w:rsidP="00515123">
      <w:pPr>
        <w:pStyle w:val="CommentText"/>
      </w:pPr>
    </w:p>
    <w:p w14:paraId="64655C4B" w14:textId="77777777" w:rsidR="003B7B70" w:rsidRDefault="003B7B70" w:rsidP="00515123">
      <w:pPr>
        <w:pStyle w:val="CommentText"/>
      </w:pPr>
      <w:r>
        <w:t>I think it would be better to spell out the x axis labels. You can’t write patients data – it might be patients’ data or patient data. I am confused as to why there are so many values. Are these from different studies? Perhaps it would be better to show the mean and SD?</w:t>
      </w:r>
    </w:p>
    <w:p w14:paraId="380E266C" w14:textId="77777777" w:rsidR="003B7B70" w:rsidRDefault="003B7B70" w:rsidP="00515123">
      <w:pPr>
        <w:pStyle w:val="CommentText"/>
      </w:pPr>
    </w:p>
    <w:p w14:paraId="3A983FAE" w14:textId="122D336E" w:rsidR="003B7B70" w:rsidRDefault="003B7B70" w:rsidP="00515123">
      <w:pPr>
        <w:pStyle w:val="CommentText"/>
      </w:pPr>
      <w:r>
        <w:t>Why did you choose to offset the y-axis values from 0?</w:t>
      </w:r>
    </w:p>
    <w:p w14:paraId="5D7AB1E4" w14:textId="0C19F06F" w:rsidR="003B7B70" w:rsidRDefault="003B7B70" w:rsidP="00515123">
      <w:pPr>
        <w:pStyle w:val="CommentText"/>
      </w:pPr>
    </w:p>
    <w:p w14:paraId="5A2978B0" w14:textId="2F31AA50" w:rsidR="003B7B70" w:rsidRDefault="003B7B70" w:rsidP="00515123">
      <w:pPr>
        <w:pStyle w:val="CommentText"/>
      </w:pPr>
      <w:r>
        <w:t>As in a prior figure, I think it would be much better if you scaled all the axes the same.</w:t>
      </w:r>
    </w:p>
    <w:p w14:paraId="4BCDA3A3" w14:textId="77777777" w:rsidR="003B7B70" w:rsidRDefault="003B7B70" w:rsidP="00515123">
      <w:pPr>
        <w:pStyle w:val="CommentText"/>
      </w:pPr>
    </w:p>
    <w:p w14:paraId="1C49EE08" w14:textId="487234EB" w:rsidR="003B7B70" w:rsidRDefault="003B7B70" w:rsidP="00515123">
      <w:pPr>
        <w:pStyle w:val="CommentText"/>
      </w:pPr>
      <w:r>
        <w:t>Can you do statistical tests to put a p-value for differences between the simulations and the clinical data</w:t>
      </w:r>
      <w:r>
        <w:rPr>
          <w:noProof/>
        </w:rPr>
        <w:t>?</w:t>
      </w:r>
    </w:p>
    <w:p w14:paraId="64AD38E8" w14:textId="77777777" w:rsidR="003B7B70" w:rsidRDefault="003B7B70" w:rsidP="00515123">
      <w:pPr>
        <w:pStyle w:val="CommentText"/>
      </w:pPr>
    </w:p>
    <w:p w14:paraId="0DDBDF6E" w14:textId="77777777" w:rsidR="003B7B70" w:rsidRDefault="003B7B70" w:rsidP="00515123">
      <w:pPr>
        <w:pStyle w:val="CommentText"/>
      </w:pPr>
      <w:r>
        <w:t>What is the difference between “control data” and “patient data</w:t>
      </w:r>
      <w:proofErr w:type="gramStart"/>
      <w:r>
        <w:t>”.</w:t>
      </w:r>
      <w:proofErr w:type="gramEnd"/>
      <w:r>
        <w:t xml:space="preserve"> Aren’t </w:t>
      </w:r>
      <w:proofErr w:type="gramStart"/>
      <w:r>
        <w:t>all of</w:t>
      </w:r>
      <w:proofErr w:type="gramEnd"/>
      <w:r>
        <w:t xml:space="preserve"> these values coming from patients of some description? The only way you could get control data is to recruit non-patients for a research study. To go further, a person who is getting an echo for a non-valvular clinical issue is still a patient.</w:t>
      </w:r>
    </w:p>
    <w:p w14:paraId="080F4940" w14:textId="77777777" w:rsidR="003B7B70" w:rsidRDefault="003B7B70" w:rsidP="00515123">
      <w:pPr>
        <w:pStyle w:val="CommentText"/>
      </w:pPr>
    </w:p>
    <w:p w14:paraId="0889A80E" w14:textId="77777777" w:rsidR="003B7B70" w:rsidRDefault="003B7B70" w:rsidP="00515123">
      <w:pPr>
        <w:pStyle w:val="CommentText"/>
      </w:pPr>
      <w:r>
        <w:t>What is the LV end-systolic volume index? It is not defined in the figure.</w:t>
      </w:r>
    </w:p>
    <w:p w14:paraId="551C62A4" w14:textId="77777777" w:rsidR="003B7B70" w:rsidRDefault="003B7B70" w:rsidP="00515123">
      <w:pPr>
        <w:pStyle w:val="CommentText"/>
      </w:pPr>
    </w:p>
    <w:p w14:paraId="4D96CC5B" w14:textId="3118A948" w:rsidR="003B7B70" w:rsidRDefault="003B7B70" w:rsidP="00515123">
      <w:pPr>
        <w:pStyle w:val="CommentText"/>
      </w:pPr>
      <w:r>
        <w:t>The x axis label of Subjects is wrong since it also applies to simulation data.</w:t>
      </w:r>
    </w:p>
    <w:p w14:paraId="238DD9D5" w14:textId="77777777" w:rsidR="003B7B70" w:rsidRDefault="003B7B70" w:rsidP="00515123">
      <w:pPr>
        <w:pStyle w:val="CommentText"/>
      </w:pPr>
    </w:p>
    <w:p w14:paraId="2F69D72B" w14:textId="77777777" w:rsidR="003B7B70" w:rsidRDefault="003B7B70" w:rsidP="00515123">
      <w:pPr>
        <w:pStyle w:val="CommentText"/>
      </w:pPr>
      <w:r>
        <w:t xml:space="preserve">There is an </w:t>
      </w:r>
      <w:proofErr w:type="gramStart"/>
      <w:r>
        <w:t>extra )</w:t>
      </w:r>
      <w:proofErr w:type="gramEnd"/>
      <w:r>
        <w:t xml:space="preserve"> in the y axis label for the second panel in column 3.</w:t>
      </w:r>
    </w:p>
    <w:p w14:paraId="6A23CF58" w14:textId="77777777" w:rsidR="003B7B70" w:rsidRDefault="003B7B70" w:rsidP="00515123">
      <w:pPr>
        <w:pStyle w:val="CommentText"/>
      </w:pPr>
    </w:p>
    <w:p w14:paraId="1F66E534" w14:textId="29DF7D4D" w:rsidR="003B7B70" w:rsidRDefault="003B7B70" w:rsidP="00515123">
      <w:pPr>
        <w:pStyle w:val="CommentText"/>
      </w:pPr>
      <w:r>
        <w:t>Did you mean to use a small b for baseline in the legends? I think it would be better as Baseline.</w:t>
      </w:r>
    </w:p>
  </w:comment>
  <w:comment w:id="102" w:author="Sharifi, Hossein" w:date="2021-12-10T13:17:00Z" w:initials="SH">
    <w:p w14:paraId="5BAEC22A" w14:textId="77777777" w:rsidR="003B7B70" w:rsidRDefault="003B7B70">
      <w:pPr>
        <w:pStyle w:val="CommentText"/>
      </w:pPr>
      <w:r>
        <w:rPr>
          <w:rStyle w:val="CommentReference"/>
        </w:rPr>
        <w:annotationRef/>
      </w:r>
      <w:r>
        <w:t xml:space="preserve">X labels are now spelled </w:t>
      </w:r>
      <w:proofErr w:type="gramStart"/>
      <w:r>
        <w:t>out, but</w:t>
      </w:r>
      <w:proofErr w:type="gramEnd"/>
      <w:r>
        <w:t xml:space="preserve"> rotated to not overlap with each other. </w:t>
      </w:r>
    </w:p>
    <w:p w14:paraId="7DC2FD36" w14:textId="77777777" w:rsidR="003B7B70" w:rsidRDefault="003B7B70">
      <w:pPr>
        <w:pStyle w:val="CommentText"/>
      </w:pPr>
    </w:p>
    <w:p w14:paraId="04AB946F" w14:textId="2E59DE56" w:rsidR="003B7B70" w:rsidRDefault="003B7B70">
      <w:pPr>
        <w:pStyle w:val="CommentText"/>
      </w:pPr>
      <w:r>
        <w:t xml:space="preserve">As explained in the first paragraph of this section, the clinical data are compiled from 8 different papers for each disease state. That is why we had various values for clinical data. </w:t>
      </w:r>
      <w:r>
        <w:br/>
      </w:r>
      <w:r>
        <w:br/>
        <w:t xml:space="preserve">In this version of figure, I decided to show the clinical data with box plots instead of dot plots as it was in previous version of the figure. </w:t>
      </w:r>
    </w:p>
    <w:p w14:paraId="44149881" w14:textId="25EB6060" w:rsidR="003B7B70" w:rsidRDefault="003B7B70" w:rsidP="00A77CCC">
      <w:pPr>
        <w:pStyle w:val="CommentText"/>
      </w:pPr>
      <w:r>
        <w:t>That is because I wanted to show both the range and interquartile range of clinical data. Showing them with mean +- SD might not be accurate because each study has different population (n) which needs to be considered.</w:t>
      </w:r>
    </w:p>
    <w:p w14:paraId="7D4EAE97" w14:textId="77777777" w:rsidR="003B7B70" w:rsidRDefault="003B7B70">
      <w:pPr>
        <w:pStyle w:val="CommentText"/>
      </w:pPr>
    </w:p>
    <w:p w14:paraId="420196F6" w14:textId="2AEA35BB" w:rsidR="003B7B70" w:rsidRDefault="003B7B70">
      <w:pPr>
        <w:pStyle w:val="CommentText"/>
      </w:pPr>
      <w:r>
        <w:t xml:space="preserve">The goal of figures 8 ad 9 are to show that </w:t>
      </w:r>
      <w:proofErr w:type="spellStart"/>
      <w:r>
        <w:t>pymyovent</w:t>
      </w:r>
      <w:proofErr w:type="spellEnd"/>
      <w:r>
        <w:t xml:space="preserve"> results are following both the trend and magnitude observed in clinical data. This can be obtained by comparing our predictions with the reported range and not the mean value. </w:t>
      </w:r>
    </w:p>
    <w:p w14:paraId="217F199E" w14:textId="77777777" w:rsidR="003B7B70" w:rsidRDefault="003B7B70">
      <w:pPr>
        <w:pStyle w:val="CommentText"/>
      </w:pPr>
    </w:p>
    <w:p w14:paraId="3F91C0FA" w14:textId="35A26429" w:rsidR="003B7B70" w:rsidRDefault="003B7B70">
      <w:pPr>
        <w:pStyle w:val="CommentText"/>
      </w:pPr>
      <w:r>
        <w:t>I have scaled the y axis the same for all plots. Also, calculated the p-values using t-test, but honestly not sure it is the appropriate to use it for only 3 data points of the simulation results! Might need your feedback on this.</w:t>
      </w:r>
      <w:r>
        <w:br/>
      </w:r>
      <w:r>
        <w:br/>
        <w:t xml:space="preserve">Regarding the control data, I see what </w:t>
      </w:r>
      <w:proofErr w:type="gramStart"/>
      <w:r>
        <w:t>is your point</w:t>
      </w:r>
      <w:proofErr w:type="gramEnd"/>
      <w:r>
        <w:t xml:space="preserve">. However, all 8 different papers, that I have complied the data from, have labeled them as “control” group. </w:t>
      </w:r>
      <w:proofErr w:type="gramStart"/>
      <w:r>
        <w:t>So</w:t>
      </w:r>
      <w:proofErr w:type="gramEnd"/>
      <w:r>
        <w:t xml:space="preserve"> I believe they have recruited non-patients for their study.</w:t>
      </w:r>
    </w:p>
    <w:p w14:paraId="3A09A338" w14:textId="77777777" w:rsidR="003B7B70" w:rsidRDefault="003B7B70">
      <w:pPr>
        <w:pStyle w:val="CommentText"/>
      </w:pPr>
    </w:p>
    <w:p w14:paraId="030E8D29" w14:textId="001DE23F" w:rsidR="003B7B70" w:rsidRDefault="003B7B70">
      <w:pPr>
        <w:pStyle w:val="CommentText"/>
      </w:pPr>
      <w:r>
        <w:t xml:space="preserve">I have implemented all the remaining points that you brought up on this figure. </w:t>
      </w:r>
      <w:r>
        <w:br/>
      </w:r>
      <w:r>
        <w:br/>
        <w:t>Thanks</w:t>
      </w:r>
    </w:p>
  </w:comment>
  <w:comment w:id="105" w:author="Sharifi, Hossein" w:date="2021-12-10T13:10:00Z" w:initials="SH">
    <w:p w14:paraId="126CA84E" w14:textId="20B12F56" w:rsidR="003B7B70" w:rsidRDefault="003B7B70">
      <w:pPr>
        <w:pStyle w:val="CommentText"/>
      </w:pPr>
      <w:r>
        <w:rPr>
          <w:rStyle w:val="CommentReference"/>
        </w:rPr>
        <w:annotationRef/>
      </w:r>
      <w:r>
        <w:t xml:space="preserve">I have drafted this section with the help of Austin in cell signaling. </w:t>
      </w:r>
    </w:p>
  </w:comment>
  <w:comment w:id="106" w:author="Wenk, Jonathan F." w:date="2021-12-18T13:37:00Z" w:initials="J">
    <w:p w14:paraId="7216E9F7" w14:textId="12A6C3FC" w:rsidR="003B7B70" w:rsidRDefault="003B7B70">
      <w:pPr>
        <w:pStyle w:val="CommentText"/>
      </w:pPr>
      <w:r>
        <w:rPr>
          <w:rStyle w:val="CommentReference"/>
        </w:rPr>
        <w:annotationRef/>
      </w:r>
      <w:r>
        <w:t>There is a ton of detail in this section, that might be a bit overkill. A reviewer might wonder why we aren’t directly modeling a lot of the pathways we describe. I will let Ken decide</w:t>
      </w:r>
      <w:r w:rsidR="009F6990">
        <w:t xml:space="preserve"> whether this needs to be cut down</w:t>
      </w:r>
      <w:r>
        <w:t>.</w:t>
      </w:r>
    </w:p>
  </w:comment>
  <w:comment w:id="108" w:author="Wenk, Jonathan F." w:date="2021-12-18T14:53:00Z" w:initials="J">
    <w:p w14:paraId="7D331F95" w14:textId="5724D47C" w:rsidR="003B7B70" w:rsidRDefault="003B7B70">
      <w:pPr>
        <w:pStyle w:val="CommentText"/>
      </w:pPr>
      <w:r>
        <w:rPr>
          <w:rStyle w:val="CommentReference"/>
        </w:rPr>
        <w:annotationRef/>
      </w:r>
      <w:r>
        <w:t>Same comment as above. This feels like a ton of detail than might not all be necessary.</w:t>
      </w:r>
    </w:p>
  </w:comment>
  <w:comment w:id="109" w:author="Kenneth Campbell" w:date="2021-11-03T12:29:00Z" w:initials="KC">
    <w:p w14:paraId="02F94D0D" w14:textId="33C9A0C5" w:rsidR="003B7B70" w:rsidRDefault="003B7B70">
      <w:pPr>
        <w:pStyle w:val="CommentText"/>
      </w:pPr>
      <w:r>
        <w:rPr>
          <w:rStyle w:val="CommentReference"/>
        </w:rPr>
        <w:annotationRef/>
      </w:r>
      <w:r>
        <w:t>I am a little surprised that the Arts model used a Hill-type system. Are you sure these are correct?</w:t>
      </w:r>
    </w:p>
  </w:comment>
  <w:comment w:id="110" w:author="Sharifi, Hossein" w:date="2021-11-29T10:18:00Z" w:initials="SH">
    <w:p w14:paraId="7580C105" w14:textId="2A682C5D" w:rsidR="003B7B70" w:rsidRDefault="003B7B70">
      <w:pPr>
        <w:pStyle w:val="CommentText"/>
      </w:pPr>
      <w:r>
        <w:rPr>
          <w:rStyle w:val="CommentReference"/>
        </w:rPr>
        <w:annotationRef/>
      </w:r>
      <w:r>
        <w:t xml:space="preserve">I think you are right. They are </w:t>
      </w:r>
      <w:proofErr w:type="gramStart"/>
      <w:r>
        <w:t>actually using</w:t>
      </w:r>
      <w:proofErr w:type="gramEnd"/>
      <w:r>
        <w:t xml:space="preserve"> a single sarcomere model. So, I removed the citation from here. </w:t>
      </w:r>
      <w:r>
        <w:br/>
      </w:r>
    </w:p>
    <w:p w14:paraId="37C6B805" w14:textId="3091A706" w:rsidR="003B7B70" w:rsidRDefault="003B7B70">
      <w:pPr>
        <w:pStyle w:val="CommentText"/>
      </w:pPr>
      <w:r>
        <w:t xml:space="preserve">However, Jeff </w:t>
      </w:r>
      <w:proofErr w:type="spellStart"/>
      <w:r>
        <w:t>Holme’s</w:t>
      </w:r>
      <w:proofErr w:type="spellEnd"/>
      <w:r>
        <w:t xml:space="preserve"> group has repeatedly reported the model used by Arts as a Hill-type model of contraction. For example:</w:t>
      </w:r>
    </w:p>
    <w:p w14:paraId="21702154" w14:textId="2F5046FF" w:rsidR="003B7B70" w:rsidRDefault="00C85BF7">
      <w:pPr>
        <w:pStyle w:val="CommentText"/>
      </w:pPr>
      <w:hyperlink r:id="rId4" w:history="1">
        <w:r w:rsidR="003B7B70" w:rsidRPr="007D6C42">
          <w:rPr>
            <w:rStyle w:val="Hyperlink"/>
          </w:rPr>
          <w:t>https://www.ncbi.nlm.nih.gov/pmc/articles/PMC5889094/</w:t>
        </w:r>
      </w:hyperlink>
      <w:r w:rsidR="003B7B70">
        <w:br/>
      </w:r>
      <w:r w:rsidR="003B7B70">
        <w:br/>
      </w:r>
      <w:r w:rsidR="003B7B70">
        <w:br/>
        <w:t xml:space="preserve">  </w:t>
      </w:r>
    </w:p>
  </w:comment>
  <w:comment w:id="111" w:author="Kenneth Campbell" w:date="2021-11-03T12:30:00Z" w:initials="KC">
    <w:p w14:paraId="14E3476E" w14:textId="6406F476" w:rsidR="003B7B70" w:rsidRDefault="003B7B70">
      <w:pPr>
        <w:pStyle w:val="CommentText"/>
      </w:pPr>
      <w:r>
        <w:rPr>
          <w:rStyle w:val="CommentReference"/>
        </w:rPr>
        <w:annotationRef/>
      </w:r>
      <w:r>
        <w:t>That needs to be defined.</w:t>
      </w:r>
    </w:p>
  </w:comment>
  <w:comment w:id="112" w:author="Sharifi, Hossein" w:date="2021-11-29T10:48:00Z" w:initials="SH">
    <w:p w14:paraId="4B4B5D97" w14:textId="04C3FFEC" w:rsidR="003B7B70" w:rsidRDefault="003B7B70">
      <w:pPr>
        <w:pStyle w:val="CommentText"/>
      </w:pPr>
      <w:r>
        <w:rPr>
          <w:rStyle w:val="CommentReference"/>
        </w:rPr>
        <w:annotationRef/>
      </w:r>
      <w:r>
        <w:t xml:space="preserve">Now it is defined in the next statement. </w:t>
      </w:r>
    </w:p>
  </w:comment>
  <w:comment w:id="113" w:author="Sharifi, Hossein" w:date="2021-11-29T10:47:00Z" w:initials="SH">
    <w:p w14:paraId="7360ACEC" w14:textId="49F08693" w:rsidR="003B7B70" w:rsidRDefault="003B7B70">
      <w:pPr>
        <w:pStyle w:val="CommentText"/>
      </w:pPr>
      <w:r>
        <w:rPr>
          <w:rStyle w:val="CommentReference"/>
        </w:rPr>
        <w:annotationRef/>
      </w:r>
      <w:r>
        <w:t xml:space="preserve">I think this one is a better paper to cite. It is from 1957 and explains all the mathematical modeling …. </w:t>
      </w:r>
    </w:p>
  </w:comment>
  <w:comment w:id="114" w:author="Sharifi, Hossein" w:date="2021-12-18T22:47:00Z" w:initials="SH">
    <w:p w14:paraId="2E7EF8C3" w14:textId="622B14CA" w:rsidR="003B7B70" w:rsidRDefault="003B7B70">
      <w:pPr>
        <w:pStyle w:val="CommentText"/>
      </w:pPr>
      <w:r>
        <w:rPr>
          <w:rStyle w:val="CommentReference"/>
        </w:rPr>
        <w:annotationRef/>
      </w:r>
      <w:r>
        <w:t>This section is new</w:t>
      </w:r>
    </w:p>
  </w:comment>
  <w:comment w:id="115" w:author="Sharifi, Hossein" w:date="2021-12-18T22:48:00Z" w:initials="SH">
    <w:p w14:paraId="0E2544A0" w14:textId="35DAF0A4" w:rsidR="003B7B70" w:rsidRDefault="003B7B70">
      <w:pPr>
        <w:pStyle w:val="CommentText"/>
      </w:pPr>
      <w:r>
        <w:rPr>
          <w:rStyle w:val="CommentReference"/>
        </w:rPr>
        <w:annotationRef/>
      </w:r>
      <w:r>
        <w:t>This section is new</w:t>
      </w:r>
    </w:p>
  </w:comment>
  <w:comment w:id="116" w:author="Kenneth Campbell" w:date="2021-11-03T12:36:00Z" w:initials="KC">
    <w:p w14:paraId="5263AA6A" w14:textId="784335ED" w:rsidR="003B7B70" w:rsidRDefault="003B7B70">
      <w:pPr>
        <w:pStyle w:val="CommentText"/>
      </w:pPr>
      <w:r>
        <w:rPr>
          <w:rStyle w:val="CommentReference"/>
        </w:rPr>
        <w:annotationRef/>
      </w:r>
      <w:r>
        <w:t>If it’s mainly due to x, what are the other reasons? If you can’t think of other reasons, don’t start off with mainly.</w:t>
      </w:r>
    </w:p>
  </w:comment>
  <w:comment w:id="117" w:author="Sharifi, Hossein" w:date="2021-12-02T12:55:00Z" w:initials="SH">
    <w:p w14:paraId="35AC9C48" w14:textId="69799A9A" w:rsidR="003B7B70" w:rsidRDefault="003B7B70">
      <w:pPr>
        <w:pStyle w:val="CommentText"/>
      </w:pPr>
      <w:r>
        <w:rPr>
          <w:rStyle w:val="CommentReference"/>
        </w:rPr>
        <w:annotationRef/>
      </w:r>
      <w:r>
        <w:t xml:space="preserve">Adapted the wording. </w:t>
      </w:r>
    </w:p>
  </w:comment>
  <w:comment w:id="118" w:author="Kenneth Campbell" w:date="2021-11-03T14:33:00Z" w:initials="KC">
    <w:p w14:paraId="215E19CD" w14:textId="11BD572B" w:rsidR="003B7B70" w:rsidRDefault="003B7B70">
      <w:pPr>
        <w:pStyle w:val="CommentText"/>
      </w:pPr>
      <w:r>
        <w:rPr>
          <w:rStyle w:val="CommentReference"/>
        </w:rPr>
        <w:annotationRef/>
      </w:r>
      <w:r>
        <w:t>Can you add author contributions, to make it clear which people did which things? I think that is good form for all manuscripts now.</w:t>
      </w:r>
    </w:p>
  </w:comment>
  <w:comment w:id="119" w:author="Sharifi, Hossein" w:date="2021-12-18T22:48:00Z" w:initials="SH">
    <w:p w14:paraId="066F70F3" w14:textId="7D0C56BE" w:rsidR="003B7B70" w:rsidRDefault="003B7B70">
      <w:pPr>
        <w:pStyle w:val="CommentText"/>
      </w:pPr>
      <w:r>
        <w:rPr>
          <w:rStyle w:val="CommentReference"/>
        </w:rPr>
        <w:annotationRef/>
      </w:r>
      <w:r>
        <w:t>Added</w:t>
      </w:r>
    </w:p>
  </w:comment>
  <w:comment w:id="128" w:author="Kenneth Campbell" w:date="2021-11-03T14:36:00Z" w:initials="KC">
    <w:p w14:paraId="707A8C7A" w14:textId="3FBEE360" w:rsidR="003B7B70" w:rsidRDefault="003B7B70">
      <w:pPr>
        <w:pStyle w:val="CommentText"/>
      </w:pPr>
      <w:r>
        <w:rPr>
          <w:rStyle w:val="CommentReference"/>
        </w:rPr>
        <w:annotationRef/>
      </w:r>
      <w:r>
        <w:t xml:space="preserve">Usual comment about focusing on the intervention (aortic stenosis) and not the hemodynamic effect. Usual comments about choice of panels, layout of labels, vertical alignment of numbers in boxes at top, and typos in labels. </w:t>
      </w:r>
      <w:proofErr w:type="spellStart"/>
      <w:r>
        <w:t>S_x</w:t>
      </w:r>
      <w:proofErr w:type="spellEnd"/>
      <w:r>
        <w:t xml:space="preserve"> </w:t>
      </w:r>
      <w:proofErr w:type="gramStart"/>
      <w:r>
        <w:t>are</w:t>
      </w:r>
      <w:proofErr w:type="gramEnd"/>
      <w:r>
        <w:t xml:space="preserve"> not defined.</w:t>
      </w:r>
    </w:p>
  </w:comment>
  <w:comment w:id="131" w:author="Kenneth Campbell" w:date="2021-11-03T19:14:00Z" w:initials="KC">
    <w:p w14:paraId="25428571" w14:textId="4042520B" w:rsidR="003B7B70" w:rsidRDefault="003B7B70">
      <w:pPr>
        <w:pStyle w:val="CommentText"/>
      </w:pPr>
      <w:r>
        <w:rPr>
          <w:rStyle w:val="CommentReference"/>
        </w:rPr>
        <w:annotationRef/>
      </w:r>
      <w:r>
        <w:t>Comments as for above figure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D5920B1" w15:done="0"/>
  <w15:commentEx w15:paraId="3114A35C" w15:done="0"/>
  <w15:commentEx w15:paraId="1CA433D5" w15:paraIdParent="3114A35C" w15:done="0"/>
  <w15:commentEx w15:paraId="0ADF95C3" w15:done="0"/>
  <w15:commentEx w15:paraId="69C236EE" w15:paraIdParent="0ADF95C3" w15:done="0"/>
  <w15:commentEx w15:paraId="30C26CCC" w15:done="0"/>
  <w15:commentEx w15:paraId="1ABE154A" w15:paraIdParent="30C26CCC" w15:done="0"/>
  <w15:commentEx w15:paraId="4E402EAD" w15:done="0"/>
  <w15:commentEx w15:paraId="751D411D" w15:paraIdParent="4E402EAD" w15:done="0"/>
  <w15:commentEx w15:paraId="54782D63" w15:done="0"/>
  <w15:commentEx w15:paraId="0BF1F625" w15:paraIdParent="54782D63" w15:done="0"/>
  <w15:commentEx w15:paraId="441D195A" w15:done="0"/>
  <w15:commentEx w15:paraId="124204B9" w15:paraIdParent="441D195A" w15:done="0"/>
  <w15:commentEx w15:paraId="515373A9" w15:done="0"/>
  <w15:commentEx w15:paraId="764E442D" w15:done="0"/>
  <w15:commentEx w15:paraId="0CBCBDC6" w15:done="0"/>
  <w15:commentEx w15:paraId="13A7559C" w15:done="0"/>
  <w15:commentEx w15:paraId="46D59A03" w15:paraIdParent="13A7559C" w15:done="0"/>
  <w15:commentEx w15:paraId="1FC3600A" w15:done="0"/>
  <w15:commentEx w15:paraId="2E48F127" w15:paraIdParent="1FC3600A" w15:done="0"/>
  <w15:commentEx w15:paraId="1641A0FB" w15:done="0"/>
  <w15:commentEx w15:paraId="6F501FFB" w15:paraIdParent="1641A0FB" w15:done="0"/>
  <w15:commentEx w15:paraId="41D39980" w15:done="0"/>
  <w15:commentEx w15:paraId="1634D656" w15:paraIdParent="41D39980" w15:done="0"/>
  <w15:commentEx w15:paraId="052A5FE7" w15:done="0"/>
  <w15:commentEx w15:paraId="57BC3202" w15:paraIdParent="052A5FE7" w15:done="0"/>
  <w15:commentEx w15:paraId="7AA5C25B" w15:done="0"/>
  <w15:commentEx w15:paraId="40049292" w15:done="0"/>
  <w15:commentEx w15:paraId="0BC4599F" w15:paraIdParent="40049292" w15:done="0"/>
  <w15:commentEx w15:paraId="3993E7E8" w15:done="0"/>
  <w15:commentEx w15:paraId="11A5106A" w15:paraIdParent="3993E7E8" w15:done="0"/>
  <w15:commentEx w15:paraId="616239B6" w15:done="0"/>
  <w15:commentEx w15:paraId="01EAF28F" w15:paraIdParent="616239B6" w15:done="0"/>
  <w15:commentEx w15:paraId="0ECE3253" w15:done="0"/>
  <w15:commentEx w15:paraId="49EEB7CF" w15:done="0"/>
  <w15:commentEx w15:paraId="73532413" w15:paraIdParent="49EEB7CF" w15:done="0"/>
  <w15:commentEx w15:paraId="37E0C18B" w15:done="0"/>
  <w15:commentEx w15:paraId="5E1CA9E2" w15:paraIdParent="37E0C18B" w15:done="0"/>
  <w15:commentEx w15:paraId="7381417B" w15:done="0"/>
  <w15:commentEx w15:paraId="2F484871" w15:paraIdParent="7381417B" w15:done="0"/>
  <w15:commentEx w15:paraId="6EC02753" w15:done="0"/>
  <w15:commentEx w15:paraId="6A738785" w15:paraIdParent="6EC02753" w15:done="0"/>
  <w15:commentEx w15:paraId="4A36E35B" w15:done="0"/>
  <w15:commentEx w15:paraId="753F23D6" w15:paraIdParent="4A36E35B" w15:done="0"/>
  <w15:commentEx w15:paraId="3429E7AA" w15:done="0"/>
  <w15:commentEx w15:paraId="57722AE6" w15:paraIdParent="3429E7AA" w15:done="0"/>
  <w15:commentEx w15:paraId="1CE23259" w15:done="0"/>
  <w15:commentEx w15:paraId="05B478CA" w15:paraIdParent="1CE23259" w15:done="0"/>
  <w15:commentEx w15:paraId="4DF2C16B" w15:done="0"/>
  <w15:commentEx w15:paraId="11CDC873" w15:paraIdParent="4DF2C16B" w15:done="0"/>
  <w15:commentEx w15:paraId="1C018BE2" w15:done="0"/>
  <w15:commentEx w15:paraId="09431CDA" w15:done="0"/>
  <w15:commentEx w15:paraId="38138222" w15:paraIdParent="09431CDA" w15:done="0"/>
  <w15:commentEx w15:paraId="7223E09A" w15:done="0"/>
  <w15:commentEx w15:paraId="14B46454" w15:done="0"/>
  <w15:commentEx w15:paraId="7A24134A" w15:paraIdParent="14B46454" w15:done="0"/>
  <w15:commentEx w15:paraId="4350EDC7" w15:done="0"/>
  <w15:commentEx w15:paraId="097CAB99" w15:paraIdParent="4350EDC7" w15:done="0"/>
  <w15:commentEx w15:paraId="7F2A9550" w15:done="0"/>
  <w15:commentEx w15:paraId="709C8506" w15:paraIdParent="7F2A9550" w15:done="0"/>
  <w15:commentEx w15:paraId="40D8AD33" w15:done="0"/>
  <w15:commentEx w15:paraId="4D8376EE" w15:done="0"/>
  <w15:commentEx w15:paraId="4533196C" w15:paraIdParent="4D8376EE" w15:done="0"/>
  <w15:commentEx w15:paraId="0EC29D1B" w15:done="0"/>
  <w15:commentEx w15:paraId="059A9A66" w15:done="0"/>
  <w15:commentEx w15:paraId="44C830B9" w15:done="0"/>
  <w15:commentEx w15:paraId="62EBC009" w15:done="0"/>
  <w15:commentEx w15:paraId="29F13F0B" w15:paraIdParent="62EBC009" w15:done="0"/>
  <w15:commentEx w15:paraId="45FC52BB" w15:done="0"/>
  <w15:commentEx w15:paraId="672B863C" w15:done="0"/>
  <w15:commentEx w15:paraId="0BC98FE8" w15:paraIdParent="672B863C" w15:done="0"/>
  <w15:commentEx w15:paraId="42D198C2" w15:done="0"/>
  <w15:commentEx w15:paraId="738D7BAB" w15:paraIdParent="42D198C2" w15:done="0"/>
  <w15:commentEx w15:paraId="07975D22" w15:done="0"/>
  <w15:commentEx w15:paraId="43CE829F" w15:paraIdParent="07975D22" w15:done="0"/>
  <w15:commentEx w15:paraId="023B72EB" w15:done="0"/>
  <w15:commentEx w15:paraId="103D493C" w15:paraIdParent="023B72EB" w15:done="0"/>
  <w15:commentEx w15:paraId="3DD476EA" w15:done="0"/>
  <w15:commentEx w15:paraId="1F66E534" w15:done="0"/>
  <w15:commentEx w15:paraId="030E8D29" w15:paraIdParent="1F66E534" w15:done="0"/>
  <w15:commentEx w15:paraId="126CA84E" w15:done="0"/>
  <w15:commentEx w15:paraId="7216E9F7" w15:done="0"/>
  <w15:commentEx w15:paraId="7D331F95" w15:done="0"/>
  <w15:commentEx w15:paraId="02F94D0D" w15:done="0"/>
  <w15:commentEx w15:paraId="21702154" w15:paraIdParent="02F94D0D" w15:done="0"/>
  <w15:commentEx w15:paraId="14E3476E" w15:done="0"/>
  <w15:commentEx w15:paraId="4B4B5D97" w15:paraIdParent="14E3476E" w15:done="0"/>
  <w15:commentEx w15:paraId="7360ACEC" w15:done="0"/>
  <w15:commentEx w15:paraId="2E7EF8C3" w15:done="0"/>
  <w15:commentEx w15:paraId="0E2544A0" w15:done="0"/>
  <w15:commentEx w15:paraId="5263AA6A" w15:done="0"/>
  <w15:commentEx w15:paraId="35AC9C48" w15:paraIdParent="5263AA6A" w15:done="0"/>
  <w15:commentEx w15:paraId="215E19CD" w15:done="0"/>
  <w15:commentEx w15:paraId="066F70F3" w15:paraIdParent="215E19CD" w15:done="0"/>
  <w15:commentEx w15:paraId="707A8C7A" w15:done="0"/>
  <w15:commentEx w15:paraId="254285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AEB67" w16cex:dateUtc="2021-11-02T02:40:00Z"/>
  <w16cex:commentExtensible w16cex:durableId="252ABFB2" w16cex:dateUtc="2021-11-01T23:34:00Z"/>
  <w16cex:commentExtensible w16cex:durableId="252E7BDE" w16cex:dateUtc="2021-11-04T19:33:00Z"/>
  <w16cex:commentExtensible w16cex:durableId="252ABFCB" w16cex:dateUtc="2021-11-01T23:34:00Z"/>
  <w16cex:commentExtensible w16cex:durableId="252E7BF3" w16cex:dateUtc="2021-11-04T19:34:00Z"/>
  <w16cex:commentExtensible w16cex:durableId="252ABFEB" w16cex:dateUtc="2021-11-01T23:35:00Z"/>
  <w16cex:commentExtensible w16cex:durableId="252E7C01" w16cex:dateUtc="2021-11-04T19:34:00Z"/>
  <w16cex:commentExtensible w16cex:durableId="252AC03B" w16cex:dateUtc="2021-11-01T23:36:00Z"/>
  <w16cex:commentExtensible w16cex:durableId="252E7E4B" w16cex:dateUtc="2021-11-04T19:44:00Z"/>
  <w16cex:commentExtensible w16cex:durableId="252CD838" w16cex:dateUtc="2021-11-03T13:43:00Z"/>
  <w16cex:commentExtensible w16cex:durableId="25584658" w16cex:dateUtc="2021-12-06T13:20:00Z"/>
  <w16cex:commentExtensible w16cex:durableId="252AEDF5" w16cex:dateUtc="2021-11-02T02:51:00Z"/>
  <w16cex:commentExtensible w16cex:durableId="25584680" w16cex:dateUtc="2021-12-06T13:21:00Z"/>
  <w16cex:commentExtensible w16cex:durableId="252AEE54" w16cex:dateUtc="2021-11-02T02:53:00Z"/>
  <w16cex:commentExtensible w16cex:durableId="256D89AD" w16cex:dateUtc="2021-12-22T16:25:00Z"/>
  <w16cex:commentExtensible w16cex:durableId="25689841" w16cex:dateUtc="2021-12-18T22:26:00Z"/>
  <w16cex:commentExtensible w16cex:durableId="252AF207" w16cex:dateUtc="2021-11-02T03:08:00Z"/>
  <w16cex:commentExtensible w16cex:durableId="2558B375" w16cex:dateUtc="2021-12-06T21:06:00Z"/>
  <w16cex:commentExtensible w16cex:durableId="252AF262" w16cex:dateUtc="2021-11-02T03:10:00Z"/>
  <w16cex:commentExtensible w16cex:durableId="252F7CB9" w16cex:dateUtc="2021-11-05T13:49:00Z"/>
  <w16cex:commentExtensible w16cex:durableId="256D90F4" w16cex:dateUtc="2021-11-02T03:11:00Z"/>
  <w16cex:commentExtensible w16cex:durableId="252E79F1" w16cex:dateUtc="2021-11-04T19:25:00Z"/>
  <w16cex:commentExtensible w16cex:durableId="252AF284" w16cex:dateUtc="2021-11-02T03:11:00Z"/>
  <w16cex:commentExtensible w16cex:durableId="25590237" w16cex:dateUtc="2021-12-07T02:42:00Z"/>
  <w16cex:commentExtensible w16cex:durableId="252AF354" w16cex:dateUtc="2021-11-02T03:14:00Z"/>
  <w16cex:commentExtensible w16cex:durableId="2559A8CB" w16cex:dateUtc="2021-12-07T14:32:00Z"/>
  <w16cex:commentExtensible w16cex:durableId="25689FA4" w16cex:dateUtc="2021-12-18T22:57:00Z"/>
  <w16cex:commentExtensible w16cex:durableId="252B80D8" w16cex:dateUtc="2021-11-02T13:18:00Z"/>
  <w16cex:commentExtensible w16cex:durableId="2559AAFE" w16cex:dateUtc="2021-12-07T14:34:00Z"/>
  <w16cex:commentExtensible w16cex:durableId="252B8139" w16cex:dateUtc="2021-11-02T13:19:00Z"/>
  <w16cex:commentExtensible w16cex:durableId="2559AB00" w16cex:dateUtc="2021-12-07T14:35:00Z"/>
  <w16cex:commentExtensible w16cex:durableId="252AF4D0" w16cex:dateUtc="2021-11-02T03:20:00Z"/>
  <w16cex:commentExtensible w16cex:durableId="2559AB02" w16cex:dateUtc="2021-12-07T14:36:00Z"/>
  <w16cex:commentExtensible w16cex:durableId="25689FE2" w16cex:dateUtc="2021-12-18T22:58:00Z"/>
  <w16cex:commentExtensible w16cex:durableId="252AF551" w16cex:dateUtc="2021-11-02T03:22:00Z"/>
  <w16cex:commentExtensible w16cex:durableId="2559AB03" w16cex:dateUtc="2021-12-07T14:37:00Z"/>
  <w16cex:commentExtensible w16cex:durableId="252AF5BE" w16cex:dateUtc="2021-11-02T03:24:00Z"/>
  <w16cex:commentExtensible w16cex:durableId="2559AB04" w16cex:dateUtc="2021-12-07T14:39:00Z"/>
  <w16cex:commentExtensible w16cex:durableId="252B84A0" w16cex:dateUtc="2021-11-02T13:34:00Z"/>
  <w16cex:commentExtensible w16cex:durableId="2559AB06" w16cex:dateUtc="2021-12-07T14:40:00Z"/>
  <w16cex:commentExtensible w16cex:durableId="252B8536" w16cex:dateUtc="2021-11-02T13:36:00Z"/>
  <w16cex:commentExtensible w16cex:durableId="2559AB07" w16cex:dateUtc="2021-12-07T14:41:00Z"/>
  <w16cex:commentExtensible w16cex:durableId="252B85E9" w16cex:dateUtc="2021-11-02T13:39:00Z"/>
  <w16cex:commentExtensible w16cex:durableId="2559AB08" w16cex:dateUtc="2021-12-07T14:42:00Z"/>
  <w16cex:commentExtensible w16cex:durableId="252CDD58" w16cex:dateUtc="2021-11-03T14:05:00Z"/>
  <w16cex:commentExtensible w16cex:durableId="2559AB64" w16cex:dateUtc="2021-12-07T14:44:00Z"/>
  <w16cex:commentExtensible w16cex:durableId="2532145E" w16cex:dateUtc="2021-11-02T13:37:00Z"/>
  <w16cex:commentExtensible w16cex:durableId="2559AB79" w16cex:dateUtc="2021-12-07T14:44:00Z"/>
  <w16cex:commentExtensible w16cex:durableId="2532145C" w16cex:dateUtc="2021-11-02T13:39:00Z"/>
  <w16cex:commentExtensible w16cex:durableId="2559AB81" w16cex:dateUtc="2021-12-07T14:44:00Z"/>
  <w16cex:commentExtensible w16cex:durableId="25689FF3" w16cex:dateUtc="2021-12-18T22:59:00Z"/>
  <w16cex:commentExtensible w16cex:durableId="252CDDE8" w16cex:dateUtc="2021-11-03T14:07:00Z"/>
  <w16cex:commentExtensible w16cex:durableId="2559AB8C" w16cex:dateUtc="2021-12-07T14:44:00Z"/>
  <w16cex:commentExtensible w16cex:durableId="2568A111" w16cex:dateUtc="2021-12-18T23:04:00Z"/>
  <w16cex:commentExtensible w16cex:durableId="252B871D" w16cex:dateUtc="2021-11-02T13:45:00Z"/>
  <w16cex:commentExtensible w16cex:durableId="25322636" w16cex:dateUtc="2021-11-07T15:17:00Z"/>
  <w16cex:commentExtensible w16cex:durableId="252B8AAF" w16cex:dateUtc="2021-11-02T14:00:00Z"/>
  <w16cex:commentExtensible w16cex:durableId="2559AC1F" w16cex:dateUtc="2021-12-07T14:47:00Z"/>
  <w16cex:commentExtensible w16cex:durableId="252B96FA" w16cex:dateUtc="2021-11-02T14:52:00Z"/>
  <w16cex:commentExtensible w16cex:durableId="2559AC06" w16cex:dateUtc="2021-12-07T14:46:00Z"/>
  <w16cex:commentExtensible w16cex:durableId="2568A339" w16cex:dateUtc="2021-12-18T23:13:00Z"/>
  <w16cex:commentExtensible w16cex:durableId="252B98DF" w16cex:dateUtc="2021-11-02T15:00:00Z"/>
  <w16cex:commentExtensible w16cex:durableId="25574A92" w16cex:dateUtc="2021-12-05T19:26:00Z"/>
  <w16cex:commentExtensible w16cex:durableId="2559B432" w16cex:dateUtc="2021-12-07T15:21:00Z"/>
  <w16cex:commentExtensible w16cex:durableId="252BDBA1" w16cex:dateUtc="2021-11-02T19:45:00Z"/>
  <w16cex:commentExtensible w16cex:durableId="253608AF" w16cex:dateUtc="2021-11-03T03:31:00Z"/>
  <w16cex:commentExtensible w16cex:durableId="253608E0" w16cex:dateUtc="2021-11-03T03:33:00Z"/>
  <w16cex:commentExtensible w16cex:durableId="25409A3B" w16cex:dateUtc="2021-11-18T14:24:00Z"/>
  <w16cex:commentExtensible w16cex:durableId="2534F21D" w16cex:dateUtc="2021-11-03T03:00:00Z"/>
  <w16cex:commentExtensible w16cex:durableId="25350AD8" w16cex:dateUtc="2021-11-03T03:02:00Z"/>
  <w16cex:commentExtensible w16cex:durableId="25350AD7" w16cex:dateUtc="2021-11-08T18:37:00Z"/>
  <w16cex:commentExtensible w16cex:durableId="252C4B60" w16cex:dateUtc="2021-11-03T03:42:00Z"/>
  <w16cex:commentExtensible w16cex:durableId="253A36DC" w16cex:dateUtc="2021-11-13T18:06:00Z"/>
  <w16cex:commentExtensible w16cex:durableId="252C4C34" w16cex:dateUtc="2021-11-03T03:45:00Z"/>
  <w16cex:commentExtensible w16cex:durableId="2559CF31" w16cex:dateUtc="2021-12-07T17:16:00Z"/>
  <w16cex:commentExtensible w16cex:durableId="252C4B21" w16cex:dateUtc="2021-11-03T03:41:00Z"/>
  <w16cex:commentExtensible w16cex:durableId="2538E983" w16cex:dateUtc="2021-11-12T18:24:00Z"/>
  <w16cex:commentExtensible w16cex:durableId="2568CF4A" w16cex:dateUtc="2021-12-19T02:21:00Z"/>
  <w16cex:commentExtensible w16cex:durableId="252C4E77" w16cex:dateUtc="2021-11-03T03:55:00Z"/>
  <w16cex:commentExtensible w16cex:durableId="255DD1EC" w16cex:dateUtc="2021-12-10T18:17:00Z"/>
  <w16cex:commentExtensible w16cex:durableId="255DD034" w16cex:dateUtc="2021-12-10T18:10:00Z"/>
  <w16cex:commentExtensible w16cex:durableId="2568629E" w16cex:dateUtc="2021-12-18T18:37:00Z"/>
  <w16cex:commentExtensible w16cex:durableId="25687453" w16cex:dateUtc="2021-12-18T19:53:00Z"/>
  <w16cex:commentExtensible w16cex:durableId="252CFF3F" w16cex:dateUtc="2021-11-03T16:29:00Z"/>
  <w16cex:commentExtensible w16cex:durableId="254F277F" w16cex:dateUtc="2021-11-29T15:18:00Z"/>
  <w16cex:commentExtensible w16cex:durableId="252CFF7C" w16cex:dateUtc="2021-11-03T16:30:00Z"/>
  <w16cex:commentExtensible w16cex:durableId="254F2E8E" w16cex:dateUtc="2021-11-29T15:48:00Z"/>
  <w16cex:commentExtensible w16cex:durableId="254F2E33" w16cex:dateUtc="2021-11-29T15:47:00Z"/>
  <w16cex:commentExtensible w16cex:durableId="2568E392" w16cex:dateUtc="2021-12-19T03:47:00Z"/>
  <w16cex:commentExtensible w16cex:durableId="2568E3B1" w16cex:dateUtc="2021-12-19T03:48:00Z"/>
  <w16cex:commentExtensible w16cex:durableId="252D00E6" w16cex:dateUtc="2021-11-03T16:36:00Z"/>
  <w16cex:commentExtensible w16cex:durableId="255340D8" w16cex:dateUtc="2021-12-02T17:55:00Z"/>
  <w16cex:commentExtensible w16cex:durableId="252D1C20" w16cex:dateUtc="2021-11-03T18:33:00Z"/>
  <w16cex:commentExtensible w16cex:durableId="2568E3C7" w16cex:dateUtc="2021-12-19T03:48:00Z"/>
  <w16cex:commentExtensible w16cex:durableId="252D1CDA" w16cex:dateUtc="2021-11-03T18:36:00Z"/>
  <w16cex:commentExtensible w16cex:durableId="252D5E0F" w16cex:dateUtc="2021-11-03T23: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5920B1" w16cid:durableId="252AEB67"/>
  <w16cid:commentId w16cid:paraId="3114A35C" w16cid:durableId="252ABFB2"/>
  <w16cid:commentId w16cid:paraId="1CA433D5" w16cid:durableId="252E7BDE"/>
  <w16cid:commentId w16cid:paraId="0ADF95C3" w16cid:durableId="252ABFCB"/>
  <w16cid:commentId w16cid:paraId="69C236EE" w16cid:durableId="252E7BF3"/>
  <w16cid:commentId w16cid:paraId="30C26CCC" w16cid:durableId="252ABFEB"/>
  <w16cid:commentId w16cid:paraId="1ABE154A" w16cid:durableId="252E7C01"/>
  <w16cid:commentId w16cid:paraId="4E402EAD" w16cid:durableId="252AC03B"/>
  <w16cid:commentId w16cid:paraId="751D411D" w16cid:durableId="252E7E4B"/>
  <w16cid:commentId w16cid:paraId="54782D63" w16cid:durableId="252CD838"/>
  <w16cid:commentId w16cid:paraId="0BF1F625" w16cid:durableId="25584658"/>
  <w16cid:commentId w16cid:paraId="441D195A" w16cid:durableId="252AEDF5"/>
  <w16cid:commentId w16cid:paraId="124204B9" w16cid:durableId="25584680"/>
  <w16cid:commentId w16cid:paraId="515373A9" w16cid:durableId="252AEE54"/>
  <w16cid:commentId w16cid:paraId="764E442D" w16cid:durableId="256D89AD"/>
  <w16cid:commentId w16cid:paraId="0CBCBDC6" w16cid:durableId="25689841"/>
  <w16cid:commentId w16cid:paraId="13A7559C" w16cid:durableId="252AF207"/>
  <w16cid:commentId w16cid:paraId="46D59A03" w16cid:durableId="2558B375"/>
  <w16cid:commentId w16cid:paraId="1FC3600A" w16cid:durableId="252AF262"/>
  <w16cid:commentId w16cid:paraId="2E48F127" w16cid:durableId="252F7CB9"/>
  <w16cid:commentId w16cid:paraId="1641A0FB" w16cid:durableId="256D90F4"/>
  <w16cid:commentId w16cid:paraId="6F501FFB" w16cid:durableId="252E79F1"/>
  <w16cid:commentId w16cid:paraId="41D39980" w16cid:durableId="252AF284"/>
  <w16cid:commentId w16cid:paraId="1634D656" w16cid:durableId="25590237"/>
  <w16cid:commentId w16cid:paraId="052A5FE7" w16cid:durableId="252AF354"/>
  <w16cid:commentId w16cid:paraId="57BC3202" w16cid:durableId="2559A8CB"/>
  <w16cid:commentId w16cid:paraId="7AA5C25B" w16cid:durableId="25689FA4"/>
  <w16cid:commentId w16cid:paraId="40049292" w16cid:durableId="252B80D8"/>
  <w16cid:commentId w16cid:paraId="0BC4599F" w16cid:durableId="2559AAFE"/>
  <w16cid:commentId w16cid:paraId="3993E7E8" w16cid:durableId="252B8139"/>
  <w16cid:commentId w16cid:paraId="11A5106A" w16cid:durableId="2559AB00"/>
  <w16cid:commentId w16cid:paraId="616239B6" w16cid:durableId="252AF4D0"/>
  <w16cid:commentId w16cid:paraId="01EAF28F" w16cid:durableId="2559AB02"/>
  <w16cid:commentId w16cid:paraId="0ECE3253" w16cid:durableId="25689FE2"/>
  <w16cid:commentId w16cid:paraId="49EEB7CF" w16cid:durableId="252AF551"/>
  <w16cid:commentId w16cid:paraId="73532413" w16cid:durableId="2559AB03"/>
  <w16cid:commentId w16cid:paraId="37E0C18B" w16cid:durableId="252AF5BE"/>
  <w16cid:commentId w16cid:paraId="5E1CA9E2" w16cid:durableId="2559AB04"/>
  <w16cid:commentId w16cid:paraId="7381417B" w16cid:durableId="252B84A0"/>
  <w16cid:commentId w16cid:paraId="2F484871" w16cid:durableId="2559AB06"/>
  <w16cid:commentId w16cid:paraId="6EC02753" w16cid:durableId="252B8536"/>
  <w16cid:commentId w16cid:paraId="6A738785" w16cid:durableId="2559AB07"/>
  <w16cid:commentId w16cid:paraId="4A36E35B" w16cid:durableId="252B85E9"/>
  <w16cid:commentId w16cid:paraId="753F23D6" w16cid:durableId="2559AB08"/>
  <w16cid:commentId w16cid:paraId="3429E7AA" w16cid:durableId="252CDD58"/>
  <w16cid:commentId w16cid:paraId="57722AE6" w16cid:durableId="2559AB64"/>
  <w16cid:commentId w16cid:paraId="1CE23259" w16cid:durableId="2532145E"/>
  <w16cid:commentId w16cid:paraId="05B478CA" w16cid:durableId="2559AB79"/>
  <w16cid:commentId w16cid:paraId="4DF2C16B" w16cid:durableId="2532145C"/>
  <w16cid:commentId w16cid:paraId="11CDC873" w16cid:durableId="2559AB81"/>
  <w16cid:commentId w16cid:paraId="1C018BE2" w16cid:durableId="25689FF3"/>
  <w16cid:commentId w16cid:paraId="09431CDA" w16cid:durableId="252CDDE8"/>
  <w16cid:commentId w16cid:paraId="38138222" w16cid:durableId="2559AB8C"/>
  <w16cid:commentId w16cid:paraId="7223E09A" w16cid:durableId="2568A111"/>
  <w16cid:commentId w16cid:paraId="14B46454" w16cid:durableId="252B871D"/>
  <w16cid:commentId w16cid:paraId="7A24134A" w16cid:durableId="25322636"/>
  <w16cid:commentId w16cid:paraId="4350EDC7" w16cid:durableId="252B8AAF"/>
  <w16cid:commentId w16cid:paraId="097CAB99" w16cid:durableId="2559AC1F"/>
  <w16cid:commentId w16cid:paraId="7F2A9550" w16cid:durableId="252B96FA"/>
  <w16cid:commentId w16cid:paraId="709C8506" w16cid:durableId="2559AC06"/>
  <w16cid:commentId w16cid:paraId="40D8AD33" w16cid:durableId="2568A339"/>
  <w16cid:commentId w16cid:paraId="4D8376EE" w16cid:durableId="252B98DF"/>
  <w16cid:commentId w16cid:paraId="4533196C" w16cid:durableId="25574A92"/>
  <w16cid:commentId w16cid:paraId="0EC29D1B" w16cid:durableId="2559B432"/>
  <w16cid:commentId w16cid:paraId="059A9A66" w16cid:durableId="252BDBA1"/>
  <w16cid:commentId w16cid:paraId="44C830B9" w16cid:durableId="253608AF"/>
  <w16cid:commentId w16cid:paraId="62EBC009" w16cid:durableId="253608E0"/>
  <w16cid:commentId w16cid:paraId="29F13F0B" w16cid:durableId="25409A3B"/>
  <w16cid:commentId w16cid:paraId="45FC52BB" w16cid:durableId="2534F21D"/>
  <w16cid:commentId w16cid:paraId="672B863C" w16cid:durableId="25350AD8"/>
  <w16cid:commentId w16cid:paraId="0BC98FE8" w16cid:durableId="25350AD7"/>
  <w16cid:commentId w16cid:paraId="42D198C2" w16cid:durableId="252C4B60"/>
  <w16cid:commentId w16cid:paraId="738D7BAB" w16cid:durableId="253A36DC"/>
  <w16cid:commentId w16cid:paraId="07975D22" w16cid:durableId="252C4C34"/>
  <w16cid:commentId w16cid:paraId="43CE829F" w16cid:durableId="2559CF31"/>
  <w16cid:commentId w16cid:paraId="023B72EB" w16cid:durableId="252C4B21"/>
  <w16cid:commentId w16cid:paraId="103D493C" w16cid:durableId="2538E983"/>
  <w16cid:commentId w16cid:paraId="3DD476EA" w16cid:durableId="2568CF4A"/>
  <w16cid:commentId w16cid:paraId="1F66E534" w16cid:durableId="252C4E77"/>
  <w16cid:commentId w16cid:paraId="030E8D29" w16cid:durableId="255DD1EC"/>
  <w16cid:commentId w16cid:paraId="126CA84E" w16cid:durableId="255DD034"/>
  <w16cid:commentId w16cid:paraId="7216E9F7" w16cid:durableId="2568629E"/>
  <w16cid:commentId w16cid:paraId="7D331F95" w16cid:durableId="25687453"/>
  <w16cid:commentId w16cid:paraId="02F94D0D" w16cid:durableId="252CFF3F"/>
  <w16cid:commentId w16cid:paraId="21702154" w16cid:durableId="254F277F"/>
  <w16cid:commentId w16cid:paraId="14E3476E" w16cid:durableId="252CFF7C"/>
  <w16cid:commentId w16cid:paraId="4B4B5D97" w16cid:durableId="254F2E8E"/>
  <w16cid:commentId w16cid:paraId="7360ACEC" w16cid:durableId="254F2E33"/>
  <w16cid:commentId w16cid:paraId="2E7EF8C3" w16cid:durableId="2568E392"/>
  <w16cid:commentId w16cid:paraId="0E2544A0" w16cid:durableId="2568E3B1"/>
  <w16cid:commentId w16cid:paraId="5263AA6A" w16cid:durableId="252D00E6"/>
  <w16cid:commentId w16cid:paraId="35AC9C48" w16cid:durableId="255340D8"/>
  <w16cid:commentId w16cid:paraId="215E19CD" w16cid:durableId="252D1C20"/>
  <w16cid:commentId w16cid:paraId="066F70F3" w16cid:durableId="2568E3C7"/>
  <w16cid:commentId w16cid:paraId="707A8C7A" w16cid:durableId="252D1CDA"/>
  <w16cid:commentId w16cid:paraId="25428571" w16cid:durableId="252D5E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21F6DD" w14:textId="77777777" w:rsidR="00C85BF7" w:rsidRDefault="00C85BF7" w:rsidP="00117666">
      <w:pPr>
        <w:spacing w:after="0"/>
      </w:pPr>
      <w:r>
        <w:separator/>
      </w:r>
    </w:p>
  </w:endnote>
  <w:endnote w:type="continuationSeparator" w:id="0">
    <w:p w14:paraId="096372C4" w14:textId="77777777" w:rsidR="00C85BF7" w:rsidRDefault="00C85BF7" w:rsidP="00117666">
      <w:pPr>
        <w:spacing w:after="0"/>
      </w:pPr>
      <w:r>
        <w:continuationSeparator/>
      </w:r>
    </w:p>
  </w:endnote>
  <w:endnote w:type="continuationNotice" w:id="1">
    <w:p w14:paraId="12E0B3CA" w14:textId="77777777" w:rsidR="00C85BF7" w:rsidRDefault="00C85BF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D3D87" w14:textId="0CBFC1AF" w:rsidR="003B7B70" w:rsidRPr="00577C4C" w:rsidRDefault="003B7B70">
    <w:pPr>
      <w:pStyle w:val="Footer"/>
      <w:rPr>
        <w:color w:val="C00000"/>
        <w:szCs w:val="24"/>
      </w:rPr>
    </w:pPr>
    <w:r>
      <w:rPr>
        <w:noProof/>
      </w:rPr>
      <mc:AlternateContent>
        <mc:Choice Requires="wps">
          <w:drawing>
            <wp:anchor distT="0" distB="0" distL="114300" distR="114300" simplePos="0" relativeHeight="251658241" behindDoc="0" locked="0" layoutInCell="1" allowOverlap="1" wp14:anchorId="35DFBD5D" wp14:editId="39129EF2">
              <wp:simplePos x="0" y="0"/>
              <wp:positionH relativeFrom="margin">
                <wp:align>right</wp:align>
              </wp:positionH>
              <wp:positionV relativeFrom="bottomMargin">
                <wp:align>top</wp:align>
              </wp:positionV>
              <wp:extent cx="1508760" cy="27622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276225"/>
                      </a:xfrm>
                      <a:prstGeom prst="rect">
                        <a:avLst/>
                      </a:prstGeom>
                      <a:noFill/>
                      <a:ln w="6350">
                        <a:noFill/>
                      </a:ln>
                      <a:effectLst/>
                    </wps:spPr>
                    <wps:txbx>
                      <w:txbxContent>
                        <w:p w14:paraId="214951C5" w14:textId="77777777" w:rsidR="003B7B70" w:rsidRPr="00577C4C" w:rsidRDefault="003B7B70">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5DFBD5D" id="_x0000_t202" coordsize="21600,21600" o:spt="202" path="m,l,21600r21600,l21600,xe">
              <v:stroke joinstyle="miter"/>
              <v:path gradientshapeok="t" o:connecttype="rect"/>
            </v:shapetype>
            <v:shape id="Text Box 1" o:spid="_x0000_s1026" type="#_x0000_t202" style="position:absolute;margin-left:67.6pt;margin-top:0;width:118.8pt;height:21.75pt;z-index:251658241;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" filled="f" stroked="f" strokeweight=".5pt">
              <v:textbox style="mso-fit-shape-to-text:t">
                <w:txbxContent>
                  <w:p w14:paraId="214951C5" w14:textId="77777777" w:rsidR="003B7B70" w:rsidRPr="00577C4C" w:rsidRDefault="003B7B70">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0BFF2" w14:textId="2E5DCF75" w:rsidR="003B7B70" w:rsidRPr="00577C4C" w:rsidRDefault="003B7B70">
    <w:pPr>
      <w:pStyle w:val="Footer"/>
      <w:rPr>
        <w:b/>
        <w:sz w:val="20"/>
        <w:szCs w:val="24"/>
      </w:rPr>
    </w:pPr>
    <w:r>
      <w:rPr>
        <w:noProof/>
      </w:rPr>
      <mc:AlternateContent>
        <mc:Choice Requires="wps">
          <w:drawing>
            <wp:anchor distT="0" distB="0" distL="114300" distR="114300" simplePos="0" relativeHeight="251658240" behindDoc="0" locked="0" layoutInCell="1" allowOverlap="1" wp14:anchorId="06F2B8C1" wp14:editId="7668D26E">
              <wp:simplePos x="0" y="0"/>
              <wp:positionH relativeFrom="margin">
                <wp:align>right</wp:align>
              </wp:positionH>
              <wp:positionV relativeFrom="bottomMargin">
                <wp:align>top</wp:align>
              </wp:positionV>
              <wp:extent cx="1508760" cy="276225"/>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276225"/>
                      </a:xfrm>
                      <a:prstGeom prst="rect">
                        <a:avLst/>
                      </a:prstGeom>
                      <a:noFill/>
                      <a:ln w="6350">
                        <a:noFill/>
                      </a:ln>
                      <a:effectLst/>
                    </wps:spPr>
                    <wps:txbx>
                      <w:txbxContent>
                        <w:p w14:paraId="74D070C5" w14:textId="77777777" w:rsidR="003B7B70" w:rsidRPr="00577C4C" w:rsidRDefault="003B7B70">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6F2B8C1" id="_x0000_t202" coordsize="21600,21600" o:spt="202" path="m,l,21600r21600,l21600,xe">
              <v:stroke joinstyle="miter"/>
              <v:path gradientshapeok="t" o:connecttype="rect"/>
            </v:shapetype>
            <v:shape id="Text Box 56" o:spid="_x0000_s1027" type="#_x0000_t202" style="position:absolute;margin-left:67.6pt;margin-top:0;width:118.8pt;height:21.75pt;z-index:251658240;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" filled="f" stroked="f" strokeweight=".5pt">
              <v:textbox style="mso-fit-shape-to-text:t">
                <w:txbxContent>
                  <w:p w14:paraId="74D070C5" w14:textId="77777777" w:rsidR="003B7B70" w:rsidRPr="00577C4C" w:rsidRDefault="003B7B70">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55BAB2" w14:textId="77777777" w:rsidR="00C85BF7" w:rsidRDefault="00C85BF7" w:rsidP="00117666">
      <w:pPr>
        <w:spacing w:after="0"/>
      </w:pPr>
      <w:r>
        <w:separator/>
      </w:r>
    </w:p>
  </w:footnote>
  <w:footnote w:type="continuationSeparator" w:id="0">
    <w:p w14:paraId="328D35AB" w14:textId="77777777" w:rsidR="00C85BF7" w:rsidRDefault="00C85BF7" w:rsidP="00117666">
      <w:pPr>
        <w:spacing w:after="0"/>
      </w:pPr>
      <w:r>
        <w:continuationSeparator/>
      </w:r>
    </w:p>
  </w:footnote>
  <w:footnote w:type="continuationNotice" w:id="1">
    <w:p w14:paraId="2A607E32" w14:textId="77777777" w:rsidR="00C85BF7" w:rsidRDefault="00C85BF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F27F1" w14:textId="4608E54A" w:rsidR="003B7B70" w:rsidRDefault="003B7B70" w:rsidP="00A53000">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5C24BED"/>
    <w:multiLevelType w:val="hybridMultilevel"/>
    <w:tmpl w:val="E1E23B22"/>
    <w:lvl w:ilvl="0" w:tplc="9E9A1528">
      <w:start w:val="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EC6B44"/>
    <w:multiLevelType w:val="hybridMultilevel"/>
    <w:tmpl w:val="8D660558"/>
    <w:lvl w:ilvl="0" w:tplc="BDFC2598">
      <w:start w:val="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2A7CAC"/>
    <w:multiLevelType w:val="multilevel"/>
    <w:tmpl w:val="C6A8CCEA"/>
    <w:numStyleLink w:val="Headings"/>
  </w:abstractNum>
  <w:abstractNum w:abstractNumId="8"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123228"/>
    <w:multiLevelType w:val="hybridMultilevel"/>
    <w:tmpl w:val="A3A22C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EC709F"/>
    <w:multiLevelType w:val="hybridMultilevel"/>
    <w:tmpl w:val="493AC9DA"/>
    <w:lvl w:ilvl="0" w:tplc="5A746C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4F3E3A"/>
    <w:multiLevelType w:val="hybridMultilevel"/>
    <w:tmpl w:val="4BE64604"/>
    <w:lvl w:ilvl="0" w:tplc="689EF414">
      <w:start w:val="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F812B1"/>
    <w:multiLevelType w:val="hybridMultilevel"/>
    <w:tmpl w:val="C4209E78"/>
    <w:lvl w:ilvl="0" w:tplc="E1121E7C">
      <w:start w:val="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BC6F29"/>
    <w:multiLevelType w:val="multilevel"/>
    <w:tmpl w:val="C6A8CCEA"/>
    <w:numStyleLink w:val="Headings"/>
  </w:abstractNum>
  <w:abstractNum w:abstractNumId="23"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7FA70022"/>
    <w:multiLevelType w:val="hybridMultilevel"/>
    <w:tmpl w:val="55843E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B1778E"/>
    <w:multiLevelType w:val="hybridMultilevel"/>
    <w:tmpl w:val="9516D2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1"/>
  </w:num>
  <w:num w:numId="4">
    <w:abstractNumId w:val="17"/>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10"/>
  </w:num>
  <w:num w:numId="8">
    <w:abstractNumId w:val="8"/>
  </w:num>
  <w:num w:numId="9">
    <w:abstractNumId w:val="11"/>
  </w:num>
  <w:num w:numId="10">
    <w:abstractNumId w:val="9"/>
  </w:num>
  <w:num w:numId="11">
    <w:abstractNumId w:val="2"/>
  </w:num>
  <w:num w:numId="12">
    <w:abstractNumId w:val="23"/>
  </w:num>
  <w:num w:numId="13">
    <w:abstractNumId w:val="14"/>
  </w:num>
  <w:num w:numId="14">
    <w:abstractNumId w:val="4"/>
  </w:num>
  <w:num w:numId="15">
    <w:abstractNumId w:val="13"/>
  </w:num>
  <w:num w:numId="16">
    <w:abstractNumId w:val="16"/>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22"/>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6"/>
  </w:num>
  <w:num w:numId="24">
    <w:abstractNumId w:val="20"/>
  </w:num>
  <w:num w:numId="25">
    <w:abstractNumId w:val="21"/>
  </w:num>
  <w:num w:numId="26">
    <w:abstractNumId w:val="5"/>
  </w:num>
  <w:num w:numId="27">
    <w:abstractNumId w:val="19"/>
  </w:num>
  <w:num w:numId="28">
    <w:abstractNumId w:val="25"/>
  </w:num>
  <w:num w:numId="29">
    <w:abstractNumId w:val="24"/>
  </w:num>
  <w:num w:numId="30">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enneth Campbell">
    <w15:presenceInfo w15:providerId="Windows Live" w15:userId="2484c2e00bdb3e79"/>
  </w15:person>
  <w15:person w15:author="Sharifi, Hossein">
    <w15:presenceInfo w15:providerId="AD" w15:userId="S::hsh245@uky.edu::20a32e42-02e9-4b7a-878f-9e266e3241a3"/>
  </w15:person>
  <w15:person w15:author="Wenk, Jonathan F.">
    <w15:presenceInfo w15:providerId="AD" w15:userId="S::jfwe223@uky.edu::afa5f3a7-e2b7-4dba-a0ce-2006b3f982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attachedTemplate r:id="rId1"/>
  <w:trackRevisions/>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Frontiers-Scienc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faazxx2fstraqetp5xxt2ff0zvrrftv0drf&quot;&gt;growth_valve&lt;record-ids&gt;&lt;item&gt;1&lt;/item&gt;&lt;item&gt;3&lt;/item&gt;&lt;item&gt;4&lt;/item&gt;&lt;item&gt;5&lt;/item&gt;&lt;item&gt;6&lt;/item&gt;&lt;item&gt;14&lt;/item&gt;&lt;item&gt;15&lt;/item&gt;&lt;item&gt;16&lt;/item&gt;&lt;item&gt;17&lt;/item&gt;&lt;item&gt;18&lt;/item&gt;&lt;item&gt;19&lt;/item&gt;&lt;item&gt;20&lt;/item&gt;&lt;item&gt;21&lt;/item&gt;&lt;item&gt;22&lt;/item&gt;&lt;item&gt;24&lt;/item&gt;&lt;item&gt;25&lt;/item&gt;&lt;item&gt;30&lt;/item&gt;&lt;item&gt;31&lt;/item&gt;&lt;item&gt;32&lt;/item&gt;&lt;item&gt;33&lt;/item&gt;&lt;item&gt;34&lt;/item&gt;&lt;item&gt;35&lt;/item&gt;&lt;item&gt;36&lt;/item&gt;&lt;item&gt;37&lt;/item&gt;&lt;item&gt;39&lt;/item&gt;&lt;item&gt;40&lt;/item&gt;&lt;item&gt;41&lt;/item&gt;&lt;item&gt;42&lt;/item&gt;&lt;item&gt;43&lt;/item&gt;&lt;item&gt;44&lt;/item&gt;&lt;item&gt;45&lt;/item&gt;&lt;item&gt;46&lt;/item&gt;&lt;item&gt;47&lt;/item&gt;&lt;item&gt;48&lt;/item&gt;&lt;item&gt;49&lt;/item&gt;&lt;item&gt;50&lt;/item&gt;&lt;item&gt;51&lt;/item&gt;&lt;item&gt;54&lt;/item&gt;&lt;item&gt;55&lt;/item&gt;&lt;item&gt;56&lt;/item&gt;&lt;item&gt;60&lt;/item&gt;&lt;item&gt;61&lt;/item&gt;&lt;item&gt;62&lt;/item&gt;&lt;item&gt;63&lt;/item&gt;&lt;item&gt;64&lt;/item&gt;&lt;item&gt;69&lt;/item&gt;&lt;item&gt;70&lt;/item&gt;&lt;item&gt;71&lt;/item&gt;&lt;item&gt;72&lt;/item&gt;&lt;item&gt;73&lt;/item&gt;&lt;item&gt;74&lt;/item&gt;&lt;item&gt;80&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3&lt;/item&gt;&lt;item&gt;124&lt;/item&gt;&lt;item&gt;125&lt;/item&gt;&lt;item&gt;126&lt;/item&gt;&lt;item&gt;127&lt;/item&gt;&lt;item&gt;128&lt;/item&gt;&lt;item&gt;129&lt;/item&gt;&lt;item&gt;132&lt;/item&gt;&lt;item&gt;133&lt;/item&gt;&lt;item&gt;134&lt;/item&gt;&lt;item&gt;135&lt;/item&gt;&lt;item&gt;136&lt;/item&gt;&lt;item&gt;137&lt;/item&gt;&lt;item&gt;138&lt;/item&gt;&lt;item&gt;140&lt;/item&gt;&lt;item&gt;141&lt;/item&gt;&lt;/record-ids&gt;&lt;/item&gt;&lt;/Libraries&gt;"/>
  </w:docVars>
  <w:rsids>
    <w:rsidRoot w:val="00681821"/>
    <w:rsid w:val="000009C4"/>
    <w:rsid w:val="00000E6D"/>
    <w:rsid w:val="00000EF6"/>
    <w:rsid w:val="00001AE1"/>
    <w:rsid w:val="00001C1C"/>
    <w:rsid w:val="0000209E"/>
    <w:rsid w:val="000022BE"/>
    <w:rsid w:val="000028D2"/>
    <w:rsid w:val="00002A98"/>
    <w:rsid w:val="00002ACE"/>
    <w:rsid w:val="00002BC2"/>
    <w:rsid w:val="0000380A"/>
    <w:rsid w:val="000039BA"/>
    <w:rsid w:val="00003A8A"/>
    <w:rsid w:val="00003C5C"/>
    <w:rsid w:val="00003D1C"/>
    <w:rsid w:val="0000434C"/>
    <w:rsid w:val="0000472B"/>
    <w:rsid w:val="0000522A"/>
    <w:rsid w:val="00005488"/>
    <w:rsid w:val="0000548D"/>
    <w:rsid w:val="000054D0"/>
    <w:rsid w:val="000064C3"/>
    <w:rsid w:val="00006A97"/>
    <w:rsid w:val="00006AF1"/>
    <w:rsid w:val="00007026"/>
    <w:rsid w:val="0000732F"/>
    <w:rsid w:val="0000751A"/>
    <w:rsid w:val="000075B7"/>
    <w:rsid w:val="00007851"/>
    <w:rsid w:val="00007875"/>
    <w:rsid w:val="00007D6D"/>
    <w:rsid w:val="00007D8C"/>
    <w:rsid w:val="00007FED"/>
    <w:rsid w:val="00010120"/>
    <w:rsid w:val="000102A7"/>
    <w:rsid w:val="00010D87"/>
    <w:rsid w:val="00011054"/>
    <w:rsid w:val="00011178"/>
    <w:rsid w:val="000114BB"/>
    <w:rsid w:val="00011567"/>
    <w:rsid w:val="000119D5"/>
    <w:rsid w:val="00011D01"/>
    <w:rsid w:val="00011E0E"/>
    <w:rsid w:val="0001217C"/>
    <w:rsid w:val="0001227E"/>
    <w:rsid w:val="00012370"/>
    <w:rsid w:val="00012899"/>
    <w:rsid w:val="00012A7E"/>
    <w:rsid w:val="00012AF4"/>
    <w:rsid w:val="00012D5B"/>
    <w:rsid w:val="00012D6A"/>
    <w:rsid w:val="000135D1"/>
    <w:rsid w:val="00013E46"/>
    <w:rsid w:val="000140C0"/>
    <w:rsid w:val="000144A6"/>
    <w:rsid w:val="00014596"/>
    <w:rsid w:val="0001473B"/>
    <w:rsid w:val="00014C9C"/>
    <w:rsid w:val="000153E9"/>
    <w:rsid w:val="00015472"/>
    <w:rsid w:val="00015B09"/>
    <w:rsid w:val="00015E96"/>
    <w:rsid w:val="0001646D"/>
    <w:rsid w:val="00016FF4"/>
    <w:rsid w:val="00017062"/>
    <w:rsid w:val="00017127"/>
    <w:rsid w:val="000171DA"/>
    <w:rsid w:val="000174D0"/>
    <w:rsid w:val="00017E48"/>
    <w:rsid w:val="000200F5"/>
    <w:rsid w:val="000201C5"/>
    <w:rsid w:val="00020393"/>
    <w:rsid w:val="00020452"/>
    <w:rsid w:val="00021468"/>
    <w:rsid w:val="00021918"/>
    <w:rsid w:val="00021E7B"/>
    <w:rsid w:val="00021F1E"/>
    <w:rsid w:val="0002211E"/>
    <w:rsid w:val="00022D52"/>
    <w:rsid w:val="00023691"/>
    <w:rsid w:val="0002392F"/>
    <w:rsid w:val="00023E54"/>
    <w:rsid w:val="00023E9F"/>
    <w:rsid w:val="00023F2B"/>
    <w:rsid w:val="000242C9"/>
    <w:rsid w:val="0002436F"/>
    <w:rsid w:val="00024773"/>
    <w:rsid w:val="00024A55"/>
    <w:rsid w:val="00024B2F"/>
    <w:rsid w:val="00024D3C"/>
    <w:rsid w:val="00024F04"/>
    <w:rsid w:val="000252CB"/>
    <w:rsid w:val="000255D7"/>
    <w:rsid w:val="00025630"/>
    <w:rsid w:val="00025E4E"/>
    <w:rsid w:val="00026373"/>
    <w:rsid w:val="0002639C"/>
    <w:rsid w:val="00026A0C"/>
    <w:rsid w:val="00026A3A"/>
    <w:rsid w:val="00026C5A"/>
    <w:rsid w:val="00026DB5"/>
    <w:rsid w:val="00027442"/>
    <w:rsid w:val="00027879"/>
    <w:rsid w:val="00027C50"/>
    <w:rsid w:val="00027C90"/>
    <w:rsid w:val="00027CFF"/>
    <w:rsid w:val="00027F10"/>
    <w:rsid w:val="00030154"/>
    <w:rsid w:val="000302EA"/>
    <w:rsid w:val="0003042E"/>
    <w:rsid w:val="00030609"/>
    <w:rsid w:val="000307A5"/>
    <w:rsid w:val="0003098F"/>
    <w:rsid w:val="00030CDB"/>
    <w:rsid w:val="00030D35"/>
    <w:rsid w:val="000313AE"/>
    <w:rsid w:val="000314FD"/>
    <w:rsid w:val="00031B72"/>
    <w:rsid w:val="00031C80"/>
    <w:rsid w:val="0003272F"/>
    <w:rsid w:val="000329E5"/>
    <w:rsid w:val="000329FC"/>
    <w:rsid w:val="00032D11"/>
    <w:rsid w:val="00034304"/>
    <w:rsid w:val="00034670"/>
    <w:rsid w:val="00034B58"/>
    <w:rsid w:val="00034F08"/>
    <w:rsid w:val="00034F18"/>
    <w:rsid w:val="00035434"/>
    <w:rsid w:val="0003558C"/>
    <w:rsid w:val="0003581C"/>
    <w:rsid w:val="00036062"/>
    <w:rsid w:val="0003699E"/>
    <w:rsid w:val="00036C17"/>
    <w:rsid w:val="00036E5D"/>
    <w:rsid w:val="00037242"/>
    <w:rsid w:val="000377E6"/>
    <w:rsid w:val="00037872"/>
    <w:rsid w:val="00037DE2"/>
    <w:rsid w:val="00037E98"/>
    <w:rsid w:val="00040120"/>
    <w:rsid w:val="00040683"/>
    <w:rsid w:val="000406EA"/>
    <w:rsid w:val="00040D71"/>
    <w:rsid w:val="000423F3"/>
    <w:rsid w:val="00042E15"/>
    <w:rsid w:val="0004391D"/>
    <w:rsid w:val="00043AB3"/>
    <w:rsid w:val="00043ABA"/>
    <w:rsid w:val="00043D44"/>
    <w:rsid w:val="00043DC2"/>
    <w:rsid w:val="00043F0D"/>
    <w:rsid w:val="000444F9"/>
    <w:rsid w:val="0004468C"/>
    <w:rsid w:val="00044C83"/>
    <w:rsid w:val="00045347"/>
    <w:rsid w:val="00045678"/>
    <w:rsid w:val="00045880"/>
    <w:rsid w:val="000458E4"/>
    <w:rsid w:val="00045DAA"/>
    <w:rsid w:val="00045DFC"/>
    <w:rsid w:val="00045E89"/>
    <w:rsid w:val="000465FC"/>
    <w:rsid w:val="0004716B"/>
    <w:rsid w:val="0004732A"/>
    <w:rsid w:val="00047572"/>
    <w:rsid w:val="000479BD"/>
    <w:rsid w:val="00047ECA"/>
    <w:rsid w:val="00050084"/>
    <w:rsid w:val="000500E3"/>
    <w:rsid w:val="0005010E"/>
    <w:rsid w:val="00050498"/>
    <w:rsid w:val="00051024"/>
    <w:rsid w:val="00051116"/>
    <w:rsid w:val="00051257"/>
    <w:rsid w:val="0005129F"/>
    <w:rsid w:val="000516A0"/>
    <w:rsid w:val="000519E5"/>
    <w:rsid w:val="000523C4"/>
    <w:rsid w:val="000523E0"/>
    <w:rsid w:val="0005252B"/>
    <w:rsid w:val="000529E5"/>
    <w:rsid w:val="00052AAE"/>
    <w:rsid w:val="000531EB"/>
    <w:rsid w:val="00053351"/>
    <w:rsid w:val="000533C9"/>
    <w:rsid w:val="000533D4"/>
    <w:rsid w:val="00053439"/>
    <w:rsid w:val="0005383C"/>
    <w:rsid w:val="000539ED"/>
    <w:rsid w:val="000542CD"/>
    <w:rsid w:val="0005468E"/>
    <w:rsid w:val="000546B4"/>
    <w:rsid w:val="000547C5"/>
    <w:rsid w:val="00054E13"/>
    <w:rsid w:val="00055040"/>
    <w:rsid w:val="000551B3"/>
    <w:rsid w:val="00055673"/>
    <w:rsid w:val="0005575D"/>
    <w:rsid w:val="0005580B"/>
    <w:rsid w:val="000559BC"/>
    <w:rsid w:val="00055BC6"/>
    <w:rsid w:val="00055BDF"/>
    <w:rsid w:val="00055C17"/>
    <w:rsid w:val="00055E48"/>
    <w:rsid w:val="00056AD5"/>
    <w:rsid w:val="00056AEC"/>
    <w:rsid w:val="00056BBA"/>
    <w:rsid w:val="00057B87"/>
    <w:rsid w:val="00057D77"/>
    <w:rsid w:val="00060230"/>
    <w:rsid w:val="00060274"/>
    <w:rsid w:val="000604A9"/>
    <w:rsid w:val="00060FE0"/>
    <w:rsid w:val="00061ABF"/>
    <w:rsid w:val="00061BE9"/>
    <w:rsid w:val="00061EC6"/>
    <w:rsid w:val="00062479"/>
    <w:rsid w:val="0006258A"/>
    <w:rsid w:val="00063300"/>
    <w:rsid w:val="0006359B"/>
    <w:rsid w:val="00063B3F"/>
    <w:rsid w:val="00063C07"/>
    <w:rsid w:val="00063D84"/>
    <w:rsid w:val="00063F3E"/>
    <w:rsid w:val="00064006"/>
    <w:rsid w:val="000647E0"/>
    <w:rsid w:val="0006486E"/>
    <w:rsid w:val="000648CE"/>
    <w:rsid w:val="00064A28"/>
    <w:rsid w:val="00064CBF"/>
    <w:rsid w:val="00064D39"/>
    <w:rsid w:val="00065A55"/>
    <w:rsid w:val="00065B76"/>
    <w:rsid w:val="00065D1D"/>
    <w:rsid w:val="0006621B"/>
    <w:rsid w:val="0006636D"/>
    <w:rsid w:val="00066AAB"/>
    <w:rsid w:val="00066DE3"/>
    <w:rsid w:val="00067140"/>
    <w:rsid w:val="000676C4"/>
    <w:rsid w:val="00067F93"/>
    <w:rsid w:val="000702F0"/>
    <w:rsid w:val="000705B5"/>
    <w:rsid w:val="000713BE"/>
    <w:rsid w:val="00071541"/>
    <w:rsid w:val="00071672"/>
    <w:rsid w:val="0007168F"/>
    <w:rsid w:val="00071992"/>
    <w:rsid w:val="00071D46"/>
    <w:rsid w:val="00071EF9"/>
    <w:rsid w:val="00072612"/>
    <w:rsid w:val="000727FE"/>
    <w:rsid w:val="00072955"/>
    <w:rsid w:val="00072967"/>
    <w:rsid w:val="00072C9C"/>
    <w:rsid w:val="00072FC0"/>
    <w:rsid w:val="00073125"/>
    <w:rsid w:val="00073508"/>
    <w:rsid w:val="00073839"/>
    <w:rsid w:val="000740AD"/>
    <w:rsid w:val="0007413C"/>
    <w:rsid w:val="00074441"/>
    <w:rsid w:val="000745EE"/>
    <w:rsid w:val="000749A4"/>
    <w:rsid w:val="00074A1D"/>
    <w:rsid w:val="00075511"/>
    <w:rsid w:val="0007558C"/>
    <w:rsid w:val="0007594E"/>
    <w:rsid w:val="000759AC"/>
    <w:rsid w:val="00075A4D"/>
    <w:rsid w:val="0007609F"/>
    <w:rsid w:val="00076121"/>
    <w:rsid w:val="000763FB"/>
    <w:rsid w:val="00076810"/>
    <w:rsid w:val="00076FB4"/>
    <w:rsid w:val="000774DE"/>
    <w:rsid w:val="00077887"/>
    <w:rsid w:val="00077C48"/>
    <w:rsid w:val="00077D53"/>
    <w:rsid w:val="000800DB"/>
    <w:rsid w:val="0008017D"/>
    <w:rsid w:val="00080F78"/>
    <w:rsid w:val="00081394"/>
    <w:rsid w:val="00081878"/>
    <w:rsid w:val="00081C0A"/>
    <w:rsid w:val="00081E0E"/>
    <w:rsid w:val="00081FAE"/>
    <w:rsid w:val="0008241F"/>
    <w:rsid w:val="00082841"/>
    <w:rsid w:val="000828BD"/>
    <w:rsid w:val="00082F52"/>
    <w:rsid w:val="00082F6C"/>
    <w:rsid w:val="000835CD"/>
    <w:rsid w:val="000836B6"/>
    <w:rsid w:val="000846CC"/>
    <w:rsid w:val="000849F0"/>
    <w:rsid w:val="00084C1E"/>
    <w:rsid w:val="00085BC0"/>
    <w:rsid w:val="00085FB1"/>
    <w:rsid w:val="000871FD"/>
    <w:rsid w:val="0008728A"/>
    <w:rsid w:val="00087BED"/>
    <w:rsid w:val="000908A9"/>
    <w:rsid w:val="00090AC5"/>
    <w:rsid w:val="00090D74"/>
    <w:rsid w:val="00090EEE"/>
    <w:rsid w:val="00090EEF"/>
    <w:rsid w:val="0009155B"/>
    <w:rsid w:val="0009177D"/>
    <w:rsid w:val="00091CB9"/>
    <w:rsid w:val="00091F09"/>
    <w:rsid w:val="000920E1"/>
    <w:rsid w:val="000921B1"/>
    <w:rsid w:val="00092548"/>
    <w:rsid w:val="000935FD"/>
    <w:rsid w:val="0009399F"/>
    <w:rsid w:val="00093DDA"/>
    <w:rsid w:val="000946D3"/>
    <w:rsid w:val="000949A6"/>
    <w:rsid w:val="00094BA8"/>
    <w:rsid w:val="00095577"/>
    <w:rsid w:val="00095BCC"/>
    <w:rsid w:val="00095DF6"/>
    <w:rsid w:val="00095E17"/>
    <w:rsid w:val="000961B2"/>
    <w:rsid w:val="00096624"/>
    <w:rsid w:val="00096874"/>
    <w:rsid w:val="00096CA9"/>
    <w:rsid w:val="00097074"/>
    <w:rsid w:val="000973D7"/>
    <w:rsid w:val="00097459"/>
    <w:rsid w:val="000974F6"/>
    <w:rsid w:val="000975DC"/>
    <w:rsid w:val="00097DFB"/>
    <w:rsid w:val="00097FAC"/>
    <w:rsid w:val="000A0AC5"/>
    <w:rsid w:val="000A0FE4"/>
    <w:rsid w:val="000A146A"/>
    <w:rsid w:val="000A1A51"/>
    <w:rsid w:val="000A1AAA"/>
    <w:rsid w:val="000A1BF9"/>
    <w:rsid w:val="000A1F06"/>
    <w:rsid w:val="000A2AEE"/>
    <w:rsid w:val="000A301F"/>
    <w:rsid w:val="000A3263"/>
    <w:rsid w:val="000A3629"/>
    <w:rsid w:val="000A3710"/>
    <w:rsid w:val="000A39F7"/>
    <w:rsid w:val="000A4027"/>
    <w:rsid w:val="000A4181"/>
    <w:rsid w:val="000A4352"/>
    <w:rsid w:val="000A4C06"/>
    <w:rsid w:val="000A4C36"/>
    <w:rsid w:val="000A50C1"/>
    <w:rsid w:val="000A5DBF"/>
    <w:rsid w:val="000A60ED"/>
    <w:rsid w:val="000A6492"/>
    <w:rsid w:val="000A676A"/>
    <w:rsid w:val="000A6B72"/>
    <w:rsid w:val="000A6CA8"/>
    <w:rsid w:val="000A6FCF"/>
    <w:rsid w:val="000A729E"/>
    <w:rsid w:val="000A7788"/>
    <w:rsid w:val="000A7DA5"/>
    <w:rsid w:val="000A7FA3"/>
    <w:rsid w:val="000B07EB"/>
    <w:rsid w:val="000B0893"/>
    <w:rsid w:val="000B1679"/>
    <w:rsid w:val="000B185A"/>
    <w:rsid w:val="000B1915"/>
    <w:rsid w:val="000B1DD4"/>
    <w:rsid w:val="000B22DB"/>
    <w:rsid w:val="000B2BFE"/>
    <w:rsid w:val="000B2E5A"/>
    <w:rsid w:val="000B3493"/>
    <w:rsid w:val="000B3499"/>
    <w:rsid w:val="000B34BD"/>
    <w:rsid w:val="000B3607"/>
    <w:rsid w:val="000B389B"/>
    <w:rsid w:val="000B4370"/>
    <w:rsid w:val="000B47AE"/>
    <w:rsid w:val="000B49AB"/>
    <w:rsid w:val="000B49E4"/>
    <w:rsid w:val="000B4CA7"/>
    <w:rsid w:val="000B4FB1"/>
    <w:rsid w:val="000B5169"/>
    <w:rsid w:val="000B51ED"/>
    <w:rsid w:val="000B5372"/>
    <w:rsid w:val="000B66D1"/>
    <w:rsid w:val="000B754B"/>
    <w:rsid w:val="000C01DF"/>
    <w:rsid w:val="000C01EC"/>
    <w:rsid w:val="000C03D4"/>
    <w:rsid w:val="000C0455"/>
    <w:rsid w:val="000C0DED"/>
    <w:rsid w:val="000C100F"/>
    <w:rsid w:val="000C1013"/>
    <w:rsid w:val="000C105B"/>
    <w:rsid w:val="000C149C"/>
    <w:rsid w:val="000C14B6"/>
    <w:rsid w:val="000C24A4"/>
    <w:rsid w:val="000C2699"/>
    <w:rsid w:val="000C29CF"/>
    <w:rsid w:val="000C3171"/>
    <w:rsid w:val="000C3303"/>
    <w:rsid w:val="000C373D"/>
    <w:rsid w:val="000C376D"/>
    <w:rsid w:val="000C3905"/>
    <w:rsid w:val="000C4283"/>
    <w:rsid w:val="000C4423"/>
    <w:rsid w:val="000C4636"/>
    <w:rsid w:val="000C50D2"/>
    <w:rsid w:val="000C5BB3"/>
    <w:rsid w:val="000C5C68"/>
    <w:rsid w:val="000C5C93"/>
    <w:rsid w:val="000C5D59"/>
    <w:rsid w:val="000C611B"/>
    <w:rsid w:val="000C615D"/>
    <w:rsid w:val="000C6269"/>
    <w:rsid w:val="000C644B"/>
    <w:rsid w:val="000C6611"/>
    <w:rsid w:val="000C663C"/>
    <w:rsid w:val="000C6B34"/>
    <w:rsid w:val="000C717F"/>
    <w:rsid w:val="000C71F0"/>
    <w:rsid w:val="000C7499"/>
    <w:rsid w:val="000C781B"/>
    <w:rsid w:val="000C7E2A"/>
    <w:rsid w:val="000C7F17"/>
    <w:rsid w:val="000D00EB"/>
    <w:rsid w:val="000D0319"/>
    <w:rsid w:val="000D063C"/>
    <w:rsid w:val="000D1446"/>
    <w:rsid w:val="000D1A54"/>
    <w:rsid w:val="000D1A86"/>
    <w:rsid w:val="000D1C5A"/>
    <w:rsid w:val="000D1E34"/>
    <w:rsid w:val="000D287A"/>
    <w:rsid w:val="000D362C"/>
    <w:rsid w:val="000D38FB"/>
    <w:rsid w:val="000D3C00"/>
    <w:rsid w:val="000D4636"/>
    <w:rsid w:val="000D50CC"/>
    <w:rsid w:val="000D511E"/>
    <w:rsid w:val="000D57B7"/>
    <w:rsid w:val="000D5D18"/>
    <w:rsid w:val="000D5FB4"/>
    <w:rsid w:val="000D6000"/>
    <w:rsid w:val="000D6026"/>
    <w:rsid w:val="000D616D"/>
    <w:rsid w:val="000D6904"/>
    <w:rsid w:val="000D6AD4"/>
    <w:rsid w:val="000D6B17"/>
    <w:rsid w:val="000D730A"/>
    <w:rsid w:val="000D7327"/>
    <w:rsid w:val="000D764F"/>
    <w:rsid w:val="000D7AEC"/>
    <w:rsid w:val="000E0B0C"/>
    <w:rsid w:val="000E0BD9"/>
    <w:rsid w:val="000E0CC1"/>
    <w:rsid w:val="000E0DBA"/>
    <w:rsid w:val="000E0FB4"/>
    <w:rsid w:val="000E10D0"/>
    <w:rsid w:val="000E11A7"/>
    <w:rsid w:val="000E1A4A"/>
    <w:rsid w:val="000E1E3F"/>
    <w:rsid w:val="000E244A"/>
    <w:rsid w:val="000E2607"/>
    <w:rsid w:val="000E2A8C"/>
    <w:rsid w:val="000E2FF7"/>
    <w:rsid w:val="000E38FF"/>
    <w:rsid w:val="000E3990"/>
    <w:rsid w:val="000E39EE"/>
    <w:rsid w:val="000E3A8E"/>
    <w:rsid w:val="000E3C0C"/>
    <w:rsid w:val="000E3D2D"/>
    <w:rsid w:val="000E3DD6"/>
    <w:rsid w:val="000E431B"/>
    <w:rsid w:val="000E500D"/>
    <w:rsid w:val="000E5719"/>
    <w:rsid w:val="000E5D85"/>
    <w:rsid w:val="000E5ECB"/>
    <w:rsid w:val="000E60B4"/>
    <w:rsid w:val="000E644E"/>
    <w:rsid w:val="000E6908"/>
    <w:rsid w:val="000E693B"/>
    <w:rsid w:val="000E6DAF"/>
    <w:rsid w:val="000E6DED"/>
    <w:rsid w:val="000E70CD"/>
    <w:rsid w:val="000E720E"/>
    <w:rsid w:val="000E7941"/>
    <w:rsid w:val="000F0CBF"/>
    <w:rsid w:val="000F1A05"/>
    <w:rsid w:val="000F1BC6"/>
    <w:rsid w:val="000F1BD2"/>
    <w:rsid w:val="000F229E"/>
    <w:rsid w:val="000F23B1"/>
    <w:rsid w:val="000F2876"/>
    <w:rsid w:val="000F29E1"/>
    <w:rsid w:val="000F2E56"/>
    <w:rsid w:val="000F35BC"/>
    <w:rsid w:val="000F3B53"/>
    <w:rsid w:val="000F3CBD"/>
    <w:rsid w:val="000F3E39"/>
    <w:rsid w:val="000F46A6"/>
    <w:rsid w:val="000F4744"/>
    <w:rsid w:val="000F47FC"/>
    <w:rsid w:val="000F4B4D"/>
    <w:rsid w:val="000F4CFB"/>
    <w:rsid w:val="000F4FD2"/>
    <w:rsid w:val="000F5002"/>
    <w:rsid w:val="000F5424"/>
    <w:rsid w:val="000F5C54"/>
    <w:rsid w:val="000F5E5E"/>
    <w:rsid w:val="000F6868"/>
    <w:rsid w:val="000F690A"/>
    <w:rsid w:val="000F6BF5"/>
    <w:rsid w:val="000F6C1A"/>
    <w:rsid w:val="000F6FA6"/>
    <w:rsid w:val="000F70FB"/>
    <w:rsid w:val="000F7585"/>
    <w:rsid w:val="000F76CD"/>
    <w:rsid w:val="000F798F"/>
    <w:rsid w:val="000F7A99"/>
    <w:rsid w:val="000F7DFA"/>
    <w:rsid w:val="00100181"/>
    <w:rsid w:val="0010031B"/>
    <w:rsid w:val="00100333"/>
    <w:rsid w:val="001005F7"/>
    <w:rsid w:val="00100EC7"/>
    <w:rsid w:val="0010118D"/>
    <w:rsid w:val="00101A03"/>
    <w:rsid w:val="00101A22"/>
    <w:rsid w:val="001026E2"/>
    <w:rsid w:val="0010341D"/>
    <w:rsid w:val="00103545"/>
    <w:rsid w:val="0010457E"/>
    <w:rsid w:val="0010471A"/>
    <w:rsid w:val="001048B8"/>
    <w:rsid w:val="00104F81"/>
    <w:rsid w:val="001052B5"/>
    <w:rsid w:val="001054C8"/>
    <w:rsid w:val="0010591C"/>
    <w:rsid w:val="00105F4D"/>
    <w:rsid w:val="00106524"/>
    <w:rsid w:val="001067F4"/>
    <w:rsid w:val="00106898"/>
    <w:rsid w:val="0010689C"/>
    <w:rsid w:val="001072BC"/>
    <w:rsid w:val="00107363"/>
    <w:rsid w:val="001077DE"/>
    <w:rsid w:val="00107A55"/>
    <w:rsid w:val="001100B5"/>
    <w:rsid w:val="00110396"/>
    <w:rsid w:val="0011061C"/>
    <w:rsid w:val="00110CB8"/>
    <w:rsid w:val="00111090"/>
    <w:rsid w:val="001112A1"/>
    <w:rsid w:val="001113F5"/>
    <w:rsid w:val="00111857"/>
    <w:rsid w:val="00111BA6"/>
    <w:rsid w:val="001120B4"/>
    <w:rsid w:val="0011251A"/>
    <w:rsid w:val="00113072"/>
    <w:rsid w:val="00113549"/>
    <w:rsid w:val="0011376F"/>
    <w:rsid w:val="0011377F"/>
    <w:rsid w:val="00113A80"/>
    <w:rsid w:val="00113B02"/>
    <w:rsid w:val="00114360"/>
    <w:rsid w:val="00114540"/>
    <w:rsid w:val="00114F8C"/>
    <w:rsid w:val="00115168"/>
    <w:rsid w:val="001158B8"/>
    <w:rsid w:val="00115C0B"/>
    <w:rsid w:val="00116547"/>
    <w:rsid w:val="00116617"/>
    <w:rsid w:val="00116BB4"/>
    <w:rsid w:val="00116CBA"/>
    <w:rsid w:val="00116DCB"/>
    <w:rsid w:val="00116F62"/>
    <w:rsid w:val="00116FD1"/>
    <w:rsid w:val="001173A3"/>
    <w:rsid w:val="00117666"/>
    <w:rsid w:val="001177B3"/>
    <w:rsid w:val="00117B14"/>
    <w:rsid w:val="001207CB"/>
    <w:rsid w:val="001208B4"/>
    <w:rsid w:val="00120C6F"/>
    <w:rsid w:val="00120F01"/>
    <w:rsid w:val="00121034"/>
    <w:rsid w:val="001214A4"/>
    <w:rsid w:val="00121552"/>
    <w:rsid w:val="0012220F"/>
    <w:rsid w:val="001223A7"/>
    <w:rsid w:val="00122849"/>
    <w:rsid w:val="001228A5"/>
    <w:rsid w:val="00122B9C"/>
    <w:rsid w:val="00122CAD"/>
    <w:rsid w:val="00123DF1"/>
    <w:rsid w:val="00123E71"/>
    <w:rsid w:val="00123FFF"/>
    <w:rsid w:val="001241F3"/>
    <w:rsid w:val="00124253"/>
    <w:rsid w:val="0012451C"/>
    <w:rsid w:val="00124576"/>
    <w:rsid w:val="001247AB"/>
    <w:rsid w:val="001249CB"/>
    <w:rsid w:val="00124EF0"/>
    <w:rsid w:val="0012556A"/>
    <w:rsid w:val="0012568E"/>
    <w:rsid w:val="001257BF"/>
    <w:rsid w:val="00125837"/>
    <w:rsid w:val="00125AF5"/>
    <w:rsid w:val="00125F24"/>
    <w:rsid w:val="00126342"/>
    <w:rsid w:val="00126660"/>
    <w:rsid w:val="00126BB9"/>
    <w:rsid w:val="00127236"/>
    <w:rsid w:val="001277AB"/>
    <w:rsid w:val="001278A3"/>
    <w:rsid w:val="00127C2D"/>
    <w:rsid w:val="00127CCE"/>
    <w:rsid w:val="00130027"/>
    <w:rsid w:val="001300C8"/>
    <w:rsid w:val="00130441"/>
    <w:rsid w:val="00130912"/>
    <w:rsid w:val="0013099E"/>
    <w:rsid w:val="00130A67"/>
    <w:rsid w:val="00130B0B"/>
    <w:rsid w:val="00130B55"/>
    <w:rsid w:val="00131386"/>
    <w:rsid w:val="001313CF"/>
    <w:rsid w:val="0013153B"/>
    <w:rsid w:val="001315FD"/>
    <w:rsid w:val="00131F57"/>
    <w:rsid w:val="00132E82"/>
    <w:rsid w:val="00133398"/>
    <w:rsid w:val="00133451"/>
    <w:rsid w:val="00133487"/>
    <w:rsid w:val="00133576"/>
    <w:rsid w:val="0013396D"/>
    <w:rsid w:val="00133AF3"/>
    <w:rsid w:val="00133F89"/>
    <w:rsid w:val="00134081"/>
    <w:rsid w:val="001340B5"/>
    <w:rsid w:val="00134256"/>
    <w:rsid w:val="001342B1"/>
    <w:rsid w:val="001346FD"/>
    <w:rsid w:val="001347CF"/>
    <w:rsid w:val="0013495B"/>
    <w:rsid w:val="00135038"/>
    <w:rsid w:val="00135B4A"/>
    <w:rsid w:val="00135B50"/>
    <w:rsid w:val="00135B56"/>
    <w:rsid w:val="00136F11"/>
    <w:rsid w:val="00137280"/>
    <w:rsid w:val="00137680"/>
    <w:rsid w:val="00137ACB"/>
    <w:rsid w:val="00137BDA"/>
    <w:rsid w:val="00137E5A"/>
    <w:rsid w:val="00140404"/>
    <w:rsid w:val="0014047F"/>
    <w:rsid w:val="001407EF"/>
    <w:rsid w:val="00140AA8"/>
    <w:rsid w:val="00140CE6"/>
    <w:rsid w:val="00140E92"/>
    <w:rsid w:val="00141412"/>
    <w:rsid w:val="001415A2"/>
    <w:rsid w:val="00141661"/>
    <w:rsid w:val="00141909"/>
    <w:rsid w:val="00141BA4"/>
    <w:rsid w:val="00141EF7"/>
    <w:rsid w:val="00142883"/>
    <w:rsid w:val="00142A7D"/>
    <w:rsid w:val="00142B55"/>
    <w:rsid w:val="0014308C"/>
    <w:rsid w:val="00143138"/>
    <w:rsid w:val="00144666"/>
    <w:rsid w:val="00144B0A"/>
    <w:rsid w:val="001455F8"/>
    <w:rsid w:val="001457D0"/>
    <w:rsid w:val="00145AE6"/>
    <w:rsid w:val="001463D8"/>
    <w:rsid w:val="00146866"/>
    <w:rsid w:val="001469B4"/>
    <w:rsid w:val="00146B91"/>
    <w:rsid w:val="00146DA3"/>
    <w:rsid w:val="00146E64"/>
    <w:rsid w:val="0014727A"/>
    <w:rsid w:val="00147395"/>
    <w:rsid w:val="00147F9C"/>
    <w:rsid w:val="00150BA8"/>
    <w:rsid w:val="00150D36"/>
    <w:rsid w:val="00151155"/>
    <w:rsid w:val="00151339"/>
    <w:rsid w:val="001516F0"/>
    <w:rsid w:val="00151EF6"/>
    <w:rsid w:val="0015234A"/>
    <w:rsid w:val="00152379"/>
    <w:rsid w:val="001526AD"/>
    <w:rsid w:val="00152F6E"/>
    <w:rsid w:val="001531B4"/>
    <w:rsid w:val="0015324D"/>
    <w:rsid w:val="001535D1"/>
    <w:rsid w:val="00153766"/>
    <w:rsid w:val="0015380A"/>
    <w:rsid w:val="00153B57"/>
    <w:rsid w:val="00153F94"/>
    <w:rsid w:val="00154039"/>
    <w:rsid w:val="0015455A"/>
    <w:rsid w:val="001546D6"/>
    <w:rsid w:val="001547BE"/>
    <w:rsid w:val="00154822"/>
    <w:rsid w:val="00154892"/>
    <w:rsid w:val="00154A7E"/>
    <w:rsid w:val="00154B95"/>
    <w:rsid w:val="00154C33"/>
    <w:rsid w:val="00154C6F"/>
    <w:rsid w:val="00154D6C"/>
    <w:rsid w:val="00154E01"/>
    <w:rsid w:val="001551BF"/>
    <w:rsid w:val="001552C9"/>
    <w:rsid w:val="0015543C"/>
    <w:rsid w:val="0015549B"/>
    <w:rsid w:val="001555C1"/>
    <w:rsid w:val="00155852"/>
    <w:rsid w:val="00155E88"/>
    <w:rsid w:val="00156264"/>
    <w:rsid w:val="0015634F"/>
    <w:rsid w:val="0015637D"/>
    <w:rsid w:val="0015638F"/>
    <w:rsid w:val="0015717B"/>
    <w:rsid w:val="0015739A"/>
    <w:rsid w:val="00157612"/>
    <w:rsid w:val="00157BCA"/>
    <w:rsid w:val="00160360"/>
    <w:rsid w:val="00160BA0"/>
    <w:rsid w:val="00160BA8"/>
    <w:rsid w:val="00160D4B"/>
    <w:rsid w:val="0016156A"/>
    <w:rsid w:val="00161610"/>
    <w:rsid w:val="001616D0"/>
    <w:rsid w:val="001617EE"/>
    <w:rsid w:val="00161B73"/>
    <w:rsid w:val="00161D2A"/>
    <w:rsid w:val="001622DE"/>
    <w:rsid w:val="0016279B"/>
    <w:rsid w:val="001628FF"/>
    <w:rsid w:val="00162EE6"/>
    <w:rsid w:val="00162F28"/>
    <w:rsid w:val="00163720"/>
    <w:rsid w:val="001637CC"/>
    <w:rsid w:val="0016399A"/>
    <w:rsid w:val="001640B1"/>
    <w:rsid w:val="00164114"/>
    <w:rsid w:val="00164370"/>
    <w:rsid w:val="001644A2"/>
    <w:rsid w:val="001645CD"/>
    <w:rsid w:val="001647C5"/>
    <w:rsid w:val="001647DB"/>
    <w:rsid w:val="001648F2"/>
    <w:rsid w:val="0016496D"/>
    <w:rsid w:val="00164A5E"/>
    <w:rsid w:val="00164C44"/>
    <w:rsid w:val="00165CCD"/>
    <w:rsid w:val="00165EC4"/>
    <w:rsid w:val="00166678"/>
    <w:rsid w:val="001666F7"/>
    <w:rsid w:val="0016691F"/>
    <w:rsid w:val="001669BB"/>
    <w:rsid w:val="00166ADA"/>
    <w:rsid w:val="00166FE8"/>
    <w:rsid w:val="001671B8"/>
    <w:rsid w:val="001671CC"/>
    <w:rsid w:val="0016743B"/>
    <w:rsid w:val="00167524"/>
    <w:rsid w:val="00167686"/>
    <w:rsid w:val="00167924"/>
    <w:rsid w:val="00167B9E"/>
    <w:rsid w:val="00167CBC"/>
    <w:rsid w:val="00167F19"/>
    <w:rsid w:val="00167FBA"/>
    <w:rsid w:val="0017004F"/>
    <w:rsid w:val="0017082C"/>
    <w:rsid w:val="00170875"/>
    <w:rsid w:val="00171063"/>
    <w:rsid w:val="00171368"/>
    <w:rsid w:val="0017177A"/>
    <w:rsid w:val="00171DE2"/>
    <w:rsid w:val="0017239F"/>
    <w:rsid w:val="00172498"/>
    <w:rsid w:val="00172BB2"/>
    <w:rsid w:val="00172DDC"/>
    <w:rsid w:val="00172E97"/>
    <w:rsid w:val="00172FD8"/>
    <w:rsid w:val="0017300E"/>
    <w:rsid w:val="0017345D"/>
    <w:rsid w:val="00173768"/>
    <w:rsid w:val="00173B3B"/>
    <w:rsid w:val="00173D74"/>
    <w:rsid w:val="001742DB"/>
    <w:rsid w:val="0017488A"/>
    <w:rsid w:val="00174CB1"/>
    <w:rsid w:val="00174FD8"/>
    <w:rsid w:val="0017510B"/>
    <w:rsid w:val="0017531F"/>
    <w:rsid w:val="001756C6"/>
    <w:rsid w:val="00175C7E"/>
    <w:rsid w:val="001765F4"/>
    <w:rsid w:val="00176E6A"/>
    <w:rsid w:val="00177551"/>
    <w:rsid w:val="00177828"/>
    <w:rsid w:val="00177D84"/>
    <w:rsid w:val="00180362"/>
    <w:rsid w:val="0018089E"/>
    <w:rsid w:val="00180B52"/>
    <w:rsid w:val="00180BA2"/>
    <w:rsid w:val="00180D41"/>
    <w:rsid w:val="00180F31"/>
    <w:rsid w:val="00181544"/>
    <w:rsid w:val="0018188A"/>
    <w:rsid w:val="00181C5E"/>
    <w:rsid w:val="00181C88"/>
    <w:rsid w:val="00181DF4"/>
    <w:rsid w:val="00182D52"/>
    <w:rsid w:val="00183542"/>
    <w:rsid w:val="00183757"/>
    <w:rsid w:val="001846DB"/>
    <w:rsid w:val="00184D10"/>
    <w:rsid w:val="00184E25"/>
    <w:rsid w:val="00184EDE"/>
    <w:rsid w:val="0018523C"/>
    <w:rsid w:val="001852CC"/>
    <w:rsid w:val="0018549A"/>
    <w:rsid w:val="0018559A"/>
    <w:rsid w:val="00185C3B"/>
    <w:rsid w:val="001860A4"/>
    <w:rsid w:val="001860C8"/>
    <w:rsid w:val="0018634A"/>
    <w:rsid w:val="001872C6"/>
    <w:rsid w:val="0018795B"/>
    <w:rsid w:val="00187AE4"/>
    <w:rsid w:val="00187BC3"/>
    <w:rsid w:val="00187E51"/>
    <w:rsid w:val="0019006C"/>
    <w:rsid w:val="00190093"/>
    <w:rsid w:val="00190B65"/>
    <w:rsid w:val="00190D2C"/>
    <w:rsid w:val="00190D3B"/>
    <w:rsid w:val="0019126B"/>
    <w:rsid w:val="00191700"/>
    <w:rsid w:val="0019174E"/>
    <w:rsid w:val="0019182B"/>
    <w:rsid w:val="001918D2"/>
    <w:rsid w:val="0019219C"/>
    <w:rsid w:val="001921BA"/>
    <w:rsid w:val="00192575"/>
    <w:rsid w:val="00192712"/>
    <w:rsid w:val="00192883"/>
    <w:rsid w:val="00192B61"/>
    <w:rsid w:val="00192B8A"/>
    <w:rsid w:val="00192BA8"/>
    <w:rsid w:val="00192E00"/>
    <w:rsid w:val="0019338C"/>
    <w:rsid w:val="001933A1"/>
    <w:rsid w:val="00193494"/>
    <w:rsid w:val="001938BF"/>
    <w:rsid w:val="00193BC0"/>
    <w:rsid w:val="00193DE9"/>
    <w:rsid w:val="001940EA"/>
    <w:rsid w:val="00194CBB"/>
    <w:rsid w:val="00195057"/>
    <w:rsid w:val="00195207"/>
    <w:rsid w:val="001956F1"/>
    <w:rsid w:val="00195947"/>
    <w:rsid w:val="00195A1A"/>
    <w:rsid w:val="00195CE1"/>
    <w:rsid w:val="001964EF"/>
    <w:rsid w:val="0019696A"/>
    <w:rsid w:val="00196BDB"/>
    <w:rsid w:val="00196C35"/>
    <w:rsid w:val="00196C41"/>
    <w:rsid w:val="00197714"/>
    <w:rsid w:val="00197DB4"/>
    <w:rsid w:val="001A03AC"/>
    <w:rsid w:val="001A0B73"/>
    <w:rsid w:val="001A0F3E"/>
    <w:rsid w:val="001A1295"/>
    <w:rsid w:val="001A1693"/>
    <w:rsid w:val="001A18BE"/>
    <w:rsid w:val="001A1B3B"/>
    <w:rsid w:val="001A1CC4"/>
    <w:rsid w:val="001A20A5"/>
    <w:rsid w:val="001A224E"/>
    <w:rsid w:val="001A283F"/>
    <w:rsid w:val="001A2C6F"/>
    <w:rsid w:val="001A2ED0"/>
    <w:rsid w:val="001A3353"/>
    <w:rsid w:val="001A3A26"/>
    <w:rsid w:val="001A3A9C"/>
    <w:rsid w:val="001A3AC4"/>
    <w:rsid w:val="001A3D88"/>
    <w:rsid w:val="001A425B"/>
    <w:rsid w:val="001A46B8"/>
    <w:rsid w:val="001A4ACD"/>
    <w:rsid w:val="001A4EAC"/>
    <w:rsid w:val="001A5604"/>
    <w:rsid w:val="001A5A53"/>
    <w:rsid w:val="001A5EFF"/>
    <w:rsid w:val="001A6856"/>
    <w:rsid w:val="001A6C2A"/>
    <w:rsid w:val="001A72ED"/>
    <w:rsid w:val="001A7473"/>
    <w:rsid w:val="001A7D53"/>
    <w:rsid w:val="001B05C1"/>
    <w:rsid w:val="001B07A0"/>
    <w:rsid w:val="001B0921"/>
    <w:rsid w:val="001B0CE7"/>
    <w:rsid w:val="001B0D20"/>
    <w:rsid w:val="001B1A2C"/>
    <w:rsid w:val="001B266E"/>
    <w:rsid w:val="001B2AB2"/>
    <w:rsid w:val="001B3028"/>
    <w:rsid w:val="001B30C9"/>
    <w:rsid w:val="001B356F"/>
    <w:rsid w:val="001B378C"/>
    <w:rsid w:val="001B3902"/>
    <w:rsid w:val="001B397A"/>
    <w:rsid w:val="001B3CB6"/>
    <w:rsid w:val="001B4072"/>
    <w:rsid w:val="001B44DE"/>
    <w:rsid w:val="001B49B2"/>
    <w:rsid w:val="001B4EA6"/>
    <w:rsid w:val="001B5384"/>
    <w:rsid w:val="001B5D5A"/>
    <w:rsid w:val="001B5F7E"/>
    <w:rsid w:val="001B5F82"/>
    <w:rsid w:val="001B6175"/>
    <w:rsid w:val="001B6559"/>
    <w:rsid w:val="001B663E"/>
    <w:rsid w:val="001B6CBD"/>
    <w:rsid w:val="001B6D95"/>
    <w:rsid w:val="001B6F83"/>
    <w:rsid w:val="001B6F86"/>
    <w:rsid w:val="001B713D"/>
    <w:rsid w:val="001B755A"/>
    <w:rsid w:val="001B795E"/>
    <w:rsid w:val="001C0857"/>
    <w:rsid w:val="001C094C"/>
    <w:rsid w:val="001C0B1D"/>
    <w:rsid w:val="001C0BAE"/>
    <w:rsid w:val="001C1677"/>
    <w:rsid w:val="001C1702"/>
    <w:rsid w:val="001C1ACD"/>
    <w:rsid w:val="001C280F"/>
    <w:rsid w:val="001C2985"/>
    <w:rsid w:val="001C3168"/>
    <w:rsid w:val="001C31FF"/>
    <w:rsid w:val="001C3247"/>
    <w:rsid w:val="001C32DE"/>
    <w:rsid w:val="001C35D1"/>
    <w:rsid w:val="001C3761"/>
    <w:rsid w:val="001C383A"/>
    <w:rsid w:val="001C3E14"/>
    <w:rsid w:val="001C41A4"/>
    <w:rsid w:val="001C4797"/>
    <w:rsid w:val="001C48C1"/>
    <w:rsid w:val="001C4E37"/>
    <w:rsid w:val="001C4F8F"/>
    <w:rsid w:val="001C5493"/>
    <w:rsid w:val="001C5580"/>
    <w:rsid w:val="001C5CA6"/>
    <w:rsid w:val="001C6026"/>
    <w:rsid w:val="001C6709"/>
    <w:rsid w:val="001C67F8"/>
    <w:rsid w:val="001C6B6E"/>
    <w:rsid w:val="001C6C1A"/>
    <w:rsid w:val="001C6C67"/>
    <w:rsid w:val="001C6E56"/>
    <w:rsid w:val="001C74A9"/>
    <w:rsid w:val="001D016E"/>
    <w:rsid w:val="001D02B9"/>
    <w:rsid w:val="001D0538"/>
    <w:rsid w:val="001D0BE5"/>
    <w:rsid w:val="001D0C7C"/>
    <w:rsid w:val="001D1255"/>
    <w:rsid w:val="001D17DE"/>
    <w:rsid w:val="001D1E02"/>
    <w:rsid w:val="001D1EC6"/>
    <w:rsid w:val="001D22EF"/>
    <w:rsid w:val="001D24FA"/>
    <w:rsid w:val="001D26A1"/>
    <w:rsid w:val="001D2AE6"/>
    <w:rsid w:val="001D2CC3"/>
    <w:rsid w:val="001D35E8"/>
    <w:rsid w:val="001D3712"/>
    <w:rsid w:val="001D379B"/>
    <w:rsid w:val="001D3BF0"/>
    <w:rsid w:val="001D446C"/>
    <w:rsid w:val="001D45D7"/>
    <w:rsid w:val="001D49A1"/>
    <w:rsid w:val="001D4D47"/>
    <w:rsid w:val="001D5146"/>
    <w:rsid w:val="001D5239"/>
    <w:rsid w:val="001D573E"/>
    <w:rsid w:val="001D5C23"/>
    <w:rsid w:val="001D6003"/>
    <w:rsid w:val="001D629A"/>
    <w:rsid w:val="001D6482"/>
    <w:rsid w:val="001D65DD"/>
    <w:rsid w:val="001D6AEF"/>
    <w:rsid w:val="001D6BC6"/>
    <w:rsid w:val="001D6CCA"/>
    <w:rsid w:val="001D736F"/>
    <w:rsid w:val="001D7553"/>
    <w:rsid w:val="001D7692"/>
    <w:rsid w:val="001D76F8"/>
    <w:rsid w:val="001D79A8"/>
    <w:rsid w:val="001D7AA5"/>
    <w:rsid w:val="001E04E4"/>
    <w:rsid w:val="001E063F"/>
    <w:rsid w:val="001E0889"/>
    <w:rsid w:val="001E096A"/>
    <w:rsid w:val="001E0A60"/>
    <w:rsid w:val="001E0AA3"/>
    <w:rsid w:val="001E0E63"/>
    <w:rsid w:val="001E11D7"/>
    <w:rsid w:val="001E1586"/>
    <w:rsid w:val="001E17ED"/>
    <w:rsid w:val="001E19FE"/>
    <w:rsid w:val="001E1A30"/>
    <w:rsid w:val="001E1B18"/>
    <w:rsid w:val="001E1D0E"/>
    <w:rsid w:val="001E1D21"/>
    <w:rsid w:val="001E21D9"/>
    <w:rsid w:val="001E2402"/>
    <w:rsid w:val="001E25F8"/>
    <w:rsid w:val="001E2C23"/>
    <w:rsid w:val="001E2DB0"/>
    <w:rsid w:val="001E302B"/>
    <w:rsid w:val="001E30AC"/>
    <w:rsid w:val="001E3BCC"/>
    <w:rsid w:val="001E3BE8"/>
    <w:rsid w:val="001E3ED5"/>
    <w:rsid w:val="001E4092"/>
    <w:rsid w:val="001E40CA"/>
    <w:rsid w:val="001E4818"/>
    <w:rsid w:val="001E4821"/>
    <w:rsid w:val="001E4A56"/>
    <w:rsid w:val="001E55D9"/>
    <w:rsid w:val="001E5B46"/>
    <w:rsid w:val="001E5E0B"/>
    <w:rsid w:val="001E66B2"/>
    <w:rsid w:val="001E6708"/>
    <w:rsid w:val="001E6A1D"/>
    <w:rsid w:val="001E6B76"/>
    <w:rsid w:val="001E6DBA"/>
    <w:rsid w:val="001E6FBF"/>
    <w:rsid w:val="001E7253"/>
    <w:rsid w:val="001E7F4E"/>
    <w:rsid w:val="001E7FF9"/>
    <w:rsid w:val="001F005E"/>
    <w:rsid w:val="001F0098"/>
    <w:rsid w:val="001F012A"/>
    <w:rsid w:val="001F0321"/>
    <w:rsid w:val="001F03A1"/>
    <w:rsid w:val="001F054A"/>
    <w:rsid w:val="001F0885"/>
    <w:rsid w:val="001F09DF"/>
    <w:rsid w:val="001F0E51"/>
    <w:rsid w:val="001F1037"/>
    <w:rsid w:val="001F113D"/>
    <w:rsid w:val="001F157B"/>
    <w:rsid w:val="001F2371"/>
    <w:rsid w:val="001F261F"/>
    <w:rsid w:val="001F27D6"/>
    <w:rsid w:val="001F29F2"/>
    <w:rsid w:val="001F2DD3"/>
    <w:rsid w:val="001F33DB"/>
    <w:rsid w:val="001F3593"/>
    <w:rsid w:val="001F3C08"/>
    <w:rsid w:val="001F3DE6"/>
    <w:rsid w:val="001F420B"/>
    <w:rsid w:val="001F456F"/>
    <w:rsid w:val="001F4617"/>
    <w:rsid w:val="001F4731"/>
    <w:rsid w:val="001F498C"/>
    <w:rsid w:val="001F4BEA"/>
    <w:rsid w:val="001F4C07"/>
    <w:rsid w:val="001F4C6C"/>
    <w:rsid w:val="001F5707"/>
    <w:rsid w:val="001F579D"/>
    <w:rsid w:val="001F5979"/>
    <w:rsid w:val="001F5AFC"/>
    <w:rsid w:val="001F61E9"/>
    <w:rsid w:val="001F64FF"/>
    <w:rsid w:val="001F69F1"/>
    <w:rsid w:val="001F6AD7"/>
    <w:rsid w:val="001F6D77"/>
    <w:rsid w:val="001F710D"/>
    <w:rsid w:val="001F739E"/>
    <w:rsid w:val="001F78F9"/>
    <w:rsid w:val="001F792F"/>
    <w:rsid w:val="001F7B09"/>
    <w:rsid w:val="001F7DE0"/>
    <w:rsid w:val="00200456"/>
    <w:rsid w:val="00200B4A"/>
    <w:rsid w:val="00200CFA"/>
    <w:rsid w:val="00200D3C"/>
    <w:rsid w:val="00200EA2"/>
    <w:rsid w:val="002010AD"/>
    <w:rsid w:val="002013BC"/>
    <w:rsid w:val="0020174B"/>
    <w:rsid w:val="002019BF"/>
    <w:rsid w:val="00201EBC"/>
    <w:rsid w:val="00202091"/>
    <w:rsid w:val="00202143"/>
    <w:rsid w:val="00202B15"/>
    <w:rsid w:val="00202BF2"/>
    <w:rsid w:val="00202DB3"/>
    <w:rsid w:val="00202DCA"/>
    <w:rsid w:val="00202DF7"/>
    <w:rsid w:val="00203121"/>
    <w:rsid w:val="00203124"/>
    <w:rsid w:val="0020401E"/>
    <w:rsid w:val="0020437F"/>
    <w:rsid w:val="00204462"/>
    <w:rsid w:val="002045B7"/>
    <w:rsid w:val="00204ADE"/>
    <w:rsid w:val="00204AE2"/>
    <w:rsid w:val="00204BB2"/>
    <w:rsid w:val="002050A3"/>
    <w:rsid w:val="002054FF"/>
    <w:rsid w:val="0020600F"/>
    <w:rsid w:val="00206560"/>
    <w:rsid w:val="00206906"/>
    <w:rsid w:val="00206CBD"/>
    <w:rsid w:val="002071BE"/>
    <w:rsid w:val="002073CB"/>
    <w:rsid w:val="002074BD"/>
    <w:rsid w:val="00207DE3"/>
    <w:rsid w:val="002100A8"/>
    <w:rsid w:val="002100E7"/>
    <w:rsid w:val="002101FE"/>
    <w:rsid w:val="002103C5"/>
    <w:rsid w:val="0021048E"/>
    <w:rsid w:val="002106CE"/>
    <w:rsid w:val="00210895"/>
    <w:rsid w:val="00210BCE"/>
    <w:rsid w:val="00210BEC"/>
    <w:rsid w:val="00210C14"/>
    <w:rsid w:val="00210EF5"/>
    <w:rsid w:val="00211373"/>
    <w:rsid w:val="002113E5"/>
    <w:rsid w:val="002115FC"/>
    <w:rsid w:val="002116FB"/>
    <w:rsid w:val="0021177F"/>
    <w:rsid w:val="00211873"/>
    <w:rsid w:val="00212DC0"/>
    <w:rsid w:val="00213234"/>
    <w:rsid w:val="00213410"/>
    <w:rsid w:val="002139EB"/>
    <w:rsid w:val="00213AFB"/>
    <w:rsid w:val="00213EED"/>
    <w:rsid w:val="0021409A"/>
    <w:rsid w:val="00214960"/>
    <w:rsid w:val="00214C13"/>
    <w:rsid w:val="00215D5D"/>
    <w:rsid w:val="0021627C"/>
    <w:rsid w:val="00216430"/>
    <w:rsid w:val="00216889"/>
    <w:rsid w:val="00216C1A"/>
    <w:rsid w:val="00217675"/>
    <w:rsid w:val="0021779C"/>
    <w:rsid w:val="0021784B"/>
    <w:rsid w:val="0021785E"/>
    <w:rsid w:val="00217F49"/>
    <w:rsid w:val="0022026F"/>
    <w:rsid w:val="00220385"/>
    <w:rsid w:val="002204D0"/>
    <w:rsid w:val="0022081E"/>
    <w:rsid w:val="00220AEA"/>
    <w:rsid w:val="00221088"/>
    <w:rsid w:val="00221268"/>
    <w:rsid w:val="00221563"/>
    <w:rsid w:val="002218E3"/>
    <w:rsid w:val="00221DE9"/>
    <w:rsid w:val="00221E06"/>
    <w:rsid w:val="00221E88"/>
    <w:rsid w:val="00221F86"/>
    <w:rsid w:val="00222532"/>
    <w:rsid w:val="00222536"/>
    <w:rsid w:val="0022335F"/>
    <w:rsid w:val="002235A1"/>
    <w:rsid w:val="00223780"/>
    <w:rsid w:val="002237BC"/>
    <w:rsid w:val="00223905"/>
    <w:rsid w:val="002239E0"/>
    <w:rsid w:val="00223D72"/>
    <w:rsid w:val="00223E97"/>
    <w:rsid w:val="002241B6"/>
    <w:rsid w:val="00224722"/>
    <w:rsid w:val="002248A0"/>
    <w:rsid w:val="00224D97"/>
    <w:rsid w:val="00224EE5"/>
    <w:rsid w:val="00225444"/>
    <w:rsid w:val="00225751"/>
    <w:rsid w:val="0022587A"/>
    <w:rsid w:val="00225BAC"/>
    <w:rsid w:val="00225C1E"/>
    <w:rsid w:val="00226043"/>
    <w:rsid w:val="0022626B"/>
    <w:rsid w:val="0022631D"/>
    <w:rsid w:val="00226337"/>
    <w:rsid w:val="00226954"/>
    <w:rsid w:val="00226A75"/>
    <w:rsid w:val="0022753D"/>
    <w:rsid w:val="0022761A"/>
    <w:rsid w:val="00227A9B"/>
    <w:rsid w:val="00227C2C"/>
    <w:rsid w:val="00227D9A"/>
    <w:rsid w:val="00227E48"/>
    <w:rsid w:val="00227E89"/>
    <w:rsid w:val="002303C2"/>
    <w:rsid w:val="00230920"/>
    <w:rsid w:val="00230F54"/>
    <w:rsid w:val="00230FD8"/>
    <w:rsid w:val="00231096"/>
    <w:rsid w:val="0023163B"/>
    <w:rsid w:val="00231789"/>
    <w:rsid w:val="00231A0A"/>
    <w:rsid w:val="00231D8D"/>
    <w:rsid w:val="00231F5D"/>
    <w:rsid w:val="00232125"/>
    <w:rsid w:val="00232169"/>
    <w:rsid w:val="002323C9"/>
    <w:rsid w:val="002327E3"/>
    <w:rsid w:val="00232FF6"/>
    <w:rsid w:val="002330D4"/>
    <w:rsid w:val="00233BCB"/>
    <w:rsid w:val="002340D2"/>
    <w:rsid w:val="002340F5"/>
    <w:rsid w:val="002346DC"/>
    <w:rsid w:val="00234A4E"/>
    <w:rsid w:val="00234ACB"/>
    <w:rsid w:val="00234B91"/>
    <w:rsid w:val="00234CC2"/>
    <w:rsid w:val="00234D31"/>
    <w:rsid w:val="0023540E"/>
    <w:rsid w:val="00235E15"/>
    <w:rsid w:val="00235F62"/>
    <w:rsid w:val="002361E0"/>
    <w:rsid w:val="002366FD"/>
    <w:rsid w:val="0023719F"/>
    <w:rsid w:val="002375F2"/>
    <w:rsid w:val="002378A1"/>
    <w:rsid w:val="00237E1E"/>
    <w:rsid w:val="00240A6C"/>
    <w:rsid w:val="00240E25"/>
    <w:rsid w:val="002412EC"/>
    <w:rsid w:val="0024139C"/>
    <w:rsid w:val="00241A0E"/>
    <w:rsid w:val="00241E60"/>
    <w:rsid w:val="00241F97"/>
    <w:rsid w:val="00242531"/>
    <w:rsid w:val="00242D04"/>
    <w:rsid w:val="00242D81"/>
    <w:rsid w:val="00242F25"/>
    <w:rsid w:val="002430AA"/>
    <w:rsid w:val="00243798"/>
    <w:rsid w:val="002438EC"/>
    <w:rsid w:val="00243A61"/>
    <w:rsid w:val="0024464A"/>
    <w:rsid w:val="00244667"/>
    <w:rsid w:val="00244B75"/>
    <w:rsid w:val="00244FA5"/>
    <w:rsid w:val="00245035"/>
    <w:rsid w:val="00245068"/>
    <w:rsid w:val="002452C1"/>
    <w:rsid w:val="002452CA"/>
    <w:rsid w:val="0024574E"/>
    <w:rsid w:val="00245921"/>
    <w:rsid w:val="002467FC"/>
    <w:rsid w:val="0024690C"/>
    <w:rsid w:val="0024728A"/>
    <w:rsid w:val="00247A6B"/>
    <w:rsid w:val="00247E83"/>
    <w:rsid w:val="00250311"/>
    <w:rsid w:val="00250800"/>
    <w:rsid w:val="0025090B"/>
    <w:rsid w:val="00250AD4"/>
    <w:rsid w:val="00250DC8"/>
    <w:rsid w:val="002514F2"/>
    <w:rsid w:val="00251671"/>
    <w:rsid w:val="0025167A"/>
    <w:rsid w:val="00251E45"/>
    <w:rsid w:val="0025230A"/>
    <w:rsid w:val="002524C3"/>
    <w:rsid w:val="00252C28"/>
    <w:rsid w:val="00253018"/>
    <w:rsid w:val="002534D5"/>
    <w:rsid w:val="00253695"/>
    <w:rsid w:val="0025385F"/>
    <w:rsid w:val="00253C22"/>
    <w:rsid w:val="002543C2"/>
    <w:rsid w:val="00254489"/>
    <w:rsid w:val="00254649"/>
    <w:rsid w:val="0025509C"/>
    <w:rsid w:val="002551F9"/>
    <w:rsid w:val="00255349"/>
    <w:rsid w:val="0025534B"/>
    <w:rsid w:val="00255525"/>
    <w:rsid w:val="002557F7"/>
    <w:rsid w:val="00255874"/>
    <w:rsid w:val="00255ACC"/>
    <w:rsid w:val="00255C1A"/>
    <w:rsid w:val="00256114"/>
    <w:rsid w:val="002561EE"/>
    <w:rsid w:val="002563F1"/>
    <w:rsid w:val="00256790"/>
    <w:rsid w:val="00256A44"/>
    <w:rsid w:val="00256B32"/>
    <w:rsid w:val="00256B52"/>
    <w:rsid w:val="00257E89"/>
    <w:rsid w:val="00257FA3"/>
    <w:rsid w:val="0026037A"/>
    <w:rsid w:val="002607D0"/>
    <w:rsid w:val="002625D0"/>
    <w:rsid w:val="002625D7"/>
    <w:rsid w:val="00262804"/>
    <w:rsid w:val="002629A3"/>
    <w:rsid w:val="00262C83"/>
    <w:rsid w:val="002631B2"/>
    <w:rsid w:val="00263356"/>
    <w:rsid w:val="00263467"/>
    <w:rsid w:val="002638CB"/>
    <w:rsid w:val="0026396F"/>
    <w:rsid w:val="0026416F"/>
    <w:rsid w:val="00264285"/>
    <w:rsid w:val="00264847"/>
    <w:rsid w:val="00264B90"/>
    <w:rsid w:val="00265077"/>
    <w:rsid w:val="0026529E"/>
    <w:rsid w:val="00265660"/>
    <w:rsid w:val="00265F76"/>
    <w:rsid w:val="00265FDB"/>
    <w:rsid w:val="00266289"/>
    <w:rsid w:val="002665BE"/>
    <w:rsid w:val="002669A8"/>
    <w:rsid w:val="00266C4E"/>
    <w:rsid w:val="00266DFD"/>
    <w:rsid w:val="00266F21"/>
    <w:rsid w:val="00267379"/>
    <w:rsid w:val="00267A46"/>
    <w:rsid w:val="00267D18"/>
    <w:rsid w:val="00270149"/>
    <w:rsid w:val="0027024A"/>
    <w:rsid w:val="0027049C"/>
    <w:rsid w:val="00270566"/>
    <w:rsid w:val="0027057E"/>
    <w:rsid w:val="00270700"/>
    <w:rsid w:val="0027144D"/>
    <w:rsid w:val="00271585"/>
    <w:rsid w:val="0027171F"/>
    <w:rsid w:val="00271FC4"/>
    <w:rsid w:val="0027208C"/>
    <w:rsid w:val="00272565"/>
    <w:rsid w:val="00272700"/>
    <w:rsid w:val="00272CD8"/>
    <w:rsid w:val="00273EDB"/>
    <w:rsid w:val="00274179"/>
    <w:rsid w:val="00274193"/>
    <w:rsid w:val="0027439A"/>
    <w:rsid w:val="002743C4"/>
    <w:rsid w:val="0027451B"/>
    <w:rsid w:val="0027469F"/>
    <w:rsid w:val="002750C9"/>
    <w:rsid w:val="002753BC"/>
    <w:rsid w:val="00275661"/>
    <w:rsid w:val="00275821"/>
    <w:rsid w:val="00275BC0"/>
    <w:rsid w:val="0027606F"/>
    <w:rsid w:val="002761DD"/>
    <w:rsid w:val="00276679"/>
    <w:rsid w:val="002767D3"/>
    <w:rsid w:val="00276C69"/>
    <w:rsid w:val="00276DB0"/>
    <w:rsid w:val="002772CC"/>
    <w:rsid w:val="00277387"/>
    <w:rsid w:val="002774AF"/>
    <w:rsid w:val="0027773A"/>
    <w:rsid w:val="00277B42"/>
    <w:rsid w:val="0028057C"/>
    <w:rsid w:val="00280901"/>
    <w:rsid w:val="00280C19"/>
    <w:rsid w:val="00280C90"/>
    <w:rsid w:val="002814D4"/>
    <w:rsid w:val="00281585"/>
    <w:rsid w:val="00281726"/>
    <w:rsid w:val="00281B54"/>
    <w:rsid w:val="00281F1C"/>
    <w:rsid w:val="00282175"/>
    <w:rsid w:val="002827B4"/>
    <w:rsid w:val="0028295E"/>
    <w:rsid w:val="002829A2"/>
    <w:rsid w:val="002832DD"/>
    <w:rsid w:val="0028338D"/>
    <w:rsid w:val="00284236"/>
    <w:rsid w:val="00284B39"/>
    <w:rsid w:val="00285656"/>
    <w:rsid w:val="002857F2"/>
    <w:rsid w:val="00285CBA"/>
    <w:rsid w:val="00285D43"/>
    <w:rsid w:val="00285F1B"/>
    <w:rsid w:val="002867E4"/>
    <w:rsid w:val="002868E2"/>
    <w:rsid w:val="002869C3"/>
    <w:rsid w:val="00287979"/>
    <w:rsid w:val="00287C19"/>
    <w:rsid w:val="00287D05"/>
    <w:rsid w:val="00290621"/>
    <w:rsid w:val="00290B81"/>
    <w:rsid w:val="00290D35"/>
    <w:rsid w:val="00290E47"/>
    <w:rsid w:val="002912BB"/>
    <w:rsid w:val="00291554"/>
    <w:rsid w:val="00291B70"/>
    <w:rsid w:val="00291BDE"/>
    <w:rsid w:val="002924E1"/>
    <w:rsid w:val="00292792"/>
    <w:rsid w:val="00292E16"/>
    <w:rsid w:val="002936C8"/>
    <w:rsid w:val="002936E4"/>
    <w:rsid w:val="002936FF"/>
    <w:rsid w:val="00293C7B"/>
    <w:rsid w:val="00293E39"/>
    <w:rsid w:val="00294EE1"/>
    <w:rsid w:val="0029516E"/>
    <w:rsid w:val="00295406"/>
    <w:rsid w:val="002955E7"/>
    <w:rsid w:val="00295787"/>
    <w:rsid w:val="00295A5A"/>
    <w:rsid w:val="00295DC9"/>
    <w:rsid w:val="0029632E"/>
    <w:rsid w:val="0029634D"/>
    <w:rsid w:val="00296B88"/>
    <w:rsid w:val="00296E19"/>
    <w:rsid w:val="00296F62"/>
    <w:rsid w:val="00297023"/>
    <w:rsid w:val="00297550"/>
    <w:rsid w:val="002977A8"/>
    <w:rsid w:val="0029798C"/>
    <w:rsid w:val="00297A99"/>
    <w:rsid w:val="00297B52"/>
    <w:rsid w:val="002A045B"/>
    <w:rsid w:val="002A0F52"/>
    <w:rsid w:val="002A0FFF"/>
    <w:rsid w:val="002A136C"/>
    <w:rsid w:val="002A15E2"/>
    <w:rsid w:val="002A197F"/>
    <w:rsid w:val="002A2101"/>
    <w:rsid w:val="002A2207"/>
    <w:rsid w:val="002A229A"/>
    <w:rsid w:val="002A2534"/>
    <w:rsid w:val="002A2C49"/>
    <w:rsid w:val="002A3524"/>
    <w:rsid w:val="002A37FB"/>
    <w:rsid w:val="002A414F"/>
    <w:rsid w:val="002A4375"/>
    <w:rsid w:val="002A4C2C"/>
    <w:rsid w:val="002A4DD9"/>
    <w:rsid w:val="002A5257"/>
    <w:rsid w:val="002A56B2"/>
    <w:rsid w:val="002A6069"/>
    <w:rsid w:val="002A67FB"/>
    <w:rsid w:val="002A685D"/>
    <w:rsid w:val="002A6866"/>
    <w:rsid w:val="002A68C5"/>
    <w:rsid w:val="002A6FF6"/>
    <w:rsid w:val="002B057A"/>
    <w:rsid w:val="002B0629"/>
    <w:rsid w:val="002B0780"/>
    <w:rsid w:val="002B0855"/>
    <w:rsid w:val="002B08EB"/>
    <w:rsid w:val="002B094F"/>
    <w:rsid w:val="002B0C02"/>
    <w:rsid w:val="002B0CBF"/>
    <w:rsid w:val="002B0D85"/>
    <w:rsid w:val="002B1587"/>
    <w:rsid w:val="002B15CA"/>
    <w:rsid w:val="002B169E"/>
    <w:rsid w:val="002B1A4C"/>
    <w:rsid w:val="002B1F27"/>
    <w:rsid w:val="002B2A14"/>
    <w:rsid w:val="002B2D81"/>
    <w:rsid w:val="002B2FB0"/>
    <w:rsid w:val="002B307F"/>
    <w:rsid w:val="002B315E"/>
    <w:rsid w:val="002B3282"/>
    <w:rsid w:val="002B3406"/>
    <w:rsid w:val="002B377E"/>
    <w:rsid w:val="002B3BDC"/>
    <w:rsid w:val="002B43C6"/>
    <w:rsid w:val="002B4416"/>
    <w:rsid w:val="002B472A"/>
    <w:rsid w:val="002B5524"/>
    <w:rsid w:val="002B5867"/>
    <w:rsid w:val="002B5966"/>
    <w:rsid w:val="002B5FC8"/>
    <w:rsid w:val="002B6011"/>
    <w:rsid w:val="002B6166"/>
    <w:rsid w:val="002B67E6"/>
    <w:rsid w:val="002B6AAB"/>
    <w:rsid w:val="002B7043"/>
    <w:rsid w:val="002B7069"/>
    <w:rsid w:val="002B7306"/>
    <w:rsid w:val="002B7611"/>
    <w:rsid w:val="002B7CAD"/>
    <w:rsid w:val="002B7CD8"/>
    <w:rsid w:val="002C0248"/>
    <w:rsid w:val="002C0453"/>
    <w:rsid w:val="002C0579"/>
    <w:rsid w:val="002C0E45"/>
    <w:rsid w:val="002C149E"/>
    <w:rsid w:val="002C16A1"/>
    <w:rsid w:val="002C1A3C"/>
    <w:rsid w:val="002C2603"/>
    <w:rsid w:val="002C26A7"/>
    <w:rsid w:val="002C26FA"/>
    <w:rsid w:val="002C270E"/>
    <w:rsid w:val="002C277C"/>
    <w:rsid w:val="002C2984"/>
    <w:rsid w:val="002C2BDE"/>
    <w:rsid w:val="002C302E"/>
    <w:rsid w:val="002C3317"/>
    <w:rsid w:val="002C3440"/>
    <w:rsid w:val="002C35F1"/>
    <w:rsid w:val="002C45FE"/>
    <w:rsid w:val="002C48AF"/>
    <w:rsid w:val="002C4942"/>
    <w:rsid w:val="002C499A"/>
    <w:rsid w:val="002C4AAB"/>
    <w:rsid w:val="002C4C78"/>
    <w:rsid w:val="002C4D49"/>
    <w:rsid w:val="002C544C"/>
    <w:rsid w:val="002C561F"/>
    <w:rsid w:val="002C59A6"/>
    <w:rsid w:val="002C5A71"/>
    <w:rsid w:val="002C5B6E"/>
    <w:rsid w:val="002C5EE0"/>
    <w:rsid w:val="002C6607"/>
    <w:rsid w:val="002C68AC"/>
    <w:rsid w:val="002C7190"/>
    <w:rsid w:val="002C743B"/>
    <w:rsid w:val="002C74CA"/>
    <w:rsid w:val="002C7A6D"/>
    <w:rsid w:val="002D01D8"/>
    <w:rsid w:val="002D0209"/>
    <w:rsid w:val="002D021D"/>
    <w:rsid w:val="002D054A"/>
    <w:rsid w:val="002D06AC"/>
    <w:rsid w:val="002D084C"/>
    <w:rsid w:val="002D11BE"/>
    <w:rsid w:val="002D12E8"/>
    <w:rsid w:val="002D15F5"/>
    <w:rsid w:val="002D1960"/>
    <w:rsid w:val="002D2292"/>
    <w:rsid w:val="002D25EE"/>
    <w:rsid w:val="002D2B12"/>
    <w:rsid w:val="002D2B5E"/>
    <w:rsid w:val="002D3315"/>
    <w:rsid w:val="002D395B"/>
    <w:rsid w:val="002D3EB1"/>
    <w:rsid w:val="002D4374"/>
    <w:rsid w:val="002D44F2"/>
    <w:rsid w:val="002D4670"/>
    <w:rsid w:val="002D4D5A"/>
    <w:rsid w:val="002D4E55"/>
    <w:rsid w:val="002D52A0"/>
    <w:rsid w:val="002D531A"/>
    <w:rsid w:val="002D5431"/>
    <w:rsid w:val="002D562D"/>
    <w:rsid w:val="002D59D9"/>
    <w:rsid w:val="002D628F"/>
    <w:rsid w:val="002D633A"/>
    <w:rsid w:val="002D6A2F"/>
    <w:rsid w:val="002D7AFC"/>
    <w:rsid w:val="002D7DB3"/>
    <w:rsid w:val="002D7E14"/>
    <w:rsid w:val="002E0BA6"/>
    <w:rsid w:val="002E11E9"/>
    <w:rsid w:val="002E139A"/>
    <w:rsid w:val="002E14BA"/>
    <w:rsid w:val="002E15C8"/>
    <w:rsid w:val="002E171A"/>
    <w:rsid w:val="002E17B6"/>
    <w:rsid w:val="002E17FF"/>
    <w:rsid w:val="002E183B"/>
    <w:rsid w:val="002E1D15"/>
    <w:rsid w:val="002E2193"/>
    <w:rsid w:val="002E2259"/>
    <w:rsid w:val="002E22CA"/>
    <w:rsid w:val="002E24DB"/>
    <w:rsid w:val="002E3629"/>
    <w:rsid w:val="002E3A1A"/>
    <w:rsid w:val="002E3B65"/>
    <w:rsid w:val="002E3F0C"/>
    <w:rsid w:val="002E4720"/>
    <w:rsid w:val="002E4725"/>
    <w:rsid w:val="002E52B1"/>
    <w:rsid w:val="002E569A"/>
    <w:rsid w:val="002E5F89"/>
    <w:rsid w:val="002E6245"/>
    <w:rsid w:val="002E67A9"/>
    <w:rsid w:val="002E6A51"/>
    <w:rsid w:val="002E6AC7"/>
    <w:rsid w:val="002E6AF9"/>
    <w:rsid w:val="002E6D14"/>
    <w:rsid w:val="002E7018"/>
    <w:rsid w:val="002E70D7"/>
    <w:rsid w:val="002E7568"/>
    <w:rsid w:val="002E7B9A"/>
    <w:rsid w:val="002E7BD8"/>
    <w:rsid w:val="002F0179"/>
    <w:rsid w:val="002F01FF"/>
    <w:rsid w:val="002F08AC"/>
    <w:rsid w:val="002F0C85"/>
    <w:rsid w:val="002F0FBA"/>
    <w:rsid w:val="002F10F6"/>
    <w:rsid w:val="002F1192"/>
    <w:rsid w:val="002F11C0"/>
    <w:rsid w:val="002F192D"/>
    <w:rsid w:val="002F1DB8"/>
    <w:rsid w:val="002F23BA"/>
    <w:rsid w:val="002F2F47"/>
    <w:rsid w:val="002F2F5E"/>
    <w:rsid w:val="002F3644"/>
    <w:rsid w:val="002F412F"/>
    <w:rsid w:val="002F45DB"/>
    <w:rsid w:val="002F4601"/>
    <w:rsid w:val="002F4622"/>
    <w:rsid w:val="002F46B8"/>
    <w:rsid w:val="002F46C7"/>
    <w:rsid w:val="002F470B"/>
    <w:rsid w:val="002F4BA0"/>
    <w:rsid w:val="002F4BEF"/>
    <w:rsid w:val="002F4CFC"/>
    <w:rsid w:val="002F4FD7"/>
    <w:rsid w:val="002F5804"/>
    <w:rsid w:val="002F58A0"/>
    <w:rsid w:val="002F5FA5"/>
    <w:rsid w:val="002F61B4"/>
    <w:rsid w:val="002F6F69"/>
    <w:rsid w:val="002F6FBF"/>
    <w:rsid w:val="002F6FDE"/>
    <w:rsid w:val="002F71F8"/>
    <w:rsid w:val="002F7357"/>
    <w:rsid w:val="002F744D"/>
    <w:rsid w:val="002F771A"/>
    <w:rsid w:val="002F7BC9"/>
    <w:rsid w:val="002F7EC9"/>
    <w:rsid w:val="003002F0"/>
    <w:rsid w:val="003008DA"/>
    <w:rsid w:val="00300D2E"/>
    <w:rsid w:val="00301139"/>
    <w:rsid w:val="00301884"/>
    <w:rsid w:val="00301967"/>
    <w:rsid w:val="00301C37"/>
    <w:rsid w:val="00301DA9"/>
    <w:rsid w:val="00302056"/>
    <w:rsid w:val="0030223B"/>
    <w:rsid w:val="00302596"/>
    <w:rsid w:val="00302828"/>
    <w:rsid w:val="0030287C"/>
    <w:rsid w:val="00302B82"/>
    <w:rsid w:val="00302C2C"/>
    <w:rsid w:val="00302E9C"/>
    <w:rsid w:val="00302EDC"/>
    <w:rsid w:val="00303015"/>
    <w:rsid w:val="00303DB0"/>
    <w:rsid w:val="00303DE6"/>
    <w:rsid w:val="00303E12"/>
    <w:rsid w:val="00304E15"/>
    <w:rsid w:val="0030502A"/>
    <w:rsid w:val="00305288"/>
    <w:rsid w:val="003053AA"/>
    <w:rsid w:val="00306154"/>
    <w:rsid w:val="00306250"/>
    <w:rsid w:val="003062F5"/>
    <w:rsid w:val="003063DD"/>
    <w:rsid w:val="003066BC"/>
    <w:rsid w:val="003073C3"/>
    <w:rsid w:val="00307934"/>
    <w:rsid w:val="003100E2"/>
    <w:rsid w:val="00310124"/>
    <w:rsid w:val="00310B09"/>
    <w:rsid w:val="00310C0F"/>
    <w:rsid w:val="003110D6"/>
    <w:rsid w:val="003112FF"/>
    <w:rsid w:val="003115CA"/>
    <w:rsid w:val="00311D7F"/>
    <w:rsid w:val="003121DF"/>
    <w:rsid w:val="0031231B"/>
    <w:rsid w:val="003124A6"/>
    <w:rsid w:val="003127E2"/>
    <w:rsid w:val="0031289B"/>
    <w:rsid w:val="00312ADE"/>
    <w:rsid w:val="00312B6D"/>
    <w:rsid w:val="00312B7C"/>
    <w:rsid w:val="00312D8B"/>
    <w:rsid w:val="003137C8"/>
    <w:rsid w:val="0031419F"/>
    <w:rsid w:val="003141EE"/>
    <w:rsid w:val="0031503B"/>
    <w:rsid w:val="00315090"/>
    <w:rsid w:val="0031558D"/>
    <w:rsid w:val="0031563F"/>
    <w:rsid w:val="00315712"/>
    <w:rsid w:val="00315A5B"/>
    <w:rsid w:val="0031619B"/>
    <w:rsid w:val="003161B4"/>
    <w:rsid w:val="003161ED"/>
    <w:rsid w:val="00316233"/>
    <w:rsid w:val="00316414"/>
    <w:rsid w:val="00316742"/>
    <w:rsid w:val="00316808"/>
    <w:rsid w:val="003168BF"/>
    <w:rsid w:val="0031698E"/>
    <w:rsid w:val="00316C1D"/>
    <w:rsid w:val="00316C9E"/>
    <w:rsid w:val="003171A9"/>
    <w:rsid w:val="0031769A"/>
    <w:rsid w:val="003176F0"/>
    <w:rsid w:val="003177A1"/>
    <w:rsid w:val="00317884"/>
    <w:rsid w:val="00317A92"/>
    <w:rsid w:val="00317FDD"/>
    <w:rsid w:val="003200E4"/>
    <w:rsid w:val="00320464"/>
    <w:rsid w:val="0032087D"/>
    <w:rsid w:val="00320A2A"/>
    <w:rsid w:val="0032158D"/>
    <w:rsid w:val="00321B00"/>
    <w:rsid w:val="00321BFF"/>
    <w:rsid w:val="00322345"/>
    <w:rsid w:val="00322795"/>
    <w:rsid w:val="00322B2B"/>
    <w:rsid w:val="00322B3B"/>
    <w:rsid w:val="00322CE0"/>
    <w:rsid w:val="00323095"/>
    <w:rsid w:val="0032378A"/>
    <w:rsid w:val="00323A92"/>
    <w:rsid w:val="00323B67"/>
    <w:rsid w:val="003241D0"/>
    <w:rsid w:val="00324409"/>
    <w:rsid w:val="00324860"/>
    <w:rsid w:val="003252DB"/>
    <w:rsid w:val="0032540F"/>
    <w:rsid w:val="00325441"/>
    <w:rsid w:val="003259A0"/>
    <w:rsid w:val="00325BCC"/>
    <w:rsid w:val="00325EF2"/>
    <w:rsid w:val="003260C7"/>
    <w:rsid w:val="00326599"/>
    <w:rsid w:val="0032667A"/>
    <w:rsid w:val="003268E8"/>
    <w:rsid w:val="0032691E"/>
    <w:rsid w:val="00326C64"/>
    <w:rsid w:val="00326F54"/>
    <w:rsid w:val="00327013"/>
    <w:rsid w:val="00327043"/>
    <w:rsid w:val="0032709B"/>
    <w:rsid w:val="003270C5"/>
    <w:rsid w:val="003271BD"/>
    <w:rsid w:val="0032768E"/>
    <w:rsid w:val="00327A2F"/>
    <w:rsid w:val="00327E65"/>
    <w:rsid w:val="0033022F"/>
    <w:rsid w:val="00330786"/>
    <w:rsid w:val="00330B59"/>
    <w:rsid w:val="00330CDA"/>
    <w:rsid w:val="00330FE2"/>
    <w:rsid w:val="0033117B"/>
    <w:rsid w:val="00331785"/>
    <w:rsid w:val="003317C4"/>
    <w:rsid w:val="00331C07"/>
    <w:rsid w:val="00331CB3"/>
    <w:rsid w:val="00331CB4"/>
    <w:rsid w:val="003321EE"/>
    <w:rsid w:val="00332258"/>
    <w:rsid w:val="00332883"/>
    <w:rsid w:val="00332CE5"/>
    <w:rsid w:val="003330B8"/>
    <w:rsid w:val="0033343D"/>
    <w:rsid w:val="00333882"/>
    <w:rsid w:val="00333BAD"/>
    <w:rsid w:val="003340CB"/>
    <w:rsid w:val="00334153"/>
    <w:rsid w:val="00334630"/>
    <w:rsid w:val="003346BB"/>
    <w:rsid w:val="00334B12"/>
    <w:rsid w:val="00335038"/>
    <w:rsid w:val="003350D1"/>
    <w:rsid w:val="00335142"/>
    <w:rsid w:val="0033517D"/>
    <w:rsid w:val="00335BA0"/>
    <w:rsid w:val="00335CEA"/>
    <w:rsid w:val="00336020"/>
    <w:rsid w:val="003366F8"/>
    <w:rsid w:val="00336BB1"/>
    <w:rsid w:val="00336DA5"/>
    <w:rsid w:val="00336F43"/>
    <w:rsid w:val="00336FDD"/>
    <w:rsid w:val="003375AB"/>
    <w:rsid w:val="0033781B"/>
    <w:rsid w:val="00337C84"/>
    <w:rsid w:val="00337FC1"/>
    <w:rsid w:val="00340172"/>
    <w:rsid w:val="00340433"/>
    <w:rsid w:val="00340CCD"/>
    <w:rsid w:val="003411B4"/>
    <w:rsid w:val="003412E4"/>
    <w:rsid w:val="00341814"/>
    <w:rsid w:val="00341843"/>
    <w:rsid w:val="00341C5B"/>
    <w:rsid w:val="003423ED"/>
    <w:rsid w:val="00343781"/>
    <w:rsid w:val="003441D5"/>
    <w:rsid w:val="00344BA8"/>
    <w:rsid w:val="003451A8"/>
    <w:rsid w:val="0034526A"/>
    <w:rsid w:val="00345707"/>
    <w:rsid w:val="00345C36"/>
    <w:rsid w:val="00345ED5"/>
    <w:rsid w:val="003464EB"/>
    <w:rsid w:val="00346648"/>
    <w:rsid w:val="0034686C"/>
    <w:rsid w:val="00346A39"/>
    <w:rsid w:val="0034727F"/>
    <w:rsid w:val="003474D0"/>
    <w:rsid w:val="003477C6"/>
    <w:rsid w:val="00347B14"/>
    <w:rsid w:val="00347C7D"/>
    <w:rsid w:val="003502F5"/>
    <w:rsid w:val="00350415"/>
    <w:rsid w:val="00350600"/>
    <w:rsid w:val="00350897"/>
    <w:rsid w:val="00350968"/>
    <w:rsid w:val="00350CCB"/>
    <w:rsid w:val="00350DB9"/>
    <w:rsid w:val="00351371"/>
    <w:rsid w:val="00351600"/>
    <w:rsid w:val="00351DF7"/>
    <w:rsid w:val="00351E12"/>
    <w:rsid w:val="00351EB8"/>
    <w:rsid w:val="003527B5"/>
    <w:rsid w:val="00352857"/>
    <w:rsid w:val="0035288E"/>
    <w:rsid w:val="00352FD5"/>
    <w:rsid w:val="00353019"/>
    <w:rsid w:val="003533C8"/>
    <w:rsid w:val="00353685"/>
    <w:rsid w:val="003537AC"/>
    <w:rsid w:val="00353F66"/>
    <w:rsid w:val="0035416E"/>
    <w:rsid w:val="003544FB"/>
    <w:rsid w:val="003548D9"/>
    <w:rsid w:val="00354BF6"/>
    <w:rsid w:val="00354CAC"/>
    <w:rsid w:val="0035507A"/>
    <w:rsid w:val="00355370"/>
    <w:rsid w:val="003553D8"/>
    <w:rsid w:val="003554B9"/>
    <w:rsid w:val="00355526"/>
    <w:rsid w:val="00355545"/>
    <w:rsid w:val="00355745"/>
    <w:rsid w:val="00355945"/>
    <w:rsid w:val="003571F8"/>
    <w:rsid w:val="0035756F"/>
    <w:rsid w:val="003575F9"/>
    <w:rsid w:val="00357704"/>
    <w:rsid w:val="0036021E"/>
    <w:rsid w:val="00360387"/>
    <w:rsid w:val="00360399"/>
    <w:rsid w:val="0036046B"/>
    <w:rsid w:val="00360534"/>
    <w:rsid w:val="00360553"/>
    <w:rsid w:val="0036080D"/>
    <w:rsid w:val="0036093B"/>
    <w:rsid w:val="00360B54"/>
    <w:rsid w:val="00360C92"/>
    <w:rsid w:val="00360E93"/>
    <w:rsid w:val="003610D4"/>
    <w:rsid w:val="003614AD"/>
    <w:rsid w:val="003617D4"/>
    <w:rsid w:val="00361F52"/>
    <w:rsid w:val="003621DD"/>
    <w:rsid w:val="0036298A"/>
    <w:rsid w:val="00362DE3"/>
    <w:rsid w:val="0036344F"/>
    <w:rsid w:val="00363613"/>
    <w:rsid w:val="00363644"/>
    <w:rsid w:val="003638FE"/>
    <w:rsid w:val="00363BBE"/>
    <w:rsid w:val="00364627"/>
    <w:rsid w:val="00364635"/>
    <w:rsid w:val="0036464C"/>
    <w:rsid w:val="003651F1"/>
    <w:rsid w:val="00365261"/>
    <w:rsid w:val="0036541B"/>
    <w:rsid w:val="0036546A"/>
    <w:rsid w:val="00365521"/>
    <w:rsid w:val="00365B9C"/>
    <w:rsid w:val="00365D63"/>
    <w:rsid w:val="00365E54"/>
    <w:rsid w:val="00366124"/>
    <w:rsid w:val="00366175"/>
    <w:rsid w:val="00366239"/>
    <w:rsid w:val="003665AD"/>
    <w:rsid w:val="0036767B"/>
    <w:rsid w:val="0036793B"/>
    <w:rsid w:val="00367A6E"/>
    <w:rsid w:val="00367F3D"/>
    <w:rsid w:val="00367F7A"/>
    <w:rsid w:val="00370279"/>
    <w:rsid w:val="00370577"/>
    <w:rsid w:val="003707BF"/>
    <w:rsid w:val="003709AE"/>
    <w:rsid w:val="00370FFB"/>
    <w:rsid w:val="003712EC"/>
    <w:rsid w:val="00371816"/>
    <w:rsid w:val="00371C90"/>
    <w:rsid w:val="00372682"/>
    <w:rsid w:val="0037312C"/>
    <w:rsid w:val="00373495"/>
    <w:rsid w:val="003734D4"/>
    <w:rsid w:val="00373E4B"/>
    <w:rsid w:val="00374977"/>
    <w:rsid w:val="00374DFB"/>
    <w:rsid w:val="00374FE2"/>
    <w:rsid w:val="003755AA"/>
    <w:rsid w:val="00375B23"/>
    <w:rsid w:val="00376649"/>
    <w:rsid w:val="00376ABA"/>
    <w:rsid w:val="00376CC5"/>
    <w:rsid w:val="00376DB3"/>
    <w:rsid w:val="00376F86"/>
    <w:rsid w:val="0037718C"/>
    <w:rsid w:val="003772DC"/>
    <w:rsid w:val="003772EE"/>
    <w:rsid w:val="0037767C"/>
    <w:rsid w:val="00377BDD"/>
    <w:rsid w:val="003800CC"/>
    <w:rsid w:val="00380278"/>
    <w:rsid w:val="003805DF"/>
    <w:rsid w:val="00380663"/>
    <w:rsid w:val="0038090F"/>
    <w:rsid w:val="003809A3"/>
    <w:rsid w:val="003809C3"/>
    <w:rsid w:val="00380C32"/>
    <w:rsid w:val="00380C43"/>
    <w:rsid w:val="00380E6E"/>
    <w:rsid w:val="00380F65"/>
    <w:rsid w:val="003814E3"/>
    <w:rsid w:val="003815B9"/>
    <w:rsid w:val="0038180A"/>
    <w:rsid w:val="00381B62"/>
    <w:rsid w:val="003821BA"/>
    <w:rsid w:val="00382536"/>
    <w:rsid w:val="00382BF3"/>
    <w:rsid w:val="0038308E"/>
    <w:rsid w:val="00383848"/>
    <w:rsid w:val="003838DE"/>
    <w:rsid w:val="00383BD6"/>
    <w:rsid w:val="00384397"/>
    <w:rsid w:val="00384496"/>
    <w:rsid w:val="00384648"/>
    <w:rsid w:val="00384B16"/>
    <w:rsid w:val="00384CF6"/>
    <w:rsid w:val="00384FE9"/>
    <w:rsid w:val="003850A8"/>
    <w:rsid w:val="00385450"/>
    <w:rsid w:val="0038581D"/>
    <w:rsid w:val="00385E0C"/>
    <w:rsid w:val="00385E34"/>
    <w:rsid w:val="00386B1C"/>
    <w:rsid w:val="00386C1F"/>
    <w:rsid w:val="00386F41"/>
    <w:rsid w:val="0038724B"/>
    <w:rsid w:val="00387790"/>
    <w:rsid w:val="0039014B"/>
    <w:rsid w:val="00390880"/>
    <w:rsid w:val="00390992"/>
    <w:rsid w:val="00390B29"/>
    <w:rsid w:val="00390B8B"/>
    <w:rsid w:val="00390D92"/>
    <w:rsid w:val="003915ED"/>
    <w:rsid w:val="003917F8"/>
    <w:rsid w:val="00391B87"/>
    <w:rsid w:val="00391F15"/>
    <w:rsid w:val="00391F2C"/>
    <w:rsid w:val="003922CD"/>
    <w:rsid w:val="00392C0F"/>
    <w:rsid w:val="003931DB"/>
    <w:rsid w:val="00393FA4"/>
    <w:rsid w:val="00394029"/>
    <w:rsid w:val="003943EB"/>
    <w:rsid w:val="003944F6"/>
    <w:rsid w:val="003945F4"/>
    <w:rsid w:val="00394798"/>
    <w:rsid w:val="003948AA"/>
    <w:rsid w:val="00394968"/>
    <w:rsid w:val="00394A92"/>
    <w:rsid w:val="00395034"/>
    <w:rsid w:val="00395128"/>
    <w:rsid w:val="0039524A"/>
    <w:rsid w:val="003954D5"/>
    <w:rsid w:val="00395BB1"/>
    <w:rsid w:val="00395CAA"/>
    <w:rsid w:val="00395CD7"/>
    <w:rsid w:val="00395DA9"/>
    <w:rsid w:val="00395E9B"/>
    <w:rsid w:val="00395EC5"/>
    <w:rsid w:val="0039645D"/>
    <w:rsid w:val="0039693B"/>
    <w:rsid w:val="00396BC1"/>
    <w:rsid w:val="00396EA3"/>
    <w:rsid w:val="0039795A"/>
    <w:rsid w:val="00397C58"/>
    <w:rsid w:val="00397F1A"/>
    <w:rsid w:val="003A0212"/>
    <w:rsid w:val="003A06FB"/>
    <w:rsid w:val="003A0A65"/>
    <w:rsid w:val="003A0A72"/>
    <w:rsid w:val="003A0F21"/>
    <w:rsid w:val="003A2749"/>
    <w:rsid w:val="003A2C32"/>
    <w:rsid w:val="003A2D9D"/>
    <w:rsid w:val="003A3550"/>
    <w:rsid w:val="003A4783"/>
    <w:rsid w:val="003A492D"/>
    <w:rsid w:val="003A4D09"/>
    <w:rsid w:val="003A4FEE"/>
    <w:rsid w:val="003A55F3"/>
    <w:rsid w:val="003A5910"/>
    <w:rsid w:val="003A5914"/>
    <w:rsid w:val="003A5CFE"/>
    <w:rsid w:val="003A61D6"/>
    <w:rsid w:val="003A6541"/>
    <w:rsid w:val="003A6B6A"/>
    <w:rsid w:val="003A6D50"/>
    <w:rsid w:val="003A70EA"/>
    <w:rsid w:val="003A77DF"/>
    <w:rsid w:val="003A7A0D"/>
    <w:rsid w:val="003A7FFE"/>
    <w:rsid w:val="003B0212"/>
    <w:rsid w:val="003B16C3"/>
    <w:rsid w:val="003B170D"/>
    <w:rsid w:val="003B1800"/>
    <w:rsid w:val="003B1D21"/>
    <w:rsid w:val="003B1D2E"/>
    <w:rsid w:val="003B2076"/>
    <w:rsid w:val="003B2192"/>
    <w:rsid w:val="003B2358"/>
    <w:rsid w:val="003B2804"/>
    <w:rsid w:val="003B291C"/>
    <w:rsid w:val="003B296F"/>
    <w:rsid w:val="003B2A19"/>
    <w:rsid w:val="003B2AE5"/>
    <w:rsid w:val="003B2C8C"/>
    <w:rsid w:val="003B309D"/>
    <w:rsid w:val="003B342F"/>
    <w:rsid w:val="003B3449"/>
    <w:rsid w:val="003B4296"/>
    <w:rsid w:val="003B434A"/>
    <w:rsid w:val="003B4D41"/>
    <w:rsid w:val="003B4F6D"/>
    <w:rsid w:val="003B55BA"/>
    <w:rsid w:val="003B57EB"/>
    <w:rsid w:val="003B58B7"/>
    <w:rsid w:val="003B5A39"/>
    <w:rsid w:val="003B5BCF"/>
    <w:rsid w:val="003B6061"/>
    <w:rsid w:val="003B60B8"/>
    <w:rsid w:val="003B6182"/>
    <w:rsid w:val="003B618F"/>
    <w:rsid w:val="003B61C3"/>
    <w:rsid w:val="003B6276"/>
    <w:rsid w:val="003B63B5"/>
    <w:rsid w:val="003B652E"/>
    <w:rsid w:val="003B6661"/>
    <w:rsid w:val="003B6858"/>
    <w:rsid w:val="003B6B95"/>
    <w:rsid w:val="003B6E08"/>
    <w:rsid w:val="003B7126"/>
    <w:rsid w:val="003B7A44"/>
    <w:rsid w:val="003B7B70"/>
    <w:rsid w:val="003C0717"/>
    <w:rsid w:val="003C08EC"/>
    <w:rsid w:val="003C0DD6"/>
    <w:rsid w:val="003C0E10"/>
    <w:rsid w:val="003C1146"/>
    <w:rsid w:val="003C11CA"/>
    <w:rsid w:val="003C143A"/>
    <w:rsid w:val="003C241B"/>
    <w:rsid w:val="003C287A"/>
    <w:rsid w:val="003C298B"/>
    <w:rsid w:val="003C2F90"/>
    <w:rsid w:val="003C3F78"/>
    <w:rsid w:val="003C4054"/>
    <w:rsid w:val="003C421E"/>
    <w:rsid w:val="003C42C5"/>
    <w:rsid w:val="003C45F2"/>
    <w:rsid w:val="003C465D"/>
    <w:rsid w:val="003C490C"/>
    <w:rsid w:val="003C4D2D"/>
    <w:rsid w:val="003C4EA9"/>
    <w:rsid w:val="003C54CE"/>
    <w:rsid w:val="003C5545"/>
    <w:rsid w:val="003C6CF5"/>
    <w:rsid w:val="003C7123"/>
    <w:rsid w:val="003C751D"/>
    <w:rsid w:val="003C7A58"/>
    <w:rsid w:val="003C7BF7"/>
    <w:rsid w:val="003D05C3"/>
    <w:rsid w:val="003D1A9D"/>
    <w:rsid w:val="003D2872"/>
    <w:rsid w:val="003D2C62"/>
    <w:rsid w:val="003D2F2D"/>
    <w:rsid w:val="003D35D7"/>
    <w:rsid w:val="003D3953"/>
    <w:rsid w:val="003D3A92"/>
    <w:rsid w:val="003D3B30"/>
    <w:rsid w:val="003D3BA7"/>
    <w:rsid w:val="003D3CB0"/>
    <w:rsid w:val="003D433D"/>
    <w:rsid w:val="003D48E7"/>
    <w:rsid w:val="003D4E20"/>
    <w:rsid w:val="003D524A"/>
    <w:rsid w:val="003D5290"/>
    <w:rsid w:val="003D5E2D"/>
    <w:rsid w:val="003D6218"/>
    <w:rsid w:val="003D634E"/>
    <w:rsid w:val="003D67A8"/>
    <w:rsid w:val="003D69B0"/>
    <w:rsid w:val="003D6E66"/>
    <w:rsid w:val="003D7ED1"/>
    <w:rsid w:val="003E0E39"/>
    <w:rsid w:val="003E1DB9"/>
    <w:rsid w:val="003E2603"/>
    <w:rsid w:val="003E2742"/>
    <w:rsid w:val="003E2C7A"/>
    <w:rsid w:val="003E2F84"/>
    <w:rsid w:val="003E3A60"/>
    <w:rsid w:val="003E489C"/>
    <w:rsid w:val="003E4B5F"/>
    <w:rsid w:val="003E51D3"/>
    <w:rsid w:val="003E5363"/>
    <w:rsid w:val="003E54CA"/>
    <w:rsid w:val="003E5560"/>
    <w:rsid w:val="003E5736"/>
    <w:rsid w:val="003E5FBE"/>
    <w:rsid w:val="003E632C"/>
    <w:rsid w:val="003E6459"/>
    <w:rsid w:val="003E6D44"/>
    <w:rsid w:val="003E6DC3"/>
    <w:rsid w:val="003E6F58"/>
    <w:rsid w:val="003E7120"/>
    <w:rsid w:val="003F01E7"/>
    <w:rsid w:val="003F027C"/>
    <w:rsid w:val="003F0B47"/>
    <w:rsid w:val="003F0FCE"/>
    <w:rsid w:val="003F126A"/>
    <w:rsid w:val="003F1270"/>
    <w:rsid w:val="003F135B"/>
    <w:rsid w:val="003F171B"/>
    <w:rsid w:val="003F1897"/>
    <w:rsid w:val="003F1CBA"/>
    <w:rsid w:val="003F21AE"/>
    <w:rsid w:val="003F22F2"/>
    <w:rsid w:val="003F287F"/>
    <w:rsid w:val="003F2D9E"/>
    <w:rsid w:val="003F33B3"/>
    <w:rsid w:val="003F3889"/>
    <w:rsid w:val="003F38DF"/>
    <w:rsid w:val="003F3B5D"/>
    <w:rsid w:val="003F4433"/>
    <w:rsid w:val="003F4621"/>
    <w:rsid w:val="003F487F"/>
    <w:rsid w:val="003F4C26"/>
    <w:rsid w:val="003F50BA"/>
    <w:rsid w:val="003F52CA"/>
    <w:rsid w:val="003F58EF"/>
    <w:rsid w:val="003F607E"/>
    <w:rsid w:val="003F62B4"/>
    <w:rsid w:val="003F63D2"/>
    <w:rsid w:val="003F69A3"/>
    <w:rsid w:val="003F69F2"/>
    <w:rsid w:val="003F6B7F"/>
    <w:rsid w:val="003F712E"/>
    <w:rsid w:val="003F71DB"/>
    <w:rsid w:val="003F7542"/>
    <w:rsid w:val="00400818"/>
    <w:rsid w:val="00400F11"/>
    <w:rsid w:val="00400F2A"/>
    <w:rsid w:val="00401384"/>
    <w:rsid w:val="00401590"/>
    <w:rsid w:val="0040177A"/>
    <w:rsid w:val="004017F1"/>
    <w:rsid w:val="00401816"/>
    <w:rsid w:val="00402155"/>
    <w:rsid w:val="004027CE"/>
    <w:rsid w:val="004028F8"/>
    <w:rsid w:val="00402D59"/>
    <w:rsid w:val="004038B1"/>
    <w:rsid w:val="0040439E"/>
    <w:rsid w:val="00404619"/>
    <w:rsid w:val="00404A71"/>
    <w:rsid w:val="00404D79"/>
    <w:rsid w:val="00404ED0"/>
    <w:rsid w:val="00405144"/>
    <w:rsid w:val="00405377"/>
    <w:rsid w:val="004059F6"/>
    <w:rsid w:val="00405A3C"/>
    <w:rsid w:val="00405BC2"/>
    <w:rsid w:val="00406161"/>
    <w:rsid w:val="00406492"/>
    <w:rsid w:val="004064E5"/>
    <w:rsid w:val="0040652D"/>
    <w:rsid w:val="00406B9E"/>
    <w:rsid w:val="00406D86"/>
    <w:rsid w:val="00406F4F"/>
    <w:rsid w:val="00407031"/>
    <w:rsid w:val="00407D08"/>
    <w:rsid w:val="004102A4"/>
    <w:rsid w:val="00411282"/>
    <w:rsid w:val="00411295"/>
    <w:rsid w:val="00411487"/>
    <w:rsid w:val="00411886"/>
    <w:rsid w:val="00411AB6"/>
    <w:rsid w:val="00411C9F"/>
    <w:rsid w:val="00411DC0"/>
    <w:rsid w:val="00411F31"/>
    <w:rsid w:val="00411FB8"/>
    <w:rsid w:val="00411FE1"/>
    <w:rsid w:val="00412436"/>
    <w:rsid w:val="0041279B"/>
    <w:rsid w:val="00412DF0"/>
    <w:rsid w:val="0041304F"/>
    <w:rsid w:val="004132CE"/>
    <w:rsid w:val="0041340C"/>
    <w:rsid w:val="004139F1"/>
    <w:rsid w:val="00413D0B"/>
    <w:rsid w:val="00413E4B"/>
    <w:rsid w:val="00413F93"/>
    <w:rsid w:val="00414127"/>
    <w:rsid w:val="004141D0"/>
    <w:rsid w:val="0041447C"/>
    <w:rsid w:val="004147FD"/>
    <w:rsid w:val="00414D15"/>
    <w:rsid w:val="00415093"/>
    <w:rsid w:val="00415AAF"/>
    <w:rsid w:val="00415BAB"/>
    <w:rsid w:val="00415C36"/>
    <w:rsid w:val="00415E48"/>
    <w:rsid w:val="0041628F"/>
    <w:rsid w:val="004167CC"/>
    <w:rsid w:val="00416981"/>
    <w:rsid w:val="00417041"/>
    <w:rsid w:val="0041721B"/>
    <w:rsid w:val="004179F7"/>
    <w:rsid w:val="00417C0C"/>
    <w:rsid w:val="00417C97"/>
    <w:rsid w:val="00417F1D"/>
    <w:rsid w:val="00420237"/>
    <w:rsid w:val="004202B5"/>
    <w:rsid w:val="004205B9"/>
    <w:rsid w:val="004208C6"/>
    <w:rsid w:val="00420A6D"/>
    <w:rsid w:val="00420E7C"/>
    <w:rsid w:val="004210C4"/>
    <w:rsid w:val="0042116D"/>
    <w:rsid w:val="0042140F"/>
    <w:rsid w:val="00421610"/>
    <w:rsid w:val="004217B5"/>
    <w:rsid w:val="0042190C"/>
    <w:rsid w:val="00421A18"/>
    <w:rsid w:val="00421B42"/>
    <w:rsid w:val="00421B8B"/>
    <w:rsid w:val="00421E95"/>
    <w:rsid w:val="0042259F"/>
    <w:rsid w:val="00422C94"/>
    <w:rsid w:val="00422FE0"/>
    <w:rsid w:val="00423118"/>
    <w:rsid w:val="00423191"/>
    <w:rsid w:val="0042373D"/>
    <w:rsid w:val="00423FED"/>
    <w:rsid w:val="004241AB"/>
    <w:rsid w:val="004241AF"/>
    <w:rsid w:val="0042425D"/>
    <w:rsid w:val="004245E8"/>
    <w:rsid w:val="00424B48"/>
    <w:rsid w:val="00424C1A"/>
    <w:rsid w:val="00424D28"/>
    <w:rsid w:val="00425444"/>
    <w:rsid w:val="004254D9"/>
    <w:rsid w:val="004255DB"/>
    <w:rsid w:val="00425AD6"/>
    <w:rsid w:val="00425AF3"/>
    <w:rsid w:val="00426092"/>
    <w:rsid w:val="00426480"/>
    <w:rsid w:val="00426748"/>
    <w:rsid w:val="0042675B"/>
    <w:rsid w:val="00426CF6"/>
    <w:rsid w:val="00426D71"/>
    <w:rsid w:val="00427270"/>
    <w:rsid w:val="0042787B"/>
    <w:rsid w:val="00427EB0"/>
    <w:rsid w:val="004302A3"/>
    <w:rsid w:val="004308CF"/>
    <w:rsid w:val="004309BF"/>
    <w:rsid w:val="00430F57"/>
    <w:rsid w:val="00430FE2"/>
    <w:rsid w:val="004311F9"/>
    <w:rsid w:val="00431438"/>
    <w:rsid w:val="00431AA5"/>
    <w:rsid w:val="00431C38"/>
    <w:rsid w:val="00431EF4"/>
    <w:rsid w:val="004321D9"/>
    <w:rsid w:val="004322B5"/>
    <w:rsid w:val="00432899"/>
    <w:rsid w:val="0043321C"/>
    <w:rsid w:val="00433592"/>
    <w:rsid w:val="0043395F"/>
    <w:rsid w:val="004339CC"/>
    <w:rsid w:val="00433BDF"/>
    <w:rsid w:val="00433C9B"/>
    <w:rsid w:val="00433E9E"/>
    <w:rsid w:val="004342C9"/>
    <w:rsid w:val="004344B4"/>
    <w:rsid w:val="0043515C"/>
    <w:rsid w:val="00435298"/>
    <w:rsid w:val="004352EC"/>
    <w:rsid w:val="00435A3C"/>
    <w:rsid w:val="00435A9E"/>
    <w:rsid w:val="00435EB5"/>
    <w:rsid w:val="0043647F"/>
    <w:rsid w:val="00436C34"/>
    <w:rsid w:val="00436F54"/>
    <w:rsid w:val="00437061"/>
    <w:rsid w:val="0043767A"/>
    <w:rsid w:val="004377BA"/>
    <w:rsid w:val="004377CE"/>
    <w:rsid w:val="004378A9"/>
    <w:rsid w:val="00437F4E"/>
    <w:rsid w:val="004400EC"/>
    <w:rsid w:val="004405C6"/>
    <w:rsid w:val="004407BE"/>
    <w:rsid w:val="00440A91"/>
    <w:rsid w:val="00440CB7"/>
    <w:rsid w:val="00440E84"/>
    <w:rsid w:val="00440EA1"/>
    <w:rsid w:val="004415C0"/>
    <w:rsid w:val="004415F5"/>
    <w:rsid w:val="00441875"/>
    <w:rsid w:val="00441C06"/>
    <w:rsid w:val="00441DA5"/>
    <w:rsid w:val="00441E5C"/>
    <w:rsid w:val="00442030"/>
    <w:rsid w:val="00442DD8"/>
    <w:rsid w:val="00442F4B"/>
    <w:rsid w:val="004430CE"/>
    <w:rsid w:val="004431D4"/>
    <w:rsid w:val="004437BA"/>
    <w:rsid w:val="004437FD"/>
    <w:rsid w:val="00443A65"/>
    <w:rsid w:val="00443A82"/>
    <w:rsid w:val="00443E2D"/>
    <w:rsid w:val="00444334"/>
    <w:rsid w:val="004445E3"/>
    <w:rsid w:val="004447E2"/>
    <w:rsid w:val="00444858"/>
    <w:rsid w:val="004451AC"/>
    <w:rsid w:val="0044523B"/>
    <w:rsid w:val="00445581"/>
    <w:rsid w:val="004456A3"/>
    <w:rsid w:val="004457C8"/>
    <w:rsid w:val="00445874"/>
    <w:rsid w:val="00445E4B"/>
    <w:rsid w:val="004468DF"/>
    <w:rsid w:val="004469CA"/>
    <w:rsid w:val="0044704E"/>
    <w:rsid w:val="0044712B"/>
    <w:rsid w:val="0044715D"/>
    <w:rsid w:val="00447336"/>
    <w:rsid w:val="004476EE"/>
    <w:rsid w:val="00447EE4"/>
    <w:rsid w:val="00450979"/>
    <w:rsid w:val="004509F7"/>
    <w:rsid w:val="0045166C"/>
    <w:rsid w:val="00451804"/>
    <w:rsid w:val="00451A44"/>
    <w:rsid w:val="00451B32"/>
    <w:rsid w:val="004529E4"/>
    <w:rsid w:val="00453450"/>
    <w:rsid w:val="004536C1"/>
    <w:rsid w:val="00453B94"/>
    <w:rsid w:val="00453DC7"/>
    <w:rsid w:val="00454335"/>
    <w:rsid w:val="0045494D"/>
    <w:rsid w:val="00454AA5"/>
    <w:rsid w:val="00454E12"/>
    <w:rsid w:val="0045506A"/>
    <w:rsid w:val="00455218"/>
    <w:rsid w:val="004556AA"/>
    <w:rsid w:val="0045581C"/>
    <w:rsid w:val="00456BEC"/>
    <w:rsid w:val="00457163"/>
    <w:rsid w:val="0045734E"/>
    <w:rsid w:val="00457A61"/>
    <w:rsid w:val="00457B01"/>
    <w:rsid w:val="00457D76"/>
    <w:rsid w:val="00457E28"/>
    <w:rsid w:val="004602B1"/>
    <w:rsid w:val="004602D4"/>
    <w:rsid w:val="004603C7"/>
    <w:rsid w:val="00460512"/>
    <w:rsid w:val="004609EC"/>
    <w:rsid w:val="00460A6C"/>
    <w:rsid w:val="004618AD"/>
    <w:rsid w:val="00461E10"/>
    <w:rsid w:val="00462526"/>
    <w:rsid w:val="00462597"/>
    <w:rsid w:val="00462840"/>
    <w:rsid w:val="0046294B"/>
    <w:rsid w:val="00462ADE"/>
    <w:rsid w:val="00462EC8"/>
    <w:rsid w:val="00463140"/>
    <w:rsid w:val="00463E3D"/>
    <w:rsid w:val="00463F25"/>
    <w:rsid w:val="004645AE"/>
    <w:rsid w:val="0046506B"/>
    <w:rsid w:val="00465479"/>
    <w:rsid w:val="00465602"/>
    <w:rsid w:val="00466178"/>
    <w:rsid w:val="00466362"/>
    <w:rsid w:val="0046641E"/>
    <w:rsid w:val="004667D8"/>
    <w:rsid w:val="00466980"/>
    <w:rsid w:val="00466A52"/>
    <w:rsid w:val="00466B68"/>
    <w:rsid w:val="00466E0D"/>
    <w:rsid w:val="00466F9E"/>
    <w:rsid w:val="0046716D"/>
    <w:rsid w:val="004671DD"/>
    <w:rsid w:val="00467344"/>
    <w:rsid w:val="0046778F"/>
    <w:rsid w:val="00467849"/>
    <w:rsid w:val="00467A6F"/>
    <w:rsid w:val="00467B88"/>
    <w:rsid w:val="00467BF1"/>
    <w:rsid w:val="004705B1"/>
    <w:rsid w:val="00470C60"/>
    <w:rsid w:val="00470D24"/>
    <w:rsid w:val="00471254"/>
    <w:rsid w:val="00471291"/>
    <w:rsid w:val="00471740"/>
    <w:rsid w:val="004717B1"/>
    <w:rsid w:val="00471B61"/>
    <w:rsid w:val="00471D19"/>
    <w:rsid w:val="00471F65"/>
    <w:rsid w:val="00472A0E"/>
    <w:rsid w:val="0047306B"/>
    <w:rsid w:val="004735A8"/>
    <w:rsid w:val="00473F88"/>
    <w:rsid w:val="004743EF"/>
    <w:rsid w:val="00474BF8"/>
    <w:rsid w:val="00474F6F"/>
    <w:rsid w:val="00475039"/>
    <w:rsid w:val="00475193"/>
    <w:rsid w:val="00475401"/>
    <w:rsid w:val="00475702"/>
    <w:rsid w:val="00475859"/>
    <w:rsid w:val="00475AA9"/>
    <w:rsid w:val="004761DE"/>
    <w:rsid w:val="004764FE"/>
    <w:rsid w:val="00476B89"/>
    <w:rsid w:val="00476FE7"/>
    <w:rsid w:val="0047730D"/>
    <w:rsid w:val="004776FD"/>
    <w:rsid w:val="00480C6B"/>
    <w:rsid w:val="00480E7D"/>
    <w:rsid w:val="00481158"/>
    <w:rsid w:val="00481251"/>
    <w:rsid w:val="0048176F"/>
    <w:rsid w:val="00481CAF"/>
    <w:rsid w:val="00482BEC"/>
    <w:rsid w:val="00482CDD"/>
    <w:rsid w:val="00482EB4"/>
    <w:rsid w:val="00483553"/>
    <w:rsid w:val="00483CC9"/>
    <w:rsid w:val="00484893"/>
    <w:rsid w:val="00484B9C"/>
    <w:rsid w:val="00484C65"/>
    <w:rsid w:val="00484CD9"/>
    <w:rsid w:val="00484CFB"/>
    <w:rsid w:val="00485A1D"/>
    <w:rsid w:val="00486055"/>
    <w:rsid w:val="0048619C"/>
    <w:rsid w:val="004862FF"/>
    <w:rsid w:val="00486EE5"/>
    <w:rsid w:val="004873E7"/>
    <w:rsid w:val="0048759A"/>
    <w:rsid w:val="00487B7C"/>
    <w:rsid w:val="00490792"/>
    <w:rsid w:val="004907C8"/>
    <w:rsid w:val="00490812"/>
    <w:rsid w:val="004914B2"/>
    <w:rsid w:val="004914B9"/>
    <w:rsid w:val="00491640"/>
    <w:rsid w:val="00491A72"/>
    <w:rsid w:val="00491AD8"/>
    <w:rsid w:val="00491BEE"/>
    <w:rsid w:val="00492313"/>
    <w:rsid w:val="00492C47"/>
    <w:rsid w:val="004935A1"/>
    <w:rsid w:val="004936BC"/>
    <w:rsid w:val="004937FE"/>
    <w:rsid w:val="00493A9B"/>
    <w:rsid w:val="00494D1B"/>
    <w:rsid w:val="00494F18"/>
    <w:rsid w:val="004962D4"/>
    <w:rsid w:val="00496783"/>
    <w:rsid w:val="0049688B"/>
    <w:rsid w:val="00496926"/>
    <w:rsid w:val="00496E13"/>
    <w:rsid w:val="00497344"/>
    <w:rsid w:val="00497545"/>
    <w:rsid w:val="00497759"/>
    <w:rsid w:val="00497856"/>
    <w:rsid w:val="00497F69"/>
    <w:rsid w:val="004A06BA"/>
    <w:rsid w:val="004A0C15"/>
    <w:rsid w:val="004A0E6F"/>
    <w:rsid w:val="004A1780"/>
    <w:rsid w:val="004A179A"/>
    <w:rsid w:val="004A1E51"/>
    <w:rsid w:val="004A1FFE"/>
    <w:rsid w:val="004A21E3"/>
    <w:rsid w:val="004A2674"/>
    <w:rsid w:val="004A3611"/>
    <w:rsid w:val="004A3B0B"/>
    <w:rsid w:val="004A4699"/>
    <w:rsid w:val="004A469C"/>
    <w:rsid w:val="004A4AB1"/>
    <w:rsid w:val="004A4AF0"/>
    <w:rsid w:val="004A4C92"/>
    <w:rsid w:val="004A4EE3"/>
    <w:rsid w:val="004A5279"/>
    <w:rsid w:val="004A5375"/>
    <w:rsid w:val="004A5F81"/>
    <w:rsid w:val="004A621F"/>
    <w:rsid w:val="004A6705"/>
    <w:rsid w:val="004A760E"/>
    <w:rsid w:val="004A761D"/>
    <w:rsid w:val="004A79C1"/>
    <w:rsid w:val="004A7B1A"/>
    <w:rsid w:val="004B00CC"/>
    <w:rsid w:val="004B0266"/>
    <w:rsid w:val="004B02A8"/>
    <w:rsid w:val="004B092C"/>
    <w:rsid w:val="004B0BD5"/>
    <w:rsid w:val="004B0FBB"/>
    <w:rsid w:val="004B1B34"/>
    <w:rsid w:val="004B1C78"/>
    <w:rsid w:val="004B1DAC"/>
    <w:rsid w:val="004B1ECB"/>
    <w:rsid w:val="004B224F"/>
    <w:rsid w:val="004B2371"/>
    <w:rsid w:val="004B256F"/>
    <w:rsid w:val="004B2793"/>
    <w:rsid w:val="004B2F1E"/>
    <w:rsid w:val="004B3189"/>
    <w:rsid w:val="004B3314"/>
    <w:rsid w:val="004B34F1"/>
    <w:rsid w:val="004B37AD"/>
    <w:rsid w:val="004B3B08"/>
    <w:rsid w:val="004B3C3A"/>
    <w:rsid w:val="004B42A6"/>
    <w:rsid w:val="004B47E0"/>
    <w:rsid w:val="004B4DD1"/>
    <w:rsid w:val="004B5948"/>
    <w:rsid w:val="004B5C9A"/>
    <w:rsid w:val="004B632E"/>
    <w:rsid w:val="004B67F2"/>
    <w:rsid w:val="004B69FD"/>
    <w:rsid w:val="004B6F24"/>
    <w:rsid w:val="004B6FF2"/>
    <w:rsid w:val="004B7177"/>
    <w:rsid w:val="004B772F"/>
    <w:rsid w:val="004B7F03"/>
    <w:rsid w:val="004C012C"/>
    <w:rsid w:val="004C02EA"/>
    <w:rsid w:val="004C038D"/>
    <w:rsid w:val="004C04AA"/>
    <w:rsid w:val="004C07B3"/>
    <w:rsid w:val="004C088E"/>
    <w:rsid w:val="004C170C"/>
    <w:rsid w:val="004C1835"/>
    <w:rsid w:val="004C20C4"/>
    <w:rsid w:val="004C20FF"/>
    <w:rsid w:val="004C2416"/>
    <w:rsid w:val="004C24AC"/>
    <w:rsid w:val="004C27E9"/>
    <w:rsid w:val="004C2841"/>
    <w:rsid w:val="004C2A5C"/>
    <w:rsid w:val="004C2AEA"/>
    <w:rsid w:val="004C2E0A"/>
    <w:rsid w:val="004C2E73"/>
    <w:rsid w:val="004C3466"/>
    <w:rsid w:val="004C3825"/>
    <w:rsid w:val="004C3AA4"/>
    <w:rsid w:val="004C3B38"/>
    <w:rsid w:val="004C3D37"/>
    <w:rsid w:val="004C432D"/>
    <w:rsid w:val="004C4D24"/>
    <w:rsid w:val="004C4E1D"/>
    <w:rsid w:val="004C5267"/>
    <w:rsid w:val="004C5284"/>
    <w:rsid w:val="004C56BF"/>
    <w:rsid w:val="004C58E4"/>
    <w:rsid w:val="004C5EB2"/>
    <w:rsid w:val="004C64A3"/>
    <w:rsid w:val="004C6C28"/>
    <w:rsid w:val="004C6FC3"/>
    <w:rsid w:val="004C708C"/>
    <w:rsid w:val="004C75B6"/>
    <w:rsid w:val="004C7647"/>
    <w:rsid w:val="004C7C14"/>
    <w:rsid w:val="004C7D7C"/>
    <w:rsid w:val="004D01AA"/>
    <w:rsid w:val="004D051A"/>
    <w:rsid w:val="004D07F5"/>
    <w:rsid w:val="004D0932"/>
    <w:rsid w:val="004D0951"/>
    <w:rsid w:val="004D0BD7"/>
    <w:rsid w:val="004D0C61"/>
    <w:rsid w:val="004D0D29"/>
    <w:rsid w:val="004D1028"/>
    <w:rsid w:val="004D18E3"/>
    <w:rsid w:val="004D1B41"/>
    <w:rsid w:val="004D1D29"/>
    <w:rsid w:val="004D1FBE"/>
    <w:rsid w:val="004D2156"/>
    <w:rsid w:val="004D2434"/>
    <w:rsid w:val="004D2BD6"/>
    <w:rsid w:val="004D3E33"/>
    <w:rsid w:val="004D3ED4"/>
    <w:rsid w:val="004D3ED7"/>
    <w:rsid w:val="004D3EE8"/>
    <w:rsid w:val="004D4284"/>
    <w:rsid w:val="004D4A09"/>
    <w:rsid w:val="004D4A47"/>
    <w:rsid w:val="004D4AE5"/>
    <w:rsid w:val="004D52C7"/>
    <w:rsid w:val="004D5537"/>
    <w:rsid w:val="004D58C5"/>
    <w:rsid w:val="004D5EF6"/>
    <w:rsid w:val="004D5F47"/>
    <w:rsid w:val="004D6189"/>
    <w:rsid w:val="004D6846"/>
    <w:rsid w:val="004D69F9"/>
    <w:rsid w:val="004D7294"/>
    <w:rsid w:val="004D79B0"/>
    <w:rsid w:val="004D7B8A"/>
    <w:rsid w:val="004E08B0"/>
    <w:rsid w:val="004E0B9A"/>
    <w:rsid w:val="004E1229"/>
    <w:rsid w:val="004E1612"/>
    <w:rsid w:val="004E1629"/>
    <w:rsid w:val="004E1DD3"/>
    <w:rsid w:val="004E2852"/>
    <w:rsid w:val="004E2E1F"/>
    <w:rsid w:val="004E3405"/>
    <w:rsid w:val="004E359B"/>
    <w:rsid w:val="004E4274"/>
    <w:rsid w:val="004E4494"/>
    <w:rsid w:val="004E45C1"/>
    <w:rsid w:val="004E4653"/>
    <w:rsid w:val="004E479C"/>
    <w:rsid w:val="004E47E5"/>
    <w:rsid w:val="004E488F"/>
    <w:rsid w:val="004E49F5"/>
    <w:rsid w:val="004E4A49"/>
    <w:rsid w:val="004E4AEA"/>
    <w:rsid w:val="004E543D"/>
    <w:rsid w:val="004E577D"/>
    <w:rsid w:val="004E5A39"/>
    <w:rsid w:val="004E5ABF"/>
    <w:rsid w:val="004E5E35"/>
    <w:rsid w:val="004E6200"/>
    <w:rsid w:val="004E6680"/>
    <w:rsid w:val="004E6798"/>
    <w:rsid w:val="004E6DC0"/>
    <w:rsid w:val="004E7719"/>
    <w:rsid w:val="004E77B5"/>
    <w:rsid w:val="004E7D1A"/>
    <w:rsid w:val="004E7DB5"/>
    <w:rsid w:val="004E7F93"/>
    <w:rsid w:val="004F031C"/>
    <w:rsid w:val="004F03B3"/>
    <w:rsid w:val="004F0A9A"/>
    <w:rsid w:val="004F0B18"/>
    <w:rsid w:val="004F181F"/>
    <w:rsid w:val="004F1B8F"/>
    <w:rsid w:val="004F1C4C"/>
    <w:rsid w:val="004F1CA3"/>
    <w:rsid w:val="004F20F5"/>
    <w:rsid w:val="004F20FD"/>
    <w:rsid w:val="004F2123"/>
    <w:rsid w:val="004F241E"/>
    <w:rsid w:val="004F24D9"/>
    <w:rsid w:val="004F253B"/>
    <w:rsid w:val="004F2660"/>
    <w:rsid w:val="004F2805"/>
    <w:rsid w:val="004F2E43"/>
    <w:rsid w:val="004F3078"/>
    <w:rsid w:val="004F3431"/>
    <w:rsid w:val="004F349E"/>
    <w:rsid w:val="004F35B4"/>
    <w:rsid w:val="004F35F4"/>
    <w:rsid w:val="004F3618"/>
    <w:rsid w:val="004F3D7F"/>
    <w:rsid w:val="004F41DF"/>
    <w:rsid w:val="004F42D1"/>
    <w:rsid w:val="004F4EB3"/>
    <w:rsid w:val="004F4F66"/>
    <w:rsid w:val="004F5591"/>
    <w:rsid w:val="004F5688"/>
    <w:rsid w:val="004F59BC"/>
    <w:rsid w:val="004F5C13"/>
    <w:rsid w:val="004F5D45"/>
    <w:rsid w:val="004F5F9F"/>
    <w:rsid w:val="004F67F3"/>
    <w:rsid w:val="004F69F2"/>
    <w:rsid w:val="004F6AE8"/>
    <w:rsid w:val="004F6F9E"/>
    <w:rsid w:val="004F7470"/>
    <w:rsid w:val="004F7DFB"/>
    <w:rsid w:val="00500912"/>
    <w:rsid w:val="00500DA5"/>
    <w:rsid w:val="00500F6A"/>
    <w:rsid w:val="00501066"/>
    <w:rsid w:val="005014CC"/>
    <w:rsid w:val="0050177E"/>
    <w:rsid w:val="00501937"/>
    <w:rsid w:val="00501A71"/>
    <w:rsid w:val="00502530"/>
    <w:rsid w:val="0050298C"/>
    <w:rsid w:val="00502EAA"/>
    <w:rsid w:val="005031AF"/>
    <w:rsid w:val="005034DC"/>
    <w:rsid w:val="0050397E"/>
    <w:rsid w:val="00503F8B"/>
    <w:rsid w:val="005046BE"/>
    <w:rsid w:val="00504937"/>
    <w:rsid w:val="00504D72"/>
    <w:rsid w:val="00504F1B"/>
    <w:rsid w:val="00505383"/>
    <w:rsid w:val="005053E4"/>
    <w:rsid w:val="00505ED5"/>
    <w:rsid w:val="00505F46"/>
    <w:rsid w:val="0050609F"/>
    <w:rsid w:val="005067AD"/>
    <w:rsid w:val="00506C60"/>
    <w:rsid w:val="00506F68"/>
    <w:rsid w:val="00506FBE"/>
    <w:rsid w:val="0050704C"/>
    <w:rsid w:val="005075AC"/>
    <w:rsid w:val="0050775B"/>
    <w:rsid w:val="005079F0"/>
    <w:rsid w:val="00507F34"/>
    <w:rsid w:val="005101EF"/>
    <w:rsid w:val="005103E3"/>
    <w:rsid w:val="00510C55"/>
    <w:rsid w:val="00511149"/>
    <w:rsid w:val="00511250"/>
    <w:rsid w:val="00511BAA"/>
    <w:rsid w:val="005128C6"/>
    <w:rsid w:val="0051294C"/>
    <w:rsid w:val="00512A87"/>
    <w:rsid w:val="00512D08"/>
    <w:rsid w:val="00512F0E"/>
    <w:rsid w:val="00512F7B"/>
    <w:rsid w:val="005130AD"/>
    <w:rsid w:val="00513179"/>
    <w:rsid w:val="005133A0"/>
    <w:rsid w:val="00513F0D"/>
    <w:rsid w:val="0051418E"/>
    <w:rsid w:val="00514201"/>
    <w:rsid w:val="005143CE"/>
    <w:rsid w:val="00514640"/>
    <w:rsid w:val="00514886"/>
    <w:rsid w:val="0051491B"/>
    <w:rsid w:val="0051501A"/>
    <w:rsid w:val="00515123"/>
    <w:rsid w:val="0051522A"/>
    <w:rsid w:val="00515E13"/>
    <w:rsid w:val="00515F6C"/>
    <w:rsid w:val="00516138"/>
    <w:rsid w:val="00516139"/>
    <w:rsid w:val="00516931"/>
    <w:rsid w:val="00516B6C"/>
    <w:rsid w:val="00516D05"/>
    <w:rsid w:val="00516FC7"/>
    <w:rsid w:val="00517220"/>
    <w:rsid w:val="0051755F"/>
    <w:rsid w:val="00517AB5"/>
    <w:rsid w:val="00517EAF"/>
    <w:rsid w:val="00517EF8"/>
    <w:rsid w:val="005200AE"/>
    <w:rsid w:val="00520436"/>
    <w:rsid w:val="00520DB6"/>
    <w:rsid w:val="00521426"/>
    <w:rsid w:val="005214E0"/>
    <w:rsid w:val="005216BB"/>
    <w:rsid w:val="0052193B"/>
    <w:rsid w:val="00521C9F"/>
    <w:rsid w:val="005222DC"/>
    <w:rsid w:val="00522415"/>
    <w:rsid w:val="00522858"/>
    <w:rsid w:val="00522D6C"/>
    <w:rsid w:val="005231C4"/>
    <w:rsid w:val="005232DD"/>
    <w:rsid w:val="00523636"/>
    <w:rsid w:val="00523B09"/>
    <w:rsid w:val="00523D97"/>
    <w:rsid w:val="00523EC8"/>
    <w:rsid w:val="00524513"/>
    <w:rsid w:val="005245A9"/>
    <w:rsid w:val="005248E2"/>
    <w:rsid w:val="005249F6"/>
    <w:rsid w:val="00524B6A"/>
    <w:rsid w:val="00524BEB"/>
    <w:rsid w:val="005250F2"/>
    <w:rsid w:val="00525AB3"/>
    <w:rsid w:val="00525B27"/>
    <w:rsid w:val="00525D94"/>
    <w:rsid w:val="00525E52"/>
    <w:rsid w:val="0052600C"/>
    <w:rsid w:val="0052606D"/>
    <w:rsid w:val="005266CC"/>
    <w:rsid w:val="005267B3"/>
    <w:rsid w:val="00526AC8"/>
    <w:rsid w:val="00526C43"/>
    <w:rsid w:val="0052749F"/>
    <w:rsid w:val="00527B33"/>
    <w:rsid w:val="00530914"/>
    <w:rsid w:val="005309BB"/>
    <w:rsid w:val="00530C0F"/>
    <w:rsid w:val="00530D0E"/>
    <w:rsid w:val="0053100D"/>
    <w:rsid w:val="005313A7"/>
    <w:rsid w:val="00531786"/>
    <w:rsid w:val="005318FE"/>
    <w:rsid w:val="00531E20"/>
    <w:rsid w:val="005326F8"/>
    <w:rsid w:val="00532717"/>
    <w:rsid w:val="00532758"/>
    <w:rsid w:val="00532896"/>
    <w:rsid w:val="005328AF"/>
    <w:rsid w:val="00532F79"/>
    <w:rsid w:val="00532FE4"/>
    <w:rsid w:val="00533368"/>
    <w:rsid w:val="00533789"/>
    <w:rsid w:val="005338D5"/>
    <w:rsid w:val="005339AA"/>
    <w:rsid w:val="00534C1A"/>
    <w:rsid w:val="00534D60"/>
    <w:rsid w:val="00534DF4"/>
    <w:rsid w:val="0053527E"/>
    <w:rsid w:val="005352DC"/>
    <w:rsid w:val="0053542D"/>
    <w:rsid w:val="00535786"/>
    <w:rsid w:val="005358C4"/>
    <w:rsid w:val="00536111"/>
    <w:rsid w:val="0053637F"/>
    <w:rsid w:val="00537029"/>
    <w:rsid w:val="005370E6"/>
    <w:rsid w:val="00537200"/>
    <w:rsid w:val="005374B2"/>
    <w:rsid w:val="00537703"/>
    <w:rsid w:val="005378B4"/>
    <w:rsid w:val="00537EA2"/>
    <w:rsid w:val="00540123"/>
    <w:rsid w:val="00540591"/>
    <w:rsid w:val="00541406"/>
    <w:rsid w:val="00542490"/>
    <w:rsid w:val="0054254B"/>
    <w:rsid w:val="00542859"/>
    <w:rsid w:val="005428E0"/>
    <w:rsid w:val="005433D7"/>
    <w:rsid w:val="0054341C"/>
    <w:rsid w:val="0054378F"/>
    <w:rsid w:val="0054380C"/>
    <w:rsid w:val="00543A40"/>
    <w:rsid w:val="00543BCA"/>
    <w:rsid w:val="005440D0"/>
    <w:rsid w:val="00544182"/>
    <w:rsid w:val="00544202"/>
    <w:rsid w:val="00544396"/>
    <w:rsid w:val="005445FA"/>
    <w:rsid w:val="00544772"/>
    <w:rsid w:val="00544875"/>
    <w:rsid w:val="005448FF"/>
    <w:rsid w:val="00544C8F"/>
    <w:rsid w:val="00544E1E"/>
    <w:rsid w:val="00544F2A"/>
    <w:rsid w:val="00545485"/>
    <w:rsid w:val="005455F6"/>
    <w:rsid w:val="005458B7"/>
    <w:rsid w:val="00545CD7"/>
    <w:rsid w:val="00545DC4"/>
    <w:rsid w:val="00545FEE"/>
    <w:rsid w:val="005462A8"/>
    <w:rsid w:val="005463CA"/>
    <w:rsid w:val="005468AA"/>
    <w:rsid w:val="00546A6F"/>
    <w:rsid w:val="00546E04"/>
    <w:rsid w:val="00546E0B"/>
    <w:rsid w:val="005471E9"/>
    <w:rsid w:val="005476B7"/>
    <w:rsid w:val="00547A97"/>
    <w:rsid w:val="00547D30"/>
    <w:rsid w:val="00547FBB"/>
    <w:rsid w:val="00550280"/>
    <w:rsid w:val="00550539"/>
    <w:rsid w:val="00550AEB"/>
    <w:rsid w:val="00550DC4"/>
    <w:rsid w:val="005519C4"/>
    <w:rsid w:val="0055250D"/>
    <w:rsid w:val="0055282B"/>
    <w:rsid w:val="0055299C"/>
    <w:rsid w:val="00552A31"/>
    <w:rsid w:val="00552A71"/>
    <w:rsid w:val="00552A83"/>
    <w:rsid w:val="00552B61"/>
    <w:rsid w:val="00552F8B"/>
    <w:rsid w:val="00553008"/>
    <w:rsid w:val="005538F1"/>
    <w:rsid w:val="0055399B"/>
    <w:rsid w:val="005539AD"/>
    <w:rsid w:val="00553F40"/>
    <w:rsid w:val="0055486B"/>
    <w:rsid w:val="00555005"/>
    <w:rsid w:val="005554E5"/>
    <w:rsid w:val="005558BE"/>
    <w:rsid w:val="005558E5"/>
    <w:rsid w:val="00555AC9"/>
    <w:rsid w:val="00555CCB"/>
    <w:rsid w:val="0055603C"/>
    <w:rsid w:val="005567A9"/>
    <w:rsid w:val="0055694E"/>
    <w:rsid w:val="00556CB1"/>
    <w:rsid w:val="00556E9B"/>
    <w:rsid w:val="00557657"/>
    <w:rsid w:val="0056016A"/>
    <w:rsid w:val="005601DA"/>
    <w:rsid w:val="0056048B"/>
    <w:rsid w:val="00560559"/>
    <w:rsid w:val="0056079D"/>
    <w:rsid w:val="005608E6"/>
    <w:rsid w:val="00560B0F"/>
    <w:rsid w:val="00560D24"/>
    <w:rsid w:val="00560DC3"/>
    <w:rsid w:val="00560E5A"/>
    <w:rsid w:val="005612C1"/>
    <w:rsid w:val="00561966"/>
    <w:rsid w:val="00561C2C"/>
    <w:rsid w:val="00561FD8"/>
    <w:rsid w:val="005621C0"/>
    <w:rsid w:val="00562234"/>
    <w:rsid w:val="005624AC"/>
    <w:rsid w:val="00562856"/>
    <w:rsid w:val="00562AE9"/>
    <w:rsid w:val="00562F88"/>
    <w:rsid w:val="00563182"/>
    <w:rsid w:val="00563D5B"/>
    <w:rsid w:val="00563FE7"/>
    <w:rsid w:val="00564E1F"/>
    <w:rsid w:val="00564F5C"/>
    <w:rsid w:val="005651CC"/>
    <w:rsid w:val="00565238"/>
    <w:rsid w:val="005658D7"/>
    <w:rsid w:val="00565A5D"/>
    <w:rsid w:val="00565CB5"/>
    <w:rsid w:val="0056681D"/>
    <w:rsid w:val="00566B3A"/>
    <w:rsid w:val="00566BBD"/>
    <w:rsid w:val="00566D07"/>
    <w:rsid w:val="00567087"/>
    <w:rsid w:val="005676EB"/>
    <w:rsid w:val="00567C6E"/>
    <w:rsid w:val="00567E48"/>
    <w:rsid w:val="00567FEE"/>
    <w:rsid w:val="00570048"/>
    <w:rsid w:val="005702F1"/>
    <w:rsid w:val="00570306"/>
    <w:rsid w:val="005705B9"/>
    <w:rsid w:val="00570709"/>
    <w:rsid w:val="00570AE3"/>
    <w:rsid w:val="00570B34"/>
    <w:rsid w:val="00570B38"/>
    <w:rsid w:val="00570D83"/>
    <w:rsid w:val="0057123F"/>
    <w:rsid w:val="005713FF"/>
    <w:rsid w:val="00571899"/>
    <w:rsid w:val="00571B51"/>
    <w:rsid w:val="00571D05"/>
    <w:rsid w:val="00571DF1"/>
    <w:rsid w:val="00572200"/>
    <w:rsid w:val="005722A4"/>
    <w:rsid w:val="00572527"/>
    <w:rsid w:val="00572AD4"/>
    <w:rsid w:val="00572C6F"/>
    <w:rsid w:val="00572C84"/>
    <w:rsid w:val="00573505"/>
    <w:rsid w:val="005736D0"/>
    <w:rsid w:val="00573749"/>
    <w:rsid w:val="00573AB0"/>
    <w:rsid w:val="00573E49"/>
    <w:rsid w:val="00574C91"/>
    <w:rsid w:val="00574DA9"/>
    <w:rsid w:val="005751CB"/>
    <w:rsid w:val="00575B25"/>
    <w:rsid w:val="00576A9E"/>
    <w:rsid w:val="00576D46"/>
    <w:rsid w:val="00576FB4"/>
    <w:rsid w:val="00577231"/>
    <w:rsid w:val="0057788E"/>
    <w:rsid w:val="0058019E"/>
    <w:rsid w:val="0058081F"/>
    <w:rsid w:val="00580ABC"/>
    <w:rsid w:val="00580C3F"/>
    <w:rsid w:val="00580E07"/>
    <w:rsid w:val="00581420"/>
    <w:rsid w:val="00581694"/>
    <w:rsid w:val="00581E7C"/>
    <w:rsid w:val="00581FF1"/>
    <w:rsid w:val="00582044"/>
    <w:rsid w:val="0058224E"/>
    <w:rsid w:val="00582946"/>
    <w:rsid w:val="00582E52"/>
    <w:rsid w:val="0058362A"/>
    <w:rsid w:val="0058378B"/>
    <w:rsid w:val="00583A0A"/>
    <w:rsid w:val="00583C78"/>
    <w:rsid w:val="00583CE2"/>
    <w:rsid w:val="00583E02"/>
    <w:rsid w:val="005842BF"/>
    <w:rsid w:val="00584CEA"/>
    <w:rsid w:val="00584FA5"/>
    <w:rsid w:val="00585C0A"/>
    <w:rsid w:val="0058666B"/>
    <w:rsid w:val="005866B5"/>
    <w:rsid w:val="005872AA"/>
    <w:rsid w:val="00587C78"/>
    <w:rsid w:val="0059016C"/>
    <w:rsid w:val="00590397"/>
    <w:rsid w:val="00590574"/>
    <w:rsid w:val="00590890"/>
    <w:rsid w:val="0059090D"/>
    <w:rsid w:val="00590DEF"/>
    <w:rsid w:val="00590F81"/>
    <w:rsid w:val="00590FD1"/>
    <w:rsid w:val="00591437"/>
    <w:rsid w:val="005915AC"/>
    <w:rsid w:val="00591B61"/>
    <w:rsid w:val="00591BF7"/>
    <w:rsid w:val="00591C67"/>
    <w:rsid w:val="005920DB"/>
    <w:rsid w:val="00592374"/>
    <w:rsid w:val="00593DCF"/>
    <w:rsid w:val="005946A2"/>
    <w:rsid w:val="005948E1"/>
    <w:rsid w:val="005948EF"/>
    <w:rsid w:val="00595590"/>
    <w:rsid w:val="005959BD"/>
    <w:rsid w:val="00596A7E"/>
    <w:rsid w:val="00596AD0"/>
    <w:rsid w:val="00596CDB"/>
    <w:rsid w:val="00596CED"/>
    <w:rsid w:val="00597037"/>
    <w:rsid w:val="00597294"/>
    <w:rsid w:val="00597CA3"/>
    <w:rsid w:val="00597DB4"/>
    <w:rsid w:val="005A0069"/>
    <w:rsid w:val="005A00BE"/>
    <w:rsid w:val="005A0200"/>
    <w:rsid w:val="005A06A1"/>
    <w:rsid w:val="005A07F0"/>
    <w:rsid w:val="005A0B66"/>
    <w:rsid w:val="005A0C6D"/>
    <w:rsid w:val="005A0EFC"/>
    <w:rsid w:val="005A1219"/>
    <w:rsid w:val="005A16CB"/>
    <w:rsid w:val="005A1D84"/>
    <w:rsid w:val="005A1E0F"/>
    <w:rsid w:val="005A1FCF"/>
    <w:rsid w:val="005A2D8D"/>
    <w:rsid w:val="005A2F5A"/>
    <w:rsid w:val="005A2F5C"/>
    <w:rsid w:val="005A33DD"/>
    <w:rsid w:val="005A36D3"/>
    <w:rsid w:val="005A39C0"/>
    <w:rsid w:val="005A4010"/>
    <w:rsid w:val="005A462A"/>
    <w:rsid w:val="005A492C"/>
    <w:rsid w:val="005A495B"/>
    <w:rsid w:val="005A4AE4"/>
    <w:rsid w:val="005A4BF1"/>
    <w:rsid w:val="005A4FDC"/>
    <w:rsid w:val="005A556C"/>
    <w:rsid w:val="005A5714"/>
    <w:rsid w:val="005A581A"/>
    <w:rsid w:val="005A58D5"/>
    <w:rsid w:val="005A5BA9"/>
    <w:rsid w:val="005A5D9E"/>
    <w:rsid w:val="005A61F6"/>
    <w:rsid w:val="005A6BA9"/>
    <w:rsid w:val="005A6EAC"/>
    <w:rsid w:val="005A7064"/>
    <w:rsid w:val="005A70EA"/>
    <w:rsid w:val="005A78B3"/>
    <w:rsid w:val="005A7B30"/>
    <w:rsid w:val="005A7D59"/>
    <w:rsid w:val="005A7E26"/>
    <w:rsid w:val="005A7FB2"/>
    <w:rsid w:val="005B017D"/>
    <w:rsid w:val="005B0352"/>
    <w:rsid w:val="005B05BA"/>
    <w:rsid w:val="005B0BB9"/>
    <w:rsid w:val="005B0C0A"/>
    <w:rsid w:val="005B0F71"/>
    <w:rsid w:val="005B1126"/>
    <w:rsid w:val="005B13AF"/>
    <w:rsid w:val="005B16EB"/>
    <w:rsid w:val="005B1A1E"/>
    <w:rsid w:val="005B1E6C"/>
    <w:rsid w:val="005B1FF1"/>
    <w:rsid w:val="005B29D1"/>
    <w:rsid w:val="005B2C76"/>
    <w:rsid w:val="005B2D7F"/>
    <w:rsid w:val="005B301D"/>
    <w:rsid w:val="005B325E"/>
    <w:rsid w:val="005B3384"/>
    <w:rsid w:val="005B345B"/>
    <w:rsid w:val="005B36B0"/>
    <w:rsid w:val="005B3781"/>
    <w:rsid w:val="005B3884"/>
    <w:rsid w:val="005B3E6C"/>
    <w:rsid w:val="005B3E80"/>
    <w:rsid w:val="005B40FA"/>
    <w:rsid w:val="005B41FF"/>
    <w:rsid w:val="005B47E3"/>
    <w:rsid w:val="005B50FF"/>
    <w:rsid w:val="005B51C5"/>
    <w:rsid w:val="005B51F5"/>
    <w:rsid w:val="005B5394"/>
    <w:rsid w:val="005B5A54"/>
    <w:rsid w:val="005B5AF3"/>
    <w:rsid w:val="005B5C1E"/>
    <w:rsid w:val="005B5DBB"/>
    <w:rsid w:val="005B6012"/>
    <w:rsid w:val="005B63D3"/>
    <w:rsid w:val="005B67E8"/>
    <w:rsid w:val="005B68FE"/>
    <w:rsid w:val="005B6D51"/>
    <w:rsid w:val="005B7080"/>
    <w:rsid w:val="005B783C"/>
    <w:rsid w:val="005B7976"/>
    <w:rsid w:val="005B7E45"/>
    <w:rsid w:val="005B7E50"/>
    <w:rsid w:val="005C00F3"/>
    <w:rsid w:val="005C0781"/>
    <w:rsid w:val="005C11B8"/>
    <w:rsid w:val="005C17BD"/>
    <w:rsid w:val="005C1C44"/>
    <w:rsid w:val="005C1D15"/>
    <w:rsid w:val="005C21E6"/>
    <w:rsid w:val="005C247A"/>
    <w:rsid w:val="005C252D"/>
    <w:rsid w:val="005C2920"/>
    <w:rsid w:val="005C31F4"/>
    <w:rsid w:val="005C3224"/>
    <w:rsid w:val="005C3963"/>
    <w:rsid w:val="005C3CD0"/>
    <w:rsid w:val="005C3CFA"/>
    <w:rsid w:val="005C3ED7"/>
    <w:rsid w:val="005C4147"/>
    <w:rsid w:val="005C4696"/>
    <w:rsid w:val="005C4DBC"/>
    <w:rsid w:val="005C4E8C"/>
    <w:rsid w:val="005C50B5"/>
    <w:rsid w:val="005C521E"/>
    <w:rsid w:val="005C54B7"/>
    <w:rsid w:val="005C56F3"/>
    <w:rsid w:val="005C598D"/>
    <w:rsid w:val="005C63A9"/>
    <w:rsid w:val="005C6B4D"/>
    <w:rsid w:val="005C6C3C"/>
    <w:rsid w:val="005C6D0C"/>
    <w:rsid w:val="005C6DED"/>
    <w:rsid w:val="005C73B3"/>
    <w:rsid w:val="005C7482"/>
    <w:rsid w:val="005C74C0"/>
    <w:rsid w:val="005C757A"/>
    <w:rsid w:val="005C76B5"/>
    <w:rsid w:val="005C7B58"/>
    <w:rsid w:val="005C7B59"/>
    <w:rsid w:val="005D0199"/>
    <w:rsid w:val="005D0C7D"/>
    <w:rsid w:val="005D13A0"/>
    <w:rsid w:val="005D1689"/>
    <w:rsid w:val="005D1840"/>
    <w:rsid w:val="005D18C0"/>
    <w:rsid w:val="005D1A95"/>
    <w:rsid w:val="005D1B4F"/>
    <w:rsid w:val="005D205C"/>
    <w:rsid w:val="005D271E"/>
    <w:rsid w:val="005D278D"/>
    <w:rsid w:val="005D35E4"/>
    <w:rsid w:val="005D380B"/>
    <w:rsid w:val="005D3897"/>
    <w:rsid w:val="005D4159"/>
    <w:rsid w:val="005D436F"/>
    <w:rsid w:val="005D49B2"/>
    <w:rsid w:val="005D4BDC"/>
    <w:rsid w:val="005D4D35"/>
    <w:rsid w:val="005D4F49"/>
    <w:rsid w:val="005D513D"/>
    <w:rsid w:val="005D5DD8"/>
    <w:rsid w:val="005D5E67"/>
    <w:rsid w:val="005D675E"/>
    <w:rsid w:val="005D6C59"/>
    <w:rsid w:val="005D6F1A"/>
    <w:rsid w:val="005D736A"/>
    <w:rsid w:val="005D74EF"/>
    <w:rsid w:val="005D75F0"/>
    <w:rsid w:val="005D779C"/>
    <w:rsid w:val="005D7910"/>
    <w:rsid w:val="005D7BD9"/>
    <w:rsid w:val="005E04FE"/>
    <w:rsid w:val="005E0AEF"/>
    <w:rsid w:val="005E0F6E"/>
    <w:rsid w:val="005E0FB8"/>
    <w:rsid w:val="005E1B01"/>
    <w:rsid w:val="005E1B91"/>
    <w:rsid w:val="005E2061"/>
    <w:rsid w:val="005E21DA"/>
    <w:rsid w:val="005E23C4"/>
    <w:rsid w:val="005E2D0A"/>
    <w:rsid w:val="005E351C"/>
    <w:rsid w:val="005E3E2E"/>
    <w:rsid w:val="005E3E3A"/>
    <w:rsid w:val="005E422E"/>
    <w:rsid w:val="005E4355"/>
    <w:rsid w:val="005E4438"/>
    <w:rsid w:val="005E4618"/>
    <w:rsid w:val="005E5119"/>
    <w:rsid w:val="005E5253"/>
    <w:rsid w:val="005E56F2"/>
    <w:rsid w:val="005E62B9"/>
    <w:rsid w:val="005E6B24"/>
    <w:rsid w:val="005E6D2B"/>
    <w:rsid w:val="005E6D5F"/>
    <w:rsid w:val="005E7869"/>
    <w:rsid w:val="005E7AA3"/>
    <w:rsid w:val="005E7AC0"/>
    <w:rsid w:val="005E7FC4"/>
    <w:rsid w:val="005F0124"/>
    <w:rsid w:val="005F0223"/>
    <w:rsid w:val="005F0245"/>
    <w:rsid w:val="005F02B9"/>
    <w:rsid w:val="005F09FD"/>
    <w:rsid w:val="005F0A98"/>
    <w:rsid w:val="005F126D"/>
    <w:rsid w:val="005F16B4"/>
    <w:rsid w:val="005F1939"/>
    <w:rsid w:val="005F1C58"/>
    <w:rsid w:val="005F1C92"/>
    <w:rsid w:val="005F1DB2"/>
    <w:rsid w:val="005F32DF"/>
    <w:rsid w:val="005F357B"/>
    <w:rsid w:val="005F365F"/>
    <w:rsid w:val="005F398C"/>
    <w:rsid w:val="005F3AD0"/>
    <w:rsid w:val="005F3CA2"/>
    <w:rsid w:val="005F4001"/>
    <w:rsid w:val="005F40C2"/>
    <w:rsid w:val="005F42A3"/>
    <w:rsid w:val="005F4AD0"/>
    <w:rsid w:val="005F4D87"/>
    <w:rsid w:val="005F4E03"/>
    <w:rsid w:val="005F4E98"/>
    <w:rsid w:val="005F4FAB"/>
    <w:rsid w:val="005F4FD5"/>
    <w:rsid w:val="005F5666"/>
    <w:rsid w:val="005F5C48"/>
    <w:rsid w:val="005F5DC4"/>
    <w:rsid w:val="005F5E1F"/>
    <w:rsid w:val="005F5FC2"/>
    <w:rsid w:val="005F6461"/>
    <w:rsid w:val="005F65BB"/>
    <w:rsid w:val="005F67A9"/>
    <w:rsid w:val="005F6A72"/>
    <w:rsid w:val="005F6B18"/>
    <w:rsid w:val="005F6C76"/>
    <w:rsid w:val="005F6E64"/>
    <w:rsid w:val="005F6F00"/>
    <w:rsid w:val="005F72DD"/>
    <w:rsid w:val="005F7376"/>
    <w:rsid w:val="005F749F"/>
    <w:rsid w:val="005F75C2"/>
    <w:rsid w:val="005F75CB"/>
    <w:rsid w:val="005F75EA"/>
    <w:rsid w:val="005F7942"/>
    <w:rsid w:val="005F79AA"/>
    <w:rsid w:val="005F7DBA"/>
    <w:rsid w:val="00600B6D"/>
    <w:rsid w:val="0060108C"/>
    <w:rsid w:val="00601831"/>
    <w:rsid w:val="00601E3A"/>
    <w:rsid w:val="006023B4"/>
    <w:rsid w:val="00602817"/>
    <w:rsid w:val="00602884"/>
    <w:rsid w:val="006029A4"/>
    <w:rsid w:val="006029C2"/>
    <w:rsid w:val="0060338B"/>
    <w:rsid w:val="00603C6A"/>
    <w:rsid w:val="00603DB1"/>
    <w:rsid w:val="00604291"/>
    <w:rsid w:val="00604465"/>
    <w:rsid w:val="00604531"/>
    <w:rsid w:val="00604952"/>
    <w:rsid w:val="00604DBD"/>
    <w:rsid w:val="00604E7C"/>
    <w:rsid w:val="0060535F"/>
    <w:rsid w:val="00605D89"/>
    <w:rsid w:val="00606718"/>
    <w:rsid w:val="00606E59"/>
    <w:rsid w:val="00606E91"/>
    <w:rsid w:val="00606F6D"/>
    <w:rsid w:val="006070FC"/>
    <w:rsid w:val="006076F1"/>
    <w:rsid w:val="00607705"/>
    <w:rsid w:val="00607FDB"/>
    <w:rsid w:val="006104F8"/>
    <w:rsid w:val="00610B65"/>
    <w:rsid w:val="00611402"/>
    <w:rsid w:val="0061191A"/>
    <w:rsid w:val="00611AC8"/>
    <w:rsid w:val="00611B71"/>
    <w:rsid w:val="00611C2B"/>
    <w:rsid w:val="006121E8"/>
    <w:rsid w:val="00612C81"/>
    <w:rsid w:val="00613006"/>
    <w:rsid w:val="0061340D"/>
    <w:rsid w:val="00613521"/>
    <w:rsid w:val="00613FB6"/>
    <w:rsid w:val="00613FC8"/>
    <w:rsid w:val="006141B4"/>
    <w:rsid w:val="00614334"/>
    <w:rsid w:val="006144D8"/>
    <w:rsid w:val="00614697"/>
    <w:rsid w:val="00614956"/>
    <w:rsid w:val="006154D2"/>
    <w:rsid w:val="00615557"/>
    <w:rsid w:val="00615679"/>
    <w:rsid w:val="0061590C"/>
    <w:rsid w:val="00615BE3"/>
    <w:rsid w:val="00615C22"/>
    <w:rsid w:val="006167F9"/>
    <w:rsid w:val="0061739E"/>
    <w:rsid w:val="0061752C"/>
    <w:rsid w:val="00617532"/>
    <w:rsid w:val="00617D4F"/>
    <w:rsid w:val="00617DB1"/>
    <w:rsid w:val="00620026"/>
    <w:rsid w:val="0062026F"/>
    <w:rsid w:val="006204DF"/>
    <w:rsid w:val="00620562"/>
    <w:rsid w:val="006209A2"/>
    <w:rsid w:val="00621187"/>
    <w:rsid w:val="0062154F"/>
    <w:rsid w:val="006216A2"/>
    <w:rsid w:val="0062179A"/>
    <w:rsid w:val="006217B8"/>
    <w:rsid w:val="00621D21"/>
    <w:rsid w:val="00621D49"/>
    <w:rsid w:val="00621DD8"/>
    <w:rsid w:val="00621E0F"/>
    <w:rsid w:val="006220F7"/>
    <w:rsid w:val="006220FC"/>
    <w:rsid w:val="00622265"/>
    <w:rsid w:val="006225D2"/>
    <w:rsid w:val="00622809"/>
    <w:rsid w:val="00622B32"/>
    <w:rsid w:val="00623038"/>
    <w:rsid w:val="00623041"/>
    <w:rsid w:val="0062344A"/>
    <w:rsid w:val="0062407B"/>
    <w:rsid w:val="006240A3"/>
    <w:rsid w:val="006240FE"/>
    <w:rsid w:val="006242E1"/>
    <w:rsid w:val="00624361"/>
    <w:rsid w:val="006245F5"/>
    <w:rsid w:val="00624867"/>
    <w:rsid w:val="0062526E"/>
    <w:rsid w:val="006253E6"/>
    <w:rsid w:val="006258B6"/>
    <w:rsid w:val="00625A05"/>
    <w:rsid w:val="00625F2F"/>
    <w:rsid w:val="00626097"/>
    <w:rsid w:val="00626142"/>
    <w:rsid w:val="00626436"/>
    <w:rsid w:val="00626610"/>
    <w:rsid w:val="0062667B"/>
    <w:rsid w:val="006266C4"/>
    <w:rsid w:val="00626EFC"/>
    <w:rsid w:val="0062705B"/>
    <w:rsid w:val="00630094"/>
    <w:rsid w:val="00630105"/>
    <w:rsid w:val="006305D3"/>
    <w:rsid w:val="0063071C"/>
    <w:rsid w:val="00631A8C"/>
    <w:rsid w:val="006321A6"/>
    <w:rsid w:val="006323B5"/>
    <w:rsid w:val="00632427"/>
    <w:rsid w:val="0063282D"/>
    <w:rsid w:val="00632B08"/>
    <w:rsid w:val="00632B8F"/>
    <w:rsid w:val="00632DB6"/>
    <w:rsid w:val="00632DFD"/>
    <w:rsid w:val="006333CD"/>
    <w:rsid w:val="0063386A"/>
    <w:rsid w:val="006338F5"/>
    <w:rsid w:val="00633D31"/>
    <w:rsid w:val="00633DF9"/>
    <w:rsid w:val="00633E98"/>
    <w:rsid w:val="0063402C"/>
    <w:rsid w:val="006341A0"/>
    <w:rsid w:val="00634484"/>
    <w:rsid w:val="006347BB"/>
    <w:rsid w:val="00634828"/>
    <w:rsid w:val="0063486C"/>
    <w:rsid w:val="0063492B"/>
    <w:rsid w:val="00634DE6"/>
    <w:rsid w:val="0063506A"/>
    <w:rsid w:val="00635325"/>
    <w:rsid w:val="0063562C"/>
    <w:rsid w:val="006357D1"/>
    <w:rsid w:val="0063580B"/>
    <w:rsid w:val="00635DF6"/>
    <w:rsid w:val="006365CC"/>
    <w:rsid w:val="006372DA"/>
    <w:rsid w:val="00637661"/>
    <w:rsid w:val="00637DAF"/>
    <w:rsid w:val="00637E3B"/>
    <w:rsid w:val="00637E91"/>
    <w:rsid w:val="00637F2C"/>
    <w:rsid w:val="0064039E"/>
    <w:rsid w:val="00640884"/>
    <w:rsid w:val="006410EE"/>
    <w:rsid w:val="00641912"/>
    <w:rsid w:val="0064235D"/>
    <w:rsid w:val="0064243D"/>
    <w:rsid w:val="0064307F"/>
    <w:rsid w:val="006432DB"/>
    <w:rsid w:val="0064392E"/>
    <w:rsid w:val="00644BE4"/>
    <w:rsid w:val="00644D83"/>
    <w:rsid w:val="006454CA"/>
    <w:rsid w:val="00646039"/>
    <w:rsid w:val="006469E9"/>
    <w:rsid w:val="00646D52"/>
    <w:rsid w:val="00646F91"/>
    <w:rsid w:val="00646FF5"/>
    <w:rsid w:val="00647E9E"/>
    <w:rsid w:val="00647F44"/>
    <w:rsid w:val="006508C8"/>
    <w:rsid w:val="00650AB7"/>
    <w:rsid w:val="00650CE3"/>
    <w:rsid w:val="00651028"/>
    <w:rsid w:val="00651545"/>
    <w:rsid w:val="00651A66"/>
    <w:rsid w:val="00651CA2"/>
    <w:rsid w:val="00651D00"/>
    <w:rsid w:val="00651D38"/>
    <w:rsid w:val="00651D7C"/>
    <w:rsid w:val="006522A7"/>
    <w:rsid w:val="006523D8"/>
    <w:rsid w:val="0065266E"/>
    <w:rsid w:val="006528D2"/>
    <w:rsid w:val="006529F5"/>
    <w:rsid w:val="00653D60"/>
    <w:rsid w:val="00654068"/>
    <w:rsid w:val="00654533"/>
    <w:rsid w:val="00654594"/>
    <w:rsid w:val="0065481C"/>
    <w:rsid w:val="006549AE"/>
    <w:rsid w:val="00654DE0"/>
    <w:rsid w:val="00654E67"/>
    <w:rsid w:val="006550A8"/>
    <w:rsid w:val="0065516B"/>
    <w:rsid w:val="0065519C"/>
    <w:rsid w:val="00655C2D"/>
    <w:rsid w:val="00655FBB"/>
    <w:rsid w:val="00656276"/>
    <w:rsid w:val="00656E39"/>
    <w:rsid w:val="00656EE6"/>
    <w:rsid w:val="00656F34"/>
    <w:rsid w:val="00657134"/>
    <w:rsid w:val="006571DB"/>
    <w:rsid w:val="00657BB3"/>
    <w:rsid w:val="00660D05"/>
    <w:rsid w:val="00661374"/>
    <w:rsid w:val="006613A2"/>
    <w:rsid w:val="00661C64"/>
    <w:rsid w:val="006620F8"/>
    <w:rsid w:val="006623DF"/>
    <w:rsid w:val="00662A3F"/>
    <w:rsid w:val="00662BC0"/>
    <w:rsid w:val="00663376"/>
    <w:rsid w:val="0066375C"/>
    <w:rsid w:val="006637A9"/>
    <w:rsid w:val="00663BEF"/>
    <w:rsid w:val="00663DD2"/>
    <w:rsid w:val="00664475"/>
    <w:rsid w:val="00664834"/>
    <w:rsid w:val="00665474"/>
    <w:rsid w:val="006656C6"/>
    <w:rsid w:val="0066576E"/>
    <w:rsid w:val="006661F3"/>
    <w:rsid w:val="00666320"/>
    <w:rsid w:val="0066634F"/>
    <w:rsid w:val="0066649B"/>
    <w:rsid w:val="0066674B"/>
    <w:rsid w:val="00666B8C"/>
    <w:rsid w:val="00666C12"/>
    <w:rsid w:val="00666E5A"/>
    <w:rsid w:val="00667000"/>
    <w:rsid w:val="00667AC7"/>
    <w:rsid w:val="00670119"/>
    <w:rsid w:val="006706A0"/>
    <w:rsid w:val="00670A22"/>
    <w:rsid w:val="00670B9C"/>
    <w:rsid w:val="00670D28"/>
    <w:rsid w:val="0067105E"/>
    <w:rsid w:val="00671082"/>
    <w:rsid w:val="00671554"/>
    <w:rsid w:val="006717A6"/>
    <w:rsid w:val="00671D9A"/>
    <w:rsid w:val="00671E18"/>
    <w:rsid w:val="00671F4D"/>
    <w:rsid w:val="00671F75"/>
    <w:rsid w:val="006724CB"/>
    <w:rsid w:val="00672580"/>
    <w:rsid w:val="00672687"/>
    <w:rsid w:val="00672AF7"/>
    <w:rsid w:val="00672F01"/>
    <w:rsid w:val="00673952"/>
    <w:rsid w:val="006739BF"/>
    <w:rsid w:val="00674081"/>
    <w:rsid w:val="00674315"/>
    <w:rsid w:val="00674389"/>
    <w:rsid w:val="00674B42"/>
    <w:rsid w:val="00674F13"/>
    <w:rsid w:val="0067510E"/>
    <w:rsid w:val="006752B4"/>
    <w:rsid w:val="00675313"/>
    <w:rsid w:val="006757C1"/>
    <w:rsid w:val="00675E2E"/>
    <w:rsid w:val="00675E2F"/>
    <w:rsid w:val="00676F15"/>
    <w:rsid w:val="00677143"/>
    <w:rsid w:val="006771CE"/>
    <w:rsid w:val="0067751D"/>
    <w:rsid w:val="00677645"/>
    <w:rsid w:val="00677A1D"/>
    <w:rsid w:val="0068005F"/>
    <w:rsid w:val="00680105"/>
    <w:rsid w:val="0068037F"/>
    <w:rsid w:val="00680842"/>
    <w:rsid w:val="00680F2C"/>
    <w:rsid w:val="0068141D"/>
    <w:rsid w:val="00681821"/>
    <w:rsid w:val="006818A8"/>
    <w:rsid w:val="00681D65"/>
    <w:rsid w:val="00681DA8"/>
    <w:rsid w:val="00681F79"/>
    <w:rsid w:val="006822FD"/>
    <w:rsid w:val="0068268D"/>
    <w:rsid w:val="00683013"/>
    <w:rsid w:val="00683056"/>
    <w:rsid w:val="0068337C"/>
    <w:rsid w:val="00683914"/>
    <w:rsid w:val="00683E11"/>
    <w:rsid w:val="006841D0"/>
    <w:rsid w:val="00684471"/>
    <w:rsid w:val="00684F25"/>
    <w:rsid w:val="00685147"/>
    <w:rsid w:val="00685233"/>
    <w:rsid w:val="006852D6"/>
    <w:rsid w:val="0068588F"/>
    <w:rsid w:val="006859B9"/>
    <w:rsid w:val="00685A54"/>
    <w:rsid w:val="00685CE8"/>
    <w:rsid w:val="00685D7C"/>
    <w:rsid w:val="006863EF"/>
    <w:rsid w:val="0068663A"/>
    <w:rsid w:val="00686A9E"/>
    <w:rsid w:val="00686B18"/>
    <w:rsid w:val="00686C9D"/>
    <w:rsid w:val="0068752D"/>
    <w:rsid w:val="006900AC"/>
    <w:rsid w:val="0069087D"/>
    <w:rsid w:val="00691054"/>
    <w:rsid w:val="006910B6"/>
    <w:rsid w:val="0069196D"/>
    <w:rsid w:val="00691A76"/>
    <w:rsid w:val="00691D68"/>
    <w:rsid w:val="00691E86"/>
    <w:rsid w:val="006922E0"/>
    <w:rsid w:val="0069284D"/>
    <w:rsid w:val="00692BD3"/>
    <w:rsid w:val="00692C58"/>
    <w:rsid w:val="00693963"/>
    <w:rsid w:val="00693A2A"/>
    <w:rsid w:val="00693FC7"/>
    <w:rsid w:val="00694E57"/>
    <w:rsid w:val="0069501E"/>
    <w:rsid w:val="00695124"/>
    <w:rsid w:val="00695470"/>
    <w:rsid w:val="006957B2"/>
    <w:rsid w:val="0069590D"/>
    <w:rsid w:val="006959CB"/>
    <w:rsid w:val="00695A27"/>
    <w:rsid w:val="00695D5D"/>
    <w:rsid w:val="00695F35"/>
    <w:rsid w:val="00696DE4"/>
    <w:rsid w:val="006974D8"/>
    <w:rsid w:val="006976B2"/>
    <w:rsid w:val="00697E7F"/>
    <w:rsid w:val="00697EE9"/>
    <w:rsid w:val="006A0022"/>
    <w:rsid w:val="006A02DD"/>
    <w:rsid w:val="006A071F"/>
    <w:rsid w:val="006A0B86"/>
    <w:rsid w:val="006A0D98"/>
    <w:rsid w:val="006A0FFD"/>
    <w:rsid w:val="006A2633"/>
    <w:rsid w:val="006A2D46"/>
    <w:rsid w:val="006A3192"/>
    <w:rsid w:val="006A332A"/>
    <w:rsid w:val="006A34F2"/>
    <w:rsid w:val="006A354E"/>
    <w:rsid w:val="006A44B9"/>
    <w:rsid w:val="006A4A07"/>
    <w:rsid w:val="006A5BD0"/>
    <w:rsid w:val="006A5CCE"/>
    <w:rsid w:val="006A6068"/>
    <w:rsid w:val="006A6222"/>
    <w:rsid w:val="006A62DC"/>
    <w:rsid w:val="006A64E6"/>
    <w:rsid w:val="006A670B"/>
    <w:rsid w:val="006A6ED9"/>
    <w:rsid w:val="006A75FD"/>
    <w:rsid w:val="006A7D93"/>
    <w:rsid w:val="006B02C7"/>
    <w:rsid w:val="006B0457"/>
    <w:rsid w:val="006B0A11"/>
    <w:rsid w:val="006B0BA8"/>
    <w:rsid w:val="006B182B"/>
    <w:rsid w:val="006B1880"/>
    <w:rsid w:val="006B18D6"/>
    <w:rsid w:val="006B2351"/>
    <w:rsid w:val="006B2904"/>
    <w:rsid w:val="006B2AFB"/>
    <w:rsid w:val="006B2D5B"/>
    <w:rsid w:val="006B3008"/>
    <w:rsid w:val="006B32E6"/>
    <w:rsid w:val="006B34F8"/>
    <w:rsid w:val="006B365D"/>
    <w:rsid w:val="006B36BF"/>
    <w:rsid w:val="006B382B"/>
    <w:rsid w:val="006B38DA"/>
    <w:rsid w:val="006B3915"/>
    <w:rsid w:val="006B397E"/>
    <w:rsid w:val="006B3AA2"/>
    <w:rsid w:val="006B3BBC"/>
    <w:rsid w:val="006B3C2F"/>
    <w:rsid w:val="006B3CA9"/>
    <w:rsid w:val="006B3F00"/>
    <w:rsid w:val="006B43C6"/>
    <w:rsid w:val="006B46BA"/>
    <w:rsid w:val="006B51CC"/>
    <w:rsid w:val="006B54FD"/>
    <w:rsid w:val="006B553E"/>
    <w:rsid w:val="006B58AD"/>
    <w:rsid w:val="006B5B87"/>
    <w:rsid w:val="006B5FD8"/>
    <w:rsid w:val="006B6113"/>
    <w:rsid w:val="006B6AC2"/>
    <w:rsid w:val="006B79A6"/>
    <w:rsid w:val="006B7AE0"/>
    <w:rsid w:val="006B7D14"/>
    <w:rsid w:val="006C01A3"/>
    <w:rsid w:val="006C068E"/>
    <w:rsid w:val="006C06CD"/>
    <w:rsid w:val="006C084B"/>
    <w:rsid w:val="006C088B"/>
    <w:rsid w:val="006C1347"/>
    <w:rsid w:val="006C1598"/>
    <w:rsid w:val="006C2802"/>
    <w:rsid w:val="006C29CD"/>
    <w:rsid w:val="006C2EA5"/>
    <w:rsid w:val="006C3460"/>
    <w:rsid w:val="006C34FF"/>
    <w:rsid w:val="006C363C"/>
    <w:rsid w:val="006C3F0C"/>
    <w:rsid w:val="006C486F"/>
    <w:rsid w:val="006C4D39"/>
    <w:rsid w:val="006C5230"/>
    <w:rsid w:val="006C54E4"/>
    <w:rsid w:val="006C55C8"/>
    <w:rsid w:val="006C5EFC"/>
    <w:rsid w:val="006C610B"/>
    <w:rsid w:val="006C6181"/>
    <w:rsid w:val="006C653E"/>
    <w:rsid w:val="006C6557"/>
    <w:rsid w:val="006C66A2"/>
    <w:rsid w:val="006C6B17"/>
    <w:rsid w:val="006C7504"/>
    <w:rsid w:val="006C7723"/>
    <w:rsid w:val="006C7D23"/>
    <w:rsid w:val="006D0A9A"/>
    <w:rsid w:val="006D0AF8"/>
    <w:rsid w:val="006D0E11"/>
    <w:rsid w:val="006D1427"/>
    <w:rsid w:val="006D180C"/>
    <w:rsid w:val="006D190E"/>
    <w:rsid w:val="006D1ADA"/>
    <w:rsid w:val="006D2408"/>
    <w:rsid w:val="006D26C0"/>
    <w:rsid w:val="006D2800"/>
    <w:rsid w:val="006D29C3"/>
    <w:rsid w:val="006D2A3C"/>
    <w:rsid w:val="006D2C56"/>
    <w:rsid w:val="006D2D0F"/>
    <w:rsid w:val="006D3012"/>
    <w:rsid w:val="006D3416"/>
    <w:rsid w:val="006D35A8"/>
    <w:rsid w:val="006D36A0"/>
    <w:rsid w:val="006D3741"/>
    <w:rsid w:val="006D3988"/>
    <w:rsid w:val="006D3FAB"/>
    <w:rsid w:val="006D3FB3"/>
    <w:rsid w:val="006D4744"/>
    <w:rsid w:val="006D5271"/>
    <w:rsid w:val="006D5B93"/>
    <w:rsid w:val="006D5DD6"/>
    <w:rsid w:val="006D654E"/>
    <w:rsid w:val="006D6699"/>
    <w:rsid w:val="006D68F9"/>
    <w:rsid w:val="006D7007"/>
    <w:rsid w:val="006D732B"/>
    <w:rsid w:val="006D79AC"/>
    <w:rsid w:val="006E06E9"/>
    <w:rsid w:val="006E1346"/>
    <w:rsid w:val="006E1521"/>
    <w:rsid w:val="006E18D5"/>
    <w:rsid w:val="006E19A1"/>
    <w:rsid w:val="006E232B"/>
    <w:rsid w:val="006E2365"/>
    <w:rsid w:val="006E245F"/>
    <w:rsid w:val="006E2547"/>
    <w:rsid w:val="006E29E4"/>
    <w:rsid w:val="006E2AA1"/>
    <w:rsid w:val="006E2F69"/>
    <w:rsid w:val="006E35D6"/>
    <w:rsid w:val="006E39A3"/>
    <w:rsid w:val="006E3A0B"/>
    <w:rsid w:val="006E402E"/>
    <w:rsid w:val="006E4F19"/>
    <w:rsid w:val="006E5747"/>
    <w:rsid w:val="006E5B53"/>
    <w:rsid w:val="006E6298"/>
    <w:rsid w:val="006E6A47"/>
    <w:rsid w:val="006E6D72"/>
    <w:rsid w:val="006E6DFD"/>
    <w:rsid w:val="006E7997"/>
    <w:rsid w:val="006E7C2E"/>
    <w:rsid w:val="006F018B"/>
    <w:rsid w:val="006F01BC"/>
    <w:rsid w:val="006F049C"/>
    <w:rsid w:val="006F04B2"/>
    <w:rsid w:val="006F08AD"/>
    <w:rsid w:val="006F0D99"/>
    <w:rsid w:val="006F0DEF"/>
    <w:rsid w:val="006F0F4F"/>
    <w:rsid w:val="006F11FB"/>
    <w:rsid w:val="006F14A2"/>
    <w:rsid w:val="006F1686"/>
    <w:rsid w:val="006F17A2"/>
    <w:rsid w:val="006F180A"/>
    <w:rsid w:val="006F1F00"/>
    <w:rsid w:val="006F259C"/>
    <w:rsid w:val="006F2D73"/>
    <w:rsid w:val="006F35C6"/>
    <w:rsid w:val="006F363A"/>
    <w:rsid w:val="006F3710"/>
    <w:rsid w:val="006F3768"/>
    <w:rsid w:val="006F3AF0"/>
    <w:rsid w:val="006F418E"/>
    <w:rsid w:val="006F423A"/>
    <w:rsid w:val="006F43B7"/>
    <w:rsid w:val="006F4497"/>
    <w:rsid w:val="006F4910"/>
    <w:rsid w:val="006F49BC"/>
    <w:rsid w:val="006F4FE7"/>
    <w:rsid w:val="006F501F"/>
    <w:rsid w:val="006F5A24"/>
    <w:rsid w:val="006F5BDC"/>
    <w:rsid w:val="006F6767"/>
    <w:rsid w:val="006F729D"/>
    <w:rsid w:val="006F74E8"/>
    <w:rsid w:val="006F7BFE"/>
    <w:rsid w:val="00700267"/>
    <w:rsid w:val="0070036E"/>
    <w:rsid w:val="00700586"/>
    <w:rsid w:val="007007FC"/>
    <w:rsid w:val="00700BCF"/>
    <w:rsid w:val="007016D0"/>
    <w:rsid w:val="00701856"/>
    <w:rsid w:val="00701CC8"/>
    <w:rsid w:val="00702D65"/>
    <w:rsid w:val="00703E24"/>
    <w:rsid w:val="00703F17"/>
    <w:rsid w:val="00704A18"/>
    <w:rsid w:val="00705AA1"/>
    <w:rsid w:val="00705DC8"/>
    <w:rsid w:val="00705FB4"/>
    <w:rsid w:val="0070614F"/>
    <w:rsid w:val="00706297"/>
    <w:rsid w:val="00706682"/>
    <w:rsid w:val="007066D8"/>
    <w:rsid w:val="00706785"/>
    <w:rsid w:val="00706C57"/>
    <w:rsid w:val="00706C75"/>
    <w:rsid w:val="00706EA8"/>
    <w:rsid w:val="00706EE4"/>
    <w:rsid w:val="0070776B"/>
    <w:rsid w:val="0070778F"/>
    <w:rsid w:val="00707B18"/>
    <w:rsid w:val="00707C42"/>
    <w:rsid w:val="00707DA1"/>
    <w:rsid w:val="00707F1E"/>
    <w:rsid w:val="00710329"/>
    <w:rsid w:val="0071061C"/>
    <w:rsid w:val="00710F80"/>
    <w:rsid w:val="0071113F"/>
    <w:rsid w:val="007111B7"/>
    <w:rsid w:val="00711200"/>
    <w:rsid w:val="007112CB"/>
    <w:rsid w:val="007114E4"/>
    <w:rsid w:val="00711577"/>
    <w:rsid w:val="00711DA4"/>
    <w:rsid w:val="00712583"/>
    <w:rsid w:val="007131C0"/>
    <w:rsid w:val="00713638"/>
    <w:rsid w:val="00713844"/>
    <w:rsid w:val="00713CE9"/>
    <w:rsid w:val="00713E44"/>
    <w:rsid w:val="00713EB1"/>
    <w:rsid w:val="00714186"/>
    <w:rsid w:val="007144A7"/>
    <w:rsid w:val="007149D4"/>
    <w:rsid w:val="00714A8F"/>
    <w:rsid w:val="00714A94"/>
    <w:rsid w:val="00714D4D"/>
    <w:rsid w:val="00714E2B"/>
    <w:rsid w:val="007155C0"/>
    <w:rsid w:val="007156EA"/>
    <w:rsid w:val="00715AD2"/>
    <w:rsid w:val="00715B6B"/>
    <w:rsid w:val="00715F52"/>
    <w:rsid w:val="007162C6"/>
    <w:rsid w:val="00716B71"/>
    <w:rsid w:val="00716F56"/>
    <w:rsid w:val="00717150"/>
    <w:rsid w:val="00717D91"/>
    <w:rsid w:val="00720460"/>
    <w:rsid w:val="007204C3"/>
    <w:rsid w:val="007209A3"/>
    <w:rsid w:val="00720EEC"/>
    <w:rsid w:val="00720F84"/>
    <w:rsid w:val="0072164C"/>
    <w:rsid w:val="00721DCF"/>
    <w:rsid w:val="00721DD5"/>
    <w:rsid w:val="00722343"/>
    <w:rsid w:val="00722370"/>
    <w:rsid w:val="0072238F"/>
    <w:rsid w:val="00722A99"/>
    <w:rsid w:val="00722B5D"/>
    <w:rsid w:val="00722BC3"/>
    <w:rsid w:val="00723009"/>
    <w:rsid w:val="00723176"/>
    <w:rsid w:val="00723783"/>
    <w:rsid w:val="00723CF8"/>
    <w:rsid w:val="007246FD"/>
    <w:rsid w:val="0072488B"/>
    <w:rsid w:val="00724A1E"/>
    <w:rsid w:val="00724E79"/>
    <w:rsid w:val="00725221"/>
    <w:rsid w:val="00725564"/>
    <w:rsid w:val="007257FE"/>
    <w:rsid w:val="00725A57"/>
    <w:rsid w:val="00725A7D"/>
    <w:rsid w:val="007269E5"/>
    <w:rsid w:val="00726F17"/>
    <w:rsid w:val="00727681"/>
    <w:rsid w:val="007278B3"/>
    <w:rsid w:val="00727CEE"/>
    <w:rsid w:val="00730649"/>
    <w:rsid w:val="0073085C"/>
    <w:rsid w:val="00730A08"/>
    <w:rsid w:val="00730D09"/>
    <w:rsid w:val="00730D5A"/>
    <w:rsid w:val="00730ECB"/>
    <w:rsid w:val="00730F5D"/>
    <w:rsid w:val="007311B0"/>
    <w:rsid w:val="00731351"/>
    <w:rsid w:val="007313B4"/>
    <w:rsid w:val="00731657"/>
    <w:rsid w:val="00731856"/>
    <w:rsid w:val="00731FBF"/>
    <w:rsid w:val="0073252C"/>
    <w:rsid w:val="00732D07"/>
    <w:rsid w:val="007330FB"/>
    <w:rsid w:val="007334F9"/>
    <w:rsid w:val="00733784"/>
    <w:rsid w:val="007338C7"/>
    <w:rsid w:val="00733989"/>
    <w:rsid w:val="00733E27"/>
    <w:rsid w:val="007340D8"/>
    <w:rsid w:val="007343D3"/>
    <w:rsid w:val="0073505B"/>
    <w:rsid w:val="00735856"/>
    <w:rsid w:val="0073613B"/>
    <w:rsid w:val="0073624B"/>
    <w:rsid w:val="0073688F"/>
    <w:rsid w:val="00736AE3"/>
    <w:rsid w:val="00736B2B"/>
    <w:rsid w:val="00737199"/>
    <w:rsid w:val="0073727E"/>
    <w:rsid w:val="007372C9"/>
    <w:rsid w:val="007374FC"/>
    <w:rsid w:val="007375AA"/>
    <w:rsid w:val="00737631"/>
    <w:rsid w:val="00737E44"/>
    <w:rsid w:val="00737F3C"/>
    <w:rsid w:val="007408AF"/>
    <w:rsid w:val="00740AF6"/>
    <w:rsid w:val="00740B73"/>
    <w:rsid w:val="00741150"/>
    <w:rsid w:val="00741520"/>
    <w:rsid w:val="00742A9F"/>
    <w:rsid w:val="00742FDF"/>
    <w:rsid w:val="00743615"/>
    <w:rsid w:val="007439A8"/>
    <w:rsid w:val="00743EB7"/>
    <w:rsid w:val="00743F95"/>
    <w:rsid w:val="007441A6"/>
    <w:rsid w:val="00744664"/>
    <w:rsid w:val="00744789"/>
    <w:rsid w:val="00744B29"/>
    <w:rsid w:val="00744BF7"/>
    <w:rsid w:val="00744D8E"/>
    <w:rsid w:val="00745C4F"/>
    <w:rsid w:val="00745CCF"/>
    <w:rsid w:val="00746026"/>
    <w:rsid w:val="0074629E"/>
    <w:rsid w:val="007462CA"/>
    <w:rsid w:val="00746505"/>
    <w:rsid w:val="007468CC"/>
    <w:rsid w:val="00746944"/>
    <w:rsid w:val="00746A52"/>
    <w:rsid w:val="00746F3F"/>
    <w:rsid w:val="00747249"/>
    <w:rsid w:val="00747666"/>
    <w:rsid w:val="00750248"/>
    <w:rsid w:val="007503DE"/>
    <w:rsid w:val="0075090F"/>
    <w:rsid w:val="00752737"/>
    <w:rsid w:val="0075273A"/>
    <w:rsid w:val="0075347D"/>
    <w:rsid w:val="007536A4"/>
    <w:rsid w:val="00753756"/>
    <w:rsid w:val="00753A67"/>
    <w:rsid w:val="00753E6F"/>
    <w:rsid w:val="00753EAE"/>
    <w:rsid w:val="007540E4"/>
    <w:rsid w:val="007541B2"/>
    <w:rsid w:val="00754647"/>
    <w:rsid w:val="007548DC"/>
    <w:rsid w:val="00754C16"/>
    <w:rsid w:val="00755339"/>
    <w:rsid w:val="0075563E"/>
    <w:rsid w:val="00755A79"/>
    <w:rsid w:val="00755C27"/>
    <w:rsid w:val="00756182"/>
    <w:rsid w:val="007561A8"/>
    <w:rsid w:val="0075629C"/>
    <w:rsid w:val="00756677"/>
    <w:rsid w:val="00756793"/>
    <w:rsid w:val="00756A00"/>
    <w:rsid w:val="00756C66"/>
    <w:rsid w:val="00756D98"/>
    <w:rsid w:val="00756E54"/>
    <w:rsid w:val="00756F7F"/>
    <w:rsid w:val="007572A3"/>
    <w:rsid w:val="00757426"/>
    <w:rsid w:val="00757C12"/>
    <w:rsid w:val="00757E19"/>
    <w:rsid w:val="0076032C"/>
    <w:rsid w:val="0076038A"/>
    <w:rsid w:val="0076048D"/>
    <w:rsid w:val="00760993"/>
    <w:rsid w:val="00761299"/>
    <w:rsid w:val="00761715"/>
    <w:rsid w:val="00761B84"/>
    <w:rsid w:val="007623F2"/>
    <w:rsid w:val="007629A7"/>
    <w:rsid w:val="00762DAD"/>
    <w:rsid w:val="007633B9"/>
    <w:rsid w:val="007637E7"/>
    <w:rsid w:val="00763AB6"/>
    <w:rsid w:val="007644AA"/>
    <w:rsid w:val="0076497D"/>
    <w:rsid w:val="00764B8D"/>
    <w:rsid w:val="0076534B"/>
    <w:rsid w:val="00765678"/>
    <w:rsid w:val="0076571E"/>
    <w:rsid w:val="00766A11"/>
    <w:rsid w:val="00766D5E"/>
    <w:rsid w:val="00766DD0"/>
    <w:rsid w:val="00766EB4"/>
    <w:rsid w:val="00767353"/>
    <w:rsid w:val="0076746C"/>
    <w:rsid w:val="007674AA"/>
    <w:rsid w:val="0076787D"/>
    <w:rsid w:val="00767B6D"/>
    <w:rsid w:val="00770108"/>
    <w:rsid w:val="007705C8"/>
    <w:rsid w:val="007708A1"/>
    <w:rsid w:val="00771852"/>
    <w:rsid w:val="00771ED8"/>
    <w:rsid w:val="00772EE9"/>
    <w:rsid w:val="00773D5E"/>
    <w:rsid w:val="00773E65"/>
    <w:rsid w:val="00773FBB"/>
    <w:rsid w:val="00774020"/>
    <w:rsid w:val="00774022"/>
    <w:rsid w:val="00774044"/>
    <w:rsid w:val="0077418C"/>
    <w:rsid w:val="0077418E"/>
    <w:rsid w:val="00774574"/>
    <w:rsid w:val="00774DDD"/>
    <w:rsid w:val="007752B6"/>
    <w:rsid w:val="00775894"/>
    <w:rsid w:val="00775A76"/>
    <w:rsid w:val="007760CB"/>
    <w:rsid w:val="0077679B"/>
    <w:rsid w:val="00776A2A"/>
    <w:rsid w:val="00776A84"/>
    <w:rsid w:val="00776B82"/>
    <w:rsid w:val="007771D2"/>
    <w:rsid w:val="007773CE"/>
    <w:rsid w:val="0078041C"/>
    <w:rsid w:val="007804D8"/>
    <w:rsid w:val="0078082B"/>
    <w:rsid w:val="007808D4"/>
    <w:rsid w:val="00780F0C"/>
    <w:rsid w:val="007811E2"/>
    <w:rsid w:val="00781CC6"/>
    <w:rsid w:val="00781DEF"/>
    <w:rsid w:val="00782222"/>
    <w:rsid w:val="007822CE"/>
    <w:rsid w:val="00782340"/>
    <w:rsid w:val="007830CE"/>
    <w:rsid w:val="007831D4"/>
    <w:rsid w:val="00783272"/>
    <w:rsid w:val="00783302"/>
    <w:rsid w:val="007840AB"/>
    <w:rsid w:val="00784610"/>
    <w:rsid w:val="00784B01"/>
    <w:rsid w:val="00784F4D"/>
    <w:rsid w:val="00785352"/>
    <w:rsid w:val="007853B2"/>
    <w:rsid w:val="007857CC"/>
    <w:rsid w:val="0078583F"/>
    <w:rsid w:val="00786AA1"/>
    <w:rsid w:val="00786B2F"/>
    <w:rsid w:val="00787320"/>
    <w:rsid w:val="0078732A"/>
    <w:rsid w:val="00787423"/>
    <w:rsid w:val="007878C7"/>
    <w:rsid w:val="00787B76"/>
    <w:rsid w:val="00787FAB"/>
    <w:rsid w:val="00790195"/>
    <w:rsid w:val="00790386"/>
    <w:rsid w:val="00790434"/>
    <w:rsid w:val="00790549"/>
    <w:rsid w:val="00790BB3"/>
    <w:rsid w:val="00790D59"/>
    <w:rsid w:val="00791518"/>
    <w:rsid w:val="00791967"/>
    <w:rsid w:val="00791B7C"/>
    <w:rsid w:val="00791C50"/>
    <w:rsid w:val="00791CFE"/>
    <w:rsid w:val="00791FFA"/>
    <w:rsid w:val="00792043"/>
    <w:rsid w:val="007923BF"/>
    <w:rsid w:val="00792AD7"/>
    <w:rsid w:val="00792EEA"/>
    <w:rsid w:val="0079323C"/>
    <w:rsid w:val="00793250"/>
    <w:rsid w:val="007937A4"/>
    <w:rsid w:val="00793816"/>
    <w:rsid w:val="00793DF8"/>
    <w:rsid w:val="00793F81"/>
    <w:rsid w:val="007947B7"/>
    <w:rsid w:val="00794FBE"/>
    <w:rsid w:val="00795768"/>
    <w:rsid w:val="0079596B"/>
    <w:rsid w:val="007960F7"/>
    <w:rsid w:val="007966E1"/>
    <w:rsid w:val="00796ADF"/>
    <w:rsid w:val="00796B83"/>
    <w:rsid w:val="00796EC6"/>
    <w:rsid w:val="00797152"/>
    <w:rsid w:val="00797522"/>
    <w:rsid w:val="00797937"/>
    <w:rsid w:val="00797B82"/>
    <w:rsid w:val="00797EDD"/>
    <w:rsid w:val="007A0AD7"/>
    <w:rsid w:val="007A0D79"/>
    <w:rsid w:val="007A14C7"/>
    <w:rsid w:val="007A1590"/>
    <w:rsid w:val="007A1884"/>
    <w:rsid w:val="007A1A3D"/>
    <w:rsid w:val="007A1CCD"/>
    <w:rsid w:val="007A203E"/>
    <w:rsid w:val="007A22C2"/>
    <w:rsid w:val="007A305F"/>
    <w:rsid w:val="007A315D"/>
    <w:rsid w:val="007A35DE"/>
    <w:rsid w:val="007A3D0C"/>
    <w:rsid w:val="007A3EE1"/>
    <w:rsid w:val="007A4257"/>
    <w:rsid w:val="007A483F"/>
    <w:rsid w:val="007A552F"/>
    <w:rsid w:val="007A5830"/>
    <w:rsid w:val="007A598A"/>
    <w:rsid w:val="007A5C96"/>
    <w:rsid w:val="007A657D"/>
    <w:rsid w:val="007A6661"/>
    <w:rsid w:val="007A6B64"/>
    <w:rsid w:val="007A7032"/>
    <w:rsid w:val="007A75E3"/>
    <w:rsid w:val="007A79E9"/>
    <w:rsid w:val="007B0322"/>
    <w:rsid w:val="007B0397"/>
    <w:rsid w:val="007B059E"/>
    <w:rsid w:val="007B061E"/>
    <w:rsid w:val="007B0645"/>
    <w:rsid w:val="007B0A43"/>
    <w:rsid w:val="007B1072"/>
    <w:rsid w:val="007B11AE"/>
    <w:rsid w:val="007B147F"/>
    <w:rsid w:val="007B1573"/>
    <w:rsid w:val="007B1BB8"/>
    <w:rsid w:val="007B1F4D"/>
    <w:rsid w:val="007B21C3"/>
    <w:rsid w:val="007B21F2"/>
    <w:rsid w:val="007B2381"/>
    <w:rsid w:val="007B2795"/>
    <w:rsid w:val="007B2AA8"/>
    <w:rsid w:val="007B2CC0"/>
    <w:rsid w:val="007B2D9D"/>
    <w:rsid w:val="007B336B"/>
    <w:rsid w:val="007B3453"/>
    <w:rsid w:val="007B3C0C"/>
    <w:rsid w:val="007B431E"/>
    <w:rsid w:val="007B435D"/>
    <w:rsid w:val="007B48F1"/>
    <w:rsid w:val="007B4918"/>
    <w:rsid w:val="007B4E2E"/>
    <w:rsid w:val="007B541E"/>
    <w:rsid w:val="007B5487"/>
    <w:rsid w:val="007B549A"/>
    <w:rsid w:val="007B5673"/>
    <w:rsid w:val="007B58EB"/>
    <w:rsid w:val="007B6411"/>
    <w:rsid w:val="007B6722"/>
    <w:rsid w:val="007B6B44"/>
    <w:rsid w:val="007B6C61"/>
    <w:rsid w:val="007B6DDD"/>
    <w:rsid w:val="007B6F0A"/>
    <w:rsid w:val="007B7236"/>
    <w:rsid w:val="007B7551"/>
    <w:rsid w:val="007B777E"/>
    <w:rsid w:val="007B7881"/>
    <w:rsid w:val="007B7A67"/>
    <w:rsid w:val="007B7BCF"/>
    <w:rsid w:val="007B7F51"/>
    <w:rsid w:val="007C040E"/>
    <w:rsid w:val="007C04CD"/>
    <w:rsid w:val="007C073F"/>
    <w:rsid w:val="007C0C46"/>
    <w:rsid w:val="007C0E3F"/>
    <w:rsid w:val="007C16B0"/>
    <w:rsid w:val="007C181D"/>
    <w:rsid w:val="007C1E57"/>
    <w:rsid w:val="007C1EDA"/>
    <w:rsid w:val="007C206C"/>
    <w:rsid w:val="007C217D"/>
    <w:rsid w:val="007C2224"/>
    <w:rsid w:val="007C31DF"/>
    <w:rsid w:val="007C38A8"/>
    <w:rsid w:val="007C399D"/>
    <w:rsid w:val="007C3C44"/>
    <w:rsid w:val="007C4385"/>
    <w:rsid w:val="007C4CB3"/>
    <w:rsid w:val="007C5483"/>
    <w:rsid w:val="007C5729"/>
    <w:rsid w:val="007C57AE"/>
    <w:rsid w:val="007C5A5C"/>
    <w:rsid w:val="007C651A"/>
    <w:rsid w:val="007C6969"/>
    <w:rsid w:val="007C7184"/>
    <w:rsid w:val="007C7A20"/>
    <w:rsid w:val="007C7EEF"/>
    <w:rsid w:val="007D081F"/>
    <w:rsid w:val="007D08EA"/>
    <w:rsid w:val="007D0AB9"/>
    <w:rsid w:val="007D0B1C"/>
    <w:rsid w:val="007D0B29"/>
    <w:rsid w:val="007D0BAD"/>
    <w:rsid w:val="007D0ECB"/>
    <w:rsid w:val="007D1495"/>
    <w:rsid w:val="007D162B"/>
    <w:rsid w:val="007D1BBF"/>
    <w:rsid w:val="007D1E1E"/>
    <w:rsid w:val="007D1F2D"/>
    <w:rsid w:val="007D23B6"/>
    <w:rsid w:val="007D28E7"/>
    <w:rsid w:val="007D2956"/>
    <w:rsid w:val="007D330B"/>
    <w:rsid w:val="007D359E"/>
    <w:rsid w:val="007D3887"/>
    <w:rsid w:val="007D38BB"/>
    <w:rsid w:val="007D3FF9"/>
    <w:rsid w:val="007D4571"/>
    <w:rsid w:val="007D46DD"/>
    <w:rsid w:val="007D484B"/>
    <w:rsid w:val="007D567F"/>
    <w:rsid w:val="007D5C5C"/>
    <w:rsid w:val="007D5D2A"/>
    <w:rsid w:val="007D5F59"/>
    <w:rsid w:val="007D64BB"/>
    <w:rsid w:val="007D650B"/>
    <w:rsid w:val="007D69A5"/>
    <w:rsid w:val="007D69EA"/>
    <w:rsid w:val="007D6C42"/>
    <w:rsid w:val="007D6C9D"/>
    <w:rsid w:val="007D7719"/>
    <w:rsid w:val="007D791D"/>
    <w:rsid w:val="007D7AFF"/>
    <w:rsid w:val="007E0559"/>
    <w:rsid w:val="007E07FA"/>
    <w:rsid w:val="007E0A72"/>
    <w:rsid w:val="007E0C13"/>
    <w:rsid w:val="007E1AB1"/>
    <w:rsid w:val="007E1BE7"/>
    <w:rsid w:val="007E1C99"/>
    <w:rsid w:val="007E1E06"/>
    <w:rsid w:val="007E215A"/>
    <w:rsid w:val="007E22C4"/>
    <w:rsid w:val="007E256D"/>
    <w:rsid w:val="007E2C0D"/>
    <w:rsid w:val="007E33CF"/>
    <w:rsid w:val="007E3573"/>
    <w:rsid w:val="007E37A7"/>
    <w:rsid w:val="007E38B2"/>
    <w:rsid w:val="007E39F9"/>
    <w:rsid w:val="007E41F6"/>
    <w:rsid w:val="007E49C1"/>
    <w:rsid w:val="007E4AE3"/>
    <w:rsid w:val="007E4B14"/>
    <w:rsid w:val="007E4B93"/>
    <w:rsid w:val="007E51E8"/>
    <w:rsid w:val="007E52D4"/>
    <w:rsid w:val="007E5334"/>
    <w:rsid w:val="007E55BA"/>
    <w:rsid w:val="007E59B3"/>
    <w:rsid w:val="007E59E0"/>
    <w:rsid w:val="007E59F5"/>
    <w:rsid w:val="007E6240"/>
    <w:rsid w:val="007E6287"/>
    <w:rsid w:val="007E6333"/>
    <w:rsid w:val="007E6B43"/>
    <w:rsid w:val="007E6E9A"/>
    <w:rsid w:val="007E7461"/>
    <w:rsid w:val="007E780B"/>
    <w:rsid w:val="007E7817"/>
    <w:rsid w:val="007E79BF"/>
    <w:rsid w:val="007E7DD0"/>
    <w:rsid w:val="007F0019"/>
    <w:rsid w:val="007F0194"/>
    <w:rsid w:val="007F04E9"/>
    <w:rsid w:val="007F0B43"/>
    <w:rsid w:val="007F100A"/>
    <w:rsid w:val="007F1062"/>
    <w:rsid w:val="007F11D7"/>
    <w:rsid w:val="007F1344"/>
    <w:rsid w:val="007F1D19"/>
    <w:rsid w:val="007F1D59"/>
    <w:rsid w:val="007F260F"/>
    <w:rsid w:val="007F2F08"/>
    <w:rsid w:val="007F43A6"/>
    <w:rsid w:val="007F4974"/>
    <w:rsid w:val="007F4B26"/>
    <w:rsid w:val="007F4B5D"/>
    <w:rsid w:val="007F4E66"/>
    <w:rsid w:val="007F50FE"/>
    <w:rsid w:val="007F53E9"/>
    <w:rsid w:val="007F6048"/>
    <w:rsid w:val="007F6091"/>
    <w:rsid w:val="007F630B"/>
    <w:rsid w:val="007F636C"/>
    <w:rsid w:val="007F671A"/>
    <w:rsid w:val="007F6803"/>
    <w:rsid w:val="007F6DC5"/>
    <w:rsid w:val="007F6F16"/>
    <w:rsid w:val="007F7067"/>
    <w:rsid w:val="008005E6"/>
    <w:rsid w:val="00800854"/>
    <w:rsid w:val="00800866"/>
    <w:rsid w:val="00800892"/>
    <w:rsid w:val="00800AC2"/>
    <w:rsid w:val="00800F35"/>
    <w:rsid w:val="0080120F"/>
    <w:rsid w:val="00801324"/>
    <w:rsid w:val="0080141A"/>
    <w:rsid w:val="0080199D"/>
    <w:rsid w:val="0080204C"/>
    <w:rsid w:val="0080204F"/>
    <w:rsid w:val="0080226C"/>
    <w:rsid w:val="00802840"/>
    <w:rsid w:val="00802DE0"/>
    <w:rsid w:val="00802E2C"/>
    <w:rsid w:val="008030D5"/>
    <w:rsid w:val="00803846"/>
    <w:rsid w:val="00803C9B"/>
    <w:rsid w:val="00803FD5"/>
    <w:rsid w:val="00804076"/>
    <w:rsid w:val="00804786"/>
    <w:rsid w:val="008048F2"/>
    <w:rsid w:val="00804A46"/>
    <w:rsid w:val="00804C2C"/>
    <w:rsid w:val="00804E13"/>
    <w:rsid w:val="00804F71"/>
    <w:rsid w:val="0080506D"/>
    <w:rsid w:val="0080516A"/>
    <w:rsid w:val="00805848"/>
    <w:rsid w:val="00805D6C"/>
    <w:rsid w:val="00805E64"/>
    <w:rsid w:val="00805FC0"/>
    <w:rsid w:val="008064F9"/>
    <w:rsid w:val="008071C6"/>
    <w:rsid w:val="00807321"/>
    <w:rsid w:val="00810079"/>
    <w:rsid w:val="008103AC"/>
    <w:rsid w:val="00810733"/>
    <w:rsid w:val="008107DE"/>
    <w:rsid w:val="008108C7"/>
    <w:rsid w:val="008111BC"/>
    <w:rsid w:val="008111E4"/>
    <w:rsid w:val="0081126E"/>
    <w:rsid w:val="00811DB1"/>
    <w:rsid w:val="00811EAE"/>
    <w:rsid w:val="00811FC9"/>
    <w:rsid w:val="00812440"/>
    <w:rsid w:val="00812B28"/>
    <w:rsid w:val="00812CD9"/>
    <w:rsid w:val="00812E69"/>
    <w:rsid w:val="0081301C"/>
    <w:rsid w:val="0081309A"/>
    <w:rsid w:val="008138BA"/>
    <w:rsid w:val="00813DE4"/>
    <w:rsid w:val="00815185"/>
    <w:rsid w:val="008154AA"/>
    <w:rsid w:val="0081559A"/>
    <w:rsid w:val="00815607"/>
    <w:rsid w:val="00815653"/>
    <w:rsid w:val="00815846"/>
    <w:rsid w:val="00815DA1"/>
    <w:rsid w:val="0081779D"/>
    <w:rsid w:val="008179AE"/>
    <w:rsid w:val="00817DB7"/>
    <w:rsid w:val="00817DD6"/>
    <w:rsid w:val="00817F80"/>
    <w:rsid w:val="00820555"/>
    <w:rsid w:val="008213DA"/>
    <w:rsid w:val="008216BD"/>
    <w:rsid w:val="00821765"/>
    <w:rsid w:val="008218A0"/>
    <w:rsid w:val="008235E0"/>
    <w:rsid w:val="00823F8E"/>
    <w:rsid w:val="0082537A"/>
    <w:rsid w:val="0082539A"/>
    <w:rsid w:val="0082561F"/>
    <w:rsid w:val="00825AE7"/>
    <w:rsid w:val="00825EEA"/>
    <w:rsid w:val="0082621E"/>
    <w:rsid w:val="0082668E"/>
    <w:rsid w:val="0082668F"/>
    <w:rsid w:val="00826A65"/>
    <w:rsid w:val="0082748E"/>
    <w:rsid w:val="00827B5D"/>
    <w:rsid w:val="00827BDE"/>
    <w:rsid w:val="00827E6A"/>
    <w:rsid w:val="008301C7"/>
    <w:rsid w:val="00830756"/>
    <w:rsid w:val="008307BC"/>
    <w:rsid w:val="008307CF"/>
    <w:rsid w:val="00830C93"/>
    <w:rsid w:val="00830D9B"/>
    <w:rsid w:val="00830E88"/>
    <w:rsid w:val="00830EA7"/>
    <w:rsid w:val="0083119B"/>
    <w:rsid w:val="008314CA"/>
    <w:rsid w:val="008315E4"/>
    <w:rsid w:val="0083165C"/>
    <w:rsid w:val="008317FD"/>
    <w:rsid w:val="00831EEE"/>
    <w:rsid w:val="00832969"/>
    <w:rsid w:val="00833203"/>
    <w:rsid w:val="0083324D"/>
    <w:rsid w:val="0083363D"/>
    <w:rsid w:val="008336CC"/>
    <w:rsid w:val="00833717"/>
    <w:rsid w:val="008337B6"/>
    <w:rsid w:val="00833849"/>
    <w:rsid w:val="008338A6"/>
    <w:rsid w:val="00833DB3"/>
    <w:rsid w:val="008344BE"/>
    <w:rsid w:val="00834A9D"/>
    <w:rsid w:val="00834B12"/>
    <w:rsid w:val="00834E08"/>
    <w:rsid w:val="0083537A"/>
    <w:rsid w:val="008353B8"/>
    <w:rsid w:val="00836020"/>
    <w:rsid w:val="0083650F"/>
    <w:rsid w:val="00836A95"/>
    <w:rsid w:val="00836AF0"/>
    <w:rsid w:val="00837057"/>
    <w:rsid w:val="00837957"/>
    <w:rsid w:val="00837A61"/>
    <w:rsid w:val="0084045B"/>
    <w:rsid w:val="00840907"/>
    <w:rsid w:val="00840B19"/>
    <w:rsid w:val="00840DEB"/>
    <w:rsid w:val="00840FCD"/>
    <w:rsid w:val="00841314"/>
    <w:rsid w:val="008417C8"/>
    <w:rsid w:val="0084198E"/>
    <w:rsid w:val="00841C70"/>
    <w:rsid w:val="00841CC7"/>
    <w:rsid w:val="00842CD9"/>
    <w:rsid w:val="00842D5E"/>
    <w:rsid w:val="0084463D"/>
    <w:rsid w:val="00844B2F"/>
    <w:rsid w:val="00844C66"/>
    <w:rsid w:val="00844D08"/>
    <w:rsid w:val="00844F55"/>
    <w:rsid w:val="0084500C"/>
    <w:rsid w:val="008454AC"/>
    <w:rsid w:val="008454B7"/>
    <w:rsid w:val="00845864"/>
    <w:rsid w:val="008459E1"/>
    <w:rsid w:val="00846031"/>
    <w:rsid w:val="00846194"/>
    <w:rsid w:val="00846200"/>
    <w:rsid w:val="00846C42"/>
    <w:rsid w:val="00847268"/>
    <w:rsid w:val="00847C23"/>
    <w:rsid w:val="00847DE4"/>
    <w:rsid w:val="008504CE"/>
    <w:rsid w:val="00850792"/>
    <w:rsid w:val="00851CA6"/>
    <w:rsid w:val="00851DB0"/>
    <w:rsid w:val="00851FB7"/>
    <w:rsid w:val="008521C3"/>
    <w:rsid w:val="00852515"/>
    <w:rsid w:val="008528DC"/>
    <w:rsid w:val="0085299C"/>
    <w:rsid w:val="00852C68"/>
    <w:rsid w:val="00853318"/>
    <w:rsid w:val="00853492"/>
    <w:rsid w:val="00853D1B"/>
    <w:rsid w:val="008541B1"/>
    <w:rsid w:val="00854345"/>
    <w:rsid w:val="00854507"/>
    <w:rsid w:val="00854949"/>
    <w:rsid w:val="0085499C"/>
    <w:rsid w:val="00854B59"/>
    <w:rsid w:val="00855CB8"/>
    <w:rsid w:val="00855E3F"/>
    <w:rsid w:val="00855EF3"/>
    <w:rsid w:val="0085644A"/>
    <w:rsid w:val="00856554"/>
    <w:rsid w:val="00856936"/>
    <w:rsid w:val="00856FA8"/>
    <w:rsid w:val="0085700A"/>
    <w:rsid w:val="0085754A"/>
    <w:rsid w:val="00857AD3"/>
    <w:rsid w:val="00857FBA"/>
    <w:rsid w:val="00860BA9"/>
    <w:rsid w:val="00860F6F"/>
    <w:rsid w:val="008610BD"/>
    <w:rsid w:val="0086131F"/>
    <w:rsid w:val="00861591"/>
    <w:rsid w:val="00861A5F"/>
    <w:rsid w:val="00861B99"/>
    <w:rsid w:val="00861E49"/>
    <w:rsid w:val="00861FED"/>
    <w:rsid w:val="0086285C"/>
    <w:rsid w:val="008629A9"/>
    <w:rsid w:val="00862EC3"/>
    <w:rsid w:val="00862F6A"/>
    <w:rsid w:val="00863DBD"/>
    <w:rsid w:val="00863E9E"/>
    <w:rsid w:val="00863ECC"/>
    <w:rsid w:val="00864842"/>
    <w:rsid w:val="00864BD6"/>
    <w:rsid w:val="00864D43"/>
    <w:rsid w:val="00864F1E"/>
    <w:rsid w:val="00864F71"/>
    <w:rsid w:val="0086551A"/>
    <w:rsid w:val="008656EC"/>
    <w:rsid w:val="00865C87"/>
    <w:rsid w:val="00865C9B"/>
    <w:rsid w:val="0086612F"/>
    <w:rsid w:val="00866292"/>
    <w:rsid w:val="00866368"/>
    <w:rsid w:val="008664C7"/>
    <w:rsid w:val="0086788C"/>
    <w:rsid w:val="008700B1"/>
    <w:rsid w:val="008700E8"/>
    <w:rsid w:val="00870355"/>
    <w:rsid w:val="008705DD"/>
    <w:rsid w:val="00870682"/>
    <w:rsid w:val="008706FB"/>
    <w:rsid w:val="00870789"/>
    <w:rsid w:val="0087095B"/>
    <w:rsid w:val="00870E46"/>
    <w:rsid w:val="008712D7"/>
    <w:rsid w:val="0087168E"/>
    <w:rsid w:val="008717E9"/>
    <w:rsid w:val="0087187E"/>
    <w:rsid w:val="00871AC7"/>
    <w:rsid w:val="00871DE7"/>
    <w:rsid w:val="00871EEB"/>
    <w:rsid w:val="00871F0E"/>
    <w:rsid w:val="00872B5E"/>
    <w:rsid w:val="00872F90"/>
    <w:rsid w:val="00873442"/>
    <w:rsid w:val="00873DC2"/>
    <w:rsid w:val="00874297"/>
    <w:rsid w:val="00874798"/>
    <w:rsid w:val="00875935"/>
    <w:rsid w:val="00875993"/>
    <w:rsid w:val="00875A34"/>
    <w:rsid w:val="00875CED"/>
    <w:rsid w:val="00875F67"/>
    <w:rsid w:val="00877431"/>
    <w:rsid w:val="00877515"/>
    <w:rsid w:val="00877B64"/>
    <w:rsid w:val="00880021"/>
    <w:rsid w:val="0088014E"/>
    <w:rsid w:val="008803FB"/>
    <w:rsid w:val="00880586"/>
    <w:rsid w:val="0088121D"/>
    <w:rsid w:val="00881322"/>
    <w:rsid w:val="00881B4E"/>
    <w:rsid w:val="00881CC4"/>
    <w:rsid w:val="00881D47"/>
    <w:rsid w:val="0088262A"/>
    <w:rsid w:val="0088273E"/>
    <w:rsid w:val="00882943"/>
    <w:rsid w:val="00882DF0"/>
    <w:rsid w:val="00883159"/>
    <w:rsid w:val="008838B4"/>
    <w:rsid w:val="00883D1F"/>
    <w:rsid w:val="0088448F"/>
    <w:rsid w:val="00884603"/>
    <w:rsid w:val="0088473A"/>
    <w:rsid w:val="008847FA"/>
    <w:rsid w:val="00884B7B"/>
    <w:rsid w:val="00884D32"/>
    <w:rsid w:val="00884D60"/>
    <w:rsid w:val="0088513A"/>
    <w:rsid w:val="00885303"/>
    <w:rsid w:val="00885393"/>
    <w:rsid w:val="00885650"/>
    <w:rsid w:val="00885969"/>
    <w:rsid w:val="00885E0E"/>
    <w:rsid w:val="008863CA"/>
    <w:rsid w:val="008866BC"/>
    <w:rsid w:val="00886A47"/>
    <w:rsid w:val="00886A90"/>
    <w:rsid w:val="00887817"/>
    <w:rsid w:val="00887A06"/>
    <w:rsid w:val="00887A9F"/>
    <w:rsid w:val="00887F44"/>
    <w:rsid w:val="008903A9"/>
    <w:rsid w:val="0089057F"/>
    <w:rsid w:val="008907A8"/>
    <w:rsid w:val="00890F3F"/>
    <w:rsid w:val="008910A1"/>
    <w:rsid w:val="00891AC8"/>
    <w:rsid w:val="00891CB9"/>
    <w:rsid w:val="00891E32"/>
    <w:rsid w:val="00891F09"/>
    <w:rsid w:val="0089253F"/>
    <w:rsid w:val="00892825"/>
    <w:rsid w:val="00892C58"/>
    <w:rsid w:val="0089317B"/>
    <w:rsid w:val="0089355B"/>
    <w:rsid w:val="008938BC"/>
    <w:rsid w:val="00893C19"/>
    <w:rsid w:val="00894373"/>
    <w:rsid w:val="008948E5"/>
    <w:rsid w:val="00894B49"/>
    <w:rsid w:val="00894C5C"/>
    <w:rsid w:val="00894F66"/>
    <w:rsid w:val="00895127"/>
    <w:rsid w:val="00895773"/>
    <w:rsid w:val="00895AFC"/>
    <w:rsid w:val="00895C87"/>
    <w:rsid w:val="0089601F"/>
    <w:rsid w:val="00896263"/>
    <w:rsid w:val="0089671A"/>
    <w:rsid w:val="00896C46"/>
    <w:rsid w:val="00896DCF"/>
    <w:rsid w:val="00896EAC"/>
    <w:rsid w:val="00897082"/>
    <w:rsid w:val="00897130"/>
    <w:rsid w:val="00897133"/>
    <w:rsid w:val="00897422"/>
    <w:rsid w:val="00897C9C"/>
    <w:rsid w:val="00897DB5"/>
    <w:rsid w:val="00897F8F"/>
    <w:rsid w:val="008A0588"/>
    <w:rsid w:val="008A0942"/>
    <w:rsid w:val="008A09AB"/>
    <w:rsid w:val="008A0BBB"/>
    <w:rsid w:val="008A10C5"/>
    <w:rsid w:val="008A1103"/>
    <w:rsid w:val="008A1145"/>
    <w:rsid w:val="008A1771"/>
    <w:rsid w:val="008A1868"/>
    <w:rsid w:val="008A1BC1"/>
    <w:rsid w:val="008A1CC0"/>
    <w:rsid w:val="008A1F71"/>
    <w:rsid w:val="008A2021"/>
    <w:rsid w:val="008A2053"/>
    <w:rsid w:val="008A27D0"/>
    <w:rsid w:val="008A2F6B"/>
    <w:rsid w:val="008A39A7"/>
    <w:rsid w:val="008A3AAD"/>
    <w:rsid w:val="008A3AB2"/>
    <w:rsid w:val="008A3B5B"/>
    <w:rsid w:val="008A42BD"/>
    <w:rsid w:val="008A4311"/>
    <w:rsid w:val="008A4682"/>
    <w:rsid w:val="008A4AF1"/>
    <w:rsid w:val="008A4C04"/>
    <w:rsid w:val="008A5C4E"/>
    <w:rsid w:val="008A5E2F"/>
    <w:rsid w:val="008A61D1"/>
    <w:rsid w:val="008A63AC"/>
    <w:rsid w:val="008A663C"/>
    <w:rsid w:val="008A66F2"/>
    <w:rsid w:val="008A6901"/>
    <w:rsid w:val="008A6C28"/>
    <w:rsid w:val="008A6D23"/>
    <w:rsid w:val="008A6D85"/>
    <w:rsid w:val="008A7453"/>
    <w:rsid w:val="008A75FF"/>
    <w:rsid w:val="008A7640"/>
    <w:rsid w:val="008A7C15"/>
    <w:rsid w:val="008A7D5F"/>
    <w:rsid w:val="008B0937"/>
    <w:rsid w:val="008B0FA3"/>
    <w:rsid w:val="008B1419"/>
    <w:rsid w:val="008B1CEC"/>
    <w:rsid w:val="008B2084"/>
    <w:rsid w:val="008B20CF"/>
    <w:rsid w:val="008B2380"/>
    <w:rsid w:val="008B245C"/>
    <w:rsid w:val="008B26B6"/>
    <w:rsid w:val="008B2DA1"/>
    <w:rsid w:val="008B303E"/>
    <w:rsid w:val="008B3136"/>
    <w:rsid w:val="008B316E"/>
    <w:rsid w:val="008B3187"/>
    <w:rsid w:val="008B3652"/>
    <w:rsid w:val="008B3A36"/>
    <w:rsid w:val="008B3A51"/>
    <w:rsid w:val="008B3DAE"/>
    <w:rsid w:val="008B4171"/>
    <w:rsid w:val="008B419B"/>
    <w:rsid w:val="008B45F5"/>
    <w:rsid w:val="008B4BD0"/>
    <w:rsid w:val="008B518D"/>
    <w:rsid w:val="008B538E"/>
    <w:rsid w:val="008B5653"/>
    <w:rsid w:val="008B6321"/>
    <w:rsid w:val="008B69CA"/>
    <w:rsid w:val="008B6CAE"/>
    <w:rsid w:val="008B7AFC"/>
    <w:rsid w:val="008C00FA"/>
    <w:rsid w:val="008C068A"/>
    <w:rsid w:val="008C074A"/>
    <w:rsid w:val="008C09FA"/>
    <w:rsid w:val="008C1B46"/>
    <w:rsid w:val="008C1B47"/>
    <w:rsid w:val="008C1C5F"/>
    <w:rsid w:val="008C209D"/>
    <w:rsid w:val="008C26C9"/>
    <w:rsid w:val="008C2882"/>
    <w:rsid w:val="008C3096"/>
    <w:rsid w:val="008C3158"/>
    <w:rsid w:val="008C33DB"/>
    <w:rsid w:val="008C3510"/>
    <w:rsid w:val="008C3706"/>
    <w:rsid w:val="008C3DB1"/>
    <w:rsid w:val="008C3EEA"/>
    <w:rsid w:val="008C40AE"/>
    <w:rsid w:val="008C41B4"/>
    <w:rsid w:val="008C43AB"/>
    <w:rsid w:val="008C4435"/>
    <w:rsid w:val="008C4521"/>
    <w:rsid w:val="008C45EF"/>
    <w:rsid w:val="008C4682"/>
    <w:rsid w:val="008C4CA6"/>
    <w:rsid w:val="008C4D63"/>
    <w:rsid w:val="008C52CE"/>
    <w:rsid w:val="008C534C"/>
    <w:rsid w:val="008C571E"/>
    <w:rsid w:val="008C58C3"/>
    <w:rsid w:val="008C6181"/>
    <w:rsid w:val="008C6510"/>
    <w:rsid w:val="008C6D9A"/>
    <w:rsid w:val="008C6E80"/>
    <w:rsid w:val="008C7059"/>
    <w:rsid w:val="008C73C9"/>
    <w:rsid w:val="008C741E"/>
    <w:rsid w:val="008C770F"/>
    <w:rsid w:val="008C77DA"/>
    <w:rsid w:val="008D010E"/>
    <w:rsid w:val="008D011F"/>
    <w:rsid w:val="008D11A8"/>
    <w:rsid w:val="008D1550"/>
    <w:rsid w:val="008D1A6C"/>
    <w:rsid w:val="008D1D1D"/>
    <w:rsid w:val="008D1F7C"/>
    <w:rsid w:val="008D20B8"/>
    <w:rsid w:val="008D245F"/>
    <w:rsid w:val="008D2840"/>
    <w:rsid w:val="008D2C70"/>
    <w:rsid w:val="008D2D1F"/>
    <w:rsid w:val="008D2E39"/>
    <w:rsid w:val="008D37C5"/>
    <w:rsid w:val="008D3E09"/>
    <w:rsid w:val="008D4266"/>
    <w:rsid w:val="008D434B"/>
    <w:rsid w:val="008D4916"/>
    <w:rsid w:val="008D4CD3"/>
    <w:rsid w:val="008D4E72"/>
    <w:rsid w:val="008D5040"/>
    <w:rsid w:val="008D5191"/>
    <w:rsid w:val="008D5929"/>
    <w:rsid w:val="008D5B01"/>
    <w:rsid w:val="008D5DF8"/>
    <w:rsid w:val="008D6025"/>
    <w:rsid w:val="008D6101"/>
    <w:rsid w:val="008D61BC"/>
    <w:rsid w:val="008D6524"/>
    <w:rsid w:val="008D6C18"/>
    <w:rsid w:val="008D6C8D"/>
    <w:rsid w:val="008D6DB9"/>
    <w:rsid w:val="008D7341"/>
    <w:rsid w:val="008D768A"/>
    <w:rsid w:val="008D77CF"/>
    <w:rsid w:val="008D7ABF"/>
    <w:rsid w:val="008E05EE"/>
    <w:rsid w:val="008E0915"/>
    <w:rsid w:val="008E096C"/>
    <w:rsid w:val="008E0A43"/>
    <w:rsid w:val="008E0CBD"/>
    <w:rsid w:val="008E0EA1"/>
    <w:rsid w:val="008E154B"/>
    <w:rsid w:val="008E19F4"/>
    <w:rsid w:val="008E208E"/>
    <w:rsid w:val="008E2937"/>
    <w:rsid w:val="008E2A8E"/>
    <w:rsid w:val="008E2B54"/>
    <w:rsid w:val="008E2BCA"/>
    <w:rsid w:val="008E3235"/>
    <w:rsid w:val="008E3410"/>
    <w:rsid w:val="008E3986"/>
    <w:rsid w:val="008E3DAB"/>
    <w:rsid w:val="008E3F2F"/>
    <w:rsid w:val="008E4293"/>
    <w:rsid w:val="008E4404"/>
    <w:rsid w:val="008E4B9E"/>
    <w:rsid w:val="008E4BC5"/>
    <w:rsid w:val="008E5418"/>
    <w:rsid w:val="008E5444"/>
    <w:rsid w:val="008E58C7"/>
    <w:rsid w:val="008E5A39"/>
    <w:rsid w:val="008E5A3F"/>
    <w:rsid w:val="008E641F"/>
    <w:rsid w:val="008E7332"/>
    <w:rsid w:val="008E79B7"/>
    <w:rsid w:val="008E7A45"/>
    <w:rsid w:val="008E7CD1"/>
    <w:rsid w:val="008E7FB3"/>
    <w:rsid w:val="008E7FE0"/>
    <w:rsid w:val="008F0587"/>
    <w:rsid w:val="008F06C5"/>
    <w:rsid w:val="008F0750"/>
    <w:rsid w:val="008F12FA"/>
    <w:rsid w:val="008F178B"/>
    <w:rsid w:val="008F1979"/>
    <w:rsid w:val="008F19F2"/>
    <w:rsid w:val="008F1A8B"/>
    <w:rsid w:val="008F1DB4"/>
    <w:rsid w:val="008F238A"/>
    <w:rsid w:val="008F23CE"/>
    <w:rsid w:val="008F2447"/>
    <w:rsid w:val="008F2617"/>
    <w:rsid w:val="008F2C04"/>
    <w:rsid w:val="008F2C46"/>
    <w:rsid w:val="008F3B55"/>
    <w:rsid w:val="008F4037"/>
    <w:rsid w:val="008F408A"/>
    <w:rsid w:val="008F4367"/>
    <w:rsid w:val="008F44E3"/>
    <w:rsid w:val="008F471E"/>
    <w:rsid w:val="008F47F8"/>
    <w:rsid w:val="008F4EAC"/>
    <w:rsid w:val="008F4F7A"/>
    <w:rsid w:val="008F5021"/>
    <w:rsid w:val="008F52DA"/>
    <w:rsid w:val="008F5856"/>
    <w:rsid w:val="008F58BC"/>
    <w:rsid w:val="008F5AC9"/>
    <w:rsid w:val="008F5CC8"/>
    <w:rsid w:val="008F6063"/>
    <w:rsid w:val="008F6227"/>
    <w:rsid w:val="008F6356"/>
    <w:rsid w:val="008F6BA7"/>
    <w:rsid w:val="008F6C8F"/>
    <w:rsid w:val="008F6F2F"/>
    <w:rsid w:val="008F7710"/>
    <w:rsid w:val="008F7781"/>
    <w:rsid w:val="008F79AF"/>
    <w:rsid w:val="008F7D75"/>
    <w:rsid w:val="00900167"/>
    <w:rsid w:val="00900514"/>
    <w:rsid w:val="00900E27"/>
    <w:rsid w:val="00900F8E"/>
    <w:rsid w:val="00900FC2"/>
    <w:rsid w:val="00901547"/>
    <w:rsid w:val="0090163D"/>
    <w:rsid w:val="0090179D"/>
    <w:rsid w:val="00901821"/>
    <w:rsid w:val="00901C37"/>
    <w:rsid w:val="00902468"/>
    <w:rsid w:val="00902934"/>
    <w:rsid w:val="00902C0F"/>
    <w:rsid w:val="00902E08"/>
    <w:rsid w:val="00902F85"/>
    <w:rsid w:val="009030F0"/>
    <w:rsid w:val="00903697"/>
    <w:rsid w:val="00903DC5"/>
    <w:rsid w:val="00903DE6"/>
    <w:rsid w:val="00903EC5"/>
    <w:rsid w:val="00903F01"/>
    <w:rsid w:val="009040BD"/>
    <w:rsid w:val="009049F6"/>
    <w:rsid w:val="00904E2E"/>
    <w:rsid w:val="00904FEE"/>
    <w:rsid w:val="00905820"/>
    <w:rsid w:val="00905DF7"/>
    <w:rsid w:val="0090658F"/>
    <w:rsid w:val="00906BB5"/>
    <w:rsid w:val="00907F33"/>
    <w:rsid w:val="009100D0"/>
    <w:rsid w:val="0091032C"/>
    <w:rsid w:val="009104C9"/>
    <w:rsid w:val="00910747"/>
    <w:rsid w:val="00910A53"/>
    <w:rsid w:val="00911459"/>
    <w:rsid w:val="00911AF5"/>
    <w:rsid w:val="00911E41"/>
    <w:rsid w:val="00911F7E"/>
    <w:rsid w:val="00911FBC"/>
    <w:rsid w:val="0091207C"/>
    <w:rsid w:val="009123C8"/>
    <w:rsid w:val="00912414"/>
    <w:rsid w:val="009124E3"/>
    <w:rsid w:val="00912BB6"/>
    <w:rsid w:val="009134F7"/>
    <w:rsid w:val="009136CA"/>
    <w:rsid w:val="00913C21"/>
    <w:rsid w:val="00914CC5"/>
    <w:rsid w:val="009151A4"/>
    <w:rsid w:val="0091549F"/>
    <w:rsid w:val="009154BB"/>
    <w:rsid w:val="00915E1D"/>
    <w:rsid w:val="009167B7"/>
    <w:rsid w:val="00916A90"/>
    <w:rsid w:val="00917443"/>
    <w:rsid w:val="00917BC7"/>
    <w:rsid w:val="00917D1E"/>
    <w:rsid w:val="00917DBC"/>
    <w:rsid w:val="00920107"/>
    <w:rsid w:val="0092012C"/>
    <w:rsid w:val="009202CE"/>
    <w:rsid w:val="00920569"/>
    <w:rsid w:val="00921366"/>
    <w:rsid w:val="00921459"/>
    <w:rsid w:val="00921FFB"/>
    <w:rsid w:val="009228B0"/>
    <w:rsid w:val="00922938"/>
    <w:rsid w:val="009231F6"/>
    <w:rsid w:val="009238D9"/>
    <w:rsid w:val="00923B3A"/>
    <w:rsid w:val="00923C5F"/>
    <w:rsid w:val="00923F9E"/>
    <w:rsid w:val="0092405C"/>
    <w:rsid w:val="00924EA1"/>
    <w:rsid w:val="00924ECF"/>
    <w:rsid w:val="00925143"/>
    <w:rsid w:val="009251DB"/>
    <w:rsid w:val="0092553B"/>
    <w:rsid w:val="00925928"/>
    <w:rsid w:val="009259A7"/>
    <w:rsid w:val="00925A17"/>
    <w:rsid w:val="00925B6D"/>
    <w:rsid w:val="00925E57"/>
    <w:rsid w:val="009260DC"/>
    <w:rsid w:val="009264DD"/>
    <w:rsid w:val="009267C0"/>
    <w:rsid w:val="00926996"/>
    <w:rsid w:val="00927072"/>
    <w:rsid w:val="00927212"/>
    <w:rsid w:val="00927243"/>
    <w:rsid w:val="00927365"/>
    <w:rsid w:val="009273C2"/>
    <w:rsid w:val="00927442"/>
    <w:rsid w:val="00927AF8"/>
    <w:rsid w:val="00927C41"/>
    <w:rsid w:val="00927D05"/>
    <w:rsid w:val="0093058A"/>
    <w:rsid w:val="00930E48"/>
    <w:rsid w:val="00930EFE"/>
    <w:rsid w:val="00931580"/>
    <w:rsid w:val="00931887"/>
    <w:rsid w:val="00931B08"/>
    <w:rsid w:val="00931B5E"/>
    <w:rsid w:val="00931EE7"/>
    <w:rsid w:val="00932296"/>
    <w:rsid w:val="00932822"/>
    <w:rsid w:val="00932825"/>
    <w:rsid w:val="009328BA"/>
    <w:rsid w:val="00933190"/>
    <w:rsid w:val="009332B2"/>
    <w:rsid w:val="00933648"/>
    <w:rsid w:val="00933893"/>
    <w:rsid w:val="00933A19"/>
    <w:rsid w:val="00933A46"/>
    <w:rsid w:val="00933AA8"/>
    <w:rsid w:val="00933EF9"/>
    <w:rsid w:val="009342AA"/>
    <w:rsid w:val="009343C6"/>
    <w:rsid w:val="0093478B"/>
    <w:rsid w:val="0093581E"/>
    <w:rsid w:val="00935850"/>
    <w:rsid w:val="00935C19"/>
    <w:rsid w:val="00935F9E"/>
    <w:rsid w:val="0093602D"/>
    <w:rsid w:val="0093622E"/>
    <w:rsid w:val="0093699D"/>
    <w:rsid w:val="00936E55"/>
    <w:rsid w:val="0093718B"/>
    <w:rsid w:val="0093752B"/>
    <w:rsid w:val="0093767C"/>
    <w:rsid w:val="009376B8"/>
    <w:rsid w:val="00937A6B"/>
    <w:rsid w:val="00937BA4"/>
    <w:rsid w:val="0094015A"/>
    <w:rsid w:val="0094049A"/>
    <w:rsid w:val="009406F1"/>
    <w:rsid w:val="00940790"/>
    <w:rsid w:val="00940A18"/>
    <w:rsid w:val="00940E1F"/>
    <w:rsid w:val="00940E59"/>
    <w:rsid w:val="009419FE"/>
    <w:rsid w:val="0094281F"/>
    <w:rsid w:val="009429CB"/>
    <w:rsid w:val="00943573"/>
    <w:rsid w:val="00943907"/>
    <w:rsid w:val="00944063"/>
    <w:rsid w:val="00944726"/>
    <w:rsid w:val="00944814"/>
    <w:rsid w:val="00944A21"/>
    <w:rsid w:val="009453A9"/>
    <w:rsid w:val="009456FD"/>
    <w:rsid w:val="00945789"/>
    <w:rsid w:val="009457A0"/>
    <w:rsid w:val="00945A55"/>
    <w:rsid w:val="00946301"/>
    <w:rsid w:val="00946339"/>
    <w:rsid w:val="009466B9"/>
    <w:rsid w:val="00946884"/>
    <w:rsid w:val="00946F37"/>
    <w:rsid w:val="0094715A"/>
    <w:rsid w:val="00947737"/>
    <w:rsid w:val="00947904"/>
    <w:rsid w:val="0094799B"/>
    <w:rsid w:val="00947D5A"/>
    <w:rsid w:val="009512BC"/>
    <w:rsid w:val="00951314"/>
    <w:rsid w:val="00951356"/>
    <w:rsid w:val="00951A90"/>
    <w:rsid w:val="00951BCD"/>
    <w:rsid w:val="00951C5A"/>
    <w:rsid w:val="00951CA7"/>
    <w:rsid w:val="00951E0C"/>
    <w:rsid w:val="00952308"/>
    <w:rsid w:val="009524E6"/>
    <w:rsid w:val="00952BA8"/>
    <w:rsid w:val="00952F66"/>
    <w:rsid w:val="0095304A"/>
    <w:rsid w:val="009537A8"/>
    <w:rsid w:val="00953B22"/>
    <w:rsid w:val="00953B42"/>
    <w:rsid w:val="00953F62"/>
    <w:rsid w:val="00954100"/>
    <w:rsid w:val="00954535"/>
    <w:rsid w:val="0095483C"/>
    <w:rsid w:val="00954A9F"/>
    <w:rsid w:val="00954B3D"/>
    <w:rsid w:val="00954FB2"/>
    <w:rsid w:val="00954FE5"/>
    <w:rsid w:val="009558CD"/>
    <w:rsid w:val="00955E5F"/>
    <w:rsid w:val="0095603A"/>
    <w:rsid w:val="0095620D"/>
    <w:rsid w:val="009569DB"/>
    <w:rsid w:val="00956CA9"/>
    <w:rsid w:val="00956D87"/>
    <w:rsid w:val="0095727B"/>
    <w:rsid w:val="00957282"/>
    <w:rsid w:val="00957334"/>
    <w:rsid w:val="0095741C"/>
    <w:rsid w:val="00957EC2"/>
    <w:rsid w:val="00957ED3"/>
    <w:rsid w:val="009600DF"/>
    <w:rsid w:val="0096048E"/>
    <w:rsid w:val="00960644"/>
    <w:rsid w:val="0096078D"/>
    <w:rsid w:val="0096099D"/>
    <w:rsid w:val="00960A40"/>
    <w:rsid w:val="009613B6"/>
    <w:rsid w:val="0096156E"/>
    <w:rsid w:val="009616EE"/>
    <w:rsid w:val="009617C9"/>
    <w:rsid w:val="009617DF"/>
    <w:rsid w:val="0096186C"/>
    <w:rsid w:val="00961965"/>
    <w:rsid w:val="00961B41"/>
    <w:rsid w:val="00961DA1"/>
    <w:rsid w:val="00963419"/>
    <w:rsid w:val="009636CD"/>
    <w:rsid w:val="0096410E"/>
    <w:rsid w:val="009643F1"/>
    <w:rsid w:val="00964F2B"/>
    <w:rsid w:val="0096579D"/>
    <w:rsid w:val="00965CD7"/>
    <w:rsid w:val="00966331"/>
    <w:rsid w:val="00966508"/>
    <w:rsid w:val="0096698C"/>
    <w:rsid w:val="00966C17"/>
    <w:rsid w:val="00966CC0"/>
    <w:rsid w:val="00966F8F"/>
    <w:rsid w:val="00967201"/>
    <w:rsid w:val="009679C2"/>
    <w:rsid w:val="00967BE0"/>
    <w:rsid w:val="00967DD5"/>
    <w:rsid w:val="009701D9"/>
    <w:rsid w:val="00970322"/>
    <w:rsid w:val="00970355"/>
    <w:rsid w:val="009704EB"/>
    <w:rsid w:val="00970D37"/>
    <w:rsid w:val="00970E55"/>
    <w:rsid w:val="0097101D"/>
    <w:rsid w:val="00971081"/>
    <w:rsid w:val="009712B0"/>
    <w:rsid w:val="00971488"/>
    <w:rsid w:val="009718B2"/>
    <w:rsid w:val="009719EA"/>
    <w:rsid w:val="00971B61"/>
    <w:rsid w:val="00971B69"/>
    <w:rsid w:val="00971E62"/>
    <w:rsid w:val="00972185"/>
    <w:rsid w:val="00972A7C"/>
    <w:rsid w:val="00972C4A"/>
    <w:rsid w:val="00972D40"/>
    <w:rsid w:val="009730B7"/>
    <w:rsid w:val="00973481"/>
    <w:rsid w:val="0097369C"/>
    <w:rsid w:val="00973761"/>
    <w:rsid w:val="0097378D"/>
    <w:rsid w:val="0097396E"/>
    <w:rsid w:val="00974376"/>
    <w:rsid w:val="00974683"/>
    <w:rsid w:val="00974CC1"/>
    <w:rsid w:val="0097520C"/>
    <w:rsid w:val="0097521B"/>
    <w:rsid w:val="0097533B"/>
    <w:rsid w:val="009756D1"/>
    <w:rsid w:val="0097579C"/>
    <w:rsid w:val="00975A61"/>
    <w:rsid w:val="00975AB8"/>
    <w:rsid w:val="00975B2F"/>
    <w:rsid w:val="00975B95"/>
    <w:rsid w:val="00975E79"/>
    <w:rsid w:val="00975EB0"/>
    <w:rsid w:val="009766AC"/>
    <w:rsid w:val="00976922"/>
    <w:rsid w:val="009769B8"/>
    <w:rsid w:val="00976A03"/>
    <w:rsid w:val="00976A08"/>
    <w:rsid w:val="00976DB2"/>
    <w:rsid w:val="00977640"/>
    <w:rsid w:val="00977CA1"/>
    <w:rsid w:val="00980331"/>
    <w:rsid w:val="00980521"/>
    <w:rsid w:val="00980A13"/>
    <w:rsid w:val="00980BB1"/>
    <w:rsid w:val="00980C14"/>
    <w:rsid w:val="00980C31"/>
    <w:rsid w:val="00981000"/>
    <w:rsid w:val="009815CB"/>
    <w:rsid w:val="00981DF0"/>
    <w:rsid w:val="00982243"/>
    <w:rsid w:val="0098229E"/>
    <w:rsid w:val="00982447"/>
    <w:rsid w:val="009826EB"/>
    <w:rsid w:val="00982A3E"/>
    <w:rsid w:val="0098314F"/>
    <w:rsid w:val="00983349"/>
    <w:rsid w:val="00983695"/>
    <w:rsid w:val="009839A1"/>
    <w:rsid w:val="00983CCB"/>
    <w:rsid w:val="009841C6"/>
    <w:rsid w:val="00984249"/>
    <w:rsid w:val="0098427E"/>
    <w:rsid w:val="0098509D"/>
    <w:rsid w:val="0098525F"/>
    <w:rsid w:val="00985547"/>
    <w:rsid w:val="00985A2F"/>
    <w:rsid w:val="00985EDE"/>
    <w:rsid w:val="009869B6"/>
    <w:rsid w:val="00986BC3"/>
    <w:rsid w:val="00986BCC"/>
    <w:rsid w:val="00986E8C"/>
    <w:rsid w:val="009874BB"/>
    <w:rsid w:val="009875DC"/>
    <w:rsid w:val="00990451"/>
    <w:rsid w:val="009905E6"/>
    <w:rsid w:val="009914BA"/>
    <w:rsid w:val="009914BC"/>
    <w:rsid w:val="00991647"/>
    <w:rsid w:val="009917F2"/>
    <w:rsid w:val="00991DFA"/>
    <w:rsid w:val="00991F2F"/>
    <w:rsid w:val="00992346"/>
    <w:rsid w:val="009929E2"/>
    <w:rsid w:val="00992C31"/>
    <w:rsid w:val="00992EF2"/>
    <w:rsid w:val="00993787"/>
    <w:rsid w:val="00993F3D"/>
    <w:rsid w:val="00994231"/>
    <w:rsid w:val="00994436"/>
    <w:rsid w:val="0099467A"/>
    <w:rsid w:val="00994B38"/>
    <w:rsid w:val="00994DB1"/>
    <w:rsid w:val="00994DC8"/>
    <w:rsid w:val="00994F00"/>
    <w:rsid w:val="00995007"/>
    <w:rsid w:val="0099528F"/>
    <w:rsid w:val="009955FF"/>
    <w:rsid w:val="00995C42"/>
    <w:rsid w:val="0099621E"/>
    <w:rsid w:val="009964E7"/>
    <w:rsid w:val="00996731"/>
    <w:rsid w:val="0099698B"/>
    <w:rsid w:val="0099709E"/>
    <w:rsid w:val="00997DFA"/>
    <w:rsid w:val="00997E50"/>
    <w:rsid w:val="009A02E0"/>
    <w:rsid w:val="009A0314"/>
    <w:rsid w:val="009A0941"/>
    <w:rsid w:val="009A09F1"/>
    <w:rsid w:val="009A0CCD"/>
    <w:rsid w:val="009A0FDD"/>
    <w:rsid w:val="009A10AC"/>
    <w:rsid w:val="009A11FD"/>
    <w:rsid w:val="009A13F6"/>
    <w:rsid w:val="009A143C"/>
    <w:rsid w:val="009A1721"/>
    <w:rsid w:val="009A18B5"/>
    <w:rsid w:val="009A1A12"/>
    <w:rsid w:val="009A1AEE"/>
    <w:rsid w:val="009A1B44"/>
    <w:rsid w:val="009A1DC5"/>
    <w:rsid w:val="009A1F65"/>
    <w:rsid w:val="009A1FF0"/>
    <w:rsid w:val="009A215F"/>
    <w:rsid w:val="009A23C7"/>
    <w:rsid w:val="009A24DF"/>
    <w:rsid w:val="009A25B9"/>
    <w:rsid w:val="009A280B"/>
    <w:rsid w:val="009A2E7F"/>
    <w:rsid w:val="009A2EF1"/>
    <w:rsid w:val="009A30B5"/>
    <w:rsid w:val="009A3376"/>
    <w:rsid w:val="009A37BB"/>
    <w:rsid w:val="009A3889"/>
    <w:rsid w:val="009A3A60"/>
    <w:rsid w:val="009A3AC2"/>
    <w:rsid w:val="009A3D2C"/>
    <w:rsid w:val="009A3FF7"/>
    <w:rsid w:val="009A46AB"/>
    <w:rsid w:val="009A4FB3"/>
    <w:rsid w:val="009A50EC"/>
    <w:rsid w:val="009A57BE"/>
    <w:rsid w:val="009A5952"/>
    <w:rsid w:val="009A5C85"/>
    <w:rsid w:val="009A6520"/>
    <w:rsid w:val="009A65D5"/>
    <w:rsid w:val="009A66B7"/>
    <w:rsid w:val="009A6C58"/>
    <w:rsid w:val="009A6D0A"/>
    <w:rsid w:val="009A6F58"/>
    <w:rsid w:val="009A7301"/>
    <w:rsid w:val="009A7783"/>
    <w:rsid w:val="009A7AC7"/>
    <w:rsid w:val="009A7DBC"/>
    <w:rsid w:val="009B0120"/>
    <w:rsid w:val="009B023A"/>
    <w:rsid w:val="009B07BA"/>
    <w:rsid w:val="009B0989"/>
    <w:rsid w:val="009B0BAB"/>
    <w:rsid w:val="009B0D99"/>
    <w:rsid w:val="009B17C9"/>
    <w:rsid w:val="009B214F"/>
    <w:rsid w:val="009B2390"/>
    <w:rsid w:val="009B251F"/>
    <w:rsid w:val="009B28E5"/>
    <w:rsid w:val="009B33A0"/>
    <w:rsid w:val="009B361A"/>
    <w:rsid w:val="009B42CC"/>
    <w:rsid w:val="009B4519"/>
    <w:rsid w:val="009B5106"/>
    <w:rsid w:val="009B53C2"/>
    <w:rsid w:val="009B5778"/>
    <w:rsid w:val="009B5BA8"/>
    <w:rsid w:val="009B5D7E"/>
    <w:rsid w:val="009B5DC0"/>
    <w:rsid w:val="009B6162"/>
    <w:rsid w:val="009B6331"/>
    <w:rsid w:val="009B6512"/>
    <w:rsid w:val="009B68EC"/>
    <w:rsid w:val="009B696D"/>
    <w:rsid w:val="009B6BB9"/>
    <w:rsid w:val="009B6ECA"/>
    <w:rsid w:val="009B786D"/>
    <w:rsid w:val="009B796A"/>
    <w:rsid w:val="009B7A20"/>
    <w:rsid w:val="009B7B87"/>
    <w:rsid w:val="009B7B8C"/>
    <w:rsid w:val="009B7D5A"/>
    <w:rsid w:val="009C0135"/>
    <w:rsid w:val="009C0549"/>
    <w:rsid w:val="009C06A5"/>
    <w:rsid w:val="009C0718"/>
    <w:rsid w:val="009C0B3F"/>
    <w:rsid w:val="009C0EF6"/>
    <w:rsid w:val="009C13F9"/>
    <w:rsid w:val="009C1CA1"/>
    <w:rsid w:val="009C1DA2"/>
    <w:rsid w:val="009C23BA"/>
    <w:rsid w:val="009C23DF"/>
    <w:rsid w:val="009C24D0"/>
    <w:rsid w:val="009C280E"/>
    <w:rsid w:val="009C2A04"/>
    <w:rsid w:val="009C2ECB"/>
    <w:rsid w:val="009C3917"/>
    <w:rsid w:val="009C3C6F"/>
    <w:rsid w:val="009C400E"/>
    <w:rsid w:val="009C4A9B"/>
    <w:rsid w:val="009C4B05"/>
    <w:rsid w:val="009C51EC"/>
    <w:rsid w:val="009C5391"/>
    <w:rsid w:val="009C540A"/>
    <w:rsid w:val="009C5B96"/>
    <w:rsid w:val="009C61D2"/>
    <w:rsid w:val="009C6439"/>
    <w:rsid w:val="009C663E"/>
    <w:rsid w:val="009C679F"/>
    <w:rsid w:val="009C6AB4"/>
    <w:rsid w:val="009C6CB9"/>
    <w:rsid w:val="009D0CCE"/>
    <w:rsid w:val="009D19A5"/>
    <w:rsid w:val="009D2206"/>
    <w:rsid w:val="009D22F9"/>
    <w:rsid w:val="009D259D"/>
    <w:rsid w:val="009D2ACE"/>
    <w:rsid w:val="009D31DB"/>
    <w:rsid w:val="009D3261"/>
    <w:rsid w:val="009D3326"/>
    <w:rsid w:val="009D33F5"/>
    <w:rsid w:val="009D3445"/>
    <w:rsid w:val="009D3A1E"/>
    <w:rsid w:val="009D3B3A"/>
    <w:rsid w:val="009D4766"/>
    <w:rsid w:val="009D4B72"/>
    <w:rsid w:val="009D4C93"/>
    <w:rsid w:val="009D4D6B"/>
    <w:rsid w:val="009D4DC2"/>
    <w:rsid w:val="009D5069"/>
    <w:rsid w:val="009D5767"/>
    <w:rsid w:val="009D583C"/>
    <w:rsid w:val="009D589B"/>
    <w:rsid w:val="009D5B3E"/>
    <w:rsid w:val="009D5B73"/>
    <w:rsid w:val="009D5E1C"/>
    <w:rsid w:val="009D6159"/>
    <w:rsid w:val="009D6221"/>
    <w:rsid w:val="009D665D"/>
    <w:rsid w:val="009D6817"/>
    <w:rsid w:val="009D6C0F"/>
    <w:rsid w:val="009D6C86"/>
    <w:rsid w:val="009D6D24"/>
    <w:rsid w:val="009D74C2"/>
    <w:rsid w:val="009D7692"/>
    <w:rsid w:val="009D78F9"/>
    <w:rsid w:val="009D797E"/>
    <w:rsid w:val="009E020D"/>
    <w:rsid w:val="009E0A4D"/>
    <w:rsid w:val="009E0BF4"/>
    <w:rsid w:val="009E157C"/>
    <w:rsid w:val="009E171E"/>
    <w:rsid w:val="009E1C34"/>
    <w:rsid w:val="009E2222"/>
    <w:rsid w:val="009E2597"/>
    <w:rsid w:val="009E27F1"/>
    <w:rsid w:val="009E2AD4"/>
    <w:rsid w:val="009E32A5"/>
    <w:rsid w:val="009E32C9"/>
    <w:rsid w:val="009E33D5"/>
    <w:rsid w:val="009E3799"/>
    <w:rsid w:val="009E3DAD"/>
    <w:rsid w:val="009E3E5F"/>
    <w:rsid w:val="009E4213"/>
    <w:rsid w:val="009E4918"/>
    <w:rsid w:val="009E4B41"/>
    <w:rsid w:val="009E4E42"/>
    <w:rsid w:val="009E4EDC"/>
    <w:rsid w:val="009E4FAD"/>
    <w:rsid w:val="009E5235"/>
    <w:rsid w:val="009E5330"/>
    <w:rsid w:val="009E54CD"/>
    <w:rsid w:val="009E57E7"/>
    <w:rsid w:val="009E5B76"/>
    <w:rsid w:val="009E5EF3"/>
    <w:rsid w:val="009E603C"/>
    <w:rsid w:val="009E60B7"/>
    <w:rsid w:val="009E6199"/>
    <w:rsid w:val="009E6684"/>
    <w:rsid w:val="009E6D62"/>
    <w:rsid w:val="009E737A"/>
    <w:rsid w:val="009E7694"/>
    <w:rsid w:val="009E7921"/>
    <w:rsid w:val="009E7A66"/>
    <w:rsid w:val="009E7F0D"/>
    <w:rsid w:val="009F00C6"/>
    <w:rsid w:val="009F0161"/>
    <w:rsid w:val="009F046E"/>
    <w:rsid w:val="009F051C"/>
    <w:rsid w:val="009F0733"/>
    <w:rsid w:val="009F07D5"/>
    <w:rsid w:val="009F0B83"/>
    <w:rsid w:val="009F13E4"/>
    <w:rsid w:val="009F1585"/>
    <w:rsid w:val="009F1822"/>
    <w:rsid w:val="009F18B5"/>
    <w:rsid w:val="009F1B9D"/>
    <w:rsid w:val="009F1DCC"/>
    <w:rsid w:val="009F2401"/>
    <w:rsid w:val="009F27A1"/>
    <w:rsid w:val="009F3421"/>
    <w:rsid w:val="009F35FA"/>
    <w:rsid w:val="009F3809"/>
    <w:rsid w:val="009F4060"/>
    <w:rsid w:val="009F459C"/>
    <w:rsid w:val="009F45A9"/>
    <w:rsid w:val="009F4735"/>
    <w:rsid w:val="009F4A00"/>
    <w:rsid w:val="009F4D3A"/>
    <w:rsid w:val="009F50AE"/>
    <w:rsid w:val="009F5146"/>
    <w:rsid w:val="009F51E9"/>
    <w:rsid w:val="009F5C95"/>
    <w:rsid w:val="009F5DB9"/>
    <w:rsid w:val="009F65C3"/>
    <w:rsid w:val="009F6990"/>
    <w:rsid w:val="009F6AED"/>
    <w:rsid w:val="009F6C48"/>
    <w:rsid w:val="009F6E59"/>
    <w:rsid w:val="009F72F9"/>
    <w:rsid w:val="009F74E8"/>
    <w:rsid w:val="009F77DF"/>
    <w:rsid w:val="009F7889"/>
    <w:rsid w:val="00A00728"/>
    <w:rsid w:val="00A00C6D"/>
    <w:rsid w:val="00A00F74"/>
    <w:rsid w:val="00A01570"/>
    <w:rsid w:val="00A0190A"/>
    <w:rsid w:val="00A01A2F"/>
    <w:rsid w:val="00A01CC9"/>
    <w:rsid w:val="00A01FEB"/>
    <w:rsid w:val="00A02374"/>
    <w:rsid w:val="00A024C2"/>
    <w:rsid w:val="00A02D8F"/>
    <w:rsid w:val="00A031A2"/>
    <w:rsid w:val="00A038A3"/>
    <w:rsid w:val="00A03A1E"/>
    <w:rsid w:val="00A04038"/>
    <w:rsid w:val="00A0411F"/>
    <w:rsid w:val="00A041F3"/>
    <w:rsid w:val="00A0463C"/>
    <w:rsid w:val="00A04E7B"/>
    <w:rsid w:val="00A054B8"/>
    <w:rsid w:val="00A054CD"/>
    <w:rsid w:val="00A0558B"/>
    <w:rsid w:val="00A0574B"/>
    <w:rsid w:val="00A061E9"/>
    <w:rsid w:val="00A06631"/>
    <w:rsid w:val="00A0668B"/>
    <w:rsid w:val="00A06B15"/>
    <w:rsid w:val="00A06BE2"/>
    <w:rsid w:val="00A06BE9"/>
    <w:rsid w:val="00A06D62"/>
    <w:rsid w:val="00A07491"/>
    <w:rsid w:val="00A07B79"/>
    <w:rsid w:val="00A10352"/>
    <w:rsid w:val="00A1097F"/>
    <w:rsid w:val="00A109E5"/>
    <w:rsid w:val="00A10B57"/>
    <w:rsid w:val="00A10FE7"/>
    <w:rsid w:val="00A110A4"/>
    <w:rsid w:val="00A111A2"/>
    <w:rsid w:val="00A112D4"/>
    <w:rsid w:val="00A114A4"/>
    <w:rsid w:val="00A11667"/>
    <w:rsid w:val="00A11843"/>
    <w:rsid w:val="00A11E7F"/>
    <w:rsid w:val="00A121C3"/>
    <w:rsid w:val="00A1227C"/>
    <w:rsid w:val="00A12724"/>
    <w:rsid w:val="00A12996"/>
    <w:rsid w:val="00A12B08"/>
    <w:rsid w:val="00A12D98"/>
    <w:rsid w:val="00A13208"/>
    <w:rsid w:val="00A1361B"/>
    <w:rsid w:val="00A137D4"/>
    <w:rsid w:val="00A13866"/>
    <w:rsid w:val="00A13930"/>
    <w:rsid w:val="00A13A1D"/>
    <w:rsid w:val="00A13E03"/>
    <w:rsid w:val="00A1404B"/>
    <w:rsid w:val="00A14FCD"/>
    <w:rsid w:val="00A15AD1"/>
    <w:rsid w:val="00A15D39"/>
    <w:rsid w:val="00A166D6"/>
    <w:rsid w:val="00A1691D"/>
    <w:rsid w:val="00A169D6"/>
    <w:rsid w:val="00A16E24"/>
    <w:rsid w:val="00A16EAB"/>
    <w:rsid w:val="00A16EF0"/>
    <w:rsid w:val="00A1752D"/>
    <w:rsid w:val="00A176E5"/>
    <w:rsid w:val="00A17814"/>
    <w:rsid w:val="00A17F53"/>
    <w:rsid w:val="00A20251"/>
    <w:rsid w:val="00A203E4"/>
    <w:rsid w:val="00A203FE"/>
    <w:rsid w:val="00A21454"/>
    <w:rsid w:val="00A2177D"/>
    <w:rsid w:val="00A219DA"/>
    <w:rsid w:val="00A21F3B"/>
    <w:rsid w:val="00A220F0"/>
    <w:rsid w:val="00A22759"/>
    <w:rsid w:val="00A229B9"/>
    <w:rsid w:val="00A23964"/>
    <w:rsid w:val="00A23B1E"/>
    <w:rsid w:val="00A244A8"/>
    <w:rsid w:val="00A24C28"/>
    <w:rsid w:val="00A24D8B"/>
    <w:rsid w:val="00A25357"/>
    <w:rsid w:val="00A25812"/>
    <w:rsid w:val="00A25918"/>
    <w:rsid w:val="00A25B03"/>
    <w:rsid w:val="00A25B73"/>
    <w:rsid w:val="00A25E66"/>
    <w:rsid w:val="00A26350"/>
    <w:rsid w:val="00A2651B"/>
    <w:rsid w:val="00A266F3"/>
    <w:rsid w:val="00A268D4"/>
    <w:rsid w:val="00A269E1"/>
    <w:rsid w:val="00A26A26"/>
    <w:rsid w:val="00A26C95"/>
    <w:rsid w:val="00A26CD1"/>
    <w:rsid w:val="00A272E6"/>
    <w:rsid w:val="00A2742B"/>
    <w:rsid w:val="00A27A3E"/>
    <w:rsid w:val="00A3010E"/>
    <w:rsid w:val="00A30212"/>
    <w:rsid w:val="00A3022A"/>
    <w:rsid w:val="00A302A2"/>
    <w:rsid w:val="00A303DB"/>
    <w:rsid w:val="00A30AA4"/>
    <w:rsid w:val="00A30B99"/>
    <w:rsid w:val="00A30CCD"/>
    <w:rsid w:val="00A318DC"/>
    <w:rsid w:val="00A32157"/>
    <w:rsid w:val="00A3242F"/>
    <w:rsid w:val="00A32602"/>
    <w:rsid w:val="00A32F60"/>
    <w:rsid w:val="00A33AC9"/>
    <w:rsid w:val="00A3556F"/>
    <w:rsid w:val="00A35F73"/>
    <w:rsid w:val="00A37023"/>
    <w:rsid w:val="00A37301"/>
    <w:rsid w:val="00A405A8"/>
    <w:rsid w:val="00A40896"/>
    <w:rsid w:val="00A40A4F"/>
    <w:rsid w:val="00A41981"/>
    <w:rsid w:val="00A41BCA"/>
    <w:rsid w:val="00A4230A"/>
    <w:rsid w:val="00A42424"/>
    <w:rsid w:val="00A424FA"/>
    <w:rsid w:val="00A42540"/>
    <w:rsid w:val="00A42B9D"/>
    <w:rsid w:val="00A42EBF"/>
    <w:rsid w:val="00A4310C"/>
    <w:rsid w:val="00A43245"/>
    <w:rsid w:val="00A437EB"/>
    <w:rsid w:val="00A43838"/>
    <w:rsid w:val="00A43EC7"/>
    <w:rsid w:val="00A442CA"/>
    <w:rsid w:val="00A44363"/>
    <w:rsid w:val="00A44C17"/>
    <w:rsid w:val="00A451EF"/>
    <w:rsid w:val="00A4524C"/>
    <w:rsid w:val="00A4534C"/>
    <w:rsid w:val="00A45685"/>
    <w:rsid w:val="00A4593C"/>
    <w:rsid w:val="00A45C84"/>
    <w:rsid w:val="00A45CF6"/>
    <w:rsid w:val="00A4605D"/>
    <w:rsid w:val="00A4610D"/>
    <w:rsid w:val="00A468A9"/>
    <w:rsid w:val="00A46DC1"/>
    <w:rsid w:val="00A46F4B"/>
    <w:rsid w:val="00A47602"/>
    <w:rsid w:val="00A47B90"/>
    <w:rsid w:val="00A47F3F"/>
    <w:rsid w:val="00A50069"/>
    <w:rsid w:val="00A504B3"/>
    <w:rsid w:val="00A504BD"/>
    <w:rsid w:val="00A50D9D"/>
    <w:rsid w:val="00A51529"/>
    <w:rsid w:val="00A5157A"/>
    <w:rsid w:val="00A51B02"/>
    <w:rsid w:val="00A51B07"/>
    <w:rsid w:val="00A5206E"/>
    <w:rsid w:val="00A52106"/>
    <w:rsid w:val="00A521A3"/>
    <w:rsid w:val="00A521E0"/>
    <w:rsid w:val="00A52512"/>
    <w:rsid w:val="00A52FF5"/>
    <w:rsid w:val="00A53000"/>
    <w:rsid w:val="00A5321A"/>
    <w:rsid w:val="00A53AC9"/>
    <w:rsid w:val="00A53AF4"/>
    <w:rsid w:val="00A53D55"/>
    <w:rsid w:val="00A53F9B"/>
    <w:rsid w:val="00A5420D"/>
    <w:rsid w:val="00A54370"/>
    <w:rsid w:val="00A54540"/>
    <w:rsid w:val="00A545C6"/>
    <w:rsid w:val="00A547FE"/>
    <w:rsid w:val="00A54891"/>
    <w:rsid w:val="00A54A05"/>
    <w:rsid w:val="00A54BF6"/>
    <w:rsid w:val="00A54DC6"/>
    <w:rsid w:val="00A54F94"/>
    <w:rsid w:val="00A55053"/>
    <w:rsid w:val="00A552B2"/>
    <w:rsid w:val="00A5599A"/>
    <w:rsid w:val="00A559CC"/>
    <w:rsid w:val="00A55C17"/>
    <w:rsid w:val="00A561DB"/>
    <w:rsid w:val="00A566B6"/>
    <w:rsid w:val="00A5689D"/>
    <w:rsid w:val="00A56DC5"/>
    <w:rsid w:val="00A57132"/>
    <w:rsid w:val="00A576E0"/>
    <w:rsid w:val="00A57BAF"/>
    <w:rsid w:val="00A60826"/>
    <w:rsid w:val="00A609B8"/>
    <w:rsid w:val="00A60A85"/>
    <w:rsid w:val="00A6103F"/>
    <w:rsid w:val="00A61047"/>
    <w:rsid w:val="00A6168F"/>
    <w:rsid w:val="00A61B62"/>
    <w:rsid w:val="00A61DB3"/>
    <w:rsid w:val="00A6216C"/>
    <w:rsid w:val="00A62BD4"/>
    <w:rsid w:val="00A62D8B"/>
    <w:rsid w:val="00A62E4B"/>
    <w:rsid w:val="00A62FAB"/>
    <w:rsid w:val="00A63182"/>
    <w:rsid w:val="00A639CE"/>
    <w:rsid w:val="00A639F1"/>
    <w:rsid w:val="00A63FD8"/>
    <w:rsid w:val="00A6439B"/>
    <w:rsid w:val="00A64B67"/>
    <w:rsid w:val="00A64C61"/>
    <w:rsid w:val="00A6500D"/>
    <w:rsid w:val="00A652D0"/>
    <w:rsid w:val="00A65361"/>
    <w:rsid w:val="00A655D1"/>
    <w:rsid w:val="00A656CC"/>
    <w:rsid w:val="00A65ED1"/>
    <w:rsid w:val="00A667AB"/>
    <w:rsid w:val="00A668A3"/>
    <w:rsid w:val="00A668E5"/>
    <w:rsid w:val="00A66A56"/>
    <w:rsid w:val="00A66C62"/>
    <w:rsid w:val="00A67970"/>
    <w:rsid w:val="00A70685"/>
    <w:rsid w:val="00A70CE7"/>
    <w:rsid w:val="00A71120"/>
    <w:rsid w:val="00A711E1"/>
    <w:rsid w:val="00A713CD"/>
    <w:rsid w:val="00A71D0E"/>
    <w:rsid w:val="00A731F7"/>
    <w:rsid w:val="00A734BE"/>
    <w:rsid w:val="00A735EE"/>
    <w:rsid w:val="00A73847"/>
    <w:rsid w:val="00A7484E"/>
    <w:rsid w:val="00A74BEE"/>
    <w:rsid w:val="00A74C08"/>
    <w:rsid w:val="00A74C4F"/>
    <w:rsid w:val="00A74D44"/>
    <w:rsid w:val="00A7503A"/>
    <w:rsid w:val="00A75751"/>
    <w:rsid w:val="00A75F87"/>
    <w:rsid w:val="00A76054"/>
    <w:rsid w:val="00A762D0"/>
    <w:rsid w:val="00A765D9"/>
    <w:rsid w:val="00A76821"/>
    <w:rsid w:val="00A76EBD"/>
    <w:rsid w:val="00A76F07"/>
    <w:rsid w:val="00A776B5"/>
    <w:rsid w:val="00A77731"/>
    <w:rsid w:val="00A77C7F"/>
    <w:rsid w:val="00A77CCC"/>
    <w:rsid w:val="00A800AE"/>
    <w:rsid w:val="00A806C8"/>
    <w:rsid w:val="00A807DB"/>
    <w:rsid w:val="00A80A07"/>
    <w:rsid w:val="00A80CEF"/>
    <w:rsid w:val="00A8104C"/>
    <w:rsid w:val="00A81460"/>
    <w:rsid w:val="00A814D5"/>
    <w:rsid w:val="00A816B0"/>
    <w:rsid w:val="00A82500"/>
    <w:rsid w:val="00A826E6"/>
    <w:rsid w:val="00A82DBD"/>
    <w:rsid w:val="00A8329E"/>
    <w:rsid w:val="00A837C3"/>
    <w:rsid w:val="00A8399C"/>
    <w:rsid w:val="00A83A2F"/>
    <w:rsid w:val="00A83ACF"/>
    <w:rsid w:val="00A83D80"/>
    <w:rsid w:val="00A83EC7"/>
    <w:rsid w:val="00A849F6"/>
    <w:rsid w:val="00A84AAB"/>
    <w:rsid w:val="00A84C4F"/>
    <w:rsid w:val="00A84E11"/>
    <w:rsid w:val="00A85266"/>
    <w:rsid w:val="00A85491"/>
    <w:rsid w:val="00A855EE"/>
    <w:rsid w:val="00A858AE"/>
    <w:rsid w:val="00A85CAB"/>
    <w:rsid w:val="00A85E8A"/>
    <w:rsid w:val="00A86494"/>
    <w:rsid w:val="00A8659F"/>
    <w:rsid w:val="00A866D6"/>
    <w:rsid w:val="00A867C3"/>
    <w:rsid w:val="00A869BC"/>
    <w:rsid w:val="00A86F2D"/>
    <w:rsid w:val="00A87089"/>
    <w:rsid w:val="00A8754D"/>
    <w:rsid w:val="00A876FC"/>
    <w:rsid w:val="00A879E2"/>
    <w:rsid w:val="00A87A1F"/>
    <w:rsid w:val="00A900CB"/>
    <w:rsid w:val="00A901D4"/>
    <w:rsid w:val="00A90769"/>
    <w:rsid w:val="00A90E3F"/>
    <w:rsid w:val="00A911D0"/>
    <w:rsid w:val="00A91D64"/>
    <w:rsid w:val="00A91EA7"/>
    <w:rsid w:val="00A91EC1"/>
    <w:rsid w:val="00A92249"/>
    <w:rsid w:val="00A92421"/>
    <w:rsid w:val="00A924BD"/>
    <w:rsid w:val="00A925BB"/>
    <w:rsid w:val="00A92628"/>
    <w:rsid w:val="00A92692"/>
    <w:rsid w:val="00A92707"/>
    <w:rsid w:val="00A927CF"/>
    <w:rsid w:val="00A92ACD"/>
    <w:rsid w:val="00A92CAC"/>
    <w:rsid w:val="00A92F6B"/>
    <w:rsid w:val="00A93972"/>
    <w:rsid w:val="00A93AEA"/>
    <w:rsid w:val="00A93E5E"/>
    <w:rsid w:val="00A9428B"/>
    <w:rsid w:val="00A945F4"/>
    <w:rsid w:val="00A94B0D"/>
    <w:rsid w:val="00A94F8A"/>
    <w:rsid w:val="00A95735"/>
    <w:rsid w:val="00A95BD4"/>
    <w:rsid w:val="00A95D8B"/>
    <w:rsid w:val="00A95FD3"/>
    <w:rsid w:val="00A960EB"/>
    <w:rsid w:val="00A966AB"/>
    <w:rsid w:val="00A966C3"/>
    <w:rsid w:val="00A96DF4"/>
    <w:rsid w:val="00A97248"/>
    <w:rsid w:val="00A9742D"/>
    <w:rsid w:val="00A975E0"/>
    <w:rsid w:val="00A976A1"/>
    <w:rsid w:val="00A978A7"/>
    <w:rsid w:val="00A97DE0"/>
    <w:rsid w:val="00AA0433"/>
    <w:rsid w:val="00AA0488"/>
    <w:rsid w:val="00AA0AF9"/>
    <w:rsid w:val="00AA0B0D"/>
    <w:rsid w:val="00AA0DBF"/>
    <w:rsid w:val="00AA1145"/>
    <w:rsid w:val="00AA1824"/>
    <w:rsid w:val="00AA189B"/>
    <w:rsid w:val="00AA1AD9"/>
    <w:rsid w:val="00AA1FE3"/>
    <w:rsid w:val="00AA2BC1"/>
    <w:rsid w:val="00AA2C64"/>
    <w:rsid w:val="00AA2E08"/>
    <w:rsid w:val="00AA2FCD"/>
    <w:rsid w:val="00AA358E"/>
    <w:rsid w:val="00AA3B67"/>
    <w:rsid w:val="00AA3CC9"/>
    <w:rsid w:val="00AA3CE8"/>
    <w:rsid w:val="00AA3D6F"/>
    <w:rsid w:val="00AA44EB"/>
    <w:rsid w:val="00AA45E0"/>
    <w:rsid w:val="00AA47CA"/>
    <w:rsid w:val="00AA5165"/>
    <w:rsid w:val="00AA525D"/>
    <w:rsid w:val="00AA5712"/>
    <w:rsid w:val="00AA5A2C"/>
    <w:rsid w:val="00AA5AA5"/>
    <w:rsid w:val="00AA7451"/>
    <w:rsid w:val="00AA7A99"/>
    <w:rsid w:val="00AA7B89"/>
    <w:rsid w:val="00AA7E14"/>
    <w:rsid w:val="00AB0130"/>
    <w:rsid w:val="00AB08CA"/>
    <w:rsid w:val="00AB119B"/>
    <w:rsid w:val="00AB1502"/>
    <w:rsid w:val="00AB1951"/>
    <w:rsid w:val="00AB1ACF"/>
    <w:rsid w:val="00AB2928"/>
    <w:rsid w:val="00AB2CB3"/>
    <w:rsid w:val="00AB304C"/>
    <w:rsid w:val="00AB309C"/>
    <w:rsid w:val="00AB3621"/>
    <w:rsid w:val="00AB36E8"/>
    <w:rsid w:val="00AB396B"/>
    <w:rsid w:val="00AB3B90"/>
    <w:rsid w:val="00AB3BE0"/>
    <w:rsid w:val="00AB47D9"/>
    <w:rsid w:val="00AB506C"/>
    <w:rsid w:val="00AB5977"/>
    <w:rsid w:val="00AB710D"/>
    <w:rsid w:val="00AB7332"/>
    <w:rsid w:val="00AB7647"/>
    <w:rsid w:val="00AB7658"/>
    <w:rsid w:val="00AB7865"/>
    <w:rsid w:val="00AB7955"/>
    <w:rsid w:val="00AB7A0E"/>
    <w:rsid w:val="00AB7B3C"/>
    <w:rsid w:val="00AB7F0E"/>
    <w:rsid w:val="00AB7F22"/>
    <w:rsid w:val="00AC0270"/>
    <w:rsid w:val="00AC03FE"/>
    <w:rsid w:val="00AC04BF"/>
    <w:rsid w:val="00AC09D9"/>
    <w:rsid w:val="00AC1805"/>
    <w:rsid w:val="00AC1E56"/>
    <w:rsid w:val="00AC22C5"/>
    <w:rsid w:val="00AC2BA0"/>
    <w:rsid w:val="00AC2C50"/>
    <w:rsid w:val="00AC2FEB"/>
    <w:rsid w:val="00AC32A6"/>
    <w:rsid w:val="00AC3EA3"/>
    <w:rsid w:val="00AC3F5C"/>
    <w:rsid w:val="00AC40F8"/>
    <w:rsid w:val="00AC464D"/>
    <w:rsid w:val="00AC4760"/>
    <w:rsid w:val="00AC49BE"/>
    <w:rsid w:val="00AC4C33"/>
    <w:rsid w:val="00AC4E98"/>
    <w:rsid w:val="00AC516F"/>
    <w:rsid w:val="00AC5682"/>
    <w:rsid w:val="00AC5B9D"/>
    <w:rsid w:val="00AC5DAB"/>
    <w:rsid w:val="00AC64C0"/>
    <w:rsid w:val="00AC655B"/>
    <w:rsid w:val="00AC67F9"/>
    <w:rsid w:val="00AC7164"/>
    <w:rsid w:val="00AC773E"/>
    <w:rsid w:val="00AC7789"/>
    <w:rsid w:val="00AC77D7"/>
    <w:rsid w:val="00AC77FE"/>
    <w:rsid w:val="00AC792D"/>
    <w:rsid w:val="00AC7AD4"/>
    <w:rsid w:val="00AD00C7"/>
    <w:rsid w:val="00AD0A5B"/>
    <w:rsid w:val="00AD0BAB"/>
    <w:rsid w:val="00AD1052"/>
    <w:rsid w:val="00AD1196"/>
    <w:rsid w:val="00AD12AF"/>
    <w:rsid w:val="00AD1964"/>
    <w:rsid w:val="00AD20AD"/>
    <w:rsid w:val="00AD210A"/>
    <w:rsid w:val="00AD2E03"/>
    <w:rsid w:val="00AD3492"/>
    <w:rsid w:val="00AD34D5"/>
    <w:rsid w:val="00AD35CE"/>
    <w:rsid w:val="00AD38ED"/>
    <w:rsid w:val="00AD3DB6"/>
    <w:rsid w:val="00AD4338"/>
    <w:rsid w:val="00AD44D7"/>
    <w:rsid w:val="00AD512B"/>
    <w:rsid w:val="00AD53B9"/>
    <w:rsid w:val="00AD62DA"/>
    <w:rsid w:val="00AD65E3"/>
    <w:rsid w:val="00AD6A9B"/>
    <w:rsid w:val="00AD6AF7"/>
    <w:rsid w:val="00AD6D75"/>
    <w:rsid w:val="00AD71F2"/>
    <w:rsid w:val="00AD7E1B"/>
    <w:rsid w:val="00AE00BD"/>
    <w:rsid w:val="00AE01A8"/>
    <w:rsid w:val="00AE07A4"/>
    <w:rsid w:val="00AE091B"/>
    <w:rsid w:val="00AE0A20"/>
    <w:rsid w:val="00AE0A86"/>
    <w:rsid w:val="00AE0B80"/>
    <w:rsid w:val="00AE0D7B"/>
    <w:rsid w:val="00AE10D6"/>
    <w:rsid w:val="00AE1129"/>
    <w:rsid w:val="00AE1778"/>
    <w:rsid w:val="00AE18AF"/>
    <w:rsid w:val="00AE1972"/>
    <w:rsid w:val="00AE1B96"/>
    <w:rsid w:val="00AE1C22"/>
    <w:rsid w:val="00AE1EFF"/>
    <w:rsid w:val="00AE286C"/>
    <w:rsid w:val="00AE3AFE"/>
    <w:rsid w:val="00AE40F3"/>
    <w:rsid w:val="00AE4208"/>
    <w:rsid w:val="00AE50B2"/>
    <w:rsid w:val="00AE557E"/>
    <w:rsid w:val="00AE57F1"/>
    <w:rsid w:val="00AE59B2"/>
    <w:rsid w:val="00AE5BAA"/>
    <w:rsid w:val="00AE5C3D"/>
    <w:rsid w:val="00AE5D7E"/>
    <w:rsid w:val="00AE61A7"/>
    <w:rsid w:val="00AE6347"/>
    <w:rsid w:val="00AE6464"/>
    <w:rsid w:val="00AE6D0C"/>
    <w:rsid w:val="00AE72E1"/>
    <w:rsid w:val="00AE74C4"/>
    <w:rsid w:val="00AE7587"/>
    <w:rsid w:val="00AE769C"/>
    <w:rsid w:val="00AE76F9"/>
    <w:rsid w:val="00AE77E0"/>
    <w:rsid w:val="00AF041D"/>
    <w:rsid w:val="00AF0610"/>
    <w:rsid w:val="00AF10A0"/>
    <w:rsid w:val="00AF117E"/>
    <w:rsid w:val="00AF17B1"/>
    <w:rsid w:val="00AF18B6"/>
    <w:rsid w:val="00AF1A16"/>
    <w:rsid w:val="00AF1A7E"/>
    <w:rsid w:val="00AF1ED1"/>
    <w:rsid w:val="00AF1F04"/>
    <w:rsid w:val="00AF3218"/>
    <w:rsid w:val="00AF358A"/>
    <w:rsid w:val="00AF3657"/>
    <w:rsid w:val="00AF397D"/>
    <w:rsid w:val="00AF3AEC"/>
    <w:rsid w:val="00AF3C0C"/>
    <w:rsid w:val="00AF3F04"/>
    <w:rsid w:val="00AF42EA"/>
    <w:rsid w:val="00AF4336"/>
    <w:rsid w:val="00AF45E7"/>
    <w:rsid w:val="00AF4616"/>
    <w:rsid w:val="00AF4F9F"/>
    <w:rsid w:val="00AF50B2"/>
    <w:rsid w:val="00AF5454"/>
    <w:rsid w:val="00AF5943"/>
    <w:rsid w:val="00AF5C6A"/>
    <w:rsid w:val="00AF612D"/>
    <w:rsid w:val="00AF61CE"/>
    <w:rsid w:val="00AF6AAD"/>
    <w:rsid w:val="00AF7468"/>
    <w:rsid w:val="00AF747E"/>
    <w:rsid w:val="00AF7C85"/>
    <w:rsid w:val="00AF7FA9"/>
    <w:rsid w:val="00B00338"/>
    <w:rsid w:val="00B0129B"/>
    <w:rsid w:val="00B015EA"/>
    <w:rsid w:val="00B01D3C"/>
    <w:rsid w:val="00B01F3A"/>
    <w:rsid w:val="00B0246B"/>
    <w:rsid w:val="00B02AA9"/>
    <w:rsid w:val="00B030DE"/>
    <w:rsid w:val="00B03636"/>
    <w:rsid w:val="00B0368C"/>
    <w:rsid w:val="00B03D3A"/>
    <w:rsid w:val="00B040C2"/>
    <w:rsid w:val="00B04472"/>
    <w:rsid w:val="00B046F9"/>
    <w:rsid w:val="00B04812"/>
    <w:rsid w:val="00B05734"/>
    <w:rsid w:val="00B05B3F"/>
    <w:rsid w:val="00B06275"/>
    <w:rsid w:val="00B063E3"/>
    <w:rsid w:val="00B066BE"/>
    <w:rsid w:val="00B066E3"/>
    <w:rsid w:val="00B06744"/>
    <w:rsid w:val="00B06F98"/>
    <w:rsid w:val="00B07DFA"/>
    <w:rsid w:val="00B07EC5"/>
    <w:rsid w:val="00B1006C"/>
    <w:rsid w:val="00B103BD"/>
    <w:rsid w:val="00B10BB1"/>
    <w:rsid w:val="00B10C0B"/>
    <w:rsid w:val="00B1199D"/>
    <w:rsid w:val="00B120EE"/>
    <w:rsid w:val="00B12232"/>
    <w:rsid w:val="00B12BE6"/>
    <w:rsid w:val="00B12C93"/>
    <w:rsid w:val="00B12D42"/>
    <w:rsid w:val="00B12EF4"/>
    <w:rsid w:val="00B135D9"/>
    <w:rsid w:val="00B13C3D"/>
    <w:rsid w:val="00B14039"/>
    <w:rsid w:val="00B14090"/>
    <w:rsid w:val="00B14178"/>
    <w:rsid w:val="00B147AE"/>
    <w:rsid w:val="00B148D0"/>
    <w:rsid w:val="00B1503C"/>
    <w:rsid w:val="00B15114"/>
    <w:rsid w:val="00B1536C"/>
    <w:rsid w:val="00B1690F"/>
    <w:rsid w:val="00B16A12"/>
    <w:rsid w:val="00B17032"/>
    <w:rsid w:val="00B17086"/>
    <w:rsid w:val="00B1719B"/>
    <w:rsid w:val="00B175B1"/>
    <w:rsid w:val="00B17E7F"/>
    <w:rsid w:val="00B17F51"/>
    <w:rsid w:val="00B2009C"/>
    <w:rsid w:val="00B20A3D"/>
    <w:rsid w:val="00B20CCB"/>
    <w:rsid w:val="00B2112F"/>
    <w:rsid w:val="00B2158B"/>
    <w:rsid w:val="00B21735"/>
    <w:rsid w:val="00B21C69"/>
    <w:rsid w:val="00B22430"/>
    <w:rsid w:val="00B2264C"/>
    <w:rsid w:val="00B22669"/>
    <w:rsid w:val="00B22879"/>
    <w:rsid w:val="00B229A8"/>
    <w:rsid w:val="00B22D9B"/>
    <w:rsid w:val="00B23344"/>
    <w:rsid w:val="00B239B3"/>
    <w:rsid w:val="00B23A97"/>
    <w:rsid w:val="00B23C1E"/>
    <w:rsid w:val="00B23DF0"/>
    <w:rsid w:val="00B23EF1"/>
    <w:rsid w:val="00B24BD4"/>
    <w:rsid w:val="00B2520D"/>
    <w:rsid w:val="00B25384"/>
    <w:rsid w:val="00B25ACC"/>
    <w:rsid w:val="00B25D4D"/>
    <w:rsid w:val="00B26280"/>
    <w:rsid w:val="00B26304"/>
    <w:rsid w:val="00B2672E"/>
    <w:rsid w:val="00B267F7"/>
    <w:rsid w:val="00B268F3"/>
    <w:rsid w:val="00B26CEA"/>
    <w:rsid w:val="00B26D97"/>
    <w:rsid w:val="00B270B7"/>
    <w:rsid w:val="00B27198"/>
    <w:rsid w:val="00B27C46"/>
    <w:rsid w:val="00B30284"/>
    <w:rsid w:val="00B30841"/>
    <w:rsid w:val="00B309BB"/>
    <w:rsid w:val="00B3109E"/>
    <w:rsid w:val="00B31430"/>
    <w:rsid w:val="00B3182A"/>
    <w:rsid w:val="00B318BC"/>
    <w:rsid w:val="00B324DD"/>
    <w:rsid w:val="00B325A0"/>
    <w:rsid w:val="00B32B44"/>
    <w:rsid w:val="00B3360E"/>
    <w:rsid w:val="00B336DE"/>
    <w:rsid w:val="00B33FDC"/>
    <w:rsid w:val="00B34284"/>
    <w:rsid w:val="00B342B9"/>
    <w:rsid w:val="00B3443E"/>
    <w:rsid w:val="00B34807"/>
    <w:rsid w:val="00B35255"/>
    <w:rsid w:val="00B35632"/>
    <w:rsid w:val="00B3563B"/>
    <w:rsid w:val="00B359BB"/>
    <w:rsid w:val="00B35A01"/>
    <w:rsid w:val="00B35A31"/>
    <w:rsid w:val="00B35C05"/>
    <w:rsid w:val="00B35D2E"/>
    <w:rsid w:val="00B35E81"/>
    <w:rsid w:val="00B36011"/>
    <w:rsid w:val="00B3656D"/>
    <w:rsid w:val="00B36677"/>
    <w:rsid w:val="00B369B4"/>
    <w:rsid w:val="00B36AFE"/>
    <w:rsid w:val="00B36E17"/>
    <w:rsid w:val="00B36E39"/>
    <w:rsid w:val="00B36FC9"/>
    <w:rsid w:val="00B370EE"/>
    <w:rsid w:val="00B37163"/>
    <w:rsid w:val="00B37EE6"/>
    <w:rsid w:val="00B37F59"/>
    <w:rsid w:val="00B40153"/>
    <w:rsid w:val="00B402CC"/>
    <w:rsid w:val="00B4088D"/>
    <w:rsid w:val="00B40D4E"/>
    <w:rsid w:val="00B4101E"/>
    <w:rsid w:val="00B413B7"/>
    <w:rsid w:val="00B41FD5"/>
    <w:rsid w:val="00B42922"/>
    <w:rsid w:val="00B42ADB"/>
    <w:rsid w:val="00B4338B"/>
    <w:rsid w:val="00B438E9"/>
    <w:rsid w:val="00B43959"/>
    <w:rsid w:val="00B439A0"/>
    <w:rsid w:val="00B43C05"/>
    <w:rsid w:val="00B43EE8"/>
    <w:rsid w:val="00B44020"/>
    <w:rsid w:val="00B440DE"/>
    <w:rsid w:val="00B44208"/>
    <w:rsid w:val="00B44628"/>
    <w:rsid w:val="00B44711"/>
    <w:rsid w:val="00B449FA"/>
    <w:rsid w:val="00B44AF3"/>
    <w:rsid w:val="00B45098"/>
    <w:rsid w:val="00B450C3"/>
    <w:rsid w:val="00B452E8"/>
    <w:rsid w:val="00B454E0"/>
    <w:rsid w:val="00B45AAE"/>
    <w:rsid w:val="00B45BF0"/>
    <w:rsid w:val="00B46321"/>
    <w:rsid w:val="00B4640D"/>
    <w:rsid w:val="00B46530"/>
    <w:rsid w:val="00B46C90"/>
    <w:rsid w:val="00B46E14"/>
    <w:rsid w:val="00B46EFF"/>
    <w:rsid w:val="00B47439"/>
    <w:rsid w:val="00B47CB4"/>
    <w:rsid w:val="00B50AAC"/>
    <w:rsid w:val="00B50B59"/>
    <w:rsid w:val="00B50F85"/>
    <w:rsid w:val="00B51E3B"/>
    <w:rsid w:val="00B521FF"/>
    <w:rsid w:val="00B52B32"/>
    <w:rsid w:val="00B533DB"/>
    <w:rsid w:val="00B53A56"/>
    <w:rsid w:val="00B53F92"/>
    <w:rsid w:val="00B5408C"/>
    <w:rsid w:val="00B5409D"/>
    <w:rsid w:val="00B543A9"/>
    <w:rsid w:val="00B5476F"/>
    <w:rsid w:val="00B5493C"/>
    <w:rsid w:val="00B54AAC"/>
    <w:rsid w:val="00B551CE"/>
    <w:rsid w:val="00B5550A"/>
    <w:rsid w:val="00B55C4F"/>
    <w:rsid w:val="00B55CF1"/>
    <w:rsid w:val="00B55DBD"/>
    <w:rsid w:val="00B5638C"/>
    <w:rsid w:val="00B5675E"/>
    <w:rsid w:val="00B56E4D"/>
    <w:rsid w:val="00B57400"/>
    <w:rsid w:val="00B577EF"/>
    <w:rsid w:val="00B578D7"/>
    <w:rsid w:val="00B57F0A"/>
    <w:rsid w:val="00B603F9"/>
    <w:rsid w:val="00B60586"/>
    <w:rsid w:val="00B6065C"/>
    <w:rsid w:val="00B60C7C"/>
    <w:rsid w:val="00B61062"/>
    <w:rsid w:val="00B614CE"/>
    <w:rsid w:val="00B61A41"/>
    <w:rsid w:val="00B622D1"/>
    <w:rsid w:val="00B628CF"/>
    <w:rsid w:val="00B62C29"/>
    <w:rsid w:val="00B63737"/>
    <w:rsid w:val="00B63E64"/>
    <w:rsid w:val="00B6415C"/>
    <w:rsid w:val="00B64657"/>
    <w:rsid w:val="00B64A9B"/>
    <w:rsid w:val="00B657B8"/>
    <w:rsid w:val="00B65F8F"/>
    <w:rsid w:val="00B65FF7"/>
    <w:rsid w:val="00B660CB"/>
    <w:rsid w:val="00B664CE"/>
    <w:rsid w:val="00B66699"/>
    <w:rsid w:val="00B66C02"/>
    <w:rsid w:val="00B6711D"/>
    <w:rsid w:val="00B6780C"/>
    <w:rsid w:val="00B67A0D"/>
    <w:rsid w:val="00B67B53"/>
    <w:rsid w:val="00B67B5C"/>
    <w:rsid w:val="00B67E56"/>
    <w:rsid w:val="00B7038A"/>
    <w:rsid w:val="00B7051F"/>
    <w:rsid w:val="00B70700"/>
    <w:rsid w:val="00B70923"/>
    <w:rsid w:val="00B70A58"/>
    <w:rsid w:val="00B70DC8"/>
    <w:rsid w:val="00B70F17"/>
    <w:rsid w:val="00B70F71"/>
    <w:rsid w:val="00B71018"/>
    <w:rsid w:val="00B71395"/>
    <w:rsid w:val="00B71658"/>
    <w:rsid w:val="00B7233A"/>
    <w:rsid w:val="00B72491"/>
    <w:rsid w:val="00B72699"/>
    <w:rsid w:val="00B72815"/>
    <w:rsid w:val="00B72A4F"/>
    <w:rsid w:val="00B72FEC"/>
    <w:rsid w:val="00B730D1"/>
    <w:rsid w:val="00B73397"/>
    <w:rsid w:val="00B73A4D"/>
    <w:rsid w:val="00B74EF0"/>
    <w:rsid w:val="00B75464"/>
    <w:rsid w:val="00B759D2"/>
    <w:rsid w:val="00B75E0F"/>
    <w:rsid w:val="00B7607E"/>
    <w:rsid w:val="00B760A3"/>
    <w:rsid w:val="00B7611A"/>
    <w:rsid w:val="00B76874"/>
    <w:rsid w:val="00B76DC8"/>
    <w:rsid w:val="00B76F99"/>
    <w:rsid w:val="00B77C11"/>
    <w:rsid w:val="00B77D8E"/>
    <w:rsid w:val="00B8019D"/>
    <w:rsid w:val="00B804DD"/>
    <w:rsid w:val="00B80A0C"/>
    <w:rsid w:val="00B80DDC"/>
    <w:rsid w:val="00B81145"/>
    <w:rsid w:val="00B81673"/>
    <w:rsid w:val="00B81D5E"/>
    <w:rsid w:val="00B81E8F"/>
    <w:rsid w:val="00B81F0C"/>
    <w:rsid w:val="00B82536"/>
    <w:rsid w:val="00B827E2"/>
    <w:rsid w:val="00B82CC5"/>
    <w:rsid w:val="00B832D1"/>
    <w:rsid w:val="00B83BE6"/>
    <w:rsid w:val="00B84101"/>
    <w:rsid w:val="00B841EB"/>
    <w:rsid w:val="00B8433A"/>
    <w:rsid w:val="00B84490"/>
    <w:rsid w:val="00B84738"/>
    <w:rsid w:val="00B847B5"/>
    <w:rsid w:val="00B84920"/>
    <w:rsid w:val="00B84D2F"/>
    <w:rsid w:val="00B84DD2"/>
    <w:rsid w:val="00B84E1D"/>
    <w:rsid w:val="00B8556A"/>
    <w:rsid w:val="00B85AC7"/>
    <w:rsid w:val="00B8661D"/>
    <w:rsid w:val="00B866F0"/>
    <w:rsid w:val="00B8689F"/>
    <w:rsid w:val="00B86DB9"/>
    <w:rsid w:val="00B87194"/>
    <w:rsid w:val="00B872A3"/>
    <w:rsid w:val="00B87A17"/>
    <w:rsid w:val="00B87CFE"/>
    <w:rsid w:val="00B87F83"/>
    <w:rsid w:val="00B90191"/>
    <w:rsid w:val="00B903A2"/>
    <w:rsid w:val="00B908F5"/>
    <w:rsid w:val="00B90AEA"/>
    <w:rsid w:val="00B90E82"/>
    <w:rsid w:val="00B91614"/>
    <w:rsid w:val="00B91777"/>
    <w:rsid w:val="00B91AFD"/>
    <w:rsid w:val="00B92A14"/>
    <w:rsid w:val="00B92C0A"/>
    <w:rsid w:val="00B92EC7"/>
    <w:rsid w:val="00B92F0D"/>
    <w:rsid w:val="00B9340B"/>
    <w:rsid w:val="00B9342B"/>
    <w:rsid w:val="00B93508"/>
    <w:rsid w:val="00B93F11"/>
    <w:rsid w:val="00B94287"/>
    <w:rsid w:val="00B94382"/>
    <w:rsid w:val="00B946A6"/>
    <w:rsid w:val="00B94A4A"/>
    <w:rsid w:val="00B94E37"/>
    <w:rsid w:val="00B950D2"/>
    <w:rsid w:val="00B952BB"/>
    <w:rsid w:val="00B95524"/>
    <w:rsid w:val="00B956B4"/>
    <w:rsid w:val="00B96145"/>
    <w:rsid w:val="00B9633B"/>
    <w:rsid w:val="00B96591"/>
    <w:rsid w:val="00B968ED"/>
    <w:rsid w:val="00B96D69"/>
    <w:rsid w:val="00B96DF6"/>
    <w:rsid w:val="00B96FEC"/>
    <w:rsid w:val="00B9721A"/>
    <w:rsid w:val="00B976CE"/>
    <w:rsid w:val="00B97AAF"/>
    <w:rsid w:val="00B97D3C"/>
    <w:rsid w:val="00B97F79"/>
    <w:rsid w:val="00BA025F"/>
    <w:rsid w:val="00BA02C4"/>
    <w:rsid w:val="00BA083F"/>
    <w:rsid w:val="00BA0C2C"/>
    <w:rsid w:val="00BA0D01"/>
    <w:rsid w:val="00BA0E8C"/>
    <w:rsid w:val="00BA0F79"/>
    <w:rsid w:val="00BA0F9B"/>
    <w:rsid w:val="00BA1741"/>
    <w:rsid w:val="00BA196F"/>
    <w:rsid w:val="00BA208C"/>
    <w:rsid w:val="00BA20A6"/>
    <w:rsid w:val="00BA2496"/>
    <w:rsid w:val="00BA28A2"/>
    <w:rsid w:val="00BA2DFE"/>
    <w:rsid w:val="00BA3139"/>
    <w:rsid w:val="00BA3E73"/>
    <w:rsid w:val="00BA464A"/>
    <w:rsid w:val="00BA4693"/>
    <w:rsid w:val="00BA497E"/>
    <w:rsid w:val="00BA49A6"/>
    <w:rsid w:val="00BA4E51"/>
    <w:rsid w:val="00BA4EA8"/>
    <w:rsid w:val="00BA53CB"/>
    <w:rsid w:val="00BA542D"/>
    <w:rsid w:val="00BA561F"/>
    <w:rsid w:val="00BA5894"/>
    <w:rsid w:val="00BA6180"/>
    <w:rsid w:val="00BA6225"/>
    <w:rsid w:val="00BA63B3"/>
    <w:rsid w:val="00BA66C2"/>
    <w:rsid w:val="00BA6A39"/>
    <w:rsid w:val="00BA6C9F"/>
    <w:rsid w:val="00BA6D11"/>
    <w:rsid w:val="00BA7493"/>
    <w:rsid w:val="00BA7D52"/>
    <w:rsid w:val="00BA7D5B"/>
    <w:rsid w:val="00BA7E32"/>
    <w:rsid w:val="00BA7E95"/>
    <w:rsid w:val="00BB0B08"/>
    <w:rsid w:val="00BB0E2A"/>
    <w:rsid w:val="00BB10AD"/>
    <w:rsid w:val="00BB11A0"/>
    <w:rsid w:val="00BB137B"/>
    <w:rsid w:val="00BB1449"/>
    <w:rsid w:val="00BB17C2"/>
    <w:rsid w:val="00BB199C"/>
    <w:rsid w:val="00BB1A18"/>
    <w:rsid w:val="00BB203F"/>
    <w:rsid w:val="00BB217E"/>
    <w:rsid w:val="00BB21A7"/>
    <w:rsid w:val="00BB21C7"/>
    <w:rsid w:val="00BB23E1"/>
    <w:rsid w:val="00BB276E"/>
    <w:rsid w:val="00BB2813"/>
    <w:rsid w:val="00BB2FA2"/>
    <w:rsid w:val="00BB2FBC"/>
    <w:rsid w:val="00BB3731"/>
    <w:rsid w:val="00BB3EB1"/>
    <w:rsid w:val="00BB432D"/>
    <w:rsid w:val="00BB498B"/>
    <w:rsid w:val="00BB4C30"/>
    <w:rsid w:val="00BB4ECB"/>
    <w:rsid w:val="00BB534C"/>
    <w:rsid w:val="00BB6367"/>
    <w:rsid w:val="00BB67D1"/>
    <w:rsid w:val="00BB7352"/>
    <w:rsid w:val="00BB7B2F"/>
    <w:rsid w:val="00BB7E5D"/>
    <w:rsid w:val="00BC072B"/>
    <w:rsid w:val="00BC1196"/>
    <w:rsid w:val="00BC1565"/>
    <w:rsid w:val="00BC1744"/>
    <w:rsid w:val="00BC1937"/>
    <w:rsid w:val="00BC2113"/>
    <w:rsid w:val="00BC2495"/>
    <w:rsid w:val="00BC27FE"/>
    <w:rsid w:val="00BC29D2"/>
    <w:rsid w:val="00BC2B20"/>
    <w:rsid w:val="00BC30FB"/>
    <w:rsid w:val="00BC341F"/>
    <w:rsid w:val="00BC34D0"/>
    <w:rsid w:val="00BC3598"/>
    <w:rsid w:val="00BC37DC"/>
    <w:rsid w:val="00BC41F2"/>
    <w:rsid w:val="00BC466F"/>
    <w:rsid w:val="00BC471E"/>
    <w:rsid w:val="00BC4778"/>
    <w:rsid w:val="00BC4AD7"/>
    <w:rsid w:val="00BC4E77"/>
    <w:rsid w:val="00BC4F0B"/>
    <w:rsid w:val="00BC5B83"/>
    <w:rsid w:val="00BC61C6"/>
    <w:rsid w:val="00BC63E3"/>
    <w:rsid w:val="00BC6C6F"/>
    <w:rsid w:val="00BC6CA1"/>
    <w:rsid w:val="00BC6E36"/>
    <w:rsid w:val="00BC7071"/>
    <w:rsid w:val="00BC76C3"/>
    <w:rsid w:val="00BC7FA6"/>
    <w:rsid w:val="00BD0B7A"/>
    <w:rsid w:val="00BD0F1F"/>
    <w:rsid w:val="00BD1795"/>
    <w:rsid w:val="00BD198D"/>
    <w:rsid w:val="00BD1D3D"/>
    <w:rsid w:val="00BD1F2E"/>
    <w:rsid w:val="00BD2054"/>
    <w:rsid w:val="00BD2760"/>
    <w:rsid w:val="00BD38D6"/>
    <w:rsid w:val="00BD3A6B"/>
    <w:rsid w:val="00BD3C64"/>
    <w:rsid w:val="00BD4005"/>
    <w:rsid w:val="00BD439F"/>
    <w:rsid w:val="00BD4540"/>
    <w:rsid w:val="00BD4639"/>
    <w:rsid w:val="00BD48F3"/>
    <w:rsid w:val="00BD4C2D"/>
    <w:rsid w:val="00BD5285"/>
    <w:rsid w:val="00BD5378"/>
    <w:rsid w:val="00BD542F"/>
    <w:rsid w:val="00BD5490"/>
    <w:rsid w:val="00BD57A8"/>
    <w:rsid w:val="00BD57E4"/>
    <w:rsid w:val="00BD5D9A"/>
    <w:rsid w:val="00BD5F39"/>
    <w:rsid w:val="00BD5FE7"/>
    <w:rsid w:val="00BD69F1"/>
    <w:rsid w:val="00BD75CF"/>
    <w:rsid w:val="00BD79EE"/>
    <w:rsid w:val="00BE0105"/>
    <w:rsid w:val="00BE038E"/>
    <w:rsid w:val="00BE068B"/>
    <w:rsid w:val="00BE0971"/>
    <w:rsid w:val="00BE0D02"/>
    <w:rsid w:val="00BE0F43"/>
    <w:rsid w:val="00BE0F8B"/>
    <w:rsid w:val="00BE1710"/>
    <w:rsid w:val="00BE2BAB"/>
    <w:rsid w:val="00BE2EB2"/>
    <w:rsid w:val="00BE3B92"/>
    <w:rsid w:val="00BE43B0"/>
    <w:rsid w:val="00BE4867"/>
    <w:rsid w:val="00BE489B"/>
    <w:rsid w:val="00BE4B13"/>
    <w:rsid w:val="00BE50D2"/>
    <w:rsid w:val="00BE567F"/>
    <w:rsid w:val="00BE5CA1"/>
    <w:rsid w:val="00BE5E09"/>
    <w:rsid w:val="00BE6135"/>
    <w:rsid w:val="00BE64CD"/>
    <w:rsid w:val="00BE6619"/>
    <w:rsid w:val="00BE6845"/>
    <w:rsid w:val="00BE6BA0"/>
    <w:rsid w:val="00BE6CB1"/>
    <w:rsid w:val="00BE7280"/>
    <w:rsid w:val="00BE7A3B"/>
    <w:rsid w:val="00BE7C52"/>
    <w:rsid w:val="00BE7C53"/>
    <w:rsid w:val="00BE7E0A"/>
    <w:rsid w:val="00BE7E8F"/>
    <w:rsid w:val="00BF0163"/>
    <w:rsid w:val="00BF0171"/>
    <w:rsid w:val="00BF0179"/>
    <w:rsid w:val="00BF04A3"/>
    <w:rsid w:val="00BF0730"/>
    <w:rsid w:val="00BF09A9"/>
    <w:rsid w:val="00BF0D48"/>
    <w:rsid w:val="00BF0F4B"/>
    <w:rsid w:val="00BF18AF"/>
    <w:rsid w:val="00BF197B"/>
    <w:rsid w:val="00BF24DD"/>
    <w:rsid w:val="00BF27E0"/>
    <w:rsid w:val="00BF2916"/>
    <w:rsid w:val="00BF2EA2"/>
    <w:rsid w:val="00BF3076"/>
    <w:rsid w:val="00BF322A"/>
    <w:rsid w:val="00BF3268"/>
    <w:rsid w:val="00BF3712"/>
    <w:rsid w:val="00BF443A"/>
    <w:rsid w:val="00BF4487"/>
    <w:rsid w:val="00BF4E0A"/>
    <w:rsid w:val="00BF5245"/>
    <w:rsid w:val="00BF561B"/>
    <w:rsid w:val="00BF5DF0"/>
    <w:rsid w:val="00BF6018"/>
    <w:rsid w:val="00BF6796"/>
    <w:rsid w:val="00BF6929"/>
    <w:rsid w:val="00BF704F"/>
    <w:rsid w:val="00BF76FA"/>
    <w:rsid w:val="00BF7ABE"/>
    <w:rsid w:val="00BF7BC8"/>
    <w:rsid w:val="00C00912"/>
    <w:rsid w:val="00C00940"/>
    <w:rsid w:val="00C00E81"/>
    <w:rsid w:val="00C0114F"/>
    <w:rsid w:val="00C0120C"/>
    <w:rsid w:val="00C012A3"/>
    <w:rsid w:val="00C017F9"/>
    <w:rsid w:val="00C01C92"/>
    <w:rsid w:val="00C01F2E"/>
    <w:rsid w:val="00C02007"/>
    <w:rsid w:val="00C02726"/>
    <w:rsid w:val="00C02E56"/>
    <w:rsid w:val="00C02EC0"/>
    <w:rsid w:val="00C03082"/>
    <w:rsid w:val="00C03329"/>
    <w:rsid w:val="00C03353"/>
    <w:rsid w:val="00C0394F"/>
    <w:rsid w:val="00C04121"/>
    <w:rsid w:val="00C0488B"/>
    <w:rsid w:val="00C04C58"/>
    <w:rsid w:val="00C05196"/>
    <w:rsid w:val="00C05432"/>
    <w:rsid w:val="00C05636"/>
    <w:rsid w:val="00C05730"/>
    <w:rsid w:val="00C0578A"/>
    <w:rsid w:val="00C05989"/>
    <w:rsid w:val="00C05F2B"/>
    <w:rsid w:val="00C063EC"/>
    <w:rsid w:val="00C06623"/>
    <w:rsid w:val="00C06877"/>
    <w:rsid w:val="00C068D8"/>
    <w:rsid w:val="00C069D1"/>
    <w:rsid w:val="00C06BA5"/>
    <w:rsid w:val="00C06CC8"/>
    <w:rsid w:val="00C072F5"/>
    <w:rsid w:val="00C0758D"/>
    <w:rsid w:val="00C07C0F"/>
    <w:rsid w:val="00C1019D"/>
    <w:rsid w:val="00C10887"/>
    <w:rsid w:val="00C10997"/>
    <w:rsid w:val="00C10EE1"/>
    <w:rsid w:val="00C11C14"/>
    <w:rsid w:val="00C1206F"/>
    <w:rsid w:val="00C121CE"/>
    <w:rsid w:val="00C1237A"/>
    <w:rsid w:val="00C124CB"/>
    <w:rsid w:val="00C12651"/>
    <w:rsid w:val="00C12DAB"/>
    <w:rsid w:val="00C13181"/>
    <w:rsid w:val="00C131D5"/>
    <w:rsid w:val="00C13253"/>
    <w:rsid w:val="00C138A8"/>
    <w:rsid w:val="00C1401A"/>
    <w:rsid w:val="00C14650"/>
    <w:rsid w:val="00C14B68"/>
    <w:rsid w:val="00C14C3B"/>
    <w:rsid w:val="00C14D4A"/>
    <w:rsid w:val="00C14F08"/>
    <w:rsid w:val="00C14F2B"/>
    <w:rsid w:val="00C1518D"/>
    <w:rsid w:val="00C152C1"/>
    <w:rsid w:val="00C15A1C"/>
    <w:rsid w:val="00C165B6"/>
    <w:rsid w:val="00C16C59"/>
    <w:rsid w:val="00C16F19"/>
    <w:rsid w:val="00C170C6"/>
    <w:rsid w:val="00C174DE"/>
    <w:rsid w:val="00C179BB"/>
    <w:rsid w:val="00C17AFF"/>
    <w:rsid w:val="00C17C80"/>
    <w:rsid w:val="00C20AED"/>
    <w:rsid w:val="00C20BBE"/>
    <w:rsid w:val="00C20F69"/>
    <w:rsid w:val="00C22046"/>
    <w:rsid w:val="00C227B2"/>
    <w:rsid w:val="00C22833"/>
    <w:rsid w:val="00C2294E"/>
    <w:rsid w:val="00C22BED"/>
    <w:rsid w:val="00C231F6"/>
    <w:rsid w:val="00C2324C"/>
    <w:rsid w:val="00C233B0"/>
    <w:rsid w:val="00C23726"/>
    <w:rsid w:val="00C2373B"/>
    <w:rsid w:val="00C2396A"/>
    <w:rsid w:val="00C23A31"/>
    <w:rsid w:val="00C23CEB"/>
    <w:rsid w:val="00C23EB0"/>
    <w:rsid w:val="00C240B2"/>
    <w:rsid w:val="00C249E9"/>
    <w:rsid w:val="00C24A7E"/>
    <w:rsid w:val="00C24B8F"/>
    <w:rsid w:val="00C24BAF"/>
    <w:rsid w:val="00C24DC4"/>
    <w:rsid w:val="00C24F6E"/>
    <w:rsid w:val="00C24FDE"/>
    <w:rsid w:val="00C25235"/>
    <w:rsid w:val="00C25386"/>
    <w:rsid w:val="00C257D7"/>
    <w:rsid w:val="00C25BD9"/>
    <w:rsid w:val="00C25EBB"/>
    <w:rsid w:val="00C260AC"/>
    <w:rsid w:val="00C26191"/>
    <w:rsid w:val="00C262FF"/>
    <w:rsid w:val="00C26ADC"/>
    <w:rsid w:val="00C26FC5"/>
    <w:rsid w:val="00C27366"/>
    <w:rsid w:val="00C274A6"/>
    <w:rsid w:val="00C276AC"/>
    <w:rsid w:val="00C279B7"/>
    <w:rsid w:val="00C27D52"/>
    <w:rsid w:val="00C306BC"/>
    <w:rsid w:val="00C30BC6"/>
    <w:rsid w:val="00C30E87"/>
    <w:rsid w:val="00C310BF"/>
    <w:rsid w:val="00C31169"/>
    <w:rsid w:val="00C31B11"/>
    <w:rsid w:val="00C31FB4"/>
    <w:rsid w:val="00C3234D"/>
    <w:rsid w:val="00C326B0"/>
    <w:rsid w:val="00C32BDD"/>
    <w:rsid w:val="00C32C58"/>
    <w:rsid w:val="00C33033"/>
    <w:rsid w:val="00C33271"/>
    <w:rsid w:val="00C33B5E"/>
    <w:rsid w:val="00C33F83"/>
    <w:rsid w:val="00C33FDE"/>
    <w:rsid w:val="00C34824"/>
    <w:rsid w:val="00C34ACB"/>
    <w:rsid w:val="00C34E63"/>
    <w:rsid w:val="00C35B0C"/>
    <w:rsid w:val="00C35C7F"/>
    <w:rsid w:val="00C36807"/>
    <w:rsid w:val="00C36FAC"/>
    <w:rsid w:val="00C372C6"/>
    <w:rsid w:val="00C37375"/>
    <w:rsid w:val="00C375A6"/>
    <w:rsid w:val="00C37DD6"/>
    <w:rsid w:val="00C4023A"/>
    <w:rsid w:val="00C4023F"/>
    <w:rsid w:val="00C403DF"/>
    <w:rsid w:val="00C405C4"/>
    <w:rsid w:val="00C40704"/>
    <w:rsid w:val="00C40E5F"/>
    <w:rsid w:val="00C40F5F"/>
    <w:rsid w:val="00C40F62"/>
    <w:rsid w:val="00C40FA7"/>
    <w:rsid w:val="00C4104D"/>
    <w:rsid w:val="00C41372"/>
    <w:rsid w:val="00C414E2"/>
    <w:rsid w:val="00C41F30"/>
    <w:rsid w:val="00C42146"/>
    <w:rsid w:val="00C426F4"/>
    <w:rsid w:val="00C42773"/>
    <w:rsid w:val="00C430B2"/>
    <w:rsid w:val="00C433FF"/>
    <w:rsid w:val="00C4483E"/>
    <w:rsid w:val="00C459A2"/>
    <w:rsid w:val="00C45A5D"/>
    <w:rsid w:val="00C45CA9"/>
    <w:rsid w:val="00C45D61"/>
    <w:rsid w:val="00C45D67"/>
    <w:rsid w:val="00C468E1"/>
    <w:rsid w:val="00C469BB"/>
    <w:rsid w:val="00C46B15"/>
    <w:rsid w:val="00C46E0A"/>
    <w:rsid w:val="00C46E66"/>
    <w:rsid w:val="00C47237"/>
    <w:rsid w:val="00C47A97"/>
    <w:rsid w:val="00C47C54"/>
    <w:rsid w:val="00C47C66"/>
    <w:rsid w:val="00C5016B"/>
    <w:rsid w:val="00C50177"/>
    <w:rsid w:val="00C501D3"/>
    <w:rsid w:val="00C50334"/>
    <w:rsid w:val="00C503A1"/>
    <w:rsid w:val="00C5054A"/>
    <w:rsid w:val="00C506CA"/>
    <w:rsid w:val="00C50768"/>
    <w:rsid w:val="00C50A39"/>
    <w:rsid w:val="00C50E50"/>
    <w:rsid w:val="00C50FDC"/>
    <w:rsid w:val="00C51368"/>
    <w:rsid w:val="00C51504"/>
    <w:rsid w:val="00C515B4"/>
    <w:rsid w:val="00C519A8"/>
    <w:rsid w:val="00C51C70"/>
    <w:rsid w:val="00C525C1"/>
    <w:rsid w:val="00C52905"/>
    <w:rsid w:val="00C52A7B"/>
    <w:rsid w:val="00C52BA1"/>
    <w:rsid w:val="00C52CFA"/>
    <w:rsid w:val="00C52D53"/>
    <w:rsid w:val="00C53013"/>
    <w:rsid w:val="00C53159"/>
    <w:rsid w:val="00C53426"/>
    <w:rsid w:val="00C53EBB"/>
    <w:rsid w:val="00C54175"/>
    <w:rsid w:val="00C54358"/>
    <w:rsid w:val="00C54449"/>
    <w:rsid w:val="00C544CB"/>
    <w:rsid w:val="00C54683"/>
    <w:rsid w:val="00C546C5"/>
    <w:rsid w:val="00C54748"/>
    <w:rsid w:val="00C54B13"/>
    <w:rsid w:val="00C54E82"/>
    <w:rsid w:val="00C54EDA"/>
    <w:rsid w:val="00C54FC1"/>
    <w:rsid w:val="00C550FB"/>
    <w:rsid w:val="00C55A0A"/>
    <w:rsid w:val="00C55C14"/>
    <w:rsid w:val="00C56234"/>
    <w:rsid w:val="00C56DA8"/>
    <w:rsid w:val="00C56EC1"/>
    <w:rsid w:val="00C57426"/>
    <w:rsid w:val="00C574B6"/>
    <w:rsid w:val="00C577A8"/>
    <w:rsid w:val="00C57ADF"/>
    <w:rsid w:val="00C57C8B"/>
    <w:rsid w:val="00C60079"/>
    <w:rsid w:val="00C60415"/>
    <w:rsid w:val="00C60584"/>
    <w:rsid w:val="00C60DA7"/>
    <w:rsid w:val="00C6166D"/>
    <w:rsid w:val="00C618F5"/>
    <w:rsid w:val="00C624E0"/>
    <w:rsid w:val="00C62900"/>
    <w:rsid w:val="00C62B77"/>
    <w:rsid w:val="00C6324C"/>
    <w:rsid w:val="00C63C83"/>
    <w:rsid w:val="00C64583"/>
    <w:rsid w:val="00C64663"/>
    <w:rsid w:val="00C647ED"/>
    <w:rsid w:val="00C64868"/>
    <w:rsid w:val="00C6511E"/>
    <w:rsid w:val="00C65179"/>
    <w:rsid w:val="00C6662D"/>
    <w:rsid w:val="00C66A03"/>
    <w:rsid w:val="00C66D24"/>
    <w:rsid w:val="00C66E63"/>
    <w:rsid w:val="00C66FCF"/>
    <w:rsid w:val="00C670F4"/>
    <w:rsid w:val="00C67747"/>
    <w:rsid w:val="00C679AA"/>
    <w:rsid w:val="00C70360"/>
    <w:rsid w:val="00C70B7C"/>
    <w:rsid w:val="00C7120F"/>
    <w:rsid w:val="00C713D8"/>
    <w:rsid w:val="00C71BAE"/>
    <w:rsid w:val="00C71CB6"/>
    <w:rsid w:val="00C72079"/>
    <w:rsid w:val="00C7221B"/>
    <w:rsid w:val="00C724CF"/>
    <w:rsid w:val="00C724EB"/>
    <w:rsid w:val="00C7295F"/>
    <w:rsid w:val="00C72D3A"/>
    <w:rsid w:val="00C72E68"/>
    <w:rsid w:val="00C731AE"/>
    <w:rsid w:val="00C73367"/>
    <w:rsid w:val="00C7389D"/>
    <w:rsid w:val="00C73AF5"/>
    <w:rsid w:val="00C73BA4"/>
    <w:rsid w:val="00C73D34"/>
    <w:rsid w:val="00C741FB"/>
    <w:rsid w:val="00C745DD"/>
    <w:rsid w:val="00C746F0"/>
    <w:rsid w:val="00C74C9F"/>
    <w:rsid w:val="00C74F9B"/>
    <w:rsid w:val="00C75972"/>
    <w:rsid w:val="00C75C67"/>
    <w:rsid w:val="00C76284"/>
    <w:rsid w:val="00C76E70"/>
    <w:rsid w:val="00C77231"/>
    <w:rsid w:val="00C775D1"/>
    <w:rsid w:val="00C77CA4"/>
    <w:rsid w:val="00C77F13"/>
    <w:rsid w:val="00C802F5"/>
    <w:rsid w:val="00C804F0"/>
    <w:rsid w:val="00C80C97"/>
    <w:rsid w:val="00C80FC8"/>
    <w:rsid w:val="00C812C3"/>
    <w:rsid w:val="00C81AA1"/>
    <w:rsid w:val="00C81BC8"/>
    <w:rsid w:val="00C81BFE"/>
    <w:rsid w:val="00C82192"/>
    <w:rsid w:val="00C823E1"/>
    <w:rsid w:val="00C82756"/>
    <w:rsid w:val="00C82792"/>
    <w:rsid w:val="00C82B27"/>
    <w:rsid w:val="00C82E0C"/>
    <w:rsid w:val="00C8314F"/>
    <w:rsid w:val="00C83339"/>
    <w:rsid w:val="00C83609"/>
    <w:rsid w:val="00C83AFE"/>
    <w:rsid w:val="00C83B9B"/>
    <w:rsid w:val="00C83BCB"/>
    <w:rsid w:val="00C83CB5"/>
    <w:rsid w:val="00C83FD0"/>
    <w:rsid w:val="00C8494F"/>
    <w:rsid w:val="00C849C9"/>
    <w:rsid w:val="00C84A5D"/>
    <w:rsid w:val="00C84F31"/>
    <w:rsid w:val="00C85255"/>
    <w:rsid w:val="00C85977"/>
    <w:rsid w:val="00C859B1"/>
    <w:rsid w:val="00C85B3C"/>
    <w:rsid w:val="00C85BF7"/>
    <w:rsid w:val="00C85F62"/>
    <w:rsid w:val="00C86C33"/>
    <w:rsid w:val="00C87314"/>
    <w:rsid w:val="00C87669"/>
    <w:rsid w:val="00C876A4"/>
    <w:rsid w:val="00C87707"/>
    <w:rsid w:val="00C878AA"/>
    <w:rsid w:val="00C878E1"/>
    <w:rsid w:val="00C87B4A"/>
    <w:rsid w:val="00C87E47"/>
    <w:rsid w:val="00C90190"/>
    <w:rsid w:val="00C90437"/>
    <w:rsid w:val="00C9053F"/>
    <w:rsid w:val="00C90F9E"/>
    <w:rsid w:val="00C9131A"/>
    <w:rsid w:val="00C91A46"/>
    <w:rsid w:val="00C91ACB"/>
    <w:rsid w:val="00C91EB4"/>
    <w:rsid w:val="00C923DE"/>
    <w:rsid w:val="00C9253B"/>
    <w:rsid w:val="00C92803"/>
    <w:rsid w:val="00C9299E"/>
    <w:rsid w:val="00C93074"/>
    <w:rsid w:val="00C9348C"/>
    <w:rsid w:val="00C93728"/>
    <w:rsid w:val="00C9387D"/>
    <w:rsid w:val="00C945F0"/>
    <w:rsid w:val="00C94731"/>
    <w:rsid w:val="00C948A4"/>
    <w:rsid w:val="00C948FD"/>
    <w:rsid w:val="00C94A16"/>
    <w:rsid w:val="00C95170"/>
    <w:rsid w:val="00C95683"/>
    <w:rsid w:val="00C960F8"/>
    <w:rsid w:val="00C962DF"/>
    <w:rsid w:val="00C9687B"/>
    <w:rsid w:val="00C96CE8"/>
    <w:rsid w:val="00C96D8B"/>
    <w:rsid w:val="00C9754C"/>
    <w:rsid w:val="00C97D06"/>
    <w:rsid w:val="00C97D34"/>
    <w:rsid w:val="00C97E6A"/>
    <w:rsid w:val="00CA0051"/>
    <w:rsid w:val="00CA00C9"/>
    <w:rsid w:val="00CA0862"/>
    <w:rsid w:val="00CA0A1B"/>
    <w:rsid w:val="00CA0AA7"/>
    <w:rsid w:val="00CA0D9D"/>
    <w:rsid w:val="00CA15F8"/>
    <w:rsid w:val="00CA16BE"/>
    <w:rsid w:val="00CA1A96"/>
    <w:rsid w:val="00CA1E4E"/>
    <w:rsid w:val="00CA1E9C"/>
    <w:rsid w:val="00CA1F4A"/>
    <w:rsid w:val="00CA2199"/>
    <w:rsid w:val="00CA22C1"/>
    <w:rsid w:val="00CA25C2"/>
    <w:rsid w:val="00CA2EA1"/>
    <w:rsid w:val="00CA31B8"/>
    <w:rsid w:val="00CA38FB"/>
    <w:rsid w:val="00CA3ADA"/>
    <w:rsid w:val="00CA3E32"/>
    <w:rsid w:val="00CA4619"/>
    <w:rsid w:val="00CA523E"/>
    <w:rsid w:val="00CA58DA"/>
    <w:rsid w:val="00CA6372"/>
    <w:rsid w:val="00CA659D"/>
    <w:rsid w:val="00CA6741"/>
    <w:rsid w:val="00CA6C72"/>
    <w:rsid w:val="00CA6FEB"/>
    <w:rsid w:val="00CA7A6E"/>
    <w:rsid w:val="00CA7EA5"/>
    <w:rsid w:val="00CB0100"/>
    <w:rsid w:val="00CB03E0"/>
    <w:rsid w:val="00CB08E1"/>
    <w:rsid w:val="00CB0950"/>
    <w:rsid w:val="00CB0C71"/>
    <w:rsid w:val="00CB0E10"/>
    <w:rsid w:val="00CB0F07"/>
    <w:rsid w:val="00CB1036"/>
    <w:rsid w:val="00CB1207"/>
    <w:rsid w:val="00CB130E"/>
    <w:rsid w:val="00CB1818"/>
    <w:rsid w:val="00CB1C36"/>
    <w:rsid w:val="00CB1FF8"/>
    <w:rsid w:val="00CB1FFB"/>
    <w:rsid w:val="00CB2157"/>
    <w:rsid w:val="00CB2301"/>
    <w:rsid w:val="00CB257A"/>
    <w:rsid w:val="00CB2670"/>
    <w:rsid w:val="00CB2900"/>
    <w:rsid w:val="00CB2CEA"/>
    <w:rsid w:val="00CB2D09"/>
    <w:rsid w:val="00CB3168"/>
    <w:rsid w:val="00CB3393"/>
    <w:rsid w:val="00CB3ADB"/>
    <w:rsid w:val="00CB3F97"/>
    <w:rsid w:val="00CB43D5"/>
    <w:rsid w:val="00CB4E26"/>
    <w:rsid w:val="00CB4FA0"/>
    <w:rsid w:val="00CB529B"/>
    <w:rsid w:val="00CB57A5"/>
    <w:rsid w:val="00CB5896"/>
    <w:rsid w:val="00CB5A26"/>
    <w:rsid w:val="00CB5C80"/>
    <w:rsid w:val="00CB5F50"/>
    <w:rsid w:val="00CB60BF"/>
    <w:rsid w:val="00CB64C6"/>
    <w:rsid w:val="00CB679E"/>
    <w:rsid w:val="00CB6E54"/>
    <w:rsid w:val="00CB6F82"/>
    <w:rsid w:val="00CB7319"/>
    <w:rsid w:val="00CB74A6"/>
    <w:rsid w:val="00CB7607"/>
    <w:rsid w:val="00CB7AAD"/>
    <w:rsid w:val="00CB7C00"/>
    <w:rsid w:val="00CB7E0D"/>
    <w:rsid w:val="00CC0085"/>
    <w:rsid w:val="00CC0224"/>
    <w:rsid w:val="00CC03B2"/>
    <w:rsid w:val="00CC08B2"/>
    <w:rsid w:val="00CC0DC7"/>
    <w:rsid w:val="00CC1890"/>
    <w:rsid w:val="00CC1969"/>
    <w:rsid w:val="00CC228F"/>
    <w:rsid w:val="00CC2390"/>
    <w:rsid w:val="00CC280F"/>
    <w:rsid w:val="00CC299E"/>
    <w:rsid w:val="00CC2B81"/>
    <w:rsid w:val="00CC2BD1"/>
    <w:rsid w:val="00CC2E71"/>
    <w:rsid w:val="00CC32AE"/>
    <w:rsid w:val="00CC3309"/>
    <w:rsid w:val="00CC3754"/>
    <w:rsid w:val="00CC42BE"/>
    <w:rsid w:val="00CC4679"/>
    <w:rsid w:val="00CC4F0F"/>
    <w:rsid w:val="00CC535B"/>
    <w:rsid w:val="00CC5457"/>
    <w:rsid w:val="00CC58AE"/>
    <w:rsid w:val="00CC5E24"/>
    <w:rsid w:val="00CC5FDA"/>
    <w:rsid w:val="00CC6257"/>
    <w:rsid w:val="00CC664A"/>
    <w:rsid w:val="00CC6F46"/>
    <w:rsid w:val="00CC7003"/>
    <w:rsid w:val="00CC7067"/>
    <w:rsid w:val="00CC76F9"/>
    <w:rsid w:val="00CD03ED"/>
    <w:rsid w:val="00CD0458"/>
    <w:rsid w:val="00CD04A5"/>
    <w:rsid w:val="00CD066B"/>
    <w:rsid w:val="00CD0DE8"/>
    <w:rsid w:val="00CD12A2"/>
    <w:rsid w:val="00CD12F8"/>
    <w:rsid w:val="00CD1498"/>
    <w:rsid w:val="00CD1505"/>
    <w:rsid w:val="00CD1D2D"/>
    <w:rsid w:val="00CD2A25"/>
    <w:rsid w:val="00CD387C"/>
    <w:rsid w:val="00CD3B50"/>
    <w:rsid w:val="00CD4379"/>
    <w:rsid w:val="00CD444C"/>
    <w:rsid w:val="00CD46B2"/>
    <w:rsid w:val="00CD46E2"/>
    <w:rsid w:val="00CD4F3F"/>
    <w:rsid w:val="00CD57FE"/>
    <w:rsid w:val="00CD5D58"/>
    <w:rsid w:val="00CD63C3"/>
    <w:rsid w:val="00CD66EF"/>
    <w:rsid w:val="00CD6A40"/>
    <w:rsid w:val="00CD6D1C"/>
    <w:rsid w:val="00CD6E1D"/>
    <w:rsid w:val="00CD7169"/>
    <w:rsid w:val="00CE06E4"/>
    <w:rsid w:val="00CE0A49"/>
    <w:rsid w:val="00CE0B0E"/>
    <w:rsid w:val="00CE1AA1"/>
    <w:rsid w:val="00CE24A5"/>
    <w:rsid w:val="00CE2521"/>
    <w:rsid w:val="00CE283A"/>
    <w:rsid w:val="00CE341C"/>
    <w:rsid w:val="00CE36B9"/>
    <w:rsid w:val="00CE3A1D"/>
    <w:rsid w:val="00CE41CE"/>
    <w:rsid w:val="00CE4288"/>
    <w:rsid w:val="00CE4799"/>
    <w:rsid w:val="00CE47AB"/>
    <w:rsid w:val="00CE4CC3"/>
    <w:rsid w:val="00CE4D6C"/>
    <w:rsid w:val="00CE5046"/>
    <w:rsid w:val="00CE555E"/>
    <w:rsid w:val="00CE59F2"/>
    <w:rsid w:val="00CE5FBD"/>
    <w:rsid w:val="00CE66CF"/>
    <w:rsid w:val="00CE6DB8"/>
    <w:rsid w:val="00CE74A7"/>
    <w:rsid w:val="00CE7869"/>
    <w:rsid w:val="00CE7CFA"/>
    <w:rsid w:val="00CE7DE2"/>
    <w:rsid w:val="00CF01AE"/>
    <w:rsid w:val="00CF023C"/>
    <w:rsid w:val="00CF041E"/>
    <w:rsid w:val="00CF0975"/>
    <w:rsid w:val="00CF0BB3"/>
    <w:rsid w:val="00CF0C2B"/>
    <w:rsid w:val="00CF0E73"/>
    <w:rsid w:val="00CF10E3"/>
    <w:rsid w:val="00CF1C6F"/>
    <w:rsid w:val="00CF1DF9"/>
    <w:rsid w:val="00CF2D34"/>
    <w:rsid w:val="00CF2F75"/>
    <w:rsid w:val="00CF3478"/>
    <w:rsid w:val="00CF34E4"/>
    <w:rsid w:val="00CF37A4"/>
    <w:rsid w:val="00CF39EE"/>
    <w:rsid w:val="00CF3B8E"/>
    <w:rsid w:val="00CF4072"/>
    <w:rsid w:val="00CF41C6"/>
    <w:rsid w:val="00CF45B6"/>
    <w:rsid w:val="00CF4910"/>
    <w:rsid w:val="00CF4D5B"/>
    <w:rsid w:val="00CF5811"/>
    <w:rsid w:val="00CF58AB"/>
    <w:rsid w:val="00CF5C33"/>
    <w:rsid w:val="00CF5D1D"/>
    <w:rsid w:val="00CF607F"/>
    <w:rsid w:val="00CF6865"/>
    <w:rsid w:val="00CF69B8"/>
    <w:rsid w:val="00CF6B2D"/>
    <w:rsid w:val="00CF6C86"/>
    <w:rsid w:val="00CF7118"/>
    <w:rsid w:val="00CF732B"/>
    <w:rsid w:val="00CF74A1"/>
    <w:rsid w:val="00CF78DB"/>
    <w:rsid w:val="00CF7BAD"/>
    <w:rsid w:val="00D002AD"/>
    <w:rsid w:val="00D004FB"/>
    <w:rsid w:val="00D005AA"/>
    <w:rsid w:val="00D00715"/>
    <w:rsid w:val="00D00D0B"/>
    <w:rsid w:val="00D014FD"/>
    <w:rsid w:val="00D018B8"/>
    <w:rsid w:val="00D018D1"/>
    <w:rsid w:val="00D01CBA"/>
    <w:rsid w:val="00D021E5"/>
    <w:rsid w:val="00D023CC"/>
    <w:rsid w:val="00D02D57"/>
    <w:rsid w:val="00D02E47"/>
    <w:rsid w:val="00D0326A"/>
    <w:rsid w:val="00D03A8A"/>
    <w:rsid w:val="00D03B53"/>
    <w:rsid w:val="00D04144"/>
    <w:rsid w:val="00D04162"/>
    <w:rsid w:val="00D04A30"/>
    <w:rsid w:val="00D04B69"/>
    <w:rsid w:val="00D053C6"/>
    <w:rsid w:val="00D05447"/>
    <w:rsid w:val="00D05755"/>
    <w:rsid w:val="00D05F7D"/>
    <w:rsid w:val="00D06040"/>
    <w:rsid w:val="00D066D8"/>
    <w:rsid w:val="00D06806"/>
    <w:rsid w:val="00D06AB4"/>
    <w:rsid w:val="00D06C97"/>
    <w:rsid w:val="00D07248"/>
    <w:rsid w:val="00D073A4"/>
    <w:rsid w:val="00D074E3"/>
    <w:rsid w:val="00D07968"/>
    <w:rsid w:val="00D07F80"/>
    <w:rsid w:val="00D10285"/>
    <w:rsid w:val="00D105F5"/>
    <w:rsid w:val="00D1082A"/>
    <w:rsid w:val="00D10DBB"/>
    <w:rsid w:val="00D111E8"/>
    <w:rsid w:val="00D11966"/>
    <w:rsid w:val="00D119A6"/>
    <w:rsid w:val="00D125F4"/>
    <w:rsid w:val="00D12AD2"/>
    <w:rsid w:val="00D12E8B"/>
    <w:rsid w:val="00D1317B"/>
    <w:rsid w:val="00D132A4"/>
    <w:rsid w:val="00D13B50"/>
    <w:rsid w:val="00D142D7"/>
    <w:rsid w:val="00D1478B"/>
    <w:rsid w:val="00D1506F"/>
    <w:rsid w:val="00D15533"/>
    <w:rsid w:val="00D155F1"/>
    <w:rsid w:val="00D159E2"/>
    <w:rsid w:val="00D15A35"/>
    <w:rsid w:val="00D16287"/>
    <w:rsid w:val="00D16483"/>
    <w:rsid w:val="00D164B2"/>
    <w:rsid w:val="00D16F19"/>
    <w:rsid w:val="00D17039"/>
    <w:rsid w:val="00D17217"/>
    <w:rsid w:val="00D17315"/>
    <w:rsid w:val="00D1747D"/>
    <w:rsid w:val="00D1786B"/>
    <w:rsid w:val="00D17A75"/>
    <w:rsid w:val="00D17CBC"/>
    <w:rsid w:val="00D20093"/>
    <w:rsid w:val="00D2011D"/>
    <w:rsid w:val="00D2045A"/>
    <w:rsid w:val="00D20514"/>
    <w:rsid w:val="00D20688"/>
    <w:rsid w:val="00D206FC"/>
    <w:rsid w:val="00D208C2"/>
    <w:rsid w:val="00D20A83"/>
    <w:rsid w:val="00D20E3C"/>
    <w:rsid w:val="00D211C3"/>
    <w:rsid w:val="00D21724"/>
    <w:rsid w:val="00D219D7"/>
    <w:rsid w:val="00D219D8"/>
    <w:rsid w:val="00D221D0"/>
    <w:rsid w:val="00D222B8"/>
    <w:rsid w:val="00D222ED"/>
    <w:rsid w:val="00D22A5A"/>
    <w:rsid w:val="00D22AD5"/>
    <w:rsid w:val="00D23B8C"/>
    <w:rsid w:val="00D24F35"/>
    <w:rsid w:val="00D24F36"/>
    <w:rsid w:val="00D25067"/>
    <w:rsid w:val="00D251E0"/>
    <w:rsid w:val="00D25957"/>
    <w:rsid w:val="00D25AB4"/>
    <w:rsid w:val="00D26339"/>
    <w:rsid w:val="00D264CE"/>
    <w:rsid w:val="00D26538"/>
    <w:rsid w:val="00D26E80"/>
    <w:rsid w:val="00D27171"/>
    <w:rsid w:val="00D2760E"/>
    <w:rsid w:val="00D27769"/>
    <w:rsid w:val="00D277BF"/>
    <w:rsid w:val="00D27B00"/>
    <w:rsid w:val="00D27DAD"/>
    <w:rsid w:val="00D27FE8"/>
    <w:rsid w:val="00D30156"/>
    <w:rsid w:val="00D302FA"/>
    <w:rsid w:val="00D30382"/>
    <w:rsid w:val="00D30426"/>
    <w:rsid w:val="00D30505"/>
    <w:rsid w:val="00D30BEF"/>
    <w:rsid w:val="00D30F82"/>
    <w:rsid w:val="00D31119"/>
    <w:rsid w:val="00D31237"/>
    <w:rsid w:val="00D3132B"/>
    <w:rsid w:val="00D315AC"/>
    <w:rsid w:val="00D31682"/>
    <w:rsid w:val="00D320E1"/>
    <w:rsid w:val="00D32338"/>
    <w:rsid w:val="00D32B8E"/>
    <w:rsid w:val="00D32C28"/>
    <w:rsid w:val="00D33197"/>
    <w:rsid w:val="00D33207"/>
    <w:rsid w:val="00D332C6"/>
    <w:rsid w:val="00D33862"/>
    <w:rsid w:val="00D34396"/>
    <w:rsid w:val="00D349AD"/>
    <w:rsid w:val="00D352E1"/>
    <w:rsid w:val="00D354F7"/>
    <w:rsid w:val="00D357BC"/>
    <w:rsid w:val="00D359EC"/>
    <w:rsid w:val="00D359F6"/>
    <w:rsid w:val="00D35BAE"/>
    <w:rsid w:val="00D35DD9"/>
    <w:rsid w:val="00D35F5C"/>
    <w:rsid w:val="00D35FA8"/>
    <w:rsid w:val="00D3619B"/>
    <w:rsid w:val="00D363F5"/>
    <w:rsid w:val="00D367FD"/>
    <w:rsid w:val="00D36C90"/>
    <w:rsid w:val="00D36E6C"/>
    <w:rsid w:val="00D36F26"/>
    <w:rsid w:val="00D37022"/>
    <w:rsid w:val="00D37090"/>
    <w:rsid w:val="00D37961"/>
    <w:rsid w:val="00D37DED"/>
    <w:rsid w:val="00D40CE2"/>
    <w:rsid w:val="00D40DEA"/>
    <w:rsid w:val="00D418C3"/>
    <w:rsid w:val="00D41F5E"/>
    <w:rsid w:val="00D4267E"/>
    <w:rsid w:val="00D426B5"/>
    <w:rsid w:val="00D42C9D"/>
    <w:rsid w:val="00D42CEE"/>
    <w:rsid w:val="00D42D8D"/>
    <w:rsid w:val="00D42ECE"/>
    <w:rsid w:val="00D42FCB"/>
    <w:rsid w:val="00D436DE"/>
    <w:rsid w:val="00D438C2"/>
    <w:rsid w:val="00D43AF4"/>
    <w:rsid w:val="00D43BF3"/>
    <w:rsid w:val="00D43DA9"/>
    <w:rsid w:val="00D44013"/>
    <w:rsid w:val="00D4410E"/>
    <w:rsid w:val="00D4429E"/>
    <w:rsid w:val="00D444FD"/>
    <w:rsid w:val="00D4534E"/>
    <w:rsid w:val="00D453AA"/>
    <w:rsid w:val="00D4552F"/>
    <w:rsid w:val="00D45644"/>
    <w:rsid w:val="00D45D4B"/>
    <w:rsid w:val="00D45D5A"/>
    <w:rsid w:val="00D45DC0"/>
    <w:rsid w:val="00D465E3"/>
    <w:rsid w:val="00D46FF2"/>
    <w:rsid w:val="00D47072"/>
    <w:rsid w:val="00D4707C"/>
    <w:rsid w:val="00D4742C"/>
    <w:rsid w:val="00D475B8"/>
    <w:rsid w:val="00D475CE"/>
    <w:rsid w:val="00D47A50"/>
    <w:rsid w:val="00D50837"/>
    <w:rsid w:val="00D50862"/>
    <w:rsid w:val="00D50C5C"/>
    <w:rsid w:val="00D5123A"/>
    <w:rsid w:val="00D515EE"/>
    <w:rsid w:val="00D51631"/>
    <w:rsid w:val="00D51934"/>
    <w:rsid w:val="00D51A0E"/>
    <w:rsid w:val="00D51B07"/>
    <w:rsid w:val="00D52991"/>
    <w:rsid w:val="00D52A69"/>
    <w:rsid w:val="00D52AFB"/>
    <w:rsid w:val="00D52B44"/>
    <w:rsid w:val="00D52CB5"/>
    <w:rsid w:val="00D52CF4"/>
    <w:rsid w:val="00D5334F"/>
    <w:rsid w:val="00D533A7"/>
    <w:rsid w:val="00D5356F"/>
    <w:rsid w:val="00D537FA"/>
    <w:rsid w:val="00D53CA6"/>
    <w:rsid w:val="00D53D9A"/>
    <w:rsid w:val="00D53E2C"/>
    <w:rsid w:val="00D54063"/>
    <w:rsid w:val="00D547D3"/>
    <w:rsid w:val="00D54904"/>
    <w:rsid w:val="00D54CD8"/>
    <w:rsid w:val="00D5542F"/>
    <w:rsid w:val="00D5547D"/>
    <w:rsid w:val="00D55709"/>
    <w:rsid w:val="00D565B2"/>
    <w:rsid w:val="00D565FD"/>
    <w:rsid w:val="00D56F1E"/>
    <w:rsid w:val="00D578CC"/>
    <w:rsid w:val="00D57ABD"/>
    <w:rsid w:val="00D6078F"/>
    <w:rsid w:val="00D60EDA"/>
    <w:rsid w:val="00D60EEB"/>
    <w:rsid w:val="00D61141"/>
    <w:rsid w:val="00D615D0"/>
    <w:rsid w:val="00D6167D"/>
    <w:rsid w:val="00D617AA"/>
    <w:rsid w:val="00D61A12"/>
    <w:rsid w:val="00D61A42"/>
    <w:rsid w:val="00D61C10"/>
    <w:rsid w:val="00D61CE1"/>
    <w:rsid w:val="00D621A2"/>
    <w:rsid w:val="00D62634"/>
    <w:rsid w:val="00D626B3"/>
    <w:rsid w:val="00D6273F"/>
    <w:rsid w:val="00D62E5F"/>
    <w:rsid w:val="00D63141"/>
    <w:rsid w:val="00D632CB"/>
    <w:rsid w:val="00D63422"/>
    <w:rsid w:val="00D6393B"/>
    <w:rsid w:val="00D63B7D"/>
    <w:rsid w:val="00D649BD"/>
    <w:rsid w:val="00D64A38"/>
    <w:rsid w:val="00D64A4D"/>
    <w:rsid w:val="00D64B47"/>
    <w:rsid w:val="00D65121"/>
    <w:rsid w:val="00D65321"/>
    <w:rsid w:val="00D65CD1"/>
    <w:rsid w:val="00D65CF5"/>
    <w:rsid w:val="00D65E92"/>
    <w:rsid w:val="00D660F4"/>
    <w:rsid w:val="00D66309"/>
    <w:rsid w:val="00D6637B"/>
    <w:rsid w:val="00D668C7"/>
    <w:rsid w:val="00D66AFA"/>
    <w:rsid w:val="00D67033"/>
    <w:rsid w:val="00D6712A"/>
    <w:rsid w:val="00D67131"/>
    <w:rsid w:val="00D679B6"/>
    <w:rsid w:val="00D679BD"/>
    <w:rsid w:val="00D67B46"/>
    <w:rsid w:val="00D67C5E"/>
    <w:rsid w:val="00D67CFB"/>
    <w:rsid w:val="00D67E90"/>
    <w:rsid w:val="00D67F51"/>
    <w:rsid w:val="00D70EDC"/>
    <w:rsid w:val="00D70F68"/>
    <w:rsid w:val="00D70F8B"/>
    <w:rsid w:val="00D71F10"/>
    <w:rsid w:val="00D72DBA"/>
    <w:rsid w:val="00D733A1"/>
    <w:rsid w:val="00D73D80"/>
    <w:rsid w:val="00D73FCA"/>
    <w:rsid w:val="00D7473A"/>
    <w:rsid w:val="00D7478C"/>
    <w:rsid w:val="00D748DD"/>
    <w:rsid w:val="00D74C5C"/>
    <w:rsid w:val="00D74E0A"/>
    <w:rsid w:val="00D74F43"/>
    <w:rsid w:val="00D75063"/>
    <w:rsid w:val="00D757C2"/>
    <w:rsid w:val="00D75AD3"/>
    <w:rsid w:val="00D75B99"/>
    <w:rsid w:val="00D75CDC"/>
    <w:rsid w:val="00D763C9"/>
    <w:rsid w:val="00D763D6"/>
    <w:rsid w:val="00D7640E"/>
    <w:rsid w:val="00D77030"/>
    <w:rsid w:val="00D772BE"/>
    <w:rsid w:val="00D77659"/>
    <w:rsid w:val="00D77B96"/>
    <w:rsid w:val="00D77CEB"/>
    <w:rsid w:val="00D77FAE"/>
    <w:rsid w:val="00D80023"/>
    <w:rsid w:val="00D801FC"/>
    <w:rsid w:val="00D80610"/>
    <w:rsid w:val="00D80C38"/>
    <w:rsid w:val="00D80D11"/>
    <w:rsid w:val="00D80D65"/>
    <w:rsid w:val="00D80D86"/>
    <w:rsid w:val="00D80D99"/>
    <w:rsid w:val="00D81597"/>
    <w:rsid w:val="00D81D67"/>
    <w:rsid w:val="00D82BCC"/>
    <w:rsid w:val="00D83000"/>
    <w:rsid w:val="00D8306F"/>
    <w:rsid w:val="00D830F3"/>
    <w:rsid w:val="00D83171"/>
    <w:rsid w:val="00D83908"/>
    <w:rsid w:val="00D83AA4"/>
    <w:rsid w:val="00D83DA6"/>
    <w:rsid w:val="00D84B77"/>
    <w:rsid w:val="00D84C4C"/>
    <w:rsid w:val="00D852F7"/>
    <w:rsid w:val="00D85A79"/>
    <w:rsid w:val="00D85AFA"/>
    <w:rsid w:val="00D85D98"/>
    <w:rsid w:val="00D8621A"/>
    <w:rsid w:val="00D86262"/>
    <w:rsid w:val="00D8632A"/>
    <w:rsid w:val="00D86788"/>
    <w:rsid w:val="00D87C08"/>
    <w:rsid w:val="00D87CB3"/>
    <w:rsid w:val="00D87F9F"/>
    <w:rsid w:val="00D9067B"/>
    <w:rsid w:val="00D9086E"/>
    <w:rsid w:val="00D90921"/>
    <w:rsid w:val="00D909B2"/>
    <w:rsid w:val="00D90FF0"/>
    <w:rsid w:val="00D91966"/>
    <w:rsid w:val="00D91C83"/>
    <w:rsid w:val="00D91EFA"/>
    <w:rsid w:val="00D91FD4"/>
    <w:rsid w:val="00D929D5"/>
    <w:rsid w:val="00D93389"/>
    <w:rsid w:val="00D93ED6"/>
    <w:rsid w:val="00D93F70"/>
    <w:rsid w:val="00D9402D"/>
    <w:rsid w:val="00D94444"/>
    <w:rsid w:val="00D945E0"/>
    <w:rsid w:val="00D946A2"/>
    <w:rsid w:val="00D949D6"/>
    <w:rsid w:val="00D94A3A"/>
    <w:rsid w:val="00D9503C"/>
    <w:rsid w:val="00D95AFC"/>
    <w:rsid w:val="00D95B99"/>
    <w:rsid w:val="00D95D67"/>
    <w:rsid w:val="00D961D5"/>
    <w:rsid w:val="00D961E6"/>
    <w:rsid w:val="00D96360"/>
    <w:rsid w:val="00D964BF"/>
    <w:rsid w:val="00D96906"/>
    <w:rsid w:val="00D96CC7"/>
    <w:rsid w:val="00D97580"/>
    <w:rsid w:val="00D97839"/>
    <w:rsid w:val="00DA04EE"/>
    <w:rsid w:val="00DA0504"/>
    <w:rsid w:val="00DA0611"/>
    <w:rsid w:val="00DA0625"/>
    <w:rsid w:val="00DA0EC3"/>
    <w:rsid w:val="00DA1FB1"/>
    <w:rsid w:val="00DA25F8"/>
    <w:rsid w:val="00DA2646"/>
    <w:rsid w:val="00DA2AC0"/>
    <w:rsid w:val="00DA2C24"/>
    <w:rsid w:val="00DA2CD6"/>
    <w:rsid w:val="00DA2E1F"/>
    <w:rsid w:val="00DA313A"/>
    <w:rsid w:val="00DA39A6"/>
    <w:rsid w:val="00DA3C03"/>
    <w:rsid w:val="00DA3D11"/>
    <w:rsid w:val="00DA3F37"/>
    <w:rsid w:val="00DA479C"/>
    <w:rsid w:val="00DA49CA"/>
    <w:rsid w:val="00DA4A88"/>
    <w:rsid w:val="00DA4B73"/>
    <w:rsid w:val="00DA4BC4"/>
    <w:rsid w:val="00DA4DA4"/>
    <w:rsid w:val="00DA53BB"/>
    <w:rsid w:val="00DA5611"/>
    <w:rsid w:val="00DA579F"/>
    <w:rsid w:val="00DA5895"/>
    <w:rsid w:val="00DA5BE3"/>
    <w:rsid w:val="00DA5FEF"/>
    <w:rsid w:val="00DA61E4"/>
    <w:rsid w:val="00DA6C96"/>
    <w:rsid w:val="00DA6CFF"/>
    <w:rsid w:val="00DA6E83"/>
    <w:rsid w:val="00DA722C"/>
    <w:rsid w:val="00DA7594"/>
    <w:rsid w:val="00DA7843"/>
    <w:rsid w:val="00DA7936"/>
    <w:rsid w:val="00DA7B3E"/>
    <w:rsid w:val="00DB04D3"/>
    <w:rsid w:val="00DB0986"/>
    <w:rsid w:val="00DB0BF2"/>
    <w:rsid w:val="00DB109A"/>
    <w:rsid w:val="00DB13C0"/>
    <w:rsid w:val="00DB1540"/>
    <w:rsid w:val="00DB1ACF"/>
    <w:rsid w:val="00DB1B88"/>
    <w:rsid w:val="00DB1BC8"/>
    <w:rsid w:val="00DB1E6E"/>
    <w:rsid w:val="00DB231B"/>
    <w:rsid w:val="00DB2362"/>
    <w:rsid w:val="00DB274D"/>
    <w:rsid w:val="00DB2D7D"/>
    <w:rsid w:val="00DB3752"/>
    <w:rsid w:val="00DB37BC"/>
    <w:rsid w:val="00DB44EF"/>
    <w:rsid w:val="00DB453E"/>
    <w:rsid w:val="00DB45BB"/>
    <w:rsid w:val="00DB4626"/>
    <w:rsid w:val="00DB48A5"/>
    <w:rsid w:val="00DB4C3A"/>
    <w:rsid w:val="00DB4CE5"/>
    <w:rsid w:val="00DB550B"/>
    <w:rsid w:val="00DB5988"/>
    <w:rsid w:val="00DB5DF6"/>
    <w:rsid w:val="00DB5E6A"/>
    <w:rsid w:val="00DB6108"/>
    <w:rsid w:val="00DB62DA"/>
    <w:rsid w:val="00DB6531"/>
    <w:rsid w:val="00DB670B"/>
    <w:rsid w:val="00DB6899"/>
    <w:rsid w:val="00DB6A45"/>
    <w:rsid w:val="00DB7437"/>
    <w:rsid w:val="00DB747C"/>
    <w:rsid w:val="00DB77C7"/>
    <w:rsid w:val="00DB78AF"/>
    <w:rsid w:val="00DB7DFD"/>
    <w:rsid w:val="00DB7EEB"/>
    <w:rsid w:val="00DC059D"/>
    <w:rsid w:val="00DC0829"/>
    <w:rsid w:val="00DC0FF6"/>
    <w:rsid w:val="00DC146E"/>
    <w:rsid w:val="00DC1A30"/>
    <w:rsid w:val="00DC208E"/>
    <w:rsid w:val="00DC2461"/>
    <w:rsid w:val="00DC2490"/>
    <w:rsid w:val="00DC2583"/>
    <w:rsid w:val="00DC2C0D"/>
    <w:rsid w:val="00DC2D67"/>
    <w:rsid w:val="00DC2D8B"/>
    <w:rsid w:val="00DC34A9"/>
    <w:rsid w:val="00DC37A6"/>
    <w:rsid w:val="00DC38E6"/>
    <w:rsid w:val="00DC3E17"/>
    <w:rsid w:val="00DC3F68"/>
    <w:rsid w:val="00DC402E"/>
    <w:rsid w:val="00DC40B1"/>
    <w:rsid w:val="00DC464E"/>
    <w:rsid w:val="00DC4727"/>
    <w:rsid w:val="00DC4791"/>
    <w:rsid w:val="00DC48A1"/>
    <w:rsid w:val="00DC4ABA"/>
    <w:rsid w:val="00DC4BCA"/>
    <w:rsid w:val="00DC4DB5"/>
    <w:rsid w:val="00DC573F"/>
    <w:rsid w:val="00DC5975"/>
    <w:rsid w:val="00DC5983"/>
    <w:rsid w:val="00DC59A4"/>
    <w:rsid w:val="00DC6094"/>
    <w:rsid w:val="00DC6CE9"/>
    <w:rsid w:val="00DC7510"/>
    <w:rsid w:val="00DC753B"/>
    <w:rsid w:val="00DC7628"/>
    <w:rsid w:val="00DC7EC6"/>
    <w:rsid w:val="00DD03BD"/>
    <w:rsid w:val="00DD04F3"/>
    <w:rsid w:val="00DD0AAA"/>
    <w:rsid w:val="00DD0B10"/>
    <w:rsid w:val="00DD0B96"/>
    <w:rsid w:val="00DD0D36"/>
    <w:rsid w:val="00DD0E09"/>
    <w:rsid w:val="00DD0E9B"/>
    <w:rsid w:val="00DD1167"/>
    <w:rsid w:val="00DD1450"/>
    <w:rsid w:val="00DD17CD"/>
    <w:rsid w:val="00DD1E99"/>
    <w:rsid w:val="00DD1F8B"/>
    <w:rsid w:val="00DD2165"/>
    <w:rsid w:val="00DD22AE"/>
    <w:rsid w:val="00DD2FD0"/>
    <w:rsid w:val="00DD33C9"/>
    <w:rsid w:val="00DD3915"/>
    <w:rsid w:val="00DD3A27"/>
    <w:rsid w:val="00DD4557"/>
    <w:rsid w:val="00DD4582"/>
    <w:rsid w:val="00DD4788"/>
    <w:rsid w:val="00DD479D"/>
    <w:rsid w:val="00DD4825"/>
    <w:rsid w:val="00DD4BAB"/>
    <w:rsid w:val="00DD4BF0"/>
    <w:rsid w:val="00DD4E15"/>
    <w:rsid w:val="00DD4E62"/>
    <w:rsid w:val="00DD503B"/>
    <w:rsid w:val="00DD5379"/>
    <w:rsid w:val="00DD56AA"/>
    <w:rsid w:val="00DD619A"/>
    <w:rsid w:val="00DD6270"/>
    <w:rsid w:val="00DD631F"/>
    <w:rsid w:val="00DD63B9"/>
    <w:rsid w:val="00DD646A"/>
    <w:rsid w:val="00DD672E"/>
    <w:rsid w:val="00DD6B75"/>
    <w:rsid w:val="00DD6BF7"/>
    <w:rsid w:val="00DD73EF"/>
    <w:rsid w:val="00DD74C8"/>
    <w:rsid w:val="00DD760F"/>
    <w:rsid w:val="00DD7812"/>
    <w:rsid w:val="00DD7835"/>
    <w:rsid w:val="00DD7A7C"/>
    <w:rsid w:val="00DE00CC"/>
    <w:rsid w:val="00DE0128"/>
    <w:rsid w:val="00DE0423"/>
    <w:rsid w:val="00DE04E9"/>
    <w:rsid w:val="00DE0592"/>
    <w:rsid w:val="00DE068C"/>
    <w:rsid w:val="00DE08C8"/>
    <w:rsid w:val="00DE10CA"/>
    <w:rsid w:val="00DE1102"/>
    <w:rsid w:val="00DE1505"/>
    <w:rsid w:val="00DE1B26"/>
    <w:rsid w:val="00DE20A0"/>
    <w:rsid w:val="00DE2397"/>
    <w:rsid w:val="00DE23E8"/>
    <w:rsid w:val="00DE25CF"/>
    <w:rsid w:val="00DE2887"/>
    <w:rsid w:val="00DE2D9F"/>
    <w:rsid w:val="00DE32D0"/>
    <w:rsid w:val="00DE3385"/>
    <w:rsid w:val="00DE399E"/>
    <w:rsid w:val="00DE39A4"/>
    <w:rsid w:val="00DE3FA2"/>
    <w:rsid w:val="00DE444B"/>
    <w:rsid w:val="00DE44D9"/>
    <w:rsid w:val="00DE4521"/>
    <w:rsid w:val="00DE4AB0"/>
    <w:rsid w:val="00DE4C7F"/>
    <w:rsid w:val="00DE4F32"/>
    <w:rsid w:val="00DE550A"/>
    <w:rsid w:val="00DE588C"/>
    <w:rsid w:val="00DE596A"/>
    <w:rsid w:val="00DE5BC5"/>
    <w:rsid w:val="00DE62FD"/>
    <w:rsid w:val="00DE73B5"/>
    <w:rsid w:val="00DE771F"/>
    <w:rsid w:val="00DE7A45"/>
    <w:rsid w:val="00DE7E98"/>
    <w:rsid w:val="00DE7F2E"/>
    <w:rsid w:val="00DF02BF"/>
    <w:rsid w:val="00DF0815"/>
    <w:rsid w:val="00DF0996"/>
    <w:rsid w:val="00DF0CCA"/>
    <w:rsid w:val="00DF1009"/>
    <w:rsid w:val="00DF2656"/>
    <w:rsid w:val="00DF2E18"/>
    <w:rsid w:val="00DF3207"/>
    <w:rsid w:val="00DF3774"/>
    <w:rsid w:val="00DF398A"/>
    <w:rsid w:val="00DF3A48"/>
    <w:rsid w:val="00DF3C11"/>
    <w:rsid w:val="00DF4597"/>
    <w:rsid w:val="00DF4EED"/>
    <w:rsid w:val="00DF5380"/>
    <w:rsid w:val="00DF56DE"/>
    <w:rsid w:val="00DF5CA2"/>
    <w:rsid w:val="00DF5D09"/>
    <w:rsid w:val="00DF5E8B"/>
    <w:rsid w:val="00DF5EE8"/>
    <w:rsid w:val="00DF6AC4"/>
    <w:rsid w:val="00DF6B10"/>
    <w:rsid w:val="00DF7266"/>
    <w:rsid w:val="00DF7A51"/>
    <w:rsid w:val="00DF7A7B"/>
    <w:rsid w:val="00E0044B"/>
    <w:rsid w:val="00E00568"/>
    <w:rsid w:val="00E00A97"/>
    <w:rsid w:val="00E00C01"/>
    <w:rsid w:val="00E0128B"/>
    <w:rsid w:val="00E016F6"/>
    <w:rsid w:val="00E01E50"/>
    <w:rsid w:val="00E02161"/>
    <w:rsid w:val="00E021DD"/>
    <w:rsid w:val="00E025C2"/>
    <w:rsid w:val="00E02C27"/>
    <w:rsid w:val="00E0315C"/>
    <w:rsid w:val="00E03530"/>
    <w:rsid w:val="00E0392C"/>
    <w:rsid w:val="00E03947"/>
    <w:rsid w:val="00E03E54"/>
    <w:rsid w:val="00E040F8"/>
    <w:rsid w:val="00E041A8"/>
    <w:rsid w:val="00E046DE"/>
    <w:rsid w:val="00E048C9"/>
    <w:rsid w:val="00E04A4B"/>
    <w:rsid w:val="00E04EFB"/>
    <w:rsid w:val="00E05010"/>
    <w:rsid w:val="00E0509E"/>
    <w:rsid w:val="00E05876"/>
    <w:rsid w:val="00E06356"/>
    <w:rsid w:val="00E06626"/>
    <w:rsid w:val="00E07132"/>
    <w:rsid w:val="00E071B4"/>
    <w:rsid w:val="00E0775C"/>
    <w:rsid w:val="00E07B99"/>
    <w:rsid w:val="00E10043"/>
    <w:rsid w:val="00E104ED"/>
    <w:rsid w:val="00E10C4A"/>
    <w:rsid w:val="00E116F9"/>
    <w:rsid w:val="00E119DC"/>
    <w:rsid w:val="00E11C64"/>
    <w:rsid w:val="00E11DA9"/>
    <w:rsid w:val="00E12983"/>
    <w:rsid w:val="00E12BE1"/>
    <w:rsid w:val="00E12C4B"/>
    <w:rsid w:val="00E134A3"/>
    <w:rsid w:val="00E138A8"/>
    <w:rsid w:val="00E13A99"/>
    <w:rsid w:val="00E13CE0"/>
    <w:rsid w:val="00E146AD"/>
    <w:rsid w:val="00E14A5F"/>
    <w:rsid w:val="00E15141"/>
    <w:rsid w:val="00E157EC"/>
    <w:rsid w:val="00E1585F"/>
    <w:rsid w:val="00E15940"/>
    <w:rsid w:val="00E15E1E"/>
    <w:rsid w:val="00E16236"/>
    <w:rsid w:val="00E1635C"/>
    <w:rsid w:val="00E16E0B"/>
    <w:rsid w:val="00E16F9E"/>
    <w:rsid w:val="00E170EC"/>
    <w:rsid w:val="00E17558"/>
    <w:rsid w:val="00E1766B"/>
    <w:rsid w:val="00E178EF"/>
    <w:rsid w:val="00E17CA4"/>
    <w:rsid w:val="00E17DB6"/>
    <w:rsid w:val="00E17FB7"/>
    <w:rsid w:val="00E20116"/>
    <w:rsid w:val="00E20284"/>
    <w:rsid w:val="00E205C3"/>
    <w:rsid w:val="00E2061F"/>
    <w:rsid w:val="00E20C5F"/>
    <w:rsid w:val="00E21419"/>
    <w:rsid w:val="00E21732"/>
    <w:rsid w:val="00E21F99"/>
    <w:rsid w:val="00E223EB"/>
    <w:rsid w:val="00E23147"/>
    <w:rsid w:val="00E23766"/>
    <w:rsid w:val="00E23797"/>
    <w:rsid w:val="00E23983"/>
    <w:rsid w:val="00E2433C"/>
    <w:rsid w:val="00E2497A"/>
    <w:rsid w:val="00E24E2E"/>
    <w:rsid w:val="00E250C7"/>
    <w:rsid w:val="00E256C1"/>
    <w:rsid w:val="00E25706"/>
    <w:rsid w:val="00E26086"/>
    <w:rsid w:val="00E27999"/>
    <w:rsid w:val="00E27EFE"/>
    <w:rsid w:val="00E305AC"/>
    <w:rsid w:val="00E307CC"/>
    <w:rsid w:val="00E309AA"/>
    <w:rsid w:val="00E30F20"/>
    <w:rsid w:val="00E31698"/>
    <w:rsid w:val="00E319D8"/>
    <w:rsid w:val="00E319FE"/>
    <w:rsid w:val="00E31AED"/>
    <w:rsid w:val="00E325C3"/>
    <w:rsid w:val="00E32868"/>
    <w:rsid w:val="00E328CA"/>
    <w:rsid w:val="00E32B09"/>
    <w:rsid w:val="00E32B40"/>
    <w:rsid w:val="00E33250"/>
    <w:rsid w:val="00E333F8"/>
    <w:rsid w:val="00E33A5D"/>
    <w:rsid w:val="00E33CE0"/>
    <w:rsid w:val="00E347B0"/>
    <w:rsid w:val="00E35210"/>
    <w:rsid w:val="00E3540D"/>
    <w:rsid w:val="00E359B0"/>
    <w:rsid w:val="00E35C59"/>
    <w:rsid w:val="00E35D13"/>
    <w:rsid w:val="00E35DD7"/>
    <w:rsid w:val="00E35E0D"/>
    <w:rsid w:val="00E35ECC"/>
    <w:rsid w:val="00E36532"/>
    <w:rsid w:val="00E367E4"/>
    <w:rsid w:val="00E36A17"/>
    <w:rsid w:val="00E36B93"/>
    <w:rsid w:val="00E36D43"/>
    <w:rsid w:val="00E370F7"/>
    <w:rsid w:val="00E37498"/>
    <w:rsid w:val="00E37A67"/>
    <w:rsid w:val="00E37C04"/>
    <w:rsid w:val="00E37CBC"/>
    <w:rsid w:val="00E40088"/>
    <w:rsid w:val="00E400F1"/>
    <w:rsid w:val="00E40329"/>
    <w:rsid w:val="00E405DD"/>
    <w:rsid w:val="00E40805"/>
    <w:rsid w:val="00E4089B"/>
    <w:rsid w:val="00E40B6F"/>
    <w:rsid w:val="00E41265"/>
    <w:rsid w:val="00E41445"/>
    <w:rsid w:val="00E416A6"/>
    <w:rsid w:val="00E41BAA"/>
    <w:rsid w:val="00E41FDF"/>
    <w:rsid w:val="00E426B3"/>
    <w:rsid w:val="00E428DF"/>
    <w:rsid w:val="00E42B84"/>
    <w:rsid w:val="00E43171"/>
    <w:rsid w:val="00E4358F"/>
    <w:rsid w:val="00E43C3D"/>
    <w:rsid w:val="00E43C7E"/>
    <w:rsid w:val="00E43DEF"/>
    <w:rsid w:val="00E4403B"/>
    <w:rsid w:val="00E44464"/>
    <w:rsid w:val="00E44614"/>
    <w:rsid w:val="00E4477F"/>
    <w:rsid w:val="00E447A4"/>
    <w:rsid w:val="00E44954"/>
    <w:rsid w:val="00E44E50"/>
    <w:rsid w:val="00E451DE"/>
    <w:rsid w:val="00E455D4"/>
    <w:rsid w:val="00E46952"/>
    <w:rsid w:val="00E46988"/>
    <w:rsid w:val="00E47631"/>
    <w:rsid w:val="00E47632"/>
    <w:rsid w:val="00E47C87"/>
    <w:rsid w:val="00E47EBB"/>
    <w:rsid w:val="00E47ED9"/>
    <w:rsid w:val="00E50170"/>
    <w:rsid w:val="00E503C9"/>
    <w:rsid w:val="00E505F1"/>
    <w:rsid w:val="00E515A3"/>
    <w:rsid w:val="00E5166A"/>
    <w:rsid w:val="00E51D81"/>
    <w:rsid w:val="00E51F1E"/>
    <w:rsid w:val="00E5216F"/>
    <w:rsid w:val="00E528EB"/>
    <w:rsid w:val="00E5295E"/>
    <w:rsid w:val="00E52AD9"/>
    <w:rsid w:val="00E52B70"/>
    <w:rsid w:val="00E52CAA"/>
    <w:rsid w:val="00E52CB2"/>
    <w:rsid w:val="00E52D97"/>
    <w:rsid w:val="00E52F41"/>
    <w:rsid w:val="00E53110"/>
    <w:rsid w:val="00E53E12"/>
    <w:rsid w:val="00E54041"/>
    <w:rsid w:val="00E54706"/>
    <w:rsid w:val="00E5485A"/>
    <w:rsid w:val="00E54BBB"/>
    <w:rsid w:val="00E54C04"/>
    <w:rsid w:val="00E54C56"/>
    <w:rsid w:val="00E54F90"/>
    <w:rsid w:val="00E55449"/>
    <w:rsid w:val="00E554FA"/>
    <w:rsid w:val="00E555AF"/>
    <w:rsid w:val="00E5561C"/>
    <w:rsid w:val="00E559B3"/>
    <w:rsid w:val="00E5604A"/>
    <w:rsid w:val="00E56E21"/>
    <w:rsid w:val="00E5708E"/>
    <w:rsid w:val="00E570F5"/>
    <w:rsid w:val="00E5750E"/>
    <w:rsid w:val="00E57769"/>
    <w:rsid w:val="00E57AFE"/>
    <w:rsid w:val="00E57BEE"/>
    <w:rsid w:val="00E6006A"/>
    <w:rsid w:val="00E60522"/>
    <w:rsid w:val="00E606A1"/>
    <w:rsid w:val="00E6077C"/>
    <w:rsid w:val="00E60B0D"/>
    <w:rsid w:val="00E60B4D"/>
    <w:rsid w:val="00E60DAE"/>
    <w:rsid w:val="00E61148"/>
    <w:rsid w:val="00E61236"/>
    <w:rsid w:val="00E6155A"/>
    <w:rsid w:val="00E61A05"/>
    <w:rsid w:val="00E6222A"/>
    <w:rsid w:val="00E62E19"/>
    <w:rsid w:val="00E62F1D"/>
    <w:rsid w:val="00E62F25"/>
    <w:rsid w:val="00E632C4"/>
    <w:rsid w:val="00E638ED"/>
    <w:rsid w:val="00E6432D"/>
    <w:rsid w:val="00E6455B"/>
    <w:rsid w:val="00E64E17"/>
    <w:rsid w:val="00E65991"/>
    <w:rsid w:val="00E65E3D"/>
    <w:rsid w:val="00E65E82"/>
    <w:rsid w:val="00E6619F"/>
    <w:rsid w:val="00E66634"/>
    <w:rsid w:val="00E668E4"/>
    <w:rsid w:val="00E66998"/>
    <w:rsid w:val="00E67598"/>
    <w:rsid w:val="00E678FD"/>
    <w:rsid w:val="00E67C43"/>
    <w:rsid w:val="00E711EE"/>
    <w:rsid w:val="00E71DC6"/>
    <w:rsid w:val="00E71DF6"/>
    <w:rsid w:val="00E72C75"/>
    <w:rsid w:val="00E72CA4"/>
    <w:rsid w:val="00E72DBB"/>
    <w:rsid w:val="00E73844"/>
    <w:rsid w:val="00E73DA1"/>
    <w:rsid w:val="00E748A6"/>
    <w:rsid w:val="00E75071"/>
    <w:rsid w:val="00E75370"/>
    <w:rsid w:val="00E7546B"/>
    <w:rsid w:val="00E75BF7"/>
    <w:rsid w:val="00E76169"/>
    <w:rsid w:val="00E76226"/>
    <w:rsid w:val="00E765B3"/>
    <w:rsid w:val="00E76699"/>
    <w:rsid w:val="00E76827"/>
    <w:rsid w:val="00E7687E"/>
    <w:rsid w:val="00E76D0B"/>
    <w:rsid w:val="00E770AE"/>
    <w:rsid w:val="00E773CD"/>
    <w:rsid w:val="00E774EB"/>
    <w:rsid w:val="00E779BF"/>
    <w:rsid w:val="00E77B00"/>
    <w:rsid w:val="00E77B5E"/>
    <w:rsid w:val="00E77EA3"/>
    <w:rsid w:val="00E8012F"/>
    <w:rsid w:val="00E805AC"/>
    <w:rsid w:val="00E80906"/>
    <w:rsid w:val="00E80A5A"/>
    <w:rsid w:val="00E80CF6"/>
    <w:rsid w:val="00E810A6"/>
    <w:rsid w:val="00E81274"/>
    <w:rsid w:val="00E8132C"/>
    <w:rsid w:val="00E813F7"/>
    <w:rsid w:val="00E81495"/>
    <w:rsid w:val="00E816AB"/>
    <w:rsid w:val="00E817B6"/>
    <w:rsid w:val="00E82184"/>
    <w:rsid w:val="00E8261D"/>
    <w:rsid w:val="00E82A24"/>
    <w:rsid w:val="00E82E34"/>
    <w:rsid w:val="00E833E3"/>
    <w:rsid w:val="00E834D6"/>
    <w:rsid w:val="00E835DF"/>
    <w:rsid w:val="00E83A11"/>
    <w:rsid w:val="00E83C77"/>
    <w:rsid w:val="00E83DFC"/>
    <w:rsid w:val="00E84101"/>
    <w:rsid w:val="00E84520"/>
    <w:rsid w:val="00E846B1"/>
    <w:rsid w:val="00E84A39"/>
    <w:rsid w:val="00E84B8C"/>
    <w:rsid w:val="00E85A48"/>
    <w:rsid w:val="00E85E68"/>
    <w:rsid w:val="00E85EEB"/>
    <w:rsid w:val="00E85F0F"/>
    <w:rsid w:val="00E865AD"/>
    <w:rsid w:val="00E867AB"/>
    <w:rsid w:val="00E86D3B"/>
    <w:rsid w:val="00E86F13"/>
    <w:rsid w:val="00E875A8"/>
    <w:rsid w:val="00E878A2"/>
    <w:rsid w:val="00E878BE"/>
    <w:rsid w:val="00E87E5D"/>
    <w:rsid w:val="00E87EC6"/>
    <w:rsid w:val="00E87F69"/>
    <w:rsid w:val="00E9067C"/>
    <w:rsid w:val="00E91181"/>
    <w:rsid w:val="00E911D7"/>
    <w:rsid w:val="00E91D87"/>
    <w:rsid w:val="00E91F09"/>
    <w:rsid w:val="00E92152"/>
    <w:rsid w:val="00E9281E"/>
    <w:rsid w:val="00E94311"/>
    <w:rsid w:val="00E949E5"/>
    <w:rsid w:val="00E94B60"/>
    <w:rsid w:val="00E94B7C"/>
    <w:rsid w:val="00E94ED7"/>
    <w:rsid w:val="00E950B2"/>
    <w:rsid w:val="00E95EEE"/>
    <w:rsid w:val="00E96126"/>
    <w:rsid w:val="00E9615F"/>
    <w:rsid w:val="00E96183"/>
    <w:rsid w:val="00E96859"/>
    <w:rsid w:val="00E96ED4"/>
    <w:rsid w:val="00E96EE4"/>
    <w:rsid w:val="00E97054"/>
    <w:rsid w:val="00E9743D"/>
    <w:rsid w:val="00E975A1"/>
    <w:rsid w:val="00E97764"/>
    <w:rsid w:val="00E97B21"/>
    <w:rsid w:val="00EA0828"/>
    <w:rsid w:val="00EA088D"/>
    <w:rsid w:val="00EA09FD"/>
    <w:rsid w:val="00EA0D90"/>
    <w:rsid w:val="00EA0EB8"/>
    <w:rsid w:val="00EA144E"/>
    <w:rsid w:val="00EA15C8"/>
    <w:rsid w:val="00EA1BA4"/>
    <w:rsid w:val="00EA1DE2"/>
    <w:rsid w:val="00EA23B5"/>
    <w:rsid w:val="00EA250D"/>
    <w:rsid w:val="00EA2810"/>
    <w:rsid w:val="00EA2DF6"/>
    <w:rsid w:val="00EA3645"/>
    <w:rsid w:val="00EA3663"/>
    <w:rsid w:val="00EA3C79"/>
    <w:rsid w:val="00EA3D3C"/>
    <w:rsid w:val="00EA40B6"/>
    <w:rsid w:val="00EA41B0"/>
    <w:rsid w:val="00EA4462"/>
    <w:rsid w:val="00EA4624"/>
    <w:rsid w:val="00EA4799"/>
    <w:rsid w:val="00EA4BE2"/>
    <w:rsid w:val="00EA4E79"/>
    <w:rsid w:val="00EA5521"/>
    <w:rsid w:val="00EA5777"/>
    <w:rsid w:val="00EA5D96"/>
    <w:rsid w:val="00EA6470"/>
    <w:rsid w:val="00EA69DD"/>
    <w:rsid w:val="00EA6AB2"/>
    <w:rsid w:val="00EA7C8D"/>
    <w:rsid w:val="00EA7CB6"/>
    <w:rsid w:val="00EB0AC3"/>
    <w:rsid w:val="00EB2035"/>
    <w:rsid w:val="00EB2142"/>
    <w:rsid w:val="00EB2446"/>
    <w:rsid w:val="00EB276F"/>
    <w:rsid w:val="00EB279D"/>
    <w:rsid w:val="00EB286B"/>
    <w:rsid w:val="00EB2EDF"/>
    <w:rsid w:val="00EB3A13"/>
    <w:rsid w:val="00EB4425"/>
    <w:rsid w:val="00EB4A12"/>
    <w:rsid w:val="00EB4CE8"/>
    <w:rsid w:val="00EB542C"/>
    <w:rsid w:val="00EB57A2"/>
    <w:rsid w:val="00EB58F8"/>
    <w:rsid w:val="00EB5A03"/>
    <w:rsid w:val="00EB5C4C"/>
    <w:rsid w:val="00EB61F0"/>
    <w:rsid w:val="00EB6EF5"/>
    <w:rsid w:val="00EB6FAE"/>
    <w:rsid w:val="00EB751B"/>
    <w:rsid w:val="00EB77A9"/>
    <w:rsid w:val="00EB7898"/>
    <w:rsid w:val="00EB7E36"/>
    <w:rsid w:val="00EC0080"/>
    <w:rsid w:val="00EC03E3"/>
    <w:rsid w:val="00EC047A"/>
    <w:rsid w:val="00EC0813"/>
    <w:rsid w:val="00EC099E"/>
    <w:rsid w:val="00EC0A4D"/>
    <w:rsid w:val="00EC0A90"/>
    <w:rsid w:val="00EC0B6A"/>
    <w:rsid w:val="00EC0C21"/>
    <w:rsid w:val="00EC0FDD"/>
    <w:rsid w:val="00EC10BE"/>
    <w:rsid w:val="00EC1138"/>
    <w:rsid w:val="00EC1163"/>
    <w:rsid w:val="00EC1256"/>
    <w:rsid w:val="00EC1428"/>
    <w:rsid w:val="00EC159B"/>
    <w:rsid w:val="00EC17B9"/>
    <w:rsid w:val="00EC1AF7"/>
    <w:rsid w:val="00EC1E8C"/>
    <w:rsid w:val="00EC1F04"/>
    <w:rsid w:val="00EC1FC8"/>
    <w:rsid w:val="00EC251F"/>
    <w:rsid w:val="00EC2977"/>
    <w:rsid w:val="00EC3266"/>
    <w:rsid w:val="00EC35F3"/>
    <w:rsid w:val="00EC39DA"/>
    <w:rsid w:val="00EC3A03"/>
    <w:rsid w:val="00EC3C8F"/>
    <w:rsid w:val="00EC4E52"/>
    <w:rsid w:val="00EC55D1"/>
    <w:rsid w:val="00EC5927"/>
    <w:rsid w:val="00EC5CE4"/>
    <w:rsid w:val="00EC613C"/>
    <w:rsid w:val="00EC62AA"/>
    <w:rsid w:val="00EC6603"/>
    <w:rsid w:val="00EC66EA"/>
    <w:rsid w:val="00EC6913"/>
    <w:rsid w:val="00EC6E86"/>
    <w:rsid w:val="00EC6F13"/>
    <w:rsid w:val="00EC71C4"/>
    <w:rsid w:val="00EC72E5"/>
    <w:rsid w:val="00EC7411"/>
    <w:rsid w:val="00EC7CC3"/>
    <w:rsid w:val="00ED0835"/>
    <w:rsid w:val="00ED0A83"/>
    <w:rsid w:val="00ED0B6B"/>
    <w:rsid w:val="00ED1220"/>
    <w:rsid w:val="00ED1431"/>
    <w:rsid w:val="00ED16E8"/>
    <w:rsid w:val="00ED1851"/>
    <w:rsid w:val="00ED2124"/>
    <w:rsid w:val="00ED283F"/>
    <w:rsid w:val="00ED2F07"/>
    <w:rsid w:val="00ED2F0E"/>
    <w:rsid w:val="00ED2F6C"/>
    <w:rsid w:val="00ED3BB8"/>
    <w:rsid w:val="00ED3BC6"/>
    <w:rsid w:val="00ED3DB2"/>
    <w:rsid w:val="00ED4368"/>
    <w:rsid w:val="00ED48C3"/>
    <w:rsid w:val="00ED4C61"/>
    <w:rsid w:val="00ED4E96"/>
    <w:rsid w:val="00ED50FD"/>
    <w:rsid w:val="00ED5789"/>
    <w:rsid w:val="00ED589E"/>
    <w:rsid w:val="00ED5B2A"/>
    <w:rsid w:val="00ED5CBC"/>
    <w:rsid w:val="00ED5E5B"/>
    <w:rsid w:val="00ED5EB1"/>
    <w:rsid w:val="00ED637A"/>
    <w:rsid w:val="00ED6B46"/>
    <w:rsid w:val="00ED6D89"/>
    <w:rsid w:val="00ED6DC8"/>
    <w:rsid w:val="00ED6EFB"/>
    <w:rsid w:val="00ED6F2B"/>
    <w:rsid w:val="00ED6F8F"/>
    <w:rsid w:val="00ED723E"/>
    <w:rsid w:val="00ED7278"/>
    <w:rsid w:val="00EE003C"/>
    <w:rsid w:val="00EE00B6"/>
    <w:rsid w:val="00EE02BA"/>
    <w:rsid w:val="00EE091E"/>
    <w:rsid w:val="00EE0FCB"/>
    <w:rsid w:val="00EE1505"/>
    <w:rsid w:val="00EE1AEA"/>
    <w:rsid w:val="00EE1F4E"/>
    <w:rsid w:val="00EE1FE7"/>
    <w:rsid w:val="00EE25FF"/>
    <w:rsid w:val="00EE2617"/>
    <w:rsid w:val="00EE2CF4"/>
    <w:rsid w:val="00EE2F04"/>
    <w:rsid w:val="00EE3221"/>
    <w:rsid w:val="00EE35DD"/>
    <w:rsid w:val="00EE361E"/>
    <w:rsid w:val="00EE3B8C"/>
    <w:rsid w:val="00EE3BA7"/>
    <w:rsid w:val="00EE41BE"/>
    <w:rsid w:val="00EE42E2"/>
    <w:rsid w:val="00EE48C2"/>
    <w:rsid w:val="00EE4F73"/>
    <w:rsid w:val="00EE56FF"/>
    <w:rsid w:val="00EE57A5"/>
    <w:rsid w:val="00EE5BC7"/>
    <w:rsid w:val="00EE61DD"/>
    <w:rsid w:val="00EE6423"/>
    <w:rsid w:val="00EE6D78"/>
    <w:rsid w:val="00EE70C5"/>
    <w:rsid w:val="00EE77D6"/>
    <w:rsid w:val="00EE7F04"/>
    <w:rsid w:val="00EE7F68"/>
    <w:rsid w:val="00EF0BFB"/>
    <w:rsid w:val="00EF0C80"/>
    <w:rsid w:val="00EF0C94"/>
    <w:rsid w:val="00EF1152"/>
    <w:rsid w:val="00EF12C9"/>
    <w:rsid w:val="00EF15AB"/>
    <w:rsid w:val="00EF17DE"/>
    <w:rsid w:val="00EF1AEB"/>
    <w:rsid w:val="00EF2770"/>
    <w:rsid w:val="00EF2B93"/>
    <w:rsid w:val="00EF2D9F"/>
    <w:rsid w:val="00EF30C7"/>
    <w:rsid w:val="00EF3311"/>
    <w:rsid w:val="00EF33C9"/>
    <w:rsid w:val="00EF3552"/>
    <w:rsid w:val="00EF3751"/>
    <w:rsid w:val="00EF4B17"/>
    <w:rsid w:val="00EF53BB"/>
    <w:rsid w:val="00EF53D3"/>
    <w:rsid w:val="00EF5639"/>
    <w:rsid w:val="00EF6A95"/>
    <w:rsid w:val="00EF6CAF"/>
    <w:rsid w:val="00EF7116"/>
    <w:rsid w:val="00EF71E5"/>
    <w:rsid w:val="00EF76D3"/>
    <w:rsid w:val="00EF7D53"/>
    <w:rsid w:val="00EF7E90"/>
    <w:rsid w:val="00EF7F69"/>
    <w:rsid w:val="00EF7FCE"/>
    <w:rsid w:val="00F00379"/>
    <w:rsid w:val="00F008D2"/>
    <w:rsid w:val="00F00A5D"/>
    <w:rsid w:val="00F00BBD"/>
    <w:rsid w:val="00F00C6A"/>
    <w:rsid w:val="00F00FDC"/>
    <w:rsid w:val="00F01BF0"/>
    <w:rsid w:val="00F02541"/>
    <w:rsid w:val="00F0258A"/>
    <w:rsid w:val="00F02746"/>
    <w:rsid w:val="00F02ADD"/>
    <w:rsid w:val="00F02EF7"/>
    <w:rsid w:val="00F032B8"/>
    <w:rsid w:val="00F04081"/>
    <w:rsid w:val="00F04310"/>
    <w:rsid w:val="00F0454B"/>
    <w:rsid w:val="00F046A3"/>
    <w:rsid w:val="00F04AA9"/>
    <w:rsid w:val="00F04C12"/>
    <w:rsid w:val="00F0507C"/>
    <w:rsid w:val="00F05A81"/>
    <w:rsid w:val="00F05F79"/>
    <w:rsid w:val="00F060F0"/>
    <w:rsid w:val="00F06137"/>
    <w:rsid w:val="00F06BDA"/>
    <w:rsid w:val="00F06CB3"/>
    <w:rsid w:val="00F06D80"/>
    <w:rsid w:val="00F06FD2"/>
    <w:rsid w:val="00F07BA1"/>
    <w:rsid w:val="00F07DDB"/>
    <w:rsid w:val="00F10408"/>
    <w:rsid w:val="00F107CC"/>
    <w:rsid w:val="00F109A9"/>
    <w:rsid w:val="00F10CED"/>
    <w:rsid w:val="00F10DBB"/>
    <w:rsid w:val="00F10E9D"/>
    <w:rsid w:val="00F11378"/>
    <w:rsid w:val="00F11549"/>
    <w:rsid w:val="00F11CFE"/>
    <w:rsid w:val="00F125CE"/>
    <w:rsid w:val="00F12B03"/>
    <w:rsid w:val="00F12BEB"/>
    <w:rsid w:val="00F13086"/>
    <w:rsid w:val="00F133E8"/>
    <w:rsid w:val="00F13643"/>
    <w:rsid w:val="00F13730"/>
    <w:rsid w:val="00F139F8"/>
    <w:rsid w:val="00F13B13"/>
    <w:rsid w:val="00F13F6D"/>
    <w:rsid w:val="00F141FA"/>
    <w:rsid w:val="00F151C1"/>
    <w:rsid w:val="00F158EE"/>
    <w:rsid w:val="00F16302"/>
    <w:rsid w:val="00F16491"/>
    <w:rsid w:val="00F164EF"/>
    <w:rsid w:val="00F1671A"/>
    <w:rsid w:val="00F1686F"/>
    <w:rsid w:val="00F16AEF"/>
    <w:rsid w:val="00F16C47"/>
    <w:rsid w:val="00F17C58"/>
    <w:rsid w:val="00F203C4"/>
    <w:rsid w:val="00F20683"/>
    <w:rsid w:val="00F20694"/>
    <w:rsid w:val="00F20728"/>
    <w:rsid w:val="00F20D26"/>
    <w:rsid w:val="00F21147"/>
    <w:rsid w:val="00F21279"/>
    <w:rsid w:val="00F2132B"/>
    <w:rsid w:val="00F214EA"/>
    <w:rsid w:val="00F227DD"/>
    <w:rsid w:val="00F22E1E"/>
    <w:rsid w:val="00F230F1"/>
    <w:rsid w:val="00F2325A"/>
    <w:rsid w:val="00F23426"/>
    <w:rsid w:val="00F2355A"/>
    <w:rsid w:val="00F23935"/>
    <w:rsid w:val="00F2405F"/>
    <w:rsid w:val="00F2452E"/>
    <w:rsid w:val="00F24566"/>
    <w:rsid w:val="00F247C4"/>
    <w:rsid w:val="00F24814"/>
    <w:rsid w:val="00F248E0"/>
    <w:rsid w:val="00F24E0B"/>
    <w:rsid w:val="00F24F24"/>
    <w:rsid w:val="00F24F8F"/>
    <w:rsid w:val="00F25489"/>
    <w:rsid w:val="00F254EE"/>
    <w:rsid w:val="00F25A64"/>
    <w:rsid w:val="00F25A9A"/>
    <w:rsid w:val="00F25FEB"/>
    <w:rsid w:val="00F26C26"/>
    <w:rsid w:val="00F27440"/>
    <w:rsid w:val="00F27814"/>
    <w:rsid w:val="00F27B19"/>
    <w:rsid w:val="00F27F07"/>
    <w:rsid w:val="00F30073"/>
    <w:rsid w:val="00F301CC"/>
    <w:rsid w:val="00F30298"/>
    <w:rsid w:val="00F302D4"/>
    <w:rsid w:val="00F302FC"/>
    <w:rsid w:val="00F30DB8"/>
    <w:rsid w:val="00F30E8F"/>
    <w:rsid w:val="00F311CB"/>
    <w:rsid w:val="00F312F0"/>
    <w:rsid w:val="00F3134D"/>
    <w:rsid w:val="00F314C6"/>
    <w:rsid w:val="00F31595"/>
    <w:rsid w:val="00F315DA"/>
    <w:rsid w:val="00F3171F"/>
    <w:rsid w:val="00F321E0"/>
    <w:rsid w:val="00F322BD"/>
    <w:rsid w:val="00F32481"/>
    <w:rsid w:val="00F3260D"/>
    <w:rsid w:val="00F3261D"/>
    <w:rsid w:val="00F32639"/>
    <w:rsid w:val="00F32E55"/>
    <w:rsid w:val="00F331D8"/>
    <w:rsid w:val="00F339BE"/>
    <w:rsid w:val="00F33D5C"/>
    <w:rsid w:val="00F34279"/>
    <w:rsid w:val="00F3435D"/>
    <w:rsid w:val="00F345B5"/>
    <w:rsid w:val="00F3462E"/>
    <w:rsid w:val="00F3478B"/>
    <w:rsid w:val="00F34FA6"/>
    <w:rsid w:val="00F3571B"/>
    <w:rsid w:val="00F359E7"/>
    <w:rsid w:val="00F363E0"/>
    <w:rsid w:val="00F3643F"/>
    <w:rsid w:val="00F36497"/>
    <w:rsid w:val="00F36A07"/>
    <w:rsid w:val="00F36BB0"/>
    <w:rsid w:val="00F36C36"/>
    <w:rsid w:val="00F36DFD"/>
    <w:rsid w:val="00F36E54"/>
    <w:rsid w:val="00F3753D"/>
    <w:rsid w:val="00F379F1"/>
    <w:rsid w:val="00F37AAB"/>
    <w:rsid w:val="00F37DC4"/>
    <w:rsid w:val="00F37E3D"/>
    <w:rsid w:val="00F37E3E"/>
    <w:rsid w:val="00F401E4"/>
    <w:rsid w:val="00F4064E"/>
    <w:rsid w:val="00F409AE"/>
    <w:rsid w:val="00F409B9"/>
    <w:rsid w:val="00F40BC6"/>
    <w:rsid w:val="00F40DF1"/>
    <w:rsid w:val="00F40E6F"/>
    <w:rsid w:val="00F41E5C"/>
    <w:rsid w:val="00F42516"/>
    <w:rsid w:val="00F4292D"/>
    <w:rsid w:val="00F42CD4"/>
    <w:rsid w:val="00F42DFA"/>
    <w:rsid w:val="00F436BE"/>
    <w:rsid w:val="00F4398C"/>
    <w:rsid w:val="00F43C91"/>
    <w:rsid w:val="00F43EC3"/>
    <w:rsid w:val="00F43EE2"/>
    <w:rsid w:val="00F43FF9"/>
    <w:rsid w:val="00F44182"/>
    <w:rsid w:val="00F4446E"/>
    <w:rsid w:val="00F444B2"/>
    <w:rsid w:val="00F453F9"/>
    <w:rsid w:val="00F45416"/>
    <w:rsid w:val="00F45819"/>
    <w:rsid w:val="00F45AF5"/>
    <w:rsid w:val="00F45D21"/>
    <w:rsid w:val="00F45DEC"/>
    <w:rsid w:val="00F46494"/>
    <w:rsid w:val="00F46783"/>
    <w:rsid w:val="00F47072"/>
    <w:rsid w:val="00F47333"/>
    <w:rsid w:val="00F4755F"/>
    <w:rsid w:val="00F509BC"/>
    <w:rsid w:val="00F50B3A"/>
    <w:rsid w:val="00F50BB4"/>
    <w:rsid w:val="00F50DBE"/>
    <w:rsid w:val="00F50E98"/>
    <w:rsid w:val="00F51133"/>
    <w:rsid w:val="00F51195"/>
    <w:rsid w:val="00F511EA"/>
    <w:rsid w:val="00F5149D"/>
    <w:rsid w:val="00F51836"/>
    <w:rsid w:val="00F51B5F"/>
    <w:rsid w:val="00F51FFB"/>
    <w:rsid w:val="00F521AF"/>
    <w:rsid w:val="00F52BA5"/>
    <w:rsid w:val="00F52DF5"/>
    <w:rsid w:val="00F52FBC"/>
    <w:rsid w:val="00F542A3"/>
    <w:rsid w:val="00F54719"/>
    <w:rsid w:val="00F54AB2"/>
    <w:rsid w:val="00F54AF7"/>
    <w:rsid w:val="00F54BA3"/>
    <w:rsid w:val="00F55461"/>
    <w:rsid w:val="00F555C0"/>
    <w:rsid w:val="00F558AB"/>
    <w:rsid w:val="00F55DCD"/>
    <w:rsid w:val="00F55FA7"/>
    <w:rsid w:val="00F5648B"/>
    <w:rsid w:val="00F56501"/>
    <w:rsid w:val="00F5651A"/>
    <w:rsid w:val="00F56FEF"/>
    <w:rsid w:val="00F5729E"/>
    <w:rsid w:val="00F573A5"/>
    <w:rsid w:val="00F57518"/>
    <w:rsid w:val="00F5753B"/>
    <w:rsid w:val="00F575B1"/>
    <w:rsid w:val="00F577FD"/>
    <w:rsid w:val="00F57B4E"/>
    <w:rsid w:val="00F6022E"/>
    <w:rsid w:val="00F61197"/>
    <w:rsid w:val="00F61B81"/>
    <w:rsid w:val="00F61D89"/>
    <w:rsid w:val="00F6211A"/>
    <w:rsid w:val="00F62376"/>
    <w:rsid w:val="00F62409"/>
    <w:rsid w:val="00F62802"/>
    <w:rsid w:val="00F62B2D"/>
    <w:rsid w:val="00F62BB3"/>
    <w:rsid w:val="00F6335F"/>
    <w:rsid w:val="00F636BA"/>
    <w:rsid w:val="00F6391C"/>
    <w:rsid w:val="00F63D3B"/>
    <w:rsid w:val="00F63FE5"/>
    <w:rsid w:val="00F64679"/>
    <w:rsid w:val="00F64764"/>
    <w:rsid w:val="00F64812"/>
    <w:rsid w:val="00F648FC"/>
    <w:rsid w:val="00F64D46"/>
    <w:rsid w:val="00F6516F"/>
    <w:rsid w:val="00F65232"/>
    <w:rsid w:val="00F652AB"/>
    <w:rsid w:val="00F658AA"/>
    <w:rsid w:val="00F65A8E"/>
    <w:rsid w:val="00F65D83"/>
    <w:rsid w:val="00F65FF7"/>
    <w:rsid w:val="00F666D3"/>
    <w:rsid w:val="00F66916"/>
    <w:rsid w:val="00F669FA"/>
    <w:rsid w:val="00F66E06"/>
    <w:rsid w:val="00F66F4A"/>
    <w:rsid w:val="00F67236"/>
    <w:rsid w:val="00F70134"/>
    <w:rsid w:val="00F70631"/>
    <w:rsid w:val="00F70757"/>
    <w:rsid w:val="00F70992"/>
    <w:rsid w:val="00F71579"/>
    <w:rsid w:val="00F716E6"/>
    <w:rsid w:val="00F71799"/>
    <w:rsid w:val="00F71D6F"/>
    <w:rsid w:val="00F7259B"/>
    <w:rsid w:val="00F727F8"/>
    <w:rsid w:val="00F729BF"/>
    <w:rsid w:val="00F7349F"/>
    <w:rsid w:val="00F737EE"/>
    <w:rsid w:val="00F73877"/>
    <w:rsid w:val="00F73AF7"/>
    <w:rsid w:val="00F740A7"/>
    <w:rsid w:val="00F7424F"/>
    <w:rsid w:val="00F747CC"/>
    <w:rsid w:val="00F74CF8"/>
    <w:rsid w:val="00F74DF4"/>
    <w:rsid w:val="00F75474"/>
    <w:rsid w:val="00F75499"/>
    <w:rsid w:val="00F75522"/>
    <w:rsid w:val="00F759DC"/>
    <w:rsid w:val="00F75AF9"/>
    <w:rsid w:val="00F76466"/>
    <w:rsid w:val="00F7680F"/>
    <w:rsid w:val="00F76902"/>
    <w:rsid w:val="00F8021E"/>
    <w:rsid w:val="00F8035B"/>
    <w:rsid w:val="00F80393"/>
    <w:rsid w:val="00F80591"/>
    <w:rsid w:val="00F808BF"/>
    <w:rsid w:val="00F812FD"/>
    <w:rsid w:val="00F814C8"/>
    <w:rsid w:val="00F81785"/>
    <w:rsid w:val="00F81950"/>
    <w:rsid w:val="00F82042"/>
    <w:rsid w:val="00F82087"/>
    <w:rsid w:val="00F8264E"/>
    <w:rsid w:val="00F82A4E"/>
    <w:rsid w:val="00F833F2"/>
    <w:rsid w:val="00F83704"/>
    <w:rsid w:val="00F84152"/>
    <w:rsid w:val="00F843E1"/>
    <w:rsid w:val="00F8458C"/>
    <w:rsid w:val="00F84CD6"/>
    <w:rsid w:val="00F84E39"/>
    <w:rsid w:val="00F85057"/>
    <w:rsid w:val="00F8514B"/>
    <w:rsid w:val="00F858BA"/>
    <w:rsid w:val="00F867CD"/>
    <w:rsid w:val="00F8684D"/>
    <w:rsid w:val="00F86ABB"/>
    <w:rsid w:val="00F86B0C"/>
    <w:rsid w:val="00F86CBE"/>
    <w:rsid w:val="00F87236"/>
    <w:rsid w:val="00F8739F"/>
    <w:rsid w:val="00F87C32"/>
    <w:rsid w:val="00F87D95"/>
    <w:rsid w:val="00F87DE0"/>
    <w:rsid w:val="00F87E77"/>
    <w:rsid w:val="00F87FBE"/>
    <w:rsid w:val="00F9048A"/>
    <w:rsid w:val="00F90A0E"/>
    <w:rsid w:val="00F90E82"/>
    <w:rsid w:val="00F91983"/>
    <w:rsid w:val="00F91EE7"/>
    <w:rsid w:val="00F920B5"/>
    <w:rsid w:val="00F92146"/>
    <w:rsid w:val="00F92509"/>
    <w:rsid w:val="00F929C6"/>
    <w:rsid w:val="00F931D9"/>
    <w:rsid w:val="00F932CE"/>
    <w:rsid w:val="00F9349F"/>
    <w:rsid w:val="00F9372C"/>
    <w:rsid w:val="00F93AB1"/>
    <w:rsid w:val="00F93B27"/>
    <w:rsid w:val="00F93B73"/>
    <w:rsid w:val="00F93E85"/>
    <w:rsid w:val="00F94008"/>
    <w:rsid w:val="00F94216"/>
    <w:rsid w:val="00F943CF"/>
    <w:rsid w:val="00F94D4F"/>
    <w:rsid w:val="00F95236"/>
    <w:rsid w:val="00F95529"/>
    <w:rsid w:val="00F96111"/>
    <w:rsid w:val="00F962B1"/>
    <w:rsid w:val="00F96884"/>
    <w:rsid w:val="00FA018B"/>
    <w:rsid w:val="00FA0520"/>
    <w:rsid w:val="00FA0ABD"/>
    <w:rsid w:val="00FA0DD9"/>
    <w:rsid w:val="00FA0F32"/>
    <w:rsid w:val="00FA1039"/>
    <w:rsid w:val="00FA116F"/>
    <w:rsid w:val="00FA1229"/>
    <w:rsid w:val="00FA12D1"/>
    <w:rsid w:val="00FA1703"/>
    <w:rsid w:val="00FA1AA6"/>
    <w:rsid w:val="00FA1AAE"/>
    <w:rsid w:val="00FA252A"/>
    <w:rsid w:val="00FA28FD"/>
    <w:rsid w:val="00FA363E"/>
    <w:rsid w:val="00FA3717"/>
    <w:rsid w:val="00FA377F"/>
    <w:rsid w:val="00FA3908"/>
    <w:rsid w:val="00FA39F3"/>
    <w:rsid w:val="00FA40A8"/>
    <w:rsid w:val="00FA438C"/>
    <w:rsid w:val="00FA4669"/>
    <w:rsid w:val="00FA4DB4"/>
    <w:rsid w:val="00FA51B9"/>
    <w:rsid w:val="00FA5229"/>
    <w:rsid w:val="00FA5383"/>
    <w:rsid w:val="00FA54EA"/>
    <w:rsid w:val="00FA5CAB"/>
    <w:rsid w:val="00FA614C"/>
    <w:rsid w:val="00FA6344"/>
    <w:rsid w:val="00FA6453"/>
    <w:rsid w:val="00FA6DBA"/>
    <w:rsid w:val="00FA6E01"/>
    <w:rsid w:val="00FA7003"/>
    <w:rsid w:val="00FB009B"/>
    <w:rsid w:val="00FB0254"/>
    <w:rsid w:val="00FB03A1"/>
    <w:rsid w:val="00FB0DF0"/>
    <w:rsid w:val="00FB0EDB"/>
    <w:rsid w:val="00FB15BF"/>
    <w:rsid w:val="00FB1639"/>
    <w:rsid w:val="00FB1A0C"/>
    <w:rsid w:val="00FB2303"/>
    <w:rsid w:val="00FB23A8"/>
    <w:rsid w:val="00FB2463"/>
    <w:rsid w:val="00FB2555"/>
    <w:rsid w:val="00FB257E"/>
    <w:rsid w:val="00FB298D"/>
    <w:rsid w:val="00FB2A19"/>
    <w:rsid w:val="00FB2AD6"/>
    <w:rsid w:val="00FB2F0A"/>
    <w:rsid w:val="00FB373E"/>
    <w:rsid w:val="00FB374C"/>
    <w:rsid w:val="00FB37AF"/>
    <w:rsid w:val="00FB37E4"/>
    <w:rsid w:val="00FB386C"/>
    <w:rsid w:val="00FB3AC1"/>
    <w:rsid w:val="00FB4050"/>
    <w:rsid w:val="00FB4505"/>
    <w:rsid w:val="00FB492D"/>
    <w:rsid w:val="00FB4A0D"/>
    <w:rsid w:val="00FB4E0E"/>
    <w:rsid w:val="00FB4E3E"/>
    <w:rsid w:val="00FB4FC6"/>
    <w:rsid w:val="00FB5260"/>
    <w:rsid w:val="00FB59AF"/>
    <w:rsid w:val="00FB5B8D"/>
    <w:rsid w:val="00FB5F22"/>
    <w:rsid w:val="00FB6063"/>
    <w:rsid w:val="00FB6351"/>
    <w:rsid w:val="00FB6782"/>
    <w:rsid w:val="00FB67E5"/>
    <w:rsid w:val="00FB6EF6"/>
    <w:rsid w:val="00FB7596"/>
    <w:rsid w:val="00FB7681"/>
    <w:rsid w:val="00FB79DA"/>
    <w:rsid w:val="00FB7EFD"/>
    <w:rsid w:val="00FC0767"/>
    <w:rsid w:val="00FC09B6"/>
    <w:rsid w:val="00FC0BDC"/>
    <w:rsid w:val="00FC0C74"/>
    <w:rsid w:val="00FC1223"/>
    <w:rsid w:val="00FC127B"/>
    <w:rsid w:val="00FC17C3"/>
    <w:rsid w:val="00FC1BB1"/>
    <w:rsid w:val="00FC1C5E"/>
    <w:rsid w:val="00FC2086"/>
    <w:rsid w:val="00FC2120"/>
    <w:rsid w:val="00FC24A6"/>
    <w:rsid w:val="00FC2735"/>
    <w:rsid w:val="00FC277E"/>
    <w:rsid w:val="00FC3688"/>
    <w:rsid w:val="00FC37C2"/>
    <w:rsid w:val="00FC3842"/>
    <w:rsid w:val="00FC39B4"/>
    <w:rsid w:val="00FC3A8D"/>
    <w:rsid w:val="00FC3C65"/>
    <w:rsid w:val="00FC3E64"/>
    <w:rsid w:val="00FC4006"/>
    <w:rsid w:val="00FC4298"/>
    <w:rsid w:val="00FC44C3"/>
    <w:rsid w:val="00FC4517"/>
    <w:rsid w:val="00FC4BC6"/>
    <w:rsid w:val="00FC4BD1"/>
    <w:rsid w:val="00FC50D8"/>
    <w:rsid w:val="00FC51D0"/>
    <w:rsid w:val="00FC530C"/>
    <w:rsid w:val="00FC5609"/>
    <w:rsid w:val="00FC5745"/>
    <w:rsid w:val="00FC57E6"/>
    <w:rsid w:val="00FC58E6"/>
    <w:rsid w:val="00FC5C2C"/>
    <w:rsid w:val="00FC5D6E"/>
    <w:rsid w:val="00FC6391"/>
    <w:rsid w:val="00FC65ED"/>
    <w:rsid w:val="00FC66D9"/>
    <w:rsid w:val="00FC6ADD"/>
    <w:rsid w:val="00FD0101"/>
    <w:rsid w:val="00FD01C5"/>
    <w:rsid w:val="00FD0286"/>
    <w:rsid w:val="00FD06BF"/>
    <w:rsid w:val="00FD0CB9"/>
    <w:rsid w:val="00FD10A1"/>
    <w:rsid w:val="00FD15FE"/>
    <w:rsid w:val="00FD168F"/>
    <w:rsid w:val="00FD1B0E"/>
    <w:rsid w:val="00FD1F1C"/>
    <w:rsid w:val="00FD2057"/>
    <w:rsid w:val="00FD209B"/>
    <w:rsid w:val="00FD25DF"/>
    <w:rsid w:val="00FD263A"/>
    <w:rsid w:val="00FD282C"/>
    <w:rsid w:val="00FD294B"/>
    <w:rsid w:val="00FD32D4"/>
    <w:rsid w:val="00FD38A9"/>
    <w:rsid w:val="00FD4477"/>
    <w:rsid w:val="00FD4779"/>
    <w:rsid w:val="00FD49F4"/>
    <w:rsid w:val="00FD4D11"/>
    <w:rsid w:val="00FD53A6"/>
    <w:rsid w:val="00FD55C5"/>
    <w:rsid w:val="00FD5956"/>
    <w:rsid w:val="00FD5E65"/>
    <w:rsid w:val="00FD61A3"/>
    <w:rsid w:val="00FD62D8"/>
    <w:rsid w:val="00FD6446"/>
    <w:rsid w:val="00FD6729"/>
    <w:rsid w:val="00FD6963"/>
    <w:rsid w:val="00FD7048"/>
    <w:rsid w:val="00FD72C5"/>
    <w:rsid w:val="00FD75FD"/>
    <w:rsid w:val="00FD7648"/>
    <w:rsid w:val="00FD76EF"/>
    <w:rsid w:val="00FD7CE7"/>
    <w:rsid w:val="00FE05A0"/>
    <w:rsid w:val="00FE0A91"/>
    <w:rsid w:val="00FE0F0C"/>
    <w:rsid w:val="00FE14F5"/>
    <w:rsid w:val="00FE173F"/>
    <w:rsid w:val="00FE177F"/>
    <w:rsid w:val="00FE17F9"/>
    <w:rsid w:val="00FE1EF0"/>
    <w:rsid w:val="00FE20E7"/>
    <w:rsid w:val="00FE2576"/>
    <w:rsid w:val="00FE2B57"/>
    <w:rsid w:val="00FE30C2"/>
    <w:rsid w:val="00FE31D9"/>
    <w:rsid w:val="00FE33BE"/>
    <w:rsid w:val="00FE3490"/>
    <w:rsid w:val="00FE3965"/>
    <w:rsid w:val="00FE3CB9"/>
    <w:rsid w:val="00FE3FAF"/>
    <w:rsid w:val="00FE4175"/>
    <w:rsid w:val="00FE41A9"/>
    <w:rsid w:val="00FE4667"/>
    <w:rsid w:val="00FE491C"/>
    <w:rsid w:val="00FE4A02"/>
    <w:rsid w:val="00FE4B11"/>
    <w:rsid w:val="00FE4F6D"/>
    <w:rsid w:val="00FE5C72"/>
    <w:rsid w:val="00FE6200"/>
    <w:rsid w:val="00FE6820"/>
    <w:rsid w:val="00FE684B"/>
    <w:rsid w:val="00FE75CD"/>
    <w:rsid w:val="00FE76EA"/>
    <w:rsid w:val="00FE7B83"/>
    <w:rsid w:val="00FF0279"/>
    <w:rsid w:val="00FF0D81"/>
    <w:rsid w:val="00FF0EEC"/>
    <w:rsid w:val="00FF1003"/>
    <w:rsid w:val="00FF1017"/>
    <w:rsid w:val="00FF1A9D"/>
    <w:rsid w:val="00FF1F12"/>
    <w:rsid w:val="00FF1FD4"/>
    <w:rsid w:val="00FF2D9C"/>
    <w:rsid w:val="00FF32BF"/>
    <w:rsid w:val="00FF3563"/>
    <w:rsid w:val="00FF3F7F"/>
    <w:rsid w:val="00FF41F1"/>
    <w:rsid w:val="00FF44C9"/>
    <w:rsid w:val="00FF46BE"/>
    <w:rsid w:val="00FF472A"/>
    <w:rsid w:val="00FF5178"/>
    <w:rsid w:val="00FF525C"/>
    <w:rsid w:val="00FF5538"/>
    <w:rsid w:val="00FF5A19"/>
    <w:rsid w:val="00FF5BE9"/>
    <w:rsid w:val="00FF6BC9"/>
    <w:rsid w:val="00FF723B"/>
    <w:rsid w:val="00FF72FC"/>
    <w:rsid w:val="00FF784D"/>
    <w:rsid w:val="00FF7A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BA59A7"/>
  <w15:docId w15:val="{DE7491B3-6F07-4331-9486-DE7BB18D7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HAnsi" w:hAnsiTheme="maj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D99"/>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basedOn w:val="TableNormal"/>
    <w:uiPriority w:val="3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EndNoteBibliographyTitle">
    <w:name w:val="EndNote Bibliography Title"/>
    <w:basedOn w:val="Normal"/>
    <w:link w:val="EndNoteBibliographyTitleChar"/>
    <w:rsid w:val="008D245F"/>
    <w:pPr>
      <w:spacing w:after="0"/>
      <w:jc w:val="center"/>
    </w:pPr>
    <w:rPr>
      <w:rFonts w:cs="Times New Roman"/>
    </w:rPr>
  </w:style>
  <w:style w:type="character" w:customStyle="1" w:styleId="EndNoteBibliographyTitleChar">
    <w:name w:val="EndNote Bibliography Title Char"/>
    <w:basedOn w:val="DefaultParagraphFont"/>
    <w:link w:val="EndNoteBibliographyTitle"/>
    <w:rsid w:val="008D245F"/>
    <w:rPr>
      <w:rFonts w:ascii="Times New Roman" w:hAnsi="Times New Roman" w:cs="Times New Roman"/>
      <w:sz w:val="24"/>
    </w:rPr>
  </w:style>
  <w:style w:type="paragraph" w:customStyle="1" w:styleId="EndNoteBibliography">
    <w:name w:val="EndNote Bibliography"/>
    <w:basedOn w:val="Normal"/>
    <w:link w:val="EndNoteBibliographyChar"/>
    <w:rsid w:val="008D245F"/>
    <w:pPr>
      <w:spacing w:line="240" w:lineRule="auto"/>
    </w:pPr>
    <w:rPr>
      <w:rFonts w:cs="Times New Roman"/>
    </w:rPr>
  </w:style>
  <w:style w:type="character" w:customStyle="1" w:styleId="EndNoteBibliographyChar">
    <w:name w:val="EndNote Bibliography Char"/>
    <w:basedOn w:val="DefaultParagraphFont"/>
    <w:link w:val="EndNoteBibliography"/>
    <w:rsid w:val="008D245F"/>
    <w:rPr>
      <w:rFonts w:ascii="Times New Roman" w:hAnsi="Times New Roman" w:cs="Times New Roman"/>
      <w:sz w:val="24"/>
    </w:rPr>
  </w:style>
  <w:style w:type="character" w:styleId="UnresolvedMention">
    <w:name w:val="Unresolved Mention"/>
    <w:basedOn w:val="DefaultParagraphFont"/>
    <w:uiPriority w:val="99"/>
    <w:semiHidden/>
    <w:unhideWhenUsed/>
    <w:rsid w:val="00C02726"/>
    <w:rPr>
      <w:color w:val="605E5C"/>
      <w:shd w:val="clear" w:color="auto" w:fill="E1DFDD"/>
    </w:rPr>
  </w:style>
  <w:style w:type="character" w:customStyle="1" w:styleId="MTEquationSection">
    <w:name w:val="MTEquationSection"/>
    <w:basedOn w:val="DefaultParagraphFont"/>
    <w:rsid w:val="00FD4477"/>
    <w:rPr>
      <w:vanish/>
      <w:color w:val="FF0000"/>
    </w:rPr>
  </w:style>
  <w:style w:type="paragraph" w:customStyle="1" w:styleId="MTDisplayEquation">
    <w:name w:val="MTDisplayEquation"/>
    <w:basedOn w:val="Normal"/>
    <w:next w:val="Normal"/>
    <w:link w:val="MTDisplayEquationChar"/>
    <w:rsid w:val="00FD4477"/>
    <w:pPr>
      <w:tabs>
        <w:tab w:val="center" w:pos="4880"/>
        <w:tab w:val="right" w:pos="9780"/>
      </w:tabs>
    </w:pPr>
    <w:rPr>
      <w:noProof/>
    </w:rPr>
  </w:style>
  <w:style w:type="character" w:customStyle="1" w:styleId="MTDisplayEquationChar">
    <w:name w:val="MTDisplayEquation Char"/>
    <w:basedOn w:val="DefaultParagraphFont"/>
    <w:link w:val="MTDisplayEquation"/>
    <w:rsid w:val="00FD4477"/>
    <w:rPr>
      <w:rFonts w:ascii="Times New Roman" w:hAnsi="Times New Roman"/>
      <w:noProof/>
      <w:sz w:val="24"/>
    </w:rPr>
  </w:style>
  <w:style w:type="character" w:styleId="PlaceholderText">
    <w:name w:val="Placeholder Text"/>
    <w:basedOn w:val="DefaultParagraphFont"/>
    <w:uiPriority w:val="99"/>
    <w:semiHidden/>
    <w:rsid w:val="00D52B44"/>
    <w:rPr>
      <w:color w:val="808080"/>
    </w:rPr>
  </w:style>
  <w:style w:type="paragraph" w:customStyle="1" w:styleId="manuspara">
    <w:name w:val="manus_para"/>
    <w:basedOn w:val="Normal"/>
    <w:link w:val="manusparaChar"/>
    <w:qFormat/>
    <w:rsid w:val="007B336B"/>
    <w:pPr>
      <w:spacing w:line="259" w:lineRule="auto"/>
      <w:jc w:val="both"/>
    </w:pPr>
    <w:rPr>
      <w:rFonts w:ascii="Arial" w:hAnsi="Arial"/>
      <w:sz w:val="22"/>
    </w:rPr>
  </w:style>
  <w:style w:type="character" w:customStyle="1" w:styleId="manusparaChar">
    <w:name w:val="manus_para Char"/>
    <w:basedOn w:val="DefaultParagraphFont"/>
    <w:link w:val="manuspara"/>
    <w:rsid w:val="007B336B"/>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25789620">
      <w:bodyDiv w:val="1"/>
      <w:marLeft w:val="0"/>
      <w:marRight w:val="0"/>
      <w:marTop w:val="0"/>
      <w:marBottom w:val="0"/>
      <w:divBdr>
        <w:top w:val="none" w:sz="0" w:space="0" w:color="auto"/>
        <w:left w:val="none" w:sz="0" w:space="0" w:color="auto"/>
        <w:bottom w:val="none" w:sz="0" w:space="0" w:color="auto"/>
        <w:right w:val="none" w:sz="0" w:space="0" w:color="auto"/>
      </w:divBdr>
      <w:divsChild>
        <w:div w:id="2142964080">
          <w:marLeft w:val="0"/>
          <w:marRight w:val="0"/>
          <w:marTop w:val="0"/>
          <w:marBottom w:val="0"/>
          <w:divBdr>
            <w:top w:val="none" w:sz="0" w:space="0" w:color="auto"/>
            <w:left w:val="none" w:sz="0" w:space="0" w:color="auto"/>
            <w:bottom w:val="none" w:sz="0" w:space="0" w:color="auto"/>
            <w:right w:val="none" w:sz="0" w:space="0" w:color="auto"/>
          </w:divBdr>
          <w:divsChild>
            <w:div w:id="5253227">
              <w:marLeft w:val="0"/>
              <w:marRight w:val="0"/>
              <w:marTop w:val="0"/>
              <w:marBottom w:val="0"/>
              <w:divBdr>
                <w:top w:val="none" w:sz="0" w:space="0" w:color="auto"/>
                <w:left w:val="none" w:sz="0" w:space="0" w:color="auto"/>
                <w:bottom w:val="none" w:sz="0" w:space="0" w:color="auto"/>
                <w:right w:val="none" w:sz="0" w:space="0" w:color="auto"/>
              </w:divBdr>
            </w:div>
            <w:div w:id="10838081">
              <w:marLeft w:val="0"/>
              <w:marRight w:val="0"/>
              <w:marTop w:val="0"/>
              <w:marBottom w:val="0"/>
              <w:divBdr>
                <w:top w:val="none" w:sz="0" w:space="0" w:color="auto"/>
                <w:left w:val="none" w:sz="0" w:space="0" w:color="auto"/>
                <w:bottom w:val="none" w:sz="0" w:space="0" w:color="auto"/>
                <w:right w:val="none" w:sz="0" w:space="0" w:color="auto"/>
              </w:divBdr>
            </w:div>
            <w:div w:id="19822620">
              <w:marLeft w:val="0"/>
              <w:marRight w:val="0"/>
              <w:marTop w:val="0"/>
              <w:marBottom w:val="0"/>
              <w:divBdr>
                <w:top w:val="none" w:sz="0" w:space="0" w:color="auto"/>
                <w:left w:val="none" w:sz="0" w:space="0" w:color="auto"/>
                <w:bottom w:val="none" w:sz="0" w:space="0" w:color="auto"/>
                <w:right w:val="none" w:sz="0" w:space="0" w:color="auto"/>
              </w:divBdr>
            </w:div>
            <w:div w:id="22362286">
              <w:marLeft w:val="0"/>
              <w:marRight w:val="0"/>
              <w:marTop w:val="0"/>
              <w:marBottom w:val="0"/>
              <w:divBdr>
                <w:top w:val="none" w:sz="0" w:space="0" w:color="auto"/>
                <w:left w:val="none" w:sz="0" w:space="0" w:color="auto"/>
                <w:bottom w:val="none" w:sz="0" w:space="0" w:color="auto"/>
                <w:right w:val="none" w:sz="0" w:space="0" w:color="auto"/>
              </w:divBdr>
            </w:div>
            <w:div w:id="50344953">
              <w:marLeft w:val="0"/>
              <w:marRight w:val="0"/>
              <w:marTop w:val="0"/>
              <w:marBottom w:val="0"/>
              <w:divBdr>
                <w:top w:val="none" w:sz="0" w:space="0" w:color="auto"/>
                <w:left w:val="none" w:sz="0" w:space="0" w:color="auto"/>
                <w:bottom w:val="none" w:sz="0" w:space="0" w:color="auto"/>
                <w:right w:val="none" w:sz="0" w:space="0" w:color="auto"/>
              </w:divBdr>
            </w:div>
            <w:div w:id="51999362">
              <w:marLeft w:val="0"/>
              <w:marRight w:val="0"/>
              <w:marTop w:val="0"/>
              <w:marBottom w:val="0"/>
              <w:divBdr>
                <w:top w:val="none" w:sz="0" w:space="0" w:color="auto"/>
                <w:left w:val="none" w:sz="0" w:space="0" w:color="auto"/>
                <w:bottom w:val="none" w:sz="0" w:space="0" w:color="auto"/>
                <w:right w:val="none" w:sz="0" w:space="0" w:color="auto"/>
              </w:divBdr>
            </w:div>
            <w:div w:id="61100770">
              <w:marLeft w:val="0"/>
              <w:marRight w:val="0"/>
              <w:marTop w:val="0"/>
              <w:marBottom w:val="0"/>
              <w:divBdr>
                <w:top w:val="none" w:sz="0" w:space="0" w:color="auto"/>
                <w:left w:val="none" w:sz="0" w:space="0" w:color="auto"/>
                <w:bottom w:val="none" w:sz="0" w:space="0" w:color="auto"/>
                <w:right w:val="none" w:sz="0" w:space="0" w:color="auto"/>
              </w:divBdr>
            </w:div>
            <w:div w:id="67045629">
              <w:marLeft w:val="0"/>
              <w:marRight w:val="0"/>
              <w:marTop w:val="0"/>
              <w:marBottom w:val="0"/>
              <w:divBdr>
                <w:top w:val="none" w:sz="0" w:space="0" w:color="auto"/>
                <w:left w:val="none" w:sz="0" w:space="0" w:color="auto"/>
                <w:bottom w:val="none" w:sz="0" w:space="0" w:color="auto"/>
                <w:right w:val="none" w:sz="0" w:space="0" w:color="auto"/>
              </w:divBdr>
            </w:div>
            <w:div w:id="73016412">
              <w:marLeft w:val="0"/>
              <w:marRight w:val="0"/>
              <w:marTop w:val="0"/>
              <w:marBottom w:val="0"/>
              <w:divBdr>
                <w:top w:val="none" w:sz="0" w:space="0" w:color="auto"/>
                <w:left w:val="none" w:sz="0" w:space="0" w:color="auto"/>
                <w:bottom w:val="none" w:sz="0" w:space="0" w:color="auto"/>
                <w:right w:val="none" w:sz="0" w:space="0" w:color="auto"/>
              </w:divBdr>
            </w:div>
            <w:div w:id="74522322">
              <w:marLeft w:val="0"/>
              <w:marRight w:val="0"/>
              <w:marTop w:val="0"/>
              <w:marBottom w:val="0"/>
              <w:divBdr>
                <w:top w:val="none" w:sz="0" w:space="0" w:color="auto"/>
                <w:left w:val="none" w:sz="0" w:space="0" w:color="auto"/>
                <w:bottom w:val="none" w:sz="0" w:space="0" w:color="auto"/>
                <w:right w:val="none" w:sz="0" w:space="0" w:color="auto"/>
              </w:divBdr>
            </w:div>
            <w:div w:id="80681614">
              <w:marLeft w:val="0"/>
              <w:marRight w:val="0"/>
              <w:marTop w:val="0"/>
              <w:marBottom w:val="0"/>
              <w:divBdr>
                <w:top w:val="none" w:sz="0" w:space="0" w:color="auto"/>
                <w:left w:val="none" w:sz="0" w:space="0" w:color="auto"/>
                <w:bottom w:val="none" w:sz="0" w:space="0" w:color="auto"/>
                <w:right w:val="none" w:sz="0" w:space="0" w:color="auto"/>
              </w:divBdr>
            </w:div>
            <w:div w:id="80876521">
              <w:marLeft w:val="0"/>
              <w:marRight w:val="0"/>
              <w:marTop w:val="0"/>
              <w:marBottom w:val="0"/>
              <w:divBdr>
                <w:top w:val="none" w:sz="0" w:space="0" w:color="auto"/>
                <w:left w:val="none" w:sz="0" w:space="0" w:color="auto"/>
                <w:bottom w:val="none" w:sz="0" w:space="0" w:color="auto"/>
                <w:right w:val="none" w:sz="0" w:space="0" w:color="auto"/>
              </w:divBdr>
            </w:div>
            <w:div w:id="98113367">
              <w:marLeft w:val="0"/>
              <w:marRight w:val="0"/>
              <w:marTop w:val="0"/>
              <w:marBottom w:val="0"/>
              <w:divBdr>
                <w:top w:val="none" w:sz="0" w:space="0" w:color="auto"/>
                <w:left w:val="none" w:sz="0" w:space="0" w:color="auto"/>
                <w:bottom w:val="none" w:sz="0" w:space="0" w:color="auto"/>
                <w:right w:val="none" w:sz="0" w:space="0" w:color="auto"/>
              </w:divBdr>
            </w:div>
            <w:div w:id="98642619">
              <w:marLeft w:val="0"/>
              <w:marRight w:val="0"/>
              <w:marTop w:val="0"/>
              <w:marBottom w:val="0"/>
              <w:divBdr>
                <w:top w:val="none" w:sz="0" w:space="0" w:color="auto"/>
                <w:left w:val="none" w:sz="0" w:space="0" w:color="auto"/>
                <w:bottom w:val="none" w:sz="0" w:space="0" w:color="auto"/>
                <w:right w:val="none" w:sz="0" w:space="0" w:color="auto"/>
              </w:divBdr>
            </w:div>
            <w:div w:id="142045633">
              <w:marLeft w:val="0"/>
              <w:marRight w:val="0"/>
              <w:marTop w:val="0"/>
              <w:marBottom w:val="0"/>
              <w:divBdr>
                <w:top w:val="none" w:sz="0" w:space="0" w:color="auto"/>
                <w:left w:val="none" w:sz="0" w:space="0" w:color="auto"/>
                <w:bottom w:val="none" w:sz="0" w:space="0" w:color="auto"/>
                <w:right w:val="none" w:sz="0" w:space="0" w:color="auto"/>
              </w:divBdr>
            </w:div>
            <w:div w:id="146098037">
              <w:marLeft w:val="0"/>
              <w:marRight w:val="0"/>
              <w:marTop w:val="0"/>
              <w:marBottom w:val="0"/>
              <w:divBdr>
                <w:top w:val="none" w:sz="0" w:space="0" w:color="auto"/>
                <w:left w:val="none" w:sz="0" w:space="0" w:color="auto"/>
                <w:bottom w:val="none" w:sz="0" w:space="0" w:color="auto"/>
                <w:right w:val="none" w:sz="0" w:space="0" w:color="auto"/>
              </w:divBdr>
            </w:div>
            <w:div w:id="150369827">
              <w:marLeft w:val="0"/>
              <w:marRight w:val="0"/>
              <w:marTop w:val="0"/>
              <w:marBottom w:val="0"/>
              <w:divBdr>
                <w:top w:val="none" w:sz="0" w:space="0" w:color="auto"/>
                <w:left w:val="none" w:sz="0" w:space="0" w:color="auto"/>
                <w:bottom w:val="none" w:sz="0" w:space="0" w:color="auto"/>
                <w:right w:val="none" w:sz="0" w:space="0" w:color="auto"/>
              </w:divBdr>
            </w:div>
            <w:div w:id="151996558">
              <w:marLeft w:val="0"/>
              <w:marRight w:val="0"/>
              <w:marTop w:val="0"/>
              <w:marBottom w:val="0"/>
              <w:divBdr>
                <w:top w:val="none" w:sz="0" w:space="0" w:color="auto"/>
                <w:left w:val="none" w:sz="0" w:space="0" w:color="auto"/>
                <w:bottom w:val="none" w:sz="0" w:space="0" w:color="auto"/>
                <w:right w:val="none" w:sz="0" w:space="0" w:color="auto"/>
              </w:divBdr>
            </w:div>
            <w:div w:id="162474309">
              <w:marLeft w:val="0"/>
              <w:marRight w:val="0"/>
              <w:marTop w:val="0"/>
              <w:marBottom w:val="0"/>
              <w:divBdr>
                <w:top w:val="none" w:sz="0" w:space="0" w:color="auto"/>
                <w:left w:val="none" w:sz="0" w:space="0" w:color="auto"/>
                <w:bottom w:val="none" w:sz="0" w:space="0" w:color="auto"/>
                <w:right w:val="none" w:sz="0" w:space="0" w:color="auto"/>
              </w:divBdr>
            </w:div>
            <w:div w:id="166024330">
              <w:marLeft w:val="0"/>
              <w:marRight w:val="0"/>
              <w:marTop w:val="0"/>
              <w:marBottom w:val="0"/>
              <w:divBdr>
                <w:top w:val="none" w:sz="0" w:space="0" w:color="auto"/>
                <w:left w:val="none" w:sz="0" w:space="0" w:color="auto"/>
                <w:bottom w:val="none" w:sz="0" w:space="0" w:color="auto"/>
                <w:right w:val="none" w:sz="0" w:space="0" w:color="auto"/>
              </w:divBdr>
            </w:div>
            <w:div w:id="170485111">
              <w:marLeft w:val="0"/>
              <w:marRight w:val="0"/>
              <w:marTop w:val="0"/>
              <w:marBottom w:val="0"/>
              <w:divBdr>
                <w:top w:val="none" w:sz="0" w:space="0" w:color="auto"/>
                <w:left w:val="none" w:sz="0" w:space="0" w:color="auto"/>
                <w:bottom w:val="none" w:sz="0" w:space="0" w:color="auto"/>
                <w:right w:val="none" w:sz="0" w:space="0" w:color="auto"/>
              </w:divBdr>
            </w:div>
            <w:div w:id="177817695">
              <w:marLeft w:val="0"/>
              <w:marRight w:val="0"/>
              <w:marTop w:val="0"/>
              <w:marBottom w:val="0"/>
              <w:divBdr>
                <w:top w:val="none" w:sz="0" w:space="0" w:color="auto"/>
                <w:left w:val="none" w:sz="0" w:space="0" w:color="auto"/>
                <w:bottom w:val="none" w:sz="0" w:space="0" w:color="auto"/>
                <w:right w:val="none" w:sz="0" w:space="0" w:color="auto"/>
              </w:divBdr>
            </w:div>
            <w:div w:id="179393384">
              <w:marLeft w:val="0"/>
              <w:marRight w:val="0"/>
              <w:marTop w:val="0"/>
              <w:marBottom w:val="0"/>
              <w:divBdr>
                <w:top w:val="none" w:sz="0" w:space="0" w:color="auto"/>
                <w:left w:val="none" w:sz="0" w:space="0" w:color="auto"/>
                <w:bottom w:val="none" w:sz="0" w:space="0" w:color="auto"/>
                <w:right w:val="none" w:sz="0" w:space="0" w:color="auto"/>
              </w:divBdr>
            </w:div>
            <w:div w:id="189882939">
              <w:marLeft w:val="0"/>
              <w:marRight w:val="0"/>
              <w:marTop w:val="0"/>
              <w:marBottom w:val="0"/>
              <w:divBdr>
                <w:top w:val="none" w:sz="0" w:space="0" w:color="auto"/>
                <w:left w:val="none" w:sz="0" w:space="0" w:color="auto"/>
                <w:bottom w:val="none" w:sz="0" w:space="0" w:color="auto"/>
                <w:right w:val="none" w:sz="0" w:space="0" w:color="auto"/>
              </w:divBdr>
            </w:div>
            <w:div w:id="201526233">
              <w:marLeft w:val="0"/>
              <w:marRight w:val="0"/>
              <w:marTop w:val="0"/>
              <w:marBottom w:val="0"/>
              <w:divBdr>
                <w:top w:val="none" w:sz="0" w:space="0" w:color="auto"/>
                <w:left w:val="none" w:sz="0" w:space="0" w:color="auto"/>
                <w:bottom w:val="none" w:sz="0" w:space="0" w:color="auto"/>
                <w:right w:val="none" w:sz="0" w:space="0" w:color="auto"/>
              </w:divBdr>
            </w:div>
            <w:div w:id="226579153">
              <w:marLeft w:val="0"/>
              <w:marRight w:val="0"/>
              <w:marTop w:val="0"/>
              <w:marBottom w:val="0"/>
              <w:divBdr>
                <w:top w:val="none" w:sz="0" w:space="0" w:color="auto"/>
                <w:left w:val="none" w:sz="0" w:space="0" w:color="auto"/>
                <w:bottom w:val="none" w:sz="0" w:space="0" w:color="auto"/>
                <w:right w:val="none" w:sz="0" w:space="0" w:color="auto"/>
              </w:divBdr>
            </w:div>
            <w:div w:id="234122621">
              <w:marLeft w:val="0"/>
              <w:marRight w:val="0"/>
              <w:marTop w:val="0"/>
              <w:marBottom w:val="0"/>
              <w:divBdr>
                <w:top w:val="none" w:sz="0" w:space="0" w:color="auto"/>
                <w:left w:val="none" w:sz="0" w:space="0" w:color="auto"/>
                <w:bottom w:val="none" w:sz="0" w:space="0" w:color="auto"/>
                <w:right w:val="none" w:sz="0" w:space="0" w:color="auto"/>
              </w:divBdr>
            </w:div>
            <w:div w:id="238754254">
              <w:marLeft w:val="0"/>
              <w:marRight w:val="0"/>
              <w:marTop w:val="0"/>
              <w:marBottom w:val="0"/>
              <w:divBdr>
                <w:top w:val="none" w:sz="0" w:space="0" w:color="auto"/>
                <w:left w:val="none" w:sz="0" w:space="0" w:color="auto"/>
                <w:bottom w:val="none" w:sz="0" w:space="0" w:color="auto"/>
                <w:right w:val="none" w:sz="0" w:space="0" w:color="auto"/>
              </w:divBdr>
            </w:div>
            <w:div w:id="241527574">
              <w:marLeft w:val="0"/>
              <w:marRight w:val="0"/>
              <w:marTop w:val="0"/>
              <w:marBottom w:val="0"/>
              <w:divBdr>
                <w:top w:val="none" w:sz="0" w:space="0" w:color="auto"/>
                <w:left w:val="none" w:sz="0" w:space="0" w:color="auto"/>
                <w:bottom w:val="none" w:sz="0" w:space="0" w:color="auto"/>
                <w:right w:val="none" w:sz="0" w:space="0" w:color="auto"/>
              </w:divBdr>
            </w:div>
            <w:div w:id="246498095">
              <w:marLeft w:val="0"/>
              <w:marRight w:val="0"/>
              <w:marTop w:val="0"/>
              <w:marBottom w:val="0"/>
              <w:divBdr>
                <w:top w:val="none" w:sz="0" w:space="0" w:color="auto"/>
                <w:left w:val="none" w:sz="0" w:space="0" w:color="auto"/>
                <w:bottom w:val="none" w:sz="0" w:space="0" w:color="auto"/>
                <w:right w:val="none" w:sz="0" w:space="0" w:color="auto"/>
              </w:divBdr>
            </w:div>
            <w:div w:id="247234095">
              <w:marLeft w:val="0"/>
              <w:marRight w:val="0"/>
              <w:marTop w:val="0"/>
              <w:marBottom w:val="0"/>
              <w:divBdr>
                <w:top w:val="none" w:sz="0" w:space="0" w:color="auto"/>
                <w:left w:val="none" w:sz="0" w:space="0" w:color="auto"/>
                <w:bottom w:val="none" w:sz="0" w:space="0" w:color="auto"/>
                <w:right w:val="none" w:sz="0" w:space="0" w:color="auto"/>
              </w:divBdr>
            </w:div>
            <w:div w:id="262304300">
              <w:marLeft w:val="0"/>
              <w:marRight w:val="0"/>
              <w:marTop w:val="0"/>
              <w:marBottom w:val="0"/>
              <w:divBdr>
                <w:top w:val="none" w:sz="0" w:space="0" w:color="auto"/>
                <w:left w:val="none" w:sz="0" w:space="0" w:color="auto"/>
                <w:bottom w:val="none" w:sz="0" w:space="0" w:color="auto"/>
                <w:right w:val="none" w:sz="0" w:space="0" w:color="auto"/>
              </w:divBdr>
            </w:div>
            <w:div w:id="267740131">
              <w:marLeft w:val="0"/>
              <w:marRight w:val="0"/>
              <w:marTop w:val="0"/>
              <w:marBottom w:val="0"/>
              <w:divBdr>
                <w:top w:val="none" w:sz="0" w:space="0" w:color="auto"/>
                <w:left w:val="none" w:sz="0" w:space="0" w:color="auto"/>
                <w:bottom w:val="none" w:sz="0" w:space="0" w:color="auto"/>
                <w:right w:val="none" w:sz="0" w:space="0" w:color="auto"/>
              </w:divBdr>
            </w:div>
            <w:div w:id="297607263">
              <w:marLeft w:val="0"/>
              <w:marRight w:val="0"/>
              <w:marTop w:val="0"/>
              <w:marBottom w:val="0"/>
              <w:divBdr>
                <w:top w:val="none" w:sz="0" w:space="0" w:color="auto"/>
                <w:left w:val="none" w:sz="0" w:space="0" w:color="auto"/>
                <w:bottom w:val="none" w:sz="0" w:space="0" w:color="auto"/>
                <w:right w:val="none" w:sz="0" w:space="0" w:color="auto"/>
              </w:divBdr>
            </w:div>
            <w:div w:id="303512749">
              <w:marLeft w:val="0"/>
              <w:marRight w:val="0"/>
              <w:marTop w:val="0"/>
              <w:marBottom w:val="0"/>
              <w:divBdr>
                <w:top w:val="none" w:sz="0" w:space="0" w:color="auto"/>
                <w:left w:val="none" w:sz="0" w:space="0" w:color="auto"/>
                <w:bottom w:val="none" w:sz="0" w:space="0" w:color="auto"/>
                <w:right w:val="none" w:sz="0" w:space="0" w:color="auto"/>
              </w:divBdr>
            </w:div>
            <w:div w:id="313723142">
              <w:marLeft w:val="0"/>
              <w:marRight w:val="0"/>
              <w:marTop w:val="0"/>
              <w:marBottom w:val="0"/>
              <w:divBdr>
                <w:top w:val="none" w:sz="0" w:space="0" w:color="auto"/>
                <w:left w:val="none" w:sz="0" w:space="0" w:color="auto"/>
                <w:bottom w:val="none" w:sz="0" w:space="0" w:color="auto"/>
                <w:right w:val="none" w:sz="0" w:space="0" w:color="auto"/>
              </w:divBdr>
            </w:div>
            <w:div w:id="323702747">
              <w:marLeft w:val="0"/>
              <w:marRight w:val="0"/>
              <w:marTop w:val="0"/>
              <w:marBottom w:val="0"/>
              <w:divBdr>
                <w:top w:val="none" w:sz="0" w:space="0" w:color="auto"/>
                <w:left w:val="none" w:sz="0" w:space="0" w:color="auto"/>
                <w:bottom w:val="none" w:sz="0" w:space="0" w:color="auto"/>
                <w:right w:val="none" w:sz="0" w:space="0" w:color="auto"/>
              </w:divBdr>
            </w:div>
            <w:div w:id="330258277">
              <w:marLeft w:val="0"/>
              <w:marRight w:val="0"/>
              <w:marTop w:val="0"/>
              <w:marBottom w:val="0"/>
              <w:divBdr>
                <w:top w:val="none" w:sz="0" w:space="0" w:color="auto"/>
                <w:left w:val="none" w:sz="0" w:space="0" w:color="auto"/>
                <w:bottom w:val="none" w:sz="0" w:space="0" w:color="auto"/>
                <w:right w:val="none" w:sz="0" w:space="0" w:color="auto"/>
              </w:divBdr>
            </w:div>
            <w:div w:id="334770674">
              <w:marLeft w:val="0"/>
              <w:marRight w:val="0"/>
              <w:marTop w:val="0"/>
              <w:marBottom w:val="0"/>
              <w:divBdr>
                <w:top w:val="none" w:sz="0" w:space="0" w:color="auto"/>
                <w:left w:val="none" w:sz="0" w:space="0" w:color="auto"/>
                <w:bottom w:val="none" w:sz="0" w:space="0" w:color="auto"/>
                <w:right w:val="none" w:sz="0" w:space="0" w:color="auto"/>
              </w:divBdr>
            </w:div>
            <w:div w:id="335770050">
              <w:marLeft w:val="0"/>
              <w:marRight w:val="0"/>
              <w:marTop w:val="0"/>
              <w:marBottom w:val="0"/>
              <w:divBdr>
                <w:top w:val="none" w:sz="0" w:space="0" w:color="auto"/>
                <w:left w:val="none" w:sz="0" w:space="0" w:color="auto"/>
                <w:bottom w:val="none" w:sz="0" w:space="0" w:color="auto"/>
                <w:right w:val="none" w:sz="0" w:space="0" w:color="auto"/>
              </w:divBdr>
            </w:div>
            <w:div w:id="363100149">
              <w:marLeft w:val="0"/>
              <w:marRight w:val="0"/>
              <w:marTop w:val="0"/>
              <w:marBottom w:val="0"/>
              <w:divBdr>
                <w:top w:val="none" w:sz="0" w:space="0" w:color="auto"/>
                <w:left w:val="none" w:sz="0" w:space="0" w:color="auto"/>
                <w:bottom w:val="none" w:sz="0" w:space="0" w:color="auto"/>
                <w:right w:val="none" w:sz="0" w:space="0" w:color="auto"/>
              </w:divBdr>
            </w:div>
            <w:div w:id="393355742">
              <w:marLeft w:val="0"/>
              <w:marRight w:val="0"/>
              <w:marTop w:val="0"/>
              <w:marBottom w:val="0"/>
              <w:divBdr>
                <w:top w:val="none" w:sz="0" w:space="0" w:color="auto"/>
                <w:left w:val="none" w:sz="0" w:space="0" w:color="auto"/>
                <w:bottom w:val="none" w:sz="0" w:space="0" w:color="auto"/>
                <w:right w:val="none" w:sz="0" w:space="0" w:color="auto"/>
              </w:divBdr>
            </w:div>
            <w:div w:id="393893239">
              <w:marLeft w:val="0"/>
              <w:marRight w:val="0"/>
              <w:marTop w:val="0"/>
              <w:marBottom w:val="0"/>
              <w:divBdr>
                <w:top w:val="none" w:sz="0" w:space="0" w:color="auto"/>
                <w:left w:val="none" w:sz="0" w:space="0" w:color="auto"/>
                <w:bottom w:val="none" w:sz="0" w:space="0" w:color="auto"/>
                <w:right w:val="none" w:sz="0" w:space="0" w:color="auto"/>
              </w:divBdr>
            </w:div>
            <w:div w:id="426653235">
              <w:marLeft w:val="0"/>
              <w:marRight w:val="0"/>
              <w:marTop w:val="0"/>
              <w:marBottom w:val="0"/>
              <w:divBdr>
                <w:top w:val="none" w:sz="0" w:space="0" w:color="auto"/>
                <w:left w:val="none" w:sz="0" w:space="0" w:color="auto"/>
                <w:bottom w:val="none" w:sz="0" w:space="0" w:color="auto"/>
                <w:right w:val="none" w:sz="0" w:space="0" w:color="auto"/>
              </w:divBdr>
            </w:div>
            <w:div w:id="427626272">
              <w:marLeft w:val="0"/>
              <w:marRight w:val="0"/>
              <w:marTop w:val="0"/>
              <w:marBottom w:val="0"/>
              <w:divBdr>
                <w:top w:val="none" w:sz="0" w:space="0" w:color="auto"/>
                <w:left w:val="none" w:sz="0" w:space="0" w:color="auto"/>
                <w:bottom w:val="none" w:sz="0" w:space="0" w:color="auto"/>
                <w:right w:val="none" w:sz="0" w:space="0" w:color="auto"/>
              </w:divBdr>
            </w:div>
            <w:div w:id="460343796">
              <w:marLeft w:val="0"/>
              <w:marRight w:val="0"/>
              <w:marTop w:val="0"/>
              <w:marBottom w:val="0"/>
              <w:divBdr>
                <w:top w:val="none" w:sz="0" w:space="0" w:color="auto"/>
                <w:left w:val="none" w:sz="0" w:space="0" w:color="auto"/>
                <w:bottom w:val="none" w:sz="0" w:space="0" w:color="auto"/>
                <w:right w:val="none" w:sz="0" w:space="0" w:color="auto"/>
              </w:divBdr>
            </w:div>
            <w:div w:id="511646791">
              <w:marLeft w:val="0"/>
              <w:marRight w:val="0"/>
              <w:marTop w:val="0"/>
              <w:marBottom w:val="0"/>
              <w:divBdr>
                <w:top w:val="none" w:sz="0" w:space="0" w:color="auto"/>
                <w:left w:val="none" w:sz="0" w:space="0" w:color="auto"/>
                <w:bottom w:val="none" w:sz="0" w:space="0" w:color="auto"/>
                <w:right w:val="none" w:sz="0" w:space="0" w:color="auto"/>
              </w:divBdr>
            </w:div>
            <w:div w:id="516046558">
              <w:marLeft w:val="0"/>
              <w:marRight w:val="0"/>
              <w:marTop w:val="0"/>
              <w:marBottom w:val="0"/>
              <w:divBdr>
                <w:top w:val="none" w:sz="0" w:space="0" w:color="auto"/>
                <w:left w:val="none" w:sz="0" w:space="0" w:color="auto"/>
                <w:bottom w:val="none" w:sz="0" w:space="0" w:color="auto"/>
                <w:right w:val="none" w:sz="0" w:space="0" w:color="auto"/>
              </w:divBdr>
            </w:div>
            <w:div w:id="527523464">
              <w:marLeft w:val="0"/>
              <w:marRight w:val="0"/>
              <w:marTop w:val="0"/>
              <w:marBottom w:val="0"/>
              <w:divBdr>
                <w:top w:val="none" w:sz="0" w:space="0" w:color="auto"/>
                <w:left w:val="none" w:sz="0" w:space="0" w:color="auto"/>
                <w:bottom w:val="none" w:sz="0" w:space="0" w:color="auto"/>
                <w:right w:val="none" w:sz="0" w:space="0" w:color="auto"/>
              </w:divBdr>
            </w:div>
            <w:div w:id="532502371">
              <w:marLeft w:val="0"/>
              <w:marRight w:val="0"/>
              <w:marTop w:val="0"/>
              <w:marBottom w:val="0"/>
              <w:divBdr>
                <w:top w:val="none" w:sz="0" w:space="0" w:color="auto"/>
                <w:left w:val="none" w:sz="0" w:space="0" w:color="auto"/>
                <w:bottom w:val="none" w:sz="0" w:space="0" w:color="auto"/>
                <w:right w:val="none" w:sz="0" w:space="0" w:color="auto"/>
              </w:divBdr>
            </w:div>
            <w:div w:id="535657819">
              <w:marLeft w:val="0"/>
              <w:marRight w:val="0"/>
              <w:marTop w:val="0"/>
              <w:marBottom w:val="0"/>
              <w:divBdr>
                <w:top w:val="none" w:sz="0" w:space="0" w:color="auto"/>
                <w:left w:val="none" w:sz="0" w:space="0" w:color="auto"/>
                <w:bottom w:val="none" w:sz="0" w:space="0" w:color="auto"/>
                <w:right w:val="none" w:sz="0" w:space="0" w:color="auto"/>
              </w:divBdr>
            </w:div>
            <w:div w:id="545416572">
              <w:marLeft w:val="0"/>
              <w:marRight w:val="0"/>
              <w:marTop w:val="0"/>
              <w:marBottom w:val="0"/>
              <w:divBdr>
                <w:top w:val="none" w:sz="0" w:space="0" w:color="auto"/>
                <w:left w:val="none" w:sz="0" w:space="0" w:color="auto"/>
                <w:bottom w:val="none" w:sz="0" w:space="0" w:color="auto"/>
                <w:right w:val="none" w:sz="0" w:space="0" w:color="auto"/>
              </w:divBdr>
            </w:div>
            <w:div w:id="545681654">
              <w:marLeft w:val="0"/>
              <w:marRight w:val="0"/>
              <w:marTop w:val="0"/>
              <w:marBottom w:val="0"/>
              <w:divBdr>
                <w:top w:val="none" w:sz="0" w:space="0" w:color="auto"/>
                <w:left w:val="none" w:sz="0" w:space="0" w:color="auto"/>
                <w:bottom w:val="none" w:sz="0" w:space="0" w:color="auto"/>
                <w:right w:val="none" w:sz="0" w:space="0" w:color="auto"/>
              </w:divBdr>
            </w:div>
            <w:div w:id="548497961">
              <w:marLeft w:val="0"/>
              <w:marRight w:val="0"/>
              <w:marTop w:val="0"/>
              <w:marBottom w:val="0"/>
              <w:divBdr>
                <w:top w:val="none" w:sz="0" w:space="0" w:color="auto"/>
                <w:left w:val="none" w:sz="0" w:space="0" w:color="auto"/>
                <w:bottom w:val="none" w:sz="0" w:space="0" w:color="auto"/>
                <w:right w:val="none" w:sz="0" w:space="0" w:color="auto"/>
              </w:divBdr>
            </w:div>
            <w:div w:id="569540046">
              <w:marLeft w:val="0"/>
              <w:marRight w:val="0"/>
              <w:marTop w:val="0"/>
              <w:marBottom w:val="0"/>
              <w:divBdr>
                <w:top w:val="none" w:sz="0" w:space="0" w:color="auto"/>
                <w:left w:val="none" w:sz="0" w:space="0" w:color="auto"/>
                <w:bottom w:val="none" w:sz="0" w:space="0" w:color="auto"/>
                <w:right w:val="none" w:sz="0" w:space="0" w:color="auto"/>
              </w:divBdr>
            </w:div>
            <w:div w:id="584075075">
              <w:marLeft w:val="0"/>
              <w:marRight w:val="0"/>
              <w:marTop w:val="0"/>
              <w:marBottom w:val="0"/>
              <w:divBdr>
                <w:top w:val="none" w:sz="0" w:space="0" w:color="auto"/>
                <w:left w:val="none" w:sz="0" w:space="0" w:color="auto"/>
                <w:bottom w:val="none" w:sz="0" w:space="0" w:color="auto"/>
                <w:right w:val="none" w:sz="0" w:space="0" w:color="auto"/>
              </w:divBdr>
            </w:div>
            <w:div w:id="598609628">
              <w:marLeft w:val="0"/>
              <w:marRight w:val="0"/>
              <w:marTop w:val="0"/>
              <w:marBottom w:val="0"/>
              <w:divBdr>
                <w:top w:val="none" w:sz="0" w:space="0" w:color="auto"/>
                <w:left w:val="none" w:sz="0" w:space="0" w:color="auto"/>
                <w:bottom w:val="none" w:sz="0" w:space="0" w:color="auto"/>
                <w:right w:val="none" w:sz="0" w:space="0" w:color="auto"/>
              </w:divBdr>
            </w:div>
            <w:div w:id="611858152">
              <w:marLeft w:val="0"/>
              <w:marRight w:val="0"/>
              <w:marTop w:val="0"/>
              <w:marBottom w:val="0"/>
              <w:divBdr>
                <w:top w:val="none" w:sz="0" w:space="0" w:color="auto"/>
                <w:left w:val="none" w:sz="0" w:space="0" w:color="auto"/>
                <w:bottom w:val="none" w:sz="0" w:space="0" w:color="auto"/>
                <w:right w:val="none" w:sz="0" w:space="0" w:color="auto"/>
              </w:divBdr>
            </w:div>
            <w:div w:id="632520438">
              <w:marLeft w:val="0"/>
              <w:marRight w:val="0"/>
              <w:marTop w:val="0"/>
              <w:marBottom w:val="0"/>
              <w:divBdr>
                <w:top w:val="none" w:sz="0" w:space="0" w:color="auto"/>
                <w:left w:val="none" w:sz="0" w:space="0" w:color="auto"/>
                <w:bottom w:val="none" w:sz="0" w:space="0" w:color="auto"/>
                <w:right w:val="none" w:sz="0" w:space="0" w:color="auto"/>
              </w:divBdr>
            </w:div>
            <w:div w:id="662860303">
              <w:marLeft w:val="0"/>
              <w:marRight w:val="0"/>
              <w:marTop w:val="0"/>
              <w:marBottom w:val="0"/>
              <w:divBdr>
                <w:top w:val="none" w:sz="0" w:space="0" w:color="auto"/>
                <w:left w:val="none" w:sz="0" w:space="0" w:color="auto"/>
                <w:bottom w:val="none" w:sz="0" w:space="0" w:color="auto"/>
                <w:right w:val="none" w:sz="0" w:space="0" w:color="auto"/>
              </w:divBdr>
            </w:div>
            <w:div w:id="667294202">
              <w:marLeft w:val="0"/>
              <w:marRight w:val="0"/>
              <w:marTop w:val="0"/>
              <w:marBottom w:val="0"/>
              <w:divBdr>
                <w:top w:val="none" w:sz="0" w:space="0" w:color="auto"/>
                <w:left w:val="none" w:sz="0" w:space="0" w:color="auto"/>
                <w:bottom w:val="none" w:sz="0" w:space="0" w:color="auto"/>
                <w:right w:val="none" w:sz="0" w:space="0" w:color="auto"/>
              </w:divBdr>
            </w:div>
            <w:div w:id="688333369">
              <w:marLeft w:val="0"/>
              <w:marRight w:val="0"/>
              <w:marTop w:val="0"/>
              <w:marBottom w:val="0"/>
              <w:divBdr>
                <w:top w:val="none" w:sz="0" w:space="0" w:color="auto"/>
                <w:left w:val="none" w:sz="0" w:space="0" w:color="auto"/>
                <w:bottom w:val="none" w:sz="0" w:space="0" w:color="auto"/>
                <w:right w:val="none" w:sz="0" w:space="0" w:color="auto"/>
              </w:divBdr>
            </w:div>
            <w:div w:id="701176204">
              <w:marLeft w:val="0"/>
              <w:marRight w:val="0"/>
              <w:marTop w:val="0"/>
              <w:marBottom w:val="0"/>
              <w:divBdr>
                <w:top w:val="none" w:sz="0" w:space="0" w:color="auto"/>
                <w:left w:val="none" w:sz="0" w:space="0" w:color="auto"/>
                <w:bottom w:val="none" w:sz="0" w:space="0" w:color="auto"/>
                <w:right w:val="none" w:sz="0" w:space="0" w:color="auto"/>
              </w:divBdr>
            </w:div>
            <w:div w:id="702054000">
              <w:marLeft w:val="0"/>
              <w:marRight w:val="0"/>
              <w:marTop w:val="0"/>
              <w:marBottom w:val="0"/>
              <w:divBdr>
                <w:top w:val="none" w:sz="0" w:space="0" w:color="auto"/>
                <w:left w:val="none" w:sz="0" w:space="0" w:color="auto"/>
                <w:bottom w:val="none" w:sz="0" w:space="0" w:color="auto"/>
                <w:right w:val="none" w:sz="0" w:space="0" w:color="auto"/>
              </w:divBdr>
            </w:div>
            <w:div w:id="703796186">
              <w:marLeft w:val="0"/>
              <w:marRight w:val="0"/>
              <w:marTop w:val="0"/>
              <w:marBottom w:val="0"/>
              <w:divBdr>
                <w:top w:val="none" w:sz="0" w:space="0" w:color="auto"/>
                <w:left w:val="none" w:sz="0" w:space="0" w:color="auto"/>
                <w:bottom w:val="none" w:sz="0" w:space="0" w:color="auto"/>
                <w:right w:val="none" w:sz="0" w:space="0" w:color="auto"/>
              </w:divBdr>
            </w:div>
            <w:div w:id="706031649">
              <w:marLeft w:val="0"/>
              <w:marRight w:val="0"/>
              <w:marTop w:val="0"/>
              <w:marBottom w:val="0"/>
              <w:divBdr>
                <w:top w:val="none" w:sz="0" w:space="0" w:color="auto"/>
                <w:left w:val="none" w:sz="0" w:space="0" w:color="auto"/>
                <w:bottom w:val="none" w:sz="0" w:space="0" w:color="auto"/>
                <w:right w:val="none" w:sz="0" w:space="0" w:color="auto"/>
              </w:divBdr>
            </w:div>
            <w:div w:id="709842615">
              <w:marLeft w:val="0"/>
              <w:marRight w:val="0"/>
              <w:marTop w:val="0"/>
              <w:marBottom w:val="0"/>
              <w:divBdr>
                <w:top w:val="none" w:sz="0" w:space="0" w:color="auto"/>
                <w:left w:val="none" w:sz="0" w:space="0" w:color="auto"/>
                <w:bottom w:val="none" w:sz="0" w:space="0" w:color="auto"/>
                <w:right w:val="none" w:sz="0" w:space="0" w:color="auto"/>
              </w:divBdr>
            </w:div>
            <w:div w:id="711803230">
              <w:marLeft w:val="0"/>
              <w:marRight w:val="0"/>
              <w:marTop w:val="0"/>
              <w:marBottom w:val="0"/>
              <w:divBdr>
                <w:top w:val="none" w:sz="0" w:space="0" w:color="auto"/>
                <w:left w:val="none" w:sz="0" w:space="0" w:color="auto"/>
                <w:bottom w:val="none" w:sz="0" w:space="0" w:color="auto"/>
                <w:right w:val="none" w:sz="0" w:space="0" w:color="auto"/>
              </w:divBdr>
            </w:div>
            <w:div w:id="718211572">
              <w:marLeft w:val="0"/>
              <w:marRight w:val="0"/>
              <w:marTop w:val="0"/>
              <w:marBottom w:val="0"/>
              <w:divBdr>
                <w:top w:val="none" w:sz="0" w:space="0" w:color="auto"/>
                <w:left w:val="none" w:sz="0" w:space="0" w:color="auto"/>
                <w:bottom w:val="none" w:sz="0" w:space="0" w:color="auto"/>
                <w:right w:val="none" w:sz="0" w:space="0" w:color="auto"/>
              </w:divBdr>
            </w:div>
            <w:div w:id="722558038">
              <w:marLeft w:val="0"/>
              <w:marRight w:val="0"/>
              <w:marTop w:val="0"/>
              <w:marBottom w:val="0"/>
              <w:divBdr>
                <w:top w:val="none" w:sz="0" w:space="0" w:color="auto"/>
                <w:left w:val="none" w:sz="0" w:space="0" w:color="auto"/>
                <w:bottom w:val="none" w:sz="0" w:space="0" w:color="auto"/>
                <w:right w:val="none" w:sz="0" w:space="0" w:color="auto"/>
              </w:divBdr>
            </w:div>
            <w:div w:id="728579620">
              <w:marLeft w:val="0"/>
              <w:marRight w:val="0"/>
              <w:marTop w:val="0"/>
              <w:marBottom w:val="0"/>
              <w:divBdr>
                <w:top w:val="none" w:sz="0" w:space="0" w:color="auto"/>
                <w:left w:val="none" w:sz="0" w:space="0" w:color="auto"/>
                <w:bottom w:val="none" w:sz="0" w:space="0" w:color="auto"/>
                <w:right w:val="none" w:sz="0" w:space="0" w:color="auto"/>
              </w:divBdr>
            </w:div>
            <w:div w:id="755443008">
              <w:marLeft w:val="0"/>
              <w:marRight w:val="0"/>
              <w:marTop w:val="0"/>
              <w:marBottom w:val="0"/>
              <w:divBdr>
                <w:top w:val="none" w:sz="0" w:space="0" w:color="auto"/>
                <w:left w:val="none" w:sz="0" w:space="0" w:color="auto"/>
                <w:bottom w:val="none" w:sz="0" w:space="0" w:color="auto"/>
                <w:right w:val="none" w:sz="0" w:space="0" w:color="auto"/>
              </w:divBdr>
            </w:div>
            <w:div w:id="755639479">
              <w:marLeft w:val="0"/>
              <w:marRight w:val="0"/>
              <w:marTop w:val="0"/>
              <w:marBottom w:val="0"/>
              <w:divBdr>
                <w:top w:val="none" w:sz="0" w:space="0" w:color="auto"/>
                <w:left w:val="none" w:sz="0" w:space="0" w:color="auto"/>
                <w:bottom w:val="none" w:sz="0" w:space="0" w:color="auto"/>
                <w:right w:val="none" w:sz="0" w:space="0" w:color="auto"/>
              </w:divBdr>
            </w:div>
            <w:div w:id="763111060">
              <w:marLeft w:val="0"/>
              <w:marRight w:val="0"/>
              <w:marTop w:val="0"/>
              <w:marBottom w:val="0"/>
              <w:divBdr>
                <w:top w:val="none" w:sz="0" w:space="0" w:color="auto"/>
                <w:left w:val="none" w:sz="0" w:space="0" w:color="auto"/>
                <w:bottom w:val="none" w:sz="0" w:space="0" w:color="auto"/>
                <w:right w:val="none" w:sz="0" w:space="0" w:color="auto"/>
              </w:divBdr>
            </w:div>
            <w:div w:id="766659406">
              <w:marLeft w:val="0"/>
              <w:marRight w:val="0"/>
              <w:marTop w:val="0"/>
              <w:marBottom w:val="0"/>
              <w:divBdr>
                <w:top w:val="none" w:sz="0" w:space="0" w:color="auto"/>
                <w:left w:val="none" w:sz="0" w:space="0" w:color="auto"/>
                <w:bottom w:val="none" w:sz="0" w:space="0" w:color="auto"/>
                <w:right w:val="none" w:sz="0" w:space="0" w:color="auto"/>
              </w:divBdr>
            </w:div>
            <w:div w:id="778454015">
              <w:marLeft w:val="0"/>
              <w:marRight w:val="0"/>
              <w:marTop w:val="0"/>
              <w:marBottom w:val="0"/>
              <w:divBdr>
                <w:top w:val="none" w:sz="0" w:space="0" w:color="auto"/>
                <w:left w:val="none" w:sz="0" w:space="0" w:color="auto"/>
                <w:bottom w:val="none" w:sz="0" w:space="0" w:color="auto"/>
                <w:right w:val="none" w:sz="0" w:space="0" w:color="auto"/>
              </w:divBdr>
            </w:div>
            <w:div w:id="779109841">
              <w:marLeft w:val="0"/>
              <w:marRight w:val="0"/>
              <w:marTop w:val="0"/>
              <w:marBottom w:val="0"/>
              <w:divBdr>
                <w:top w:val="none" w:sz="0" w:space="0" w:color="auto"/>
                <w:left w:val="none" w:sz="0" w:space="0" w:color="auto"/>
                <w:bottom w:val="none" w:sz="0" w:space="0" w:color="auto"/>
                <w:right w:val="none" w:sz="0" w:space="0" w:color="auto"/>
              </w:divBdr>
            </w:div>
            <w:div w:id="783620408">
              <w:marLeft w:val="0"/>
              <w:marRight w:val="0"/>
              <w:marTop w:val="0"/>
              <w:marBottom w:val="0"/>
              <w:divBdr>
                <w:top w:val="none" w:sz="0" w:space="0" w:color="auto"/>
                <w:left w:val="none" w:sz="0" w:space="0" w:color="auto"/>
                <w:bottom w:val="none" w:sz="0" w:space="0" w:color="auto"/>
                <w:right w:val="none" w:sz="0" w:space="0" w:color="auto"/>
              </w:divBdr>
            </w:div>
            <w:div w:id="798299902">
              <w:marLeft w:val="0"/>
              <w:marRight w:val="0"/>
              <w:marTop w:val="0"/>
              <w:marBottom w:val="0"/>
              <w:divBdr>
                <w:top w:val="none" w:sz="0" w:space="0" w:color="auto"/>
                <w:left w:val="none" w:sz="0" w:space="0" w:color="auto"/>
                <w:bottom w:val="none" w:sz="0" w:space="0" w:color="auto"/>
                <w:right w:val="none" w:sz="0" w:space="0" w:color="auto"/>
              </w:divBdr>
            </w:div>
            <w:div w:id="805007519">
              <w:marLeft w:val="0"/>
              <w:marRight w:val="0"/>
              <w:marTop w:val="0"/>
              <w:marBottom w:val="0"/>
              <w:divBdr>
                <w:top w:val="none" w:sz="0" w:space="0" w:color="auto"/>
                <w:left w:val="none" w:sz="0" w:space="0" w:color="auto"/>
                <w:bottom w:val="none" w:sz="0" w:space="0" w:color="auto"/>
                <w:right w:val="none" w:sz="0" w:space="0" w:color="auto"/>
              </w:divBdr>
            </w:div>
            <w:div w:id="812678396">
              <w:marLeft w:val="0"/>
              <w:marRight w:val="0"/>
              <w:marTop w:val="0"/>
              <w:marBottom w:val="0"/>
              <w:divBdr>
                <w:top w:val="none" w:sz="0" w:space="0" w:color="auto"/>
                <w:left w:val="none" w:sz="0" w:space="0" w:color="auto"/>
                <w:bottom w:val="none" w:sz="0" w:space="0" w:color="auto"/>
                <w:right w:val="none" w:sz="0" w:space="0" w:color="auto"/>
              </w:divBdr>
            </w:div>
            <w:div w:id="815798207">
              <w:marLeft w:val="0"/>
              <w:marRight w:val="0"/>
              <w:marTop w:val="0"/>
              <w:marBottom w:val="0"/>
              <w:divBdr>
                <w:top w:val="none" w:sz="0" w:space="0" w:color="auto"/>
                <w:left w:val="none" w:sz="0" w:space="0" w:color="auto"/>
                <w:bottom w:val="none" w:sz="0" w:space="0" w:color="auto"/>
                <w:right w:val="none" w:sz="0" w:space="0" w:color="auto"/>
              </w:divBdr>
            </w:div>
            <w:div w:id="848449590">
              <w:marLeft w:val="0"/>
              <w:marRight w:val="0"/>
              <w:marTop w:val="0"/>
              <w:marBottom w:val="0"/>
              <w:divBdr>
                <w:top w:val="none" w:sz="0" w:space="0" w:color="auto"/>
                <w:left w:val="none" w:sz="0" w:space="0" w:color="auto"/>
                <w:bottom w:val="none" w:sz="0" w:space="0" w:color="auto"/>
                <w:right w:val="none" w:sz="0" w:space="0" w:color="auto"/>
              </w:divBdr>
            </w:div>
            <w:div w:id="850291000">
              <w:marLeft w:val="0"/>
              <w:marRight w:val="0"/>
              <w:marTop w:val="0"/>
              <w:marBottom w:val="0"/>
              <w:divBdr>
                <w:top w:val="none" w:sz="0" w:space="0" w:color="auto"/>
                <w:left w:val="none" w:sz="0" w:space="0" w:color="auto"/>
                <w:bottom w:val="none" w:sz="0" w:space="0" w:color="auto"/>
                <w:right w:val="none" w:sz="0" w:space="0" w:color="auto"/>
              </w:divBdr>
            </w:div>
            <w:div w:id="875460936">
              <w:marLeft w:val="0"/>
              <w:marRight w:val="0"/>
              <w:marTop w:val="0"/>
              <w:marBottom w:val="0"/>
              <w:divBdr>
                <w:top w:val="none" w:sz="0" w:space="0" w:color="auto"/>
                <w:left w:val="none" w:sz="0" w:space="0" w:color="auto"/>
                <w:bottom w:val="none" w:sz="0" w:space="0" w:color="auto"/>
                <w:right w:val="none" w:sz="0" w:space="0" w:color="auto"/>
              </w:divBdr>
            </w:div>
            <w:div w:id="889852041">
              <w:marLeft w:val="0"/>
              <w:marRight w:val="0"/>
              <w:marTop w:val="0"/>
              <w:marBottom w:val="0"/>
              <w:divBdr>
                <w:top w:val="none" w:sz="0" w:space="0" w:color="auto"/>
                <w:left w:val="none" w:sz="0" w:space="0" w:color="auto"/>
                <w:bottom w:val="none" w:sz="0" w:space="0" w:color="auto"/>
                <w:right w:val="none" w:sz="0" w:space="0" w:color="auto"/>
              </w:divBdr>
            </w:div>
            <w:div w:id="892424726">
              <w:marLeft w:val="0"/>
              <w:marRight w:val="0"/>
              <w:marTop w:val="0"/>
              <w:marBottom w:val="0"/>
              <w:divBdr>
                <w:top w:val="none" w:sz="0" w:space="0" w:color="auto"/>
                <w:left w:val="none" w:sz="0" w:space="0" w:color="auto"/>
                <w:bottom w:val="none" w:sz="0" w:space="0" w:color="auto"/>
                <w:right w:val="none" w:sz="0" w:space="0" w:color="auto"/>
              </w:divBdr>
            </w:div>
            <w:div w:id="920454852">
              <w:marLeft w:val="0"/>
              <w:marRight w:val="0"/>
              <w:marTop w:val="0"/>
              <w:marBottom w:val="0"/>
              <w:divBdr>
                <w:top w:val="none" w:sz="0" w:space="0" w:color="auto"/>
                <w:left w:val="none" w:sz="0" w:space="0" w:color="auto"/>
                <w:bottom w:val="none" w:sz="0" w:space="0" w:color="auto"/>
                <w:right w:val="none" w:sz="0" w:space="0" w:color="auto"/>
              </w:divBdr>
            </w:div>
            <w:div w:id="926381527">
              <w:marLeft w:val="0"/>
              <w:marRight w:val="0"/>
              <w:marTop w:val="0"/>
              <w:marBottom w:val="0"/>
              <w:divBdr>
                <w:top w:val="none" w:sz="0" w:space="0" w:color="auto"/>
                <w:left w:val="none" w:sz="0" w:space="0" w:color="auto"/>
                <w:bottom w:val="none" w:sz="0" w:space="0" w:color="auto"/>
                <w:right w:val="none" w:sz="0" w:space="0" w:color="auto"/>
              </w:divBdr>
            </w:div>
            <w:div w:id="937518280">
              <w:marLeft w:val="0"/>
              <w:marRight w:val="0"/>
              <w:marTop w:val="0"/>
              <w:marBottom w:val="0"/>
              <w:divBdr>
                <w:top w:val="none" w:sz="0" w:space="0" w:color="auto"/>
                <w:left w:val="none" w:sz="0" w:space="0" w:color="auto"/>
                <w:bottom w:val="none" w:sz="0" w:space="0" w:color="auto"/>
                <w:right w:val="none" w:sz="0" w:space="0" w:color="auto"/>
              </w:divBdr>
            </w:div>
            <w:div w:id="962999323">
              <w:marLeft w:val="0"/>
              <w:marRight w:val="0"/>
              <w:marTop w:val="0"/>
              <w:marBottom w:val="0"/>
              <w:divBdr>
                <w:top w:val="none" w:sz="0" w:space="0" w:color="auto"/>
                <w:left w:val="none" w:sz="0" w:space="0" w:color="auto"/>
                <w:bottom w:val="none" w:sz="0" w:space="0" w:color="auto"/>
                <w:right w:val="none" w:sz="0" w:space="0" w:color="auto"/>
              </w:divBdr>
            </w:div>
            <w:div w:id="965309069">
              <w:marLeft w:val="0"/>
              <w:marRight w:val="0"/>
              <w:marTop w:val="0"/>
              <w:marBottom w:val="0"/>
              <w:divBdr>
                <w:top w:val="none" w:sz="0" w:space="0" w:color="auto"/>
                <w:left w:val="none" w:sz="0" w:space="0" w:color="auto"/>
                <w:bottom w:val="none" w:sz="0" w:space="0" w:color="auto"/>
                <w:right w:val="none" w:sz="0" w:space="0" w:color="auto"/>
              </w:divBdr>
            </w:div>
            <w:div w:id="967079241">
              <w:marLeft w:val="0"/>
              <w:marRight w:val="0"/>
              <w:marTop w:val="0"/>
              <w:marBottom w:val="0"/>
              <w:divBdr>
                <w:top w:val="none" w:sz="0" w:space="0" w:color="auto"/>
                <w:left w:val="none" w:sz="0" w:space="0" w:color="auto"/>
                <w:bottom w:val="none" w:sz="0" w:space="0" w:color="auto"/>
                <w:right w:val="none" w:sz="0" w:space="0" w:color="auto"/>
              </w:divBdr>
            </w:div>
            <w:div w:id="981886998">
              <w:marLeft w:val="0"/>
              <w:marRight w:val="0"/>
              <w:marTop w:val="0"/>
              <w:marBottom w:val="0"/>
              <w:divBdr>
                <w:top w:val="none" w:sz="0" w:space="0" w:color="auto"/>
                <w:left w:val="none" w:sz="0" w:space="0" w:color="auto"/>
                <w:bottom w:val="none" w:sz="0" w:space="0" w:color="auto"/>
                <w:right w:val="none" w:sz="0" w:space="0" w:color="auto"/>
              </w:divBdr>
            </w:div>
            <w:div w:id="1002508397">
              <w:marLeft w:val="0"/>
              <w:marRight w:val="0"/>
              <w:marTop w:val="0"/>
              <w:marBottom w:val="0"/>
              <w:divBdr>
                <w:top w:val="none" w:sz="0" w:space="0" w:color="auto"/>
                <w:left w:val="none" w:sz="0" w:space="0" w:color="auto"/>
                <w:bottom w:val="none" w:sz="0" w:space="0" w:color="auto"/>
                <w:right w:val="none" w:sz="0" w:space="0" w:color="auto"/>
              </w:divBdr>
            </w:div>
            <w:div w:id="1016810003">
              <w:marLeft w:val="0"/>
              <w:marRight w:val="0"/>
              <w:marTop w:val="0"/>
              <w:marBottom w:val="0"/>
              <w:divBdr>
                <w:top w:val="none" w:sz="0" w:space="0" w:color="auto"/>
                <w:left w:val="none" w:sz="0" w:space="0" w:color="auto"/>
                <w:bottom w:val="none" w:sz="0" w:space="0" w:color="auto"/>
                <w:right w:val="none" w:sz="0" w:space="0" w:color="auto"/>
              </w:divBdr>
            </w:div>
            <w:div w:id="1019241400">
              <w:marLeft w:val="0"/>
              <w:marRight w:val="0"/>
              <w:marTop w:val="0"/>
              <w:marBottom w:val="0"/>
              <w:divBdr>
                <w:top w:val="none" w:sz="0" w:space="0" w:color="auto"/>
                <w:left w:val="none" w:sz="0" w:space="0" w:color="auto"/>
                <w:bottom w:val="none" w:sz="0" w:space="0" w:color="auto"/>
                <w:right w:val="none" w:sz="0" w:space="0" w:color="auto"/>
              </w:divBdr>
            </w:div>
            <w:div w:id="1030450526">
              <w:marLeft w:val="0"/>
              <w:marRight w:val="0"/>
              <w:marTop w:val="0"/>
              <w:marBottom w:val="0"/>
              <w:divBdr>
                <w:top w:val="none" w:sz="0" w:space="0" w:color="auto"/>
                <w:left w:val="none" w:sz="0" w:space="0" w:color="auto"/>
                <w:bottom w:val="none" w:sz="0" w:space="0" w:color="auto"/>
                <w:right w:val="none" w:sz="0" w:space="0" w:color="auto"/>
              </w:divBdr>
            </w:div>
            <w:div w:id="1034304662">
              <w:marLeft w:val="0"/>
              <w:marRight w:val="0"/>
              <w:marTop w:val="0"/>
              <w:marBottom w:val="0"/>
              <w:divBdr>
                <w:top w:val="none" w:sz="0" w:space="0" w:color="auto"/>
                <w:left w:val="none" w:sz="0" w:space="0" w:color="auto"/>
                <w:bottom w:val="none" w:sz="0" w:space="0" w:color="auto"/>
                <w:right w:val="none" w:sz="0" w:space="0" w:color="auto"/>
              </w:divBdr>
            </w:div>
            <w:div w:id="1042560298">
              <w:marLeft w:val="0"/>
              <w:marRight w:val="0"/>
              <w:marTop w:val="0"/>
              <w:marBottom w:val="0"/>
              <w:divBdr>
                <w:top w:val="none" w:sz="0" w:space="0" w:color="auto"/>
                <w:left w:val="none" w:sz="0" w:space="0" w:color="auto"/>
                <w:bottom w:val="none" w:sz="0" w:space="0" w:color="auto"/>
                <w:right w:val="none" w:sz="0" w:space="0" w:color="auto"/>
              </w:divBdr>
            </w:div>
            <w:div w:id="1046416970">
              <w:marLeft w:val="0"/>
              <w:marRight w:val="0"/>
              <w:marTop w:val="0"/>
              <w:marBottom w:val="0"/>
              <w:divBdr>
                <w:top w:val="none" w:sz="0" w:space="0" w:color="auto"/>
                <w:left w:val="none" w:sz="0" w:space="0" w:color="auto"/>
                <w:bottom w:val="none" w:sz="0" w:space="0" w:color="auto"/>
                <w:right w:val="none" w:sz="0" w:space="0" w:color="auto"/>
              </w:divBdr>
            </w:div>
            <w:div w:id="1054960572">
              <w:marLeft w:val="0"/>
              <w:marRight w:val="0"/>
              <w:marTop w:val="0"/>
              <w:marBottom w:val="0"/>
              <w:divBdr>
                <w:top w:val="none" w:sz="0" w:space="0" w:color="auto"/>
                <w:left w:val="none" w:sz="0" w:space="0" w:color="auto"/>
                <w:bottom w:val="none" w:sz="0" w:space="0" w:color="auto"/>
                <w:right w:val="none" w:sz="0" w:space="0" w:color="auto"/>
              </w:divBdr>
            </w:div>
            <w:div w:id="1056657812">
              <w:marLeft w:val="0"/>
              <w:marRight w:val="0"/>
              <w:marTop w:val="0"/>
              <w:marBottom w:val="0"/>
              <w:divBdr>
                <w:top w:val="none" w:sz="0" w:space="0" w:color="auto"/>
                <w:left w:val="none" w:sz="0" w:space="0" w:color="auto"/>
                <w:bottom w:val="none" w:sz="0" w:space="0" w:color="auto"/>
                <w:right w:val="none" w:sz="0" w:space="0" w:color="auto"/>
              </w:divBdr>
            </w:div>
            <w:div w:id="1067188598">
              <w:marLeft w:val="0"/>
              <w:marRight w:val="0"/>
              <w:marTop w:val="0"/>
              <w:marBottom w:val="0"/>
              <w:divBdr>
                <w:top w:val="none" w:sz="0" w:space="0" w:color="auto"/>
                <w:left w:val="none" w:sz="0" w:space="0" w:color="auto"/>
                <w:bottom w:val="none" w:sz="0" w:space="0" w:color="auto"/>
                <w:right w:val="none" w:sz="0" w:space="0" w:color="auto"/>
              </w:divBdr>
            </w:div>
            <w:div w:id="1075083245">
              <w:marLeft w:val="0"/>
              <w:marRight w:val="0"/>
              <w:marTop w:val="0"/>
              <w:marBottom w:val="0"/>
              <w:divBdr>
                <w:top w:val="none" w:sz="0" w:space="0" w:color="auto"/>
                <w:left w:val="none" w:sz="0" w:space="0" w:color="auto"/>
                <w:bottom w:val="none" w:sz="0" w:space="0" w:color="auto"/>
                <w:right w:val="none" w:sz="0" w:space="0" w:color="auto"/>
              </w:divBdr>
            </w:div>
            <w:div w:id="1126120404">
              <w:marLeft w:val="0"/>
              <w:marRight w:val="0"/>
              <w:marTop w:val="0"/>
              <w:marBottom w:val="0"/>
              <w:divBdr>
                <w:top w:val="none" w:sz="0" w:space="0" w:color="auto"/>
                <w:left w:val="none" w:sz="0" w:space="0" w:color="auto"/>
                <w:bottom w:val="none" w:sz="0" w:space="0" w:color="auto"/>
                <w:right w:val="none" w:sz="0" w:space="0" w:color="auto"/>
              </w:divBdr>
            </w:div>
            <w:div w:id="1127310527">
              <w:marLeft w:val="0"/>
              <w:marRight w:val="0"/>
              <w:marTop w:val="0"/>
              <w:marBottom w:val="0"/>
              <w:divBdr>
                <w:top w:val="none" w:sz="0" w:space="0" w:color="auto"/>
                <w:left w:val="none" w:sz="0" w:space="0" w:color="auto"/>
                <w:bottom w:val="none" w:sz="0" w:space="0" w:color="auto"/>
                <w:right w:val="none" w:sz="0" w:space="0" w:color="auto"/>
              </w:divBdr>
            </w:div>
            <w:div w:id="1133447331">
              <w:marLeft w:val="0"/>
              <w:marRight w:val="0"/>
              <w:marTop w:val="0"/>
              <w:marBottom w:val="0"/>
              <w:divBdr>
                <w:top w:val="none" w:sz="0" w:space="0" w:color="auto"/>
                <w:left w:val="none" w:sz="0" w:space="0" w:color="auto"/>
                <w:bottom w:val="none" w:sz="0" w:space="0" w:color="auto"/>
                <w:right w:val="none" w:sz="0" w:space="0" w:color="auto"/>
              </w:divBdr>
            </w:div>
            <w:div w:id="1138570514">
              <w:marLeft w:val="0"/>
              <w:marRight w:val="0"/>
              <w:marTop w:val="0"/>
              <w:marBottom w:val="0"/>
              <w:divBdr>
                <w:top w:val="none" w:sz="0" w:space="0" w:color="auto"/>
                <w:left w:val="none" w:sz="0" w:space="0" w:color="auto"/>
                <w:bottom w:val="none" w:sz="0" w:space="0" w:color="auto"/>
                <w:right w:val="none" w:sz="0" w:space="0" w:color="auto"/>
              </w:divBdr>
            </w:div>
            <w:div w:id="1143228992">
              <w:marLeft w:val="0"/>
              <w:marRight w:val="0"/>
              <w:marTop w:val="0"/>
              <w:marBottom w:val="0"/>
              <w:divBdr>
                <w:top w:val="none" w:sz="0" w:space="0" w:color="auto"/>
                <w:left w:val="none" w:sz="0" w:space="0" w:color="auto"/>
                <w:bottom w:val="none" w:sz="0" w:space="0" w:color="auto"/>
                <w:right w:val="none" w:sz="0" w:space="0" w:color="auto"/>
              </w:divBdr>
            </w:div>
            <w:div w:id="1145856783">
              <w:marLeft w:val="0"/>
              <w:marRight w:val="0"/>
              <w:marTop w:val="0"/>
              <w:marBottom w:val="0"/>
              <w:divBdr>
                <w:top w:val="none" w:sz="0" w:space="0" w:color="auto"/>
                <w:left w:val="none" w:sz="0" w:space="0" w:color="auto"/>
                <w:bottom w:val="none" w:sz="0" w:space="0" w:color="auto"/>
                <w:right w:val="none" w:sz="0" w:space="0" w:color="auto"/>
              </w:divBdr>
            </w:div>
            <w:div w:id="1161851837">
              <w:marLeft w:val="0"/>
              <w:marRight w:val="0"/>
              <w:marTop w:val="0"/>
              <w:marBottom w:val="0"/>
              <w:divBdr>
                <w:top w:val="none" w:sz="0" w:space="0" w:color="auto"/>
                <w:left w:val="none" w:sz="0" w:space="0" w:color="auto"/>
                <w:bottom w:val="none" w:sz="0" w:space="0" w:color="auto"/>
                <w:right w:val="none" w:sz="0" w:space="0" w:color="auto"/>
              </w:divBdr>
            </w:div>
            <w:div w:id="1175145380">
              <w:marLeft w:val="0"/>
              <w:marRight w:val="0"/>
              <w:marTop w:val="0"/>
              <w:marBottom w:val="0"/>
              <w:divBdr>
                <w:top w:val="none" w:sz="0" w:space="0" w:color="auto"/>
                <w:left w:val="none" w:sz="0" w:space="0" w:color="auto"/>
                <w:bottom w:val="none" w:sz="0" w:space="0" w:color="auto"/>
                <w:right w:val="none" w:sz="0" w:space="0" w:color="auto"/>
              </w:divBdr>
            </w:div>
            <w:div w:id="1183015156">
              <w:marLeft w:val="0"/>
              <w:marRight w:val="0"/>
              <w:marTop w:val="0"/>
              <w:marBottom w:val="0"/>
              <w:divBdr>
                <w:top w:val="none" w:sz="0" w:space="0" w:color="auto"/>
                <w:left w:val="none" w:sz="0" w:space="0" w:color="auto"/>
                <w:bottom w:val="none" w:sz="0" w:space="0" w:color="auto"/>
                <w:right w:val="none" w:sz="0" w:space="0" w:color="auto"/>
              </w:divBdr>
            </w:div>
            <w:div w:id="1185481717">
              <w:marLeft w:val="0"/>
              <w:marRight w:val="0"/>
              <w:marTop w:val="0"/>
              <w:marBottom w:val="0"/>
              <w:divBdr>
                <w:top w:val="none" w:sz="0" w:space="0" w:color="auto"/>
                <w:left w:val="none" w:sz="0" w:space="0" w:color="auto"/>
                <w:bottom w:val="none" w:sz="0" w:space="0" w:color="auto"/>
                <w:right w:val="none" w:sz="0" w:space="0" w:color="auto"/>
              </w:divBdr>
            </w:div>
            <w:div w:id="1185749369">
              <w:marLeft w:val="0"/>
              <w:marRight w:val="0"/>
              <w:marTop w:val="0"/>
              <w:marBottom w:val="0"/>
              <w:divBdr>
                <w:top w:val="none" w:sz="0" w:space="0" w:color="auto"/>
                <w:left w:val="none" w:sz="0" w:space="0" w:color="auto"/>
                <w:bottom w:val="none" w:sz="0" w:space="0" w:color="auto"/>
                <w:right w:val="none" w:sz="0" w:space="0" w:color="auto"/>
              </w:divBdr>
            </w:div>
            <w:div w:id="1187788577">
              <w:marLeft w:val="0"/>
              <w:marRight w:val="0"/>
              <w:marTop w:val="0"/>
              <w:marBottom w:val="0"/>
              <w:divBdr>
                <w:top w:val="none" w:sz="0" w:space="0" w:color="auto"/>
                <w:left w:val="none" w:sz="0" w:space="0" w:color="auto"/>
                <w:bottom w:val="none" w:sz="0" w:space="0" w:color="auto"/>
                <w:right w:val="none" w:sz="0" w:space="0" w:color="auto"/>
              </w:divBdr>
            </w:div>
            <w:div w:id="1192110756">
              <w:marLeft w:val="0"/>
              <w:marRight w:val="0"/>
              <w:marTop w:val="0"/>
              <w:marBottom w:val="0"/>
              <w:divBdr>
                <w:top w:val="none" w:sz="0" w:space="0" w:color="auto"/>
                <w:left w:val="none" w:sz="0" w:space="0" w:color="auto"/>
                <w:bottom w:val="none" w:sz="0" w:space="0" w:color="auto"/>
                <w:right w:val="none" w:sz="0" w:space="0" w:color="auto"/>
              </w:divBdr>
            </w:div>
            <w:div w:id="1193419971">
              <w:marLeft w:val="0"/>
              <w:marRight w:val="0"/>
              <w:marTop w:val="0"/>
              <w:marBottom w:val="0"/>
              <w:divBdr>
                <w:top w:val="none" w:sz="0" w:space="0" w:color="auto"/>
                <w:left w:val="none" w:sz="0" w:space="0" w:color="auto"/>
                <w:bottom w:val="none" w:sz="0" w:space="0" w:color="auto"/>
                <w:right w:val="none" w:sz="0" w:space="0" w:color="auto"/>
              </w:divBdr>
            </w:div>
            <w:div w:id="1195078224">
              <w:marLeft w:val="0"/>
              <w:marRight w:val="0"/>
              <w:marTop w:val="0"/>
              <w:marBottom w:val="0"/>
              <w:divBdr>
                <w:top w:val="none" w:sz="0" w:space="0" w:color="auto"/>
                <w:left w:val="none" w:sz="0" w:space="0" w:color="auto"/>
                <w:bottom w:val="none" w:sz="0" w:space="0" w:color="auto"/>
                <w:right w:val="none" w:sz="0" w:space="0" w:color="auto"/>
              </w:divBdr>
            </w:div>
            <w:div w:id="1214921866">
              <w:marLeft w:val="0"/>
              <w:marRight w:val="0"/>
              <w:marTop w:val="0"/>
              <w:marBottom w:val="0"/>
              <w:divBdr>
                <w:top w:val="none" w:sz="0" w:space="0" w:color="auto"/>
                <w:left w:val="none" w:sz="0" w:space="0" w:color="auto"/>
                <w:bottom w:val="none" w:sz="0" w:space="0" w:color="auto"/>
                <w:right w:val="none" w:sz="0" w:space="0" w:color="auto"/>
              </w:divBdr>
            </w:div>
            <w:div w:id="1216744479">
              <w:marLeft w:val="0"/>
              <w:marRight w:val="0"/>
              <w:marTop w:val="0"/>
              <w:marBottom w:val="0"/>
              <w:divBdr>
                <w:top w:val="none" w:sz="0" w:space="0" w:color="auto"/>
                <w:left w:val="none" w:sz="0" w:space="0" w:color="auto"/>
                <w:bottom w:val="none" w:sz="0" w:space="0" w:color="auto"/>
                <w:right w:val="none" w:sz="0" w:space="0" w:color="auto"/>
              </w:divBdr>
            </w:div>
            <w:div w:id="1219899574">
              <w:marLeft w:val="0"/>
              <w:marRight w:val="0"/>
              <w:marTop w:val="0"/>
              <w:marBottom w:val="0"/>
              <w:divBdr>
                <w:top w:val="none" w:sz="0" w:space="0" w:color="auto"/>
                <w:left w:val="none" w:sz="0" w:space="0" w:color="auto"/>
                <w:bottom w:val="none" w:sz="0" w:space="0" w:color="auto"/>
                <w:right w:val="none" w:sz="0" w:space="0" w:color="auto"/>
              </w:divBdr>
            </w:div>
            <w:div w:id="1232040847">
              <w:marLeft w:val="0"/>
              <w:marRight w:val="0"/>
              <w:marTop w:val="0"/>
              <w:marBottom w:val="0"/>
              <w:divBdr>
                <w:top w:val="none" w:sz="0" w:space="0" w:color="auto"/>
                <w:left w:val="none" w:sz="0" w:space="0" w:color="auto"/>
                <w:bottom w:val="none" w:sz="0" w:space="0" w:color="auto"/>
                <w:right w:val="none" w:sz="0" w:space="0" w:color="auto"/>
              </w:divBdr>
            </w:div>
            <w:div w:id="1250121661">
              <w:marLeft w:val="0"/>
              <w:marRight w:val="0"/>
              <w:marTop w:val="0"/>
              <w:marBottom w:val="0"/>
              <w:divBdr>
                <w:top w:val="none" w:sz="0" w:space="0" w:color="auto"/>
                <w:left w:val="none" w:sz="0" w:space="0" w:color="auto"/>
                <w:bottom w:val="none" w:sz="0" w:space="0" w:color="auto"/>
                <w:right w:val="none" w:sz="0" w:space="0" w:color="auto"/>
              </w:divBdr>
            </w:div>
            <w:div w:id="1278413584">
              <w:marLeft w:val="0"/>
              <w:marRight w:val="0"/>
              <w:marTop w:val="0"/>
              <w:marBottom w:val="0"/>
              <w:divBdr>
                <w:top w:val="none" w:sz="0" w:space="0" w:color="auto"/>
                <w:left w:val="none" w:sz="0" w:space="0" w:color="auto"/>
                <w:bottom w:val="none" w:sz="0" w:space="0" w:color="auto"/>
                <w:right w:val="none" w:sz="0" w:space="0" w:color="auto"/>
              </w:divBdr>
            </w:div>
            <w:div w:id="1286547680">
              <w:marLeft w:val="0"/>
              <w:marRight w:val="0"/>
              <w:marTop w:val="0"/>
              <w:marBottom w:val="0"/>
              <w:divBdr>
                <w:top w:val="none" w:sz="0" w:space="0" w:color="auto"/>
                <w:left w:val="none" w:sz="0" w:space="0" w:color="auto"/>
                <w:bottom w:val="none" w:sz="0" w:space="0" w:color="auto"/>
                <w:right w:val="none" w:sz="0" w:space="0" w:color="auto"/>
              </w:divBdr>
            </w:div>
            <w:div w:id="1287196932">
              <w:marLeft w:val="0"/>
              <w:marRight w:val="0"/>
              <w:marTop w:val="0"/>
              <w:marBottom w:val="0"/>
              <w:divBdr>
                <w:top w:val="none" w:sz="0" w:space="0" w:color="auto"/>
                <w:left w:val="none" w:sz="0" w:space="0" w:color="auto"/>
                <w:bottom w:val="none" w:sz="0" w:space="0" w:color="auto"/>
                <w:right w:val="none" w:sz="0" w:space="0" w:color="auto"/>
              </w:divBdr>
            </w:div>
            <w:div w:id="1300694137">
              <w:marLeft w:val="0"/>
              <w:marRight w:val="0"/>
              <w:marTop w:val="0"/>
              <w:marBottom w:val="0"/>
              <w:divBdr>
                <w:top w:val="none" w:sz="0" w:space="0" w:color="auto"/>
                <w:left w:val="none" w:sz="0" w:space="0" w:color="auto"/>
                <w:bottom w:val="none" w:sz="0" w:space="0" w:color="auto"/>
                <w:right w:val="none" w:sz="0" w:space="0" w:color="auto"/>
              </w:divBdr>
            </w:div>
            <w:div w:id="1308245029">
              <w:marLeft w:val="0"/>
              <w:marRight w:val="0"/>
              <w:marTop w:val="0"/>
              <w:marBottom w:val="0"/>
              <w:divBdr>
                <w:top w:val="none" w:sz="0" w:space="0" w:color="auto"/>
                <w:left w:val="none" w:sz="0" w:space="0" w:color="auto"/>
                <w:bottom w:val="none" w:sz="0" w:space="0" w:color="auto"/>
                <w:right w:val="none" w:sz="0" w:space="0" w:color="auto"/>
              </w:divBdr>
            </w:div>
            <w:div w:id="1320504170">
              <w:marLeft w:val="0"/>
              <w:marRight w:val="0"/>
              <w:marTop w:val="0"/>
              <w:marBottom w:val="0"/>
              <w:divBdr>
                <w:top w:val="none" w:sz="0" w:space="0" w:color="auto"/>
                <w:left w:val="none" w:sz="0" w:space="0" w:color="auto"/>
                <w:bottom w:val="none" w:sz="0" w:space="0" w:color="auto"/>
                <w:right w:val="none" w:sz="0" w:space="0" w:color="auto"/>
              </w:divBdr>
            </w:div>
            <w:div w:id="1320646566">
              <w:marLeft w:val="0"/>
              <w:marRight w:val="0"/>
              <w:marTop w:val="0"/>
              <w:marBottom w:val="0"/>
              <w:divBdr>
                <w:top w:val="none" w:sz="0" w:space="0" w:color="auto"/>
                <w:left w:val="none" w:sz="0" w:space="0" w:color="auto"/>
                <w:bottom w:val="none" w:sz="0" w:space="0" w:color="auto"/>
                <w:right w:val="none" w:sz="0" w:space="0" w:color="auto"/>
              </w:divBdr>
            </w:div>
            <w:div w:id="1323393423">
              <w:marLeft w:val="0"/>
              <w:marRight w:val="0"/>
              <w:marTop w:val="0"/>
              <w:marBottom w:val="0"/>
              <w:divBdr>
                <w:top w:val="none" w:sz="0" w:space="0" w:color="auto"/>
                <w:left w:val="none" w:sz="0" w:space="0" w:color="auto"/>
                <w:bottom w:val="none" w:sz="0" w:space="0" w:color="auto"/>
                <w:right w:val="none" w:sz="0" w:space="0" w:color="auto"/>
              </w:divBdr>
            </w:div>
            <w:div w:id="1325039596">
              <w:marLeft w:val="0"/>
              <w:marRight w:val="0"/>
              <w:marTop w:val="0"/>
              <w:marBottom w:val="0"/>
              <w:divBdr>
                <w:top w:val="none" w:sz="0" w:space="0" w:color="auto"/>
                <w:left w:val="none" w:sz="0" w:space="0" w:color="auto"/>
                <w:bottom w:val="none" w:sz="0" w:space="0" w:color="auto"/>
                <w:right w:val="none" w:sz="0" w:space="0" w:color="auto"/>
              </w:divBdr>
            </w:div>
            <w:div w:id="1360276344">
              <w:marLeft w:val="0"/>
              <w:marRight w:val="0"/>
              <w:marTop w:val="0"/>
              <w:marBottom w:val="0"/>
              <w:divBdr>
                <w:top w:val="none" w:sz="0" w:space="0" w:color="auto"/>
                <w:left w:val="none" w:sz="0" w:space="0" w:color="auto"/>
                <w:bottom w:val="none" w:sz="0" w:space="0" w:color="auto"/>
                <w:right w:val="none" w:sz="0" w:space="0" w:color="auto"/>
              </w:divBdr>
            </w:div>
            <w:div w:id="1361054345">
              <w:marLeft w:val="0"/>
              <w:marRight w:val="0"/>
              <w:marTop w:val="0"/>
              <w:marBottom w:val="0"/>
              <w:divBdr>
                <w:top w:val="none" w:sz="0" w:space="0" w:color="auto"/>
                <w:left w:val="none" w:sz="0" w:space="0" w:color="auto"/>
                <w:bottom w:val="none" w:sz="0" w:space="0" w:color="auto"/>
                <w:right w:val="none" w:sz="0" w:space="0" w:color="auto"/>
              </w:divBdr>
            </w:div>
            <w:div w:id="1382244187">
              <w:marLeft w:val="0"/>
              <w:marRight w:val="0"/>
              <w:marTop w:val="0"/>
              <w:marBottom w:val="0"/>
              <w:divBdr>
                <w:top w:val="none" w:sz="0" w:space="0" w:color="auto"/>
                <w:left w:val="none" w:sz="0" w:space="0" w:color="auto"/>
                <w:bottom w:val="none" w:sz="0" w:space="0" w:color="auto"/>
                <w:right w:val="none" w:sz="0" w:space="0" w:color="auto"/>
              </w:divBdr>
            </w:div>
            <w:div w:id="1398438120">
              <w:marLeft w:val="0"/>
              <w:marRight w:val="0"/>
              <w:marTop w:val="0"/>
              <w:marBottom w:val="0"/>
              <w:divBdr>
                <w:top w:val="none" w:sz="0" w:space="0" w:color="auto"/>
                <w:left w:val="none" w:sz="0" w:space="0" w:color="auto"/>
                <w:bottom w:val="none" w:sz="0" w:space="0" w:color="auto"/>
                <w:right w:val="none" w:sz="0" w:space="0" w:color="auto"/>
              </w:divBdr>
            </w:div>
            <w:div w:id="1399549160">
              <w:marLeft w:val="0"/>
              <w:marRight w:val="0"/>
              <w:marTop w:val="0"/>
              <w:marBottom w:val="0"/>
              <w:divBdr>
                <w:top w:val="none" w:sz="0" w:space="0" w:color="auto"/>
                <w:left w:val="none" w:sz="0" w:space="0" w:color="auto"/>
                <w:bottom w:val="none" w:sz="0" w:space="0" w:color="auto"/>
                <w:right w:val="none" w:sz="0" w:space="0" w:color="auto"/>
              </w:divBdr>
            </w:div>
            <w:div w:id="1412000899">
              <w:marLeft w:val="0"/>
              <w:marRight w:val="0"/>
              <w:marTop w:val="0"/>
              <w:marBottom w:val="0"/>
              <w:divBdr>
                <w:top w:val="none" w:sz="0" w:space="0" w:color="auto"/>
                <w:left w:val="none" w:sz="0" w:space="0" w:color="auto"/>
                <w:bottom w:val="none" w:sz="0" w:space="0" w:color="auto"/>
                <w:right w:val="none" w:sz="0" w:space="0" w:color="auto"/>
              </w:divBdr>
            </w:div>
            <w:div w:id="1415128061">
              <w:marLeft w:val="0"/>
              <w:marRight w:val="0"/>
              <w:marTop w:val="0"/>
              <w:marBottom w:val="0"/>
              <w:divBdr>
                <w:top w:val="none" w:sz="0" w:space="0" w:color="auto"/>
                <w:left w:val="none" w:sz="0" w:space="0" w:color="auto"/>
                <w:bottom w:val="none" w:sz="0" w:space="0" w:color="auto"/>
                <w:right w:val="none" w:sz="0" w:space="0" w:color="auto"/>
              </w:divBdr>
            </w:div>
            <w:div w:id="1418479609">
              <w:marLeft w:val="0"/>
              <w:marRight w:val="0"/>
              <w:marTop w:val="0"/>
              <w:marBottom w:val="0"/>
              <w:divBdr>
                <w:top w:val="none" w:sz="0" w:space="0" w:color="auto"/>
                <w:left w:val="none" w:sz="0" w:space="0" w:color="auto"/>
                <w:bottom w:val="none" w:sz="0" w:space="0" w:color="auto"/>
                <w:right w:val="none" w:sz="0" w:space="0" w:color="auto"/>
              </w:divBdr>
            </w:div>
            <w:div w:id="1420836107">
              <w:marLeft w:val="0"/>
              <w:marRight w:val="0"/>
              <w:marTop w:val="0"/>
              <w:marBottom w:val="0"/>
              <w:divBdr>
                <w:top w:val="none" w:sz="0" w:space="0" w:color="auto"/>
                <w:left w:val="none" w:sz="0" w:space="0" w:color="auto"/>
                <w:bottom w:val="none" w:sz="0" w:space="0" w:color="auto"/>
                <w:right w:val="none" w:sz="0" w:space="0" w:color="auto"/>
              </w:divBdr>
            </w:div>
            <w:div w:id="1426607657">
              <w:marLeft w:val="0"/>
              <w:marRight w:val="0"/>
              <w:marTop w:val="0"/>
              <w:marBottom w:val="0"/>
              <w:divBdr>
                <w:top w:val="none" w:sz="0" w:space="0" w:color="auto"/>
                <w:left w:val="none" w:sz="0" w:space="0" w:color="auto"/>
                <w:bottom w:val="none" w:sz="0" w:space="0" w:color="auto"/>
                <w:right w:val="none" w:sz="0" w:space="0" w:color="auto"/>
              </w:divBdr>
            </w:div>
            <w:div w:id="1437139954">
              <w:marLeft w:val="0"/>
              <w:marRight w:val="0"/>
              <w:marTop w:val="0"/>
              <w:marBottom w:val="0"/>
              <w:divBdr>
                <w:top w:val="none" w:sz="0" w:space="0" w:color="auto"/>
                <w:left w:val="none" w:sz="0" w:space="0" w:color="auto"/>
                <w:bottom w:val="none" w:sz="0" w:space="0" w:color="auto"/>
                <w:right w:val="none" w:sz="0" w:space="0" w:color="auto"/>
              </w:divBdr>
            </w:div>
            <w:div w:id="1443458739">
              <w:marLeft w:val="0"/>
              <w:marRight w:val="0"/>
              <w:marTop w:val="0"/>
              <w:marBottom w:val="0"/>
              <w:divBdr>
                <w:top w:val="none" w:sz="0" w:space="0" w:color="auto"/>
                <w:left w:val="none" w:sz="0" w:space="0" w:color="auto"/>
                <w:bottom w:val="none" w:sz="0" w:space="0" w:color="auto"/>
                <w:right w:val="none" w:sz="0" w:space="0" w:color="auto"/>
              </w:divBdr>
            </w:div>
            <w:div w:id="1446268431">
              <w:marLeft w:val="0"/>
              <w:marRight w:val="0"/>
              <w:marTop w:val="0"/>
              <w:marBottom w:val="0"/>
              <w:divBdr>
                <w:top w:val="none" w:sz="0" w:space="0" w:color="auto"/>
                <w:left w:val="none" w:sz="0" w:space="0" w:color="auto"/>
                <w:bottom w:val="none" w:sz="0" w:space="0" w:color="auto"/>
                <w:right w:val="none" w:sz="0" w:space="0" w:color="auto"/>
              </w:divBdr>
            </w:div>
            <w:div w:id="1466894900">
              <w:marLeft w:val="0"/>
              <w:marRight w:val="0"/>
              <w:marTop w:val="0"/>
              <w:marBottom w:val="0"/>
              <w:divBdr>
                <w:top w:val="none" w:sz="0" w:space="0" w:color="auto"/>
                <w:left w:val="none" w:sz="0" w:space="0" w:color="auto"/>
                <w:bottom w:val="none" w:sz="0" w:space="0" w:color="auto"/>
                <w:right w:val="none" w:sz="0" w:space="0" w:color="auto"/>
              </w:divBdr>
            </w:div>
            <w:div w:id="1471245736">
              <w:marLeft w:val="0"/>
              <w:marRight w:val="0"/>
              <w:marTop w:val="0"/>
              <w:marBottom w:val="0"/>
              <w:divBdr>
                <w:top w:val="none" w:sz="0" w:space="0" w:color="auto"/>
                <w:left w:val="none" w:sz="0" w:space="0" w:color="auto"/>
                <w:bottom w:val="none" w:sz="0" w:space="0" w:color="auto"/>
                <w:right w:val="none" w:sz="0" w:space="0" w:color="auto"/>
              </w:divBdr>
            </w:div>
            <w:div w:id="1478106479">
              <w:marLeft w:val="0"/>
              <w:marRight w:val="0"/>
              <w:marTop w:val="0"/>
              <w:marBottom w:val="0"/>
              <w:divBdr>
                <w:top w:val="none" w:sz="0" w:space="0" w:color="auto"/>
                <w:left w:val="none" w:sz="0" w:space="0" w:color="auto"/>
                <w:bottom w:val="none" w:sz="0" w:space="0" w:color="auto"/>
                <w:right w:val="none" w:sz="0" w:space="0" w:color="auto"/>
              </w:divBdr>
            </w:div>
            <w:div w:id="1479767934">
              <w:marLeft w:val="0"/>
              <w:marRight w:val="0"/>
              <w:marTop w:val="0"/>
              <w:marBottom w:val="0"/>
              <w:divBdr>
                <w:top w:val="none" w:sz="0" w:space="0" w:color="auto"/>
                <w:left w:val="none" w:sz="0" w:space="0" w:color="auto"/>
                <w:bottom w:val="none" w:sz="0" w:space="0" w:color="auto"/>
                <w:right w:val="none" w:sz="0" w:space="0" w:color="auto"/>
              </w:divBdr>
            </w:div>
            <w:div w:id="1490053281">
              <w:marLeft w:val="0"/>
              <w:marRight w:val="0"/>
              <w:marTop w:val="0"/>
              <w:marBottom w:val="0"/>
              <w:divBdr>
                <w:top w:val="none" w:sz="0" w:space="0" w:color="auto"/>
                <w:left w:val="none" w:sz="0" w:space="0" w:color="auto"/>
                <w:bottom w:val="none" w:sz="0" w:space="0" w:color="auto"/>
                <w:right w:val="none" w:sz="0" w:space="0" w:color="auto"/>
              </w:divBdr>
            </w:div>
            <w:div w:id="1496997335">
              <w:marLeft w:val="0"/>
              <w:marRight w:val="0"/>
              <w:marTop w:val="0"/>
              <w:marBottom w:val="0"/>
              <w:divBdr>
                <w:top w:val="none" w:sz="0" w:space="0" w:color="auto"/>
                <w:left w:val="none" w:sz="0" w:space="0" w:color="auto"/>
                <w:bottom w:val="none" w:sz="0" w:space="0" w:color="auto"/>
                <w:right w:val="none" w:sz="0" w:space="0" w:color="auto"/>
              </w:divBdr>
            </w:div>
            <w:div w:id="1508865453">
              <w:marLeft w:val="0"/>
              <w:marRight w:val="0"/>
              <w:marTop w:val="0"/>
              <w:marBottom w:val="0"/>
              <w:divBdr>
                <w:top w:val="none" w:sz="0" w:space="0" w:color="auto"/>
                <w:left w:val="none" w:sz="0" w:space="0" w:color="auto"/>
                <w:bottom w:val="none" w:sz="0" w:space="0" w:color="auto"/>
                <w:right w:val="none" w:sz="0" w:space="0" w:color="auto"/>
              </w:divBdr>
            </w:div>
            <w:div w:id="1542013838">
              <w:marLeft w:val="0"/>
              <w:marRight w:val="0"/>
              <w:marTop w:val="0"/>
              <w:marBottom w:val="0"/>
              <w:divBdr>
                <w:top w:val="none" w:sz="0" w:space="0" w:color="auto"/>
                <w:left w:val="none" w:sz="0" w:space="0" w:color="auto"/>
                <w:bottom w:val="none" w:sz="0" w:space="0" w:color="auto"/>
                <w:right w:val="none" w:sz="0" w:space="0" w:color="auto"/>
              </w:divBdr>
            </w:div>
            <w:div w:id="1545097557">
              <w:marLeft w:val="0"/>
              <w:marRight w:val="0"/>
              <w:marTop w:val="0"/>
              <w:marBottom w:val="0"/>
              <w:divBdr>
                <w:top w:val="none" w:sz="0" w:space="0" w:color="auto"/>
                <w:left w:val="none" w:sz="0" w:space="0" w:color="auto"/>
                <w:bottom w:val="none" w:sz="0" w:space="0" w:color="auto"/>
                <w:right w:val="none" w:sz="0" w:space="0" w:color="auto"/>
              </w:divBdr>
            </w:div>
            <w:div w:id="1547060407">
              <w:marLeft w:val="0"/>
              <w:marRight w:val="0"/>
              <w:marTop w:val="0"/>
              <w:marBottom w:val="0"/>
              <w:divBdr>
                <w:top w:val="none" w:sz="0" w:space="0" w:color="auto"/>
                <w:left w:val="none" w:sz="0" w:space="0" w:color="auto"/>
                <w:bottom w:val="none" w:sz="0" w:space="0" w:color="auto"/>
                <w:right w:val="none" w:sz="0" w:space="0" w:color="auto"/>
              </w:divBdr>
            </w:div>
            <w:div w:id="1547520951">
              <w:marLeft w:val="0"/>
              <w:marRight w:val="0"/>
              <w:marTop w:val="0"/>
              <w:marBottom w:val="0"/>
              <w:divBdr>
                <w:top w:val="none" w:sz="0" w:space="0" w:color="auto"/>
                <w:left w:val="none" w:sz="0" w:space="0" w:color="auto"/>
                <w:bottom w:val="none" w:sz="0" w:space="0" w:color="auto"/>
                <w:right w:val="none" w:sz="0" w:space="0" w:color="auto"/>
              </w:divBdr>
            </w:div>
            <w:div w:id="1549488921">
              <w:marLeft w:val="0"/>
              <w:marRight w:val="0"/>
              <w:marTop w:val="0"/>
              <w:marBottom w:val="0"/>
              <w:divBdr>
                <w:top w:val="none" w:sz="0" w:space="0" w:color="auto"/>
                <w:left w:val="none" w:sz="0" w:space="0" w:color="auto"/>
                <w:bottom w:val="none" w:sz="0" w:space="0" w:color="auto"/>
                <w:right w:val="none" w:sz="0" w:space="0" w:color="auto"/>
              </w:divBdr>
            </w:div>
            <w:div w:id="1558855379">
              <w:marLeft w:val="0"/>
              <w:marRight w:val="0"/>
              <w:marTop w:val="0"/>
              <w:marBottom w:val="0"/>
              <w:divBdr>
                <w:top w:val="none" w:sz="0" w:space="0" w:color="auto"/>
                <w:left w:val="none" w:sz="0" w:space="0" w:color="auto"/>
                <w:bottom w:val="none" w:sz="0" w:space="0" w:color="auto"/>
                <w:right w:val="none" w:sz="0" w:space="0" w:color="auto"/>
              </w:divBdr>
            </w:div>
            <w:div w:id="1569464224">
              <w:marLeft w:val="0"/>
              <w:marRight w:val="0"/>
              <w:marTop w:val="0"/>
              <w:marBottom w:val="0"/>
              <w:divBdr>
                <w:top w:val="none" w:sz="0" w:space="0" w:color="auto"/>
                <w:left w:val="none" w:sz="0" w:space="0" w:color="auto"/>
                <w:bottom w:val="none" w:sz="0" w:space="0" w:color="auto"/>
                <w:right w:val="none" w:sz="0" w:space="0" w:color="auto"/>
              </w:divBdr>
            </w:div>
            <w:div w:id="1570580119">
              <w:marLeft w:val="0"/>
              <w:marRight w:val="0"/>
              <w:marTop w:val="0"/>
              <w:marBottom w:val="0"/>
              <w:divBdr>
                <w:top w:val="none" w:sz="0" w:space="0" w:color="auto"/>
                <w:left w:val="none" w:sz="0" w:space="0" w:color="auto"/>
                <w:bottom w:val="none" w:sz="0" w:space="0" w:color="auto"/>
                <w:right w:val="none" w:sz="0" w:space="0" w:color="auto"/>
              </w:divBdr>
            </w:div>
            <w:div w:id="1572160656">
              <w:marLeft w:val="0"/>
              <w:marRight w:val="0"/>
              <w:marTop w:val="0"/>
              <w:marBottom w:val="0"/>
              <w:divBdr>
                <w:top w:val="none" w:sz="0" w:space="0" w:color="auto"/>
                <w:left w:val="none" w:sz="0" w:space="0" w:color="auto"/>
                <w:bottom w:val="none" w:sz="0" w:space="0" w:color="auto"/>
                <w:right w:val="none" w:sz="0" w:space="0" w:color="auto"/>
              </w:divBdr>
            </w:div>
            <w:div w:id="1574780728">
              <w:marLeft w:val="0"/>
              <w:marRight w:val="0"/>
              <w:marTop w:val="0"/>
              <w:marBottom w:val="0"/>
              <w:divBdr>
                <w:top w:val="none" w:sz="0" w:space="0" w:color="auto"/>
                <w:left w:val="none" w:sz="0" w:space="0" w:color="auto"/>
                <w:bottom w:val="none" w:sz="0" w:space="0" w:color="auto"/>
                <w:right w:val="none" w:sz="0" w:space="0" w:color="auto"/>
              </w:divBdr>
            </w:div>
            <w:div w:id="1575046534">
              <w:marLeft w:val="0"/>
              <w:marRight w:val="0"/>
              <w:marTop w:val="0"/>
              <w:marBottom w:val="0"/>
              <w:divBdr>
                <w:top w:val="none" w:sz="0" w:space="0" w:color="auto"/>
                <w:left w:val="none" w:sz="0" w:space="0" w:color="auto"/>
                <w:bottom w:val="none" w:sz="0" w:space="0" w:color="auto"/>
                <w:right w:val="none" w:sz="0" w:space="0" w:color="auto"/>
              </w:divBdr>
            </w:div>
            <w:div w:id="1578588342">
              <w:marLeft w:val="0"/>
              <w:marRight w:val="0"/>
              <w:marTop w:val="0"/>
              <w:marBottom w:val="0"/>
              <w:divBdr>
                <w:top w:val="none" w:sz="0" w:space="0" w:color="auto"/>
                <w:left w:val="none" w:sz="0" w:space="0" w:color="auto"/>
                <w:bottom w:val="none" w:sz="0" w:space="0" w:color="auto"/>
                <w:right w:val="none" w:sz="0" w:space="0" w:color="auto"/>
              </w:divBdr>
            </w:div>
            <w:div w:id="1581720900">
              <w:marLeft w:val="0"/>
              <w:marRight w:val="0"/>
              <w:marTop w:val="0"/>
              <w:marBottom w:val="0"/>
              <w:divBdr>
                <w:top w:val="none" w:sz="0" w:space="0" w:color="auto"/>
                <w:left w:val="none" w:sz="0" w:space="0" w:color="auto"/>
                <w:bottom w:val="none" w:sz="0" w:space="0" w:color="auto"/>
                <w:right w:val="none" w:sz="0" w:space="0" w:color="auto"/>
              </w:divBdr>
            </w:div>
            <w:div w:id="1589264479">
              <w:marLeft w:val="0"/>
              <w:marRight w:val="0"/>
              <w:marTop w:val="0"/>
              <w:marBottom w:val="0"/>
              <w:divBdr>
                <w:top w:val="none" w:sz="0" w:space="0" w:color="auto"/>
                <w:left w:val="none" w:sz="0" w:space="0" w:color="auto"/>
                <w:bottom w:val="none" w:sz="0" w:space="0" w:color="auto"/>
                <w:right w:val="none" w:sz="0" w:space="0" w:color="auto"/>
              </w:divBdr>
            </w:div>
            <w:div w:id="1590039907">
              <w:marLeft w:val="0"/>
              <w:marRight w:val="0"/>
              <w:marTop w:val="0"/>
              <w:marBottom w:val="0"/>
              <w:divBdr>
                <w:top w:val="none" w:sz="0" w:space="0" w:color="auto"/>
                <w:left w:val="none" w:sz="0" w:space="0" w:color="auto"/>
                <w:bottom w:val="none" w:sz="0" w:space="0" w:color="auto"/>
                <w:right w:val="none" w:sz="0" w:space="0" w:color="auto"/>
              </w:divBdr>
            </w:div>
            <w:div w:id="1600210698">
              <w:marLeft w:val="0"/>
              <w:marRight w:val="0"/>
              <w:marTop w:val="0"/>
              <w:marBottom w:val="0"/>
              <w:divBdr>
                <w:top w:val="none" w:sz="0" w:space="0" w:color="auto"/>
                <w:left w:val="none" w:sz="0" w:space="0" w:color="auto"/>
                <w:bottom w:val="none" w:sz="0" w:space="0" w:color="auto"/>
                <w:right w:val="none" w:sz="0" w:space="0" w:color="auto"/>
              </w:divBdr>
            </w:div>
            <w:div w:id="1601110403">
              <w:marLeft w:val="0"/>
              <w:marRight w:val="0"/>
              <w:marTop w:val="0"/>
              <w:marBottom w:val="0"/>
              <w:divBdr>
                <w:top w:val="none" w:sz="0" w:space="0" w:color="auto"/>
                <w:left w:val="none" w:sz="0" w:space="0" w:color="auto"/>
                <w:bottom w:val="none" w:sz="0" w:space="0" w:color="auto"/>
                <w:right w:val="none" w:sz="0" w:space="0" w:color="auto"/>
              </w:divBdr>
            </w:div>
            <w:div w:id="1616014638">
              <w:marLeft w:val="0"/>
              <w:marRight w:val="0"/>
              <w:marTop w:val="0"/>
              <w:marBottom w:val="0"/>
              <w:divBdr>
                <w:top w:val="none" w:sz="0" w:space="0" w:color="auto"/>
                <w:left w:val="none" w:sz="0" w:space="0" w:color="auto"/>
                <w:bottom w:val="none" w:sz="0" w:space="0" w:color="auto"/>
                <w:right w:val="none" w:sz="0" w:space="0" w:color="auto"/>
              </w:divBdr>
            </w:div>
            <w:div w:id="1617252885">
              <w:marLeft w:val="0"/>
              <w:marRight w:val="0"/>
              <w:marTop w:val="0"/>
              <w:marBottom w:val="0"/>
              <w:divBdr>
                <w:top w:val="none" w:sz="0" w:space="0" w:color="auto"/>
                <w:left w:val="none" w:sz="0" w:space="0" w:color="auto"/>
                <w:bottom w:val="none" w:sz="0" w:space="0" w:color="auto"/>
                <w:right w:val="none" w:sz="0" w:space="0" w:color="auto"/>
              </w:divBdr>
            </w:div>
            <w:div w:id="1625848586">
              <w:marLeft w:val="0"/>
              <w:marRight w:val="0"/>
              <w:marTop w:val="0"/>
              <w:marBottom w:val="0"/>
              <w:divBdr>
                <w:top w:val="none" w:sz="0" w:space="0" w:color="auto"/>
                <w:left w:val="none" w:sz="0" w:space="0" w:color="auto"/>
                <w:bottom w:val="none" w:sz="0" w:space="0" w:color="auto"/>
                <w:right w:val="none" w:sz="0" w:space="0" w:color="auto"/>
              </w:divBdr>
            </w:div>
            <w:div w:id="1635215672">
              <w:marLeft w:val="0"/>
              <w:marRight w:val="0"/>
              <w:marTop w:val="0"/>
              <w:marBottom w:val="0"/>
              <w:divBdr>
                <w:top w:val="none" w:sz="0" w:space="0" w:color="auto"/>
                <w:left w:val="none" w:sz="0" w:space="0" w:color="auto"/>
                <w:bottom w:val="none" w:sz="0" w:space="0" w:color="auto"/>
                <w:right w:val="none" w:sz="0" w:space="0" w:color="auto"/>
              </w:divBdr>
            </w:div>
            <w:div w:id="1653873434">
              <w:marLeft w:val="0"/>
              <w:marRight w:val="0"/>
              <w:marTop w:val="0"/>
              <w:marBottom w:val="0"/>
              <w:divBdr>
                <w:top w:val="none" w:sz="0" w:space="0" w:color="auto"/>
                <w:left w:val="none" w:sz="0" w:space="0" w:color="auto"/>
                <w:bottom w:val="none" w:sz="0" w:space="0" w:color="auto"/>
                <w:right w:val="none" w:sz="0" w:space="0" w:color="auto"/>
              </w:divBdr>
            </w:div>
            <w:div w:id="1654675865">
              <w:marLeft w:val="0"/>
              <w:marRight w:val="0"/>
              <w:marTop w:val="0"/>
              <w:marBottom w:val="0"/>
              <w:divBdr>
                <w:top w:val="none" w:sz="0" w:space="0" w:color="auto"/>
                <w:left w:val="none" w:sz="0" w:space="0" w:color="auto"/>
                <w:bottom w:val="none" w:sz="0" w:space="0" w:color="auto"/>
                <w:right w:val="none" w:sz="0" w:space="0" w:color="auto"/>
              </w:divBdr>
            </w:div>
            <w:div w:id="1665545130">
              <w:marLeft w:val="0"/>
              <w:marRight w:val="0"/>
              <w:marTop w:val="0"/>
              <w:marBottom w:val="0"/>
              <w:divBdr>
                <w:top w:val="none" w:sz="0" w:space="0" w:color="auto"/>
                <w:left w:val="none" w:sz="0" w:space="0" w:color="auto"/>
                <w:bottom w:val="none" w:sz="0" w:space="0" w:color="auto"/>
                <w:right w:val="none" w:sz="0" w:space="0" w:color="auto"/>
              </w:divBdr>
            </w:div>
            <w:div w:id="1676153224">
              <w:marLeft w:val="0"/>
              <w:marRight w:val="0"/>
              <w:marTop w:val="0"/>
              <w:marBottom w:val="0"/>
              <w:divBdr>
                <w:top w:val="none" w:sz="0" w:space="0" w:color="auto"/>
                <w:left w:val="none" w:sz="0" w:space="0" w:color="auto"/>
                <w:bottom w:val="none" w:sz="0" w:space="0" w:color="auto"/>
                <w:right w:val="none" w:sz="0" w:space="0" w:color="auto"/>
              </w:divBdr>
            </w:div>
            <w:div w:id="1679888491">
              <w:marLeft w:val="0"/>
              <w:marRight w:val="0"/>
              <w:marTop w:val="0"/>
              <w:marBottom w:val="0"/>
              <w:divBdr>
                <w:top w:val="none" w:sz="0" w:space="0" w:color="auto"/>
                <w:left w:val="none" w:sz="0" w:space="0" w:color="auto"/>
                <w:bottom w:val="none" w:sz="0" w:space="0" w:color="auto"/>
                <w:right w:val="none" w:sz="0" w:space="0" w:color="auto"/>
              </w:divBdr>
            </w:div>
            <w:div w:id="1704789959">
              <w:marLeft w:val="0"/>
              <w:marRight w:val="0"/>
              <w:marTop w:val="0"/>
              <w:marBottom w:val="0"/>
              <w:divBdr>
                <w:top w:val="none" w:sz="0" w:space="0" w:color="auto"/>
                <w:left w:val="none" w:sz="0" w:space="0" w:color="auto"/>
                <w:bottom w:val="none" w:sz="0" w:space="0" w:color="auto"/>
                <w:right w:val="none" w:sz="0" w:space="0" w:color="auto"/>
              </w:divBdr>
            </w:div>
            <w:div w:id="1711877779">
              <w:marLeft w:val="0"/>
              <w:marRight w:val="0"/>
              <w:marTop w:val="0"/>
              <w:marBottom w:val="0"/>
              <w:divBdr>
                <w:top w:val="none" w:sz="0" w:space="0" w:color="auto"/>
                <w:left w:val="none" w:sz="0" w:space="0" w:color="auto"/>
                <w:bottom w:val="none" w:sz="0" w:space="0" w:color="auto"/>
                <w:right w:val="none" w:sz="0" w:space="0" w:color="auto"/>
              </w:divBdr>
            </w:div>
            <w:div w:id="1716157340">
              <w:marLeft w:val="0"/>
              <w:marRight w:val="0"/>
              <w:marTop w:val="0"/>
              <w:marBottom w:val="0"/>
              <w:divBdr>
                <w:top w:val="none" w:sz="0" w:space="0" w:color="auto"/>
                <w:left w:val="none" w:sz="0" w:space="0" w:color="auto"/>
                <w:bottom w:val="none" w:sz="0" w:space="0" w:color="auto"/>
                <w:right w:val="none" w:sz="0" w:space="0" w:color="auto"/>
              </w:divBdr>
            </w:div>
            <w:div w:id="1767069181">
              <w:marLeft w:val="0"/>
              <w:marRight w:val="0"/>
              <w:marTop w:val="0"/>
              <w:marBottom w:val="0"/>
              <w:divBdr>
                <w:top w:val="none" w:sz="0" w:space="0" w:color="auto"/>
                <w:left w:val="none" w:sz="0" w:space="0" w:color="auto"/>
                <w:bottom w:val="none" w:sz="0" w:space="0" w:color="auto"/>
                <w:right w:val="none" w:sz="0" w:space="0" w:color="auto"/>
              </w:divBdr>
            </w:div>
            <w:div w:id="1768621809">
              <w:marLeft w:val="0"/>
              <w:marRight w:val="0"/>
              <w:marTop w:val="0"/>
              <w:marBottom w:val="0"/>
              <w:divBdr>
                <w:top w:val="none" w:sz="0" w:space="0" w:color="auto"/>
                <w:left w:val="none" w:sz="0" w:space="0" w:color="auto"/>
                <w:bottom w:val="none" w:sz="0" w:space="0" w:color="auto"/>
                <w:right w:val="none" w:sz="0" w:space="0" w:color="auto"/>
              </w:divBdr>
            </w:div>
            <w:div w:id="1799373808">
              <w:marLeft w:val="0"/>
              <w:marRight w:val="0"/>
              <w:marTop w:val="0"/>
              <w:marBottom w:val="0"/>
              <w:divBdr>
                <w:top w:val="none" w:sz="0" w:space="0" w:color="auto"/>
                <w:left w:val="none" w:sz="0" w:space="0" w:color="auto"/>
                <w:bottom w:val="none" w:sz="0" w:space="0" w:color="auto"/>
                <w:right w:val="none" w:sz="0" w:space="0" w:color="auto"/>
              </w:divBdr>
            </w:div>
            <w:div w:id="1809005802">
              <w:marLeft w:val="0"/>
              <w:marRight w:val="0"/>
              <w:marTop w:val="0"/>
              <w:marBottom w:val="0"/>
              <w:divBdr>
                <w:top w:val="none" w:sz="0" w:space="0" w:color="auto"/>
                <w:left w:val="none" w:sz="0" w:space="0" w:color="auto"/>
                <w:bottom w:val="none" w:sz="0" w:space="0" w:color="auto"/>
                <w:right w:val="none" w:sz="0" w:space="0" w:color="auto"/>
              </w:divBdr>
            </w:div>
            <w:div w:id="1837645144">
              <w:marLeft w:val="0"/>
              <w:marRight w:val="0"/>
              <w:marTop w:val="0"/>
              <w:marBottom w:val="0"/>
              <w:divBdr>
                <w:top w:val="none" w:sz="0" w:space="0" w:color="auto"/>
                <w:left w:val="none" w:sz="0" w:space="0" w:color="auto"/>
                <w:bottom w:val="none" w:sz="0" w:space="0" w:color="auto"/>
                <w:right w:val="none" w:sz="0" w:space="0" w:color="auto"/>
              </w:divBdr>
            </w:div>
            <w:div w:id="1847161966">
              <w:marLeft w:val="0"/>
              <w:marRight w:val="0"/>
              <w:marTop w:val="0"/>
              <w:marBottom w:val="0"/>
              <w:divBdr>
                <w:top w:val="none" w:sz="0" w:space="0" w:color="auto"/>
                <w:left w:val="none" w:sz="0" w:space="0" w:color="auto"/>
                <w:bottom w:val="none" w:sz="0" w:space="0" w:color="auto"/>
                <w:right w:val="none" w:sz="0" w:space="0" w:color="auto"/>
              </w:divBdr>
            </w:div>
            <w:div w:id="1849514179">
              <w:marLeft w:val="0"/>
              <w:marRight w:val="0"/>
              <w:marTop w:val="0"/>
              <w:marBottom w:val="0"/>
              <w:divBdr>
                <w:top w:val="none" w:sz="0" w:space="0" w:color="auto"/>
                <w:left w:val="none" w:sz="0" w:space="0" w:color="auto"/>
                <w:bottom w:val="none" w:sz="0" w:space="0" w:color="auto"/>
                <w:right w:val="none" w:sz="0" w:space="0" w:color="auto"/>
              </w:divBdr>
            </w:div>
            <w:div w:id="1861240374">
              <w:marLeft w:val="0"/>
              <w:marRight w:val="0"/>
              <w:marTop w:val="0"/>
              <w:marBottom w:val="0"/>
              <w:divBdr>
                <w:top w:val="none" w:sz="0" w:space="0" w:color="auto"/>
                <w:left w:val="none" w:sz="0" w:space="0" w:color="auto"/>
                <w:bottom w:val="none" w:sz="0" w:space="0" w:color="auto"/>
                <w:right w:val="none" w:sz="0" w:space="0" w:color="auto"/>
              </w:divBdr>
            </w:div>
            <w:div w:id="1868565328">
              <w:marLeft w:val="0"/>
              <w:marRight w:val="0"/>
              <w:marTop w:val="0"/>
              <w:marBottom w:val="0"/>
              <w:divBdr>
                <w:top w:val="none" w:sz="0" w:space="0" w:color="auto"/>
                <w:left w:val="none" w:sz="0" w:space="0" w:color="auto"/>
                <w:bottom w:val="none" w:sz="0" w:space="0" w:color="auto"/>
                <w:right w:val="none" w:sz="0" w:space="0" w:color="auto"/>
              </w:divBdr>
            </w:div>
            <w:div w:id="1869752742">
              <w:marLeft w:val="0"/>
              <w:marRight w:val="0"/>
              <w:marTop w:val="0"/>
              <w:marBottom w:val="0"/>
              <w:divBdr>
                <w:top w:val="none" w:sz="0" w:space="0" w:color="auto"/>
                <w:left w:val="none" w:sz="0" w:space="0" w:color="auto"/>
                <w:bottom w:val="none" w:sz="0" w:space="0" w:color="auto"/>
                <w:right w:val="none" w:sz="0" w:space="0" w:color="auto"/>
              </w:divBdr>
            </w:div>
            <w:div w:id="1876195600">
              <w:marLeft w:val="0"/>
              <w:marRight w:val="0"/>
              <w:marTop w:val="0"/>
              <w:marBottom w:val="0"/>
              <w:divBdr>
                <w:top w:val="none" w:sz="0" w:space="0" w:color="auto"/>
                <w:left w:val="none" w:sz="0" w:space="0" w:color="auto"/>
                <w:bottom w:val="none" w:sz="0" w:space="0" w:color="auto"/>
                <w:right w:val="none" w:sz="0" w:space="0" w:color="auto"/>
              </w:divBdr>
            </w:div>
            <w:div w:id="1897429936">
              <w:marLeft w:val="0"/>
              <w:marRight w:val="0"/>
              <w:marTop w:val="0"/>
              <w:marBottom w:val="0"/>
              <w:divBdr>
                <w:top w:val="none" w:sz="0" w:space="0" w:color="auto"/>
                <w:left w:val="none" w:sz="0" w:space="0" w:color="auto"/>
                <w:bottom w:val="none" w:sz="0" w:space="0" w:color="auto"/>
                <w:right w:val="none" w:sz="0" w:space="0" w:color="auto"/>
              </w:divBdr>
            </w:div>
            <w:div w:id="1916087971">
              <w:marLeft w:val="0"/>
              <w:marRight w:val="0"/>
              <w:marTop w:val="0"/>
              <w:marBottom w:val="0"/>
              <w:divBdr>
                <w:top w:val="none" w:sz="0" w:space="0" w:color="auto"/>
                <w:left w:val="none" w:sz="0" w:space="0" w:color="auto"/>
                <w:bottom w:val="none" w:sz="0" w:space="0" w:color="auto"/>
                <w:right w:val="none" w:sz="0" w:space="0" w:color="auto"/>
              </w:divBdr>
            </w:div>
            <w:div w:id="1921596088">
              <w:marLeft w:val="0"/>
              <w:marRight w:val="0"/>
              <w:marTop w:val="0"/>
              <w:marBottom w:val="0"/>
              <w:divBdr>
                <w:top w:val="none" w:sz="0" w:space="0" w:color="auto"/>
                <w:left w:val="none" w:sz="0" w:space="0" w:color="auto"/>
                <w:bottom w:val="none" w:sz="0" w:space="0" w:color="auto"/>
                <w:right w:val="none" w:sz="0" w:space="0" w:color="auto"/>
              </w:divBdr>
            </w:div>
            <w:div w:id="1924797992">
              <w:marLeft w:val="0"/>
              <w:marRight w:val="0"/>
              <w:marTop w:val="0"/>
              <w:marBottom w:val="0"/>
              <w:divBdr>
                <w:top w:val="none" w:sz="0" w:space="0" w:color="auto"/>
                <w:left w:val="none" w:sz="0" w:space="0" w:color="auto"/>
                <w:bottom w:val="none" w:sz="0" w:space="0" w:color="auto"/>
                <w:right w:val="none" w:sz="0" w:space="0" w:color="auto"/>
              </w:divBdr>
            </w:div>
            <w:div w:id="1925138266">
              <w:marLeft w:val="0"/>
              <w:marRight w:val="0"/>
              <w:marTop w:val="0"/>
              <w:marBottom w:val="0"/>
              <w:divBdr>
                <w:top w:val="none" w:sz="0" w:space="0" w:color="auto"/>
                <w:left w:val="none" w:sz="0" w:space="0" w:color="auto"/>
                <w:bottom w:val="none" w:sz="0" w:space="0" w:color="auto"/>
                <w:right w:val="none" w:sz="0" w:space="0" w:color="auto"/>
              </w:divBdr>
            </w:div>
            <w:div w:id="1928878624">
              <w:marLeft w:val="0"/>
              <w:marRight w:val="0"/>
              <w:marTop w:val="0"/>
              <w:marBottom w:val="0"/>
              <w:divBdr>
                <w:top w:val="none" w:sz="0" w:space="0" w:color="auto"/>
                <w:left w:val="none" w:sz="0" w:space="0" w:color="auto"/>
                <w:bottom w:val="none" w:sz="0" w:space="0" w:color="auto"/>
                <w:right w:val="none" w:sz="0" w:space="0" w:color="auto"/>
              </w:divBdr>
            </w:div>
            <w:div w:id="1930381807">
              <w:marLeft w:val="0"/>
              <w:marRight w:val="0"/>
              <w:marTop w:val="0"/>
              <w:marBottom w:val="0"/>
              <w:divBdr>
                <w:top w:val="none" w:sz="0" w:space="0" w:color="auto"/>
                <w:left w:val="none" w:sz="0" w:space="0" w:color="auto"/>
                <w:bottom w:val="none" w:sz="0" w:space="0" w:color="auto"/>
                <w:right w:val="none" w:sz="0" w:space="0" w:color="auto"/>
              </w:divBdr>
            </w:div>
            <w:div w:id="1941718966">
              <w:marLeft w:val="0"/>
              <w:marRight w:val="0"/>
              <w:marTop w:val="0"/>
              <w:marBottom w:val="0"/>
              <w:divBdr>
                <w:top w:val="none" w:sz="0" w:space="0" w:color="auto"/>
                <w:left w:val="none" w:sz="0" w:space="0" w:color="auto"/>
                <w:bottom w:val="none" w:sz="0" w:space="0" w:color="auto"/>
                <w:right w:val="none" w:sz="0" w:space="0" w:color="auto"/>
              </w:divBdr>
            </w:div>
            <w:div w:id="1943686865">
              <w:marLeft w:val="0"/>
              <w:marRight w:val="0"/>
              <w:marTop w:val="0"/>
              <w:marBottom w:val="0"/>
              <w:divBdr>
                <w:top w:val="none" w:sz="0" w:space="0" w:color="auto"/>
                <w:left w:val="none" w:sz="0" w:space="0" w:color="auto"/>
                <w:bottom w:val="none" w:sz="0" w:space="0" w:color="auto"/>
                <w:right w:val="none" w:sz="0" w:space="0" w:color="auto"/>
              </w:divBdr>
            </w:div>
            <w:div w:id="1954902827">
              <w:marLeft w:val="0"/>
              <w:marRight w:val="0"/>
              <w:marTop w:val="0"/>
              <w:marBottom w:val="0"/>
              <w:divBdr>
                <w:top w:val="none" w:sz="0" w:space="0" w:color="auto"/>
                <w:left w:val="none" w:sz="0" w:space="0" w:color="auto"/>
                <w:bottom w:val="none" w:sz="0" w:space="0" w:color="auto"/>
                <w:right w:val="none" w:sz="0" w:space="0" w:color="auto"/>
              </w:divBdr>
            </w:div>
            <w:div w:id="1975675955">
              <w:marLeft w:val="0"/>
              <w:marRight w:val="0"/>
              <w:marTop w:val="0"/>
              <w:marBottom w:val="0"/>
              <w:divBdr>
                <w:top w:val="none" w:sz="0" w:space="0" w:color="auto"/>
                <w:left w:val="none" w:sz="0" w:space="0" w:color="auto"/>
                <w:bottom w:val="none" w:sz="0" w:space="0" w:color="auto"/>
                <w:right w:val="none" w:sz="0" w:space="0" w:color="auto"/>
              </w:divBdr>
            </w:div>
            <w:div w:id="2013876377">
              <w:marLeft w:val="0"/>
              <w:marRight w:val="0"/>
              <w:marTop w:val="0"/>
              <w:marBottom w:val="0"/>
              <w:divBdr>
                <w:top w:val="none" w:sz="0" w:space="0" w:color="auto"/>
                <w:left w:val="none" w:sz="0" w:space="0" w:color="auto"/>
                <w:bottom w:val="none" w:sz="0" w:space="0" w:color="auto"/>
                <w:right w:val="none" w:sz="0" w:space="0" w:color="auto"/>
              </w:divBdr>
            </w:div>
            <w:div w:id="2037804027">
              <w:marLeft w:val="0"/>
              <w:marRight w:val="0"/>
              <w:marTop w:val="0"/>
              <w:marBottom w:val="0"/>
              <w:divBdr>
                <w:top w:val="none" w:sz="0" w:space="0" w:color="auto"/>
                <w:left w:val="none" w:sz="0" w:space="0" w:color="auto"/>
                <w:bottom w:val="none" w:sz="0" w:space="0" w:color="auto"/>
                <w:right w:val="none" w:sz="0" w:space="0" w:color="auto"/>
              </w:divBdr>
            </w:div>
            <w:div w:id="2039428923">
              <w:marLeft w:val="0"/>
              <w:marRight w:val="0"/>
              <w:marTop w:val="0"/>
              <w:marBottom w:val="0"/>
              <w:divBdr>
                <w:top w:val="none" w:sz="0" w:space="0" w:color="auto"/>
                <w:left w:val="none" w:sz="0" w:space="0" w:color="auto"/>
                <w:bottom w:val="none" w:sz="0" w:space="0" w:color="auto"/>
                <w:right w:val="none" w:sz="0" w:space="0" w:color="auto"/>
              </w:divBdr>
            </w:div>
            <w:div w:id="2049917704">
              <w:marLeft w:val="0"/>
              <w:marRight w:val="0"/>
              <w:marTop w:val="0"/>
              <w:marBottom w:val="0"/>
              <w:divBdr>
                <w:top w:val="none" w:sz="0" w:space="0" w:color="auto"/>
                <w:left w:val="none" w:sz="0" w:space="0" w:color="auto"/>
                <w:bottom w:val="none" w:sz="0" w:space="0" w:color="auto"/>
                <w:right w:val="none" w:sz="0" w:space="0" w:color="auto"/>
              </w:divBdr>
            </w:div>
            <w:div w:id="2056662974">
              <w:marLeft w:val="0"/>
              <w:marRight w:val="0"/>
              <w:marTop w:val="0"/>
              <w:marBottom w:val="0"/>
              <w:divBdr>
                <w:top w:val="none" w:sz="0" w:space="0" w:color="auto"/>
                <w:left w:val="none" w:sz="0" w:space="0" w:color="auto"/>
                <w:bottom w:val="none" w:sz="0" w:space="0" w:color="auto"/>
                <w:right w:val="none" w:sz="0" w:space="0" w:color="auto"/>
              </w:divBdr>
            </w:div>
            <w:div w:id="2064405723">
              <w:marLeft w:val="0"/>
              <w:marRight w:val="0"/>
              <w:marTop w:val="0"/>
              <w:marBottom w:val="0"/>
              <w:divBdr>
                <w:top w:val="none" w:sz="0" w:space="0" w:color="auto"/>
                <w:left w:val="none" w:sz="0" w:space="0" w:color="auto"/>
                <w:bottom w:val="none" w:sz="0" w:space="0" w:color="auto"/>
                <w:right w:val="none" w:sz="0" w:space="0" w:color="auto"/>
              </w:divBdr>
            </w:div>
            <w:div w:id="2073112648">
              <w:marLeft w:val="0"/>
              <w:marRight w:val="0"/>
              <w:marTop w:val="0"/>
              <w:marBottom w:val="0"/>
              <w:divBdr>
                <w:top w:val="none" w:sz="0" w:space="0" w:color="auto"/>
                <w:left w:val="none" w:sz="0" w:space="0" w:color="auto"/>
                <w:bottom w:val="none" w:sz="0" w:space="0" w:color="auto"/>
                <w:right w:val="none" w:sz="0" w:space="0" w:color="auto"/>
              </w:divBdr>
            </w:div>
            <w:div w:id="2084253019">
              <w:marLeft w:val="0"/>
              <w:marRight w:val="0"/>
              <w:marTop w:val="0"/>
              <w:marBottom w:val="0"/>
              <w:divBdr>
                <w:top w:val="none" w:sz="0" w:space="0" w:color="auto"/>
                <w:left w:val="none" w:sz="0" w:space="0" w:color="auto"/>
                <w:bottom w:val="none" w:sz="0" w:space="0" w:color="auto"/>
                <w:right w:val="none" w:sz="0" w:space="0" w:color="auto"/>
              </w:divBdr>
            </w:div>
            <w:div w:id="2103330666">
              <w:marLeft w:val="0"/>
              <w:marRight w:val="0"/>
              <w:marTop w:val="0"/>
              <w:marBottom w:val="0"/>
              <w:divBdr>
                <w:top w:val="none" w:sz="0" w:space="0" w:color="auto"/>
                <w:left w:val="none" w:sz="0" w:space="0" w:color="auto"/>
                <w:bottom w:val="none" w:sz="0" w:space="0" w:color="auto"/>
                <w:right w:val="none" w:sz="0" w:space="0" w:color="auto"/>
              </w:divBdr>
            </w:div>
            <w:div w:id="2113820268">
              <w:marLeft w:val="0"/>
              <w:marRight w:val="0"/>
              <w:marTop w:val="0"/>
              <w:marBottom w:val="0"/>
              <w:divBdr>
                <w:top w:val="none" w:sz="0" w:space="0" w:color="auto"/>
                <w:left w:val="none" w:sz="0" w:space="0" w:color="auto"/>
                <w:bottom w:val="none" w:sz="0" w:space="0" w:color="auto"/>
                <w:right w:val="none" w:sz="0" w:space="0" w:color="auto"/>
              </w:divBdr>
            </w:div>
            <w:div w:id="2121797959">
              <w:marLeft w:val="0"/>
              <w:marRight w:val="0"/>
              <w:marTop w:val="0"/>
              <w:marBottom w:val="0"/>
              <w:divBdr>
                <w:top w:val="none" w:sz="0" w:space="0" w:color="auto"/>
                <w:left w:val="none" w:sz="0" w:space="0" w:color="auto"/>
                <w:bottom w:val="none" w:sz="0" w:space="0" w:color="auto"/>
                <w:right w:val="none" w:sz="0" w:space="0" w:color="auto"/>
              </w:divBdr>
            </w:div>
            <w:div w:id="2124839057">
              <w:marLeft w:val="0"/>
              <w:marRight w:val="0"/>
              <w:marTop w:val="0"/>
              <w:marBottom w:val="0"/>
              <w:divBdr>
                <w:top w:val="none" w:sz="0" w:space="0" w:color="auto"/>
                <w:left w:val="none" w:sz="0" w:space="0" w:color="auto"/>
                <w:bottom w:val="none" w:sz="0" w:space="0" w:color="auto"/>
                <w:right w:val="none" w:sz="0" w:space="0" w:color="auto"/>
              </w:divBdr>
            </w:div>
            <w:div w:id="2140222930">
              <w:marLeft w:val="0"/>
              <w:marRight w:val="0"/>
              <w:marTop w:val="0"/>
              <w:marBottom w:val="0"/>
              <w:divBdr>
                <w:top w:val="none" w:sz="0" w:space="0" w:color="auto"/>
                <w:left w:val="none" w:sz="0" w:space="0" w:color="auto"/>
                <w:bottom w:val="none" w:sz="0" w:space="0" w:color="auto"/>
                <w:right w:val="none" w:sz="0" w:space="0" w:color="auto"/>
              </w:divBdr>
            </w:div>
            <w:div w:id="2143379531">
              <w:marLeft w:val="0"/>
              <w:marRight w:val="0"/>
              <w:marTop w:val="0"/>
              <w:marBottom w:val="0"/>
              <w:divBdr>
                <w:top w:val="none" w:sz="0" w:space="0" w:color="auto"/>
                <w:left w:val="none" w:sz="0" w:space="0" w:color="auto"/>
                <w:bottom w:val="none" w:sz="0" w:space="0" w:color="auto"/>
                <w:right w:val="none" w:sz="0" w:space="0" w:color="auto"/>
              </w:divBdr>
            </w:div>
            <w:div w:id="214434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42249636">
      <w:bodyDiv w:val="1"/>
      <w:marLeft w:val="0"/>
      <w:marRight w:val="0"/>
      <w:marTop w:val="0"/>
      <w:marBottom w:val="0"/>
      <w:divBdr>
        <w:top w:val="none" w:sz="0" w:space="0" w:color="auto"/>
        <w:left w:val="none" w:sz="0" w:space="0" w:color="auto"/>
        <w:bottom w:val="none" w:sz="0" w:space="0" w:color="auto"/>
        <w:right w:val="none" w:sz="0" w:space="0" w:color="auto"/>
      </w:divBdr>
      <w:divsChild>
        <w:div w:id="499271642">
          <w:marLeft w:val="0"/>
          <w:marRight w:val="0"/>
          <w:marTop w:val="0"/>
          <w:marBottom w:val="0"/>
          <w:divBdr>
            <w:top w:val="none" w:sz="0" w:space="0" w:color="auto"/>
            <w:left w:val="none" w:sz="0" w:space="0" w:color="auto"/>
            <w:bottom w:val="none" w:sz="0" w:space="0" w:color="auto"/>
            <w:right w:val="none" w:sz="0" w:space="0" w:color="auto"/>
          </w:divBdr>
          <w:divsChild>
            <w:div w:id="84227407">
              <w:marLeft w:val="0"/>
              <w:marRight w:val="0"/>
              <w:marTop w:val="0"/>
              <w:marBottom w:val="0"/>
              <w:divBdr>
                <w:top w:val="none" w:sz="0" w:space="0" w:color="auto"/>
                <w:left w:val="none" w:sz="0" w:space="0" w:color="auto"/>
                <w:bottom w:val="none" w:sz="0" w:space="0" w:color="auto"/>
                <w:right w:val="none" w:sz="0" w:space="0" w:color="auto"/>
              </w:divBdr>
              <w:divsChild>
                <w:div w:id="196361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477307778">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891384963">
      <w:bodyDiv w:val="1"/>
      <w:marLeft w:val="0"/>
      <w:marRight w:val="0"/>
      <w:marTop w:val="0"/>
      <w:marBottom w:val="0"/>
      <w:divBdr>
        <w:top w:val="none" w:sz="0" w:space="0" w:color="auto"/>
        <w:left w:val="none" w:sz="0" w:space="0" w:color="auto"/>
        <w:bottom w:val="none" w:sz="0" w:space="0" w:color="auto"/>
        <w:right w:val="none" w:sz="0" w:space="0" w:color="auto"/>
      </w:divBdr>
      <w:divsChild>
        <w:div w:id="1467578411">
          <w:marLeft w:val="0"/>
          <w:marRight w:val="0"/>
          <w:marTop w:val="0"/>
          <w:marBottom w:val="0"/>
          <w:divBdr>
            <w:top w:val="none" w:sz="0" w:space="0" w:color="auto"/>
            <w:left w:val="none" w:sz="0" w:space="0" w:color="auto"/>
            <w:bottom w:val="none" w:sz="0" w:space="0" w:color="auto"/>
            <w:right w:val="none" w:sz="0" w:space="0" w:color="auto"/>
          </w:divBdr>
          <w:divsChild>
            <w:div w:id="1030882837">
              <w:marLeft w:val="0"/>
              <w:marRight w:val="0"/>
              <w:marTop w:val="0"/>
              <w:marBottom w:val="0"/>
              <w:divBdr>
                <w:top w:val="none" w:sz="0" w:space="0" w:color="auto"/>
                <w:left w:val="none" w:sz="0" w:space="0" w:color="auto"/>
                <w:bottom w:val="none" w:sz="0" w:space="0" w:color="auto"/>
                <w:right w:val="none" w:sz="0" w:space="0" w:color="auto"/>
              </w:divBdr>
              <w:divsChild>
                <w:div w:id="2999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336759245">
      <w:bodyDiv w:val="1"/>
      <w:marLeft w:val="0"/>
      <w:marRight w:val="0"/>
      <w:marTop w:val="0"/>
      <w:marBottom w:val="0"/>
      <w:divBdr>
        <w:top w:val="none" w:sz="0" w:space="0" w:color="auto"/>
        <w:left w:val="none" w:sz="0" w:space="0" w:color="auto"/>
        <w:bottom w:val="none" w:sz="0" w:space="0" w:color="auto"/>
        <w:right w:val="none" w:sz="0" w:space="0" w:color="auto"/>
      </w:divBdr>
      <w:divsChild>
        <w:div w:id="1333025287">
          <w:marLeft w:val="0"/>
          <w:marRight w:val="0"/>
          <w:marTop w:val="0"/>
          <w:marBottom w:val="0"/>
          <w:divBdr>
            <w:top w:val="none" w:sz="0" w:space="0" w:color="auto"/>
            <w:left w:val="none" w:sz="0" w:space="0" w:color="auto"/>
            <w:bottom w:val="none" w:sz="0" w:space="0" w:color="auto"/>
            <w:right w:val="none" w:sz="0" w:space="0" w:color="auto"/>
          </w:divBdr>
          <w:divsChild>
            <w:div w:id="2168713">
              <w:marLeft w:val="0"/>
              <w:marRight w:val="0"/>
              <w:marTop w:val="0"/>
              <w:marBottom w:val="0"/>
              <w:divBdr>
                <w:top w:val="none" w:sz="0" w:space="0" w:color="auto"/>
                <w:left w:val="none" w:sz="0" w:space="0" w:color="auto"/>
                <w:bottom w:val="none" w:sz="0" w:space="0" w:color="auto"/>
                <w:right w:val="none" w:sz="0" w:space="0" w:color="auto"/>
              </w:divBdr>
            </w:div>
            <w:div w:id="3286087">
              <w:marLeft w:val="0"/>
              <w:marRight w:val="0"/>
              <w:marTop w:val="0"/>
              <w:marBottom w:val="0"/>
              <w:divBdr>
                <w:top w:val="none" w:sz="0" w:space="0" w:color="auto"/>
                <w:left w:val="none" w:sz="0" w:space="0" w:color="auto"/>
                <w:bottom w:val="none" w:sz="0" w:space="0" w:color="auto"/>
                <w:right w:val="none" w:sz="0" w:space="0" w:color="auto"/>
              </w:divBdr>
            </w:div>
            <w:div w:id="4553820">
              <w:marLeft w:val="0"/>
              <w:marRight w:val="0"/>
              <w:marTop w:val="0"/>
              <w:marBottom w:val="0"/>
              <w:divBdr>
                <w:top w:val="none" w:sz="0" w:space="0" w:color="auto"/>
                <w:left w:val="none" w:sz="0" w:space="0" w:color="auto"/>
                <w:bottom w:val="none" w:sz="0" w:space="0" w:color="auto"/>
                <w:right w:val="none" w:sz="0" w:space="0" w:color="auto"/>
              </w:divBdr>
            </w:div>
            <w:div w:id="10494938">
              <w:marLeft w:val="0"/>
              <w:marRight w:val="0"/>
              <w:marTop w:val="0"/>
              <w:marBottom w:val="0"/>
              <w:divBdr>
                <w:top w:val="none" w:sz="0" w:space="0" w:color="auto"/>
                <w:left w:val="none" w:sz="0" w:space="0" w:color="auto"/>
                <w:bottom w:val="none" w:sz="0" w:space="0" w:color="auto"/>
                <w:right w:val="none" w:sz="0" w:space="0" w:color="auto"/>
              </w:divBdr>
            </w:div>
            <w:div w:id="13465491">
              <w:marLeft w:val="0"/>
              <w:marRight w:val="0"/>
              <w:marTop w:val="0"/>
              <w:marBottom w:val="0"/>
              <w:divBdr>
                <w:top w:val="none" w:sz="0" w:space="0" w:color="auto"/>
                <w:left w:val="none" w:sz="0" w:space="0" w:color="auto"/>
                <w:bottom w:val="none" w:sz="0" w:space="0" w:color="auto"/>
                <w:right w:val="none" w:sz="0" w:space="0" w:color="auto"/>
              </w:divBdr>
            </w:div>
            <w:div w:id="19866077">
              <w:marLeft w:val="0"/>
              <w:marRight w:val="0"/>
              <w:marTop w:val="0"/>
              <w:marBottom w:val="0"/>
              <w:divBdr>
                <w:top w:val="none" w:sz="0" w:space="0" w:color="auto"/>
                <w:left w:val="none" w:sz="0" w:space="0" w:color="auto"/>
                <w:bottom w:val="none" w:sz="0" w:space="0" w:color="auto"/>
                <w:right w:val="none" w:sz="0" w:space="0" w:color="auto"/>
              </w:divBdr>
            </w:div>
            <w:div w:id="24209606">
              <w:marLeft w:val="0"/>
              <w:marRight w:val="0"/>
              <w:marTop w:val="0"/>
              <w:marBottom w:val="0"/>
              <w:divBdr>
                <w:top w:val="none" w:sz="0" w:space="0" w:color="auto"/>
                <w:left w:val="none" w:sz="0" w:space="0" w:color="auto"/>
                <w:bottom w:val="none" w:sz="0" w:space="0" w:color="auto"/>
                <w:right w:val="none" w:sz="0" w:space="0" w:color="auto"/>
              </w:divBdr>
            </w:div>
            <w:div w:id="32265923">
              <w:marLeft w:val="0"/>
              <w:marRight w:val="0"/>
              <w:marTop w:val="0"/>
              <w:marBottom w:val="0"/>
              <w:divBdr>
                <w:top w:val="none" w:sz="0" w:space="0" w:color="auto"/>
                <w:left w:val="none" w:sz="0" w:space="0" w:color="auto"/>
                <w:bottom w:val="none" w:sz="0" w:space="0" w:color="auto"/>
                <w:right w:val="none" w:sz="0" w:space="0" w:color="auto"/>
              </w:divBdr>
            </w:div>
            <w:div w:id="34932245">
              <w:marLeft w:val="0"/>
              <w:marRight w:val="0"/>
              <w:marTop w:val="0"/>
              <w:marBottom w:val="0"/>
              <w:divBdr>
                <w:top w:val="none" w:sz="0" w:space="0" w:color="auto"/>
                <w:left w:val="none" w:sz="0" w:space="0" w:color="auto"/>
                <w:bottom w:val="none" w:sz="0" w:space="0" w:color="auto"/>
                <w:right w:val="none" w:sz="0" w:space="0" w:color="auto"/>
              </w:divBdr>
            </w:div>
            <w:div w:id="35008845">
              <w:marLeft w:val="0"/>
              <w:marRight w:val="0"/>
              <w:marTop w:val="0"/>
              <w:marBottom w:val="0"/>
              <w:divBdr>
                <w:top w:val="none" w:sz="0" w:space="0" w:color="auto"/>
                <w:left w:val="none" w:sz="0" w:space="0" w:color="auto"/>
                <w:bottom w:val="none" w:sz="0" w:space="0" w:color="auto"/>
                <w:right w:val="none" w:sz="0" w:space="0" w:color="auto"/>
              </w:divBdr>
            </w:div>
            <w:div w:id="35087860">
              <w:marLeft w:val="0"/>
              <w:marRight w:val="0"/>
              <w:marTop w:val="0"/>
              <w:marBottom w:val="0"/>
              <w:divBdr>
                <w:top w:val="none" w:sz="0" w:space="0" w:color="auto"/>
                <w:left w:val="none" w:sz="0" w:space="0" w:color="auto"/>
                <w:bottom w:val="none" w:sz="0" w:space="0" w:color="auto"/>
                <w:right w:val="none" w:sz="0" w:space="0" w:color="auto"/>
              </w:divBdr>
            </w:div>
            <w:div w:id="63454337">
              <w:marLeft w:val="0"/>
              <w:marRight w:val="0"/>
              <w:marTop w:val="0"/>
              <w:marBottom w:val="0"/>
              <w:divBdr>
                <w:top w:val="none" w:sz="0" w:space="0" w:color="auto"/>
                <w:left w:val="none" w:sz="0" w:space="0" w:color="auto"/>
                <w:bottom w:val="none" w:sz="0" w:space="0" w:color="auto"/>
                <w:right w:val="none" w:sz="0" w:space="0" w:color="auto"/>
              </w:divBdr>
            </w:div>
            <w:div w:id="132186154">
              <w:marLeft w:val="0"/>
              <w:marRight w:val="0"/>
              <w:marTop w:val="0"/>
              <w:marBottom w:val="0"/>
              <w:divBdr>
                <w:top w:val="none" w:sz="0" w:space="0" w:color="auto"/>
                <w:left w:val="none" w:sz="0" w:space="0" w:color="auto"/>
                <w:bottom w:val="none" w:sz="0" w:space="0" w:color="auto"/>
                <w:right w:val="none" w:sz="0" w:space="0" w:color="auto"/>
              </w:divBdr>
            </w:div>
            <w:div w:id="132599806">
              <w:marLeft w:val="0"/>
              <w:marRight w:val="0"/>
              <w:marTop w:val="0"/>
              <w:marBottom w:val="0"/>
              <w:divBdr>
                <w:top w:val="none" w:sz="0" w:space="0" w:color="auto"/>
                <w:left w:val="none" w:sz="0" w:space="0" w:color="auto"/>
                <w:bottom w:val="none" w:sz="0" w:space="0" w:color="auto"/>
                <w:right w:val="none" w:sz="0" w:space="0" w:color="auto"/>
              </w:divBdr>
            </w:div>
            <w:div w:id="164636589">
              <w:marLeft w:val="0"/>
              <w:marRight w:val="0"/>
              <w:marTop w:val="0"/>
              <w:marBottom w:val="0"/>
              <w:divBdr>
                <w:top w:val="none" w:sz="0" w:space="0" w:color="auto"/>
                <w:left w:val="none" w:sz="0" w:space="0" w:color="auto"/>
                <w:bottom w:val="none" w:sz="0" w:space="0" w:color="auto"/>
                <w:right w:val="none" w:sz="0" w:space="0" w:color="auto"/>
              </w:divBdr>
            </w:div>
            <w:div w:id="194738342">
              <w:marLeft w:val="0"/>
              <w:marRight w:val="0"/>
              <w:marTop w:val="0"/>
              <w:marBottom w:val="0"/>
              <w:divBdr>
                <w:top w:val="none" w:sz="0" w:space="0" w:color="auto"/>
                <w:left w:val="none" w:sz="0" w:space="0" w:color="auto"/>
                <w:bottom w:val="none" w:sz="0" w:space="0" w:color="auto"/>
                <w:right w:val="none" w:sz="0" w:space="0" w:color="auto"/>
              </w:divBdr>
            </w:div>
            <w:div w:id="200241303">
              <w:marLeft w:val="0"/>
              <w:marRight w:val="0"/>
              <w:marTop w:val="0"/>
              <w:marBottom w:val="0"/>
              <w:divBdr>
                <w:top w:val="none" w:sz="0" w:space="0" w:color="auto"/>
                <w:left w:val="none" w:sz="0" w:space="0" w:color="auto"/>
                <w:bottom w:val="none" w:sz="0" w:space="0" w:color="auto"/>
                <w:right w:val="none" w:sz="0" w:space="0" w:color="auto"/>
              </w:divBdr>
            </w:div>
            <w:div w:id="241529896">
              <w:marLeft w:val="0"/>
              <w:marRight w:val="0"/>
              <w:marTop w:val="0"/>
              <w:marBottom w:val="0"/>
              <w:divBdr>
                <w:top w:val="none" w:sz="0" w:space="0" w:color="auto"/>
                <w:left w:val="none" w:sz="0" w:space="0" w:color="auto"/>
                <w:bottom w:val="none" w:sz="0" w:space="0" w:color="auto"/>
                <w:right w:val="none" w:sz="0" w:space="0" w:color="auto"/>
              </w:divBdr>
            </w:div>
            <w:div w:id="245457738">
              <w:marLeft w:val="0"/>
              <w:marRight w:val="0"/>
              <w:marTop w:val="0"/>
              <w:marBottom w:val="0"/>
              <w:divBdr>
                <w:top w:val="none" w:sz="0" w:space="0" w:color="auto"/>
                <w:left w:val="none" w:sz="0" w:space="0" w:color="auto"/>
                <w:bottom w:val="none" w:sz="0" w:space="0" w:color="auto"/>
                <w:right w:val="none" w:sz="0" w:space="0" w:color="auto"/>
              </w:divBdr>
            </w:div>
            <w:div w:id="261031720">
              <w:marLeft w:val="0"/>
              <w:marRight w:val="0"/>
              <w:marTop w:val="0"/>
              <w:marBottom w:val="0"/>
              <w:divBdr>
                <w:top w:val="none" w:sz="0" w:space="0" w:color="auto"/>
                <w:left w:val="none" w:sz="0" w:space="0" w:color="auto"/>
                <w:bottom w:val="none" w:sz="0" w:space="0" w:color="auto"/>
                <w:right w:val="none" w:sz="0" w:space="0" w:color="auto"/>
              </w:divBdr>
            </w:div>
            <w:div w:id="263420458">
              <w:marLeft w:val="0"/>
              <w:marRight w:val="0"/>
              <w:marTop w:val="0"/>
              <w:marBottom w:val="0"/>
              <w:divBdr>
                <w:top w:val="none" w:sz="0" w:space="0" w:color="auto"/>
                <w:left w:val="none" w:sz="0" w:space="0" w:color="auto"/>
                <w:bottom w:val="none" w:sz="0" w:space="0" w:color="auto"/>
                <w:right w:val="none" w:sz="0" w:space="0" w:color="auto"/>
              </w:divBdr>
            </w:div>
            <w:div w:id="268007808">
              <w:marLeft w:val="0"/>
              <w:marRight w:val="0"/>
              <w:marTop w:val="0"/>
              <w:marBottom w:val="0"/>
              <w:divBdr>
                <w:top w:val="none" w:sz="0" w:space="0" w:color="auto"/>
                <w:left w:val="none" w:sz="0" w:space="0" w:color="auto"/>
                <w:bottom w:val="none" w:sz="0" w:space="0" w:color="auto"/>
                <w:right w:val="none" w:sz="0" w:space="0" w:color="auto"/>
              </w:divBdr>
            </w:div>
            <w:div w:id="280461165">
              <w:marLeft w:val="0"/>
              <w:marRight w:val="0"/>
              <w:marTop w:val="0"/>
              <w:marBottom w:val="0"/>
              <w:divBdr>
                <w:top w:val="none" w:sz="0" w:space="0" w:color="auto"/>
                <w:left w:val="none" w:sz="0" w:space="0" w:color="auto"/>
                <w:bottom w:val="none" w:sz="0" w:space="0" w:color="auto"/>
                <w:right w:val="none" w:sz="0" w:space="0" w:color="auto"/>
              </w:divBdr>
            </w:div>
            <w:div w:id="283925878">
              <w:marLeft w:val="0"/>
              <w:marRight w:val="0"/>
              <w:marTop w:val="0"/>
              <w:marBottom w:val="0"/>
              <w:divBdr>
                <w:top w:val="none" w:sz="0" w:space="0" w:color="auto"/>
                <w:left w:val="none" w:sz="0" w:space="0" w:color="auto"/>
                <w:bottom w:val="none" w:sz="0" w:space="0" w:color="auto"/>
                <w:right w:val="none" w:sz="0" w:space="0" w:color="auto"/>
              </w:divBdr>
            </w:div>
            <w:div w:id="290523711">
              <w:marLeft w:val="0"/>
              <w:marRight w:val="0"/>
              <w:marTop w:val="0"/>
              <w:marBottom w:val="0"/>
              <w:divBdr>
                <w:top w:val="none" w:sz="0" w:space="0" w:color="auto"/>
                <w:left w:val="none" w:sz="0" w:space="0" w:color="auto"/>
                <w:bottom w:val="none" w:sz="0" w:space="0" w:color="auto"/>
                <w:right w:val="none" w:sz="0" w:space="0" w:color="auto"/>
              </w:divBdr>
            </w:div>
            <w:div w:id="292952121">
              <w:marLeft w:val="0"/>
              <w:marRight w:val="0"/>
              <w:marTop w:val="0"/>
              <w:marBottom w:val="0"/>
              <w:divBdr>
                <w:top w:val="none" w:sz="0" w:space="0" w:color="auto"/>
                <w:left w:val="none" w:sz="0" w:space="0" w:color="auto"/>
                <w:bottom w:val="none" w:sz="0" w:space="0" w:color="auto"/>
                <w:right w:val="none" w:sz="0" w:space="0" w:color="auto"/>
              </w:divBdr>
            </w:div>
            <w:div w:id="324818106">
              <w:marLeft w:val="0"/>
              <w:marRight w:val="0"/>
              <w:marTop w:val="0"/>
              <w:marBottom w:val="0"/>
              <w:divBdr>
                <w:top w:val="none" w:sz="0" w:space="0" w:color="auto"/>
                <w:left w:val="none" w:sz="0" w:space="0" w:color="auto"/>
                <w:bottom w:val="none" w:sz="0" w:space="0" w:color="auto"/>
                <w:right w:val="none" w:sz="0" w:space="0" w:color="auto"/>
              </w:divBdr>
            </w:div>
            <w:div w:id="324936692">
              <w:marLeft w:val="0"/>
              <w:marRight w:val="0"/>
              <w:marTop w:val="0"/>
              <w:marBottom w:val="0"/>
              <w:divBdr>
                <w:top w:val="none" w:sz="0" w:space="0" w:color="auto"/>
                <w:left w:val="none" w:sz="0" w:space="0" w:color="auto"/>
                <w:bottom w:val="none" w:sz="0" w:space="0" w:color="auto"/>
                <w:right w:val="none" w:sz="0" w:space="0" w:color="auto"/>
              </w:divBdr>
            </w:div>
            <w:div w:id="325862673">
              <w:marLeft w:val="0"/>
              <w:marRight w:val="0"/>
              <w:marTop w:val="0"/>
              <w:marBottom w:val="0"/>
              <w:divBdr>
                <w:top w:val="none" w:sz="0" w:space="0" w:color="auto"/>
                <w:left w:val="none" w:sz="0" w:space="0" w:color="auto"/>
                <w:bottom w:val="none" w:sz="0" w:space="0" w:color="auto"/>
                <w:right w:val="none" w:sz="0" w:space="0" w:color="auto"/>
              </w:divBdr>
            </w:div>
            <w:div w:id="333655404">
              <w:marLeft w:val="0"/>
              <w:marRight w:val="0"/>
              <w:marTop w:val="0"/>
              <w:marBottom w:val="0"/>
              <w:divBdr>
                <w:top w:val="none" w:sz="0" w:space="0" w:color="auto"/>
                <w:left w:val="none" w:sz="0" w:space="0" w:color="auto"/>
                <w:bottom w:val="none" w:sz="0" w:space="0" w:color="auto"/>
                <w:right w:val="none" w:sz="0" w:space="0" w:color="auto"/>
              </w:divBdr>
            </w:div>
            <w:div w:id="337655266">
              <w:marLeft w:val="0"/>
              <w:marRight w:val="0"/>
              <w:marTop w:val="0"/>
              <w:marBottom w:val="0"/>
              <w:divBdr>
                <w:top w:val="none" w:sz="0" w:space="0" w:color="auto"/>
                <w:left w:val="none" w:sz="0" w:space="0" w:color="auto"/>
                <w:bottom w:val="none" w:sz="0" w:space="0" w:color="auto"/>
                <w:right w:val="none" w:sz="0" w:space="0" w:color="auto"/>
              </w:divBdr>
            </w:div>
            <w:div w:id="340350664">
              <w:marLeft w:val="0"/>
              <w:marRight w:val="0"/>
              <w:marTop w:val="0"/>
              <w:marBottom w:val="0"/>
              <w:divBdr>
                <w:top w:val="none" w:sz="0" w:space="0" w:color="auto"/>
                <w:left w:val="none" w:sz="0" w:space="0" w:color="auto"/>
                <w:bottom w:val="none" w:sz="0" w:space="0" w:color="auto"/>
                <w:right w:val="none" w:sz="0" w:space="0" w:color="auto"/>
              </w:divBdr>
            </w:div>
            <w:div w:id="353267960">
              <w:marLeft w:val="0"/>
              <w:marRight w:val="0"/>
              <w:marTop w:val="0"/>
              <w:marBottom w:val="0"/>
              <w:divBdr>
                <w:top w:val="none" w:sz="0" w:space="0" w:color="auto"/>
                <w:left w:val="none" w:sz="0" w:space="0" w:color="auto"/>
                <w:bottom w:val="none" w:sz="0" w:space="0" w:color="auto"/>
                <w:right w:val="none" w:sz="0" w:space="0" w:color="auto"/>
              </w:divBdr>
            </w:div>
            <w:div w:id="368378441">
              <w:marLeft w:val="0"/>
              <w:marRight w:val="0"/>
              <w:marTop w:val="0"/>
              <w:marBottom w:val="0"/>
              <w:divBdr>
                <w:top w:val="none" w:sz="0" w:space="0" w:color="auto"/>
                <w:left w:val="none" w:sz="0" w:space="0" w:color="auto"/>
                <w:bottom w:val="none" w:sz="0" w:space="0" w:color="auto"/>
                <w:right w:val="none" w:sz="0" w:space="0" w:color="auto"/>
              </w:divBdr>
            </w:div>
            <w:div w:id="410811402">
              <w:marLeft w:val="0"/>
              <w:marRight w:val="0"/>
              <w:marTop w:val="0"/>
              <w:marBottom w:val="0"/>
              <w:divBdr>
                <w:top w:val="none" w:sz="0" w:space="0" w:color="auto"/>
                <w:left w:val="none" w:sz="0" w:space="0" w:color="auto"/>
                <w:bottom w:val="none" w:sz="0" w:space="0" w:color="auto"/>
                <w:right w:val="none" w:sz="0" w:space="0" w:color="auto"/>
              </w:divBdr>
            </w:div>
            <w:div w:id="415788597">
              <w:marLeft w:val="0"/>
              <w:marRight w:val="0"/>
              <w:marTop w:val="0"/>
              <w:marBottom w:val="0"/>
              <w:divBdr>
                <w:top w:val="none" w:sz="0" w:space="0" w:color="auto"/>
                <w:left w:val="none" w:sz="0" w:space="0" w:color="auto"/>
                <w:bottom w:val="none" w:sz="0" w:space="0" w:color="auto"/>
                <w:right w:val="none" w:sz="0" w:space="0" w:color="auto"/>
              </w:divBdr>
            </w:div>
            <w:div w:id="418675492">
              <w:marLeft w:val="0"/>
              <w:marRight w:val="0"/>
              <w:marTop w:val="0"/>
              <w:marBottom w:val="0"/>
              <w:divBdr>
                <w:top w:val="none" w:sz="0" w:space="0" w:color="auto"/>
                <w:left w:val="none" w:sz="0" w:space="0" w:color="auto"/>
                <w:bottom w:val="none" w:sz="0" w:space="0" w:color="auto"/>
                <w:right w:val="none" w:sz="0" w:space="0" w:color="auto"/>
              </w:divBdr>
            </w:div>
            <w:div w:id="419453558">
              <w:marLeft w:val="0"/>
              <w:marRight w:val="0"/>
              <w:marTop w:val="0"/>
              <w:marBottom w:val="0"/>
              <w:divBdr>
                <w:top w:val="none" w:sz="0" w:space="0" w:color="auto"/>
                <w:left w:val="none" w:sz="0" w:space="0" w:color="auto"/>
                <w:bottom w:val="none" w:sz="0" w:space="0" w:color="auto"/>
                <w:right w:val="none" w:sz="0" w:space="0" w:color="auto"/>
              </w:divBdr>
            </w:div>
            <w:div w:id="423452361">
              <w:marLeft w:val="0"/>
              <w:marRight w:val="0"/>
              <w:marTop w:val="0"/>
              <w:marBottom w:val="0"/>
              <w:divBdr>
                <w:top w:val="none" w:sz="0" w:space="0" w:color="auto"/>
                <w:left w:val="none" w:sz="0" w:space="0" w:color="auto"/>
                <w:bottom w:val="none" w:sz="0" w:space="0" w:color="auto"/>
                <w:right w:val="none" w:sz="0" w:space="0" w:color="auto"/>
              </w:divBdr>
            </w:div>
            <w:div w:id="440417449">
              <w:marLeft w:val="0"/>
              <w:marRight w:val="0"/>
              <w:marTop w:val="0"/>
              <w:marBottom w:val="0"/>
              <w:divBdr>
                <w:top w:val="none" w:sz="0" w:space="0" w:color="auto"/>
                <w:left w:val="none" w:sz="0" w:space="0" w:color="auto"/>
                <w:bottom w:val="none" w:sz="0" w:space="0" w:color="auto"/>
                <w:right w:val="none" w:sz="0" w:space="0" w:color="auto"/>
              </w:divBdr>
            </w:div>
            <w:div w:id="443960133">
              <w:marLeft w:val="0"/>
              <w:marRight w:val="0"/>
              <w:marTop w:val="0"/>
              <w:marBottom w:val="0"/>
              <w:divBdr>
                <w:top w:val="none" w:sz="0" w:space="0" w:color="auto"/>
                <w:left w:val="none" w:sz="0" w:space="0" w:color="auto"/>
                <w:bottom w:val="none" w:sz="0" w:space="0" w:color="auto"/>
                <w:right w:val="none" w:sz="0" w:space="0" w:color="auto"/>
              </w:divBdr>
            </w:div>
            <w:div w:id="468673051">
              <w:marLeft w:val="0"/>
              <w:marRight w:val="0"/>
              <w:marTop w:val="0"/>
              <w:marBottom w:val="0"/>
              <w:divBdr>
                <w:top w:val="none" w:sz="0" w:space="0" w:color="auto"/>
                <w:left w:val="none" w:sz="0" w:space="0" w:color="auto"/>
                <w:bottom w:val="none" w:sz="0" w:space="0" w:color="auto"/>
                <w:right w:val="none" w:sz="0" w:space="0" w:color="auto"/>
              </w:divBdr>
            </w:div>
            <w:div w:id="470098829">
              <w:marLeft w:val="0"/>
              <w:marRight w:val="0"/>
              <w:marTop w:val="0"/>
              <w:marBottom w:val="0"/>
              <w:divBdr>
                <w:top w:val="none" w:sz="0" w:space="0" w:color="auto"/>
                <w:left w:val="none" w:sz="0" w:space="0" w:color="auto"/>
                <w:bottom w:val="none" w:sz="0" w:space="0" w:color="auto"/>
                <w:right w:val="none" w:sz="0" w:space="0" w:color="auto"/>
              </w:divBdr>
            </w:div>
            <w:div w:id="480007173">
              <w:marLeft w:val="0"/>
              <w:marRight w:val="0"/>
              <w:marTop w:val="0"/>
              <w:marBottom w:val="0"/>
              <w:divBdr>
                <w:top w:val="none" w:sz="0" w:space="0" w:color="auto"/>
                <w:left w:val="none" w:sz="0" w:space="0" w:color="auto"/>
                <w:bottom w:val="none" w:sz="0" w:space="0" w:color="auto"/>
                <w:right w:val="none" w:sz="0" w:space="0" w:color="auto"/>
              </w:divBdr>
            </w:div>
            <w:div w:id="515507013">
              <w:marLeft w:val="0"/>
              <w:marRight w:val="0"/>
              <w:marTop w:val="0"/>
              <w:marBottom w:val="0"/>
              <w:divBdr>
                <w:top w:val="none" w:sz="0" w:space="0" w:color="auto"/>
                <w:left w:val="none" w:sz="0" w:space="0" w:color="auto"/>
                <w:bottom w:val="none" w:sz="0" w:space="0" w:color="auto"/>
                <w:right w:val="none" w:sz="0" w:space="0" w:color="auto"/>
              </w:divBdr>
            </w:div>
            <w:div w:id="539437534">
              <w:marLeft w:val="0"/>
              <w:marRight w:val="0"/>
              <w:marTop w:val="0"/>
              <w:marBottom w:val="0"/>
              <w:divBdr>
                <w:top w:val="none" w:sz="0" w:space="0" w:color="auto"/>
                <w:left w:val="none" w:sz="0" w:space="0" w:color="auto"/>
                <w:bottom w:val="none" w:sz="0" w:space="0" w:color="auto"/>
                <w:right w:val="none" w:sz="0" w:space="0" w:color="auto"/>
              </w:divBdr>
            </w:div>
            <w:div w:id="542601762">
              <w:marLeft w:val="0"/>
              <w:marRight w:val="0"/>
              <w:marTop w:val="0"/>
              <w:marBottom w:val="0"/>
              <w:divBdr>
                <w:top w:val="none" w:sz="0" w:space="0" w:color="auto"/>
                <w:left w:val="none" w:sz="0" w:space="0" w:color="auto"/>
                <w:bottom w:val="none" w:sz="0" w:space="0" w:color="auto"/>
                <w:right w:val="none" w:sz="0" w:space="0" w:color="auto"/>
              </w:divBdr>
            </w:div>
            <w:div w:id="550927092">
              <w:marLeft w:val="0"/>
              <w:marRight w:val="0"/>
              <w:marTop w:val="0"/>
              <w:marBottom w:val="0"/>
              <w:divBdr>
                <w:top w:val="none" w:sz="0" w:space="0" w:color="auto"/>
                <w:left w:val="none" w:sz="0" w:space="0" w:color="auto"/>
                <w:bottom w:val="none" w:sz="0" w:space="0" w:color="auto"/>
                <w:right w:val="none" w:sz="0" w:space="0" w:color="auto"/>
              </w:divBdr>
            </w:div>
            <w:div w:id="558516936">
              <w:marLeft w:val="0"/>
              <w:marRight w:val="0"/>
              <w:marTop w:val="0"/>
              <w:marBottom w:val="0"/>
              <w:divBdr>
                <w:top w:val="none" w:sz="0" w:space="0" w:color="auto"/>
                <w:left w:val="none" w:sz="0" w:space="0" w:color="auto"/>
                <w:bottom w:val="none" w:sz="0" w:space="0" w:color="auto"/>
                <w:right w:val="none" w:sz="0" w:space="0" w:color="auto"/>
              </w:divBdr>
            </w:div>
            <w:div w:id="586575152">
              <w:marLeft w:val="0"/>
              <w:marRight w:val="0"/>
              <w:marTop w:val="0"/>
              <w:marBottom w:val="0"/>
              <w:divBdr>
                <w:top w:val="none" w:sz="0" w:space="0" w:color="auto"/>
                <w:left w:val="none" w:sz="0" w:space="0" w:color="auto"/>
                <w:bottom w:val="none" w:sz="0" w:space="0" w:color="auto"/>
                <w:right w:val="none" w:sz="0" w:space="0" w:color="auto"/>
              </w:divBdr>
            </w:div>
            <w:div w:id="603657537">
              <w:marLeft w:val="0"/>
              <w:marRight w:val="0"/>
              <w:marTop w:val="0"/>
              <w:marBottom w:val="0"/>
              <w:divBdr>
                <w:top w:val="none" w:sz="0" w:space="0" w:color="auto"/>
                <w:left w:val="none" w:sz="0" w:space="0" w:color="auto"/>
                <w:bottom w:val="none" w:sz="0" w:space="0" w:color="auto"/>
                <w:right w:val="none" w:sz="0" w:space="0" w:color="auto"/>
              </w:divBdr>
            </w:div>
            <w:div w:id="612902653">
              <w:marLeft w:val="0"/>
              <w:marRight w:val="0"/>
              <w:marTop w:val="0"/>
              <w:marBottom w:val="0"/>
              <w:divBdr>
                <w:top w:val="none" w:sz="0" w:space="0" w:color="auto"/>
                <w:left w:val="none" w:sz="0" w:space="0" w:color="auto"/>
                <w:bottom w:val="none" w:sz="0" w:space="0" w:color="auto"/>
                <w:right w:val="none" w:sz="0" w:space="0" w:color="auto"/>
              </w:divBdr>
            </w:div>
            <w:div w:id="615060898">
              <w:marLeft w:val="0"/>
              <w:marRight w:val="0"/>
              <w:marTop w:val="0"/>
              <w:marBottom w:val="0"/>
              <w:divBdr>
                <w:top w:val="none" w:sz="0" w:space="0" w:color="auto"/>
                <w:left w:val="none" w:sz="0" w:space="0" w:color="auto"/>
                <w:bottom w:val="none" w:sz="0" w:space="0" w:color="auto"/>
                <w:right w:val="none" w:sz="0" w:space="0" w:color="auto"/>
              </w:divBdr>
            </w:div>
            <w:div w:id="617956137">
              <w:marLeft w:val="0"/>
              <w:marRight w:val="0"/>
              <w:marTop w:val="0"/>
              <w:marBottom w:val="0"/>
              <w:divBdr>
                <w:top w:val="none" w:sz="0" w:space="0" w:color="auto"/>
                <w:left w:val="none" w:sz="0" w:space="0" w:color="auto"/>
                <w:bottom w:val="none" w:sz="0" w:space="0" w:color="auto"/>
                <w:right w:val="none" w:sz="0" w:space="0" w:color="auto"/>
              </w:divBdr>
            </w:div>
            <w:div w:id="622270798">
              <w:marLeft w:val="0"/>
              <w:marRight w:val="0"/>
              <w:marTop w:val="0"/>
              <w:marBottom w:val="0"/>
              <w:divBdr>
                <w:top w:val="none" w:sz="0" w:space="0" w:color="auto"/>
                <w:left w:val="none" w:sz="0" w:space="0" w:color="auto"/>
                <w:bottom w:val="none" w:sz="0" w:space="0" w:color="auto"/>
                <w:right w:val="none" w:sz="0" w:space="0" w:color="auto"/>
              </w:divBdr>
            </w:div>
            <w:div w:id="626861327">
              <w:marLeft w:val="0"/>
              <w:marRight w:val="0"/>
              <w:marTop w:val="0"/>
              <w:marBottom w:val="0"/>
              <w:divBdr>
                <w:top w:val="none" w:sz="0" w:space="0" w:color="auto"/>
                <w:left w:val="none" w:sz="0" w:space="0" w:color="auto"/>
                <w:bottom w:val="none" w:sz="0" w:space="0" w:color="auto"/>
                <w:right w:val="none" w:sz="0" w:space="0" w:color="auto"/>
              </w:divBdr>
            </w:div>
            <w:div w:id="645932738">
              <w:marLeft w:val="0"/>
              <w:marRight w:val="0"/>
              <w:marTop w:val="0"/>
              <w:marBottom w:val="0"/>
              <w:divBdr>
                <w:top w:val="none" w:sz="0" w:space="0" w:color="auto"/>
                <w:left w:val="none" w:sz="0" w:space="0" w:color="auto"/>
                <w:bottom w:val="none" w:sz="0" w:space="0" w:color="auto"/>
                <w:right w:val="none" w:sz="0" w:space="0" w:color="auto"/>
              </w:divBdr>
            </w:div>
            <w:div w:id="656226580">
              <w:marLeft w:val="0"/>
              <w:marRight w:val="0"/>
              <w:marTop w:val="0"/>
              <w:marBottom w:val="0"/>
              <w:divBdr>
                <w:top w:val="none" w:sz="0" w:space="0" w:color="auto"/>
                <w:left w:val="none" w:sz="0" w:space="0" w:color="auto"/>
                <w:bottom w:val="none" w:sz="0" w:space="0" w:color="auto"/>
                <w:right w:val="none" w:sz="0" w:space="0" w:color="auto"/>
              </w:divBdr>
            </w:div>
            <w:div w:id="662514750">
              <w:marLeft w:val="0"/>
              <w:marRight w:val="0"/>
              <w:marTop w:val="0"/>
              <w:marBottom w:val="0"/>
              <w:divBdr>
                <w:top w:val="none" w:sz="0" w:space="0" w:color="auto"/>
                <w:left w:val="none" w:sz="0" w:space="0" w:color="auto"/>
                <w:bottom w:val="none" w:sz="0" w:space="0" w:color="auto"/>
                <w:right w:val="none" w:sz="0" w:space="0" w:color="auto"/>
              </w:divBdr>
            </w:div>
            <w:div w:id="669144386">
              <w:marLeft w:val="0"/>
              <w:marRight w:val="0"/>
              <w:marTop w:val="0"/>
              <w:marBottom w:val="0"/>
              <w:divBdr>
                <w:top w:val="none" w:sz="0" w:space="0" w:color="auto"/>
                <w:left w:val="none" w:sz="0" w:space="0" w:color="auto"/>
                <w:bottom w:val="none" w:sz="0" w:space="0" w:color="auto"/>
                <w:right w:val="none" w:sz="0" w:space="0" w:color="auto"/>
              </w:divBdr>
            </w:div>
            <w:div w:id="674646262">
              <w:marLeft w:val="0"/>
              <w:marRight w:val="0"/>
              <w:marTop w:val="0"/>
              <w:marBottom w:val="0"/>
              <w:divBdr>
                <w:top w:val="none" w:sz="0" w:space="0" w:color="auto"/>
                <w:left w:val="none" w:sz="0" w:space="0" w:color="auto"/>
                <w:bottom w:val="none" w:sz="0" w:space="0" w:color="auto"/>
                <w:right w:val="none" w:sz="0" w:space="0" w:color="auto"/>
              </w:divBdr>
            </w:div>
            <w:div w:id="688482409">
              <w:marLeft w:val="0"/>
              <w:marRight w:val="0"/>
              <w:marTop w:val="0"/>
              <w:marBottom w:val="0"/>
              <w:divBdr>
                <w:top w:val="none" w:sz="0" w:space="0" w:color="auto"/>
                <w:left w:val="none" w:sz="0" w:space="0" w:color="auto"/>
                <w:bottom w:val="none" w:sz="0" w:space="0" w:color="auto"/>
                <w:right w:val="none" w:sz="0" w:space="0" w:color="auto"/>
              </w:divBdr>
            </w:div>
            <w:div w:id="697778587">
              <w:marLeft w:val="0"/>
              <w:marRight w:val="0"/>
              <w:marTop w:val="0"/>
              <w:marBottom w:val="0"/>
              <w:divBdr>
                <w:top w:val="none" w:sz="0" w:space="0" w:color="auto"/>
                <w:left w:val="none" w:sz="0" w:space="0" w:color="auto"/>
                <w:bottom w:val="none" w:sz="0" w:space="0" w:color="auto"/>
                <w:right w:val="none" w:sz="0" w:space="0" w:color="auto"/>
              </w:divBdr>
            </w:div>
            <w:div w:id="700131557">
              <w:marLeft w:val="0"/>
              <w:marRight w:val="0"/>
              <w:marTop w:val="0"/>
              <w:marBottom w:val="0"/>
              <w:divBdr>
                <w:top w:val="none" w:sz="0" w:space="0" w:color="auto"/>
                <w:left w:val="none" w:sz="0" w:space="0" w:color="auto"/>
                <w:bottom w:val="none" w:sz="0" w:space="0" w:color="auto"/>
                <w:right w:val="none" w:sz="0" w:space="0" w:color="auto"/>
              </w:divBdr>
            </w:div>
            <w:div w:id="706833313">
              <w:marLeft w:val="0"/>
              <w:marRight w:val="0"/>
              <w:marTop w:val="0"/>
              <w:marBottom w:val="0"/>
              <w:divBdr>
                <w:top w:val="none" w:sz="0" w:space="0" w:color="auto"/>
                <w:left w:val="none" w:sz="0" w:space="0" w:color="auto"/>
                <w:bottom w:val="none" w:sz="0" w:space="0" w:color="auto"/>
                <w:right w:val="none" w:sz="0" w:space="0" w:color="auto"/>
              </w:divBdr>
            </w:div>
            <w:div w:id="708798418">
              <w:marLeft w:val="0"/>
              <w:marRight w:val="0"/>
              <w:marTop w:val="0"/>
              <w:marBottom w:val="0"/>
              <w:divBdr>
                <w:top w:val="none" w:sz="0" w:space="0" w:color="auto"/>
                <w:left w:val="none" w:sz="0" w:space="0" w:color="auto"/>
                <w:bottom w:val="none" w:sz="0" w:space="0" w:color="auto"/>
                <w:right w:val="none" w:sz="0" w:space="0" w:color="auto"/>
              </w:divBdr>
            </w:div>
            <w:div w:id="712509494">
              <w:marLeft w:val="0"/>
              <w:marRight w:val="0"/>
              <w:marTop w:val="0"/>
              <w:marBottom w:val="0"/>
              <w:divBdr>
                <w:top w:val="none" w:sz="0" w:space="0" w:color="auto"/>
                <w:left w:val="none" w:sz="0" w:space="0" w:color="auto"/>
                <w:bottom w:val="none" w:sz="0" w:space="0" w:color="auto"/>
                <w:right w:val="none" w:sz="0" w:space="0" w:color="auto"/>
              </w:divBdr>
            </w:div>
            <w:div w:id="753624032">
              <w:marLeft w:val="0"/>
              <w:marRight w:val="0"/>
              <w:marTop w:val="0"/>
              <w:marBottom w:val="0"/>
              <w:divBdr>
                <w:top w:val="none" w:sz="0" w:space="0" w:color="auto"/>
                <w:left w:val="none" w:sz="0" w:space="0" w:color="auto"/>
                <w:bottom w:val="none" w:sz="0" w:space="0" w:color="auto"/>
                <w:right w:val="none" w:sz="0" w:space="0" w:color="auto"/>
              </w:divBdr>
            </w:div>
            <w:div w:id="756638277">
              <w:marLeft w:val="0"/>
              <w:marRight w:val="0"/>
              <w:marTop w:val="0"/>
              <w:marBottom w:val="0"/>
              <w:divBdr>
                <w:top w:val="none" w:sz="0" w:space="0" w:color="auto"/>
                <w:left w:val="none" w:sz="0" w:space="0" w:color="auto"/>
                <w:bottom w:val="none" w:sz="0" w:space="0" w:color="auto"/>
                <w:right w:val="none" w:sz="0" w:space="0" w:color="auto"/>
              </w:divBdr>
            </w:div>
            <w:div w:id="766313182">
              <w:marLeft w:val="0"/>
              <w:marRight w:val="0"/>
              <w:marTop w:val="0"/>
              <w:marBottom w:val="0"/>
              <w:divBdr>
                <w:top w:val="none" w:sz="0" w:space="0" w:color="auto"/>
                <w:left w:val="none" w:sz="0" w:space="0" w:color="auto"/>
                <w:bottom w:val="none" w:sz="0" w:space="0" w:color="auto"/>
                <w:right w:val="none" w:sz="0" w:space="0" w:color="auto"/>
              </w:divBdr>
            </w:div>
            <w:div w:id="767775923">
              <w:marLeft w:val="0"/>
              <w:marRight w:val="0"/>
              <w:marTop w:val="0"/>
              <w:marBottom w:val="0"/>
              <w:divBdr>
                <w:top w:val="none" w:sz="0" w:space="0" w:color="auto"/>
                <w:left w:val="none" w:sz="0" w:space="0" w:color="auto"/>
                <w:bottom w:val="none" w:sz="0" w:space="0" w:color="auto"/>
                <w:right w:val="none" w:sz="0" w:space="0" w:color="auto"/>
              </w:divBdr>
            </w:div>
            <w:div w:id="794178439">
              <w:marLeft w:val="0"/>
              <w:marRight w:val="0"/>
              <w:marTop w:val="0"/>
              <w:marBottom w:val="0"/>
              <w:divBdr>
                <w:top w:val="none" w:sz="0" w:space="0" w:color="auto"/>
                <w:left w:val="none" w:sz="0" w:space="0" w:color="auto"/>
                <w:bottom w:val="none" w:sz="0" w:space="0" w:color="auto"/>
                <w:right w:val="none" w:sz="0" w:space="0" w:color="auto"/>
              </w:divBdr>
            </w:div>
            <w:div w:id="807166227">
              <w:marLeft w:val="0"/>
              <w:marRight w:val="0"/>
              <w:marTop w:val="0"/>
              <w:marBottom w:val="0"/>
              <w:divBdr>
                <w:top w:val="none" w:sz="0" w:space="0" w:color="auto"/>
                <w:left w:val="none" w:sz="0" w:space="0" w:color="auto"/>
                <w:bottom w:val="none" w:sz="0" w:space="0" w:color="auto"/>
                <w:right w:val="none" w:sz="0" w:space="0" w:color="auto"/>
              </w:divBdr>
            </w:div>
            <w:div w:id="817381377">
              <w:marLeft w:val="0"/>
              <w:marRight w:val="0"/>
              <w:marTop w:val="0"/>
              <w:marBottom w:val="0"/>
              <w:divBdr>
                <w:top w:val="none" w:sz="0" w:space="0" w:color="auto"/>
                <w:left w:val="none" w:sz="0" w:space="0" w:color="auto"/>
                <w:bottom w:val="none" w:sz="0" w:space="0" w:color="auto"/>
                <w:right w:val="none" w:sz="0" w:space="0" w:color="auto"/>
              </w:divBdr>
            </w:div>
            <w:div w:id="834763493">
              <w:marLeft w:val="0"/>
              <w:marRight w:val="0"/>
              <w:marTop w:val="0"/>
              <w:marBottom w:val="0"/>
              <w:divBdr>
                <w:top w:val="none" w:sz="0" w:space="0" w:color="auto"/>
                <w:left w:val="none" w:sz="0" w:space="0" w:color="auto"/>
                <w:bottom w:val="none" w:sz="0" w:space="0" w:color="auto"/>
                <w:right w:val="none" w:sz="0" w:space="0" w:color="auto"/>
              </w:divBdr>
            </w:div>
            <w:div w:id="836580085">
              <w:marLeft w:val="0"/>
              <w:marRight w:val="0"/>
              <w:marTop w:val="0"/>
              <w:marBottom w:val="0"/>
              <w:divBdr>
                <w:top w:val="none" w:sz="0" w:space="0" w:color="auto"/>
                <w:left w:val="none" w:sz="0" w:space="0" w:color="auto"/>
                <w:bottom w:val="none" w:sz="0" w:space="0" w:color="auto"/>
                <w:right w:val="none" w:sz="0" w:space="0" w:color="auto"/>
              </w:divBdr>
            </w:div>
            <w:div w:id="844245558">
              <w:marLeft w:val="0"/>
              <w:marRight w:val="0"/>
              <w:marTop w:val="0"/>
              <w:marBottom w:val="0"/>
              <w:divBdr>
                <w:top w:val="none" w:sz="0" w:space="0" w:color="auto"/>
                <w:left w:val="none" w:sz="0" w:space="0" w:color="auto"/>
                <w:bottom w:val="none" w:sz="0" w:space="0" w:color="auto"/>
                <w:right w:val="none" w:sz="0" w:space="0" w:color="auto"/>
              </w:divBdr>
            </w:div>
            <w:div w:id="866025073">
              <w:marLeft w:val="0"/>
              <w:marRight w:val="0"/>
              <w:marTop w:val="0"/>
              <w:marBottom w:val="0"/>
              <w:divBdr>
                <w:top w:val="none" w:sz="0" w:space="0" w:color="auto"/>
                <w:left w:val="none" w:sz="0" w:space="0" w:color="auto"/>
                <w:bottom w:val="none" w:sz="0" w:space="0" w:color="auto"/>
                <w:right w:val="none" w:sz="0" w:space="0" w:color="auto"/>
              </w:divBdr>
            </w:div>
            <w:div w:id="867573139">
              <w:marLeft w:val="0"/>
              <w:marRight w:val="0"/>
              <w:marTop w:val="0"/>
              <w:marBottom w:val="0"/>
              <w:divBdr>
                <w:top w:val="none" w:sz="0" w:space="0" w:color="auto"/>
                <w:left w:val="none" w:sz="0" w:space="0" w:color="auto"/>
                <w:bottom w:val="none" w:sz="0" w:space="0" w:color="auto"/>
                <w:right w:val="none" w:sz="0" w:space="0" w:color="auto"/>
              </w:divBdr>
            </w:div>
            <w:div w:id="894968813">
              <w:marLeft w:val="0"/>
              <w:marRight w:val="0"/>
              <w:marTop w:val="0"/>
              <w:marBottom w:val="0"/>
              <w:divBdr>
                <w:top w:val="none" w:sz="0" w:space="0" w:color="auto"/>
                <w:left w:val="none" w:sz="0" w:space="0" w:color="auto"/>
                <w:bottom w:val="none" w:sz="0" w:space="0" w:color="auto"/>
                <w:right w:val="none" w:sz="0" w:space="0" w:color="auto"/>
              </w:divBdr>
            </w:div>
            <w:div w:id="906382247">
              <w:marLeft w:val="0"/>
              <w:marRight w:val="0"/>
              <w:marTop w:val="0"/>
              <w:marBottom w:val="0"/>
              <w:divBdr>
                <w:top w:val="none" w:sz="0" w:space="0" w:color="auto"/>
                <w:left w:val="none" w:sz="0" w:space="0" w:color="auto"/>
                <w:bottom w:val="none" w:sz="0" w:space="0" w:color="auto"/>
                <w:right w:val="none" w:sz="0" w:space="0" w:color="auto"/>
              </w:divBdr>
            </w:div>
            <w:div w:id="916356246">
              <w:marLeft w:val="0"/>
              <w:marRight w:val="0"/>
              <w:marTop w:val="0"/>
              <w:marBottom w:val="0"/>
              <w:divBdr>
                <w:top w:val="none" w:sz="0" w:space="0" w:color="auto"/>
                <w:left w:val="none" w:sz="0" w:space="0" w:color="auto"/>
                <w:bottom w:val="none" w:sz="0" w:space="0" w:color="auto"/>
                <w:right w:val="none" w:sz="0" w:space="0" w:color="auto"/>
              </w:divBdr>
            </w:div>
            <w:div w:id="943194789">
              <w:marLeft w:val="0"/>
              <w:marRight w:val="0"/>
              <w:marTop w:val="0"/>
              <w:marBottom w:val="0"/>
              <w:divBdr>
                <w:top w:val="none" w:sz="0" w:space="0" w:color="auto"/>
                <w:left w:val="none" w:sz="0" w:space="0" w:color="auto"/>
                <w:bottom w:val="none" w:sz="0" w:space="0" w:color="auto"/>
                <w:right w:val="none" w:sz="0" w:space="0" w:color="auto"/>
              </w:divBdr>
            </w:div>
            <w:div w:id="963119782">
              <w:marLeft w:val="0"/>
              <w:marRight w:val="0"/>
              <w:marTop w:val="0"/>
              <w:marBottom w:val="0"/>
              <w:divBdr>
                <w:top w:val="none" w:sz="0" w:space="0" w:color="auto"/>
                <w:left w:val="none" w:sz="0" w:space="0" w:color="auto"/>
                <w:bottom w:val="none" w:sz="0" w:space="0" w:color="auto"/>
                <w:right w:val="none" w:sz="0" w:space="0" w:color="auto"/>
              </w:divBdr>
            </w:div>
            <w:div w:id="968361744">
              <w:marLeft w:val="0"/>
              <w:marRight w:val="0"/>
              <w:marTop w:val="0"/>
              <w:marBottom w:val="0"/>
              <w:divBdr>
                <w:top w:val="none" w:sz="0" w:space="0" w:color="auto"/>
                <w:left w:val="none" w:sz="0" w:space="0" w:color="auto"/>
                <w:bottom w:val="none" w:sz="0" w:space="0" w:color="auto"/>
                <w:right w:val="none" w:sz="0" w:space="0" w:color="auto"/>
              </w:divBdr>
            </w:div>
            <w:div w:id="968826959">
              <w:marLeft w:val="0"/>
              <w:marRight w:val="0"/>
              <w:marTop w:val="0"/>
              <w:marBottom w:val="0"/>
              <w:divBdr>
                <w:top w:val="none" w:sz="0" w:space="0" w:color="auto"/>
                <w:left w:val="none" w:sz="0" w:space="0" w:color="auto"/>
                <w:bottom w:val="none" w:sz="0" w:space="0" w:color="auto"/>
                <w:right w:val="none" w:sz="0" w:space="0" w:color="auto"/>
              </w:divBdr>
            </w:div>
            <w:div w:id="971640178">
              <w:marLeft w:val="0"/>
              <w:marRight w:val="0"/>
              <w:marTop w:val="0"/>
              <w:marBottom w:val="0"/>
              <w:divBdr>
                <w:top w:val="none" w:sz="0" w:space="0" w:color="auto"/>
                <w:left w:val="none" w:sz="0" w:space="0" w:color="auto"/>
                <w:bottom w:val="none" w:sz="0" w:space="0" w:color="auto"/>
                <w:right w:val="none" w:sz="0" w:space="0" w:color="auto"/>
              </w:divBdr>
            </w:div>
            <w:div w:id="986781699">
              <w:marLeft w:val="0"/>
              <w:marRight w:val="0"/>
              <w:marTop w:val="0"/>
              <w:marBottom w:val="0"/>
              <w:divBdr>
                <w:top w:val="none" w:sz="0" w:space="0" w:color="auto"/>
                <w:left w:val="none" w:sz="0" w:space="0" w:color="auto"/>
                <w:bottom w:val="none" w:sz="0" w:space="0" w:color="auto"/>
                <w:right w:val="none" w:sz="0" w:space="0" w:color="auto"/>
              </w:divBdr>
            </w:div>
            <w:div w:id="1008210467">
              <w:marLeft w:val="0"/>
              <w:marRight w:val="0"/>
              <w:marTop w:val="0"/>
              <w:marBottom w:val="0"/>
              <w:divBdr>
                <w:top w:val="none" w:sz="0" w:space="0" w:color="auto"/>
                <w:left w:val="none" w:sz="0" w:space="0" w:color="auto"/>
                <w:bottom w:val="none" w:sz="0" w:space="0" w:color="auto"/>
                <w:right w:val="none" w:sz="0" w:space="0" w:color="auto"/>
              </w:divBdr>
            </w:div>
            <w:div w:id="1012100293">
              <w:marLeft w:val="0"/>
              <w:marRight w:val="0"/>
              <w:marTop w:val="0"/>
              <w:marBottom w:val="0"/>
              <w:divBdr>
                <w:top w:val="none" w:sz="0" w:space="0" w:color="auto"/>
                <w:left w:val="none" w:sz="0" w:space="0" w:color="auto"/>
                <w:bottom w:val="none" w:sz="0" w:space="0" w:color="auto"/>
                <w:right w:val="none" w:sz="0" w:space="0" w:color="auto"/>
              </w:divBdr>
            </w:div>
            <w:div w:id="1014529356">
              <w:marLeft w:val="0"/>
              <w:marRight w:val="0"/>
              <w:marTop w:val="0"/>
              <w:marBottom w:val="0"/>
              <w:divBdr>
                <w:top w:val="none" w:sz="0" w:space="0" w:color="auto"/>
                <w:left w:val="none" w:sz="0" w:space="0" w:color="auto"/>
                <w:bottom w:val="none" w:sz="0" w:space="0" w:color="auto"/>
                <w:right w:val="none" w:sz="0" w:space="0" w:color="auto"/>
              </w:divBdr>
            </w:div>
            <w:div w:id="1016611216">
              <w:marLeft w:val="0"/>
              <w:marRight w:val="0"/>
              <w:marTop w:val="0"/>
              <w:marBottom w:val="0"/>
              <w:divBdr>
                <w:top w:val="none" w:sz="0" w:space="0" w:color="auto"/>
                <w:left w:val="none" w:sz="0" w:space="0" w:color="auto"/>
                <w:bottom w:val="none" w:sz="0" w:space="0" w:color="auto"/>
                <w:right w:val="none" w:sz="0" w:space="0" w:color="auto"/>
              </w:divBdr>
            </w:div>
            <w:div w:id="1032002976">
              <w:marLeft w:val="0"/>
              <w:marRight w:val="0"/>
              <w:marTop w:val="0"/>
              <w:marBottom w:val="0"/>
              <w:divBdr>
                <w:top w:val="none" w:sz="0" w:space="0" w:color="auto"/>
                <w:left w:val="none" w:sz="0" w:space="0" w:color="auto"/>
                <w:bottom w:val="none" w:sz="0" w:space="0" w:color="auto"/>
                <w:right w:val="none" w:sz="0" w:space="0" w:color="auto"/>
              </w:divBdr>
            </w:div>
            <w:div w:id="1032027739">
              <w:marLeft w:val="0"/>
              <w:marRight w:val="0"/>
              <w:marTop w:val="0"/>
              <w:marBottom w:val="0"/>
              <w:divBdr>
                <w:top w:val="none" w:sz="0" w:space="0" w:color="auto"/>
                <w:left w:val="none" w:sz="0" w:space="0" w:color="auto"/>
                <w:bottom w:val="none" w:sz="0" w:space="0" w:color="auto"/>
                <w:right w:val="none" w:sz="0" w:space="0" w:color="auto"/>
              </w:divBdr>
            </w:div>
            <w:div w:id="1037660074">
              <w:marLeft w:val="0"/>
              <w:marRight w:val="0"/>
              <w:marTop w:val="0"/>
              <w:marBottom w:val="0"/>
              <w:divBdr>
                <w:top w:val="none" w:sz="0" w:space="0" w:color="auto"/>
                <w:left w:val="none" w:sz="0" w:space="0" w:color="auto"/>
                <w:bottom w:val="none" w:sz="0" w:space="0" w:color="auto"/>
                <w:right w:val="none" w:sz="0" w:space="0" w:color="auto"/>
              </w:divBdr>
            </w:div>
            <w:div w:id="1043097440">
              <w:marLeft w:val="0"/>
              <w:marRight w:val="0"/>
              <w:marTop w:val="0"/>
              <w:marBottom w:val="0"/>
              <w:divBdr>
                <w:top w:val="none" w:sz="0" w:space="0" w:color="auto"/>
                <w:left w:val="none" w:sz="0" w:space="0" w:color="auto"/>
                <w:bottom w:val="none" w:sz="0" w:space="0" w:color="auto"/>
                <w:right w:val="none" w:sz="0" w:space="0" w:color="auto"/>
              </w:divBdr>
            </w:div>
            <w:div w:id="1046022940">
              <w:marLeft w:val="0"/>
              <w:marRight w:val="0"/>
              <w:marTop w:val="0"/>
              <w:marBottom w:val="0"/>
              <w:divBdr>
                <w:top w:val="none" w:sz="0" w:space="0" w:color="auto"/>
                <w:left w:val="none" w:sz="0" w:space="0" w:color="auto"/>
                <w:bottom w:val="none" w:sz="0" w:space="0" w:color="auto"/>
                <w:right w:val="none" w:sz="0" w:space="0" w:color="auto"/>
              </w:divBdr>
            </w:div>
            <w:div w:id="1049501493">
              <w:marLeft w:val="0"/>
              <w:marRight w:val="0"/>
              <w:marTop w:val="0"/>
              <w:marBottom w:val="0"/>
              <w:divBdr>
                <w:top w:val="none" w:sz="0" w:space="0" w:color="auto"/>
                <w:left w:val="none" w:sz="0" w:space="0" w:color="auto"/>
                <w:bottom w:val="none" w:sz="0" w:space="0" w:color="auto"/>
                <w:right w:val="none" w:sz="0" w:space="0" w:color="auto"/>
              </w:divBdr>
            </w:div>
            <w:div w:id="1057700877">
              <w:marLeft w:val="0"/>
              <w:marRight w:val="0"/>
              <w:marTop w:val="0"/>
              <w:marBottom w:val="0"/>
              <w:divBdr>
                <w:top w:val="none" w:sz="0" w:space="0" w:color="auto"/>
                <w:left w:val="none" w:sz="0" w:space="0" w:color="auto"/>
                <w:bottom w:val="none" w:sz="0" w:space="0" w:color="auto"/>
                <w:right w:val="none" w:sz="0" w:space="0" w:color="auto"/>
              </w:divBdr>
            </w:div>
            <w:div w:id="1070885762">
              <w:marLeft w:val="0"/>
              <w:marRight w:val="0"/>
              <w:marTop w:val="0"/>
              <w:marBottom w:val="0"/>
              <w:divBdr>
                <w:top w:val="none" w:sz="0" w:space="0" w:color="auto"/>
                <w:left w:val="none" w:sz="0" w:space="0" w:color="auto"/>
                <w:bottom w:val="none" w:sz="0" w:space="0" w:color="auto"/>
                <w:right w:val="none" w:sz="0" w:space="0" w:color="auto"/>
              </w:divBdr>
            </w:div>
            <w:div w:id="1073048089">
              <w:marLeft w:val="0"/>
              <w:marRight w:val="0"/>
              <w:marTop w:val="0"/>
              <w:marBottom w:val="0"/>
              <w:divBdr>
                <w:top w:val="none" w:sz="0" w:space="0" w:color="auto"/>
                <w:left w:val="none" w:sz="0" w:space="0" w:color="auto"/>
                <w:bottom w:val="none" w:sz="0" w:space="0" w:color="auto"/>
                <w:right w:val="none" w:sz="0" w:space="0" w:color="auto"/>
              </w:divBdr>
            </w:div>
            <w:div w:id="1074013604">
              <w:marLeft w:val="0"/>
              <w:marRight w:val="0"/>
              <w:marTop w:val="0"/>
              <w:marBottom w:val="0"/>
              <w:divBdr>
                <w:top w:val="none" w:sz="0" w:space="0" w:color="auto"/>
                <w:left w:val="none" w:sz="0" w:space="0" w:color="auto"/>
                <w:bottom w:val="none" w:sz="0" w:space="0" w:color="auto"/>
                <w:right w:val="none" w:sz="0" w:space="0" w:color="auto"/>
              </w:divBdr>
            </w:div>
            <w:div w:id="1081803002">
              <w:marLeft w:val="0"/>
              <w:marRight w:val="0"/>
              <w:marTop w:val="0"/>
              <w:marBottom w:val="0"/>
              <w:divBdr>
                <w:top w:val="none" w:sz="0" w:space="0" w:color="auto"/>
                <w:left w:val="none" w:sz="0" w:space="0" w:color="auto"/>
                <w:bottom w:val="none" w:sz="0" w:space="0" w:color="auto"/>
                <w:right w:val="none" w:sz="0" w:space="0" w:color="auto"/>
              </w:divBdr>
            </w:div>
            <w:div w:id="1092779528">
              <w:marLeft w:val="0"/>
              <w:marRight w:val="0"/>
              <w:marTop w:val="0"/>
              <w:marBottom w:val="0"/>
              <w:divBdr>
                <w:top w:val="none" w:sz="0" w:space="0" w:color="auto"/>
                <w:left w:val="none" w:sz="0" w:space="0" w:color="auto"/>
                <w:bottom w:val="none" w:sz="0" w:space="0" w:color="auto"/>
                <w:right w:val="none" w:sz="0" w:space="0" w:color="auto"/>
              </w:divBdr>
            </w:div>
            <w:div w:id="1104376223">
              <w:marLeft w:val="0"/>
              <w:marRight w:val="0"/>
              <w:marTop w:val="0"/>
              <w:marBottom w:val="0"/>
              <w:divBdr>
                <w:top w:val="none" w:sz="0" w:space="0" w:color="auto"/>
                <w:left w:val="none" w:sz="0" w:space="0" w:color="auto"/>
                <w:bottom w:val="none" w:sz="0" w:space="0" w:color="auto"/>
                <w:right w:val="none" w:sz="0" w:space="0" w:color="auto"/>
              </w:divBdr>
            </w:div>
            <w:div w:id="1110735316">
              <w:marLeft w:val="0"/>
              <w:marRight w:val="0"/>
              <w:marTop w:val="0"/>
              <w:marBottom w:val="0"/>
              <w:divBdr>
                <w:top w:val="none" w:sz="0" w:space="0" w:color="auto"/>
                <w:left w:val="none" w:sz="0" w:space="0" w:color="auto"/>
                <w:bottom w:val="none" w:sz="0" w:space="0" w:color="auto"/>
                <w:right w:val="none" w:sz="0" w:space="0" w:color="auto"/>
              </w:divBdr>
            </w:div>
            <w:div w:id="1114205658">
              <w:marLeft w:val="0"/>
              <w:marRight w:val="0"/>
              <w:marTop w:val="0"/>
              <w:marBottom w:val="0"/>
              <w:divBdr>
                <w:top w:val="none" w:sz="0" w:space="0" w:color="auto"/>
                <w:left w:val="none" w:sz="0" w:space="0" w:color="auto"/>
                <w:bottom w:val="none" w:sz="0" w:space="0" w:color="auto"/>
                <w:right w:val="none" w:sz="0" w:space="0" w:color="auto"/>
              </w:divBdr>
            </w:div>
            <w:div w:id="1116607182">
              <w:marLeft w:val="0"/>
              <w:marRight w:val="0"/>
              <w:marTop w:val="0"/>
              <w:marBottom w:val="0"/>
              <w:divBdr>
                <w:top w:val="none" w:sz="0" w:space="0" w:color="auto"/>
                <w:left w:val="none" w:sz="0" w:space="0" w:color="auto"/>
                <w:bottom w:val="none" w:sz="0" w:space="0" w:color="auto"/>
                <w:right w:val="none" w:sz="0" w:space="0" w:color="auto"/>
              </w:divBdr>
            </w:div>
            <w:div w:id="1122918096">
              <w:marLeft w:val="0"/>
              <w:marRight w:val="0"/>
              <w:marTop w:val="0"/>
              <w:marBottom w:val="0"/>
              <w:divBdr>
                <w:top w:val="none" w:sz="0" w:space="0" w:color="auto"/>
                <w:left w:val="none" w:sz="0" w:space="0" w:color="auto"/>
                <w:bottom w:val="none" w:sz="0" w:space="0" w:color="auto"/>
                <w:right w:val="none" w:sz="0" w:space="0" w:color="auto"/>
              </w:divBdr>
            </w:div>
            <w:div w:id="1127552326">
              <w:marLeft w:val="0"/>
              <w:marRight w:val="0"/>
              <w:marTop w:val="0"/>
              <w:marBottom w:val="0"/>
              <w:divBdr>
                <w:top w:val="none" w:sz="0" w:space="0" w:color="auto"/>
                <w:left w:val="none" w:sz="0" w:space="0" w:color="auto"/>
                <w:bottom w:val="none" w:sz="0" w:space="0" w:color="auto"/>
                <w:right w:val="none" w:sz="0" w:space="0" w:color="auto"/>
              </w:divBdr>
            </w:div>
            <w:div w:id="1143231548">
              <w:marLeft w:val="0"/>
              <w:marRight w:val="0"/>
              <w:marTop w:val="0"/>
              <w:marBottom w:val="0"/>
              <w:divBdr>
                <w:top w:val="none" w:sz="0" w:space="0" w:color="auto"/>
                <w:left w:val="none" w:sz="0" w:space="0" w:color="auto"/>
                <w:bottom w:val="none" w:sz="0" w:space="0" w:color="auto"/>
                <w:right w:val="none" w:sz="0" w:space="0" w:color="auto"/>
              </w:divBdr>
            </w:div>
            <w:div w:id="1144199798">
              <w:marLeft w:val="0"/>
              <w:marRight w:val="0"/>
              <w:marTop w:val="0"/>
              <w:marBottom w:val="0"/>
              <w:divBdr>
                <w:top w:val="none" w:sz="0" w:space="0" w:color="auto"/>
                <w:left w:val="none" w:sz="0" w:space="0" w:color="auto"/>
                <w:bottom w:val="none" w:sz="0" w:space="0" w:color="auto"/>
                <w:right w:val="none" w:sz="0" w:space="0" w:color="auto"/>
              </w:divBdr>
            </w:div>
            <w:div w:id="1153763810">
              <w:marLeft w:val="0"/>
              <w:marRight w:val="0"/>
              <w:marTop w:val="0"/>
              <w:marBottom w:val="0"/>
              <w:divBdr>
                <w:top w:val="none" w:sz="0" w:space="0" w:color="auto"/>
                <w:left w:val="none" w:sz="0" w:space="0" w:color="auto"/>
                <w:bottom w:val="none" w:sz="0" w:space="0" w:color="auto"/>
                <w:right w:val="none" w:sz="0" w:space="0" w:color="auto"/>
              </w:divBdr>
            </w:div>
            <w:div w:id="1159495573">
              <w:marLeft w:val="0"/>
              <w:marRight w:val="0"/>
              <w:marTop w:val="0"/>
              <w:marBottom w:val="0"/>
              <w:divBdr>
                <w:top w:val="none" w:sz="0" w:space="0" w:color="auto"/>
                <w:left w:val="none" w:sz="0" w:space="0" w:color="auto"/>
                <w:bottom w:val="none" w:sz="0" w:space="0" w:color="auto"/>
                <w:right w:val="none" w:sz="0" w:space="0" w:color="auto"/>
              </w:divBdr>
            </w:div>
            <w:div w:id="1196625355">
              <w:marLeft w:val="0"/>
              <w:marRight w:val="0"/>
              <w:marTop w:val="0"/>
              <w:marBottom w:val="0"/>
              <w:divBdr>
                <w:top w:val="none" w:sz="0" w:space="0" w:color="auto"/>
                <w:left w:val="none" w:sz="0" w:space="0" w:color="auto"/>
                <w:bottom w:val="none" w:sz="0" w:space="0" w:color="auto"/>
                <w:right w:val="none" w:sz="0" w:space="0" w:color="auto"/>
              </w:divBdr>
            </w:div>
            <w:div w:id="1204174695">
              <w:marLeft w:val="0"/>
              <w:marRight w:val="0"/>
              <w:marTop w:val="0"/>
              <w:marBottom w:val="0"/>
              <w:divBdr>
                <w:top w:val="none" w:sz="0" w:space="0" w:color="auto"/>
                <w:left w:val="none" w:sz="0" w:space="0" w:color="auto"/>
                <w:bottom w:val="none" w:sz="0" w:space="0" w:color="auto"/>
                <w:right w:val="none" w:sz="0" w:space="0" w:color="auto"/>
              </w:divBdr>
            </w:div>
            <w:div w:id="1227687845">
              <w:marLeft w:val="0"/>
              <w:marRight w:val="0"/>
              <w:marTop w:val="0"/>
              <w:marBottom w:val="0"/>
              <w:divBdr>
                <w:top w:val="none" w:sz="0" w:space="0" w:color="auto"/>
                <w:left w:val="none" w:sz="0" w:space="0" w:color="auto"/>
                <w:bottom w:val="none" w:sz="0" w:space="0" w:color="auto"/>
                <w:right w:val="none" w:sz="0" w:space="0" w:color="auto"/>
              </w:divBdr>
            </w:div>
            <w:div w:id="1233197600">
              <w:marLeft w:val="0"/>
              <w:marRight w:val="0"/>
              <w:marTop w:val="0"/>
              <w:marBottom w:val="0"/>
              <w:divBdr>
                <w:top w:val="none" w:sz="0" w:space="0" w:color="auto"/>
                <w:left w:val="none" w:sz="0" w:space="0" w:color="auto"/>
                <w:bottom w:val="none" w:sz="0" w:space="0" w:color="auto"/>
                <w:right w:val="none" w:sz="0" w:space="0" w:color="auto"/>
              </w:divBdr>
            </w:div>
            <w:div w:id="1237595054">
              <w:marLeft w:val="0"/>
              <w:marRight w:val="0"/>
              <w:marTop w:val="0"/>
              <w:marBottom w:val="0"/>
              <w:divBdr>
                <w:top w:val="none" w:sz="0" w:space="0" w:color="auto"/>
                <w:left w:val="none" w:sz="0" w:space="0" w:color="auto"/>
                <w:bottom w:val="none" w:sz="0" w:space="0" w:color="auto"/>
                <w:right w:val="none" w:sz="0" w:space="0" w:color="auto"/>
              </w:divBdr>
            </w:div>
            <w:div w:id="1239484442">
              <w:marLeft w:val="0"/>
              <w:marRight w:val="0"/>
              <w:marTop w:val="0"/>
              <w:marBottom w:val="0"/>
              <w:divBdr>
                <w:top w:val="none" w:sz="0" w:space="0" w:color="auto"/>
                <w:left w:val="none" w:sz="0" w:space="0" w:color="auto"/>
                <w:bottom w:val="none" w:sz="0" w:space="0" w:color="auto"/>
                <w:right w:val="none" w:sz="0" w:space="0" w:color="auto"/>
              </w:divBdr>
            </w:div>
            <w:div w:id="1262690198">
              <w:marLeft w:val="0"/>
              <w:marRight w:val="0"/>
              <w:marTop w:val="0"/>
              <w:marBottom w:val="0"/>
              <w:divBdr>
                <w:top w:val="none" w:sz="0" w:space="0" w:color="auto"/>
                <w:left w:val="none" w:sz="0" w:space="0" w:color="auto"/>
                <w:bottom w:val="none" w:sz="0" w:space="0" w:color="auto"/>
                <w:right w:val="none" w:sz="0" w:space="0" w:color="auto"/>
              </w:divBdr>
            </w:div>
            <w:div w:id="1270697559">
              <w:marLeft w:val="0"/>
              <w:marRight w:val="0"/>
              <w:marTop w:val="0"/>
              <w:marBottom w:val="0"/>
              <w:divBdr>
                <w:top w:val="none" w:sz="0" w:space="0" w:color="auto"/>
                <w:left w:val="none" w:sz="0" w:space="0" w:color="auto"/>
                <w:bottom w:val="none" w:sz="0" w:space="0" w:color="auto"/>
                <w:right w:val="none" w:sz="0" w:space="0" w:color="auto"/>
              </w:divBdr>
            </w:div>
            <w:div w:id="1284919883">
              <w:marLeft w:val="0"/>
              <w:marRight w:val="0"/>
              <w:marTop w:val="0"/>
              <w:marBottom w:val="0"/>
              <w:divBdr>
                <w:top w:val="none" w:sz="0" w:space="0" w:color="auto"/>
                <w:left w:val="none" w:sz="0" w:space="0" w:color="auto"/>
                <w:bottom w:val="none" w:sz="0" w:space="0" w:color="auto"/>
                <w:right w:val="none" w:sz="0" w:space="0" w:color="auto"/>
              </w:divBdr>
            </w:div>
            <w:div w:id="1285817361">
              <w:marLeft w:val="0"/>
              <w:marRight w:val="0"/>
              <w:marTop w:val="0"/>
              <w:marBottom w:val="0"/>
              <w:divBdr>
                <w:top w:val="none" w:sz="0" w:space="0" w:color="auto"/>
                <w:left w:val="none" w:sz="0" w:space="0" w:color="auto"/>
                <w:bottom w:val="none" w:sz="0" w:space="0" w:color="auto"/>
                <w:right w:val="none" w:sz="0" w:space="0" w:color="auto"/>
              </w:divBdr>
            </w:div>
            <w:div w:id="1292251290">
              <w:marLeft w:val="0"/>
              <w:marRight w:val="0"/>
              <w:marTop w:val="0"/>
              <w:marBottom w:val="0"/>
              <w:divBdr>
                <w:top w:val="none" w:sz="0" w:space="0" w:color="auto"/>
                <w:left w:val="none" w:sz="0" w:space="0" w:color="auto"/>
                <w:bottom w:val="none" w:sz="0" w:space="0" w:color="auto"/>
                <w:right w:val="none" w:sz="0" w:space="0" w:color="auto"/>
              </w:divBdr>
            </w:div>
            <w:div w:id="1310548684">
              <w:marLeft w:val="0"/>
              <w:marRight w:val="0"/>
              <w:marTop w:val="0"/>
              <w:marBottom w:val="0"/>
              <w:divBdr>
                <w:top w:val="none" w:sz="0" w:space="0" w:color="auto"/>
                <w:left w:val="none" w:sz="0" w:space="0" w:color="auto"/>
                <w:bottom w:val="none" w:sz="0" w:space="0" w:color="auto"/>
                <w:right w:val="none" w:sz="0" w:space="0" w:color="auto"/>
              </w:divBdr>
            </w:div>
            <w:div w:id="1324352494">
              <w:marLeft w:val="0"/>
              <w:marRight w:val="0"/>
              <w:marTop w:val="0"/>
              <w:marBottom w:val="0"/>
              <w:divBdr>
                <w:top w:val="none" w:sz="0" w:space="0" w:color="auto"/>
                <w:left w:val="none" w:sz="0" w:space="0" w:color="auto"/>
                <w:bottom w:val="none" w:sz="0" w:space="0" w:color="auto"/>
                <w:right w:val="none" w:sz="0" w:space="0" w:color="auto"/>
              </w:divBdr>
            </w:div>
            <w:div w:id="1340351627">
              <w:marLeft w:val="0"/>
              <w:marRight w:val="0"/>
              <w:marTop w:val="0"/>
              <w:marBottom w:val="0"/>
              <w:divBdr>
                <w:top w:val="none" w:sz="0" w:space="0" w:color="auto"/>
                <w:left w:val="none" w:sz="0" w:space="0" w:color="auto"/>
                <w:bottom w:val="none" w:sz="0" w:space="0" w:color="auto"/>
                <w:right w:val="none" w:sz="0" w:space="0" w:color="auto"/>
              </w:divBdr>
            </w:div>
            <w:div w:id="1342658870">
              <w:marLeft w:val="0"/>
              <w:marRight w:val="0"/>
              <w:marTop w:val="0"/>
              <w:marBottom w:val="0"/>
              <w:divBdr>
                <w:top w:val="none" w:sz="0" w:space="0" w:color="auto"/>
                <w:left w:val="none" w:sz="0" w:space="0" w:color="auto"/>
                <w:bottom w:val="none" w:sz="0" w:space="0" w:color="auto"/>
                <w:right w:val="none" w:sz="0" w:space="0" w:color="auto"/>
              </w:divBdr>
            </w:div>
            <w:div w:id="1343168048">
              <w:marLeft w:val="0"/>
              <w:marRight w:val="0"/>
              <w:marTop w:val="0"/>
              <w:marBottom w:val="0"/>
              <w:divBdr>
                <w:top w:val="none" w:sz="0" w:space="0" w:color="auto"/>
                <w:left w:val="none" w:sz="0" w:space="0" w:color="auto"/>
                <w:bottom w:val="none" w:sz="0" w:space="0" w:color="auto"/>
                <w:right w:val="none" w:sz="0" w:space="0" w:color="auto"/>
              </w:divBdr>
            </w:div>
            <w:div w:id="1344669385">
              <w:marLeft w:val="0"/>
              <w:marRight w:val="0"/>
              <w:marTop w:val="0"/>
              <w:marBottom w:val="0"/>
              <w:divBdr>
                <w:top w:val="none" w:sz="0" w:space="0" w:color="auto"/>
                <w:left w:val="none" w:sz="0" w:space="0" w:color="auto"/>
                <w:bottom w:val="none" w:sz="0" w:space="0" w:color="auto"/>
                <w:right w:val="none" w:sz="0" w:space="0" w:color="auto"/>
              </w:divBdr>
            </w:div>
            <w:div w:id="1357273488">
              <w:marLeft w:val="0"/>
              <w:marRight w:val="0"/>
              <w:marTop w:val="0"/>
              <w:marBottom w:val="0"/>
              <w:divBdr>
                <w:top w:val="none" w:sz="0" w:space="0" w:color="auto"/>
                <w:left w:val="none" w:sz="0" w:space="0" w:color="auto"/>
                <w:bottom w:val="none" w:sz="0" w:space="0" w:color="auto"/>
                <w:right w:val="none" w:sz="0" w:space="0" w:color="auto"/>
              </w:divBdr>
            </w:div>
            <w:div w:id="1376735187">
              <w:marLeft w:val="0"/>
              <w:marRight w:val="0"/>
              <w:marTop w:val="0"/>
              <w:marBottom w:val="0"/>
              <w:divBdr>
                <w:top w:val="none" w:sz="0" w:space="0" w:color="auto"/>
                <w:left w:val="none" w:sz="0" w:space="0" w:color="auto"/>
                <w:bottom w:val="none" w:sz="0" w:space="0" w:color="auto"/>
                <w:right w:val="none" w:sz="0" w:space="0" w:color="auto"/>
              </w:divBdr>
            </w:div>
            <w:div w:id="1388913428">
              <w:marLeft w:val="0"/>
              <w:marRight w:val="0"/>
              <w:marTop w:val="0"/>
              <w:marBottom w:val="0"/>
              <w:divBdr>
                <w:top w:val="none" w:sz="0" w:space="0" w:color="auto"/>
                <w:left w:val="none" w:sz="0" w:space="0" w:color="auto"/>
                <w:bottom w:val="none" w:sz="0" w:space="0" w:color="auto"/>
                <w:right w:val="none" w:sz="0" w:space="0" w:color="auto"/>
              </w:divBdr>
            </w:div>
            <w:div w:id="1394113951">
              <w:marLeft w:val="0"/>
              <w:marRight w:val="0"/>
              <w:marTop w:val="0"/>
              <w:marBottom w:val="0"/>
              <w:divBdr>
                <w:top w:val="none" w:sz="0" w:space="0" w:color="auto"/>
                <w:left w:val="none" w:sz="0" w:space="0" w:color="auto"/>
                <w:bottom w:val="none" w:sz="0" w:space="0" w:color="auto"/>
                <w:right w:val="none" w:sz="0" w:space="0" w:color="auto"/>
              </w:divBdr>
            </w:div>
            <w:div w:id="1398475188">
              <w:marLeft w:val="0"/>
              <w:marRight w:val="0"/>
              <w:marTop w:val="0"/>
              <w:marBottom w:val="0"/>
              <w:divBdr>
                <w:top w:val="none" w:sz="0" w:space="0" w:color="auto"/>
                <w:left w:val="none" w:sz="0" w:space="0" w:color="auto"/>
                <w:bottom w:val="none" w:sz="0" w:space="0" w:color="auto"/>
                <w:right w:val="none" w:sz="0" w:space="0" w:color="auto"/>
              </w:divBdr>
            </w:div>
            <w:div w:id="1408842467">
              <w:marLeft w:val="0"/>
              <w:marRight w:val="0"/>
              <w:marTop w:val="0"/>
              <w:marBottom w:val="0"/>
              <w:divBdr>
                <w:top w:val="none" w:sz="0" w:space="0" w:color="auto"/>
                <w:left w:val="none" w:sz="0" w:space="0" w:color="auto"/>
                <w:bottom w:val="none" w:sz="0" w:space="0" w:color="auto"/>
                <w:right w:val="none" w:sz="0" w:space="0" w:color="auto"/>
              </w:divBdr>
            </w:div>
            <w:div w:id="1411387753">
              <w:marLeft w:val="0"/>
              <w:marRight w:val="0"/>
              <w:marTop w:val="0"/>
              <w:marBottom w:val="0"/>
              <w:divBdr>
                <w:top w:val="none" w:sz="0" w:space="0" w:color="auto"/>
                <w:left w:val="none" w:sz="0" w:space="0" w:color="auto"/>
                <w:bottom w:val="none" w:sz="0" w:space="0" w:color="auto"/>
                <w:right w:val="none" w:sz="0" w:space="0" w:color="auto"/>
              </w:divBdr>
            </w:div>
            <w:div w:id="1414476142">
              <w:marLeft w:val="0"/>
              <w:marRight w:val="0"/>
              <w:marTop w:val="0"/>
              <w:marBottom w:val="0"/>
              <w:divBdr>
                <w:top w:val="none" w:sz="0" w:space="0" w:color="auto"/>
                <w:left w:val="none" w:sz="0" w:space="0" w:color="auto"/>
                <w:bottom w:val="none" w:sz="0" w:space="0" w:color="auto"/>
                <w:right w:val="none" w:sz="0" w:space="0" w:color="auto"/>
              </w:divBdr>
            </w:div>
            <w:div w:id="1416167966">
              <w:marLeft w:val="0"/>
              <w:marRight w:val="0"/>
              <w:marTop w:val="0"/>
              <w:marBottom w:val="0"/>
              <w:divBdr>
                <w:top w:val="none" w:sz="0" w:space="0" w:color="auto"/>
                <w:left w:val="none" w:sz="0" w:space="0" w:color="auto"/>
                <w:bottom w:val="none" w:sz="0" w:space="0" w:color="auto"/>
                <w:right w:val="none" w:sz="0" w:space="0" w:color="auto"/>
              </w:divBdr>
            </w:div>
            <w:div w:id="1427144544">
              <w:marLeft w:val="0"/>
              <w:marRight w:val="0"/>
              <w:marTop w:val="0"/>
              <w:marBottom w:val="0"/>
              <w:divBdr>
                <w:top w:val="none" w:sz="0" w:space="0" w:color="auto"/>
                <w:left w:val="none" w:sz="0" w:space="0" w:color="auto"/>
                <w:bottom w:val="none" w:sz="0" w:space="0" w:color="auto"/>
                <w:right w:val="none" w:sz="0" w:space="0" w:color="auto"/>
              </w:divBdr>
            </w:div>
            <w:div w:id="1432773367">
              <w:marLeft w:val="0"/>
              <w:marRight w:val="0"/>
              <w:marTop w:val="0"/>
              <w:marBottom w:val="0"/>
              <w:divBdr>
                <w:top w:val="none" w:sz="0" w:space="0" w:color="auto"/>
                <w:left w:val="none" w:sz="0" w:space="0" w:color="auto"/>
                <w:bottom w:val="none" w:sz="0" w:space="0" w:color="auto"/>
                <w:right w:val="none" w:sz="0" w:space="0" w:color="auto"/>
              </w:divBdr>
            </w:div>
            <w:div w:id="1474181464">
              <w:marLeft w:val="0"/>
              <w:marRight w:val="0"/>
              <w:marTop w:val="0"/>
              <w:marBottom w:val="0"/>
              <w:divBdr>
                <w:top w:val="none" w:sz="0" w:space="0" w:color="auto"/>
                <w:left w:val="none" w:sz="0" w:space="0" w:color="auto"/>
                <w:bottom w:val="none" w:sz="0" w:space="0" w:color="auto"/>
                <w:right w:val="none" w:sz="0" w:space="0" w:color="auto"/>
              </w:divBdr>
            </w:div>
            <w:div w:id="1497108828">
              <w:marLeft w:val="0"/>
              <w:marRight w:val="0"/>
              <w:marTop w:val="0"/>
              <w:marBottom w:val="0"/>
              <w:divBdr>
                <w:top w:val="none" w:sz="0" w:space="0" w:color="auto"/>
                <w:left w:val="none" w:sz="0" w:space="0" w:color="auto"/>
                <w:bottom w:val="none" w:sz="0" w:space="0" w:color="auto"/>
                <w:right w:val="none" w:sz="0" w:space="0" w:color="auto"/>
              </w:divBdr>
            </w:div>
            <w:div w:id="1498885872">
              <w:marLeft w:val="0"/>
              <w:marRight w:val="0"/>
              <w:marTop w:val="0"/>
              <w:marBottom w:val="0"/>
              <w:divBdr>
                <w:top w:val="none" w:sz="0" w:space="0" w:color="auto"/>
                <w:left w:val="none" w:sz="0" w:space="0" w:color="auto"/>
                <w:bottom w:val="none" w:sz="0" w:space="0" w:color="auto"/>
                <w:right w:val="none" w:sz="0" w:space="0" w:color="auto"/>
              </w:divBdr>
            </w:div>
            <w:div w:id="1501770488">
              <w:marLeft w:val="0"/>
              <w:marRight w:val="0"/>
              <w:marTop w:val="0"/>
              <w:marBottom w:val="0"/>
              <w:divBdr>
                <w:top w:val="none" w:sz="0" w:space="0" w:color="auto"/>
                <w:left w:val="none" w:sz="0" w:space="0" w:color="auto"/>
                <w:bottom w:val="none" w:sz="0" w:space="0" w:color="auto"/>
                <w:right w:val="none" w:sz="0" w:space="0" w:color="auto"/>
              </w:divBdr>
            </w:div>
            <w:div w:id="1520583845">
              <w:marLeft w:val="0"/>
              <w:marRight w:val="0"/>
              <w:marTop w:val="0"/>
              <w:marBottom w:val="0"/>
              <w:divBdr>
                <w:top w:val="none" w:sz="0" w:space="0" w:color="auto"/>
                <w:left w:val="none" w:sz="0" w:space="0" w:color="auto"/>
                <w:bottom w:val="none" w:sz="0" w:space="0" w:color="auto"/>
                <w:right w:val="none" w:sz="0" w:space="0" w:color="auto"/>
              </w:divBdr>
            </w:div>
            <w:div w:id="1522474429">
              <w:marLeft w:val="0"/>
              <w:marRight w:val="0"/>
              <w:marTop w:val="0"/>
              <w:marBottom w:val="0"/>
              <w:divBdr>
                <w:top w:val="none" w:sz="0" w:space="0" w:color="auto"/>
                <w:left w:val="none" w:sz="0" w:space="0" w:color="auto"/>
                <w:bottom w:val="none" w:sz="0" w:space="0" w:color="auto"/>
                <w:right w:val="none" w:sz="0" w:space="0" w:color="auto"/>
              </w:divBdr>
            </w:div>
            <w:div w:id="1532299478">
              <w:marLeft w:val="0"/>
              <w:marRight w:val="0"/>
              <w:marTop w:val="0"/>
              <w:marBottom w:val="0"/>
              <w:divBdr>
                <w:top w:val="none" w:sz="0" w:space="0" w:color="auto"/>
                <w:left w:val="none" w:sz="0" w:space="0" w:color="auto"/>
                <w:bottom w:val="none" w:sz="0" w:space="0" w:color="auto"/>
                <w:right w:val="none" w:sz="0" w:space="0" w:color="auto"/>
              </w:divBdr>
            </w:div>
            <w:div w:id="1540895440">
              <w:marLeft w:val="0"/>
              <w:marRight w:val="0"/>
              <w:marTop w:val="0"/>
              <w:marBottom w:val="0"/>
              <w:divBdr>
                <w:top w:val="none" w:sz="0" w:space="0" w:color="auto"/>
                <w:left w:val="none" w:sz="0" w:space="0" w:color="auto"/>
                <w:bottom w:val="none" w:sz="0" w:space="0" w:color="auto"/>
                <w:right w:val="none" w:sz="0" w:space="0" w:color="auto"/>
              </w:divBdr>
            </w:div>
            <w:div w:id="1544170971">
              <w:marLeft w:val="0"/>
              <w:marRight w:val="0"/>
              <w:marTop w:val="0"/>
              <w:marBottom w:val="0"/>
              <w:divBdr>
                <w:top w:val="none" w:sz="0" w:space="0" w:color="auto"/>
                <w:left w:val="none" w:sz="0" w:space="0" w:color="auto"/>
                <w:bottom w:val="none" w:sz="0" w:space="0" w:color="auto"/>
                <w:right w:val="none" w:sz="0" w:space="0" w:color="auto"/>
              </w:divBdr>
            </w:div>
            <w:div w:id="1549756824">
              <w:marLeft w:val="0"/>
              <w:marRight w:val="0"/>
              <w:marTop w:val="0"/>
              <w:marBottom w:val="0"/>
              <w:divBdr>
                <w:top w:val="none" w:sz="0" w:space="0" w:color="auto"/>
                <w:left w:val="none" w:sz="0" w:space="0" w:color="auto"/>
                <w:bottom w:val="none" w:sz="0" w:space="0" w:color="auto"/>
                <w:right w:val="none" w:sz="0" w:space="0" w:color="auto"/>
              </w:divBdr>
            </w:div>
            <w:div w:id="1550992882">
              <w:marLeft w:val="0"/>
              <w:marRight w:val="0"/>
              <w:marTop w:val="0"/>
              <w:marBottom w:val="0"/>
              <w:divBdr>
                <w:top w:val="none" w:sz="0" w:space="0" w:color="auto"/>
                <w:left w:val="none" w:sz="0" w:space="0" w:color="auto"/>
                <w:bottom w:val="none" w:sz="0" w:space="0" w:color="auto"/>
                <w:right w:val="none" w:sz="0" w:space="0" w:color="auto"/>
              </w:divBdr>
            </w:div>
            <w:div w:id="1551846200">
              <w:marLeft w:val="0"/>
              <w:marRight w:val="0"/>
              <w:marTop w:val="0"/>
              <w:marBottom w:val="0"/>
              <w:divBdr>
                <w:top w:val="none" w:sz="0" w:space="0" w:color="auto"/>
                <w:left w:val="none" w:sz="0" w:space="0" w:color="auto"/>
                <w:bottom w:val="none" w:sz="0" w:space="0" w:color="auto"/>
                <w:right w:val="none" w:sz="0" w:space="0" w:color="auto"/>
              </w:divBdr>
            </w:div>
            <w:div w:id="1557474312">
              <w:marLeft w:val="0"/>
              <w:marRight w:val="0"/>
              <w:marTop w:val="0"/>
              <w:marBottom w:val="0"/>
              <w:divBdr>
                <w:top w:val="none" w:sz="0" w:space="0" w:color="auto"/>
                <w:left w:val="none" w:sz="0" w:space="0" w:color="auto"/>
                <w:bottom w:val="none" w:sz="0" w:space="0" w:color="auto"/>
                <w:right w:val="none" w:sz="0" w:space="0" w:color="auto"/>
              </w:divBdr>
            </w:div>
            <w:div w:id="1561163683">
              <w:marLeft w:val="0"/>
              <w:marRight w:val="0"/>
              <w:marTop w:val="0"/>
              <w:marBottom w:val="0"/>
              <w:divBdr>
                <w:top w:val="none" w:sz="0" w:space="0" w:color="auto"/>
                <w:left w:val="none" w:sz="0" w:space="0" w:color="auto"/>
                <w:bottom w:val="none" w:sz="0" w:space="0" w:color="auto"/>
                <w:right w:val="none" w:sz="0" w:space="0" w:color="auto"/>
              </w:divBdr>
            </w:div>
            <w:div w:id="1573200873">
              <w:marLeft w:val="0"/>
              <w:marRight w:val="0"/>
              <w:marTop w:val="0"/>
              <w:marBottom w:val="0"/>
              <w:divBdr>
                <w:top w:val="none" w:sz="0" w:space="0" w:color="auto"/>
                <w:left w:val="none" w:sz="0" w:space="0" w:color="auto"/>
                <w:bottom w:val="none" w:sz="0" w:space="0" w:color="auto"/>
                <w:right w:val="none" w:sz="0" w:space="0" w:color="auto"/>
              </w:divBdr>
            </w:div>
            <w:div w:id="1575509817">
              <w:marLeft w:val="0"/>
              <w:marRight w:val="0"/>
              <w:marTop w:val="0"/>
              <w:marBottom w:val="0"/>
              <w:divBdr>
                <w:top w:val="none" w:sz="0" w:space="0" w:color="auto"/>
                <w:left w:val="none" w:sz="0" w:space="0" w:color="auto"/>
                <w:bottom w:val="none" w:sz="0" w:space="0" w:color="auto"/>
                <w:right w:val="none" w:sz="0" w:space="0" w:color="auto"/>
              </w:divBdr>
            </w:div>
            <w:div w:id="1577201359">
              <w:marLeft w:val="0"/>
              <w:marRight w:val="0"/>
              <w:marTop w:val="0"/>
              <w:marBottom w:val="0"/>
              <w:divBdr>
                <w:top w:val="none" w:sz="0" w:space="0" w:color="auto"/>
                <w:left w:val="none" w:sz="0" w:space="0" w:color="auto"/>
                <w:bottom w:val="none" w:sz="0" w:space="0" w:color="auto"/>
                <w:right w:val="none" w:sz="0" w:space="0" w:color="auto"/>
              </w:divBdr>
            </w:div>
            <w:div w:id="1616210295">
              <w:marLeft w:val="0"/>
              <w:marRight w:val="0"/>
              <w:marTop w:val="0"/>
              <w:marBottom w:val="0"/>
              <w:divBdr>
                <w:top w:val="none" w:sz="0" w:space="0" w:color="auto"/>
                <w:left w:val="none" w:sz="0" w:space="0" w:color="auto"/>
                <w:bottom w:val="none" w:sz="0" w:space="0" w:color="auto"/>
                <w:right w:val="none" w:sz="0" w:space="0" w:color="auto"/>
              </w:divBdr>
            </w:div>
            <w:div w:id="1619482194">
              <w:marLeft w:val="0"/>
              <w:marRight w:val="0"/>
              <w:marTop w:val="0"/>
              <w:marBottom w:val="0"/>
              <w:divBdr>
                <w:top w:val="none" w:sz="0" w:space="0" w:color="auto"/>
                <w:left w:val="none" w:sz="0" w:space="0" w:color="auto"/>
                <w:bottom w:val="none" w:sz="0" w:space="0" w:color="auto"/>
                <w:right w:val="none" w:sz="0" w:space="0" w:color="auto"/>
              </w:divBdr>
            </w:div>
            <w:div w:id="1636715657">
              <w:marLeft w:val="0"/>
              <w:marRight w:val="0"/>
              <w:marTop w:val="0"/>
              <w:marBottom w:val="0"/>
              <w:divBdr>
                <w:top w:val="none" w:sz="0" w:space="0" w:color="auto"/>
                <w:left w:val="none" w:sz="0" w:space="0" w:color="auto"/>
                <w:bottom w:val="none" w:sz="0" w:space="0" w:color="auto"/>
                <w:right w:val="none" w:sz="0" w:space="0" w:color="auto"/>
              </w:divBdr>
            </w:div>
            <w:div w:id="1675645752">
              <w:marLeft w:val="0"/>
              <w:marRight w:val="0"/>
              <w:marTop w:val="0"/>
              <w:marBottom w:val="0"/>
              <w:divBdr>
                <w:top w:val="none" w:sz="0" w:space="0" w:color="auto"/>
                <w:left w:val="none" w:sz="0" w:space="0" w:color="auto"/>
                <w:bottom w:val="none" w:sz="0" w:space="0" w:color="auto"/>
                <w:right w:val="none" w:sz="0" w:space="0" w:color="auto"/>
              </w:divBdr>
            </w:div>
            <w:div w:id="1686176721">
              <w:marLeft w:val="0"/>
              <w:marRight w:val="0"/>
              <w:marTop w:val="0"/>
              <w:marBottom w:val="0"/>
              <w:divBdr>
                <w:top w:val="none" w:sz="0" w:space="0" w:color="auto"/>
                <w:left w:val="none" w:sz="0" w:space="0" w:color="auto"/>
                <w:bottom w:val="none" w:sz="0" w:space="0" w:color="auto"/>
                <w:right w:val="none" w:sz="0" w:space="0" w:color="auto"/>
              </w:divBdr>
            </w:div>
            <w:div w:id="1714424859">
              <w:marLeft w:val="0"/>
              <w:marRight w:val="0"/>
              <w:marTop w:val="0"/>
              <w:marBottom w:val="0"/>
              <w:divBdr>
                <w:top w:val="none" w:sz="0" w:space="0" w:color="auto"/>
                <w:left w:val="none" w:sz="0" w:space="0" w:color="auto"/>
                <w:bottom w:val="none" w:sz="0" w:space="0" w:color="auto"/>
                <w:right w:val="none" w:sz="0" w:space="0" w:color="auto"/>
              </w:divBdr>
            </w:div>
            <w:div w:id="1726297955">
              <w:marLeft w:val="0"/>
              <w:marRight w:val="0"/>
              <w:marTop w:val="0"/>
              <w:marBottom w:val="0"/>
              <w:divBdr>
                <w:top w:val="none" w:sz="0" w:space="0" w:color="auto"/>
                <w:left w:val="none" w:sz="0" w:space="0" w:color="auto"/>
                <w:bottom w:val="none" w:sz="0" w:space="0" w:color="auto"/>
                <w:right w:val="none" w:sz="0" w:space="0" w:color="auto"/>
              </w:divBdr>
            </w:div>
            <w:div w:id="1734616481">
              <w:marLeft w:val="0"/>
              <w:marRight w:val="0"/>
              <w:marTop w:val="0"/>
              <w:marBottom w:val="0"/>
              <w:divBdr>
                <w:top w:val="none" w:sz="0" w:space="0" w:color="auto"/>
                <w:left w:val="none" w:sz="0" w:space="0" w:color="auto"/>
                <w:bottom w:val="none" w:sz="0" w:space="0" w:color="auto"/>
                <w:right w:val="none" w:sz="0" w:space="0" w:color="auto"/>
              </w:divBdr>
            </w:div>
            <w:div w:id="1734766335">
              <w:marLeft w:val="0"/>
              <w:marRight w:val="0"/>
              <w:marTop w:val="0"/>
              <w:marBottom w:val="0"/>
              <w:divBdr>
                <w:top w:val="none" w:sz="0" w:space="0" w:color="auto"/>
                <w:left w:val="none" w:sz="0" w:space="0" w:color="auto"/>
                <w:bottom w:val="none" w:sz="0" w:space="0" w:color="auto"/>
                <w:right w:val="none" w:sz="0" w:space="0" w:color="auto"/>
              </w:divBdr>
            </w:div>
            <w:div w:id="1736010208">
              <w:marLeft w:val="0"/>
              <w:marRight w:val="0"/>
              <w:marTop w:val="0"/>
              <w:marBottom w:val="0"/>
              <w:divBdr>
                <w:top w:val="none" w:sz="0" w:space="0" w:color="auto"/>
                <w:left w:val="none" w:sz="0" w:space="0" w:color="auto"/>
                <w:bottom w:val="none" w:sz="0" w:space="0" w:color="auto"/>
                <w:right w:val="none" w:sz="0" w:space="0" w:color="auto"/>
              </w:divBdr>
            </w:div>
            <w:div w:id="1743486710">
              <w:marLeft w:val="0"/>
              <w:marRight w:val="0"/>
              <w:marTop w:val="0"/>
              <w:marBottom w:val="0"/>
              <w:divBdr>
                <w:top w:val="none" w:sz="0" w:space="0" w:color="auto"/>
                <w:left w:val="none" w:sz="0" w:space="0" w:color="auto"/>
                <w:bottom w:val="none" w:sz="0" w:space="0" w:color="auto"/>
                <w:right w:val="none" w:sz="0" w:space="0" w:color="auto"/>
              </w:divBdr>
            </w:div>
            <w:div w:id="1761174675">
              <w:marLeft w:val="0"/>
              <w:marRight w:val="0"/>
              <w:marTop w:val="0"/>
              <w:marBottom w:val="0"/>
              <w:divBdr>
                <w:top w:val="none" w:sz="0" w:space="0" w:color="auto"/>
                <w:left w:val="none" w:sz="0" w:space="0" w:color="auto"/>
                <w:bottom w:val="none" w:sz="0" w:space="0" w:color="auto"/>
                <w:right w:val="none" w:sz="0" w:space="0" w:color="auto"/>
              </w:divBdr>
            </w:div>
            <w:div w:id="1763259194">
              <w:marLeft w:val="0"/>
              <w:marRight w:val="0"/>
              <w:marTop w:val="0"/>
              <w:marBottom w:val="0"/>
              <w:divBdr>
                <w:top w:val="none" w:sz="0" w:space="0" w:color="auto"/>
                <w:left w:val="none" w:sz="0" w:space="0" w:color="auto"/>
                <w:bottom w:val="none" w:sz="0" w:space="0" w:color="auto"/>
                <w:right w:val="none" w:sz="0" w:space="0" w:color="auto"/>
              </w:divBdr>
            </w:div>
            <w:div w:id="1768767741">
              <w:marLeft w:val="0"/>
              <w:marRight w:val="0"/>
              <w:marTop w:val="0"/>
              <w:marBottom w:val="0"/>
              <w:divBdr>
                <w:top w:val="none" w:sz="0" w:space="0" w:color="auto"/>
                <w:left w:val="none" w:sz="0" w:space="0" w:color="auto"/>
                <w:bottom w:val="none" w:sz="0" w:space="0" w:color="auto"/>
                <w:right w:val="none" w:sz="0" w:space="0" w:color="auto"/>
              </w:divBdr>
            </w:div>
            <w:div w:id="1770541847">
              <w:marLeft w:val="0"/>
              <w:marRight w:val="0"/>
              <w:marTop w:val="0"/>
              <w:marBottom w:val="0"/>
              <w:divBdr>
                <w:top w:val="none" w:sz="0" w:space="0" w:color="auto"/>
                <w:left w:val="none" w:sz="0" w:space="0" w:color="auto"/>
                <w:bottom w:val="none" w:sz="0" w:space="0" w:color="auto"/>
                <w:right w:val="none" w:sz="0" w:space="0" w:color="auto"/>
              </w:divBdr>
            </w:div>
            <w:div w:id="1785660578">
              <w:marLeft w:val="0"/>
              <w:marRight w:val="0"/>
              <w:marTop w:val="0"/>
              <w:marBottom w:val="0"/>
              <w:divBdr>
                <w:top w:val="none" w:sz="0" w:space="0" w:color="auto"/>
                <w:left w:val="none" w:sz="0" w:space="0" w:color="auto"/>
                <w:bottom w:val="none" w:sz="0" w:space="0" w:color="auto"/>
                <w:right w:val="none" w:sz="0" w:space="0" w:color="auto"/>
              </w:divBdr>
            </w:div>
            <w:div w:id="1802964262">
              <w:marLeft w:val="0"/>
              <w:marRight w:val="0"/>
              <w:marTop w:val="0"/>
              <w:marBottom w:val="0"/>
              <w:divBdr>
                <w:top w:val="none" w:sz="0" w:space="0" w:color="auto"/>
                <w:left w:val="none" w:sz="0" w:space="0" w:color="auto"/>
                <w:bottom w:val="none" w:sz="0" w:space="0" w:color="auto"/>
                <w:right w:val="none" w:sz="0" w:space="0" w:color="auto"/>
              </w:divBdr>
            </w:div>
            <w:div w:id="1808551819">
              <w:marLeft w:val="0"/>
              <w:marRight w:val="0"/>
              <w:marTop w:val="0"/>
              <w:marBottom w:val="0"/>
              <w:divBdr>
                <w:top w:val="none" w:sz="0" w:space="0" w:color="auto"/>
                <w:left w:val="none" w:sz="0" w:space="0" w:color="auto"/>
                <w:bottom w:val="none" w:sz="0" w:space="0" w:color="auto"/>
                <w:right w:val="none" w:sz="0" w:space="0" w:color="auto"/>
              </w:divBdr>
            </w:div>
            <w:div w:id="1808625741">
              <w:marLeft w:val="0"/>
              <w:marRight w:val="0"/>
              <w:marTop w:val="0"/>
              <w:marBottom w:val="0"/>
              <w:divBdr>
                <w:top w:val="none" w:sz="0" w:space="0" w:color="auto"/>
                <w:left w:val="none" w:sz="0" w:space="0" w:color="auto"/>
                <w:bottom w:val="none" w:sz="0" w:space="0" w:color="auto"/>
                <w:right w:val="none" w:sz="0" w:space="0" w:color="auto"/>
              </w:divBdr>
            </w:div>
            <w:div w:id="1809782483">
              <w:marLeft w:val="0"/>
              <w:marRight w:val="0"/>
              <w:marTop w:val="0"/>
              <w:marBottom w:val="0"/>
              <w:divBdr>
                <w:top w:val="none" w:sz="0" w:space="0" w:color="auto"/>
                <w:left w:val="none" w:sz="0" w:space="0" w:color="auto"/>
                <w:bottom w:val="none" w:sz="0" w:space="0" w:color="auto"/>
                <w:right w:val="none" w:sz="0" w:space="0" w:color="auto"/>
              </w:divBdr>
            </w:div>
            <w:div w:id="1818037470">
              <w:marLeft w:val="0"/>
              <w:marRight w:val="0"/>
              <w:marTop w:val="0"/>
              <w:marBottom w:val="0"/>
              <w:divBdr>
                <w:top w:val="none" w:sz="0" w:space="0" w:color="auto"/>
                <w:left w:val="none" w:sz="0" w:space="0" w:color="auto"/>
                <w:bottom w:val="none" w:sz="0" w:space="0" w:color="auto"/>
                <w:right w:val="none" w:sz="0" w:space="0" w:color="auto"/>
              </w:divBdr>
            </w:div>
            <w:div w:id="1818641704">
              <w:marLeft w:val="0"/>
              <w:marRight w:val="0"/>
              <w:marTop w:val="0"/>
              <w:marBottom w:val="0"/>
              <w:divBdr>
                <w:top w:val="none" w:sz="0" w:space="0" w:color="auto"/>
                <w:left w:val="none" w:sz="0" w:space="0" w:color="auto"/>
                <w:bottom w:val="none" w:sz="0" w:space="0" w:color="auto"/>
                <w:right w:val="none" w:sz="0" w:space="0" w:color="auto"/>
              </w:divBdr>
            </w:div>
            <w:div w:id="1829637423">
              <w:marLeft w:val="0"/>
              <w:marRight w:val="0"/>
              <w:marTop w:val="0"/>
              <w:marBottom w:val="0"/>
              <w:divBdr>
                <w:top w:val="none" w:sz="0" w:space="0" w:color="auto"/>
                <w:left w:val="none" w:sz="0" w:space="0" w:color="auto"/>
                <w:bottom w:val="none" w:sz="0" w:space="0" w:color="auto"/>
                <w:right w:val="none" w:sz="0" w:space="0" w:color="auto"/>
              </w:divBdr>
            </w:div>
            <w:div w:id="1832211333">
              <w:marLeft w:val="0"/>
              <w:marRight w:val="0"/>
              <w:marTop w:val="0"/>
              <w:marBottom w:val="0"/>
              <w:divBdr>
                <w:top w:val="none" w:sz="0" w:space="0" w:color="auto"/>
                <w:left w:val="none" w:sz="0" w:space="0" w:color="auto"/>
                <w:bottom w:val="none" w:sz="0" w:space="0" w:color="auto"/>
                <w:right w:val="none" w:sz="0" w:space="0" w:color="auto"/>
              </w:divBdr>
            </w:div>
            <w:div w:id="1833911349">
              <w:marLeft w:val="0"/>
              <w:marRight w:val="0"/>
              <w:marTop w:val="0"/>
              <w:marBottom w:val="0"/>
              <w:divBdr>
                <w:top w:val="none" w:sz="0" w:space="0" w:color="auto"/>
                <w:left w:val="none" w:sz="0" w:space="0" w:color="auto"/>
                <w:bottom w:val="none" w:sz="0" w:space="0" w:color="auto"/>
                <w:right w:val="none" w:sz="0" w:space="0" w:color="auto"/>
              </w:divBdr>
            </w:div>
            <w:div w:id="1840804010">
              <w:marLeft w:val="0"/>
              <w:marRight w:val="0"/>
              <w:marTop w:val="0"/>
              <w:marBottom w:val="0"/>
              <w:divBdr>
                <w:top w:val="none" w:sz="0" w:space="0" w:color="auto"/>
                <w:left w:val="none" w:sz="0" w:space="0" w:color="auto"/>
                <w:bottom w:val="none" w:sz="0" w:space="0" w:color="auto"/>
                <w:right w:val="none" w:sz="0" w:space="0" w:color="auto"/>
              </w:divBdr>
            </w:div>
            <w:div w:id="1864900164">
              <w:marLeft w:val="0"/>
              <w:marRight w:val="0"/>
              <w:marTop w:val="0"/>
              <w:marBottom w:val="0"/>
              <w:divBdr>
                <w:top w:val="none" w:sz="0" w:space="0" w:color="auto"/>
                <w:left w:val="none" w:sz="0" w:space="0" w:color="auto"/>
                <w:bottom w:val="none" w:sz="0" w:space="0" w:color="auto"/>
                <w:right w:val="none" w:sz="0" w:space="0" w:color="auto"/>
              </w:divBdr>
            </w:div>
            <w:div w:id="1865247776">
              <w:marLeft w:val="0"/>
              <w:marRight w:val="0"/>
              <w:marTop w:val="0"/>
              <w:marBottom w:val="0"/>
              <w:divBdr>
                <w:top w:val="none" w:sz="0" w:space="0" w:color="auto"/>
                <w:left w:val="none" w:sz="0" w:space="0" w:color="auto"/>
                <w:bottom w:val="none" w:sz="0" w:space="0" w:color="auto"/>
                <w:right w:val="none" w:sz="0" w:space="0" w:color="auto"/>
              </w:divBdr>
            </w:div>
            <w:div w:id="1872448470">
              <w:marLeft w:val="0"/>
              <w:marRight w:val="0"/>
              <w:marTop w:val="0"/>
              <w:marBottom w:val="0"/>
              <w:divBdr>
                <w:top w:val="none" w:sz="0" w:space="0" w:color="auto"/>
                <w:left w:val="none" w:sz="0" w:space="0" w:color="auto"/>
                <w:bottom w:val="none" w:sz="0" w:space="0" w:color="auto"/>
                <w:right w:val="none" w:sz="0" w:space="0" w:color="auto"/>
              </w:divBdr>
            </w:div>
            <w:div w:id="1874222997">
              <w:marLeft w:val="0"/>
              <w:marRight w:val="0"/>
              <w:marTop w:val="0"/>
              <w:marBottom w:val="0"/>
              <w:divBdr>
                <w:top w:val="none" w:sz="0" w:space="0" w:color="auto"/>
                <w:left w:val="none" w:sz="0" w:space="0" w:color="auto"/>
                <w:bottom w:val="none" w:sz="0" w:space="0" w:color="auto"/>
                <w:right w:val="none" w:sz="0" w:space="0" w:color="auto"/>
              </w:divBdr>
            </w:div>
            <w:div w:id="1874421882">
              <w:marLeft w:val="0"/>
              <w:marRight w:val="0"/>
              <w:marTop w:val="0"/>
              <w:marBottom w:val="0"/>
              <w:divBdr>
                <w:top w:val="none" w:sz="0" w:space="0" w:color="auto"/>
                <w:left w:val="none" w:sz="0" w:space="0" w:color="auto"/>
                <w:bottom w:val="none" w:sz="0" w:space="0" w:color="auto"/>
                <w:right w:val="none" w:sz="0" w:space="0" w:color="auto"/>
              </w:divBdr>
            </w:div>
            <w:div w:id="1874532243">
              <w:marLeft w:val="0"/>
              <w:marRight w:val="0"/>
              <w:marTop w:val="0"/>
              <w:marBottom w:val="0"/>
              <w:divBdr>
                <w:top w:val="none" w:sz="0" w:space="0" w:color="auto"/>
                <w:left w:val="none" w:sz="0" w:space="0" w:color="auto"/>
                <w:bottom w:val="none" w:sz="0" w:space="0" w:color="auto"/>
                <w:right w:val="none" w:sz="0" w:space="0" w:color="auto"/>
              </w:divBdr>
            </w:div>
            <w:div w:id="1875577865">
              <w:marLeft w:val="0"/>
              <w:marRight w:val="0"/>
              <w:marTop w:val="0"/>
              <w:marBottom w:val="0"/>
              <w:divBdr>
                <w:top w:val="none" w:sz="0" w:space="0" w:color="auto"/>
                <w:left w:val="none" w:sz="0" w:space="0" w:color="auto"/>
                <w:bottom w:val="none" w:sz="0" w:space="0" w:color="auto"/>
                <w:right w:val="none" w:sz="0" w:space="0" w:color="auto"/>
              </w:divBdr>
            </w:div>
            <w:div w:id="1882748202">
              <w:marLeft w:val="0"/>
              <w:marRight w:val="0"/>
              <w:marTop w:val="0"/>
              <w:marBottom w:val="0"/>
              <w:divBdr>
                <w:top w:val="none" w:sz="0" w:space="0" w:color="auto"/>
                <w:left w:val="none" w:sz="0" w:space="0" w:color="auto"/>
                <w:bottom w:val="none" w:sz="0" w:space="0" w:color="auto"/>
                <w:right w:val="none" w:sz="0" w:space="0" w:color="auto"/>
              </w:divBdr>
            </w:div>
            <w:div w:id="1904755436">
              <w:marLeft w:val="0"/>
              <w:marRight w:val="0"/>
              <w:marTop w:val="0"/>
              <w:marBottom w:val="0"/>
              <w:divBdr>
                <w:top w:val="none" w:sz="0" w:space="0" w:color="auto"/>
                <w:left w:val="none" w:sz="0" w:space="0" w:color="auto"/>
                <w:bottom w:val="none" w:sz="0" w:space="0" w:color="auto"/>
                <w:right w:val="none" w:sz="0" w:space="0" w:color="auto"/>
              </w:divBdr>
            </w:div>
            <w:div w:id="1911308746">
              <w:marLeft w:val="0"/>
              <w:marRight w:val="0"/>
              <w:marTop w:val="0"/>
              <w:marBottom w:val="0"/>
              <w:divBdr>
                <w:top w:val="none" w:sz="0" w:space="0" w:color="auto"/>
                <w:left w:val="none" w:sz="0" w:space="0" w:color="auto"/>
                <w:bottom w:val="none" w:sz="0" w:space="0" w:color="auto"/>
                <w:right w:val="none" w:sz="0" w:space="0" w:color="auto"/>
              </w:divBdr>
            </w:div>
            <w:div w:id="1915311978">
              <w:marLeft w:val="0"/>
              <w:marRight w:val="0"/>
              <w:marTop w:val="0"/>
              <w:marBottom w:val="0"/>
              <w:divBdr>
                <w:top w:val="none" w:sz="0" w:space="0" w:color="auto"/>
                <w:left w:val="none" w:sz="0" w:space="0" w:color="auto"/>
                <w:bottom w:val="none" w:sz="0" w:space="0" w:color="auto"/>
                <w:right w:val="none" w:sz="0" w:space="0" w:color="auto"/>
              </w:divBdr>
            </w:div>
            <w:div w:id="1927499478">
              <w:marLeft w:val="0"/>
              <w:marRight w:val="0"/>
              <w:marTop w:val="0"/>
              <w:marBottom w:val="0"/>
              <w:divBdr>
                <w:top w:val="none" w:sz="0" w:space="0" w:color="auto"/>
                <w:left w:val="none" w:sz="0" w:space="0" w:color="auto"/>
                <w:bottom w:val="none" w:sz="0" w:space="0" w:color="auto"/>
                <w:right w:val="none" w:sz="0" w:space="0" w:color="auto"/>
              </w:divBdr>
            </w:div>
            <w:div w:id="1928996332">
              <w:marLeft w:val="0"/>
              <w:marRight w:val="0"/>
              <w:marTop w:val="0"/>
              <w:marBottom w:val="0"/>
              <w:divBdr>
                <w:top w:val="none" w:sz="0" w:space="0" w:color="auto"/>
                <w:left w:val="none" w:sz="0" w:space="0" w:color="auto"/>
                <w:bottom w:val="none" w:sz="0" w:space="0" w:color="auto"/>
                <w:right w:val="none" w:sz="0" w:space="0" w:color="auto"/>
              </w:divBdr>
            </w:div>
            <w:div w:id="1931230977">
              <w:marLeft w:val="0"/>
              <w:marRight w:val="0"/>
              <w:marTop w:val="0"/>
              <w:marBottom w:val="0"/>
              <w:divBdr>
                <w:top w:val="none" w:sz="0" w:space="0" w:color="auto"/>
                <w:left w:val="none" w:sz="0" w:space="0" w:color="auto"/>
                <w:bottom w:val="none" w:sz="0" w:space="0" w:color="auto"/>
                <w:right w:val="none" w:sz="0" w:space="0" w:color="auto"/>
              </w:divBdr>
            </w:div>
            <w:div w:id="1933198554">
              <w:marLeft w:val="0"/>
              <w:marRight w:val="0"/>
              <w:marTop w:val="0"/>
              <w:marBottom w:val="0"/>
              <w:divBdr>
                <w:top w:val="none" w:sz="0" w:space="0" w:color="auto"/>
                <w:left w:val="none" w:sz="0" w:space="0" w:color="auto"/>
                <w:bottom w:val="none" w:sz="0" w:space="0" w:color="auto"/>
                <w:right w:val="none" w:sz="0" w:space="0" w:color="auto"/>
              </w:divBdr>
            </w:div>
            <w:div w:id="1942372617">
              <w:marLeft w:val="0"/>
              <w:marRight w:val="0"/>
              <w:marTop w:val="0"/>
              <w:marBottom w:val="0"/>
              <w:divBdr>
                <w:top w:val="none" w:sz="0" w:space="0" w:color="auto"/>
                <w:left w:val="none" w:sz="0" w:space="0" w:color="auto"/>
                <w:bottom w:val="none" w:sz="0" w:space="0" w:color="auto"/>
                <w:right w:val="none" w:sz="0" w:space="0" w:color="auto"/>
              </w:divBdr>
            </w:div>
            <w:div w:id="1944025175">
              <w:marLeft w:val="0"/>
              <w:marRight w:val="0"/>
              <w:marTop w:val="0"/>
              <w:marBottom w:val="0"/>
              <w:divBdr>
                <w:top w:val="none" w:sz="0" w:space="0" w:color="auto"/>
                <w:left w:val="none" w:sz="0" w:space="0" w:color="auto"/>
                <w:bottom w:val="none" w:sz="0" w:space="0" w:color="auto"/>
                <w:right w:val="none" w:sz="0" w:space="0" w:color="auto"/>
              </w:divBdr>
            </w:div>
            <w:div w:id="1944678807">
              <w:marLeft w:val="0"/>
              <w:marRight w:val="0"/>
              <w:marTop w:val="0"/>
              <w:marBottom w:val="0"/>
              <w:divBdr>
                <w:top w:val="none" w:sz="0" w:space="0" w:color="auto"/>
                <w:left w:val="none" w:sz="0" w:space="0" w:color="auto"/>
                <w:bottom w:val="none" w:sz="0" w:space="0" w:color="auto"/>
                <w:right w:val="none" w:sz="0" w:space="0" w:color="auto"/>
              </w:divBdr>
            </w:div>
            <w:div w:id="1956984344">
              <w:marLeft w:val="0"/>
              <w:marRight w:val="0"/>
              <w:marTop w:val="0"/>
              <w:marBottom w:val="0"/>
              <w:divBdr>
                <w:top w:val="none" w:sz="0" w:space="0" w:color="auto"/>
                <w:left w:val="none" w:sz="0" w:space="0" w:color="auto"/>
                <w:bottom w:val="none" w:sz="0" w:space="0" w:color="auto"/>
                <w:right w:val="none" w:sz="0" w:space="0" w:color="auto"/>
              </w:divBdr>
            </w:div>
            <w:div w:id="1962029035">
              <w:marLeft w:val="0"/>
              <w:marRight w:val="0"/>
              <w:marTop w:val="0"/>
              <w:marBottom w:val="0"/>
              <w:divBdr>
                <w:top w:val="none" w:sz="0" w:space="0" w:color="auto"/>
                <w:left w:val="none" w:sz="0" w:space="0" w:color="auto"/>
                <w:bottom w:val="none" w:sz="0" w:space="0" w:color="auto"/>
                <w:right w:val="none" w:sz="0" w:space="0" w:color="auto"/>
              </w:divBdr>
            </w:div>
            <w:div w:id="1968511476">
              <w:marLeft w:val="0"/>
              <w:marRight w:val="0"/>
              <w:marTop w:val="0"/>
              <w:marBottom w:val="0"/>
              <w:divBdr>
                <w:top w:val="none" w:sz="0" w:space="0" w:color="auto"/>
                <w:left w:val="none" w:sz="0" w:space="0" w:color="auto"/>
                <w:bottom w:val="none" w:sz="0" w:space="0" w:color="auto"/>
                <w:right w:val="none" w:sz="0" w:space="0" w:color="auto"/>
              </w:divBdr>
            </w:div>
            <w:div w:id="1973750948">
              <w:marLeft w:val="0"/>
              <w:marRight w:val="0"/>
              <w:marTop w:val="0"/>
              <w:marBottom w:val="0"/>
              <w:divBdr>
                <w:top w:val="none" w:sz="0" w:space="0" w:color="auto"/>
                <w:left w:val="none" w:sz="0" w:space="0" w:color="auto"/>
                <w:bottom w:val="none" w:sz="0" w:space="0" w:color="auto"/>
                <w:right w:val="none" w:sz="0" w:space="0" w:color="auto"/>
              </w:divBdr>
            </w:div>
            <w:div w:id="1986204639">
              <w:marLeft w:val="0"/>
              <w:marRight w:val="0"/>
              <w:marTop w:val="0"/>
              <w:marBottom w:val="0"/>
              <w:divBdr>
                <w:top w:val="none" w:sz="0" w:space="0" w:color="auto"/>
                <w:left w:val="none" w:sz="0" w:space="0" w:color="auto"/>
                <w:bottom w:val="none" w:sz="0" w:space="0" w:color="auto"/>
                <w:right w:val="none" w:sz="0" w:space="0" w:color="auto"/>
              </w:divBdr>
            </w:div>
            <w:div w:id="2001469464">
              <w:marLeft w:val="0"/>
              <w:marRight w:val="0"/>
              <w:marTop w:val="0"/>
              <w:marBottom w:val="0"/>
              <w:divBdr>
                <w:top w:val="none" w:sz="0" w:space="0" w:color="auto"/>
                <w:left w:val="none" w:sz="0" w:space="0" w:color="auto"/>
                <w:bottom w:val="none" w:sz="0" w:space="0" w:color="auto"/>
                <w:right w:val="none" w:sz="0" w:space="0" w:color="auto"/>
              </w:divBdr>
            </w:div>
            <w:div w:id="2032564691">
              <w:marLeft w:val="0"/>
              <w:marRight w:val="0"/>
              <w:marTop w:val="0"/>
              <w:marBottom w:val="0"/>
              <w:divBdr>
                <w:top w:val="none" w:sz="0" w:space="0" w:color="auto"/>
                <w:left w:val="none" w:sz="0" w:space="0" w:color="auto"/>
                <w:bottom w:val="none" w:sz="0" w:space="0" w:color="auto"/>
                <w:right w:val="none" w:sz="0" w:space="0" w:color="auto"/>
              </w:divBdr>
            </w:div>
            <w:div w:id="2038582484">
              <w:marLeft w:val="0"/>
              <w:marRight w:val="0"/>
              <w:marTop w:val="0"/>
              <w:marBottom w:val="0"/>
              <w:divBdr>
                <w:top w:val="none" w:sz="0" w:space="0" w:color="auto"/>
                <w:left w:val="none" w:sz="0" w:space="0" w:color="auto"/>
                <w:bottom w:val="none" w:sz="0" w:space="0" w:color="auto"/>
                <w:right w:val="none" w:sz="0" w:space="0" w:color="auto"/>
              </w:divBdr>
            </w:div>
            <w:div w:id="2075464651">
              <w:marLeft w:val="0"/>
              <w:marRight w:val="0"/>
              <w:marTop w:val="0"/>
              <w:marBottom w:val="0"/>
              <w:divBdr>
                <w:top w:val="none" w:sz="0" w:space="0" w:color="auto"/>
                <w:left w:val="none" w:sz="0" w:space="0" w:color="auto"/>
                <w:bottom w:val="none" w:sz="0" w:space="0" w:color="auto"/>
                <w:right w:val="none" w:sz="0" w:space="0" w:color="auto"/>
              </w:divBdr>
            </w:div>
            <w:div w:id="2078476552">
              <w:marLeft w:val="0"/>
              <w:marRight w:val="0"/>
              <w:marTop w:val="0"/>
              <w:marBottom w:val="0"/>
              <w:divBdr>
                <w:top w:val="none" w:sz="0" w:space="0" w:color="auto"/>
                <w:left w:val="none" w:sz="0" w:space="0" w:color="auto"/>
                <w:bottom w:val="none" w:sz="0" w:space="0" w:color="auto"/>
                <w:right w:val="none" w:sz="0" w:space="0" w:color="auto"/>
              </w:divBdr>
            </w:div>
            <w:div w:id="2097362690">
              <w:marLeft w:val="0"/>
              <w:marRight w:val="0"/>
              <w:marTop w:val="0"/>
              <w:marBottom w:val="0"/>
              <w:divBdr>
                <w:top w:val="none" w:sz="0" w:space="0" w:color="auto"/>
                <w:left w:val="none" w:sz="0" w:space="0" w:color="auto"/>
                <w:bottom w:val="none" w:sz="0" w:space="0" w:color="auto"/>
                <w:right w:val="none" w:sz="0" w:space="0" w:color="auto"/>
              </w:divBdr>
            </w:div>
            <w:div w:id="2098014464">
              <w:marLeft w:val="0"/>
              <w:marRight w:val="0"/>
              <w:marTop w:val="0"/>
              <w:marBottom w:val="0"/>
              <w:divBdr>
                <w:top w:val="none" w:sz="0" w:space="0" w:color="auto"/>
                <w:left w:val="none" w:sz="0" w:space="0" w:color="auto"/>
                <w:bottom w:val="none" w:sz="0" w:space="0" w:color="auto"/>
                <w:right w:val="none" w:sz="0" w:space="0" w:color="auto"/>
              </w:divBdr>
            </w:div>
            <w:div w:id="2098281540">
              <w:marLeft w:val="0"/>
              <w:marRight w:val="0"/>
              <w:marTop w:val="0"/>
              <w:marBottom w:val="0"/>
              <w:divBdr>
                <w:top w:val="none" w:sz="0" w:space="0" w:color="auto"/>
                <w:left w:val="none" w:sz="0" w:space="0" w:color="auto"/>
                <w:bottom w:val="none" w:sz="0" w:space="0" w:color="auto"/>
                <w:right w:val="none" w:sz="0" w:space="0" w:color="auto"/>
              </w:divBdr>
            </w:div>
            <w:div w:id="2114862716">
              <w:marLeft w:val="0"/>
              <w:marRight w:val="0"/>
              <w:marTop w:val="0"/>
              <w:marBottom w:val="0"/>
              <w:divBdr>
                <w:top w:val="none" w:sz="0" w:space="0" w:color="auto"/>
                <w:left w:val="none" w:sz="0" w:space="0" w:color="auto"/>
                <w:bottom w:val="none" w:sz="0" w:space="0" w:color="auto"/>
                <w:right w:val="none" w:sz="0" w:space="0" w:color="auto"/>
              </w:divBdr>
            </w:div>
            <w:div w:id="2117871176">
              <w:marLeft w:val="0"/>
              <w:marRight w:val="0"/>
              <w:marTop w:val="0"/>
              <w:marBottom w:val="0"/>
              <w:divBdr>
                <w:top w:val="none" w:sz="0" w:space="0" w:color="auto"/>
                <w:left w:val="none" w:sz="0" w:space="0" w:color="auto"/>
                <w:bottom w:val="none" w:sz="0" w:space="0" w:color="auto"/>
                <w:right w:val="none" w:sz="0" w:space="0" w:color="auto"/>
              </w:divBdr>
            </w:div>
            <w:div w:id="2119451367">
              <w:marLeft w:val="0"/>
              <w:marRight w:val="0"/>
              <w:marTop w:val="0"/>
              <w:marBottom w:val="0"/>
              <w:divBdr>
                <w:top w:val="none" w:sz="0" w:space="0" w:color="auto"/>
                <w:left w:val="none" w:sz="0" w:space="0" w:color="auto"/>
                <w:bottom w:val="none" w:sz="0" w:space="0" w:color="auto"/>
                <w:right w:val="none" w:sz="0" w:space="0" w:color="auto"/>
              </w:divBdr>
            </w:div>
            <w:div w:id="214546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1373">
      <w:bodyDiv w:val="1"/>
      <w:marLeft w:val="0"/>
      <w:marRight w:val="0"/>
      <w:marTop w:val="0"/>
      <w:marBottom w:val="0"/>
      <w:divBdr>
        <w:top w:val="none" w:sz="0" w:space="0" w:color="auto"/>
        <w:left w:val="none" w:sz="0" w:space="0" w:color="auto"/>
        <w:bottom w:val="none" w:sz="0" w:space="0" w:color="auto"/>
        <w:right w:val="none" w:sz="0" w:space="0" w:color="auto"/>
      </w:divBdr>
      <w:divsChild>
        <w:div w:id="1641493754">
          <w:marLeft w:val="0"/>
          <w:marRight w:val="0"/>
          <w:marTop w:val="0"/>
          <w:marBottom w:val="0"/>
          <w:divBdr>
            <w:top w:val="none" w:sz="0" w:space="0" w:color="auto"/>
            <w:left w:val="none" w:sz="0" w:space="0" w:color="auto"/>
            <w:bottom w:val="none" w:sz="0" w:space="0" w:color="auto"/>
            <w:right w:val="none" w:sz="0" w:space="0" w:color="auto"/>
          </w:divBdr>
          <w:divsChild>
            <w:div w:id="8259202">
              <w:marLeft w:val="0"/>
              <w:marRight w:val="0"/>
              <w:marTop w:val="0"/>
              <w:marBottom w:val="0"/>
              <w:divBdr>
                <w:top w:val="none" w:sz="0" w:space="0" w:color="auto"/>
                <w:left w:val="none" w:sz="0" w:space="0" w:color="auto"/>
                <w:bottom w:val="none" w:sz="0" w:space="0" w:color="auto"/>
                <w:right w:val="none" w:sz="0" w:space="0" w:color="auto"/>
              </w:divBdr>
            </w:div>
            <w:div w:id="18705327">
              <w:marLeft w:val="0"/>
              <w:marRight w:val="0"/>
              <w:marTop w:val="0"/>
              <w:marBottom w:val="0"/>
              <w:divBdr>
                <w:top w:val="none" w:sz="0" w:space="0" w:color="auto"/>
                <w:left w:val="none" w:sz="0" w:space="0" w:color="auto"/>
                <w:bottom w:val="none" w:sz="0" w:space="0" w:color="auto"/>
                <w:right w:val="none" w:sz="0" w:space="0" w:color="auto"/>
              </w:divBdr>
            </w:div>
            <w:div w:id="21521880">
              <w:marLeft w:val="0"/>
              <w:marRight w:val="0"/>
              <w:marTop w:val="0"/>
              <w:marBottom w:val="0"/>
              <w:divBdr>
                <w:top w:val="none" w:sz="0" w:space="0" w:color="auto"/>
                <w:left w:val="none" w:sz="0" w:space="0" w:color="auto"/>
                <w:bottom w:val="none" w:sz="0" w:space="0" w:color="auto"/>
                <w:right w:val="none" w:sz="0" w:space="0" w:color="auto"/>
              </w:divBdr>
            </w:div>
            <w:div w:id="32969627">
              <w:marLeft w:val="0"/>
              <w:marRight w:val="0"/>
              <w:marTop w:val="0"/>
              <w:marBottom w:val="0"/>
              <w:divBdr>
                <w:top w:val="none" w:sz="0" w:space="0" w:color="auto"/>
                <w:left w:val="none" w:sz="0" w:space="0" w:color="auto"/>
                <w:bottom w:val="none" w:sz="0" w:space="0" w:color="auto"/>
                <w:right w:val="none" w:sz="0" w:space="0" w:color="auto"/>
              </w:divBdr>
            </w:div>
            <w:div w:id="39787080">
              <w:marLeft w:val="0"/>
              <w:marRight w:val="0"/>
              <w:marTop w:val="0"/>
              <w:marBottom w:val="0"/>
              <w:divBdr>
                <w:top w:val="none" w:sz="0" w:space="0" w:color="auto"/>
                <w:left w:val="none" w:sz="0" w:space="0" w:color="auto"/>
                <w:bottom w:val="none" w:sz="0" w:space="0" w:color="auto"/>
                <w:right w:val="none" w:sz="0" w:space="0" w:color="auto"/>
              </w:divBdr>
            </w:div>
            <w:div w:id="54669909">
              <w:marLeft w:val="0"/>
              <w:marRight w:val="0"/>
              <w:marTop w:val="0"/>
              <w:marBottom w:val="0"/>
              <w:divBdr>
                <w:top w:val="none" w:sz="0" w:space="0" w:color="auto"/>
                <w:left w:val="none" w:sz="0" w:space="0" w:color="auto"/>
                <w:bottom w:val="none" w:sz="0" w:space="0" w:color="auto"/>
                <w:right w:val="none" w:sz="0" w:space="0" w:color="auto"/>
              </w:divBdr>
            </w:div>
            <w:div w:id="69079050">
              <w:marLeft w:val="0"/>
              <w:marRight w:val="0"/>
              <w:marTop w:val="0"/>
              <w:marBottom w:val="0"/>
              <w:divBdr>
                <w:top w:val="none" w:sz="0" w:space="0" w:color="auto"/>
                <w:left w:val="none" w:sz="0" w:space="0" w:color="auto"/>
                <w:bottom w:val="none" w:sz="0" w:space="0" w:color="auto"/>
                <w:right w:val="none" w:sz="0" w:space="0" w:color="auto"/>
              </w:divBdr>
            </w:div>
            <w:div w:id="78256004">
              <w:marLeft w:val="0"/>
              <w:marRight w:val="0"/>
              <w:marTop w:val="0"/>
              <w:marBottom w:val="0"/>
              <w:divBdr>
                <w:top w:val="none" w:sz="0" w:space="0" w:color="auto"/>
                <w:left w:val="none" w:sz="0" w:space="0" w:color="auto"/>
                <w:bottom w:val="none" w:sz="0" w:space="0" w:color="auto"/>
                <w:right w:val="none" w:sz="0" w:space="0" w:color="auto"/>
              </w:divBdr>
            </w:div>
            <w:div w:id="90471412">
              <w:marLeft w:val="0"/>
              <w:marRight w:val="0"/>
              <w:marTop w:val="0"/>
              <w:marBottom w:val="0"/>
              <w:divBdr>
                <w:top w:val="none" w:sz="0" w:space="0" w:color="auto"/>
                <w:left w:val="none" w:sz="0" w:space="0" w:color="auto"/>
                <w:bottom w:val="none" w:sz="0" w:space="0" w:color="auto"/>
                <w:right w:val="none" w:sz="0" w:space="0" w:color="auto"/>
              </w:divBdr>
            </w:div>
            <w:div w:id="91634184">
              <w:marLeft w:val="0"/>
              <w:marRight w:val="0"/>
              <w:marTop w:val="0"/>
              <w:marBottom w:val="0"/>
              <w:divBdr>
                <w:top w:val="none" w:sz="0" w:space="0" w:color="auto"/>
                <w:left w:val="none" w:sz="0" w:space="0" w:color="auto"/>
                <w:bottom w:val="none" w:sz="0" w:space="0" w:color="auto"/>
                <w:right w:val="none" w:sz="0" w:space="0" w:color="auto"/>
              </w:divBdr>
            </w:div>
            <w:div w:id="119108520">
              <w:marLeft w:val="0"/>
              <w:marRight w:val="0"/>
              <w:marTop w:val="0"/>
              <w:marBottom w:val="0"/>
              <w:divBdr>
                <w:top w:val="none" w:sz="0" w:space="0" w:color="auto"/>
                <w:left w:val="none" w:sz="0" w:space="0" w:color="auto"/>
                <w:bottom w:val="none" w:sz="0" w:space="0" w:color="auto"/>
                <w:right w:val="none" w:sz="0" w:space="0" w:color="auto"/>
              </w:divBdr>
            </w:div>
            <w:div w:id="130365251">
              <w:marLeft w:val="0"/>
              <w:marRight w:val="0"/>
              <w:marTop w:val="0"/>
              <w:marBottom w:val="0"/>
              <w:divBdr>
                <w:top w:val="none" w:sz="0" w:space="0" w:color="auto"/>
                <w:left w:val="none" w:sz="0" w:space="0" w:color="auto"/>
                <w:bottom w:val="none" w:sz="0" w:space="0" w:color="auto"/>
                <w:right w:val="none" w:sz="0" w:space="0" w:color="auto"/>
              </w:divBdr>
            </w:div>
            <w:div w:id="145555985">
              <w:marLeft w:val="0"/>
              <w:marRight w:val="0"/>
              <w:marTop w:val="0"/>
              <w:marBottom w:val="0"/>
              <w:divBdr>
                <w:top w:val="none" w:sz="0" w:space="0" w:color="auto"/>
                <w:left w:val="none" w:sz="0" w:space="0" w:color="auto"/>
                <w:bottom w:val="none" w:sz="0" w:space="0" w:color="auto"/>
                <w:right w:val="none" w:sz="0" w:space="0" w:color="auto"/>
              </w:divBdr>
            </w:div>
            <w:div w:id="164563013">
              <w:marLeft w:val="0"/>
              <w:marRight w:val="0"/>
              <w:marTop w:val="0"/>
              <w:marBottom w:val="0"/>
              <w:divBdr>
                <w:top w:val="none" w:sz="0" w:space="0" w:color="auto"/>
                <w:left w:val="none" w:sz="0" w:space="0" w:color="auto"/>
                <w:bottom w:val="none" w:sz="0" w:space="0" w:color="auto"/>
                <w:right w:val="none" w:sz="0" w:space="0" w:color="auto"/>
              </w:divBdr>
            </w:div>
            <w:div w:id="166989776">
              <w:marLeft w:val="0"/>
              <w:marRight w:val="0"/>
              <w:marTop w:val="0"/>
              <w:marBottom w:val="0"/>
              <w:divBdr>
                <w:top w:val="none" w:sz="0" w:space="0" w:color="auto"/>
                <w:left w:val="none" w:sz="0" w:space="0" w:color="auto"/>
                <w:bottom w:val="none" w:sz="0" w:space="0" w:color="auto"/>
                <w:right w:val="none" w:sz="0" w:space="0" w:color="auto"/>
              </w:divBdr>
            </w:div>
            <w:div w:id="167597738">
              <w:marLeft w:val="0"/>
              <w:marRight w:val="0"/>
              <w:marTop w:val="0"/>
              <w:marBottom w:val="0"/>
              <w:divBdr>
                <w:top w:val="none" w:sz="0" w:space="0" w:color="auto"/>
                <w:left w:val="none" w:sz="0" w:space="0" w:color="auto"/>
                <w:bottom w:val="none" w:sz="0" w:space="0" w:color="auto"/>
                <w:right w:val="none" w:sz="0" w:space="0" w:color="auto"/>
              </w:divBdr>
            </w:div>
            <w:div w:id="173421329">
              <w:marLeft w:val="0"/>
              <w:marRight w:val="0"/>
              <w:marTop w:val="0"/>
              <w:marBottom w:val="0"/>
              <w:divBdr>
                <w:top w:val="none" w:sz="0" w:space="0" w:color="auto"/>
                <w:left w:val="none" w:sz="0" w:space="0" w:color="auto"/>
                <w:bottom w:val="none" w:sz="0" w:space="0" w:color="auto"/>
                <w:right w:val="none" w:sz="0" w:space="0" w:color="auto"/>
              </w:divBdr>
            </w:div>
            <w:div w:id="177426730">
              <w:marLeft w:val="0"/>
              <w:marRight w:val="0"/>
              <w:marTop w:val="0"/>
              <w:marBottom w:val="0"/>
              <w:divBdr>
                <w:top w:val="none" w:sz="0" w:space="0" w:color="auto"/>
                <w:left w:val="none" w:sz="0" w:space="0" w:color="auto"/>
                <w:bottom w:val="none" w:sz="0" w:space="0" w:color="auto"/>
                <w:right w:val="none" w:sz="0" w:space="0" w:color="auto"/>
              </w:divBdr>
            </w:div>
            <w:div w:id="204098960">
              <w:marLeft w:val="0"/>
              <w:marRight w:val="0"/>
              <w:marTop w:val="0"/>
              <w:marBottom w:val="0"/>
              <w:divBdr>
                <w:top w:val="none" w:sz="0" w:space="0" w:color="auto"/>
                <w:left w:val="none" w:sz="0" w:space="0" w:color="auto"/>
                <w:bottom w:val="none" w:sz="0" w:space="0" w:color="auto"/>
                <w:right w:val="none" w:sz="0" w:space="0" w:color="auto"/>
              </w:divBdr>
            </w:div>
            <w:div w:id="207955665">
              <w:marLeft w:val="0"/>
              <w:marRight w:val="0"/>
              <w:marTop w:val="0"/>
              <w:marBottom w:val="0"/>
              <w:divBdr>
                <w:top w:val="none" w:sz="0" w:space="0" w:color="auto"/>
                <w:left w:val="none" w:sz="0" w:space="0" w:color="auto"/>
                <w:bottom w:val="none" w:sz="0" w:space="0" w:color="auto"/>
                <w:right w:val="none" w:sz="0" w:space="0" w:color="auto"/>
              </w:divBdr>
            </w:div>
            <w:div w:id="213080443">
              <w:marLeft w:val="0"/>
              <w:marRight w:val="0"/>
              <w:marTop w:val="0"/>
              <w:marBottom w:val="0"/>
              <w:divBdr>
                <w:top w:val="none" w:sz="0" w:space="0" w:color="auto"/>
                <w:left w:val="none" w:sz="0" w:space="0" w:color="auto"/>
                <w:bottom w:val="none" w:sz="0" w:space="0" w:color="auto"/>
                <w:right w:val="none" w:sz="0" w:space="0" w:color="auto"/>
              </w:divBdr>
            </w:div>
            <w:div w:id="221913166">
              <w:marLeft w:val="0"/>
              <w:marRight w:val="0"/>
              <w:marTop w:val="0"/>
              <w:marBottom w:val="0"/>
              <w:divBdr>
                <w:top w:val="none" w:sz="0" w:space="0" w:color="auto"/>
                <w:left w:val="none" w:sz="0" w:space="0" w:color="auto"/>
                <w:bottom w:val="none" w:sz="0" w:space="0" w:color="auto"/>
                <w:right w:val="none" w:sz="0" w:space="0" w:color="auto"/>
              </w:divBdr>
            </w:div>
            <w:div w:id="242572876">
              <w:marLeft w:val="0"/>
              <w:marRight w:val="0"/>
              <w:marTop w:val="0"/>
              <w:marBottom w:val="0"/>
              <w:divBdr>
                <w:top w:val="none" w:sz="0" w:space="0" w:color="auto"/>
                <w:left w:val="none" w:sz="0" w:space="0" w:color="auto"/>
                <w:bottom w:val="none" w:sz="0" w:space="0" w:color="auto"/>
                <w:right w:val="none" w:sz="0" w:space="0" w:color="auto"/>
              </w:divBdr>
            </w:div>
            <w:div w:id="249772726">
              <w:marLeft w:val="0"/>
              <w:marRight w:val="0"/>
              <w:marTop w:val="0"/>
              <w:marBottom w:val="0"/>
              <w:divBdr>
                <w:top w:val="none" w:sz="0" w:space="0" w:color="auto"/>
                <w:left w:val="none" w:sz="0" w:space="0" w:color="auto"/>
                <w:bottom w:val="none" w:sz="0" w:space="0" w:color="auto"/>
                <w:right w:val="none" w:sz="0" w:space="0" w:color="auto"/>
              </w:divBdr>
            </w:div>
            <w:div w:id="249898159">
              <w:marLeft w:val="0"/>
              <w:marRight w:val="0"/>
              <w:marTop w:val="0"/>
              <w:marBottom w:val="0"/>
              <w:divBdr>
                <w:top w:val="none" w:sz="0" w:space="0" w:color="auto"/>
                <w:left w:val="none" w:sz="0" w:space="0" w:color="auto"/>
                <w:bottom w:val="none" w:sz="0" w:space="0" w:color="auto"/>
                <w:right w:val="none" w:sz="0" w:space="0" w:color="auto"/>
              </w:divBdr>
            </w:div>
            <w:div w:id="259030883">
              <w:marLeft w:val="0"/>
              <w:marRight w:val="0"/>
              <w:marTop w:val="0"/>
              <w:marBottom w:val="0"/>
              <w:divBdr>
                <w:top w:val="none" w:sz="0" w:space="0" w:color="auto"/>
                <w:left w:val="none" w:sz="0" w:space="0" w:color="auto"/>
                <w:bottom w:val="none" w:sz="0" w:space="0" w:color="auto"/>
                <w:right w:val="none" w:sz="0" w:space="0" w:color="auto"/>
              </w:divBdr>
            </w:div>
            <w:div w:id="270404758">
              <w:marLeft w:val="0"/>
              <w:marRight w:val="0"/>
              <w:marTop w:val="0"/>
              <w:marBottom w:val="0"/>
              <w:divBdr>
                <w:top w:val="none" w:sz="0" w:space="0" w:color="auto"/>
                <w:left w:val="none" w:sz="0" w:space="0" w:color="auto"/>
                <w:bottom w:val="none" w:sz="0" w:space="0" w:color="auto"/>
                <w:right w:val="none" w:sz="0" w:space="0" w:color="auto"/>
              </w:divBdr>
            </w:div>
            <w:div w:id="273488716">
              <w:marLeft w:val="0"/>
              <w:marRight w:val="0"/>
              <w:marTop w:val="0"/>
              <w:marBottom w:val="0"/>
              <w:divBdr>
                <w:top w:val="none" w:sz="0" w:space="0" w:color="auto"/>
                <w:left w:val="none" w:sz="0" w:space="0" w:color="auto"/>
                <w:bottom w:val="none" w:sz="0" w:space="0" w:color="auto"/>
                <w:right w:val="none" w:sz="0" w:space="0" w:color="auto"/>
              </w:divBdr>
            </w:div>
            <w:div w:id="304362979">
              <w:marLeft w:val="0"/>
              <w:marRight w:val="0"/>
              <w:marTop w:val="0"/>
              <w:marBottom w:val="0"/>
              <w:divBdr>
                <w:top w:val="none" w:sz="0" w:space="0" w:color="auto"/>
                <w:left w:val="none" w:sz="0" w:space="0" w:color="auto"/>
                <w:bottom w:val="none" w:sz="0" w:space="0" w:color="auto"/>
                <w:right w:val="none" w:sz="0" w:space="0" w:color="auto"/>
              </w:divBdr>
            </w:div>
            <w:div w:id="315836945">
              <w:marLeft w:val="0"/>
              <w:marRight w:val="0"/>
              <w:marTop w:val="0"/>
              <w:marBottom w:val="0"/>
              <w:divBdr>
                <w:top w:val="none" w:sz="0" w:space="0" w:color="auto"/>
                <w:left w:val="none" w:sz="0" w:space="0" w:color="auto"/>
                <w:bottom w:val="none" w:sz="0" w:space="0" w:color="auto"/>
                <w:right w:val="none" w:sz="0" w:space="0" w:color="auto"/>
              </w:divBdr>
            </w:div>
            <w:div w:id="316303559">
              <w:marLeft w:val="0"/>
              <w:marRight w:val="0"/>
              <w:marTop w:val="0"/>
              <w:marBottom w:val="0"/>
              <w:divBdr>
                <w:top w:val="none" w:sz="0" w:space="0" w:color="auto"/>
                <w:left w:val="none" w:sz="0" w:space="0" w:color="auto"/>
                <w:bottom w:val="none" w:sz="0" w:space="0" w:color="auto"/>
                <w:right w:val="none" w:sz="0" w:space="0" w:color="auto"/>
              </w:divBdr>
            </w:div>
            <w:div w:id="318584371">
              <w:marLeft w:val="0"/>
              <w:marRight w:val="0"/>
              <w:marTop w:val="0"/>
              <w:marBottom w:val="0"/>
              <w:divBdr>
                <w:top w:val="none" w:sz="0" w:space="0" w:color="auto"/>
                <w:left w:val="none" w:sz="0" w:space="0" w:color="auto"/>
                <w:bottom w:val="none" w:sz="0" w:space="0" w:color="auto"/>
                <w:right w:val="none" w:sz="0" w:space="0" w:color="auto"/>
              </w:divBdr>
            </w:div>
            <w:div w:id="319966555">
              <w:marLeft w:val="0"/>
              <w:marRight w:val="0"/>
              <w:marTop w:val="0"/>
              <w:marBottom w:val="0"/>
              <w:divBdr>
                <w:top w:val="none" w:sz="0" w:space="0" w:color="auto"/>
                <w:left w:val="none" w:sz="0" w:space="0" w:color="auto"/>
                <w:bottom w:val="none" w:sz="0" w:space="0" w:color="auto"/>
                <w:right w:val="none" w:sz="0" w:space="0" w:color="auto"/>
              </w:divBdr>
            </w:div>
            <w:div w:id="357316780">
              <w:marLeft w:val="0"/>
              <w:marRight w:val="0"/>
              <w:marTop w:val="0"/>
              <w:marBottom w:val="0"/>
              <w:divBdr>
                <w:top w:val="none" w:sz="0" w:space="0" w:color="auto"/>
                <w:left w:val="none" w:sz="0" w:space="0" w:color="auto"/>
                <w:bottom w:val="none" w:sz="0" w:space="0" w:color="auto"/>
                <w:right w:val="none" w:sz="0" w:space="0" w:color="auto"/>
              </w:divBdr>
            </w:div>
            <w:div w:id="365914170">
              <w:marLeft w:val="0"/>
              <w:marRight w:val="0"/>
              <w:marTop w:val="0"/>
              <w:marBottom w:val="0"/>
              <w:divBdr>
                <w:top w:val="none" w:sz="0" w:space="0" w:color="auto"/>
                <w:left w:val="none" w:sz="0" w:space="0" w:color="auto"/>
                <w:bottom w:val="none" w:sz="0" w:space="0" w:color="auto"/>
                <w:right w:val="none" w:sz="0" w:space="0" w:color="auto"/>
              </w:divBdr>
            </w:div>
            <w:div w:id="372728870">
              <w:marLeft w:val="0"/>
              <w:marRight w:val="0"/>
              <w:marTop w:val="0"/>
              <w:marBottom w:val="0"/>
              <w:divBdr>
                <w:top w:val="none" w:sz="0" w:space="0" w:color="auto"/>
                <w:left w:val="none" w:sz="0" w:space="0" w:color="auto"/>
                <w:bottom w:val="none" w:sz="0" w:space="0" w:color="auto"/>
                <w:right w:val="none" w:sz="0" w:space="0" w:color="auto"/>
              </w:divBdr>
            </w:div>
            <w:div w:id="373428020">
              <w:marLeft w:val="0"/>
              <w:marRight w:val="0"/>
              <w:marTop w:val="0"/>
              <w:marBottom w:val="0"/>
              <w:divBdr>
                <w:top w:val="none" w:sz="0" w:space="0" w:color="auto"/>
                <w:left w:val="none" w:sz="0" w:space="0" w:color="auto"/>
                <w:bottom w:val="none" w:sz="0" w:space="0" w:color="auto"/>
                <w:right w:val="none" w:sz="0" w:space="0" w:color="auto"/>
              </w:divBdr>
            </w:div>
            <w:div w:id="374693370">
              <w:marLeft w:val="0"/>
              <w:marRight w:val="0"/>
              <w:marTop w:val="0"/>
              <w:marBottom w:val="0"/>
              <w:divBdr>
                <w:top w:val="none" w:sz="0" w:space="0" w:color="auto"/>
                <w:left w:val="none" w:sz="0" w:space="0" w:color="auto"/>
                <w:bottom w:val="none" w:sz="0" w:space="0" w:color="auto"/>
                <w:right w:val="none" w:sz="0" w:space="0" w:color="auto"/>
              </w:divBdr>
            </w:div>
            <w:div w:id="379132610">
              <w:marLeft w:val="0"/>
              <w:marRight w:val="0"/>
              <w:marTop w:val="0"/>
              <w:marBottom w:val="0"/>
              <w:divBdr>
                <w:top w:val="none" w:sz="0" w:space="0" w:color="auto"/>
                <w:left w:val="none" w:sz="0" w:space="0" w:color="auto"/>
                <w:bottom w:val="none" w:sz="0" w:space="0" w:color="auto"/>
                <w:right w:val="none" w:sz="0" w:space="0" w:color="auto"/>
              </w:divBdr>
            </w:div>
            <w:div w:id="383023173">
              <w:marLeft w:val="0"/>
              <w:marRight w:val="0"/>
              <w:marTop w:val="0"/>
              <w:marBottom w:val="0"/>
              <w:divBdr>
                <w:top w:val="none" w:sz="0" w:space="0" w:color="auto"/>
                <w:left w:val="none" w:sz="0" w:space="0" w:color="auto"/>
                <w:bottom w:val="none" w:sz="0" w:space="0" w:color="auto"/>
                <w:right w:val="none" w:sz="0" w:space="0" w:color="auto"/>
              </w:divBdr>
            </w:div>
            <w:div w:id="389424476">
              <w:marLeft w:val="0"/>
              <w:marRight w:val="0"/>
              <w:marTop w:val="0"/>
              <w:marBottom w:val="0"/>
              <w:divBdr>
                <w:top w:val="none" w:sz="0" w:space="0" w:color="auto"/>
                <w:left w:val="none" w:sz="0" w:space="0" w:color="auto"/>
                <w:bottom w:val="none" w:sz="0" w:space="0" w:color="auto"/>
                <w:right w:val="none" w:sz="0" w:space="0" w:color="auto"/>
              </w:divBdr>
            </w:div>
            <w:div w:id="441267088">
              <w:marLeft w:val="0"/>
              <w:marRight w:val="0"/>
              <w:marTop w:val="0"/>
              <w:marBottom w:val="0"/>
              <w:divBdr>
                <w:top w:val="none" w:sz="0" w:space="0" w:color="auto"/>
                <w:left w:val="none" w:sz="0" w:space="0" w:color="auto"/>
                <w:bottom w:val="none" w:sz="0" w:space="0" w:color="auto"/>
                <w:right w:val="none" w:sz="0" w:space="0" w:color="auto"/>
              </w:divBdr>
            </w:div>
            <w:div w:id="450518360">
              <w:marLeft w:val="0"/>
              <w:marRight w:val="0"/>
              <w:marTop w:val="0"/>
              <w:marBottom w:val="0"/>
              <w:divBdr>
                <w:top w:val="none" w:sz="0" w:space="0" w:color="auto"/>
                <w:left w:val="none" w:sz="0" w:space="0" w:color="auto"/>
                <w:bottom w:val="none" w:sz="0" w:space="0" w:color="auto"/>
                <w:right w:val="none" w:sz="0" w:space="0" w:color="auto"/>
              </w:divBdr>
            </w:div>
            <w:div w:id="455106718">
              <w:marLeft w:val="0"/>
              <w:marRight w:val="0"/>
              <w:marTop w:val="0"/>
              <w:marBottom w:val="0"/>
              <w:divBdr>
                <w:top w:val="none" w:sz="0" w:space="0" w:color="auto"/>
                <w:left w:val="none" w:sz="0" w:space="0" w:color="auto"/>
                <w:bottom w:val="none" w:sz="0" w:space="0" w:color="auto"/>
                <w:right w:val="none" w:sz="0" w:space="0" w:color="auto"/>
              </w:divBdr>
            </w:div>
            <w:div w:id="466357519">
              <w:marLeft w:val="0"/>
              <w:marRight w:val="0"/>
              <w:marTop w:val="0"/>
              <w:marBottom w:val="0"/>
              <w:divBdr>
                <w:top w:val="none" w:sz="0" w:space="0" w:color="auto"/>
                <w:left w:val="none" w:sz="0" w:space="0" w:color="auto"/>
                <w:bottom w:val="none" w:sz="0" w:space="0" w:color="auto"/>
                <w:right w:val="none" w:sz="0" w:space="0" w:color="auto"/>
              </w:divBdr>
            </w:div>
            <w:div w:id="494228064">
              <w:marLeft w:val="0"/>
              <w:marRight w:val="0"/>
              <w:marTop w:val="0"/>
              <w:marBottom w:val="0"/>
              <w:divBdr>
                <w:top w:val="none" w:sz="0" w:space="0" w:color="auto"/>
                <w:left w:val="none" w:sz="0" w:space="0" w:color="auto"/>
                <w:bottom w:val="none" w:sz="0" w:space="0" w:color="auto"/>
                <w:right w:val="none" w:sz="0" w:space="0" w:color="auto"/>
              </w:divBdr>
            </w:div>
            <w:div w:id="498034386">
              <w:marLeft w:val="0"/>
              <w:marRight w:val="0"/>
              <w:marTop w:val="0"/>
              <w:marBottom w:val="0"/>
              <w:divBdr>
                <w:top w:val="none" w:sz="0" w:space="0" w:color="auto"/>
                <w:left w:val="none" w:sz="0" w:space="0" w:color="auto"/>
                <w:bottom w:val="none" w:sz="0" w:space="0" w:color="auto"/>
                <w:right w:val="none" w:sz="0" w:space="0" w:color="auto"/>
              </w:divBdr>
            </w:div>
            <w:div w:id="513232495">
              <w:marLeft w:val="0"/>
              <w:marRight w:val="0"/>
              <w:marTop w:val="0"/>
              <w:marBottom w:val="0"/>
              <w:divBdr>
                <w:top w:val="none" w:sz="0" w:space="0" w:color="auto"/>
                <w:left w:val="none" w:sz="0" w:space="0" w:color="auto"/>
                <w:bottom w:val="none" w:sz="0" w:space="0" w:color="auto"/>
                <w:right w:val="none" w:sz="0" w:space="0" w:color="auto"/>
              </w:divBdr>
            </w:div>
            <w:div w:id="517741096">
              <w:marLeft w:val="0"/>
              <w:marRight w:val="0"/>
              <w:marTop w:val="0"/>
              <w:marBottom w:val="0"/>
              <w:divBdr>
                <w:top w:val="none" w:sz="0" w:space="0" w:color="auto"/>
                <w:left w:val="none" w:sz="0" w:space="0" w:color="auto"/>
                <w:bottom w:val="none" w:sz="0" w:space="0" w:color="auto"/>
                <w:right w:val="none" w:sz="0" w:space="0" w:color="auto"/>
              </w:divBdr>
            </w:div>
            <w:div w:id="544297241">
              <w:marLeft w:val="0"/>
              <w:marRight w:val="0"/>
              <w:marTop w:val="0"/>
              <w:marBottom w:val="0"/>
              <w:divBdr>
                <w:top w:val="none" w:sz="0" w:space="0" w:color="auto"/>
                <w:left w:val="none" w:sz="0" w:space="0" w:color="auto"/>
                <w:bottom w:val="none" w:sz="0" w:space="0" w:color="auto"/>
                <w:right w:val="none" w:sz="0" w:space="0" w:color="auto"/>
              </w:divBdr>
            </w:div>
            <w:div w:id="555043842">
              <w:marLeft w:val="0"/>
              <w:marRight w:val="0"/>
              <w:marTop w:val="0"/>
              <w:marBottom w:val="0"/>
              <w:divBdr>
                <w:top w:val="none" w:sz="0" w:space="0" w:color="auto"/>
                <w:left w:val="none" w:sz="0" w:space="0" w:color="auto"/>
                <w:bottom w:val="none" w:sz="0" w:space="0" w:color="auto"/>
                <w:right w:val="none" w:sz="0" w:space="0" w:color="auto"/>
              </w:divBdr>
            </w:div>
            <w:div w:id="558782335">
              <w:marLeft w:val="0"/>
              <w:marRight w:val="0"/>
              <w:marTop w:val="0"/>
              <w:marBottom w:val="0"/>
              <w:divBdr>
                <w:top w:val="none" w:sz="0" w:space="0" w:color="auto"/>
                <w:left w:val="none" w:sz="0" w:space="0" w:color="auto"/>
                <w:bottom w:val="none" w:sz="0" w:space="0" w:color="auto"/>
                <w:right w:val="none" w:sz="0" w:space="0" w:color="auto"/>
              </w:divBdr>
            </w:div>
            <w:div w:id="560600210">
              <w:marLeft w:val="0"/>
              <w:marRight w:val="0"/>
              <w:marTop w:val="0"/>
              <w:marBottom w:val="0"/>
              <w:divBdr>
                <w:top w:val="none" w:sz="0" w:space="0" w:color="auto"/>
                <w:left w:val="none" w:sz="0" w:space="0" w:color="auto"/>
                <w:bottom w:val="none" w:sz="0" w:space="0" w:color="auto"/>
                <w:right w:val="none" w:sz="0" w:space="0" w:color="auto"/>
              </w:divBdr>
            </w:div>
            <w:div w:id="564805103">
              <w:marLeft w:val="0"/>
              <w:marRight w:val="0"/>
              <w:marTop w:val="0"/>
              <w:marBottom w:val="0"/>
              <w:divBdr>
                <w:top w:val="none" w:sz="0" w:space="0" w:color="auto"/>
                <w:left w:val="none" w:sz="0" w:space="0" w:color="auto"/>
                <w:bottom w:val="none" w:sz="0" w:space="0" w:color="auto"/>
                <w:right w:val="none" w:sz="0" w:space="0" w:color="auto"/>
              </w:divBdr>
            </w:div>
            <w:div w:id="574246955">
              <w:marLeft w:val="0"/>
              <w:marRight w:val="0"/>
              <w:marTop w:val="0"/>
              <w:marBottom w:val="0"/>
              <w:divBdr>
                <w:top w:val="none" w:sz="0" w:space="0" w:color="auto"/>
                <w:left w:val="none" w:sz="0" w:space="0" w:color="auto"/>
                <w:bottom w:val="none" w:sz="0" w:space="0" w:color="auto"/>
                <w:right w:val="none" w:sz="0" w:space="0" w:color="auto"/>
              </w:divBdr>
            </w:div>
            <w:div w:id="594560747">
              <w:marLeft w:val="0"/>
              <w:marRight w:val="0"/>
              <w:marTop w:val="0"/>
              <w:marBottom w:val="0"/>
              <w:divBdr>
                <w:top w:val="none" w:sz="0" w:space="0" w:color="auto"/>
                <w:left w:val="none" w:sz="0" w:space="0" w:color="auto"/>
                <w:bottom w:val="none" w:sz="0" w:space="0" w:color="auto"/>
                <w:right w:val="none" w:sz="0" w:space="0" w:color="auto"/>
              </w:divBdr>
            </w:div>
            <w:div w:id="594633537">
              <w:marLeft w:val="0"/>
              <w:marRight w:val="0"/>
              <w:marTop w:val="0"/>
              <w:marBottom w:val="0"/>
              <w:divBdr>
                <w:top w:val="none" w:sz="0" w:space="0" w:color="auto"/>
                <w:left w:val="none" w:sz="0" w:space="0" w:color="auto"/>
                <w:bottom w:val="none" w:sz="0" w:space="0" w:color="auto"/>
                <w:right w:val="none" w:sz="0" w:space="0" w:color="auto"/>
              </w:divBdr>
            </w:div>
            <w:div w:id="597058470">
              <w:marLeft w:val="0"/>
              <w:marRight w:val="0"/>
              <w:marTop w:val="0"/>
              <w:marBottom w:val="0"/>
              <w:divBdr>
                <w:top w:val="none" w:sz="0" w:space="0" w:color="auto"/>
                <w:left w:val="none" w:sz="0" w:space="0" w:color="auto"/>
                <w:bottom w:val="none" w:sz="0" w:space="0" w:color="auto"/>
                <w:right w:val="none" w:sz="0" w:space="0" w:color="auto"/>
              </w:divBdr>
            </w:div>
            <w:div w:id="620959325">
              <w:marLeft w:val="0"/>
              <w:marRight w:val="0"/>
              <w:marTop w:val="0"/>
              <w:marBottom w:val="0"/>
              <w:divBdr>
                <w:top w:val="none" w:sz="0" w:space="0" w:color="auto"/>
                <w:left w:val="none" w:sz="0" w:space="0" w:color="auto"/>
                <w:bottom w:val="none" w:sz="0" w:space="0" w:color="auto"/>
                <w:right w:val="none" w:sz="0" w:space="0" w:color="auto"/>
              </w:divBdr>
            </w:div>
            <w:div w:id="630404641">
              <w:marLeft w:val="0"/>
              <w:marRight w:val="0"/>
              <w:marTop w:val="0"/>
              <w:marBottom w:val="0"/>
              <w:divBdr>
                <w:top w:val="none" w:sz="0" w:space="0" w:color="auto"/>
                <w:left w:val="none" w:sz="0" w:space="0" w:color="auto"/>
                <w:bottom w:val="none" w:sz="0" w:space="0" w:color="auto"/>
                <w:right w:val="none" w:sz="0" w:space="0" w:color="auto"/>
              </w:divBdr>
            </w:div>
            <w:div w:id="639728457">
              <w:marLeft w:val="0"/>
              <w:marRight w:val="0"/>
              <w:marTop w:val="0"/>
              <w:marBottom w:val="0"/>
              <w:divBdr>
                <w:top w:val="none" w:sz="0" w:space="0" w:color="auto"/>
                <w:left w:val="none" w:sz="0" w:space="0" w:color="auto"/>
                <w:bottom w:val="none" w:sz="0" w:space="0" w:color="auto"/>
                <w:right w:val="none" w:sz="0" w:space="0" w:color="auto"/>
              </w:divBdr>
            </w:div>
            <w:div w:id="641739051">
              <w:marLeft w:val="0"/>
              <w:marRight w:val="0"/>
              <w:marTop w:val="0"/>
              <w:marBottom w:val="0"/>
              <w:divBdr>
                <w:top w:val="none" w:sz="0" w:space="0" w:color="auto"/>
                <w:left w:val="none" w:sz="0" w:space="0" w:color="auto"/>
                <w:bottom w:val="none" w:sz="0" w:space="0" w:color="auto"/>
                <w:right w:val="none" w:sz="0" w:space="0" w:color="auto"/>
              </w:divBdr>
            </w:div>
            <w:div w:id="648823492">
              <w:marLeft w:val="0"/>
              <w:marRight w:val="0"/>
              <w:marTop w:val="0"/>
              <w:marBottom w:val="0"/>
              <w:divBdr>
                <w:top w:val="none" w:sz="0" w:space="0" w:color="auto"/>
                <w:left w:val="none" w:sz="0" w:space="0" w:color="auto"/>
                <w:bottom w:val="none" w:sz="0" w:space="0" w:color="auto"/>
                <w:right w:val="none" w:sz="0" w:space="0" w:color="auto"/>
              </w:divBdr>
            </w:div>
            <w:div w:id="650914223">
              <w:marLeft w:val="0"/>
              <w:marRight w:val="0"/>
              <w:marTop w:val="0"/>
              <w:marBottom w:val="0"/>
              <w:divBdr>
                <w:top w:val="none" w:sz="0" w:space="0" w:color="auto"/>
                <w:left w:val="none" w:sz="0" w:space="0" w:color="auto"/>
                <w:bottom w:val="none" w:sz="0" w:space="0" w:color="auto"/>
                <w:right w:val="none" w:sz="0" w:space="0" w:color="auto"/>
              </w:divBdr>
            </w:div>
            <w:div w:id="654190993">
              <w:marLeft w:val="0"/>
              <w:marRight w:val="0"/>
              <w:marTop w:val="0"/>
              <w:marBottom w:val="0"/>
              <w:divBdr>
                <w:top w:val="none" w:sz="0" w:space="0" w:color="auto"/>
                <w:left w:val="none" w:sz="0" w:space="0" w:color="auto"/>
                <w:bottom w:val="none" w:sz="0" w:space="0" w:color="auto"/>
                <w:right w:val="none" w:sz="0" w:space="0" w:color="auto"/>
              </w:divBdr>
            </w:div>
            <w:div w:id="662469421">
              <w:marLeft w:val="0"/>
              <w:marRight w:val="0"/>
              <w:marTop w:val="0"/>
              <w:marBottom w:val="0"/>
              <w:divBdr>
                <w:top w:val="none" w:sz="0" w:space="0" w:color="auto"/>
                <w:left w:val="none" w:sz="0" w:space="0" w:color="auto"/>
                <w:bottom w:val="none" w:sz="0" w:space="0" w:color="auto"/>
                <w:right w:val="none" w:sz="0" w:space="0" w:color="auto"/>
              </w:divBdr>
            </w:div>
            <w:div w:id="665086489">
              <w:marLeft w:val="0"/>
              <w:marRight w:val="0"/>
              <w:marTop w:val="0"/>
              <w:marBottom w:val="0"/>
              <w:divBdr>
                <w:top w:val="none" w:sz="0" w:space="0" w:color="auto"/>
                <w:left w:val="none" w:sz="0" w:space="0" w:color="auto"/>
                <w:bottom w:val="none" w:sz="0" w:space="0" w:color="auto"/>
                <w:right w:val="none" w:sz="0" w:space="0" w:color="auto"/>
              </w:divBdr>
            </w:div>
            <w:div w:id="666443309">
              <w:marLeft w:val="0"/>
              <w:marRight w:val="0"/>
              <w:marTop w:val="0"/>
              <w:marBottom w:val="0"/>
              <w:divBdr>
                <w:top w:val="none" w:sz="0" w:space="0" w:color="auto"/>
                <w:left w:val="none" w:sz="0" w:space="0" w:color="auto"/>
                <w:bottom w:val="none" w:sz="0" w:space="0" w:color="auto"/>
                <w:right w:val="none" w:sz="0" w:space="0" w:color="auto"/>
              </w:divBdr>
            </w:div>
            <w:div w:id="672026587">
              <w:marLeft w:val="0"/>
              <w:marRight w:val="0"/>
              <w:marTop w:val="0"/>
              <w:marBottom w:val="0"/>
              <w:divBdr>
                <w:top w:val="none" w:sz="0" w:space="0" w:color="auto"/>
                <w:left w:val="none" w:sz="0" w:space="0" w:color="auto"/>
                <w:bottom w:val="none" w:sz="0" w:space="0" w:color="auto"/>
                <w:right w:val="none" w:sz="0" w:space="0" w:color="auto"/>
              </w:divBdr>
            </w:div>
            <w:div w:id="677540771">
              <w:marLeft w:val="0"/>
              <w:marRight w:val="0"/>
              <w:marTop w:val="0"/>
              <w:marBottom w:val="0"/>
              <w:divBdr>
                <w:top w:val="none" w:sz="0" w:space="0" w:color="auto"/>
                <w:left w:val="none" w:sz="0" w:space="0" w:color="auto"/>
                <w:bottom w:val="none" w:sz="0" w:space="0" w:color="auto"/>
                <w:right w:val="none" w:sz="0" w:space="0" w:color="auto"/>
              </w:divBdr>
            </w:div>
            <w:div w:id="684210448">
              <w:marLeft w:val="0"/>
              <w:marRight w:val="0"/>
              <w:marTop w:val="0"/>
              <w:marBottom w:val="0"/>
              <w:divBdr>
                <w:top w:val="none" w:sz="0" w:space="0" w:color="auto"/>
                <w:left w:val="none" w:sz="0" w:space="0" w:color="auto"/>
                <w:bottom w:val="none" w:sz="0" w:space="0" w:color="auto"/>
                <w:right w:val="none" w:sz="0" w:space="0" w:color="auto"/>
              </w:divBdr>
            </w:div>
            <w:div w:id="703138399">
              <w:marLeft w:val="0"/>
              <w:marRight w:val="0"/>
              <w:marTop w:val="0"/>
              <w:marBottom w:val="0"/>
              <w:divBdr>
                <w:top w:val="none" w:sz="0" w:space="0" w:color="auto"/>
                <w:left w:val="none" w:sz="0" w:space="0" w:color="auto"/>
                <w:bottom w:val="none" w:sz="0" w:space="0" w:color="auto"/>
                <w:right w:val="none" w:sz="0" w:space="0" w:color="auto"/>
              </w:divBdr>
            </w:div>
            <w:div w:id="712735140">
              <w:marLeft w:val="0"/>
              <w:marRight w:val="0"/>
              <w:marTop w:val="0"/>
              <w:marBottom w:val="0"/>
              <w:divBdr>
                <w:top w:val="none" w:sz="0" w:space="0" w:color="auto"/>
                <w:left w:val="none" w:sz="0" w:space="0" w:color="auto"/>
                <w:bottom w:val="none" w:sz="0" w:space="0" w:color="auto"/>
                <w:right w:val="none" w:sz="0" w:space="0" w:color="auto"/>
              </w:divBdr>
            </w:div>
            <w:div w:id="722414527">
              <w:marLeft w:val="0"/>
              <w:marRight w:val="0"/>
              <w:marTop w:val="0"/>
              <w:marBottom w:val="0"/>
              <w:divBdr>
                <w:top w:val="none" w:sz="0" w:space="0" w:color="auto"/>
                <w:left w:val="none" w:sz="0" w:space="0" w:color="auto"/>
                <w:bottom w:val="none" w:sz="0" w:space="0" w:color="auto"/>
                <w:right w:val="none" w:sz="0" w:space="0" w:color="auto"/>
              </w:divBdr>
            </w:div>
            <w:div w:id="724451108">
              <w:marLeft w:val="0"/>
              <w:marRight w:val="0"/>
              <w:marTop w:val="0"/>
              <w:marBottom w:val="0"/>
              <w:divBdr>
                <w:top w:val="none" w:sz="0" w:space="0" w:color="auto"/>
                <w:left w:val="none" w:sz="0" w:space="0" w:color="auto"/>
                <w:bottom w:val="none" w:sz="0" w:space="0" w:color="auto"/>
                <w:right w:val="none" w:sz="0" w:space="0" w:color="auto"/>
              </w:divBdr>
            </w:div>
            <w:div w:id="729498134">
              <w:marLeft w:val="0"/>
              <w:marRight w:val="0"/>
              <w:marTop w:val="0"/>
              <w:marBottom w:val="0"/>
              <w:divBdr>
                <w:top w:val="none" w:sz="0" w:space="0" w:color="auto"/>
                <w:left w:val="none" w:sz="0" w:space="0" w:color="auto"/>
                <w:bottom w:val="none" w:sz="0" w:space="0" w:color="auto"/>
                <w:right w:val="none" w:sz="0" w:space="0" w:color="auto"/>
              </w:divBdr>
            </w:div>
            <w:div w:id="765734963">
              <w:marLeft w:val="0"/>
              <w:marRight w:val="0"/>
              <w:marTop w:val="0"/>
              <w:marBottom w:val="0"/>
              <w:divBdr>
                <w:top w:val="none" w:sz="0" w:space="0" w:color="auto"/>
                <w:left w:val="none" w:sz="0" w:space="0" w:color="auto"/>
                <w:bottom w:val="none" w:sz="0" w:space="0" w:color="auto"/>
                <w:right w:val="none" w:sz="0" w:space="0" w:color="auto"/>
              </w:divBdr>
            </w:div>
            <w:div w:id="765925306">
              <w:marLeft w:val="0"/>
              <w:marRight w:val="0"/>
              <w:marTop w:val="0"/>
              <w:marBottom w:val="0"/>
              <w:divBdr>
                <w:top w:val="none" w:sz="0" w:space="0" w:color="auto"/>
                <w:left w:val="none" w:sz="0" w:space="0" w:color="auto"/>
                <w:bottom w:val="none" w:sz="0" w:space="0" w:color="auto"/>
                <w:right w:val="none" w:sz="0" w:space="0" w:color="auto"/>
              </w:divBdr>
            </w:div>
            <w:div w:id="768157061">
              <w:marLeft w:val="0"/>
              <w:marRight w:val="0"/>
              <w:marTop w:val="0"/>
              <w:marBottom w:val="0"/>
              <w:divBdr>
                <w:top w:val="none" w:sz="0" w:space="0" w:color="auto"/>
                <w:left w:val="none" w:sz="0" w:space="0" w:color="auto"/>
                <w:bottom w:val="none" w:sz="0" w:space="0" w:color="auto"/>
                <w:right w:val="none" w:sz="0" w:space="0" w:color="auto"/>
              </w:divBdr>
            </w:div>
            <w:div w:id="769620135">
              <w:marLeft w:val="0"/>
              <w:marRight w:val="0"/>
              <w:marTop w:val="0"/>
              <w:marBottom w:val="0"/>
              <w:divBdr>
                <w:top w:val="none" w:sz="0" w:space="0" w:color="auto"/>
                <w:left w:val="none" w:sz="0" w:space="0" w:color="auto"/>
                <w:bottom w:val="none" w:sz="0" w:space="0" w:color="auto"/>
                <w:right w:val="none" w:sz="0" w:space="0" w:color="auto"/>
              </w:divBdr>
            </w:div>
            <w:div w:id="770130447">
              <w:marLeft w:val="0"/>
              <w:marRight w:val="0"/>
              <w:marTop w:val="0"/>
              <w:marBottom w:val="0"/>
              <w:divBdr>
                <w:top w:val="none" w:sz="0" w:space="0" w:color="auto"/>
                <w:left w:val="none" w:sz="0" w:space="0" w:color="auto"/>
                <w:bottom w:val="none" w:sz="0" w:space="0" w:color="auto"/>
                <w:right w:val="none" w:sz="0" w:space="0" w:color="auto"/>
              </w:divBdr>
            </w:div>
            <w:div w:id="786050651">
              <w:marLeft w:val="0"/>
              <w:marRight w:val="0"/>
              <w:marTop w:val="0"/>
              <w:marBottom w:val="0"/>
              <w:divBdr>
                <w:top w:val="none" w:sz="0" w:space="0" w:color="auto"/>
                <w:left w:val="none" w:sz="0" w:space="0" w:color="auto"/>
                <w:bottom w:val="none" w:sz="0" w:space="0" w:color="auto"/>
                <w:right w:val="none" w:sz="0" w:space="0" w:color="auto"/>
              </w:divBdr>
            </w:div>
            <w:div w:id="804616772">
              <w:marLeft w:val="0"/>
              <w:marRight w:val="0"/>
              <w:marTop w:val="0"/>
              <w:marBottom w:val="0"/>
              <w:divBdr>
                <w:top w:val="none" w:sz="0" w:space="0" w:color="auto"/>
                <w:left w:val="none" w:sz="0" w:space="0" w:color="auto"/>
                <w:bottom w:val="none" w:sz="0" w:space="0" w:color="auto"/>
                <w:right w:val="none" w:sz="0" w:space="0" w:color="auto"/>
              </w:divBdr>
            </w:div>
            <w:div w:id="814957813">
              <w:marLeft w:val="0"/>
              <w:marRight w:val="0"/>
              <w:marTop w:val="0"/>
              <w:marBottom w:val="0"/>
              <w:divBdr>
                <w:top w:val="none" w:sz="0" w:space="0" w:color="auto"/>
                <w:left w:val="none" w:sz="0" w:space="0" w:color="auto"/>
                <w:bottom w:val="none" w:sz="0" w:space="0" w:color="auto"/>
                <w:right w:val="none" w:sz="0" w:space="0" w:color="auto"/>
              </w:divBdr>
            </w:div>
            <w:div w:id="816532495">
              <w:marLeft w:val="0"/>
              <w:marRight w:val="0"/>
              <w:marTop w:val="0"/>
              <w:marBottom w:val="0"/>
              <w:divBdr>
                <w:top w:val="none" w:sz="0" w:space="0" w:color="auto"/>
                <w:left w:val="none" w:sz="0" w:space="0" w:color="auto"/>
                <w:bottom w:val="none" w:sz="0" w:space="0" w:color="auto"/>
                <w:right w:val="none" w:sz="0" w:space="0" w:color="auto"/>
              </w:divBdr>
            </w:div>
            <w:div w:id="825172171">
              <w:marLeft w:val="0"/>
              <w:marRight w:val="0"/>
              <w:marTop w:val="0"/>
              <w:marBottom w:val="0"/>
              <w:divBdr>
                <w:top w:val="none" w:sz="0" w:space="0" w:color="auto"/>
                <w:left w:val="none" w:sz="0" w:space="0" w:color="auto"/>
                <w:bottom w:val="none" w:sz="0" w:space="0" w:color="auto"/>
                <w:right w:val="none" w:sz="0" w:space="0" w:color="auto"/>
              </w:divBdr>
            </w:div>
            <w:div w:id="827594323">
              <w:marLeft w:val="0"/>
              <w:marRight w:val="0"/>
              <w:marTop w:val="0"/>
              <w:marBottom w:val="0"/>
              <w:divBdr>
                <w:top w:val="none" w:sz="0" w:space="0" w:color="auto"/>
                <w:left w:val="none" w:sz="0" w:space="0" w:color="auto"/>
                <w:bottom w:val="none" w:sz="0" w:space="0" w:color="auto"/>
                <w:right w:val="none" w:sz="0" w:space="0" w:color="auto"/>
              </w:divBdr>
            </w:div>
            <w:div w:id="838498880">
              <w:marLeft w:val="0"/>
              <w:marRight w:val="0"/>
              <w:marTop w:val="0"/>
              <w:marBottom w:val="0"/>
              <w:divBdr>
                <w:top w:val="none" w:sz="0" w:space="0" w:color="auto"/>
                <w:left w:val="none" w:sz="0" w:space="0" w:color="auto"/>
                <w:bottom w:val="none" w:sz="0" w:space="0" w:color="auto"/>
                <w:right w:val="none" w:sz="0" w:space="0" w:color="auto"/>
              </w:divBdr>
            </w:div>
            <w:div w:id="851989284">
              <w:marLeft w:val="0"/>
              <w:marRight w:val="0"/>
              <w:marTop w:val="0"/>
              <w:marBottom w:val="0"/>
              <w:divBdr>
                <w:top w:val="none" w:sz="0" w:space="0" w:color="auto"/>
                <w:left w:val="none" w:sz="0" w:space="0" w:color="auto"/>
                <w:bottom w:val="none" w:sz="0" w:space="0" w:color="auto"/>
                <w:right w:val="none" w:sz="0" w:space="0" w:color="auto"/>
              </w:divBdr>
            </w:div>
            <w:div w:id="866676898">
              <w:marLeft w:val="0"/>
              <w:marRight w:val="0"/>
              <w:marTop w:val="0"/>
              <w:marBottom w:val="0"/>
              <w:divBdr>
                <w:top w:val="none" w:sz="0" w:space="0" w:color="auto"/>
                <w:left w:val="none" w:sz="0" w:space="0" w:color="auto"/>
                <w:bottom w:val="none" w:sz="0" w:space="0" w:color="auto"/>
                <w:right w:val="none" w:sz="0" w:space="0" w:color="auto"/>
              </w:divBdr>
            </w:div>
            <w:div w:id="869219479">
              <w:marLeft w:val="0"/>
              <w:marRight w:val="0"/>
              <w:marTop w:val="0"/>
              <w:marBottom w:val="0"/>
              <w:divBdr>
                <w:top w:val="none" w:sz="0" w:space="0" w:color="auto"/>
                <w:left w:val="none" w:sz="0" w:space="0" w:color="auto"/>
                <w:bottom w:val="none" w:sz="0" w:space="0" w:color="auto"/>
                <w:right w:val="none" w:sz="0" w:space="0" w:color="auto"/>
              </w:divBdr>
            </w:div>
            <w:div w:id="883251130">
              <w:marLeft w:val="0"/>
              <w:marRight w:val="0"/>
              <w:marTop w:val="0"/>
              <w:marBottom w:val="0"/>
              <w:divBdr>
                <w:top w:val="none" w:sz="0" w:space="0" w:color="auto"/>
                <w:left w:val="none" w:sz="0" w:space="0" w:color="auto"/>
                <w:bottom w:val="none" w:sz="0" w:space="0" w:color="auto"/>
                <w:right w:val="none" w:sz="0" w:space="0" w:color="auto"/>
              </w:divBdr>
            </w:div>
            <w:div w:id="883641041">
              <w:marLeft w:val="0"/>
              <w:marRight w:val="0"/>
              <w:marTop w:val="0"/>
              <w:marBottom w:val="0"/>
              <w:divBdr>
                <w:top w:val="none" w:sz="0" w:space="0" w:color="auto"/>
                <w:left w:val="none" w:sz="0" w:space="0" w:color="auto"/>
                <w:bottom w:val="none" w:sz="0" w:space="0" w:color="auto"/>
                <w:right w:val="none" w:sz="0" w:space="0" w:color="auto"/>
              </w:divBdr>
            </w:div>
            <w:div w:id="901869869">
              <w:marLeft w:val="0"/>
              <w:marRight w:val="0"/>
              <w:marTop w:val="0"/>
              <w:marBottom w:val="0"/>
              <w:divBdr>
                <w:top w:val="none" w:sz="0" w:space="0" w:color="auto"/>
                <w:left w:val="none" w:sz="0" w:space="0" w:color="auto"/>
                <w:bottom w:val="none" w:sz="0" w:space="0" w:color="auto"/>
                <w:right w:val="none" w:sz="0" w:space="0" w:color="auto"/>
              </w:divBdr>
            </w:div>
            <w:div w:id="909120745">
              <w:marLeft w:val="0"/>
              <w:marRight w:val="0"/>
              <w:marTop w:val="0"/>
              <w:marBottom w:val="0"/>
              <w:divBdr>
                <w:top w:val="none" w:sz="0" w:space="0" w:color="auto"/>
                <w:left w:val="none" w:sz="0" w:space="0" w:color="auto"/>
                <w:bottom w:val="none" w:sz="0" w:space="0" w:color="auto"/>
                <w:right w:val="none" w:sz="0" w:space="0" w:color="auto"/>
              </w:divBdr>
            </w:div>
            <w:div w:id="915701609">
              <w:marLeft w:val="0"/>
              <w:marRight w:val="0"/>
              <w:marTop w:val="0"/>
              <w:marBottom w:val="0"/>
              <w:divBdr>
                <w:top w:val="none" w:sz="0" w:space="0" w:color="auto"/>
                <w:left w:val="none" w:sz="0" w:space="0" w:color="auto"/>
                <w:bottom w:val="none" w:sz="0" w:space="0" w:color="auto"/>
                <w:right w:val="none" w:sz="0" w:space="0" w:color="auto"/>
              </w:divBdr>
            </w:div>
            <w:div w:id="923339984">
              <w:marLeft w:val="0"/>
              <w:marRight w:val="0"/>
              <w:marTop w:val="0"/>
              <w:marBottom w:val="0"/>
              <w:divBdr>
                <w:top w:val="none" w:sz="0" w:space="0" w:color="auto"/>
                <w:left w:val="none" w:sz="0" w:space="0" w:color="auto"/>
                <w:bottom w:val="none" w:sz="0" w:space="0" w:color="auto"/>
                <w:right w:val="none" w:sz="0" w:space="0" w:color="auto"/>
              </w:divBdr>
            </w:div>
            <w:div w:id="924995902">
              <w:marLeft w:val="0"/>
              <w:marRight w:val="0"/>
              <w:marTop w:val="0"/>
              <w:marBottom w:val="0"/>
              <w:divBdr>
                <w:top w:val="none" w:sz="0" w:space="0" w:color="auto"/>
                <w:left w:val="none" w:sz="0" w:space="0" w:color="auto"/>
                <w:bottom w:val="none" w:sz="0" w:space="0" w:color="auto"/>
                <w:right w:val="none" w:sz="0" w:space="0" w:color="auto"/>
              </w:divBdr>
            </w:div>
            <w:div w:id="929897547">
              <w:marLeft w:val="0"/>
              <w:marRight w:val="0"/>
              <w:marTop w:val="0"/>
              <w:marBottom w:val="0"/>
              <w:divBdr>
                <w:top w:val="none" w:sz="0" w:space="0" w:color="auto"/>
                <w:left w:val="none" w:sz="0" w:space="0" w:color="auto"/>
                <w:bottom w:val="none" w:sz="0" w:space="0" w:color="auto"/>
                <w:right w:val="none" w:sz="0" w:space="0" w:color="auto"/>
              </w:divBdr>
            </w:div>
            <w:div w:id="937520591">
              <w:marLeft w:val="0"/>
              <w:marRight w:val="0"/>
              <w:marTop w:val="0"/>
              <w:marBottom w:val="0"/>
              <w:divBdr>
                <w:top w:val="none" w:sz="0" w:space="0" w:color="auto"/>
                <w:left w:val="none" w:sz="0" w:space="0" w:color="auto"/>
                <w:bottom w:val="none" w:sz="0" w:space="0" w:color="auto"/>
                <w:right w:val="none" w:sz="0" w:space="0" w:color="auto"/>
              </w:divBdr>
            </w:div>
            <w:div w:id="951862801">
              <w:marLeft w:val="0"/>
              <w:marRight w:val="0"/>
              <w:marTop w:val="0"/>
              <w:marBottom w:val="0"/>
              <w:divBdr>
                <w:top w:val="none" w:sz="0" w:space="0" w:color="auto"/>
                <w:left w:val="none" w:sz="0" w:space="0" w:color="auto"/>
                <w:bottom w:val="none" w:sz="0" w:space="0" w:color="auto"/>
                <w:right w:val="none" w:sz="0" w:space="0" w:color="auto"/>
              </w:divBdr>
            </w:div>
            <w:div w:id="954599669">
              <w:marLeft w:val="0"/>
              <w:marRight w:val="0"/>
              <w:marTop w:val="0"/>
              <w:marBottom w:val="0"/>
              <w:divBdr>
                <w:top w:val="none" w:sz="0" w:space="0" w:color="auto"/>
                <w:left w:val="none" w:sz="0" w:space="0" w:color="auto"/>
                <w:bottom w:val="none" w:sz="0" w:space="0" w:color="auto"/>
                <w:right w:val="none" w:sz="0" w:space="0" w:color="auto"/>
              </w:divBdr>
            </w:div>
            <w:div w:id="964508252">
              <w:marLeft w:val="0"/>
              <w:marRight w:val="0"/>
              <w:marTop w:val="0"/>
              <w:marBottom w:val="0"/>
              <w:divBdr>
                <w:top w:val="none" w:sz="0" w:space="0" w:color="auto"/>
                <w:left w:val="none" w:sz="0" w:space="0" w:color="auto"/>
                <w:bottom w:val="none" w:sz="0" w:space="0" w:color="auto"/>
                <w:right w:val="none" w:sz="0" w:space="0" w:color="auto"/>
              </w:divBdr>
            </w:div>
            <w:div w:id="971518055">
              <w:marLeft w:val="0"/>
              <w:marRight w:val="0"/>
              <w:marTop w:val="0"/>
              <w:marBottom w:val="0"/>
              <w:divBdr>
                <w:top w:val="none" w:sz="0" w:space="0" w:color="auto"/>
                <w:left w:val="none" w:sz="0" w:space="0" w:color="auto"/>
                <w:bottom w:val="none" w:sz="0" w:space="0" w:color="auto"/>
                <w:right w:val="none" w:sz="0" w:space="0" w:color="auto"/>
              </w:divBdr>
            </w:div>
            <w:div w:id="981345018">
              <w:marLeft w:val="0"/>
              <w:marRight w:val="0"/>
              <w:marTop w:val="0"/>
              <w:marBottom w:val="0"/>
              <w:divBdr>
                <w:top w:val="none" w:sz="0" w:space="0" w:color="auto"/>
                <w:left w:val="none" w:sz="0" w:space="0" w:color="auto"/>
                <w:bottom w:val="none" w:sz="0" w:space="0" w:color="auto"/>
                <w:right w:val="none" w:sz="0" w:space="0" w:color="auto"/>
              </w:divBdr>
            </w:div>
            <w:div w:id="989675777">
              <w:marLeft w:val="0"/>
              <w:marRight w:val="0"/>
              <w:marTop w:val="0"/>
              <w:marBottom w:val="0"/>
              <w:divBdr>
                <w:top w:val="none" w:sz="0" w:space="0" w:color="auto"/>
                <w:left w:val="none" w:sz="0" w:space="0" w:color="auto"/>
                <w:bottom w:val="none" w:sz="0" w:space="0" w:color="auto"/>
                <w:right w:val="none" w:sz="0" w:space="0" w:color="auto"/>
              </w:divBdr>
            </w:div>
            <w:div w:id="997882114">
              <w:marLeft w:val="0"/>
              <w:marRight w:val="0"/>
              <w:marTop w:val="0"/>
              <w:marBottom w:val="0"/>
              <w:divBdr>
                <w:top w:val="none" w:sz="0" w:space="0" w:color="auto"/>
                <w:left w:val="none" w:sz="0" w:space="0" w:color="auto"/>
                <w:bottom w:val="none" w:sz="0" w:space="0" w:color="auto"/>
                <w:right w:val="none" w:sz="0" w:space="0" w:color="auto"/>
              </w:divBdr>
            </w:div>
            <w:div w:id="1017775892">
              <w:marLeft w:val="0"/>
              <w:marRight w:val="0"/>
              <w:marTop w:val="0"/>
              <w:marBottom w:val="0"/>
              <w:divBdr>
                <w:top w:val="none" w:sz="0" w:space="0" w:color="auto"/>
                <w:left w:val="none" w:sz="0" w:space="0" w:color="auto"/>
                <w:bottom w:val="none" w:sz="0" w:space="0" w:color="auto"/>
                <w:right w:val="none" w:sz="0" w:space="0" w:color="auto"/>
              </w:divBdr>
            </w:div>
            <w:div w:id="1036849438">
              <w:marLeft w:val="0"/>
              <w:marRight w:val="0"/>
              <w:marTop w:val="0"/>
              <w:marBottom w:val="0"/>
              <w:divBdr>
                <w:top w:val="none" w:sz="0" w:space="0" w:color="auto"/>
                <w:left w:val="none" w:sz="0" w:space="0" w:color="auto"/>
                <w:bottom w:val="none" w:sz="0" w:space="0" w:color="auto"/>
                <w:right w:val="none" w:sz="0" w:space="0" w:color="auto"/>
              </w:divBdr>
            </w:div>
            <w:div w:id="1039666402">
              <w:marLeft w:val="0"/>
              <w:marRight w:val="0"/>
              <w:marTop w:val="0"/>
              <w:marBottom w:val="0"/>
              <w:divBdr>
                <w:top w:val="none" w:sz="0" w:space="0" w:color="auto"/>
                <w:left w:val="none" w:sz="0" w:space="0" w:color="auto"/>
                <w:bottom w:val="none" w:sz="0" w:space="0" w:color="auto"/>
                <w:right w:val="none" w:sz="0" w:space="0" w:color="auto"/>
              </w:divBdr>
            </w:div>
            <w:div w:id="1044909053">
              <w:marLeft w:val="0"/>
              <w:marRight w:val="0"/>
              <w:marTop w:val="0"/>
              <w:marBottom w:val="0"/>
              <w:divBdr>
                <w:top w:val="none" w:sz="0" w:space="0" w:color="auto"/>
                <w:left w:val="none" w:sz="0" w:space="0" w:color="auto"/>
                <w:bottom w:val="none" w:sz="0" w:space="0" w:color="auto"/>
                <w:right w:val="none" w:sz="0" w:space="0" w:color="auto"/>
              </w:divBdr>
            </w:div>
            <w:div w:id="1057362936">
              <w:marLeft w:val="0"/>
              <w:marRight w:val="0"/>
              <w:marTop w:val="0"/>
              <w:marBottom w:val="0"/>
              <w:divBdr>
                <w:top w:val="none" w:sz="0" w:space="0" w:color="auto"/>
                <w:left w:val="none" w:sz="0" w:space="0" w:color="auto"/>
                <w:bottom w:val="none" w:sz="0" w:space="0" w:color="auto"/>
                <w:right w:val="none" w:sz="0" w:space="0" w:color="auto"/>
              </w:divBdr>
            </w:div>
            <w:div w:id="1058551501">
              <w:marLeft w:val="0"/>
              <w:marRight w:val="0"/>
              <w:marTop w:val="0"/>
              <w:marBottom w:val="0"/>
              <w:divBdr>
                <w:top w:val="none" w:sz="0" w:space="0" w:color="auto"/>
                <w:left w:val="none" w:sz="0" w:space="0" w:color="auto"/>
                <w:bottom w:val="none" w:sz="0" w:space="0" w:color="auto"/>
                <w:right w:val="none" w:sz="0" w:space="0" w:color="auto"/>
              </w:divBdr>
            </w:div>
            <w:div w:id="1081557925">
              <w:marLeft w:val="0"/>
              <w:marRight w:val="0"/>
              <w:marTop w:val="0"/>
              <w:marBottom w:val="0"/>
              <w:divBdr>
                <w:top w:val="none" w:sz="0" w:space="0" w:color="auto"/>
                <w:left w:val="none" w:sz="0" w:space="0" w:color="auto"/>
                <w:bottom w:val="none" w:sz="0" w:space="0" w:color="auto"/>
                <w:right w:val="none" w:sz="0" w:space="0" w:color="auto"/>
              </w:divBdr>
            </w:div>
            <w:div w:id="1081827898">
              <w:marLeft w:val="0"/>
              <w:marRight w:val="0"/>
              <w:marTop w:val="0"/>
              <w:marBottom w:val="0"/>
              <w:divBdr>
                <w:top w:val="none" w:sz="0" w:space="0" w:color="auto"/>
                <w:left w:val="none" w:sz="0" w:space="0" w:color="auto"/>
                <w:bottom w:val="none" w:sz="0" w:space="0" w:color="auto"/>
                <w:right w:val="none" w:sz="0" w:space="0" w:color="auto"/>
              </w:divBdr>
            </w:div>
            <w:div w:id="1091240319">
              <w:marLeft w:val="0"/>
              <w:marRight w:val="0"/>
              <w:marTop w:val="0"/>
              <w:marBottom w:val="0"/>
              <w:divBdr>
                <w:top w:val="none" w:sz="0" w:space="0" w:color="auto"/>
                <w:left w:val="none" w:sz="0" w:space="0" w:color="auto"/>
                <w:bottom w:val="none" w:sz="0" w:space="0" w:color="auto"/>
                <w:right w:val="none" w:sz="0" w:space="0" w:color="auto"/>
              </w:divBdr>
            </w:div>
            <w:div w:id="1124889554">
              <w:marLeft w:val="0"/>
              <w:marRight w:val="0"/>
              <w:marTop w:val="0"/>
              <w:marBottom w:val="0"/>
              <w:divBdr>
                <w:top w:val="none" w:sz="0" w:space="0" w:color="auto"/>
                <w:left w:val="none" w:sz="0" w:space="0" w:color="auto"/>
                <w:bottom w:val="none" w:sz="0" w:space="0" w:color="auto"/>
                <w:right w:val="none" w:sz="0" w:space="0" w:color="auto"/>
              </w:divBdr>
            </w:div>
            <w:div w:id="1127166745">
              <w:marLeft w:val="0"/>
              <w:marRight w:val="0"/>
              <w:marTop w:val="0"/>
              <w:marBottom w:val="0"/>
              <w:divBdr>
                <w:top w:val="none" w:sz="0" w:space="0" w:color="auto"/>
                <w:left w:val="none" w:sz="0" w:space="0" w:color="auto"/>
                <w:bottom w:val="none" w:sz="0" w:space="0" w:color="auto"/>
                <w:right w:val="none" w:sz="0" w:space="0" w:color="auto"/>
              </w:divBdr>
            </w:div>
            <w:div w:id="1134522658">
              <w:marLeft w:val="0"/>
              <w:marRight w:val="0"/>
              <w:marTop w:val="0"/>
              <w:marBottom w:val="0"/>
              <w:divBdr>
                <w:top w:val="none" w:sz="0" w:space="0" w:color="auto"/>
                <w:left w:val="none" w:sz="0" w:space="0" w:color="auto"/>
                <w:bottom w:val="none" w:sz="0" w:space="0" w:color="auto"/>
                <w:right w:val="none" w:sz="0" w:space="0" w:color="auto"/>
              </w:divBdr>
            </w:div>
            <w:div w:id="1139613806">
              <w:marLeft w:val="0"/>
              <w:marRight w:val="0"/>
              <w:marTop w:val="0"/>
              <w:marBottom w:val="0"/>
              <w:divBdr>
                <w:top w:val="none" w:sz="0" w:space="0" w:color="auto"/>
                <w:left w:val="none" w:sz="0" w:space="0" w:color="auto"/>
                <w:bottom w:val="none" w:sz="0" w:space="0" w:color="auto"/>
                <w:right w:val="none" w:sz="0" w:space="0" w:color="auto"/>
              </w:divBdr>
            </w:div>
            <w:div w:id="1141965129">
              <w:marLeft w:val="0"/>
              <w:marRight w:val="0"/>
              <w:marTop w:val="0"/>
              <w:marBottom w:val="0"/>
              <w:divBdr>
                <w:top w:val="none" w:sz="0" w:space="0" w:color="auto"/>
                <w:left w:val="none" w:sz="0" w:space="0" w:color="auto"/>
                <w:bottom w:val="none" w:sz="0" w:space="0" w:color="auto"/>
                <w:right w:val="none" w:sz="0" w:space="0" w:color="auto"/>
              </w:divBdr>
            </w:div>
            <w:div w:id="1146051953">
              <w:marLeft w:val="0"/>
              <w:marRight w:val="0"/>
              <w:marTop w:val="0"/>
              <w:marBottom w:val="0"/>
              <w:divBdr>
                <w:top w:val="none" w:sz="0" w:space="0" w:color="auto"/>
                <w:left w:val="none" w:sz="0" w:space="0" w:color="auto"/>
                <w:bottom w:val="none" w:sz="0" w:space="0" w:color="auto"/>
                <w:right w:val="none" w:sz="0" w:space="0" w:color="auto"/>
              </w:divBdr>
            </w:div>
            <w:div w:id="1146236319">
              <w:marLeft w:val="0"/>
              <w:marRight w:val="0"/>
              <w:marTop w:val="0"/>
              <w:marBottom w:val="0"/>
              <w:divBdr>
                <w:top w:val="none" w:sz="0" w:space="0" w:color="auto"/>
                <w:left w:val="none" w:sz="0" w:space="0" w:color="auto"/>
                <w:bottom w:val="none" w:sz="0" w:space="0" w:color="auto"/>
                <w:right w:val="none" w:sz="0" w:space="0" w:color="auto"/>
              </w:divBdr>
            </w:div>
            <w:div w:id="1150246983">
              <w:marLeft w:val="0"/>
              <w:marRight w:val="0"/>
              <w:marTop w:val="0"/>
              <w:marBottom w:val="0"/>
              <w:divBdr>
                <w:top w:val="none" w:sz="0" w:space="0" w:color="auto"/>
                <w:left w:val="none" w:sz="0" w:space="0" w:color="auto"/>
                <w:bottom w:val="none" w:sz="0" w:space="0" w:color="auto"/>
                <w:right w:val="none" w:sz="0" w:space="0" w:color="auto"/>
              </w:divBdr>
            </w:div>
            <w:div w:id="1169757729">
              <w:marLeft w:val="0"/>
              <w:marRight w:val="0"/>
              <w:marTop w:val="0"/>
              <w:marBottom w:val="0"/>
              <w:divBdr>
                <w:top w:val="none" w:sz="0" w:space="0" w:color="auto"/>
                <w:left w:val="none" w:sz="0" w:space="0" w:color="auto"/>
                <w:bottom w:val="none" w:sz="0" w:space="0" w:color="auto"/>
                <w:right w:val="none" w:sz="0" w:space="0" w:color="auto"/>
              </w:divBdr>
            </w:div>
            <w:div w:id="1174422311">
              <w:marLeft w:val="0"/>
              <w:marRight w:val="0"/>
              <w:marTop w:val="0"/>
              <w:marBottom w:val="0"/>
              <w:divBdr>
                <w:top w:val="none" w:sz="0" w:space="0" w:color="auto"/>
                <w:left w:val="none" w:sz="0" w:space="0" w:color="auto"/>
                <w:bottom w:val="none" w:sz="0" w:space="0" w:color="auto"/>
                <w:right w:val="none" w:sz="0" w:space="0" w:color="auto"/>
              </w:divBdr>
            </w:div>
            <w:div w:id="1174496032">
              <w:marLeft w:val="0"/>
              <w:marRight w:val="0"/>
              <w:marTop w:val="0"/>
              <w:marBottom w:val="0"/>
              <w:divBdr>
                <w:top w:val="none" w:sz="0" w:space="0" w:color="auto"/>
                <w:left w:val="none" w:sz="0" w:space="0" w:color="auto"/>
                <w:bottom w:val="none" w:sz="0" w:space="0" w:color="auto"/>
                <w:right w:val="none" w:sz="0" w:space="0" w:color="auto"/>
              </w:divBdr>
            </w:div>
            <w:div w:id="1182359301">
              <w:marLeft w:val="0"/>
              <w:marRight w:val="0"/>
              <w:marTop w:val="0"/>
              <w:marBottom w:val="0"/>
              <w:divBdr>
                <w:top w:val="none" w:sz="0" w:space="0" w:color="auto"/>
                <w:left w:val="none" w:sz="0" w:space="0" w:color="auto"/>
                <w:bottom w:val="none" w:sz="0" w:space="0" w:color="auto"/>
                <w:right w:val="none" w:sz="0" w:space="0" w:color="auto"/>
              </w:divBdr>
            </w:div>
            <w:div w:id="1206405298">
              <w:marLeft w:val="0"/>
              <w:marRight w:val="0"/>
              <w:marTop w:val="0"/>
              <w:marBottom w:val="0"/>
              <w:divBdr>
                <w:top w:val="none" w:sz="0" w:space="0" w:color="auto"/>
                <w:left w:val="none" w:sz="0" w:space="0" w:color="auto"/>
                <w:bottom w:val="none" w:sz="0" w:space="0" w:color="auto"/>
                <w:right w:val="none" w:sz="0" w:space="0" w:color="auto"/>
              </w:divBdr>
            </w:div>
            <w:div w:id="1210189862">
              <w:marLeft w:val="0"/>
              <w:marRight w:val="0"/>
              <w:marTop w:val="0"/>
              <w:marBottom w:val="0"/>
              <w:divBdr>
                <w:top w:val="none" w:sz="0" w:space="0" w:color="auto"/>
                <w:left w:val="none" w:sz="0" w:space="0" w:color="auto"/>
                <w:bottom w:val="none" w:sz="0" w:space="0" w:color="auto"/>
                <w:right w:val="none" w:sz="0" w:space="0" w:color="auto"/>
              </w:divBdr>
            </w:div>
            <w:div w:id="1229222628">
              <w:marLeft w:val="0"/>
              <w:marRight w:val="0"/>
              <w:marTop w:val="0"/>
              <w:marBottom w:val="0"/>
              <w:divBdr>
                <w:top w:val="none" w:sz="0" w:space="0" w:color="auto"/>
                <w:left w:val="none" w:sz="0" w:space="0" w:color="auto"/>
                <w:bottom w:val="none" w:sz="0" w:space="0" w:color="auto"/>
                <w:right w:val="none" w:sz="0" w:space="0" w:color="auto"/>
              </w:divBdr>
            </w:div>
            <w:div w:id="1246647561">
              <w:marLeft w:val="0"/>
              <w:marRight w:val="0"/>
              <w:marTop w:val="0"/>
              <w:marBottom w:val="0"/>
              <w:divBdr>
                <w:top w:val="none" w:sz="0" w:space="0" w:color="auto"/>
                <w:left w:val="none" w:sz="0" w:space="0" w:color="auto"/>
                <w:bottom w:val="none" w:sz="0" w:space="0" w:color="auto"/>
                <w:right w:val="none" w:sz="0" w:space="0" w:color="auto"/>
              </w:divBdr>
            </w:div>
            <w:div w:id="1255282614">
              <w:marLeft w:val="0"/>
              <w:marRight w:val="0"/>
              <w:marTop w:val="0"/>
              <w:marBottom w:val="0"/>
              <w:divBdr>
                <w:top w:val="none" w:sz="0" w:space="0" w:color="auto"/>
                <w:left w:val="none" w:sz="0" w:space="0" w:color="auto"/>
                <w:bottom w:val="none" w:sz="0" w:space="0" w:color="auto"/>
                <w:right w:val="none" w:sz="0" w:space="0" w:color="auto"/>
              </w:divBdr>
            </w:div>
            <w:div w:id="1263145519">
              <w:marLeft w:val="0"/>
              <w:marRight w:val="0"/>
              <w:marTop w:val="0"/>
              <w:marBottom w:val="0"/>
              <w:divBdr>
                <w:top w:val="none" w:sz="0" w:space="0" w:color="auto"/>
                <w:left w:val="none" w:sz="0" w:space="0" w:color="auto"/>
                <w:bottom w:val="none" w:sz="0" w:space="0" w:color="auto"/>
                <w:right w:val="none" w:sz="0" w:space="0" w:color="auto"/>
              </w:divBdr>
            </w:div>
            <w:div w:id="1298682202">
              <w:marLeft w:val="0"/>
              <w:marRight w:val="0"/>
              <w:marTop w:val="0"/>
              <w:marBottom w:val="0"/>
              <w:divBdr>
                <w:top w:val="none" w:sz="0" w:space="0" w:color="auto"/>
                <w:left w:val="none" w:sz="0" w:space="0" w:color="auto"/>
                <w:bottom w:val="none" w:sz="0" w:space="0" w:color="auto"/>
                <w:right w:val="none" w:sz="0" w:space="0" w:color="auto"/>
              </w:divBdr>
            </w:div>
            <w:div w:id="1298683247">
              <w:marLeft w:val="0"/>
              <w:marRight w:val="0"/>
              <w:marTop w:val="0"/>
              <w:marBottom w:val="0"/>
              <w:divBdr>
                <w:top w:val="none" w:sz="0" w:space="0" w:color="auto"/>
                <w:left w:val="none" w:sz="0" w:space="0" w:color="auto"/>
                <w:bottom w:val="none" w:sz="0" w:space="0" w:color="auto"/>
                <w:right w:val="none" w:sz="0" w:space="0" w:color="auto"/>
              </w:divBdr>
            </w:div>
            <w:div w:id="1327244538">
              <w:marLeft w:val="0"/>
              <w:marRight w:val="0"/>
              <w:marTop w:val="0"/>
              <w:marBottom w:val="0"/>
              <w:divBdr>
                <w:top w:val="none" w:sz="0" w:space="0" w:color="auto"/>
                <w:left w:val="none" w:sz="0" w:space="0" w:color="auto"/>
                <w:bottom w:val="none" w:sz="0" w:space="0" w:color="auto"/>
                <w:right w:val="none" w:sz="0" w:space="0" w:color="auto"/>
              </w:divBdr>
            </w:div>
            <w:div w:id="1330328166">
              <w:marLeft w:val="0"/>
              <w:marRight w:val="0"/>
              <w:marTop w:val="0"/>
              <w:marBottom w:val="0"/>
              <w:divBdr>
                <w:top w:val="none" w:sz="0" w:space="0" w:color="auto"/>
                <w:left w:val="none" w:sz="0" w:space="0" w:color="auto"/>
                <w:bottom w:val="none" w:sz="0" w:space="0" w:color="auto"/>
                <w:right w:val="none" w:sz="0" w:space="0" w:color="auto"/>
              </w:divBdr>
            </w:div>
            <w:div w:id="1339426015">
              <w:marLeft w:val="0"/>
              <w:marRight w:val="0"/>
              <w:marTop w:val="0"/>
              <w:marBottom w:val="0"/>
              <w:divBdr>
                <w:top w:val="none" w:sz="0" w:space="0" w:color="auto"/>
                <w:left w:val="none" w:sz="0" w:space="0" w:color="auto"/>
                <w:bottom w:val="none" w:sz="0" w:space="0" w:color="auto"/>
                <w:right w:val="none" w:sz="0" w:space="0" w:color="auto"/>
              </w:divBdr>
            </w:div>
            <w:div w:id="1347367981">
              <w:marLeft w:val="0"/>
              <w:marRight w:val="0"/>
              <w:marTop w:val="0"/>
              <w:marBottom w:val="0"/>
              <w:divBdr>
                <w:top w:val="none" w:sz="0" w:space="0" w:color="auto"/>
                <w:left w:val="none" w:sz="0" w:space="0" w:color="auto"/>
                <w:bottom w:val="none" w:sz="0" w:space="0" w:color="auto"/>
                <w:right w:val="none" w:sz="0" w:space="0" w:color="auto"/>
              </w:divBdr>
            </w:div>
            <w:div w:id="1356233410">
              <w:marLeft w:val="0"/>
              <w:marRight w:val="0"/>
              <w:marTop w:val="0"/>
              <w:marBottom w:val="0"/>
              <w:divBdr>
                <w:top w:val="none" w:sz="0" w:space="0" w:color="auto"/>
                <w:left w:val="none" w:sz="0" w:space="0" w:color="auto"/>
                <w:bottom w:val="none" w:sz="0" w:space="0" w:color="auto"/>
                <w:right w:val="none" w:sz="0" w:space="0" w:color="auto"/>
              </w:divBdr>
            </w:div>
            <w:div w:id="1364553080">
              <w:marLeft w:val="0"/>
              <w:marRight w:val="0"/>
              <w:marTop w:val="0"/>
              <w:marBottom w:val="0"/>
              <w:divBdr>
                <w:top w:val="none" w:sz="0" w:space="0" w:color="auto"/>
                <w:left w:val="none" w:sz="0" w:space="0" w:color="auto"/>
                <w:bottom w:val="none" w:sz="0" w:space="0" w:color="auto"/>
                <w:right w:val="none" w:sz="0" w:space="0" w:color="auto"/>
              </w:divBdr>
            </w:div>
            <w:div w:id="1368792163">
              <w:marLeft w:val="0"/>
              <w:marRight w:val="0"/>
              <w:marTop w:val="0"/>
              <w:marBottom w:val="0"/>
              <w:divBdr>
                <w:top w:val="none" w:sz="0" w:space="0" w:color="auto"/>
                <w:left w:val="none" w:sz="0" w:space="0" w:color="auto"/>
                <w:bottom w:val="none" w:sz="0" w:space="0" w:color="auto"/>
                <w:right w:val="none" w:sz="0" w:space="0" w:color="auto"/>
              </w:divBdr>
            </w:div>
            <w:div w:id="1371879887">
              <w:marLeft w:val="0"/>
              <w:marRight w:val="0"/>
              <w:marTop w:val="0"/>
              <w:marBottom w:val="0"/>
              <w:divBdr>
                <w:top w:val="none" w:sz="0" w:space="0" w:color="auto"/>
                <w:left w:val="none" w:sz="0" w:space="0" w:color="auto"/>
                <w:bottom w:val="none" w:sz="0" w:space="0" w:color="auto"/>
                <w:right w:val="none" w:sz="0" w:space="0" w:color="auto"/>
              </w:divBdr>
            </w:div>
            <w:div w:id="1377044008">
              <w:marLeft w:val="0"/>
              <w:marRight w:val="0"/>
              <w:marTop w:val="0"/>
              <w:marBottom w:val="0"/>
              <w:divBdr>
                <w:top w:val="none" w:sz="0" w:space="0" w:color="auto"/>
                <w:left w:val="none" w:sz="0" w:space="0" w:color="auto"/>
                <w:bottom w:val="none" w:sz="0" w:space="0" w:color="auto"/>
                <w:right w:val="none" w:sz="0" w:space="0" w:color="auto"/>
              </w:divBdr>
            </w:div>
            <w:div w:id="1378045939">
              <w:marLeft w:val="0"/>
              <w:marRight w:val="0"/>
              <w:marTop w:val="0"/>
              <w:marBottom w:val="0"/>
              <w:divBdr>
                <w:top w:val="none" w:sz="0" w:space="0" w:color="auto"/>
                <w:left w:val="none" w:sz="0" w:space="0" w:color="auto"/>
                <w:bottom w:val="none" w:sz="0" w:space="0" w:color="auto"/>
                <w:right w:val="none" w:sz="0" w:space="0" w:color="auto"/>
              </w:divBdr>
            </w:div>
            <w:div w:id="1379935046">
              <w:marLeft w:val="0"/>
              <w:marRight w:val="0"/>
              <w:marTop w:val="0"/>
              <w:marBottom w:val="0"/>
              <w:divBdr>
                <w:top w:val="none" w:sz="0" w:space="0" w:color="auto"/>
                <w:left w:val="none" w:sz="0" w:space="0" w:color="auto"/>
                <w:bottom w:val="none" w:sz="0" w:space="0" w:color="auto"/>
                <w:right w:val="none" w:sz="0" w:space="0" w:color="auto"/>
              </w:divBdr>
            </w:div>
            <w:div w:id="1386173629">
              <w:marLeft w:val="0"/>
              <w:marRight w:val="0"/>
              <w:marTop w:val="0"/>
              <w:marBottom w:val="0"/>
              <w:divBdr>
                <w:top w:val="none" w:sz="0" w:space="0" w:color="auto"/>
                <w:left w:val="none" w:sz="0" w:space="0" w:color="auto"/>
                <w:bottom w:val="none" w:sz="0" w:space="0" w:color="auto"/>
                <w:right w:val="none" w:sz="0" w:space="0" w:color="auto"/>
              </w:divBdr>
            </w:div>
            <w:div w:id="1395818298">
              <w:marLeft w:val="0"/>
              <w:marRight w:val="0"/>
              <w:marTop w:val="0"/>
              <w:marBottom w:val="0"/>
              <w:divBdr>
                <w:top w:val="none" w:sz="0" w:space="0" w:color="auto"/>
                <w:left w:val="none" w:sz="0" w:space="0" w:color="auto"/>
                <w:bottom w:val="none" w:sz="0" w:space="0" w:color="auto"/>
                <w:right w:val="none" w:sz="0" w:space="0" w:color="auto"/>
              </w:divBdr>
            </w:div>
            <w:div w:id="1397053282">
              <w:marLeft w:val="0"/>
              <w:marRight w:val="0"/>
              <w:marTop w:val="0"/>
              <w:marBottom w:val="0"/>
              <w:divBdr>
                <w:top w:val="none" w:sz="0" w:space="0" w:color="auto"/>
                <w:left w:val="none" w:sz="0" w:space="0" w:color="auto"/>
                <w:bottom w:val="none" w:sz="0" w:space="0" w:color="auto"/>
                <w:right w:val="none" w:sz="0" w:space="0" w:color="auto"/>
              </w:divBdr>
            </w:div>
            <w:div w:id="1418746516">
              <w:marLeft w:val="0"/>
              <w:marRight w:val="0"/>
              <w:marTop w:val="0"/>
              <w:marBottom w:val="0"/>
              <w:divBdr>
                <w:top w:val="none" w:sz="0" w:space="0" w:color="auto"/>
                <w:left w:val="none" w:sz="0" w:space="0" w:color="auto"/>
                <w:bottom w:val="none" w:sz="0" w:space="0" w:color="auto"/>
                <w:right w:val="none" w:sz="0" w:space="0" w:color="auto"/>
              </w:divBdr>
            </w:div>
            <w:div w:id="1440953008">
              <w:marLeft w:val="0"/>
              <w:marRight w:val="0"/>
              <w:marTop w:val="0"/>
              <w:marBottom w:val="0"/>
              <w:divBdr>
                <w:top w:val="none" w:sz="0" w:space="0" w:color="auto"/>
                <w:left w:val="none" w:sz="0" w:space="0" w:color="auto"/>
                <w:bottom w:val="none" w:sz="0" w:space="0" w:color="auto"/>
                <w:right w:val="none" w:sz="0" w:space="0" w:color="auto"/>
              </w:divBdr>
            </w:div>
            <w:div w:id="1451391479">
              <w:marLeft w:val="0"/>
              <w:marRight w:val="0"/>
              <w:marTop w:val="0"/>
              <w:marBottom w:val="0"/>
              <w:divBdr>
                <w:top w:val="none" w:sz="0" w:space="0" w:color="auto"/>
                <w:left w:val="none" w:sz="0" w:space="0" w:color="auto"/>
                <w:bottom w:val="none" w:sz="0" w:space="0" w:color="auto"/>
                <w:right w:val="none" w:sz="0" w:space="0" w:color="auto"/>
              </w:divBdr>
            </w:div>
            <w:div w:id="1469711718">
              <w:marLeft w:val="0"/>
              <w:marRight w:val="0"/>
              <w:marTop w:val="0"/>
              <w:marBottom w:val="0"/>
              <w:divBdr>
                <w:top w:val="none" w:sz="0" w:space="0" w:color="auto"/>
                <w:left w:val="none" w:sz="0" w:space="0" w:color="auto"/>
                <w:bottom w:val="none" w:sz="0" w:space="0" w:color="auto"/>
                <w:right w:val="none" w:sz="0" w:space="0" w:color="auto"/>
              </w:divBdr>
            </w:div>
            <w:div w:id="1495024440">
              <w:marLeft w:val="0"/>
              <w:marRight w:val="0"/>
              <w:marTop w:val="0"/>
              <w:marBottom w:val="0"/>
              <w:divBdr>
                <w:top w:val="none" w:sz="0" w:space="0" w:color="auto"/>
                <w:left w:val="none" w:sz="0" w:space="0" w:color="auto"/>
                <w:bottom w:val="none" w:sz="0" w:space="0" w:color="auto"/>
                <w:right w:val="none" w:sz="0" w:space="0" w:color="auto"/>
              </w:divBdr>
            </w:div>
            <w:div w:id="1497303673">
              <w:marLeft w:val="0"/>
              <w:marRight w:val="0"/>
              <w:marTop w:val="0"/>
              <w:marBottom w:val="0"/>
              <w:divBdr>
                <w:top w:val="none" w:sz="0" w:space="0" w:color="auto"/>
                <w:left w:val="none" w:sz="0" w:space="0" w:color="auto"/>
                <w:bottom w:val="none" w:sz="0" w:space="0" w:color="auto"/>
                <w:right w:val="none" w:sz="0" w:space="0" w:color="auto"/>
              </w:divBdr>
            </w:div>
            <w:div w:id="1501505159">
              <w:marLeft w:val="0"/>
              <w:marRight w:val="0"/>
              <w:marTop w:val="0"/>
              <w:marBottom w:val="0"/>
              <w:divBdr>
                <w:top w:val="none" w:sz="0" w:space="0" w:color="auto"/>
                <w:left w:val="none" w:sz="0" w:space="0" w:color="auto"/>
                <w:bottom w:val="none" w:sz="0" w:space="0" w:color="auto"/>
                <w:right w:val="none" w:sz="0" w:space="0" w:color="auto"/>
              </w:divBdr>
            </w:div>
            <w:div w:id="1516308333">
              <w:marLeft w:val="0"/>
              <w:marRight w:val="0"/>
              <w:marTop w:val="0"/>
              <w:marBottom w:val="0"/>
              <w:divBdr>
                <w:top w:val="none" w:sz="0" w:space="0" w:color="auto"/>
                <w:left w:val="none" w:sz="0" w:space="0" w:color="auto"/>
                <w:bottom w:val="none" w:sz="0" w:space="0" w:color="auto"/>
                <w:right w:val="none" w:sz="0" w:space="0" w:color="auto"/>
              </w:divBdr>
            </w:div>
            <w:div w:id="1517501561">
              <w:marLeft w:val="0"/>
              <w:marRight w:val="0"/>
              <w:marTop w:val="0"/>
              <w:marBottom w:val="0"/>
              <w:divBdr>
                <w:top w:val="none" w:sz="0" w:space="0" w:color="auto"/>
                <w:left w:val="none" w:sz="0" w:space="0" w:color="auto"/>
                <w:bottom w:val="none" w:sz="0" w:space="0" w:color="auto"/>
                <w:right w:val="none" w:sz="0" w:space="0" w:color="auto"/>
              </w:divBdr>
            </w:div>
            <w:div w:id="1517576980">
              <w:marLeft w:val="0"/>
              <w:marRight w:val="0"/>
              <w:marTop w:val="0"/>
              <w:marBottom w:val="0"/>
              <w:divBdr>
                <w:top w:val="none" w:sz="0" w:space="0" w:color="auto"/>
                <w:left w:val="none" w:sz="0" w:space="0" w:color="auto"/>
                <w:bottom w:val="none" w:sz="0" w:space="0" w:color="auto"/>
                <w:right w:val="none" w:sz="0" w:space="0" w:color="auto"/>
              </w:divBdr>
            </w:div>
            <w:div w:id="1521817767">
              <w:marLeft w:val="0"/>
              <w:marRight w:val="0"/>
              <w:marTop w:val="0"/>
              <w:marBottom w:val="0"/>
              <w:divBdr>
                <w:top w:val="none" w:sz="0" w:space="0" w:color="auto"/>
                <w:left w:val="none" w:sz="0" w:space="0" w:color="auto"/>
                <w:bottom w:val="none" w:sz="0" w:space="0" w:color="auto"/>
                <w:right w:val="none" w:sz="0" w:space="0" w:color="auto"/>
              </w:divBdr>
            </w:div>
            <w:div w:id="1523939783">
              <w:marLeft w:val="0"/>
              <w:marRight w:val="0"/>
              <w:marTop w:val="0"/>
              <w:marBottom w:val="0"/>
              <w:divBdr>
                <w:top w:val="none" w:sz="0" w:space="0" w:color="auto"/>
                <w:left w:val="none" w:sz="0" w:space="0" w:color="auto"/>
                <w:bottom w:val="none" w:sz="0" w:space="0" w:color="auto"/>
                <w:right w:val="none" w:sz="0" w:space="0" w:color="auto"/>
              </w:divBdr>
            </w:div>
            <w:div w:id="1526869955">
              <w:marLeft w:val="0"/>
              <w:marRight w:val="0"/>
              <w:marTop w:val="0"/>
              <w:marBottom w:val="0"/>
              <w:divBdr>
                <w:top w:val="none" w:sz="0" w:space="0" w:color="auto"/>
                <w:left w:val="none" w:sz="0" w:space="0" w:color="auto"/>
                <w:bottom w:val="none" w:sz="0" w:space="0" w:color="auto"/>
                <w:right w:val="none" w:sz="0" w:space="0" w:color="auto"/>
              </w:divBdr>
            </w:div>
            <w:div w:id="1580746671">
              <w:marLeft w:val="0"/>
              <w:marRight w:val="0"/>
              <w:marTop w:val="0"/>
              <w:marBottom w:val="0"/>
              <w:divBdr>
                <w:top w:val="none" w:sz="0" w:space="0" w:color="auto"/>
                <w:left w:val="none" w:sz="0" w:space="0" w:color="auto"/>
                <w:bottom w:val="none" w:sz="0" w:space="0" w:color="auto"/>
                <w:right w:val="none" w:sz="0" w:space="0" w:color="auto"/>
              </w:divBdr>
            </w:div>
            <w:div w:id="1590234469">
              <w:marLeft w:val="0"/>
              <w:marRight w:val="0"/>
              <w:marTop w:val="0"/>
              <w:marBottom w:val="0"/>
              <w:divBdr>
                <w:top w:val="none" w:sz="0" w:space="0" w:color="auto"/>
                <w:left w:val="none" w:sz="0" w:space="0" w:color="auto"/>
                <w:bottom w:val="none" w:sz="0" w:space="0" w:color="auto"/>
                <w:right w:val="none" w:sz="0" w:space="0" w:color="auto"/>
              </w:divBdr>
            </w:div>
            <w:div w:id="1624847154">
              <w:marLeft w:val="0"/>
              <w:marRight w:val="0"/>
              <w:marTop w:val="0"/>
              <w:marBottom w:val="0"/>
              <w:divBdr>
                <w:top w:val="none" w:sz="0" w:space="0" w:color="auto"/>
                <w:left w:val="none" w:sz="0" w:space="0" w:color="auto"/>
                <w:bottom w:val="none" w:sz="0" w:space="0" w:color="auto"/>
                <w:right w:val="none" w:sz="0" w:space="0" w:color="auto"/>
              </w:divBdr>
            </w:div>
            <w:div w:id="1646468770">
              <w:marLeft w:val="0"/>
              <w:marRight w:val="0"/>
              <w:marTop w:val="0"/>
              <w:marBottom w:val="0"/>
              <w:divBdr>
                <w:top w:val="none" w:sz="0" w:space="0" w:color="auto"/>
                <w:left w:val="none" w:sz="0" w:space="0" w:color="auto"/>
                <w:bottom w:val="none" w:sz="0" w:space="0" w:color="auto"/>
                <w:right w:val="none" w:sz="0" w:space="0" w:color="auto"/>
              </w:divBdr>
            </w:div>
            <w:div w:id="1650280392">
              <w:marLeft w:val="0"/>
              <w:marRight w:val="0"/>
              <w:marTop w:val="0"/>
              <w:marBottom w:val="0"/>
              <w:divBdr>
                <w:top w:val="none" w:sz="0" w:space="0" w:color="auto"/>
                <w:left w:val="none" w:sz="0" w:space="0" w:color="auto"/>
                <w:bottom w:val="none" w:sz="0" w:space="0" w:color="auto"/>
                <w:right w:val="none" w:sz="0" w:space="0" w:color="auto"/>
              </w:divBdr>
            </w:div>
            <w:div w:id="1656907340">
              <w:marLeft w:val="0"/>
              <w:marRight w:val="0"/>
              <w:marTop w:val="0"/>
              <w:marBottom w:val="0"/>
              <w:divBdr>
                <w:top w:val="none" w:sz="0" w:space="0" w:color="auto"/>
                <w:left w:val="none" w:sz="0" w:space="0" w:color="auto"/>
                <w:bottom w:val="none" w:sz="0" w:space="0" w:color="auto"/>
                <w:right w:val="none" w:sz="0" w:space="0" w:color="auto"/>
              </w:divBdr>
            </w:div>
            <w:div w:id="1664384075">
              <w:marLeft w:val="0"/>
              <w:marRight w:val="0"/>
              <w:marTop w:val="0"/>
              <w:marBottom w:val="0"/>
              <w:divBdr>
                <w:top w:val="none" w:sz="0" w:space="0" w:color="auto"/>
                <w:left w:val="none" w:sz="0" w:space="0" w:color="auto"/>
                <w:bottom w:val="none" w:sz="0" w:space="0" w:color="auto"/>
                <w:right w:val="none" w:sz="0" w:space="0" w:color="auto"/>
              </w:divBdr>
            </w:div>
            <w:div w:id="1690520637">
              <w:marLeft w:val="0"/>
              <w:marRight w:val="0"/>
              <w:marTop w:val="0"/>
              <w:marBottom w:val="0"/>
              <w:divBdr>
                <w:top w:val="none" w:sz="0" w:space="0" w:color="auto"/>
                <w:left w:val="none" w:sz="0" w:space="0" w:color="auto"/>
                <w:bottom w:val="none" w:sz="0" w:space="0" w:color="auto"/>
                <w:right w:val="none" w:sz="0" w:space="0" w:color="auto"/>
              </w:divBdr>
            </w:div>
            <w:div w:id="1696731889">
              <w:marLeft w:val="0"/>
              <w:marRight w:val="0"/>
              <w:marTop w:val="0"/>
              <w:marBottom w:val="0"/>
              <w:divBdr>
                <w:top w:val="none" w:sz="0" w:space="0" w:color="auto"/>
                <w:left w:val="none" w:sz="0" w:space="0" w:color="auto"/>
                <w:bottom w:val="none" w:sz="0" w:space="0" w:color="auto"/>
                <w:right w:val="none" w:sz="0" w:space="0" w:color="auto"/>
              </w:divBdr>
            </w:div>
            <w:div w:id="1699962230">
              <w:marLeft w:val="0"/>
              <w:marRight w:val="0"/>
              <w:marTop w:val="0"/>
              <w:marBottom w:val="0"/>
              <w:divBdr>
                <w:top w:val="none" w:sz="0" w:space="0" w:color="auto"/>
                <w:left w:val="none" w:sz="0" w:space="0" w:color="auto"/>
                <w:bottom w:val="none" w:sz="0" w:space="0" w:color="auto"/>
                <w:right w:val="none" w:sz="0" w:space="0" w:color="auto"/>
              </w:divBdr>
            </w:div>
            <w:div w:id="1712263254">
              <w:marLeft w:val="0"/>
              <w:marRight w:val="0"/>
              <w:marTop w:val="0"/>
              <w:marBottom w:val="0"/>
              <w:divBdr>
                <w:top w:val="none" w:sz="0" w:space="0" w:color="auto"/>
                <w:left w:val="none" w:sz="0" w:space="0" w:color="auto"/>
                <w:bottom w:val="none" w:sz="0" w:space="0" w:color="auto"/>
                <w:right w:val="none" w:sz="0" w:space="0" w:color="auto"/>
              </w:divBdr>
            </w:div>
            <w:div w:id="1713072717">
              <w:marLeft w:val="0"/>
              <w:marRight w:val="0"/>
              <w:marTop w:val="0"/>
              <w:marBottom w:val="0"/>
              <w:divBdr>
                <w:top w:val="none" w:sz="0" w:space="0" w:color="auto"/>
                <w:left w:val="none" w:sz="0" w:space="0" w:color="auto"/>
                <w:bottom w:val="none" w:sz="0" w:space="0" w:color="auto"/>
                <w:right w:val="none" w:sz="0" w:space="0" w:color="auto"/>
              </w:divBdr>
            </w:div>
            <w:div w:id="1718503152">
              <w:marLeft w:val="0"/>
              <w:marRight w:val="0"/>
              <w:marTop w:val="0"/>
              <w:marBottom w:val="0"/>
              <w:divBdr>
                <w:top w:val="none" w:sz="0" w:space="0" w:color="auto"/>
                <w:left w:val="none" w:sz="0" w:space="0" w:color="auto"/>
                <w:bottom w:val="none" w:sz="0" w:space="0" w:color="auto"/>
                <w:right w:val="none" w:sz="0" w:space="0" w:color="auto"/>
              </w:divBdr>
            </w:div>
            <w:div w:id="1719629267">
              <w:marLeft w:val="0"/>
              <w:marRight w:val="0"/>
              <w:marTop w:val="0"/>
              <w:marBottom w:val="0"/>
              <w:divBdr>
                <w:top w:val="none" w:sz="0" w:space="0" w:color="auto"/>
                <w:left w:val="none" w:sz="0" w:space="0" w:color="auto"/>
                <w:bottom w:val="none" w:sz="0" w:space="0" w:color="auto"/>
                <w:right w:val="none" w:sz="0" w:space="0" w:color="auto"/>
              </w:divBdr>
            </w:div>
            <w:div w:id="1739088037">
              <w:marLeft w:val="0"/>
              <w:marRight w:val="0"/>
              <w:marTop w:val="0"/>
              <w:marBottom w:val="0"/>
              <w:divBdr>
                <w:top w:val="none" w:sz="0" w:space="0" w:color="auto"/>
                <w:left w:val="none" w:sz="0" w:space="0" w:color="auto"/>
                <w:bottom w:val="none" w:sz="0" w:space="0" w:color="auto"/>
                <w:right w:val="none" w:sz="0" w:space="0" w:color="auto"/>
              </w:divBdr>
            </w:div>
            <w:div w:id="1753769670">
              <w:marLeft w:val="0"/>
              <w:marRight w:val="0"/>
              <w:marTop w:val="0"/>
              <w:marBottom w:val="0"/>
              <w:divBdr>
                <w:top w:val="none" w:sz="0" w:space="0" w:color="auto"/>
                <w:left w:val="none" w:sz="0" w:space="0" w:color="auto"/>
                <w:bottom w:val="none" w:sz="0" w:space="0" w:color="auto"/>
                <w:right w:val="none" w:sz="0" w:space="0" w:color="auto"/>
              </w:divBdr>
            </w:div>
            <w:div w:id="1754234024">
              <w:marLeft w:val="0"/>
              <w:marRight w:val="0"/>
              <w:marTop w:val="0"/>
              <w:marBottom w:val="0"/>
              <w:divBdr>
                <w:top w:val="none" w:sz="0" w:space="0" w:color="auto"/>
                <w:left w:val="none" w:sz="0" w:space="0" w:color="auto"/>
                <w:bottom w:val="none" w:sz="0" w:space="0" w:color="auto"/>
                <w:right w:val="none" w:sz="0" w:space="0" w:color="auto"/>
              </w:divBdr>
            </w:div>
            <w:div w:id="1756973417">
              <w:marLeft w:val="0"/>
              <w:marRight w:val="0"/>
              <w:marTop w:val="0"/>
              <w:marBottom w:val="0"/>
              <w:divBdr>
                <w:top w:val="none" w:sz="0" w:space="0" w:color="auto"/>
                <w:left w:val="none" w:sz="0" w:space="0" w:color="auto"/>
                <w:bottom w:val="none" w:sz="0" w:space="0" w:color="auto"/>
                <w:right w:val="none" w:sz="0" w:space="0" w:color="auto"/>
              </w:divBdr>
            </w:div>
            <w:div w:id="1780492115">
              <w:marLeft w:val="0"/>
              <w:marRight w:val="0"/>
              <w:marTop w:val="0"/>
              <w:marBottom w:val="0"/>
              <w:divBdr>
                <w:top w:val="none" w:sz="0" w:space="0" w:color="auto"/>
                <w:left w:val="none" w:sz="0" w:space="0" w:color="auto"/>
                <w:bottom w:val="none" w:sz="0" w:space="0" w:color="auto"/>
                <w:right w:val="none" w:sz="0" w:space="0" w:color="auto"/>
              </w:divBdr>
            </w:div>
            <w:div w:id="1786001133">
              <w:marLeft w:val="0"/>
              <w:marRight w:val="0"/>
              <w:marTop w:val="0"/>
              <w:marBottom w:val="0"/>
              <w:divBdr>
                <w:top w:val="none" w:sz="0" w:space="0" w:color="auto"/>
                <w:left w:val="none" w:sz="0" w:space="0" w:color="auto"/>
                <w:bottom w:val="none" w:sz="0" w:space="0" w:color="auto"/>
                <w:right w:val="none" w:sz="0" w:space="0" w:color="auto"/>
              </w:divBdr>
            </w:div>
            <w:div w:id="1790513331">
              <w:marLeft w:val="0"/>
              <w:marRight w:val="0"/>
              <w:marTop w:val="0"/>
              <w:marBottom w:val="0"/>
              <w:divBdr>
                <w:top w:val="none" w:sz="0" w:space="0" w:color="auto"/>
                <w:left w:val="none" w:sz="0" w:space="0" w:color="auto"/>
                <w:bottom w:val="none" w:sz="0" w:space="0" w:color="auto"/>
                <w:right w:val="none" w:sz="0" w:space="0" w:color="auto"/>
              </w:divBdr>
            </w:div>
            <w:div w:id="1795515266">
              <w:marLeft w:val="0"/>
              <w:marRight w:val="0"/>
              <w:marTop w:val="0"/>
              <w:marBottom w:val="0"/>
              <w:divBdr>
                <w:top w:val="none" w:sz="0" w:space="0" w:color="auto"/>
                <w:left w:val="none" w:sz="0" w:space="0" w:color="auto"/>
                <w:bottom w:val="none" w:sz="0" w:space="0" w:color="auto"/>
                <w:right w:val="none" w:sz="0" w:space="0" w:color="auto"/>
              </w:divBdr>
            </w:div>
            <w:div w:id="1796831829">
              <w:marLeft w:val="0"/>
              <w:marRight w:val="0"/>
              <w:marTop w:val="0"/>
              <w:marBottom w:val="0"/>
              <w:divBdr>
                <w:top w:val="none" w:sz="0" w:space="0" w:color="auto"/>
                <w:left w:val="none" w:sz="0" w:space="0" w:color="auto"/>
                <w:bottom w:val="none" w:sz="0" w:space="0" w:color="auto"/>
                <w:right w:val="none" w:sz="0" w:space="0" w:color="auto"/>
              </w:divBdr>
            </w:div>
            <w:div w:id="1803694728">
              <w:marLeft w:val="0"/>
              <w:marRight w:val="0"/>
              <w:marTop w:val="0"/>
              <w:marBottom w:val="0"/>
              <w:divBdr>
                <w:top w:val="none" w:sz="0" w:space="0" w:color="auto"/>
                <w:left w:val="none" w:sz="0" w:space="0" w:color="auto"/>
                <w:bottom w:val="none" w:sz="0" w:space="0" w:color="auto"/>
                <w:right w:val="none" w:sz="0" w:space="0" w:color="auto"/>
              </w:divBdr>
            </w:div>
            <w:div w:id="1806006912">
              <w:marLeft w:val="0"/>
              <w:marRight w:val="0"/>
              <w:marTop w:val="0"/>
              <w:marBottom w:val="0"/>
              <w:divBdr>
                <w:top w:val="none" w:sz="0" w:space="0" w:color="auto"/>
                <w:left w:val="none" w:sz="0" w:space="0" w:color="auto"/>
                <w:bottom w:val="none" w:sz="0" w:space="0" w:color="auto"/>
                <w:right w:val="none" w:sz="0" w:space="0" w:color="auto"/>
              </w:divBdr>
            </w:div>
            <w:div w:id="1807163648">
              <w:marLeft w:val="0"/>
              <w:marRight w:val="0"/>
              <w:marTop w:val="0"/>
              <w:marBottom w:val="0"/>
              <w:divBdr>
                <w:top w:val="none" w:sz="0" w:space="0" w:color="auto"/>
                <w:left w:val="none" w:sz="0" w:space="0" w:color="auto"/>
                <w:bottom w:val="none" w:sz="0" w:space="0" w:color="auto"/>
                <w:right w:val="none" w:sz="0" w:space="0" w:color="auto"/>
              </w:divBdr>
            </w:div>
            <w:div w:id="1809129017">
              <w:marLeft w:val="0"/>
              <w:marRight w:val="0"/>
              <w:marTop w:val="0"/>
              <w:marBottom w:val="0"/>
              <w:divBdr>
                <w:top w:val="none" w:sz="0" w:space="0" w:color="auto"/>
                <w:left w:val="none" w:sz="0" w:space="0" w:color="auto"/>
                <w:bottom w:val="none" w:sz="0" w:space="0" w:color="auto"/>
                <w:right w:val="none" w:sz="0" w:space="0" w:color="auto"/>
              </w:divBdr>
            </w:div>
            <w:div w:id="1810661171">
              <w:marLeft w:val="0"/>
              <w:marRight w:val="0"/>
              <w:marTop w:val="0"/>
              <w:marBottom w:val="0"/>
              <w:divBdr>
                <w:top w:val="none" w:sz="0" w:space="0" w:color="auto"/>
                <w:left w:val="none" w:sz="0" w:space="0" w:color="auto"/>
                <w:bottom w:val="none" w:sz="0" w:space="0" w:color="auto"/>
                <w:right w:val="none" w:sz="0" w:space="0" w:color="auto"/>
              </w:divBdr>
            </w:div>
            <w:div w:id="1820069623">
              <w:marLeft w:val="0"/>
              <w:marRight w:val="0"/>
              <w:marTop w:val="0"/>
              <w:marBottom w:val="0"/>
              <w:divBdr>
                <w:top w:val="none" w:sz="0" w:space="0" w:color="auto"/>
                <w:left w:val="none" w:sz="0" w:space="0" w:color="auto"/>
                <w:bottom w:val="none" w:sz="0" w:space="0" w:color="auto"/>
                <w:right w:val="none" w:sz="0" w:space="0" w:color="auto"/>
              </w:divBdr>
            </w:div>
            <w:div w:id="1830976438">
              <w:marLeft w:val="0"/>
              <w:marRight w:val="0"/>
              <w:marTop w:val="0"/>
              <w:marBottom w:val="0"/>
              <w:divBdr>
                <w:top w:val="none" w:sz="0" w:space="0" w:color="auto"/>
                <w:left w:val="none" w:sz="0" w:space="0" w:color="auto"/>
                <w:bottom w:val="none" w:sz="0" w:space="0" w:color="auto"/>
                <w:right w:val="none" w:sz="0" w:space="0" w:color="auto"/>
              </w:divBdr>
            </w:div>
            <w:div w:id="1836072632">
              <w:marLeft w:val="0"/>
              <w:marRight w:val="0"/>
              <w:marTop w:val="0"/>
              <w:marBottom w:val="0"/>
              <w:divBdr>
                <w:top w:val="none" w:sz="0" w:space="0" w:color="auto"/>
                <w:left w:val="none" w:sz="0" w:space="0" w:color="auto"/>
                <w:bottom w:val="none" w:sz="0" w:space="0" w:color="auto"/>
                <w:right w:val="none" w:sz="0" w:space="0" w:color="auto"/>
              </w:divBdr>
            </w:div>
            <w:div w:id="1838305210">
              <w:marLeft w:val="0"/>
              <w:marRight w:val="0"/>
              <w:marTop w:val="0"/>
              <w:marBottom w:val="0"/>
              <w:divBdr>
                <w:top w:val="none" w:sz="0" w:space="0" w:color="auto"/>
                <w:left w:val="none" w:sz="0" w:space="0" w:color="auto"/>
                <w:bottom w:val="none" w:sz="0" w:space="0" w:color="auto"/>
                <w:right w:val="none" w:sz="0" w:space="0" w:color="auto"/>
              </w:divBdr>
            </w:div>
            <w:div w:id="1842231220">
              <w:marLeft w:val="0"/>
              <w:marRight w:val="0"/>
              <w:marTop w:val="0"/>
              <w:marBottom w:val="0"/>
              <w:divBdr>
                <w:top w:val="none" w:sz="0" w:space="0" w:color="auto"/>
                <w:left w:val="none" w:sz="0" w:space="0" w:color="auto"/>
                <w:bottom w:val="none" w:sz="0" w:space="0" w:color="auto"/>
                <w:right w:val="none" w:sz="0" w:space="0" w:color="auto"/>
              </w:divBdr>
            </w:div>
            <w:div w:id="1842238202">
              <w:marLeft w:val="0"/>
              <w:marRight w:val="0"/>
              <w:marTop w:val="0"/>
              <w:marBottom w:val="0"/>
              <w:divBdr>
                <w:top w:val="none" w:sz="0" w:space="0" w:color="auto"/>
                <w:left w:val="none" w:sz="0" w:space="0" w:color="auto"/>
                <w:bottom w:val="none" w:sz="0" w:space="0" w:color="auto"/>
                <w:right w:val="none" w:sz="0" w:space="0" w:color="auto"/>
              </w:divBdr>
            </w:div>
            <w:div w:id="1845509491">
              <w:marLeft w:val="0"/>
              <w:marRight w:val="0"/>
              <w:marTop w:val="0"/>
              <w:marBottom w:val="0"/>
              <w:divBdr>
                <w:top w:val="none" w:sz="0" w:space="0" w:color="auto"/>
                <w:left w:val="none" w:sz="0" w:space="0" w:color="auto"/>
                <w:bottom w:val="none" w:sz="0" w:space="0" w:color="auto"/>
                <w:right w:val="none" w:sz="0" w:space="0" w:color="auto"/>
              </w:divBdr>
            </w:div>
            <w:div w:id="1857235627">
              <w:marLeft w:val="0"/>
              <w:marRight w:val="0"/>
              <w:marTop w:val="0"/>
              <w:marBottom w:val="0"/>
              <w:divBdr>
                <w:top w:val="none" w:sz="0" w:space="0" w:color="auto"/>
                <w:left w:val="none" w:sz="0" w:space="0" w:color="auto"/>
                <w:bottom w:val="none" w:sz="0" w:space="0" w:color="auto"/>
                <w:right w:val="none" w:sz="0" w:space="0" w:color="auto"/>
              </w:divBdr>
            </w:div>
            <w:div w:id="1880508204">
              <w:marLeft w:val="0"/>
              <w:marRight w:val="0"/>
              <w:marTop w:val="0"/>
              <w:marBottom w:val="0"/>
              <w:divBdr>
                <w:top w:val="none" w:sz="0" w:space="0" w:color="auto"/>
                <w:left w:val="none" w:sz="0" w:space="0" w:color="auto"/>
                <w:bottom w:val="none" w:sz="0" w:space="0" w:color="auto"/>
                <w:right w:val="none" w:sz="0" w:space="0" w:color="auto"/>
              </w:divBdr>
            </w:div>
            <w:div w:id="1882666591">
              <w:marLeft w:val="0"/>
              <w:marRight w:val="0"/>
              <w:marTop w:val="0"/>
              <w:marBottom w:val="0"/>
              <w:divBdr>
                <w:top w:val="none" w:sz="0" w:space="0" w:color="auto"/>
                <w:left w:val="none" w:sz="0" w:space="0" w:color="auto"/>
                <w:bottom w:val="none" w:sz="0" w:space="0" w:color="auto"/>
                <w:right w:val="none" w:sz="0" w:space="0" w:color="auto"/>
              </w:divBdr>
            </w:div>
            <w:div w:id="1907297770">
              <w:marLeft w:val="0"/>
              <w:marRight w:val="0"/>
              <w:marTop w:val="0"/>
              <w:marBottom w:val="0"/>
              <w:divBdr>
                <w:top w:val="none" w:sz="0" w:space="0" w:color="auto"/>
                <w:left w:val="none" w:sz="0" w:space="0" w:color="auto"/>
                <w:bottom w:val="none" w:sz="0" w:space="0" w:color="auto"/>
                <w:right w:val="none" w:sz="0" w:space="0" w:color="auto"/>
              </w:divBdr>
            </w:div>
            <w:div w:id="1918635548">
              <w:marLeft w:val="0"/>
              <w:marRight w:val="0"/>
              <w:marTop w:val="0"/>
              <w:marBottom w:val="0"/>
              <w:divBdr>
                <w:top w:val="none" w:sz="0" w:space="0" w:color="auto"/>
                <w:left w:val="none" w:sz="0" w:space="0" w:color="auto"/>
                <w:bottom w:val="none" w:sz="0" w:space="0" w:color="auto"/>
                <w:right w:val="none" w:sz="0" w:space="0" w:color="auto"/>
              </w:divBdr>
            </w:div>
            <w:div w:id="1926181802">
              <w:marLeft w:val="0"/>
              <w:marRight w:val="0"/>
              <w:marTop w:val="0"/>
              <w:marBottom w:val="0"/>
              <w:divBdr>
                <w:top w:val="none" w:sz="0" w:space="0" w:color="auto"/>
                <w:left w:val="none" w:sz="0" w:space="0" w:color="auto"/>
                <w:bottom w:val="none" w:sz="0" w:space="0" w:color="auto"/>
                <w:right w:val="none" w:sz="0" w:space="0" w:color="auto"/>
              </w:divBdr>
            </w:div>
            <w:div w:id="1931966354">
              <w:marLeft w:val="0"/>
              <w:marRight w:val="0"/>
              <w:marTop w:val="0"/>
              <w:marBottom w:val="0"/>
              <w:divBdr>
                <w:top w:val="none" w:sz="0" w:space="0" w:color="auto"/>
                <w:left w:val="none" w:sz="0" w:space="0" w:color="auto"/>
                <w:bottom w:val="none" w:sz="0" w:space="0" w:color="auto"/>
                <w:right w:val="none" w:sz="0" w:space="0" w:color="auto"/>
              </w:divBdr>
            </w:div>
            <w:div w:id="1932665075">
              <w:marLeft w:val="0"/>
              <w:marRight w:val="0"/>
              <w:marTop w:val="0"/>
              <w:marBottom w:val="0"/>
              <w:divBdr>
                <w:top w:val="none" w:sz="0" w:space="0" w:color="auto"/>
                <w:left w:val="none" w:sz="0" w:space="0" w:color="auto"/>
                <w:bottom w:val="none" w:sz="0" w:space="0" w:color="auto"/>
                <w:right w:val="none" w:sz="0" w:space="0" w:color="auto"/>
              </w:divBdr>
            </w:div>
            <w:div w:id="1935899976">
              <w:marLeft w:val="0"/>
              <w:marRight w:val="0"/>
              <w:marTop w:val="0"/>
              <w:marBottom w:val="0"/>
              <w:divBdr>
                <w:top w:val="none" w:sz="0" w:space="0" w:color="auto"/>
                <w:left w:val="none" w:sz="0" w:space="0" w:color="auto"/>
                <w:bottom w:val="none" w:sz="0" w:space="0" w:color="auto"/>
                <w:right w:val="none" w:sz="0" w:space="0" w:color="auto"/>
              </w:divBdr>
            </w:div>
            <w:div w:id="1963267983">
              <w:marLeft w:val="0"/>
              <w:marRight w:val="0"/>
              <w:marTop w:val="0"/>
              <w:marBottom w:val="0"/>
              <w:divBdr>
                <w:top w:val="none" w:sz="0" w:space="0" w:color="auto"/>
                <w:left w:val="none" w:sz="0" w:space="0" w:color="auto"/>
                <w:bottom w:val="none" w:sz="0" w:space="0" w:color="auto"/>
                <w:right w:val="none" w:sz="0" w:space="0" w:color="auto"/>
              </w:divBdr>
            </w:div>
            <w:div w:id="1969116739">
              <w:marLeft w:val="0"/>
              <w:marRight w:val="0"/>
              <w:marTop w:val="0"/>
              <w:marBottom w:val="0"/>
              <w:divBdr>
                <w:top w:val="none" w:sz="0" w:space="0" w:color="auto"/>
                <w:left w:val="none" w:sz="0" w:space="0" w:color="auto"/>
                <w:bottom w:val="none" w:sz="0" w:space="0" w:color="auto"/>
                <w:right w:val="none" w:sz="0" w:space="0" w:color="auto"/>
              </w:divBdr>
            </w:div>
            <w:div w:id="1978297931">
              <w:marLeft w:val="0"/>
              <w:marRight w:val="0"/>
              <w:marTop w:val="0"/>
              <w:marBottom w:val="0"/>
              <w:divBdr>
                <w:top w:val="none" w:sz="0" w:space="0" w:color="auto"/>
                <w:left w:val="none" w:sz="0" w:space="0" w:color="auto"/>
                <w:bottom w:val="none" w:sz="0" w:space="0" w:color="auto"/>
                <w:right w:val="none" w:sz="0" w:space="0" w:color="auto"/>
              </w:divBdr>
            </w:div>
            <w:div w:id="1984969583">
              <w:marLeft w:val="0"/>
              <w:marRight w:val="0"/>
              <w:marTop w:val="0"/>
              <w:marBottom w:val="0"/>
              <w:divBdr>
                <w:top w:val="none" w:sz="0" w:space="0" w:color="auto"/>
                <w:left w:val="none" w:sz="0" w:space="0" w:color="auto"/>
                <w:bottom w:val="none" w:sz="0" w:space="0" w:color="auto"/>
                <w:right w:val="none" w:sz="0" w:space="0" w:color="auto"/>
              </w:divBdr>
            </w:div>
            <w:div w:id="2001732110">
              <w:marLeft w:val="0"/>
              <w:marRight w:val="0"/>
              <w:marTop w:val="0"/>
              <w:marBottom w:val="0"/>
              <w:divBdr>
                <w:top w:val="none" w:sz="0" w:space="0" w:color="auto"/>
                <w:left w:val="none" w:sz="0" w:space="0" w:color="auto"/>
                <w:bottom w:val="none" w:sz="0" w:space="0" w:color="auto"/>
                <w:right w:val="none" w:sz="0" w:space="0" w:color="auto"/>
              </w:divBdr>
            </w:div>
            <w:div w:id="2002614602">
              <w:marLeft w:val="0"/>
              <w:marRight w:val="0"/>
              <w:marTop w:val="0"/>
              <w:marBottom w:val="0"/>
              <w:divBdr>
                <w:top w:val="none" w:sz="0" w:space="0" w:color="auto"/>
                <w:left w:val="none" w:sz="0" w:space="0" w:color="auto"/>
                <w:bottom w:val="none" w:sz="0" w:space="0" w:color="auto"/>
                <w:right w:val="none" w:sz="0" w:space="0" w:color="auto"/>
              </w:divBdr>
            </w:div>
            <w:div w:id="2012832569">
              <w:marLeft w:val="0"/>
              <w:marRight w:val="0"/>
              <w:marTop w:val="0"/>
              <w:marBottom w:val="0"/>
              <w:divBdr>
                <w:top w:val="none" w:sz="0" w:space="0" w:color="auto"/>
                <w:left w:val="none" w:sz="0" w:space="0" w:color="auto"/>
                <w:bottom w:val="none" w:sz="0" w:space="0" w:color="auto"/>
                <w:right w:val="none" w:sz="0" w:space="0" w:color="auto"/>
              </w:divBdr>
            </w:div>
            <w:div w:id="2020228777">
              <w:marLeft w:val="0"/>
              <w:marRight w:val="0"/>
              <w:marTop w:val="0"/>
              <w:marBottom w:val="0"/>
              <w:divBdr>
                <w:top w:val="none" w:sz="0" w:space="0" w:color="auto"/>
                <w:left w:val="none" w:sz="0" w:space="0" w:color="auto"/>
                <w:bottom w:val="none" w:sz="0" w:space="0" w:color="auto"/>
                <w:right w:val="none" w:sz="0" w:space="0" w:color="auto"/>
              </w:divBdr>
            </w:div>
            <w:div w:id="2034916470">
              <w:marLeft w:val="0"/>
              <w:marRight w:val="0"/>
              <w:marTop w:val="0"/>
              <w:marBottom w:val="0"/>
              <w:divBdr>
                <w:top w:val="none" w:sz="0" w:space="0" w:color="auto"/>
                <w:left w:val="none" w:sz="0" w:space="0" w:color="auto"/>
                <w:bottom w:val="none" w:sz="0" w:space="0" w:color="auto"/>
                <w:right w:val="none" w:sz="0" w:space="0" w:color="auto"/>
              </w:divBdr>
            </w:div>
            <w:div w:id="2039350479">
              <w:marLeft w:val="0"/>
              <w:marRight w:val="0"/>
              <w:marTop w:val="0"/>
              <w:marBottom w:val="0"/>
              <w:divBdr>
                <w:top w:val="none" w:sz="0" w:space="0" w:color="auto"/>
                <w:left w:val="none" w:sz="0" w:space="0" w:color="auto"/>
                <w:bottom w:val="none" w:sz="0" w:space="0" w:color="auto"/>
                <w:right w:val="none" w:sz="0" w:space="0" w:color="auto"/>
              </w:divBdr>
            </w:div>
            <w:div w:id="2044086916">
              <w:marLeft w:val="0"/>
              <w:marRight w:val="0"/>
              <w:marTop w:val="0"/>
              <w:marBottom w:val="0"/>
              <w:divBdr>
                <w:top w:val="none" w:sz="0" w:space="0" w:color="auto"/>
                <w:left w:val="none" w:sz="0" w:space="0" w:color="auto"/>
                <w:bottom w:val="none" w:sz="0" w:space="0" w:color="auto"/>
                <w:right w:val="none" w:sz="0" w:space="0" w:color="auto"/>
              </w:divBdr>
            </w:div>
            <w:div w:id="2079743932">
              <w:marLeft w:val="0"/>
              <w:marRight w:val="0"/>
              <w:marTop w:val="0"/>
              <w:marBottom w:val="0"/>
              <w:divBdr>
                <w:top w:val="none" w:sz="0" w:space="0" w:color="auto"/>
                <w:left w:val="none" w:sz="0" w:space="0" w:color="auto"/>
                <w:bottom w:val="none" w:sz="0" w:space="0" w:color="auto"/>
                <w:right w:val="none" w:sz="0" w:space="0" w:color="auto"/>
              </w:divBdr>
            </w:div>
            <w:div w:id="2122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44145">
      <w:bodyDiv w:val="1"/>
      <w:marLeft w:val="0"/>
      <w:marRight w:val="0"/>
      <w:marTop w:val="0"/>
      <w:marBottom w:val="0"/>
      <w:divBdr>
        <w:top w:val="none" w:sz="0" w:space="0" w:color="auto"/>
        <w:left w:val="none" w:sz="0" w:space="0" w:color="auto"/>
        <w:bottom w:val="none" w:sz="0" w:space="0" w:color="auto"/>
        <w:right w:val="none" w:sz="0" w:space="0" w:color="auto"/>
      </w:divBdr>
      <w:divsChild>
        <w:div w:id="1264649366">
          <w:marLeft w:val="0"/>
          <w:marRight w:val="0"/>
          <w:marTop w:val="0"/>
          <w:marBottom w:val="0"/>
          <w:divBdr>
            <w:top w:val="none" w:sz="0" w:space="0" w:color="auto"/>
            <w:left w:val="none" w:sz="0" w:space="0" w:color="auto"/>
            <w:bottom w:val="none" w:sz="0" w:space="0" w:color="auto"/>
            <w:right w:val="none" w:sz="0" w:space="0" w:color="auto"/>
          </w:divBdr>
          <w:divsChild>
            <w:div w:id="11147023">
              <w:marLeft w:val="0"/>
              <w:marRight w:val="0"/>
              <w:marTop w:val="0"/>
              <w:marBottom w:val="0"/>
              <w:divBdr>
                <w:top w:val="none" w:sz="0" w:space="0" w:color="auto"/>
                <w:left w:val="none" w:sz="0" w:space="0" w:color="auto"/>
                <w:bottom w:val="none" w:sz="0" w:space="0" w:color="auto"/>
                <w:right w:val="none" w:sz="0" w:space="0" w:color="auto"/>
              </w:divBdr>
            </w:div>
            <w:div w:id="13191224">
              <w:marLeft w:val="0"/>
              <w:marRight w:val="0"/>
              <w:marTop w:val="0"/>
              <w:marBottom w:val="0"/>
              <w:divBdr>
                <w:top w:val="none" w:sz="0" w:space="0" w:color="auto"/>
                <w:left w:val="none" w:sz="0" w:space="0" w:color="auto"/>
                <w:bottom w:val="none" w:sz="0" w:space="0" w:color="auto"/>
                <w:right w:val="none" w:sz="0" w:space="0" w:color="auto"/>
              </w:divBdr>
            </w:div>
            <w:div w:id="23094290">
              <w:marLeft w:val="0"/>
              <w:marRight w:val="0"/>
              <w:marTop w:val="0"/>
              <w:marBottom w:val="0"/>
              <w:divBdr>
                <w:top w:val="none" w:sz="0" w:space="0" w:color="auto"/>
                <w:left w:val="none" w:sz="0" w:space="0" w:color="auto"/>
                <w:bottom w:val="none" w:sz="0" w:space="0" w:color="auto"/>
                <w:right w:val="none" w:sz="0" w:space="0" w:color="auto"/>
              </w:divBdr>
            </w:div>
            <w:div w:id="26680450">
              <w:marLeft w:val="0"/>
              <w:marRight w:val="0"/>
              <w:marTop w:val="0"/>
              <w:marBottom w:val="0"/>
              <w:divBdr>
                <w:top w:val="none" w:sz="0" w:space="0" w:color="auto"/>
                <w:left w:val="none" w:sz="0" w:space="0" w:color="auto"/>
                <w:bottom w:val="none" w:sz="0" w:space="0" w:color="auto"/>
                <w:right w:val="none" w:sz="0" w:space="0" w:color="auto"/>
              </w:divBdr>
            </w:div>
            <w:div w:id="28528677">
              <w:marLeft w:val="0"/>
              <w:marRight w:val="0"/>
              <w:marTop w:val="0"/>
              <w:marBottom w:val="0"/>
              <w:divBdr>
                <w:top w:val="none" w:sz="0" w:space="0" w:color="auto"/>
                <w:left w:val="none" w:sz="0" w:space="0" w:color="auto"/>
                <w:bottom w:val="none" w:sz="0" w:space="0" w:color="auto"/>
                <w:right w:val="none" w:sz="0" w:space="0" w:color="auto"/>
              </w:divBdr>
            </w:div>
            <w:div w:id="68045452">
              <w:marLeft w:val="0"/>
              <w:marRight w:val="0"/>
              <w:marTop w:val="0"/>
              <w:marBottom w:val="0"/>
              <w:divBdr>
                <w:top w:val="none" w:sz="0" w:space="0" w:color="auto"/>
                <w:left w:val="none" w:sz="0" w:space="0" w:color="auto"/>
                <w:bottom w:val="none" w:sz="0" w:space="0" w:color="auto"/>
                <w:right w:val="none" w:sz="0" w:space="0" w:color="auto"/>
              </w:divBdr>
            </w:div>
            <w:div w:id="84112943">
              <w:marLeft w:val="0"/>
              <w:marRight w:val="0"/>
              <w:marTop w:val="0"/>
              <w:marBottom w:val="0"/>
              <w:divBdr>
                <w:top w:val="none" w:sz="0" w:space="0" w:color="auto"/>
                <w:left w:val="none" w:sz="0" w:space="0" w:color="auto"/>
                <w:bottom w:val="none" w:sz="0" w:space="0" w:color="auto"/>
                <w:right w:val="none" w:sz="0" w:space="0" w:color="auto"/>
              </w:divBdr>
            </w:div>
            <w:div w:id="84231737">
              <w:marLeft w:val="0"/>
              <w:marRight w:val="0"/>
              <w:marTop w:val="0"/>
              <w:marBottom w:val="0"/>
              <w:divBdr>
                <w:top w:val="none" w:sz="0" w:space="0" w:color="auto"/>
                <w:left w:val="none" w:sz="0" w:space="0" w:color="auto"/>
                <w:bottom w:val="none" w:sz="0" w:space="0" w:color="auto"/>
                <w:right w:val="none" w:sz="0" w:space="0" w:color="auto"/>
              </w:divBdr>
            </w:div>
            <w:div w:id="87312412">
              <w:marLeft w:val="0"/>
              <w:marRight w:val="0"/>
              <w:marTop w:val="0"/>
              <w:marBottom w:val="0"/>
              <w:divBdr>
                <w:top w:val="none" w:sz="0" w:space="0" w:color="auto"/>
                <w:left w:val="none" w:sz="0" w:space="0" w:color="auto"/>
                <w:bottom w:val="none" w:sz="0" w:space="0" w:color="auto"/>
                <w:right w:val="none" w:sz="0" w:space="0" w:color="auto"/>
              </w:divBdr>
            </w:div>
            <w:div w:id="100420877">
              <w:marLeft w:val="0"/>
              <w:marRight w:val="0"/>
              <w:marTop w:val="0"/>
              <w:marBottom w:val="0"/>
              <w:divBdr>
                <w:top w:val="none" w:sz="0" w:space="0" w:color="auto"/>
                <w:left w:val="none" w:sz="0" w:space="0" w:color="auto"/>
                <w:bottom w:val="none" w:sz="0" w:space="0" w:color="auto"/>
                <w:right w:val="none" w:sz="0" w:space="0" w:color="auto"/>
              </w:divBdr>
            </w:div>
            <w:div w:id="119956896">
              <w:marLeft w:val="0"/>
              <w:marRight w:val="0"/>
              <w:marTop w:val="0"/>
              <w:marBottom w:val="0"/>
              <w:divBdr>
                <w:top w:val="none" w:sz="0" w:space="0" w:color="auto"/>
                <w:left w:val="none" w:sz="0" w:space="0" w:color="auto"/>
                <w:bottom w:val="none" w:sz="0" w:space="0" w:color="auto"/>
                <w:right w:val="none" w:sz="0" w:space="0" w:color="auto"/>
              </w:divBdr>
            </w:div>
            <w:div w:id="125778339">
              <w:marLeft w:val="0"/>
              <w:marRight w:val="0"/>
              <w:marTop w:val="0"/>
              <w:marBottom w:val="0"/>
              <w:divBdr>
                <w:top w:val="none" w:sz="0" w:space="0" w:color="auto"/>
                <w:left w:val="none" w:sz="0" w:space="0" w:color="auto"/>
                <w:bottom w:val="none" w:sz="0" w:space="0" w:color="auto"/>
                <w:right w:val="none" w:sz="0" w:space="0" w:color="auto"/>
              </w:divBdr>
            </w:div>
            <w:div w:id="126165056">
              <w:marLeft w:val="0"/>
              <w:marRight w:val="0"/>
              <w:marTop w:val="0"/>
              <w:marBottom w:val="0"/>
              <w:divBdr>
                <w:top w:val="none" w:sz="0" w:space="0" w:color="auto"/>
                <w:left w:val="none" w:sz="0" w:space="0" w:color="auto"/>
                <w:bottom w:val="none" w:sz="0" w:space="0" w:color="auto"/>
                <w:right w:val="none" w:sz="0" w:space="0" w:color="auto"/>
              </w:divBdr>
            </w:div>
            <w:div w:id="132600420">
              <w:marLeft w:val="0"/>
              <w:marRight w:val="0"/>
              <w:marTop w:val="0"/>
              <w:marBottom w:val="0"/>
              <w:divBdr>
                <w:top w:val="none" w:sz="0" w:space="0" w:color="auto"/>
                <w:left w:val="none" w:sz="0" w:space="0" w:color="auto"/>
                <w:bottom w:val="none" w:sz="0" w:space="0" w:color="auto"/>
                <w:right w:val="none" w:sz="0" w:space="0" w:color="auto"/>
              </w:divBdr>
            </w:div>
            <w:div w:id="139464029">
              <w:marLeft w:val="0"/>
              <w:marRight w:val="0"/>
              <w:marTop w:val="0"/>
              <w:marBottom w:val="0"/>
              <w:divBdr>
                <w:top w:val="none" w:sz="0" w:space="0" w:color="auto"/>
                <w:left w:val="none" w:sz="0" w:space="0" w:color="auto"/>
                <w:bottom w:val="none" w:sz="0" w:space="0" w:color="auto"/>
                <w:right w:val="none" w:sz="0" w:space="0" w:color="auto"/>
              </w:divBdr>
            </w:div>
            <w:div w:id="163710592">
              <w:marLeft w:val="0"/>
              <w:marRight w:val="0"/>
              <w:marTop w:val="0"/>
              <w:marBottom w:val="0"/>
              <w:divBdr>
                <w:top w:val="none" w:sz="0" w:space="0" w:color="auto"/>
                <w:left w:val="none" w:sz="0" w:space="0" w:color="auto"/>
                <w:bottom w:val="none" w:sz="0" w:space="0" w:color="auto"/>
                <w:right w:val="none" w:sz="0" w:space="0" w:color="auto"/>
              </w:divBdr>
            </w:div>
            <w:div w:id="166336928">
              <w:marLeft w:val="0"/>
              <w:marRight w:val="0"/>
              <w:marTop w:val="0"/>
              <w:marBottom w:val="0"/>
              <w:divBdr>
                <w:top w:val="none" w:sz="0" w:space="0" w:color="auto"/>
                <w:left w:val="none" w:sz="0" w:space="0" w:color="auto"/>
                <w:bottom w:val="none" w:sz="0" w:space="0" w:color="auto"/>
                <w:right w:val="none" w:sz="0" w:space="0" w:color="auto"/>
              </w:divBdr>
            </w:div>
            <w:div w:id="172113245">
              <w:marLeft w:val="0"/>
              <w:marRight w:val="0"/>
              <w:marTop w:val="0"/>
              <w:marBottom w:val="0"/>
              <w:divBdr>
                <w:top w:val="none" w:sz="0" w:space="0" w:color="auto"/>
                <w:left w:val="none" w:sz="0" w:space="0" w:color="auto"/>
                <w:bottom w:val="none" w:sz="0" w:space="0" w:color="auto"/>
                <w:right w:val="none" w:sz="0" w:space="0" w:color="auto"/>
              </w:divBdr>
            </w:div>
            <w:div w:id="172308430">
              <w:marLeft w:val="0"/>
              <w:marRight w:val="0"/>
              <w:marTop w:val="0"/>
              <w:marBottom w:val="0"/>
              <w:divBdr>
                <w:top w:val="none" w:sz="0" w:space="0" w:color="auto"/>
                <w:left w:val="none" w:sz="0" w:space="0" w:color="auto"/>
                <w:bottom w:val="none" w:sz="0" w:space="0" w:color="auto"/>
                <w:right w:val="none" w:sz="0" w:space="0" w:color="auto"/>
              </w:divBdr>
            </w:div>
            <w:div w:id="206375323">
              <w:marLeft w:val="0"/>
              <w:marRight w:val="0"/>
              <w:marTop w:val="0"/>
              <w:marBottom w:val="0"/>
              <w:divBdr>
                <w:top w:val="none" w:sz="0" w:space="0" w:color="auto"/>
                <w:left w:val="none" w:sz="0" w:space="0" w:color="auto"/>
                <w:bottom w:val="none" w:sz="0" w:space="0" w:color="auto"/>
                <w:right w:val="none" w:sz="0" w:space="0" w:color="auto"/>
              </w:divBdr>
            </w:div>
            <w:div w:id="212425903">
              <w:marLeft w:val="0"/>
              <w:marRight w:val="0"/>
              <w:marTop w:val="0"/>
              <w:marBottom w:val="0"/>
              <w:divBdr>
                <w:top w:val="none" w:sz="0" w:space="0" w:color="auto"/>
                <w:left w:val="none" w:sz="0" w:space="0" w:color="auto"/>
                <w:bottom w:val="none" w:sz="0" w:space="0" w:color="auto"/>
                <w:right w:val="none" w:sz="0" w:space="0" w:color="auto"/>
              </w:divBdr>
            </w:div>
            <w:div w:id="215750812">
              <w:marLeft w:val="0"/>
              <w:marRight w:val="0"/>
              <w:marTop w:val="0"/>
              <w:marBottom w:val="0"/>
              <w:divBdr>
                <w:top w:val="none" w:sz="0" w:space="0" w:color="auto"/>
                <w:left w:val="none" w:sz="0" w:space="0" w:color="auto"/>
                <w:bottom w:val="none" w:sz="0" w:space="0" w:color="auto"/>
                <w:right w:val="none" w:sz="0" w:space="0" w:color="auto"/>
              </w:divBdr>
            </w:div>
            <w:div w:id="225338901">
              <w:marLeft w:val="0"/>
              <w:marRight w:val="0"/>
              <w:marTop w:val="0"/>
              <w:marBottom w:val="0"/>
              <w:divBdr>
                <w:top w:val="none" w:sz="0" w:space="0" w:color="auto"/>
                <w:left w:val="none" w:sz="0" w:space="0" w:color="auto"/>
                <w:bottom w:val="none" w:sz="0" w:space="0" w:color="auto"/>
                <w:right w:val="none" w:sz="0" w:space="0" w:color="auto"/>
              </w:divBdr>
            </w:div>
            <w:div w:id="228272184">
              <w:marLeft w:val="0"/>
              <w:marRight w:val="0"/>
              <w:marTop w:val="0"/>
              <w:marBottom w:val="0"/>
              <w:divBdr>
                <w:top w:val="none" w:sz="0" w:space="0" w:color="auto"/>
                <w:left w:val="none" w:sz="0" w:space="0" w:color="auto"/>
                <w:bottom w:val="none" w:sz="0" w:space="0" w:color="auto"/>
                <w:right w:val="none" w:sz="0" w:space="0" w:color="auto"/>
              </w:divBdr>
            </w:div>
            <w:div w:id="236088999">
              <w:marLeft w:val="0"/>
              <w:marRight w:val="0"/>
              <w:marTop w:val="0"/>
              <w:marBottom w:val="0"/>
              <w:divBdr>
                <w:top w:val="none" w:sz="0" w:space="0" w:color="auto"/>
                <w:left w:val="none" w:sz="0" w:space="0" w:color="auto"/>
                <w:bottom w:val="none" w:sz="0" w:space="0" w:color="auto"/>
                <w:right w:val="none" w:sz="0" w:space="0" w:color="auto"/>
              </w:divBdr>
            </w:div>
            <w:div w:id="270013425">
              <w:marLeft w:val="0"/>
              <w:marRight w:val="0"/>
              <w:marTop w:val="0"/>
              <w:marBottom w:val="0"/>
              <w:divBdr>
                <w:top w:val="none" w:sz="0" w:space="0" w:color="auto"/>
                <w:left w:val="none" w:sz="0" w:space="0" w:color="auto"/>
                <w:bottom w:val="none" w:sz="0" w:space="0" w:color="auto"/>
                <w:right w:val="none" w:sz="0" w:space="0" w:color="auto"/>
              </w:divBdr>
            </w:div>
            <w:div w:id="278025154">
              <w:marLeft w:val="0"/>
              <w:marRight w:val="0"/>
              <w:marTop w:val="0"/>
              <w:marBottom w:val="0"/>
              <w:divBdr>
                <w:top w:val="none" w:sz="0" w:space="0" w:color="auto"/>
                <w:left w:val="none" w:sz="0" w:space="0" w:color="auto"/>
                <w:bottom w:val="none" w:sz="0" w:space="0" w:color="auto"/>
                <w:right w:val="none" w:sz="0" w:space="0" w:color="auto"/>
              </w:divBdr>
            </w:div>
            <w:div w:id="297616650">
              <w:marLeft w:val="0"/>
              <w:marRight w:val="0"/>
              <w:marTop w:val="0"/>
              <w:marBottom w:val="0"/>
              <w:divBdr>
                <w:top w:val="none" w:sz="0" w:space="0" w:color="auto"/>
                <w:left w:val="none" w:sz="0" w:space="0" w:color="auto"/>
                <w:bottom w:val="none" w:sz="0" w:space="0" w:color="auto"/>
                <w:right w:val="none" w:sz="0" w:space="0" w:color="auto"/>
              </w:divBdr>
            </w:div>
            <w:div w:id="298344344">
              <w:marLeft w:val="0"/>
              <w:marRight w:val="0"/>
              <w:marTop w:val="0"/>
              <w:marBottom w:val="0"/>
              <w:divBdr>
                <w:top w:val="none" w:sz="0" w:space="0" w:color="auto"/>
                <w:left w:val="none" w:sz="0" w:space="0" w:color="auto"/>
                <w:bottom w:val="none" w:sz="0" w:space="0" w:color="auto"/>
                <w:right w:val="none" w:sz="0" w:space="0" w:color="auto"/>
              </w:divBdr>
            </w:div>
            <w:div w:id="319577302">
              <w:marLeft w:val="0"/>
              <w:marRight w:val="0"/>
              <w:marTop w:val="0"/>
              <w:marBottom w:val="0"/>
              <w:divBdr>
                <w:top w:val="none" w:sz="0" w:space="0" w:color="auto"/>
                <w:left w:val="none" w:sz="0" w:space="0" w:color="auto"/>
                <w:bottom w:val="none" w:sz="0" w:space="0" w:color="auto"/>
                <w:right w:val="none" w:sz="0" w:space="0" w:color="auto"/>
              </w:divBdr>
            </w:div>
            <w:div w:id="322972716">
              <w:marLeft w:val="0"/>
              <w:marRight w:val="0"/>
              <w:marTop w:val="0"/>
              <w:marBottom w:val="0"/>
              <w:divBdr>
                <w:top w:val="none" w:sz="0" w:space="0" w:color="auto"/>
                <w:left w:val="none" w:sz="0" w:space="0" w:color="auto"/>
                <w:bottom w:val="none" w:sz="0" w:space="0" w:color="auto"/>
                <w:right w:val="none" w:sz="0" w:space="0" w:color="auto"/>
              </w:divBdr>
            </w:div>
            <w:div w:id="333075836">
              <w:marLeft w:val="0"/>
              <w:marRight w:val="0"/>
              <w:marTop w:val="0"/>
              <w:marBottom w:val="0"/>
              <w:divBdr>
                <w:top w:val="none" w:sz="0" w:space="0" w:color="auto"/>
                <w:left w:val="none" w:sz="0" w:space="0" w:color="auto"/>
                <w:bottom w:val="none" w:sz="0" w:space="0" w:color="auto"/>
                <w:right w:val="none" w:sz="0" w:space="0" w:color="auto"/>
              </w:divBdr>
            </w:div>
            <w:div w:id="346911603">
              <w:marLeft w:val="0"/>
              <w:marRight w:val="0"/>
              <w:marTop w:val="0"/>
              <w:marBottom w:val="0"/>
              <w:divBdr>
                <w:top w:val="none" w:sz="0" w:space="0" w:color="auto"/>
                <w:left w:val="none" w:sz="0" w:space="0" w:color="auto"/>
                <w:bottom w:val="none" w:sz="0" w:space="0" w:color="auto"/>
                <w:right w:val="none" w:sz="0" w:space="0" w:color="auto"/>
              </w:divBdr>
            </w:div>
            <w:div w:id="347566485">
              <w:marLeft w:val="0"/>
              <w:marRight w:val="0"/>
              <w:marTop w:val="0"/>
              <w:marBottom w:val="0"/>
              <w:divBdr>
                <w:top w:val="none" w:sz="0" w:space="0" w:color="auto"/>
                <w:left w:val="none" w:sz="0" w:space="0" w:color="auto"/>
                <w:bottom w:val="none" w:sz="0" w:space="0" w:color="auto"/>
                <w:right w:val="none" w:sz="0" w:space="0" w:color="auto"/>
              </w:divBdr>
            </w:div>
            <w:div w:id="351297895">
              <w:marLeft w:val="0"/>
              <w:marRight w:val="0"/>
              <w:marTop w:val="0"/>
              <w:marBottom w:val="0"/>
              <w:divBdr>
                <w:top w:val="none" w:sz="0" w:space="0" w:color="auto"/>
                <w:left w:val="none" w:sz="0" w:space="0" w:color="auto"/>
                <w:bottom w:val="none" w:sz="0" w:space="0" w:color="auto"/>
                <w:right w:val="none" w:sz="0" w:space="0" w:color="auto"/>
              </w:divBdr>
            </w:div>
            <w:div w:id="366834448">
              <w:marLeft w:val="0"/>
              <w:marRight w:val="0"/>
              <w:marTop w:val="0"/>
              <w:marBottom w:val="0"/>
              <w:divBdr>
                <w:top w:val="none" w:sz="0" w:space="0" w:color="auto"/>
                <w:left w:val="none" w:sz="0" w:space="0" w:color="auto"/>
                <w:bottom w:val="none" w:sz="0" w:space="0" w:color="auto"/>
                <w:right w:val="none" w:sz="0" w:space="0" w:color="auto"/>
              </w:divBdr>
            </w:div>
            <w:div w:id="373887700">
              <w:marLeft w:val="0"/>
              <w:marRight w:val="0"/>
              <w:marTop w:val="0"/>
              <w:marBottom w:val="0"/>
              <w:divBdr>
                <w:top w:val="none" w:sz="0" w:space="0" w:color="auto"/>
                <w:left w:val="none" w:sz="0" w:space="0" w:color="auto"/>
                <w:bottom w:val="none" w:sz="0" w:space="0" w:color="auto"/>
                <w:right w:val="none" w:sz="0" w:space="0" w:color="auto"/>
              </w:divBdr>
            </w:div>
            <w:div w:id="385496177">
              <w:marLeft w:val="0"/>
              <w:marRight w:val="0"/>
              <w:marTop w:val="0"/>
              <w:marBottom w:val="0"/>
              <w:divBdr>
                <w:top w:val="none" w:sz="0" w:space="0" w:color="auto"/>
                <w:left w:val="none" w:sz="0" w:space="0" w:color="auto"/>
                <w:bottom w:val="none" w:sz="0" w:space="0" w:color="auto"/>
                <w:right w:val="none" w:sz="0" w:space="0" w:color="auto"/>
              </w:divBdr>
            </w:div>
            <w:div w:id="389816058">
              <w:marLeft w:val="0"/>
              <w:marRight w:val="0"/>
              <w:marTop w:val="0"/>
              <w:marBottom w:val="0"/>
              <w:divBdr>
                <w:top w:val="none" w:sz="0" w:space="0" w:color="auto"/>
                <w:left w:val="none" w:sz="0" w:space="0" w:color="auto"/>
                <w:bottom w:val="none" w:sz="0" w:space="0" w:color="auto"/>
                <w:right w:val="none" w:sz="0" w:space="0" w:color="auto"/>
              </w:divBdr>
            </w:div>
            <w:div w:id="390540696">
              <w:marLeft w:val="0"/>
              <w:marRight w:val="0"/>
              <w:marTop w:val="0"/>
              <w:marBottom w:val="0"/>
              <w:divBdr>
                <w:top w:val="none" w:sz="0" w:space="0" w:color="auto"/>
                <w:left w:val="none" w:sz="0" w:space="0" w:color="auto"/>
                <w:bottom w:val="none" w:sz="0" w:space="0" w:color="auto"/>
                <w:right w:val="none" w:sz="0" w:space="0" w:color="auto"/>
              </w:divBdr>
            </w:div>
            <w:div w:id="392243325">
              <w:marLeft w:val="0"/>
              <w:marRight w:val="0"/>
              <w:marTop w:val="0"/>
              <w:marBottom w:val="0"/>
              <w:divBdr>
                <w:top w:val="none" w:sz="0" w:space="0" w:color="auto"/>
                <w:left w:val="none" w:sz="0" w:space="0" w:color="auto"/>
                <w:bottom w:val="none" w:sz="0" w:space="0" w:color="auto"/>
                <w:right w:val="none" w:sz="0" w:space="0" w:color="auto"/>
              </w:divBdr>
            </w:div>
            <w:div w:id="392388797">
              <w:marLeft w:val="0"/>
              <w:marRight w:val="0"/>
              <w:marTop w:val="0"/>
              <w:marBottom w:val="0"/>
              <w:divBdr>
                <w:top w:val="none" w:sz="0" w:space="0" w:color="auto"/>
                <w:left w:val="none" w:sz="0" w:space="0" w:color="auto"/>
                <w:bottom w:val="none" w:sz="0" w:space="0" w:color="auto"/>
                <w:right w:val="none" w:sz="0" w:space="0" w:color="auto"/>
              </w:divBdr>
            </w:div>
            <w:div w:id="411897585">
              <w:marLeft w:val="0"/>
              <w:marRight w:val="0"/>
              <w:marTop w:val="0"/>
              <w:marBottom w:val="0"/>
              <w:divBdr>
                <w:top w:val="none" w:sz="0" w:space="0" w:color="auto"/>
                <w:left w:val="none" w:sz="0" w:space="0" w:color="auto"/>
                <w:bottom w:val="none" w:sz="0" w:space="0" w:color="auto"/>
                <w:right w:val="none" w:sz="0" w:space="0" w:color="auto"/>
              </w:divBdr>
            </w:div>
            <w:div w:id="428504760">
              <w:marLeft w:val="0"/>
              <w:marRight w:val="0"/>
              <w:marTop w:val="0"/>
              <w:marBottom w:val="0"/>
              <w:divBdr>
                <w:top w:val="none" w:sz="0" w:space="0" w:color="auto"/>
                <w:left w:val="none" w:sz="0" w:space="0" w:color="auto"/>
                <w:bottom w:val="none" w:sz="0" w:space="0" w:color="auto"/>
                <w:right w:val="none" w:sz="0" w:space="0" w:color="auto"/>
              </w:divBdr>
            </w:div>
            <w:div w:id="434448916">
              <w:marLeft w:val="0"/>
              <w:marRight w:val="0"/>
              <w:marTop w:val="0"/>
              <w:marBottom w:val="0"/>
              <w:divBdr>
                <w:top w:val="none" w:sz="0" w:space="0" w:color="auto"/>
                <w:left w:val="none" w:sz="0" w:space="0" w:color="auto"/>
                <w:bottom w:val="none" w:sz="0" w:space="0" w:color="auto"/>
                <w:right w:val="none" w:sz="0" w:space="0" w:color="auto"/>
              </w:divBdr>
            </w:div>
            <w:div w:id="438331439">
              <w:marLeft w:val="0"/>
              <w:marRight w:val="0"/>
              <w:marTop w:val="0"/>
              <w:marBottom w:val="0"/>
              <w:divBdr>
                <w:top w:val="none" w:sz="0" w:space="0" w:color="auto"/>
                <w:left w:val="none" w:sz="0" w:space="0" w:color="auto"/>
                <w:bottom w:val="none" w:sz="0" w:space="0" w:color="auto"/>
                <w:right w:val="none" w:sz="0" w:space="0" w:color="auto"/>
              </w:divBdr>
            </w:div>
            <w:div w:id="452751474">
              <w:marLeft w:val="0"/>
              <w:marRight w:val="0"/>
              <w:marTop w:val="0"/>
              <w:marBottom w:val="0"/>
              <w:divBdr>
                <w:top w:val="none" w:sz="0" w:space="0" w:color="auto"/>
                <w:left w:val="none" w:sz="0" w:space="0" w:color="auto"/>
                <w:bottom w:val="none" w:sz="0" w:space="0" w:color="auto"/>
                <w:right w:val="none" w:sz="0" w:space="0" w:color="auto"/>
              </w:divBdr>
            </w:div>
            <w:div w:id="455830734">
              <w:marLeft w:val="0"/>
              <w:marRight w:val="0"/>
              <w:marTop w:val="0"/>
              <w:marBottom w:val="0"/>
              <w:divBdr>
                <w:top w:val="none" w:sz="0" w:space="0" w:color="auto"/>
                <w:left w:val="none" w:sz="0" w:space="0" w:color="auto"/>
                <w:bottom w:val="none" w:sz="0" w:space="0" w:color="auto"/>
                <w:right w:val="none" w:sz="0" w:space="0" w:color="auto"/>
              </w:divBdr>
            </w:div>
            <w:div w:id="469176428">
              <w:marLeft w:val="0"/>
              <w:marRight w:val="0"/>
              <w:marTop w:val="0"/>
              <w:marBottom w:val="0"/>
              <w:divBdr>
                <w:top w:val="none" w:sz="0" w:space="0" w:color="auto"/>
                <w:left w:val="none" w:sz="0" w:space="0" w:color="auto"/>
                <w:bottom w:val="none" w:sz="0" w:space="0" w:color="auto"/>
                <w:right w:val="none" w:sz="0" w:space="0" w:color="auto"/>
              </w:divBdr>
            </w:div>
            <w:div w:id="478232239">
              <w:marLeft w:val="0"/>
              <w:marRight w:val="0"/>
              <w:marTop w:val="0"/>
              <w:marBottom w:val="0"/>
              <w:divBdr>
                <w:top w:val="none" w:sz="0" w:space="0" w:color="auto"/>
                <w:left w:val="none" w:sz="0" w:space="0" w:color="auto"/>
                <w:bottom w:val="none" w:sz="0" w:space="0" w:color="auto"/>
                <w:right w:val="none" w:sz="0" w:space="0" w:color="auto"/>
              </w:divBdr>
            </w:div>
            <w:div w:id="480804170">
              <w:marLeft w:val="0"/>
              <w:marRight w:val="0"/>
              <w:marTop w:val="0"/>
              <w:marBottom w:val="0"/>
              <w:divBdr>
                <w:top w:val="none" w:sz="0" w:space="0" w:color="auto"/>
                <w:left w:val="none" w:sz="0" w:space="0" w:color="auto"/>
                <w:bottom w:val="none" w:sz="0" w:space="0" w:color="auto"/>
                <w:right w:val="none" w:sz="0" w:space="0" w:color="auto"/>
              </w:divBdr>
            </w:div>
            <w:div w:id="507446225">
              <w:marLeft w:val="0"/>
              <w:marRight w:val="0"/>
              <w:marTop w:val="0"/>
              <w:marBottom w:val="0"/>
              <w:divBdr>
                <w:top w:val="none" w:sz="0" w:space="0" w:color="auto"/>
                <w:left w:val="none" w:sz="0" w:space="0" w:color="auto"/>
                <w:bottom w:val="none" w:sz="0" w:space="0" w:color="auto"/>
                <w:right w:val="none" w:sz="0" w:space="0" w:color="auto"/>
              </w:divBdr>
            </w:div>
            <w:div w:id="523246184">
              <w:marLeft w:val="0"/>
              <w:marRight w:val="0"/>
              <w:marTop w:val="0"/>
              <w:marBottom w:val="0"/>
              <w:divBdr>
                <w:top w:val="none" w:sz="0" w:space="0" w:color="auto"/>
                <w:left w:val="none" w:sz="0" w:space="0" w:color="auto"/>
                <w:bottom w:val="none" w:sz="0" w:space="0" w:color="auto"/>
                <w:right w:val="none" w:sz="0" w:space="0" w:color="auto"/>
              </w:divBdr>
            </w:div>
            <w:div w:id="526138522">
              <w:marLeft w:val="0"/>
              <w:marRight w:val="0"/>
              <w:marTop w:val="0"/>
              <w:marBottom w:val="0"/>
              <w:divBdr>
                <w:top w:val="none" w:sz="0" w:space="0" w:color="auto"/>
                <w:left w:val="none" w:sz="0" w:space="0" w:color="auto"/>
                <w:bottom w:val="none" w:sz="0" w:space="0" w:color="auto"/>
                <w:right w:val="none" w:sz="0" w:space="0" w:color="auto"/>
              </w:divBdr>
            </w:div>
            <w:div w:id="547645104">
              <w:marLeft w:val="0"/>
              <w:marRight w:val="0"/>
              <w:marTop w:val="0"/>
              <w:marBottom w:val="0"/>
              <w:divBdr>
                <w:top w:val="none" w:sz="0" w:space="0" w:color="auto"/>
                <w:left w:val="none" w:sz="0" w:space="0" w:color="auto"/>
                <w:bottom w:val="none" w:sz="0" w:space="0" w:color="auto"/>
                <w:right w:val="none" w:sz="0" w:space="0" w:color="auto"/>
              </w:divBdr>
            </w:div>
            <w:div w:id="572547893">
              <w:marLeft w:val="0"/>
              <w:marRight w:val="0"/>
              <w:marTop w:val="0"/>
              <w:marBottom w:val="0"/>
              <w:divBdr>
                <w:top w:val="none" w:sz="0" w:space="0" w:color="auto"/>
                <w:left w:val="none" w:sz="0" w:space="0" w:color="auto"/>
                <w:bottom w:val="none" w:sz="0" w:space="0" w:color="auto"/>
                <w:right w:val="none" w:sz="0" w:space="0" w:color="auto"/>
              </w:divBdr>
            </w:div>
            <w:div w:id="579028776">
              <w:marLeft w:val="0"/>
              <w:marRight w:val="0"/>
              <w:marTop w:val="0"/>
              <w:marBottom w:val="0"/>
              <w:divBdr>
                <w:top w:val="none" w:sz="0" w:space="0" w:color="auto"/>
                <w:left w:val="none" w:sz="0" w:space="0" w:color="auto"/>
                <w:bottom w:val="none" w:sz="0" w:space="0" w:color="auto"/>
                <w:right w:val="none" w:sz="0" w:space="0" w:color="auto"/>
              </w:divBdr>
            </w:div>
            <w:div w:id="579170706">
              <w:marLeft w:val="0"/>
              <w:marRight w:val="0"/>
              <w:marTop w:val="0"/>
              <w:marBottom w:val="0"/>
              <w:divBdr>
                <w:top w:val="none" w:sz="0" w:space="0" w:color="auto"/>
                <w:left w:val="none" w:sz="0" w:space="0" w:color="auto"/>
                <w:bottom w:val="none" w:sz="0" w:space="0" w:color="auto"/>
                <w:right w:val="none" w:sz="0" w:space="0" w:color="auto"/>
              </w:divBdr>
            </w:div>
            <w:div w:id="586888586">
              <w:marLeft w:val="0"/>
              <w:marRight w:val="0"/>
              <w:marTop w:val="0"/>
              <w:marBottom w:val="0"/>
              <w:divBdr>
                <w:top w:val="none" w:sz="0" w:space="0" w:color="auto"/>
                <w:left w:val="none" w:sz="0" w:space="0" w:color="auto"/>
                <w:bottom w:val="none" w:sz="0" w:space="0" w:color="auto"/>
                <w:right w:val="none" w:sz="0" w:space="0" w:color="auto"/>
              </w:divBdr>
            </w:div>
            <w:div w:id="589706058">
              <w:marLeft w:val="0"/>
              <w:marRight w:val="0"/>
              <w:marTop w:val="0"/>
              <w:marBottom w:val="0"/>
              <w:divBdr>
                <w:top w:val="none" w:sz="0" w:space="0" w:color="auto"/>
                <w:left w:val="none" w:sz="0" w:space="0" w:color="auto"/>
                <w:bottom w:val="none" w:sz="0" w:space="0" w:color="auto"/>
                <w:right w:val="none" w:sz="0" w:space="0" w:color="auto"/>
              </w:divBdr>
            </w:div>
            <w:div w:id="595790867">
              <w:marLeft w:val="0"/>
              <w:marRight w:val="0"/>
              <w:marTop w:val="0"/>
              <w:marBottom w:val="0"/>
              <w:divBdr>
                <w:top w:val="none" w:sz="0" w:space="0" w:color="auto"/>
                <w:left w:val="none" w:sz="0" w:space="0" w:color="auto"/>
                <w:bottom w:val="none" w:sz="0" w:space="0" w:color="auto"/>
                <w:right w:val="none" w:sz="0" w:space="0" w:color="auto"/>
              </w:divBdr>
            </w:div>
            <w:div w:id="612320974">
              <w:marLeft w:val="0"/>
              <w:marRight w:val="0"/>
              <w:marTop w:val="0"/>
              <w:marBottom w:val="0"/>
              <w:divBdr>
                <w:top w:val="none" w:sz="0" w:space="0" w:color="auto"/>
                <w:left w:val="none" w:sz="0" w:space="0" w:color="auto"/>
                <w:bottom w:val="none" w:sz="0" w:space="0" w:color="auto"/>
                <w:right w:val="none" w:sz="0" w:space="0" w:color="auto"/>
              </w:divBdr>
            </w:div>
            <w:div w:id="614747655">
              <w:marLeft w:val="0"/>
              <w:marRight w:val="0"/>
              <w:marTop w:val="0"/>
              <w:marBottom w:val="0"/>
              <w:divBdr>
                <w:top w:val="none" w:sz="0" w:space="0" w:color="auto"/>
                <w:left w:val="none" w:sz="0" w:space="0" w:color="auto"/>
                <w:bottom w:val="none" w:sz="0" w:space="0" w:color="auto"/>
                <w:right w:val="none" w:sz="0" w:space="0" w:color="auto"/>
              </w:divBdr>
            </w:div>
            <w:div w:id="631325056">
              <w:marLeft w:val="0"/>
              <w:marRight w:val="0"/>
              <w:marTop w:val="0"/>
              <w:marBottom w:val="0"/>
              <w:divBdr>
                <w:top w:val="none" w:sz="0" w:space="0" w:color="auto"/>
                <w:left w:val="none" w:sz="0" w:space="0" w:color="auto"/>
                <w:bottom w:val="none" w:sz="0" w:space="0" w:color="auto"/>
                <w:right w:val="none" w:sz="0" w:space="0" w:color="auto"/>
              </w:divBdr>
            </w:div>
            <w:div w:id="646277012">
              <w:marLeft w:val="0"/>
              <w:marRight w:val="0"/>
              <w:marTop w:val="0"/>
              <w:marBottom w:val="0"/>
              <w:divBdr>
                <w:top w:val="none" w:sz="0" w:space="0" w:color="auto"/>
                <w:left w:val="none" w:sz="0" w:space="0" w:color="auto"/>
                <w:bottom w:val="none" w:sz="0" w:space="0" w:color="auto"/>
                <w:right w:val="none" w:sz="0" w:space="0" w:color="auto"/>
              </w:divBdr>
            </w:div>
            <w:div w:id="653920573">
              <w:marLeft w:val="0"/>
              <w:marRight w:val="0"/>
              <w:marTop w:val="0"/>
              <w:marBottom w:val="0"/>
              <w:divBdr>
                <w:top w:val="none" w:sz="0" w:space="0" w:color="auto"/>
                <w:left w:val="none" w:sz="0" w:space="0" w:color="auto"/>
                <w:bottom w:val="none" w:sz="0" w:space="0" w:color="auto"/>
                <w:right w:val="none" w:sz="0" w:space="0" w:color="auto"/>
              </w:divBdr>
            </w:div>
            <w:div w:id="658775681">
              <w:marLeft w:val="0"/>
              <w:marRight w:val="0"/>
              <w:marTop w:val="0"/>
              <w:marBottom w:val="0"/>
              <w:divBdr>
                <w:top w:val="none" w:sz="0" w:space="0" w:color="auto"/>
                <w:left w:val="none" w:sz="0" w:space="0" w:color="auto"/>
                <w:bottom w:val="none" w:sz="0" w:space="0" w:color="auto"/>
                <w:right w:val="none" w:sz="0" w:space="0" w:color="auto"/>
              </w:divBdr>
            </w:div>
            <w:div w:id="669677385">
              <w:marLeft w:val="0"/>
              <w:marRight w:val="0"/>
              <w:marTop w:val="0"/>
              <w:marBottom w:val="0"/>
              <w:divBdr>
                <w:top w:val="none" w:sz="0" w:space="0" w:color="auto"/>
                <w:left w:val="none" w:sz="0" w:space="0" w:color="auto"/>
                <w:bottom w:val="none" w:sz="0" w:space="0" w:color="auto"/>
                <w:right w:val="none" w:sz="0" w:space="0" w:color="auto"/>
              </w:divBdr>
            </w:div>
            <w:div w:id="674890408">
              <w:marLeft w:val="0"/>
              <w:marRight w:val="0"/>
              <w:marTop w:val="0"/>
              <w:marBottom w:val="0"/>
              <w:divBdr>
                <w:top w:val="none" w:sz="0" w:space="0" w:color="auto"/>
                <w:left w:val="none" w:sz="0" w:space="0" w:color="auto"/>
                <w:bottom w:val="none" w:sz="0" w:space="0" w:color="auto"/>
                <w:right w:val="none" w:sz="0" w:space="0" w:color="auto"/>
              </w:divBdr>
            </w:div>
            <w:div w:id="685986598">
              <w:marLeft w:val="0"/>
              <w:marRight w:val="0"/>
              <w:marTop w:val="0"/>
              <w:marBottom w:val="0"/>
              <w:divBdr>
                <w:top w:val="none" w:sz="0" w:space="0" w:color="auto"/>
                <w:left w:val="none" w:sz="0" w:space="0" w:color="auto"/>
                <w:bottom w:val="none" w:sz="0" w:space="0" w:color="auto"/>
                <w:right w:val="none" w:sz="0" w:space="0" w:color="auto"/>
              </w:divBdr>
            </w:div>
            <w:div w:id="703293806">
              <w:marLeft w:val="0"/>
              <w:marRight w:val="0"/>
              <w:marTop w:val="0"/>
              <w:marBottom w:val="0"/>
              <w:divBdr>
                <w:top w:val="none" w:sz="0" w:space="0" w:color="auto"/>
                <w:left w:val="none" w:sz="0" w:space="0" w:color="auto"/>
                <w:bottom w:val="none" w:sz="0" w:space="0" w:color="auto"/>
                <w:right w:val="none" w:sz="0" w:space="0" w:color="auto"/>
              </w:divBdr>
            </w:div>
            <w:div w:id="713768557">
              <w:marLeft w:val="0"/>
              <w:marRight w:val="0"/>
              <w:marTop w:val="0"/>
              <w:marBottom w:val="0"/>
              <w:divBdr>
                <w:top w:val="none" w:sz="0" w:space="0" w:color="auto"/>
                <w:left w:val="none" w:sz="0" w:space="0" w:color="auto"/>
                <w:bottom w:val="none" w:sz="0" w:space="0" w:color="auto"/>
                <w:right w:val="none" w:sz="0" w:space="0" w:color="auto"/>
              </w:divBdr>
            </w:div>
            <w:div w:id="716124609">
              <w:marLeft w:val="0"/>
              <w:marRight w:val="0"/>
              <w:marTop w:val="0"/>
              <w:marBottom w:val="0"/>
              <w:divBdr>
                <w:top w:val="none" w:sz="0" w:space="0" w:color="auto"/>
                <w:left w:val="none" w:sz="0" w:space="0" w:color="auto"/>
                <w:bottom w:val="none" w:sz="0" w:space="0" w:color="auto"/>
                <w:right w:val="none" w:sz="0" w:space="0" w:color="auto"/>
              </w:divBdr>
            </w:div>
            <w:div w:id="738211213">
              <w:marLeft w:val="0"/>
              <w:marRight w:val="0"/>
              <w:marTop w:val="0"/>
              <w:marBottom w:val="0"/>
              <w:divBdr>
                <w:top w:val="none" w:sz="0" w:space="0" w:color="auto"/>
                <w:left w:val="none" w:sz="0" w:space="0" w:color="auto"/>
                <w:bottom w:val="none" w:sz="0" w:space="0" w:color="auto"/>
                <w:right w:val="none" w:sz="0" w:space="0" w:color="auto"/>
              </w:divBdr>
            </w:div>
            <w:div w:id="745152964">
              <w:marLeft w:val="0"/>
              <w:marRight w:val="0"/>
              <w:marTop w:val="0"/>
              <w:marBottom w:val="0"/>
              <w:divBdr>
                <w:top w:val="none" w:sz="0" w:space="0" w:color="auto"/>
                <w:left w:val="none" w:sz="0" w:space="0" w:color="auto"/>
                <w:bottom w:val="none" w:sz="0" w:space="0" w:color="auto"/>
                <w:right w:val="none" w:sz="0" w:space="0" w:color="auto"/>
              </w:divBdr>
            </w:div>
            <w:div w:id="764956449">
              <w:marLeft w:val="0"/>
              <w:marRight w:val="0"/>
              <w:marTop w:val="0"/>
              <w:marBottom w:val="0"/>
              <w:divBdr>
                <w:top w:val="none" w:sz="0" w:space="0" w:color="auto"/>
                <w:left w:val="none" w:sz="0" w:space="0" w:color="auto"/>
                <w:bottom w:val="none" w:sz="0" w:space="0" w:color="auto"/>
                <w:right w:val="none" w:sz="0" w:space="0" w:color="auto"/>
              </w:divBdr>
            </w:div>
            <w:div w:id="793984455">
              <w:marLeft w:val="0"/>
              <w:marRight w:val="0"/>
              <w:marTop w:val="0"/>
              <w:marBottom w:val="0"/>
              <w:divBdr>
                <w:top w:val="none" w:sz="0" w:space="0" w:color="auto"/>
                <w:left w:val="none" w:sz="0" w:space="0" w:color="auto"/>
                <w:bottom w:val="none" w:sz="0" w:space="0" w:color="auto"/>
                <w:right w:val="none" w:sz="0" w:space="0" w:color="auto"/>
              </w:divBdr>
            </w:div>
            <w:div w:id="829180515">
              <w:marLeft w:val="0"/>
              <w:marRight w:val="0"/>
              <w:marTop w:val="0"/>
              <w:marBottom w:val="0"/>
              <w:divBdr>
                <w:top w:val="none" w:sz="0" w:space="0" w:color="auto"/>
                <w:left w:val="none" w:sz="0" w:space="0" w:color="auto"/>
                <w:bottom w:val="none" w:sz="0" w:space="0" w:color="auto"/>
                <w:right w:val="none" w:sz="0" w:space="0" w:color="auto"/>
              </w:divBdr>
            </w:div>
            <w:div w:id="832453265">
              <w:marLeft w:val="0"/>
              <w:marRight w:val="0"/>
              <w:marTop w:val="0"/>
              <w:marBottom w:val="0"/>
              <w:divBdr>
                <w:top w:val="none" w:sz="0" w:space="0" w:color="auto"/>
                <w:left w:val="none" w:sz="0" w:space="0" w:color="auto"/>
                <w:bottom w:val="none" w:sz="0" w:space="0" w:color="auto"/>
                <w:right w:val="none" w:sz="0" w:space="0" w:color="auto"/>
              </w:divBdr>
            </w:div>
            <w:div w:id="841625473">
              <w:marLeft w:val="0"/>
              <w:marRight w:val="0"/>
              <w:marTop w:val="0"/>
              <w:marBottom w:val="0"/>
              <w:divBdr>
                <w:top w:val="none" w:sz="0" w:space="0" w:color="auto"/>
                <w:left w:val="none" w:sz="0" w:space="0" w:color="auto"/>
                <w:bottom w:val="none" w:sz="0" w:space="0" w:color="auto"/>
                <w:right w:val="none" w:sz="0" w:space="0" w:color="auto"/>
              </w:divBdr>
            </w:div>
            <w:div w:id="850949729">
              <w:marLeft w:val="0"/>
              <w:marRight w:val="0"/>
              <w:marTop w:val="0"/>
              <w:marBottom w:val="0"/>
              <w:divBdr>
                <w:top w:val="none" w:sz="0" w:space="0" w:color="auto"/>
                <w:left w:val="none" w:sz="0" w:space="0" w:color="auto"/>
                <w:bottom w:val="none" w:sz="0" w:space="0" w:color="auto"/>
                <w:right w:val="none" w:sz="0" w:space="0" w:color="auto"/>
              </w:divBdr>
            </w:div>
            <w:div w:id="855657433">
              <w:marLeft w:val="0"/>
              <w:marRight w:val="0"/>
              <w:marTop w:val="0"/>
              <w:marBottom w:val="0"/>
              <w:divBdr>
                <w:top w:val="none" w:sz="0" w:space="0" w:color="auto"/>
                <w:left w:val="none" w:sz="0" w:space="0" w:color="auto"/>
                <w:bottom w:val="none" w:sz="0" w:space="0" w:color="auto"/>
                <w:right w:val="none" w:sz="0" w:space="0" w:color="auto"/>
              </w:divBdr>
            </w:div>
            <w:div w:id="871115608">
              <w:marLeft w:val="0"/>
              <w:marRight w:val="0"/>
              <w:marTop w:val="0"/>
              <w:marBottom w:val="0"/>
              <w:divBdr>
                <w:top w:val="none" w:sz="0" w:space="0" w:color="auto"/>
                <w:left w:val="none" w:sz="0" w:space="0" w:color="auto"/>
                <w:bottom w:val="none" w:sz="0" w:space="0" w:color="auto"/>
                <w:right w:val="none" w:sz="0" w:space="0" w:color="auto"/>
              </w:divBdr>
            </w:div>
            <w:div w:id="886189085">
              <w:marLeft w:val="0"/>
              <w:marRight w:val="0"/>
              <w:marTop w:val="0"/>
              <w:marBottom w:val="0"/>
              <w:divBdr>
                <w:top w:val="none" w:sz="0" w:space="0" w:color="auto"/>
                <w:left w:val="none" w:sz="0" w:space="0" w:color="auto"/>
                <w:bottom w:val="none" w:sz="0" w:space="0" w:color="auto"/>
                <w:right w:val="none" w:sz="0" w:space="0" w:color="auto"/>
              </w:divBdr>
            </w:div>
            <w:div w:id="913390549">
              <w:marLeft w:val="0"/>
              <w:marRight w:val="0"/>
              <w:marTop w:val="0"/>
              <w:marBottom w:val="0"/>
              <w:divBdr>
                <w:top w:val="none" w:sz="0" w:space="0" w:color="auto"/>
                <w:left w:val="none" w:sz="0" w:space="0" w:color="auto"/>
                <w:bottom w:val="none" w:sz="0" w:space="0" w:color="auto"/>
                <w:right w:val="none" w:sz="0" w:space="0" w:color="auto"/>
              </w:divBdr>
            </w:div>
            <w:div w:id="920674278">
              <w:marLeft w:val="0"/>
              <w:marRight w:val="0"/>
              <w:marTop w:val="0"/>
              <w:marBottom w:val="0"/>
              <w:divBdr>
                <w:top w:val="none" w:sz="0" w:space="0" w:color="auto"/>
                <w:left w:val="none" w:sz="0" w:space="0" w:color="auto"/>
                <w:bottom w:val="none" w:sz="0" w:space="0" w:color="auto"/>
                <w:right w:val="none" w:sz="0" w:space="0" w:color="auto"/>
              </w:divBdr>
            </w:div>
            <w:div w:id="928318146">
              <w:marLeft w:val="0"/>
              <w:marRight w:val="0"/>
              <w:marTop w:val="0"/>
              <w:marBottom w:val="0"/>
              <w:divBdr>
                <w:top w:val="none" w:sz="0" w:space="0" w:color="auto"/>
                <w:left w:val="none" w:sz="0" w:space="0" w:color="auto"/>
                <w:bottom w:val="none" w:sz="0" w:space="0" w:color="auto"/>
                <w:right w:val="none" w:sz="0" w:space="0" w:color="auto"/>
              </w:divBdr>
            </w:div>
            <w:div w:id="932281050">
              <w:marLeft w:val="0"/>
              <w:marRight w:val="0"/>
              <w:marTop w:val="0"/>
              <w:marBottom w:val="0"/>
              <w:divBdr>
                <w:top w:val="none" w:sz="0" w:space="0" w:color="auto"/>
                <w:left w:val="none" w:sz="0" w:space="0" w:color="auto"/>
                <w:bottom w:val="none" w:sz="0" w:space="0" w:color="auto"/>
                <w:right w:val="none" w:sz="0" w:space="0" w:color="auto"/>
              </w:divBdr>
            </w:div>
            <w:div w:id="950361148">
              <w:marLeft w:val="0"/>
              <w:marRight w:val="0"/>
              <w:marTop w:val="0"/>
              <w:marBottom w:val="0"/>
              <w:divBdr>
                <w:top w:val="none" w:sz="0" w:space="0" w:color="auto"/>
                <w:left w:val="none" w:sz="0" w:space="0" w:color="auto"/>
                <w:bottom w:val="none" w:sz="0" w:space="0" w:color="auto"/>
                <w:right w:val="none" w:sz="0" w:space="0" w:color="auto"/>
              </w:divBdr>
            </w:div>
            <w:div w:id="955260397">
              <w:marLeft w:val="0"/>
              <w:marRight w:val="0"/>
              <w:marTop w:val="0"/>
              <w:marBottom w:val="0"/>
              <w:divBdr>
                <w:top w:val="none" w:sz="0" w:space="0" w:color="auto"/>
                <w:left w:val="none" w:sz="0" w:space="0" w:color="auto"/>
                <w:bottom w:val="none" w:sz="0" w:space="0" w:color="auto"/>
                <w:right w:val="none" w:sz="0" w:space="0" w:color="auto"/>
              </w:divBdr>
            </w:div>
            <w:div w:id="973558677">
              <w:marLeft w:val="0"/>
              <w:marRight w:val="0"/>
              <w:marTop w:val="0"/>
              <w:marBottom w:val="0"/>
              <w:divBdr>
                <w:top w:val="none" w:sz="0" w:space="0" w:color="auto"/>
                <w:left w:val="none" w:sz="0" w:space="0" w:color="auto"/>
                <w:bottom w:val="none" w:sz="0" w:space="0" w:color="auto"/>
                <w:right w:val="none" w:sz="0" w:space="0" w:color="auto"/>
              </w:divBdr>
            </w:div>
            <w:div w:id="1003119065">
              <w:marLeft w:val="0"/>
              <w:marRight w:val="0"/>
              <w:marTop w:val="0"/>
              <w:marBottom w:val="0"/>
              <w:divBdr>
                <w:top w:val="none" w:sz="0" w:space="0" w:color="auto"/>
                <w:left w:val="none" w:sz="0" w:space="0" w:color="auto"/>
                <w:bottom w:val="none" w:sz="0" w:space="0" w:color="auto"/>
                <w:right w:val="none" w:sz="0" w:space="0" w:color="auto"/>
              </w:divBdr>
            </w:div>
            <w:div w:id="1018116004">
              <w:marLeft w:val="0"/>
              <w:marRight w:val="0"/>
              <w:marTop w:val="0"/>
              <w:marBottom w:val="0"/>
              <w:divBdr>
                <w:top w:val="none" w:sz="0" w:space="0" w:color="auto"/>
                <w:left w:val="none" w:sz="0" w:space="0" w:color="auto"/>
                <w:bottom w:val="none" w:sz="0" w:space="0" w:color="auto"/>
                <w:right w:val="none" w:sz="0" w:space="0" w:color="auto"/>
              </w:divBdr>
            </w:div>
            <w:div w:id="1023635152">
              <w:marLeft w:val="0"/>
              <w:marRight w:val="0"/>
              <w:marTop w:val="0"/>
              <w:marBottom w:val="0"/>
              <w:divBdr>
                <w:top w:val="none" w:sz="0" w:space="0" w:color="auto"/>
                <w:left w:val="none" w:sz="0" w:space="0" w:color="auto"/>
                <w:bottom w:val="none" w:sz="0" w:space="0" w:color="auto"/>
                <w:right w:val="none" w:sz="0" w:space="0" w:color="auto"/>
              </w:divBdr>
            </w:div>
            <w:div w:id="1028918803">
              <w:marLeft w:val="0"/>
              <w:marRight w:val="0"/>
              <w:marTop w:val="0"/>
              <w:marBottom w:val="0"/>
              <w:divBdr>
                <w:top w:val="none" w:sz="0" w:space="0" w:color="auto"/>
                <w:left w:val="none" w:sz="0" w:space="0" w:color="auto"/>
                <w:bottom w:val="none" w:sz="0" w:space="0" w:color="auto"/>
                <w:right w:val="none" w:sz="0" w:space="0" w:color="auto"/>
              </w:divBdr>
            </w:div>
            <w:div w:id="1031541148">
              <w:marLeft w:val="0"/>
              <w:marRight w:val="0"/>
              <w:marTop w:val="0"/>
              <w:marBottom w:val="0"/>
              <w:divBdr>
                <w:top w:val="none" w:sz="0" w:space="0" w:color="auto"/>
                <w:left w:val="none" w:sz="0" w:space="0" w:color="auto"/>
                <w:bottom w:val="none" w:sz="0" w:space="0" w:color="auto"/>
                <w:right w:val="none" w:sz="0" w:space="0" w:color="auto"/>
              </w:divBdr>
            </w:div>
            <w:div w:id="1031958714">
              <w:marLeft w:val="0"/>
              <w:marRight w:val="0"/>
              <w:marTop w:val="0"/>
              <w:marBottom w:val="0"/>
              <w:divBdr>
                <w:top w:val="none" w:sz="0" w:space="0" w:color="auto"/>
                <w:left w:val="none" w:sz="0" w:space="0" w:color="auto"/>
                <w:bottom w:val="none" w:sz="0" w:space="0" w:color="auto"/>
                <w:right w:val="none" w:sz="0" w:space="0" w:color="auto"/>
              </w:divBdr>
            </w:div>
            <w:div w:id="1045717097">
              <w:marLeft w:val="0"/>
              <w:marRight w:val="0"/>
              <w:marTop w:val="0"/>
              <w:marBottom w:val="0"/>
              <w:divBdr>
                <w:top w:val="none" w:sz="0" w:space="0" w:color="auto"/>
                <w:left w:val="none" w:sz="0" w:space="0" w:color="auto"/>
                <w:bottom w:val="none" w:sz="0" w:space="0" w:color="auto"/>
                <w:right w:val="none" w:sz="0" w:space="0" w:color="auto"/>
              </w:divBdr>
            </w:div>
            <w:div w:id="1046103045">
              <w:marLeft w:val="0"/>
              <w:marRight w:val="0"/>
              <w:marTop w:val="0"/>
              <w:marBottom w:val="0"/>
              <w:divBdr>
                <w:top w:val="none" w:sz="0" w:space="0" w:color="auto"/>
                <w:left w:val="none" w:sz="0" w:space="0" w:color="auto"/>
                <w:bottom w:val="none" w:sz="0" w:space="0" w:color="auto"/>
                <w:right w:val="none" w:sz="0" w:space="0" w:color="auto"/>
              </w:divBdr>
            </w:div>
            <w:div w:id="1048188931">
              <w:marLeft w:val="0"/>
              <w:marRight w:val="0"/>
              <w:marTop w:val="0"/>
              <w:marBottom w:val="0"/>
              <w:divBdr>
                <w:top w:val="none" w:sz="0" w:space="0" w:color="auto"/>
                <w:left w:val="none" w:sz="0" w:space="0" w:color="auto"/>
                <w:bottom w:val="none" w:sz="0" w:space="0" w:color="auto"/>
                <w:right w:val="none" w:sz="0" w:space="0" w:color="auto"/>
              </w:divBdr>
            </w:div>
            <w:div w:id="1056468031">
              <w:marLeft w:val="0"/>
              <w:marRight w:val="0"/>
              <w:marTop w:val="0"/>
              <w:marBottom w:val="0"/>
              <w:divBdr>
                <w:top w:val="none" w:sz="0" w:space="0" w:color="auto"/>
                <w:left w:val="none" w:sz="0" w:space="0" w:color="auto"/>
                <w:bottom w:val="none" w:sz="0" w:space="0" w:color="auto"/>
                <w:right w:val="none" w:sz="0" w:space="0" w:color="auto"/>
              </w:divBdr>
            </w:div>
            <w:div w:id="1073504771">
              <w:marLeft w:val="0"/>
              <w:marRight w:val="0"/>
              <w:marTop w:val="0"/>
              <w:marBottom w:val="0"/>
              <w:divBdr>
                <w:top w:val="none" w:sz="0" w:space="0" w:color="auto"/>
                <w:left w:val="none" w:sz="0" w:space="0" w:color="auto"/>
                <w:bottom w:val="none" w:sz="0" w:space="0" w:color="auto"/>
                <w:right w:val="none" w:sz="0" w:space="0" w:color="auto"/>
              </w:divBdr>
            </w:div>
            <w:div w:id="1075395637">
              <w:marLeft w:val="0"/>
              <w:marRight w:val="0"/>
              <w:marTop w:val="0"/>
              <w:marBottom w:val="0"/>
              <w:divBdr>
                <w:top w:val="none" w:sz="0" w:space="0" w:color="auto"/>
                <w:left w:val="none" w:sz="0" w:space="0" w:color="auto"/>
                <w:bottom w:val="none" w:sz="0" w:space="0" w:color="auto"/>
                <w:right w:val="none" w:sz="0" w:space="0" w:color="auto"/>
              </w:divBdr>
            </w:div>
            <w:div w:id="1079256893">
              <w:marLeft w:val="0"/>
              <w:marRight w:val="0"/>
              <w:marTop w:val="0"/>
              <w:marBottom w:val="0"/>
              <w:divBdr>
                <w:top w:val="none" w:sz="0" w:space="0" w:color="auto"/>
                <w:left w:val="none" w:sz="0" w:space="0" w:color="auto"/>
                <w:bottom w:val="none" w:sz="0" w:space="0" w:color="auto"/>
                <w:right w:val="none" w:sz="0" w:space="0" w:color="auto"/>
              </w:divBdr>
            </w:div>
            <w:div w:id="1080178200">
              <w:marLeft w:val="0"/>
              <w:marRight w:val="0"/>
              <w:marTop w:val="0"/>
              <w:marBottom w:val="0"/>
              <w:divBdr>
                <w:top w:val="none" w:sz="0" w:space="0" w:color="auto"/>
                <w:left w:val="none" w:sz="0" w:space="0" w:color="auto"/>
                <w:bottom w:val="none" w:sz="0" w:space="0" w:color="auto"/>
                <w:right w:val="none" w:sz="0" w:space="0" w:color="auto"/>
              </w:divBdr>
            </w:div>
            <w:div w:id="1081174118">
              <w:marLeft w:val="0"/>
              <w:marRight w:val="0"/>
              <w:marTop w:val="0"/>
              <w:marBottom w:val="0"/>
              <w:divBdr>
                <w:top w:val="none" w:sz="0" w:space="0" w:color="auto"/>
                <w:left w:val="none" w:sz="0" w:space="0" w:color="auto"/>
                <w:bottom w:val="none" w:sz="0" w:space="0" w:color="auto"/>
                <w:right w:val="none" w:sz="0" w:space="0" w:color="auto"/>
              </w:divBdr>
            </w:div>
            <w:div w:id="1088649579">
              <w:marLeft w:val="0"/>
              <w:marRight w:val="0"/>
              <w:marTop w:val="0"/>
              <w:marBottom w:val="0"/>
              <w:divBdr>
                <w:top w:val="none" w:sz="0" w:space="0" w:color="auto"/>
                <w:left w:val="none" w:sz="0" w:space="0" w:color="auto"/>
                <w:bottom w:val="none" w:sz="0" w:space="0" w:color="auto"/>
                <w:right w:val="none" w:sz="0" w:space="0" w:color="auto"/>
              </w:divBdr>
            </w:div>
            <w:div w:id="1128666097">
              <w:marLeft w:val="0"/>
              <w:marRight w:val="0"/>
              <w:marTop w:val="0"/>
              <w:marBottom w:val="0"/>
              <w:divBdr>
                <w:top w:val="none" w:sz="0" w:space="0" w:color="auto"/>
                <w:left w:val="none" w:sz="0" w:space="0" w:color="auto"/>
                <w:bottom w:val="none" w:sz="0" w:space="0" w:color="auto"/>
                <w:right w:val="none" w:sz="0" w:space="0" w:color="auto"/>
              </w:divBdr>
            </w:div>
            <w:div w:id="1141077590">
              <w:marLeft w:val="0"/>
              <w:marRight w:val="0"/>
              <w:marTop w:val="0"/>
              <w:marBottom w:val="0"/>
              <w:divBdr>
                <w:top w:val="none" w:sz="0" w:space="0" w:color="auto"/>
                <w:left w:val="none" w:sz="0" w:space="0" w:color="auto"/>
                <w:bottom w:val="none" w:sz="0" w:space="0" w:color="auto"/>
                <w:right w:val="none" w:sz="0" w:space="0" w:color="auto"/>
              </w:divBdr>
            </w:div>
            <w:div w:id="1150437280">
              <w:marLeft w:val="0"/>
              <w:marRight w:val="0"/>
              <w:marTop w:val="0"/>
              <w:marBottom w:val="0"/>
              <w:divBdr>
                <w:top w:val="none" w:sz="0" w:space="0" w:color="auto"/>
                <w:left w:val="none" w:sz="0" w:space="0" w:color="auto"/>
                <w:bottom w:val="none" w:sz="0" w:space="0" w:color="auto"/>
                <w:right w:val="none" w:sz="0" w:space="0" w:color="auto"/>
              </w:divBdr>
            </w:div>
            <w:div w:id="1154880762">
              <w:marLeft w:val="0"/>
              <w:marRight w:val="0"/>
              <w:marTop w:val="0"/>
              <w:marBottom w:val="0"/>
              <w:divBdr>
                <w:top w:val="none" w:sz="0" w:space="0" w:color="auto"/>
                <w:left w:val="none" w:sz="0" w:space="0" w:color="auto"/>
                <w:bottom w:val="none" w:sz="0" w:space="0" w:color="auto"/>
                <w:right w:val="none" w:sz="0" w:space="0" w:color="auto"/>
              </w:divBdr>
            </w:div>
            <w:div w:id="1156343093">
              <w:marLeft w:val="0"/>
              <w:marRight w:val="0"/>
              <w:marTop w:val="0"/>
              <w:marBottom w:val="0"/>
              <w:divBdr>
                <w:top w:val="none" w:sz="0" w:space="0" w:color="auto"/>
                <w:left w:val="none" w:sz="0" w:space="0" w:color="auto"/>
                <w:bottom w:val="none" w:sz="0" w:space="0" w:color="auto"/>
                <w:right w:val="none" w:sz="0" w:space="0" w:color="auto"/>
              </w:divBdr>
            </w:div>
            <w:div w:id="1158572390">
              <w:marLeft w:val="0"/>
              <w:marRight w:val="0"/>
              <w:marTop w:val="0"/>
              <w:marBottom w:val="0"/>
              <w:divBdr>
                <w:top w:val="none" w:sz="0" w:space="0" w:color="auto"/>
                <w:left w:val="none" w:sz="0" w:space="0" w:color="auto"/>
                <w:bottom w:val="none" w:sz="0" w:space="0" w:color="auto"/>
                <w:right w:val="none" w:sz="0" w:space="0" w:color="auto"/>
              </w:divBdr>
            </w:div>
            <w:div w:id="1171869890">
              <w:marLeft w:val="0"/>
              <w:marRight w:val="0"/>
              <w:marTop w:val="0"/>
              <w:marBottom w:val="0"/>
              <w:divBdr>
                <w:top w:val="none" w:sz="0" w:space="0" w:color="auto"/>
                <w:left w:val="none" w:sz="0" w:space="0" w:color="auto"/>
                <w:bottom w:val="none" w:sz="0" w:space="0" w:color="auto"/>
                <w:right w:val="none" w:sz="0" w:space="0" w:color="auto"/>
              </w:divBdr>
            </w:div>
            <w:div w:id="1199202443">
              <w:marLeft w:val="0"/>
              <w:marRight w:val="0"/>
              <w:marTop w:val="0"/>
              <w:marBottom w:val="0"/>
              <w:divBdr>
                <w:top w:val="none" w:sz="0" w:space="0" w:color="auto"/>
                <w:left w:val="none" w:sz="0" w:space="0" w:color="auto"/>
                <w:bottom w:val="none" w:sz="0" w:space="0" w:color="auto"/>
                <w:right w:val="none" w:sz="0" w:space="0" w:color="auto"/>
              </w:divBdr>
            </w:div>
            <w:div w:id="1206795708">
              <w:marLeft w:val="0"/>
              <w:marRight w:val="0"/>
              <w:marTop w:val="0"/>
              <w:marBottom w:val="0"/>
              <w:divBdr>
                <w:top w:val="none" w:sz="0" w:space="0" w:color="auto"/>
                <w:left w:val="none" w:sz="0" w:space="0" w:color="auto"/>
                <w:bottom w:val="none" w:sz="0" w:space="0" w:color="auto"/>
                <w:right w:val="none" w:sz="0" w:space="0" w:color="auto"/>
              </w:divBdr>
            </w:div>
            <w:div w:id="1207260945">
              <w:marLeft w:val="0"/>
              <w:marRight w:val="0"/>
              <w:marTop w:val="0"/>
              <w:marBottom w:val="0"/>
              <w:divBdr>
                <w:top w:val="none" w:sz="0" w:space="0" w:color="auto"/>
                <w:left w:val="none" w:sz="0" w:space="0" w:color="auto"/>
                <w:bottom w:val="none" w:sz="0" w:space="0" w:color="auto"/>
                <w:right w:val="none" w:sz="0" w:space="0" w:color="auto"/>
              </w:divBdr>
            </w:div>
            <w:div w:id="1209032291">
              <w:marLeft w:val="0"/>
              <w:marRight w:val="0"/>
              <w:marTop w:val="0"/>
              <w:marBottom w:val="0"/>
              <w:divBdr>
                <w:top w:val="none" w:sz="0" w:space="0" w:color="auto"/>
                <w:left w:val="none" w:sz="0" w:space="0" w:color="auto"/>
                <w:bottom w:val="none" w:sz="0" w:space="0" w:color="auto"/>
                <w:right w:val="none" w:sz="0" w:space="0" w:color="auto"/>
              </w:divBdr>
            </w:div>
            <w:div w:id="1226836441">
              <w:marLeft w:val="0"/>
              <w:marRight w:val="0"/>
              <w:marTop w:val="0"/>
              <w:marBottom w:val="0"/>
              <w:divBdr>
                <w:top w:val="none" w:sz="0" w:space="0" w:color="auto"/>
                <w:left w:val="none" w:sz="0" w:space="0" w:color="auto"/>
                <w:bottom w:val="none" w:sz="0" w:space="0" w:color="auto"/>
                <w:right w:val="none" w:sz="0" w:space="0" w:color="auto"/>
              </w:divBdr>
            </w:div>
            <w:div w:id="1240486833">
              <w:marLeft w:val="0"/>
              <w:marRight w:val="0"/>
              <w:marTop w:val="0"/>
              <w:marBottom w:val="0"/>
              <w:divBdr>
                <w:top w:val="none" w:sz="0" w:space="0" w:color="auto"/>
                <w:left w:val="none" w:sz="0" w:space="0" w:color="auto"/>
                <w:bottom w:val="none" w:sz="0" w:space="0" w:color="auto"/>
                <w:right w:val="none" w:sz="0" w:space="0" w:color="auto"/>
              </w:divBdr>
            </w:div>
            <w:div w:id="1261600416">
              <w:marLeft w:val="0"/>
              <w:marRight w:val="0"/>
              <w:marTop w:val="0"/>
              <w:marBottom w:val="0"/>
              <w:divBdr>
                <w:top w:val="none" w:sz="0" w:space="0" w:color="auto"/>
                <w:left w:val="none" w:sz="0" w:space="0" w:color="auto"/>
                <w:bottom w:val="none" w:sz="0" w:space="0" w:color="auto"/>
                <w:right w:val="none" w:sz="0" w:space="0" w:color="auto"/>
              </w:divBdr>
            </w:div>
            <w:div w:id="1273780531">
              <w:marLeft w:val="0"/>
              <w:marRight w:val="0"/>
              <w:marTop w:val="0"/>
              <w:marBottom w:val="0"/>
              <w:divBdr>
                <w:top w:val="none" w:sz="0" w:space="0" w:color="auto"/>
                <w:left w:val="none" w:sz="0" w:space="0" w:color="auto"/>
                <w:bottom w:val="none" w:sz="0" w:space="0" w:color="auto"/>
                <w:right w:val="none" w:sz="0" w:space="0" w:color="auto"/>
              </w:divBdr>
            </w:div>
            <w:div w:id="1276643810">
              <w:marLeft w:val="0"/>
              <w:marRight w:val="0"/>
              <w:marTop w:val="0"/>
              <w:marBottom w:val="0"/>
              <w:divBdr>
                <w:top w:val="none" w:sz="0" w:space="0" w:color="auto"/>
                <w:left w:val="none" w:sz="0" w:space="0" w:color="auto"/>
                <w:bottom w:val="none" w:sz="0" w:space="0" w:color="auto"/>
                <w:right w:val="none" w:sz="0" w:space="0" w:color="auto"/>
              </w:divBdr>
            </w:div>
            <w:div w:id="1294824022">
              <w:marLeft w:val="0"/>
              <w:marRight w:val="0"/>
              <w:marTop w:val="0"/>
              <w:marBottom w:val="0"/>
              <w:divBdr>
                <w:top w:val="none" w:sz="0" w:space="0" w:color="auto"/>
                <w:left w:val="none" w:sz="0" w:space="0" w:color="auto"/>
                <w:bottom w:val="none" w:sz="0" w:space="0" w:color="auto"/>
                <w:right w:val="none" w:sz="0" w:space="0" w:color="auto"/>
              </w:divBdr>
            </w:div>
            <w:div w:id="1296789709">
              <w:marLeft w:val="0"/>
              <w:marRight w:val="0"/>
              <w:marTop w:val="0"/>
              <w:marBottom w:val="0"/>
              <w:divBdr>
                <w:top w:val="none" w:sz="0" w:space="0" w:color="auto"/>
                <w:left w:val="none" w:sz="0" w:space="0" w:color="auto"/>
                <w:bottom w:val="none" w:sz="0" w:space="0" w:color="auto"/>
                <w:right w:val="none" w:sz="0" w:space="0" w:color="auto"/>
              </w:divBdr>
            </w:div>
            <w:div w:id="1297881390">
              <w:marLeft w:val="0"/>
              <w:marRight w:val="0"/>
              <w:marTop w:val="0"/>
              <w:marBottom w:val="0"/>
              <w:divBdr>
                <w:top w:val="none" w:sz="0" w:space="0" w:color="auto"/>
                <w:left w:val="none" w:sz="0" w:space="0" w:color="auto"/>
                <w:bottom w:val="none" w:sz="0" w:space="0" w:color="auto"/>
                <w:right w:val="none" w:sz="0" w:space="0" w:color="auto"/>
              </w:divBdr>
            </w:div>
            <w:div w:id="1331255394">
              <w:marLeft w:val="0"/>
              <w:marRight w:val="0"/>
              <w:marTop w:val="0"/>
              <w:marBottom w:val="0"/>
              <w:divBdr>
                <w:top w:val="none" w:sz="0" w:space="0" w:color="auto"/>
                <w:left w:val="none" w:sz="0" w:space="0" w:color="auto"/>
                <w:bottom w:val="none" w:sz="0" w:space="0" w:color="auto"/>
                <w:right w:val="none" w:sz="0" w:space="0" w:color="auto"/>
              </w:divBdr>
            </w:div>
            <w:div w:id="1335307120">
              <w:marLeft w:val="0"/>
              <w:marRight w:val="0"/>
              <w:marTop w:val="0"/>
              <w:marBottom w:val="0"/>
              <w:divBdr>
                <w:top w:val="none" w:sz="0" w:space="0" w:color="auto"/>
                <w:left w:val="none" w:sz="0" w:space="0" w:color="auto"/>
                <w:bottom w:val="none" w:sz="0" w:space="0" w:color="auto"/>
                <w:right w:val="none" w:sz="0" w:space="0" w:color="auto"/>
              </w:divBdr>
            </w:div>
            <w:div w:id="1367027028">
              <w:marLeft w:val="0"/>
              <w:marRight w:val="0"/>
              <w:marTop w:val="0"/>
              <w:marBottom w:val="0"/>
              <w:divBdr>
                <w:top w:val="none" w:sz="0" w:space="0" w:color="auto"/>
                <w:left w:val="none" w:sz="0" w:space="0" w:color="auto"/>
                <w:bottom w:val="none" w:sz="0" w:space="0" w:color="auto"/>
                <w:right w:val="none" w:sz="0" w:space="0" w:color="auto"/>
              </w:divBdr>
            </w:div>
            <w:div w:id="1372656829">
              <w:marLeft w:val="0"/>
              <w:marRight w:val="0"/>
              <w:marTop w:val="0"/>
              <w:marBottom w:val="0"/>
              <w:divBdr>
                <w:top w:val="none" w:sz="0" w:space="0" w:color="auto"/>
                <w:left w:val="none" w:sz="0" w:space="0" w:color="auto"/>
                <w:bottom w:val="none" w:sz="0" w:space="0" w:color="auto"/>
                <w:right w:val="none" w:sz="0" w:space="0" w:color="auto"/>
              </w:divBdr>
            </w:div>
            <w:div w:id="1377507637">
              <w:marLeft w:val="0"/>
              <w:marRight w:val="0"/>
              <w:marTop w:val="0"/>
              <w:marBottom w:val="0"/>
              <w:divBdr>
                <w:top w:val="none" w:sz="0" w:space="0" w:color="auto"/>
                <w:left w:val="none" w:sz="0" w:space="0" w:color="auto"/>
                <w:bottom w:val="none" w:sz="0" w:space="0" w:color="auto"/>
                <w:right w:val="none" w:sz="0" w:space="0" w:color="auto"/>
              </w:divBdr>
            </w:div>
            <w:div w:id="1385104311">
              <w:marLeft w:val="0"/>
              <w:marRight w:val="0"/>
              <w:marTop w:val="0"/>
              <w:marBottom w:val="0"/>
              <w:divBdr>
                <w:top w:val="none" w:sz="0" w:space="0" w:color="auto"/>
                <w:left w:val="none" w:sz="0" w:space="0" w:color="auto"/>
                <w:bottom w:val="none" w:sz="0" w:space="0" w:color="auto"/>
                <w:right w:val="none" w:sz="0" w:space="0" w:color="auto"/>
              </w:divBdr>
            </w:div>
            <w:div w:id="1385449572">
              <w:marLeft w:val="0"/>
              <w:marRight w:val="0"/>
              <w:marTop w:val="0"/>
              <w:marBottom w:val="0"/>
              <w:divBdr>
                <w:top w:val="none" w:sz="0" w:space="0" w:color="auto"/>
                <w:left w:val="none" w:sz="0" w:space="0" w:color="auto"/>
                <w:bottom w:val="none" w:sz="0" w:space="0" w:color="auto"/>
                <w:right w:val="none" w:sz="0" w:space="0" w:color="auto"/>
              </w:divBdr>
            </w:div>
            <w:div w:id="1386830040">
              <w:marLeft w:val="0"/>
              <w:marRight w:val="0"/>
              <w:marTop w:val="0"/>
              <w:marBottom w:val="0"/>
              <w:divBdr>
                <w:top w:val="none" w:sz="0" w:space="0" w:color="auto"/>
                <w:left w:val="none" w:sz="0" w:space="0" w:color="auto"/>
                <w:bottom w:val="none" w:sz="0" w:space="0" w:color="auto"/>
                <w:right w:val="none" w:sz="0" w:space="0" w:color="auto"/>
              </w:divBdr>
            </w:div>
            <w:div w:id="1400245924">
              <w:marLeft w:val="0"/>
              <w:marRight w:val="0"/>
              <w:marTop w:val="0"/>
              <w:marBottom w:val="0"/>
              <w:divBdr>
                <w:top w:val="none" w:sz="0" w:space="0" w:color="auto"/>
                <w:left w:val="none" w:sz="0" w:space="0" w:color="auto"/>
                <w:bottom w:val="none" w:sz="0" w:space="0" w:color="auto"/>
                <w:right w:val="none" w:sz="0" w:space="0" w:color="auto"/>
              </w:divBdr>
            </w:div>
            <w:div w:id="1400708364">
              <w:marLeft w:val="0"/>
              <w:marRight w:val="0"/>
              <w:marTop w:val="0"/>
              <w:marBottom w:val="0"/>
              <w:divBdr>
                <w:top w:val="none" w:sz="0" w:space="0" w:color="auto"/>
                <w:left w:val="none" w:sz="0" w:space="0" w:color="auto"/>
                <w:bottom w:val="none" w:sz="0" w:space="0" w:color="auto"/>
                <w:right w:val="none" w:sz="0" w:space="0" w:color="auto"/>
              </w:divBdr>
            </w:div>
            <w:div w:id="1419449227">
              <w:marLeft w:val="0"/>
              <w:marRight w:val="0"/>
              <w:marTop w:val="0"/>
              <w:marBottom w:val="0"/>
              <w:divBdr>
                <w:top w:val="none" w:sz="0" w:space="0" w:color="auto"/>
                <w:left w:val="none" w:sz="0" w:space="0" w:color="auto"/>
                <w:bottom w:val="none" w:sz="0" w:space="0" w:color="auto"/>
                <w:right w:val="none" w:sz="0" w:space="0" w:color="auto"/>
              </w:divBdr>
            </w:div>
            <w:div w:id="1428884430">
              <w:marLeft w:val="0"/>
              <w:marRight w:val="0"/>
              <w:marTop w:val="0"/>
              <w:marBottom w:val="0"/>
              <w:divBdr>
                <w:top w:val="none" w:sz="0" w:space="0" w:color="auto"/>
                <w:left w:val="none" w:sz="0" w:space="0" w:color="auto"/>
                <w:bottom w:val="none" w:sz="0" w:space="0" w:color="auto"/>
                <w:right w:val="none" w:sz="0" w:space="0" w:color="auto"/>
              </w:divBdr>
            </w:div>
            <w:div w:id="1434935620">
              <w:marLeft w:val="0"/>
              <w:marRight w:val="0"/>
              <w:marTop w:val="0"/>
              <w:marBottom w:val="0"/>
              <w:divBdr>
                <w:top w:val="none" w:sz="0" w:space="0" w:color="auto"/>
                <w:left w:val="none" w:sz="0" w:space="0" w:color="auto"/>
                <w:bottom w:val="none" w:sz="0" w:space="0" w:color="auto"/>
                <w:right w:val="none" w:sz="0" w:space="0" w:color="auto"/>
              </w:divBdr>
            </w:div>
            <w:div w:id="1436553856">
              <w:marLeft w:val="0"/>
              <w:marRight w:val="0"/>
              <w:marTop w:val="0"/>
              <w:marBottom w:val="0"/>
              <w:divBdr>
                <w:top w:val="none" w:sz="0" w:space="0" w:color="auto"/>
                <w:left w:val="none" w:sz="0" w:space="0" w:color="auto"/>
                <w:bottom w:val="none" w:sz="0" w:space="0" w:color="auto"/>
                <w:right w:val="none" w:sz="0" w:space="0" w:color="auto"/>
              </w:divBdr>
            </w:div>
            <w:div w:id="1470125545">
              <w:marLeft w:val="0"/>
              <w:marRight w:val="0"/>
              <w:marTop w:val="0"/>
              <w:marBottom w:val="0"/>
              <w:divBdr>
                <w:top w:val="none" w:sz="0" w:space="0" w:color="auto"/>
                <w:left w:val="none" w:sz="0" w:space="0" w:color="auto"/>
                <w:bottom w:val="none" w:sz="0" w:space="0" w:color="auto"/>
                <w:right w:val="none" w:sz="0" w:space="0" w:color="auto"/>
              </w:divBdr>
            </w:div>
            <w:div w:id="1472408146">
              <w:marLeft w:val="0"/>
              <w:marRight w:val="0"/>
              <w:marTop w:val="0"/>
              <w:marBottom w:val="0"/>
              <w:divBdr>
                <w:top w:val="none" w:sz="0" w:space="0" w:color="auto"/>
                <w:left w:val="none" w:sz="0" w:space="0" w:color="auto"/>
                <w:bottom w:val="none" w:sz="0" w:space="0" w:color="auto"/>
                <w:right w:val="none" w:sz="0" w:space="0" w:color="auto"/>
              </w:divBdr>
            </w:div>
            <w:div w:id="1473405745">
              <w:marLeft w:val="0"/>
              <w:marRight w:val="0"/>
              <w:marTop w:val="0"/>
              <w:marBottom w:val="0"/>
              <w:divBdr>
                <w:top w:val="none" w:sz="0" w:space="0" w:color="auto"/>
                <w:left w:val="none" w:sz="0" w:space="0" w:color="auto"/>
                <w:bottom w:val="none" w:sz="0" w:space="0" w:color="auto"/>
                <w:right w:val="none" w:sz="0" w:space="0" w:color="auto"/>
              </w:divBdr>
            </w:div>
            <w:div w:id="1481196071">
              <w:marLeft w:val="0"/>
              <w:marRight w:val="0"/>
              <w:marTop w:val="0"/>
              <w:marBottom w:val="0"/>
              <w:divBdr>
                <w:top w:val="none" w:sz="0" w:space="0" w:color="auto"/>
                <w:left w:val="none" w:sz="0" w:space="0" w:color="auto"/>
                <w:bottom w:val="none" w:sz="0" w:space="0" w:color="auto"/>
                <w:right w:val="none" w:sz="0" w:space="0" w:color="auto"/>
              </w:divBdr>
            </w:div>
            <w:div w:id="1503012405">
              <w:marLeft w:val="0"/>
              <w:marRight w:val="0"/>
              <w:marTop w:val="0"/>
              <w:marBottom w:val="0"/>
              <w:divBdr>
                <w:top w:val="none" w:sz="0" w:space="0" w:color="auto"/>
                <w:left w:val="none" w:sz="0" w:space="0" w:color="auto"/>
                <w:bottom w:val="none" w:sz="0" w:space="0" w:color="auto"/>
                <w:right w:val="none" w:sz="0" w:space="0" w:color="auto"/>
              </w:divBdr>
            </w:div>
            <w:div w:id="1506743716">
              <w:marLeft w:val="0"/>
              <w:marRight w:val="0"/>
              <w:marTop w:val="0"/>
              <w:marBottom w:val="0"/>
              <w:divBdr>
                <w:top w:val="none" w:sz="0" w:space="0" w:color="auto"/>
                <w:left w:val="none" w:sz="0" w:space="0" w:color="auto"/>
                <w:bottom w:val="none" w:sz="0" w:space="0" w:color="auto"/>
                <w:right w:val="none" w:sz="0" w:space="0" w:color="auto"/>
              </w:divBdr>
            </w:div>
            <w:div w:id="1520043650">
              <w:marLeft w:val="0"/>
              <w:marRight w:val="0"/>
              <w:marTop w:val="0"/>
              <w:marBottom w:val="0"/>
              <w:divBdr>
                <w:top w:val="none" w:sz="0" w:space="0" w:color="auto"/>
                <w:left w:val="none" w:sz="0" w:space="0" w:color="auto"/>
                <w:bottom w:val="none" w:sz="0" w:space="0" w:color="auto"/>
                <w:right w:val="none" w:sz="0" w:space="0" w:color="auto"/>
              </w:divBdr>
            </w:div>
            <w:div w:id="1553466176">
              <w:marLeft w:val="0"/>
              <w:marRight w:val="0"/>
              <w:marTop w:val="0"/>
              <w:marBottom w:val="0"/>
              <w:divBdr>
                <w:top w:val="none" w:sz="0" w:space="0" w:color="auto"/>
                <w:left w:val="none" w:sz="0" w:space="0" w:color="auto"/>
                <w:bottom w:val="none" w:sz="0" w:space="0" w:color="auto"/>
                <w:right w:val="none" w:sz="0" w:space="0" w:color="auto"/>
              </w:divBdr>
            </w:div>
            <w:div w:id="1562521830">
              <w:marLeft w:val="0"/>
              <w:marRight w:val="0"/>
              <w:marTop w:val="0"/>
              <w:marBottom w:val="0"/>
              <w:divBdr>
                <w:top w:val="none" w:sz="0" w:space="0" w:color="auto"/>
                <w:left w:val="none" w:sz="0" w:space="0" w:color="auto"/>
                <w:bottom w:val="none" w:sz="0" w:space="0" w:color="auto"/>
                <w:right w:val="none" w:sz="0" w:space="0" w:color="auto"/>
              </w:divBdr>
            </w:div>
            <w:div w:id="1574899049">
              <w:marLeft w:val="0"/>
              <w:marRight w:val="0"/>
              <w:marTop w:val="0"/>
              <w:marBottom w:val="0"/>
              <w:divBdr>
                <w:top w:val="none" w:sz="0" w:space="0" w:color="auto"/>
                <w:left w:val="none" w:sz="0" w:space="0" w:color="auto"/>
                <w:bottom w:val="none" w:sz="0" w:space="0" w:color="auto"/>
                <w:right w:val="none" w:sz="0" w:space="0" w:color="auto"/>
              </w:divBdr>
            </w:div>
            <w:div w:id="1575822010">
              <w:marLeft w:val="0"/>
              <w:marRight w:val="0"/>
              <w:marTop w:val="0"/>
              <w:marBottom w:val="0"/>
              <w:divBdr>
                <w:top w:val="none" w:sz="0" w:space="0" w:color="auto"/>
                <w:left w:val="none" w:sz="0" w:space="0" w:color="auto"/>
                <w:bottom w:val="none" w:sz="0" w:space="0" w:color="auto"/>
                <w:right w:val="none" w:sz="0" w:space="0" w:color="auto"/>
              </w:divBdr>
            </w:div>
            <w:div w:id="1581602693">
              <w:marLeft w:val="0"/>
              <w:marRight w:val="0"/>
              <w:marTop w:val="0"/>
              <w:marBottom w:val="0"/>
              <w:divBdr>
                <w:top w:val="none" w:sz="0" w:space="0" w:color="auto"/>
                <w:left w:val="none" w:sz="0" w:space="0" w:color="auto"/>
                <w:bottom w:val="none" w:sz="0" w:space="0" w:color="auto"/>
                <w:right w:val="none" w:sz="0" w:space="0" w:color="auto"/>
              </w:divBdr>
            </w:div>
            <w:div w:id="1582787094">
              <w:marLeft w:val="0"/>
              <w:marRight w:val="0"/>
              <w:marTop w:val="0"/>
              <w:marBottom w:val="0"/>
              <w:divBdr>
                <w:top w:val="none" w:sz="0" w:space="0" w:color="auto"/>
                <w:left w:val="none" w:sz="0" w:space="0" w:color="auto"/>
                <w:bottom w:val="none" w:sz="0" w:space="0" w:color="auto"/>
                <w:right w:val="none" w:sz="0" w:space="0" w:color="auto"/>
              </w:divBdr>
            </w:div>
            <w:div w:id="1617906122">
              <w:marLeft w:val="0"/>
              <w:marRight w:val="0"/>
              <w:marTop w:val="0"/>
              <w:marBottom w:val="0"/>
              <w:divBdr>
                <w:top w:val="none" w:sz="0" w:space="0" w:color="auto"/>
                <w:left w:val="none" w:sz="0" w:space="0" w:color="auto"/>
                <w:bottom w:val="none" w:sz="0" w:space="0" w:color="auto"/>
                <w:right w:val="none" w:sz="0" w:space="0" w:color="auto"/>
              </w:divBdr>
            </w:div>
            <w:div w:id="1627001175">
              <w:marLeft w:val="0"/>
              <w:marRight w:val="0"/>
              <w:marTop w:val="0"/>
              <w:marBottom w:val="0"/>
              <w:divBdr>
                <w:top w:val="none" w:sz="0" w:space="0" w:color="auto"/>
                <w:left w:val="none" w:sz="0" w:space="0" w:color="auto"/>
                <w:bottom w:val="none" w:sz="0" w:space="0" w:color="auto"/>
                <w:right w:val="none" w:sz="0" w:space="0" w:color="auto"/>
              </w:divBdr>
            </w:div>
            <w:div w:id="1633975575">
              <w:marLeft w:val="0"/>
              <w:marRight w:val="0"/>
              <w:marTop w:val="0"/>
              <w:marBottom w:val="0"/>
              <w:divBdr>
                <w:top w:val="none" w:sz="0" w:space="0" w:color="auto"/>
                <w:left w:val="none" w:sz="0" w:space="0" w:color="auto"/>
                <w:bottom w:val="none" w:sz="0" w:space="0" w:color="auto"/>
                <w:right w:val="none" w:sz="0" w:space="0" w:color="auto"/>
              </w:divBdr>
            </w:div>
            <w:div w:id="1636331755">
              <w:marLeft w:val="0"/>
              <w:marRight w:val="0"/>
              <w:marTop w:val="0"/>
              <w:marBottom w:val="0"/>
              <w:divBdr>
                <w:top w:val="none" w:sz="0" w:space="0" w:color="auto"/>
                <w:left w:val="none" w:sz="0" w:space="0" w:color="auto"/>
                <w:bottom w:val="none" w:sz="0" w:space="0" w:color="auto"/>
                <w:right w:val="none" w:sz="0" w:space="0" w:color="auto"/>
              </w:divBdr>
            </w:div>
            <w:div w:id="1640113415">
              <w:marLeft w:val="0"/>
              <w:marRight w:val="0"/>
              <w:marTop w:val="0"/>
              <w:marBottom w:val="0"/>
              <w:divBdr>
                <w:top w:val="none" w:sz="0" w:space="0" w:color="auto"/>
                <w:left w:val="none" w:sz="0" w:space="0" w:color="auto"/>
                <w:bottom w:val="none" w:sz="0" w:space="0" w:color="auto"/>
                <w:right w:val="none" w:sz="0" w:space="0" w:color="auto"/>
              </w:divBdr>
            </w:div>
            <w:div w:id="1655521152">
              <w:marLeft w:val="0"/>
              <w:marRight w:val="0"/>
              <w:marTop w:val="0"/>
              <w:marBottom w:val="0"/>
              <w:divBdr>
                <w:top w:val="none" w:sz="0" w:space="0" w:color="auto"/>
                <w:left w:val="none" w:sz="0" w:space="0" w:color="auto"/>
                <w:bottom w:val="none" w:sz="0" w:space="0" w:color="auto"/>
                <w:right w:val="none" w:sz="0" w:space="0" w:color="auto"/>
              </w:divBdr>
            </w:div>
            <w:div w:id="1659842569">
              <w:marLeft w:val="0"/>
              <w:marRight w:val="0"/>
              <w:marTop w:val="0"/>
              <w:marBottom w:val="0"/>
              <w:divBdr>
                <w:top w:val="none" w:sz="0" w:space="0" w:color="auto"/>
                <w:left w:val="none" w:sz="0" w:space="0" w:color="auto"/>
                <w:bottom w:val="none" w:sz="0" w:space="0" w:color="auto"/>
                <w:right w:val="none" w:sz="0" w:space="0" w:color="auto"/>
              </w:divBdr>
            </w:div>
            <w:div w:id="1661536650">
              <w:marLeft w:val="0"/>
              <w:marRight w:val="0"/>
              <w:marTop w:val="0"/>
              <w:marBottom w:val="0"/>
              <w:divBdr>
                <w:top w:val="none" w:sz="0" w:space="0" w:color="auto"/>
                <w:left w:val="none" w:sz="0" w:space="0" w:color="auto"/>
                <w:bottom w:val="none" w:sz="0" w:space="0" w:color="auto"/>
                <w:right w:val="none" w:sz="0" w:space="0" w:color="auto"/>
              </w:divBdr>
            </w:div>
            <w:div w:id="1665086635">
              <w:marLeft w:val="0"/>
              <w:marRight w:val="0"/>
              <w:marTop w:val="0"/>
              <w:marBottom w:val="0"/>
              <w:divBdr>
                <w:top w:val="none" w:sz="0" w:space="0" w:color="auto"/>
                <w:left w:val="none" w:sz="0" w:space="0" w:color="auto"/>
                <w:bottom w:val="none" w:sz="0" w:space="0" w:color="auto"/>
                <w:right w:val="none" w:sz="0" w:space="0" w:color="auto"/>
              </w:divBdr>
            </w:div>
            <w:div w:id="1673752037">
              <w:marLeft w:val="0"/>
              <w:marRight w:val="0"/>
              <w:marTop w:val="0"/>
              <w:marBottom w:val="0"/>
              <w:divBdr>
                <w:top w:val="none" w:sz="0" w:space="0" w:color="auto"/>
                <w:left w:val="none" w:sz="0" w:space="0" w:color="auto"/>
                <w:bottom w:val="none" w:sz="0" w:space="0" w:color="auto"/>
                <w:right w:val="none" w:sz="0" w:space="0" w:color="auto"/>
              </w:divBdr>
            </w:div>
            <w:div w:id="1682733719">
              <w:marLeft w:val="0"/>
              <w:marRight w:val="0"/>
              <w:marTop w:val="0"/>
              <w:marBottom w:val="0"/>
              <w:divBdr>
                <w:top w:val="none" w:sz="0" w:space="0" w:color="auto"/>
                <w:left w:val="none" w:sz="0" w:space="0" w:color="auto"/>
                <w:bottom w:val="none" w:sz="0" w:space="0" w:color="auto"/>
                <w:right w:val="none" w:sz="0" w:space="0" w:color="auto"/>
              </w:divBdr>
            </w:div>
            <w:div w:id="1688605382">
              <w:marLeft w:val="0"/>
              <w:marRight w:val="0"/>
              <w:marTop w:val="0"/>
              <w:marBottom w:val="0"/>
              <w:divBdr>
                <w:top w:val="none" w:sz="0" w:space="0" w:color="auto"/>
                <w:left w:val="none" w:sz="0" w:space="0" w:color="auto"/>
                <w:bottom w:val="none" w:sz="0" w:space="0" w:color="auto"/>
                <w:right w:val="none" w:sz="0" w:space="0" w:color="auto"/>
              </w:divBdr>
            </w:div>
            <w:div w:id="1697072371">
              <w:marLeft w:val="0"/>
              <w:marRight w:val="0"/>
              <w:marTop w:val="0"/>
              <w:marBottom w:val="0"/>
              <w:divBdr>
                <w:top w:val="none" w:sz="0" w:space="0" w:color="auto"/>
                <w:left w:val="none" w:sz="0" w:space="0" w:color="auto"/>
                <w:bottom w:val="none" w:sz="0" w:space="0" w:color="auto"/>
                <w:right w:val="none" w:sz="0" w:space="0" w:color="auto"/>
              </w:divBdr>
            </w:div>
            <w:div w:id="1746680166">
              <w:marLeft w:val="0"/>
              <w:marRight w:val="0"/>
              <w:marTop w:val="0"/>
              <w:marBottom w:val="0"/>
              <w:divBdr>
                <w:top w:val="none" w:sz="0" w:space="0" w:color="auto"/>
                <w:left w:val="none" w:sz="0" w:space="0" w:color="auto"/>
                <w:bottom w:val="none" w:sz="0" w:space="0" w:color="auto"/>
                <w:right w:val="none" w:sz="0" w:space="0" w:color="auto"/>
              </w:divBdr>
            </w:div>
            <w:div w:id="1748112416">
              <w:marLeft w:val="0"/>
              <w:marRight w:val="0"/>
              <w:marTop w:val="0"/>
              <w:marBottom w:val="0"/>
              <w:divBdr>
                <w:top w:val="none" w:sz="0" w:space="0" w:color="auto"/>
                <w:left w:val="none" w:sz="0" w:space="0" w:color="auto"/>
                <w:bottom w:val="none" w:sz="0" w:space="0" w:color="auto"/>
                <w:right w:val="none" w:sz="0" w:space="0" w:color="auto"/>
              </w:divBdr>
            </w:div>
            <w:div w:id="1750999194">
              <w:marLeft w:val="0"/>
              <w:marRight w:val="0"/>
              <w:marTop w:val="0"/>
              <w:marBottom w:val="0"/>
              <w:divBdr>
                <w:top w:val="none" w:sz="0" w:space="0" w:color="auto"/>
                <w:left w:val="none" w:sz="0" w:space="0" w:color="auto"/>
                <w:bottom w:val="none" w:sz="0" w:space="0" w:color="auto"/>
                <w:right w:val="none" w:sz="0" w:space="0" w:color="auto"/>
              </w:divBdr>
            </w:div>
            <w:div w:id="1758356474">
              <w:marLeft w:val="0"/>
              <w:marRight w:val="0"/>
              <w:marTop w:val="0"/>
              <w:marBottom w:val="0"/>
              <w:divBdr>
                <w:top w:val="none" w:sz="0" w:space="0" w:color="auto"/>
                <w:left w:val="none" w:sz="0" w:space="0" w:color="auto"/>
                <w:bottom w:val="none" w:sz="0" w:space="0" w:color="auto"/>
                <w:right w:val="none" w:sz="0" w:space="0" w:color="auto"/>
              </w:divBdr>
            </w:div>
            <w:div w:id="1769811838">
              <w:marLeft w:val="0"/>
              <w:marRight w:val="0"/>
              <w:marTop w:val="0"/>
              <w:marBottom w:val="0"/>
              <w:divBdr>
                <w:top w:val="none" w:sz="0" w:space="0" w:color="auto"/>
                <w:left w:val="none" w:sz="0" w:space="0" w:color="auto"/>
                <w:bottom w:val="none" w:sz="0" w:space="0" w:color="auto"/>
                <w:right w:val="none" w:sz="0" w:space="0" w:color="auto"/>
              </w:divBdr>
            </w:div>
            <w:div w:id="1771194385">
              <w:marLeft w:val="0"/>
              <w:marRight w:val="0"/>
              <w:marTop w:val="0"/>
              <w:marBottom w:val="0"/>
              <w:divBdr>
                <w:top w:val="none" w:sz="0" w:space="0" w:color="auto"/>
                <w:left w:val="none" w:sz="0" w:space="0" w:color="auto"/>
                <w:bottom w:val="none" w:sz="0" w:space="0" w:color="auto"/>
                <w:right w:val="none" w:sz="0" w:space="0" w:color="auto"/>
              </w:divBdr>
            </w:div>
            <w:div w:id="1777676243">
              <w:marLeft w:val="0"/>
              <w:marRight w:val="0"/>
              <w:marTop w:val="0"/>
              <w:marBottom w:val="0"/>
              <w:divBdr>
                <w:top w:val="none" w:sz="0" w:space="0" w:color="auto"/>
                <w:left w:val="none" w:sz="0" w:space="0" w:color="auto"/>
                <w:bottom w:val="none" w:sz="0" w:space="0" w:color="auto"/>
                <w:right w:val="none" w:sz="0" w:space="0" w:color="auto"/>
              </w:divBdr>
            </w:div>
            <w:div w:id="1783308386">
              <w:marLeft w:val="0"/>
              <w:marRight w:val="0"/>
              <w:marTop w:val="0"/>
              <w:marBottom w:val="0"/>
              <w:divBdr>
                <w:top w:val="none" w:sz="0" w:space="0" w:color="auto"/>
                <w:left w:val="none" w:sz="0" w:space="0" w:color="auto"/>
                <w:bottom w:val="none" w:sz="0" w:space="0" w:color="auto"/>
                <w:right w:val="none" w:sz="0" w:space="0" w:color="auto"/>
              </w:divBdr>
            </w:div>
            <w:div w:id="1783569462">
              <w:marLeft w:val="0"/>
              <w:marRight w:val="0"/>
              <w:marTop w:val="0"/>
              <w:marBottom w:val="0"/>
              <w:divBdr>
                <w:top w:val="none" w:sz="0" w:space="0" w:color="auto"/>
                <w:left w:val="none" w:sz="0" w:space="0" w:color="auto"/>
                <w:bottom w:val="none" w:sz="0" w:space="0" w:color="auto"/>
                <w:right w:val="none" w:sz="0" w:space="0" w:color="auto"/>
              </w:divBdr>
            </w:div>
            <w:div w:id="1785611969">
              <w:marLeft w:val="0"/>
              <w:marRight w:val="0"/>
              <w:marTop w:val="0"/>
              <w:marBottom w:val="0"/>
              <w:divBdr>
                <w:top w:val="none" w:sz="0" w:space="0" w:color="auto"/>
                <w:left w:val="none" w:sz="0" w:space="0" w:color="auto"/>
                <w:bottom w:val="none" w:sz="0" w:space="0" w:color="auto"/>
                <w:right w:val="none" w:sz="0" w:space="0" w:color="auto"/>
              </w:divBdr>
            </w:div>
            <w:div w:id="1789398487">
              <w:marLeft w:val="0"/>
              <w:marRight w:val="0"/>
              <w:marTop w:val="0"/>
              <w:marBottom w:val="0"/>
              <w:divBdr>
                <w:top w:val="none" w:sz="0" w:space="0" w:color="auto"/>
                <w:left w:val="none" w:sz="0" w:space="0" w:color="auto"/>
                <w:bottom w:val="none" w:sz="0" w:space="0" w:color="auto"/>
                <w:right w:val="none" w:sz="0" w:space="0" w:color="auto"/>
              </w:divBdr>
            </w:div>
            <w:div w:id="1800684790">
              <w:marLeft w:val="0"/>
              <w:marRight w:val="0"/>
              <w:marTop w:val="0"/>
              <w:marBottom w:val="0"/>
              <w:divBdr>
                <w:top w:val="none" w:sz="0" w:space="0" w:color="auto"/>
                <w:left w:val="none" w:sz="0" w:space="0" w:color="auto"/>
                <w:bottom w:val="none" w:sz="0" w:space="0" w:color="auto"/>
                <w:right w:val="none" w:sz="0" w:space="0" w:color="auto"/>
              </w:divBdr>
            </w:div>
            <w:div w:id="1818373776">
              <w:marLeft w:val="0"/>
              <w:marRight w:val="0"/>
              <w:marTop w:val="0"/>
              <w:marBottom w:val="0"/>
              <w:divBdr>
                <w:top w:val="none" w:sz="0" w:space="0" w:color="auto"/>
                <w:left w:val="none" w:sz="0" w:space="0" w:color="auto"/>
                <w:bottom w:val="none" w:sz="0" w:space="0" w:color="auto"/>
                <w:right w:val="none" w:sz="0" w:space="0" w:color="auto"/>
              </w:divBdr>
            </w:div>
            <w:div w:id="1821262045">
              <w:marLeft w:val="0"/>
              <w:marRight w:val="0"/>
              <w:marTop w:val="0"/>
              <w:marBottom w:val="0"/>
              <w:divBdr>
                <w:top w:val="none" w:sz="0" w:space="0" w:color="auto"/>
                <w:left w:val="none" w:sz="0" w:space="0" w:color="auto"/>
                <w:bottom w:val="none" w:sz="0" w:space="0" w:color="auto"/>
                <w:right w:val="none" w:sz="0" w:space="0" w:color="auto"/>
              </w:divBdr>
            </w:div>
            <w:div w:id="1827355562">
              <w:marLeft w:val="0"/>
              <w:marRight w:val="0"/>
              <w:marTop w:val="0"/>
              <w:marBottom w:val="0"/>
              <w:divBdr>
                <w:top w:val="none" w:sz="0" w:space="0" w:color="auto"/>
                <w:left w:val="none" w:sz="0" w:space="0" w:color="auto"/>
                <w:bottom w:val="none" w:sz="0" w:space="0" w:color="auto"/>
                <w:right w:val="none" w:sz="0" w:space="0" w:color="auto"/>
              </w:divBdr>
            </w:div>
            <w:div w:id="1832521730">
              <w:marLeft w:val="0"/>
              <w:marRight w:val="0"/>
              <w:marTop w:val="0"/>
              <w:marBottom w:val="0"/>
              <w:divBdr>
                <w:top w:val="none" w:sz="0" w:space="0" w:color="auto"/>
                <w:left w:val="none" w:sz="0" w:space="0" w:color="auto"/>
                <w:bottom w:val="none" w:sz="0" w:space="0" w:color="auto"/>
                <w:right w:val="none" w:sz="0" w:space="0" w:color="auto"/>
              </w:divBdr>
            </w:div>
            <w:div w:id="1834299785">
              <w:marLeft w:val="0"/>
              <w:marRight w:val="0"/>
              <w:marTop w:val="0"/>
              <w:marBottom w:val="0"/>
              <w:divBdr>
                <w:top w:val="none" w:sz="0" w:space="0" w:color="auto"/>
                <w:left w:val="none" w:sz="0" w:space="0" w:color="auto"/>
                <w:bottom w:val="none" w:sz="0" w:space="0" w:color="auto"/>
                <w:right w:val="none" w:sz="0" w:space="0" w:color="auto"/>
              </w:divBdr>
            </w:div>
            <w:div w:id="1837258564">
              <w:marLeft w:val="0"/>
              <w:marRight w:val="0"/>
              <w:marTop w:val="0"/>
              <w:marBottom w:val="0"/>
              <w:divBdr>
                <w:top w:val="none" w:sz="0" w:space="0" w:color="auto"/>
                <w:left w:val="none" w:sz="0" w:space="0" w:color="auto"/>
                <w:bottom w:val="none" w:sz="0" w:space="0" w:color="auto"/>
                <w:right w:val="none" w:sz="0" w:space="0" w:color="auto"/>
              </w:divBdr>
            </w:div>
            <w:div w:id="1839614396">
              <w:marLeft w:val="0"/>
              <w:marRight w:val="0"/>
              <w:marTop w:val="0"/>
              <w:marBottom w:val="0"/>
              <w:divBdr>
                <w:top w:val="none" w:sz="0" w:space="0" w:color="auto"/>
                <w:left w:val="none" w:sz="0" w:space="0" w:color="auto"/>
                <w:bottom w:val="none" w:sz="0" w:space="0" w:color="auto"/>
                <w:right w:val="none" w:sz="0" w:space="0" w:color="auto"/>
              </w:divBdr>
            </w:div>
            <w:div w:id="1840844842">
              <w:marLeft w:val="0"/>
              <w:marRight w:val="0"/>
              <w:marTop w:val="0"/>
              <w:marBottom w:val="0"/>
              <w:divBdr>
                <w:top w:val="none" w:sz="0" w:space="0" w:color="auto"/>
                <w:left w:val="none" w:sz="0" w:space="0" w:color="auto"/>
                <w:bottom w:val="none" w:sz="0" w:space="0" w:color="auto"/>
                <w:right w:val="none" w:sz="0" w:space="0" w:color="auto"/>
              </w:divBdr>
            </w:div>
            <w:div w:id="1846088669">
              <w:marLeft w:val="0"/>
              <w:marRight w:val="0"/>
              <w:marTop w:val="0"/>
              <w:marBottom w:val="0"/>
              <w:divBdr>
                <w:top w:val="none" w:sz="0" w:space="0" w:color="auto"/>
                <w:left w:val="none" w:sz="0" w:space="0" w:color="auto"/>
                <w:bottom w:val="none" w:sz="0" w:space="0" w:color="auto"/>
                <w:right w:val="none" w:sz="0" w:space="0" w:color="auto"/>
              </w:divBdr>
            </w:div>
            <w:div w:id="1847666143">
              <w:marLeft w:val="0"/>
              <w:marRight w:val="0"/>
              <w:marTop w:val="0"/>
              <w:marBottom w:val="0"/>
              <w:divBdr>
                <w:top w:val="none" w:sz="0" w:space="0" w:color="auto"/>
                <w:left w:val="none" w:sz="0" w:space="0" w:color="auto"/>
                <w:bottom w:val="none" w:sz="0" w:space="0" w:color="auto"/>
                <w:right w:val="none" w:sz="0" w:space="0" w:color="auto"/>
              </w:divBdr>
            </w:div>
            <w:div w:id="1853031738">
              <w:marLeft w:val="0"/>
              <w:marRight w:val="0"/>
              <w:marTop w:val="0"/>
              <w:marBottom w:val="0"/>
              <w:divBdr>
                <w:top w:val="none" w:sz="0" w:space="0" w:color="auto"/>
                <w:left w:val="none" w:sz="0" w:space="0" w:color="auto"/>
                <w:bottom w:val="none" w:sz="0" w:space="0" w:color="auto"/>
                <w:right w:val="none" w:sz="0" w:space="0" w:color="auto"/>
              </w:divBdr>
            </w:div>
            <w:div w:id="1894609731">
              <w:marLeft w:val="0"/>
              <w:marRight w:val="0"/>
              <w:marTop w:val="0"/>
              <w:marBottom w:val="0"/>
              <w:divBdr>
                <w:top w:val="none" w:sz="0" w:space="0" w:color="auto"/>
                <w:left w:val="none" w:sz="0" w:space="0" w:color="auto"/>
                <w:bottom w:val="none" w:sz="0" w:space="0" w:color="auto"/>
                <w:right w:val="none" w:sz="0" w:space="0" w:color="auto"/>
              </w:divBdr>
            </w:div>
            <w:div w:id="1910769011">
              <w:marLeft w:val="0"/>
              <w:marRight w:val="0"/>
              <w:marTop w:val="0"/>
              <w:marBottom w:val="0"/>
              <w:divBdr>
                <w:top w:val="none" w:sz="0" w:space="0" w:color="auto"/>
                <w:left w:val="none" w:sz="0" w:space="0" w:color="auto"/>
                <w:bottom w:val="none" w:sz="0" w:space="0" w:color="auto"/>
                <w:right w:val="none" w:sz="0" w:space="0" w:color="auto"/>
              </w:divBdr>
            </w:div>
            <w:div w:id="1939172387">
              <w:marLeft w:val="0"/>
              <w:marRight w:val="0"/>
              <w:marTop w:val="0"/>
              <w:marBottom w:val="0"/>
              <w:divBdr>
                <w:top w:val="none" w:sz="0" w:space="0" w:color="auto"/>
                <w:left w:val="none" w:sz="0" w:space="0" w:color="auto"/>
                <w:bottom w:val="none" w:sz="0" w:space="0" w:color="auto"/>
                <w:right w:val="none" w:sz="0" w:space="0" w:color="auto"/>
              </w:divBdr>
            </w:div>
            <w:div w:id="1947342817">
              <w:marLeft w:val="0"/>
              <w:marRight w:val="0"/>
              <w:marTop w:val="0"/>
              <w:marBottom w:val="0"/>
              <w:divBdr>
                <w:top w:val="none" w:sz="0" w:space="0" w:color="auto"/>
                <w:left w:val="none" w:sz="0" w:space="0" w:color="auto"/>
                <w:bottom w:val="none" w:sz="0" w:space="0" w:color="auto"/>
                <w:right w:val="none" w:sz="0" w:space="0" w:color="auto"/>
              </w:divBdr>
            </w:div>
            <w:div w:id="1953701934">
              <w:marLeft w:val="0"/>
              <w:marRight w:val="0"/>
              <w:marTop w:val="0"/>
              <w:marBottom w:val="0"/>
              <w:divBdr>
                <w:top w:val="none" w:sz="0" w:space="0" w:color="auto"/>
                <w:left w:val="none" w:sz="0" w:space="0" w:color="auto"/>
                <w:bottom w:val="none" w:sz="0" w:space="0" w:color="auto"/>
                <w:right w:val="none" w:sz="0" w:space="0" w:color="auto"/>
              </w:divBdr>
            </w:div>
            <w:div w:id="1962223061">
              <w:marLeft w:val="0"/>
              <w:marRight w:val="0"/>
              <w:marTop w:val="0"/>
              <w:marBottom w:val="0"/>
              <w:divBdr>
                <w:top w:val="none" w:sz="0" w:space="0" w:color="auto"/>
                <w:left w:val="none" w:sz="0" w:space="0" w:color="auto"/>
                <w:bottom w:val="none" w:sz="0" w:space="0" w:color="auto"/>
                <w:right w:val="none" w:sz="0" w:space="0" w:color="auto"/>
              </w:divBdr>
            </w:div>
            <w:div w:id="1965236058">
              <w:marLeft w:val="0"/>
              <w:marRight w:val="0"/>
              <w:marTop w:val="0"/>
              <w:marBottom w:val="0"/>
              <w:divBdr>
                <w:top w:val="none" w:sz="0" w:space="0" w:color="auto"/>
                <w:left w:val="none" w:sz="0" w:space="0" w:color="auto"/>
                <w:bottom w:val="none" w:sz="0" w:space="0" w:color="auto"/>
                <w:right w:val="none" w:sz="0" w:space="0" w:color="auto"/>
              </w:divBdr>
            </w:div>
            <w:div w:id="1965574693">
              <w:marLeft w:val="0"/>
              <w:marRight w:val="0"/>
              <w:marTop w:val="0"/>
              <w:marBottom w:val="0"/>
              <w:divBdr>
                <w:top w:val="none" w:sz="0" w:space="0" w:color="auto"/>
                <w:left w:val="none" w:sz="0" w:space="0" w:color="auto"/>
                <w:bottom w:val="none" w:sz="0" w:space="0" w:color="auto"/>
                <w:right w:val="none" w:sz="0" w:space="0" w:color="auto"/>
              </w:divBdr>
            </w:div>
            <w:div w:id="1968966515">
              <w:marLeft w:val="0"/>
              <w:marRight w:val="0"/>
              <w:marTop w:val="0"/>
              <w:marBottom w:val="0"/>
              <w:divBdr>
                <w:top w:val="none" w:sz="0" w:space="0" w:color="auto"/>
                <w:left w:val="none" w:sz="0" w:space="0" w:color="auto"/>
                <w:bottom w:val="none" w:sz="0" w:space="0" w:color="auto"/>
                <w:right w:val="none" w:sz="0" w:space="0" w:color="auto"/>
              </w:divBdr>
            </w:div>
            <w:div w:id="1972244392">
              <w:marLeft w:val="0"/>
              <w:marRight w:val="0"/>
              <w:marTop w:val="0"/>
              <w:marBottom w:val="0"/>
              <w:divBdr>
                <w:top w:val="none" w:sz="0" w:space="0" w:color="auto"/>
                <w:left w:val="none" w:sz="0" w:space="0" w:color="auto"/>
                <w:bottom w:val="none" w:sz="0" w:space="0" w:color="auto"/>
                <w:right w:val="none" w:sz="0" w:space="0" w:color="auto"/>
              </w:divBdr>
            </w:div>
            <w:div w:id="1976639410">
              <w:marLeft w:val="0"/>
              <w:marRight w:val="0"/>
              <w:marTop w:val="0"/>
              <w:marBottom w:val="0"/>
              <w:divBdr>
                <w:top w:val="none" w:sz="0" w:space="0" w:color="auto"/>
                <w:left w:val="none" w:sz="0" w:space="0" w:color="auto"/>
                <w:bottom w:val="none" w:sz="0" w:space="0" w:color="auto"/>
                <w:right w:val="none" w:sz="0" w:space="0" w:color="auto"/>
              </w:divBdr>
            </w:div>
            <w:div w:id="1986350679">
              <w:marLeft w:val="0"/>
              <w:marRight w:val="0"/>
              <w:marTop w:val="0"/>
              <w:marBottom w:val="0"/>
              <w:divBdr>
                <w:top w:val="none" w:sz="0" w:space="0" w:color="auto"/>
                <w:left w:val="none" w:sz="0" w:space="0" w:color="auto"/>
                <w:bottom w:val="none" w:sz="0" w:space="0" w:color="auto"/>
                <w:right w:val="none" w:sz="0" w:space="0" w:color="auto"/>
              </w:divBdr>
            </w:div>
            <w:div w:id="1997764302">
              <w:marLeft w:val="0"/>
              <w:marRight w:val="0"/>
              <w:marTop w:val="0"/>
              <w:marBottom w:val="0"/>
              <w:divBdr>
                <w:top w:val="none" w:sz="0" w:space="0" w:color="auto"/>
                <w:left w:val="none" w:sz="0" w:space="0" w:color="auto"/>
                <w:bottom w:val="none" w:sz="0" w:space="0" w:color="auto"/>
                <w:right w:val="none" w:sz="0" w:space="0" w:color="auto"/>
              </w:divBdr>
            </w:div>
            <w:div w:id="2000881181">
              <w:marLeft w:val="0"/>
              <w:marRight w:val="0"/>
              <w:marTop w:val="0"/>
              <w:marBottom w:val="0"/>
              <w:divBdr>
                <w:top w:val="none" w:sz="0" w:space="0" w:color="auto"/>
                <w:left w:val="none" w:sz="0" w:space="0" w:color="auto"/>
                <w:bottom w:val="none" w:sz="0" w:space="0" w:color="auto"/>
                <w:right w:val="none" w:sz="0" w:space="0" w:color="auto"/>
              </w:divBdr>
            </w:div>
            <w:div w:id="2004888195">
              <w:marLeft w:val="0"/>
              <w:marRight w:val="0"/>
              <w:marTop w:val="0"/>
              <w:marBottom w:val="0"/>
              <w:divBdr>
                <w:top w:val="none" w:sz="0" w:space="0" w:color="auto"/>
                <w:left w:val="none" w:sz="0" w:space="0" w:color="auto"/>
                <w:bottom w:val="none" w:sz="0" w:space="0" w:color="auto"/>
                <w:right w:val="none" w:sz="0" w:space="0" w:color="auto"/>
              </w:divBdr>
            </w:div>
            <w:div w:id="2009870156">
              <w:marLeft w:val="0"/>
              <w:marRight w:val="0"/>
              <w:marTop w:val="0"/>
              <w:marBottom w:val="0"/>
              <w:divBdr>
                <w:top w:val="none" w:sz="0" w:space="0" w:color="auto"/>
                <w:left w:val="none" w:sz="0" w:space="0" w:color="auto"/>
                <w:bottom w:val="none" w:sz="0" w:space="0" w:color="auto"/>
                <w:right w:val="none" w:sz="0" w:space="0" w:color="auto"/>
              </w:divBdr>
            </w:div>
            <w:div w:id="2016684430">
              <w:marLeft w:val="0"/>
              <w:marRight w:val="0"/>
              <w:marTop w:val="0"/>
              <w:marBottom w:val="0"/>
              <w:divBdr>
                <w:top w:val="none" w:sz="0" w:space="0" w:color="auto"/>
                <w:left w:val="none" w:sz="0" w:space="0" w:color="auto"/>
                <w:bottom w:val="none" w:sz="0" w:space="0" w:color="auto"/>
                <w:right w:val="none" w:sz="0" w:space="0" w:color="auto"/>
              </w:divBdr>
            </w:div>
            <w:div w:id="2028287041">
              <w:marLeft w:val="0"/>
              <w:marRight w:val="0"/>
              <w:marTop w:val="0"/>
              <w:marBottom w:val="0"/>
              <w:divBdr>
                <w:top w:val="none" w:sz="0" w:space="0" w:color="auto"/>
                <w:left w:val="none" w:sz="0" w:space="0" w:color="auto"/>
                <w:bottom w:val="none" w:sz="0" w:space="0" w:color="auto"/>
                <w:right w:val="none" w:sz="0" w:space="0" w:color="auto"/>
              </w:divBdr>
            </w:div>
            <w:div w:id="2041009306">
              <w:marLeft w:val="0"/>
              <w:marRight w:val="0"/>
              <w:marTop w:val="0"/>
              <w:marBottom w:val="0"/>
              <w:divBdr>
                <w:top w:val="none" w:sz="0" w:space="0" w:color="auto"/>
                <w:left w:val="none" w:sz="0" w:space="0" w:color="auto"/>
                <w:bottom w:val="none" w:sz="0" w:space="0" w:color="auto"/>
                <w:right w:val="none" w:sz="0" w:space="0" w:color="auto"/>
              </w:divBdr>
            </w:div>
            <w:div w:id="2050910423">
              <w:marLeft w:val="0"/>
              <w:marRight w:val="0"/>
              <w:marTop w:val="0"/>
              <w:marBottom w:val="0"/>
              <w:divBdr>
                <w:top w:val="none" w:sz="0" w:space="0" w:color="auto"/>
                <w:left w:val="none" w:sz="0" w:space="0" w:color="auto"/>
                <w:bottom w:val="none" w:sz="0" w:space="0" w:color="auto"/>
                <w:right w:val="none" w:sz="0" w:space="0" w:color="auto"/>
              </w:divBdr>
            </w:div>
            <w:div w:id="2066559131">
              <w:marLeft w:val="0"/>
              <w:marRight w:val="0"/>
              <w:marTop w:val="0"/>
              <w:marBottom w:val="0"/>
              <w:divBdr>
                <w:top w:val="none" w:sz="0" w:space="0" w:color="auto"/>
                <w:left w:val="none" w:sz="0" w:space="0" w:color="auto"/>
                <w:bottom w:val="none" w:sz="0" w:space="0" w:color="auto"/>
                <w:right w:val="none" w:sz="0" w:space="0" w:color="auto"/>
              </w:divBdr>
            </w:div>
            <w:div w:id="2067993144">
              <w:marLeft w:val="0"/>
              <w:marRight w:val="0"/>
              <w:marTop w:val="0"/>
              <w:marBottom w:val="0"/>
              <w:divBdr>
                <w:top w:val="none" w:sz="0" w:space="0" w:color="auto"/>
                <w:left w:val="none" w:sz="0" w:space="0" w:color="auto"/>
                <w:bottom w:val="none" w:sz="0" w:space="0" w:color="auto"/>
                <w:right w:val="none" w:sz="0" w:space="0" w:color="auto"/>
              </w:divBdr>
            </w:div>
            <w:div w:id="2073311666">
              <w:marLeft w:val="0"/>
              <w:marRight w:val="0"/>
              <w:marTop w:val="0"/>
              <w:marBottom w:val="0"/>
              <w:divBdr>
                <w:top w:val="none" w:sz="0" w:space="0" w:color="auto"/>
                <w:left w:val="none" w:sz="0" w:space="0" w:color="auto"/>
                <w:bottom w:val="none" w:sz="0" w:space="0" w:color="auto"/>
                <w:right w:val="none" w:sz="0" w:space="0" w:color="auto"/>
              </w:divBdr>
            </w:div>
            <w:div w:id="2073960416">
              <w:marLeft w:val="0"/>
              <w:marRight w:val="0"/>
              <w:marTop w:val="0"/>
              <w:marBottom w:val="0"/>
              <w:divBdr>
                <w:top w:val="none" w:sz="0" w:space="0" w:color="auto"/>
                <w:left w:val="none" w:sz="0" w:space="0" w:color="auto"/>
                <w:bottom w:val="none" w:sz="0" w:space="0" w:color="auto"/>
                <w:right w:val="none" w:sz="0" w:space="0" w:color="auto"/>
              </w:divBdr>
            </w:div>
            <w:div w:id="2075011130">
              <w:marLeft w:val="0"/>
              <w:marRight w:val="0"/>
              <w:marTop w:val="0"/>
              <w:marBottom w:val="0"/>
              <w:divBdr>
                <w:top w:val="none" w:sz="0" w:space="0" w:color="auto"/>
                <w:left w:val="none" w:sz="0" w:space="0" w:color="auto"/>
                <w:bottom w:val="none" w:sz="0" w:space="0" w:color="auto"/>
                <w:right w:val="none" w:sz="0" w:space="0" w:color="auto"/>
              </w:divBdr>
            </w:div>
            <w:div w:id="2089423252">
              <w:marLeft w:val="0"/>
              <w:marRight w:val="0"/>
              <w:marTop w:val="0"/>
              <w:marBottom w:val="0"/>
              <w:divBdr>
                <w:top w:val="none" w:sz="0" w:space="0" w:color="auto"/>
                <w:left w:val="none" w:sz="0" w:space="0" w:color="auto"/>
                <w:bottom w:val="none" w:sz="0" w:space="0" w:color="auto"/>
                <w:right w:val="none" w:sz="0" w:space="0" w:color="auto"/>
              </w:divBdr>
            </w:div>
            <w:div w:id="2092578304">
              <w:marLeft w:val="0"/>
              <w:marRight w:val="0"/>
              <w:marTop w:val="0"/>
              <w:marBottom w:val="0"/>
              <w:divBdr>
                <w:top w:val="none" w:sz="0" w:space="0" w:color="auto"/>
                <w:left w:val="none" w:sz="0" w:space="0" w:color="auto"/>
                <w:bottom w:val="none" w:sz="0" w:space="0" w:color="auto"/>
                <w:right w:val="none" w:sz="0" w:space="0" w:color="auto"/>
              </w:divBdr>
            </w:div>
            <w:div w:id="2101365842">
              <w:marLeft w:val="0"/>
              <w:marRight w:val="0"/>
              <w:marTop w:val="0"/>
              <w:marBottom w:val="0"/>
              <w:divBdr>
                <w:top w:val="none" w:sz="0" w:space="0" w:color="auto"/>
                <w:left w:val="none" w:sz="0" w:space="0" w:color="auto"/>
                <w:bottom w:val="none" w:sz="0" w:space="0" w:color="auto"/>
                <w:right w:val="none" w:sz="0" w:space="0" w:color="auto"/>
              </w:divBdr>
            </w:div>
            <w:div w:id="2107263745">
              <w:marLeft w:val="0"/>
              <w:marRight w:val="0"/>
              <w:marTop w:val="0"/>
              <w:marBottom w:val="0"/>
              <w:divBdr>
                <w:top w:val="none" w:sz="0" w:space="0" w:color="auto"/>
                <w:left w:val="none" w:sz="0" w:space="0" w:color="auto"/>
                <w:bottom w:val="none" w:sz="0" w:space="0" w:color="auto"/>
                <w:right w:val="none" w:sz="0" w:space="0" w:color="auto"/>
              </w:divBdr>
            </w:div>
            <w:div w:id="2133403269">
              <w:marLeft w:val="0"/>
              <w:marRight w:val="0"/>
              <w:marTop w:val="0"/>
              <w:marBottom w:val="0"/>
              <w:divBdr>
                <w:top w:val="none" w:sz="0" w:space="0" w:color="auto"/>
                <w:left w:val="none" w:sz="0" w:space="0" w:color="auto"/>
                <w:bottom w:val="none" w:sz="0" w:space="0" w:color="auto"/>
                <w:right w:val="none" w:sz="0" w:space="0" w:color="auto"/>
              </w:divBdr>
            </w:div>
            <w:div w:id="21418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9823">
      <w:bodyDiv w:val="1"/>
      <w:marLeft w:val="0"/>
      <w:marRight w:val="0"/>
      <w:marTop w:val="0"/>
      <w:marBottom w:val="0"/>
      <w:divBdr>
        <w:top w:val="none" w:sz="0" w:space="0" w:color="auto"/>
        <w:left w:val="none" w:sz="0" w:space="0" w:color="auto"/>
        <w:bottom w:val="none" w:sz="0" w:space="0" w:color="auto"/>
        <w:right w:val="none" w:sz="0" w:space="0" w:color="auto"/>
      </w:divBdr>
      <w:divsChild>
        <w:div w:id="1796751628">
          <w:marLeft w:val="0"/>
          <w:marRight w:val="0"/>
          <w:marTop w:val="0"/>
          <w:marBottom w:val="0"/>
          <w:divBdr>
            <w:top w:val="none" w:sz="0" w:space="0" w:color="auto"/>
            <w:left w:val="none" w:sz="0" w:space="0" w:color="auto"/>
            <w:bottom w:val="none" w:sz="0" w:space="0" w:color="auto"/>
            <w:right w:val="none" w:sz="0" w:space="0" w:color="auto"/>
          </w:divBdr>
          <w:divsChild>
            <w:div w:id="955913067">
              <w:marLeft w:val="0"/>
              <w:marRight w:val="0"/>
              <w:marTop w:val="0"/>
              <w:marBottom w:val="0"/>
              <w:divBdr>
                <w:top w:val="none" w:sz="0" w:space="0" w:color="auto"/>
                <w:left w:val="none" w:sz="0" w:space="0" w:color="auto"/>
                <w:bottom w:val="none" w:sz="0" w:space="0" w:color="auto"/>
                <w:right w:val="none" w:sz="0" w:space="0" w:color="auto"/>
              </w:divBdr>
              <w:divsChild>
                <w:div w:id="2136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63866">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link.springer.com/content/pdf/10.1007/s10237-019-01209-2.pdf" TargetMode="External"/><Relationship Id="rId2" Type="http://schemas.openxmlformats.org/officeDocument/2006/relationships/image" Target="media/image15.png"/><Relationship Id="rId1" Type="http://schemas.openxmlformats.org/officeDocument/2006/relationships/hyperlink" Target="https://www.cvphysiology.com/Cardiac%20Function/CF024" TargetMode="External"/><Relationship Id="rId4" Type="http://schemas.openxmlformats.org/officeDocument/2006/relationships/hyperlink" Target="https://www.ncbi.nlm.nih.gov/pmc/articles/PMC5889094/"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svg"/><Relationship Id="rId18" Type="http://schemas.openxmlformats.org/officeDocument/2006/relationships/image" Target="media/image5.emf"/><Relationship Id="rId26" Type="http://schemas.openxmlformats.org/officeDocument/2006/relationships/image" Target="media/image9.emf"/><Relationship Id="rId39" Type="http://schemas.openxmlformats.org/officeDocument/2006/relationships/hyperlink" Target="https://doi.org/10.1007/s12551-021-00826-5" TargetMode="External"/><Relationship Id="rId21" Type="http://schemas.openxmlformats.org/officeDocument/2006/relationships/oleObject" Target="embeddings/oleObject4.bin"/><Relationship Id="rId34" Type="http://schemas.openxmlformats.org/officeDocument/2006/relationships/image" Target="media/image16.jpeg"/><Relationship Id="rId42" Type="http://schemas.openxmlformats.org/officeDocument/2006/relationships/image" Target="media/image21.jpeg"/><Relationship Id="rId47" Type="http://schemas.openxmlformats.org/officeDocument/2006/relationships/image" Target="media/image26.jpeg"/><Relationship Id="rId50" Type="http://schemas.openxmlformats.org/officeDocument/2006/relationships/image" Target="media/image29.jpe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oleObject" Target="embeddings/oleObject8.bin"/><Relationship Id="rId11" Type="http://schemas.microsoft.com/office/2018/08/relationships/commentsExtensible" Target="commentsExtensible.xml"/><Relationship Id="rId24" Type="http://schemas.openxmlformats.org/officeDocument/2006/relationships/image" Target="media/image8.emf"/><Relationship Id="rId32" Type="http://schemas.openxmlformats.org/officeDocument/2006/relationships/image" Target="media/image13.jpeg"/><Relationship Id="rId37" Type="http://schemas.openxmlformats.org/officeDocument/2006/relationships/image" Target="media/image19.jpeg"/><Relationship Id="rId40" Type="http://schemas.openxmlformats.org/officeDocument/2006/relationships/hyperlink" Target="https://doi.org/10.1101/2021.10.21.465366" TargetMode="External"/><Relationship Id="rId45" Type="http://schemas.openxmlformats.org/officeDocument/2006/relationships/image" Target="media/image24.jpeg"/><Relationship Id="rId53" Type="http://schemas.openxmlformats.org/officeDocument/2006/relationships/image" Target="media/image32.jpeg"/><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oleObject" Target="embeddings/oleObject3.bin"/><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oleObject" Target="embeddings/oleObject7.bin"/><Relationship Id="rId30" Type="http://schemas.openxmlformats.org/officeDocument/2006/relationships/image" Target="media/image11.jpeg"/><Relationship Id="rId35" Type="http://schemas.openxmlformats.org/officeDocument/2006/relationships/image" Target="media/image17.jpeg"/><Relationship Id="rId43" Type="http://schemas.openxmlformats.org/officeDocument/2006/relationships/image" Target="media/image22.jpeg"/><Relationship Id="rId48" Type="http://schemas.openxmlformats.org/officeDocument/2006/relationships/image" Target="media/image27.jpeg"/><Relationship Id="rId56" Type="http://schemas.openxmlformats.org/officeDocument/2006/relationships/header" Target="header1.xml"/><Relationship Id="rId8" Type="http://schemas.openxmlformats.org/officeDocument/2006/relationships/comments" Target="comments.xml"/><Relationship Id="rId51" Type="http://schemas.openxmlformats.org/officeDocument/2006/relationships/image" Target="media/image30.jpe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image" Target="media/image14.jpeg"/><Relationship Id="rId38" Type="http://schemas.openxmlformats.org/officeDocument/2006/relationships/image" Target="media/image20.jpeg"/><Relationship Id="rId46" Type="http://schemas.openxmlformats.org/officeDocument/2006/relationships/image" Target="media/image25.jpeg"/><Relationship Id="rId59" Type="http://schemas.openxmlformats.org/officeDocument/2006/relationships/theme" Target="theme/theme1.xml"/><Relationship Id="rId20" Type="http://schemas.openxmlformats.org/officeDocument/2006/relationships/image" Target="media/image6.emf"/><Relationship Id="rId41" Type="http://schemas.openxmlformats.org/officeDocument/2006/relationships/hyperlink" Target="https://doi.org/10.1101/2020.09.18.302067"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0.emf"/><Relationship Id="rId36" Type="http://schemas.openxmlformats.org/officeDocument/2006/relationships/image" Target="media/image18.jpeg"/><Relationship Id="rId49" Type="http://schemas.openxmlformats.org/officeDocument/2006/relationships/image" Target="media/image28.jpeg"/><Relationship Id="rId57" Type="http://schemas.openxmlformats.org/officeDocument/2006/relationships/fontTable" Target="fontTable.xml"/><Relationship Id="rId10" Type="http://schemas.microsoft.com/office/2016/09/relationships/commentsIds" Target="commentsIds.xml"/><Relationship Id="rId31" Type="http://schemas.openxmlformats.org/officeDocument/2006/relationships/image" Target="media/image12.jpeg"/><Relationship Id="rId44" Type="http://schemas.openxmlformats.org/officeDocument/2006/relationships/image" Target="media/image23.jpeg"/><Relationship Id="rId52" Type="http://schemas.openxmlformats.org/officeDocument/2006/relationships/image" Target="media/image3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66C1CD4B-22DE-1340-9AAB-70BECD6D7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C:\Users\joshua.stocco\Documents\Templates\Frontiers_Word_Templates\Frontiers_template.dotx</Template>
  <TotalTime>36</TotalTime>
  <Pages>52</Pages>
  <Words>25084</Words>
  <Characters>142980</Characters>
  <Application>Microsoft Office Word</Application>
  <DocSecurity>0</DocSecurity>
  <Lines>1191</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Wenk, Jonathan F.</dc:creator>
  <cp:keywords/>
  <dc:description/>
  <cp:lastModifiedBy>Sharifi, Hossein</cp:lastModifiedBy>
  <cp:revision>17</cp:revision>
  <cp:lastPrinted>2013-10-03T12:51:00Z</cp:lastPrinted>
  <dcterms:created xsi:type="dcterms:W3CDTF">2021-12-22T17:02:00Z</dcterms:created>
  <dcterms:modified xsi:type="dcterms:W3CDTF">2021-12-22T17:43:00Z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MacEqns">
    <vt:bool>true</vt:bool>
  </property>
  <property fmtid="{D5CDD505-2E9C-101B-9397-08002B2CF9AE}" pid="4" name="MTEquationNumber2">
    <vt:lpwstr>(#E1)</vt:lpwstr>
  </property>
</Properties>
</file>