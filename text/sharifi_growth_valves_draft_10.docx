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60480ED6"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 xml:space="preserve">Multiscale modeling of cardiac valve disease using cell-level signals to drive myocardial </w:t>
      </w:r>
      <w:commentRangeStart w:id="0"/>
      <w:r w:rsidR="002772CC">
        <w:t>growth</w:t>
      </w:r>
      <w:commentRangeEnd w:id="0"/>
      <w:r w:rsidR="002772CC">
        <w:rPr>
          <w:rStyle w:val="CommentReference"/>
        </w:rPr>
        <w:commentReference w:id="0"/>
      </w:r>
      <w:r w:rsidR="002772CC">
        <w:t xml:space="preserve"> </w:t>
      </w:r>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1"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2" w:author="Sharifi, Hossein" w:date="2021-12-13T10:04:00Z">
        <w:r w:rsidR="00BA6D11">
          <w:rPr>
            <w:rFonts w:asciiTheme="majorBidi" w:hAnsiTheme="majorBidi" w:cstheme="majorBidi"/>
          </w:rPr>
          <w:t xml:space="preserve"> </w:t>
        </w:r>
      </w:ins>
      <w:ins w:id="3"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7BAA0B7"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7BE26073" w:rsidR="00976922" w:rsidRPr="0089317B" w:rsidRDefault="00A734BE" w:rsidP="00F34279">
      <w:pPr>
        <w:spacing w:line="240" w:lineRule="auto"/>
        <w:jc w:val="both"/>
        <w:rPr>
          <w:rFonts w:asciiTheme="majorBidi" w:hAnsiTheme="majorBidi" w:cstheme="majorBidi"/>
        </w:rPr>
      </w:pPr>
      <w:commentRangeStart w:id="4"/>
      <w:commentRangeStart w:id="5"/>
      <w:r>
        <w:rPr>
          <w:rFonts w:asciiTheme="majorBidi" w:hAnsiTheme="majorBidi" w:cstheme="majorBidi"/>
        </w:rPr>
        <w:t xml:space="preserve">Multiscale </w:t>
      </w:r>
      <w:commentRangeEnd w:id="4"/>
      <w:r w:rsidR="00584FA5">
        <w:rPr>
          <w:rStyle w:val="CommentReference"/>
        </w:rPr>
        <w:commentReference w:id="4"/>
      </w:r>
      <w:commentRangeEnd w:id="5"/>
      <w:r w:rsidR="002C149E">
        <w:rPr>
          <w:rStyle w:val="CommentReference"/>
        </w:rPr>
        <w:commentReference w:id="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r w:rsidR="008863CA">
        <w:rPr>
          <w:rFonts w:asciiTheme="majorBidi" w:hAnsiTheme="majorBidi" w:cstheme="majorBidi"/>
        </w:rPr>
        <w:t>e</w:t>
      </w:r>
      <w:commentRangeStart w:id="6"/>
      <w:commentRangeStart w:id="7"/>
      <w:r w:rsidR="00902C0F">
        <w:rPr>
          <w:rFonts w:asciiTheme="majorBidi" w:hAnsiTheme="majorBidi" w:cstheme="majorBidi"/>
        </w:rPr>
        <w:t xml:space="preserve">merging </w:t>
      </w:r>
      <w:commentRangeEnd w:id="6"/>
      <w:r w:rsidR="00584FA5">
        <w:rPr>
          <w:rStyle w:val="CommentReference"/>
        </w:rPr>
        <w:commentReference w:id="6"/>
      </w:r>
      <w:commentRangeEnd w:id="7"/>
      <w:r w:rsidR="0037767C">
        <w:rPr>
          <w:rStyle w:val="CommentReference"/>
        </w:rPr>
        <w:commentReference w:id="7"/>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commentRangeStart w:id="8"/>
      <w:commentRangeStart w:id="9"/>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8"/>
      <w:r w:rsidR="00584FA5">
        <w:rPr>
          <w:rStyle w:val="CommentReference"/>
        </w:rPr>
        <w:commentReference w:id="8"/>
      </w:r>
      <w:commentRangeEnd w:id="9"/>
      <w:r w:rsidR="0037767C">
        <w:rPr>
          <w:rStyle w:val="CommentReference"/>
        </w:rPr>
        <w:commentReference w:id="9"/>
      </w:r>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10"/>
      <w:commentRangeStart w:id="11"/>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 xml:space="preserve">systemic circulation </w:t>
      </w:r>
      <w:commentRangeEnd w:id="10"/>
      <w:r w:rsidR="00584FA5">
        <w:rPr>
          <w:rStyle w:val="CommentReference"/>
        </w:rPr>
        <w:commentReference w:id="10"/>
      </w:r>
      <w:commentRangeEnd w:id="11"/>
      <w:r w:rsidR="00D264CE">
        <w:rPr>
          <w:rStyle w:val="CommentReference"/>
        </w:rPr>
        <w:commentReference w:id="11"/>
      </w:r>
      <w:r w:rsidR="00BF7BC8">
        <w:rPr>
          <w:rFonts w:asciiTheme="majorBidi" w:hAnsiTheme="majorBidi" w:cstheme="majorBidi"/>
        </w:rPr>
        <w:t xml:space="preserve">by bridging </w:t>
      </w:r>
      <w:r w:rsidR="002772CC">
        <w:rPr>
          <w:rFonts w:asciiTheme="majorBidi" w:hAnsiTheme="majorBidi" w:cstheme="majorBidi"/>
        </w:rPr>
        <w:t>from molecular to organ-level mechanisms</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r w:rsidR="004B092C">
        <w:rPr>
          <w:rFonts w:asciiTheme="majorBidi" w:hAnsiTheme="majorBidi" w:cstheme="majorBidi"/>
        </w:rPr>
        <w:t xml:space="preserve">a </w:t>
      </w:r>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w:t>
      </w:r>
      <w:r w:rsidR="00AB7A0E">
        <w:rPr>
          <w:rFonts w:asciiTheme="majorBidi" w:hAnsiTheme="majorBidi" w:cstheme="majorBidi"/>
        </w:rPr>
        <w:t>ular</w:t>
      </w:r>
      <w:r w:rsidR="00584FA5">
        <w:rPr>
          <w:rFonts w:asciiTheme="majorBidi" w:hAnsiTheme="majorBidi" w:cstheme="majorBidi"/>
        </w:rPr>
        <w:t xml:space="preserve"> and molecular-level signals</w:t>
      </w:r>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cells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r w:rsidR="007A203E">
        <w:rPr>
          <w:rFonts w:asciiTheme="majorBidi" w:hAnsiTheme="majorBidi" w:cstheme="majorBidi"/>
        </w:rPr>
        <w:t xml:space="preserve">LV 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12"/>
      <w:commentRangeStart w:id="13"/>
      <w:commentRangeEnd w:id="12"/>
      <w:r w:rsidR="00D17217">
        <w:rPr>
          <w:rStyle w:val="CommentReference"/>
        </w:rPr>
        <w:commentReference w:id="12"/>
      </w:r>
      <w:commentRangeEnd w:id="13"/>
      <w:r w:rsidR="00FD6729">
        <w:rPr>
          <w:rStyle w:val="CommentReference"/>
        </w:rPr>
        <w:commentReference w:id="13"/>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simulations for each valvular disorder</w:t>
      </w:r>
      <w:r w:rsidR="00D23B8C">
        <w:rPr>
          <w:rFonts w:asciiTheme="majorBidi" w:hAnsiTheme="majorBidi" w:cstheme="majorBidi"/>
        </w:rPr>
        <w:t xml:space="preserve"> </w:t>
      </w:r>
      <w:r w:rsidR="00402155">
        <w:rPr>
          <w:rFonts w:asciiTheme="majorBidi" w:hAnsiTheme="majorBidi" w:cstheme="majorBidi"/>
        </w:rPr>
        <w:t>re</w:t>
      </w:r>
      <w:r w:rsidR="00D23B8C">
        <w:rPr>
          <w:rFonts w:asciiTheme="majorBidi" w:hAnsiTheme="majorBidi" w:cstheme="majorBidi"/>
        </w:rPr>
        <w:t>gained</w:t>
      </w:r>
      <w:r w:rsidR="00402155">
        <w:rPr>
          <w:rFonts w:asciiTheme="majorBidi" w:hAnsiTheme="majorBidi" w:cstheme="majorBidi"/>
        </w:rPr>
        <w:t xml:space="preserve"> LV size and function (reversal of growth) 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14"/>
      <w:commentRangeStart w:id="15"/>
      <w:r w:rsidR="00217F49">
        <w:rPr>
          <w:rFonts w:asciiTheme="majorBidi" w:hAnsiTheme="majorBidi" w:cstheme="majorBidi"/>
        </w:rPr>
        <w:t>valve disease</w:t>
      </w:r>
      <w:r w:rsidR="00815846">
        <w:rPr>
          <w:rFonts w:asciiTheme="majorBidi" w:hAnsiTheme="majorBidi" w:cstheme="majorBidi"/>
        </w:rPr>
        <w:t>.</w:t>
      </w:r>
      <w:commentRangeEnd w:id="14"/>
      <w:r w:rsidR="00217F49">
        <w:rPr>
          <w:rStyle w:val="CommentReference"/>
        </w:rPr>
        <w:commentReference w:id="14"/>
      </w:r>
      <w:commentRangeEnd w:id="15"/>
      <w:r w:rsidR="00547A97">
        <w:rPr>
          <w:rStyle w:val="CommentReference"/>
        </w:rPr>
        <w:commentReference w:id="15"/>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23DC3A05"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proofErr w:type="gramStart"/>
      <w:r>
        <w:rPr>
          <w:rFonts w:asciiTheme="majorBidi" w:hAnsiTheme="majorBidi" w:cstheme="majorBidi"/>
          <w:szCs w:val="24"/>
        </w:rPr>
        <w:t>is able to</w:t>
      </w:r>
      <w:proofErr w:type="gramEnd"/>
      <w:r>
        <w:rPr>
          <w:rFonts w:asciiTheme="majorBidi" w:hAnsiTheme="majorBidi" w:cstheme="majorBidi"/>
          <w:szCs w:val="24"/>
        </w:rPr>
        <w:t xml:space="preserve">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CF3478">
        <w:rPr>
          <w:rFonts w:asciiTheme="majorBidi" w:hAnsiTheme="majorBidi" w:cstheme="majorBidi"/>
          <w:noProof/>
          <w:szCs w:val="24"/>
        </w:rPr>
        <w:t>(Frey and Olson, 2003; Pitoulis and Terracciano, 2020)</w:t>
      </w:r>
      <w:r w:rsidR="00365B9C">
        <w:rPr>
          <w:rFonts w:asciiTheme="majorBidi" w:hAnsiTheme="majorBidi" w:cstheme="majorBidi"/>
          <w:szCs w:val="24"/>
        </w:rPr>
        <w:fldChar w:fldCharType="end"/>
      </w:r>
      <w:r w:rsidR="00365B9C">
        <w:rPr>
          <w:rFonts w:asciiTheme="majorBidi" w:hAnsiTheme="majorBidi" w:cstheme="majorBidi"/>
          <w:szCs w:val="24"/>
        </w:rPr>
        <w:t>.</w:t>
      </w:r>
      <w:r w:rsidR="00A2651B" w:rsidRPr="00B95524">
        <w:rPr>
          <w:rFonts w:asciiTheme="majorBidi" w:hAnsiTheme="majorBidi" w:cstheme="majorBidi"/>
          <w:szCs w:val="24"/>
        </w:rPr>
        <w:t xml:space="preserve"> </w:t>
      </w:r>
      <w:commentRangeStart w:id="16"/>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sidR="0097520C">
        <w:rPr>
          <w:rFonts w:asciiTheme="majorBidi" w:hAnsiTheme="majorBidi" w:cstheme="majorBidi"/>
          <w:szCs w:val="24"/>
        </w:rPr>
        <w:t>,</w:t>
      </w:r>
      <w:r w:rsidR="00D25AB4">
        <w:rPr>
          <w:rFonts w:asciiTheme="majorBidi" w:hAnsiTheme="majorBidi" w:cstheme="majorBidi"/>
          <w:szCs w:val="24"/>
        </w:rPr>
        <w:t xml:space="preserve"> namely concentric and eccentric growth. The former</w:t>
      </w:r>
      <w:r w:rsidR="00A901D4" w:rsidRPr="00B95524">
        <w:rPr>
          <w:rFonts w:asciiTheme="majorBidi" w:hAnsiTheme="majorBidi" w:cstheme="majorBidi"/>
          <w:szCs w:val="24"/>
        </w:rPr>
        <w:t xml:space="preserve">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r w:rsidR="00AE77E0">
        <w:rPr>
          <w:rFonts w:asciiTheme="majorBidi" w:hAnsiTheme="majorBidi" w:cstheme="majorBidi"/>
          <w:szCs w:val="24"/>
        </w:rPr>
        <w:t xml:space="preserve">The latter, however,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16"/>
      <w:r w:rsidR="00217F49">
        <w:rPr>
          <w:rStyle w:val="CommentReference"/>
        </w:rPr>
        <w:commentReference w:id="16"/>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w:t>
      </w:r>
      <w:r w:rsidR="000252CB">
        <w:rPr>
          <w:rFonts w:asciiTheme="majorBidi" w:hAnsiTheme="majorBidi" w:cstheme="majorBidi"/>
          <w:szCs w:val="24"/>
        </w:rPr>
        <w:t>valvular disease</w:t>
      </w:r>
      <w:r w:rsidR="00B84E1D">
        <w:rPr>
          <w:rFonts w:asciiTheme="majorBidi" w:hAnsiTheme="majorBidi" w:cstheme="majorBidi"/>
          <w:szCs w:val="24"/>
        </w:rPr>
        <w:t>s</w:t>
      </w:r>
      <w:r w:rsidR="009D5B73">
        <w:rPr>
          <w:rFonts w:asciiTheme="majorBidi" w:hAnsiTheme="majorBidi" w:cstheme="majorBidi"/>
          <w:szCs w:val="24"/>
        </w:rPr>
        <w:t xml:space="preserve">, but it can progress to heart failure if the </w:t>
      </w:r>
      <w:r w:rsidR="00F55FA7" w:rsidRPr="00B95524">
        <w:rPr>
          <w:rFonts w:asciiTheme="majorBidi" w:hAnsiTheme="majorBidi" w:cstheme="majorBidi"/>
          <w:szCs w:val="24"/>
        </w:rPr>
        <w:t xml:space="preserve">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63D76708"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365F22F2"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 xml:space="preserve">multiscale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 xml:space="preserve">multiscale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EF71E5">
        <w:rPr>
          <w:rFonts w:asciiTheme="majorBidi" w:hAnsiTheme="majorBidi" w:cstheme="majorBidi"/>
          <w:color w:val="000000" w:themeColor="text1"/>
        </w:rPr>
        <w:t xml:space="preserve">In another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116617">
        <w:rPr>
          <w:rFonts w:asciiTheme="majorBidi" w:hAnsiTheme="majorBidi" w:cstheme="majorBidi"/>
          <w:color w:val="000000" w:themeColor="text1"/>
        </w:rPr>
        <w:t>coupled</w:t>
      </w:r>
      <w:r w:rsidR="00116617" w:rsidRPr="00B95524">
        <w:rPr>
          <w:rFonts w:asciiTheme="majorBidi" w:hAnsiTheme="majorBidi" w:cstheme="majorBidi"/>
          <w:color w:val="000000" w:themeColor="text1"/>
        </w:rPr>
        <w:t xml:space="preserve"> </w:t>
      </w:r>
      <w:r w:rsidR="00123DF1" w:rsidRPr="00B95524">
        <w:rPr>
          <w:rFonts w:asciiTheme="majorBidi" w:hAnsiTheme="majorBidi" w:cstheme="majorBidi"/>
          <w:color w:val="000000" w:themeColor="text1"/>
        </w:rPr>
        <w:t>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w:t>
      </w:r>
      <w:r w:rsidR="00ED1431">
        <w:rPr>
          <w:rFonts w:asciiTheme="majorBidi" w:hAnsiTheme="majorBidi" w:cstheme="majorBidi"/>
          <w:color w:val="000000" w:themeColor="text1"/>
        </w:rPr>
        <w:t>concluded</w:t>
      </w:r>
      <w:r w:rsidR="00ED1431" w:rsidRPr="00B95524">
        <w:rPr>
          <w:rFonts w:asciiTheme="majorBidi" w:hAnsiTheme="majorBidi" w:cstheme="majorBidi"/>
          <w:color w:val="000000" w:themeColor="text1"/>
        </w:rPr>
        <w:t xml:space="preserve"> </w:t>
      </w:r>
      <w:r w:rsidR="00C97E6A" w:rsidRPr="00B95524">
        <w:rPr>
          <w:rFonts w:asciiTheme="majorBidi" w:hAnsiTheme="majorBidi" w:cstheme="majorBidi"/>
          <w:color w:val="000000" w:themeColor="text1"/>
        </w:rPr>
        <w:t xml:space="preserve">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32A5C92E" w14:textId="531584DB" w:rsidR="00CC6257" w:rsidRDefault="00C50768" w:rsidP="00B318BC">
      <w:pPr>
        <w:spacing w:line="240" w:lineRule="auto"/>
        <w:ind w:firstLine="567"/>
        <w:jc w:val="both"/>
        <w:rPr>
          <w:rFonts w:asciiTheme="majorBidi" w:hAnsiTheme="majorBidi" w:cstheme="majorBidi"/>
          <w:color w:val="000000" w:themeColor="text1"/>
        </w:rPr>
      </w:pPr>
      <w:commentRangeStart w:id="17"/>
      <w:r>
        <w:rPr>
          <w:rFonts w:asciiTheme="majorBidi" w:hAnsiTheme="majorBidi" w:cstheme="majorBidi"/>
          <w:color w:val="000000" w:themeColor="text1"/>
        </w:rPr>
        <w:t xml:space="preserve">Davis et al. </w:t>
      </w:r>
      <w:r>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Pr>
          <w:rFonts w:asciiTheme="majorBidi" w:hAnsiTheme="majorBidi" w:cstheme="majorBidi"/>
          <w:color w:val="000000" w:themeColor="text1"/>
        </w:rPr>
      </w:r>
      <w:r>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(Davis et al., 2016)</w:t>
      </w:r>
      <w:r>
        <w:rPr>
          <w:rFonts w:asciiTheme="majorBidi" w:hAnsiTheme="majorBidi" w:cstheme="majorBidi"/>
          <w:color w:val="000000" w:themeColor="text1"/>
        </w:rPr>
        <w:fldChar w:fldCharType="end"/>
      </w:r>
      <w:r>
        <w:rPr>
          <w:rFonts w:asciiTheme="majorBidi" w:hAnsiTheme="majorBidi" w:cstheme="majorBidi"/>
          <w:color w:val="000000" w:themeColor="text1"/>
        </w:rPr>
        <w:t xml:space="preserve"> have suggested that cardiac growth correlates with the magnitude of tension developed by myofilament</w:t>
      </w:r>
      <w:r w:rsidR="0097520C">
        <w:rPr>
          <w:rFonts w:asciiTheme="majorBidi" w:hAnsiTheme="majorBidi" w:cstheme="majorBidi"/>
          <w:color w:val="000000" w:themeColor="text1"/>
        </w:rPr>
        <w:t>s</w:t>
      </w:r>
      <w:r>
        <w:rPr>
          <w:rFonts w:asciiTheme="majorBidi" w:hAnsiTheme="majorBidi" w:cstheme="majorBidi"/>
          <w:color w:val="000000" w:themeColor="text1"/>
        </w:rPr>
        <w:t xml:space="preserve"> over time</w:t>
      </w:r>
      <w:r w:rsidR="007923BF">
        <w:rPr>
          <w:rFonts w:asciiTheme="majorBidi" w:hAnsiTheme="majorBidi" w:cstheme="majorBidi"/>
          <w:color w:val="000000" w:themeColor="text1"/>
        </w:rPr>
        <w:t>, which reflects the work done by the heart</w:t>
      </w:r>
      <w:r>
        <w:rPr>
          <w:rFonts w:asciiTheme="majorBidi" w:hAnsiTheme="majorBidi" w:cstheme="majorBidi"/>
          <w:color w:val="000000" w:themeColor="text1"/>
        </w:rPr>
        <w:t>.</w:t>
      </w:r>
      <w:r w:rsidR="00B318BC">
        <w:rPr>
          <w:rFonts w:asciiTheme="majorBidi" w:hAnsiTheme="majorBidi" w:cstheme="majorBidi"/>
          <w:color w:val="000000" w:themeColor="text1"/>
        </w:rPr>
        <w:t xml:space="preserve"> </w:t>
      </w:r>
      <w:r w:rsidR="005458B7">
        <w:rPr>
          <w:rFonts w:asciiTheme="majorBidi" w:hAnsiTheme="majorBidi" w:cstheme="majorBidi"/>
          <w:color w:val="000000" w:themeColor="text1"/>
        </w:rPr>
        <w:t>Although t</w:t>
      </w:r>
      <w:r>
        <w:rPr>
          <w:rFonts w:asciiTheme="majorBidi" w:hAnsiTheme="majorBidi" w:cstheme="majorBidi"/>
          <w:color w:val="000000" w:themeColor="text1"/>
        </w:rPr>
        <w:t>his</w:t>
      </w:r>
      <w:r w:rsidR="000975DC">
        <w:rPr>
          <w:rFonts w:asciiTheme="majorBidi" w:hAnsiTheme="majorBidi" w:cstheme="majorBidi"/>
          <w:color w:val="000000" w:themeColor="text1"/>
        </w:rPr>
        <w:t xml:space="preserve"> </w:t>
      </w:r>
      <w:r>
        <w:rPr>
          <w:rFonts w:asciiTheme="majorBidi" w:hAnsiTheme="majorBidi" w:cstheme="majorBidi"/>
          <w:color w:val="000000" w:themeColor="text1"/>
        </w:rPr>
        <w:t>index has been informative in understanding of the underlying patholog</w:t>
      </w:r>
      <w:r w:rsidR="00954535">
        <w:rPr>
          <w:rFonts w:asciiTheme="majorBidi" w:hAnsiTheme="majorBidi" w:cstheme="majorBidi"/>
          <w:color w:val="000000" w:themeColor="text1"/>
        </w:rPr>
        <w:t>y</w:t>
      </w:r>
      <w:r w:rsidR="005458B7">
        <w:rPr>
          <w:rFonts w:asciiTheme="majorBidi" w:hAnsiTheme="majorBidi" w:cstheme="majorBidi"/>
          <w:color w:val="000000" w:themeColor="text1"/>
        </w:rPr>
        <w:t xml:space="preserve">, it </w:t>
      </w:r>
      <w:r w:rsidR="008138BA">
        <w:rPr>
          <w:rFonts w:asciiTheme="majorBidi" w:hAnsiTheme="majorBidi" w:cstheme="majorBidi"/>
          <w:color w:val="000000" w:themeColor="text1"/>
        </w:rPr>
        <w:t xml:space="preserve">is more of a </w:t>
      </w:r>
      <w:r w:rsidR="008F1A8B" w:rsidRPr="008F1A8B">
        <w:rPr>
          <w:rFonts w:asciiTheme="majorBidi" w:hAnsiTheme="majorBidi" w:cstheme="majorBidi"/>
          <w:color w:val="000000" w:themeColor="text1"/>
        </w:rPr>
        <w:t xml:space="preserve">phenomenological </w:t>
      </w:r>
      <w:r>
        <w:rPr>
          <w:rFonts w:asciiTheme="majorBidi" w:hAnsiTheme="majorBidi" w:cstheme="majorBidi"/>
          <w:color w:val="000000" w:themeColor="text1"/>
        </w:rPr>
        <w:t>driving signal</w:t>
      </w:r>
      <w:r w:rsidR="008F1A8B">
        <w:rPr>
          <w:rFonts w:asciiTheme="majorBidi" w:hAnsiTheme="majorBidi" w:cstheme="majorBidi"/>
          <w:color w:val="000000" w:themeColor="text1"/>
        </w:rPr>
        <w:t xml:space="preserve"> than a mechanistic one</w:t>
      </w:r>
      <w:r>
        <w:rPr>
          <w:rFonts w:asciiTheme="majorBidi" w:hAnsiTheme="majorBidi" w:cstheme="majorBidi"/>
          <w:color w:val="000000" w:themeColor="text1"/>
        </w:rPr>
        <w:t>. Th</w:t>
      </w:r>
      <w:r w:rsidR="0097520C">
        <w:rPr>
          <w:rFonts w:asciiTheme="majorBidi" w:hAnsiTheme="majorBidi" w:cstheme="majorBidi"/>
          <w:color w:val="000000" w:themeColor="text1"/>
        </w:rPr>
        <w:t>is</w:t>
      </w:r>
      <w:r>
        <w:rPr>
          <w:rFonts w:asciiTheme="majorBidi" w:hAnsiTheme="majorBidi" w:cstheme="majorBidi"/>
          <w:color w:val="000000" w:themeColor="text1"/>
        </w:rPr>
        <w:t xml:space="preserve"> is mainly because cells cannot differentiate between </w:t>
      </w:r>
      <w:r w:rsidR="00AF7C85">
        <w:rPr>
          <w:rFonts w:asciiTheme="majorBidi" w:hAnsiTheme="majorBidi" w:cstheme="majorBidi"/>
          <w:color w:val="000000" w:themeColor="text1"/>
        </w:rPr>
        <w:t xml:space="preserve">short and </w:t>
      </w:r>
      <w:proofErr w:type="gramStart"/>
      <w:r w:rsidR="00AF7C85">
        <w:rPr>
          <w:rFonts w:asciiTheme="majorBidi" w:hAnsiTheme="majorBidi" w:cstheme="majorBidi"/>
          <w:color w:val="000000" w:themeColor="text1"/>
        </w:rPr>
        <w:t xml:space="preserve">long </w:t>
      </w:r>
      <w:r>
        <w:rPr>
          <w:rFonts w:asciiTheme="majorBidi" w:hAnsiTheme="majorBidi" w:cstheme="majorBidi"/>
          <w:color w:val="000000" w:themeColor="text1"/>
        </w:rPr>
        <w:t>time</w:t>
      </w:r>
      <w:proofErr w:type="gramEnd"/>
      <w:r>
        <w:rPr>
          <w:rFonts w:asciiTheme="majorBidi" w:hAnsiTheme="majorBidi" w:cstheme="majorBidi"/>
          <w:color w:val="000000" w:themeColor="text1"/>
        </w:rPr>
        <w:t xml:space="preserve"> scales to determine the tension-time integral</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w:t>
      </w:r>
      <w:r w:rsidR="0097520C">
        <w:rPr>
          <w:rFonts w:asciiTheme="majorBidi" w:hAnsiTheme="majorBidi" w:cstheme="majorBidi"/>
          <w:color w:val="000000" w:themeColor="text1"/>
        </w:rPr>
        <w:t>I</w:t>
      </w:r>
      <w:r>
        <w:rPr>
          <w:rFonts w:asciiTheme="majorBidi" w:hAnsiTheme="majorBidi" w:cstheme="majorBidi"/>
          <w:color w:val="000000" w:themeColor="text1"/>
        </w:rPr>
        <w:t>nstead</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they are continuously sensing the changes in their environment. Therefore, cellular level mechanisms that </w:t>
      </w:r>
      <w:r w:rsidR="007923BF">
        <w:rPr>
          <w:rFonts w:asciiTheme="majorBidi" w:hAnsiTheme="majorBidi" w:cstheme="majorBidi"/>
          <w:color w:val="000000" w:themeColor="text1"/>
        </w:rPr>
        <w:t xml:space="preserve">are </w:t>
      </w:r>
      <w:r>
        <w:rPr>
          <w:rFonts w:asciiTheme="majorBidi" w:hAnsiTheme="majorBidi" w:cstheme="majorBidi"/>
          <w:color w:val="000000" w:themeColor="text1"/>
        </w:rPr>
        <w:t>associate</w:t>
      </w:r>
      <w:r w:rsidR="007923BF">
        <w:rPr>
          <w:rFonts w:asciiTheme="majorBidi" w:hAnsiTheme="majorBidi" w:cstheme="majorBidi"/>
          <w:color w:val="000000" w:themeColor="text1"/>
        </w:rPr>
        <w:t>d</w:t>
      </w:r>
      <w:r>
        <w:rPr>
          <w:rFonts w:asciiTheme="majorBidi" w:hAnsiTheme="majorBidi" w:cstheme="majorBidi"/>
          <w:color w:val="000000" w:themeColor="text1"/>
        </w:rPr>
        <w:t xml:space="preserve"> with </w:t>
      </w:r>
      <w:r w:rsidR="00AF7C85">
        <w:rPr>
          <w:rFonts w:asciiTheme="majorBidi" w:hAnsiTheme="majorBidi" w:cstheme="majorBidi"/>
          <w:color w:val="000000" w:themeColor="text1"/>
        </w:rPr>
        <w:t>altered</w:t>
      </w:r>
      <w:r>
        <w:rPr>
          <w:rFonts w:asciiTheme="majorBidi" w:hAnsiTheme="majorBidi" w:cstheme="majorBidi"/>
          <w:color w:val="000000" w:themeColor="text1"/>
        </w:rPr>
        <w:t xml:space="preserve"> work demand </w:t>
      </w:r>
      <w:r w:rsidR="007923BF">
        <w:rPr>
          <w:rFonts w:asciiTheme="majorBidi" w:hAnsiTheme="majorBidi" w:cstheme="majorBidi"/>
          <w:color w:val="000000" w:themeColor="text1"/>
        </w:rPr>
        <w:t>in</w:t>
      </w:r>
      <w:r>
        <w:rPr>
          <w:rFonts w:asciiTheme="majorBidi" w:hAnsiTheme="majorBidi" w:cstheme="majorBidi"/>
          <w:color w:val="000000" w:themeColor="text1"/>
        </w:rPr>
        <w:t xml:space="preserve"> the heart </w:t>
      </w:r>
      <w:r w:rsidR="00BF3076">
        <w:rPr>
          <w:rFonts w:asciiTheme="majorBidi" w:hAnsiTheme="majorBidi" w:cstheme="majorBidi"/>
          <w:color w:val="000000" w:themeColor="text1"/>
        </w:rPr>
        <w:t>could</w:t>
      </w:r>
      <w:r>
        <w:rPr>
          <w:rFonts w:asciiTheme="majorBidi" w:hAnsiTheme="majorBidi" w:cstheme="majorBidi"/>
          <w:color w:val="000000" w:themeColor="text1"/>
        </w:rPr>
        <w:t xml:space="preserve"> be potential driving signal</w:t>
      </w:r>
      <w:r w:rsidR="009A09F1">
        <w:rPr>
          <w:rFonts w:asciiTheme="majorBidi" w:hAnsiTheme="majorBidi" w:cstheme="majorBidi"/>
          <w:color w:val="000000" w:themeColor="text1"/>
        </w:rPr>
        <w:t>s</w:t>
      </w:r>
      <w:r>
        <w:rPr>
          <w:rFonts w:asciiTheme="majorBidi" w:hAnsiTheme="majorBidi" w:cstheme="majorBidi"/>
          <w:color w:val="000000" w:themeColor="text1"/>
        </w:rPr>
        <w:t xml:space="preserve"> for concentric growth. In this manuscript, we hypothesize </w:t>
      </w:r>
      <w:r w:rsidR="00BF3076">
        <w:rPr>
          <w:rFonts w:asciiTheme="majorBidi" w:hAnsiTheme="majorBidi" w:cstheme="majorBidi"/>
          <w:color w:val="000000" w:themeColor="text1"/>
        </w:rPr>
        <w:t>that the</w:t>
      </w:r>
      <w:r>
        <w:rPr>
          <w:rFonts w:asciiTheme="majorBidi" w:hAnsiTheme="majorBidi" w:cstheme="majorBidi"/>
          <w:color w:val="000000" w:themeColor="text1"/>
        </w:rPr>
        <w:t xml:space="preserve"> energy used by cells</w:t>
      </w:r>
      <w:r w:rsidR="007B1573">
        <w:rPr>
          <w:rFonts w:asciiTheme="majorBidi" w:hAnsiTheme="majorBidi" w:cstheme="majorBidi"/>
          <w:color w:val="000000" w:themeColor="text1"/>
        </w:rPr>
        <w:t>,</w:t>
      </w:r>
      <w:r w:rsidRPr="00AA0B0D">
        <w:rPr>
          <w:rFonts w:asciiTheme="majorBidi" w:hAnsiTheme="majorBidi" w:cstheme="majorBidi"/>
          <w:color w:val="000000" w:themeColor="text1"/>
        </w:rPr>
        <w:t xml:space="preserve"> </w:t>
      </w:r>
      <w:r>
        <w:rPr>
          <w:rFonts w:asciiTheme="majorBidi" w:hAnsiTheme="majorBidi" w:cstheme="majorBidi"/>
          <w:color w:val="000000" w:themeColor="text1"/>
        </w:rPr>
        <w:t>to perform the work</w:t>
      </w:r>
      <w:r w:rsidR="000C5BB3">
        <w:rPr>
          <w:rFonts w:asciiTheme="majorBidi" w:hAnsiTheme="majorBidi" w:cstheme="majorBidi"/>
          <w:color w:val="000000" w:themeColor="text1"/>
        </w:rPr>
        <w:t xml:space="preserve"> </w:t>
      </w:r>
      <w:r w:rsidR="007B1573">
        <w:rPr>
          <w:rFonts w:asciiTheme="majorBidi" w:hAnsiTheme="majorBidi" w:cstheme="majorBidi"/>
          <w:color w:val="000000" w:themeColor="text1"/>
        </w:rPr>
        <w:t>required</w:t>
      </w:r>
      <w:r w:rsidR="000C5BB3">
        <w:rPr>
          <w:rFonts w:asciiTheme="majorBidi" w:hAnsiTheme="majorBidi" w:cstheme="majorBidi"/>
          <w:color w:val="000000" w:themeColor="text1"/>
        </w:rPr>
        <w:t xml:space="preserve"> by the heart</w:t>
      </w:r>
      <w:r w:rsidR="007B1573">
        <w:rPr>
          <w:rFonts w:asciiTheme="majorBidi" w:hAnsiTheme="majorBidi" w:cstheme="majorBidi"/>
          <w:color w:val="000000" w:themeColor="text1"/>
        </w:rPr>
        <w:t>,</w:t>
      </w:r>
      <w:r w:rsidR="00DD0B96">
        <w:rPr>
          <w:rFonts w:asciiTheme="majorBidi" w:hAnsiTheme="majorBidi" w:cstheme="majorBidi"/>
          <w:color w:val="000000" w:themeColor="text1"/>
        </w:rPr>
        <w:t xml:space="preserve"> </w:t>
      </w:r>
      <w:r w:rsidR="007B1573">
        <w:rPr>
          <w:rFonts w:asciiTheme="majorBidi" w:hAnsiTheme="majorBidi" w:cstheme="majorBidi"/>
          <w:color w:val="000000" w:themeColor="text1"/>
        </w:rPr>
        <w:t>could be the</w:t>
      </w:r>
      <w:r w:rsidR="00DD0B96">
        <w:rPr>
          <w:rFonts w:asciiTheme="majorBidi" w:hAnsiTheme="majorBidi" w:cstheme="majorBidi"/>
          <w:color w:val="000000" w:themeColor="text1"/>
        </w:rPr>
        <w:t xml:space="preserve"> </w:t>
      </w:r>
      <w:r w:rsidR="00075511">
        <w:rPr>
          <w:rFonts w:asciiTheme="majorBidi" w:hAnsiTheme="majorBidi" w:cstheme="majorBidi"/>
          <w:color w:val="000000" w:themeColor="text1"/>
        </w:rPr>
        <w:t>driv</w:t>
      </w:r>
      <w:r w:rsidR="007B1573">
        <w:rPr>
          <w:rFonts w:asciiTheme="majorBidi" w:hAnsiTheme="majorBidi" w:cstheme="majorBidi"/>
          <w:color w:val="000000" w:themeColor="text1"/>
        </w:rPr>
        <w:t xml:space="preserve">er of </w:t>
      </w:r>
      <w:r w:rsidR="00DD0B96">
        <w:rPr>
          <w:rFonts w:asciiTheme="majorBidi" w:hAnsiTheme="majorBidi" w:cstheme="majorBidi"/>
          <w:color w:val="000000" w:themeColor="text1"/>
        </w:rPr>
        <w:t>concentric growth</w:t>
      </w:r>
      <w:r w:rsidR="007B1573">
        <w:rPr>
          <w:rFonts w:asciiTheme="majorBidi" w:hAnsiTheme="majorBidi" w:cstheme="majorBidi"/>
          <w:color w:val="000000" w:themeColor="text1"/>
        </w:rPr>
        <w:t xml:space="preserve">. </w:t>
      </w:r>
      <w:r w:rsidR="00D27FE8">
        <w:rPr>
          <w:rFonts w:asciiTheme="majorBidi" w:hAnsiTheme="majorBidi" w:cstheme="majorBidi"/>
          <w:color w:val="000000" w:themeColor="text1"/>
        </w:rPr>
        <w:t xml:space="preserve">This is </w:t>
      </w:r>
      <w:r w:rsidR="009A09F1">
        <w:rPr>
          <w:rFonts w:asciiTheme="majorBidi" w:hAnsiTheme="majorBidi" w:cstheme="majorBidi"/>
          <w:color w:val="000000" w:themeColor="text1"/>
        </w:rPr>
        <w:t>implemented</w:t>
      </w:r>
      <w:r>
        <w:rPr>
          <w:rFonts w:asciiTheme="majorBidi" w:hAnsiTheme="majorBidi" w:cstheme="majorBidi"/>
          <w:color w:val="000000" w:themeColor="text1"/>
        </w:rPr>
        <w:t xml:space="preserve"> by </w:t>
      </w:r>
      <w:r w:rsidR="004E359B">
        <w:rPr>
          <w:rFonts w:asciiTheme="majorBidi" w:hAnsiTheme="majorBidi" w:cstheme="majorBidi"/>
          <w:color w:val="000000" w:themeColor="text1"/>
        </w:rPr>
        <w:t>using the</w:t>
      </w:r>
      <w:r>
        <w:rPr>
          <w:rFonts w:asciiTheme="majorBidi" w:hAnsiTheme="majorBidi" w:cstheme="majorBidi"/>
          <w:color w:val="000000" w:themeColor="text1"/>
        </w:rPr>
        <w:t xml:space="preserve"> myosin ATPase </w:t>
      </w:r>
      <w:r>
        <w:rPr>
          <w:rFonts w:asciiTheme="majorBidi" w:hAnsiTheme="majorBidi" w:cstheme="majorBidi"/>
          <w:color w:val="000000" w:themeColor="text1"/>
        </w:rPr>
        <w:lastRenderedPageBreak/>
        <w:t xml:space="preserve">normalized to myofibrillar volume </w:t>
      </w:r>
      <w:r w:rsidR="003A77DF">
        <w:rPr>
          <w:rFonts w:asciiTheme="majorBidi" w:hAnsiTheme="majorBidi" w:cstheme="majorBidi"/>
          <w:color w:val="000000" w:themeColor="text1"/>
        </w:rPr>
        <w:t xml:space="preserve">as the </w:t>
      </w:r>
      <w:r w:rsidR="00380C32">
        <w:rPr>
          <w:rFonts w:asciiTheme="majorBidi" w:hAnsiTheme="majorBidi" w:cstheme="majorBidi"/>
          <w:color w:val="000000" w:themeColor="text1"/>
        </w:rPr>
        <w:t>stimulus</w:t>
      </w:r>
      <w:r w:rsidR="003A77DF">
        <w:rPr>
          <w:rFonts w:asciiTheme="majorBidi" w:hAnsiTheme="majorBidi" w:cstheme="majorBidi"/>
          <w:color w:val="000000" w:themeColor="text1"/>
        </w:rPr>
        <w:t xml:space="preserve"> signal for concentric growth </w:t>
      </w:r>
      <w:r>
        <w:rPr>
          <w:rFonts w:asciiTheme="majorBidi" w:hAnsiTheme="majorBidi" w:cstheme="majorBidi"/>
          <w:color w:val="000000" w:themeColor="text1"/>
        </w:rPr>
        <w:t>in response to</w:t>
      </w:r>
      <w:r w:rsidR="009A09F1">
        <w:rPr>
          <w:rFonts w:asciiTheme="majorBidi" w:hAnsiTheme="majorBidi" w:cstheme="majorBidi"/>
          <w:color w:val="000000" w:themeColor="text1"/>
        </w:rPr>
        <w:t xml:space="preserve"> the perturbations brought about by</w:t>
      </w:r>
      <w:r>
        <w:rPr>
          <w:rFonts w:asciiTheme="majorBidi" w:hAnsiTheme="majorBidi" w:cstheme="majorBidi"/>
          <w:color w:val="000000" w:themeColor="text1"/>
        </w:rPr>
        <w:t xml:space="preserve"> valvular diseases.</w:t>
      </w:r>
      <w:commentRangeEnd w:id="17"/>
      <w:r w:rsidR="00D22A5A">
        <w:rPr>
          <w:rStyle w:val="CommentReference"/>
        </w:rPr>
        <w:commentReference w:id="17"/>
      </w:r>
      <w:r w:rsidR="007D1E1E" w:rsidRPr="00B95524" w:rsidDel="00DC059D">
        <w:rPr>
          <w:rFonts w:asciiTheme="majorBidi" w:hAnsiTheme="majorBidi" w:cstheme="majorBidi"/>
          <w:color w:val="000000" w:themeColor="text1"/>
        </w:rPr>
        <w:t xml:space="preserve"> </w:t>
      </w:r>
    </w:p>
    <w:p w14:paraId="4A46DA46" w14:textId="420EF581" w:rsidR="00756F7F" w:rsidRDefault="00CD7169" w:rsidP="00187AE4">
      <w:pPr>
        <w:spacing w:line="240" w:lineRule="auto"/>
        <w:ind w:firstLine="567"/>
        <w:jc w:val="both"/>
        <w:rPr>
          <w:rFonts w:asciiTheme="majorBidi" w:hAnsiTheme="majorBidi" w:cstheme="majorBidi"/>
          <w:color w:val="000000" w:themeColor="text1"/>
        </w:rPr>
      </w:pPr>
      <w:commentRangeStart w:id="18"/>
      <w:r>
        <w:rPr>
          <w:rFonts w:asciiTheme="majorBidi" w:hAnsiTheme="majorBidi" w:cstheme="majorBidi"/>
          <w:color w:val="000000" w:themeColor="text1"/>
        </w:rPr>
        <w:t xml:space="preserve">Eccentric growth, on the other hand, </w:t>
      </w:r>
      <w:r w:rsidR="006B5FD8">
        <w:rPr>
          <w:rFonts w:asciiTheme="majorBidi" w:hAnsiTheme="majorBidi" w:cstheme="majorBidi"/>
          <w:color w:val="000000" w:themeColor="text1"/>
        </w:rPr>
        <w:t>is</w:t>
      </w:r>
      <w:r>
        <w:rPr>
          <w:rFonts w:asciiTheme="majorBidi" w:hAnsiTheme="majorBidi" w:cstheme="majorBidi"/>
          <w:color w:val="000000" w:themeColor="text1"/>
        </w:rPr>
        <w:t xml:space="preserve"> driven by </w:t>
      </w:r>
      <w:r w:rsidR="00B450C3">
        <w:rPr>
          <w:rFonts w:asciiTheme="majorBidi" w:hAnsiTheme="majorBidi" w:cstheme="majorBidi"/>
          <w:color w:val="000000" w:themeColor="text1"/>
        </w:rPr>
        <w:t xml:space="preserve">a </w:t>
      </w:r>
      <w:r w:rsidR="00E92152">
        <w:rPr>
          <w:rFonts w:asciiTheme="majorBidi" w:hAnsiTheme="majorBidi" w:cstheme="majorBidi"/>
          <w:color w:val="000000" w:themeColor="text1"/>
        </w:rPr>
        <w:t>cell</w:t>
      </w:r>
      <w:r w:rsidR="00076FB4">
        <w:rPr>
          <w:rFonts w:asciiTheme="majorBidi" w:hAnsiTheme="majorBidi" w:cstheme="majorBidi"/>
          <w:color w:val="000000" w:themeColor="text1"/>
        </w:rPr>
        <w:t>ular</w:t>
      </w:r>
      <w:r w:rsidR="00E92152">
        <w:rPr>
          <w:rFonts w:asciiTheme="majorBidi" w:hAnsiTheme="majorBidi" w:cstheme="majorBidi"/>
          <w:color w:val="000000" w:themeColor="text1"/>
        </w:rPr>
        <w:t xml:space="preserve">-level mechanism </w:t>
      </w:r>
      <w:r w:rsidR="00076FB4">
        <w:rPr>
          <w:rFonts w:asciiTheme="majorBidi" w:hAnsiTheme="majorBidi" w:cstheme="majorBidi"/>
          <w:color w:val="000000" w:themeColor="text1"/>
        </w:rPr>
        <w:t>known as</w:t>
      </w:r>
      <w:r w:rsidR="00E92152">
        <w:rPr>
          <w:rFonts w:asciiTheme="majorBidi" w:hAnsiTheme="majorBidi" w:cstheme="majorBidi"/>
          <w:color w:val="000000" w:themeColor="text1"/>
        </w:rPr>
        <w:t xml:space="preserve"> </w:t>
      </w:r>
      <w:proofErr w:type="spellStart"/>
      <w:r w:rsidR="00E92152">
        <w:rPr>
          <w:rFonts w:asciiTheme="majorBidi" w:hAnsiTheme="majorBidi" w:cstheme="majorBidi"/>
          <w:color w:val="000000" w:themeColor="text1"/>
        </w:rPr>
        <w:t>mechanotransduction</w:t>
      </w:r>
      <w:proofErr w:type="spellEnd"/>
      <w:r w:rsidR="0027057E">
        <w:rPr>
          <w:rFonts w:asciiTheme="majorBidi" w:hAnsiTheme="majorBidi" w:cstheme="majorBidi"/>
          <w:color w:val="000000" w:themeColor="text1"/>
        </w:rPr>
        <w:t xml:space="preserve"> </w: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 </w:instrTex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EN.CITE.DATA </w:instrText>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end"/>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separate"/>
      </w:r>
      <w:r w:rsidR="00C72D3A">
        <w:rPr>
          <w:rFonts w:asciiTheme="majorBidi" w:hAnsiTheme="majorBidi" w:cstheme="majorBidi"/>
          <w:noProof/>
          <w:color w:val="000000" w:themeColor="text1"/>
        </w:rPr>
        <w:t>(Lyon et al., 2015)</w:t>
      </w:r>
      <w:r w:rsidR="00C72D3A">
        <w:rPr>
          <w:rFonts w:asciiTheme="majorBidi" w:hAnsiTheme="majorBidi" w:cstheme="majorBidi"/>
          <w:color w:val="000000" w:themeColor="text1"/>
        </w:rPr>
        <w:fldChar w:fldCharType="end"/>
      </w:r>
      <w:r w:rsidR="00B450C3">
        <w:rPr>
          <w:rFonts w:asciiTheme="majorBidi" w:hAnsiTheme="majorBidi" w:cstheme="majorBidi"/>
          <w:color w:val="000000" w:themeColor="text1"/>
        </w:rPr>
        <w:t xml:space="preserve">. </w:t>
      </w:r>
      <w:r w:rsidR="000E0B0C">
        <w:rPr>
          <w:rFonts w:asciiTheme="majorBidi" w:hAnsiTheme="majorBidi" w:cstheme="majorBidi"/>
          <w:color w:val="000000" w:themeColor="text1"/>
        </w:rPr>
        <w:t>Valvular diseases</w:t>
      </w:r>
      <w:r w:rsidR="00076FB4">
        <w:rPr>
          <w:rFonts w:asciiTheme="majorBidi" w:hAnsiTheme="majorBidi" w:cstheme="majorBidi"/>
          <w:color w:val="000000" w:themeColor="text1"/>
        </w:rPr>
        <w:t>,</w:t>
      </w:r>
      <w:r w:rsidR="000E0B0C">
        <w:rPr>
          <w:rFonts w:asciiTheme="majorBidi" w:hAnsiTheme="majorBidi" w:cstheme="majorBidi"/>
          <w:color w:val="000000" w:themeColor="text1"/>
        </w:rPr>
        <w:t xml:space="preserve"> such as aortic insuffic</w:t>
      </w:r>
      <w:r w:rsidR="00951C5A">
        <w:rPr>
          <w:rFonts w:asciiTheme="majorBidi" w:hAnsiTheme="majorBidi" w:cstheme="majorBidi"/>
          <w:color w:val="000000" w:themeColor="text1"/>
        </w:rPr>
        <w:t>iency</w:t>
      </w:r>
      <w:r w:rsidR="00076FB4">
        <w:rPr>
          <w:rFonts w:asciiTheme="majorBidi" w:hAnsiTheme="majorBidi" w:cstheme="majorBidi"/>
          <w:color w:val="000000" w:themeColor="text1"/>
        </w:rPr>
        <w:t>,</w:t>
      </w:r>
      <w:r w:rsidR="00951C5A">
        <w:rPr>
          <w:rFonts w:asciiTheme="majorBidi" w:hAnsiTheme="majorBidi" w:cstheme="majorBidi"/>
          <w:color w:val="000000" w:themeColor="text1"/>
        </w:rPr>
        <w:t xml:space="preserve"> lead to overstretching of </w:t>
      </w:r>
      <w:r w:rsidR="00076FB4">
        <w:rPr>
          <w:rFonts w:asciiTheme="majorBidi" w:hAnsiTheme="majorBidi" w:cstheme="majorBidi"/>
          <w:color w:val="000000" w:themeColor="text1"/>
        </w:rPr>
        <w:t xml:space="preserve">the </w:t>
      </w:r>
      <w:r w:rsidR="00951C5A">
        <w:rPr>
          <w:rFonts w:asciiTheme="majorBidi" w:hAnsiTheme="majorBidi" w:cstheme="majorBidi"/>
          <w:color w:val="000000" w:themeColor="text1"/>
        </w:rPr>
        <w:t>sarcomeres</w:t>
      </w:r>
      <w:r w:rsidR="00076FB4">
        <w:rPr>
          <w:rFonts w:asciiTheme="majorBidi" w:hAnsiTheme="majorBidi" w:cstheme="majorBidi"/>
          <w:color w:val="000000" w:themeColor="text1"/>
        </w:rPr>
        <w:t xml:space="preserve"> within a cell</w:t>
      </w:r>
      <w:r w:rsidR="006E1521">
        <w:rPr>
          <w:rFonts w:asciiTheme="majorBidi" w:hAnsiTheme="majorBidi" w:cstheme="majorBidi"/>
          <w:color w:val="000000" w:themeColor="text1"/>
        </w:rPr>
        <w:t>. This</w:t>
      </w:r>
      <w:r w:rsidR="00D475CE">
        <w:rPr>
          <w:rFonts w:asciiTheme="majorBidi" w:hAnsiTheme="majorBidi" w:cstheme="majorBidi"/>
          <w:color w:val="000000" w:themeColor="text1"/>
        </w:rPr>
        <w:t xml:space="preserve"> results </w:t>
      </w:r>
      <w:r w:rsidR="00076FB4">
        <w:rPr>
          <w:rFonts w:asciiTheme="majorBidi" w:hAnsiTheme="majorBidi" w:cstheme="majorBidi"/>
          <w:color w:val="000000" w:themeColor="text1"/>
        </w:rPr>
        <w:t>in</w:t>
      </w:r>
      <w:r w:rsidR="00D475CE">
        <w:rPr>
          <w:rFonts w:asciiTheme="majorBidi" w:hAnsiTheme="majorBidi" w:cstheme="majorBidi"/>
          <w:color w:val="000000" w:themeColor="text1"/>
        </w:rPr>
        <w:t xml:space="preserve"> higher stress</w:t>
      </w:r>
      <w:r w:rsidR="006E1521">
        <w:rPr>
          <w:rFonts w:asciiTheme="majorBidi" w:hAnsiTheme="majorBidi" w:cstheme="majorBidi"/>
          <w:color w:val="000000" w:themeColor="text1"/>
        </w:rPr>
        <w:t>es</w:t>
      </w:r>
      <w:r w:rsidR="00D475CE">
        <w:rPr>
          <w:rFonts w:asciiTheme="majorBidi" w:hAnsiTheme="majorBidi" w:cstheme="majorBidi"/>
          <w:color w:val="000000" w:themeColor="text1"/>
        </w:rPr>
        <w:t xml:space="preserve"> at the end of</w:t>
      </w:r>
      <w:r w:rsidR="006E1521">
        <w:rPr>
          <w:rFonts w:asciiTheme="majorBidi" w:hAnsiTheme="majorBidi" w:cstheme="majorBidi"/>
          <w:color w:val="000000" w:themeColor="text1"/>
        </w:rPr>
        <w:t xml:space="preserve"> the</w:t>
      </w:r>
      <w:r w:rsidR="00D475CE">
        <w:rPr>
          <w:rFonts w:asciiTheme="majorBidi" w:hAnsiTheme="majorBidi" w:cstheme="majorBidi"/>
          <w:color w:val="000000" w:themeColor="text1"/>
        </w:rPr>
        <w:t xml:space="preserve"> sa</w:t>
      </w:r>
      <w:r w:rsidR="001F579D">
        <w:rPr>
          <w:rFonts w:asciiTheme="majorBidi" w:hAnsiTheme="majorBidi" w:cstheme="majorBidi"/>
          <w:color w:val="000000" w:themeColor="text1"/>
        </w:rPr>
        <w:t>rcomeres</w:t>
      </w:r>
      <w:r w:rsidR="006E1521">
        <w:rPr>
          <w:rFonts w:asciiTheme="majorBidi" w:hAnsiTheme="majorBidi" w:cstheme="majorBidi"/>
          <w:color w:val="000000" w:themeColor="text1"/>
        </w:rPr>
        <w:t>,</w:t>
      </w:r>
      <w:r w:rsidR="00905820">
        <w:rPr>
          <w:rFonts w:asciiTheme="majorBidi" w:hAnsiTheme="majorBidi" w:cstheme="majorBidi"/>
          <w:color w:val="000000" w:themeColor="text1"/>
        </w:rPr>
        <w:t xml:space="preserve"> which </w:t>
      </w:r>
      <w:r w:rsidR="006E1521">
        <w:rPr>
          <w:rFonts w:asciiTheme="majorBidi" w:hAnsiTheme="majorBidi" w:cstheme="majorBidi"/>
          <w:color w:val="000000" w:themeColor="text1"/>
        </w:rPr>
        <w:t>are then</w:t>
      </w:r>
      <w:r w:rsidR="009B5106">
        <w:rPr>
          <w:rFonts w:asciiTheme="majorBidi" w:hAnsiTheme="majorBidi" w:cstheme="majorBidi"/>
          <w:color w:val="000000" w:themeColor="text1"/>
        </w:rPr>
        <w:t xml:space="preserve"> sensed by proteins </w:t>
      </w:r>
      <w:r w:rsidR="00EF0C94">
        <w:rPr>
          <w:rFonts w:asciiTheme="majorBidi" w:hAnsiTheme="majorBidi" w:cstheme="majorBidi"/>
          <w:color w:val="000000" w:themeColor="text1"/>
        </w:rPr>
        <w:t xml:space="preserve">located </w:t>
      </w:r>
      <w:r w:rsidR="006B5FD8">
        <w:rPr>
          <w:rFonts w:asciiTheme="majorBidi" w:hAnsiTheme="majorBidi" w:cstheme="majorBidi"/>
          <w:color w:val="000000" w:themeColor="text1"/>
        </w:rPr>
        <w:t>in</w:t>
      </w:r>
      <w:r w:rsidR="00EF0C94">
        <w:rPr>
          <w:rFonts w:asciiTheme="majorBidi" w:hAnsiTheme="majorBidi" w:cstheme="majorBidi"/>
          <w:color w:val="000000" w:themeColor="text1"/>
        </w:rPr>
        <w:t xml:space="preserve"> this region</w:t>
      </w:r>
      <w:r w:rsidR="00924EA1">
        <w:rPr>
          <w:rFonts w:asciiTheme="majorBidi" w:hAnsiTheme="majorBidi" w:cstheme="majorBidi"/>
          <w:color w:val="000000" w:themeColor="text1"/>
        </w:rPr>
        <w:t xml:space="preserve"> </w:t>
      </w:r>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C3A8D">
        <w:rPr>
          <w:rFonts w:asciiTheme="majorBidi" w:hAnsiTheme="majorBidi" w:cstheme="majorBidi"/>
          <w:color w:val="000000" w:themeColor="text1"/>
        </w:rPr>
      </w:r>
      <w:r w:rsidR="00FC3A8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(Knoll et al., 2002)</w:t>
      </w:r>
      <w:r w:rsidR="00FC3A8D">
        <w:rPr>
          <w:rFonts w:asciiTheme="majorBidi" w:hAnsiTheme="majorBidi" w:cstheme="majorBidi"/>
          <w:color w:val="000000" w:themeColor="text1"/>
        </w:rPr>
        <w:fldChar w:fldCharType="end"/>
      </w:r>
      <w:r w:rsidR="001F579D">
        <w:rPr>
          <w:rFonts w:asciiTheme="majorBidi" w:hAnsiTheme="majorBidi" w:cstheme="majorBidi"/>
          <w:color w:val="000000" w:themeColor="text1"/>
        </w:rPr>
        <w:t xml:space="preserve">. </w:t>
      </w:r>
      <w:r w:rsidR="00EE1F4E">
        <w:rPr>
          <w:rFonts w:asciiTheme="majorBidi" w:hAnsiTheme="majorBidi" w:cstheme="majorBidi"/>
          <w:color w:val="000000" w:themeColor="text1"/>
        </w:rPr>
        <w:t>In particular, t</w:t>
      </w:r>
      <w:r w:rsidR="00666E5A">
        <w:rPr>
          <w:rFonts w:asciiTheme="majorBidi" w:hAnsiTheme="majorBidi" w:cstheme="majorBidi"/>
          <w:color w:val="000000" w:themeColor="text1"/>
        </w:rPr>
        <w:t>itin</w:t>
      </w:r>
      <w:r w:rsidR="00EE1F4E">
        <w:rPr>
          <w:rFonts w:asciiTheme="majorBidi" w:hAnsiTheme="majorBidi" w:cstheme="majorBidi"/>
          <w:color w:val="000000" w:themeColor="text1"/>
        </w:rPr>
        <w:t>,</w:t>
      </w:r>
      <w:r w:rsidR="00EF0C94">
        <w:rPr>
          <w:rFonts w:asciiTheme="majorBidi" w:hAnsiTheme="majorBidi" w:cstheme="majorBidi"/>
          <w:color w:val="000000" w:themeColor="text1"/>
        </w:rPr>
        <w:t xml:space="preserve"> </w:t>
      </w:r>
      <w:r w:rsidR="00EE1F4E">
        <w:rPr>
          <w:rFonts w:asciiTheme="majorBidi" w:hAnsiTheme="majorBidi" w:cstheme="majorBidi"/>
          <w:color w:val="000000" w:themeColor="text1"/>
        </w:rPr>
        <w:t>which</w:t>
      </w:r>
      <w:r w:rsidR="00C55A0A">
        <w:rPr>
          <w:rFonts w:asciiTheme="majorBidi" w:hAnsiTheme="majorBidi" w:cstheme="majorBidi"/>
          <w:color w:val="000000" w:themeColor="text1"/>
        </w:rPr>
        <w:t xml:space="preserve"> </w:t>
      </w:r>
      <w:r w:rsidR="00C279B7">
        <w:rPr>
          <w:rFonts w:asciiTheme="majorBidi" w:hAnsiTheme="majorBidi" w:cstheme="majorBidi"/>
          <w:color w:val="000000" w:themeColor="text1"/>
        </w:rPr>
        <w:t>spans from</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Z</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disk to</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M</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line</w:t>
      </w:r>
      <w:r w:rsidR="00EE1F4E">
        <w:rPr>
          <w:rFonts w:asciiTheme="majorBidi" w:hAnsiTheme="majorBidi" w:cstheme="majorBidi"/>
          <w:color w:val="000000" w:themeColor="text1"/>
        </w:rPr>
        <w:t>,</w:t>
      </w:r>
      <w:r w:rsidR="00C279B7">
        <w:rPr>
          <w:rFonts w:asciiTheme="majorBidi" w:hAnsiTheme="majorBidi" w:cstheme="majorBidi"/>
          <w:color w:val="000000" w:themeColor="text1"/>
        </w:rPr>
        <w:t xml:space="preserve"> </w:t>
      </w:r>
      <w:r w:rsidR="00463140">
        <w:rPr>
          <w:rFonts w:asciiTheme="majorBidi" w:hAnsiTheme="majorBidi" w:cstheme="majorBidi"/>
          <w:color w:val="000000" w:themeColor="text1"/>
        </w:rPr>
        <w:t>contains</w:t>
      </w:r>
      <w:r w:rsidR="00C279B7">
        <w:rPr>
          <w:rFonts w:asciiTheme="majorBidi" w:hAnsiTheme="majorBidi" w:cstheme="majorBidi"/>
          <w:color w:val="000000" w:themeColor="text1"/>
        </w:rPr>
        <w:t xml:space="preserve"> an elastic structure within the I</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band that interact</w:t>
      </w:r>
      <w:r w:rsidR="00DA5895">
        <w:rPr>
          <w:rFonts w:asciiTheme="majorBidi" w:hAnsiTheme="majorBidi" w:cstheme="majorBidi"/>
          <w:color w:val="000000" w:themeColor="text1"/>
        </w:rPr>
        <w:t>s</w:t>
      </w:r>
      <w:r w:rsidR="00C279B7">
        <w:rPr>
          <w:rFonts w:asciiTheme="majorBidi" w:hAnsiTheme="majorBidi" w:cstheme="majorBidi"/>
          <w:color w:val="000000" w:themeColor="text1"/>
        </w:rPr>
        <w:t xml:space="preserve"> with other proteins </w:t>
      </w:r>
      <w:r w:rsidR="006E6298">
        <w:rPr>
          <w:rFonts w:asciiTheme="majorBidi" w:hAnsiTheme="majorBidi" w:cstheme="majorBidi"/>
          <w:color w:val="000000" w:themeColor="text1"/>
        </w:rPr>
        <w:t>on</w:t>
      </w:r>
      <w:r w:rsidR="007B2381">
        <w:rPr>
          <w:rFonts w:asciiTheme="majorBidi" w:hAnsiTheme="majorBidi" w:cstheme="majorBidi"/>
          <w:color w:val="000000" w:themeColor="text1"/>
        </w:rPr>
        <w:t xml:space="preserve"> the Z</w:t>
      </w:r>
      <w:r w:rsidR="00281B54">
        <w:rPr>
          <w:rFonts w:asciiTheme="majorBidi" w:hAnsiTheme="majorBidi" w:cstheme="majorBidi"/>
          <w:color w:val="000000" w:themeColor="text1"/>
        </w:rPr>
        <w:t xml:space="preserve"> </w:t>
      </w:r>
      <w:r w:rsidR="007B2381">
        <w:rPr>
          <w:rFonts w:asciiTheme="majorBidi" w:hAnsiTheme="majorBidi" w:cstheme="majorBidi"/>
          <w:color w:val="000000" w:themeColor="text1"/>
        </w:rPr>
        <w:t>disk</w:t>
      </w:r>
      <w:r w:rsidR="00965CD7">
        <w:rPr>
          <w:rFonts w:asciiTheme="majorBidi" w:hAnsiTheme="majorBidi" w:cstheme="majorBidi"/>
          <w:color w:val="000000" w:themeColor="text1"/>
        </w:rPr>
        <w:t xml:space="preserve"> and</w:t>
      </w:r>
      <w:r w:rsidR="007B2381">
        <w:rPr>
          <w:rFonts w:asciiTheme="majorBidi" w:hAnsiTheme="majorBidi" w:cstheme="majorBidi"/>
          <w:color w:val="000000" w:themeColor="text1"/>
        </w:rPr>
        <w:t xml:space="preserve"> </w:t>
      </w:r>
      <w:r w:rsidR="00B96FEC">
        <w:rPr>
          <w:rFonts w:asciiTheme="majorBidi" w:hAnsiTheme="majorBidi" w:cstheme="majorBidi"/>
          <w:color w:val="000000" w:themeColor="text1"/>
        </w:rPr>
        <w:t xml:space="preserve">provides </w:t>
      </w:r>
      <w:r w:rsidR="00FA54EA">
        <w:rPr>
          <w:rFonts w:asciiTheme="majorBidi" w:hAnsiTheme="majorBidi" w:cstheme="majorBidi"/>
          <w:color w:val="000000" w:themeColor="text1"/>
        </w:rPr>
        <w:t xml:space="preserve">the </w:t>
      </w:r>
      <w:r w:rsidR="00B96FEC">
        <w:rPr>
          <w:rFonts w:asciiTheme="majorBidi" w:hAnsiTheme="majorBidi" w:cstheme="majorBidi"/>
          <w:color w:val="000000" w:themeColor="text1"/>
        </w:rPr>
        <w:t xml:space="preserve">passive stiffness of </w:t>
      </w:r>
      <w:r w:rsidR="00463140">
        <w:rPr>
          <w:rFonts w:asciiTheme="majorBidi" w:hAnsiTheme="majorBidi" w:cstheme="majorBidi"/>
          <w:color w:val="000000" w:themeColor="text1"/>
        </w:rPr>
        <w:t xml:space="preserve">the </w:t>
      </w:r>
      <w:r w:rsidR="00B96FEC">
        <w:rPr>
          <w:rFonts w:asciiTheme="majorBidi" w:hAnsiTheme="majorBidi" w:cstheme="majorBidi"/>
          <w:color w:val="000000" w:themeColor="text1"/>
        </w:rPr>
        <w:t>sarcomeres</w:t>
      </w:r>
      <w:r w:rsidR="00463140">
        <w:rPr>
          <w:rFonts w:asciiTheme="majorBidi" w:hAnsiTheme="majorBidi" w:cstheme="majorBidi"/>
          <w:color w:val="000000" w:themeColor="text1"/>
        </w:rPr>
        <w:t xml:space="preserve"> </w:t>
      </w:r>
      <w:r w:rsidR="00870355">
        <w:rPr>
          <w:rFonts w:asciiTheme="majorBidi" w:hAnsiTheme="majorBidi" w:cstheme="majorBidi"/>
          <w:color w:val="000000" w:themeColor="text1"/>
        </w:rPr>
        <w:t>by</w:t>
      </w:r>
      <w:r w:rsidR="00463140">
        <w:rPr>
          <w:rFonts w:asciiTheme="majorBidi" w:hAnsiTheme="majorBidi" w:cstheme="majorBidi"/>
          <w:color w:val="000000" w:themeColor="text1"/>
        </w:rPr>
        <w:t xml:space="preserve"> </w:t>
      </w:r>
      <w:r w:rsidR="00B96FEC">
        <w:rPr>
          <w:rFonts w:asciiTheme="majorBidi" w:hAnsiTheme="majorBidi" w:cstheme="majorBidi"/>
          <w:color w:val="000000" w:themeColor="text1"/>
        </w:rPr>
        <w:t>stor</w:t>
      </w:r>
      <w:r w:rsidR="00870355">
        <w:rPr>
          <w:rFonts w:asciiTheme="majorBidi" w:hAnsiTheme="majorBidi" w:cstheme="majorBidi"/>
          <w:color w:val="000000" w:themeColor="text1"/>
        </w:rPr>
        <w:t>ing</w:t>
      </w:r>
      <w:r w:rsidR="00B96FEC">
        <w:rPr>
          <w:rFonts w:asciiTheme="majorBidi" w:hAnsiTheme="majorBidi" w:cstheme="majorBidi"/>
          <w:color w:val="000000" w:themeColor="text1"/>
        </w:rPr>
        <w:t xml:space="preserve"> strain energy during </w:t>
      </w:r>
      <w:r w:rsidR="002045B7">
        <w:rPr>
          <w:rFonts w:asciiTheme="majorBidi" w:hAnsiTheme="majorBidi" w:cstheme="majorBidi"/>
          <w:color w:val="000000" w:themeColor="text1"/>
        </w:rPr>
        <w:t>diastole</w:t>
      </w:r>
      <w:r w:rsidR="00A5420D">
        <w:rPr>
          <w:rFonts w:asciiTheme="majorBidi" w:hAnsiTheme="majorBidi" w:cstheme="majorBidi"/>
          <w:color w:val="000000" w:themeColor="text1"/>
        </w:rPr>
        <w:t xml:space="preserve"> </w:t>
      </w:r>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D64A4D">
        <w:rPr>
          <w:rFonts w:asciiTheme="majorBidi" w:hAnsiTheme="majorBidi" w:cstheme="majorBidi"/>
          <w:color w:val="000000" w:themeColor="text1"/>
        </w:rPr>
      </w:r>
      <w:r w:rsidR="00D64A4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(Lyon et al., 2015)</w:t>
      </w:r>
      <w:r w:rsidR="00D64A4D">
        <w:rPr>
          <w:rFonts w:asciiTheme="majorBidi" w:hAnsiTheme="majorBidi" w:cstheme="majorBidi"/>
          <w:color w:val="000000" w:themeColor="text1"/>
        </w:rPr>
        <w:fldChar w:fldCharType="end"/>
      </w:r>
      <w:r w:rsidR="002045B7">
        <w:rPr>
          <w:rFonts w:asciiTheme="majorBidi" w:hAnsiTheme="majorBidi" w:cstheme="majorBidi"/>
          <w:color w:val="000000" w:themeColor="text1"/>
        </w:rPr>
        <w:t xml:space="preserve">. </w:t>
      </w:r>
      <w:r w:rsidR="00085FB1">
        <w:rPr>
          <w:rFonts w:asciiTheme="majorBidi" w:hAnsiTheme="majorBidi" w:cstheme="majorBidi"/>
          <w:color w:val="000000" w:themeColor="text1"/>
        </w:rPr>
        <w:t>Therefore,</w:t>
      </w:r>
      <w:r w:rsidR="00BE1710">
        <w:rPr>
          <w:rFonts w:asciiTheme="majorBidi" w:hAnsiTheme="majorBidi" w:cstheme="majorBidi"/>
          <w:color w:val="000000" w:themeColor="text1"/>
        </w:rPr>
        <w:t xml:space="preserve"> in </w:t>
      </w:r>
      <w:r w:rsidR="00463140">
        <w:rPr>
          <w:rFonts w:asciiTheme="majorBidi" w:hAnsiTheme="majorBidi" w:cstheme="majorBidi"/>
          <w:color w:val="000000" w:themeColor="text1"/>
        </w:rPr>
        <w:t xml:space="preserve">the </w:t>
      </w:r>
      <w:r w:rsidR="00BE1710">
        <w:rPr>
          <w:rFonts w:asciiTheme="majorBidi" w:hAnsiTheme="majorBidi" w:cstheme="majorBidi"/>
          <w:color w:val="000000" w:themeColor="text1"/>
        </w:rPr>
        <w:t>current framework, we use</w:t>
      </w:r>
      <w:r w:rsidR="00085FB1">
        <w:rPr>
          <w:rFonts w:asciiTheme="majorBidi" w:hAnsiTheme="majorBidi" w:cstheme="majorBidi"/>
          <w:color w:val="000000" w:themeColor="text1"/>
        </w:rPr>
        <w:t xml:space="preserve"> the intracellular passive stress</w:t>
      </w:r>
      <w:r w:rsidR="00463140">
        <w:rPr>
          <w:rFonts w:asciiTheme="majorBidi" w:hAnsiTheme="majorBidi" w:cstheme="majorBidi"/>
          <w:color w:val="000000" w:themeColor="text1"/>
        </w:rPr>
        <w:t>, which</w:t>
      </w:r>
      <w:r w:rsidR="00085FB1">
        <w:rPr>
          <w:rFonts w:asciiTheme="majorBidi" w:hAnsiTheme="majorBidi" w:cstheme="majorBidi"/>
          <w:color w:val="000000" w:themeColor="text1"/>
        </w:rPr>
        <w:t xml:space="preserve"> reflects the stress within t</w:t>
      </w:r>
      <w:r w:rsidR="009A3376">
        <w:rPr>
          <w:rFonts w:asciiTheme="majorBidi" w:hAnsiTheme="majorBidi" w:cstheme="majorBidi"/>
          <w:color w:val="000000" w:themeColor="text1"/>
        </w:rPr>
        <w:t>itin</w:t>
      </w:r>
      <w:r w:rsidR="00463140">
        <w:rPr>
          <w:rFonts w:asciiTheme="majorBidi" w:hAnsiTheme="majorBidi" w:cstheme="majorBidi"/>
          <w:color w:val="000000" w:themeColor="text1"/>
        </w:rPr>
        <w:t>,</w:t>
      </w:r>
      <w:r w:rsidR="009A3376">
        <w:rPr>
          <w:rFonts w:asciiTheme="majorBidi" w:hAnsiTheme="majorBidi" w:cstheme="majorBidi"/>
          <w:color w:val="000000" w:themeColor="text1"/>
        </w:rPr>
        <w:t xml:space="preserve"> </w:t>
      </w:r>
      <w:r w:rsidR="00BE1710">
        <w:rPr>
          <w:rFonts w:asciiTheme="majorBidi" w:hAnsiTheme="majorBidi" w:cstheme="majorBidi"/>
          <w:color w:val="000000" w:themeColor="text1"/>
        </w:rPr>
        <w:t xml:space="preserve">to drive the </w:t>
      </w:r>
      <w:r w:rsidR="00924EA1">
        <w:rPr>
          <w:rFonts w:asciiTheme="majorBidi" w:hAnsiTheme="majorBidi" w:cstheme="majorBidi"/>
          <w:color w:val="000000" w:themeColor="text1"/>
        </w:rPr>
        <w:t>serial deposition of sarcomeres</w:t>
      </w:r>
      <w:r w:rsidR="0048759A">
        <w:rPr>
          <w:rFonts w:asciiTheme="majorBidi" w:hAnsiTheme="majorBidi" w:cstheme="majorBidi"/>
          <w:color w:val="000000" w:themeColor="text1"/>
        </w:rPr>
        <w:t xml:space="preserve"> and eccentric growth of</w:t>
      </w:r>
      <w:r w:rsidR="00463140">
        <w:rPr>
          <w:rFonts w:asciiTheme="majorBidi" w:hAnsiTheme="majorBidi" w:cstheme="majorBidi"/>
          <w:color w:val="000000" w:themeColor="text1"/>
        </w:rPr>
        <w:t xml:space="preserve"> the</w:t>
      </w:r>
      <w:r w:rsidR="0048759A">
        <w:rPr>
          <w:rFonts w:asciiTheme="majorBidi" w:hAnsiTheme="majorBidi" w:cstheme="majorBidi"/>
          <w:color w:val="000000" w:themeColor="text1"/>
        </w:rPr>
        <w:t xml:space="preserve"> LV</w:t>
      </w:r>
      <w:r w:rsidR="00924EA1">
        <w:rPr>
          <w:rFonts w:asciiTheme="majorBidi" w:hAnsiTheme="majorBidi" w:cstheme="majorBidi"/>
          <w:color w:val="000000" w:themeColor="text1"/>
        </w:rPr>
        <w:t xml:space="preserve">. </w:t>
      </w:r>
      <w:commentRangeEnd w:id="18"/>
      <w:r w:rsidR="00F3260D">
        <w:rPr>
          <w:rStyle w:val="CommentReference"/>
        </w:rPr>
        <w:commentReference w:id="18"/>
      </w:r>
    </w:p>
    <w:p w14:paraId="4F0FA425" w14:textId="055465F0" w:rsidR="00172BB2" w:rsidRPr="00B95524" w:rsidRDefault="00E85F0F" w:rsidP="0071032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 xml:space="preserve">ll-level signals in driving the concentric and eccentric LV growth in response to valvular diseases. To serve this purpose, </w:t>
      </w:r>
      <w:r w:rsidR="0084198E">
        <w:rPr>
          <w:rFonts w:asciiTheme="majorBidi" w:hAnsiTheme="majorBidi" w:cstheme="majorBidi"/>
          <w:color w:val="000000" w:themeColor="text1"/>
        </w:rPr>
        <w:t>we</w:t>
      </w:r>
      <w:r w:rsidR="00710329">
        <w:rPr>
          <w:rFonts w:asciiTheme="majorBidi" w:hAnsiTheme="majorBidi" w:cstheme="majorBidi"/>
          <w:color w:val="000000" w:themeColor="text1"/>
        </w:rPr>
        <w:t xml:space="preserve"> first</w:t>
      </w:r>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75629C">
        <w:rPr>
          <w:rFonts w:asciiTheme="majorBidi" w:hAnsiTheme="majorBidi" w:cstheme="majorBidi"/>
          <w:color w:val="000000" w:themeColor="text1"/>
        </w:rPr>
        <w:t xml:space="preserve">module </w:t>
      </w:r>
      <w:r w:rsidR="00EB57A2">
        <w:rPr>
          <w:rFonts w:asciiTheme="majorBidi" w:hAnsiTheme="majorBidi" w:cstheme="majorBidi"/>
          <w:color w:val="000000" w:themeColor="text1"/>
        </w:rPr>
        <w:t xml:space="preserve">to a multiscale model of cardiovascular function named </w:t>
      </w:r>
      <w:proofErr w:type="spellStart"/>
      <w:r w:rsidR="00EB57A2">
        <w:rPr>
          <w:rFonts w:asciiTheme="majorBidi" w:hAnsiTheme="majorBidi" w:cstheme="majorBidi"/>
          <w:color w:val="000000" w:themeColor="text1"/>
        </w:rPr>
        <w:t>PyMyoVent</w:t>
      </w:r>
      <w:proofErr w:type="spellEnd"/>
      <w:r w:rsidR="0075629C">
        <w:rPr>
          <w:rFonts w:asciiTheme="majorBidi" w:hAnsiTheme="majorBidi" w:cstheme="majorBidi"/>
          <w:color w:val="000000" w:themeColor="text1"/>
        </w:rPr>
        <w:t xml:space="preserve"> </w:t>
      </w:r>
      <w:r w:rsidR="000E5719">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0E5719">
        <w:rPr>
          <w:rFonts w:asciiTheme="majorBidi" w:hAnsiTheme="majorBidi" w:cstheme="majorBidi"/>
          <w:color w:val="000000" w:themeColor="text1"/>
        </w:rPr>
      </w:r>
      <w:r w:rsidR="000E5719">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(Campbell et al., 2020; Sharifi et al., 2021b)</w:t>
      </w:r>
      <w:r w:rsidR="000E5719">
        <w:rPr>
          <w:rFonts w:asciiTheme="majorBidi" w:hAnsiTheme="majorBidi" w:cstheme="majorBidi"/>
          <w:color w:val="000000" w:themeColor="text1"/>
        </w:rPr>
        <w:fldChar w:fldCharType="end"/>
      </w:r>
      <w:r w:rsidR="00EB57A2">
        <w:rPr>
          <w:rFonts w:asciiTheme="majorBidi" w:hAnsiTheme="majorBidi" w:cstheme="majorBidi"/>
          <w:color w:val="000000" w:themeColor="text1"/>
        </w:rPr>
        <w:t xml:space="preserve"> </w:t>
      </w:r>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4C7D7C">
        <w:rPr>
          <w:rFonts w:asciiTheme="majorBidi" w:hAnsiTheme="majorBidi" w:cstheme="majorBidi"/>
          <w:color w:val="000000" w:themeColor="text1"/>
        </w:rPr>
        <w:t>to drive</w:t>
      </w:r>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aortic stenosis, </w:t>
      </w:r>
      <w:r w:rsidR="004C7D7C">
        <w:rPr>
          <w:rFonts w:asciiTheme="majorBidi" w:hAnsiTheme="majorBidi" w:cstheme="majorBidi"/>
          <w:color w:val="000000" w:themeColor="text1"/>
        </w:rPr>
        <w:t>aortic insufficiency, and</w:t>
      </w:r>
      <w:r w:rsidR="008664C7" w:rsidRPr="00B95524">
        <w:rPr>
          <w:rFonts w:asciiTheme="majorBidi" w:hAnsiTheme="majorBidi" w:cstheme="majorBidi"/>
          <w:color w:val="000000" w:themeColor="text1"/>
        </w:rPr>
        <w:t xml:space="preserve"> mitral </w:t>
      </w:r>
      <w:r w:rsidR="00E33250">
        <w:rPr>
          <w:rFonts w:asciiTheme="majorBidi" w:hAnsiTheme="majorBidi" w:cstheme="majorBidi"/>
        </w:rPr>
        <w:t>insufficiency</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B14090">
        <w:rPr>
          <w:rFonts w:asciiTheme="majorBidi" w:hAnsiTheme="majorBidi" w:cstheme="majorBidi"/>
          <w:color w:val="000000" w:themeColor="text1"/>
        </w:rPr>
        <w:t>the ability of</w:t>
      </w:r>
      <w:r w:rsidR="004D4284">
        <w:rPr>
          <w:rFonts w:asciiTheme="majorBidi" w:hAnsiTheme="majorBidi" w:cstheme="majorBidi"/>
          <w:color w:val="000000" w:themeColor="text1"/>
        </w:rPr>
        <w:t xml:space="preserve"> the</w:t>
      </w:r>
      <w:r w:rsidR="00B14090">
        <w:rPr>
          <w:rFonts w:asciiTheme="majorBidi" w:hAnsiTheme="majorBidi" w:cstheme="majorBidi"/>
          <w:color w:val="000000" w:themeColor="text1"/>
        </w:rPr>
        <w:t xml:space="preserve"> current </w:t>
      </w:r>
      <w:r w:rsidR="001D76F8">
        <w:rPr>
          <w:rFonts w:asciiTheme="majorBidi" w:hAnsiTheme="majorBidi" w:cstheme="majorBidi"/>
          <w:color w:val="000000" w:themeColor="text1"/>
        </w:rPr>
        <w:t>framework</w:t>
      </w:r>
      <w:r w:rsidR="00B14090">
        <w:rPr>
          <w:rFonts w:asciiTheme="majorBidi" w:hAnsiTheme="majorBidi" w:cstheme="majorBidi"/>
          <w:color w:val="000000" w:themeColor="text1"/>
        </w:rPr>
        <w:t xml:space="preserve"> in regaining the </w:t>
      </w:r>
      <w:r w:rsidR="001D76F8">
        <w:rPr>
          <w:rFonts w:asciiTheme="majorBidi" w:hAnsiTheme="majorBidi" w:cstheme="majorBidi"/>
          <w:color w:val="000000" w:themeColor="text1"/>
        </w:rPr>
        <w:t xml:space="preserve">LV size and function </w:t>
      </w:r>
      <w:r w:rsidR="00755C27">
        <w:rPr>
          <w:rFonts w:asciiTheme="majorBidi" w:hAnsiTheme="majorBidi" w:cstheme="majorBidi"/>
          <w:color w:val="000000" w:themeColor="text1"/>
        </w:rPr>
        <w:t xml:space="preserve">(reversal of growth) </w:t>
      </w:r>
      <w:r w:rsidR="001D76F8">
        <w:rPr>
          <w:rFonts w:asciiTheme="majorBidi" w:hAnsiTheme="majorBidi" w:cstheme="majorBidi"/>
          <w:color w:val="000000" w:themeColor="text1"/>
        </w:rPr>
        <w:t xml:space="preserve">when </w:t>
      </w:r>
      <w:r w:rsidR="00755C27">
        <w:rPr>
          <w:rFonts w:asciiTheme="majorBidi" w:hAnsiTheme="majorBidi" w:cstheme="majorBidi"/>
        </w:rPr>
        <w:t>the disease-mimicking perturbation was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against </w:t>
      </w:r>
      <w:commentRangeStart w:id="19"/>
      <w:commentRangeStart w:id="20"/>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r w:rsidR="008154AA" w:rsidRPr="00B95524">
        <w:rPr>
          <w:rFonts w:asciiTheme="majorBidi" w:hAnsiTheme="majorBidi" w:cstheme="majorBidi"/>
          <w:color w:val="000000" w:themeColor="text1"/>
        </w:rPr>
        <w:t xml:space="preserve">data </w:t>
      </w:r>
      <w:commentRangeEnd w:id="19"/>
      <w:r w:rsidR="00DB45BB">
        <w:rPr>
          <w:rStyle w:val="CommentReference"/>
        </w:rPr>
        <w:commentReference w:id="19"/>
      </w:r>
      <w:commentRangeEnd w:id="20"/>
      <w:r w:rsidR="001B6CBD">
        <w:rPr>
          <w:rStyle w:val="CommentReference"/>
        </w:rPr>
        <w:commentReference w:id="20"/>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47F550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21"/>
      <w:commentRangeStart w:id="22"/>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CF3478">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CF347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A837C3">
        <w:rPr>
          <w:rFonts w:asciiTheme="majorBidi" w:hAnsiTheme="majorBidi" w:cstheme="majorBidi"/>
        </w:rPr>
        <w:t xml:space="preserve">the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CF3478">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21"/>
      <w:r w:rsidR="00DB45BB">
        <w:rPr>
          <w:rStyle w:val="CommentReference"/>
        </w:rPr>
        <w:commentReference w:id="21"/>
      </w:r>
      <w:commentRangeEnd w:id="22"/>
      <w:r w:rsidR="00A82500">
        <w:rPr>
          <w:rStyle w:val="CommentReference"/>
        </w:rPr>
        <w:commentReference w:id="22"/>
      </w: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23"/>
      <w:commentRangeStart w:id="24"/>
      <w:commentRangeEnd w:id="23"/>
      <w:r w:rsidR="00DB45BB">
        <w:rPr>
          <w:rStyle w:val="CommentReference"/>
        </w:rPr>
        <w:commentReference w:id="23"/>
      </w:r>
      <w:commentRangeEnd w:id="24"/>
      <w:r w:rsidR="00153F94">
        <w:rPr>
          <w:rStyle w:val="CommentReference"/>
        </w:rPr>
        <w:commentReference w:id="24"/>
      </w:r>
    </w:p>
    <w:p w14:paraId="0F9055E0" w14:textId="11CA2907"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25"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25"/>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5F0223">
        <w:rPr>
          <w:rFonts w:asciiTheme="majorBidi" w:hAnsiTheme="majorBidi" w:cstheme="majorBidi"/>
        </w:rPr>
        <w:t>The b</w:t>
      </w:r>
      <w:commentRangeStart w:id="26"/>
      <w:commentRangeStart w:id="27"/>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CF3478">
        <w:rPr>
          <w:rFonts w:asciiTheme="majorBidi" w:hAnsiTheme="majorBidi" w:cstheme="majorBidi"/>
          <w:noProof/>
        </w:rPr>
        <w:t>(Campbell et al., 2020)</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CF3478">
        <w:rPr>
          <w:rFonts w:asciiTheme="majorBidi" w:hAnsiTheme="majorBidi" w:cstheme="majorBidi"/>
          <w:noProof/>
        </w:rPr>
        <w:t>(Sharifi et al., 2021b)</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26"/>
      <w:r w:rsidR="00DB45BB">
        <w:rPr>
          <w:rStyle w:val="CommentReference"/>
        </w:rPr>
        <w:commentReference w:id="26"/>
      </w:r>
      <w:commentRangeEnd w:id="27"/>
      <w:r w:rsidR="008D6DB9">
        <w:rPr>
          <w:rStyle w:val="CommentReference"/>
        </w:rPr>
        <w:commentReference w:id="27"/>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5E1BB3C0"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CF3478">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28"/>
      <w:commentRangeStart w:id="29"/>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28"/>
      <w:r w:rsidR="00DB45BB">
        <w:rPr>
          <w:rStyle w:val="CommentReference"/>
        </w:rPr>
        <w:commentReference w:id="28"/>
      </w:r>
      <w:commentRangeEnd w:id="29"/>
      <w:r w:rsidR="00D86262">
        <w:rPr>
          <w:rStyle w:val="CommentReference"/>
        </w:rPr>
        <w:commentReference w:id="29"/>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lastRenderedPageBreak/>
        <w:t>molecular-level function of 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30"/>
      <w:r w:rsidRPr="00B95524">
        <w:rPr>
          <w:rFonts w:asciiTheme="majorBidi" w:hAnsiTheme="majorBidi" w:cstheme="majorBidi"/>
        </w:rPr>
        <w:t>Growth module</w:t>
      </w:r>
      <w:commentRangeEnd w:id="30"/>
      <w:r w:rsidR="003375AB">
        <w:rPr>
          <w:rStyle w:val="CommentReference"/>
          <w:rFonts w:eastAsiaTheme="minorHAnsi" w:cstheme="minorBidi"/>
          <w:b w:val="0"/>
        </w:rPr>
        <w:commentReference w:id="30"/>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75pt;height:85.55pt;mso-width-percent:0;mso-height-percent:0;mso-width-percent:0;mso-height-percent:0" o:ole="">
            <v:imagedata r:id="rId14" o:title=""/>
          </v:shape>
          <o:OLEObject Type="Embed" ProgID="Equation.DSMT4" ShapeID="_x0000_i1025" DrawAspect="Content" ObjectID="_1701689697" r:id="rId15"/>
        </w:object>
      </w:r>
      <w:r w:rsidRPr="00B95524">
        <w:rPr>
          <w:rFonts w:asciiTheme="majorBidi" w:hAnsiTheme="majorBidi" w:cstheme="majorBidi"/>
        </w:rPr>
        <w:t xml:space="preserve"> </w:t>
      </w:r>
      <w:r w:rsidRPr="00B95524">
        <w:rPr>
          <w:rFonts w:asciiTheme="majorBidi" w:hAnsiTheme="majorBidi" w:cstheme="majorBidi"/>
        </w:rPr>
        <w:tab/>
      </w:r>
      <w:bookmarkStart w:id="31"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32"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32"/>
      <w:r w:rsidR="00774DDD" w:rsidRPr="00B95524">
        <w:rPr>
          <w:rFonts w:asciiTheme="majorBidi" w:hAnsiTheme="majorBidi" w:cstheme="majorBidi"/>
        </w:rPr>
        <w:fldChar w:fldCharType="end"/>
      </w:r>
      <w:bookmarkEnd w:id="31"/>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33"/>
      <w:commentRangeStart w:id="34"/>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33"/>
      <w:proofErr w:type="spellEnd"/>
      <w:proofErr w:type="gramEnd"/>
      <w:r w:rsidR="00EC1AF7">
        <w:rPr>
          <w:rStyle w:val="CommentReference"/>
        </w:rPr>
        <w:commentReference w:id="33"/>
      </w:r>
      <w:commentRangeEnd w:id="34"/>
      <w:r w:rsidR="00E773CD">
        <w:rPr>
          <w:rStyle w:val="CommentReference"/>
        </w:rPr>
        <w:commentReference w:id="34"/>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35"/>
      <w:commentRangeStart w:id="36"/>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r w:rsidR="007A552F">
        <w:rPr>
          <w:rFonts w:asciiTheme="majorBidi" w:hAnsiTheme="majorBidi" w:cstheme="majorBidi"/>
        </w:rPr>
        <w:t>G</w:t>
      </w:r>
      <w:r w:rsidR="00F929C6">
        <w:rPr>
          <w:rFonts w:asciiTheme="majorBidi" w:hAnsiTheme="majorBidi" w:cstheme="majorBidi"/>
          <w:vertAlign w:val="subscript"/>
        </w:rPr>
        <w:t>a,i</w:t>
      </w:r>
      <w:proofErr w:type="spell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35"/>
      <w:r w:rsidR="00EC1AF7">
        <w:rPr>
          <w:rStyle w:val="CommentReference"/>
        </w:rPr>
        <w:commentReference w:id="35"/>
      </w:r>
      <w:commentRangeEnd w:id="36"/>
      <w:r w:rsidR="00181544">
        <w:rPr>
          <w:rStyle w:val="CommentReference"/>
        </w:rPr>
        <w:commentReference w:id="36"/>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26" type="#_x0000_t75" alt="" style="width:229.55pt;height:76.3pt;mso-width-percent:0;mso-height-percent:0;mso-width-percent:0;mso-height-percent:0" o:ole="">
            <v:imagedata r:id="rId16" o:title=""/>
          </v:shape>
          <o:OLEObject Type="Embed" ProgID="Equation.DSMT4" ShapeID="_x0000_i1026" DrawAspect="Content" ObjectID="_1701689698"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210354"/>
      <w:r>
        <w:instrText>(</w:instrText>
      </w:r>
      <w:fldSimple w:instr=" SEQ MTEqn \c \* Arabic \* MERGEFORMAT ">
        <w:r w:rsidR="00A15D39">
          <w:instrText>2</w:instrText>
        </w:r>
      </w:fldSimple>
      <w:r>
        <w:instrText>)</w:instrText>
      </w:r>
      <w:bookmarkEnd w:id="37"/>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38"/>
      <w:commentRangeStart w:id="39"/>
      <w:r w:rsidR="00D72DBA">
        <w:t>sections</w:t>
      </w:r>
      <w:commentRangeEnd w:id="38"/>
      <w:r w:rsidR="00DF0996">
        <w:rPr>
          <w:rStyle w:val="CommentReference"/>
        </w:rPr>
        <w:commentReference w:id="38"/>
      </w:r>
      <w:commentRangeEnd w:id="39"/>
      <w:r w:rsidR="00FB37E4">
        <w:rPr>
          <w:rStyle w:val="CommentReference"/>
        </w:rPr>
        <w:commentReference w:id="39"/>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40"/>
      <w:r w:rsidRPr="00B95524">
        <w:rPr>
          <w:rFonts w:asciiTheme="majorBidi" w:hAnsiTheme="majorBidi"/>
        </w:rPr>
        <w:t>Eccentric growth</w:t>
      </w:r>
      <w:commentRangeEnd w:id="40"/>
      <w:r w:rsidR="00550280">
        <w:rPr>
          <w:rStyle w:val="CommentReference"/>
          <w:rFonts w:eastAsiaTheme="minorHAnsi" w:cstheme="minorBidi"/>
          <w:b w:val="0"/>
        </w:rPr>
        <w:commentReference w:id="40"/>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41"/>
      <w:commentRangeStart w:id="42"/>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41"/>
      <w:r w:rsidR="00DF0996">
        <w:rPr>
          <w:rStyle w:val="CommentReference"/>
        </w:rPr>
        <w:commentReference w:id="41"/>
      </w:r>
      <w:commentRangeEnd w:id="42"/>
      <w:r w:rsidR="00427270">
        <w:rPr>
          <w:rStyle w:val="CommentReference"/>
        </w:rPr>
        <w:commentReference w:id="42"/>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27" type="#_x0000_t75" alt="" style="width:210.2pt;height:86.2pt;mso-width-percent:0;mso-height-percent:0;mso-width-percent:0;mso-height-percent:0" o:ole="">
            <v:imagedata r:id="rId18" o:title=""/>
          </v:shape>
          <o:OLEObject Type="Embed" ProgID="Equation.DSMT4" ShapeID="_x0000_i1027" DrawAspect="Content" ObjectID="_1701689699" r:id="rId19"/>
        </w:object>
      </w:r>
      <w:r w:rsidRPr="00B95524">
        <w:rPr>
          <w:rFonts w:asciiTheme="majorBidi" w:hAnsiTheme="majorBidi" w:cstheme="majorBidi"/>
        </w:rPr>
        <w:t xml:space="preserve"> </w:t>
      </w:r>
      <w:r w:rsidRPr="00B95524">
        <w:rPr>
          <w:rFonts w:asciiTheme="majorBidi" w:hAnsiTheme="majorBidi" w:cstheme="majorBidi"/>
        </w:rPr>
        <w:tab/>
      </w:r>
      <w:commentRangeStart w:id="43"/>
      <w:commentRangeStart w:id="4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5"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5"/>
      <w:r w:rsidRPr="00B95524">
        <w:rPr>
          <w:rFonts w:asciiTheme="majorBidi" w:hAnsiTheme="majorBidi" w:cstheme="majorBidi"/>
        </w:rPr>
        <w:fldChar w:fldCharType="end"/>
      </w:r>
      <w:commentRangeEnd w:id="43"/>
      <w:r w:rsidR="00DF0996">
        <w:rPr>
          <w:rStyle w:val="CommentReference"/>
          <w:noProof w:val="0"/>
        </w:rPr>
        <w:commentReference w:id="43"/>
      </w:r>
      <w:commentRangeEnd w:id="44"/>
      <w:r w:rsidR="007B6B44">
        <w:rPr>
          <w:rStyle w:val="CommentReference"/>
          <w:noProof w:val="0"/>
        </w:rPr>
        <w:commentReference w:id="44"/>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4.2pt;height:33.5pt;mso-width-percent:0;mso-height-percent:0;mso-width-percent:0;mso-height-percent:0" o:ole="">
            <v:imagedata r:id="rId20" o:title=""/>
          </v:shape>
          <o:OLEObject Type="Embed" ProgID="Equation.DSMT4" ShapeID="_x0000_i1028" DrawAspect="Content" ObjectID="_1701689700"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6"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6"/>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47"/>
      <w:commentRangeStart w:id="48"/>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47"/>
      <w:r w:rsidR="00F843E1">
        <w:rPr>
          <w:rStyle w:val="CommentReference"/>
        </w:rPr>
        <w:commentReference w:id="47"/>
      </w:r>
      <w:commentRangeEnd w:id="48"/>
      <w:r w:rsidR="00796ADF">
        <w:rPr>
          <w:rStyle w:val="CommentReference"/>
        </w:rPr>
        <w:commentReference w:id="48"/>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49"/>
      <w:commentRangeStart w:id="50"/>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49"/>
      <w:r w:rsidR="00F843E1">
        <w:rPr>
          <w:rStyle w:val="CommentReference"/>
        </w:rPr>
        <w:commentReference w:id="49"/>
      </w:r>
      <w:commentRangeEnd w:id="50"/>
      <w:r w:rsidR="000D3C00">
        <w:rPr>
          <w:rStyle w:val="CommentReference"/>
        </w:rPr>
        <w:commentReference w:id="50"/>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15pt;height:36.35pt;mso-width-percent:0;mso-height-percent:0;mso-width-percent:0;mso-height-percent:0" o:ole="">
            <v:imagedata r:id="rId22" o:title=""/>
          </v:shape>
          <o:OLEObject Type="Embed" ProgID="Equation.DSMT4" ShapeID="_x0000_i1029" DrawAspect="Content" ObjectID="_1701689701" r:id="rId23"/>
        </w:object>
      </w:r>
      <w:r w:rsidRPr="00B95524">
        <w:rPr>
          <w:rFonts w:asciiTheme="majorBidi" w:hAnsiTheme="majorBidi" w:cstheme="majorBidi"/>
        </w:rPr>
        <w:t xml:space="preserve"> </w:t>
      </w:r>
      <w:r w:rsidRPr="00B95524">
        <w:rPr>
          <w:rFonts w:asciiTheme="majorBidi" w:hAnsiTheme="majorBidi" w:cstheme="majorBidi"/>
        </w:rPr>
        <w:tab/>
      </w:r>
      <w:commentRangeStart w:id="51"/>
      <w:commentRangeStart w:id="52"/>
      <w:commentRangeStart w:id="53"/>
      <w:commentRangeStart w:id="5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5"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5"/>
      <w:r w:rsidRPr="00B95524">
        <w:rPr>
          <w:rFonts w:asciiTheme="majorBidi" w:hAnsiTheme="majorBidi" w:cstheme="majorBidi"/>
        </w:rPr>
        <w:fldChar w:fldCharType="end"/>
      </w:r>
      <w:commentRangeEnd w:id="51"/>
      <w:r w:rsidR="00101A03">
        <w:rPr>
          <w:rStyle w:val="CommentReference"/>
          <w:noProof w:val="0"/>
        </w:rPr>
        <w:commentReference w:id="51"/>
      </w:r>
      <w:commentRangeEnd w:id="52"/>
      <w:commentRangeEnd w:id="53"/>
      <w:commentRangeEnd w:id="54"/>
      <w:r w:rsidR="0005575D">
        <w:rPr>
          <w:rStyle w:val="CommentReference"/>
          <w:noProof w:val="0"/>
        </w:rPr>
        <w:commentReference w:id="52"/>
      </w:r>
      <w:r w:rsidR="00613521">
        <w:rPr>
          <w:rStyle w:val="CommentReference"/>
          <w:noProof w:val="0"/>
        </w:rPr>
        <w:commentReference w:id="53"/>
      </w:r>
      <w:r w:rsidR="009E603C">
        <w:rPr>
          <w:rStyle w:val="CommentReference"/>
          <w:noProof w:val="0"/>
        </w:rPr>
        <w:commentReference w:id="54"/>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56"/>
      <w:commentRangeStart w:id="57"/>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56"/>
      <w:r>
        <w:rPr>
          <w:rStyle w:val="CommentReference"/>
        </w:rPr>
        <w:commentReference w:id="56"/>
      </w:r>
      <w:commentRangeEnd w:id="57"/>
      <w:r w:rsidR="009E603C">
        <w:rPr>
          <w:rStyle w:val="CommentReference"/>
        </w:rPr>
        <w:commentReference w:id="57"/>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58"/>
      <w:commentRangeStart w:id="59"/>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58"/>
      <w:r>
        <w:rPr>
          <w:rStyle w:val="CommentReference"/>
        </w:rPr>
        <w:commentReference w:id="58"/>
      </w:r>
      <w:commentRangeEnd w:id="59"/>
      <w:r w:rsidR="009E603C">
        <w:rPr>
          <w:rStyle w:val="CommentReference"/>
        </w:rPr>
        <w:commentReference w:id="59"/>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52213FF2"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CF3478">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30" type="#_x0000_t75" alt="" style="width:136.15pt;height:33.5pt;mso-width-percent:0;mso-height-percent:0;mso-width-percent:0;mso-height-percent:0" o:ole="">
            <v:imagedata r:id="rId24" o:title=""/>
          </v:shape>
          <o:OLEObject Type="Embed" ProgID="Equation.DSMT4" ShapeID="_x0000_i1030" DrawAspect="Content" ObjectID="_1701689702"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0"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0"/>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61"/>
      <w:r w:rsidRPr="004377BA">
        <w:t xml:space="preserve">Implementation and computer code </w:t>
      </w:r>
      <w:commentRangeEnd w:id="61"/>
      <w:r w:rsidR="00550280">
        <w:rPr>
          <w:rStyle w:val="CommentReference"/>
          <w:rFonts w:eastAsiaTheme="minorHAnsi" w:cstheme="minorBidi"/>
          <w:b w:val="0"/>
        </w:rPr>
        <w:commentReference w:id="61"/>
      </w:r>
    </w:p>
    <w:p w14:paraId="304EED44" w14:textId="0CD5B6B1"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CF3478">
        <w:instrText xml:space="preserve"> ADDIN EN.CITE &lt;EndNote&gt;&lt;Cite&gt;&lt;Author&gt;Van der Walt&lt;/Author&gt;&lt;Year&gt;2011&lt;/Year&gt;&lt;RecNum&gt;88&lt;/RecNum&gt;&lt;DisplayText&gt;(Van der Walt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CF3478">
        <w:rPr>
          <w:noProof/>
        </w:rPr>
        <w:t>(Van der Walt et al., 2011)</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 </w:instrText>
      </w:r>
      <w:r w:rsidR="00CF3478">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EN.CITE.DATA </w:instrText>
      </w:r>
      <w:r w:rsidR="00CF3478">
        <w:fldChar w:fldCharType="end"/>
      </w:r>
      <w:r w:rsidR="00951356">
        <w:fldChar w:fldCharType="separate"/>
      </w:r>
      <w:r w:rsidR="00CF3478">
        <w:rPr>
          <w:noProof/>
        </w:rPr>
        <w:t>(Virtanen et al., 2020)</w:t>
      </w:r>
      <w:r w:rsidR="00951356">
        <w:fldChar w:fldCharType="end"/>
      </w:r>
      <w:r w:rsidR="00F833F2">
        <w:t>, and pandas</w:t>
      </w:r>
      <w:r w:rsidR="00B94287">
        <w:t xml:space="preserve"> </w:t>
      </w:r>
      <w:r w:rsidR="00B94287">
        <w:fldChar w:fldCharType="begin"/>
      </w:r>
      <w:r w:rsidR="00CF3478">
        <w:instrText xml:space="preserve"> ADDIN EN.CITE &lt;EndNote&gt;&lt;Cite&gt;&lt;Author&gt;Reback&lt;/Author&gt;&lt;Year&gt;2021&lt;/Year&gt;&lt;RecNum&gt;90&lt;/RecNum&gt;&lt;DisplayText&gt;(Reback et al., 2021)&lt;/DisplayText&gt;&lt;record&gt;&lt;rec-number&gt;90&lt;/rec-number&gt;&lt;foreign-keys&gt;&lt;key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CF3478">
        <w:rPr>
          <w:noProof/>
        </w:rPr>
        <w:t>(Reback et 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62"/>
      <w:commentRangeStart w:id="63"/>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62"/>
      <w:r w:rsidR="00613521">
        <w:rPr>
          <w:rStyle w:val="CommentReference"/>
        </w:rPr>
        <w:commentReference w:id="62"/>
      </w:r>
      <w:commentRangeEnd w:id="63"/>
      <w:r w:rsidR="00242D04">
        <w:rPr>
          <w:rStyle w:val="CommentReference"/>
        </w:rPr>
        <w:commentReference w:id="63"/>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fldSimple w:instr=" REF ZEqnNum869589 \* Charformat \! \* MERGEFORMAT ">
        <w:r w:rsidR="00A15D39" w:rsidRPr="00D626B3">
          <w:instrText>(1)</w:instrText>
        </w:r>
      </w:fldSimple>
      <w:r w:rsidR="00C260AC">
        <w:fldChar w:fldCharType="end"/>
      </w:r>
      <w:r w:rsidR="00C260AC">
        <w:t xml:space="preserve">, </w:t>
      </w:r>
      <w:r w:rsidR="00C260AC">
        <w:fldChar w:fldCharType="begin"/>
      </w:r>
      <w:r w:rsidR="00C260AC">
        <w:instrText xml:space="preserve"> GOTOBUTTON ZEqnNum210354  \* MERGEFORMAT </w:instrText>
      </w:r>
      <w:fldSimple w:instr=" REF ZEqnNum210354 \* Charformat \! \* MERGEFORMAT ">
        <w:r w:rsidR="00A15D39">
          <w:instrText>(2)</w:instrText>
        </w:r>
      </w:fldSimple>
      <w:r w:rsidR="00C260AC">
        <w:fldChar w:fldCharType="end"/>
      </w:r>
      <w:r w:rsidR="009E171E">
        <w:t xml:space="preserve">, </w:t>
      </w:r>
      <w:r w:rsidR="009E171E">
        <w:fldChar w:fldCharType="begin"/>
      </w:r>
      <w:r w:rsidR="009E171E">
        <w:instrText xml:space="preserve"> GOTOBUTTON ZEqnNum193374  \* MERGEFORMAT </w:instrText>
      </w:r>
      <w:fldSimple w:instr=" REF ZEqnNum193374 \* Charformat \! \* MERGEFORMAT ">
        <w:r w:rsidR="00A15D39" w:rsidRPr="00D626B3">
          <w:instrText>(4)</w:instrText>
        </w:r>
      </w:fldSimple>
      <w:r w:rsidR="009E171E">
        <w:fldChar w:fldCharType="end"/>
      </w:r>
      <w:r w:rsidR="009E171E">
        <w:t xml:space="preserve">, and </w:t>
      </w:r>
      <w:r w:rsidR="009E171E">
        <w:fldChar w:fldCharType="begin"/>
      </w:r>
      <w:r w:rsidR="009E171E">
        <w:instrText xml:space="preserve"> GOTOBUTTON ZEqnNum428181  \* MERGEFORMAT </w:instrText>
      </w:r>
      <w:fldSimple w:instr=" REF ZEqnNum428181 \* Charformat \! \* MERGEFORMAT ">
        <w:r w:rsidR="00A15D39" w:rsidRPr="00D626B3">
          <w:instrText>(6)</w:instrText>
        </w:r>
      </w:fldSimple>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w:t>
      </w:r>
      <w:proofErr w:type="spellStart"/>
      <w:r w:rsidR="002977A8">
        <w:t>PyMyoVent</w:t>
      </w:r>
      <w:proofErr w:type="spellEnd"/>
      <w:r w:rsidR="002977A8">
        <w:t xml:space="preserve">.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r w:rsidR="003E0E39">
        <w:rPr>
          <w:vertAlign w:val="subscript"/>
        </w:rPr>
        <w:t>growth,i</w:t>
      </w:r>
      <w:proofErr w:type="spell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64"/>
      <w:r w:rsidRPr="00B95524">
        <w:rPr>
          <w:rFonts w:asciiTheme="majorBidi" w:hAnsiTheme="majorBidi"/>
        </w:rPr>
        <w:t>Baseline</w:t>
      </w:r>
      <w:commentRangeEnd w:id="64"/>
      <w:r w:rsidR="004456A3">
        <w:rPr>
          <w:rStyle w:val="CommentReference"/>
          <w:rFonts w:eastAsiaTheme="minorHAnsi" w:cstheme="minorBidi"/>
          <w:b w:val="0"/>
        </w:rPr>
        <w:commentReference w:id="64"/>
      </w:r>
    </w:p>
    <w:p w14:paraId="467944EB" w14:textId="1A421EE5"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CF3478">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65"/>
      <w:commentRangeStart w:id="66"/>
      <w:r w:rsidR="00177551">
        <w:rPr>
          <w:rFonts w:asciiTheme="majorBidi" w:hAnsiTheme="majorBidi" w:cstheme="majorBidi"/>
        </w:rPr>
        <w:t xml:space="preserve"> </w:t>
      </w:r>
      <w:commentRangeEnd w:id="65"/>
      <w:r w:rsidR="00101A03">
        <w:rPr>
          <w:rStyle w:val="CommentReference"/>
        </w:rPr>
        <w:commentReference w:id="65"/>
      </w:r>
      <w:commentRangeEnd w:id="66"/>
      <w:r w:rsidR="00206560">
        <w:rPr>
          <w:rStyle w:val="CommentReference"/>
        </w:rPr>
        <w:commentReference w:id="66"/>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CF3478">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67"/>
      <w:commentRangeStart w:id="68"/>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4CF56F16"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69"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CF3478">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(Luszczak et al., 2012; Chin et al., 2014; Chin et al., 2017)</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(Spath et al., 2019; Everett et al., 2020)</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67"/>
      <w:r w:rsidR="001C6B6E">
        <w:rPr>
          <w:rStyle w:val="CommentReference"/>
        </w:rPr>
        <w:commentReference w:id="67"/>
      </w:r>
      <w:commentRangeEnd w:id="68"/>
      <w:r w:rsidR="00103545">
        <w:rPr>
          <w:rStyle w:val="CommentReference"/>
        </w:rPr>
        <w:commentReference w:id="68"/>
      </w:r>
      <w:commentRangeStart w:id="70"/>
      <w:commentRangeStart w:id="71"/>
      <w:commentRangeEnd w:id="70"/>
      <w:r w:rsidR="000A7788">
        <w:rPr>
          <w:rStyle w:val="CommentReference"/>
        </w:rPr>
        <w:commentReference w:id="70"/>
      </w:r>
      <w:commentRangeEnd w:id="71"/>
      <w:r w:rsidR="00691D68">
        <w:rPr>
          <w:rStyle w:val="CommentReference"/>
        </w:rPr>
        <w:commentReference w:id="71"/>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31" type="#_x0000_t75" alt="" style="width:251pt;height:64.15pt;mso-width-percent:0;mso-height-percent:0;mso-width-percent:0;mso-height-percent:0" o:ole="">
            <v:imagedata r:id="rId26" o:title=""/>
          </v:shape>
          <o:OLEObject Type="Embed" ProgID="Equation.DSMT4" ShapeID="_x0000_i1031" DrawAspect="Content" ObjectID="_1701689703"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316125"/>
      <w:r>
        <w:instrText>(</w:instrText>
      </w:r>
      <w:fldSimple w:instr=" SEQ MTEqn \c \* Arabic \* MERGEFORMAT ">
        <w:r w:rsidR="00A15D39">
          <w:instrText>7</w:instrText>
        </w:r>
      </w:fldSimple>
      <w:r>
        <w:instrText>)</w:instrText>
      </w:r>
      <w:bookmarkEnd w:id="72"/>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73"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73"/>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6E005EE4"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CF347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lastRenderedPageBreak/>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lastRenderedPageBreak/>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115A433C"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E1AB1" w:rsidRPr="00B95524">
        <w:rPr>
          <w:rFonts w:asciiTheme="majorBidi" w:hAnsiTheme="majorBidi" w:cstheme="majorBidi"/>
        </w:rPr>
      </w:r>
      <w:r w:rsidR="007E1AB1" w:rsidRPr="00B95524">
        <w:rPr>
          <w:rFonts w:asciiTheme="majorBidi" w:hAnsiTheme="majorBidi" w:cstheme="majorBidi"/>
        </w:rPr>
        <w:fldChar w:fldCharType="separate"/>
      </w:r>
      <w:r w:rsidR="00CF3478">
        <w:rPr>
          <w:rFonts w:asciiTheme="majorBidi" w:hAnsiTheme="majorBidi" w:cstheme="majorBidi"/>
          <w:noProof/>
        </w:rPr>
        <w:t>(Otto et al., 2021)</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74"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74"/>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6D7A4703"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4A351BFF"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the regurgitant volume of 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40683">
        <w:rPr>
          <w:rFonts w:asciiTheme="majorBidi" w:hAnsiTheme="majorBidi" w:cstheme="majorBidi"/>
          <w:szCs w:val="24"/>
        </w:rPr>
      </w:r>
      <w:r w:rsidR="00040683">
        <w:rPr>
          <w:rFonts w:asciiTheme="majorBidi" w:hAnsiTheme="majorBidi" w:cstheme="majorBidi"/>
          <w:szCs w:val="24"/>
        </w:rPr>
        <w:fldChar w:fldCharType="separate"/>
      </w:r>
      <w:r w:rsidR="00CF3478">
        <w:rPr>
          <w:rFonts w:asciiTheme="majorBidi" w:hAnsiTheme="majorBidi" w:cstheme="majorBidi"/>
          <w:noProof/>
          <w:szCs w:val="24"/>
        </w:rPr>
        <w:t>(Otto et al., 2021)</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32" type="#_x0000_t75" alt="" style="width:248pt;height:64.15pt;mso-width-percent:0;mso-height-percent:0;mso-width-percent:0;mso-height-percent:0" o:ole="">
            <v:imagedata r:id="rId28" o:title=""/>
          </v:shape>
          <o:OLEObject Type="Embed" ProgID="Equation.DSMT4" ShapeID="_x0000_i1032" DrawAspect="Content" ObjectID="_1701689704"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5"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5"/>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76"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76"/>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735AB3BF"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77"/>
      <w:r w:rsidRPr="00B95524">
        <w:rPr>
          <w:rFonts w:asciiTheme="majorBidi" w:hAnsiTheme="majorBidi" w:cstheme="majorBidi"/>
        </w:rPr>
        <w:lastRenderedPageBreak/>
        <w:t>Results</w:t>
      </w:r>
      <w:commentRangeEnd w:id="77"/>
      <w:r w:rsidR="008C41B4">
        <w:rPr>
          <w:rStyle w:val="CommentReference"/>
          <w:rFonts w:eastAsiaTheme="minorHAnsi" w:cstheme="minorBidi"/>
          <w:b w:val="0"/>
        </w:rPr>
        <w:commentReference w:id="77"/>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78"/>
      <w:commentRangeStart w:id="79"/>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78"/>
      <w:r w:rsidR="003D6218">
        <w:rPr>
          <w:rFonts w:asciiTheme="majorBidi" w:hAnsiTheme="majorBidi" w:cstheme="majorBidi"/>
        </w:rPr>
        <w:t xml:space="preserve"> in </w:t>
      </w:r>
      <w:r w:rsidR="00121552">
        <w:rPr>
          <w:rFonts w:asciiTheme="majorBidi" w:hAnsiTheme="majorBidi" w:cstheme="majorBidi"/>
        </w:rPr>
        <w:t xml:space="preserve">the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r w:rsidR="00733E27">
        <w:rPr>
          <w:rStyle w:val="CommentReference"/>
        </w:rPr>
        <w:commentReference w:id="78"/>
      </w:r>
      <w:commentRangeEnd w:id="79"/>
      <w:r w:rsidR="00D014FD">
        <w:rPr>
          <w:rStyle w:val="CommentReference"/>
        </w:rPr>
        <w:commentReference w:id="79"/>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fldSimple w:instr=" seq sfigure figs3 ">
        <w:r w:rsidR="00A15D39">
          <w:rPr>
            <w:noProof/>
          </w:rPr>
          <w:t>3</w:t>
        </w:r>
      </w:fldSimple>
      <w:r w:rsidR="00841C70">
        <w:t>-S</w:t>
      </w:r>
      <w:fldSimple w:instr=" seq sfigure figs4 ">
        <w:r w:rsidR="00A15D39">
          <w:rPr>
            <w:noProof/>
          </w:rPr>
          <w:t>4</w:t>
        </w:r>
      </w:fldSimple>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80"/>
      <w:commentRangeEnd w:id="80"/>
      <w:r w:rsidR="00913C21">
        <w:rPr>
          <w:rStyle w:val="CommentReference"/>
        </w:rPr>
        <w:commentReference w:id="80"/>
      </w:r>
      <w:commentRangeStart w:id="81"/>
      <w:commentRangeEnd w:id="81"/>
      <w:r w:rsidR="00093DDA">
        <w:rPr>
          <w:rStyle w:val="CommentReference"/>
        </w:rPr>
        <w:commentReference w:id="81"/>
      </w:r>
    </w:p>
    <w:p w14:paraId="4B7A4360" w14:textId="517CCC73"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82"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82"/>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r w:rsidR="004451A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CF3478">
        <w:rPr>
          <w:rFonts w:asciiTheme="majorBidi" w:hAnsiTheme="majorBidi" w:cstheme="majorBidi"/>
          <w:noProof/>
        </w:rPr>
        <w:t>(Campbell et al., 2020)</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83"/>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83"/>
      <w:r w:rsidR="00406492">
        <w:rPr>
          <w:rStyle w:val="CommentReference"/>
        </w:rPr>
        <w:commentReference w:id="83"/>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r w:rsidRPr="0026037A">
        <w:rPr>
          <w:rFonts w:asciiTheme="majorBidi" w:hAnsiTheme="majorBidi" w:cstheme="majorBidi"/>
        </w:rPr>
        <w:t>G</w:t>
      </w:r>
      <w:r w:rsidRPr="00C152C1">
        <w:rPr>
          <w:rFonts w:asciiTheme="majorBidi" w:hAnsiTheme="majorBidi" w:cstheme="majorBidi"/>
          <w:vertAlign w:val="subscript"/>
        </w:rPr>
        <w:t>a,con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84"/>
      <w:commentRangeStart w:id="85"/>
      <w:r w:rsidR="007E41F6" w:rsidRPr="00B95524">
        <w:rPr>
          <w:rFonts w:asciiTheme="majorBidi" w:hAnsiTheme="majorBidi" w:cstheme="majorBidi"/>
        </w:rPr>
        <w:t xml:space="preserve">. </w:t>
      </w:r>
      <w:commentRangeEnd w:id="84"/>
      <w:r w:rsidR="007E41F6">
        <w:rPr>
          <w:rStyle w:val="CommentReference"/>
        </w:rPr>
        <w:commentReference w:id="84"/>
      </w:r>
      <w:commentRangeEnd w:id="85"/>
      <w:r w:rsidR="00400F11">
        <w:rPr>
          <w:rStyle w:val="CommentReference"/>
        </w:rPr>
        <w:commentReference w:id="85"/>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86"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86"/>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87"/>
      <w:r w:rsidR="00F75499" w:rsidRPr="00B95524">
        <w:rPr>
          <w:rFonts w:asciiTheme="majorBidi" w:hAnsiTheme="majorBidi" w:cstheme="majorBidi"/>
        </w:rPr>
        <w:t xml:space="preserve">2e-3 </w:t>
      </w:r>
      <w:commentRangeEnd w:id="87"/>
      <w:r w:rsidR="00F75499">
        <w:rPr>
          <w:rStyle w:val="CommentReference"/>
        </w:rPr>
        <w:commentReference w:id="87"/>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signals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88"/>
      <w:commentRangeStart w:id="89"/>
      <w:r w:rsidR="00974CC1" w:rsidRPr="00B95524">
        <w:rPr>
          <w:rFonts w:asciiTheme="majorBidi" w:hAnsiTheme="majorBidi" w:cstheme="majorBidi"/>
        </w:rPr>
        <w:t>LV wall</w:t>
      </w:r>
      <w:commentRangeEnd w:id="88"/>
      <w:r w:rsidR="00974CC1">
        <w:rPr>
          <w:rStyle w:val="CommentReference"/>
        </w:rPr>
        <w:commentReference w:id="88"/>
      </w:r>
      <w:commentRangeEnd w:id="89"/>
      <w:r w:rsidR="00974CC1">
        <w:rPr>
          <w:rStyle w:val="CommentReference"/>
        </w:rPr>
        <w:commentReference w:id="89"/>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fldSimple w:instr=" seq sfigure figs6 ">
        <w:r w:rsidR="001645CD">
          <w:rPr>
            <w:noProof/>
          </w:rPr>
          <w:t>6</w:t>
        </w:r>
      </w:fldSimple>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90" w:name="fig4"/>
      <w:bookmarkEnd w:id="90"/>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91"/>
      <w:commentRangeStart w:id="92"/>
      <w:commentRangeEnd w:id="91"/>
      <w:r w:rsidR="009F1585">
        <w:rPr>
          <w:rStyle w:val="CommentReference"/>
        </w:rPr>
        <w:commentReference w:id="91"/>
      </w:r>
      <w:commentRangeEnd w:id="92"/>
      <w:r w:rsidR="00693963">
        <w:rPr>
          <w:rStyle w:val="CommentReference"/>
        </w:rPr>
        <w:commentReference w:id="92"/>
      </w:r>
      <w:commentRangeStart w:id="93"/>
      <w:commentRangeStart w:id="94"/>
      <w:commentRangeEnd w:id="93"/>
      <w:r w:rsidR="00DE25CF">
        <w:rPr>
          <w:rStyle w:val="CommentReference"/>
        </w:rPr>
        <w:commentReference w:id="93"/>
      </w:r>
      <w:commentRangeEnd w:id="94"/>
      <w:r w:rsidR="00596CDB">
        <w:rPr>
          <w:rStyle w:val="CommentReference"/>
        </w:rPr>
        <w:commentReference w:id="94"/>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95"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95"/>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96"/>
      <w:commentRangeStart w:id="97"/>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96"/>
      <w:r w:rsidR="009F1585">
        <w:rPr>
          <w:rStyle w:val="CommentReference"/>
        </w:rPr>
        <w:commentReference w:id="96"/>
      </w:r>
      <w:commentRangeEnd w:id="97"/>
      <w:r w:rsidR="007F100A">
        <w:rPr>
          <w:rStyle w:val="CommentReference"/>
        </w:rPr>
        <w:commentReference w:id="97"/>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9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9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99"/>
      <w:r w:rsidRPr="0096410E">
        <w:lastRenderedPageBreak/>
        <w:t>Im</w:t>
      </w:r>
      <w:r w:rsidRPr="00100181">
        <w:t xml:space="preserve">portance of baroreflex control of arterial pressure </w:t>
      </w:r>
      <w:commentRangeEnd w:id="99"/>
      <w:r w:rsidR="00DC6CE9">
        <w:rPr>
          <w:rStyle w:val="CommentReference"/>
          <w:rFonts w:eastAsiaTheme="minorHAnsi" w:cstheme="minorBidi"/>
          <w:b w:val="0"/>
        </w:rPr>
        <w:commentReference w:id="99"/>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fldSimple w:instr=" seq figure fig2 ">
        <w:r w:rsidR="00A15D39">
          <w:rPr>
            <w:noProof/>
          </w:rPr>
          <w:t>2</w:t>
        </w:r>
      </w:fldSimple>
      <w:r w:rsidR="0049688B">
        <w:t>-</w:t>
      </w:r>
      <w:fldSimple w:instr=" seq figure fig4 ">
        <w:r w:rsidR="00A15D39">
          <w:rPr>
            <w:noProof/>
          </w:rPr>
          <w:t>4</w:t>
        </w:r>
      </w:fldSimple>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fldSimple w:instr=" seq figure fig2 ">
        <w:r w:rsidR="00A15D39">
          <w:rPr>
            <w:noProof/>
          </w:rPr>
          <w:t>2</w:t>
        </w:r>
      </w:fldSimple>
      <w:r w:rsidR="005F1C92">
        <w:t>-</w:t>
      </w:r>
      <w:fldSimple w:instr=" seq figure fig4 ">
        <w:r w:rsidR="00A15D39">
          <w:rPr>
            <w:noProof/>
          </w:rPr>
          <w:t>4</w:t>
        </w:r>
      </w:fldSimple>
      <w:r w:rsidR="00F345B5">
        <w:t xml:space="preserve">, except the baroreflex algorithm was deactivated at 200s. </w:t>
      </w:r>
      <w:r w:rsidR="00EF5639">
        <w:t xml:space="preserve">Figure </w:t>
      </w:r>
      <w:fldSimple w:instr=" seq figure fig7 ">
        <w:r w:rsidR="00A15D39">
          <w:rPr>
            <w:noProof/>
          </w:rPr>
          <w:t>7</w:t>
        </w:r>
      </w:fldSimple>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fldSimple w:instr=" seq sfigure figs10 ">
        <w:r w:rsidR="00C8314F">
          <w:rPr>
            <w:noProof/>
          </w:rPr>
          <w:t>10</w:t>
        </w:r>
      </w:fldSimple>
      <w:r w:rsidR="0027606F">
        <w:t>-S</w:t>
      </w:r>
      <w:fldSimple w:instr=" seq sfigure figs12 ">
        <w:r w:rsidR="00C8314F">
          <w:rPr>
            <w:noProof/>
          </w:rPr>
          <w:t>12</w:t>
        </w:r>
      </w:fldSimple>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00"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00"/>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74D1CE98"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D53D9A" w:rsidRPr="00B95524">
        <w:rPr>
          <w:rFonts w:asciiTheme="majorBidi" w:hAnsiTheme="majorBidi" w:cstheme="majorBidi"/>
        </w:rPr>
      </w:r>
      <w:r w:rsidR="00D53D9A" w:rsidRPr="00B95524">
        <w:rPr>
          <w:rFonts w:asciiTheme="majorBidi" w:hAnsiTheme="majorBidi" w:cstheme="majorBidi"/>
        </w:rPr>
        <w:fldChar w:fldCharType="separate"/>
      </w:r>
      <w:r w:rsidR="00CF3478">
        <w:rPr>
          <w:rFonts w:asciiTheme="majorBidi" w:hAnsiTheme="majorBidi" w:cstheme="majorBidi"/>
          <w:noProof/>
        </w:rPr>
        <w:t>(Verbraecken et al., 2006; Lang et al., 2015)</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01"/>
      <w:commentRangeStart w:id="102"/>
      <w:r w:rsidR="00BC2B20">
        <w:rPr>
          <w:rFonts w:asciiTheme="majorBidi" w:hAnsiTheme="majorBidi" w:cstheme="majorBidi"/>
        </w:rPr>
        <w:t>increased</w:t>
      </w:r>
      <w:commentRangeEnd w:id="101"/>
      <w:r w:rsidR="00515123">
        <w:rPr>
          <w:rStyle w:val="CommentReference"/>
        </w:rPr>
        <w:commentReference w:id="101"/>
      </w:r>
      <w:commentRangeEnd w:id="102"/>
      <w:r w:rsidR="00B87194">
        <w:rPr>
          <w:rStyle w:val="CommentReference"/>
        </w:rPr>
        <w:commentReference w:id="102"/>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03"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03"/>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04"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04"/>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05"/>
      <w:commentRangeStart w:id="106"/>
      <w:r>
        <w:t>Role of myosin ATPase in driving concentric growth</w:t>
      </w:r>
      <w:commentRangeEnd w:id="105"/>
      <w:r w:rsidR="005A7D59">
        <w:rPr>
          <w:rStyle w:val="CommentReference"/>
          <w:rFonts w:eastAsiaTheme="minorHAnsi" w:cstheme="minorBidi"/>
          <w:b w:val="0"/>
        </w:rPr>
        <w:commentReference w:id="105"/>
      </w:r>
      <w:commentRangeEnd w:id="106"/>
      <w:r w:rsidR="008F5CC8">
        <w:rPr>
          <w:rStyle w:val="CommentReference"/>
          <w:rFonts w:eastAsiaTheme="minorHAnsi" w:cstheme="minorBidi"/>
          <w:b w:val="0"/>
        </w:rPr>
        <w:commentReference w:id="106"/>
      </w:r>
    </w:p>
    <w:p w14:paraId="2C8AEEC5" w14:textId="273C1375"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 </w:instrTex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EN.CITE.DATA </w:instrText>
      </w:r>
      <w:r w:rsidR="007112CB">
        <w:fldChar w:fldCharType="end"/>
      </w:r>
      <w:r w:rsidR="007112CB">
        <w:fldChar w:fldCharType="separate"/>
      </w:r>
      <w:r w:rsidR="007112CB">
        <w:rPr>
          <w:noProof/>
        </w:rPr>
        <w:t>(Davis et al., 2016)</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C84A5D">
        <w:fldChar w:fldCharType="separate"/>
      </w:r>
      <w:r w:rsidR="00CF3478">
        <w:rPr>
          <w:noProof/>
        </w:rPr>
        <w:t>(Davis et al., 2016)</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03F7D353"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CF3478">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5079F0">
        <w:fldChar w:fldCharType="separate"/>
      </w:r>
      <w:r w:rsidR="00CF3478">
        <w:rPr>
          <w:noProof/>
        </w:rPr>
        <w:t>(Watkins et al., 2011)</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 </w:instrText>
      </w:r>
      <w:r w:rsidR="00CF3478">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EN.CITE.DATA </w:instrText>
      </w:r>
      <w:r w:rsidR="00CF3478">
        <w:fldChar w:fldCharType="end"/>
      </w:r>
      <w:r w:rsidR="00EE3B8C">
        <w:fldChar w:fldCharType="separate"/>
      </w:r>
      <w:r w:rsidR="00CF3478">
        <w:rPr>
          <w:noProof/>
        </w:rPr>
        <w:t>(Puddu et al., 2007; Green et al., 2011)</w:t>
      </w:r>
      <w:r w:rsidR="00EE3B8C">
        <w:fldChar w:fldCharType="end"/>
      </w:r>
    </w:p>
    <w:p w14:paraId="4EE8DE05" w14:textId="3FB248D2"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CF3478">
        <w:rPr>
          <w:noProof/>
        </w:rPr>
        <w:t>(Iglewski et al., 2010)</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CF3478">
        <w:rPr>
          <w:noProof/>
        </w:rPr>
        <w:t>(Iglewski et al., 2010)</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fldSimple w:instr=" seq figure fig10 ">
        <w:r w:rsidR="00190093" w:rsidRPr="00E47632">
          <w:rPr>
            <w:noProof/>
          </w:rPr>
          <w:t>10</w:t>
        </w:r>
      </w:fldSimple>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 </w:instrText>
      </w:r>
      <w:r w:rsidR="00CF3478">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EN.CITE.DATA </w:instrText>
      </w:r>
      <w:r w:rsidR="00CF3478">
        <w:fldChar w:fldCharType="end"/>
      </w:r>
      <w:r w:rsidR="008E641F">
        <w:fldChar w:fldCharType="separate"/>
      </w:r>
      <w:r w:rsidR="00CF3478">
        <w:rPr>
          <w:noProof/>
        </w:rPr>
        <w:t>(Tian et al., 2001; Luptak et al., 2005; Neubauer, 2007; Ritterhoff and Tian, 2017)</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CF3478">
        <w:instrText xml:space="preserve"> ADDIN EN.CITE &lt;EndNote&gt;&lt;Cite&gt;&lt;Author&gt;Meerson&lt;/Author&gt;&lt;Year&gt;1967&lt;/Year&gt;&lt;RecNum&gt;104&lt;/RecNum&gt;&lt;DisplayText&gt;(Meerson et al., 1967)&lt;/DisplayText&gt;&lt;record&gt;&lt;rec-number&gt;104&lt;/rec-number&gt;&lt;foreign-keys&gt;&lt;key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CF3478">
        <w:rPr>
          <w:noProof/>
        </w:rPr>
        <w:t>(Meerson et al., 1967)</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 </w:instrText>
      </w:r>
      <w:r w:rsidR="00CF3478">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EN.CITE.DATA </w:instrText>
      </w:r>
      <w:r w:rsidR="00CF3478">
        <w:fldChar w:fldCharType="end"/>
      </w:r>
      <w:r w:rsidR="00F8684D">
        <w:fldChar w:fldCharType="separate"/>
      </w:r>
      <w:r w:rsidR="00CF3478">
        <w:rPr>
          <w:noProof/>
        </w:rPr>
        <w:t>(Ritterhoff et al., 2020)</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fldSimple w:instr=" seq figure fig10 ">
        <w:r w:rsidR="00AA5AA5">
          <w:rPr>
            <w:noProof/>
          </w:rPr>
          <w:t>10</w:t>
        </w:r>
      </w:fldSimple>
      <w:r w:rsidR="00190093">
        <w:t>)</w:t>
      </w:r>
      <w:r w:rsidR="002C1A3C">
        <w:t>.</w:t>
      </w:r>
    </w:p>
    <w:p w14:paraId="0D3B3AEF" w14:textId="056B9946" w:rsidR="004B1ECB" w:rsidRDefault="003D2872" w:rsidP="00221DE9">
      <w:pPr>
        <w:spacing w:line="240" w:lineRule="auto"/>
        <w:ind w:firstLine="720"/>
        <w:jc w:val="both"/>
      </w:pPr>
      <w:r>
        <w:lastRenderedPageBreak/>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 </w:instrText>
      </w:r>
      <w:r w:rsidR="00CF3478">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EN.CITE.DATA </w:instrText>
      </w:r>
      <w:r w:rsidR="00CF3478">
        <w:fldChar w:fldCharType="end"/>
      </w:r>
      <w:r w:rsidR="001940EA">
        <w:fldChar w:fldCharType="separate"/>
      </w:r>
      <w:r w:rsidR="00CF3478">
        <w:rPr>
          <w:noProof/>
        </w:rPr>
        <w:t>(Ritterhoff and Tian, 2017; Ritterhoff et al., 2020)</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this metabolic repatterning in response to cardiac stress </w:t>
      </w:r>
      <w:r w:rsidR="00AE5BAA">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 </w:instrText>
      </w:r>
      <w:r w:rsidR="00CF3478">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EN.CITE.DATA </w:instrText>
      </w:r>
      <w:r w:rsidR="00CF3478">
        <w:fldChar w:fldCharType="end"/>
      </w:r>
      <w:r w:rsidR="00AE5BAA">
        <w:fldChar w:fldCharType="separate"/>
      </w:r>
      <w:r w:rsidR="00CF3478">
        <w:rPr>
          <w:noProof/>
        </w:rPr>
        <w:t>(Ma et al., 2019)</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 </w:instrText>
      </w:r>
      <w:r w:rsidR="00CF3478">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EN.CITE.DATA </w:instrText>
      </w:r>
      <w:r w:rsidR="00CF3478">
        <w:fldChar w:fldCharType="end"/>
      </w:r>
      <w:r w:rsidR="00146DA3">
        <w:fldChar w:fldCharType="separate"/>
      </w:r>
      <w:r w:rsidR="00CF3478">
        <w:rPr>
          <w:noProof/>
        </w:rPr>
        <w:t>(Zhang et al., 2014)</w:t>
      </w:r>
      <w:r w:rsidR="00146DA3">
        <w:fldChar w:fldCharType="end"/>
      </w:r>
      <w:r w:rsidR="00570AE3" w:rsidRPr="00570AE3">
        <w:t>.</w:t>
      </w:r>
      <w:r w:rsidR="0093767C">
        <w:t xml:space="preserve"> </w:t>
      </w:r>
      <w:r w:rsidR="0093767C" w:rsidRPr="0093767C">
        <w:t xml:space="preserve">Specifically, Lin28a increases IGF1 receptor, p-IRS-1, p-Akt, p-mTOR and p-p70s6k expression levels in cardiomyocytes </w:t>
      </w:r>
      <w:r w:rsidR="00FE4667">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 </w:instrText>
      </w:r>
      <w:r w:rsidR="00CF3478">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EN.CITE.DATA </w:instrText>
      </w:r>
      <w:r w:rsidR="00CF3478">
        <w:fldChar w:fldCharType="end"/>
      </w:r>
      <w:r w:rsidR="00FE4667">
        <w:fldChar w:fldCharType="separate"/>
      </w:r>
      <w:r w:rsidR="00CF3478">
        <w:rPr>
          <w:noProof/>
        </w:rPr>
        <w:t>(Zhu et al., 2011)</w:t>
      </w:r>
      <w:r w:rsidR="00FE4667">
        <w:fldChar w:fldCharType="end"/>
      </w:r>
      <w:r w:rsidR="00DB0BF2">
        <w:t xml:space="preserve"> </w:t>
      </w:r>
      <w:r w:rsidR="0093767C" w:rsidRPr="0093767C">
        <w:t>(</w:t>
      </w:r>
      <w:r w:rsidR="00AA5AA5">
        <w:t xml:space="preserve">Figure </w:t>
      </w:r>
      <w:fldSimple w:instr=" seq figure fig10 ">
        <w:r w:rsidR="00AA5AA5">
          <w:rPr>
            <w:noProof/>
          </w:rPr>
          <w:t>10</w:t>
        </w:r>
      </w:fldSimple>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5889D7FE"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 </w:instrText>
      </w:r>
      <w:r w:rsidR="00CF3478">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EN.CITE.DATA </w:instrText>
      </w:r>
      <w:r w:rsidR="00CF3478">
        <w:fldChar w:fldCharType="end"/>
      </w:r>
      <w:r w:rsidR="009136CA">
        <w:fldChar w:fldCharType="separate"/>
      </w:r>
      <w:r w:rsidR="00CF3478">
        <w:rPr>
          <w:noProof/>
        </w:rPr>
        <w:t>(McMullen et al., 2004)</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 </w:instrText>
      </w:r>
      <w:r w:rsidR="00CF3478">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EN.CITE.DATA </w:instrText>
      </w:r>
      <w:r w:rsidR="00CF3478">
        <w:fldChar w:fldCharType="end"/>
      </w:r>
      <w:r w:rsidR="009F1DCC">
        <w:fldChar w:fldCharType="separate"/>
      </w:r>
      <w:r w:rsidR="00CF3478">
        <w:rPr>
          <w:noProof/>
        </w:rPr>
        <w:t>(Shiojima et al., 2005)</w:t>
      </w:r>
      <w:r w:rsidR="009F1DCC">
        <w:fldChar w:fldCharType="end"/>
      </w:r>
      <w:r w:rsidR="004602B1" w:rsidRPr="004602B1">
        <w:t xml:space="preserve"> by mTOR (</w:t>
      </w:r>
      <w:r w:rsidR="00AA5AA5">
        <w:t xml:space="preserve">Figure </w:t>
      </w:r>
      <w:fldSimple w:instr=" seq figure fig10 ">
        <w:r w:rsidR="00AA5AA5">
          <w:rPr>
            <w:noProof/>
          </w:rPr>
          <w:t>10</w:t>
        </w:r>
      </w:fldSimple>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 </w:instrText>
      </w:r>
      <w:r w:rsidR="00CF3478">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EN.CITE.DATA </w:instrText>
      </w:r>
      <w:r w:rsidR="00CF3478">
        <w:fldChar w:fldCharType="end"/>
      </w:r>
      <w:r w:rsidR="0063580B">
        <w:fldChar w:fldCharType="separate"/>
      </w:r>
      <w:r w:rsidR="00CF3478">
        <w:rPr>
          <w:noProof/>
        </w:rPr>
        <w:t>(Lavandero et al., 1998)</w:t>
      </w:r>
      <w:r w:rsidR="0063580B">
        <w:fldChar w:fldCharType="end"/>
      </w:r>
      <w:r w:rsidR="00077887" w:rsidRPr="00077887">
        <w:t>.</w:t>
      </w:r>
      <w:r w:rsidR="00C06877">
        <w:t xml:space="preserve"> </w:t>
      </w:r>
      <w:r w:rsidR="00C06877" w:rsidRPr="00C06877">
        <w:t xml:space="preserve">The Akt/mTOR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 </w:instrText>
      </w:r>
      <w:r w:rsidR="00CF3478">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EN.CITE.DATA </w:instrText>
      </w:r>
      <w:r w:rsidR="00CF3478">
        <w:fldChar w:fldCharType="end"/>
      </w:r>
      <w:r w:rsidR="004C2E73">
        <w:fldChar w:fldCharType="separate"/>
      </w:r>
      <w:r w:rsidR="00CF3478">
        <w:rPr>
          <w:noProof/>
        </w:rPr>
        <w:t>(Volkers et al., 2013)</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fldSimple w:instr=" seq figure fig10 ">
        <w:r w:rsidR="00AA5AA5">
          <w:rPr>
            <w:noProof/>
          </w:rPr>
          <w:t>10</w:t>
        </w:r>
      </w:fldSimple>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07"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07"/>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08"/>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08"/>
      <w:r w:rsidR="00423FED">
        <w:rPr>
          <w:rStyle w:val="CommentReference"/>
          <w:rFonts w:eastAsiaTheme="minorHAnsi" w:cstheme="minorBidi"/>
          <w:b w:val="0"/>
        </w:rPr>
        <w:commentReference w:id="108"/>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23BA0C02"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fldSimple w:instr=" seq figure fig10 ">
        <w:r w:rsidR="00EE25FF">
          <w:rPr>
            <w:noProof/>
          </w:rPr>
          <w:t>10</w:t>
        </w:r>
      </w:fldSimple>
      <w:r w:rsidR="00EE25FF">
        <w:t>)</w:t>
      </w:r>
      <w:r w:rsidR="00695D5D">
        <w:t xml:space="preserve"> </w:t>
      </w:r>
      <w:r w:rsidR="00C66A03">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 </w:instrText>
      </w:r>
      <w:r w:rsidR="00CF3478">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EN.CITE.DATA </w:instrText>
      </w:r>
      <w:r w:rsidR="00CF3478">
        <w:fldChar w:fldCharType="end"/>
      </w:r>
      <w:r w:rsidR="00C66A03">
        <w:fldChar w:fldCharType="separate"/>
      </w:r>
      <w:r w:rsidR="00CF3478">
        <w:rPr>
          <w:noProof/>
        </w:rPr>
        <w:t>(Freiburg et al., 2000)</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0737565C"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 </w:instrText>
      </w:r>
      <w:r w:rsidR="00CF3478">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EN.CITE.DATA </w:instrText>
      </w:r>
      <w:r w:rsidR="00CF3478">
        <w:fldChar w:fldCharType="end"/>
      </w:r>
      <w:r w:rsidR="003C421E">
        <w:fldChar w:fldCharType="separate"/>
      </w:r>
      <w:r w:rsidR="00CF3478">
        <w:rPr>
          <w:noProof/>
        </w:rPr>
        <w:t>(Linke et al., 1999)</w:t>
      </w:r>
      <w:r w:rsidR="003C421E">
        <w:fldChar w:fldCharType="end"/>
      </w:r>
      <w:r w:rsidRPr="000E3A8E">
        <w:t>, but it is also involved in protein-protein interactions (</w:t>
      </w:r>
      <w:r w:rsidR="00AA5AA5">
        <w:t xml:space="preserve">Figure </w:t>
      </w:r>
      <w:fldSimple w:instr=" seq figure fig10 ">
        <w:r w:rsidR="00AA5AA5">
          <w:rPr>
            <w:noProof/>
          </w:rPr>
          <w:t>10</w:t>
        </w:r>
      </w:fldSimple>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 </w:instrText>
      </w:r>
      <w:r w:rsidR="00CF3478">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EN.CITE.DATA </w:instrText>
      </w:r>
      <w:r w:rsidR="00CF3478">
        <w:fldChar w:fldCharType="end"/>
      </w:r>
      <w:r w:rsidR="007F7067">
        <w:fldChar w:fldCharType="separate"/>
      </w:r>
      <w:r w:rsidR="00CF3478">
        <w:rPr>
          <w:noProof/>
        </w:rPr>
        <w:t>(Granzier et al., 2009)</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B660CB">
        <w:fldChar w:fldCharType="separate"/>
      </w:r>
      <w:r w:rsidR="00CF3478">
        <w:rPr>
          <w:noProof/>
        </w:rPr>
        <w:t>(Sheikh et al., 2008)</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D1082A">
        <w:fldChar w:fldCharType="separate"/>
      </w:r>
      <w:r w:rsidR="00CF3478">
        <w:rPr>
          <w:noProof/>
        </w:rPr>
        <w:t>(Lange et al., 2002)</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6D3988">
        <w:fldChar w:fldCharType="separate"/>
      </w:r>
      <w:r w:rsidR="00CF3478">
        <w:rPr>
          <w:noProof/>
        </w:rPr>
        <w:t>(Sheikh et al., 2008)</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 </w:instrText>
      </w:r>
      <w:r w:rsidR="00CF3478">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EN.CITE.DATA </w:instrText>
      </w:r>
      <w:r w:rsidR="00CF3478">
        <w:fldChar w:fldCharType="end"/>
      </w:r>
      <w:r w:rsidR="00BF4E0A">
        <w:fldChar w:fldCharType="separate"/>
      </w:r>
      <w:r w:rsidR="00CF3478">
        <w:rPr>
          <w:noProof/>
        </w:rPr>
        <w:t>(Kehat et al., 2011)</w:t>
      </w:r>
      <w:r w:rsidR="00BF4E0A">
        <w:fldChar w:fldCharType="end"/>
      </w:r>
      <w:r w:rsidRPr="000E3A8E">
        <w:t>. Thus, FHL1 is a component of the stretch sensor at the I</w:t>
      </w:r>
      <w:r w:rsidR="009F77DF">
        <w:t xml:space="preserve"> </w:t>
      </w:r>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54921A36"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 </w:instrText>
      </w:r>
      <w:r w:rsidR="00CF3478">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EN.CITE.DATA </w:instrText>
      </w:r>
      <w:r w:rsidR="00CF3478">
        <w:fldChar w:fldCharType="end"/>
      </w:r>
      <w:r w:rsidR="002204D0" w:rsidRPr="00862F6A">
        <w:fldChar w:fldCharType="separate"/>
      </w:r>
      <w:r w:rsidR="00CF3478">
        <w:rPr>
          <w:noProof/>
        </w:rPr>
        <w:t>(Radke et al., 2019)</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FC2735">
        <w:fldChar w:fldCharType="separate"/>
      </w:r>
      <w:r w:rsidR="00CF3478">
        <w:rPr>
          <w:noProof/>
        </w:rPr>
        <w:t>(Lange et al., 2002)</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 </w:instrText>
      </w:r>
      <w:r w:rsidR="00CF3478">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EN.CITE.DATA </w:instrText>
      </w:r>
      <w:r w:rsidR="00CF3478">
        <w:fldChar w:fldCharType="end"/>
      </w:r>
      <w:r w:rsidR="00720F84">
        <w:fldChar w:fldCharType="separate"/>
      </w:r>
      <w:r w:rsidR="00CF3478">
        <w:rPr>
          <w:noProof/>
        </w:rPr>
        <w:t>(Lange et al., 2005)</w:t>
      </w:r>
      <w:r w:rsidR="00720F84">
        <w:fldChar w:fldCharType="end"/>
      </w:r>
      <w:r w:rsidRPr="00E678FD">
        <w:t>.</w:t>
      </w:r>
    </w:p>
    <w:p w14:paraId="212B1E4D" w14:textId="38091952"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 </w:instrText>
      </w:r>
      <w:r w:rsidR="00CF3478">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EN.CITE.DATA </w:instrText>
      </w:r>
      <w:r w:rsidR="00CF3478">
        <w:fldChar w:fldCharType="end"/>
      </w:r>
      <w:r w:rsidR="00457D76">
        <w:fldChar w:fldCharType="separate"/>
      </w:r>
      <w:r w:rsidR="00CF3478">
        <w:rPr>
          <w:noProof/>
        </w:rPr>
        <w:t>(Zou et al., 2006)</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 </w:instrText>
      </w:r>
      <w:r w:rsidR="00CF347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EN.CITE.DATA </w:instrText>
      </w:r>
      <w:r w:rsidR="00CF3478">
        <w:fldChar w:fldCharType="end"/>
      </w:r>
      <w:r w:rsidR="00384648">
        <w:fldChar w:fldCharType="separate"/>
      </w:r>
      <w:r w:rsidR="00CF3478">
        <w:rPr>
          <w:noProof/>
        </w:rPr>
        <w:t>(Knoll et al., 2002; Knoll et al., 2010)</w:t>
      </w:r>
      <w:r w:rsidR="00384648">
        <w:fldChar w:fldCharType="end"/>
      </w:r>
      <w:r w:rsidR="00F01BF0">
        <w:t>. MLP has also been detected in the I</w:t>
      </w:r>
      <w:r w:rsidR="00925E57">
        <w:t xml:space="preserve"> </w:t>
      </w:r>
      <w:r w:rsidR="00F01BF0">
        <w:t xml:space="preserve">band </w:t>
      </w:r>
      <w:r w:rsidR="009636CD">
        <w:fldChar w:fldCharType="begin"/>
      </w:r>
      <w:r w:rsidR="00CF3478">
        <w: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CF3478">
        <w:rPr>
          <w:noProof/>
        </w:rPr>
        <w:t>(Arber et al., 1997)</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 </w:instrText>
      </w:r>
      <w:r w:rsidR="00CF3478">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EN.CITE.DATA </w:instrText>
      </w:r>
      <w:r w:rsidR="00CF3478">
        <w:fldChar w:fldCharType="end"/>
      </w:r>
      <w:r w:rsidR="00470D24">
        <w:fldChar w:fldCharType="separate"/>
      </w:r>
      <w:r w:rsidR="00CF3478">
        <w:rPr>
          <w:noProof/>
        </w:rPr>
        <w:t>(Boateng et al., 2009)</w:t>
      </w:r>
      <w:r w:rsidR="00470D24">
        <w:fldChar w:fldCharType="end"/>
      </w:r>
      <w:r w:rsidR="00F01BF0">
        <w:t xml:space="preserve"> can activate </w:t>
      </w:r>
      <w:r w:rsidR="00F01BF0">
        <w:lastRenderedPageBreak/>
        <w:t xml:space="preserve">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 </w:instrText>
      </w:r>
      <w:r w:rsidR="00CF3478">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EN.CITE.DATA </w:instrText>
      </w:r>
      <w:r w:rsidR="00CF3478">
        <w:fldChar w:fldCharType="end"/>
      </w:r>
      <w:r w:rsidR="00F43C91">
        <w:fldChar w:fldCharType="separate"/>
      </w:r>
      <w:r w:rsidR="00CF3478">
        <w:rPr>
          <w:noProof/>
        </w:rPr>
        <w:t>(Samarel, 2008)</w:t>
      </w:r>
      <w:r w:rsidR="00F43C91">
        <w:fldChar w:fldCharType="end"/>
      </w:r>
      <w:r w:rsidR="00F01BF0">
        <w:t>. 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6987E78F"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 </w:instrText>
      </w:r>
      <w:r w:rsidR="00CF3478">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EN.CITE.DATA </w:instrText>
      </w:r>
      <w:r w:rsidR="00CF3478">
        <w:fldChar w:fldCharType="end"/>
      </w:r>
      <w:r w:rsidR="001A1693">
        <w:fldChar w:fldCharType="separate"/>
      </w:r>
      <w:r w:rsidR="00CF3478">
        <w:rPr>
          <w:noProof/>
        </w:rPr>
        <w:t>(Mayans et al., 1998; Witt et al., 2005)</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 </w:instrText>
      </w:r>
      <w:r w:rsidR="00CF3478">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EN.CITE.DATA </w:instrText>
      </w:r>
      <w:r w:rsidR="00CF3478">
        <w:fldChar w:fldCharType="end"/>
      </w:r>
      <w:r w:rsidR="00281726">
        <w:fldChar w:fldCharType="separate"/>
      </w:r>
      <w:r w:rsidR="00CF3478">
        <w:rPr>
          <w:noProof/>
        </w:rPr>
        <w:t>(Bang et al., 2001)</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 </w:instrText>
      </w:r>
      <w:r w:rsidR="00CF3478">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EN.CITE.DATA </w:instrText>
      </w:r>
      <w:r w:rsidR="00CF3478">
        <w:fldChar w:fldCharType="end"/>
      </w:r>
      <w:r w:rsidR="0024728A">
        <w:fldChar w:fldCharType="separate"/>
      </w:r>
      <w:r w:rsidR="00CF3478">
        <w:rPr>
          <w:noProof/>
        </w:rPr>
        <w:t>(Otey et al., 2005)</w:t>
      </w:r>
      <w:r w:rsidR="0024728A">
        <w:fldChar w:fldCharType="end"/>
      </w:r>
      <w:r>
        <w:t xml:space="preserve"> (</w:t>
      </w:r>
      <w:r w:rsidR="00986BC3">
        <w:t xml:space="preserve">Figure </w:t>
      </w:r>
      <w:fldSimple w:instr=" seq figure fig10 ">
        <w:r w:rsidR="00986BC3">
          <w:rPr>
            <w:noProof/>
          </w:rPr>
          <w:t>10</w:t>
        </w:r>
      </w:fldSimple>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 </w:instrText>
      </w:r>
      <w:r w:rsidR="00CF3478">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EN.CITE.DATA </w:instrText>
      </w:r>
      <w:r w:rsidR="00CF3478">
        <w:fldChar w:fldCharType="end"/>
      </w:r>
      <w:r w:rsidR="00BD4005">
        <w:fldChar w:fldCharType="separate"/>
      </w:r>
      <w:r w:rsidR="00CF3478">
        <w:rPr>
          <w:noProof/>
        </w:rPr>
        <w:t>(Kojic et al., 2004)</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A15D39" w:rsidRPr="0078732A">
          <w:instrText>(3)</w:instrText>
        </w:r>
      </w:fldSimple>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r w:rsidR="00AC773E">
        <w:t>G</w:t>
      </w:r>
      <w:r w:rsidR="00AC773E">
        <w:rPr>
          <w:vertAlign w:val="subscript"/>
        </w:rPr>
        <w:t>a,ecc</w:t>
      </w:r>
      <w:proofErr w:type="spell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fldSimple w:instr=" seq figure fig10 ">
        <w:r w:rsidR="00A9428B">
          <w:rPr>
            <w:noProof/>
          </w:rPr>
          <w:t>10</w:t>
        </w:r>
      </w:fldSimple>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03DC9A24"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CF3478">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 </w:instrText>
      </w:r>
      <w:r w:rsidR="00CF3478">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EN.CITE.DATA </w:instrText>
      </w:r>
      <w:r w:rsidR="00CF3478">
        <w:fldChar w:fldCharType="end"/>
      </w:r>
      <w:r w:rsidR="005F42A3">
        <w:fldChar w:fldCharType="separate"/>
      </w:r>
      <w:r w:rsidR="00CF3478">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 </w:instrText>
      </w:r>
      <w:r w:rsidR="00CF3478">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EN.CITE.DATA </w:instrText>
      </w:r>
      <w:r w:rsidR="00CF3478">
        <w:fldChar w:fldCharType="end"/>
      </w:r>
      <w:r w:rsidR="00A24D8B">
        <w:fldChar w:fldCharType="separate"/>
      </w:r>
      <w:r w:rsidR="00CF3478">
        <w:rPr>
          <w:noProof/>
        </w:rPr>
        <w:t>(Kerckhoffs et al., 2012; Lee et al., 2016; Arumugam et al., 2019)</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09"/>
      <w:commentRangeStart w:id="110"/>
      <w:r w:rsidR="0098427E">
        <w:t>Hill-type models</w:t>
      </w:r>
      <w:commentRangeEnd w:id="109"/>
      <w:r w:rsidR="0089671A">
        <w:rPr>
          <w:rStyle w:val="CommentReference"/>
        </w:rPr>
        <w:commentReference w:id="109"/>
      </w:r>
      <w:commentRangeEnd w:id="110"/>
      <w:r w:rsidR="00500DA5">
        <w:rPr>
          <w:rStyle w:val="CommentReference"/>
        </w:rPr>
        <w:commentReference w:id="110"/>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 </w:instrText>
      </w:r>
      <w:r w:rsidR="00CF3478">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EN.CITE.DATA </w:instrText>
      </w:r>
      <w:r w:rsidR="00CF3478">
        <w:fldChar w:fldCharType="end"/>
      </w:r>
      <w:r w:rsidR="00542859">
        <w:fldChar w:fldCharType="separate"/>
      </w:r>
      <w:r w:rsidR="00CF3478">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 </w:instrText>
      </w:r>
      <w:r w:rsidR="00CF3478">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EN.CITE.DATA </w:instrText>
      </w:r>
      <w:r w:rsidR="00CF3478">
        <w:fldChar w:fldCharType="end"/>
      </w:r>
      <w:r w:rsidR="007156EA">
        <w:fldChar w:fldCharType="separate"/>
      </w:r>
      <w:r w:rsidR="00CF3478">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111"/>
      <w:commentRangeStart w:id="112"/>
      <w:r w:rsidR="0040177A" w:rsidRPr="0040177A">
        <w:t>one-fiber model of cardiac function</w:t>
      </w:r>
      <w:r w:rsidR="005F4001">
        <w:t xml:space="preserve">. This model </w:t>
      </w:r>
      <w:r w:rsidR="00CA16BE">
        <w:t>related the</w:t>
      </w:r>
      <w:commentRangeEnd w:id="111"/>
      <w:r w:rsidR="0089671A">
        <w:rPr>
          <w:rStyle w:val="CommentReference"/>
        </w:rPr>
        <w:commentReference w:id="111"/>
      </w:r>
      <w:commentRangeEnd w:id="112"/>
      <w:r w:rsidR="00C1518D">
        <w:rPr>
          <w:rStyle w:val="CommentReference"/>
        </w:rPr>
        <w:commentReference w:id="112"/>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CF3478">
        <w:instrText xml:space="preserve"> ADDIN EN.CITE &lt;EndNote&gt;&lt;Cite&gt;&lt;Author&gt;Bovendeerd&lt;/Author&gt;&lt;Year&gt;2006&lt;/Year&gt;&lt;RecNum&gt;94&lt;/RecNum&gt;&lt;DisplayText&gt;(Bovendeerd et al., 2006)&lt;/DisplayText&gt;&lt;record&gt;&lt;rec-number&gt;94&lt;/rec-number&gt;&lt;foreign-keys&gt;&lt;key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CF3478">
        <w:rPr>
          <w:noProof/>
        </w:rPr>
        <w:t>(Bovendeerd et al., 2006)</w:t>
      </w:r>
      <w:r w:rsidR="008E0EA1">
        <w:fldChar w:fldCharType="end"/>
      </w:r>
      <w:r w:rsidR="00C12651">
        <w:t xml:space="preserve">. </w:t>
      </w:r>
    </w:p>
    <w:p w14:paraId="7A7D37F4" w14:textId="7FDADE03"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113"/>
      <w:r w:rsidR="00C306BC">
        <w:rPr>
          <w:color w:val="000000" w:themeColor="text1"/>
        </w:rPr>
        <w:fldChar w:fldCharType="begin"/>
      </w:r>
      <w:r w:rsidR="00CF3478">
        <w:rPr>
          <w:color w:val="000000" w:themeColor="text1"/>
        </w:rPr>
        <w:instrText xml:space="preserve"> ADDIN EN.CITE &lt;EndNote&gt;&lt;Cite&gt;&lt;Author&gt;Huxley&lt;/Author&gt;&lt;Year&gt;1957&lt;/Year&gt;&lt;RecNum&gt;95&lt;/RecNum&gt;&lt;DisplayText&gt;(Huxley, 1957)&lt;/DisplayText&gt;&lt;record&gt;&lt;rec-number&gt;95&lt;/rec-number&gt;&lt;foreign-keys&gt;&lt;key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CF3478">
        <w:rPr>
          <w:noProof/>
          <w:color w:val="000000" w:themeColor="text1"/>
        </w:rPr>
        <w:t>(Huxley, 1957)</w:t>
      </w:r>
      <w:r w:rsidR="00C306BC">
        <w:rPr>
          <w:color w:val="000000" w:themeColor="text1"/>
        </w:rPr>
        <w:fldChar w:fldCharType="end"/>
      </w:r>
      <w:commentRangeEnd w:id="113"/>
      <w:r w:rsidR="00C306BC">
        <w:rPr>
          <w:rStyle w:val="CommentReference"/>
        </w:rPr>
        <w:commentReference w:id="113"/>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w:t>
      </w:r>
      <w:proofErr w:type="gramStart"/>
      <w:r w:rsidR="00334630">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67C104EF"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CF3478">
        <w:rPr>
          <w:noProof/>
        </w:rPr>
        <w:t>(Sharifi et al., 2021a)</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CF3478">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 </w:instrText>
      </w:r>
      <w:r w:rsidR="00CF3478">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EN.CITE.DATA </w:instrText>
      </w:r>
      <w:r w:rsidR="00CF3478">
        <w:fldChar w:fldCharType="end"/>
      </w:r>
      <w:r w:rsidR="002C16A1">
        <w:fldChar w:fldCharType="separate"/>
      </w:r>
      <w:r w:rsidR="00CF3478">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CF3478">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CF3478">
        <w:rPr>
          <w:noProof/>
        </w:rPr>
        <w:t>(Rondanina and Bovendeerd, 2020a)</w:t>
      </w:r>
      <w:r w:rsidR="00AA525D">
        <w:fldChar w:fldCharType="end"/>
      </w:r>
      <w:r w:rsidR="00BA53CB">
        <w:t>.</w:t>
      </w:r>
      <w:r>
        <w:t xml:space="preserve"> </w:t>
      </w:r>
      <w:commentRangeStart w:id="114"/>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fldSimple w:instr=" seq figure fig7 ">
        <w:r w:rsidR="00A15D39">
          <w:rPr>
            <w:noProof/>
          </w:rPr>
          <w:t>7</w:t>
        </w:r>
      </w:fldSimple>
      <w:r w:rsidR="008F4F7A">
        <w:t>)</w:t>
      </w:r>
      <w:r>
        <w:t xml:space="preserve">, </w:t>
      </w:r>
      <w:r w:rsidR="0097369C">
        <w:t xml:space="preserve">deactivating the baroreflex control when </w:t>
      </w:r>
      <w:r w:rsidR="00497F69">
        <w:t>applying disease-mimicking perturbations</w:t>
      </w:r>
      <w:r w:rsidR="00C40FA7">
        <w:t xml:space="preserve"> </w:t>
      </w:r>
      <w:r w:rsidR="002B7CAD">
        <w:t xml:space="preserve">(e.g.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fldSimple w:instr=" seq sfigure figs6 ">
        <w:r w:rsidR="00A15D39">
          <w:rPr>
            <w:noProof/>
          </w:rPr>
          <w:t>6</w:t>
        </w:r>
      </w:fldSimple>
      <w:r w:rsidR="00B41FD5">
        <w:t>).</w:t>
      </w:r>
      <w:commentRangeEnd w:id="114"/>
      <w:r w:rsidR="007561A8">
        <w:rPr>
          <w:rStyle w:val="CommentReference"/>
        </w:rPr>
        <w:commentReference w:id="114"/>
      </w:r>
    </w:p>
    <w:p w14:paraId="40DF0B20" w14:textId="2E1FCF42"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 </w:instrText>
      </w:r>
      <w:r w:rsidR="00CF3478">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EN.CITE.DATA </w:instrText>
      </w:r>
      <w:r w:rsidR="00CF3478">
        <w:fldChar w:fldCharType="end"/>
      </w:r>
      <w:r w:rsidR="00AD210A">
        <w:fldChar w:fldCharType="separate"/>
      </w:r>
      <w:r w:rsidR="00CF3478">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911E41">
        <w:fldChar w:fldCharType="separate"/>
      </w:r>
      <w:r w:rsidR="00CF3478">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CF347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w:t>
      </w:r>
      <w:r w:rsidR="00E73844">
        <w:lastRenderedPageBreak/>
        <w:t>other growth</w:t>
      </w:r>
      <w:r w:rsidR="00ED0B6B">
        <w:t xml:space="preserve"> laws</w:t>
      </w:r>
      <w:r w:rsidR="00E56E21">
        <w:t xml:space="preserve"> </w:t>
      </w:r>
      <w:r w:rsidR="00C0394F">
        <w:fldChar w:fldCharType="begin"/>
      </w:r>
      <w:r w:rsidR="00CF3478">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F3478">
        <w:rPr>
          <w:noProof/>
        </w:rPr>
        <w:t>(Witzenburg and Holmes, 2017)</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224722">
        <w:fldChar w:fldCharType="separate"/>
      </w:r>
      <w:r w:rsidR="00CF3478">
        <w:rPr>
          <w:noProof/>
        </w:rPr>
        <w:t>(Yoshida et al., 2020a)</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CF3478">
        <w:rPr>
          <w:noProof/>
        </w:rPr>
        <w:t>(Lee et al., 2015a)</w:t>
      </w:r>
      <w:r w:rsidR="00703E24">
        <w:fldChar w:fldCharType="end"/>
      </w:r>
      <w:r w:rsidR="00703E24">
        <w:t xml:space="preserve"> modified a previously developed eccentric growth law </w:t>
      </w:r>
      <w:r w:rsidR="00703E24">
        <w:fldChar w:fldCharType="begin"/>
      </w:r>
      <w:r w:rsidR="00CF3478">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CF3478">
        <w:rPr>
          <w:noProof/>
        </w:rPr>
        <w:t>(Goktepe et al., 2010)</w:t>
      </w:r>
      <w:r w:rsidR="00703E24">
        <w:fldChar w:fldCharType="end"/>
      </w:r>
      <w:r w:rsidR="00703E24">
        <w:t xml:space="preserve"> and were able to capture the reversal of growth for a realistic LV geometry under certain types of loading.  </w:t>
      </w:r>
      <w:r w:rsidR="005B6012" w:rsidRPr="005B6012">
        <w:t>Arumugam</w:t>
      </w:r>
      <w:r w:rsidR="005B6012">
        <w:t xml:space="preserve"> et al. </w:t>
      </w:r>
      <w:r w:rsidR="005B6012">
        <w:fldChar w:fldCharType="begin"/>
      </w:r>
      <w:r w:rsidR="00CF3478">
        <w:instrText xml:space="preserve"> ADDIN EN.CITE &lt;EndNote&gt;&lt;Cite&gt;&lt;Author&gt;Arumugam&lt;/Author&gt;&lt;Year&gt;2019&lt;/Year&gt;&lt;RecNum&gt;93&lt;/RecNum&gt;&lt;DisplayText&gt;(Arumugam et al., 2019)&lt;/DisplayText&gt;&lt;record&gt;&lt;rec-number&gt;93&lt;/rec-number&gt;&lt;foreign-keys&gt;&lt;key app="EN" db-id="xfaazxx2fstraqetp5xxt2ff0zvrrftv0drf" timestamp="1638199010"&gt;93&lt;/key&gt;&lt;/foreign-keys&gt;&lt;ref-type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CF3478">
        <w:rPr>
          <w:noProof/>
        </w:rPr>
        <w:t>(Arumugam et al., 2019)</w:t>
      </w:r>
      <w:r w:rsidR="005B6012">
        <w:fldChar w:fldCharType="end"/>
      </w:r>
      <w:r w:rsidR="003451A8">
        <w:t xml:space="preserve"> extended their pre</w:t>
      </w:r>
      <w:r w:rsidR="004208C6">
        <w:t xml:space="preserve">vious work </w:t>
      </w:r>
      <w:r w:rsidR="004208C6">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4208C6">
        <w:fldChar w:fldCharType="separate"/>
      </w:r>
      <w:r w:rsidR="00CF3478">
        <w:rPr>
          <w:noProof/>
        </w:rPr>
        <w:t>(Lee et al., 2015a)</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3ECE1A29" w:rsidR="00337C84" w:rsidRDefault="007D791D" w:rsidP="009F35FA">
      <w:pPr>
        <w:spacing w:line="240" w:lineRule="auto"/>
        <w:ind w:firstLine="720"/>
        <w:jc w:val="both"/>
      </w:pPr>
      <w:commentRangeStart w:id="115"/>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proofErr w:type="spellStart"/>
      <w:r w:rsidR="002E17FF">
        <w:t>PyMyoVent</w:t>
      </w:r>
      <w:proofErr w:type="spellEnd"/>
      <w:r w:rsidR="002E17FF">
        <w:t xml:space="preserve">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captures length-dependent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 </w:instrText>
      </w:r>
      <w:r w:rsidR="00CF3478">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EN.CITE.DATA </w:instrText>
      </w:r>
      <w:r w:rsidR="00CF3478">
        <w:fldChar w:fldCharType="end"/>
      </w:r>
      <w:r w:rsidR="00140CE6">
        <w:fldChar w:fldCharType="separate"/>
      </w:r>
      <w:r w:rsidR="00CF3478">
        <w:rPr>
          <w:noProof/>
        </w:rPr>
        <w:t>(Campbell, 2014; Campbell et al., 2018)</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F008D2">
        <w:fldChar w:fldCharType="separate"/>
      </w:r>
      <w:r w:rsidR="00CF3478">
        <w:rPr>
          <w:noProof/>
        </w:rPr>
        <w:t>(Yoshida et al., 2020a)</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C31DF">
        <w:rPr>
          <w:rFonts w:asciiTheme="majorBidi" w:hAnsiTheme="majorBidi" w:cstheme="majorBidi"/>
        </w:rPr>
      </w:r>
      <w:r w:rsidR="007C31DF">
        <w:rPr>
          <w:rFonts w:asciiTheme="majorBidi" w:hAnsiTheme="majorBidi" w:cstheme="majorBidi"/>
        </w:rPr>
        <w:fldChar w:fldCharType="separate"/>
      </w:r>
      <w:r w:rsidR="00CF3478">
        <w:rPr>
          <w:rFonts w:asciiTheme="majorBidi" w:hAnsiTheme="majorBidi" w:cstheme="majorBidi"/>
          <w:noProof/>
        </w:rPr>
        <w:t>(Yoshida et al., 2020a)</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115"/>
      <w:r w:rsidR="007561A8">
        <w:rPr>
          <w:rStyle w:val="CommentReference"/>
        </w:rPr>
        <w:commentReference w:id="115"/>
      </w:r>
    </w:p>
    <w:p w14:paraId="3D77A4D6" w14:textId="46243521" w:rsidR="00B543A9" w:rsidRDefault="00B543A9" w:rsidP="00F34279">
      <w:pPr>
        <w:pStyle w:val="Heading2"/>
        <w:spacing w:line="240" w:lineRule="auto"/>
      </w:pPr>
      <w:r>
        <w:t>Limitations</w:t>
      </w:r>
      <w:r w:rsidR="00C34E63">
        <w:t xml:space="preserve"> </w:t>
      </w:r>
    </w:p>
    <w:p w14:paraId="4365119E" w14:textId="460E0DA7"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 </w:instrText>
      </w:r>
      <w:r w:rsidR="00CF3478">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EN.CITE.DATA </w:instrText>
      </w:r>
      <w:r w:rsidR="00CF3478">
        <w:fldChar w:fldCharType="end"/>
      </w:r>
      <w:r w:rsidR="00C26191">
        <w:fldChar w:fldCharType="separate"/>
      </w:r>
      <w:r w:rsidR="00CF3478">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116"/>
      <w:commentRangeStart w:id="117"/>
      <w:r w:rsidR="004D3ED4">
        <w:t>is</w:t>
      </w:r>
      <w:commentRangeEnd w:id="116"/>
      <w:r w:rsidR="00AB2CB3">
        <w:rPr>
          <w:rStyle w:val="CommentReference"/>
        </w:rPr>
        <w:commentReference w:id="116"/>
      </w:r>
      <w:commentRangeEnd w:id="117"/>
      <w:r w:rsidR="004D3ED4">
        <w:rPr>
          <w:rStyle w:val="CommentReference"/>
        </w:rPr>
        <w:commentReference w:id="117"/>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CF3478">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CF3478">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 </w:instrText>
      </w:r>
      <w:r w:rsidR="00CF3478">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EN.CITE.DATA </w:instrText>
      </w:r>
      <w:r w:rsidR="00CF3478">
        <w:fldChar w:fldCharType="end"/>
      </w:r>
      <w:r w:rsidR="00AC2C50">
        <w:fldChar w:fldCharType="separate"/>
      </w:r>
      <w:r w:rsidR="00CF3478">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 </w:instrText>
      </w:r>
      <w:r w:rsidR="00CF3478">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EN.CITE.DATA </w:instrText>
      </w:r>
      <w:r w:rsidR="00CF3478">
        <w:fldChar w:fldCharType="end"/>
      </w:r>
      <w:r w:rsidR="00836020">
        <w:fldChar w:fldCharType="separate"/>
      </w:r>
      <w:r w:rsidR="00CF3478">
        <w:rPr>
          <w:noProof/>
        </w:rPr>
        <w:t>(Rodriguez-Cantano et al., 2019)</w:t>
      </w:r>
      <w:r w:rsidR="00836020">
        <w:fldChar w:fldCharType="end"/>
      </w:r>
      <w:r w:rsidR="00EB286B">
        <w:t xml:space="preserve">. </w:t>
      </w:r>
    </w:p>
    <w:p w14:paraId="5C76EF05" w14:textId="28B7BC45"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 </w:instrText>
      </w:r>
      <w:r w:rsidR="00CF3478">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EN.CITE.DATA </w:instrText>
      </w:r>
      <w:r w:rsidR="00CF3478">
        <w:fldChar w:fldCharType="end"/>
      </w:r>
      <w:r w:rsidR="008F4367">
        <w:fldChar w:fldCharType="separate"/>
      </w:r>
      <w:r w:rsidR="00CF3478">
        <w:rPr>
          <w:noProof/>
        </w:rPr>
        <w:t>(Pitoulis and Terracciano, 2020; Washio et al., 2020)</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w:t>
      </w:r>
      <w:r w:rsidR="00B8019D">
        <w:lastRenderedPageBreak/>
        <w:t>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 </w:instrText>
      </w:r>
      <w:r w:rsidR="00CF3478">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EN.CITE.DATA </w:instrText>
      </w:r>
      <w:r w:rsidR="00CF3478">
        <w:fldChar w:fldCharType="end"/>
      </w:r>
      <w:r w:rsidR="00AB5977">
        <w:fldChar w:fldCharType="separate"/>
      </w:r>
      <w:r w:rsidR="00CF3478">
        <w:rPr>
          <w:noProof/>
        </w:rPr>
        <w:t>(Treibel et al., 2018)</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118"/>
      <w:commentRangeStart w:id="119"/>
      <w:r w:rsidRPr="00ED5789">
        <w:rPr>
          <w:b w:val="0"/>
          <w:bCs/>
        </w:rPr>
        <w:t>KSC</w:t>
      </w:r>
      <w:commentRangeEnd w:id="118"/>
      <w:r>
        <w:rPr>
          <w:rStyle w:val="CommentReference"/>
          <w:rFonts w:eastAsiaTheme="minorHAnsi" w:cstheme="minorBidi"/>
          <w:b w:val="0"/>
        </w:rPr>
        <w:commentReference w:id="118"/>
      </w:r>
      <w:commentRangeEnd w:id="119"/>
      <w:r w:rsidR="007561A8">
        <w:rPr>
          <w:rStyle w:val="CommentReference"/>
          <w:rFonts w:eastAsiaTheme="minorHAnsi" w:cstheme="minorBidi"/>
          <w:b w:val="0"/>
        </w:rPr>
        <w:commentReference w:id="119"/>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17493C11" w14:textId="77777777" w:rsidR="00C72D3A" w:rsidRPr="00C72D3A" w:rsidRDefault="008D245F" w:rsidP="00C72D3A">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C72D3A" w:rsidRPr="00C72D3A">
        <w:rPr>
          <w:noProof/>
        </w:rPr>
        <w:t xml:space="preserve">Arber, S., Hunter, J.J., Ross, J., Jr., Hongo, M., Sansig, G., Borg, J., et al. (1997). MLP-deficient mice exhibit a disruption of cardiac cytoarchitectural organization, dilated cardiomyopathy, and heart failure. </w:t>
      </w:r>
      <w:r w:rsidR="00C72D3A" w:rsidRPr="00C72D3A">
        <w:rPr>
          <w:i/>
          <w:noProof/>
        </w:rPr>
        <w:t>Cell</w:t>
      </w:r>
      <w:r w:rsidR="00C72D3A" w:rsidRPr="00C72D3A">
        <w:rPr>
          <w:noProof/>
        </w:rPr>
        <w:t xml:space="preserve"> 88(3)</w:t>
      </w:r>
      <w:r w:rsidR="00C72D3A" w:rsidRPr="00C72D3A">
        <w:rPr>
          <w:b/>
          <w:noProof/>
        </w:rPr>
        <w:t>,</w:t>
      </w:r>
      <w:r w:rsidR="00C72D3A" w:rsidRPr="00C72D3A">
        <w:rPr>
          <w:noProof/>
        </w:rPr>
        <w:t xml:space="preserve"> 393-403. doi: 10.1016/s0092-8674(00)81878-4.</w:t>
      </w:r>
    </w:p>
    <w:p w14:paraId="5425D130" w14:textId="77777777" w:rsidR="00C72D3A" w:rsidRPr="00C72D3A" w:rsidRDefault="00C72D3A" w:rsidP="00C72D3A">
      <w:pPr>
        <w:pStyle w:val="EndNoteBibliography"/>
        <w:spacing w:after="0"/>
        <w:ind w:left="720" w:hanging="720"/>
        <w:rPr>
          <w:noProof/>
        </w:rPr>
      </w:pPr>
      <w:r w:rsidRPr="00C72D3A">
        <w:rPr>
          <w:noProof/>
        </w:rPr>
        <w:t xml:space="preserve">Arts, T., Lumens, J., Kroon, W., and Delhaas, T. (2012). Control of whole heart geometry by intramyocardial mechano-feedback: a model study. </w:t>
      </w:r>
      <w:r w:rsidRPr="00C72D3A">
        <w:rPr>
          <w:i/>
          <w:noProof/>
        </w:rPr>
        <w:t>PLoS Comput Biol</w:t>
      </w:r>
      <w:r w:rsidRPr="00C72D3A">
        <w:rPr>
          <w:noProof/>
        </w:rPr>
        <w:t xml:space="preserve"> 8(2)</w:t>
      </w:r>
      <w:r w:rsidRPr="00C72D3A">
        <w:rPr>
          <w:b/>
          <w:noProof/>
        </w:rPr>
        <w:t>,</w:t>
      </w:r>
      <w:r w:rsidRPr="00C72D3A">
        <w:rPr>
          <w:noProof/>
        </w:rPr>
        <w:t xml:space="preserve"> e1002369. doi: 10.1371/journal.pcbi.1002369.</w:t>
      </w:r>
    </w:p>
    <w:p w14:paraId="7B3E9AC7" w14:textId="77777777" w:rsidR="00C72D3A" w:rsidRPr="00C72D3A" w:rsidRDefault="00C72D3A" w:rsidP="00C72D3A">
      <w:pPr>
        <w:pStyle w:val="EndNoteBibliography"/>
        <w:spacing w:after="0"/>
        <w:ind w:left="720" w:hanging="720"/>
        <w:rPr>
          <w:noProof/>
        </w:rPr>
      </w:pPr>
      <w:r w:rsidRPr="00C72D3A">
        <w:rPr>
          <w:noProof/>
        </w:rPr>
        <w:t xml:space="preserve">Arumugam, J., Mojumder, J., Kassab, G., and Lee, L.C. (2019). Model of Anisotropic Reverse Cardiac Growth in Mechanical Dyssynchrony. </w:t>
      </w:r>
      <w:r w:rsidRPr="00C72D3A">
        <w:rPr>
          <w:i/>
          <w:noProof/>
        </w:rPr>
        <w:t>Sci Rep</w:t>
      </w:r>
      <w:r w:rsidRPr="00C72D3A">
        <w:rPr>
          <w:noProof/>
        </w:rPr>
        <w:t xml:space="preserve"> 9(1)</w:t>
      </w:r>
      <w:r w:rsidRPr="00C72D3A">
        <w:rPr>
          <w:b/>
          <w:noProof/>
        </w:rPr>
        <w:t>,</w:t>
      </w:r>
      <w:r w:rsidRPr="00C72D3A">
        <w:rPr>
          <w:noProof/>
        </w:rPr>
        <w:t xml:space="preserve"> 12670. doi: 10.1038/s41598-019-48670-8.</w:t>
      </w:r>
    </w:p>
    <w:p w14:paraId="6C7FF211" w14:textId="77777777" w:rsidR="00C72D3A" w:rsidRPr="00C72D3A" w:rsidRDefault="00C72D3A" w:rsidP="00C72D3A">
      <w:pPr>
        <w:pStyle w:val="EndNoteBibliography"/>
        <w:spacing w:after="0"/>
        <w:ind w:left="720" w:hanging="720"/>
        <w:rPr>
          <w:noProof/>
        </w:rPr>
      </w:pPr>
      <w:r w:rsidRPr="00C72D3A">
        <w:rPr>
          <w:noProof/>
        </w:rPr>
        <w:t xml:space="preserve">Bakkestrom, R., Banke, A., Pecini, R., Irmukhamedov, A., Nielsen, S.K., Andersen, M.J., et al. (2018). Cardiac remodelling and haemodynamic characteristics in primary mitral valve regurgitation. </w:t>
      </w:r>
      <w:r w:rsidRPr="00C72D3A">
        <w:rPr>
          <w:i/>
          <w:noProof/>
        </w:rPr>
        <w:t>Open Heart</w:t>
      </w:r>
      <w:r w:rsidRPr="00C72D3A">
        <w:rPr>
          <w:noProof/>
        </w:rPr>
        <w:t xml:space="preserve"> 5(2)</w:t>
      </w:r>
      <w:r w:rsidRPr="00C72D3A">
        <w:rPr>
          <w:b/>
          <w:noProof/>
        </w:rPr>
        <w:t>,</w:t>
      </w:r>
      <w:r w:rsidRPr="00C72D3A">
        <w:rPr>
          <w:noProof/>
        </w:rPr>
        <w:t xml:space="preserve"> e000919. doi: 10.1136/openhrt-2018-000919.</w:t>
      </w:r>
    </w:p>
    <w:p w14:paraId="5E8E9C8D" w14:textId="77777777" w:rsidR="00C72D3A" w:rsidRPr="00483E42" w:rsidRDefault="00C72D3A" w:rsidP="00C72D3A">
      <w:pPr>
        <w:pStyle w:val="EndNoteBibliography"/>
        <w:spacing w:after="0"/>
        <w:ind w:left="720" w:hanging="720"/>
        <w:rPr>
          <w:noProof/>
          <w:lang w:val="fr-FR"/>
          <w:rPrChange w:id="120" w:author="Kenneth Campbell" w:date="2021-12-22T14:43:00Z">
            <w:rPr>
              <w:noProof/>
            </w:rPr>
          </w:rPrChange>
        </w:rPr>
      </w:pPr>
      <w:r w:rsidRPr="00C72D3A">
        <w:rPr>
          <w:noProof/>
        </w:rPr>
        <w:t xml:space="preserve">Bang, M.L., Mudry, R.E., McElhinny, A.S., Trombitas, K., Geach, A.J., Yamasaki, R., et al. (2001). Myopalladin, a novel 145-kilodalton sarcomeric protein with multiple roles in Z-disc and I-band protein assemblies. </w:t>
      </w:r>
      <w:r w:rsidRPr="00483E42">
        <w:rPr>
          <w:i/>
          <w:noProof/>
          <w:lang w:val="fr-FR"/>
          <w:rPrChange w:id="121" w:author="Kenneth Campbell" w:date="2021-12-22T14:43:00Z">
            <w:rPr>
              <w:i/>
              <w:noProof/>
            </w:rPr>
          </w:rPrChange>
        </w:rPr>
        <w:t>J Cell Biol</w:t>
      </w:r>
      <w:r w:rsidRPr="00483E42">
        <w:rPr>
          <w:noProof/>
          <w:lang w:val="fr-FR"/>
          <w:rPrChange w:id="122" w:author="Kenneth Campbell" w:date="2021-12-22T14:43:00Z">
            <w:rPr>
              <w:noProof/>
            </w:rPr>
          </w:rPrChange>
        </w:rPr>
        <w:t xml:space="preserve"> 153(2)</w:t>
      </w:r>
      <w:r w:rsidRPr="00483E42">
        <w:rPr>
          <w:b/>
          <w:noProof/>
          <w:lang w:val="fr-FR"/>
          <w:rPrChange w:id="123" w:author="Kenneth Campbell" w:date="2021-12-22T14:43:00Z">
            <w:rPr>
              <w:b/>
              <w:noProof/>
            </w:rPr>
          </w:rPrChange>
        </w:rPr>
        <w:t>,</w:t>
      </w:r>
      <w:r w:rsidRPr="00483E42">
        <w:rPr>
          <w:noProof/>
          <w:lang w:val="fr-FR"/>
          <w:rPrChange w:id="124" w:author="Kenneth Campbell" w:date="2021-12-22T14:43:00Z">
            <w:rPr>
              <w:noProof/>
            </w:rPr>
          </w:rPrChange>
        </w:rPr>
        <w:t xml:space="preserve"> 413-427. doi: 10.1083/jcb.153.2.413.</w:t>
      </w:r>
    </w:p>
    <w:p w14:paraId="6022023B" w14:textId="77777777" w:rsidR="00C72D3A" w:rsidRPr="00C72D3A" w:rsidRDefault="00C72D3A" w:rsidP="00C72D3A">
      <w:pPr>
        <w:pStyle w:val="EndNoteBibliography"/>
        <w:spacing w:after="0"/>
        <w:ind w:left="720" w:hanging="720"/>
        <w:rPr>
          <w:noProof/>
        </w:rPr>
      </w:pPr>
      <w:r w:rsidRPr="00483E42">
        <w:rPr>
          <w:noProof/>
          <w:lang w:val="fr-FR"/>
          <w:rPrChange w:id="125" w:author="Kenneth Campbell" w:date="2021-12-22T14:43:00Z">
            <w:rPr>
              <w:noProof/>
            </w:rPr>
          </w:rPrChange>
        </w:rPr>
        <w:t xml:space="preserve">Barone-Rochette, G., Pierard, S., Seldrum, S., de Meester de Ravenstein, C., Melchior, J., Maes, F., et al. </w:t>
      </w:r>
      <w:r w:rsidRPr="00C72D3A">
        <w:rPr>
          <w:noProof/>
        </w:rPr>
        <w:t xml:space="preserve">(2013). Aortic valve area, stroke volume, left ventricular hypertrophy, remodeling, and fibrosis in aortic stenosis assessed by cardiac magnetic resonance imaging: comparison between high and low gradient and normal and low flow aortic stenosis. </w:t>
      </w:r>
      <w:r w:rsidRPr="00C72D3A">
        <w:rPr>
          <w:i/>
          <w:noProof/>
        </w:rPr>
        <w:t>Circ Cardiovasc Imaging</w:t>
      </w:r>
      <w:r w:rsidRPr="00C72D3A">
        <w:rPr>
          <w:noProof/>
        </w:rPr>
        <w:t xml:space="preserve"> 6(6)</w:t>
      </w:r>
      <w:r w:rsidRPr="00C72D3A">
        <w:rPr>
          <w:b/>
          <w:noProof/>
        </w:rPr>
        <w:t>,</w:t>
      </w:r>
      <w:r w:rsidRPr="00C72D3A">
        <w:rPr>
          <w:noProof/>
        </w:rPr>
        <w:t xml:space="preserve"> 1009-1017. doi: 10.1161/CIRCIMAGING.113.000515.</w:t>
      </w:r>
    </w:p>
    <w:p w14:paraId="15E0AB7C" w14:textId="77777777" w:rsidR="00C72D3A" w:rsidRPr="00C72D3A" w:rsidRDefault="00C72D3A" w:rsidP="00C72D3A">
      <w:pPr>
        <w:pStyle w:val="EndNoteBibliography"/>
        <w:spacing w:after="0"/>
        <w:ind w:left="720" w:hanging="720"/>
        <w:rPr>
          <w:noProof/>
        </w:rPr>
      </w:pPr>
      <w:r w:rsidRPr="00C72D3A">
        <w:rPr>
          <w:noProof/>
        </w:rPr>
        <w:t xml:space="preserve">Boateng, S.Y., Senyo, S.E., Qi, L., Goldspink, P.H., and Russell, B. (2009). Myocyte remodeling in response to hypertrophic stimuli requires nucleocytoplasmic shuttling of muscle LIM protein. </w:t>
      </w:r>
      <w:r w:rsidRPr="00C72D3A">
        <w:rPr>
          <w:i/>
          <w:noProof/>
        </w:rPr>
        <w:t>J Mol Cell Cardiol</w:t>
      </w:r>
      <w:r w:rsidRPr="00C72D3A">
        <w:rPr>
          <w:noProof/>
        </w:rPr>
        <w:t xml:space="preserve"> 47(4)</w:t>
      </w:r>
      <w:r w:rsidRPr="00C72D3A">
        <w:rPr>
          <w:b/>
          <w:noProof/>
        </w:rPr>
        <w:t>,</w:t>
      </w:r>
      <w:r w:rsidRPr="00C72D3A">
        <w:rPr>
          <w:noProof/>
        </w:rPr>
        <w:t xml:space="preserve"> 426-435. doi: 10.1016/j.yjmcc.2009.04.006.</w:t>
      </w:r>
    </w:p>
    <w:p w14:paraId="3FDAEF40" w14:textId="77777777" w:rsidR="00C72D3A" w:rsidRPr="00C72D3A" w:rsidRDefault="00C72D3A" w:rsidP="00C72D3A">
      <w:pPr>
        <w:pStyle w:val="EndNoteBibliography"/>
        <w:spacing w:after="0"/>
        <w:ind w:left="720" w:hanging="720"/>
        <w:rPr>
          <w:noProof/>
        </w:rPr>
      </w:pPr>
      <w:r w:rsidRPr="00C72D3A">
        <w:rPr>
          <w:noProof/>
        </w:rPr>
        <w:t xml:space="preserve">Bovendeerd, P.H., Borsje, P., Arts, T., and van De Vosse, F.N. (2006). Dependence of intramyocardial pressure and coronary flow on ventricular loading and contractility: a model study. </w:t>
      </w:r>
      <w:r w:rsidRPr="00C72D3A">
        <w:rPr>
          <w:i/>
          <w:noProof/>
        </w:rPr>
        <w:t>Ann Biomed Eng</w:t>
      </w:r>
      <w:r w:rsidRPr="00C72D3A">
        <w:rPr>
          <w:noProof/>
        </w:rPr>
        <w:t xml:space="preserve"> 34(12)</w:t>
      </w:r>
      <w:r w:rsidRPr="00C72D3A">
        <w:rPr>
          <w:b/>
          <w:noProof/>
        </w:rPr>
        <w:t>,</w:t>
      </w:r>
      <w:r w:rsidRPr="00C72D3A">
        <w:rPr>
          <w:noProof/>
        </w:rPr>
        <w:t xml:space="preserve"> 1833-1845. doi: 10.1007/s10439-006-9189-2.</w:t>
      </w:r>
    </w:p>
    <w:p w14:paraId="6F9E2DA9" w14:textId="77777777" w:rsidR="00C72D3A" w:rsidRPr="00C72D3A" w:rsidRDefault="00C72D3A" w:rsidP="00C72D3A">
      <w:pPr>
        <w:pStyle w:val="EndNoteBibliography"/>
        <w:spacing w:after="0"/>
        <w:ind w:left="720" w:hanging="720"/>
        <w:rPr>
          <w:noProof/>
        </w:rPr>
      </w:pPr>
      <w:r w:rsidRPr="00C72D3A">
        <w:rPr>
          <w:noProof/>
        </w:rPr>
        <w:t xml:space="preserve">Campbell, K.S. (2014). Dynamic coupling of regulated binding sites and cycling myosin heads in striated muscle. </w:t>
      </w:r>
      <w:r w:rsidRPr="00C72D3A">
        <w:rPr>
          <w:i/>
          <w:noProof/>
        </w:rPr>
        <w:t>J Gen Physiol</w:t>
      </w:r>
      <w:r w:rsidRPr="00C72D3A">
        <w:rPr>
          <w:noProof/>
        </w:rPr>
        <w:t xml:space="preserve"> 143(3)</w:t>
      </w:r>
      <w:r w:rsidRPr="00C72D3A">
        <w:rPr>
          <w:b/>
          <w:noProof/>
        </w:rPr>
        <w:t>,</w:t>
      </w:r>
      <w:r w:rsidRPr="00C72D3A">
        <w:rPr>
          <w:noProof/>
        </w:rPr>
        <w:t xml:space="preserve"> 387-399. doi: 10.1085/jgp.201311078.</w:t>
      </w:r>
    </w:p>
    <w:p w14:paraId="3ED87F7F" w14:textId="77777777" w:rsidR="00C72D3A" w:rsidRPr="00C72D3A" w:rsidRDefault="00C72D3A" w:rsidP="00C72D3A">
      <w:pPr>
        <w:pStyle w:val="EndNoteBibliography"/>
        <w:spacing w:after="0"/>
        <w:ind w:left="720" w:hanging="720"/>
        <w:rPr>
          <w:noProof/>
        </w:rPr>
      </w:pPr>
      <w:r w:rsidRPr="00C72D3A">
        <w:rPr>
          <w:noProof/>
        </w:rPr>
        <w:t xml:space="preserve">Campbell, K.S., Chrisman, B.S., and Campbell, S.G. (2020). Multiscale Modeling of Cardiovascular Function Predicts That the End-Systolic Pressure Volume Relationship Can Be Targeted via Multiple Therapeutic Strategies. </w:t>
      </w:r>
      <w:r w:rsidRPr="00C72D3A">
        <w:rPr>
          <w:i/>
          <w:noProof/>
        </w:rPr>
        <w:t>Front Physiol</w:t>
      </w:r>
      <w:r w:rsidRPr="00C72D3A">
        <w:rPr>
          <w:noProof/>
        </w:rPr>
        <w:t xml:space="preserve"> 11</w:t>
      </w:r>
      <w:r w:rsidRPr="00C72D3A">
        <w:rPr>
          <w:b/>
          <w:noProof/>
        </w:rPr>
        <w:t>,</w:t>
      </w:r>
      <w:r w:rsidRPr="00C72D3A">
        <w:rPr>
          <w:noProof/>
        </w:rPr>
        <w:t xml:space="preserve"> 1043. doi: 10.3389/fphys.2020.01043.</w:t>
      </w:r>
    </w:p>
    <w:p w14:paraId="1E5F0E57" w14:textId="77777777" w:rsidR="00C72D3A" w:rsidRPr="00C72D3A" w:rsidRDefault="00C72D3A" w:rsidP="00C72D3A">
      <w:pPr>
        <w:pStyle w:val="EndNoteBibliography"/>
        <w:spacing w:after="0"/>
        <w:ind w:left="720" w:hanging="720"/>
        <w:rPr>
          <w:noProof/>
        </w:rPr>
      </w:pPr>
      <w:r w:rsidRPr="00C72D3A">
        <w:rPr>
          <w:noProof/>
        </w:rPr>
        <w:t xml:space="preserve">Campbell, K.S., Janssen, P.M.L., and Campbell, S.G. (2018). Force-Dependent Recruitment from the Myosin Off State Contributes to Length-Dependent Activation. </w:t>
      </w:r>
      <w:r w:rsidRPr="00C72D3A">
        <w:rPr>
          <w:i/>
          <w:noProof/>
        </w:rPr>
        <w:t>Biophys J</w:t>
      </w:r>
      <w:r w:rsidRPr="00C72D3A">
        <w:rPr>
          <w:noProof/>
        </w:rPr>
        <w:t xml:space="preserve"> 115(3)</w:t>
      </w:r>
      <w:r w:rsidRPr="00C72D3A">
        <w:rPr>
          <w:b/>
          <w:noProof/>
        </w:rPr>
        <w:t>,</w:t>
      </w:r>
      <w:r w:rsidRPr="00C72D3A">
        <w:rPr>
          <w:noProof/>
        </w:rPr>
        <w:t xml:space="preserve"> 543-553. doi: 10.1016/j.bpj.2018.07.006.</w:t>
      </w:r>
    </w:p>
    <w:p w14:paraId="73F4175C" w14:textId="77777777" w:rsidR="00C72D3A" w:rsidRPr="00C72D3A" w:rsidRDefault="00C72D3A" w:rsidP="00C72D3A">
      <w:pPr>
        <w:pStyle w:val="EndNoteBibliography"/>
        <w:spacing w:after="0"/>
        <w:ind w:left="720" w:hanging="720"/>
        <w:rPr>
          <w:noProof/>
        </w:rPr>
      </w:pPr>
      <w:r w:rsidRPr="00C72D3A">
        <w:rPr>
          <w:noProof/>
        </w:rPr>
        <w:t xml:space="preserve">Chin, C.W., Khaw, H.J., Luo, E., Tan, S., White, A.C., Newby, D.E., et al. (2014). Echocardiography underestimates stroke volume and aortic valve area: implications for patients with small-area low-gradient aortic stenosis. </w:t>
      </w:r>
      <w:r w:rsidRPr="00C72D3A">
        <w:rPr>
          <w:i/>
          <w:noProof/>
        </w:rPr>
        <w:t>Can J Cardiol</w:t>
      </w:r>
      <w:r w:rsidRPr="00C72D3A">
        <w:rPr>
          <w:noProof/>
        </w:rPr>
        <w:t xml:space="preserve"> 30(9)</w:t>
      </w:r>
      <w:r w:rsidRPr="00C72D3A">
        <w:rPr>
          <w:b/>
          <w:noProof/>
        </w:rPr>
        <w:t>,</w:t>
      </w:r>
      <w:r w:rsidRPr="00C72D3A">
        <w:rPr>
          <w:noProof/>
        </w:rPr>
        <w:t xml:space="preserve"> 1064-1072. doi: 10.1016/j.cjca.2014.04.021.</w:t>
      </w:r>
    </w:p>
    <w:p w14:paraId="07B9D580" w14:textId="77777777" w:rsidR="00C72D3A" w:rsidRPr="00C72D3A" w:rsidRDefault="00C72D3A" w:rsidP="00C72D3A">
      <w:pPr>
        <w:pStyle w:val="EndNoteBibliography"/>
        <w:spacing w:after="0"/>
        <w:ind w:left="720" w:hanging="720"/>
        <w:rPr>
          <w:noProof/>
        </w:rPr>
      </w:pPr>
      <w:r w:rsidRPr="00C72D3A">
        <w:rPr>
          <w:noProof/>
        </w:rPr>
        <w:t xml:space="preserve">Chin, C.W.L., Everett, R.J., Kwiecinski, J., Vesey, A.T., Yeung, E., Esson, G., et al. (2017). Myocardial Fibrosis and Cardiac Decompensation in Aortic Stenosis. </w:t>
      </w:r>
      <w:r w:rsidRPr="00C72D3A">
        <w:rPr>
          <w:i/>
          <w:noProof/>
        </w:rPr>
        <w:t>JACC Cardiovasc Imaging</w:t>
      </w:r>
      <w:r w:rsidRPr="00C72D3A">
        <w:rPr>
          <w:noProof/>
        </w:rPr>
        <w:t xml:space="preserve"> 10(11)</w:t>
      </w:r>
      <w:r w:rsidRPr="00C72D3A">
        <w:rPr>
          <w:b/>
          <w:noProof/>
        </w:rPr>
        <w:t>,</w:t>
      </w:r>
      <w:r w:rsidRPr="00C72D3A">
        <w:rPr>
          <w:noProof/>
        </w:rPr>
        <w:t xml:space="preserve"> 1320-1333. doi: 10.1016/j.jcmg.2016.10.007.</w:t>
      </w:r>
    </w:p>
    <w:p w14:paraId="1CFB4B5A" w14:textId="77777777" w:rsidR="00C72D3A" w:rsidRPr="00C72D3A" w:rsidRDefault="00C72D3A" w:rsidP="00C72D3A">
      <w:pPr>
        <w:pStyle w:val="EndNoteBibliography"/>
        <w:spacing w:after="0"/>
        <w:ind w:left="720" w:hanging="720"/>
        <w:rPr>
          <w:noProof/>
        </w:rPr>
      </w:pPr>
      <w:r w:rsidRPr="00C72D3A">
        <w:rPr>
          <w:noProof/>
        </w:rPr>
        <w:t xml:space="preserve">Davis, J., Davis, L.C., Correll, R.N., Makarewich, C.A., Schwanekamp, J.A., Moussavi-Harami, F., et al. (2016). A Tension-Based Model Distinguishes Hypertrophic versus Dilated Cardiomyopathy. </w:t>
      </w:r>
      <w:r w:rsidRPr="00C72D3A">
        <w:rPr>
          <w:i/>
          <w:noProof/>
        </w:rPr>
        <w:t>Cell</w:t>
      </w:r>
      <w:r w:rsidRPr="00C72D3A">
        <w:rPr>
          <w:noProof/>
        </w:rPr>
        <w:t xml:space="preserve"> 165(5)</w:t>
      </w:r>
      <w:r w:rsidRPr="00C72D3A">
        <w:rPr>
          <w:b/>
          <w:noProof/>
        </w:rPr>
        <w:t>,</w:t>
      </w:r>
      <w:r w:rsidRPr="00C72D3A">
        <w:rPr>
          <w:noProof/>
        </w:rPr>
        <w:t xml:space="preserve"> 1147-1159. doi: 10.1016/j.cell.2016.04.002.</w:t>
      </w:r>
    </w:p>
    <w:p w14:paraId="17DB9BD3" w14:textId="77777777" w:rsidR="00C72D3A" w:rsidRPr="00C72D3A" w:rsidRDefault="00C72D3A" w:rsidP="00C72D3A">
      <w:pPr>
        <w:pStyle w:val="EndNoteBibliography"/>
        <w:spacing w:after="0"/>
        <w:ind w:left="720" w:hanging="720"/>
        <w:rPr>
          <w:noProof/>
        </w:rPr>
      </w:pPr>
      <w:r w:rsidRPr="00C72D3A">
        <w:rPr>
          <w:noProof/>
        </w:rPr>
        <w:t xml:space="preserve">Edwards, N.C., Moody, W.E., Yuan, M., Weale, P., Neal, D., Townend, J.N., et al. (2014). Quantification of left ventricular interstitial fibrosis in asymptomatic chronic primary </w:t>
      </w:r>
      <w:r w:rsidRPr="00C72D3A">
        <w:rPr>
          <w:noProof/>
        </w:rPr>
        <w:lastRenderedPageBreak/>
        <w:t xml:space="preserve">degenerative mitral regurgitation. </w:t>
      </w:r>
      <w:r w:rsidRPr="00C72D3A">
        <w:rPr>
          <w:i/>
          <w:noProof/>
        </w:rPr>
        <w:t>Circ Cardiovasc Imaging</w:t>
      </w:r>
      <w:r w:rsidRPr="00C72D3A">
        <w:rPr>
          <w:noProof/>
        </w:rPr>
        <w:t xml:space="preserve"> 7(6)</w:t>
      </w:r>
      <w:r w:rsidRPr="00C72D3A">
        <w:rPr>
          <w:b/>
          <w:noProof/>
        </w:rPr>
        <w:t>,</w:t>
      </w:r>
      <w:r w:rsidRPr="00C72D3A">
        <w:rPr>
          <w:noProof/>
        </w:rPr>
        <w:t xml:space="preserve"> 946-953. doi: 10.1161/CIRCIMAGING.114.002397.</w:t>
      </w:r>
    </w:p>
    <w:p w14:paraId="22E5FE36" w14:textId="77777777" w:rsidR="00C72D3A" w:rsidRPr="00C72D3A" w:rsidRDefault="00C72D3A" w:rsidP="00C72D3A">
      <w:pPr>
        <w:pStyle w:val="EndNoteBibliography"/>
        <w:spacing w:after="0"/>
        <w:ind w:left="720" w:hanging="720"/>
        <w:rPr>
          <w:noProof/>
        </w:rPr>
      </w:pPr>
      <w:r w:rsidRPr="00C72D3A">
        <w:rPr>
          <w:noProof/>
        </w:rPr>
        <w:t xml:space="preserve">Estrada, A.C., Yoshida, K., Saucerman, J.J., and Holmes, J.W. (2021). A multiscale model of cardiac concentric hypertrophy incorporating both mechanical and hormonal drivers of growth. </w:t>
      </w:r>
      <w:r w:rsidRPr="00C72D3A">
        <w:rPr>
          <w:i/>
          <w:noProof/>
        </w:rPr>
        <w:t>Biomech Model Mechanobiol</w:t>
      </w:r>
      <w:r w:rsidRPr="00C72D3A">
        <w:rPr>
          <w:noProof/>
        </w:rPr>
        <w:t xml:space="preserve"> 20(1)</w:t>
      </w:r>
      <w:r w:rsidRPr="00C72D3A">
        <w:rPr>
          <w:b/>
          <w:noProof/>
        </w:rPr>
        <w:t>,</w:t>
      </w:r>
      <w:r w:rsidRPr="00C72D3A">
        <w:rPr>
          <w:noProof/>
        </w:rPr>
        <w:t xml:space="preserve"> 293-307. doi: 10.1007/s10237-020-01385-6.</w:t>
      </w:r>
    </w:p>
    <w:p w14:paraId="14746AF3" w14:textId="77777777" w:rsidR="00C72D3A" w:rsidRPr="00C72D3A" w:rsidRDefault="00C72D3A" w:rsidP="00C72D3A">
      <w:pPr>
        <w:pStyle w:val="EndNoteBibliography"/>
        <w:spacing w:after="0"/>
        <w:ind w:left="720" w:hanging="720"/>
        <w:rPr>
          <w:noProof/>
        </w:rPr>
      </w:pPr>
      <w:r w:rsidRPr="00C72D3A">
        <w:rPr>
          <w:noProof/>
        </w:rPr>
        <w:t xml:space="preserve">Everett, R.J., Tastet, L., Clavel, M.A., Chin, C.W.L., Capoulade, R., Vassiliou, V.S., et al. (2018). Progression of Hypertrophy and Myocardial Fibrosis in Aortic Stenosis: A Multicenter Cardiac Magnetic Resonance Study. </w:t>
      </w:r>
      <w:r w:rsidRPr="00C72D3A">
        <w:rPr>
          <w:i/>
          <w:noProof/>
        </w:rPr>
        <w:t>Circ Cardiovasc Imaging</w:t>
      </w:r>
      <w:r w:rsidRPr="00C72D3A">
        <w:rPr>
          <w:noProof/>
        </w:rPr>
        <w:t xml:space="preserve"> 11(6)</w:t>
      </w:r>
      <w:r w:rsidRPr="00C72D3A">
        <w:rPr>
          <w:b/>
          <w:noProof/>
        </w:rPr>
        <w:t>,</w:t>
      </w:r>
      <w:r w:rsidRPr="00C72D3A">
        <w:rPr>
          <w:noProof/>
        </w:rPr>
        <w:t xml:space="preserve"> e007451. doi: 10.1161/CIRCIMAGING.117.007451.</w:t>
      </w:r>
    </w:p>
    <w:p w14:paraId="6245CD55" w14:textId="77777777" w:rsidR="00C72D3A" w:rsidRPr="00C72D3A" w:rsidRDefault="00C72D3A" w:rsidP="00C72D3A">
      <w:pPr>
        <w:pStyle w:val="EndNoteBibliography"/>
        <w:spacing w:after="0"/>
        <w:ind w:left="720" w:hanging="720"/>
        <w:rPr>
          <w:noProof/>
        </w:rPr>
      </w:pPr>
      <w:r w:rsidRPr="00C72D3A">
        <w:rPr>
          <w:noProof/>
        </w:rPr>
        <w:t xml:space="preserve">Everett, R.J., Treibel, T.A., Fukui, M., Lee, H., Rigolli, M., Singh, A., et al. (2020). Extracellular Myocardial Volume in Patients With Aortic Stenosis. </w:t>
      </w:r>
      <w:r w:rsidRPr="00C72D3A">
        <w:rPr>
          <w:i/>
          <w:noProof/>
        </w:rPr>
        <w:t>J Am Coll Cardiol</w:t>
      </w:r>
      <w:r w:rsidRPr="00C72D3A">
        <w:rPr>
          <w:noProof/>
        </w:rPr>
        <w:t xml:space="preserve"> 75(3)</w:t>
      </w:r>
      <w:r w:rsidRPr="00C72D3A">
        <w:rPr>
          <w:b/>
          <w:noProof/>
        </w:rPr>
        <w:t>,</w:t>
      </w:r>
      <w:r w:rsidRPr="00C72D3A">
        <w:rPr>
          <w:noProof/>
        </w:rPr>
        <w:t xml:space="preserve"> 304-316. doi: 10.1016/j.jacc.2019.11.032.</w:t>
      </w:r>
    </w:p>
    <w:p w14:paraId="768247E9" w14:textId="77777777" w:rsidR="00C72D3A" w:rsidRPr="00C72D3A" w:rsidRDefault="00C72D3A" w:rsidP="00C72D3A">
      <w:pPr>
        <w:pStyle w:val="EndNoteBibliography"/>
        <w:spacing w:after="0"/>
        <w:ind w:left="720" w:hanging="720"/>
        <w:rPr>
          <w:noProof/>
        </w:rPr>
      </w:pPr>
      <w:r w:rsidRPr="00C72D3A">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C72D3A">
        <w:rPr>
          <w:i/>
          <w:noProof/>
        </w:rPr>
        <w:t>Heart</w:t>
      </w:r>
      <w:r w:rsidRPr="00C72D3A">
        <w:rPr>
          <w:noProof/>
        </w:rPr>
        <w:t xml:space="preserve"> 99(16)</w:t>
      </w:r>
      <w:r w:rsidRPr="00C72D3A">
        <w:rPr>
          <w:b/>
          <w:noProof/>
        </w:rPr>
        <w:t>,</w:t>
      </w:r>
      <w:r w:rsidRPr="00C72D3A">
        <w:rPr>
          <w:noProof/>
        </w:rPr>
        <w:t xml:space="preserve"> 1185-1191. doi: 10.1136/heartjnl-2013-303927.</w:t>
      </w:r>
    </w:p>
    <w:p w14:paraId="40089619" w14:textId="77777777" w:rsidR="00C72D3A" w:rsidRPr="00C72D3A" w:rsidRDefault="00C72D3A" w:rsidP="00C72D3A">
      <w:pPr>
        <w:pStyle w:val="EndNoteBibliography"/>
        <w:spacing w:after="0"/>
        <w:ind w:left="720" w:hanging="720"/>
        <w:rPr>
          <w:noProof/>
        </w:rPr>
      </w:pPr>
      <w:r w:rsidRPr="00C72D3A">
        <w:rPr>
          <w:noProof/>
        </w:rPr>
        <w:t xml:space="preserve">Freiburg, A., Trombitas, K., Hell, W., Cazorla, O., Fougerousse, F., Centner, T., et al. (2000). Series of exon-skipping events in the elastic spring region of titin as the structural basis for myofibrillar elastic diversity. </w:t>
      </w:r>
      <w:r w:rsidRPr="00C72D3A">
        <w:rPr>
          <w:i/>
          <w:noProof/>
        </w:rPr>
        <w:t>Circ Res</w:t>
      </w:r>
      <w:r w:rsidRPr="00C72D3A">
        <w:rPr>
          <w:noProof/>
        </w:rPr>
        <w:t xml:space="preserve"> 86(11)</w:t>
      </w:r>
      <w:r w:rsidRPr="00C72D3A">
        <w:rPr>
          <w:b/>
          <w:noProof/>
        </w:rPr>
        <w:t>,</w:t>
      </w:r>
      <w:r w:rsidRPr="00C72D3A">
        <w:rPr>
          <w:noProof/>
        </w:rPr>
        <w:t xml:space="preserve"> 1114-1121. doi: 10.1161/01.res.86.11.1114.</w:t>
      </w:r>
    </w:p>
    <w:p w14:paraId="7CB89AC7" w14:textId="77777777" w:rsidR="00C72D3A" w:rsidRPr="00C72D3A" w:rsidRDefault="00C72D3A" w:rsidP="00C72D3A">
      <w:pPr>
        <w:pStyle w:val="EndNoteBibliography"/>
        <w:spacing w:after="0"/>
        <w:ind w:left="720" w:hanging="720"/>
        <w:rPr>
          <w:noProof/>
        </w:rPr>
      </w:pPr>
      <w:r w:rsidRPr="00C72D3A">
        <w:rPr>
          <w:noProof/>
        </w:rPr>
        <w:t xml:space="preserve">Frey, N., and Olson, E.N. (2003). Cardiac hypertrophy: the good, the bad, and the ugly. </w:t>
      </w:r>
      <w:r w:rsidRPr="00C72D3A">
        <w:rPr>
          <w:i/>
          <w:noProof/>
        </w:rPr>
        <w:t>Annu Rev Physiol</w:t>
      </w:r>
      <w:r w:rsidRPr="00C72D3A">
        <w:rPr>
          <w:noProof/>
        </w:rPr>
        <w:t xml:space="preserve"> 65</w:t>
      </w:r>
      <w:r w:rsidRPr="00C72D3A">
        <w:rPr>
          <w:b/>
          <w:noProof/>
        </w:rPr>
        <w:t>,</w:t>
      </w:r>
      <w:r w:rsidRPr="00C72D3A">
        <w:rPr>
          <w:noProof/>
        </w:rPr>
        <w:t xml:space="preserve"> 45-79. doi: 10.1146/annurev.physiol.65.092101.142243.</w:t>
      </w:r>
    </w:p>
    <w:p w14:paraId="658A7775" w14:textId="77777777" w:rsidR="00C72D3A" w:rsidRPr="00C72D3A" w:rsidRDefault="00C72D3A" w:rsidP="00C72D3A">
      <w:pPr>
        <w:pStyle w:val="EndNoteBibliography"/>
        <w:spacing w:after="0"/>
        <w:ind w:left="720" w:hanging="720"/>
        <w:rPr>
          <w:noProof/>
        </w:rPr>
      </w:pPr>
      <w:r w:rsidRPr="00C72D3A">
        <w:rPr>
          <w:noProof/>
        </w:rPr>
        <w:t xml:space="preserve">Geiger, J., Rahsepar, A.A., Suwa, K., Powell, A., Ghasemiesfe, A., Barker, A.J., et al. (2018). 4D flow MRI, cardiac function, and T1 -mapping: Association of valve-mediated changes in aortic hemodynamics with left ventricular remodeling. </w:t>
      </w:r>
      <w:r w:rsidRPr="00C72D3A">
        <w:rPr>
          <w:i/>
          <w:noProof/>
        </w:rPr>
        <w:t>J Magn Reson Imaging</w:t>
      </w:r>
      <w:r w:rsidRPr="00C72D3A">
        <w:rPr>
          <w:noProof/>
        </w:rPr>
        <w:t xml:space="preserve"> 48(1)</w:t>
      </w:r>
      <w:r w:rsidRPr="00C72D3A">
        <w:rPr>
          <w:b/>
          <w:noProof/>
        </w:rPr>
        <w:t>,</w:t>
      </w:r>
      <w:r w:rsidRPr="00C72D3A">
        <w:rPr>
          <w:noProof/>
        </w:rPr>
        <w:t xml:space="preserve"> 121-131. doi: 10.1002/jmri.25916.</w:t>
      </w:r>
    </w:p>
    <w:p w14:paraId="583CCDBA" w14:textId="77777777" w:rsidR="00C72D3A" w:rsidRPr="00C72D3A" w:rsidRDefault="00C72D3A" w:rsidP="00C72D3A">
      <w:pPr>
        <w:pStyle w:val="EndNoteBibliography"/>
        <w:spacing w:after="0"/>
        <w:ind w:left="720" w:hanging="720"/>
        <w:rPr>
          <w:noProof/>
        </w:rPr>
      </w:pPr>
      <w:r w:rsidRPr="00C72D3A">
        <w:rPr>
          <w:noProof/>
        </w:rPr>
        <w:t xml:space="preserve">Goktepe, S., Abilez, O.J., Parker, K.K., and Kuhl, E. (2010). A multiscale model for eccentric and concentric cardiac growth through sarcomerogenesis. </w:t>
      </w:r>
      <w:r w:rsidRPr="00C72D3A">
        <w:rPr>
          <w:i/>
          <w:noProof/>
        </w:rPr>
        <w:t>J Theor Biol</w:t>
      </w:r>
      <w:r w:rsidRPr="00C72D3A">
        <w:rPr>
          <w:noProof/>
        </w:rPr>
        <w:t xml:space="preserve"> 265(3)</w:t>
      </w:r>
      <w:r w:rsidRPr="00C72D3A">
        <w:rPr>
          <w:b/>
          <w:noProof/>
        </w:rPr>
        <w:t>,</w:t>
      </w:r>
      <w:r w:rsidRPr="00C72D3A">
        <w:rPr>
          <w:noProof/>
        </w:rPr>
        <w:t xml:space="preserve"> 433-442. doi: 10.1016/j.jtbi.2010.04.023.</w:t>
      </w:r>
    </w:p>
    <w:p w14:paraId="302AB308" w14:textId="77777777" w:rsidR="00C72D3A" w:rsidRPr="00C72D3A" w:rsidRDefault="00C72D3A" w:rsidP="00C72D3A">
      <w:pPr>
        <w:pStyle w:val="EndNoteBibliography"/>
        <w:spacing w:after="0"/>
        <w:ind w:left="720" w:hanging="720"/>
        <w:rPr>
          <w:noProof/>
        </w:rPr>
      </w:pPr>
      <w:r w:rsidRPr="00C72D3A">
        <w:rPr>
          <w:noProof/>
        </w:rPr>
        <w:t xml:space="preserve">Granzier, H.L., Radke, M.H., Peng, J., Westermann, D., Nelson, O.L., Rost, K., et al. (2009). Truncation of titin's elastic PEVK region leads to cardiomyopathy with diastolic dysfunction. </w:t>
      </w:r>
      <w:r w:rsidRPr="00C72D3A">
        <w:rPr>
          <w:i/>
          <w:noProof/>
        </w:rPr>
        <w:t>Circ Res</w:t>
      </w:r>
      <w:r w:rsidRPr="00C72D3A">
        <w:rPr>
          <w:noProof/>
        </w:rPr>
        <w:t xml:space="preserve"> 105(6)</w:t>
      </w:r>
      <w:r w:rsidRPr="00C72D3A">
        <w:rPr>
          <w:b/>
          <w:noProof/>
        </w:rPr>
        <w:t>,</w:t>
      </w:r>
      <w:r w:rsidRPr="00C72D3A">
        <w:rPr>
          <w:noProof/>
        </w:rPr>
        <w:t xml:space="preserve"> 557-564. doi: 10.1161/CIRCRESAHA.109.200964.</w:t>
      </w:r>
    </w:p>
    <w:p w14:paraId="0E4DDB50" w14:textId="77777777" w:rsidR="00C72D3A" w:rsidRPr="00C72D3A" w:rsidRDefault="00C72D3A" w:rsidP="00C72D3A">
      <w:pPr>
        <w:pStyle w:val="EndNoteBibliography"/>
        <w:spacing w:after="0"/>
        <w:ind w:left="720" w:hanging="720"/>
        <w:rPr>
          <w:noProof/>
        </w:rPr>
      </w:pPr>
      <w:r w:rsidRPr="00C72D3A">
        <w:rPr>
          <w:noProof/>
        </w:rPr>
        <w:t xml:space="preserve">Green, D.R., Galluzzi, L., and Kroemer, G. (2011). Mitochondria and the autophagy-inflammation-cell death axis in organismal aging. </w:t>
      </w:r>
      <w:r w:rsidRPr="00C72D3A">
        <w:rPr>
          <w:i/>
          <w:noProof/>
        </w:rPr>
        <w:t>Science</w:t>
      </w:r>
      <w:r w:rsidRPr="00C72D3A">
        <w:rPr>
          <w:noProof/>
        </w:rPr>
        <w:t xml:space="preserve"> 333(6046)</w:t>
      </w:r>
      <w:r w:rsidRPr="00C72D3A">
        <w:rPr>
          <w:b/>
          <w:noProof/>
        </w:rPr>
        <w:t>,</w:t>
      </w:r>
      <w:r w:rsidRPr="00C72D3A">
        <w:rPr>
          <w:noProof/>
        </w:rPr>
        <w:t xml:space="preserve"> 1109-1112. doi: 10.1126/science.1201940.</w:t>
      </w:r>
    </w:p>
    <w:p w14:paraId="3DBF2985" w14:textId="77777777" w:rsidR="00C72D3A" w:rsidRPr="00C72D3A" w:rsidRDefault="00C72D3A" w:rsidP="00C72D3A">
      <w:pPr>
        <w:pStyle w:val="EndNoteBibliography"/>
        <w:spacing w:after="0"/>
        <w:ind w:left="720" w:hanging="720"/>
        <w:rPr>
          <w:noProof/>
        </w:rPr>
      </w:pPr>
      <w:r w:rsidRPr="00C72D3A">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C72D3A">
        <w:rPr>
          <w:i/>
          <w:noProof/>
        </w:rPr>
        <w:t>J Am Coll Cardiol</w:t>
      </w:r>
      <w:r w:rsidRPr="00C72D3A">
        <w:rPr>
          <w:noProof/>
        </w:rPr>
        <w:t xml:space="preserve"> 49(15)</w:t>
      </w:r>
      <w:r w:rsidRPr="00C72D3A">
        <w:rPr>
          <w:b/>
          <w:noProof/>
        </w:rPr>
        <w:t>,</w:t>
      </w:r>
      <w:r w:rsidRPr="00C72D3A">
        <w:rPr>
          <w:noProof/>
        </w:rPr>
        <w:t xml:space="preserve"> 1660-1665. doi: 10.1016/j.jacc.2006.12.044.</w:t>
      </w:r>
    </w:p>
    <w:p w14:paraId="013EE8B8" w14:textId="77777777" w:rsidR="00C72D3A" w:rsidRPr="00C72D3A" w:rsidRDefault="00C72D3A" w:rsidP="00C72D3A">
      <w:pPr>
        <w:pStyle w:val="EndNoteBibliography"/>
        <w:spacing w:after="0"/>
        <w:ind w:left="720" w:hanging="720"/>
        <w:rPr>
          <w:noProof/>
        </w:rPr>
      </w:pPr>
      <w:r w:rsidRPr="00C72D3A">
        <w:rPr>
          <w:noProof/>
        </w:rPr>
        <w:t xml:space="preserve">Guterl, K.A., Haggart, C.R., Janssen, P.M., and Holmes, J.W. (2007). Isometric contraction induces rapid myocyte remodeling in cultured rat right ventricular papillary muscles. </w:t>
      </w:r>
      <w:r w:rsidRPr="00C72D3A">
        <w:rPr>
          <w:i/>
          <w:noProof/>
        </w:rPr>
        <w:t>Am J Physiol Heart Circ Physiol</w:t>
      </w:r>
      <w:r w:rsidRPr="00C72D3A">
        <w:rPr>
          <w:noProof/>
        </w:rPr>
        <w:t xml:space="preserve"> 293(6)</w:t>
      </w:r>
      <w:r w:rsidRPr="00C72D3A">
        <w:rPr>
          <w:b/>
          <w:noProof/>
        </w:rPr>
        <w:t>,</w:t>
      </w:r>
      <w:r w:rsidRPr="00C72D3A">
        <w:rPr>
          <w:noProof/>
        </w:rPr>
        <w:t xml:space="preserve"> H3707-3712. doi: 10.1152/ajpheart.00296.2007.</w:t>
      </w:r>
    </w:p>
    <w:p w14:paraId="2BB3E8DD" w14:textId="77777777" w:rsidR="00C72D3A" w:rsidRPr="00C72D3A" w:rsidRDefault="00C72D3A" w:rsidP="00C72D3A">
      <w:pPr>
        <w:pStyle w:val="EndNoteBibliography"/>
        <w:spacing w:after="0"/>
        <w:ind w:left="720" w:hanging="720"/>
        <w:rPr>
          <w:noProof/>
        </w:rPr>
      </w:pPr>
      <w:r w:rsidRPr="00C72D3A">
        <w:rPr>
          <w:noProof/>
        </w:rPr>
        <w:t xml:space="preserve">Hill, J.A., and Olson, E.N. (2008). Cardiac plasticity. </w:t>
      </w:r>
      <w:r w:rsidRPr="00C72D3A">
        <w:rPr>
          <w:i/>
          <w:noProof/>
        </w:rPr>
        <w:t>N Engl J Med</w:t>
      </w:r>
      <w:r w:rsidRPr="00C72D3A">
        <w:rPr>
          <w:noProof/>
        </w:rPr>
        <w:t xml:space="preserve"> 358(13)</w:t>
      </w:r>
      <w:r w:rsidRPr="00C72D3A">
        <w:rPr>
          <w:b/>
          <w:noProof/>
        </w:rPr>
        <w:t>,</w:t>
      </w:r>
      <w:r w:rsidRPr="00C72D3A">
        <w:rPr>
          <w:noProof/>
        </w:rPr>
        <w:t xml:space="preserve"> 1370-1380. doi: 10.1056/NEJMra072139.</w:t>
      </w:r>
    </w:p>
    <w:p w14:paraId="0623F410" w14:textId="77777777" w:rsidR="00C72D3A" w:rsidRPr="00C72D3A" w:rsidRDefault="00C72D3A" w:rsidP="00C72D3A">
      <w:pPr>
        <w:pStyle w:val="EndNoteBibliography"/>
        <w:spacing w:after="0"/>
        <w:ind w:left="720" w:hanging="720"/>
        <w:rPr>
          <w:noProof/>
        </w:rPr>
      </w:pPr>
      <w:r w:rsidRPr="00C72D3A">
        <w:rPr>
          <w:noProof/>
        </w:rPr>
        <w:t xml:space="preserve">Huxley, A.F. (1957). Muscle structure and theories of contraction. </w:t>
      </w:r>
      <w:r w:rsidRPr="00C72D3A">
        <w:rPr>
          <w:i/>
          <w:noProof/>
        </w:rPr>
        <w:t>Prog Biophys Biophys Chem</w:t>
      </w:r>
      <w:r w:rsidRPr="00C72D3A">
        <w:rPr>
          <w:noProof/>
        </w:rPr>
        <w:t xml:space="preserve"> 7</w:t>
      </w:r>
      <w:r w:rsidRPr="00C72D3A">
        <w:rPr>
          <w:b/>
          <w:noProof/>
        </w:rPr>
        <w:t>,</w:t>
      </w:r>
      <w:r w:rsidRPr="00C72D3A">
        <w:rPr>
          <w:noProof/>
        </w:rPr>
        <w:t xml:space="preserve"> 255-318.</w:t>
      </w:r>
    </w:p>
    <w:p w14:paraId="190A77E2" w14:textId="77777777" w:rsidR="00C72D3A" w:rsidRPr="00C72D3A" w:rsidRDefault="00C72D3A" w:rsidP="00C72D3A">
      <w:pPr>
        <w:pStyle w:val="EndNoteBibliography"/>
        <w:spacing w:after="0"/>
        <w:ind w:left="720" w:hanging="720"/>
        <w:rPr>
          <w:noProof/>
        </w:rPr>
      </w:pPr>
      <w:r w:rsidRPr="00C72D3A">
        <w:rPr>
          <w:noProof/>
        </w:rPr>
        <w:t xml:space="preserve">Iglewski, M., Hill, J.A., Lavandero, S., and Rothermel, B.A. (2010). Mitochondrial fission and autophagy in the normal and diseased heart. </w:t>
      </w:r>
      <w:r w:rsidRPr="00C72D3A">
        <w:rPr>
          <w:i/>
          <w:noProof/>
        </w:rPr>
        <w:t>Curr Hypertens Rep</w:t>
      </w:r>
      <w:r w:rsidRPr="00C72D3A">
        <w:rPr>
          <w:noProof/>
        </w:rPr>
        <w:t xml:space="preserve"> 12(6)</w:t>
      </w:r>
      <w:r w:rsidRPr="00C72D3A">
        <w:rPr>
          <w:b/>
          <w:noProof/>
        </w:rPr>
        <w:t>,</w:t>
      </w:r>
      <w:r w:rsidRPr="00C72D3A">
        <w:rPr>
          <w:noProof/>
        </w:rPr>
        <w:t xml:space="preserve"> 418-425. doi: 10.1007/s11906-010-0147-x.</w:t>
      </w:r>
    </w:p>
    <w:p w14:paraId="49656D90" w14:textId="77777777" w:rsidR="00C72D3A" w:rsidRPr="00C72D3A" w:rsidRDefault="00C72D3A" w:rsidP="00C72D3A">
      <w:pPr>
        <w:pStyle w:val="EndNoteBibliography"/>
        <w:spacing w:after="0"/>
        <w:ind w:left="720" w:hanging="720"/>
        <w:rPr>
          <w:noProof/>
        </w:rPr>
      </w:pPr>
      <w:r w:rsidRPr="00C72D3A">
        <w:rPr>
          <w:noProof/>
        </w:rPr>
        <w:lastRenderedPageBreak/>
        <w:t xml:space="preserve">Kehat, I., Davis, J., Tiburcy, M., Accornero, F., Saba-El-Leil, M.K., Maillet, M., et al. (2011). Extracellular signal-regulated kinases 1 and 2 regulate the balance between eccentric and concentric cardiac growth. </w:t>
      </w:r>
      <w:r w:rsidRPr="00C72D3A">
        <w:rPr>
          <w:i/>
          <w:noProof/>
        </w:rPr>
        <w:t>Circ Res</w:t>
      </w:r>
      <w:r w:rsidRPr="00C72D3A">
        <w:rPr>
          <w:noProof/>
        </w:rPr>
        <w:t xml:space="preserve"> 108(2)</w:t>
      </w:r>
      <w:r w:rsidRPr="00C72D3A">
        <w:rPr>
          <w:b/>
          <w:noProof/>
        </w:rPr>
        <w:t>,</w:t>
      </w:r>
      <w:r w:rsidRPr="00C72D3A">
        <w:rPr>
          <w:noProof/>
        </w:rPr>
        <w:t xml:space="preserve"> 176-183. doi: 10.1161/CIRCRESAHA.110.231514.</w:t>
      </w:r>
    </w:p>
    <w:p w14:paraId="216FC6E2" w14:textId="77777777" w:rsidR="00C72D3A" w:rsidRPr="00C72D3A" w:rsidRDefault="00C72D3A" w:rsidP="00C72D3A">
      <w:pPr>
        <w:pStyle w:val="EndNoteBibliography"/>
        <w:spacing w:after="0"/>
        <w:ind w:left="720" w:hanging="720"/>
        <w:rPr>
          <w:noProof/>
        </w:rPr>
      </w:pPr>
      <w:r w:rsidRPr="00C72D3A">
        <w:rPr>
          <w:noProof/>
        </w:rPr>
        <w:t xml:space="preserve">Kerckhoffs, R.C., Omens, J., and McCulloch, A.D. (2012). A single strain-based growth law predicts concentric and eccentric cardiac growth during pressure and volume overload. </w:t>
      </w:r>
      <w:r w:rsidRPr="00C72D3A">
        <w:rPr>
          <w:i/>
          <w:noProof/>
        </w:rPr>
        <w:t>Mech Res Commun</w:t>
      </w:r>
      <w:r w:rsidRPr="00C72D3A">
        <w:rPr>
          <w:noProof/>
        </w:rPr>
        <w:t xml:space="preserve"> 42</w:t>
      </w:r>
      <w:r w:rsidRPr="00C72D3A">
        <w:rPr>
          <w:b/>
          <w:noProof/>
        </w:rPr>
        <w:t>,</w:t>
      </w:r>
      <w:r w:rsidRPr="00C72D3A">
        <w:rPr>
          <w:noProof/>
        </w:rPr>
        <w:t xml:space="preserve"> 40-50. doi: 10.1016/j.mechrescom.2011.11.004.</w:t>
      </w:r>
    </w:p>
    <w:p w14:paraId="5D39CFCD" w14:textId="77777777" w:rsidR="00C72D3A" w:rsidRPr="00C72D3A" w:rsidRDefault="00C72D3A" w:rsidP="00C72D3A">
      <w:pPr>
        <w:pStyle w:val="EndNoteBibliography"/>
        <w:spacing w:after="0"/>
        <w:ind w:left="720" w:hanging="720"/>
        <w:rPr>
          <w:noProof/>
        </w:rPr>
      </w:pPr>
      <w:r w:rsidRPr="00C72D3A">
        <w:rPr>
          <w:noProof/>
        </w:rPr>
        <w:t xml:space="preserve">Klepach, D., Lee, L.C., Wenk, J.F., Ratcliffe, M.B., Zohdi, T.I., Navia, J.A., et al. (2012). Growth and remodeling of the left ventricle: A case study of myocardial infarction and surgical ventricular restoration. </w:t>
      </w:r>
      <w:r w:rsidRPr="00C72D3A">
        <w:rPr>
          <w:i/>
          <w:noProof/>
        </w:rPr>
        <w:t>Mech Res Commun</w:t>
      </w:r>
      <w:r w:rsidRPr="00C72D3A">
        <w:rPr>
          <w:noProof/>
        </w:rPr>
        <w:t xml:space="preserve"> 42</w:t>
      </w:r>
      <w:r w:rsidRPr="00C72D3A">
        <w:rPr>
          <w:b/>
          <w:noProof/>
        </w:rPr>
        <w:t>,</w:t>
      </w:r>
      <w:r w:rsidRPr="00C72D3A">
        <w:rPr>
          <w:noProof/>
        </w:rPr>
        <w:t xml:space="preserve"> 134-141. doi: 10.1016/j.mechrescom.2012.03.005.</w:t>
      </w:r>
    </w:p>
    <w:p w14:paraId="7C71C63F" w14:textId="77777777" w:rsidR="00C72D3A" w:rsidRPr="00C72D3A" w:rsidRDefault="00C72D3A" w:rsidP="00C72D3A">
      <w:pPr>
        <w:pStyle w:val="EndNoteBibliography"/>
        <w:spacing w:after="0"/>
        <w:ind w:left="720" w:hanging="720"/>
        <w:rPr>
          <w:noProof/>
        </w:rPr>
      </w:pPr>
      <w:r w:rsidRPr="00C72D3A">
        <w:rPr>
          <w:noProof/>
        </w:rPr>
        <w:t xml:space="preserve">Knoll, R., Hoshijima, M., Hoffman, H.M., Person, V., Lorenzen-Schmidt, I., Bang, M.L., et al. (2002). The cardiac mechanical stretch sensor machinery involves a Z disc complex that is defective in a subset of human dilated cardiomyopathy. </w:t>
      </w:r>
      <w:r w:rsidRPr="00C72D3A">
        <w:rPr>
          <w:i/>
          <w:noProof/>
        </w:rPr>
        <w:t>Cell</w:t>
      </w:r>
      <w:r w:rsidRPr="00C72D3A">
        <w:rPr>
          <w:noProof/>
        </w:rPr>
        <w:t xml:space="preserve"> 111(7)</w:t>
      </w:r>
      <w:r w:rsidRPr="00C72D3A">
        <w:rPr>
          <w:b/>
          <w:noProof/>
        </w:rPr>
        <w:t>,</w:t>
      </w:r>
      <w:r w:rsidRPr="00C72D3A">
        <w:rPr>
          <w:noProof/>
        </w:rPr>
        <w:t xml:space="preserve"> 943-955. doi: 10.1016/s0092-8674(02)01226-6.</w:t>
      </w:r>
    </w:p>
    <w:p w14:paraId="2D53077E" w14:textId="77777777" w:rsidR="00C72D3A" w:rsidRPr="00483E42" w:rsidRDefault="00C72D3A" w:rsidP="00C72D3A">
      <w:pPr>
        <w:pStyle w:val="EndNoteBibliography"/>
        <w:spacing w:after="0"/>
        <w:ind w:left="720" w:hanging="720"/>
        <w:rPr>
          <w:noProof/>
          <w:lang w:val="es-ES"/>
          <w:rPrChange w:id="126" w:author="Kenneth Campbell" w:date="2021-12-22T14:43:00Z">
            <w:rPr>
              <w:noProof/>
            </w:rPr>
          </w:rPrChange>
        </w:rPr>
      </w:pPr>
      <w:r w:rsidRPr="00C72D3A">
        <w:rPr>
          <w:noProof/>
        </w:rPr>
        <w:t xml:space="preserve">Knoll, R., Kostin, S., Klede, S., Savvatis, K., Klinge, L., Stehle, I., et al. (2010). A common MLP (muscle LIM protein) variant is associated with cardiomyopathy. </w:t>
      </w:r>
      <w:r w:rsidRPr="00483E42">
        <w:rPr>
          <w:i/>
          <w:noProof/>
          <w:lang w:val="es-ES"/>
          <w:rPrChange w:id="127" w:author="Kenneth Campbell" w:date="2021-12-22T14:43:00Z">
            <w:rPr>
              <w:i/>
              <w:noProof/>
            </w:rPr>
          </w:rPrChange>
        </w:rPr>
        <w:t>Circ Res</w:t>
      </w:r>
      <w:r w:rsidRPr="00483E42">
        <w:rPr>
          <w:noProof/>
          <w:lang w:val="es-ES"/>
          <w:rPrChange w:id="128" w:author="Kenneth Campbell" w:date="2021-12-22T14:43:00Z">
            <w:rPr>
              <w:noProof/>
            </w:rPr>
          </w:rPrChange>
        </w:rPr>
        <w:t xml:space="preserve"> 106(4)</w:t>
      </w:r>
      <w:r w:rsidRPr="00483E42">
        <w:rPr>
          <w:b/>
          <w:noProof/>
          <w:lang w:val="es-ES"/>
          <w:rPrChange w:id="129" w:author="Kenneth Campbell" w:date="2021-12-22T14:43:00Z">
            <w:rPr>
              <w:b/>
              <w:noProof/>
            </w:rPr>
          </w:rPrChange>
        </w:rPr>
        <w:t>,</w:t>
      </w:r>
      <w:r w:rsidRPr="00483E42">
        <w:rPr>
          <w:noProof/>
          <w:lang w:val="es-ES"/>
          <w:rPrChange w:id="130" w:author="Kenneth Campbell" w:date="2021-12-22T14:43:00Z">
            <w:rPr>
              <w:noProof/>
            </w:rPr>
          </w:rPrChange>
        </w:rPr>
        <w:t xml:space="preserve"> 695-704. doi: 10.1161/CIRCRESAHA.109.206243.</w:t>
      </w:r>
    </w:p>
    <w:p w14:paraId="0239DB8C" w14:textId="77777777" w:rsidR="00C72D3A" w:rsidRPr="00C72D3A" w:rsidRDefault="00C72D3A" w:rsidP="00C72D3A">
      <w:pPr>
        <w:pStyle w:val="EndNoteBibliography"/>
        <w:spacing w:after="0"/>
        <w:ind w:left="720" w:hanging="720"/>
        <w:rPr>
          <w:noProof/>
        </w:rPr>
      </w:pPr>
      <w:r w:rsidRPr="00483E42">
        <w:rPr>
          <w:noProof/>
          <w:lang w:val="es-ES"/>
          <w:rPrChange w:id="131" w:author="Kenneth Campbell" w:date="2021-12-22T14:43:00Z">
            <w:rPr>
              <w:noProof/>
            </w:rPr>
          </w:rPrChange>
        </w:rPr>
        <w:t xml:space="preserve">Kojic, S., Medeot, E., Guccione, E., Krmac, H., Zara, I., Martinelli, V., et al. </w:t>
      </w:r>
      <w:r w:rsidRPr="00C72D3A">
        <w:rPr>
          <w:noProof/>
        </w:rPr>
        <w:t xml:space="preserve">(2004). The Ankrd2 protein, a link between the sarcomere and the nucleus in skeletal muscle. </w:t>
      </w:r>
      <w:r w:rsidRPr="00C72D3A">
        <w:rPr>
          <w:i/>
          <w:noProof/>
        </w:rPr>
        <w:t>J Mol Biol</w:t>
      </w:r>
      <w:r w:rsidRPr="00C72D3A">
        <w:rPr>
          <w:noProof/>
        </w:rPr>
        <w:t xml:space="preserve"> 339(2)</w:t>
      </w:r>
      <w:r w:rsidRPr="00C72D3A">
        <w:rPr>
          <w:b/>
          <w:noProof/>
        </w:rPr>
        <w:t>,</w:t>
      </w:r>
      <w:r w:rsidRPr="00C72D3A">
        <w:rPr>
          <w:noProof/>
        </w:rPr>
        <w:t xml:space="preserve"> 313-325. doi: 10.1016/j.jmb.2004.03.071.</w:t>
      </w:r>
    </w:p>
    <w:p w14:paraId="431A8362" w14:textId="77777777" w:rsidR="00C72D3A" w:rsidRPr="00C72D3A" w:rsidRDefault="00C72D3A" w:rsidP="00C72D3A">
      <w:pPr>
        <w:pStyle w:val="EndNoteBibliography"/>
        <w:spacing w:after="0"/>
        <w:ind w:left="720" w:hanging="720"/>
        <w:rPr>
          <w:noProof/>
        </w:rPr>
      </w:pPr>
      <w:r w:rsidRPr="00C72D3A">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C72D3A">
        <w:rPr>
          <w:i/>
          <w:noProof/>
        </w:rPr>
        <w:t>J Am Soc Echocardiogr</w:t>
      </w:r>
      <w:r w:rsidRPr="00C72D3A">
        <w:rPr>
          <w:noProof/>
        </w:rPr>
        <w:t xml:space="preserve"> 28(1)</w:t>
      </w:r>
      <w:r w:rsidRPr="00C72D3A">
        <w:rPr>
          <w:b/>
          <w:noProof/>
        </w:rPr>
        <w:t>,</w:t>
      </w:r>
      <w:r w:rsidRPr="00C72D3A">
        <w:rPr>
          <w:noProof/>
        </w:rPr>
        <w:t xml:space="preserve"> 1-39 e14. doi: 10.1016/j.echo.2014.10.003.</w:t>
      </w:r>
    </w:p>
    <w:p w14:paraId="43B1EBC0" w14:textId="77777777" w:rsidR="00C72D3A" w:rsidRPr="00C72D3A" w:rsidRDefault="00C72D3A" w:rsidP="00C72D3A">
      <w:pPr>
        <w:pStyle w:val="EndNoteBibliography"/>
        <w:spacing w:after="0"/>
        <w:ind w:left="720" w:hanging="720"/>
        <w:rPr>
          <w:noProof/>
        </w:rPr>
      </w:pPr>
      <w:r w:rsidRPr="00C72D3A">
        <w:rPr>
          <w:noProof/>
        </w:rPr>
        <w:t xml:space="preserve">Lange, S., Auerbach, D., McLoughlin, P., Perriard, E., Schafer, B.W., Perriard, J.C., et al. (2002). Subcellular targeting of metabolic enzymes to titin in heart muscle may be mediated by DRAL/FHL-2. </w:t>
      </w:r>
      <w:r w:rsidRPr="00C72D3A">
        <w:rPr>
          <w:i/>
          <w:noProof/>
        </w:rPr>
        <w:t>J Cell Sci</w:t>
      </w:r>
      <w:r w:rsidRPr="00C72D3A">
        <w:rPr>
          <w:noProof/>
        </w:rPr>
        <w:t xml:space="preserve"> 115(Pt 24)</w:t>
      </w:r>
      <w:r w:rsidRPr="00C72D3A">
        <w:rPr>
          <w:b/>
          <w:noProof/>
        </w:rPr>
        <w:t>,</w:t>
      </w:r>
      <w:r w:rsidRPr="00C72D3A">
        <w:rPr>
          <w:noProof/>
        </w:rPr>
        <w:t xml:space="preserve"> 4925-4936. doi: 10.1242/jcs.00181.</w:t>
      </w:r>
    </w:p>
    <w:p w14:paraId="11C7540A" w14:textId="77777777" w:rsidR="00C72D3A" w:rsidRPr="00C72D3A" w:rsidRDefault="00C72D3A" w:rsidP="00C72D3A">
      <w:pPr>
        <w:pStyle w:val="EndNoteBibliography"/>
        <w:spacing w:after="0"/>
        <w:ind w:left="720" w:hanging="720"/>
        <w:rPr>
          <w:noProof/>
        </w:rPr>
      </w:pPr>
      <w:r w:rsidRPr="00C72D3A">
        <w:rPr>
          <w:noProof/>
        </w:rPr>
        <w:t xml:space="preserve">Lange, S., Xiang, F., Yakovenko, A., Vihola, A., Hackman, P., Rostkova, E., et al. (2005). The kinase domain of titin controls muscle gene expression and protein turnover. </w:t>
      </w:r>
      <w:r w:rsidRPr="00C72D3A">
        <w:rPr>
          <w:i/>
          <w:noProof/>
        </w:rPr>
        <w:t>Science</w:t>
      </w:r>
      <w:r w:rsidRPr="00C72D3A">
        <w:rPr>
          <w:noProof/>
        </w:rPr>
        <w:t xml:space="preserve"> 308(5728)</w:t>
      </w:r>
      <w:r w:rsidRPr="00C72D3A">
        <w:rPr>
          <w:b/>
          <w:noProof/>
        </w:rPr>
        <w:t>,</w:t>
      </w:r>
      <w:r w:rsidRPr="00C72D3A">
        <w:rPr>
          <w:noProof/>
        </w:rPr>
        <w:t xml:space="preserve"> 1599-1603. doi: 10.1126/science.1110463.</w:t>
      </w:r>
    </w:p>
    <w:p w14:paraId="1DB976DD" w14:textId="77777777" w:rsidR="00C72D3A" w:rsidRPr="00C72D3A" w:rsidRDefault="00C72D3A" w:rsidP="00C72D3A">
      <w:pPr>
        <w:pStyle w:val="EndNoteBibliography"/>
        <w:spacing w:after="0"/>
        <w:ind w:left="720" w:hanging="720"/>
        <w:rPr>
          <w:noProof/>
        </w:rPr>
      </w:pPr>
      <w:r w:rsidRPr="00C72D3A">
        <w:rPr>
          <w:noProof/>
        </w:rPr>
        <w:t xml:space="preserve">Lavandero, S., Foncea, R., Perez, V., and Sapag-Hagar, M. (1998). Effect of inhibitors of signal transduction on IGF-1-induced protein synthesis associated with hypertrophy in cultured neonatal rat ventricular myocytes. </w:t>
      </w:r>
      <w:r w:rsidRPr="00C72D3A">
        <w:rPr>
          <w:i/>
          <w:noProof/>
        </w:rPr>
        <w:t>FEBS Lett</w:t>
      </w:r>
      <w:r w:rsidRPr="00C72D3A">
        <w:rPr>
          <w:noProof/>
        </w:rPr>
        <w:t xml:space="preserve"> 422(2)</w:t>
      </w:r>
      <w:r w:rsidRPr="00C72D3A">
        <w:rPr>
          <w:b/>
          <w:noProof/>
        </w:rPr>
        <w:t>,</w:t>
      </w:r>
      <w:r w:rsidRPr="00C72D3A">
        <w:rPr>
          <w:noProof/>
        </w:rPr>
        <w:t xml:space="preserve"> 193-196. doi: 10.1016/s0014-5793(98)00008-8.</w:t>
      </w:r>
    </w:p>
    <w:p w14:paraId="1E59C404" w14:textId="77777777" w:rsidR="00C72D3A" w:rsidRPr="00C72D3A" w:rsidRDefault="00C72D3A" w:rsidP="00C72D3A">
      <w:pPr>
        <w:pStyle w:val="EndNoteBibliography"/>
        <w:spacing w:after="0"/>
        <w:ind w:left="720" w:hanging="720"/>
        <w:rPr>
          <w:noProof/>
        </w:rPr>
      </w:pPr>
      <w:r w:rsidRPr="00C72D3A">
        <w:rPr>
          <w:noProof/>
        </w:rPr>
        <w:t xml:space="preserve">Lee, H.J., Lee, H., Kim, S.M., Park, J.B., Kim, E.K., Chang, S.A., et al. (2020). Diffuse Myocardial Fibrosis and Diastolic Function in Aortic Stenosis. </w:t>
      </w:r>
      <w:r w:rsidRPr="00C72D3A">
        <w:rPr>
          <w:i/>
          <w:noProof/>
        </w:rPr>
        <w:t>JACC Cardiovasc Imaging</w:t>
      </w:r>
      <w:r w:rsidRPr="00C72D3A">
        <w:rPr>
          <w:noProof/>
        </w:rPr>
        <w:t xml:space="preserve"> 13(12)</w:t>
      </w:r>
      <w:r w:rsidRPr="00C72D3A">
        <w:rPr>
          <w:b/>
          <w:noProof/>
        </w:rPr>
        <w:t>,</w:t>
      </w:r>
      <w:r w:rsidRPr="00C72D3A">
        <w:rPr>
          <w:noProof/>
        </w:rPr>
        <w:t xml:space="preserve"> 2561-2572. doi: 10.1016/j.jcmg.2020.07.007.</w:t>
      </w:r>
    </w:p>
    <w:p w14:paraId="548E505F" w14:textId="77777777" w:rsidR="00C72D3A" w:rsidRPr="00C72D3A" w:rsidRDefault="00C72D3A" w:rsidP="00C72D3A">
      <w:pPr>
        <w:pStyle w:val="EndNoteBibliography"/>
        <w:spacing w:after="0"/>
        <w:ind w:left="720" w:hanging="720"/>
        <w:rPr>
          <w:noProof/>
        </w:rPr>
      </w:pPr>
      <w:r w:rsidRPr="00C72D3A">
        <w:rPr>
          <w:noProof/>
        </w:rPr>
        <w:t xml:space="preserve">Lee, L.C., Genet, M., Acevedo-Bolton, G., Ordovas, K., Guccione, J.M., and Kuhl, E. (2015a). A computational model that predicts reverse growth in response to mechanical unloading. </w:t>
      </w:r>
      <w:r w:rsidRPr="00C72D3A">
        <w:rPr>
          <w:i/>
          <w:noProof/>
        </w:rPr>
        <w:t>Biomech Model Mechanobiol</w:t>
      </w:r>
      <w:r w:rsidRPr="00C72D3A">
        <w:rPr>
          <w:noProof/>
        </w:rPr>
        <w:t xml:space="preserve"> 14(2)</w:t>
      </w:r>
      <w:r w:rsidRPr="00C72D3A">
        <w:rPr>
          <w:b/>
          <w:noProof/>
        </w:rPr>
        <w:t>,</w:t>
      </w:r>
      <w:r w:rsidRPr="00C72D3A">
        <w:rPr>
          <w:noProof/>
        </w:rPr>
        <w:t xml:space="preserve"> 217-229. doi: 10.1007/s10237-014-0598-0.</w:t>
      </w:r>
    </w:p>
    <w:p w14:paraId="1E830323" w14:textId="77777777" w:rsidR="00C72D3A" w:rsidRPr="00C72D3A" w:rsidRDefault="00C72D3A" w:rsidP="00C72D3A">
      <w:pPr>
        <w:pStyle w:val="EndNoteBibliography"/>
        <w:spacing w:after="0"/>
        <w:ind w:left="720" w:hanging="720"/>
        <w:rPr>
          <w:noProof/>
        </w:rPr>
      </w:pPr>
      <w:r w:rsidRPr="00C72D3A">
        <w:rPr>
          <w:noProof/>
        </w:rPr>
        <w:t xml:space="preserve">Lee, L.C., Sundnes, J., Genet, M., Wenk, J.F., and Wall, S.T. (2016). An integrated electromechanical-growth heart model for simulating cardiac therapies. </w:t>
      </w:r>
      <w:r w:rsidRPr="00C72D3A">
        <w:rPr>
          <w:i/>
          <w:noProof/>
        </w:rPr>
        <w:t>Biomech Model Mechanobiol</w:t>
      </w:r>
      <w:r w:rsidRPr="00C72D3A">
        <w:rPr>
          <w:noProof/>
        </w:rPr>
        <w:t xml:space="preserve"> 15(4)</w:t>
      </w:r>
      <w:r w:rsidRPr="00C72D3A">
        <w:rPr>
          <w:b/>
          <w:noProof/>
        </w:rPr>
        <w:t>,</w:t>
      </w:r>
      <w:r w:rsidRPr="00C72D3A">
        <w:rPr>
          <w:noProof/>
        </w:rPr>
        <w:t xml:space="preserve"> 791-803. doi: 10.1007/s10237-015-0723-8.</w:t>
      </w:r>
    </w:p>
    <w:p w14:paraId="26BA09B8" w14:textId="77777777" w:rsidR="00C72D3A" w:rsidRPr="00C72D3A" w:rsidRDefault="00C72D3A" w:rsidP="00C72D3A">
      <w:pPr>
        <w:pStyle w:val="EndNoteBibliography"/>
        <w:spacing w:after="0"/>
        <w:ind w:left="720" w:hanging="720"/>
        <w:rPr>
          <w:noProof/>
        </w:rPr>
      </w:pPr>
      <w:r w:rsidRPr="00C72D3A">
        <w:rPr>
          <w:noProof/>
        </w:rPr>
        <w:t xml:space="preserve">Lee, S.P., Lee, W., Lee, J.M., Park, E.A., Kim, H.K., Kim, Y.J., et al. (2015b). Assessment of diffuse myocardial fibrosis by using MR imaging in asymptomatic patients with aortic stenosis. </w:t>
      </w:r>
      <w:r w:rsidRPr="00C72D3A">
        <w:rPr>
          <w:i/>
          <w:noProof/>
        </w:rPr>
        <w:t>Radiology</w:t>
      </w:r>
      <w:r w:rsidRPr="00C72D3A">
        <w:rPr>
          <w:noProof/>
        </w:rPr>
        <w:t xml:space="preserve"> 274(2)</w:t>
      </w:r>
      <w:r w:rsidRPr="00C72D3A">
        <w:rPr>
          <w:b/>
          <w:noProof/>
        </w:rPr>
        <w:t>,</w:t>
      </w:r>
      <w:r w:rsidRPr="00C72D3A">
        <w:rPr>
          <w:noProof/>
        </w:rPr>
        <w:t xml:space="preserve"> 359-369. doi: 10.1148/radiol.14141120.</w:t>
      </w:r>
    </w:p>
    <w:p w14:paraId="499F4703" w14:textId="77777777" w:rsidR="00C72D3A" w:rsidRPr="00C72D3A" w:rsidRDefault="00C72D3A" w:rsidP="00C72D3A">
      <w:pPr>
        <w:pStyle w:val="EndNoteBibliography"/>
        <w:spacing w:after="0"/>
        <w:ind w:left="720" w:hanging="720"/>
        <w:rPr>
          <w:noProof/>
        </w:rPr>
      </w:pPr>
      <w:r w:rsidRPr="00C72D3A">
        <w:rPr>
          <w:noProof/>
        </w:rPr>
        <w:lastRenderedPageBreak/>
        <w:t xml:space="preserve">Linke, W.A., Rudy, D.E., Centner, T., Gautel, M., Witt, C., Labeit, S., et al. (1999). I-band titin in cardiac muscle is a three-element molecular spring and is critical for maintaining thin filament structure. </w:t>
      </w:r>
      <w:r w:rsidRPr="00C72D3A">
        <w:rPr>
          <w:i/>
          <w:noProof/>
        </w:rPr>
        <w:t>J Cell Biol</w:t>
      </w:r>
      <w:r w:rsidRPr="00C72D3A">
        <w:rPr>
          <w:noProof/>
        </w:rPr>
        <w:t xml:space="preserve"> 146(3)</w:t>
      </w:r>
      <w:r w:rsidRPr="00C72D3A">
        <w:rPr>
          <w:b/>
          <w:noProof/>
        </w:rPr>
        <w:t>,</w:t>
      </w:r>
      <w:r w:rsidRPr="00C72D3A">
        <w:rPr>
          <w:noProof/>
        </w:rPr>
        <w:t xml:space="preserve"> 631-644. doi: 10.1083/jcb.146.3.631.</w:t>
      </w:r>
    </w:p>
    <w:p w14:paraId="2418AEA5" w14:textId="77777777" w:rsidR="00C72D3A" w:rsidRPr="00C72D3A" w:rsidRDefault="00C72D3A" w:rsidP="00C72D3A">
      <w:pPr>
        <w:pStyle w:val="EndNoteBibliography"/>
        <w:spacing w:after="0"/>
        <w:ind w:left="720" w:hanging="720"/>
        <w:rPr>
          <w:noProof/>
        </w:rPr>
      </w:pPr>
      <w:r w:rsidRPr="00C72D3A">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C72D3A">
        <w:rPr>
          <w:i/>
          <w:noProof/>
        </w:rPr>
        <w:t>J Cardiovasc Magn Reson</w:t>
      </w:r>
      <w:r w:rsidRPr="00C72D3A">
        <w:rPr>
          <w:noProof/>
        </w:rPr>
        <w:t xml:space="preserve"> 22(1)</w:t>
      </w:r>
      <w:r w:rsidRPr="00C72D3A">
        <w:rPr>
          <w:b/>
          <w:noProof/>
        </w:rPr>
        <w:t>,</w:t>
      </w:r>
      <w:r w:rsidRPr="00C72D3A">
        <w:rPr>
          <w:noProof/>
        </w:rPr>
        <w:t xml:space="preserve"> 86. doi: 10.1186/s12968-020-00674-4.</w:t>
      </w:r>
    </w:p>
    <w:p w14:paraId="52995F8A" w14:textId="77777777" w:rsidR="00C72D3A" w:rsidRPr="00483E42" w:rsidRDefault="00C72D3A" w:rsidP="00C72D3A">
      <w:pPr>
        <w:pStyle w:val="EndNoteBibliography"/>
        <w:spacing w:after="0"/>
        <w:ind w:left="720" w:hanging="720"/>
        <w:rPr>
          <w:noProof/>
          <w:lang w:val="fr-FR"/>
          <w:rPrChange w:id="132" w:author="Kenneth Campbell" w:date="2021-12-22T14:43:00Z">
            <w:rPr>
              <w:noProof/>
            </w:rPr>
          </w:rPrChange>
        </w:rPr>
      </w:pPr>
      <w:r w:rsidRPr="00C72D3A">
        <w:rPr>
          <w:noProof/>
        </w:rPr>
        <w:t xml:space="preserve">Luptak, I., Balschi, J.A., Xing, Y., Leone, T.C., Kelly, D.P., and Tian, R. (2005). Decreased contractile and metabolic reserve in peroxisome proliferator-activated receptor-alpha-null hearts can be rescued by increasing glucose transport and utilization. </w:t>
      </w:r>
      <w:r w:rsidRPr="00483E42">
        <w:rPr>
          <w:i/>
          <w:noProof/>
          <w:lang w:val="fr-FR"/>
          <w:rPrChange w:id="133" w:author="Kenneth Campbell" w:date="2021-12-22T14:43:00Z">
            <w:rPr>
              <w:i/>
              <w:noProof/>
            </w:rPr>
          </w:rPrChange>
        </w:rPr>
        <w:t>Circulation</w:t>
      </w:r>
      <w:r w:rsidRPr="00483E42">
        <w:rPr>
          <w:noProof/>
          <w:lang w:val="fr-FR"/>
          <w:rPrChange w:id="134" w:author="Kenneth Campbell" w:date="2021-12-22T14:43:00Z">
            <w:rPr>
              <w:noProof/>
            </w:rPr>
          </w:rPrChange>
        </w:rPr>
        <w:t xml:space="preserve"> 112(15)</w:t>
      </w:r>
      <w:r w:rsidRPr="00483E42">
        <w:rPr>
          <w:b/>
          <w:noProof/>
          <w:lang w:val="fr-FR"/>
          <w:rPrChange w:id="135" w:author="Kenneth Campbell" w:date="2021-12-22T14:43:00Z">
            <w:rPr>
              <w:b/>
              <w:noProof/>
            </w:rPr>
          </w:rPrChange>
        </w:rPr>
        <w:t>,</w:t>
      </w:r>
      <w:r w:rsidRPr="00483E42">
        <w:rPr>
          <w:noProof/>
          <w:lang w:val="fr-FR"/>
          <w:rPrChange w:id="136" w:author="Kenneth Campbell" w:date="2021-12-22T14:43:00Z">
            <w:rPr>
              <w:noProof/>
            </w:rPr>
          </w:rPrChange>
        </w:rPr>
        <w:t xml:space="preserve"> 2339-2346. doi: 10.1161/CIRCULATIONAHA.105.534594.</w:t>
      </w:r>
    </w:p>
    <w:p w14:paraId="4C7A41A0" w14:textId="77777777" w:rsidR="00C72D3A" w:rsidRPr="00C72D3A" w:rsidRDefault="00C72D3A" w:rsidP="00C72D3A">
      <w:pPr>
        <w:pStyle w:val="EndNoteBibliography"/>
        <w:spacing w:after="0"/>
        <w:ind w:left="720" w:hanging="720"/>
        <w:rPr>
          <w:noProof/>
        </w:rPr>
      </w:pPr>
      <w:r w:rsidRPr="00483E42">
        <w:rPr>
          <w:noProof/>
          <w:lang w:val="fr-FR"/>
          <w:rPrChange w:id="137" w:author="Kenneth Campbell" w:date="2021-12-22T14:43:00Z">
            <w:rPr>
              <w:noProof/>
            </w:rPr>
          </w:rPrChange>
        </w:rPr>
        <w:t xml:space="preserve">Luszczak, J., Olszowska, M., Drapisz, S., Plazak, W., Karch, I., Komar, M., et al. </w:t>
      </w:r>
      <w:r w:rsidRPr="00C72D3A">
        <w:rPr>
          <w:noProof/>
        </w:rPr>
        <w:t xml:space="preserve">(2012). Assessment of left ventricle function in patients with symptomatic and asymptomatic aortic stenosis by 2-dimensional speckle-tracking imaging. </w:t>
      </w:r>
      <w:r w:rsidRPr="00C72D3A">
        <w:rPr>
          <w:i/>
          <w:noProof/>
        </w:rPr>
        <w:t>Med Sci Monit</w:t>
      </w:r>
      <w:r w:rsidRPr="00C72D3A">
        <w:rPr>
          <w:noProof/>
        </w:rPr>
        <w:t xml:space="preserve"> 18(12)</w:t>
      </w:r>
      <w:r w:rsidRPr="00C72D3A">
        <w:rPr>
          <w:b/>
          <w:noProof/>
        </w:rPr>
        <w:t>,</w:t>
      </w:r>
      <w:r w:rsidRPr="00C72D3A">
        <w:rPr>
          <w:noProof/>
        </w:rPr>
        <w:t xml:space="preserve"> MT91-96. doi: 10.12659/msm.883587.</w:t>
      </w:r>
    </w:p>
    <w:p w14:paraId="43496FEE" w14:textId="77777777" w:rsidR="00C72D3A" w:rsidRPr="00483E42" w:rsidRDefault="00C72D3A" w:rsidP="00C72D3A">
      <w:pPr>
        <w:pStyle w:val="EndNoteBibliography"/>
        <w:spacing w:after="0"/>
        <w:ind w:left="720" w:hanging="720"/>
        <w:rPr>
          <w:noProof/>
          <w:lang w:val="fr-FR"/>
          <w:rPrChange w:id="138" w:author="Kenneth Campbell" w:date="2021-12-22T14:43:00Z">
            <w:rPr>
              <w:noProof/>
            </w:rPr>
          </w:rPrChange>
        </w:rPr>
      </w:pPr>
      <w:r w:rsidRPr="00C72D3A">
        <w:rPr>
          <w:noProof/>
        </w:rPr>
        <w:t xml:space="preserve">Lyon, R.C., Zanella, F., Omens, J.H., and Sheikh, F. (2015). Mechanotransduction in cardiac hypertrophy and failure. </w:t>
      </w:r>
      <w:r w:rsidRPr="00483E42">
        <w:rPr>
          <w:i/>
          <w:noProof/>
          <w:lang w:val="fr-FR"/>
          <w:rPrChange w:id="139" w:author="Kenneth Campbell" w:date="2021-12-22T14:43:00Z">
            <w:rPr>
              <w:i/>
              <w:noProof/>
            </w:rPr>
          </w:rPrChange>
        </w:rPr>
        <w:t>Circ Res</w:t>
      </w:r>
      <w:r w:rsidRPr="00483E42">
        <w:rPr>
          <w:noProof/>
          <w:lang w:val="fr-FR"/>
          <w:rPrChange w:id="140" w:author="Kenneth Campbell" w:date="2021-12-22T14:43:00Z">
            <w:rPr>
              <w:noProof/>
            </w:rPr>
          </w:rPrChange>
        </w:rPr>
        <w:t xml:space="preserve"> 116(8)</w:t>
      </w:r>
      <w:r w:rsidRPr="00483E42">
        <w:rPr>
          <w:b/>
          <w:noProof/>
          <w:lang w:val="fr-FR"/>
          <w:rPrChange w:id="141" w:author="Kenneth Campbell" w:date="2021-12-22T14:43:00Z">
            <w:rPr>
              <w:b/>
              <w:noProof/>
            </w:rPr>
          </w:rPrChange>
        </w:rPr>
        <w:t>,</w:t>
      </w:r>
      <w:r w:rsidRPr="00483E42">
        <w:rPr>
          <w:noProof/>
          <w:lang w:val="fr-FR"/>
          <w:rPrChange w:id="142" w:author="Kenneth Campbell" w:date="2021-12-22T14:43:00Z">
            <w:rPr>
              <w:noProof/>
            </w:rPr>
          </w:rPrChange>
        </w:rPr>
        <w:t xml:space="preserve"> 1462-1476. doi: 10.1161/CIRCRESAHA.116.304937.</w:t>
      </w:r>
    </w:p>
    <w:p w14:paraId="0E614AFD" w14:textId="77777777" w:rsidR="00C72D3A" w:rsidRPr="00C72D3A" w:rsidRDefault="00C72D3A" w:rsidP="00C72D3A">
      <w:pPr>
        <w:pStyle w:val="EndNoteBibliography"/>
        <w:spacing w:after="0"/>
        <w:ind w:left="720" w:hanging="720"/>
        <w:rPr>
          <w:noProof/>
        </w:rPr>
      </w:pPr>
      <w:r w:rsidRPr="00483E42">
        <w:rPr>
          <w:noProof/>
          <w:lang w:val="fr-FR"/>
          <w:rPrChange w:id="143" w:author="Kenneth Campbell" w:date="2021-12-22T14:43:00Z">
            <w:rPr>
              <w:noProof/>
            </w:rPr>
          </w:rPrChange>
        </w:rPr>
        <w:t xml:space="preserve">Ma, H., Yu, S., Liu, X., Zhang, Y., Fakadej, T., Liu, Z., et al. </w:t>
      </w:r>
      <w:r w:rsidRPr="00C72D3A">
        <w:rPr>
          <w:noProof/>
        </w:rPr>
        <w:t xml:space="preserve">(2019). Lin28a Regulates Pathological Cardiac Hypertrophic Growth Through Pck2-Mediated Enhancement of Anabolic Synthesis. </w:t>
      </w:r>
      <w:r w:rsidRPr="00C72D3A">
        <w:rPr>
          <w:i/>
          <w:noProof/>
        </w:rPr>
        <w:t>Circulation</w:t>
      </w:r>
      <w:r w:rsidRPr="00C72D3A">
        <w:rPr>
          <w:noProof/>
        </w:rPr>
        <w:t xml:space="preserve"> 139(14)</w:t>
      </w:r>
      <w:r w:rsidRPr="00C72D3A">
        <w:rPr>
          <w:b/>
          <w:noProof/>
        </w:rPr>
        <w:t>,</w:t>
      </w:r>
      <w:r w:rsidRPr="00C72D3A">
        <w:rPr>
          <w:noProof/>
        </w:rPr>
        <w:t xml:space="preserve"> 1725-1740. doi: 10.1161/CIRCULATIONAHA.118.037803.</w:t>
      </w:r>
    </w:p>
    <w:p w14:paraId="552F434A" w14:textId="77777777" w:rsidR="00C72D3A" w:rsidRPr="00C72D3A" w:rsidRDefault="00C72D3A" w:rsidP="00C72D3A">
      <w:pPr>
        <w:pStyle w:val="EndNoteBibliography"/>
        <w:spacing w:after="0"/>
        <w:ind w:left="720" w:hanging="720"/>
        <w:rPr>
          <w:noProof/>
        </w:rPr>
      </w:pPr>
      <w:r w:rsidRPr="00C72D3A">
        <w:rPr>
          <w:noProof/>
        </w:rPr>
        <w:t xml:space="preserve">Maceira, A.M., Prasad, S.K., Khan, M., and Pennell, D.J. (2006). Normalized left ventricular systolic and diastolic function by steady state free precession cardiovascular magnetic resonance. </w:t>
      </w:r>
      <w:r w:rsidRPr="00C72D3A">
        <w:rPr>
          <w:i/>
          <w:noProof/>
        </w:rPr>
        <w:t>J Cardiovasc Magn Reson</w:t>
      </w:r>
      <w:r w:rsidRPr="00C72D3A">
        <w:rPr>
          <w:noProof/>
        </w:rPr>
        <w:t xml:space="preserve"> 8(3)</w:t>
      </w:r>
      <w:r w:rsidRPr="00C72D3A">
        <w:rPr>
          <w:b/>
          <w:noProof/>
        </w:rPr>
        <w:t>,</w:t>
      </w:r>
      <w:r w:rsidRPr="00C72D3A">
        <w:rPr>
          <w:noProof/>
        </w:rPr>
        <w:t xml:space="preserve"> 417-426. doi: 10.1080/10976640600572889.</w:t>
      </w:r>
    </w:p>
    <w:p w14:paraId="11BD0271" w14:textId="77777777" w:rsidR="00C72D3A" w:rsidRPr="00C72D3A" w:rsidRDefault="00C72D3A" w:rsidP="00C72D3A">
      <w:pPr>
        <w:pStyle w:val="EndNoteBibliography"/>
        <w:spacing w:after="0"/>
        <w:ind w:left="720" w:hanging="720"/>
        <w:rPr>
          <w:noProof/>
        </w:rPr>
      </w:pPr>
      <w:r w:rsidRPr="00C72D3A">
        <w:rPr>
          <w:noProof/>
        </w:rPr>
        <w:t xml:space="preserve">Malahfji, M., Senapati, A., Tayal, B., Nguyen, D.T., Graviss, E.A., Nagueh, S.F., et al. (2020). Myocardial Scar and Mortality in Chronic Aortic Regurgitation. </w:t>
      </w:r>
      <w:r w:rsidRPr="00C72D3A">
        <w:rPr>
          <w:i/>
          <w:noProof/>
        </w:rPr>
        <w:t>J Am Heart Assoc</w:t>
      </w:r>
      <w:r w:rsidRPr="00C72D3A">
        <w:rPr>
          <w:noProof/>
        </w:rPr>
        <w:t xml:space="preserve"> 9(23)</w:t>
      </w:r>
      <w:r w:rsidRPr="00C72D3A">
        <w:rPr>
          <w:b/>
          <w:noProof/>
        </w:rPr>
        <w:t>,</w:t>
      </w:r>
      <w:r w:rsidRPr="00C72D3A">
        <w:rPr>
          <w:noProof/>
        </w:rPr>
        <w:t xml:space="preserve"> e018731. doi: 10.1161/JAHA.120.018731.</w:t>
      </w:r>
    </w:p>
    <w:p w14:paraId="26BD5A63" w14:textId="77777777" w:rsidR="00C72D3A" w:rsidRPr="00C72D3A" w:rsidRDefault="00C72D3A" w:rsidP="00C72D3A">
      <w:pPr>
        <w:pStyle w:val="EndNoteBibliography"/>
        <w:spacing w:after="0"/>
        <w:ind w:left="720" w:hanging="720"/>
        <w:rPr>
          <w:noProof/>
        </w:rPr>
      </w:pPr>
      <w:r w:rsidRPr="00C72D3A">
        <w:rPr>
          <w:noProof/>
        </w:rPr>
        <w:t xml:space="preserve">Mayans, O., van der Ven, P.F., Wilm, M., Mues, A., Young, P., Furst, D.O., et al. (1998). Structural basis for activation of the titin kinase domain during myofibrillogenesis. </w:t>
      </w:r>
      <w:r w:rsidRPr="00C72D3A">
        <w:rPr>
          <w:i/>
          <w:noProof/>
        </w:rPr>
        <w:t>Nature</w:t>
      </w:r>
      <w:r w:rsidRPr="00C72D3A">
        <w:rPr>
          <w:noProof/>
        </w:rPr>
        <w:t xml:space="preserve"> 395(6705)</w:t>
      </w:r>
      <w:r w:rsidRPr="00C72D3A">
        <w:rPr>
          <w:b/>
          <w:noProof/>
        </w:rPr>
        <w:t>,</w:t>
      </w:r>
      <w:r w:rsidRPr="00C72D3A">
        <w:rPr>
          <w:noProof/>
        </w:rPr>
        <w:t xml:space="preserve"> 863-869. doi: 10.1038/27603.</w:t>
      </w:r>
    </w:p>
    <w:p w14:paraId="4FCDBF23" w14:textId="77777777" w:rsidR="00C72D3A" w:rsidRPr="00C72D3A" w:rsidRDefault="00C72D3A" w:rsidP="00C72D3A">
      <w:pPr>
        <w:pStyle w:val="EndNoteBibliography"/>
        <w:spacing w:after="0"/>
        <w:ind w:left="720" w:hanging="720"/>
        <w:rPr>
          <w:noProof/>
        </w:rPr>
      </w:pPr>
      <w:r w:rsidRPr="00C72D3A">
        <w:rPr>
          <w:noProof/>
        </w:rPr>
        <w:t xml:space="preserve">McMullen, J.R., Shioi, T., Huang, W.Y., Zhang, L., Tarnavski, O., Bisping, E., et al. (2004). The insulin-like growth factor 1 receptor induces physiological heart growth via the phosphoinositide 3-kinase(p110alpha) pathway. </w:t>
      </w:r>
      <w:r w:rsidRPr="00C72D3A">
        <w:rPr>
          <w:i/>
          <w:noProof/>
        </w:rPr>
        <w:t>J Biol Chem</w:t>
      </w:r>
      <w:r w:rsidRPr="00C72D3A">
        <w:rPr>
          <w:noProof/>
        </w:rPr>
        <w:t xml:space="preserve"> 279(6)</w:t>
      </w:r>
      <w:r w:rsidRPr="00C72D3A">
        <w:rPr>
          <w:b/>
          <w:noProof/>
        </w:rPr>
        <w:t>,</w:t>
      </w:r>
      <w:r w:rsidRPr="00C72D3A">
        <w:rPr>
          <w:noProof/>
        </w:rPr>
        <w:t xml:space="preserve"> 4782-4793. doi: 10.1074/jbc.M310405200.</w:t>
      </w:r>
    </w:p>
    <w:p w14:paraId="1EE037FB" w14:textId="77777777" w:rsidR="00C72D3A" w:rsidRPr="00C72D3A" w:rsidRDefault="00C72D3A" w:rsidP="00C72D3A">
      <w:pPr>
        <w:pStyle w:val="EndNoteBibliography"/>
        <w:spacing w:after="0"/>
        <w:ind w:left="720" w:hanging="720"/>
        <w:rPr>
          <w:noProof/>
        </w:rPr>
      </w:pPr>
      <w:r w:rsidRPr="00C72D3A">
        <w:rPr>
          <w:noProof/>
        </w:rPr>
        <w:t xml:space="preserve">Meerson, F.Z., Spiritchev, V.B., Pshennikova, M.G., and Djachkova, L.V. (1967). The role of the pentose-phosphate pathway in adjustment of the heart to a high load and the development of myocardial hypertrophy. </w:t>
      </w:r>
      <w:r w:rsidRPr="00C72D3A">
        <w:rPr>
          <w:i/>
          <w:noProof/>
        </w:rPr>
        <w:t>Experientia</w:t>
      </w:r>
      <w:r w:rsidRPr="00C72D3A">
        <w:rPr>
          <w:noProof/>
        </w:rPr>
        <w:t xml:space="preserve"> 23(7)</w:t>
      </w:r>
      <w:r w:rsidRPr="00C72D3A">
        <w:rPr>
          <w:b/>
          <w:noProof/>
        </w:rPr>
        <w:t>,</w:t>
      </w:r>
      <w:r w:rsidRPr="00C72D3A">
        <w:rPr>
          <w:noProof/>
        </w:rPr>
        <w:t xml:space="preserve"> 530-532. doi: 10.1007/BF02137950.</w:t>
      </w:r>
    </w:p>
    <w:p w14:paraId="6B52B990" w14:textId="77777777" w:rsidR="00C72D3A" w:rsidRPr="00C72D3A" w:rsidRDefault="00C72D3A" w:rsidP="00C72D3A">
      <w:pPr>
        <w:pStyle w:val="EndNoteBibliography"/>
        <w:spacing w:after="0"/>
        <w:ind w:left="720" w:hanging="720"/>
        <w:rPr>
          <w:noProof/>
        </w:rPr>
      </w:pPr>
      <w:r w:rsidRPr="00C72D3A">
        <w:rPr>
          <w:noProof/>
        </w:rPr>
        <w:t xml:space="preserve">Mojumder, J., Choy, J.S., Leng, S., Zhong, L., Kassab, G.S., and Lee, L.C. (2021). Mechanical stimuli for left ventricular growth during pressure overload. </w:t>
      </w:r>
      <w:r w:rsidRPr="00C72D3A">
        <w:rPr>
          <w:i/>
          <w:noProof/>
        </w:rPr>
        <w:t>Exp Mech</w:t>
      </w:r>
      <w:r w:rsidRPr="00C72D3A">
        <w:rPr>
          <w:noProof/>
        </w:rPr>
        <w:t xml:space="preserve"> 61(1)</w:t>
      </w:r>
      <w:r w:rsidRPr="00C72D3A">
        <w:rPr>
          <w:b/>
          <w:noProof/>
        </w:rPr>
        <w:t>,</w:t>
      </w:r>
      <w:r w:rsidRPr="00C72D3A">
        <w:rPr>
          <w:noProof/>
        </w:rPr>
        <w:t xml:space="preserve"> 131-146. doi: 10.1007/s11340-020-00643-z.</w:t>
      </w:r>
    </w:p>
    <w:p w14:paraId="7DA01C75" w14:textId="77777777" w:rsidR="00C72D3A" w:rsidRPr="00C72D3A" w:rsidRDefault="00C72D3A" w:rsidP="00C72D3A">
      <w:pPr>
        <w:pStyle w:val="EndNoteBibliography"/>
        <w:spacing w:after="0"/>
        <w:ind w:left="720" w:hanging="720"/>
        <w:rPr>
          <w:noProof/>
        </w:rPr>
      </w:pPr>
      <w:r w:rsidRPr="00C72D3A">
        <w:rPr>
          <w:noProof/>
        </w:rPr>
        <w:t xml:space="preserve">Myerson, S.G., d'Arcy, J., Christiansen, J.P., Dobson, L.E., Mohiaddin, R., Francis, J.M., et al. (2016). Determination of Clinical Outcome in Mitral Regurgitation With Cardiovascular Magnetic Resonance Quantification. </w:t>
      </w:r>
      <w:r w:rsidRPr="00C72D3A">
        <w:rPr>
          <w:i/>
          <w:noProof/>
        </w:rPr>
        <w:t>Circulation</w:t>
      </w:r>
      <w:r w:rsidRPr="00C72D3A">
        <w:rPr>
          <w:noProof/>
        </w:rPr>
        <w:t xml:space="preserve"> 133(23)</w:t>
      </w:r>
      <w:r w:rsidRPr="00C72D3A">
        <w:rPr>
          <w:b/>
          <w:noProof/>
        </w:rPr>
        <w:t>,</w:t>
      </w:r>
      <w:r w:rsidRPr="00C72D3A">
        <w:rPr>
          <w:noProof/>
        </w:rPr>
        <w:t xml:space="preserve"> 2287-2296. doi: 10.1161/CIRCULATIONAHA.115.017888.</w:t>
      </w:r>
    </w:p>
    <w:p w14:paraId="2C31A55E" w14:textId="77777777" w:rsidR="00C72D3A" w:rsidRPr="00C72D3A" w:rsidRDefault="00C72D3A" w:rsidP="00C72D3A">
      <w:pPr>
        <w:pStyle w:val="EndNoteBibliography"/>
        <w:spacing w:after="0"/>
        <w:ind w:left="720" w:hanging="720"/>
        <w:rPr>
          <w:noProof/>
        </w:rPr>
      </w:pPr>
      <w:r w:rsidRPr="00C72D3A">
        <w:rPr>
          <w:noProof/>
        </w:rPr>
        <w:t xml:space="preserve">Myerson, S.G., d'Arcy, J., Mohiaddin, R., Greenwood, J.P., Karamitsos, T.D., Francis, J.M., et al. (2012). Aortic regurgitation quantification using cardiovascular magnetic resonance: association with clinical outcome. </w:t>
      </w:r>
      <w:r w:rsidRPr="00C72D3A">
        <w:rPr>
          <w:i/>
          <w:noProof/>
        </w:rPr>
        <w:t>Circulation</w:t>
      </w:r>
      <w:r w:rsidRPr="00C72D3A">
        <w:rPr>
          <w:noProof/>
        </w:rPr>
        <w:t xml:space="preserve"> 126(12)</w:t>
      </w:r>
      <w:r w:rsidRPr="00C72D3A">
        <w:rPr>
          <w:b/>
          <w:noProof/>
        </w:rPr>
        <w:t>,</w:t>
      </w:r>
      <w:r w:rsidRPr="00C72D3A">
        <w:rPr>
          <w:noProof/>
        </w:rPr>
        <w:t xml:space="preserve"> 1452-1460. doi: 10.1161/CIRCULATIONAHA.111.083600.</w:t>
      </w:r>
    </w:p>
    <w:p w14:paraId="633C3564" w14:textId="77777777" w:rsidR="00C72D3A" w:rsidRPr="00C72D3A" w:rsidRDefault="00C72D3A" w:rsidP="00C72D3A">
      <w:pPr>
        <w:pStyle w:val="EndNoteBibliography"/>
        <w:spacing w:after="0"/>
        <w:ind w:left="720" w:hanging="720"/>
        <w:rPr>
          <w:noProof/>
        </w:rPr>
      </w:pPr>
      <w:r w:rsidRPr="00C72D3A">
        <w:rPr>
          <w:noProof/>
        </w:rPr>
        <w:lastRenderedPageBreak/>
        <w:t xml:space="preserve">Nakamura, M., and Sadoshima, J. (2018). Mechanisms of physiological and pathological cardiac hypertrophy. </w:t>
      </w:r>
      <w:r w:rsidRPr="00C72D3A">
        <w:rPr>
          <w:i/>
          <w:noProof/>
        </w:rPr>
        <w:t>Nat Rev Cardiol</w:t>
      </w:r>
      <w:r w:rsidRPr="00C72D3A">
        <w:rPr>
          <w:noProof/>
        </w:rPr>
        <w:t xml:space="preserve"> 15(7)</w:t>
      </w:r>
      <w:r w:rsidRPr="00C72D3A">
        <w:rPr>
          <w:b/>
          <w:noProof/>
        </w:rPr>
        <w:t>,</w:t>
      </w:r>
      <w:r w:rsidRPr="00C72D3A">
        <w:rPr>
          <w:noProof/>
        </w:rPr>
        <w:t xml:space="preserve"> 387-407. doi: 10.1038/s41569-018-0007-y.</w:t>
      </w:r>
    </w:p>
    <w:p w14:paraId="404ABA4F" w14:textId="77777777" w:rsidR="00C72D3A" w:rsidRPr="00C72D3A" w:rsidRDefault="00C72D3A" w:rsidP="00C72D3A">
      <w:pPr>
        <w:pStyle w:val="EndNoteBibliography"/>
        <w:spacing w:after="0"/>
        <w:ind w:left="720" w:hanging="720"/>
        <w:rPr>
          <w:noProof/>
        </w:rPr>
      </w:pPr>
      <w:r w:rsidRPr="00C72D3A">
        <w:rPr>
          <w:noProof/>
        </w:rPr>
        <w:t xml:space="preserve">Neubauer, S. (2007). The failing heart--an engine out of fuel. </w:t>
      </w:r>
      <w:r w:rsidRPr="00C72D3A">
        <w:rPr>
          <w:i/>
          <w:noProof/>
        </w:rPr>
        <w:t>N Engl J Med</w:t>
      </w:r>
      <w:r w:rsidRPr="00C72D3A">
        <w:rPr>
          <w:noProof/>
        </w:rPr>
        <w:t xml:space="preserve"> 356(11)</w:t>
      </w:r>
      <w:r w:rsidRPr="00C72D3A">
        <w:rPr>
          <w:b/>
          <w:noProof/>
        </w:rPr>
        <w:t>,</w:t>
      </w:r>
      <w:r w:rsidRPr="00C72D3A">
        <w:rPr>
          <w:noProof/>
        </w:rPr>
        <w:t xml:space="preserve"> 1140-1151. doi: 10.1056/NEJMra063052.</w:t>
      </w:r>
    </w:p>
    <w:p w14:paraId="61C6C488" w14:textId="77777777" w:rsidR="00C72D3A" w:rsidRPr="00C72D3A" w:rsidRDefault="00C72D3A" w:rsidP="00C72D3A">
      <w:pPr>
        <w:pStyle w:val="EndNoteBibliography"/>
        <w:spacing w:after="0"/>
        <w:ind w:left="720" w:hanging="720"/>
        <w:rPr>
          <w:noProof/>
        </w:rPr>
      </w:pPr>
      <w:r w:rsidRPr="00C72D3A">
        <w:rPr>
          <w:noProof/>
        </w:rPr>
        <w:t xml:space="preserve">Otey, C.A., Rachlin, A., Moza, M., Arneman, D., and Carpen, O. (2005). The palladin/myotilin/myopalladin family of actin-associated scaffolds. </w:t>
      </w:r>
      <w:r w:rsidRPr="00C72D3A">
        <w:rPr>
          <w:i/>
          <w:noProof/>
        </w:rPr>
        <w:t>Int Rev Cytol</w:t>
      </w:r>
      <w:r w:rsidRPr="00C72D3A">
        <w:rPr>
          <w:noProof/>
        </w:rPr>
        <w:t xml:space="preserve"> 246</w:t>
      </w:r>
      <w:r w:rsidRPr="00C72D3A">
        <w:rPr>
          <w:b/>
          <w:noProof/>
        </w:rPr>
        <w:t>,</w:t>
      </w:r>
      <w:r w:rsidRPr="00C72D3A">
        <w:rPr>
          <w:noProof/>
        </w:rPr>
        <w:t xml:space="preserve"> 31-58. doi: 10.1016/S0074-7696(05)46002-7.</w:t>
      </w:r>
    </w:p>
    <w:p w14:paraId="25284FDD" w14:textId="77777777" w:rsidR="00C72D3A" w:rsidRPr="00C72D3A" w:rsidRDefault="00C72D3A" w:rsidP="00C72D3A">
      <w:pPr>
        <w:pStyle w:val="EndNoteBibliography"/>
        <w:spacing w:after="0"/>
        <w:ind w:left="720" w:hanging="720"/>
        <w:rPr>
          <w:noProof/>
        </w:rPr>
      </w:pPr>
      <w:r w:rsidRPr="00C72D3A">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C72D3A">
        <w:rPr>
          <w:i/>
          <w:noProof/>
        </w:rPr>
        <w:t>Circulation</w:t>
      </w:r>
      <w:r w:rsidRPr="00C72D3A">
        <w:rPr>
          <w:noProof/>
        </w:rPr>
        <w:t xml:space="preserve"> 143(5)</w:t>
      </w:r>
      <w:r w:rsidRPr="00C72D3A">
        <w:rPr>
          <w:b/>
          <w:noProof/>
        </w:rPr>
        <w:t>,</w:t>
      </w:r>
      <w:r w:rsidRPr="00C72D3A">
        <w:rPr>
          <w:noProof/>
        </w:rPr>
        <w:t xml:space="preserve"> e72-e227. doi: 10.1161/CIR.0000000000000923.</w:t>
      </w:r>
    </w:p>
    <w:p w14:paraId="519F6184" w14:textId="77777777" w:rsidR="00C72D3A" w:rsidRPr="00C72D3A" w:rsidRDefault="00C72D3A" w:rsidP="00C72D3A">
      <w:pPr>
        <w:pStyle w:val="EndNoteBibliography"/>
        <w:spacing w:after="0"/>
        <w:ind w:left="720" w:hanging="720"/>
        <w:rPr>
          <w:noProof/>
        </w:rPr>
      </w:pPr>
      <w:r w:rsidRPr="00C72D3A">
        <w:rPr>
          <w:noProof/>
        </w:rPr>
        <w:t xml:space="preserve">Petersen, S.E., Aung, N., Sanghvi, M.M., Zemrak, F., Fung, K., Paiva, J.M., et al. (2017). Reference ranges for cardiac structure and function using cardiovascular magnetic resonance (CMR) in Caucasians from the UK Biobank population cohort. </w:t>
      </w:r>
      <w:r w:rsidRPr="00C72D3A">
        <w:rPr>
          <w:i/>
          <w:noProof/>
        </w:rPr>
        <w:t>J Cardiovasc Magn Reson</w:t>
      </w:r>
      <w:r w:rsidRPr="00C72D3A">
        <w:rPr>
          <w:noProof/>
        </w:rPr>
        <w:t xml:space="preserve"> 19(1)</w:t>
      </w:r>
      <w:r w:rsidRPr="00C72D3A">
        <w:rPr>
          <w:b/>
          <w:noProof/>
        </w:rPr>
        <w:t>,</w:t>
      </w:r>
      <w:r w:rsidRPr="00C72D3A">
        <w:rPr>
          <w:noProof/>
        </w:rPr>
        <w:t xml:space="preserve"> 18. doi: 10.1186/s12968-017-0327-9.</w:t>
      </w:r>
    </w:p>
    <w:p w14:paraId="059696E2" w14:textId="77777777" w:rsidR="00C72D3A" w:rsidRPr="00C72D3A" w:rsidRDefault="00C72D3A" w:rsidP="00C72D3A">
      <w:pPr>
        <w:pStyle w:val="EndNoteBibliography"/>
        <w:spacing w:after="0"/>
        <w:ind w:left="720" w:hanging="720"/>
        <w:rPr>
          <w:noProof/>
        </w:rPr>
      </w:pPr>
      <w:r w:rsidRPr="00C72D3A">
        <w:rPr>
          <w:noProof/>
        </w:rPr>
        <w:t xml:space="preserve">Pitoulis, F.G., and Terracciano, C.M. (2020). Heart Plasticity in Response to Pressure- and Volume-Overload: A Review of Findings in Compensated and Decompensated Phenotypes. </w:t>
      </w:r>
      <w:r w:rsidRPr="00C72D3A">
        <w:rPr>
          <w:i/>
          <w:noProof/>
        </w:rPr>
        <w:t>Front Physiol</w:t>
      </w:r>
      <w:r w:rsidRPr="00C72D3A">
        <w:rPr>
          <w:noProof/>
        </w:rPr>
        <w:t xml:space="preserve"> 11</w:t>
      </w:r>
      <w:r w:rsidRPr="00C72D3A">
        <w:rPr>
          <w:b/>
          <w:noProof/>
        </w:rPr>
        <w:t>,</w:t>
      </w:r>
      <w:r w:rsidRPr="00C72D3A">
        <w:rPr>
          <w:noProof/>
        </w:rPr>
        <w:t xml:space="preserve"> 92. doi: 10.3389/fphys.2020.00092.</w:t>
      </w:r>
    </w:p>
    <w:p w14:paraId="61D19339" w14:textId="77777777" w:rsidR="00C72D3A" w:rsidRPr="00C72D3A" w:rsidRDefault="00C72D3A" w:rsidP="00C72D3A">
      <w:pPr>
        <w:pStyle w:val="EndNoteBibliography"/>
        <w:spacing w:after="0"/>
        <w:ind w:left="720" w:hanging="720"/>
        <w:rPr>
          <w:noProof/>
        </w:rPr>
      </w:pPr>
      <w:r w:rsidRPr="00C72D3A">
        <w:rPr>
          <w:noProof/>
        </w:rPr>
        <w:t xml:space="preserve">Polte, C.L., Gao, S.A., Johnsson, A.A., Lagerstrand, K.M., and Bech-Hanssen, O. (2017). Characterization of Chronic Aortic and Mitral Regurgitation Undergoing Valve Surgery Using Cardiovascular Magnetic Resonance. </w:t>
      </w:r>
      <w:r w:rsidRPr="00C72D3A">
        <w:rPr>
          <w:i/>
          <w:noProof/>
        </w:rPr>
        <w:t>Am J Cardiol</w:t>
      </w:r>
      <w:r w:rsidRPr="00C72D3A">
        <w:rPr>
          <w:noProof/>
        </w:rPr>
        <w:t xml:space="preserve"> 119(12)</w:t>
      </w:r>
      <w:r w:rsidRPr="00C72D3A">
        <w:rPr>
          <w:b/>
          <w:noProof/>
        </w:rPr>
        <w:t>,</w:t>
      </w:r>
      <w:r w:rsidRPr="00C72D3A">
        <w:rPr>
          <w:noProof/>
        </w:rPr>
        <w:t xml:space="preserve"> 2061-2068. doi: 10.1016/j.amjcard.2017.03.041.</w:t>
      </w:r>
    </w:p>
    <w:p w14:paraId="0195F76B" w14:textId="77777777" w:rsidR="00C72D3A" w:rsidRPr="00C72D3A" w:rsidRDefault="00C72D3A" w:rsidP="00C72D3A">
      <w:pPr>
        <w:pStyle w:val="EndNoteBibliography"/>
        <w:spacing w:after="0"/>
        <w:ind w:left="720" w:hanging="720"/>
        <w:rPr>
          <w:noProof/>
        </w:rPr>
      </w:pPr>
      <w:r w:rsidRPr="00C72D3A">
        <w:rPr>
          <w:noProof/>
        </w:rPr>
        <w:t xml:space="preserve">Puddu, P., Puddu, G.M., Cravero, E., De Pascalis, S., and Muscari, A. (2007). The putative role of mitochondrial dysfunction in hypertension. </w:t>
      </w:r>
      <w:r w:rsidRPr="00C72D3A">
        <w:rPr>
          <w:i/>
          <w:noProof/>
        </w:rPr>
        <w:t>Clin Exp Hypertens</w:t>
      </w:r>
      <w:r w:rsidRPr="00C72D3A">
        <w:rPr>
          <w:noProof/>
        </w:rPr>
        <w:t xml:space="preserve"> 29(7)</w:t>
      </w:r>
      <w:r w:rsidRPr="00C72D3A">
        <w:rPr>
          <w:b/>
          <w:noProof/>
        </w:rPr>
        <w:t>,</w:t>
      </w:r>
      <w:r w:rsidRPr="00C72D3A">
        <w:rPr>
          <w:noProof/>
        </w:rPr>
        <w:t xml:space="preserve"> 427-434. doi: 10.1080/10641960701613852.</w:t>
      </w:r>
    </w:p>
    <w:p w14:paraId="4E24894A" w14:textId="77777777" w:rsidR="00C72D3A" w:rsidRPr="00C72D3A" w:rsidRDefault="00C72D3A" w:rsidP="00C72D3A">
      <w:pPr>
        <w:pStyle w:val="EndNoteBibliography"/>
        <w:spacing w:after="0"/>
        <w:ind w:left="720" w:hanging="720"/>
        <w:rPr>
          <w:noProof/>
        </w:rPr>
      </w:pPr>
      <w:r w:rsidRPr="00C72D3A">
        <w:rPr>
          <w:noProof/>
        </w:rPr>
        <w:t xml:space="preserve">Radke, M.H., Polack, C., Methawasin, M., Fink, C., Granzier, H.L., and Gotthardt, M. (2019). Deleting Full Length Titin Versus the Titin M-Band Region Leads to Differential Mechanosignaling and Cardiac Phenotypes. </w:t>
      </w:r>
      <w:r w:rsidRPr="00C72D3A">
        <w:rPr>
          <w:i/>
          <w:noProof/>
        </w:rPr>
        <w:t>Circulation</w:t>
      </w:r>
      <w:r w:rsidRPr="00C72D3A">
        <w:rPr>
          <w:noProof/>
        </w:rPr>
        <w:t xml:space="preserve"> 139(15)</w:t>
      </w:r>
      <w:r w:rsidRPr="00C72D3A">
        <w:rPr>
          <w:b/>
          <w:noProof/>
        </w:rPr>
        <w:t>,</w:t>
      </w:r>
      <w:r w:rsidRPr="00C72D3A">
        <w:rPr>
          <w:noProof/>
        </w:rPr>
        <w:t xml:space="preserve"> 1813-1827. doi: 10.1161/CIRCULATIONAHA.118.037588.</w:t>
      </w:r>
    </w:p>
    <w:p w14:paraId="52B8BD81" w14:textId="77777777" w:rsidR="00C72D3A" w:rsidRPr="00C72D3A" w:rsidRDefault="00C72D3A" w:rsidP="00C72D3A">
      <w:pPr>
        <w:pStyle w:val="EndNoteBibliography"/>
        <w:spacing w:after="0"/>
        <w:ind w:left="720" w:hanging="720"/>
        <w:rPr>
          <w:noProof/>
        </w:rPr>
      </w:pPr>
      <w:r w:rsidRPr="00C72D3A">
        <w:rPr>
          <w:noProof/>
        </w:rPr>
        <w:t xml:space="preserve">Rausch, M.K., Dam, A., Goktepe, S., Abilez, O.J., and Kuhl, E. (2011). Computational modeling of growth: systemic and pulmonary hypertension in the heart. </w:t>
      </w:r>
      <w:r w:rsidRPr="00C72D3A">
        <w:rPr>
          <w:i/>
          <w:noProof/>
        </w:rPr>
        <w:t>Biomech Model Mechanobiol</w:t>
      </w:r>
      <w:r w:rsidRPr="00C72D3A">
        <w:rPr>
          <w:noProof/>
        </w:rPr>
        <w:t xml:space="preserve"> 10(6)</w:t>
      </w:r>
      <w:r w:rsidRPr="00C72D3A">
        <w:rPr>
          <w:b/>
          <w:noProof/>
        </w:rPr>
        <w:t>,</w:t>
      </w:r>
      <w:r w:rsidRPr="00C72D3A">
        <w:rPr>
          <w:noProof/>
        </w:rPr>
        <w:t xml:space="preserve"> 799-811. doi: 10.1007/s10237-010-0275-x.</w:t>
      </w:r>
    </w:p>
    <w:p w14:paraId="65835307" w14:textId="77777777" w:rsidR="00C72D3A" w:rsidRPr="00C72D3A" w:rsidRDefault="00C72D3A" w:rsidP="00C72D3A">
      <w:pPr>
        <w:pStyle w:val="EndNoteBibliography"/>
        <w:spacing w:after="0"/>
        <w:ind w:left="720" w:hanging="720"/>
        <w:rPr>
          <w:noProof/>
        </w:rPr>
      </w:pPr>
      <w:r w:rsidRPr="00C72D3A">
        <w:rPr>
          <w:noProof/>
        </w:rPr>
        <w:t>Reback, J., jbrockmendel., McKinney, W., and al., e. (2021). pandas-dev/pandas: Pandas 1.3.2. .</w:t>
      </w:r>
    </w:p>
    <w:p w14:paraId="16BA62BD" w14:textId="77777777" w:rsidR="00C72D3A" w:rsidRPr="00C72D3A" w:rsidRDefault="00C72D3A" w:rsidP="00C72D3A">
      <w:pPr>
        <w:pStyle w:val="EndNoteBibliography"/>
        <w:spacing w:after="0"/>
        <w:ind w:left="720" w:hanging="720"/>
        <w:rPr>
          <w:noProof/>
        </w:rPr>
      </w:pPr>
      <w:r w:rsidRPr="00C72D3A">
        <w:rPr>
          <w:noProof/>
        </w:rPr>
        <w:t xml:space="preserve">Ritterhoff, J., and Tian, R. (2017). Metabolism in cardiomyopathy: every substrate matters. </w:t>
      </w:r>
      <w:r w:rsidRPr="00C72D3A">
        <w:rPr>
          <w:i/>
          <w:noProof/>
        </w:rPr>
        <w:t>Cardiovasc Res</w:t>
      </w:r>
      <w:r w:rsidRPr="00C72D3A">
        <w:rPr>
          <w:noProof/>
        </w:rPr>
        <w:t xml:space="preserve"> 113(4)</w:t>
      </w:r>
      <w:r w:rsidRPr="00C72D3A">
        <w:rPr>
          <w:b/>
          <w:noProof/>
        </w:rPr>
        <w:t>,</w:t>
      </w:r>
      <w:r w:rsidRPr="00C72D3A">
        <w:rPr>
          <w:noProof/>
        </w:rPr>
        <w:t xml:space="preserve"> 411-421. doi: 10.1093/cvr/cvx017.</w:t>
      </w:r>
    </w:p>
    <w:p w14:paraId="077FC6DE" w14:textId="77777777" w:rsidR="00C72D3A" w:rsidRPr="00483E42" w:rsidRDefault="00C72D3A" w:rsidP="00C72D3A">
      <w:pPr>
        <w:pStyle w:val="EndNoteBibliography"/>
        <w:spacing w:after="0"/>
        <w:ind w:left="720" w:hanging="720"/>
        <w:rPr>
          <w:noProof/>
          <w:lang w:val="es-ES"/>
          <w:rPrChange w:id="144" w:author="Kenneth Campbell" w:date="2021-12-22T14:43:00Z">
            <w:rPr>
              <w:noProof/>
            </w:rPr>
          </w:rPrChange>
        </w:rPr>
      </w:pPr>
      <w:r w:rsidRPr="00C72D3A">
        <w:rPr>
          <w:noProof/>
        </w:rPr>
        <w:t xml:space="preserve">Ritterhoff, J., Young, S., Villet, O., Shao, D., Neto, F.C., Bettcher, L.F., et al. (2020). Metabolic Remodeling Promotes Cardiac Hypertrophy by Directing Glucose to Aspartate Biosynthesis. </w:t>
      </w:r>
      <w:r w:rsidRPr="00483E42">
        <w:rPr>
          <w:i/>
          <w:noProof/>
          <w:lang w:val="es-ES"/>
          <w:rPrChange w:id="145" w:author="Kenneth Campbell" w:date="2021-12-22T14:43:00Z">
            <w:rPr>
              <w:i/>
              <w:noProof/>
            </w:rPr>
          </w:rPrChange>
        </w:rPr>
        <w:t>Circ Res</w:t>
      </w:r>
      <w:r w:rsidRPr="00483E42">
        <w:rPr>
          <w:noProof/>
          <w:lang w:val="es-ES"/>
          <w:rPrChange w:id="146" w:author="Kenneth Campbell" w:date="2021-12-22T14:43:00Z">
            <w:rPr>
              <w:noProof/>
            </w:rPr>
          </w:rPrChange>
        </w:rPr>
        <w:t xml:space="preserve"> 126(2)</w:t>
      </w:r>
      <w:r w:rsidRPr="00483E42">
        <w:rPr>
          <w:b/>
          <w:noProof/>
          <w:lang w:val="es-ES"/>
          <w:rPrChange w:id="147" w:author="Kenneth Campbell" w:date="2021-12-22T14:43:00Z">
            <w:rPr>
              <w:b/>
              <w:noProof/>
            </w:rPr>
          </w:rPrChange>
        </w:rPr>
        <w:t>,</w:t>
      </w:r>
      <w:r w:rsidRPr="00483E42">
        <w:rPr>
          <w:noProof/>
          <w:lang w:val="es-ES"/>
          <w:rPrChange w:id="148" w:author="Kenneth Campbell" w:date="2021-12-22T14:43:00Z">
            <w:rPr>
              <w:noProof/>
            </w:rPr>
          </w:rPrChange>
        </w:rPr>
        <w:t xml:space="preserve"> 182-196. doi: 10.1161/CIRCRESAHA.119.315483.</w:t>
      </w:r>
    </w:p>
    <w:p w14:paraId="1CF07474" w14:textId="77777777" w:rsidR="00C72D3A" w:rsidRPr="00C72D3A" w:rsidRDefault="00C72D3A" w:rsidP="00C72D3A">
      <w:pPr>
        <w:pStyle w:val="EndNoteBibliography"/>
        <w:spacing w:after="0"/>
        <w:ind w:left="720" w:hanging="720"/>
        <w:rPr>
          <w:noProof/>
        </w:rPr>
      </w:pPr>
      <w:r w:rsidRPr="00483E42">
        <w:rPr>
          <w:noProof/>
          <w:lang w:val="es-ES"/>
          <w:rPrChange w:id="149" w:author="Kenneth Campbell" w:date="2021-12-22T14:43:00Z">
            <w:rPr>
              <w:noProof/>
            </w:rPr>
          </w:rPrChange>
        </w:rPr>
        <w:t xml:space="preserve">Rodriguez-Cantano, R., Sundnes, J., and Rognes, M.E. (2019). </w:t>
      </w:r>
      <w:r w:rsidRPr="00C72D3A">
        <w:rPr>
          <w:noProof/>
        </w:rPr>
        <w:t xml:space="preserve">Uncertainty in cardiac myofiber orientation and stiffnesses dominate the variability of left ventricle deformation response. </w:t>
      </w:r>
      <w:r w:rsidRPr="00C72D3A">
        <w:rPr>
          <w:i/>
          <w:noProof/>
        </w:rPr>
        <w:t>Int J Numer Method Biomed Eng</w:t>
      </w:r>
      <w:r w:rsidRPr="00C72D3A">
        <w:rPr>
          <w:noProof/>
        </w:rPr>
        <w:t xml:space="preserve"> 35(5)</w:t>
      </w:r>
      <w:r w:rsidRPr="00C72D3A">
        <w:rPr>
          <w:b/>
          <w:noProof/>
        </w:rPr>
        <w:t>,</w:t>
      </w:r>
      <w:r w:rsidRPr="00C72D3A">
        <w:rPr>
          <w:noProof/>
        </w:rPr>
        <w:t xml:space="preserve"> e3178. doi: 10.1002/cnm.3178.</w:t>
      </w:r>
    </w:p>
    <w:p w14:paraId="49AB1526"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(2020a). Evaluation of stimulus-effect relations in left ventricular growth using a simple multiscale model. </w:t>
      </w:r>
      <w:r w:rsidRPr="00C72D3A">
        <w:rPr>
          <w:i/>
          <w:noProof/>
        </w:rPr>
        <w:t>Biomech Model Mechanobiol</w:t>
      </w:r>
      <w:r w:rsidRPr="00C72D3A">
        <w:rPr>
          <w:noProof/>
        </w:rPr>
        <w:t xml:space="preserve"> 19(1)</w:t>
      </w:r>
      <w:r w:rsidRPr="00C72D3A">
        <w:rPr>
          <w:b/>
          <w:noProof/>
        </w:rPr>
        <w:t>,</w:t>
      </w:r>
      <w:r w:rsidRPr="00C72D3A">
        <w:rPr>
          <w:noProof/>
        </w:rPr>
        <w:t xml:space="preserve"> 263-273. doi: 10.1007/s10237-019-01209-2.</w:t>
      </w:r>
    </w:p>
    <w:p w14:paraId="5DF9887A"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(2020b). Stimulus-effect relations for left ventricular growth obtained with a simple multi-scale model: the influence of hemodynamic feedback. </w:t>
      </w:r>
      <w:r w:rsidRPr="00C72D3A">
        <w:rPr>
          <w:i/>
          <w:noProof/>
        </w:rPr>
        <w:t>Biomech Model Mechanobiol</w:t>
      </w:r>
      <w:r w:rsidRPr="00C72D3A">
        <w:rPr>
          <w:noProof/>
        </w:rPr>
        <w:t xml:space="preserve"> 19(6)</w:t>
      </w:r>
      <w:r w:rsidRPr="00C72D3A">
        <w:rPr>
          <w:b/>
          <w:noProof/>
        </w:rPr>
        <w:t>,</w:t>
      </w:r>
      <w:r w:rsidRPr="00C72D3A">
        <w:rPr>
          <w:noProof/>
        </w:rPr>
        <w:t xml:space="preserve"> 2111-2126. doi: 10.1007/s10237-020-01327-2.</w:t>
      </w:r>
    </w:p>
    <w:p w14:paraId="4CE9F842" w14:textId="77777777" w:rsidR="00C72D3A" w:rsidRPr="00C72D3A" w:rsidRDefault="00C72D3A" w:rsidP="00C72D3A">
      <w:pPr>
        <w:pStyle w:val="EndNoteBibliography"/>
        <w:spacing w:after="0"/>
        <w:ind w:left="720" w:hanging="720"/>
        <w:rPr>
          <w:noProof/>
        </w:rPr>
      </w:pPr>
      <w:r w:rsidRPr="00C72D3A">
        <w:rPr>
          <w:noProof/>
        </w:rPr>
        <w:lastRenderedPageBreak/>
        <w:t xml:space="preserve">Russel, I.K., Gotte, M.J., Bronzwaer, J.G., Knaapen, P., Paulus, W.J., and van Rossum, A.C. (2009). Left ventricular torsion: an expanding role in the analysis of myocardial dysfunction. </w:t>
      </w:r>
      <w:r w:rsidRPr="00C72D3A">
        <w:rPr>
          <w:i/>
          <w:noProof/>
        </w:rPr>
        <w:t>JACC Cardiovasc Imaging</w:t>
      </w:r>
      <w:r w:rsidRPr="00C72D3A">
        <w:rPr>
          <w:noProof/>
        </w:rPr>
        <w:t xml:space="preserve"> 2(5)</w:t>
      </w:r>
      <w:r w:rsidRPr="00C72D3A">
        <w:rPr>
          <w:b/>
          <w:noProof/>
        </w:rPr>
        <w:t>,</w:t>
      </w:r>
      <w:r w:rsidRPr="00C72D3A">
        <w:rPr>
          <w:noProof/>
        </w:rPr>
        <w:t xml:space="preserve"> 648-655. doi: 10.1016/j.jcmg.2009.03.001.</w:t>
      </w:r>
    </w:p>
    <w:p w14:paraId="162532DC" w14:textId="77777777" w:rsidR="00C72D3A" w:rsidRPr="00C72D3A" w:rsidRDefault="00C72D3A" w:rsidP="00C72D3A">
      <w:pPr>
        <w:pStyle w:val="EndNoteBibliography"/>
        <w:spacing w:after="0"/>
        <w:ind w:left="720" w:hanging="720"/>
        <w:rPr>
          <w:noProof/>
        </w:rPr>
      </w:pPr>
      <w:r w:rsidRPr="00C72D3A">
        <w:rPr>
          <w:noProof/>
        </w:rPr>
        <w:t xml:space="preserve">Samarel, A.M. (2008). PICOT: a multidomain scaffolding inhibitor of hypertrophic signal transduction. </w:t>
      </w:r>
      <w:r w:rsidRPr="00C72D3A">
        <w:rPr>
          <w:i/>
          <w:noProof/>
        </w:rPr>
        <w:t>Circ Res</w:t>
      </w:r>
      <w:r w:rsidRPr="00C72D3A">
        <w:rPr>
          <w:noProof/>
        </w:rPr>
        <w:t xml:space="preserve"> 102(6)</w:t>
      </w:r>
      <w:r w:rsidRPr="00C72D3A">
        <w:rPr>
          <w:b/>
          <w:noProof/>
        </w:rPr>
        <w:t>,</w:t>
      </w:r>
      <w:r w:rsidRPr="00C72D3A">
        <w:rPr>
          <w:noProof/>
        </w:rPr>
        <w:t xml:space="preserve"> 625-627. doi: 10.1161/CIRCRESAHA.108.173807.</w:t>
      </w:r>
    </w:p>
    <w:p w14:paraId="20080629" w14:textId="77777777" w:rsidR="00C72D3A" w:rsidRPr="00483E42" w:rsidRDefault="00C72D3A" w:rsidP="00C72D3A">
      <w:pPr>
        <w:pStyle w:val="EndNoteBibliography"/>
        <w:spacing w:after="0"/>
        <w:ind w:left="720" w:hanging="720"/>
        <w:rPr>
          <w:noProof/>
          <w:lang w:val="fr-FR"/>
          <w:rPrChange w:id="150" w:author="Kenneth Campbell" w:date="2021-12-22T14:43:00Z">
            <w:rPr>
              <w:noProof/>
            </w:rPr>
          </w:rPrChange>
        </w:rPr>
      </w:pPr>
      <w:r w:rsidRPr="00C72D3A">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483E42">
        <w:rPr>
          <w:i/>
          <w:noProof/>
          <w:lang w:val="fr-FR"/>
          <w:rPrChange w:id="151" w:author="Kenneth Campbell" w:date="2021-12-22T14:43:00Z">
            <w:rPr>
              <w:i/>
              <w:noProof/>
            </w:rPr>
          </w:rPrChange>
        </w:rPr>
        <w:t>Circulation</w:t>
      </w:r>
      <w:r w:rsidRPr="00483E42">
        <w:rPr>
          <w:noProof/>
          <w:lang w:val="fr-FR"/>
          <w:rPrChange w:id="152" w:author="Kenneth Campbell" w:date="2021-12-22T14:43:00Z">
            <w:rPr>
              <w:noProof/>
            </w:rPr>
          </w:rPrChange>
        </w:rPr>
        <w:t xml:space="preserve"> 125(19)</w:t>
      </w:r>
      <w:r w:rsidRPr="00483E42">
        <w:rPr>
          <w:b/>
          <w:noProof/>
          <w:lang w:val="fr-FR"/>
          <w:rPrChange w:id="153" w:author="Kenneth Campbell" w:date="2021-12-22T14:43:00Z">
            <w:rPr>
              <w:b/>
              <w:noProof/>
            </w:rPr>
          </w:rPrChange>
        </w:rPr>
        <w:t>,</w:t>
      </w:r>
      <w:r w:rsidRPr="00483E42">
        <w:rPr>
          <w:noProof/>
          <w:lang w:val="fr-FR"/>
          <w:rPrChange w:id="154" w:author="Kenneth Campbell" w:date="2021-12-22T14:43:00Z">
            <w:rPr>
              <w:noProof/>
            </w:rPr>
          </w:rPrChange>
        </w:rPr>
        <w:t xml:space="preserve"> 2334-2342. doi: 10.1161/CIRCULATIONAHA.111.073239.</w:t>
      </w:r>
    </w:p>
    <w:p w14:paraId="7EA4843E" w14:textId="77777777" w:rsidR="00C72D3A" w:rsidRPr="00C72D3A" w:rsidRDefault="00C72D3A" w:rsidP="00C72D3A">
      <w:pPr>
        <w:pStyle w:val="EndNoteBibliography"/>
        <w:spacing w:after="0"/>
        <w:ind w:left="720" w:hanging="720"/>
        <w:rPr>
          <w:noProof/>
        </w:rPr>
      </w:pPr>
      <w:r w:rsidRPr="00483E42">
        <w:rPr>
          <w:noProof/>
          <w:lang w:val="fr-FR"/>
          <w:rPrChange w:id="155" w:author="Kenneth Campbell" w:date="2021-12-22T14:43:00Z">
            <w:rPr>
              <w:noProof/>
            </w:rPr>
          </w:rPrChange>
        </w:rPr>
        <w:t xml:space="preserve">Seldrum, S., de Meester, C., Pierard, S., Pasquet, A., Lazam, S., Boulif, J., et al. </w:t>
      </w:r>
      <w:r w:rsidRPr="00C72D3A">
        <w:rPr>
          <w:noProof/>
        </w:rPr>
        <w:t xml:space="preserve">(2019). Assessment of Left Ventricular Reverse Remodeling by Cardiac MRI in Patients Undergoing Repair Surgery for Severe Aortic or Mitral Regurgitation. </w:t>
      </w:r>
      <w:r w:rsidRPr="00C72D3A">
        <w:rPr>
          <w:i/>
          <w:noProof/>
        </w:rPr>
        <w:t>J Cardiothorac Vasc Anesth</w:t>
      </w:r>
      <w:r w:rsidRPr="00C72D3A">
        <w:rPr>
          <w:noProof/>
        </w:rPr>
        <w:t xml:space="preserve"> 33(7)</w:t>
      </w:r>
      <w:r w:rsidRPr="00C72D3A">
        <w:rPr>
          <w:b/>
          <w:noProof/>
        </w:rPr>
        <w:t>,</w:t>
      </w:r>
      <w:r w:rsidRPr="00C72D3A">
        <w:rPr>
          <w:noProof/>
        </w:rPr>
        <w:t xml:space="preserve"> 1901-1911. doi: 10.1053/j.jvca.2018.11.013.</w:t>
      </w:r>
    </w:p>
    <w:p w14:paraId="48C0E482" w14:textId="72F8BE44" w:rsidR="00C72D3A" w:rsidRPr="00C72D3A" w:rsidRDefault="00C72D3A" w:rsidP="00C72D3A">
      <w:pPr>
        <w:pStyle w:val="EndNoteBibliography"/>
        <w:spacing w:after="0"/>
        <w:ind w:left="720" w:hanging="720"/>
        <w:rPr>
          <w:noProof/>
        </w:rPr>
      </w:pPr>
      <w:r w:rsidRPr="00C72D3A">
        <w:rPr>
          <w:noProof/>
        </w:rPr>
        <w:t xml:space="preserve">Sharifi, H., Mann, C.K., Rockward, A.L., and al., e. (2021a). Multiscale simulations of left ventricular growth and remodeling. </w:t>
      </w:r>
      <w:r w:rsidRPr="00C72D3A">
        <w:rPr>
          <w:i/>
          <w:noProof/>
        </w:rPr>
        <w:t>Biophys Rev</w:t>
      </w:r>
      <w:r w:rsidRPr="00C72D3A">
        <w:rPr>
          <w:noProof/>
        </w:rPr>
        <w:t xml:space="preserve">. doi: </w:t>
      </w:r>
      <w:hyperlink r:id="rId39" w:history="1">
        <w:r w:rsidRPr="00C72D3A">
          <w:rPr>
            <w:rStyle w:val="Hyperlink"/>
            <w:noProof/>
          </w:rPr>
          <w:t>https://doi.org/10.1007/s12551-021-00826-5</w:t>
        </w:r>
      </w:hyperlink>
      <w:r w:rsidRPr="00C72D3A">
        <w:rPr>
          <w:noProof/>
        </w:rPr>
        <w:t>.</w:t>
      </w:r>
    </w:p>
    <w:p w14:paraId="7CF26880" w14:textId="1B166959" w:rsidR="00C72D3A" w:rsidRPr="00C72D3A" w:rsidRDefault="00C72D3A" w:rsidP="00C72D3A">
      <w:pPr>
        <w:pStyle w:val="EndNoteBibliography"/>
        <w:spacing w:after="0"/>
        <w:ind w:left="720" w:hanging="720"/>
        <w:rPr>
          <w:noProof/>
        </w:rPr>
      </w:pPr>
      <w:r w:rsidRPr="00C72D3A">
        <w:rPr>
          <w:noProof/>
        </w:rPr>
        <w:t xml:space="preserve">Sharifi, H., Mann, C.K., Wenk, J.F., and al., e. (2021b). A multiscale model of the cardiovascular system that incorporates baroreflex control of chronotropism, cell-level contractility, and vascular tone. </w:t>
      </w:r>
      <w:r w:rsidRPr="00C72D3A">
        <w:rPr>
          <w:i/>
          <w:noProof/>
        </w:rPr>
        <w:t>bioRxiv</w:t>
      </w:r>
      <w:r w:rsidRPr="00C72D3A">
        <w:rPr>
          <w:noProof/>
        </w:rPr>
        <w:t xml:space="preserve">. doi: </w:t>
      </w:r>
      <w:hyperlink r:id="rId40" w:history="1">
        <w:r w:rsidRPr="00C72D3A">
          <w:rPr>
            <w:rStyle w:val="Hyperlink"/>
            <w:noProof/>
          </w:rPr>
          <w:t>https://doi.org/10.1101/2021.10.21.465366</w:t>
        </w:r>
      </w:hyperlink>
      <w:r w:rsidRPr="00C72D3A">
        <w:rPr>
          <w:noProof/>
        </w:rPr>
        <w:t>.</w:t>
      </w:r>
    </w:p>
    <w:p w14:paraId="41021861" w14:textId="77777777" w:rsidR="00C72D3A" w:rsidRPr="00C72D3A" w:rsidRDefault="00C72D3A" w:rsidP="00C72D3A">
      <w:pPr>
        <w:pStyle w:val="EndNoteBibliography"/>
        <w:spacing w:after="0"/>
        <w:ind w:left="720" w:hanging="720"/>
        <w:rPr>
          <w:noProof/>
        </w:rPr>
      </w:pPr>
      <w:r w:rsidRPr="00C72D3A">
        <w:rPr>
          <w:noProof/>
        </w:rPr>
        <w:t xml:space="preserve">Sharma, S., Razeghi, P., Shakir, A., Keneson, B.J., 2nd, Clubb, F., and Taegtmeyer, H. (2003). Regional heterogeneity in gene expression profiles: a transcript analysis in human and rat heart. </w:t>
      </w:r>
      <w:r w:rsidRPr="00C72D3A">
        <w:rPr>
          <w:i/>
          <w:noProof/>
        </w:rPr>
        <w:t>Cardiology</w:t>
      </w:r>
      <w:r w:rsidRPr="00C72D3A">
        <w:rPr>
          <w:noProof/>
        </w:rPr>
        <w:t xml:space="preserve"> 100(2)</w:t>
      </w:r>
      <w:r w:rsidRPr="00C72D3A">
        <w:rPr>
          <w:b/>
          <w:noProof/>
        </w:rPr>
        <w:t>,</w:t>
      </w:r>
      <w:r w:rsidRPr="00C72D3A">
        <w:rPr>
          <w:noProof/>
        </w:rPr>
        <w:t xml:space="preserve"> 73-79. doi: 10.1159/000073042.</w:t>
      </w:r>
    </w:p>
    <w:p w14:paraId="0D837430" w14:textId="77777777" w:rsidR="00C72D3A" w:rsidRPr="00C72D3A" w:rsidRDefault="00C72D3A" w:rsidP="00C72D3A">
      <w:pPr>
        <w:pStyle w:val="EndNoteBibliography"/>
        <w:spacing w:after="0"/>
        <w:ind w:left="720" w:hanging="720"/>
        <w:rPr>
          <w:noProof/>
        </w:rPr>
      </w:pPr>
      <w:r w:rsidRPr="00C72D3A">
        <w:rPr>
          <w:noProof/>
        </w:rPr>
        <w:t xml:space="preserve">Sheikh, F., Raskin, A., Chu, P.H., Lange, S., Domenighetti, A.A., Zheng, M., et al. (2008). An FHL1-containing complex within the cardiomyocyte sarcomere mediates hypertrophic biomechanical stress responses in mice. </w:t>
      </w:r>
      <w:r w:rsidRPr="00C72D3A">
        <w:rPr>
          <w:i/>
          <w:noProof/>
        </w:rPr>
        <w:t>J Clin Invest</w:t>
      </w:r>
      <w:r w:rsidRPr="00C72D3A">
        <w:rPr>
          <w:noProof/>
        </w:rPr>
        <w:t xml:space="preserve"> 118(12)</w:t>
      </w:r>
      <w:r w:rsidRPr="00C72D3A">
        <w:rPr>
          <w:b/>
          <w:noProof/>
        </w:rPr>
        <w:t>,</w:t>
      </w:r>
      <w:r w:rsidRPr="00C72D3A">
        <w:rPr>
          <w:noProof/>
        </w:rPr>
        <w:t xml:space="preserve"> 3870-3880. doi: 10.1172/JCI34472.</w:t>
      </w:r>
    </w:p>
    <w:p w14:paraId="1778D4E5" w14:textId="77777777" w:rsidR="00C72D3A" w:rsidRPr="00C72D3A" w:rsidRDefault="00C72D3A" w:rsidP="00C72D3A">
      <w:pPr>
        <w:pStyle w:val="EndNoteBibliography"/>
        <w:spacing w:after="0"/>
        <w:ind w:left="720" w:hanging="720"/>
        <w:rPr>
          <w:noProof/>
        </w:rPr>
      </w:pPr>
      <w:r w:rsidRPr="00C72D3A">
        <w:rPr>
          <w:noProof/>
        </w:rPr>
        <w:t xml:space="preserve">Shimizu, I., and Minamino, T. (2016). Physiological and pathological cardiac hypertrophy. </w:t>
      </w:r>
      <w:r w:rsidRPr="00C72D3A">
        <w:rPr>
          <w:i/>
          <w:noProof/>
        </w:rPr>
        <w:t>J Mol Cell Cardiol</w:t>
      </w:r>
      <w:r w:rsidRPr="00C72D3A">
        <w:rPr>
          <w:noProof/>
        </w:rPr>
        <w:t xml:space="preserve"> 97</w:t>
      </w:r>
      <w:r w:rsidRPr="00C72D3A">
        <w:rPr>
          <w:b/>
          <w:noProof/>
        </w:rPr>
        <w:t>,</w:t>
      </w:r>
      <w:r w:rsidRPr="00C72D3A">
        <w:rPr>
          <w:noProof/>
        </w:rPr>
        <w:t xml:space="preserve"> 245-262. doi: 10.1016/j.yjmcc.2016.06.001.</w:t>
      </w:r>
    </w:p>
    <w:p w14:paraId="2FC5DFE5" w14:textId="77777777" w:rsidR="00C72D3A" w:rsidRPr="00C72D3A" w:rsidRDefault="00C72D3A" w:rsidP="00C72D3A">
      <w:pPr>
        <w:pStyle w:val="EndNoteBibliography"/>
        <w:spacing w:after="0"/>
        <w:ind w:left="720" w:hanging="720"/>
        <w:rPr>
          <w:noProof/>
        </w:rPr>
      </w:pPr>
      <w:r w:rsidRPr="00C72D3A">
        <w:rPr>
          <w:noProof/>
        </w:rPr>
        <w:t xml:space="preserve">Shiojima, I., Sato, K., Izumiya, Y., Schiekofer, S., Ito, M., Liao, R., et al. (2005). Disruption of coordinated cardiac hypertrophy and angiogenesis contributes to the transition to heart failure. </w:t>
      </w:r>
      <w:r w:rsidRPr="00C72D3A">
        <w:rPr>
          <w:i/>
          <w:noProof/>
        </w:rPr>
        <w:t>J Clin Invest</w:t>
      </w:r>
      <w:r w:rsidRPr="00C72D3A">
        <w:rPr>
          <w:noProof/>
        </w:rPr>
        <w:t xml:space="preserve"> 115(8)</w:t>
      </w:r>
      <w:r w:rsidRPr="00C72D3A">
        <w:rPr>
          <w:b/>
          <w:noProof/>
        </w:rPr>
        <w:t>,</w:t>
      </w:r>
      <w:r w:rsidRPr="00C72D3A">
        <w:rPr>
          <w:noProof/>
        </w:rPr>
        <w:t xml:space="preserve"> 2108-2118. doi: 10.1172/JCI24682.</w:t>
      </w:r>
    </w:p>
    <w:p w14:paraId="217648DC" w14:textId="77777777" w:rsidR="00C72D3A" w:rsidRPr="00C72D3A" w:rsidRDefault="00C72D3A" w:rsidP="00C72D3A">
      <w:pPr>
        <w:pStyle w:val="EndNoteBibliography"/>
        <w:spacing w:after="0"/>
        <w:ind w:left="720" w:hanging="720"/>
        <w:rPr>
          <w:noProof/>
        </w:rPr>
      </w:pPr>
      <w:r w:rsidRPr="00C72D3A">
        <w:rPr>
          <w:noProof/>
        </w:rPr>
        <w:t xml:space="preserve">Singh, A., Chan, D.C.S., Greenwood, J.P., Dawson, D.K., Sonecki, P., Hogrefe, K., et al. (2019). Symptom Onset in Aortic Stenosis: Relation to Sex Differences in Left Ventricular Remodeling. </w:t>
      </w:r>
      <w:r w:rsidRPr="00C72D3A">
        <w:rPr>
          <w:i/>
          <w:noProof/>
        </w:rPr>
        <w:t>JACC Cardiovasc Imaging</w:t>
      </w:r>
      <w:r w:rsidRPr="00C72D3A">
        <w:rPr>
          <w:noProof/>
        </w:rPr>
        <w:t xml:space="preserve"> 12(1)</w:t>
      </w:r>
      <w:r w:rsidRPr="00C72D3A">
        <w:rPr>
          <w:b/>
          <w:noProof/>
        </w:rPr>
        <w:t>,</w:t>
      </w:r>
      <w:r w:rsidRPr="00C72D3A">
        <w:rPr>
          <w:noProof/>
        </w:rPr>
        <w:t xml:space="preserve"> 96-105. doi: 10.1016/j.jcmg.2017.09.019.</w:t>
      </w:r>
    </w:p>
    <w:p w14:paraId="0A83C33B" w14:textId="77777777" w:rsidR="00C72D3A" w:rsidRPr="00C72D3A" w:rsidRDefault="00C72D3A" w:rsidP="00C72D3A">
      <w:pPr>
        <w:pStyle w:val="EndNoteBibliography"/>
        <w:spacing w:after="0"/>
        <w:ind w:left="720" w:hanging="720"/>
        <w:rPr>
          <w:noProof/>
        </w:rPr>
      </w:pPr>
      <w:r w:rsidRPr="00C72D3A">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C72D3A">
        <w:rPr>
          <w:i/>
          <w:noProof/>
        </w:rPr>
        <w:t>Radiol Cardiothorac Imaging</w:t>
      </w:r>
      <w:r w:rsidRPr="00C72D3A">
        <w:rPr>
          <w:noProof/>
        </w:rPr>
        <w:t xml:space="preserve"> 1(4)</w:t>
      </w:r>
      <w:r w:rsidRPr="00C72D3A">
        <w:rPr>
          <w:b/>
          <w:noProof/>
        </w:rPr>
        <w:t>,</w:t>
      </w:r>
      <w:r w:rsidRPr="00C72D3A">
        <w:rPr>
          <w:noProof/>
        </w:rPr>
        <w:t xml:space="preserve"> e190027. doi: 10.1148/ryct.2019190027.</w:t>
      </w:r>
    </w:p>
    <w:p w14:paraId="763CD718" w14:textId="77777777" w:rsidR="00C72D3A" w:rsidRPr="00C72D3A" w:rsidRDefault="00C72D3A" w:rsidP="00C72D3A">
      <w:pPr>
        <w:pStyle w:val="EndNoteBibliography"/>
        <w:spacing w:after="0"/>
        <w:ind w:left="720" w:hanging="720"/>
        <w:rPr>
          <w:noProof/>
        </w:rPr>
      </w:pPr>
      <w:r w:rsidRPr="00C72D3A">
        <w:rPr>
          <w:noProof/>
        </w:rPr>
        <w:t xml:space="preserve">Steadman, C.D., Jerosch-Herold, M., Grundy, B., Rafelt, S., Ng, L.L., Squire, I.B., et al. (2012). Determinants and functional significance of myocardial perfusion reserve in severe aortic stenosis. </w:t>
      </w:r>
      <w:r w:rsidRPr="00C72D3A">
        <w:rPr>
          <w:i/>
          <w:noProof/>
        </w:rPr>
        <w:t>JACC Cardiovasc Imaging</w:t>
      </w:r>
      <w:r w:rsidRPr="00C72D3A">
        <w:rPr>
          <w:noProof/>
        </w:rPr>
        <w:t xml:space="preserve"> 5(2)</w:t>
      </w:r>
      <w:r w:rsidRPr="00C72D3A">
        <w:rPr>
          <w:b/>
          <w:noProof/>
        </w:rPr>
        <w:t>,</w:t>
      </w:r>
      <w:r w:rsidRPr="00C72D3A">
        <w:rPr>
          <w:noProof/>
        </w:rPr>
        <w:t xml:space="preserve"> 182-189. doi: 10.1016/j.jcmg.2011.09.022.</w:t>
      </w:r>
    </w:p>
    <w:p w14:paraId="540B59B5" w14:textId="77777777" w:rsidR="00C72D3A" w:rsidRPr="00C72D3A" w:rsidRDefault="00C72D3A" w:rsidP="00C72D3A">
      <w:pPr>
        <w:pStyle w:val="EndNoteBibliography"/>
        <w:spacing w:after="0"/>
        <w:ind w:left="720" w:hanging="720"/>
        <w:rPr>
          <w:noProof/>
        </w:rPr>
      </w:pPr>
      <w:r w:rsidRPr="00C72D3A">
        <w:rPr>
          <w:noProof/>
        </w:rPr>
        <w:t xml:space="preserve">Tian, R., Musi, N., D'Agostino, J., Hirshman, M.F., and Goodyear, L.J. (2001). Increased adenosine monophosphate-activated protein kinase activity in rat hearts with pressure-overload hypertrophy. </w:t>
      </w:r>
      <w:r w:rsidRPr="00C72D3A">
        <w:rPr>
          <w:i/>
          <w:noProof/>
        </w:rPr>
        <w:t>Circulation</w:t>
      </w:r>
      <w:r w:rsidRPr="00C72D3A">
        <w:rPr>
          <w:noProof/>
        </w:rPr>
        <w:t xml:space="preserve"> 104(14)</w:t>
      </w:r>
      <w:r w:rsidRPr="00C72D3A">
        <w:rPr>
          <w:b/>
          <w:noProof/>
        </w:rPr>
        <w:t>,</w:t>
      </w:r>
      <w:r w:rsidRPr="00C72D3A">
        <w:rPr>
          <w:noProof/>
        </w:rPr>
        <w:t xml:space="preserve"> 1664-1669. doi: 10.1161/hc4001.097183.</w:t>
      </w:r>
    </w:p>
    <w:p w14:paraId="4FB66532" w14:textId="77777777" w:rsidR="00C72D3A" w:rsidRPr="00C72D3A" w:rsidRDefault="00C72D3A" w:rsidP="00C72D3A">
      <w:pPr>
        <w:pStyle w:val="EndNoteBibliography"/>
        <w:spacing w:after="0"/>
        <w:ind w:left="720" w:hanging="720"/>
        <w:rPr>
          <w:noProof/>
        </w:rPr>
      </w:pPr>
      <w:r w:rsidRPr="00C72D3A">
        <w:rPr>
          <w:noProof/>
        </w:rPr>
        <w:t xml:space="preserve">Treibel, T.A., Kozor, R., Schofield, R., Benedetti, G., Fontana, M., Bhuva, A.N., et al. (2018). Reverse Myocardial Remodeling Following Valve Replacement in Patients With Aortic Stenosis. </w:t>
      </w:r>
      <w:r w:rsidRPr="00C72D3A">
        <w:rPr>
          <w:i/>
          <w:noProof/>
        </w:rPr>
        <w:t>J Am Coll Cardiol</w:t>
      </w:r>
      <w:r w:rsidRPr="00C72D3A">
        <w:rPr>
          <w:noProof/>
        </w:rPr>
        <w:t xml:space="preserve"> 71(8)</w:t>
      </w:r>
      <w:r w:rsidRPr="00C72D3A">
        <w:rPr>
          <w:b/>
          <w:noProof/>
        </w:rPr>
        <w:t>,</w:t>
      </w:r>
      <w:r w:rsidRPr="00C72D3A">
        <w:rPr>
          <w:noProof/>
        </w:rPr>
        <w:t xml:space="preserve"> 860-871. doi: 10.1016/j.jacc.2017.12.035.</w:t>
      </w:r>
    </w:p>
    <w:p w14:paraId="2D084578" w14:textId="77777777" w:rsidR="00C72D3A" w:rsidRPr="00C72D3A" w:rsidRDefault="00C72D3A" w:rsidP="00C72D3A">
      <w:pPr>
        <w:pStyle w:val="EndNoteBibliography"/>
        <w:spacing w:after="0"/>
        <w:ind w:left="720" w:hanging="720"/>
        <w:rPr>
          <w:noProof/>
        </w:rPr>
      </w:pPr>
      <w:r w:rsidRPr="00C72D3A">
        <w:rPr>
          <w:noProof/>
        </w:rPr>
        <w:lastRenderedPageBreak/>
        <w:t xml:space="preserve">Uretsky, S., Supariwala, A., Nidadovolu, P., Khokhar, S.S., Comeau, C., Shubayev, O., et al. (2010). Quantification of left ventricular remodeling in response to isolated aortic or mitral regurgitation. </w:t>
      </w:r>
      <w:r w:rsidRPr="00C72D3A">
        <w:rPr>
          <w:i/>
          <w:noProof/>
        </w:rPr>
        <w:t>J Cardiovasc Magn Reson</w:t>
      </w:r>
      <w:r w:rsidRPr="00C72D3A">
        <w:rPr>
          <w:noProof/>
        </w:rPr>
        <w:t xml:space="preserve"> 12</w:t>
      </w:r>
      <w:r w:rsidRPr="00C72D3A">
        <w:rPr>
          <w:b/>
          <w:noProof/>
        </w:rPr>
        <w:t>,</w:t>
      </w:r>
      <w:r w:rsidRPr="00C72D3A">
        <w:rPr>
          <w:noProof/>
        </w:rPr>
        <w:t xml:space="preserve"> 32. doi: 10.1186/1532-429X-12-32.</w:t>
      </w:r>
    </w:p>
    <w:p w14:paraId="019888F7" w14:textId="77777777" w:rsidR="00C72D3A" w:rsidRPr="00C72D3A" w:rsidRDefault="00C72D3A" w:rsidP="00C72D3A">
      <w:pPr>
        <w:pStyle w:val="EndNoteBibliography"/>
        <w:spacing w:after="0"/>
        <w:ind w:left="720" w:hanging="720"/>
        <w:rPr>
          <w:noProof/>
        </w:rPr>
      </w:pPr>
      <w:r w:rsidRPr="00C72D3A">
        <w:rPr>
          <w:noProof/>
        </w:rPr>
        <w:t xml:space="preserve">Van der Walt, S., Colbert, S.C., and Varoquaux, G. (2011). The NumPy array: a structure for efficient numerical computation. </w:t>
      </w:r>
      <w:r w:rsidRPr="00C72D3A">
        <w:rPr>
          <w:i/>
          <w:noProof/>
        </w:rPr>
        <w:t>arXiv</w:t>
      </w:r>
      <w:r w:rsidRPr="00C72D3A">
        <w:rPr>
          <w:noProof/>
        </w:rPr>
        <w:t>. doi: 10.1109/MCSE.2011.37.</w:t>
      </w:r>
    </w:p>
    <w:p w14:paraId="14DADA7E" w14:textId="77777777" w:rsidR="00C72D3A" w:rsidRPr="00C72D3A" w:rsidRDefault="00C72D3A" w:rsidP="00C72D3A">
      <w:pPr>
        <w:pStyle w:val="EndNoteBibliography"/>
        <w:spacing w:after="0"/>
        <w:ind w:left="720" w:hanging="720"/>
        <w:rPr>
          <w:noProof/>
        </w:rPr>
      </w:pPr>
      <w:r w:rsidRPr="00C72D3A">
        <w:rPr>
          <w:noProof/>
        </w:rPr>
        <w:t xml:space="preserve">Verbraecken, J., Van de Heyning, P., De Backer, W., and Van Gaal, L. (2006). Body surface area in normal-weight, overweight, and obese adults. A comparison study. </w:t>
      </w:r>
      <w:r w:rsidRPr="00C72D3A">
        <w:rPr>
          <w:i/>
          <w:noProof/>
        </w:rPr>
        <w:t>Metabolism</w:t>
      </w:r>
      <w:r w:rsidRPr="00C72D3A">
        <w:rPr>
          <w:noProof/>
        </w:rPr>
        <w:t xml:space="preserve"> 55(4)</w:t>
      </w:r>
      <w:r w:rsidRPr="00C72D3A">
        <w:rPr>
          <w:b/>
          <w:noProof/>
        </w:rPr>
        <w:t>,</w:t>
      </w:r>
      <w:r w:rsidRPr="00C72D3A">
        <w:rPr>
          <w:noProof/>
        </w:rPr>
        <w:t xml:space="preserve"> 515-524. doi: 10.1016/j.metabol.2005.11.004.</w:t>
      </w:r>
    </w:p>
    <w:p w14:paraId="160F3972" w14:textId="77777777" w:rsidR="00C72D3A" w:rsidRPr="00C72D3A" w:rsidRDefault="00C72D3A" w:rsidP="00C72D3A">
      <w:pPr>
        <w:pStyle w:val="EndNoteBibliography"/>
        <w:spacing w:after="0"/>
        <w:ind w:left="720" w:hanging="720"/>
        <w:rPr>
          <w:noProof/>
        </w:rPr>
      </w:pPr>
      <w:r w:rsidRPr="00C72D3A">
        <w:rPr>
          <w:noProof/>
        </w:rPr>
        <w:t xml:space="preserve">Virtanen, P., Gommers, R., Oliphant, T.E., Haberland, M., Reddy, T., Cournapeau, D., et al. (2020). SciPy 1.0: fundamental algorithms for scientific computing in Python. </w:t>
      </w:r>
      <w:r w:rsidRPr="00C72D3A">
        <w:rPr>
          <w:i/>
          <w:noProof/>
        </w:rPr>
        <w:t>Nat Methods</w:t>
      </w:r>
      <w:r w:rsidRPr="00C72D3A">
        <w:rPr>
          <w:noProof/>
        </w:rPr>
        <w:t xml:space="preserve"> 17(3)</w:t>
      </w:r>
      <w:r w:rsidRPr="00C72D3A">
        <w:rPr>
          <w:b/>
          <w:noProof/>
        </w:rPr>
        <w:t>,</w:t>
      </w:r>
      <w:r w:rsidRPr="00C72D3A">
        <w:rPr>
          <w:noProof/>
        </w:rPr>
        <w:t xml:space="preserve"> 261-272. doi: 10.1038/s41592-019-0686-2.</w:t>
      </w:r>
    </w:p>
    <w:p w14:paraId="4789BC67" w14:textId="77777777" w:rsidR="00C72D3A" w:rsidRPr="00C72D3A" w:rsidRDefault="00C72D3A" w:rsidP="00C72D3A">
      <w:pPr>
        <w:pStyle w:val="EndNoteBibliography"/>
        <w:spacing w:after="0"/>
        <w:ind w:left="720" w:hanging="720"/>
        <w:rPr>
          <w:noProof/>
        </w:rPr>
      </w:pPr>
      <w:r w:rsidRPr="00C72D3A">
        <w:rPr>
          <w:noProof/>
        </w:rPr>
        <w:t xml:space="preserve">Volkers, M., Toko, H., Doroudgar, S., Din, S., Quijada, P., Joyo, A.Y., et al. (2013). Pathological hypertrophy amelioration by PRAS40-mediated inhibition of mTORC1. </w:t>
      </w:r>
      <w:r w:rsidRPr="00C72D3A">
        <w:rPr>
          <w:i/>
          <w:noProof/>
        </w:rPr>
        <w:t>Proc Natl Acad Sci U S A</w:t>
      </w:r>
      <w:r w:rsidRPr="00C72D3A">
        <w:rPr>
          <w:noProof/>
        </w:rPr>
        <w:t xml:space="preserve"> 110(31)</w:t>
      </w:r>
      <w:r w:rsidRPr="00C72D3A">
        <w:rPr>
          <w:b/>
          <w:noProof/>
        </w:rPr>
        <w:t>,</w:t>
      </w:r>
      <w:r w:rsidRPr="00C72D3A">
        <w:rPr>
          <w:noProof/>
        </w:rPr>
        <w:t xml:space="preserve"> 12661-12666. doi: 10.1073/pnas.1301455110.</w:t>
      </w:r>
    </w:p>
    <w:p w14:paraId="4549607A" w14:textId="77777777" w:rsidR="00C72D3A" w:rsidRPr="00C72D3A" w:rsidRDefault="00C72D3A" w:rsidP="00C72D3A">
      <w:pPr>
        <w:pStyle w:val="EndNoteBibliography"/>
        <w:spacing w:after="0"/>
        <w:ind w:left="720" w:hanging="720"/>
        <w:rPr>
          <w:noProof/>
        </w:rPr>
      </w:pPr>
      <w:r w:rsidRPr="00C72D3A">
        <w:rPr>
          <w:noProof/>
        </w:rPr>
        <w:t xml:space="preserve">Washio, T., Sugiura, S., Okada, J.I., and Hisada, T. (2020). Using Systolic Local Mechanical Load to Predict Fiber Orientation in Ventricles. </w:t>
      </w:r>
      <w:r w:rsidRPr="00C72D3A">
        <w:rPr>
          <w:i/>
          <w:noProof/>
        </w:rPr>
        <w:t>Front Physiol</w:t>
      </w:r>
      <w:r w:rsidRPr="00C72D3A">
        <w:rPr>
          <w:noProof/>
        </w:rPr>
        <w:t xml:space="preserve"> 11</w:t>
      </w:r>
      <w:r w:rsidRPr="00C72D3A">
        <w:rPr>
          <w:b/>
          <w:noProof/>
        </w:rPr>
        <w:t>,</w:t>
      </w:r>
      <w:r w:rsidRPr="00C72D3A">
        <w:rPr>
          <w:noProof/>
        </w:rPr>
        <w:t xml:space="preserve"> 467. doi: 10.3389/fphys.2020.00467.</w:t>
      </w:r>
    </w:p>
    <w:p w14:paraId="4DF8C789" w14:textId="77777777" w:rsidR="00C72D3A" w:rsidRPr="00C72D3A" w:rsidRDefault="00C72D3A" w:rsidP="00C72D3A">
      <w:pPr>
        <w:pStyle w:val="EndNoteBibliography"/>
        <w:spacing w:after="0"/>
        <w:ind w:left="720" w:hanging="720"/>
        <w:rPr>
          <w:noProof/>
        </w:rPr>
      </w:pPr>
      <w:r w:rsidRPr="00C72D3A">
        <w:rPr>
          <w:noProof/>
        </w:rPr>
        <w:t xml:space="preserve">Watkins, H., Ashrafian, H., and Redwood, C. (2011). Inherited cardiomyopathies. </w:t>
      </w:r>
      <w:r w:rsidRPr="00C72D3A">
        <w:rPr>
          <w:i/>
          <w:noProof/>
        </w:rPr>
        <w:t>N Engl J Med</w:t>
      </w:r>
      <w:r w:rsidRPr="00C72D3A">
        <w:rPr>
          <w:noProof/>
        </w:rPr>
        <w:t xml:space="preserve"> 364(17)</w:t>
      </w:r>
      <w:r w:rsidRPr="00C72D3A">
        <w:rPr>
          <w:b/>
          <w:noProof/>
        </w:rPr>
        <w:t>,</w:t>
      </w:r>
      <w:r w:rsidRPr="00C72D3A">
        <w:rPr>
          <w:noProof/>
        </w:rPr>
        <w:t xml:space="preserve"> 1643-1656. doi: 10.1056/NEJMra0902923.</w:t>
      </w:r>
    </w:p>
    <w:p w14:paraId="487573AA" w14:textId="77777777" w:rsidR="00C72D3A" w:rsidRPr="00C72D3A" w:rsidRDefault="00C72D3A" w:rsidP="00C72D3A">
      <w:pPr>
        <w:pStyle w:val="EndNoteBibliography"/>
        <w:spacing w:after="0"/>
        <w:ind w:left="720" w:hanging="720"/>
        <w:rPr>
          <w:noProof/>
        </w:rPr>
      </w:pPr>
      <w:r w:rsidRPr="00C72D3A">
        <w:rPr>
          <w:noProof/>
        </w:rPr>
        <w:t xml:space="preserve">Witt, S.H., Labeit, D., Granzier, H., Labeit, S., and Witt, C.C. (2005). Dimerization of the cardiac ankyrin protein CARP: implications for MARP titin-based signaling. </w:t>
      </w:r>
      <w:r w:rsidRPr="00C72D3A">
        <w:rPr>
          <w:i/>
          <w:noProof/>
        </w:rPr>
        <w:t>J Muscle Res Cell Motil</w:t>
      </w:r>
      <w:r w:rsidRPr="00C72D3A">
        <w:rPr>
          <w:noProof/>
        </w:rPr>
        <w:t xml:space="preserve"> 26(6-8)</w:t>
      </w:r>
      <w:r w:rsidRPr="00C72D3A">
        <w:rPr>
          <w:b/>
          <w:noProof/>
        </w:rPr>
        <w:t>,</w:t>
      </w:r>
      <w:r w:rsidRPr="00C72D3A">
        <w:rPr>
          <w:noProof/>
        </w:rPr>
        <w:t xml:space="preserve"> 401-408. doi: 10.1007/s10974-005-9022-9.</w:t>
      </w:r>
    </w:p>
    <w:p w14:paraId="0F74B1C6"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(2017). A Comparison of Phenomenologic Growth Laws for Myocardial Hypertrophy. </w:t>
      </w:r>
      <w:r w:rsidRPr="00C72D3A">
        <w:rPr>
          <w:i/>
          <w:noProof/>
        </w:rPr>
        <w:t>J Elast</w:t>
      </w:r>
      <w:r w:rsidRPr="00C72D3A">
        <w:rPr>
          <w:noProof/>
        </w:rPr>
        <w:t xml:space="preserve"> 129(1-2)</w:t>
      </w:r>
      <w:r w:rsidRPr="00C72D3A">
        <w:rPr>
          <w:b/>
          <w:noProof/>
        </w:rPr>
        <w:t>,</w:t>
      </w:r>
      <w:r w:rsidRPr="00C72D3A">
        <w:rPr>
          <w:noProof/>
        </w:rPr>
        <w:t xml:space="preserve"> 257-281. doi: 10.1007/s10659-017-9631-8.</w:t>
      </w:r>
    </w:p>
    <w:p w14:paraId="328D3722"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(2018). Predicting the Time Course of Ventricular Dilation and Thickening Using a Rapid Compartmental Model. </w:t>
      </w:r>
      <w:r w:rsidRPr="00C72D3A">
        <w:rPr>
          <w:i/>
          <w:noProof/>
        </w:rPr>
        <w:t>J Cardiovasc Transl Res</w:t>
      </w:r>
      <w:r w:rsidRPr="00C72D3A">
        <w:rPr>
          <w:noProof/>
        </w:rPr>
        <w:t xml:space="preserve"> 11(2)</w:t>
      </w:r>
      <w:r w:rsidRPr="00C72D3A">
        <w:rPr>
          <w:b/>
          <w:noProof/>
        </w:rPr>
        <w:t>,</w:t>
      </w:r>
      <w:r w:rsidRPr="00C72D3A">
        <w:rPr>
          <w:noProof/>
        </w:rPr>
        <w:t xml:space="preserve"> 109-122. doi: 10.1007/s12265-018-9793-1.</w:t>
      </w:r>
    </w:p>
    <w:p w14:paraId="2F07DF57" w14:textId="77777777" w:rsidR="00C72D3A" w:rsidRPr="00C72D3A" w:rsidRDefault="00C72D3A" w:rsidP="00C72D3A">
      <w:pPr>
        <w:pStyle w:val="EndNoteBibliography"/>
        <w:spacing w:after="0"/>
        <w:ind w:left="720" w:hanging="720"/>
        <w:rPr>
          <w:noProof/>
        </w:rPr>
      </w:pPr>
      <w:r w:rsidRPr="00C72D3A">
        <w:rPr>
          <w:noProof/>
        </w:rPr>
        <w:t xml:space="preserve">Yoshida, K., and Holmes, J.W. (2021). Computational models of cardiac hypertrophy. </w:t>
      </w:r>
      <w:r w:rsidRPr="00C72D3A">
        <w:rPr>
          <w:i/>
          <w:noProof/>
        </w:rPr>
        <w:t>Prog Biophys Mol Biol</w:t>
      </w:r>
      <w:r w:rsidRPr="00C72D3A">
        <w:rPr>
          <w:noProof/>
        </w:rPr>
        <w:t xml:space="preserve"> 159</w:t>
      </w:r>
      <w:r w:rsidRPr="00C72D3A">
        <w:rPr>
          <w:b/>
          <w:noProof/>
        </w:rPr>
        <w:t>,</w:t>
      </w:r>
      <w:r w:rsidRPr="00C72D3A">
        <w:rPr>
          <w:noProof/>
        </w:rPr>
        <w:t xml:space="preserve"> 75-85. doi: 10.1016/j.pbiomolbio.2020.07.001.</w:t>
      </w:r>
    </w:p>
    <w:p w14:paraId="185F5AC5" w14:textId="77777777" w:rsidR="00C72D3A" w:rsidRPr="00C72D3A" w:rsidRDefault="00C72D3A" w:rsidP="00C72D3A">
      <w:pPr>
        <w:pStyle w:val="EndNoteBibliography"/>
        <w:spacing w:after="0"/>
        <w:ind w:left="720" w:hanging="720"/>
        <w:rPr>
          <w:noProof/>
        </w:rPr>
      </w:pPr>
      <w:r w:rsidRPr="00C72D3A">
        <w:rPr>
          <w:noProof/>
        </w:rPr>
        <w:t xml:space="preserve">Yoshida, K., McCulloch, A.D., Omens, J.H., and Holmes, J.W. (2020a). Predictions of hypertrophy and its regression in response to pressure overload. </w:t>
      </w:r>
      <w:r w:rsidRPr="00C72D3A">
        <w:rPr>
          <w:i/>
          <w:noProof/>
        </w:rPr>
        <w:t>Biomech Model Mechanobiol</w:t>
      </w:r>
      <w:r w:rsidRPr="00C72D3A">
        <w:rPr>
          <w:noProof/>
        </w:rPr>
        <w:t xml:space="preserve"> 19(3)</w:t>
      </w:r>
      <w:r w:rsidRPr="00C72D3A">
        <w:rPr>
          <w:b/>
          <w:noProof/>
        </w:rPr>
        <w:t>,</w:t>
      </w:r>
      <w:r w:rsidRPr="00C72D3A">
        <w:rPr>
          <w:noProof/>
        </w:rPr>
        <w:t xml:space="preserve"> 1079-1089. doi: 10.1007/s10237-019-01271-w.</w:t>
      </w:r>
    </w:p>
    <w:p w14:paraId="7AD9306E" w14:textId="210A4967" w:rsidR="00C72D3A" w:rsidRPr="00C72D3A" w:rsidRDefault="00C72D3A" w:rsidP="00C72D3A">
      <w:pPr>
        <w:pStyle w:val="EndNoteBibliography"/>
        <w:spacing w:after="0"/>
        <w:ind w:left="720" w:hanging="720"/>
        <w:rPr>
          <w:noProof/>
        </w:rPr>
      </w:pPr>
      <w:r w:rsidRPr="00C72D3A">
        <w:rPr>
          <w:noProof/>
        </w:rPr>
        <w:t xml:space="preserve">Yoshida, K., Saucerman, J.J., and Holmes, J.W. (2020b). Multiscale model of heart growth during pregnancy: Integrating mechanical and hormonal signaling. </w:t>
      </w:r>
      <w:r w:rsidRPr="00C72D3A">
        <w:rPr>
          <w:i/>
          <w:noProof/>
        </w:rPr>
        <w:t>bioRxiv</w:t>
      </w:r>
      <w:r w:rsidRPr="00C72D3A">
        <w:rPr>
          <w:noProof/>
        </w:rPr>
        <w:t xml:space="preserve">. doi: </w:t>
      </w:r>
      <w:hyperlink r:id="rId41" w:history="1">
        <w:r w:rsidRPr="00C72D3A">
          <w:rPr>
            <w:rStyle w:val="Hyperlink"/>
            <w:noProof/>
          </w:rPr>
          <w:t>https://doi.org/10.1101/2020.09.18.302067</w:t>
        </w:r>
      </w:hyperlink>
      <w:r w:rsidRPr="00C72D3A">
        <w:rPr>
          <w:noProof/>
        </w:rPr>
        <w:t>.</w:t>
      </w:r>
    </w:p>
    <w:p w14:paraId="0DECE52A" w14:textId="77777777" w:rsidR="00C72D3A" w:rsidRPr="00C72D3A" w:rsidRDefault="00C72D3A" w:rsidP="00C72D3A">
      <w:pPr>
        <w:pStyle w:val="EndNoteBibliography"/>
        <w:spacing w:after="0"/>
        <w:ind w:left="720" w:hanging="720"/>
        <w:rPr>
          <w:noProof/>
        </w:rPr>
      </w:pPr>
      <w:r w:rsidRPr="00C72D3A">
        <w:rPr>
          <w:noProof/>
        </w:rPr>
        <w:t xml:space="preserve">Zhang, M., Niu, X., Hu, J., Yuan, Y., Sun, S., Wang, J., et al. (2014). Lin28a protects against hypoxia/reoxygenation induced cardiomyocytes apoptosis by alleviating mitochondrial dysfunction under high glucose/high fat conditions. </w:t>
      </w:r>
      <w:r w:rsidRPr="00C72D3A">
        <w:rPr>
          <w:i/>
          <w:noProof/>
        </w:rPr>
        <w:t>PLoS One</w:t>
      </w:r>
      <w:r w:rsidRPr="00C72D3A">
        <w:rPr>
          <w:noProof/>
        </w:rPr>
        <w:t xml:space="preserve"> 9(10)</w:t>
      </w:r>
      <w:r w:rsidRPr="00C72D3A">
        <w:rPr>
          <w:b/>
          <w:noProof/>
        </w:rPr>
        <w:t>,</w:t>
      </w:r>
      <w:r w:rsidRPr="00C72D3A">
        <w:rPr>
          <w:noProof/>
        </w:rPr>
        <w:t xml:space="preserve"> e110580. doi: 10.1371/journal.pone.0110580.</w:t>
      </w:r>
    </w:p>
    <w:p w14:paraId="6F1F5F0E" w14:textId="77777777" w:rsidR="00C72D3A" w:rsidRPr="00C72D3A" w:rsidRDefault="00C72D3A" w:rsidP="00C72D3A">
      <w:pPr>
        <w:pStyle w:val="EndNoteBibliography"/>
        <w:spacing w:after="0"/>
        <w:ind w:left="720" w:hanging="720"/>
        <w:rPr>
          <w:noProof/>
        </w:rPr>
      </w:pPr>
      <w:r w:rsidRPr="00C72D3A">
        <w:rPr>
          <w:noProof/>
        </w:rPr>
        <w:t xml:space="preserve">Zhu, H., Shyh-Chang, N., Segre, A.V., Shinoda, G., Shah, S.P., Einhorn, W.S., et al. (2011). The Lin28/let-7 axis regulates glucose metabolism. </w:t>
      </w:r>
      <w:r w:rsidRPr="00C72D3A">
        <w:rPr>
          <w:i/>
          <w:noProof/>
        </w:rPr>
        <w:t>Cell</w:t>
      </w:r>
      <w:r w:rsidRPr="00C72D3A">
        <w:rPr>
          <w:noProof/>
        </w:rPr>
        <w:t xml:space="preserve"> 147(1)</w:t>
      </w:r>
      <w:r w:rsidRPr="00C72D3A">
        <w:rPr>
          <w:b/>
          <w:noProof/>
        </w:rPr>
        <w:t>,</w:t>
      </w:r>
      <w:r w:rsidRPr="00C72D3A">
        <w:rPr>
          <w:noProof/>
        </w:rPr>
        <w:t xml:space="preserve"> 81-94. doi: 10.1016/j.cell.2011.08.033.</w:t>
      </w:r>
    </w:p>
    <w:p w14:paraId="72AD8710" w14:textId="77777777" w:rsidR="00C72D3A" w:rsidRPr="00C72D3A" w:rsidRDefault="00C72D3A" w:rsidP="00C72D3A">
      <w:pPr>
        <w:pStyle w:val="EndNoteBibliography"/>
        <w:ind w:left="720" w:hanging="720"/>
        <w:rPr>
          <w:noProof/>
        </w:rPr>
      </w:pPr>
      <w:r w:rsidRPr="00483E42">
        <w:rPr>
          <w:noProof/>
          <w:lang w:val="fr-FR"/>
          <w:rPrChange w:id="156" w:author="Kenneth Campbell" w:date="2021-12-22T14:43:00Z">
            <w:rPr>
              <w:noProof/>
            </w:rPr>
          </w:rPrChange>
        </w:rPr>
        <w:t xml:space="preserve">Zou, P., Pinotsis, N., Lange, S., Song, Y.H., Popov, A., Mavridis, I., et al. </w:t>
      </w:r>
      <w:r w:rsidRPr="00C72D3A">
        <w:rPr>
          <w:noProof/>
        </w:rPr>
        <w:t xml:space="preserve">(2006). Palindromic assembly of the giant muscle protein titin in the sarcomeric Z-disk. </w:t>
      </w:r>
      <w:r w:rsidRPr="00C72D3A">
        <w:rPr>
          <w:i/>
          <w:noProof/>
        </w:rPr>
        <w:t>Nature</w:t>
      </w:r>
      <w:r w:rsidRPr="00C72D3A">
        <w:rPr>
          <w:noProof/>
        </w:rPr>
        <w:t xml:space="preserve"> 439(7073)</w:t>
      </w:r>
      <w:r w:rsidRPr="00C72D3A">
        <w:rPr>
          <w:b/>
          <w:noProof/>
        </w:rPr>
        <w:t>,</w:t>
      </w:r>
      <w:r w:rsidRPr="00C72D3A">
        <w:rPr>
          <w:noProof/>
        </w:rPr>
        <w:t xml:space="preserve"> 229-233. doi: 10.1038/nature04343.</w:t>
      </w:r>
    </w:p>
    <w:p w14:paraId="33DE3510" w14:textId="218E7F12"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157"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157"/>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025D8BEA"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158"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159"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60" w:author="Kenneth Campbell" w:date="2021-12-22T14:43: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23AA540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161"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162"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63" w:author="Kenneth Campbell" w:date="2021-12-22T14:43: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2CACF228"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sidRPr="00483E42">
              <w:rPr>
                <w:rFonts w:asciiTheme="majorBidi" w:hAnsiTheme="majorBidi" w:cstheme="majorBidi"/>
                <w:lang w:val="fr-FR"/>
                <w:rPrChange w:id="16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sidRPr="00483E42">
              <w:rPr>
                <w:rFonts w:asciiTheme="majorBidi" w:hAnsiTheme="majorBidi" w:cstheme="majorBidi"/>
                <w:lang w:val="fr-FR"/>
                <w:rPrChange w:id="16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66" w:author="Kenneth Campbell" w:date="2021-12-22T14:43:00Z">
                  <w:rPr>
                    <w:rFonts w:asciiTheme="majorBidi" w:hAnsiTheme="majorBidi" w:cstheme="majorBidi"/>
                    <w:noProof/>
                  </w:rPr>
                </w:rPrChange>
              </w:rPr>
              <w:t>(Liu et al., 2020)</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6977629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sidRPr="00483E42">
              <w:rPr>
                <w:rFonts w:asciiTheme="majorBidi" w:hAnsiTheme="majorBidi" w:cstheme="majorBidi"/>
                <w:lang w:val="fr-FR"/>
                <w:rPrChange w:id="16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sidRPr="00483E42">
              <w:rPr>
                <w:rFonts w:asciiTheme="majorBidi" w:hAnsiTheme="majorBidi" w:cstheme="majorBidi"/>
                <w:lang w:val="fr-FR"/>
                <w:rPrChange w:id="16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69" w:author="Kenneth Campbell" w:date="2021-12-22T14:43:00Z">
                  <w:rPr>
                    <w:rFonts w:asciiTheme="majorBidi" w:hAnsiTheme="majorBidi" w:cstheme="majorBidi"/>
                    <w:noProof/>
                  </w:rPr>
                </w:rPrChange>
              </w:rPr>
              <w:t>(Malahfji et al., 2020)</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70A60A9E"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68D2E98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sidRPr="00483E42">
              <w:rPr>
                <w:rFonts w:asciiTheme="majorBidi" w:hAnsiTheme="majorBidi" w:cstheme="majorBidi"/>
                <w:lang w:val="fr-FR"/>
                <w:rPrChange w:id="17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sidRPr="00483E42">
              <w:rPr>
                <w:rFonts w:asciiTheme="majorBidi" w:hAnsiTheme="majorBidi" w:cstheme="majorBidi"/>
                <w:lang w:val="fr-FR"/>
                <w:rPrChange w:id="17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72" w:author="Kenneth Campbell" w:date="2021-12-22T14:43:00Z">
                  <w:rPr>
                    <w:rFonts w:asciiTheme="majorBidi" w:hAnsiTheme="majorBidi" w:cstheme="majorBidi"/>
                    <w:noProof/>
                  </w:rPr>
                </w:rPrChange>
              </w:rPr>
              <w:t>(Everett et al., 2020)</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5BF4130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7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7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75"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19CFBBB9"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7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7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78"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1A9038D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7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18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81"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4A3DD196"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431F258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CF3478" w:rsidRPr="00483E42">
              <w:rPr>
                <w:rFonts w:asciiTheme="majorBidi" w:hAnsiTheme="majorBidi" w:cstheme="majorBidi"/>
                <w:lang w:val="fr-FR"/>
                <w:rPrChange w:id="182" w:author="Kenneth Campbell" w:date="2021-12-22T14:43:00Z">
                  <w:rPr>
                    <w:rFonts w:asciiTheme="majorBidi" w:hAnsiTheme="majorBidi" w:cstheme="majorBidi"/>
                  </w:rPr>
                </w:rPrChange>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83" w:author="Kenneth Campbell" w:date="2021-12-22T14:43:00Z">
                  <w:rPr>
                    <w:rFonts w:asciiTheme="majorBidi" w:hAnsiTheme="majorBidi" w:cstheme="majorBidi"/>
                    <w:noProof/>
                  </w:rPr>
                </w:rPrChange>
              </w:rPr>
              <w:t>(Bakkestrom et al., 2018)</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7B87AD0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sidRPr="00483E42">
              <w:rPr>
                <w:rFonts w:asciiTheme="majorBidi" w:hAnsiTheme="majorBidi" w:cstheme="majorBidi"/>
                <w:lang w:val="fr-FR"/>
                <w:rPrChange w:id="18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sidRPr="00483E42">
              <w:rPr>
                <w:rFonts w:asciiTheme="majorBidi" w:hAnsiTheme="majorBidi" w:cstheme="majorBidi"/>
                <w:lang w:val="fr-FR"/>
                <w:rPrChange w:id="18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86" w:author="Kenneth Campbell" w:date="2021-12-22T14:43:00Z">
                  <w:rPr>
                    <w:rFonts w:asciiTheme="majorBidi" w:hAnsiTheme="majorBidi" w:cstheme="majorBidi"/>
                    <w:noProof/>
                  </w:rPr>
                </w:rPrChange>
              </w:rPr>
              <w:t>(Geiger et al., 2018)</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0C3B933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sidRPr="00483E42">
              <w:rPr>
                <w:rFonts w:asciiTheme="majorBidi" w:hAnsiTheme="majorBidi" w:cstheme="majorBidi"/>
                <w:lang w:val="fr-FR"/>
                <w:rPrChange w:id="18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sidRPr="00483E42">
              <w:rPr>
                <w:rFonts w:asciiTheme="majorBidi" w:hAnsiTheme="majorBidi" w:cstheme="majorBidi"/>
                <w:lang w:val="fr-FR"/>
                <w:rPrChange w:id="18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89" w:author="Kenneth Campbell" w:date="2021-12-22T14:43:00Z">
                  <w:rPr>
                    <w:rFonts w:asciiTheme="majorBidi" w:hAnsiTheme="majorBidi" w:cstheme="majorBidi"/>
                    <w:noProof/>
                  </w:rPr>
                </w:rPrChange>
              </w:rPr>
              <w:t>(Lee et al., 2015b)</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718D0061"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sidRPr="00483E42">
              <w:rPr>
                <w:rFonts w:asciiTheme="majorBidi" w:hAnsiTheme="majorBidi" w:cstheme="majorBidi"/>
                <w:lang w:val="fr-FR"/>
                <w:rPrChange w:id="19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sidRPr="00483E42">
              <w:rPr>
                <w:rFonts w:asciiTheme="majorBidi" w:hAnsiTheme="majorBidi" w:cstheme="majorBidi"/>
                <w:lang w:val="fr-FR"/>
                <w:rPrChange w:id="19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92" w:author="Kenneth Campbell" w:date="2021-12-22T14:43:00Z">
                  <w:rPr>
                    <w:rFonts w:asciiTheme="majorBidi" w:hAnsiTheme="majorBidi" w:cstheme="majorBidi"/>
                    <w:noProof/>
                  </w:rPr>
                </w:rPrChange>
              </w:rPr>
              <w:t>(Singh et al., 2019)</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5DD4AF4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19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19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95" w:author="Kenneth Campbell" w:date="2021-12-22T14:43: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4888294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19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19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198" w:author="Kenneth Campbell" w:date="2021-12-22T14:43: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1C17FC6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19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0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01" w:author="Kenneth Campbell" w:date="2021-12-22T14:43: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3632CE2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sidRPr="00483E42">
              <w:rPr>
                <w:rFonts w:asciiTheme="majorBidi" w:hAnsiTheme="majorBidi" w:cstheme="majorBidi"/>
                <w:lang w:val="fr-FR"/>
                <w:rPrChange w:id="202"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sidRPr="00483E42">
              <w:rPr>
                <w:rFonts w:asciiTheme="majorBidi" w:hAnsiTheme="majorBidi" w:cstheme="majorBidi"/>
                <w:lang w:val="fr-FR"/>
                <w:rPrChange w:id="203"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04" w:author="Kenneth Campbell" w:date="2021-12-22T14:43:00Z">
                  <w:rPr>
                    <w:rFonts w:asciiTheme="majorBidi" w:hAnsiTheme="majorBidi" w:cstheme="majorBidi"/>
                    <w:noProof/>
                  </w:rPr>
                </w:rPrChange>
              </w:rPr>
              <w:t>(Everett et al., 2018)</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32F1D38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sidRPr="00483E42">
              <w:rPr>
                <w:rFonts w:asciiTheme="majorBidi" w:hAnsiTheme="majorBidi" w:cstheme="majorBidi"/>
                <w:lang w:val="fr-FR"/>
                <w:rPrChange w:id="205"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sidRPr="00483E42">
              <w:rPr>
                <w:rFonts w:asciiTheme="majorBidi" w:hAnsiTheme="majorBidi" w:cstheme="majorBidi"/>
                <w:lang w:val="fr-FR"/>
                <w:rPrChange w:id="206"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07" w:author="Kenneth Campbell" w:date="2021-12-22T14:43:00Z">
                  <w:rPr>
                    <w:rFonts w:asciiTheme="majorBidi" w:hAnsiTheme="majorBidi" w:cstheme="majorBidi"/>
                    <w:noProof/>
                  </w:rPr>
                </w:rPrChange>
              </w:rPr>
              <w:t>(Myerson et al., 2016)</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1B88824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sidRPr="00483E42">
              <w:rPr>
                <w:rFonts w:asciiTheme="majorBidi" w:hAnsiTheme="majorBidi" w:cstheme="majorBidi"/>
                <w:lang w:val="fr-FR"/>
                <w:rPrChange w:id="208"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sidRPr="00483E42">
              <w:rPr>
                <w:rFonts w:asciiTheme="majorBidi" w:hAnsiTheme="majorBidi" w:cstheme="majorBidi"/>
                <w:lang w:val="fr-FR"/>
                <w:rPrChange w:id="209"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10" w:author="Kenneth Campbell" w:date="2021-12-22T14:43:00Z">
                  <w:rPr>
                    <w:rFonts w:asciiTheme="majorBidi" w:hAnsiTheme="majorBidi" w:cstheme="majorBidi"/>
                    <w:noProof/>
                  </w:rPr>
                </w:rPrChange>
              </w:rPr>
              <w:t>(Fairbairn et al., 2013)</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19DC5BC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11"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12"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13" w:author="Kenneth Campbell" w:date="2021-12-22T14:43: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61B0EA3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1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1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16" w:author="Kenneth Campbell" w:date="2021-12-22T14:43: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2BBF927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1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1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19" w:author="Kenneth Campbell" w:date="2021-12-22T14:43: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2464DAA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sidRPr="00483E42">
              <w:rPr>
                <w:rFonts w:asciiTheme="majorBidi" w:hAnsiTheme="majorBidi" w:cstheme="majorBidi"/>
                <w:lang w:val="fr-FR"/>
                <w:rPrChange w:id="22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sidRPr="00483E42">
              <w:rPr>
                <w:rFonts w:asciiTheme="majorBidi" w:hAnsiTheme="majorBidi" w:cstheme="majorBidi"/>
                <w:lang w:val="fr-FR"/>
                <w:rPrChange w:id="22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22" w:author="Kenneth Campbell" w:date="2021-12-22T14:43:00Z">
                  <w:rPr>
                    <w:rFonts w:asciiTheme="majorBidi" w:hAnsiTheme="majorBidi" w:cstheme="majorBidi"/>
                    <w:noProof/>
                  </w:rPr>
                </w:rPrChange>
              </w:rPr>
              <w:t>(Myerson et al., 2012)</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2062069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22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22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25" w:author="Kenneth Campbell" w:date="2021-12-22T14:43: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371B745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22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22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28" w:author="Kenneth Campbell" w:date="2021-12-22T14:43: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2334639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22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23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31" w:author="Kenneth Campbell" w:date="2021-12-22T14:43: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47DCE34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232"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233"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34" w:author="Kenneth Campbell" w:date="2021-12-22T14:43: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06871CC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235"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236"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37" w:author="Kenneth Campbell" w:date="2021-12-22T14:43: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182FD055"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CF3478">
              <w:rPr>
                <w:rFonts w:asciiTheme="majorBidi" w:hAnsiTheme="majorBidi" w:cstheme="majorBidi"/>
                <w:noProof/>
              </w:rPr>
              <w:t>(Steadman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5B0818A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238"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239"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40" w:author="Kenneth Campbell" w:date="2021-12-22T14:43: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7C3459E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sidRPr="00483E42">
              <w:rPr>
                <w:rFonts w:asciiTheme="majorBidi" w:hAnsiTheme="majorBidi" w:cstheme="majorBidi"/>
                <w:lang w:val="fr-FR"/>
                <w:rPrChange w:id="241"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sidRPr="00483E42">
              <w:rPr>
                <w:rFonts w:asciiTheme="majorBidi" w:hAnsiTheme="majorBidi" w:cstheme="majorBidi"/>
                <w:lang w:val="fr-FR"/>
                <w:rPrChange w:id="242"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43" w:author="Kenneth Campbell" w:date="2021-12-22T14:43:00Z">
                  <w:rPr>
                    <w:rFonts w:asciiTheme="majorBidi" w:hAnsiTheme="majorBidi" w:cstheme="majorBidi"/>
                    <w:noProof/>
                  </w:rPr>
                </w:rPrChange>
              </w:rPr>
              <w:t>(Grotenhuis et al., 2007)</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244"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244"/>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27E4381E" w:rsidR="006C34FF" w:rsidRPr="001B05C1" w:rsidRDefault="007B3453" w:rsidP="00946339">
      <w:pPr>
        <w:jc w:val="center"/>
      </w:pPr>
      <w:r w:rsidRPr="00427EB0">
        <w:rPr>
          <w:b/>
          <w:bCs/>
        </w:rPr>
        <w:t>Fig</w:t>
      </w:r>
      <w:r w:rsidR="009B68EC">
        <w:rPr>
          <w:b/>
          <w:bCs/>
        </w:rPr>
        <w:t>ure</w:t>
      </w:r>
      <w:r w:rsidRPr="00427EB0">
        <w:rPr>
          <w:b/>
          <w:bCs/>
        </w:rPr>
        <w:t xml:space="preserve"> S</w:t>
      </w:r>
      <w:bookmarkStart w:id="245"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245"/>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CF3478">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CF3478">
        <w:rPr>
          <w:noProof/>
        </w:rPr>
        <w:t>(Campbell et al., 2020)</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246" w:name="figs3"/>
      <w:bookmarkEnd w:id="246"/>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247"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247"/>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248"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248"/>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249"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249"/>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250"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250"/>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251"/>
      <w:r w:rsidR="00E31AED">
        <w:rPr>
          <w:rFonts w:asciiTheme="majorBidi" w:hAnsiTheme="majorBidi" w:cstheme="majorBidi"/>
          <w:b/>
          <w:bCs/>
        </w:rPr>
        <w:t>removed pressure overloading</w:t>
      </w:r>
      <w:commentRangeEnd w:id="251"/>
      <w:r w:rsidR="007B336B">
        <w:rPr>
          <w:rStyle w:val="CommentReference"/>
        </w:rPr>
        <w:commentReference w:id="251"/>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252"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252"/>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253"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253"/>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254"/>
      <w:r w:rsidR="004C170C" w:rsidRPr="00B95524">
        <w:rPr>
          <w:rFonts w:asciiTheme="majorBidi" w:hAnsiTheme="majorBidi" w:cstheme="majorBidi"/>
        </w:rPr>
        <w:t>Similar</w:t>
      </w:r>
      <w:commentRangeEnd w:id="254"/>
      <w:r w:rsidR="006E39A3">
        <w:rPr>
          <w:rStyle w:val="CommentReference"/>
        </w:rPr>
        <w:commentReference w:id="254"/>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255"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255"/>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256"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256"/>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257"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257"/>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752A9493" w:rsidR="00A109E5" w:rsidRPr="00B342B9" w:rsidRDefault="00A109E5" w:rsidP="005A5714">
      <w:pPr>
        <w:rPr>
          <w:rFonts w:asciiTheme="majorBidi" w:hAnsiTheme="majorBidi" w:cstheme="majorBidi"/>
          <w:b/>
          <w:bCs/>
        </w:rPr>
      </w:pPr>
    </w:p>
    <w:sectPr w:rsidR="00A109E5" w:rsidRPr="00B342B9" w:rsidSect="00D537FA">
      <w:footerReference w:type="even" r:id="rId54"/>
      <w:footerReference w:type="default" r:id="rId55"/>
      <w:headerReference w:type="first" r:id="rId56"/>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enneth Campbell" w:date="2021-11-01T22:40:00Z" w:initials="KC">
    <w:p w14:paraId="4D5920B1" w14:textId="48A65C99" w:rsidR="003B7B70" w:rsidRDefault="003B7B70">
      <w:pPr>
        <w:pStyle w:val="CommentText"/>
      </w:pPr>
      <w:r>
        <w:rPr>
          <w:rStyle w:val="CommentReference"/>
        </w:rPr>
        <w:annotationRef/>
      </w:r>
      <w:r>
        <w:t xml:space="preserve">I think this title is stronger and more appropriate. Note that we have consistently used multiscale instead of multi-scale in </w:t>
      </w:r>
      <w:proofErr w:type="gramStart"/>
      <w:r>
        <w:t>all of</w:t>
      </w:r>
      <w:proofErr w:type="gramEnd"/>
      <w:r>
        <w:t xml:space="preserve"> our grant applications and my papers. Please use that.</w:t>
      </w:r>
    </w:p>
  </w:comment>
  <w:comment w:id="4" w:author="Campbell, Kenneth S." w:date="2021-11-01T19:34:00Z" w:initials="CKS">
    <w:p w14:paraId="3114A35C" w14:textId="63998C97" w:rsidR="003B7B70" w:rsidRDefault="003B7B70">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5" w:author="Sharifi, Hossein" w:date="2021-11-04T15:33:00Z" w:initials="SH">
    <w:p w14:paraId="1CA433D5" w14:textId="14027BB4" w:rsidR="003B7B70" w:rsidRDefault="003B7B70">
      <w:pPr>
        <w:pStyle w:val="CommentText"/>
      </w:pPr>
      <w:r>
        <w:rPr>
          <w:rStyle w:val="CommentReference"/>
        </w:rPr>
        <w:annotationRef/>
      </w:r>
      <w:r>
        <w:t>Adopted through the whole manuscript.</w:t>
      </w:r>
    </w:p>
  </w:comment>
  <w:comment w:id="6" w:author="Campbell, Kenneth S." w:date="2021-11-01T19:34:00Z" w:initials="CKS">
    <w:p w14:paraId="0ADF95C3" w14:textId="50C1C655" w:rsidR="003B7B70" w:rsidRDefault="003B7B70">
      <w:pPr>
        <w:pStyle w:val="CommentText"/>
      </w:pPr>
      <w:r>
        <w:rPr>
          <w:rStyle w:val="CommentReference"/>
        </w:rPr>
        <w:annotationRef/>
      </w:r>
      <w:r>
        <w:t>This means pushed under a fluid. I think you mean emerging.</w:t>
      </w:r>
    </w:p>
  </w:comment>
  <w:comment w:id="7" w:author="Sharifi, Hossein" w:date="2021-11-04T15:34:00Z" w:initials="SH">
    <w:p w14:paraId="69C236EE" w14:textId="6BC1871B" w:rsidR="003B7B70" w:rsidRDefault="003B7B70">
      <w:pPr>
        <w:pStyle w:val="CommentText"/>
      </w:pPr>
      <w:r>
        <w:rPr>
          <w:rStyle w:val="CommentReference"/>
        </w:rPr>
        <w:annotationRef/>
      </w:r>
      <w:r>
        <w:t>Thanks for catching this.</w:t>
      </w:r>
    </w:p>
  </w:comment>
  <w:comment w:id="8" w:author="Campbell, Kenneth S." w:date="2021-11-01T19:35:00Z" w:initials="CKS">
    <w:p w14:paraId="30C26CCC" w14:textId="1F2FA138" w:rsidR="003B7B70" w:rsidRDefault="003B7B70">
      <w:pPr>
        <w:pStyle w:val="CommentText"/>
      </w:pPr>
      <w:r>
        <w:rPr>
          <w:rStyle w:val="CommentReference"/>
        </w:rPr>
        <w:annotationRef/>
      </w:r>
      <w:r>
        <w:t>This is not a good example if we don’t test it in the manuscript. Delete.</w:t>
      </w:r>
    </w:p>
  </w:comment>
  <w:comment w:id="9" w:author="Sharifi, Hossein" w:date="2021-11-04T15:34:00Z" w:initials="SH">
    <w:p w14:paraId="1ABE154A" w14:textId="0128C32C" w:rsidR="003B7B70" w:rsidRDefault="003B7B70">
      <w:pPr>
        <w:pStyle w:val="CommentText"/>
      </w:pPr>
      <w:r>
        <w:rPr>
          <w:rStyle w:val="CommentReference"/>
        </w:rPr>
        <w:annotationRef/>
      </w:r>
      <w:r>
        <w:t xml:space="preserve">Removed </w:t>
      </w:r>
    </w:p>
  </w:comment>
  <w:comment w:id="10" w:author="Campbell, Kenneth S." w:date="2021-11-01T19:36:00Z" w:initials="CKS">
    <w:p w14:paraId="4729C997" w14:textId="77777777" w:rsidR="003B7B70" w:rsidRDefault="003B7B70">
      <w:pPr>
        <w:pStyle w:val="CommentText"/>
        <w:rPr>
          <w:rStyle w:val="CommentReference"/>
        </w:rPr>
      </w:pPr>
      <w:r>
        <w:rPr>
          <w:rStyle w:val="CommentReference"/>
        </w:rPr>
        <w:annotationRef/>
      </w:r>
    </w:p>
    <w:p w14:paraId="4E402EAD" w14:textId="76416E1A" w:rsidR="003B7B70" w:rsidRDefault="003B7B70">
      <w:pPr>
        <w:pStyle w:val="CommentText"/>
      </w:pPr>
      <w:r>
        <w:t>?</w:t>
      </w:r>
    </w:p>
  </w:comment>
  <w:comment w:id="11" w:author="Sharifi, Hossein" w:date="2021-11-04T15:44:00Z" w:initials="SH">
    <w:p w14:paraId="751D411D" w14:textId="0E850032" w:rsidR="003B7B70" w:rsidRDefault="003B7B70">
      <w:pPr>
        <w:pStyle w:val="CommentText"/>
      </w:pPr>
      <w:r>
        <w:rPr>
          <w:rStyle w:val="CommentReference"/>
        </w:rPr>
        <w:annotationRef/>
      </w:r>
      <w:r>
        <w:t>Adopted your style.</w:t>
      </w:r>
    </w:p>
  </w:comment>
  <w:comment w:id="12" w:author="Kenneth Campbell" w:date="2021-11-03T09:43:00Z" w:initials="KC">
    <w:p w14:paraId="54782D63" w14:textId="528D8797" w:rsidR="003B7B70" w:rsidRDefault="003B7B70">
      <w:pPr>
        <w:pStyle w:val="CommentText"/>
      </w:pPr>
      <w:r>
        <w:rPr>
          <w:rStyle w:val="CommentReference"/>
        </w:rPr>
        <w:annotationRef/>
      </w:r>
      <w:r>
        <w:t>Don’t define abbreviations if you are not going to use them again in the abstract. It’s a waste of space.</w:t>
      </w:r>
    </w:p>
  </w:comment>
  <w:comment w:id="13" w:author="Sharifi, Hossein" w:date="2021-12-06T08:20:00Z" w:initials="SH">
    <w:p w14:paraId="0BF1F625" w14:textId="4BFF8A14" w:rsidR="003B7B70" w:rsidRDefault="003B7B70">
      <w:pPr>
        <w:pStyle w:val="CommentText"/>
      </w:pPr>
      <w:r>
        <w:rPr>
          <w:rStyle w:val="CommentReference"/>
        </w:rPr>
        <w:annotationRef/>
      </w:r>
      <w:r>
        <w:t>Heavily reduce the usage of abbreviations through the entire paper.</w:t>
      </w:r>
    </w:p>
  </w:comment>
  <w:comment w:id="14" w:author="Kenneth Campbell" w:date="2021-11-01T22:51:00Z" w:initials="KC">
    <w:p w14:paraId="441D195A" w14:textId="2DE89053" w:rsidR="003B7B70" w:rsidRDefault="003B7B70">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15" w:author="Sharifi, Hossein" w:date="2021-12-06T08:21:00Z" w:initials="SH">
    <w:p w14:paraId="124204B9" w14:textId="52916715" w:rsidR="003B7B70" w:rsidRDefault="003B7B70">
      <w:pPr>
        <w:pStyle w:val="CommentText"/>
      </w:pPr>
      <w:r>
        <w:rPr>
          <w:rStyle w:val="CommentReference"/>
        </w:rPr>
        <w:annotationRef/>
      </w:r>
      <w:r>
        <w:t>Edited.</w:t>
      </w:r>
    </w:p>
  </w:comment>
  <w:comment w:id="16" w:author="Kenneth Campbell" w:date="2021-11-01T22:53:00Z" w:initials="KC">
    <w:p w14:paraId="515373A9" w14:textId="3040CE0D" w:rsidR="003B7B70" w:rsidRDefault="003B7B70">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7" w:author="Sharifi, Hossein" w:date="2021-12-22T11:25:00Z" w:initials="SH">
    <w:p w14:paraId="764E442D" w14:textId="796B890B" w:rsidR="003B7B70" w:rsidRDefault="003B7B70">
      <w:pPr>
        <w:pStyle w:val="CommentText"/>
      </w:pPr>
      <w:r>
        <w:rPr>
          <w:rStyle w:val="CommentReference"/>
        </w:rPr>
        <w:annotationRef/>
      </w:r>
      <w:r>
        <w:t xml:space="preserve">This section is entirely new. </w:t>
      </w:r>
    </w:p>
  </w:comment>
  <w:comment w:id="18" w:author="Sharifi, Hossein" w:date="2021-12-18T17:26:00Z" w:initials="SH">
    <w:p w14:paraId="0CBCBDC6" w14:textId="7EE52A71" w:rsidR="003B7B70" w:rsidRDefault="003B7B70">
      <w:pPr>
        <w:pStyle w:val="CommentText"/>
      </w:pPr>
      <w:r>
        <w:rPr>
          <w:rStyle w:val="CommentReference"/>
        </w:rPr>
        <w:annotationRef/>
      </w:r>
      <w:r>
        <w:t xml:space="preserve">This </w:t>
      </w:r>
      <w:proofErr w:type="gramStart"/>
      <w:r>
        <w:t>section  is</w:t>
      </w:r>
      <w:proofErr w:type="gramEnd"/>
      <w:r>
        <w:t xml:space="preserve"> newly added</w:t>
      </w:r>
    </w:p>
  </w:comment>
  <w:comment w:id="19" w:author="Kenneth Campbell" w:date="2021-11-01T23:08:00Z" w:initials="KC">
    <w:p w14:paraId="13A7559C" w14:textId="0C4E8F1A" w:rsidR="003B7B70" w:rsidRDefault="003B7B70">
      <w:pPr>
        <w:pStyle w:val="CommentText"/>
      </w:pPr>
      <w:r>
        <w:rPr>
          <w:rStyle w:val="CommentReference"/>
        </w:rPr>
        <w:annotationRef/>
      </w:r>
      <w:r>
        <w:rPr>
          <w:noProof/>
        </w:rPr>
        <w:t>I do not think y</w:t>
      </w:r>
      <w:proofErr w:type="spellStart"/>
      <w:r>
        <w:t>ou</w:t>
      </w:r>
      <w:proofErr w:type="spellEnd"/>
      <w:r>
        <w:t xml:space="preserve"> have clinical data that is NOT from patients. If you have the chance to drop words that don’t add to the context, do so every time you can. In the words of Strunk and Whyte, “Omit useless words.” This is a good book to help make your writing tighter.</w:t>
      </w:r>
      <w:r>
        <w:br/>
      </w:r>
      <w:r w:rsidRPr="005E23C4">
        <w:t>https://en.wikipedia.org/wiki/The_Elements_of_Style</w:t>
      </w:r>
    </w:p>
  </w:comment>
  <w:comment w:id="20" w:author="Sharifi, Hossein" w:date="2021-12-06T16:06:00Z" w:initials="SH">
    <w:p w14:paraId="46D59A03" w14:textId="5B77AB39" w:rsidR="003B7B70" w:rsidRDefault="003B7B70">
      <w:pPr>
        <w:pStyle w:val="CommentText"/>
      </w:pPr>
      <w:r>
        <w:rPr>
          <w:rStyle w:val="CommentReference"/>
        </w:rPr>
        <w:annotationRef/>
      </w:r>
      <w:r>
        <w:t>Adopted.</w:t>
      </w:r>
    </w:p>
  </w:comment>
  <w:comment w:id="21" w:author="Kenneth Campbell" w:date="2021-11-01T23:10:00Z" w:initials="KC">
    <w:p w14:paraId="1FC3600A" w14:textId="7A4B2710" w:rsidR="003B7B70" w:rsidRDefault="003B7B70">
      <w:pPr>
        <w:pStyle w:val="CommentText"/>
      </w:pPr>
      <w:r>
        <w:rPr>
          <w:rStyle w:val="CommentReference"/>
        </w:rPr>
        <w:annotationRef/>
      </w:r>
      <w:r>
        <w:t>I think you can halve the length of this section by referring to other work. Save your efforts for the stuff that is new.</w:t>
      </w:r>
    </w:p>
  </w:comment>
  <w:comment w:id="22" w:author="Sharifi, Hossein" w:date="2021-11-05T09:49:00Z" w:initials="SH">
    <w:p w14:paraId="2E48F127" w14:textId="4186CD22" w:rsidR="003B7B70" w:rsidRDefault="003B7B70">
      <w:pPr>
        <w:pStyle w:val="CommentText"/>
      </w:pPr>
      <w:r>
        <w:rPr>
          <w:rStyle w:val="CommentReference"/>
        </w:rPr>
        <w:annotationRef/>
      </w:r>
      <w:r>
        <w:t xml:space="preserve">I prefer to keep this section in here to give a very </w:t>
      </w:r>
      <w:proofErr w:type="gramStart"/>
      <w:r>
        <w:t>brief summary</w:t>
      </w:r>
      <w:proofErr w:type="gramEnd"/>
      <w:r>
        <w:t xml:space="preserve"> of the central framework of </w:t>
      </w:r>
      <w:proofErr w:type="spellStart"/>
      <w:r>
        <w:t>pymyovent</w:t>
      </w:r>
      <w:proofErr w:type="spellEnd"/>
      <w:r>
        <w:t xml:space="preserve"> to new readers of our works. </w:t>
      </w:r>
    </w:p>
  </w:comment>
  <w:comment w:id="23" w:author="Kenneth Campbell" w:date="2021-11-01T23:11:00Z" w:initials="KC">
    <w:p w14:paraId="1641A0FB" w14:textId="24E77A52" w:rsidR="003B7B70" w:rsidRDefault="003B7B70">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24" w:author="Sharifi, Hossein" w:date="2021-11-04T15:25:00Z" w:initials="SH">
    <w:p w14:paraId="6F501FFB" w14:textId="701492D7" w:rsidR="003B7B70" w:rsidRDefault="003B7B70">
      <w:pPr>
        <w:pStyle w:val="CommentText"/>
      </w:pPr>
      <w:r>
        <w:rPr>
          <w:rStyle w:val="CommentReference"/>
        </w:rPr>
        <w:annotationRef/>
      </w:r>
      <w:r>
        <w:t>Adopted</w:t>
      </w:r>
    </w:p>
  </w:comment>
  <w:comment w:id="26" w:author="Kenneth Campbell" w:date="2021-11-01T23:11:00Z" w:initials="KC">
    <w:p w14:paraId="41D39980" w14:textId="1F465750" w:rsidR="003B7B70" w:rsidRDefault="003B7B70">
      <w:pPr>
        <w:pStyle w:val="CommentText"/>
      </w:pPr>
      <w:r>
        <w:rPr>
          <w:rStyle w:val="CommentReference"/>
        </w:rPr>
        <w:annotationRef/>
      </w:r>
      <w:r>
        <w:t>These are not sentences and need to be rewritten. The legend needs to note that it is modified from prior publications with a citation.</w:t>
      </w:r>
    </w:p>
  </w:comment>
  <w:comment w:id="27" w:author="Sharifi, Hossein" w:date="2021-12-06T21:42:00Z" w:initials="SH">
    <w:p w14:paraId="1634D656" w14:textId="5EC5DD3A" w:rsidR="003B7B70" w:rsidRDefault="003B7B70">
      <w:pPr>
        <w:pStyle w:val="CommentText"/>
      </w:pPr>
      <w:r>
        <w:rPr>
          <w:rStyle w:val="CommentReference"/>
        </w:rPr>
        <w:annotationRef/>
      </w:r>
      <w:r>
        <w:t xml:space="preserve">Rewritten. </w:t>
      </w:r>
    </w:p>
  </w:comment>
  <w:comment w:id="28" w:author="Kenneth Campbell" w:date="2021-11-01T23:14:00Z" w:initials="KC">
    <w:p w14:paraId="052A5FE7" w14:textId="54805B29" w:rsidR="003B7B70" w:rsidRDefault="003B7B70">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29" w:author="Sharifi, Hossein" w:date="2021-12-07T09:32:00Z" w:initials="SH">
    <w:p w14:paraId="57BC3202" w14:textId="39C76697" w:rsidR="003B7B70" w:rsidRDefault="003B7B70">
      <w:pPr>
        <w:pStyle w:val="CommentText"/>
      </w:pPr>
      <w:r>
        <w:rPr>
          <w:rStyle w:val="CommentReference"/>
        </w:rPr>
        <w:annotationRef/>
      </w:r>
      <w:r>
        <w:t>edited</w:t>
      </w:r>
    </w:p>
  </w:comment>
  <w:comment w:id="30" w:author="Sharifi, Hossein" w:date="2021-12-18T17:57:00Z" w:initials="SH">
    <w:p w14:paraId="7AA5C25B" w14:textId="7AA1470E" w:rsidR="003B7B70" w:rsidRDefault="003B7B70">
      <w:pPr>
        <w:pStyle w:val="CommentText"/>
      </w:pPr>
      <w:r>
        <w:rPr>
          <w:rStyle w:val="CommentReference"/>
        </w:rPr>
        <w:annotationRef/>
      </w:r>
      <w:r>
        <w:t>Rewrote the section</w:t>
      </w:r>
    </w:p>
  </w:comment>
  <w:comment w:id="33" w:author="Kenneth Campbell" w:date="2021-11-02T09:18:00Z" w:initials="KC">
    <w:p w14:paraId="40049292" w14:textId="5E3DD716" w:rsidR="003B7B70" w:rsidRDefault="003B7B70">
      <w:pPr>
        <w:pStyle w:val="CommentText"/>
      </w:pPr>
      <w:r>
        <w:rPr>
          <w:rStyle w:val="CommentReference"/>
        </w:rPr>
        <w:annotationRef/>
      </w:r>
      <w:r>
        <w:t xml:space="preserve">Do you want to stick with this nomenclature? I think it might be better to change it so that there is less overlap with the baroreflex system. That will also require changing the </w:t>
      </w:r>
      <w:proofErr w:type="gramStart"/>
      <w:r>
        <w:t>code-base</w:t>
      </w:r>
      <w:proofErr w:type="gramEnd"/>
      <w:r>
        <w:t xml:space="preserve"> which is pretty easy given the modular structure we’re using.</w:t>
      </w:r>
    </w:p>
  </w:comment>
  <w:comment w:id="34" w:author="Sharifi, Hossein" w:date="2021-12-07T09:34:00Z" w:initials="SH">
    <w:p w14:paraId="0BC4599F" w14:textId="270F1E05" w:rsidR="003B7B70" w:rsidRDefault="003B7B70">
      <w:pPr>
        <w:pStyle w:val="CommentText"/>
      </w:pPr>
      <w:r>
        <w:rPr>
          <w:rStyle w:val="CommentReference"/>
        </w:rPr>
        <w:annotationRef/>
      </w:r>
      <w:r>
        <w:t xml:space="preserve">Changed to </w:t>
      </w:r>
      <w:proofErr w:type="spellStart"/>
      <w:r>
        <w:t>k_a</w:t>
      </w:r>
      <w:proofErr w:type="spellEnd"/>
    </w:p>
  </w:comment>
  <w:comment w:id="35" w:author="Kenneth Campbell" w:date="2021-11-02T09:19:00Z" w:initials="KC">
    <w:p w14:paraId="3993E7E8" w14:textId="7B8C1101" w:rsidR="003B7B70" w:rsidRDefault="003B7B70">
      <w:pPr>
        <w:pStyle w:val="CommentText"/>
      </w:pPr>
      <w:r>
        <w:rPr>
          <w:rStyle w:val="CommentReference"/>
        </w:rPr>
        <w:annotationRef/>
      </w:r>
      <w:r>
        <w:t>What do these limits correspond to physiologically?</w:t>
      </w:r>
    </w:p>
  </w:comment>
  <w:comment w:id="36" w:author="Sharifi, Hossein" w:date="2021-12-07T09:35:00Z" w:initials="SH">
    <w:p w14:paraId="11A5106A" w14:textId="56A6DA23" w:rsidR="003B7B70" w:rsidRDefault="003B7B70">
      <w:pPr>
        <w:pStyle w:val="CommentText"/>
      </w:pPr>
      <w:r>
        <w:rPr>
          <w:rStyle w:val="CommentReference"/>
        </w:rPr>
        <w:annotationRef/>
      </w:r>
      <w:r>
        <w:t>Explained now</w:t>
      </w:r>
    </w:p>
  </w:comment>
  <w:comment w:id="38" w:author="Kenneth Campbell" w:date="2021-11-01T23:20:00Z" w:initials="KC">
    <w:p w14:paraId="616239B6" w14:textId="3C5E5293" w:rsidR="003B7B70" w:rsidRDefault="003B7B70">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39" w:author="Sharifi, Hossein" w:date="2021-12-07T09:36:00Z" w:initials="SH">
    <w:p w14:paraId="01EAF28F" w14:textId="0D6CA5C4" w:rsidR="003B7B70" w:rsidRDefault="003B7B70">
      <w:pPr>
        <w:pStyle w:val="CommentText"/>
      </w:pPr>
      <w:r>
        <w:rPr>
          <w:rStyle w:val="CommentReference"/>
        </w:rPr>
        <w:annotationRef/>
      </w:r>
      <w:r>
        <w:t>I think this is now better.</w:t>
      </w:r>
    </w:p>
  </w:comment>
  <w:comment w:id="40" w:author="Sharifi, Hossein" w:date="2021-12-18T17:58:00Z" w:initials="SH">
    <w:p w14:paraId="0ECE3253" w14:textId="6B52B63B" w:rsidR="003B7B70" w:rsidRDefault="003B7B70">
      <w:pPr>
        <w:pStyle w:val="CommentText"/>
      </w:pPr>
      <w:r>
        <w:rPr>
          <w:rStyle w:val="CommentReference"/>
        </w:rPr>
        <w:annotationRef/>
      </w:r>
      <w:r>
        <w:t>Rewrote the section</w:t>
      </w:r>
    </w:p>
  </w:comment>
  <w:comment w:id="41" w:author="Kenneth Campbell" w:date="2021-11-01T23:22:00Z" w:initials="KC">
    <w:p w14:paraId="49EEB7CF" w14:textId="643D5A75" w:rsidR="003B7B70" w:rsidRDefault="003B7B70">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42" w:author="Sharifi, Hossein" w:date="2021-12-07T09:37:00Z" w:initials="SH">
    <w:p w14:paraId="73532413" w14:textId="7E8A511A" w:rsidR="003B7B70" w:rsidRDefault="003B7B70">
      <w:pPr>
        <w:pStyle w:val="CommentText"/>
      </w:pPr>
      <w:r>
        <w:rPr>
          <w:rStyle w:val="CommentReference"/>
        </w:rPr>
        <w:annotationRef/>
      </w:r>
      <w:r>
        <w:t xml:space="preserve">You are right. Rewrote the statement. </w:t>
      </w:r>
    </w:p>
  </w:comment>
  <w:comment w:id="43" w:author="Kenneth Campbell" w:date="2021-11-01T23:24:00Z" w:initials="KC">
    <w:p w14:paraId="37E0C18B" w14:textId="6885B2DD" w:rsidR="003B7B70" w:rsidRDefault="003B7B70">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44" w:author="Sharifi, Hossein" w:date="2021-12-07T09:39:00Z" w:initials="SH">
    <w:p w14:paraId="5E1CA9E2" w14:textId="41B7E0DB" w:rsidR="003B7B70" w:rsidRDefault="003B7B70">
      <w:pPr>
        <w:pStyle w:val="CommentText"/>
      </w:pPr>
      <w:r>
        <w:rPr>
          <w:rStyle w:val="CommentReference"/>
        </w:rPr>
        <w:annotationRef/>
      </w:r>
      <w:r>
        <w:t>implemented</w:t>
      </w:r>
    </w:p>
  </w:comment>
  <w:comment w:id="47" w:author="Kenneth Campbell" w:date="2021-11-02T09:34:00Z" w:initials="KC">
    <w:p w14:paraId="7381417B" w14:textId="48554222" w:rsidR="003B7B70" w:rsidRDefault="003B7B70">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48" w:author="Sharifi, Hossein" w:date="2021-12-07T09:40:00Z" w:initials="SH">
    <w:p w14:paraId="2F484871" w14:textId="0FDC60F4" w:rsidR="003B7B70" w:rsidRDefault="003B7B70">
      <w:pPr>
        <w:pStyle w:val="CommentText"/>
      </w:pPr>
      <w:r>
        <w:rPr>
          <w:rStyle w:val="CommentReference"/>
        </w:rPr>
        <w:annotationRef/>
      </w:r>
      <w:r>
        <w:t>Changed my statement.</w:t>
      </w:r>
    </w:p>
  </w:comment>
  <w:comment w:id="49" w:author="Kenneth Campbell" w:date="2021-11-02T09:36:00Z" w:initials="KC">
    <w:p w14:paraId="6EC02753" w14:textId="2CA23951" w:rsidR="003B7B70" w:rsidRDefault="003B7B70">
      <w:pPr>
        <w:pStyle w:val="CommentText"/>
      </w:pPr>
      <w:r>
        <w:rPr>
          <w:rStyle w:val="CommentReference"/>
        </w:rPr>
        <w:annotationRef/>
      </w:r>
      <w:r>
        <w:t>Ratio of myosin ATPase per myofibrillar volume is confusing. Better to write as myosin ATPase normalized to myofibrillar volume.</w:t>
      </w:r>
    </w:p>
  </w:comment>
  <w:comment w:id="50" w:author="Sharifi, Hossein" w:date="2021-12-07T09:41:00Z" w:initials="SH">
    <w:p w14:paraId="6A738785" w14:textId="6F5704B8" w:rsidR="003B7B70" w:rsidRDefault="003B7B70">
      <w:pPr>
        <w:pStyle w:val="CommentText"/>
      </w:pPr>
      <w:r>
        <w:rPr>
          <w:rStyle w:val="CommentReference"/>
        </w:rPr>
        <w:annotationRef/>
      </w:r>
      <w:r>
        <w:t>Implemented throughout the paper</w:t>
      </w:r>
    </w:p>
  </w:comment>
  <w:comment w:id="51" w:author="Kenneth Campbell" w:date="2021-11-02T09:39:00Z" w:initials="KC">
    <w:p w14:paraId="4A36E35B" w14:textId="720279BE" w:rsidR="003B7B70" w:rsidRDefault="003B7B70">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52" w:author="Sharifi, Hossein" w:date="2021-12-07T09:42:00Z" w:initials="SH">
    <w:p w14:paraId="1583E939" w14:textId="77777777" w:rsidR="003B7B70" w:rsidRDefault="003B7B70">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3B7B70" w:rsidRDefault="003B7B70">
      <w:pPr>
        <w:pStyle w:val="CommentText"/>
      </w:pPr>
      <w:r>
        <w:t xml:space="preserve">I have addressed your points regarding this equation. </w:t>
      </w:r>
    </w:p>
  </w:comment>
  <w:comment w:id="53" w:author="Kenneth Campbell" w:date="2021-11-03T10:05:00Z" w:initials="KC">
    <w:p w14:paraId="3429E7AA" w14:textId="79EF23E2" w:rsidR="003B7B70" w:rsidRDefault="003B7B70">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54" w:author="Sharifi, Hossein" w:date="2021-12-07T09:44:00Z" w:initials="SH">
    <w:p w14:paraId="57722AE6" w14:textId="04630CE3" w:rsidR="003B7B70" w:rsidRDefault="003B7B70">
      <w:pPr>
        <w:pStyle w:val="CommentText"/>
      </w:pPr>
      <w:r>
        <w:rPr>
          <w:rStyle w:val="CommentReference"/>
        </w:rPr>
        <w:annotationRef/>
      </w:r>
      <w:r>
        <w:t>Implemented.</w:t>
      </w:r>
    </w:p>
  </w:comment>
  <w:comment w:id="56" w:author="Kenneth Campbell" w:date="2021-11-02T09:37:00Z" w:initials="KC">
    <w:p w14:paraId="1CE23259" w14:textId="77777777" w:rsidR="003B7B70" w:rsidRDefault="003B7B70" w:rsidP="00061ABF">
      <w:pPr>
        <w:pStyle w:val="CommentText"/>
      </w:pPr>
      <w:r>
        <w:t>Better to write as the number of myosin heads in a hypothetical half-sarcomere with a cross-sectional area of 1 m^2</w:t>
      </w:r>
      <w:r>
        <w:rPr>
          <w:rStyle w:val="CommentReference"/>
        </w:rPr>
        <w:annotationRef/>
      </w:r>
      <w:r>
        <w:t>.</w:t>
      </w:r>
    </w:p>
  </w:comment>
  <w:comment w:id="57" w:author="Sharifi, Hossein" w:date="2021-12-07T09:44:00Z" w:initials="SH">
    <w:p w14:paraId="05B478CA" w14:textId="7899E1D0" w:rsidR="003B7B70" w:rsidRDefault="003B7B70">
      <w:pPr>
        <w:pStyle w:val="CommentText"/>
      </w:pPr>
      <w:r>
        <w:rPr>
          <w:rStyle w:val="CommentReference"/>
        </w:rPr>
        <w:annotationRef/>
      </w:r>
      <w:r>
        <w:t>Implemented</w:t>
      </w:r>
    </w:p>
  </w:comment>
  <w:comment w:id="58" w:author="Kenneth Campbell" w:date="2021-11-02T09:39:00Z" w:initials="KC">
    <w:p w14:paraId="4DF2C16B" w14:textId="77777777" w:rsidR="003B7B70" w:rsidRDefault="003B7B70" w:rsidP="00061ABF">
      <w:pPr>
        <w:pStyle w:val="CommentText"/>
      </w:pPr>
      <w:r>
        <w:rPr>
          <w:rStyle w:val="CommentReference"/>
        </w:rPr>
        <w:annotationRef/>
      </w:r>
      <w:r>
        <w:t>What are the units?</w:t>
      </w:r>
    </w:p>
  </w:comment>
  <w:comment w:id="59" w:author="Sharifi, Hossein" w:date="2021-12-07T09:44:00Z" w:initials="SH">
    <w:p w14:paraId="11CDC873" w14:textId="26952B4F" w:rsidR="003B7B70" w:rsidRDefault="003B7B70">
      <w:pPr>
        <w:pStyle w:val="CommentText"/>
      </w:pPr>
      <w:r>
        <w:rPr>
          <w:rStyle w:val="CommentReference"/>
        </w:rPr>
        <w:annotationRef/>
      </w:r>
      <w:r>
        <w:t>Added</w:t>
      </w:r>
    </w:p>
  </w:comment>
  <w:comment w:id="61" w:author="Sharifi, Hossein" w:date="2021-12-18T17:59:00Z" w:initials="SH">
    <w:p w14:paraId="1C018BE2" w14:textId="1F344288" w:rsidR="003B7B70" w:rsidRDefault="003B7B70">
      <w:pPr>
        <w:pStyle w:val="CommentText"/>
      </w:pPr>
      <w:r>
        <w:rPr>
          <w:rStyle w:val="CommentReference"/>
        </w:rPr>
        <w:annotationRef/>
      </w:r>
      <w:r>
        <w:t>Rewrote the whole section</w:t>
      </w:r>
    </w:p>
  </w:comment>
  <w:comment w:id="62" w:author="Kenneth Campbell" w:date="2021-11-03T10:07:00Z" w:initials="KC">
    <w:p w14:paraId="09431CDA" w14:textId="331E9271" w:rsidR="003B7B70" w:rsidRDefault="003B7B70">
      <w:pPr>
        <w:pStyle w:val="CommentText"/>
      </w:pPr>
      <w:r>
        <w:rPr>
          <w:rStyle w:val="CommentReference"/>
        </w:rPr>
        <w:annotationRef/>
      </w:r>
      <w:r>
        <w:t xml:space="preserve">You didn’t explain how you implemented the growth module. I think this can be done very simply as I did in the baroreflex </w:t>
      </w:r>
      <w:proofErr w:type="gramStart"/>
      <w:r>
        <w:t>manuscript</w:t>
      </w:r>
      <w:proofErr w:type="gramEnd"/>
      <w:r>
        <w:t xml:space="preserve"> but it should be explained.</w:t>
      </w:r>
    </w:p>
  </w:comment>
  <w:comment w:id="63" w:author="Sharifi, Hossein" w:date="2021-12-07T09:44:00Z" w:initials="SH">
    <w:p w14:paraId="38138222" w14:textId="4FD8B0AA" w:rsidR="003B7B70" w:rsidRDefault="003B7B70">
      <w:pPr>
        <w:pStyle w:val="CommentText"/>
      </w:pPr>
      <w:r>
        <w:rPr>
          <w:rStyle w:val="CommentReference"/>
        </w:rPr>
        <w:annotationRef/>
      </w:r>
      <w:r>
        <w:t>Implemented now.</w:t>
      </w:r>
    </w:p>
  </w:comment>
  <w:comment w:id="64" w:author="Sharifi, Hossein" w:date="2021-12-18T18:04:00Z" w:initials="SH">
    <w:p w14:paraId="7223E09A" w14:textId="468801FC" w:rsidR="003B7B70" w:rsidRDefault="003B7B70">
      <w:pPr>
        <w:pStyle w:val="CommentText"/>
      </w:pPr>
      <w:r>
        <w:rPr>
          <w:rStyle w:val="CommentReference"/>
        </w:rPr>
        <w:annotationRef/>
      </w:r>
      <w:r>
        <w:t>Almost rewrote the whole section</w:t>
      </w:r>
    </w:p>
  </w:comment>
  <w:comment w:id="65" w:author="Kenneth Campbell" w:date="2021-11-02T09:45:00Z" w:initials="KC">
    <w:p w14:paraId="14B46454" w14:textId="25B82920" w:rsidR="003B7B70" w:rsidRDefault="003B7B70">
      <w:pPr>
        <w:pStyle w:val="CommentText"/>
      </w:pPr>
      <w:r>
        <w:rPr>
          <w:rStyle w:val="CommentReference"/>
        </w:rPr>
        <w:annotationRef/>
      </w:r>
      <w:r>
        <w:t>What do these citations represent?</w:t>
      </w:r>
    </w:p>
  </w:comment>
  <w:comment w:id="66" w:author="Sharifi, Hossein" w:date="2021-11-07T10:17:00Z" w:initials="SH">
    <w:p w14:paraId="7A24134A" w14:textId="0F8FD591" w:rsidR="003B7B70" w:rsidRDefault="003B7B70">
      <w:pPr>
        <w:pStyle w:val="CommentText"/>
      </w:pPr>
      <w:r>
        <w:rPr>
          <w:rStyle w:val="CommentReference"/>
        </w:rPr>
        <w:annotationRef/>
      </w:r>
      <w:r>
        <w:t xml:space="preserve">Normal range of characteristics parameters of the cardiac function for a healthy adult </w:t>
      </w:r>
    </w:p>
  </w:comment>
  <w:comment w:id="67" w:author="Kenneth Campbell" w:date="2021-11-02T10:00:00Z" w:initials="KC">
    <w:p w14:paraId="4E908CC5" w14:textId="6EF5C741" w:rsidR="003B7B70" w:rsidRDefault="003B7B70">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3B7B70" w:rsidRDefault="003B7B70">
      <w:pPr>
        <w:pStyle w:val="CommentText"/>
      </w:pPr>
    </w:p>
    <w:p w14:paraId="4350EDC7" w14:textId="3A408769" w:rsidR="003B7B70" w:rsidRDefault="003B7B70">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68" w:author="Sharifi, Hossein" w:date="2021-12-07T09:47:00Z" w:initials="SH">
    <w:p w14:paraId="097CAB99" w14:textId="4FB54D51" w:rsidR="003B7B70" w:rsidRDefault="003B7B70">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70" w:author="Kenneth Campbell" w:date="2021-11-02T10:52:00Z" w:initials="KC">
    <w:p w14:paraId="7F2A9550" w14:textId="580AFF20" w:rsidR="003B7B70" w:rsidRDefault="003B7B70">
      <w:pPr>
        <w:pStyle w:val="CommentText"/>
      </w:pPr>
      <w:r>
        <w:rPr>
          <w:rStyle w:val="CommentReference"/>
        </w:rPr>
        <w:annotationRef/>
      </w:r>
      <w:r>
        <w:t xml:space="preserve">I think you need to explain the flow equation up front. You’ve said that you are mimicking valve stenosis by changing </w:t>
      </w:r>
      <w:proofErr w:type="gramStart"/>
      <w:r>
        <w:t>resistance</w:t>
      </w:r>
      <w:proofErr w:type="gramEnd"/>
      <w:r>
        <w:t xml:space="preserve"> but the equation doesn’t come until after you talk about regurgitation.</w:t>
      </w:r>
    </w:p>
  </w:comment>
  <w:comment w:id="71" w:author="Sharifi, Hossein" w:date="2021-12-07T09:46:00Z" w:initials="SH">
    <w:p w14:paraId="709C8506" w14:textId="2CEFAA17" w:rsidR="003B7B70" w:rsidRDefault="003B7B70">
      <w:pPr>
        <w:pStyle w:val="CommentText"/>
      </w:pPr>
      <w:r>
        <w:rPr>
          <w:rStyle w:val="CommentReference"/>
        </w:rPr>
        <w:annotationRef/>
      </w:r>
      <w:r>
        <w:t xml:space="preserve">You are right. Made the required changes. </w:t>
      </w:r>
    </w:p>
  </w:comment>
  <w:comment w:id="77" w:author="Sharifi, Hossein" w:date="2021-12-18T18:13:00Z" w:initials="SH">
    <w:p w14:paraId="40D8AD33" w14:textId="35697CD5" w:rsidR="003B7B70" w:rsidRDefault="003B7B70">
      <w:pPr>
        <w:pStyle w:val="CommentText"/>
      </w:pPr>
      <w:r>
        <w:rPr>
          <w:rStyle w:val="CommentReference"/>
        </w:rPr>
        <w:annotationRef/>
      </w:r>
      <w:r>
        <w:t>Rewrote the whole section</w:t>
      </w:r>
    </w:p>
  </w:comment>
  <w:comment w:id="78" w:author="Kenneth Campbell" w:date="2021-11-02T11:00:00Z" w:initials="KC">
    <w:p w14:paraId="230DF242" w14:textId="77777777" w:rsidR="003B7B70" w:rsidRDefault="003B7B70">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3B7B70" w:rsidRDefault="003B7B70">
      <w:pPr>
        <w:pStyle w:val="CommentText"/>
      </w:pPr>
      <w:r>
        <w:t>This falls under making your writing tighter, more precise, and simpler. That leads to increased impact.</w:t>
      </w:r>
    </w:p>
  </w:comment>
  <w:comment w:id="79" w:author="Sharifi, Hossein" w:date="2021-12-05T14:26:00Z" w:initials="SH">
    <w:p w14:paraId="4533196C" w14:textId="136377E7" w:rsidR="003B7B70" w:rsidRDefault="003B7B70">
      <w:pPr>
        <w:pStyle w:val="CommentText"/>
      </w:pPr>
      <w:r>
        <w:rPr>
          <w:rStyle w:val="CommentReference"/>
        </w:rPr>
        <w:annotationRef/>
      </w:r>
      <w:r>
        <w:t>The text is completely rewritten now. I have adapted all your points.</w:t>
      </w:r>
    </w:p>
  </w:comment>
  <w:comment w:id="80" w:author="Sharifi, Hossein" w:date="2021-12-07T10:21:00Z" w:initials="SH">
    <w:p w14:paraId="17D11723" w14:textId="77777777" w:rsidR="003B7B70" w:rsidRDefault="003B7B70">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3B7B70" w:rsidRDefault="003B7B70">
      <w:pPr>
        <w:pStyle w:val="CommentText"/>
      </w:pPr>
    </w:p>
    <w:p w14:paraId="7723C406" w14:textId="7DB60B31" w:rsidR="003B7B70" w:rsidRDefault="003B7B70">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3B7B70" w:rsidRDefault="003B7B70">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3B7B70" w:rsidRDefault="003B7B70">
      <w:pPr>
        <w:pStyle w:val="CommentText"/>
      </w:pPr>
    </w:p>
    <w:p w14:paraId="78F3D447" w14:textId="2E184473" w:rsidR="003B7B70" w:rsidRDefault="003B7B70">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3B7B70" w:rsidRDefault="003B7B70">
      <w:pPr>
        <w:pStyle w:val="CommentText"/>
      </w:pPr>
    </w:p>
    <w:p w14:paraId="7BF6CB03" w14:textId="77777777" w:rsidR="003B7B70" w:rsidRDefault="003B7B70">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3B7B70" w:rsidRDefault="003B7B70">
      <w:pPr>
        <w:pStyle w:val="CommentText"/>
      </w:pPr>
    </w:p>
    <w:p w14:paraId="07C9619F" w14:textId="77777777" w:rsidR="003B7B70" w:rsidRDefault="003B7B70">
      <w:pPr>
        <w:pStyle w:val="CommentText"/>
      </w:pPr>
    </w:p>
    <w:p w14:paraId="0EC29D1B" w14:textId="1462E952" w:rsidR="003B7B70" w:rsidRDefault="003B7B70">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81" w:author="Kenneth Campbell" w:date="2021-11-02T15:45:00Z" w:initials="KC">
    <w:p w14:paraId="5C4EA4EB" w14:textId="77777777" w:rsidR="003B7B70" w:rsidRDefault="003B7B70">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3B7B70" w:rsidRDefault="003B7B70">
      <w:pPr>
        <w:pStyle w:val="CommentText"/>
      </w:pPr>
    </w:p>
    <w:p w14:paraId="53892CF2" w14:textId="77777777" w:rsidR="003B7B70" w:rsidRDefault="003B7B70">
      <w:pPr>
        <w:pStyle w:val="CommentText"/>
      </w:pPr>
      <w:r>
        <w:t xml:space="preserve">I’m not sure there is a great way of doing this but what is the reasoning behind the choice of panels? Is it optimal? For example, I don’t see a ventricular </w:t>
      </w:r>
      <w:proofErr w:type="gramStart"/>
      <w:r>
        <w:t>pressure</w:t>
      </w:r>
      <w:proofErr w:type="gramEnd"/>
      <w:r>
        <w:t xml:space="preserv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3B7B70" w:rsidRDefault="003B7B70">
      <w:pPr>
        <w:pStyle w:val="CommentText"/>
      </w:pPr>
    </w:p>
    <w:p w14:paraId="3C0FB237" w14:textId="77777777" w:rsidR="003B7B70" w:rsidRDefault="003B7B70">
      <w:pPr>
        <w:pStyle w:val="CommentText"/>
      </w:pPr>
      <w:r>
        <w:t>I am sure that there is a rationale choice of these panels and the order in which they are arranged but it is not obvious to me what it is. Can you explain that in the text?</w:t>
      </w:r>
    </w:p>
    <w:p w14:paraId="273FF104" w14:textId="77777777" w:rsidR="003B7B70" w:rsidRDefault="003B7B70">
      <w:pPr>
        <w:pStyle w:val="CommentText"/>
      </w:pPr>
    </w:p>
    <w:p w14:paraId="33A10FA5" w14:textId="77777777" w:rsidR="003B7B70" w:rsidRDefault="003B7B70">
      <w:pPr>
        <w:pStyle w:val="CommentText"/>
      </w:pPr>
      <w:r>
        <w:t>I think the convention is to write mmHg, not mm Hg.</w:t>
      </w:r>
    </w:p>
    <w:p w14:paraId="0B17D1BE" w14:textId="77777777" w:rsidR="003B7B70" w:rsidRDefault="003B7B70">
      <w:pPr>
        <w:pStyle w:val="CommentText"/>
      </w:pPr>
    </w:p>
    <w:p w14:paraId="61FEEC4D" w14:textId="3DBBF2B3" w:rsidR="003B7B70" w:rsidRDefault="003B7B70">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3B7B70" w:rsidRDefault="003B7B70">
      <w:pPr>
        <w:pStyle w:val="CommentText"/>
      </w:pPr>
    </w:p>
    <w:p w14:paraId="0A655780" w14:textId="24156591" w:rsidR="003B7B70" w:rsidRDefault="003B7B70">
      <w:pPr>
        <w:pStyle w:val="CommentText"/>
      </w:pPr>
      <w:r>
        <w:t xml:space="preserve">What was the justification for starting some y axes at 0 and others not at </w:t>
      </w:r>
      <w:proofErr w:type="gramStart"/>
      <w:r>
        <w:t>0.</w:t>
      </w:r>
      <w:proofErr w:type="gramEnd"/>
      <w:r>
        <w:t xml:space="preserve">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 0)</w:t>
      </w:r>
    </w:p>
    <w:p w14:paraId="591E1C3E" w14:textId="77777777" w:rsidR="003B7B70" w:rsidRDefault="003B7B70">
      <w:pPr>
        <w:pStyle w:val="CommentText"/>
      </w:pPr>
    </w:p>
    <w:p w14:paraId="4D9B6502" w14:textId="2AB77D92" w:rsidR="003B7B70" w:rsidRPr="00772EE9" w:rsidRDefault="003B7B70">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3B7B70" w:rsidRPr="00772EE9" w:rsidRDefault="003B7B70">
      <w:pPr>
        <w:pStyle w:val="CommentText"/>
      </w:pPr>
    </w:p>
    <w:p w14:paraId="059A9A66" w14:textId="1708F0E1" w:rsidR="003B7B70" w:rsidRPr="00031B72" w:rsidRDefault="003B7B70">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83" w:author="Kenneth Campbell" w:date="2021-11-02T23:31:00Z" w:initials="KC">
    <w:p w14:paraId="44C830B9" w14:textId="77777777" w:rsidR="003B7B70" w:rsidRDefault="003B7B70" w:rsidP="00406492">
      <w:pPr>
        <w:pStyle w:val="CommentText"/>
      </w:pPr>
      <w:r>
        <w:rPr>
          <w:rStyle w:val="CommentReference"/>
        </w:rPr>
        <w:annotationRef/>
      </w:r>
      <w:r>
        <w:t>I like the conductance idea here.</w:t>
      </w:r>
    </w:p>
  </w:comment>
  <w:comment w:id="84" w:author="Kenneth Campbell" w:date="2021-11-02T23:33:00Z" w:initials="KC">
    <w:p w14:paraId="62EBC009" w14:textId="77777777" w:rsidR="003B7B70" w:rsidRDefault="003B7B70"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85" w:author="Sharifi, Hossein" w:date="2021-11-18T09:24:00Z" w:initials="SH">
    <w:p w14:paraId="29F13F0B" w14:textId="1AA9AEE1" w:rsidR="003B7B70" w:rsidRDefault="003B7B70">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87" w:author="Kenneth Campbell" w:date="2021-11-02T23:00:00Z" w:initials="KC">
    <w:p w14:paraId="45FC52BB" w14:textId="77777777" w:rsidR="003B7B70" w:rsidRDefault="003B7B70" w:rsidP="00F75499">
      <w:pPr>
        <w:pStyle w:val="CommentText"/>
      </w:pPr>
      <w:r>
        <w:rPr>
          <w:rStyle w:val="CommentReference"/>
        </w:rPr>
        <w:annotationRef/>
      </w:r>
      <w:r>
        <w:t>This needs units.</w:t>
      </w:r>
    </w:p>
  </w:comment>
  <w:comment w:id="88" w:author="Kenneth Campbell" w:date="2021-11-02T23:02:00Z" w:initials="KC">
    <w:p w14:paraId="672B863C" w14:textId="77777777" w:rsidR="003B7B70" w:rsidRDefault="003B7B70"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89" w:author="Sharifi, Hossein" w:date="2021-11-08T13:37:00Z" w:initials="SH">
    <w:p w14:paraId="0BC98FE8" w14:textId="1204E64D" w:rsidR="003B7B70" w:rsidRDefault="003B7B70"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91" w:author="Kenneth Campbell" w:date="2021-11-02T23:42:00Z" w:initials="KC">
    <w:p w14:paraId="42D198C2" w14:textId="1952E53B" w:rsidR="003B7B70" w:rsidRDefault="003B7B70">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w:t>
      </w:r>
      <w:proofErr w:type="gramStart"/>
      <w:r>
        <w:t>paper</w:t>
      </w:r>
      <w:proofErr w:type="gramEnd"/>
      <w:r>
        <w:t xml:space="preserve"> but I would like to know it’s correct before we submit.</w:t>
      </w:r>
    </w:p>
  </w:comment>
  <w:comment w:id="92" w:author="Sharifi, Hossein" w:date="2021-11-13T13:06:00Z" w:initials="SH">
    <w:p w14:paraId="7CB12558" w14:textId="77777777" w:rsidR="003B7B70" w:rsidRDefault="003B7B70">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3B7B70" w:rsidRDefault="003B7B70">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3B7B70" w:rsidRDefault="003B7B70">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93" w:author="Kenneth Campbell" w:date="2021-11-02T23:45:00Z" w:initials="KC">
    <w:p w14:paraId="07975D22" w14:textId="25286CE3" w:rsidR="003B7B70" w:rsidRDefault="003B7B70">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 ?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94" w:author="Sharifi, Hossein" w:date="2021-12-07T12:16:00Z" w:initials="SH">
    <w:p w14:paraId="43CE829F" w14:textId="631BDF55" w:rsidR="003B7B70" w:rsidRDefault="003B7B70">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w:t>
      </w:r>
      <w:proofErr w:type="gramStart"/>
      <w:r>
        <w:t>here,</w:t>
      </w:r>
      <w:proofErr w:type="gramEnd"/>
      <w:r>
        <w:t xml:space="preserv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96" w:author="Kenneth Campbell" w:date="2021-11-02T23:41:00Z" w:initials="KC">
    <w:p w14:paraId="023B72EB" w14:textId="4C89F6D7" w:rsidR="003B7B70" w:rsidRDefault="003B7B70">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97" w:author="Sharifi, Hossein" w:date="2021-11-12T13:24:00Z" w:initials="SH">
    <w:p w14:paraId="103D493C" w14:textId="0D41E78F" w:rsidR="003B7B70" w:rsidRDefault="003B7B70">
      <w:pPr>
        <w:pStyle w:val="CommentText"/>
      </w:pPr>
      <w:r>
        <w:rPr>
          <w:rStyle w:val="CommentReference"/>
        </w:rPr>
        <w:annotationRef/>
      </w:r>
      <w:r>
        <w:t>Adopted</w:t>
      </w:r>
    </w:p>
  </w:comment>
  <w:comment w:id="99" w:author="Sharifi, Hossein" w:date="2021-12-18T21:21:00Z" w:initials="SH">
    <w:p w14:paraId="3DD476EA" w14:textId="5681D00C" w:rsidR="003B7B70" w:rsidRDefault="003B7B70">
      <w:pPr>
        <w:pStyle w:val="CommentText"/>
      </w:pPr>
      <w:r>
        <w:rPr>
          <w:rStyle w:val="CommentReference"/>
        </w:rPr>
        <w:annotationRef/>
      </w:r>
      <w:r>
        <w:t>New section is added</w:t>
      </w:r>
    </w:p>
  </w:comment>
  <w:comment w:id="101" w:author="Kenneth Campbell" w:date="2021-11-02T23:55:00Z" w:initials="KC">
    <w:p w14:paraId="45A4DFEC" w14:textId="77777777" w:rsidR="003B7B70" w:rsidRDefault="003B7B70" w:rsidP="00515123">
      <w:pPr>
        <w:pStyle w:val="CommentText"/>
      </w:pPr>
      <w:r>
        <w:rPr>
          <w:rStyle w:val="CommentReference"/>
        </w:rPr>
        <w:annotationRef/>
      </w:r>
      <w:r>
        <w:t>As usual, lots of questions and comments about this figure.</w:t>
      </w:r>
    </w:p>
    <w:p w14:paraId="5D11E791" w14:textId="77777777" w:rsidR="003B7B70" w:rsidRDefault="003B7B70" w:rsidP="00515123">
      <w:pPr>
        <w:pStyle w:val="CommentText"/>
      </w:pPr>
    </w:p>
    <w:p w14:paraId="64655C4B" w14:textId="77777777" w:rsidR="003B7B70" w:rsidRDefault="003B7B70"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3B7B70" w:rsidRDefault="003B7B70" w:rsidP="00515123">
      <w:pPr>
        <w:pStyle w:val="CommentText"/>
      </w:pPr>
    </w:p>
    <w:p w14:paraId="3A983FAE" w14:textId="122D336E" w:rsidR="003B7B70" w:rsidRDefault="003B7B70" w:rsidP="00515123">
      <w:pPr>
        <w:pStyle w:val="CommentText"/>
      </w:pPr>
      <w:r>
        <w:t>Why did you choose to offset the y-axis values from 0?</w:t>
      </w:r>
    </w:p>
    <w:p w14:paraId="5D7AB1E4" w14:textId="0C19F06F" w:rsidR="003B7B70" w:rsidRDefault="003B7B70" w:rsidP="00515123">
      <w:pPr>
        <w:pStyle w:val="CommentText"/>
      </w:pPr>
    </w:p>
    <w:p w14:paraId="5A2978B0" w14:textId="2F31AA50" w:rsidR="003B7B70" w:rsidRDefault="003B7B70" w:rsidP="00515123">
      <w:pPr>
        <w:pStyle w:val="CommentText"/>
      </w:pPr>
      <w:r>
        <w:t>As in a prior figure, I think it would be much better if you scaled all the axes the same.</w:t>
      </w:r>
    </w:p>
    <w:p w14:paraId="4BCDA3A3" w14:textId="77777777" w:rsidR="003B7B70" w:rsidRDefault="003B7B70" w:rsidP="00515123">
      <w:pPr>
        <w:pStyle w:val="CommentText"/>
      </w:pPr>
    </w:p>
    <w:p w14:paraId="1C49EE08" w14:textId="487234EB" w:rsidR="003B7B70" w:rsidRDefault="003B7B70" w:rsidP="00515123">
      <w:pPr>
        <w:pStyle w:val="CommentText"/>
      </w:pPr>
      <w:r>
        <w:t>Can you do statistical tests to put a p-value for differences between the simulations and the clinical data</w:t>
      </w:r>
      <w:r>
        <w:rPr>
          <w:noProof/>
        </w:rPr>
        <w:t>?</w:t>
      </w:r>
    </w:p>
    <w:p w14:paraId="64AD38E8" w14:textId="77777777" w:rsidR="003B7B70" w:rsidRDefault="003B7B70" w:rsidP="00515123">
      <w:pPr>
        <w:pStyle w:val="CommentText"/>
      </w:pPr>
    </w:p>
    <w:p w14:paraId="0DDBDF6E" w14:textId="77777777" w:rsidR="003B7B70" w:rsidRDefault="003B7B70" w:rsidP="00515123">
      <w:pPr>
        <w:pStyle w:val="CommentText"/>
      </w:pPr>
      <w:r>
        <w:t xml:space="preserve">What is the difference between “control data” and “patient </w:t>
      </w:r>
      <w:proofErr w:type="gramStart"/>
      <w:r>
        <w:t>data”.</w:t>
      </w:r>
      <w:proofErr w:type="gramEnd"/>
      <w:r>
        <w:t xml:space="preserve"> Aren’t </w:t>
      </w:r>
      <w:proofErr w:type="gramStart"/>
      <w:r>
        <w:t>all of</w:t>
      </w:r>
      <w:proofErr w:type="gramEnd"/>
      <w:r>
        <w:t xml:space="preserve">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3B7B70" w:rsidRDefault="003B7B70" w:rsidP="00515123">
      <w:pPr>
        <w:pStyle w:val="CommentText"/>
      </w:pPr>
    </w:p>
    <w:p w14:paraId="0889A80E" w14:textId="77777777" w:rsidR="003B7B70" w:rsidRDefault="003B7B70" w:rsidP="00515123">
      <w:pPr>
        <w:pStyle w:val="CommentText"/>
      </w:pPr>
      <w:r>
        <w:t>What is the LV end-systolic volume index? It is not defined in the figure.</w:t>
      </w:r>
    </w:p>
    <w:p w14:paraId="551C62A4" w14:textId="77777777" w:rsidR="003B7B70" w:rsidRDefault="003B7B70" w:rsidP="00515123">
      <w:pPr>
        <w:pStyle w:val="CommentText"/>
      </w:pPr>
    </w:p>
    <w:p w14:paraId="4D96CC5B" w14:textId="3118A948" w:rsidR="003B7B70" w:rsidRDefault="003B7B70" w:rsidP="00515123">
      <w:pPr>
        <w:pStyle w:val="CommentText"/>
      </w:pPr>
      <w:r>
        <w:t>The x axis label of Subjects is wrong since it also applies to simulation data.</w:t>
      </w:r>
    </w:p>
    <w:p w14:paraId="238DD9D5" w14:textId="77777777" w:rsidR="003B7B70" w:rsidRDefault="003B7B70" w:rsidP="00515123">
      <w:pPr>
        <w:pStyle w:val="CommentText"/>
      </w:pPr>
    </w:p>
    <w:p w14:paraId="2F69D72B" w14:textId="77777777" w:rsidR="003B7B70" w:rsidRDefault="003B7B70"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3B7B70" w:rsidRDefault="003B7B70" w:rsidP="00515123">
      <w:pPr>
        <w:pStyle w:val="CommentText"/>
      </w:pPr>
    </w:p>
    <w:p w14:paraId="1F66E534" w14:textId="29DF7D4D" w:rsidR="003B7B70" w:rsidRDefault="003B7B70" w:rsidP="00515123">
      <w:pPr>
        <w:pStyle w:val="CommentText"/>
      </w:pPr>
      <w:r>
        <w:t>Did you mean to use a small b for baseline in the legends? I think it would be better as Baseline.</w:t>
      </w:r>
    </w:p>
  </w:comment>
  <w:comment w:id="102" w:author="Sharifi, Hossein" w:date="2021-12-10T13:17:00Z" w:initials="SH">
    <w:p w14:paraId="5BAEC22A" w14:textId="77777777" w:rsidR="003B7B70" w:rsidRDefault="003B7B70">
      <w:pPr>
        <w:pStyle w:val="CommentText"/>
      </w:pPr>
      <w:r>
        <w:rPr>
          <w:rStyle w:val="CommentReference"/>
        </w:rPr>
        <w:annotationRef/>
      </w:r>
      <w:r>
        <w:t xml:space="preserve">X labels are now spelled </w:t>
      </w:r>
      <w:proofErr w:type="gramStart"/>
      <w:r>
        <w:t>out, but</w:t>
      </w:r>
      <w:proofErr w:type="gramEnd"/>
      <w:r>
        <w:t xml:space="preserve"> rotated to not overlap with each other. </w:t>
      </w:r>
    </w:p>
    <w:p w14:paraId="7DC2FD36" w14:textId="77777777" w:rsidR="003B7B70" w:rsidRDefault="003B7B70">
      <w:pPr>
        <w:pStyle w:val="CommentText"/>
      </w:pPr>
    </w:p>
    <w:p w14:paraId="04AB946F" w14:textId="2E59DE56" w:rsidR="003B7B70" w:rsidRDefault="003B7B70">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3B7B70" w:rsidRDefault="003B7B70"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3B7B70" w:rsidRDefault="003B7B70">
      <w:pPr>
        <w:pStyle w:val="CommentText"/>
      </w:pPr>
    </w:p>
    <w:p w14:paraId="420196F6" w14:textId="2AEA35BB" w:rsidR="003B7B70" w:rsidRDefault="003B7B70">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3B7B70" w:rsidRDefault="003B7B70">
      <w:pPr>
        <w:pStyle w:val="CommentText"/>
      </w:pPr>
    </w:p>
    <w:p w14:paraId="3F91C0FA" w14:textId="35A26429" w:rsidR="003B7B70" w:rsidRDefault="003B7B70">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w:t>
      </w:r>
      <w:proofErr w:type="gramStart"/>
      <w:r>
        <w:t>is your point</w:t>
      </w:r>
      <w:proofErr w:type="gramEnd"/>
      <w:r>
        <w:t xml:space="preserve">.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3B7B70" w:rsidRDefault="003B7B70">
      <w:pPr>
        <w:pStyle w:val="CommentText"/>
      </w:pPr>
    </w:p>
    <w:p w14:paraId="030E8D29" w14:textId="001DE23F" w:rsidR="003B7B70" w:rsidRDefault="003B7B70">
      <w:pPr>
        <w:pStyle w:val="CommentText"/>
      </w:pPr>
      <w:r>
        <w:t xml:space="preserve">I have implemented all the remaining points that you brought up on this figure. </w:t>
      </w:r>
      <w:r>
        <w:br/>
      </w:r>
      <w:r>
        <w:br/>
        <w:t>Thanks</w:t>
      </w:r>
    </w:p>
  </w:comment>
  <w:comment w:id="105" w:author="Sharifi, Hossein" w:date="2021-12-10T13:10:00Z" w:initials="SH">
    <w:p w14:paraId="126CA84E" w14:textId="20B12F56" w:rsidR="003B7B70" w:rsidRDefault="003B7B70">
      <w:pPr>
        <w:pStyle w:val="CommentText"/>
      </w:pPr>
      <w:r>
        <w:rPr>
          <w:rStyle w:val="CommentReference"/>
        </w:rPr>
        <w:annotationRef/>
      </w:r>
      <w:r>
        <w:t xml:space="preserve">I have drafted this section with the help of Austin in cell signaling. </w:t>
      </w:r>
    </w:p>
  </w:comment>
  <w:comment w:id="106" w:author="Wenk, Jonathan F." w:date="2021-12-18T13:37:00Z" w:initials="J">
    <w:p w14:paraId="7216E9F7" w14:textId="12A6C3FC" w:rsidR="003B7B70" w:rsidRDefault="003B7B70">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w:t>
      </w:r>
      <w:r w:rsidR="009F6990">
        <w:t xml:space="preserve"> whether this needs to be cut down</w:t>
      </w:r>
      <w:r>
        <w:t>.</w:t>
      </w:r>
    </w:p>
  </w:comment>
  <w:comment w:id="108" w:author="Wenk, Jonathan F." w:date="2021-12-18T14:53:00Z" w:initials="J">
    <w:p w14:paraId="7D331F95" w14:textId="5724D47C" w:rsidR="003B7B70" w:rsidRDefault="003B7B70">
      <w:pPr>
        <w:pStyle w:val="CommentText"/>
      </w:pPr>
      <w:r>
        <w:rPr>
          <w:rStyle w:val="CommentReference"/>
        </w:rPr>
        <w:annotationRef/>
      </w:r>
      <w:r>
        <w:t>Same comment as above. This feels like a ton of detail than might not all be necessary.</w:t>
      </w:r>
    </w:p>
  </w:comment>
  <w:comment w:id="109" w:author="Kenneth Campbell" w:date="2021-11-03T12:29:00Z" w:initials="KC">
    <w:p w14:paraId="02F94D0D" w14:textId="33C9A0C5" w:rsidR="003B7B70" w:rsidRDefault="003B7B70">
      <w:pPr>
        <w:pStyle w:val="CommentText"/>
      </w:pPr>
      <w:r>
        <w:rPr>
          <w:rStyle w:val="CommentReference"/>
        </w:rPr>
        <w:annotationRef/>
      </w:r>
      <w:r>
        <w:t>I am a little surprised that the Arts model used a Hill-type system. Are you sure these are correct?</w:t>
      </w:r>
    </w:p>
  </w:comment>
  <w:comment w:id="110" w:author="Sharifi, Hossein" w:date="2021-11-29T10:18:00Z" w:initials="SH">
    <w:p w14:paraId="7580C105" w14:textId="2A682C5D" w:rsidR="003B7B70" w:rsidRDefault="003B7B70">
      <w:pPr>
        <w:pStyle w:val="CommentText"/>
      </w:pPr>
      <w:r>
        <w:rPr>
          <w:rStyle w:val="CommentReference"/>
        </w:rPr>
        <w:annotationRef/>
      </w:r>
      <w:r>
        <w:t xml:space="preserve">I think you are right. They are </w:t>
      </w:r>
      <w:proofErr w:type="gramStart"/>
      <w:r>
        <w:t>actually using</w:t>
      </w:r>
      <w:proofErr w:type="gramEnd"/>
      <w:r>
        <w:t xml:space="preserve"> a single sarcomere model. So, I removed the citation from here. </w:t>
      </w:r>
      <w:r>
        <w:br/>
      </w:r>
    </w:p>
    <w:p w14:paraId="37C6B805" w14:textId="3091A706" w:rsidR="003B7B70" w:rsidRDefault="003B7B70">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3B7B70" w:rsidRDefault="009212BA">
      <w:pPr>
        <w:pStyle w:val="CommentText"/>
      </w:pPr>
      <w:hyperlink r:id="rId4" w:history="1">
        <w:r w:rsidR="003B7B70" w:rsidRPr="007D6C42">
          <w:rPr>
            <w:rStyle w:val="Hyperlink"/>
          </w:rPr>
          <w:t>https://www.ncbi.nlm.nih.gov/pmc/articles/PMC5889094/</w:t>
        </w:r>
      </w:hyperlink>
      <w:r w:rsidR="003B7B70">
        <w:br/>
      </w:r>
      <w:r w:rsidR="003B7B70">
        <w:br/>
      </w:r>
      <w:r w:rsidR="003B7B70">
        <w:br/>
        <w:t xml:space="preserve">  </w:t>
      </w:r>
    </w:p>
  </w:comment>
  <w:comment w:id="111" w:author="Kenneth Campbell" w:date="2021-11-03T12:30:00Z" w:initials="KC">
    <w:p w14:paraId="14E3476E" w14:textId="6406F476" w:rsidR="003B7B70" w:rsidRDefault="003B7B70">
      <w:pPr>
        <w:pStyle w:val="CommentText"/>
      </w:pPr>
      <w:r>
        <w:rPr>
          <w:rStyle w:val="CommentReference"/>
        </w:rPr>
        <w:annotationRef/>
      </w:r>
      <w:r>
        <w:t>That needs to be defined.</w:t>
      </w:r>
    </w:p>
  </w:comment>
  <w:comment w:id="112" w:author="Sharifi, Hossein" w:date="2021-11-29T10:48:00Z" w:initials="SH">
    <w:p w14:paraId="4B4B5D97" w14:textId="04C3FFEC" w:rsidR="003B7B70" w:rsidRDefault="003B7B70">
      <w:pPr>
        <w:pStyle w:val="CommentText"/>
      </w:pPr>
      <w:r>
        <w:rPr>
          <w:rStyle w:val="CommentReference"/>
        </w:rPr>
        <w:annotationRef/>
      </w:r>
      <w:r>
        <w:t xml:space="preserve">Now it is defined in the next statement. </w:t>
      </w:r>
    </w:p>
  </w:comment>
  <w:comment w:id="113" w:author="Sharifi, Hossein" w:date="2021-11-29T10:47:00Z" w:initials="SH">
    <w:p w14:paraId="7360ACEC" w14:textId="49F08693" w:rsidR="003B7B70" w:rsidRDefault="003B7B70">
      <w:pPr>
        <w:pStyle w:val="CommentText"/>
      </w:pPr>
      <w:r>
        <w:rPr>
          <w:rStyle w:val="CommentReference"/>
        </w:rPr>
        <w:annotationRef/>
      </w:r>
      <w:r>
        <w:t xml:space="preserve">I think this one is a better paper to cite. It is from 1957 and explains all the mathematical modeling …. </w:t>
      </w:r>
    </w:p>
  </w:comment>
  <w:comment w:id="114" w:author="Sharifi, Hossein" w:date="2021-12-18T22:47:00Z" w:initials="SH">
    <w:p w14:paraId="2E7EF8C3" w14:textId="622B14CA" w:rsidR="003B7B70" w:rsidRDefault="003B7B70">
      <w:pPr>
        <w:pStyle w:val="CommentText"/>
      </w:pPr>
      <w:r>
        <w:rPr>
          <w:rStyle w:val="CommentReference"/>
        </w:rPr>
        <w:annotationRef/>
      </w:r>
      <w:r>
        <w:t>This section is new</w:t>
      </w:r>
    </w:p>
  </w:comment>
  <w:comment w:id="115" w:author="Sharifi, Hossein" w:date="2021-12-18T22:48:00Z" w:initials="SH">
    <w:p w14:paraId="0E2544A0" w14:textId="35DAF0A4" w:rsidR="003B7B70" w:rsidRDefault="003B7B70">
      <w:pPr>
        <w:pStyle w:val="CommentText"/>
      </w:pPr>
      <w:r>
        <w:rPr>
          <w:rStyle w:val="CommentReference"/>
        </w:rPr>
        <w:annotationRef/>
      </w:r>
      <w:r>
        <w:t>This section is new</w:t>
      </w:r>
    </w:p>
  </w:comment>
  <w:comment w:id="116" w:author="Kenneth Campbell" w:date="2021-11-03T12:36:00Z" w:initials="KC">
    <w:p w14:paraId="5263AA6A" w14:textId="784335ED" w:rsidR="003B7B70" w:rsidRDefault="003B7B70">
      <w:pPr>
        <w:pStyle w:val="CommentText"/>
      </w:pPr>
      <w:r>
        <w:rPr>
          <w:rStyle w:val="CommentReference"/>
        </w:rPr>
        <w:annotationRef/>
      </w:r>
      <w:r>
        <w:t>If it’s mainly due to x, what are the other reasons? If you can’t think of other reasons, don’t start off with mainly.</w:t>
      </w:r>
    </w:p>
  </w:comment>
  <w:comment w:id="117" w:author="Sharifi, Hossein" w:date="2021-12-02T12:55:00Z" w:initials="SH">
    <w:p w14:paraId="35AC9C48" w14:textId="69799A9A" w:rsidR="003B7B70" w:rsidRDefault="003B7B70">
      <w:pPr>
        <w:pStyle w:val="CommentText"/>
      </w:pPr>
      <w:r>
        <w:rPr>
          <w:rStyle w:val="CommentReference"/>
        </w:rPr>
        <w:annotationRef/>
      </w:r>
      <w:r>
        <w:t xml:space="preserve">Adapted the wording. </w:t>
      </w:r>
    </w:p>
  </w:comment>
  <w:comment w:id="118" w:author="Kenneth Campbell" w:date="2021-11-03T14:33:00Z" w:initials="KC">
    <w:p w14:paraId="215E19CD" w14:textId="11BD572B" w:rsidR="003B7B70" w:rsidRDefault="003B7B70">
      <w:pPr>
        <w:pStyle w:val="CommentText"/>
      </w:pPr>
      <w:r>
        <w:rPr>
          <w:rStyle w:val="CommentReference"/>
        </w:rPr>
        <w:annotationRef/>
      </w:r>
      <w:r>
        <w:t>Can you add author contributions, to make it clear which people did which things? I think that is good form for all manuscripts now.</w:t>
      </w:r>
    </w:p>
  </w:comment>
  <w:comment w:id="119" w:author="Sharifi, Hossein" w:date="2021-12-18T22:48:00Z" w:initials="SH">
    <w:p w14:paraId="066F70F3" w14:textId="7D0C56BE" w:rsidR="003B7B70" w:rsidRDefault="003B7B70">
      <w:pPr>
        <w:pStyle w:val="CommentText"/>
      </w:pPr>
      <w:r>
        <w:rPr>
          <w:rStyle w:val="CommentReference"/>
        </w:rPr>
        <w:annotationRef/>
      </w:r>
      <w:r>
        <w:t>Added</w:t>
      </w:r>
    </w:p>
  </w:comment>
  <w:comment w:id="251" w:author="Kenneth Campbell" w:date="2021-11-03T14:36:00Z" w:initials="KC">
    <w:p w14:paraId="707A8C7A" w14:textId="3FBEE360" w:rsidR="003B7B70" w:rsidRDefault="003B7B70">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254" w:author="Kenneth Campbell" w:date="2021-11-03T19:14:00Z" w:initials="KC">
    <w:p w14:paraId="25428571" w14:textId="4042520B" w:rsidR="003B7B70" w:rsidRDefault="003B7B70">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764E442D" w15:done="0"/>
  <w15:commentEx w15:paraId="0CBCBDC6"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6D89AD" w16cex:dateUtc="2021-12-22T16:25:00Z"/>
  <w16cex:commentExtensible w16cex:durableId="25689841" w16cex:dateUtc="2021-12-18T22:26: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764E442D" w16cid:durableId="256D89AD"/>
  <w16cid:commentId w16cid:paraId="0CBCBDC6" w16cid:durableId="25689841"/>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85014" w14:textId="77777777" w:rsidR="009212BA" w:rsidRDefault="009212BA" w:rsidP="00117666">
      <w:pPr>
        <w:spacing w:after="0"/>
      </w:pPr>
      <w:r>
        <w:separator/>
      </w:r>
    </w:p>
  </w:endnote>
  <w:endnote w:type="continuationSeparator" w:id="0">
    <w:p w14:paraId="1F0B9F74" w14:textId="77777777" w:rsidR="009212BA" w:rsidRDefault="009212BA" w:rsidP="00117666">
      <w:pPr>
        <w:spacing w:after="0"/>
      </w:pPr>
      <w:r>
        <w:continuationSeparator/>
      </w:r>
    </w:p>
  </w:endnote>
  <w:endnote w:type="continuationNotice" w:id="1">
    <w:p w14:paraId="01FDB3B6" w14:textId="77777777" w:rsidR="009212BA" w:rsidRDefault="009212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0CBFC1AF" w:rsidR="003B7B70" w:rsidRPr="00577C4C" w:rsidRDefault="003B7B70">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" filled="f" stroked="f" strokeweight=".5pt">
              <v:textbox style="mso-fit-shape-to-text:t">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3B7B70" w:rsidRPr="00577C4C" w:rsidRDefault="003B7B70">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" filled="f" stroked="f" strokeweight=".5pt">
              <v:textbox style="mso-fit-shape-to-text:t">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3095E" w14:textId="77777777" w:rsidR="009212BA" w:rsidRDefault="009212BA" w:rsidP="00117666">
      <w:pPr>
        <w:spacing w:after="0"/>
      </w:pPr>
      <w:r>
        <w:separator/>
      </w:r>
    </w:p>
  </w:footnote>
  <w:footnote w:type="continuationSeparator" w:id="0">
    <w:p w14:paraId="051B15A5" w14:textId="77777777" w:rsidR="009212BA" w:rsidRDefault="009212BA" w:rsidP="00117666">
      <w:pPr>
        <w:spacing w:after="0"/>
      </w:pPr>
      <w:r>
        <w:continuationSeparator/>
      </w:r>
    </w:p>
  </w:footnote>
  <w:footnote w:type="continuationNotice" w:id="1">
    <w:p w14:paraId="3106F7C9" w14:textId="77777777" w:rsidR="009212BA" w:rsidRDefault="009212B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4608E54A" w:rsidR="003B7B70" w:rsidRDefault="003B7B70"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3&lt;/item&gt;&lt;item&gt;4&lt;/item&gt;&lt;item&gt;5&lt;/item&gt;&lt;item&gt;6&lt;/item&gt;&lt;item&gt;14&lt;/item&gt;&lt;item&gt;15&lt;/item&gt;&lt;item&gt;16&lt;/item&gt;&lt;item&gt;17&lt;/item&gt;&lt;item&gt;18&lt;/item&gt;&lt;item&gt;19&lt;/item&gt;&lt;item&gt;20&lt;/item&gt;&lt;item&gt;21&lt;/item&gt;&lt;item&gt;22&lt;/item&gt;&lt;item&gt;24&lt;/item&gt;&lt;item&gt;25&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60&lt;/item&gt;&lt;item&gt;61&lt;/item&gt;&lt;item&gt;62&lt;/item&gt;&lt;item&gt;63&lt;/item&gt;&lt;item&gt;64&lt;/item&gt;&lt;item&gt;69&lt;/item&gt;&lt;item&gt;70&lt;/item&gt;&lt;item&gt;71&lt;/item&gt;&lt;item&gt;72&lt;/item&gt;&lt;item&gt;73&lt;/item&gt;&lt;item&gt;74&lt;/item&gt;&lt;item&gt;80&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3&lt;/item&gt;&lt;item&gt;124&lt;/item&gt;&lt;item&gt;125&lt;/item&gt;&lt;item&gt;126&lt;/item&gt;&lt;item&gt;127&lt;/item&gt;&lt;item&gt;128&lt;/item&gt;&lt;item&gt;129&lt;/item&gt;&lt;item&gt;132&lt;/item&gt;&lt;item&gt;133&lt;/item&gt;&lt;item&gt;134&lt;/item&gt;&lt;item&gt;135&lt;/item&gt;&lt;item&gt;136&lt;/item&gt;&lt;item&gt;137&lt;/item&gt;&lt;item&gt;138&lt;/item&gt;&lt;item&gt;140&lt;/item&gt;&lt;item&gt;141&lt;/item&gt;&lt;/record-ids&gt;&lt;/item&gt;&lt;/Libraries&gt;"/>
  </w:docVars>
  <w:rsids>
    <w:rsidRoot w:val="00681821"/>
    <w:rsid w:val="000009C4"/>
    <w:rsid w:val="00000E6D"/>
    <w:rsid w:val="00000EF6"/>
    <w:rsid w:val="00001AE1"/>
    <w:rsid w:val="00001C1C"/>
    <w:rsid w:val="0000209E"/>
    <w:rsid w:val="000022BE"/>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F21"/>
    <w:rsid w:val="003A2749"/>
    <w:rsid w:val="003A2C32"/>
    <w:rsid w:val="003A2D9D"/>
    <w:rsid w:val="003A3550"/>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545"/>
    <w:rsid w:val="00651A66"/>
    <w:rsid w:val="00651CA2"/>
    <w:rsid w:val="00651D00"/>
    <w:rsid w:val="00651D38"/>
    <w:rsid w:val="00651D7C"/>
    <w:rsid w:val="006522A7"/>
    <w:rsid w:val="006523D8"/>
    <w:rsid w:val="0065266E"/>
    <w:rsid w:val="006528D2"/>
    <w:rsid w:val="006529F5"/>
    <w:rsid w:val="00653D60"/>
    <w:rsid w:val="00654068"/>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C2"/>
    <w:rsid w:val="009D7692"/>
    <w:rsid w:val="009D78F9"/>
    <w:rsid w:val="009D797E"/>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25F"/>
    <w:rsid w:val="00BA02C4"/>
    <w:rsid w:val="00BA083F"/>
    <w:rsid w:val="00BA0C2C"/>
    <w:rsid w:val="00BA0D01"/>
    <w:rsid w:val="00BA0E8C"/>
    <w:rsid w:val="00BA0F79"/>
    <w:rsid w:val="00BA0F9B"/>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751"/>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oleObject" Target="embeddings/oleObject4.bin"/><Relationship Id="rId34" Type="http://schemas.openxmlformats.org/officeDocument/2006/relationships/image" Target="media/image16.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8.bin"/><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9.jpeg"/><Relationship Id="rId40" Type="http://schemas.openxmlformats.org/officeDocument/2006/relationships/hyperlink" Target="https://doi.org/10.1101/2021.10.21.465366" TargetMode="External"/><Relationship Id="rId45" Type="http://schemas.openxmlformats.org/officeDocument/2006/relationships/image" Target="media/image24.jpeg"/><Relationship Id="rId53" Type="http://schemas.openxmlformats.org/officeDocument/2006/relationships/image" Target="media/image3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oleObject" Target="embeddings/oleObject3.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image" Target="media/image25.jpeg"/><Relationship Id="rId59"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s://doi.org/10.1101/2020.09.18.302067"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6C1CD4B-22DE-1340-9AAB-70BECD6D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42</TotalTime>
  <Pages>1</Pages>
  <Words>25084</Words>
  <Characters>142980</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Kenneth Campbell</cp:lastModifiedBy>
  <cp:revision>19</cp:revision>
  <cp:lastPrinted>2013-10-03T12:51:00Z</cp:lastPrinted>
  <dcterms:created xsi:type="dcterms:W3CDTF">2021-12-22T17:02:00Z</dcterms:created>
  <dcterms:modified xsi:type="dcterms:W3CDTF">2021-12-22T19:48:00Z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