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341" w14:textId="1BEE1A40"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Multiscale modeling of cardiac valve disease using cell-level</w:t>
      </w:r>
      <w:ins w:id="0" w:author="Kenneth Campbell" w:date="2021-12-23T11:46:00Z">
        <w:r w:rsidR="00C309DA">
          <w:t xml:space="preserve"> </w:t>
        </w:r>
      </w:ins>
      <w:ins w:id="1" w:author="Kenneth Campbell" w:date="2021-12-23T11:48:00Z">
        <w:r w:rsidR="00C309DA">
          <w:t>signals</w:t>
        </w:r>
      </w:ins>
      <w:ins w:id="2" w:author="Kenneth Campbell" w:date="2021-12-23T11:47:00Z">
        <w:r w:rsidR="00C309DA">
          <w:t xml:space="preserve"> to regulate concentric and eccentric </w:t>
        </w:r>
      </w:ins>
      <w:ins w:id="3" w:author="Kenneth Campbell" w:date="2021-12-23T11:48:00Z">
        <w:r w:rsidR="00C309DA">
          <w:t>myocardial growth</w:t>
        </w:r>
      </w:ins>
      <w:del w:id="4" w:author="Kenneth Campbell" w:date="2021-12-23T11:46:00Z">
        <w:r w:rsidR="002772CC" w:rsidDel="00C309DA">
          <w:delText xml:space="preserve"> </w:delText>
        </w:r>
      </w:del>
      <w:del w:id="5" w:author="Kenneth Campbell" w:date="2021-12-23T11:48:00Z">
        <w:r w:rsidR="002772CC" w:rsidDel="00C309DA">
          <w:delText xml:space="preserve">signals to drive myocardial </w:delText>
        </w:r>
        <w:commentRangeStart w:id="6"/>
        <w:r w:rsidR="002772CC" w:rsidDel="00C309DA">
          <w:delText>growth</w:delText>
        </w:r>
        <w:commentRangeEnd w:id="6"/>
        <w:r w:rsidR="002772CC" w:rsidDel="00C309DA">
          <w:rPr>
            <w:rStyle w:val="CommentReference"/>
          </w:rPr>
          <w:commentReference w:id="6"/>
        </w:r>
        <w:r w:rsidR="002772CC" w:rsidDel="00C309DA">
          <w:delText xml:space="preserve"> </w:delText>
        </w:r>
      </w:del>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7"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8" w:author="Sharifi, Hossein" w:date="2021-12-13T10:04:00Z">
        <w:r w:rsidR="00BA6D11">
          <w:rPr>
            <w:rFonts w:asciiTheme="majorBidi" w:hAnsiTheme="majorBidi" w:cstheme="majorBidi"/>
          </w:rPr>
          <w:t xml:space="preserve"> </w:t>
        </w:r>
      </w:ins>
      <w:ins w:id="9"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15F0B2A"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xml:space="preserve">, </w:t>
      </w:r>
      <w:ins w:id="10" w:author="Kenneth Campbell" w:date="2021-12-23T11:41:00Z">
        <w:r w:rsidR="00906330">
          <w:rPr>
            <w:rFonts w:asciiTheme="majorBidi" w:hAnsiTheme="majorBidi" w:cstheme="majorBidi"/>
          </w:rPr>
          <w:t>Valvular disea</w:t>
        </w:r>
      </w:ins>
      <w:ins w:id="11" w:author="Kenneth Campbell" w:date="2021-12-23T11:42:00Z">
        <w:r w:rsidR="00906330">
          <w:rPr>
            <w:rFonts w:asciiTheme="majorBidi" w:hAnsiTheme="majorBidi" w:cstheme="majorBidi"/>
          </w:rPr>
          <w:t>s</w:t>
        </w:r>
      </w:ins>
      <w:ins w:id="12" w:author="Kenneth Campbell" w:date="2021-12-23T11:41:00Z">
        <w:r w:rsidR="00906330">
          <w:rPr>
            <w:rFonts w:asciiTheme="majorBidi" w:hAnsiTheme="majorBidi" w:cstheme="majorBidi"/>
          </w:rPr>
          <w:t>e</w:t>
        </w:r>
      </w:ins>
      <w:ins w:id="13" w:author="Kenneth Campbell" w:date="2021-12-23T11:42:00Z">
        <w:r w:rsidR="00906330">
          <w:rPr>
            <w:rFonts w:asciiTheme="majorBidi" w:hAnsiTheme="majorBidi" w:cstheme="majorBidi"/>
          </w:rPr>
          <w:t xml:space="preserve">, </w:t>
        </w:r>
      </w:ins>
      <w:r w:rsidR="00AA7B89" w:rsidRPr="00B95524">
        <w:rPr>
          <w:rFonts w:asciiTheme="majorBidi" w:hAnsiTheme="majorBidi" w:cstheme="majorBidi"/>
        </w:rPr>
        <w:t>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6A142D15" w:rsidR="00976922" w:rsidRPr="0089317B" w:rsidRDefault="00A734BE" w:rsidP="00F34279">
      <w:pPr>
        <w:spacing w:line="240" w:lineRule="auto"/>
        <w:jc w:val="both"/>
        <w:rPr>
          <w:rFonts w:asciiTheme="majorBidi" w:hAnsiTheme="majorBidi" w:cstheme="majorBidi"/>
        </w:rPr>
      </w:pPr>
      <w:commentRangeStart w:id="14"/>
      <w:commentRangeStart w:id="15"/>
      <w:r>
        <w:rPr>
          <w:rFonts w:asciiTheme="majorBidi" w:hAnsiTheme="majorBidi" w:cstheme="majorBidi"/>
        </w:rPr>
        <w:t xml:space="preserve">Multiscale </w:t>
      </w:r>
      <w:commentRangeEnd w:id="14"/>
      <w:r w:rsidR="00584FA5">
        <w:rPr>
          <w:rStyle w:val="CommentReference"/>
        </w:rPr>
        <w:commentReference w:id="14"/>
      </w:r>
      <w:commentRangeEnd w:id="15"/>
      <w:r w:rsidR="002C149E">
        <w:rPr>
          <w:rStyle w:val="CommentReference"/>
        </w:rPr>
        <w:commentReference w:id="1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are</w:t>
      </w:r>
      <w:ins w:id="16" w:author="Kenneth Campbell" w:date="2021-12-23T11:48:00Z">
        <w:r w:rsidR="00C309DA">
          <w:rPr>
            <w:rFonts w:asciiTheme="majorBidi" w:hAnsiTheme="majorBidi" w:cstheme="majorBidi"/>
          </w:rPr>
          <w:t xml:space="preserve"> becoming </w:t>
        </w:r>
      </w:ins>
      <w:del w:id="17" w:author="Kenneth Campbell" w:date="2021-12-23T11:48:00Z">
        <w:r w:rsidR="00902C0F" w:rsidDel="00C309DA">
          <w:rPr>
            <w:rFonts w:asciiTheme="majorBidi" w:hAnsiTheme="majorBidi" w:cstheme="majorBidi"/>
          </w:rPr>
          <w:delText xml:space="preserve"> </w:delText>
        </w:r>
        <w:r w:rsidR="008863CA" w:rsidDel="00C309DA">
          <w:rPr>
            <w:rFonts w:asciiTheme="majorBidi" w:hAnsiTheme="majorBidi" w:cstheme="majorBidi"/>
          </w:rPr>
          <w:delText>e</w:delText>
        </w:r>
        <w:commentRangeStart w:id="18"/>
        <w:commentRangeStart w:id="19"/>
        <w:r w:rsidR="00902C0F" w:rsidDel="00C309DA">
          <w:rPr>
            <w:rFonts w:asciiTheme="majorBidi" w:hAnsiTheme="majorBidi" w:cstheme="majorBidi"/>
          </w:rPr>
          <w:delText>mergi</w:delText>
        </w:r>
      </w:del>
      <w:del w:id="20" w:author="Kenneth Campbell" w:date="2021-12-23T11:49:00Z">
        <w:r w:rsidR="00902C0F" w:rsidDel="00C309DA">
          <w:rPr>
            <w:rFonts w:asciiTheme="majorBidi" w:hAnsiTheme="majorBidi" w:cstheme="majorBidi"/>
          </w:rPr>
          <w:delText xml:space="preserve">ng </w:delText>
        </w:r>
      </w:del>
      <w:commentRangeEnd w:id="18"/>
      <w:r w:rsidR="00584FA5">
        <w:rPr>
          <w:rStyle w:val="CommentReference"/>
        </w:rPr>
        <w:commentReference w:id="18"/>
      </w:r>
      <w:commentRangeEnd w:id="19"/>
      <w:r w:rsidR="0037767C">
        <w:rPr>
          <w:rStyle w:val="CommentReference"/>
        </w:rPr>
        <w:commentReference w:id="19"/>
      </w:r>
      <w:del w:id="21" w:author="Kenneth Campbell" w:date="2021-12-23T11:49:00Z">
        <w:r w:rsidR="00902C0F" w:rsidDel="00C309DA">
          <w:rPr>
            <w:rFonts w:asciiTheme="majorBidi" w:hAnsiTheme="majorBidi" w:cstheme="majorBidi"/>
          </w:rPr>
          <w:delText xml:space="preserve">as </w:delText>
        </w:r>
      </w:del>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ins w:id="22" w:author="Kenneth Campbell" w:date="2021-12-23T11:49:00Z">
        <w:r w:rsidR="00C309DA">
          <w:rPr>
            <w:rFonts w:asciiTheme="majorBidi" w:hAnsiTheme="majorBidi" w:cstheme="majorBidi"/>
          </w:rPr>
          <w:t xml:space="preserve">Some of these models can also predict </w:t>
        </w:r>
      </w:ins>
      <w:ins w:id="23" w:author="Kenneth Campbell" w:date="2021-12-23T11:50:00Z">
        <w:r w:rsidR="00C309DA">
          <w:rPr>
            <w:rFonts w:asciiTheme="majorBidi" w:hAnsiTheme="majorBidi" w:cstheme="majorBidi"/>
          </w:rPr>
          <w:t>how perturbations to molecular-level mechanisms impact organ-level function. Th</w:t>
        </w:r>
      </w:ins>
      <w:ins w:id="24" w:author="Kenneth Campbell" w:date="2021-12-23T11:52:00Z">
        <w:r w:rsidR="0065417E">
          <w:rPr>
            <w:rFonts w:asciiTheme="majorBidi" w:hAnsiTheme="majorBidi" w:cstheme="majorBidi"/>
          </w:rPr>
          <w:t xml:space="preserve">is type of research </w:t>
        </w:r>
      </w:ins>
      <w:ins w:id="25" w:author="Kenneth Campbell" w:date="2021-12-23T11:50:00Z">
        <w:r w:rsidR="00C309DA">
          <w:rPr>
            <w:rFonts w:asciiTheme="majorBidi" w:hAnsiTheme="majorBidi" w:cstheme="majorBidi"/>
          </w:rPr>
          <w:t xml:space="preserve">might </w:t>
        </w:r>
      </w:ins>
      <w:ins w:id="26" w:author="Kenneth Campbell" w:date="2021-12-23T11:51:00Z">
        <w:r w:rsidR="0065417E">
          <w:rPr>
            <w:rFonts w:asciiTheme="majorBidi" w:hAnsiTheme="majorBidi" w:cstheme="majorBidi"/>
          </w:rPr>
          <w:t>yield insights that lead to improved patient care.</w:t>
        </w:r>
      </w:ins>
      <w:commentRangeStart w:id="27"/>
      <w:commentRangeStart w:id="28"/>
      <w:del w:id="29" w:author="Kenneth Campbell" w:date="2021-12-23T11:51:00Z">
        <w:r w:rsidDel="0065417E">
          <w:rPr>
            <w:rFonts w:asciiTheme="majorBidi" w:hAnsiTheme="majorBidi" w:cstheme="majorBidi"/>
          </w:rPr>
          <w:delText>Such models can be used to evaluate the</w:delText>
        </w:r>
        <w:r w:rsidR="002B15CA" w:rsidDel="0065417E">
          <w:rPr>
            <w:rFonts w:asciiTheme="majorBidi" w:hAnsiTheme="majorBidi" w:cstheme="majorBidi"/>
          </w:rPr>
          <w:delText xml:space="preserve"> </w:delText>
        </w:r>
        <w:r w:rsidR="00007026" w:rsidDel="0065417E">
          <w:rPr>
            <w:rFonts w:asciiTheme="majorBidi" w:hAnsiTheme="majorBidi" w:cstheme="majorBidi"/>
          </w:rPr>
          <w:delText>effects of molecular-level mechanism</w:delText>
        </w:r>
        <w:r w:rsidR="00370577" w:rsidDel="0065417E">
          <w:rPr>
            <w:rFonts w:asciiTheme="majorBidi" w:hAnsiTheme="majorBidi" w:cstheme="majorBidi"/>
          </w:rPr>
          <w:delText>s</w:delText>
        </w:r>
        <w:r w:rsidDel="0065417E">
          <w:rPr>
            <w:rFonts w:asciiTheme="majorBidi" w:hAnsiTheme="majorBidi" w:cstheme="majorBidi"/>
          </w:rPr>
          <w:delText xml:space="preserve"> </w:delText>
        </w:r>
        <w:r w:rsidR="00007026" w:rsidDel="0065417E">
          <w:rPr>
            <w:rFonts w:asciiTheme="majorBidi" w:hAnsiTheme="majorBidi" w:cstheme="majorBidi"/>
          </w:rPr>
          <w:delText>on organ</w:delText>
        </w:r>
        <w:r w:rsidDel="0065417E">
          <w:rPr>
            <w:rFonts w:asciiTheme="majorBidi" w:hAnsiTheme="majorBidi" w:cstheme="majorBidi"/>
          </w:rPr>
          <w:delText>-</w:delText>
        </w:r>
        <w:r w:rsidR="00007026" w:rsidDel="0065417E">
          <w:rPr>
            <w:rFonts w:asciiTheme="majorBidi" w:hAnsiTheme="majorBidi" w:cstheme="majorBidi"/>
          </w:rPr>
          <w:delText>level function</w:delText>
        </w:r>
        <w:r w:rsidDel="0065417E">
          <w:rPr>
            <w:rFonts w:asciiTheme="majorBidi" w:hAnsiTheme="majorBidi" w:cstheme="majorBidi"/>
          </w:rPr>
          <w:delText>, which could provide new insights for</w:delText>
        </w:r>
        <w:r w:rsidR="00CB6E54" w:rsidDel="0065417E">
          <w:rPr>
            <w:rFonts w:asciiTheme="majorBidi" w:hAnsiTheme="majorBidi" w:cstheme="majorBidi"/>
          </w:rPr>
          <w:delText xml:space="preserve"> </w:delText>
        </w:r>
        <w:r w:rsidDel="0065417E">
          <w:rPr>
            <w:rFonts w:asciiTheme="majorBidi" w:hAnsiTheme="majorBidi" w:cstheme="majorBidi"/>
          </w:rPr>
          <w:delText xml:space="preserve">improving </w:delText>
        </w:r>
        <w:r w:rsidR="0082668F" w:rsidDel="0065417E">
          <w:rPr>
            <w:rFonts w:asciiTheme="majorBidi" w:hAnsiTheme="majorBidi" w:cstheme="majorBidi"/>
          </w:rPr>
          <w:delText>patient</w:delText>
        </w:r>
        <w:r w:rsidR="00CB6E54" w:rsidDel="0065417E">
          <w:rPr>
            <w:rFonts w:asciiTheme="majorBidi" w:hAnsiTheme="majorBidi" w:cstheme="majorBidi"/>
          </w:rPr>
          <w:delText xml:space="preserve"> care</w:delText>
        </w:r>
        <w:commentRangeEnd w:id="27"/>
        <w:r w:rsidR="00584FA5" w:rsidDel="0065417E">
          <w:rPr>
            <w:rStyle w:val="CommentReference"/>
          </w:rPr>
          <w:commentReference w:id="27"/>
        </w:r>
        <w:commentRangeEnd w:id="28"/>
        <w:r w:rsidR="0037767C" w:rsidDel="0065417E">
          <w:rPr>
            <w:rStyle w:val="CommentReference"/>
          </w:rPr>
          <w:commentReference w:id="28"/>
        </w:r>
        <w:r w:rsidR="00CB6E54" w:rsidDel="0065417E">
          <w:rPr>
            <w:rFonts w:asciiTheme="majorBidi" w:hAnsiTheme="majorBidi" w:cstheme="majorBidi"/>
          </w:rPr>
          <w:delText>.</w:delText>
        </w:r>
      </w:del>
      <w:r w:rsidR="00CB6E54">
        <w:rPr>
          <w:rFonts w:asciiTheme="majorBidi" w:hAnsiTheme="majorBidi" w:cstheme="majorBidi"/>
        </w:rPr>
        <w:t xml:space="preserve"> </w:t>
      </w:r>
      <w:r w:rsidR="00042E15">
        <w:rPr>
          <w:rFonts w:asciiTheme="majorBidi" w:hAnsiTheme="majorBidi" w:cstheme="majorBidi"/>
        </w:rPr>
        <w:t xml:space="preserve">PyMyoVent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ins w:id="30" w:author="Kenneth Campbell" w:date="2021-12-23T11:52:00Z">
        <w:r w:rsidR="0065417E">
          <w:rPr>
            <w:rFonts w:asciiTheme="majorBidi" w:hAnsiTheme="majorBidi" w:cstheme="majorBidi"/>
          </w:rPr>
          <w:t xml:space="preserve">bridges from molecular to organ-level function and </w:t>
        </w:r>
      </w:ins>
      <w:commentRangeStart w:id="31"/>
      <w:commentRangeStart w:id="32"/>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systemic circulation</w:t>
      </w:r>
      <w:del w:id="33" w:author="Kenneth Campbell" w:date="2021-12-23T11:52:00Z">
        <w:r w:rsidR="007E4B93" w:rsidDel="0065417E">
          <w:rPr>
            <w:rFonts w:asciiTheme="majorBidi" w:hAnsiTheme="majorBidi" w:cstheme="majorBidi"/>
          </w:rPr>
          <w:delText xml:space="preserve"> </w:delText>
        </w:r>
        <w:commentRangeEnd w:id="31"/>
        <w:r w:rsidR="00584FA5" w:rsidDel="0065417E">
          <w:rPr>
            <w:rStyle w:val="CommentReference"/>
          </w:rPr>
          <w:commentReference w:id="31"/>
        </w:r>
        <w:commentRangeEnd w:id="32"/>
        <w:r w:rsidR="00D264CE" w:rsidDel="0065417E">
          <w:rPr>
            <w:rStyle w:val="CommentReference"/>
          </w:rPr>
          <w:commentReference w:id="32"/>
        </w:r>
        <w:r w:rsidR="00BF7BC8" w:rsidDel="0065417E">
          <w:rPr>
            <w:rFonts w:asciiTheme="majorBidi" w:hAnsiTheme="majorBidi" w:cstheme="majorBidi"/>
          </w:rPr>
          <w:delText xml:space="preserve">by bridging </w:delText>
        </w:r>
        <w:r w:rsidR="002772CC" w:rsidDel="0065417E">
          <w:rPr>
            <w:rFonts w:asciiTheme="majorBidi" w:hAnsiTheme="majorBidi" w:cstheme="majorBidi"/>
          </w:rPr>
          <w:delText>from molecular to organ-level mechanisms</w:delText>
        </w:r>
      </w:del>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del w:id="34" w:author="Kenneth Campbell" w:date="2021-12-23T11:52:00Z">
        <w:r w:rsidR="004B092C" w:rsidDel="0065417E">
          <w:rPr>
            <w:rFonts w:asciiTheme="majorBidi" w:hAnsiTheme="majorBidi" w:cstheme="majorBidi"/>
          </w:rPr>
          <w:delText xml:space="preserve">a </w:delText>
        </w:r>
      </w:del>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is paper, we extend PyMyoVent with concentric growth (wall thickening / thinning) and eccentric growth (chamber dilation / constriction) driven by cell</w:t>
      </w:r>
      <w:ins w:id="35" w:author="Kenneth Campbell" w:date="2021-12-23T11:53:00Z">
        <w:r w:rsidR="0065417E">
          <w:rPr>
            <w:rFonts w:asciiTheme="majorBidi" w:hAnsiTheme="majorBidi" w:cstheme="majorBidi"/>
          </w:rPr>
          <w:t>-level signals</w:t>
        </w:r>
      </w:ins>
      <w:del w:id="36" w:author="Kenneth Campbell" w:date="2021-12-23T11:53:00Z">
        <w:r w:rsidR="00AB7A0E" w:rsidDel="0065417E">
          <w:rPr>
            <w:rFonts w:asciiTheme="majorBidi" w:hAnsiTheme="majorBidi" w:cstheme="majorBidi"/>
          </w:rPr>
          <w:delText>ular</w:delText>
        </w:r>
        <w:r w:rsidR="00584FA5" w:rsidDel="0065417E">
          <w:rPr>
            <w:rFonts w:asciiTheme="majorBidi" w:hAnsiTheme="majorBidi" w:cstheme="majorBidi"/>
          </w:rPr>
          <w:delText xml:space="preserve"> and molecular-level signals</w:delText>
        </w:r>
      </w:del>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w:t>
      </w:r>
      <w:ins w:id="37" w:author="Campbell, Kenneth S." w:date="2022-01-12T17:21:00Z">
        <w:r w:rsidR="00EF36FA">
          <w:rPr>
            <w:rFonts w:asciiTheme="majorBidi" w:hAnsiTheme="majorBidi" w:cstheme="majorBidi"/>
          </w:rPr>
          <w:t>myocytes</w:t>
        </w:r>
      </w:ins>
      <w:del w:id="38" w:author="Campbell, Kenneth S." w:date="2022-01-12T17:21:00Z">
        <w:r w:rsidR="00217F49" w:rsidDel="00EF36FA">
          <w:rPr>
            <w:rFonts w:asciiTheme="majorBidi" w:hAnsiTheme="majorBidi" w:cstheme="majorBidi"/>
          </w:rPr>
          <w:delText>cells</w:delText>
        </w:r>
      </w:del>
      <w:r w:rsidR="00217F49">
        <w:rPr>
          <w:rFonts w:asciiTheme="majorBidi" w:hAnsiTheme="majorBidi" w:cstheme="majorBidi"/>
        </w:rPr>
        <w:t xml:space="preserve">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ins w:id="39" w:author="Kenneth Campbell" w:date="2021-12-23T11:53:00Z">
        <w:r w:rsidR="0065417E">
          <w:rPr>
            <w:rFonts w:asciiTheme="majorBidi" w:hAnsiTheme="majorBidi" w:cstheme="majorBidi"/>
          </w:rPr>
          <w:t xml:space="preserve">left ventricular </w:t>
        </w:r>
      </w:ins>
      <w:del w:id="40" w:author="Kenneth Campbell" w:date="2021-12-23T11:53:00Z">
        <w:r w:rsidR="007A203E" w:rsidDel="0065417E">
          <w:rPr>
            <w:rFonts w:asciiTheme="majorBidi" w:hAnsiTheme="majorBidi" w:cstheme="majorBidi"/>
          </w:rPr>
          <w:delText xml:space="preserve">LV </w:delText>
        </w:r>
      </w:del>
      <w:r w:rsidR="007A203E">
        <w:rPr>
          <w:rFonts w:asciiTheme="majorBidi" w:hAnsiTheme="majorBidi" w:cstheme="majorBidi"/>
        </w:rPr>
        <w:t xml:space="preserve">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41"/>
      <w:commentRangeStart w:id="42"/>
      <w:commentRangeEnd w:id="41"/>
      <w:r w:rsidR="00D17217">
        <w:rPr>
          <w:rStyle w:val="CommentReference"/>
        </w:rPr>
        <w:commentReference w:id="41"/>
      </w:r>
      <w:commentRangeEnd w:id="42"/>
      <w:r w:rsidR="00FD6729">
        <w:rPr>
          <w:rStyle w:val="CommentReference"/>
        </w:rPr>
        <w:commentReference w:id="42"/>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 xml:space="preserve">simulations </w:t>
      </w:r>
      <w:ins w:id="43" w:author="Kenneth Campbell" w:date="2021-12-23T11:54:00Z">
        <w:r w:rsidR="0065417E">
          <w:rPr>
            <w:rFonts w:asciiTheme="majorBidi" w:hAnsiTheme="majorBidi" w:cstheme="majorBidi"/>
          </w:rPr>
          <w:t>of</w:t>
        </w:r>
      </w:ins>
      <w:del w:id="44" w:author="Kenneth Campbell" w:date="2021-12-23T11:54:00Z">
        <w:r w:rsidR="00217F49" w:rsidDel="0065417E">
          <w:rPr>
            <w:rFonts w:asciiTheme="majorBidi" w:hAnsiTheme="majorBidi" w:cstheme="majorBidi"/>
          </w:rPr>
          <w:delText>for</w:delText>
        </w:r>
      </w:del>
      <w:r w:rsidR="00217F49">
        <w:rPr>
          <w:rFonts w:asciiTheme="majorBidi" w:hAnsiTheme="majorBidi" w:cstheme="majorBidi"/>
        </w:rPr>
        <w:t xml:space="preserve"> each valvular disorder</w:t>
      </w:r>
      <w:r w:rsidR="00D23B8C">
        <w:rPr>
          <w:rFonts w:asciiTheme="majorBidi" w:hAnsiTheme="majorBidi" w:cstheme="majorBidi"/>
        </w:rPr>
        <w:t xml:space="preserve"> </w:t>
      </w:r>
      <w:del w:id="45" w:author="Kenneth Campbell" w:date="2021-12-23T11:54:00Z">
        <w:r w:rsidR="00402155" w:rsidDel="0065417E">
          <w:rPr>
            <w:rFonts w:asciiTheme="majorBidi" w:hAnsiTheme="majorBidi" w:cstheme="majorBidi"/>
          </w:rPr>
          <w:delText>re</w:delText>
        </w:r>
        <w:r w:rsidR="00D23B8C" w:rsidDel="0065417E">
          <w:rPr>
            <w:rFonts w:asciiTheme="majorBidi" w:hAnsiTheme="majorBidi" w:cstheme="majorBidi"/>
          </w:rPr>
          <w:delText>gained</w:delText>
        </w:r>
        <w:r w:rsidR="00402155" w:rsidDel="0065417E">
          <w:rPr>
            <w:rFonts w:asciiTheme="majorBidi" w:hAnsiTheme="majorBidi" w:cstheme="majorBidi"/>
          </w:rPr>
          <w:delText xml:space="preserve"> </w:delText>
        </w:r>
      </w:del>
      <w:del w:id="46" w:author="Kenneth Campbell" w:date="2021-12-23T11:53:00Z">
        <w:r w:rsidR="00402155" w:rsidDel="0065417E">
          <w:rPr>
            <w:rFonts w:asciiTheme="majorBidi" w:hAnsiTheme="majorBidi" w:cstheme="majorBidi"/>
          </w:rPr>
          <w:delText>L</w:delText>
        </w:r>
      </w:del>
      <w:del w:id="47" w:author="Kenneth Campbell" w:date="2021-12-23T11:54:00Z">
        <w:r w:rsidR="00402155" w:rsidDel="0065417E">
          <w:rPr>
            <w:rFonts w:asciiTheme="majorBidi" w:hAnsiTheme="majorBidi" w:cstheme="majorBidi"/>
          </w:rPr>
          <w:delText xml:space="preserve">V size and function (reversal of growth) </w:delText>
        </w:r>
      </w:del>
      <w:ins w:id="48" w:author="Kenneth Campbell" w:date="2021-12-23T11:54:00Z">
        <w:r w:rsidR="0065417E">
          <w:rPr>
            <w:rFonts w:asciiTheme="majorBidi" w:hAnsiTheme="majorBidi" w:cstheme="majorBidi"/>
          </w:rPr>
          <w:t>reversed growth</w:t>
        </w:r>
      </w:ins>
      <w:ins w:id="49" w:author="Campbell, Kenneth S." w:date="2022-01-12T17:21:00Z">
        <w:r w:rsidR="00EF36FA">
          <w:rPr>
            <w:rFonts w:asciiTheme="majorBidi" w:hAnsiTheme="majorBidi" w:cstheme="majorBidi"/>
          </w:rPr>
          <w:t>,</w:t>
        </w:r>
      </w:ins>
      <w:ins w:id="50" w:author="Kenneth Campbell" w:date="2021-12-23T11:54:00Z">
        <w:r w:rsidR="0065417E">
          <w:rPr>
            <w:rFonts w:asciiTheme="majorBidi" w:hAnsiTheme="majorBidi" w:cstheme="majorBidi"/>
          </w:rPr>
          <w:t xml:space="preserve"> </w:t>
        </w:r>
      </w:ins>
      <w:ins w:id="51" w:author="Kenneth Campbell" w:date="2021-12-23T11:55:00Z">
        <w:r w:rsidR="0065417E">
          <w:rPr>
            <w:rFonts w:asciiTheme="majorBidi" w:hAnsiTheme="majorBidi" w:cstheme="majorBidi"/>
          </w:rPr>
          <w:t>returning the ventricle to its default size</w:t>
        </w:r>
      </w:ins>
      <w:ins w:id="52" w:author="Campbell, Kenneth S." w:date="2022-01-12T17:21:00Z">
        <w:r w:rsidR="00EF36FA">
          <w:rPr>
            <w:rFonts w:asciiTheme="majorBidi" w:hAnsiTheme="majorBidi" w:cstheme="majorBidi"/>
          </w:rPr>
          <w:t>,</w:t>
        </w:r>
      </w:ins>
      <w:ins w:id="53" w:author="Kenneth Campbell" w:date="2021-12-23T11:55:00Z">
        <w:r w:rsidR="0065417E">
          <w:rPr>
            <w:rFonts w:asciiTheme="majorBidi" w:hAnsiTheme="majorBidi" w:cstheme="majorBidi"/>
          </w:rPr>
          <w:t xml:space="preserve"> </w:t>
        </w:r>
      </w:ins>
      <w:r w:rsidR="00402155">
        <w:rPr>
          <w:rFonts w:asciiTheme="majorBidi" w:hAnsiTheme="majorBidi" w:cstheme="majorBidi"/>
        </w:rPr>
        <w:t xml:space="preserve">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54" w:author="Kenneth Campbell" w:date="2021-12-23T11:55:00Z">
        <w:r w:rsidR="0065417E">
          <w:rPr>
            <w:rFonts w:asciiTheme="majorBidi" w:hAnsiTheme="majorBidi" w:cstheme="majorBidi"/>
          </w:rPr>
          <w:t>se</w:t>
        </w:r>
      </w:ins>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55"/>
      <w:commentRangeStart w:id="56"/>
      <w:r w:rsidR="00217F49">
        <w:rPr>
          <w:rFonts w:asciiTheme="majorBidi" w:hAnsiTheme="majorBidi" w:cstheme="majorBidi"/>
        </w:rPr>
        <w:t>valve disease</w:t>
      </w:r>
      <w:r w:rsidR="00815846">
        <w:rPr>
          <w:rFonts w:asciiTheme="majorBidi" w:hAnsiTheme="majorBidi" w:cstheme="majorBidi"/>
        </w:rPr>
        <w:t>.</w:t>
      </w:r>
      <w:commentRangeEnd w:id="55"/>
      <w:r w:rsidR="00217F49">
        <w:rPr>
          <w:rStyle w:val="CommentReference"/>
        </w:rPr>
        <w:commentReference w:id="55"/>
      </w:r>
      <w:commentRangeEnd w:id="56"/>
      <w:r w:rsidR="00547A97">
        <w:rPr>
          <w:rStyle w:val="CommentReference"/>
        </w:rPr>
        <w:commentReference w:id="56"/>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7B87AD0B" w14:textId="389874F4" w:rsidR="00C9104B" w:rsidRDefault="00A55053"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ins w:id="57" w:author="Kenneth Campbell" w:date="2021-12-23T11:56:00Z">
        <w:r w:rsidR="008C56C4">
          <w:rPr>
            <w:rFonts w:asciiTheme="majorBidi" w:hAnsiTheme="majorBidi" w:cstheme="majorBidi"/>
            <w:szCs w:val="24"/>
          </w:rPr>
          <w:t>adapts to its en</w:t>
        </w:r>
      </w:ins>
      <w:ins w:id="58" w:author="Kenneth Campbell" w:date="2021-12-23T11:57:00Z">
        <w:r w:rsidR="008C56C4">
          <w:rPr>
            <w:rFonts w:asciiTheme="majorBidi" w:hAnsiTheme="majorBidi" w:cstheme="majorBidi"/>
            <w:szCs w:val="24"/>
          </w:rPr>
          <w:t xml:space="preserve">vironment and changes its shape </w:t>
        </w:r>
      </w:ins>
      <w:del w:id="59" w:author="Kenneth Campbell" w:date="2021-12-23T11:57:00Z">
        <w:r w:rsidDel="008C56C4">
          <w:rPr>
            <w:rFonts w:asciiTheme="majorBidi" w:hAnsiTheme="majorBidi" w:cstheme="majorBidi"/>
            <w:szCs w:val="24"/>
          </w:rPr>
          <w:delText>is able to adapt</w:delText>
        </w:r>
        <w:r w:rsidR="00F248E0" w:rsidRPr="00B95524" w:rsidDel="008C56C4">
          <w:rPr>
            <w:rFonts w:asciiTheme="majorBidi" w:hAnsiTheme="majorBidi" w:cstheme="majorBidi"/>
            <w:szCs w:val="24"/>
          </w:rPr>
          <w:delText xml:space="preserve"> its shape and </w:delText>
        </w:r>
        <w:r w:rsidR="004F031C" w:rsidRPr="00B95524" w:rsidDel="008C56C4">
          <w:rPr>
            <w:rFonts w:asciiTheme="majorBidi" w:hAnsiTheme="majorBidi" w:cstheme="majorBidi"/>
            <w:szCs w:val="24"/>
          </w:rPr>
          <w:delText>size</w:delText>
        </w:r>
        <w:r w:rsidR="00F248E0" w:rsidRPr="00B95524" w:rsidDel="008C56C4">
          <w:rPr>
            <w:rFonts w:asciiTheme="majorBidi" w:hAnsiTheme="majorBidi" w:cstheme="majorBidi"/>
            <w:szCs w:val="24"/>
          </w:rPr>
          <w:delText xml:space="preserve"> </w:delText>
        </w:r>
      </w:del>
      <w:r w:rsidR="00F248E0" w:rsidRPr="00B95524">
        <w:rPr>
          <w:rFonts w:asciiTheme="majorBidi" w:hAnsiTheme="majorBidi" w:cstheme="majorBidi"/>
          <w:szCs w:val="24"/>
        </w:rPr>
        <w:t>in response</w:t>
      </w:r>
      <w:r>
        <w:rPr>
          <w:rFonts w:asciiTheme="majorBidi" w:hAnsiTheme="majorBidi" w:cstheme="majorBidi"/>
          <w:szCs w:val="24"/>
        </w:rPr>
        <w:t xml:space="preserve"> to </w:t>
      </w:r>
      <w:r w:rsidR="00C9104B">
        <w:rPr>
          <w:rFonts w:asciiTheme="majorBidi" w:hAnsiTheme="majorBidi" w:cstheme="majorBidi"/>
          <w:szCs w:val="24"/>
        </w:rPr>
        <w:t xml:space="preserve">hemodynamic loads, including </w:t>
      </w:r>
      <w:r>
        <w:rPr>
          <w:rFonts w:asciiTheme="majorBidi" w:hAnsiTheme="majorBidi" w:cstheme="majorBidi"/>
          <w:szCs w:val="24"/>
        </w:rPr>
        <w:t>pathological conditions</w:t>
      </w:r>
      <w:r w:rsidR="00C9104B">
        <w:rPr>
          <w:rFonts w:asciiTheme="majorBidi" w:hAnsiTheme="majorBidi" w:cstheme="majorBidi"/>
          <w:szCs w:val="24"/>
        </w:rPr>
        <w:t xml:space="preserve"> associated with </w:t>
      </w:r>
      <w:del w:id="60" w:author="Kenneth Campbell" w:date="2021-12-23T11:57:00Z">
        <w:r w:rsidR="00F248E0" w:rsidRPr="00B95524" w:rsidDel="008C56C4">
          <w:rPr>
            <w:rFonts w:asciiTheme="majorBidi" w:hAnsiTheme="majorBidi" w:cstheme="majorBidi"/>
            <w:szCs w:val="24"/>
          </w:rPr>
          <w:delText xml:space="preserve">altered ventricular loading </w:delText>
        </w:r>
        <w:r w:rsidDel="008C56C4">
          <w:rPr>
            <w:rFonts w:asciiTheme="majorBidi" w:hAnsiTheme="majorBidi" w:cstheme="majorBidi"/>
            <w:szCs w:val="24"/>
          </w:rPr>
          <w:delText xml:space="preserve">from </w:delText>
        </w:r>
      </w:del>
      <w:r>
        <w:rPr>
          <w:rFonts w:asciiTheme="majorBidi" w:hAnsiTheme="majorBidi" w:cstheme="majorBidi"/>
          <w:szCs w:val="24"/>
        </w:rPr>
        <w:t>valvular disease.</w:t>
      </w:r>
      <w:r w:rsidR="00001C1C" w:rsidRPr="00B95524">
        <w:rPr>
          <w:rFonts w:asciiTheme="majorBidi" w:hAnsiTheme="majorBidi" w:cstheme="majorBidi"/>
          <w:szCs w:val="24"/>
        </w:rPr>
        <w:t xml:space="preserve"> </w:t>
      </w:r>
      <w:r w:rsidR="00C9104B">
        <w:rPr>
          <w:rFonts w:asciiTheme="majorBidi" w:hAnsiTheme="majorBidi" w:cstheme="majorBidi"/>
          <w:szCs w:val="24"/>
        </w:rPr>
        <w:t>Throughout this work, the changes in shape will be referred to as cardiac growth. The inherent structure of the myocardium can also change, a process that is described as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6F711A">
        <w:rPr>
          <w:rFonts w:asciiTheme="majorBidi" w:hAnsiTheme="majorBidi" w:cstheme="majorBidi"/>
          <w:noProof/>
          <w:szCs w:val="24"/>
        </w:rPr>
        <w:t>[1, 2]</w:t>
      </w:r>
      <w:r w:rsidR="00365B9C">
        <w:rPr>
          <w:rFonts w:asciiTheme="majorBidi" w:hAnsiTheme="majorBidi" w:cstheme="majorBidi"/>
          <w:szCs w:val="24"/>
        </w:rPr>
        <w:fldChar w:fldCharType="end"/>
      </w:r>
      <w:r w:rsidR="00365B9C">
        <w:rPr>
          <w:rFonts w:asciiTheme="majorBidi" w:hAnsiTheme="majorBidi" w:cstheme="majorBidi"/>
          <w:szCs w:val="24"/>
        </w:rPr>
        <w:t>.</w:t>
      </w:r>
    </w:p>
    <w:p w14:paraId="2650C39B" w14:textId="2AA8D40A" w:rsidR="00F379F1" w:rsidRPr="00B95524" w:rsidRDefault="00C9104B"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heart can grow in two modes</w:t>
      </w:r>
      <w:ins w:id="61" w:author="Kenneth Campbell" w:date="2021-12-23T12:00:00Z">
        <w:r w:rsidR="008C56C4">
          <w:rPr>
            <w:rFonts w:asciiTheme="majorBidi" w:hAnsiTheme="majorBidi" w:cstheme="majorBidi"/>
            <w:szCs w:val="24"/>
          </w:rPr>
          <w:t xml:space="preserve">. </w:t>
        </w:r>
      </w:ins>
      <w:commentRangeStart w:id="62"/>
      <w:del w:id="63" w:author="Kenneth Campbell" w:date="2021-12-23T12:00:00Z">
        <w:r w:rsidR="008F6063" w:rsidRPr="00B95524" w:rsidDel="008C56C4">
          <w:rPr>
            <w:rFonts w:asciiTheme="majorBidi" w:hAnsiTheme="majorBidi" w:cstheme="majorBidi"/>
            <w:szCs w:val="24"/>
          </w:rPr>
          <w:delText>Based on</w:delText>
        </w:r>
        <w:r w:rsidR="008D434B" w:rsidRPr="00B95524" w:rsidDel="008C56C4">
          <w:rPr>
            <w:rFonts w:asciiTheme="majorBidi" w:hAnsiTheme="majorBidi" w:cstheme="majorBidi"/>
            <w:szCs w:val="24"/>
          </w:rPr>
          <w:delText xml:space="preserve"> </w:delText>
        </w:r>
        <w:r w:rsidR="00A55053" w:rsidDel="008C56C4">
          <w:rPr>
            <w:rFonts w:asciiTheme="majorBidi" w:hAnsiTheme="majorBidi" w:cstheme="majorBidi"/>
            <w:szCs w:val="24"/>
          </w:rPr>
          <w:delText xml:space="preserve">the </w:delText>
        </w:r>
        <w:r w:rsidR="008D434B" w:rsidRPr="00B95524" w:rsidDel="008C56C4">
          <w:rPr>
            <w:rFonts w:asciiTheme="majorBidi" w:hAnsiTheme="majorBidi" w:cstheme="majorBidi"/>
            <w:szCs w:val="24"/>
          </w:rPr>
          <w:delText xml:space="preserve">ventricular </w:delText>
        </w:r>
        <w:r w:rsidR="008F6063" w:rsidRPr="00B95524" w:rsidDel="008C56C4">
          <w:rPr>
            <w:rFonts w:asciiTheme="majorBidi" w:hAnsiTheme="majorBidi" w:cstheme="majorBidi"/>
            <w:szCs w:val="24"/>
          </w:rPr>
          <w:delText>geometry</w:delText>
        </w:r>
        <w:r w:rsidR="009E7F0D" w:rsidRPr="00B95524" w:rsidDel="008C56C4">
          <w:rPr>
            <w:rFonts w:asciiTheme="majorBidi" w:hAnsiTheme="majorBidi" w:cstheme="majorBidi"/>
            <w:szCs w:val="24"/>
          </w:rPr>
          <w:delText xml:space="preserve">, </w:delText>
        </w:r>
        <w:r w:rsidR="00A2651B" w:rsidRPr="00B95524" w:rsidDel="008C56C4">
          <w:rPr>
            <w:rFonts w:asciiTheme="majorBidi" w:hAnsiTheme="majorBidi" w:cstheme="majorBidi"/>
            <w:szCs w:val="24"/>
          </w:rPr>
          <w:delText xml:space="preserve">there are two </w:delText>
        </w:r>
        <w:r w:rsidR="00C54FC1" w:rsidRPr="00B95524" w:rsidDel="008C56C4">
          <w:rPr>
            <w:rFonts w:asciiTheme="majorBidi" w:hAnsiTheme="majorBidi" w:cstheme="majorBidi"/>
            <w:szCs w:val="24"/>
          </w:rPr>
          <w:delText xml:space="preserve">conventional types of </w:delText>
        </w:r>
        <w:r w:rsidR="007B6722" w:rsidRPr="00B95524" w:rsidDel="008C56C4">
          <w:rPr>
            <w:rFonts w:asciiTheme="majorBidi" w:hAnsiTheme="majorBidi" w:cstheme="majorBidi"/>
            <w:szCs w:val="24"/>
          </w:rPr>
          <w:delText>growth</w:delText>
        </w:r>
        <w:r w:rsidR="0097520C" w:rsidDel="008C56C4">
          <w:rPr>
            <w:rFonts w:asciiTheme="majorBidi" w:hAnsiTheme="majorBidi" w:cstheme="majorBidi"/>
            <w:szCs w:val="24"/>
          </w:rPr>
          <w:delText>,</w:delText>
        </w:r>
        <w:r w:rsidR="00D25AB4" w:rsidDel="008C56C4">
          <w:rPr>
            <w:rFonts w:asciiTheme="majorBidi" w:hAnsiTheme="majorBidi" w:cstheme="majorBidi"/>
            <w:szCs w:val="24"/>
          </w:rPr>
          <w:delText xml:space="preserve"> namely concentric and eccentric growth. </w:delText>
        </w:r>
      </w:del>
      <w:ins w:id="64" w:author="Kenneth Campbell" w:date="2021-12-23T12:00:00Z">
        <w:r w:rsidR="008C56C4">
          <w:rPr>
            <w:rFonts w:asciiTheme="majorBidi" w:hAnsiTheme="majorBidi" w:cstheme="majorBidi"/>
            <w:szCs w:val="24"/>
          </w:rPr>
          <w:t xml:space="preserve">Concentric growth </w:t>
        </w:r>
      </w:ins>
      <w:del w:id="65" w:author="Kenneth Campbell" w:date="2021-12-23T12:00:00Z">
        <w:r w:rsidR="00D25AB4" w:rsidDel="008C56C4">
          <w:rPr>
            <w:rFonts w:asciiTheme="majorBidi" w:hAnsiTheme="majorBidi" w:cstheme="majorBidi"/>
            <w:szCs w:val="24"/>
          </w:rPr>
          <w:delText>The former</w:delText>
        </w:r>
        <w:r w:rsidR="00A901D4" w:rsidRPr="00B95524" w:rsidDel="008C56C4">
          <w:rPr>
            <w:rFonts w:asciiTheme="majorBidi" w:hAnsiTheme="majorBidi" w:cstheme="majorBidi"/>
            <w:szCs w:val="24"/>
          </w:rPr>
          <w:delText xml:space="preserve"> </w:delText>
        </w:r>
      </w:del>
      <w:r w:rsidR="004A2674" w:rsidRPr="00B95524">
        <w:rPr>
          <w:rFonts w:asciiTheme="majorBidi" w:hAnsiTheme="majorBidi" w:cstheme="majorBidi"/>
          <w:szCs w:val="24"/>
        </w:rPr>
        <w:t xml:space="preserve">is defined </w:t>
      </w:r>
      <w:r w:rsidR="00A55053">
        <w:rPr>
          <w:rFonts w:asciiTheme="majorBidi" w:hAnsiTheme="majorBidi" w:cstheme="majorBidi"/>
          <w:szCs w:val="24"/>
        </w:rPr>
        <w:t>by wall thickening</w:t>
      </w:r>
      <w:r w:rsidR="005067AD" w:rsidRPr="00B95524">
        <w:rPr>
          <w:rFonts w:asciiTheme="majorBidi" w:hAnsiTheme="majorBidi" w:cstheme="majorBidi"/>
          <w:szCs w:val="24"/>
        </w:rPr>
        <w:t xml:space="preserve"> and</w:t>
      </w:r>
      <w:r w:rsidR="00A55053">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sidR="00A55053">
        <w:rPr>
          <w:rFonts w:asciiTheme="majorBidi" w:hAnsiTheme="majorBidi" w:cstheme="majorBidi"/>
          <w:szCs w:val="24"/>
        </w:rPr>
        <w:t>in</w:t>
      </w:r>
      <w:r w:rsidR="00A55053"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A55053">
        <w:rPr>
          <w:rFonts w:asciiTheme="majorBidi" w:hAnsiTheme="majorBidi" w:cstheme="majorBidi"/>
          <w:szCs w:val="24"/>
        </w:rPr>
        <w:t>,</w:t>
      </w:r>
      <w:r w:rsidR="00B96D69" w:rsidRPr="00B95524">
        <w:rPr>
          <w:rFonts w:asciiTheme="majorBidi" w:hAnsiTheme="majorBidi" w:cstheme="majorBidi"/>
          <w:szCs w:val="24"/>
        </w:rPr>
        <w:t xml:space="preserve"> </w:t>
      </w:r>
      <w:r w:rsidR="00A55053" w:rsidRPr="00B95524">
        <w:rPr>
          <w:rFonts w:asciiTheme="majorBidi" w:hAnsiTheme="majorBidi" w:cstheme="majorBidi"/>
          <w:szCs w:val="24"/>
        </w:rPr>
        <w:t xml:space="preserve">due </w:t>
      </w:r>
      <w:r w:rsidR="00A55053">
        <w:rPr>
          <w:rFonts w:asciiTheme="majorBidi" w:hAnsiTheme="majorBidi" w:cstheme="majorBidi"/>
          <w:szCs w:val="24"/>
        </w:rPr>
        <w:t xml:space="preserve">to the </w:t>
      </w:r>
      <w:r w:rsidR="00A55053" w:rsidRPr="00B95524">
        <w:rPr>
          <w:rFonts w:asciiTheme="majorBidi" w:hAnsiTheme="majorBidi" w:cstheme="majorBidi"/>
          <w:szCs w:val="24"/>
        </w:rPr>
        <w:t>deposition of sarcomeres in parallel</w:t>
      </w:r>
      <w:r w:rsidR="00A55053">
        <w:rPr>
          <w:rFonts w:asciiTheme="majorBidi" w:hAnsiTheme="majorBidi" w:cstheme="majorBidi"/>
          <w:szCs w:val="24"/>
        </w:rPr>
        <w:t>,</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sidR="00A55053">
        <w:rPr>
          <w:rFonts w:asciiTheme="majorBidi" w:hAnsiTheme="majorBidi" w:cstheme="majorBidi"/>
          <w:szCs w:val="24"/>
        </w:rPr>
        <w:t>little</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or no change in the </w:t>
      </w:r>
      <w:r w:rsidR="004A312A">
        <w:rPr>
          <w:rFonts w:asciiTheme="majorBidi" w:hAnsiTheme="majorBidi" w:cstheme="majorBidi"/>
          <w:szCs w:val="24"/>
        </w:rPr>
        <w:t xml:space="preserve">internal size of the </w:t>
      </w:r>
      <w:r w:rsidR="00B96D69" w:rsidRPr="00B95524">
        <w:rPr>
          <w:rFonts w:asciiTheme="majorBidi" w:hAnsiTheme="majorBidi" w:cstheme="majorBidi"/>
          <w:szCs w:val="24"/>
        </w:rPr>
        <w:t>ventricular chamber</w:t>
      </w:r>
      <w:r w:rsidR="004A312A">
        <w:rPr>
          <w:rFonts w:asciiTheme="majorBidi" w:hAnsiTheme="majorBidi" w:cstheme="majorBidi"/>
          <w:szCs w:val="24"/>
        </w:rPr>
        <w:t>s</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ins w:id="66" w:author="Kenneth Campbell" w:date="2021-12-23T12:00:00Z">
        <w:r w:rsidR="008C56C4">
          <w:rPr>
            <w:rFonts w:asciiTheme="majorBidi" w:hAnsiTheme="majorBidi" w:cstheme="majorBidi"/>
            <w:szCs w:val="24"/>
          </w:rPr>
          <w:t xml:space="preserve">Eccentric growth </w:t>
        </w:r>
      </w:ins>
      <w:ins w:id="67" w:author="Kenneth Campbell" w:date="2021-12-23T12:01:00Z">
        <w:r w:rsidR="00BA1050">
          <w:rPr>
            <w:rFonts w:asciiTheme="majorBidi" w:hAnsiTheme="majorBidi" w:cstheme="majorBidi"/>
            <w:szCs w:val="24"/>
          </w:rPr>
          <w:t xml:space="preserve">reflects </w:t>
        </w:r>
      </w:ins>
      <w:del w:id="68" w:author="Kenneth Campbell" w:date="2021-12-23T12:00:00Z">
        <w:r w:rsidR="00AE77E0" w:rsidDel="008C56C4">
          <w:rPr>
            <w:rFonts w:asciiTheme="majorBidi" w:hAnsiTheme="majorBidi" w:cstheme="majorBidi"/>
            <w:szCs w:val="24"/>
          </w:rPr>
          <w:delText xml:space="preserve">The latter, however, </w:delText>
        </w:r>
      </w:del>
      <w:del w:id="69" w:author="Kenneth Campbell" w:date="2021-12-23T12:01:00Z">
        <w:r w:rsidR="006508C8" w:rsidRPr="00B95524" w:rsidDel="00BA1050">
          <w:rPr>
            <w:rFonts w:asciiTheme="majorBidi" w:hAnsiTheme="majorBidi" w:cstheme="majorBidi"/>
            <w:szCs w:val="24"/>
          </w:rPr>
          <w:delText>is characterized</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by</w:delText>
        </w:r>
        <w:r w:rsidR="009558CD" w:rsidRPr="00B95524" w:rsidDel="00BA1050">
          <w:rPr>
            <w:rFonts w:asciiTheme="majorBidi" w:hAnsiTheme="majorBidi" w:cstheme="majorBidi"/>
            <w:szCs w:val="24"/>
          </w:rPr>
          <w:delText xml:space="preserve"> </w:delText>
        </w:r>
      </w:del>
      <w:r w:rsidR="00A55053">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sidR="00A55053">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 xml:space="preserve">which </w:t>
      </w:r>
      <w:ins w:id="70" w:author="Kenneth Campbell" w:date="2021-12-23T12:01:00Z">
        <w:r w:rsidR="00BA1050">
          <w:rPr>
            <w:rFonts w:asciiTheme="majorBidi" w:hAnsiTheme="majorBidi" w:cstheme="majorBidi"/>
            <w:szCs w:val="24"/>
          </w:rPr>
          <w:t>dilates the chamber and increase</w:t>
        </w:r>
      </w:ins>
      <w:ins w:id="71" w:author="Kenneth Campbell" w:date="2022-01-10T18:32:00Z">
        <w:r w:rsidR="00002413">
          <w:rPr>
            <w:rFonts w:asciiTheme="majorBidi" w:hAnsiTheme="majorBidi" w:cstheme="majorBidi"/>
            <w:szCs w:val="24"/>
          </w:rPr>
          <w:t>s</w:t>
        </w:r>
      </w:ins>
      <w:ins w:id="72" w:author="Kenneth Campbell" w:date="2021-12-23T12:01:00Z">
        <w:r w:rsidR="00BA1050">
          <w:rPr>
            <w:rFonts w:asciiTheme="majorBidi" w:hAnsiTheme="majorBidi" w:cstheme="majorBidi"/>
            <w:szCs w:val="24"/>
          </w:rPr>
          <w:t xml:space="preserve"> wall </w:t>
        </w:r>
      </w:ins>
      <w:del w:id="73" w:author="Kenneth Campbell" w:date="2021-12-23T12:01:00Z">
        <w:r w:rsidR="006B0457" w:rsidRPr="00B95524" w:rsidDel="00BA1050">
          <w:rPr>
            <w:rFonts w:asciiTheme="majorBidi" w:hAnsiTheme="majorBidi" w:cstheme="majorBidi"/>
            <w:szCs w:val="24"/>
          </w:rPr>
          <w:delText>results in</w:delText>
        </w:r>
        <w:r w:rsidR="006508C8" w:rsidRPr="00B95524" w:rsidDel="00BA1050">
          <w:rPr>
            <w:rFonts w:asciiTheme="majorBidi" w:hAnsiTheme="majorBidi" w:cstheme="majorBidi"/>
            <w:szCs w:val="24"/>
          </w:rPr>
          <w:delText xml:space="preserve"> ventricular</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dilation</w:delText>
        </w:r>
        <w:r w:rsidR="00A55053" w:rsidDel="00BA1050">
          <w:rPr>
            <w:rFonts w:asciiTheme="majorBidi" w:hAnsiTheme="majorBidi" w:cstheme="majorBidi"/>
            <w:szCs w:val="24"/>
          </w:rPr>
          <w:delText xml:space="preserve"> and</w:delText>
        </w:r>
        <w:r w:rsidR="00A55053" w:rsidRPr="00B95524" w:rsidDel="00BA1050">
          <w:rPr>
            <w:rFonts w:asciiTheme="majorBidi" w:hAnsiTheme="majorBidi" w:cstheme="majorBidi"/>
            <w:szCs w:val="24"/>
          </w:rPr>
          <w:delText xml:space="preserve"> </w:delText>
        </w:r>
        <w:r w:rsidR="00FA1039" w:rsidRPr="00B95524" w:rsidDel="00BA1050">
          <w:rPr>
            <w:rFonts w:asciiTheme="majorBidi" w:hAnsiTheme="majorBidi" w:cstheme="majorBidi"/>
            <w:szCs w:val="24"/>
          </w:rPr>
          <w:delText xml:space="preserve">elevated ventricular </w:delText>
        </w:r>
      </w:del>
      <w:r w:rsidR="00FA1039" w:rsidRPr="00B95524">
        <w:rPr>
          <w:rFonts w:asciiTheme="majorBidi" w:hAnsiTheme="majorBidi" w:cstheme="majorBidi"/>
          <w:szCs w:val="24"/>
        </w:rPr>
        <w:t xml:space="preserve">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ins w:id="74" w:author="Kenneth Campbell" w:date="2021-12-23T12:05:00Z">
        <w:r w:rsidR="00BA1050">
          <w:rPr>
            <w:rFonts w:asciiTheme="majorBidi" w:hAnsiTheme="majorBidi" w:cstheme="majorBidi"/>
            <w:szCs w:val="24"/>
          </w:rPr>
          <w:t>minimal</w:t>
        </w:r>
      </w:ins>
      <w:del w:id="75" w:author="Kenneth Campbell" w:date="2021-12-23T12:05:00Z">
        <w:r w:rsidR="00A55053" w:rsidDel="00BA1050">
          <w:rPr>
            <w:rFonts w:asciiTheme="majorBidi" w:hAnsiTheme="majorBidi" w:cstheme="majorBidi"/>
            <w:szCs w:val="24"/>
          </w:rPr>
          <w:delText>little</w:delText>
        </w:r>
        <w:r w:rsidR="00A55053" w:rsidRPr="00B95524" w:rsidDel="00BA1050">
          <w:rPr>
            <w:rFonts w:asciiTheme="majorBidi" w:hAnsiTheme="majorBidi" w:cstheme="majorBidi"/>
            <w:szCs w:val="24"/>
          </w:rPr>
          <w:delText xml:space="preserve"> </w:delText>
        </w:r>
        <w:r w:rsidR="003D35D7" w:rsidRPr="00B95524" w:rsidDel="00BA1050">
          <w:rPr>
            <w:rFonts w:asciiTheme="majorBidi" w:hAnsiTheme="majorBidi" w:cstheme="majorBidi"/>
            <w:szCs w:val="24"/>
          </w:rPr>
          <w:delText>or no</w:delText>
        </w:r>
      </w:del>
      <w:r w:rsidR="003D35D7" w:rsidRPr="00B95524">
        <w:rPr>
          <w:rFonts w:asciiTheme="majorBidi" w:hAnsiTheme="majorBidi" w:cstheme="majorBidi"/>
          <w:szCs w:val="24"/>
        </w:rPr>
        <w:t xml:space="preserve"> change in </w:t>
      </w:r>
      <w:del w:id="76" w:author="Kenneth Campbell" w:date="2021-12-23T12:01:00Z">
        <w:r w:rsidR="003D35D7" w:rsidRPr="00B95524" w:rsidDel="00BA1050">
          <w:rPr>
            <w:rFonts w:asciiTheme="majorBidi" w:hAnsiTheme="majorBidi" w:cstheme="majorBidi"/>
            <w:szCs w:val="24"/>
          </w:rPr>
          <w:delText xml:space="preserve">the </w:delText>
        </w:r>
      </w:del>
      <w:r w:rsidR="003D35D7" w:rsidRPr="00B95524">
        <w:rPr>
          <w:rFonts w:asciiTheme="majorBidi" w:hAnsiTheme="majorBidi" w:cstheme="majorBidi"/>
          <w:szCs w:val="24"/>
        </w:rPr>
        <w:t xml:space="preserve">wall thickness </w:t>
      </w:r>
      <w:r w:rsidR="00FD6446"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62"/>
      <w:r w:rsidR="00217F49">
        <w:rPr>
          <w:rStyle w:val="CommentReference"/>
        </w:rPr>
        <w:commentReference w:id="62"/>
      </w:r>
      <w:ins w:id="77" w:author="Kenneth Campbell" w:date="2021-12-23T12:01:00Z">
        <w:r w:rsidR="00BA1050">
          <w:rPr>
            <w:rFonts w:asciiTheme="majorBidi" w:hAnsiTheme="majorBidi" w:cstheme="majorBidi"/>
            <w:szCs w:val="24"/>
          </w:rPr>
          <w:t xml:space="preserve">In </w:t>
        </w:r>
      </w:ins>
      <w:ins w:id="78" w:author="Kenneth Campbell" w:date="2021-12-23T12:02:00Z">
        <w:r w:rsidR="00BA1050">
          <w:rPr>
            <w:rFonts w:asciiTheme="majorBidi" w:hAnsiTheme="majorBidi" w:cstheme="majorBidi"/>
            <w:szCs w:val="24"/>
          </w:rPr>
          <w:t xml:space="preserve">valvular disease, cardiac growth initiates as an </w:t>
        </w:r>
      </w:ins>
      <w:del w:id="79" w:author="Kenneth Campbell" w:date="2021-12-23T12:02:00Z">
        <w:r w:rsidR="00FE17F9" w:rsidRPr="00B95524" w:rsidDel="00BA1050">
          <w:rPr>
            <w:rFonts w:asciiTheme="majorBidi" w:hAnsiTheme="majorBidi" w:cstheme="majorBidi"/>
            <w:szCs w:val="24"/>
          </w:rPr>
          <w:delText xml:space="preserve">In general, </w:delText>
        </w:r>
        <w:r w:rsidR="004C5284" w:rsidRPr="00B95524" w:rsidDel="00BA1050">
          <w:rPr>
            <w:rFonts w:asciiTheme="majorBidi" w:hAnsiTheme="majorBidi" w:cstheme="majorBidi"/>
            <w:szCs w:val="24"/>
          </w:rPr>
          <w:delText xml:space="preserve">cardiac growth </w:delText>
        </w:r>
        <w:r w:rsidR="009F459C" w:rsidRPr="00B95524" w:rsidDel="00BA1050">
          <w:rPr>
            <w:rFonts w:asciiTheme="majorBidi" w:hAnsiTheme="majorBidi" w:cstheme="majorBidi"/>
            <w:szCs w:val="24"/>
          </w:rPr>
          <w:delText xml:space="preserve">initiates as an </w:delText>
        </w:r>
      </w:del>
      <w:r w:rsidR="008F2C46" w:rsidRPr="00B95524">
        <w:rPr>
          <w:rFonts w:asciiTheme="majorBidi" w:hAnsiTheme="majorBidi" w:cstheme="majorBidi"/>
          <w:szCs w:val="24"/>
        </w:rPr>
        <w:t xml:space="preserve">early adaptive response </w:t>
      </w:r>
      <w:del w:id="80" w:author="Kenneth Campbell" w:date="2021-12-23T12:02:00Z">
        <w:r w:rsidR="00D55709" w:rsidRPr="00B95524" w:rsidDel="00BA1050">
          <w:rPr>
            <w:rFonts w:asciiTheme="majorBidi" w:hAnsiTheme="majorBidi" w:cstheme="majorBidi"/>
            <w:szCs w:val="24"/>
          </w:rPr>
          <w:delText xml:space="preserve">to </w:delText>
        </w:r>
        <w:r w:rsidR="000252CB" w:rsidDel="00BA1050">
          <w:rPr>
            <w:rFonts w:asciiTheme="majorBidi" w:hAnsiTheme="majorBidi" w:cstheme="majorBidi"/>
            <w:szCs w:val="24"/>
          </w:rPr>
          <w:delText>valvular disease</w:delText>
        </w:r>
        <w:r w:rsidR="00B84E1D" w:rsidDel="00BA1050">
          <w:rPr>
            <w:rFonts w:asciiTheme="majorBidi" w:hAnsiTheme="majorBidi" w:cstheme="majorBidi"/>
            <w:szCs w:val="24"/>
          </w:rPr>
          <w:delText>s</w:delText>
        </w:r>
        <w:r w:rsidR="009D5B73" w:rsidDel="00BA1050">
          <w:rPr>
            <w:rFonts w:asciiTheme="majorBidi" w:hAnsiTheme="majorBidi" w:cstheme="majorBidi"/>
            <w:szCs w:val="24"/>
          </w:rPr>
          <w:delText xml:space="preserve">, but it </w:delText>
        </w:r>
      </w:del>
      <w:ins w:id="81" w:author="Kenneth Campbell" w:date="2021-12-23T12:02:00Z">
        <w:r w:rsidR="00BA1050">
          <w:rPr>
            <w:rFonts w:asciiTheme="majorBidi" w:hAnsiTheme="majorBidi" w:cstheme="majorBidi"/>
            <w:szCs w:val="24"/>
          </w:rPr>
          <w:t>that c</w:t>
        </w:r>
      </w:ins>
      <w:del w:id="82" w:author="Kenneth Campbell" w:date="2021-12-23T12:02:00Z">
        <w:r w:rsidR="009D5B73" w:rsidDel="00BA1050">
          <w:rPr>
            <w:rFonts w:asciiTheme="majorBidi" w:hAnsiTheme="majorBidi" w:cstheme="majorBidi"/>
            <w:szCs w:val="24"/>
          </w:rPr>
          <w:delText>c</w:delText>
        </w:r>
      </w:del>
      <w:r w:rsidR="009D5B73">
        <w:rPr>
          <w:rFonts w:asciiTheme="majorBidi" w:hAnsiTheme="majorBidi" w:cstheme="majorBidi"/>
          <w:szCs w:val="24"/>
        </w:rPr>
        <w:t xml:space="preserve">an progress to </w:t>
      </w:r>
      <w:r>
        <w:rPr>
          <w:rFonts w:asciiTheme="majorBidi" w:hAnsiTheme="majorBidi" w:cstheme="majorBidi"/>
          <w:szCs w:val="24"/>
        </w:rPr>
        <w:t xml:space="preserve">remodeling and subsequent </w:t>
      </w:r>
      <w:r w:rsidR="009D5B73">
        <w:rPr>
          <w:rFonts w:asciiTheme="majorBidi" w:hAnsiTheme="majorBidi" w:cstheme="majorBidi"/>
          <w:szCs w:val="24"/>
        </w:rPr>
        <w:t xml:space="preserve">heart failure if the </w:t>
      </w:r>
      <w:ins w:id="83" w:author="Kenneth Campbell" w:date="2021-12-23T12:02:00Z">
        <w:r w:rsidR="00BA1050">
          <w:rPr>
            <w:rFonts w:asciiTheme="majorBidi" w:hAnsiTheme="majorBidi" w:cstheme="majorBidi"/>
            <w:szCs w:val="24"/>
          </w:rPr>
          <w:t>valvular dysfunction persists</w:t>
        </w:r>
      </w:ins>
      <w:del w:id="84" w:author="Kenneth Campbell" w:date="2021-12-23T12:02:00Z">
        <w:r w:rsidR="00F55FA7" w:rsidRPr="00B95524" w:rsidDel="00BA1050">
          <w:rPr>
            <w:rFonts w:asciiTheme="majorBidi" w:hAnsiTheme="majorBidi" w:cstheme="majorBidi"/>
            <w:szCs w:val="24"/>
          </w:rPr>
          <w:delText xml:space="preserve">underlying cause </w:delText>
        </w:r>
        <w:r w:rsidR="00B64657" w:rsidDel="00BA1050">
          <w:rPr>
            <w:rFonts w:asciiTheme="majorBidi" w:hAnsiTheme="majorBidi" w:cstheme="majorBidi"/>
            <w:szCs w:val="24"/>
          </w:rPr>
          <w:delText>is left</w:delText>
        </w:r>
        <w:r w:rsidR="006E6DFD" w:rsidRPr="00B95524" w:rsidDel="00BA1050">
          <w:rPr>
            <w:rFonts w:asciiTheme="majorBidi" w:hAnsiTheme="majorBidi" w:cstheme="majorBidi"/>
            <w:szCs w:val="24"/>
          </w:rPr>
          <w:delText xml:space="preserve"> </w:delText>
        </w:r>
        <w:r w:rsidR="00B64657" w:rsidDel="00BA1050">
          <w:rPr>
            <w:rFonts w:asciiTheme="majorBidi" w:hAnsiTheme="majorBidi" w:cstheme="majorBidi"/>
            <w:szCs w:val="24"/>
          </w:rPr>
          <w:delText>un</w:delText>
        </w:r>
        <w:r w:rsidR="006E6DFD" w:rsidRPr="00B95524" w:rsidDel="00BA1050">
          <w:rPr>
            <w:rFonts w:asciiTheme="majorBidi" w:hAnsiTheme="majorBidi" w:cstheme="majorBidi"/>
            <w:szCs w:val="24"/>
          </w:rPr>
          <w:delText>resolve</w:delText>
        </w:r>
        <w:r w:rsidR="00B64657" w:rsidDel="00BA1050">
          <w:rPr>
            <w:rFonts w:asciiTheme="majorBidi" w:hAnsiTheme="majorBidi" w:cstheme="majorBidi"/>
            <w:szCs w:val="24"/>
          </w:rPr>
          <w:delText>d</w:delText>
        </w:r>
      </w:del>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6F711A">
        <w:rPr>
          <w:rFonts w:asciiTheme="majorBidi" w:hAnsiTheme="majorBidi" w:cstheme="majorBidi"/>
          <w:noProof/>
          <w:szCs w:val="24"/>
        </w:rPr>
        <w:t>[3-5]</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w:t>
      </w:r>
    </w:p>
    <w:p w14:paraId="49C018E5" w14:textId="5130E902"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w:t>
      </w:r>
      <w:del w:id="85" w:author="Kenneth Campbell" w:date="2021-12-23T12:03:00Z">
        <w:r w:rsidRPr="00B95524" w:rsidDel="00BA1050">
          <w:rPr>
            <w:rFonts w:asciiTheme="majorBidi" w:hAnsiTheme="majorBidi" w:cstheme="majorBidi"/>
            <w:color w:val="000000" w:themeColor="text1"/>
          </w:rPr>
          <w:delText xml:space="preserve">based </w:delText>
        </w:r>
      </w:del>
      <w:r w:rsidRPr="00B95524">
        <w:rPr>
          <w:rFonts w:asciiTheme="majorBidi" w:hAnsiTheme="majorBidi" w:cstheme="majorBidi"/>
          <w:color w:val="000000" w:themeColor="text1"/>
        </w:rPr>
        <w:t xml:space="preserve">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ins w:id="86" w:author="Kenneth Campbell" w:date="2021-12-23T12:06:00Z">
        <w:r w:rsidR="003A2257">
          <w:rPr>
            <w:rFonts w:asciiTheme="majorBidi" w:hAnsiTheme="majorBidi" w:cstheme="majorBidi"/>
            <w:color w:val="000000" w:themeColor="text1"/>
          </w:rPr>
          <w:t xml:space="preserve">into </w:t>
        </w:r>
      </w:ins>
      <w:del w:id="87" w:author="Kenneth Campbell" w:date="2021-12-23T12:06:00Z">
        <w:r w:rsidR="00EB4A12" w:rsidDel="003A2257">
          <w:rPr>
            <w:rFonts w:asciiTheme="majorBidi" w:hAnsiTheme="majorBidi" w:cstheme="majorBidi"/>
            <w:color w:val="000000" w:themeColor="text1"/>
          </w:rPr>
          <w:delText xml:space="preserve">on the progression of </w:delText>
        </w:r>
      </w:del>
      <w:r w:rsidR="00EB4A12">
        <w:rPr>
          <w:rFonts w:asciiTheme="majorBidi" w:hAnsiTheme="majorBidi" w:cstheme="majorBidi"/>
          <w:color w:val="000000" w:themeColor="text1"/>
        </w:rPr>
        <w:t>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w:t>
      </w:r>
      <w:r w:rsidR="00C9104B">
        <w:rPr>
          <w:rFonts w:asciiTheme="majorBidi" w:hAnsiTheme="majorBidi" w:cstheme="majorBidi"/>
          <w:color w:val="000000" w:themeColor="text1"/>
        </w:rPr>
        <w:t>h</w:t>
      </w:r>
      <w:r w:rsidR="008E3986">
        <w:rPr>
          <w:rFonts w:asciiTheme="majorBidi" w:hAnsiTheme="majorBidi" w:cstheme="majorBidi"/>
          <w:color w:val="000000" w:themeColor="text1"/>
        </w:rPr>
        <w:t>.</w:t>
      </w:r>
      <w:r w:rsidR="004141D0" w:rsidRPr="00B95524">
        <w:rPr>
          <w:rFonts w:asciiTheme="majorBidi" w:hAnsiTheme="majorBidi" w:cstheme="majorBidi"/>
          <w:color w:val="000000" w:themeColor="text1"/>
        </w:rPr>
        <w:t xml:space="preserve"> </w:t>
      </w:r>
      <w:del w:id="88" w:author="Campbell, Kenneth S." w:date="2022-01-12T17:24:00Z">
        <w:r w:rsidR="00EF0BFB" w:rsidRPr="00B95524" w:rsidDel="00EF36FA">
          <w:rPr>
            <w:rFonts w:asciiTheme="majorBidi" w:hAnsiTheme="majorBidi" w:cstheme="majorBidi"/>
            <w:color w:val="000000" w:themeColor="text1"/>
          </w:rPr>
          <w:delText xml:space="preserve">computational </w:delText>
        </w:r>
      </w:del>
      <w:r w:rsidR="00C9104B">
        <w:rPr>
          <w:rFonts w:asciiTheme="majorBidi" w:hAnsiTheme="majorBidi" w:cstheme="majorBidi"/>
          <w:color w:val="000000" w:themeColor="text1"/>
        </w:rPr>
        <w:t>M</w:t>
      </w:r>
      <w:ins w:id="89" w:author="Campbell, Kenneth S." w:date="2022-01-12T17:24:00Z">
        <w:r w:rsidR="00EF36FA">
          <w:rPr>
            <w:rFonts w:asciiTheme="majorBidi" w:hAnsiTheme="majorBidi" w:cstheme="majorBidi"/>
            <w:color w:val="000000" w:themeColor="text1"/>
          </w:rPr>
          <w:t xml:space="preserve">ost </w:t>
        </w:r>
      </w:ins>
      <w:r w:rsidR="00C9104B">
        <w:rPr>
          <w:rFonts w:asciiTheme="majorBidi" w:hAnsiTheme="majorBidi" w:cstheme="majorBidi"/>
          <w:color w:val="000000" w:themeColor="text1"/>
        </w:rPr>
        <w:t xml:space="preserve">of the </w:t>
      </w:r>
      <w:r w:rsidR="006F711A">
        <w:rPr>
          <w:rFonts w:asciiTheme="majorBidi" w:hAnsiTheme="majorBidi" w:cstheme="majorBidi"/>
          <w:color w:val="000000" w:themeColor="text1"/>
        </w:rPr>
        <w:t>simulations</w:t>
      </w:r>
      <w:r w:rsidR="00CE4737">
        <w:rPr>
          <w:rFonts w:asciiTheme="majorBidi" w:hAnsiTheme="majorBidi" w:cstheme="majorBidi"/>
          <w:color w:val="000000" w:themeColor="text1"/>
        </w:rPr>
        <w:t xml:space="preserve"> performed</w:t>
      </w:r>
      <w:r w:rsidR="00324860" w:rsidRPr="00B95524">
        <w:rPr>
          <w:rFonts w:asciiTheme="majorBidi" w:hAnsiTheme="majorBidi" w:cstheme="majorBidi"/>
          <w:color w:val="000000" w:themeColor="text1"/>
        </w:rPr>
        <w:t xml:space="preserve"> </w:t>
      </w:r>
      <w:r w:rsidR="001F2F8C">
        <w:rPr>
          <w:rFonts w:asciiTheme="majorBidi" w:hAnsiTheme="majorBidi" w:cstheme="majorBidi"/>
          <w:color w:val="000000" w:themeColor="text1"/>
        </w:rPr>
        <w:t xml:space="preserve">to date </w:t>
      </w:r>
      <w:r w:rsidR="00324860" w:rsidRPr="00B95524">
        <w:rPr>
          <w:rFonts w:asciiTheme="majorBidi" w:hAnsiTheme="majorBidi" w:cstheme="majorBidi"/>
          <w:color w:val="000000" w:themeColor="text1"/>
        </w:rPr>
        <w:t>have u</w:t>
      </w:r>
      <w:r w:rsidR="001F2F8C">
        <w:rPr>
          <w:rFonts w:asciiTheme="majorBidi" w:hAnsiTheme="majorBidi" w:cstheme="majorBidi"/>
          <w:color w:val="000000" w:themeColor="text1"/>
        </w:rPr>
        <w:t>sed</w:t>
      </w:r>
      <w:r w:rsidR="00324860" w:rsidRPr="00B95524">
        <w:rPr>
          <w:rFonts w:asciiTheme="majorBidi" w:hAnsiTheme="majorBidi" w:cstheme="majorBidi"/>
          <w:color w:val="000000" w:themeColor="text1"/>
        </w:rPr>
        <w:t xml:space="preserve"> </w:t>
      </w:r>
      <w:del w:id="90" w:author="Campbell, Kenneth S." w:date="2022-01-12T17:24:00Z">
        <w:r w:rsidR="00324860" w:rsidRPr="00B95524" w:rsidDel="00EF36FA">
          <w:rPr>
            <w:rFonts w:asciiTheme="majorBidi" w:hAnsiTheme="majorBidi" w:cstheme="majorBidi"/>
            <w:color w:val="000000" w:themeColor="text1"/>
          </w:rPr>
          <w:delText xml:space="preserve">either </w:delText>
        </w:r>
      </w:del>
      <w:r w:rsidR="001B266E" w:rsidRPr="00B95524">
        <w:rPr>
          <w:rFonts w:asciiTheme="majorBidi" w:hAnsiTheme="majorBidi" w:cstheme="majorBidi"/>
          <w:color w:val="000000" w:themeColor="text1"/>
        </w:rPr>
        <w:t>myo</w:t>
      </w:r>
      <w:r w:rsidR="001F2F8C">
        <w:rPr>
          <w:rFonts w:asciiTheme="majorBidi" w:hAnsiTheme="majorBidi" w:cstheme="majorBidi"/>
          <w:color w:val="000000" w:themeColor="text1"/>
        </w:rPr>
        <w:t xml:space="preserve">cardial </w:t>
      </w:r>
      <w:r w:rsidR="00324860" w:rsidRPr="00B95524">
        <w:rPr>
          <w:rFonts w:asciiTheme="majorBidi" w:hAnsiTheme="majorBidi" w:cstheme="majorBidi"/>
          <w:color w:val="000000" w:themeColor="text1"/>
        </w:rPr>
        <w:t>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[6, 7]</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xml:space="preserve">, </w:t>
      </w:r>
      <w:ins w:id="91" w:author="Campbell, Kenneth S." w:date="2022-01-12T17:24:00Z">
        <w:r w:rsidR="00EF36FA">
          <w:rPr>
            <w:rFonts w:asciiTheme="majorBidi" w:hAnsiTheme="majorBidi" w:cstheme="majorBidi"/>
            <w:color w:val="000000" w:themeColor="text1"/>
          </w:rPr>
          <w:t>myo</w:t>
        </w:r>
      </w:ins>
      <w:r w:rsidR="001F2F8C">
        <w:rPr>
          <w:rFonts w:asciiTheme="majorBidi" w:hAnsiTheme="majorBidi" w:cstheme="majorBidi"/>
          <w:color w:val="000000" w:themeColor="text1"/>
        </w:rPr>
        <w:t xml:space="preserve">cardial </w:t>
      </w:r>
      <w:r w:rsidR="000A0FE4" w:rsidRPr="00B95524">
        <w:rPr>
          <w:rFonts w:asciiTheme="majorBidi" w:hAnsiTheme="majorBidi" w:cstheme="majorBidi"/>
          <w:color w:val="000000" w:themeColor="text1"/>
        </w:rPr>
        <w:t>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[8-10]</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ins w:id="92" w:author="Campbell, Kenneth S." w:date="2022-01-12T17:24:00Z">
        <w:r w:rsidR="00EF36FA">
          <w:rPr>
            <w:rFonts w:asciiTheme="majorBidi" w:hAnsiTheme="majorBidi" w:cstheme="majorBidi"/>
            <w:color w:val="000000" w:themeColor="text1"/>
          </w:rPr>
          <w:t xml:space="preserve">stress and strain </w:t>
        </w:r>
      </w:ins>
      <w:del w:id="93" w:author="Campbell, Kenneth S." w:date="2022-01-12T17:24:00Z">
        <w:r w:rsidR="00617D4F" w:rsidRPr="00B95524" w:rsidDel="00EF36FA">
          <w:rPr>
            <w:rFonts w:asciiTheme="majorBidi" w:hAnsiTheme="majorBidi" w:cstheme="majorBidi"/>
            <w:color w:val="000000" w:themeColor="text1"/>
          </w:rPr>
          <w:delText>the two</w:delText>
        </w:r>
        <w:r w:rsidR="00AE57F1" w:rsidRPr="00B95524" w:rsidDel="00EF36FA">
          <w:rPr>
            <w:rFonts w:asciiTheme="majorBidi" w:hAnsiTheme="majorBidi" w:cstheme="majorBidi"/>
            <w:color w:val="000000" w:themeColor="text1"/>
          </w:rPr>
          <w:delText xml:space="preserve"> </w:delText>
        </w:r>
      </w:del>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[11, 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ins w:id="94" w:author="Campbell, Kenneth S." w:date="2022-01-12T17:25:00Z">
        <w:r w:rsidR="00EF36FA">
          <w:rPr>
            <w:rFonts w:asciiTheme="majorBidi" w:hAnsiTheme="majorBidi" w:cstheme="majorBidi"/>
            <w:color w:val="000000" w:themeColor="text1"/>
          </w:rPr>
          <w:t xml:space="preserve">to drive </w:t>
        </w:r>
      </w:ins>
      <w:r w:rsidR="001F2F8C">
        <w:rPr>
          <w:rFonts w:asciiTheme="majorBidi" w:hAnsiTheme="majorBidi" w:cstheme="majorBidi"/>
          <w:color w:val="000000" w:themeColor="text1"/>
        </w:rPr>
        <w:t>growth</w:t>
      </w:r>
      <w:del w:id="95" w:author="Campbell, Kenneth S." w:date="2022-01-12T17:25:00Z">
        <w:r w:rsidR="009524E6" w:rsidRPr="00B95524" w:rsidDel="00EF36FA">
          <w:rPr>
            <w:rFonts w:asciiTheme="majorBidi" w:hAnsiTheme="majorBidi" w:cstheme="majorBidi"/>
            <w:color w:val="000000" w:themeColor="text1"/>
          </w:rPr>
          <w:delText>as their driving signal</w:delText>
        </w:r>
      </w:del>
      <w:r w:rsidR="009524E6" w:rsidRPr="00B95524">
        <w:rPr>
          <w:rFonts w:asciiTheme="majorBidi" w:hAnsiTheme="majorBidi" w:cstheme="majorBidi"/>
          <w:color w:val="000000" w:themeColor="text1"/>
        </w:rPr>
        <w:t xml:space="preserve">. </w:t>
      </w:r>
      <w:ins w:id="96" w:author="Campbell, Kenneth S." w:date="2022-01-12T17:25:00Z">
        <w:r w:rsidR="00EF36FA">
          <w:rPr>
            <w:rFonts w:asciiTheme="majorBidi" w:hAnsiTheme="majorBidi" w:cstheme="majorBidi"/>
            <w:color w:val="000000" w:themeColor="text1"/>
          </w:rPr>
          <w:t xml:space="preserve">Building on these ideas, </w:t>
        </w:r>
      </w:ins>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[13]</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ins w:id="97" w:author="Campbell, Kenneth S." w:date="2022-01-12T17:26:00Z">
        <w:r w:rsidR="00EF36FA">
          <w:rPr>
            <w:rFonts w:asciiTheme="majorBidi" w:hAnsiTheme="majorBidi" w:cstheme="majorBidi"/>
            <w:color w:val="000000" w:themeColor="text1"/>
          </w:rPr>
          <w:t xml:space="preserve">compared </w:t>
        </w:r>
      </w:ins>
      <w:ins w:id="98" w:author="Campbell, Kenneth S." w:date="2022-01-12T17:27:00Z">
        <w:r w:rsidR="00EF36FA">
          <w:rPr>
            <w:rFonts w:asciiTheme="majorBidi" w:hAnsiTheme="majorBidi" w:cstheme="majorBidi"/>
            <w:color w:val="000000" w:themeColor="text1"/>
          </w:rPr>
          <w:t>simulation</w:t>
        </w:r>
      </w:ins>
      <w:r w:rsidR="009E01BC">
        <w:rPr>
          <w:rFonts w:asciiTheme="majorBidi" w:hAnsiTheme="majorBidi" w:cstheme="majorBidi"/>
          <w:color w:val="000000" w:themeColor="text1"/>
        </w:rPr>
        <w:t>s</w:t>
      </w:r>
      <w:ins w:id="99" w:author="Campbell, Kenneth S." w:date="2022-01-12T17:26:00Z">
        <w:r w:rsidR="00EF36FA">
          <w:rPr>
            <w:rFonts w:asciiTheme="majorBidi" w:hAnsiTheme="majorBidi" w:cstheme="majorBidi"/>
            <w:color w:val="000000" w:themeColor="text1"/>
          </w:rPr>
          <w:t xml:space="preserve"> driven by different combinations of stress and strain. They concluded that </w:t>
        </w:r>
      </w:ins>
      <w:r w:rsidR="001F2F8C">
        <w:rPr>
          <w:rFonts w:asciiTheme="majorBidi" w:hAnsiTheme="majorBidi" w:cstheme="majorBidi"/>
          <w:color w:val="000000" w:themeColor="text1"/>
        </w:rPr>
        <w:t xml:space="preserve">growth responses simulated using </w:t>
      </w:r>
      <w:ins w:id="100" w:author="Campbell, Kenneth S." w:date="2022-01-12T17:26:00Z">
        <w:r w:rsidR="00EF36FA">
          <w:rPr>
            <w:rFonts w:asciiTheme="majorBidi" w:hAnsiTheme="majorBidi" w:cstheme="majorBidi"/>
            <w:color w:val="000000" w:themeColor="text1"/>
          </w:rPr>
          <w:t>stress</w:t>
        </w:r>
      </w:ins>
      <w:r w:rsidR="001F2F8C">
        <w:rPr>
          <w:rFonts w:asciiTheme="majorBidi" w:hAnsiTheme="majorBidi" w:cstheme="majorBidi"/>
          <w:color w:val="000000" w:themeColor="text1"/>
        </w:rPr>
        <w:t>-based laws were more realistic than growth patterns driven by strain</w:t>
      </w:r>
      <w:ins w:id="101" w:author="Campbell, Kenneth S." w:date="2022-01-12T17:27:00Z">
        <w:r w:rsidR="00EF36FA">
          <w:rPr>
            <w:rFonts w:asciiTheme="majorBidi" w:hAnsiTheme="majorBidi" w:cstheme="majorBidi"/>
            <w:color w:val="000000" w:themeColor="text1"/>
          </w:rPr>
          <w:t>.</w:t>
        </w:r>
      </w:ins>
      <w:del w:id="102" w:author="Campbell, Kenneth S." w:date="2022-01-12T17:27:00Z">
        <w:r w:rsidR="004936BC" w:rsidRPr="00B95524" w:rsidDel="00EF36FA">
          <w:rPr>
            <w:rFonts w:asciiTheme="majorBidi" w:hAnsiTheme="majorBidi" w:cstheme="majorBidi"/>
            <w:color w:val="000000" w:themeColor="text1"/>
          </w:rPr>
          <w:delText xml:space="preserve">tested four combinations of </w:delText>
        </w:r>
      </w:del>
      <w:del w:id="103" w:author="Campbell, Kenneth S." w:date="2022-01-12T17:25:00Z">
        <w:r w:rsidR="004936BC" w:rsidRPr="00B95524" w:rsidDel="00EF36FA">
          <w:rPr>
            <w:rFonts w:asciiTheme="majorBidi" w:hAnsiTheme="majorBidi" w:cstheme="majorBidi"/>
            <w:color w:val="000000" w:themeColor="text1"/>
          </w:rPr>
          <w:delText xml:space="preserve">myofiber </w:delText>
        </w:r>
      </w:del>
      <w:del w:id="104" w:author="Campbell, Kenneth S." w:date="2022-01-12T17:27:00Z">
        <w:r w:rsidR="004936BC" w:rsidRPr="00B95524" w:rsidDel="00EF36FA">
          <w:rPr>
            <w:rFonts w:asciiTheme="majorBidi" w:hAnsiTheme="majorBidi" w:cstheme="majorBidi"/>
            <w:color w:val="000000" w:themeColor="text1"/>
          </w:rPr>
          <w:delText>stress and strain</w:delText>
        </w:r>
        <w:r w:rsidR="002C4C78" w:rsidDel="00EF36FA">
          <w:rPr>
            <w:rFonts w:asciiTheme="majorBidi" w:hAnsiTheme="majorBidi" w:cstheme="majorBidi"/>
            <w:color w:val="000000" w:themeColor="text1"/>
          </w:rPr>
          <w:delText xml:space="preserve"> driven laws,</w:delText>
        </w:r>
        <w:r w:rsidR="004936BC" w:rsidRPr="00B95524" w:rsidDel="00EF36FA">
          <w:rPr>
            <w:rFonts w:asciiTheme="majorBidi" w:hAnsiTheme="majorBidi" w:cstheme="majorBidi"/>
            <w:color w:val="000000" w:themeColor="text1"/>
          </w:rPr>
          <w:delText xml:space="preserve"> for both </w:delText>
        </w:r>
        <w:r w:rsidR="002C4C78" w:rsidDel="00EF36FA">
          <w:rPr>
            <w:rFonts w:asciiTheme="majorBidi" w:hAnsiTheme="majorBidi" w:cstheme="majorBidi"/>
            <w:color w:val="000000" w:themeColor="text1"/>
          </w:rPr>
          <w:delText>concentric and eccentric</w:delText>
        </w:r>
        <w:r w:rsidR="004936BC" w:rsidRPr="00B95524" w:rsidDel="00EF36FA">
          <w:rPr>
            <w:rFonts w:asciiTheme="majorBidi" w:hAnsiTheme="majorBidi" w:cstheme="majorBidi"/>
            <w:color w:val="000000" w:themeColor="text1"/>
          </w:rPr>
          <w:delText xml:space="preserve"> growth</w:delText>
        </w:r>
        <w:r w:rsidR="002C4C78" w:rsidDel="00EF36FA">
          <w:rPr>
            <w:rFonts w:asciiTheme="majorBidi" w:hAnsiTheme="majorBidi" w:cstheme="majorBidi"/>
            <w:color w:val="000000" w:themeColor="text1"/>
          </w:rPr>
          <w:delText>,</w:delText>
        </w:r>
        <w:r w:rsidR="004936BC" w:rsidRPr="00B95524" w:rsidDel="00EF36FA">
          <w:rPr>
            <w:rFonts w:asciiTheme="majorBidi" w:hAnsiTheme="majorBidi" w:cstheme="majorBidi"/>
            <w:color w:val="000000" w:themeColor="text1"/>
          </w:rPr>
          <w:delText xml:space="preserve"> and concluded </w:delText>
        </w:r>
        <w:r w:rsidR="002B6166" w:rsidRPr="00B95524" w:rsidDel="00EF36FA">
          <w:rPr>
            <w:rFonts w:asciiTheme="majorBidi" w:hAnsiTheme="majorBidi" w:cstheme="majorBidi"/>
            <w:color w:val="000000" w:themeColor="text1"/>
          </w:rPr>
          <w:delText xml:space="preserve">that using at least </w:delText>
        </w:r>
        <w:r w:rsidR="00AF3F04" w:rsidRPr="00B95524" w:rsidDel="00EF36FA">
          <w:rPr>
            <w:rFonts w:asciiTheme="majorBidi" w:hAnsiTheme="majorBidi" w:cstheme="majorBidi"/>
            <w:color w:val="000000" w:themeColor="text1"/>
          </w:rPr>
          <w:delText xml:space="preserve">one stress-driven law would </w:delText>
        </w:r>
        <w:r w:rsidR="00C02007" w:rsidRPr="00B95524" w:rsidDel="00EF36FA">
          <w:rPr>
            <w:rFonts w:asciiTheme="majorBidi" w:hAnsiTheme="majorBidi" w:cstheme="majorBidi"/>
            <w:color w:val="000000" w:themeColor="text1"/>
          </w:rPr>
          <w:delText>predict more reliable growth.</w:delText>
        </w:r>
      </w:del>
      <w:r w:rsidR="00C02007" w:rsidRPr="00B95524">
        <w:rPr>
          <w:rFonts w:asciiTheme="majorBidi" w:hAnsiTheme="majorBidi" w:cstheme="majorBidi"/>
          <w:color w:val="000000" w:themeColor="text1"/>
        </w:rPr>
        <w:t xml:space="preserve"> </w:t>
      </w:r>
      <w:proofErr w:type="spellStart"/>
      <w:ins w:id="105" w:author="Campbell, Kenneth S." w:date="2022-01-12T17:28:00Z">
        <w:r w:rsidR="00EF36FA">
          <w:rPr>
            <w:rFonts w:asciiTheme="majorBidi" w:hAnsiTheme="majorBidi" w:cstheme="majorBidi"/>
            <w:color w:val="000000" w:themeColor="text1"/>
          </w:rPr>
          <w:t>Mojumder</w:t>
        </w:r>
        <w:proofErr w:type="spellEnd"/>
        <w:r w:rsidR="00EF36FA">
          <w:rPr>
            <w:rFonts w:asciiTheme="majorBidi" w:hAnsiTheme="majorBidi" w:cstheme="majorBidi"/>
            <w:color w:val="000000" w:themeColor="text1"/>
          </w:rPr>
          <w:t xml:space="preserve"> et al. </w:t>
        </w:r>
      </w:ins>
      <w:del w:id="106" w:author="Campbell, Kenneth S." w:date="2022-01-12T17:28:00Z">
        <w:r w:rsidR="00502530" w:rsidRPr="00B95524" w:rsidDel="00EF36FA">
          <w:rPr>
            <w:rFonts w:asciiTheme="majorBidi" w:hAnsiTheme="majorBidi" w:cstheme="majorBidi"/>
            <w:color w:val="000000" w:themeColor="text1"/>
          </w:rPr>
          <w:delText xml:space="preserve">In another work, </w:delText>
        </w:r>
        <w:r w:rsidR="0038180A" w:rsidRPr="00B95524" w:rsidDel="00EF36FA">
          <w:rPr>
            <w:rFonts w:asciiTheme="majorBidi" w:hAnsiTheme="majorBidi" w:cstheme="majorBidi"/>
            <w:color w:val="000000" w:themeColor="text1"/>
          </w:rPr>
          <w:delText xml:space="preserve">Mojumder et al. </w:delText>
        </w:r>
      </w:del>
      <w:r w:rsidR="00875993"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 ExcludeAuth="1"&gt;&lt;Author&gt;Mojumder&lt;/Author&gt;&lt;Year&gt;2021&lt;/Year&gt;&lt;RecNum&gt;22&lt;/RecNum&gt;&lt;DisplayText&gt;[14]&lt;/DisplayText&gt;&lt;record&gt;&lt;rec-number&gt;22&lt;/rec-number&gt;&lt;foreign-keys&gt;&lt;key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[14]</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9E01BC">
        <w:rPr>
          <w:rFonts w:asciiTheme="majorBidi" w:hAnsiTheme="majorBidi" w:cstheme="majorBidi"/>
          <w:color w:val="000000" w:themeColor="text1"/>
        </w:rPr>
        <w:t xml:space="preserve">reached similar conclusions </w:t>
      </w:r>
      <w:r w:rsidR="006F711A">
        <w:rPr>
          <w:rFonts w:asciiTheme="majorBidi" w:hAnsiTheme="majorBidi" w:cstheme="majorBidi"/>
          <w:color w:val="000000" w:themeColor="text1"/>
        </w:rPr>
        <w:t xml:space="preserve">after </w:t>
      </w:r>
      <w:r w:rsidR="009E01BC">
        <w:rPr>
          <w:rFonts w:asciiTheme="majorBidi" w:hAnsiTheme="majorBidi" w:cstheme="majorBidi"/>
          <w:color w:val="000000" w:themeColor="text1"/>
        </w:rPr>
        <w:t>simulatin</w:t>
      </w:r>
      <w:r w:rsidR="006F711A">
        <w:rPr>
          <w:rFonts w:asciiTheme="majorBidi" w:hAnsiTheme="majorBidi" w:cstheme="majorBidi"/>
          <w:color w:val="000000" w:themeColor="text1"/>
        </w:rPr>
        <w:t>g</w:t>
      </w:r>
      <w:r w:rsidR="009E01BC">
        <w:rPr>
          <w:rFonts w:asciiTheme="majorBidi" w:hAnsiTheme="majorBidi" w:cstheme="majorBidi"/>
          <w:color w:val="000000" w:themeColor="text1"/>
        </w:rPr>
        <w:t xml:space="preserve"> LV growth </w:t>
      </w:r>
      <w:r w:rsidR="006F711A">
        <w:rPr>
          <w:rFonts w:asciiTheme="majorBidi" w:hAnsiTheme="majorBidi" w:cstheme="majorBidi"/>
          <w:color w:val="000000" w:themeColor="text1"/>
        </w:rPr>
        <w:t>following</w:t>
      </w:r>
      <w:r w:rsidR="009E01BC">
        <w:rPr>
          <w:rFonts w:asciiTheme="majorBidi" w:hAnsiTheme="majorBidi" w:cstheme="majorBidi"/>
          <w:color w:val="000000" w:themeColor="text1"/>
        </w:rPr>
        <w:t xml:space="preserve"> pressure overload.</w:t>
      </w:r>
    </w:p>
    <w:p w14:paraId="674348FE" w14:textId="3AE4F571" w:rsidR="006144D8" w:rsidRDefault="003A0EE7" w:rsidP="00F3427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Mechanical loads are clearly important for growth but models driven solely by these signals cannot reproduce the cardiac growth that follows</w:t>
      </w:r>
      <w:r w:rsidR="00862063">
        <w:rPr>
          <w:rFonts w:asciiTheme="majorBidi" w:hAnsiTheme="majorBidi" w:cstheme="majorBidi"/>
          <w:color w:val="000000" w:themeColor="text1"/>
        </w:rPr>
        <w:t xml:space="preserve"> changes </w:t>
      </w:r>
      <w:r>
        <w:rPr>
          <w:rFonts w:asciiTheme="majorBidi" w:hAnsiTheme="majorBidi" w:cstheme="majorBidi"/>
          <w:color w:val="000000" w:themeColor="text1"/>
        </w:rPr>
        <w:t>to</w:t>
      </w:r>
      <w:r w:rsidR="00862063">
        <w:rPr>
          <w:rFonts w:asciiTheme="majorBidi" w:hAnsiTheme="majorBidi" w:cstheme="majorBidi"/>
          <w:color w:val="000000" w:themeColor="text1"/>
        </w:rPr>
        <w:t xml:space="preserve"> </w:t>
      </w:r>
      <w:r w:rsidR="004A312A">
        <w:rPr>
          <w:rFonts w:asciiTheme="majorBidi" w:hAnsiTheme="majorBidi" w:cstheme="majorBidi"/>
          <w:color w:val="000000" w:themeColor="text1"/>
        </w:rPr>
        <w:t xml:space="preserve">hormone levels, </w:t>
      </w:r>
      <w:r w:rsidR="006511D3">
        <w:rPr>
          <w:rFonts w:asciiTheme="majorBidi" w:hAnsiTheme="majorBidi" w:cstheme="majorBidi"/>
          <w:color w:val="000000" w:themeColor="text1"/>
        </w:rPr>
        <w:t>metaboli</w:t>
      </w:r>
      <w:r w:rsidR="00862063">
        <w:rPr>
          <w:rFonts w:asciiTheme="majorBidi" w:hAnsiTheme="majorBidi" w:cstheme="majorBidi"/>
          <w:color w:val="000000" w:themeColor="text1"/>
        </w:rPr>
        <w:t>c function</w:t>
      </w:r>
      <w:r w:rsidR="006511D3">
        <w:rPr>
          <w:rFonts w:asciiTheme="majorBidi" w:hAnsiTheme="majorBidi" w:cstheme="majorBidi"/>
          <w:color w:val="000000" w:themeColor="text1"/>
        </w:rPr>
        <w:t xml:space="preserve">, and/or the status of biochemical signaling pathways. </w:t>
      </w:r>
      <w:r w:rsidR="00CE4737">
        <w:rPr>
          <w:rFonts w:asciiTheme="majorBidi" w:hAnsiTheme="majorBidi" w:cstheme="majorBidi"/>
          <w:color w:val="000000" w:themeColor="text1"/>
        </w:rPr>
        <w:t>Accordingly, researchers have also begun to develop</w:t>
      </w:r>
      <w:r w:rsidR="006511D3">
        <w:rPr>
          <w:rFonts w:asciiTheme="majorBidi" w:hAnsiTheme="majorBidi" w:cstheme="majorBidi"/>
          <w:color w:val="000000" w:themeColor="text1"/>
        </w:rPr>
        <w:t xml:space="preserve"> </w:t>
      </w:r>
      <w:r w:rsidR="006001FC">
        <w:rPr>
          <w:rFonts w:asciiTheme="majorBidi" w:hAnsiTheme="majorBidi" w:cstheme="majorBidi"/>
          <w:color w:val="000000" w:themeColor="text1"/>
        </w:rPr>
        <w:t>m</w:t>
      </w:r>
      <w:r w:rsidR="006511D3">
        <w:rPr>
          <w:rFonts w:asciiTheme="majorBidi" w:hAnsiTheme="majorBidi" w:cstheme="majorBidi"/>
          <w:color w:val="000000" w:themeColor="text1"/>
        </w:rPr>
        <w:t xml:space="preserve">odels that are sensitive to molecular and cellular-level </w:t>
      </w:r>
      <w:r w:rsidR="006001FC">
        <w:rPr>
          <w:rFonts w:asciiTheme="majorBidi" w:hAnsiTheme="majorBidi" w:cstheme="majorBidi"/>
          <w:color w:val="000000" w:themeColor="text1"/>
        </w:rPr>
        <w:t>events</w:t>
      </w:r>
      <w:r w:rsidR="006511D3">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[15]</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&lt;EndNote&gt;&lt;Cite&gt;&lt;Author&gt;Yoshida&lt;/Author&gt;&lt;Year&gt;2020&lt;/Year&gt;&lt;RecNum&gt;25&lt;/RecNum&gt;&lt;DisplayText&gt;[16]&lt;/DisplayText&gt;&lt;record&gt;&lt;rec-number&gt;25&lt;/rec-number&gt;&lt;foreign-keys&gt;&lt;key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[16]</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6511D3">
        <w:rPr>
          <w:rFonts w:asciiTheme="majorBidi" w:hAnsiTheme="majorBidi" w:cstheme="majorBidi"/>
          <w:color w:val="000000" w:themeColor="text1"/>
        </w:rPr>
        <w:t xml:space="preserve">used one of these </w:t>
      </w:r>
      <w:r w:rsidR="006001FC">
        <w:rPr>
          <w:rFonts w:asciiTheme="majorBidi" w:hAnsiTheme="majorBidi" w:cstheme="majorBidi"/>
          <w:color w:val="000000" w:themeColor="text1"/>
        </w:rPr>
        <w:t xml:space="preserve">systems to compare how volume overload and </w:t>
      </w:r>
      <w:r w:rsidR="00CE4737">
        <w:rPr>
          <w:rFonts w:asciiTheme="majorBidi" w:hAnsiTheme="majorBidi" w:cstheme="majorBidi"/>
          <w:color w:val="000000" w:themeColor="text1"/>
        </w:rPr>
        <w:t xml:space="preserve">hormone surges </w:t>
      </w:r>
      <w:r w:rsidR="006001FC">
        <w:rPr>
          <w:rFonts w:asciiTheme="majorBidi" w:hAnsiTheme="majorBidi" w:cstheme="majorBidi"/>
          <w:color w:val="000000" w:themeColor="text1"/>
        </w:rPr>
        <w:t>affected cardiac growth during pregnancy. They concluded that the rise in progesterone (a biological signal) was more important for cardiac growth than volume overload (a mechanical signal).</w:t>
      </w:r>
      <w:r w:rsidR="00917BC7"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In related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&lt;EndNote&gt;&lt;Cite&gt;&lt;Author&gt;Estrada&lt;/Author&gt;&lt;Year&gt;2021&lt;/Year&gt;&lt;RecNum&gt;26&lt;/RecNum&gt;&lt;DisplayText&gt;[17]&lt;/DisplayText&gt;&lt;record&gt;&lt;rec-number&gt;26&lt;/rec-number&gt;&lt;foreign-keys&gt;&lt;key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[17]</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demonstrated that </w:t>
      </w:r>
      <w:r w:rsidR="006001FC">
        <w:rPr>
          <w:rFonts w:asciiTheme="majorBidi" w:hAnsiTheme="majorBidi" w:cstheme="majorBidi"/>
          <w:color w:val="000000" w:themeColor="text1"/>
        </w:rPr>
        <w:t xml:space="preserve">hormonal changes </w:t>
      </w:r>
      <w:r w:rsidR="00CE4737">
        <w:rPr>
          <w:rFonts w:asciiTheme="majorBidi" w:hAnsiTheme="majorBidi" w:cstheme="majorBidi"/>
          <w:color w:val="000000" w:themeColor="text1"/>
        </w:rPr>
        <w:t>were also the dominant driving signal for cardiac growth in pressure overload</w:t>
      </w:r>
      <w:r w:rsidR="006144D8" w:rsidRPr="00B95524">
        <w:rPr>
          <w:rFonts w:asciiTheme="majorBidi" w:hAnsiTheme="majorBidi" w:cstheme="majorBidi"/>
          <w:color w:val="000000" w:themeColor="text1"/>
        </w:rPr>
        <w:t>.</w:t>
      </w:r>
    </w:p>
    <w:p w14:paraId="32A5C92E" w14:textId="5F726BBD" w:rsidR="00CC6257" w:rsidRDefault="00093CE7" w:rsidP="00B318BC">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Although it is possible to separate mechanical and biochemical signals in a computer model, doing so in vivo is much more difficult. This is because changes to the intracellular environment will alter the way that the heart contracts and thus the mechanical signals that it experiences. Mechanics and biochemistry are inter-twined. In pioneering work, 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C50768">
        <w:rPr>
          <w:rFonts w:asciiTheme="majorBidi" w:hAnsiTheme="majorBidi" w:cstheme="majorBidi"/>
          <w:color w:val="000000" w:themeColor="text1"/>
        </w:rPr>
      </w:r>
      <w:r w:rsidR="00C50768">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[18]</w:t>
      </w:r>
      <w:r w:rsidR="00C50768">
        <w:rPr>
          <w:rFonts w:asciiTheme="majorBidi" w:hAnsiTheme="majorBidi" w:cstheme="majorBidi"/>
          <w:color w:val="000000" w:themeColor="text1"/>
        </w:rPr>
        <w:fldChar w:fldCharType="end"/>
      </w:r>
      <w:r w:rsidR="007B7B9F">
        <w:rPr>
          <w:rFonts w:asciiTheme="majorBidi" w:hAnsiTheme="majorBidi" w:cstheme="majorBidi"/>
          <w:color w:val="000000" w:themeColor="text1"/>
        </w:rPr>
        <w:t xml:space="preserve"> </w:t>
      </w:r>
      <w:r w:rsidR="00862063">
        <w:rPr>
          <w:rFonts w:asciiTheme="majorBidi" w:hAnsiTheme="majorBidi" w:cstheme="majorBidi"/>
          <w:color w:val="000000" w:themeColor="text1"/>
        </w:rPr>
        <w:t xml:space="preserve">incorporated </w:t>
      </w:r>
      <w:r w:rsidR="007B7B9F">
        <w:rPr>
          <w:rFonts w:asciiTheme="majorBidi" w:hAnsiTheme="majorBidi" w:cstheme="majorBidi"/>
          <w:color w:val="000000" w:themeColor="text1"/>
        </w:rPr>
        <w:t>this behavior in an innovative model that</w:t>
      </w:r>
      <w:r w:rsidR="00C50768">
        <w:rPr>
          <w:rFonts w:asciiTheme="majorBidi" w:hAnsiTheme="majorBidi" w:cstheme="majorBidi"/>
          <w:color w:val="000000" w:themeColor="text1"/>
        </w:rPr>
        <w:t xml:space="preserve"> </w:t>
      </w:r>
      <w:r>
        <w:rPr>
          <w:rFonts w:asciiTheme="majorBidi" w:hAnsiTheme="majorBidi" w:cstheme="majorBidi"/>
          <w:color w:val="000000" w:themeColor="text1"/>
        </w:rPr>
        <w:t xml:space="preserve">integrated mechanics and molecular signaling. They postulated that </w:t>
      </w:r>
      <w:r w:rsidR="002B7E2E">
        <w:rPr>
          <w:rFonts w:asciiTheme="majorBidi" w:hAnsiTheme="majorBidi" w:cstheme="majorBidi"/>
          <w:color w:val="000000" w:themeColor="text1"/>
        </w:rPr>
        <w:t>the aspect ratio of myocytes responded to MEK1-ERK signaling with myocytes becoming wider with increasing values of the contractile force-time integral. They also suggested that ventricular mass was regulated by calcineurin signaling</w:t>
      </w:r>
      <w:r w:rsidR="003A0EE7">
        <w:rPr>
          <w:rFonts w:asciiTheme="majorBidi" w:hAnsiTheme="majorBidi" w:cstheme="majorBidi"/>
          <w:color w:val="000000" w:themeColor="text1"/>
        </w:rPr>
        <w:t>,</w:t>
      </w:r>
      <w:r w:rsidR="002B7E2E">
        <w:rPr>
          <w:rFonts w:asciiTheme="majorBidi" w:hAnsiTheme="majorBidi" w:cstheme="majorBidi"/>
          <w:color w:val="000000" w:themeColor="text1"/>
        </w:rPr>
        <w:t xml:space="preserve"> and increased if the force-time integral deviated </w:t>
      </w:r>
      <w:r w:rsidR="007B7B9F">
        <w:rPr>
          <w:rFonts w:asciiTheme="majorBidi" w:hAnsiTheme="majorBidi" w:cstheme="majorBidi"/>
          <w:color w:val="000000" w:themeColor="text1"/>
        </w:rPr>
        <w:t xml:space="preserve">(in either direction) </w:t>
      </w:r>
      <w:r w:rsidR="002B7E2E">
        <w:rPr>
          <w:rFonts w:asciiTheme="majorBidi" w:hAnsiTheme="majorBidi" w:cstheme="majorBidi"/>
          <w:color w:val="000000" w:themeColor="text1"/>
        </w:rPr>
        <w:t xml:space="preserve">from a homeostatic setpoint. These elegant assumptions allowed Davis et al.’s model to reproduce </w:t>
      </w:r>
      <w:r w:rsidR="007B7B9F">
        <w:rPr>
          <w:rFonts w:asciiTheme="majorBidi" w:hAnsiTheme="majorBidi" w:cstheme="majorBidi"/>
          <w:color w:val="000000" w:themeColor="text1"/>
        </w:rPr>
        <w:t xml:space="preserve">the </w:t>
      </w:r>
      <w:r w:rsidR="002B7E2E">
        <w:rPr>
          <w:rFonts w:asciiTheme="majorBidi" w:hAnsiTheme="majorBidi" w:cstheme="majorBidi"/>
          <w:color w:val="000000" w:themeColor="text1"/>
        </w:rPr>
        <w:t xml:space="preserve">different </w:t>
      </w:r>
      <w:r w:rsidR="007B7B9F">
        <w:rPr>
          <w:rFonts w:asciiTheme="majorBidi" w:hAnsiTheme="majorBidi" w:cstheme="majorBidi"/>
          <w:color w:val="000000" w:themeColor="text1"/>
        </w:rPr>
        <w:t xml:space="preserve">magnitudes </w:t>
      </w:r>
      <w:r w:rsidR="002B7E2E">
        <w:rPr>
          <w:rFonts w:asciiTheme="majorBidi" w:hAnsiTheme="majorBidi" w:cstheme="majorBidi"/>
          <w:color w:val="000000" w:themeColor="text1"/>
        </w:rPr>
        <w:t xml:space="preserve">of concentric and eccentric growth measured in </w:t>
      </w:r>
      <w:r w:rsidR="007B7B9F">
        <w:rPr>
          <w:rFonts w:asciiTheme="majorBidi" w:hAnsiTheme="majorBidi" w:cstheme="majorBidi"/>
          <w:color w:val="000000" w:themeColor="text1"/>
        </w:rPr>
        <w:t xml:space="preserve">several </w:t>
      </w:r>
      <w:r w:rsidR="002B7E2E">
        <w:rPr>
          <w:rFonts w:asciiTheme="majorBidi" w:hAnsiTheme="majorBidi" w:cstheme="majorBidi"/>
          <w:color w:val="000000" w:themeColor="text1"/>
        </w:rPr>
        <w:t>strains of genetically-modified mice.</w:t>
      </w:r>
    </w:p>
    <w:p w14:paraId="5FE17DF8" w14:textId="77777777" w:rsidR="003A0EE7" w:rsidRDefault="00862063"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Very recently, </w:t>
      </w:r>
      <w:r w:rsidR="002B7E2E">
        <w:rPr>
          <w:rFonts w:asciiTheme="majorBidi" w:hAnsiTheme="majorBidi" w:cstheme="majorBidi"/>
          <w:color w:val="000000" w:themeColor="text1"/>
        </w:rPr>
        <w:t xml:space="preserve">Bischof et al. </w: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[19]</w:t>
      </w:r>
      <w:r w:rsidR="003A4347">
        <w:rPr>
          <w:rFonts w:asciiTheme="majorBidi" w:hAnsiTheme="majorBidi" w:cstheme="majorBidi"/>
          <w:color w:val="000000" w:themeColor="text1"/>
        </w:rPr>
        <w:fldChar w:fldCharType="end"/>
      </w:r>
      <w:r w:rsidR="00072EA2">
        <w:rPr>
          <w:rFonts w:asciiTheme="majorBidi" w:hAnsiTheme="majorBidi" w:cstheme="majorBidi"/>
          <w:color w:val="000000" w:themeColor="text1"/>
        </w:rPr>
        <w:t xml:space="preserve"> </w:t>
      </w:r>
      <w:r w:rsidR="007B7B9F">
        <w:rPr>
          <w:rFonts w:asciiTheme="majorBidi" w:hAnsiTheme="majorBidi" w:cstheme="majorBidi"/>
          <w:color w:val="000000" w:themeColor="text1"/>
        </w:rPr>
        <w:t xml:space="preserve">inactivated a subunit of ATP synthase in mice and demonstrated </w:t>
      </w:r>
      <w:r w:rsidR="00543142">
        <w:rPr>
          <w:rFonts w:asciiTheme="majorBidi" w:hAnsiTheme="majorBidi" w:cstheme="majorBidi"/>
          <w:color w:val="000000" w:themeColor="text1"/>
        </w:rPr>
        <w:t xml:space="preserve">that this reduced cell-level concentrations of ATP. Intriguingly, the intervention also induced cardiomyocyte hypertrophy. </w:t>
      </w:r>
      <w:r w:rsidR="002D3BDB">
        <w:rPr>
          <w:rFonts w:asciiTheme="majorBidi" w:hAnsiTheme="majorBidi" w:cstheme="majorBidi"/>
          <w:color w:val="000000" w:themeColor="text1"/>
        </w:rPr>
        <w:t xml:space="preserve">One interpretation of this result is that it reflects a completely new pathway for cardiac growth. Alternatively, it could be related to the same mechanisms that </w:t>
      </w:r>
      <w:r w:rsidR="004E6F88">
        <w:rPr>
          <w:rFonts w:asciiTheme="majorBidi" w:hAnsiTheme="majorBidi" w:cstheme="majorBidi"/>
          <w:color w:val="000000" w:themeColor="text1"/>
        </w:rPr>
        <w:t>Davis et al. described.</w:t>
      </w:r>
    </w:p>
    <w:p w14:paraId="05D612D8" w14:textId="23E8FE6D" w:rsidR="003A4347" w:rsidRDefault="004E6F88"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Specifically, Bischof et al. demonstrated that hearts undergo concentric hypertrophy when the supply of ATP is restricted</w:t>
      </w:r>
      <w:r w:rsidR="002D3BDB">
        <w:rPr>
          <w:rFonts w:asciiTheme="majorBidi" w:hAnsiTheme="majorBidi" w:cstheme="majorBidi"/>
          <w:color w:val="000000" w:themeColor="text1"/>
        </w:rPr>
        <w:t xml:space="preserve">. Davis et al., on the other hand, showed </w:t>
      </w:r>
      <w:r>
        <w:rPr>
          <w:rFonts w:asciiTheme="majorBidi" w:hAnsiTheme="majorBidi" w:cstheme="majorBidi"/>
          <w:color w:val="000000" w:themeColor="text1"/>
        </w:rPr>
        <w:t xml:space="preserve">that concentric hypertrophy is associated with an increased force-time integral. </w:t>
      </w:r>
      <w:r w:rsidR="003A4347">
        <w:rPr>
          <w:rFonts w:asciiTheme="majorBidi" w:hAnsiTheme="majorBidi" w:cstheme="majorBidi"/>
          <w:color w:val="000000" w:themeColor="text1"/>
        </w:rPr>
        <w:t>As the latter authors pointed out, t</w:t>
      </w:r>
      <w:r>
        <w:rPr>
          <w:rFonts w:asciiTheme="majorBidi" w:hAnsiTheme="majorBidi" w:cstheme="majorBidi"/>
          <w:color w:val="000000" w:themeColor="text1"/>
        </w:rPr>
        <w:t xml:space="preserve">he integral reflects </w:t>
      </w:r>
      <w:r>
        <w:rPr>
          <w:rFonts w:asciiTheme="majorBidi" w:hAnsiTheme="majorBidi" w:cstheme="majorBidi"/>
          <w:color w:val="000000" w:themeColor="text1"/>
        </w:rPr>
        <w:lastRenderedPageBreak/>
        <w:t xml:space="preserve">the </w:t>
      </w:r>
      <w:r w:rsidR="00EF4AF0">
        <w:rPr>
          <w:rFonts w:asciiTheme="majorBidi" w:hAnsiTheme="majorBidi" w:cstheme="majorBidi"/>
          <w:color w:val="000000" w:themeColor="text1"/>
        </w:rPr>
        <w:t>mechanical work performed by the heart, and thus its demand for ATP</w:t>
      </w:r>
      <w:r w:rsidR="003A4347">
        <w:rPr>
          <w:rFonts w:asciiTheme="majorBidi" w:hAnsiTheme="majorBidi" w:cstheme="majorBidi"/>
          <w:color w:val="000000" w:themeColor="text1"/>
        </w:rPr>
        <w:t xml:space="preserve">. </w:t>
      </w:r>
      <w:r w:rsidR="002D3BDB">
        <w:rPr>
          <w:rFonts w:asciiTheme="majorBidi" w:hAnsiTheme="majorBidi" w:cstheme="majorBidi"/>
          <w:color w:val="000000" w:themeColor="text1"/>
        </w:rPr>
        <w:t xml:space="preserve">It may therefore be possible to explain the observations of both </w:t>
      </w:r>
      <w:proofErr w:type="gramStart"/>
      <w:r w:rsidR="002D3BDB">
        <w:rPr>
          <w:rFonts w:asciiTheme="majorBidi" w:hAnsiTheme="majorBidi" w:cstheme="majorBidi"/>
          <w:color w:val="000000" w:themeColor="text1"/>
        </w:rPr>
        <w:t>Davis</w:t>
      </w:r>
      <w:proofErr w:type="gramEnd"/>
      <w:r w:rsidR="002D3BDB">
        <w:rPr>
          <w:rFonts w:asciiTheme="majorBidi" w:hAnsiTheme="majorBidi" w:cstheme="majorBidi"/>
          <w:color w:val="000000" w:themeColor="text1"/>
        </w:rPr>
        <w:t xml:space="preserve"> et al. and Bischof et al. </w:t>
      </w:r>
      <w:r w:rsidR="00977FF2">
        <w:rPr>
          <w:rFonts w:asciiTheme="majorBidi" w:hAnsiTheme="majorBidi" w:cstheme="majorBidi"/>
          <w:color w:val="000000" w:themeColor="text1"/>
        </w:rPr>
        <w:t xml:space="preserve">using </w:t>
      </w:r>
      <w:r w:rsidR="002D3BDB">
        <w:rPr>
          <w:rFonts w:asciiTheme="majorBidi" w:hAnsiTheme="majorBidi" w:cstheme="majorBidi"/>
          <w:color w:val="000000" w:themeColor="text1"/>
        </w:rPr>
        <w:t xml:space="preserve">a single mechanism in which concentric hypertrophy responds to changes in the </w:t>
      </w:r>
      <w:r w:rsidR="00B209DD">
        <w:rPr>
          <w:rFonts w:asciiTheme="majorBidi" w:hAnsiTheme="majorBidi" w:cstheme="majorBidi"/>
          <w:color w:val="000000" w:themeColor="text1"/>
        </w:rPr>
        <w:t>availability of ATP. Put simply, the heart hypertrophies when the supply of ATP is compromised (as investigated by Bischof et al.) and also if the demand for ATP increase</w:t>
      </w:r>
      <w:r w:rsidR="003A0EE7">
        <w:rPr>
          <w:rFonts w:asciiTheme="majorBidi" w:hAnsiTheme="majorBidi" w:cstheme="majorBidi"/>
          <w:color w:val="000000" w:themeColor="text1"/>
        </w:rPr>
        <w:t>s</w:t>
      </w:r>
      <w:r w:rsidR="00B209DD">
        <w:rPr>
          <w:rFonts w:asciiTheme="majorBidi" w:hAnsiTheme="majorBidi" w:cstheme="majorBidi"/>
          <w:color w:val="000000" w:themeColor="text1"/>
        </w:rPr>
        <w:t xml:space="preserve"> (as studied by Davis et al.).</w:t>
      </w:r>
    </w:p>
    <w:p w14:paraId="4F0FA425" w14:textId="372FB111" w:rsidR="00172BB2" w:rsidRPr="00B95524" w:rsidRDefault="003A4347" w:rsidP="001E3762">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The </w:t>
      </w:r>
      <w:r w:rsidR="00B209DD">
        <w:rPr>
          <w:rFonts w:asciiTheme="majorBidi" w:hAnsiTheme="majorBidi" w:cstheme="majorBidi"/>
          <w:color w:val="000000" w:themeColor="text1"/>
        </w:rPr>
        <w:t xml:space="preserve">present study was developed based on this general hypothesis. An additional research goal was to investigate pathophysiological conditions that are directly relevant to clinical care. </w:t>
      </w:r>
      <w:r w:rsidR="003A0EE7">
        <w:rPr>
          <w:rFonts w:asciiTheme="majorBidi" w:hAnsiTheme="majorBidi" w:cstheme="majorBidi"/>
          <w:color w:val="000000" w:themeColor="text1"/>
        </w:rPr>
        <w:t>Accordingly, th</w:t>
      </w:r>
      <w:r w:rsidR="00B209DD">
        <w:rPr>
          <w:rFonts w:asciiTheme="majorBidi" w:hAnsiTheme="majorBidi" w:cstheme="majorBidi"/>
          <w:color w:val="000000" w:themeColor="text1"/>
        </w:rPr>
        <w:t xml:space="preserve">e </w:t>
      </w:r>
      <w:r w:rsidR="00363B5F">
        <w:rPr>
          <w:rFonts w:asciiTheme="majorBidi" w:hAnsiTheme="majorBidi" w:cstheme="majorBidi"/>
          <w:color w:val="000000" w:themeColor="text1"/>
        </w:rPr>
        <w:t xml:space="preserve">first step was to extend </w:t>
      </w:r>
      <w:r w:rsidR="003A0EE7">
        <w:rPr>
          <w:rFonts w:asciiTheme="majorBidi" w:hAnsiTheme="majorBidi" w:cstheme="majorBidi"/>
          <w:color w:val="000000" w:themeColor="text1"/>
        </w:rPr>
        <w:t xml:space="preserve">an multiscale model of the systemic circulation named PyMyoVent </w:t>
      </w:r>
      <w:r w:rsidR="003A0EE7">
        <w:rPr>
          <w:rFonts w:asciiTheme="majorBidi" w:hAnsiTheme="majorBidi" w:cstheme="majorBidi"/>
          <w:color w:val="000000" w:themeColor="text1"/>
        </w:rPr>
        <w:fldChar w:fldCharType="begin"/>
      </w:r>
      <w:r w:rsidR="003A0EE7">
        <w:rPr>
          <w:rFonts w:asciiTheme="majorBidi" w:hAnsiTheme="majorBidi" w:cstheme="majorBidi"/>
          <w:color w:val="000000" w:themeColor="text1"/>
        </w:rPr>
        <w:instrText xml:space="preserve"> ADDIN EN.CITE &lt;EndNote&gt;&lt;Cite&gt;&lt;Author&gt;Campbell&lt;/Author&gt;&lt;Year&gt;2021&lt;/Year&gt;&lt;RecNum&gt;2327&lt;/RecNum&gt;&lt;DisplayText&gt;[20]&lt;/DisplayText&gt;&lt;record&gt;&lt;rec-number&gt;2327&lt;/rec-number&gt;&lt;foreign-keys&gt;&lt;key app="EN" db-id="aadswwfz8z5sdcedvxipvw9tdwp2zfwa9dps" timestamp="1634855591" guid="34db8f14-2cf6-4e4a-92f5-77bbfbc71e6e"&gt;2327&lt;/key&gt;&lt;/foreign-keys&gt;&lt;ref-type name="Computer Program"&gt;9&lt;/ref-type&gt;&lt;contributors&gt;&lt;authors&gt;&lt;author&gt;Campbell, K. S.&lt;/author&gt;&lt;/authors&gt;&lt;/contributors&gt;&lt;titles&gt;&lt;title&gt;PyMyoVent&lt;/title&gt;&lt;/titles&gt;&lt;dates&gt;&lt;year&gt;2021&lt;/year&gt;&lt;/dates&gt;&lt;urls&gt;&lt;related-urls&gt;&lt;url&gt;https://www.zenodo.org/record/5590955#.YXHqoBrMKHs&lt;/url&gt;&lt;/related-urls&gt;&lt;/urls&gt;&lt;electronic-resource-num&gt;10.5281/zenodo.5590955&lt;/electronic-resource-num&gt;&lt;/record&gt;&lt;/Cite&gt;&lt;/EndNote&gt;</w:instrText>
      </w:r>
      <w:r w:rsidR="003A0EE7">
        <w:rPr>
          <w:rFonts w:asciiTheme="majorBidi" w:hAnsiTheme="majorBidi" w:cstheme="majorBidi"/>
          <w:color w:val="000000" w:themeColor="text1"/>
        </w:rPr>
        <w:fldChar w:fldCharType="separate"/>
      </w:r>
      <w:r w:rsidR="003A0EE7">
        <w:rPr>
          <w:rFonts w:asciiTheme="majorBidi" w:hAnsiTheme="majorBidi" w:cstheme="majorBidi"/>
          <w:noProof/>
          <w:color w:val="000000" w:themeColor="text1"/>
        </w:rPr>
        <w:t>[20]</w:t>
      </w:r>
      <w:r w:rsidR="003A0EE7">
        <w:rPr>
          <w:rFonts w:asciiTheme="majorBidi" w:hAnsiTheme="majorBidi" w:cstheme="majorBidi"/>
          <w:color w:val="000000" w:themeColor="text1"/>
        </w:rPr>
        <w:fldChar w:fldCharType="end"/>
      </w:r>
      <w:r w:rsidR="003A0EE7">
        <w:rPr>
          <w:rFonts w:asciiTheme="majorBidi" w:hAnsiTheme="majorBidi" w:cstheme="majorBidi"/>
          <w:color w:val="000000" w:themeColor="text1"/>
        </w:rPr>
        <w:t xml:space="preserve"> so that it grew in response to both biochemical and mechanical signals. </w:t>
      </w:r>
      <w:r w:rsidR="00AC31AE">
        <w:rPr>
          <w:rFonts w:asciiTheme="majorBidi" w:hAnsiTheme="majorBidi" w:cstheme="majorBidi"/>
          <w:color w:val="000000" w:themeColor="text1"/>
        </w:rPr>
        <w:t xml:space="preserve">Concentric growth responded to the myosin ATPase associated with contraction while </w:t>
      </w:r>
      <w:r w:rsidR="00363B5F">
        <w:rPr>
          <w:rFonts w:asciiTheme="majorBidi" w:hAnsiTheme="majorBidi" w:cstheme="majorBidi"/>
          <w:color w:val="000000" w:themeColor="text1"/>
        </w:rPr>
        <w:t xml:space="preserve">eccentric growth </w:t>
      </w:r>
      <w:r w:rsidR="00AC31AE">
        <w:rPr>
          <w:rFonts w:asciiTheme="majorBidi" w:hAnsiTheme="majorBidi" w:cstheme="majorBidi"/>
          <w:color w:val="000000" w:themeColor="text1"/>
        </w:rPr>
        <w:t>was driven by passive intracellular stress.</w:t>
      </w:r>
      <w:r w:rsidR="00363B5F">
        <w:rPr>
          <w:rFonts w:asciiTheme="majorBidi" w:hAnsiTheme="majorBidi" w:cstheme="majorBidi"/>
          <w:color w:val="000000" w:themeColor="text1"/>
        </w:rPr>
        <w:t xml:space="preserve"> </w:t>
      </w:r>
      <w:r w:rsidR="00AC31AE">
        <w:rPr>
          <w:rFonts w:asciiTheme="majorBidi" w:hAnsiTheme="majorBidi" w:cstheme="majorBidi"/>
          <w:color w:val="000000" w:themeColor="text1"/>
        </w:rPr>
        <w:t xml:space="preserve">Multiple simulations were </w:t>
      </w:r>
      <w:r w:rsidR="00363B5F">
        <w:rPr>
          <w:rFonts w:asciiTheme="majorBidi" w:hAnsiTheme="majorBidi" w:cstheme="majorBidi"/>
          <w:color w:val="000000" w:themeColor="text1"/>
        </w:rPr>
        <w:t xml:space="preserve">then performed to investigate how the ventricle responded to </w:t>
      </w:r>
      <w:r w:rsidR="00AC31AE">
        <w:rPr>
          <w:rFonts w:asciiTheme="majorBidi" w:hAnsiTheme="majorBidi" w:cstheme="majorBidi"/>
          <w:color w:val="000000" w:themeColor="text1"/>
        </w:rPr>
        <w:t xml:space="preserve">changes in </w:t>
      </w:r>
      <w:r w:rsidR="00363B5F">
        <w:rPr>
          <w:rFonts w:asciiTheme="majorBidi" w:hAnsiTheme="majorBidi" w:cstheme="majorBidi"/>
          <w:color w:val="000000" w:themeColor="text1"/>
        </w:rPr>
        <w:t xml:space="preserve">hemodynamic load associated with different types of valvular disease. These tests </w:t>
      </w:r>
      <w:r w:rsidR="001E3762">
        <w:rPr>
          <w:rFonts w:asciiTheme="majorBidi" w:hAnsiTheme="majorBidi" w:cstheme="majorBidi"/>
          <w:color w:val="000000" w:themeColor="text1"/>
        </w:rPr>
        <w:t xml:space="preserve">showed that the </w:t>
      </w:r>
      <w:r w:rsidR="00977FF2">
        <w:rPr>
          <w:rFonts w:asciiTheme="majorBidi" w:hAnsiTheme="majorBidi" w:cstheme="majorBidi"/>
          <w:color w:val="000000" w:themeColor="text1"/>
        </w:rPr>
        <w:t xml:space="preserve">new </w:t>
      </w:r>
      <w:r w:rsidR="001E3762">
        <w:rPr>
          <w:rFonts w:asciiTheme="majorBidi" w:hAnsiTheme="majorBidi" w:cstheme="majorBidi"/>
          <w:color w:val="000000" w:themeColor="text1"/>
        </w:rPr>
        <w:t xml:space="preserve">framework </w:t>
      </w:r>
      <w:r w:rsidR="001E3762">
        <w:rPr>
          <w:rFonts w:asciiTheme="majorBidi" w:hAnsiTheme="majorBidi" w:cstheme="majorBidi"/>
        </w:rPr>
        <w:t xml:space="preserve">reproduced clinical changes in left ventricular size measured during </w:t>
      </w:r>
      <w:del w:id="107" w:author="Kenneth Campbell" w:date="2021-12-23T11:53:00Z">
        <w:r w:rsidR="001E3762" w:rsidDel="0065417E">
          <w:rPr>
            <w:rFonts w:asciiTheme="majorBidi" w:hAnsiTheme="majorBidi" w:cstheme="majorBidi"/>
          </w:rPr>
          <w:delText xml:space="preserve">LV </w:delText>
        </w:r>
      </w:del>
      <w:r w:rsidR="001E3762">
        <w:rPr>
          <w:rFonts w:asciiTheme="majorBidi" w:hAnsiTheme="majorBidi" w:cstheme="majorBidi"/>
        </w:rPr>
        <w:t>aortic stenosis</w:t>
      </w:r>
      <w:commentRangeStart w:id="108"/>
      <w:commentRangeStart w:id="109"/>
      <w:commentRangeEnd w:id="108"/>
      <w:r w:rsidR="001E3762">
        <w:rPr>
          <w:rStyle w:val="CommentReference"/>
        </w:rPr>
        <w:commentReference w:id="108"/>
      </w:r>
      <w:commentRangeEnd w:id="109"/>
      <w:r w:rsidR="001E3762">
        <w:rPr>
          <w:rStyle w:val="CommentReference"/>
        </w:rPr>
        <w:commentReference w:id="109"/>
      </w:r>
      <w:r w:rsidR="001E3762">
        <w:rPr>
          <w:rFonts w:asciiTheme="majorBidi" w:hAnsiTheme="majorBidi" w:cstheme="majorBidi"/>
        </w:rPr>
        <w:t xml:space="preserve">, aortic insufficiency, and mitral insufficiency. </w:t>
      </w:r>
      <w:r w:rsidR="001E3762">
        <w:rPr>
          <w:rFonts w:asciiTheme="majorBidi" w:hAnsiTheme="majorBidi" w:cstheme="majorBidi"/>
          <w:color w:val="000000" w:themeColor="text1"/>
        </w:rPr>
        <w:t xml:space="preserve"> The results reinforce the potential importance of cellular ATP </w:t>
      </w:r>
      <w:r w:rsidR="00AC31AE">
        <w:rPr>
          <w:rFonts w:asciiTheme="majorBidi" w:hAnsiTheme="majorBidi" w:cstheme="majorBidi"/>
          <w:color w:val="000000" w:themeColor="text1"/>
        </w:rPr>
        <w:t xml:space="preserve">concentrations </w:t>
      </w:r>
      <w:r w:rsidR="001E3762">
        <w:rPr>
          <w:rFonts w:asciiTheme="majorBidi" w:hAnsiTheme="majorBidi" w:cstheme="majorBidi"/>
          <w:color w:val="000000" w:themeColor="text1"/>
        </w:rPr>
        <w:t xml:space="preserve">as a driving signal for </w:t>
      </w:r>
      <w:r w:rsidR="00AC31AE">
        <w:rPr>
          <w:rFonts w:asciiTheme="majorBidi" w:hAnsiTheme="majorBidi" w:cstheme="majorBidi"/>
          <w:color w:val="000000" w:themeColor="text1"/>
        </w:rPr>
        <w:t xml:space="preserve">concentric </w:t>
      </w:r>
      <w:r w:rsidR="00977FF2">
        <w:rPr>
          <w:rFonts w:asciiTheme="majorBidi" w:hAnsiTheme="majorBidi" w:cstheme="majorBidi"/>
          <w:color w:val="000000" w:themeColor="text1"/>
        </w:rPr>
        <w:t>hypertrophy</w:t>
      </w:r>
      <w:r w:rsidR="001E3762">
        <w:rPr>
          <w:rFonts w:asciiTheme="majorBidi" w:hAnsiTheme="majorBidi" w:cstheme="majorBidi"/>
          <w:color w:val="000000" w:themeColor="text1"/>
        </w:rPr>
        <w:t xml:space="preserve"> and lay a foundation for future studies integrating cell-level signaling, hemodynamic loads, and cardiac growth.</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79A88F0F" w14:textId="73CCB385" w:rsidR="00935035" w:rsidRDefault="00935035" w:rsidP="00F34279">
      <w:pPr>
        <w:spacing w:line="240" w:lineRule="auto"/>
        <w:jc w:val="both"/>
        <w:rPr>
          <w:rFonts w:asciiTheme="majorBidi" w:hAnsiTheme="majorBidi" w:cstheme="majorBidi"/>
        </w:rPr>
      </w:pPr>
      <w:r>
        <w:rPr>
          <w:rFonts w:asciiTheme="majorBidi" w:hAnsiTheme="majorBidi" w:cstheme="majorBidi"/>
        </w:rPr>
        <w:t xml:space="preserve">Fig </w:t>
      </w:r>
      <w:r>
        <w:rPr>
          <w:rFonts w:asciiTheme="majorBidi" w:hAnsiTheme="majorBidi" w:cstheme="majorBidi"/>
        </w:rPr>
        <w:fldChar w:fldCharType="begin"/>
      </w:r>
      <w:r>
        <w:rPr>
          <w:rFonts w:asciiTheme="majorBidi" w:hAnsiTheme="majorBidi" w:cstheme="majorBidi"/>
        </w:rPr>
        <w:instrText xml:space="preserve"> seq figure fig_overview </w:instrText>
      </w:r>
      <w:r>
        <w:rPr>
          <w:rFonts w:asciiTheme="majorBidi" w:hAnsiTheme="majorBidi" w:cstheme="majorBidi"/>
        </w:rPr>
        <w:fldChar w:fldCharType="separate"/>
      </w:r>
      <w:r>
        <w:rPr>
          <w:rFonts w:asciiTheme="majorBidi" w:hAnsiTheme="majorBidi" w:cstheme="majorBidi"/>
          <w:noProof/>
        </w:rPr>
        <w:t>1</w:t>
      </w:r>
      <w:r>
        <w:rPr>
          <w:rFonts w:asciiTheme="majorBidi" w:hAnsiTheme="majorBidi" w:cstheme="majorBidi"/>
        </w:rPr>
        <w:fldChar w:fldCharType="end"/>
      </w:r>
      <w:r>
        <w:rPr>
          <w:rFonts w:asciiTheme="majorBidi" w:hAnsiTheme="majorBidi" w:cstheme="majorBidi"/>
        </w:rPr>
        <w:t xml:space="preserve"> illustrates the PyMyoVent model. As </w:t>
      </w:r>
      <w:r w:rsidR="009F71FD">
        <w:rPr>
          <w:rFonts w:asciiTheme="majorBidi" w:hAnsiTheme="majorBidi" w:cstheme="majorBidi"/>
        </w:rPr>
        <w:t xml:space="preserve">originally </w:t>
      </w:r>
      <w:r>
        <w:rPr>
          <w:rFonts w:asciiTheme="majorBidi" w:hAnsiTheme="majorBidi" w:cstheme="majorBidi"/>
        </w:rPr>
        <w:t xml:space="preserve">described </w:t>
      </w:r>
      <w:r w:rsidR="00122835">
        <w:rPr>
          <w:rFonts w:asciiTheme="majorBidi" w:hAnsiTheme="majorBidi" w:cstheme="majorBidi"/>
        </w:rPr>
        <w:t xml:space="preserve">by Campbell et al. </w:t>
      </w:r>
      <w:r w:rsidR="00122835">
        <w:rPr>
          <w:rFonts w:asciiTheme="majorBidi" w:hAnsiTheme="majorBidi" w:cstheme="majorBidi"/>
        </w:rPr>
        <w:fldChar w:fldCharType="begin"/>
      </w:r>
      <w:r w:rsidR="00122835">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122835">
        <w:rPr>
          <w:rFonts w:asciiTheme="majorBidi" w:hAnsiTheme="majorBidi" w:cstheme="majorBidi"/>
        </w:rPr>
        <w:fldChar w:fldCharType="separate"/>
      </w:r>
      <w:r w:rsidR="00122835">
        <w:rPr>
          <w:rFonts w:asciiTheme="majorBidi" w:hAnsiTheme="majorBidi" w:cstheme="majorBidi"/>
          <w:noProof/>
        </w:rPr>
        <w:t>[21]</w:t>
      </w:r>
      <w:r w:rsidR="00122835">
        <w:rPr>
          <w:rFonts w:asciiTheme="majorBidi" w:hAnsiTheme="majorBidi" w:cstheme="majorBidi"/>
        </w:rPr>
        <w:fldChar w:fldCharType="end"/>
      </w:r>
      <w:r w:rsidR="009F71FD">
        <w:rPr>
          <w:rFonts w:asciiTheme="majorBidi" w:hAnsiTheme="majorBidi" w:cstheme="majorBidi"/>
        </w:rPr>
        <w:t>, the central framework consists of a pacing stimulus that drives an electrophysiological model which predicts a Ca</w:t>
      </w:r>
      <w:r w:rsidR="009F71FD">
        <w:rPr>
          <w:rFonts w:asciiTheme="majorBidi" w:hAnsiTheme="majorBidi" w:cstheme="majorBidi"/>
          <w:vertAlign w:val="superscript"/>
        </w:rPr>
        <w:t>2+</w:t>
      </w:r>
      <w:r w:rsidR="009F71FD">
        <w:rPr>
          <w:rFonts w:asciiTheme="majorBidi" w:hAnsiTheme="majorBidi" w:cstheme="majorBidi"/>
        </w:rPr>
        <w:t xml:space="preserve"> transient. A contraction model called </w:t>
      </w:r>
      <w:proofErr w:type="spellStart"/>
      <w:r w:rsidR="009F71FD">
        <w:rPr>
          <w:rFonts w:asciiTheme="majorBidi" w:hAnsiTheme="majorBidi" w:cstheme="majorBidi"/>
        </w:rPr>
        <w:t>MyoSim</w:t>
      </w:r>
      <w:proofErr w:type="spellEnd"/>
      <w:r w:rsidR="009F71FD">
        <w:rPr>
          <w:rFonts w:asciiTheme="majorBidi" w:hAnsiTheme="majorBidi" w:cstheme="majorBidi"/>
        </w:rPr>
        <w:t xml:space="preserve"> </w:t>
      </w:r>
      <w:r w:rsidR="009F71FD" w:rsidRPr="00B95524">
        <w:rPr>
          <w:rFonts w:asciiTheme="majorBidi" w:hAnsiTheme="majorBidi" w:cstheme="majorBidi"/>
        </w:rPr>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9F71FD" w:rsidRPr="00B95524">
        <w:rPr>
          <w:rFonts w:asciiTheme="majorBidi" w:hAnsiTheme="majorBidi" w:cstheme="majorBidi"/>
        </w:rPr>
        <w:fldChar w:fldCharType="separate"/>
      </w:r>
      <w:r w:rsidR="009F71FD">
        <w:rPr>
          <w:rFonts w:asciiTheme="majorBidi" w:hAnsiTheme="majorBidi" w:cstheme="majorBidi"/>
          <w:noProof/>
        </w:rPr>
        <w:t>[22, 23]</w:t>
      </w:r>
      <w:r w:rsidR="009F71FD" w:rsidRPr="00B95524">
        <w:rPr>
          <w:rFonts w:asciiTheme="majorBidi" w:hAnsiTheme="majorBidi" w:cstheme="majorBidi"/>
        </w:rPr>
        <w:fldChar w:fldCharType="end"/>
      </w:r>
      <w:r w:rsidR="009F71FD">
        <w:rPr>
          <w:rFonts w:asciiTheme="majorBidi" w:hAnsiTheme="majorBidi" w:cstheme="majorBidi"/>
        </w:rPr>
        <w:t xml:space="preserve"> then uses the calculated Ca</w:t>
      </w:r>
      <w:r w:rsidR="009F71FD">
        <w:rPr>
          <w:rFonts w:asciiTheme="majorBidi" w:hAnsiTheme="majorBidi" w:cstheme="majorBidi"/>
          <w:vertAlign w:val="superscript"/>
        </w:rPr>
        <w:t xml:space="preserve">2+ </w:t>
      </w:r>
      <w:r w:rsidR="009F71FD">
        <w:rPr>
          <w:rFonts w:asciiTheme="majorBidi" w:hAnsiTheme="majorBidi" w:cstheme="majorBidi"/>
        </w:rPr>
        <w:t xml:space="preserve">transient to predict ventricular wall stress, which is then transformed into ventricular pressure via </w:t>
      </w:r>
      <w:r w:rsidR="009F71FD">
        <w:rPr>
          <w:rFonts w:asciiTheme="majorBidi" w:hAnsiTheme="majorBidi" w:cstheme="majorBidi"/>
          <w:i/>
          <w:iCs/>
        </w:rPr>
        <w:t>Laplace’s Law</w:t>
      </w:r>
      <w:r w:rsidR="009F71FD">
        <w:rPr>
          <w:rFonts w:asciiTheme="majorBidi" w:hAnsiTheme="majorBidi" w:cstheme="majorBidi"/>
        </w:rPr>
        <w:t xml:space="preserve">. Finally, a single hemispherical model of the LV pumps blood into a lumped parameter model of systemic circulation based on </w:t>
      </w:r>
      <w:r w:rsidR="009F71FD">
        <w:rPr>
          <w:rFonts w:asciiTheme="majorBidi" w:hAnsiTheme="majorBidi" w:cstheme="majorBidi"/>
          <w:i/>
          <w:iCs/>
        </w:rPr>
        <w:t>Ohm’s law</w:t>
      </w:r>
      <w:r w:rsidR="009F71FD">
        <w:rPr>
          <w:rFonts w:asciiTheme="majorBidi" w:hAnsiTheme="majorBidi" w:cstheme="majorBidi"/>
        </w:rPr>
        <w:t>.</w:t>
      </w:r>
    </w:p>
    <w:p w14:paraId="0F0FDCCC" w14:textId="10B4BFFC" w:rsidR="009F71FD" w:rsidRDefault="009F71FD" w:rsidP="00F34279">
      <w:pPr>
        <w:spacing w:line="240" w:lineRule="auto"/>
        <w:jc w:val="both"/>
        <w:rPr>
          <w:rFonts w:asciiTheme="majorBidi" w:hAnsiTheme="majorBidi" w:cstheme="majorBidi"/>
        </w:rPr>
      </w:pPr>
      <w:r>
        <w:rPr>
          <w:rFonts w:asciiTheme="majorBidi" w:hAnsiTheme="majorBidi" w:cstheme="majorBidi"/>
        </w:rPr>
        <w:t xml:space="preserve">The baroreflex algorithm was described by Sharifi et al. </w:t>
      </w:r>
      <w:r>
        <w:rPr>
          <w:rFonts w:asciiTheme="majorBidi" w:hAnsiTheme="majorBidi" w:cstheme="majorBidi"/>
        </w:rPr>
        <w:fldChar w:fldCharType="begin"/>
      </w:r>
      <w:r>
        <w:rPr>
          <w:rFonts w:asciiTheme="majorBidi" w:hAnsiTheme="majorBidi" w:cstheme="majorBidi"/>
        </w:rPr>
        <w:instrText xml:space="preserve"> ADDIN EN.CITE &lt;EndNote&gt;&lt;Cite&gt;&lt;Author&gt;Sharifi&lt;/Author&gt;&lt;Year&gt;2021&lt;/Year&gt;&lt;RecNum&gt;16&lt;/RecNum&gt;&lt;DisplayText&gt;[24]&lt;/DisplayText&gt;&lt;record&gt;&lt;rec-number&gt;16&lt;/rec-number&gt;&lt;foreign-keys&gt;&lt;key app="EN" db-id="00x5st9pbz599cez2x1x0fvxfxdp9vpawzet" timestamp="1642119578"&gt;16&lt;/key&gt;&lt;/foreign-keys&gt;&lt;ref-type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dates&gt;&lt;year&gt;2021&lt;/year&gt;&lt;/dates&gt;&lt;urls&gt;&lt;/urls&gt;&lt;electronic-resource-num&gt;https://doi.org/10.1101/2021.10.21.465366&lt;/electronic-resource-num&gt;&lt;/record&gt;&lt;/Cite&gt;&lt;/EndNote&gt;</w:instrText>
      </w:r>
      <w:r>
        <w:rPr>
          <w:rFonts w:asciiTheme="majorBidi" w:hAnsiTheme="majorBidi" w:cstheme="majorBidi"/>
        </w:rPr>
        <w:fldChar w:fldCharType="separate"/>
      </w:r>
      <w:r>
        <w:rPr>
          <w:rFonts w:asciiTheme="majorBidi" w:hAnsiTheme="majorBidi" w:cstheme="majorBidi"/>
          <w:noProof/>
        </w:rPr>
        <w:t>[24]</w:t>
      </w:r>
      <w:r>
        <w:rPr>
          <w:rFonts w:asciiTheme="majorBidi" w:hAnsiTheme="majorBidi" w:cstheme="majorBidi"/>
        </w:rPr>
        <w:fldChar w:fldCharType="end"/>
      </w:r>
      <w:r>
        <w:rPr>
          <w:rFonts w:asciiTheme="majorBidi" w:hAnsiTheme="majorBidi" w:cstheme="majorBidi"/>
        </w:rPr>
        <w:t xml:space="preserve"> and drives arterial pressure towards a user-defined setpoint by </w:t>
      </w:r>
      <w:proofErr w:type="spellStart"/>
      <w:r>
        <w:rPr>
          <w:rFonts w:asciiTheme="majorBidi" w:hAnsiTheme="majorBidi" w:cstheme="majorBidi"/>
        </w:rPr>
        <w:t>by</w:t>
      </w:r>
      <w:proofErr w:type="spellEnd"/>
      <w:r>
        <w:rPr>
          <w:rFonts w:asciiTheme="majorBidi" w:hAnsiTheme="majorBidi" w:cstheme="majorBidi"/>
        </w:rPr>
        <w:t xml:space="preserve"> modulating </w:t>
      </w:r>
      <w:r w:rsidRPr="00B95524">
        <w:rPr>
          <w:rFonts w:asciiTheme="majorBidi" w:hAnsiTheme="majorBidi" w:cstheme="majorBidi"/>
        </w:rPr>
        <w:t>the heart rate, intracellular Ca</w:t>
      </w:r>
      <w:r w:rsidRPr="00B95524">
        <w:rPr>
          <w:rFonts w:asciiTheme="majorBidi" w:hAnsiTheme="majorBidi" w:cstheme="majorBidi"/>
          <w:vertAlign w:val="superscript"/>
        </w:rPr>
        <w:t>2+</w:t>
      </w:r>
      <w:r w:rsidRPr="00B95524">
        <w:rPr>
          <w:rFonts w:asciiTheme="majorBidi" w:hAnsiTheme="majorBidi" w:cstheme="majorBidi"/>
        </w:rPr>
        <w:t xml:space="preserve"> transient, </w:t>
      </w:r>
      <w:r>
        <w:t>molecular-level function of both the thick and the thin myofilaments</w:t>
      </w:r>
      <w:r w:rsidRPr="00B95524">
        <w:rPr>
          <w:rFonts w:asciiTheme="majorBidi" w:hAnsiTheme="majorBidi" w:cstheme="majorBidi"/>
        </w:rPr>
        <w:t>, and vascular tone</w:t>
      </w:r>
      <w:r>
        <w:rPr>
          <w:rFonts w:asciiTheme="majorBidi" w:hAnsiTheme="majorBidi" w:cstheme="majorBidi"/>
        </w:rPr>
        <w:t>.</w:t>
      </w:r>
    </w:p>
    <w:p w14:paraId="3880E0F9" w14:textId="5CFA37E6" w:rsidR="00F13B13" w:rsidRDefault="009F71FD" w:rsidP="009F71FD">
      <w:pPr>
        <w:spacing w:line="240" w:lineRule="auto"/>
        <w:jc w:val="both"/>
        <w:rPr>
          <w:rFonts w:asciiTheme="majorBidi" w:hAnsiTheme="majorBidi" w:cstheme="majorBidi"/>
        </w:rPr>
      </w:pPr>
      <w:r>
        <w:rPr>
          <w:rFonts w:asciiTheme="majorBidi" w:hAnsiTheme="majorBidi" w:cstheme="majorBidi"/>
        </w:rPr>
        <w:t>The growth algorithm was developed for this manuscript and is described below.</w:t>
      </w:r>
    </w:p>
    <w:p w14:paraId="063F63B3" w14:textId="77777777" w:rsidR="009F71FD" w:rsidRPr="00280901" w:rsidRDefault="009F71FD" w:rsidP="009F71FD">
      <w:pPr>
        <w:spacing w:line="240" w:lineRule="auto"/>
        <w:jc w:val="both"/>
        <w:rPr>
          <w:rFonts w:asciiTheme="majorBidi" w:hAnsiTheme="majorBidi" w:cstheme="majorBidi"/>
        </w:rPr>
      </w:pP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83200" cy="3543300"/>
                    </a:xfrm>
                    <a:prstGeom prst="rect">
                      <a:avLst/>
                    </a:prstGeom>
                  </pic:spPr>
                </pic:pic>
              </a:graphicData>
            </a:graphic>
          </wp:inline>
        </w:drawing>
      </w:r>
      <w:commentRangeStart w:id="110"/>
      <w:commentRangeStart w:id="111"/>
      <w:commentRangeEnd w:id="110"/>
      <w:r w:rsidR="00DB45BB">
        <w:rPr>
          <w:rStyle w:val="CommentReference"/>
        </w:rPr>
        <w:commentReference w:id="110"/>
      </w:r>
      <w:commentRangeEnd w:id="111"/>
      <w:r w:rsidR="00153F94">
        <w:rPr>
          <w:rStyle w:val="CommentReference"/>
        </w:rPr>
        <w:commentReference w:id="111"/>
      </w:r>
    </w:p>
    <w:p w14:paraId="0F9055E0" w14:textId="2E2808DF"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12" w:name="fig_overview"/>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112"/>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r w:rsidR="003F027C" w:rsidRPr="00CB2CEA">
        <w:rPr>
          <w:rFonts w:asciiTheme="majorBidi" w:hAnsiTheme="majorBidi" w:cstheme="majorBidi"/>
          <w:b/>
          <w:bCs/>
        </w:rPr>
        <w:t>PyMyoVent framework.</w:t>
      </w:r>
      <w:r w:rsidR="003F027C">
        <w:rPr>
          <w:rFonts w:asciiTheme="majorBidi" w:hAnsiTheme="majorBidi" w:cstheme="majorBidi"/>
        </w:rPr>
        <w:t xml:space="preserve"> </w:t>
      </w:r>
      <w:r w:rsidR="005F0223">
        <w:rPr>
          <w:rFonts w:asciiTheme="majorBidi" w:hAnsiTheme="majorBidi" w:cstheme="majorBidi"/>
        </w:rPr>
        <w:t>The b</w:t>
      </w:r>
      <w:commentRangeStart w:id="113"/>
      <w:commentRangeStart w:id="114"/>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122835">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122835">
        <w:rPr>
          <w:rFonts w:asciiTheme="majorBidi" w:hAnsiTheme="majorBidi" w:cstheme="majorBidi"/>
          <w:noProof/>
        </w:rPr>
        <w:t>[21]</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9F71FD">
        <w:rPr>
          <w:rFonts w:asciiTheme="majorBidi" w:hAnsiTheme="majorBidi" w:cstheme="majorBidi"/>
        </w:rPr>
        <w:instrText xml:space="preserve"> ADDIN EN.CITE &lt;EndNote&gt;&lt;Cite&gt;&lt;Author&gt;Sharifi&lt;/Author&gt;&lt;Year&gt;2021&lt;/Year&gt;&lt;RecNum&gt;71&lt;/RecNum&gt;&lt;DisplayText&gt;[24]&lt;/DisplayText&gt;&lt;record&gt;&lt;rec-number&gt;71&lt;/rec-number&gt;&lt;foreign-keys&gt;&lt;key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9F71FD">
        <w:rPr>
          <w:rFonts w:asciiTheme="majorBidi" w:hAnsiTheme="majorBidi" w:cstheme="majorBidi"/>
          <w:noProof/>
        </w:rPr>
        <w:t>[24]</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113"/>
      <w:r w:rsidR="00DB45BB">
        <w:rPr>
          <w:rStyle w:val="CommentReference"/>
        </w:rPr>
        <w:commentReference w:id="113"/>
      </w:r>
      <w:commentRangeEnd w:id="114"/>
      <w:r w:rsidR="008D6DB9">
        <w:rPr>
          <w:rStyle w:val="CommentReference"/>
        </w:rPr>
        <w:commentReference w:id="114"/>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2BFA5919"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9F71FD">
        <w:rPr>
          <w:rFonts w:asciiTheme="majorBidi" w:hAnsiTheme="majorBidi" w:cstheme="majorBidi"/>
        </w:rPr>
        <w:instrText xml:space="preserve"> ADDIN EN.CITE &lt;EndNote&gt;&lt;Cite&gt;&lt;Author&gt;Sharifi&lt;/Author&gt;&lt;Year&gt;2021&lt;/Year&gt;&lt;RecNum&gt;71&lt;/RecNum&gt;&lt;DisplayText&gt;[24]&lt;/DisplayText&gt;&lt;record&gt;&lt;rec-number&gt;71&lt;/rec-number&gt;&lt;foreign-keys&gt;&lt;key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9F71FD">
        <w:rPr>
          <w:rFonts w:asciiTheme="majorBidi" w:hAnsiTheme="majorBidi" w:cstheme="majorBidi"/>
          <w:noProof/>
        </w:rPr>
        <w:t>[24]</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122835">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122835">
        <w:rPr>
          <w:rFonts w:asciiTheme="majorBidi" w:hAnsiTheme="majorBidi" w:cstheme="majorBidi"/>
          <w:noProof/>
        </w:rPr>
        <w:t>[21]</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115"/>
      <w:commentRangeStart w:id="116"/>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115"/>
      <w:r w:rsidR="00DB45BB">
        <w:rPr>
          <w:rStyle w:val="CommentReference"/>
        </w:rPr>
        <w:commentReference w:id="115"/>
      </w:r>
      <w:commentRangeEnd w:id="116"/>
      <w:r w:rsidR="00D86262">
        <w:rPr>
          <w:rStyle w:val="CommentReference"/>
        </w:rPr>
        <w:commentReference w:id="116"/>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t xml:space="preserve">molecular-level function of </w:t>
      </w:r>
      <w:r w:rsidR="00933EF9">
        <w:lastRenderedPageBreak/>
        <w:t>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9F71FD">
        <w:rPr>
          <w:rFonts w:asciiTheme="majorBidi" w:hAnsiTheme="majorBidi" w:cstheme="majorBidi"/>
        </w:rPr>
        <w:instrText xml:space="preserve"> ADDIN EN.CITE &lt;EndNote&gt;&lt;Cite&gt;&lt;Author&gt;Sharifi&lt;/Author&gt;&lt;Year&gt;2021&lt;/Year&gt;&lt;RecNum&gt;71&lt;/RecNum&gt;&lt;DisplayText&gt;[24]&lt;/DisplayText&gt;&lt;record&gt;&lt;rec-number&gt;71&lt;/rec-number&gt;&lt;foreign-keys&gt;&lt;key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9F71FD">
        <w:rPr>
          <w:rFonts w:asciiTheme="majorBidi" w:hAnsiTheme="majorBidi" w:cstheme="majorBidi"/>
          <w:noProof/>
        </w:rPr>
        <w:t>[24]</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117"/>
      <w:r w:rsidRPr="00B95524">
        <w:rPr>
          <w:rFonts w:asciiTheme="majorBidi" w:hAnsiTheme="majorBidi" w:cstheme="majorBidi"/>
        </w:rPr>
        <w:t>Growth module</w:t>
      </w:r>
      <w:commentRangeEnd w:id="117"/>
      <w:r w:rsidR="003375AB">
        <w:rPr>
          <w:rStyle w:val="CommentReference"/>
          <w:rFonts w:eastAsiaTheme="minorHAnsi" w:cstheme="minorBidi"/>
          <w:b w:val="0"/>
        </w:rPr>
        <w:commentReference w:id="117"/>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4pt;height:85.25pt;mso-width-percent:0;mso-height-percent:0;mso-width-percent:0;mso-height-percent:0" o:ole="">
            <v:imagedata r:id="rId13" o:title=""/>
          </v:shape>
          <o:OLEObject Type="Embed" ProgID="Equation.DSMT4" ShapeID="_x0000_i1025" DrawAspect="Content" ObjectID="_1703610405" r:id="rId14"/>
        </w:object>
      </w:r>
      <w:r w:rsidRPr="00B95524">
        <w:rPr>
          <w:rFonts w:asciiTheme="majorBidi" w:hAnsiTheme="majorBidi" w:cstheme="majorBidi"/>
        </w:rPr>
        <w:t xml:space="preserve"> </w:t>
      </w:r>
      <w:r w:rsidRPr="00B95524">
        <w:rPr>
          <w:rFonts w:asciiTheme="majorBidi" w:hAnsiTheme="majorBidi" w:cstheme="majorBidi"/>
        </w:rPr>
        <w:tab/>
      </w:r>
      <w:bookmarkStart w:id="118"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119"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119"/>
      <w:r w:rsidR="00774DDD" w:rsidRPr="00B95524">
        <w:rPr>
          <w:rFonts w:asciiTheme="majorBidi" w:hAnsiTheme="majorBidi" w:cstheme="majorBidi"/>
        </w:rPr>
        <w:fldChar w:fldCharType="end"/>
      </w:r>
      <w:bookmarkEnd w:id="118"/>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120"/>
      <w:commentRangeStart w:id="121"/>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120"/>
      <w:proofErr w:type="spellEnd"/>
      <w:proofErr w:type="gramEnd"/>
      <w:r w:rsidR="00EC1AF7">
        <w:rPr>
          <w:rStyle w:val="CommentReference"/>
        </w:rPr>
        <w:commentReference w:id="120"/>
      </w:r>
      <w:commentRangeEnd w:id="121"/>
      <w:r w:rsidR="00E773CD">
        <w:rPr>
          <w:rStyle w:val="CommentReference"/>
        </w:rPr>
        <w:commentReference w:id="121"/>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122"/>
      <w:commentRangeStart w:id="123"/>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122"/>
      <w:r w:rsidR="00EC1AF7">
        <w:rPr>
          <w:rStyle w:val="CommentReference"/>
        </w:rPr>
        <w:commentReference w:id="122"/>
      </w:r>
      <w:commentRangeEnd w:id="123"/>
      <w:r w:rsidR="00181544">
        <w:rPr>
          <w:rStyle w:val="CommentReference"/>
        </w:rPr>
        <w:commentReference w:id="123"/>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26" type="#_x0000_t75" alt="" style="width:229.25pt;height:76.75pt;mso-width-percent:0;mso-height-percent:0;mso-width-percent:0;mso-height-percent:0" o:ole="">
            <v:imagedata r:id="rId15" o:title=""/>
          </v:shape>
          <o:OLEObject Type="Embed" ProgID="Equation.DSMT4" ShapeID="_x0000_i1026" DrawAspect="Content" ObjectID="_1703610406"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210354"/>
      <w:r>
        <w:instrText>(</w:instrText>
      </w:r>
      <w:fldSimple w:instr=" SEQ MTEqn \c \* Arabic \* MERGEFORMAT ">
        <w:r w:rsidR="00A15D39">
          <w:instrText>2</w:instrText>
        </w:r>
      </w:fldSimple>
      <w:r>
        <w:instrText>)</w:instrText>
      </w:r>
      <w:bookmarkEnd w:id="124"/>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125"/>
      <w:commentRangeStart w:id="126"/>
      <w:r w:rsidR="00D72DBA">
        <w:t>sections</w:t>
      </w:r>
      <w:commentRangeEnd w:id="125"/>
      <w:r w:rsidR="00DF0996">
        <w:rPr>
          <w:rStyle w:val="CommentReference"/>
        </w:rPr>
        <w:commentReference w:id="125"/>
      </w:r>
      <w:commentRangeEnd w:id="126"/>
      <w:r w:rsidR="00FB37E4">
        <w:rPr>
          <w:rStyle w:val="CommentReference"/>
        </w:rPr>
        <w:commentReference w:id="126"/>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127"/>
      <w:r w:rsidRPr="00B95524">
        <w:rPr>
          <w:rFonts w:asciiTheme="majorBidi" w:hAnsiTheme="majorBidi"/>
        </w:rPr>
        <w:t>Eccentric growth</w:t>
      </w:r>
      <w:commentRangeEnd w:id="127"/>
      <w:r w:rsidR="00550280">
        <w:rPr>
          <w:rStyle w:val="CommentReference"/>
          <w:rFonts w:eastAsiaTheme="minorHAnsi" w:cstheme="minorBidi"/>
          <w:b w:val="0"/>
        </w:rPr>
        <w:commentReference w:id="127"/>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128"/>
      <w:commentRangeStart w:id="129"/>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128"/>
      <w:r w:rsidR="00DF0996">
        <w:rPr>
          <w:rStyle w:val="CommentReference"/>
        </w:rPr>
        <w:commentReference w:id="128"/>
      </w:r>
      <w:commentRangeEnd w:id="129"/>
      <w:r w:rsidR="00427270">
        <w:rPr>
          <w:rStyle w:val="CommentReference"/>
        </w:rPr>
        <w:commentReference w:id="129"/>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27" type="#_x0000_t75" alt="" style="width:210.3pt;height:86.2pt;mso-width-percent:0;mso-height-percent:0;mso-width-percent:0;mso-height-percent:0" o:ole="">
            <v:imagedata r:id="rId17" o:title=""/>
          </v:shape>
          <o:OLEObject Type="Embed" ProgID="Equation.DSMT4" ShapeID="_x0000_i1027" DrawAspect="Content" ObjectID="_1703610407" r:id="rId18"/>
        </w:object>
      </w:r>
      <w:r w:rsidRPr="00B95524">
        <w:rPr>
          <w:rFonts w:asciiTheme="majorBidi" w:hAnsiTheme="majorBidi" w:cstheme="majorBidi"/>
        </w:rPr>
        <w:t xml:space="preserve"> </w:t>
      </w:r>
      <w:r w:rsidRPr="00B95524">
        <w:rPr>
          <w:rFonts w:asciiTheme="majorBidi" w:hAnsiTheme="majorBidi" w:cstheme="majorBidi"/>
        </w:rPr>
        <w:tab/>
      </w:r>
      <w:commentRangeStart w:id="130"/>
      <w:commentRangeStart w:id="131"/>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2"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2"/>
      <w:r w:rsidRPr="00B95524">
        <w:rPr>
          <w:rFonts w:asciiTheme="majorBidi" w:hAnsiTheme="majorBidi" w:cstheme="majorBidi"/>
        </w:rPr>
        <w:fldChar w:fldCharType="end"/>
      </w:r>
      <w:commentRangeEnd w:id="130"/>
      <w:r w:rsidR="00DF0996">
        <w:rPr>
          <w:rStyle w:val="CommentReference"/>
          <w:noProof w:val="0"/>
        </w:rPr>
        <w:commentReference w:id="130"/>
      </w:r>
      <w:commentRangeEnd w:id="131"/>
      <w:r w:rsidR="007B6B44">
        <w:rPr>
          <w:rStyle w:val="CommentReference"/>
          <w:noProof w:val="0"/>
        </w:rPr>
        <w:commentReference w:id="131"/>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4.85pt;height:33.15pt;mso-width-percent:0;mso-height-percent:0;mso-width-percent:0;mso-height-percent:0" o:ole="">
            <v:imagedata r:id="rId19" o:title=""/>
          </v:shape>
          <o:OLEObject Type="Embed" ProgID="Equation.DSMT4" ShapeID="_x0000_i1028" DrawAspect="Content" ObjectID="_1703610408" r:id="rId2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3"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3"/>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134"/>
      <w:commentRangeStart w:id="135"/>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134"/>
      <w:r w:rsidR="00F843E1">
        <w:rPr>
          <w:rStyle w:val="CommentReference"/>
        </w:rPr>
        <w:commentReference w:id="134"/>
      </w:r>
      <w:commentRangeEnd w:id="135"/>
      <w:r w:rsidR="00796ADF">
        <w:rPr>
          <w:rStyle w:val="CommentReference"/>
        </w:rPr>
        <w:commentReference w:id="135"/>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136"/>
      <w:commentRangeStart w:id="137"/>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36"/>
      <w:r w:rsidR="00F843E1">
        <w:rPr>
          <w:rStyle w:val="CommentReference"/>
        </w:rPr>
        <w:commentReference w:id="136"/>
      </w:r>
      <w:commentRangeEnd w:id="137"/>
      <w:r w:rsidR="000D3C00">
        <w:rPr>
          <w:rStyle w:val="CommentReference"/>
        </w:rPr>
        <w:commentReference w:id="137"/>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3pt;height:36pt;mso-width-percent:0;mso-height-percent:0;mso-width-percent:0;mso-height-percent:0" o:ole="">
            <v:imagedata r:id="rId21" o:title=""/>
          </v:shape>
          <o:OLEObject Type="Embed" ProgID="Equation.DSMT4" ShapeID="_x0000_i1029" DrawAspect="Content" ObjectID="_1703610409" r:id="rId22"/>
        </w:object>
      </w:r>
      <w:r w:rsidRPr="00B95524">
        <w:rPr>
          <w:rFonts w:asciiTheme="majorBidi" w:hAnsiTheme="majorBidi" w:cstheme="majorBidi"/>
        </w:rPr>
        <w:t xml:space="preserve"> </w:t>
      </w:r>
      <w:r w:rsidRPr="00B95524">
        <w:rPr>
          <w:rFonts w:asciiTheme="majorBidi" w:hAnsiTheme="majorBidi" w:cstheme="majorBidi"/>
        </w:rPr>
        <w:tab/>
      </w:r>
      <w:commentRangeStart w:id="138"/>
      <w:commentRangeStart w:id="139"/>
      <w:commentRangeStart w:id="140"/>
      <w:commentRangeStart w:id="141"/>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2"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2"/>
      <w:r w:rsidRPr="00B95524">
        <w:rPr>
          <w:rFonts w:asciiTheme="majorBidi" w:hAnsiTheme="majorBidi" w:cstheme="majorBidi"/>
        </w:rPr>
        <w:fldChar w:fldCharType="end"/>
      </w:r>
      <w:commentRangeEnd w:id="138"/>
      <w:r w:rsidR="00101A03">
        <w:rPr>
          <w:rStyle w:val="CommentReference"/>
          <w:noProof w:val="0"/>
        </w:rPr>
        <w:commentReference w:id="138"/>
      </w:r>
      <w:commentRangeEnd w:id="139"/>
      <w:commentRangeEnd w:id="140"/>
      <w:commentRangeEnd w:id="141"/>
      <w:r w:rsidR="0005575D">
        <w:rPr>
          <w:rStyle w:val="CommentReference"/>
          <w:noProof w:val="0"/>
        </w:rPr>
        <w:commentReference w:id="139"/>
      </w:r>
      <w:r w:rsidR="00613521">
        <w:rPr>
          <w:rStyle w:val="CommentReference"/>
          <w:noProof w:val="0"/>
        </w:rPr>
        <w:commentReference w:id="140"/>
      </w:r>
      <w:r w:rsidR="009E603C">
        <w:rPr>
          <w:rStyle w:val="CommentReference"/>
          <w:noProof w:val="0"/>
        </w:rPr>
        <w:commentReference w:id="141"/>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143"/>
      <w:commentRangeStart w:id="144"/>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143"/>
      <w:r>
        <w:rPr>
          <w:rStyle w:val="CommentReference"/>
        </w:rPr>
        <w:commentReference w:id="143"/>
      </w:r>
      <w:commentRangeEnd w:id="144"/>
      <w:r w:rsidR="009E603C">
        <w:rPr>
          <w:rStyle w:val="CommentReference"/>
        </w:rPr>
        <w:commentReference w:id="144"/>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145"/>
      <w:commentRangeStart w:id="146"/>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145"/>
      <w:r>
        <w:rPr>
          <w:rStyle w:val="CommentReference"/>
        </w:rPr>
        <w:commentReference w:id="145"/>
      </w:r>
      <w:commentRangeEnd w:id="146"/>
      <w:r w:rsidR="009E603C">
        <w:rPr>
          <w:rStyle w:val="CommentReference"/>
        </w:rPr>
        <w:commentReference w:id="146"/>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35A4C01B"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6F711A">
        <w:rPr>
          <w:rFonts w:asciiTheme="majorBidi" w:hAnsiTheme="majorBidi" w:cstheme="majorBidi"/>
        </w:rPr>
        <w:instrText xml:space="preserve"> ADDIN EN.CITE &lt;EndNote&gt;&lt;Cite&gt;&lt;Author&gt;Pitoulis&lt;/Author&gt;&lt;Year&gt;2020&lt;/Year&gt;&lt;RecNum&gt;3&lt;/RecNum&gt;&lt;DisplayText&gt;[2]&lt;/DisplayText&gt;&lt;record&gt;&lt;rec-number&gt;3&lt;/rec-number&gt;&lt;foreign-keys&gt;&lt;key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6F711A">
        <w:rPr>
          <w:rFonts w:asciiTheme="majorBidi" w:hAnsiTheme="majorBidi" w:cstheme="majorBidi"/>
          <w:noProof/>
        </w:rPr>
        <w:t>[2]</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30" type="#_x0000_t75" alt="" style="width:136.4pt;height:33.15pt;mso-width-percent:0;mso-height-percent:0;mso-width-percent:0;mso-height-percent:0" o:ole="">
            <v:imagedata r:id="rId23" o:title=""/>
          </v:shape>
          <o:OLEObject Type="Embed" ProgID="Equation.DSMT4" ShapeID="_x0000_i1030" DrawAspect="Content" ObjectID="_1703610410" r:id="rId2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7"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7"/>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148"/>
      <w:r w:rsidRPr="004377BA">
        <w:t xml:space="preserve">Implementation and computer code </w:t>
      </w:r>
      <w:commentRangeEnd w:id="148"/>
      <w:r w:rsidR="00550280">
        <w:rPr>
          <w:rStyle w:val="CommentReference"/>
          <w:rFonts w:eastAsiaTheme="minorHAnsi" w:cstheme="minorBidi"/>
          <w:b w:val="0"/>
        </w:rPr>
        <w:commentReference w:id="148"/>
      </w:r>
    </w:p>
    <w:p w14:paraId="304EED44" w14:textId="5B21EA65"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9F71FD">
        <w:instrText xml:space="preserve"> ADDIN EN.CITE &lt;EndNote&gt;&lt;Cite&gt;&lt;Author&gt;Van der Walt&lt;/Author&gt;&lt;Year&gt;2011&lt;/Year&gt;&lt;RecNum&gt;88&lt;/RecNum&gt;&lt;DisplayText&gt;[25]&lt;/DisplayText&gt;&lt;record&gt;&lt;rec-number&gt;88&lt;/rec-number&gt;&lt;foreign-keys&gt;&lt;key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9F71FD">
        <w:rPr>
          <w:noProof/>
        </w:rPr>
        <w:t>[25]</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PFJlY051bT4yMzE5PC9SZWNOdW0+PERpc3BsYXlUZXh0PlsyNl08L0Rpc3BsYXlUZXh0PjxyZWNv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9F71FD">
        <w:instrText xml:space="preserve"> ADDIN EN.CITE </w:instrText>
      </w:r>
      <w:r w:rsidR="009F71FD">
        <w:fldChar w:fldCharType="begin">
          <w:fldData xml:space="preserve">PEVuZE5vdGU+PENpdGU+PEF1dGhvcj5WaXJ0YW5lbjwvQXV0aG9yPjxZZWFyPjIwMjA8L1llYXI+
PFJlY051bT4yMzE5PC9SZWNOdW0+PERpc3BsYXlUZXh0PlsyNl08L0Rpc3BsYXlUZXh0PjxyZWNv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9F71FD">
        <w:instrText xml:space="preserve"> ADDIN EN.CITE.DATA </w:instrText>
      </w:r>
      <w:r w:rsidR="009F71FD">
        <w:fldChar w:fldCharType="end"/>
      </w:r>
      <w:r w:rsidR="00951356">
        <w:fldChar w:fldCharType="separate"/>
      </w:r>
      <w:r w:rsidR="009F71FD">
        <w:rPr>
          <w:noProof/>
        </w:rPr>
        <w:t>[26]</w:t>
      </w:r>
      <w:r w:rsidR="00951356">
        <w:fldChar w:fldCharType="end"/>
      </w:r>
      <w:r w:rsidR="00F833F2">
        <w:t>, and pandas</w:t>
      </w:r>
      <w:r w:rsidR="00B94287">
        <w:t xml:space="preserve"> </w:t>
      </w:r>
      <w:r w:rsidR="00B94287">
        <w:fldChar w:fldCharType="begin"/>
      </w:r>
      <w:r w:rsidR="009F71FD">
        <w:instrText xml:space="preserve"> ADDIN EN.CITE &lt;EndNote&gt;&lt;Cite&gt;&lt;Author&gt;Reback&lt;/Author&gt;&lt;Year&gt;2021&lt;/Year&gt;&lt;RecNum&gt;90&lt;/RecNum&gt;&lt;DisplayText&gt;[27]&lt;/DisplayText&gt;&lt;record&gt;&lt;rec-number&gt;90&lt;/rec-number&gt;&lt;foreign-keys&gt;&lt;key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9F71FD">
        <w:rPr>
          <w:noProof/>
        </w:rPr>
        <w:t>[27]</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49"/>
      <w:commentRangeStart w:id="150"/>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49"/>
      <w:r w:rsidR="00613521">
        <w:rPr>
          <w:rStyle w:val="CommentReference"/>
        </w:rPr>
        <w:commentReference w:id="149"/>
      </w:r>
      <w:commentRangeEnd w:id="150"/>
      <w:r w:rsidR="00242D04">
        <w:rPr>
          <w:rStyle w:val="CommentReference"/>
        </w:rPr>
        <w:commentReference w:id="150"/>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fldSimple w:instr=" REF ZEqnNum869589 \* Charformat \! \* MERGEFORMAT ">
        <w:r w:rsidR="00A15D39" w:rsidRPr="00D626B3">
          <w:instrText>(1)</w:instrText>
        </w:r>
      </w:fldSimple>
      <w:r w:rsidR="00C260AC">
        <w:fldChar w:fldCharType="end"/>
      </w:r>
      <w:r w:rsidR="00C260AC">
        <w:t xml:space="preserve">, </w:t>
      </w:r>
      <w:r w:rsidR="00C260AC">
        <w:fldChar w:fldCharType="begin"/>
      </w:r>
      <w:r w:rsidR="00C260AC">
        <w:instrText xml:space="preserve"> GOTOBUTTON ZEqnNum210354  \* MERGEFORMAT </w:instrText>
      </w:r>
      <w:fldSimple w:instr=" REF ZEqnNum210354 \* Charformat \! \* MERGEFORMAT ">
        <w:r w:rsidR="00A15D39">
          <w:instrText>(2)</w:instrText>
        </w:r>
      </w:fldSimple>
      <w:r w:rsidR="00C260AC">
        <w:fldChar w:fldCharType="end"/>
      </w:r>
      <w:r w:rsidR="009E171E">
        <w:t xml:space="preserve">, </w:t>
      </w:r>
      <w:r w:rsidR="009E171E">
        <w:fldChar w:fldCharType="begin"/>
      </w:r>
      <w:r w:rsidR="009E171E">
        <w:instrText xml:space="preserve"> GOTOBUTTON ZEqnNum193374  \* MERGEFORMAT </w:instrText>
      </w:r>
      <w:fldSimple w:instr=" REF ZEqnNum193374 \* Charformat \! \* MERGEFORMAT ">
        <w:r w:rsidR="00A15D39" w:rsidRPr="00D626B3">
          <w:instrText>(4)</w:instrText>
        </w:r>
      </w:fldSimple>
      <w:r w:rsidR="009E171E">
        <w:fldChar w:fldCharType="end"/>
      </w:r>
      <w:r w:rsidR="009E171E">
        <w:t xml:space="preserve">, and </w:t>
      </w:r>
      <w:r w:rsidR="009E171E">
        <w:fldChar w:fldCharType="begin"/>
      </w:r>
      <w:r w:rsidR="009E171E">
        <w:instrText xml:space="preserve"> GOTOBUTTON ZEqnNum428181  \* MERGEFORMAT </w:instrText>
      </w:r>
      <w:fldSimple w:instr=" REF ZEqnNum428181 \* Charformat \! \* MERGEFORMAT ">
        <w:r w:rsidR="00A15D39" w:rsidRPr="00D626B3">
          <w:instrText>(6)</w:instrText>
        </w:r>
      </w:fldSimple>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PyMyoVent.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proofErr w:type="gramStart"/>
      <w:r w:rsidR="003E0E39">
        <w:rPr>
          <w:vertAlign w:val="subscript"/>
        </w:rPr>
        <w:t>growth,i</w:t>
      </w:r>
      <w:proofErr w:type="spellEnd"/>
      <w:proofErr w:type="gram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151"/>
      <w:r w:rsidRPr="00B95524">
        <w:rPr>
          <w:rFonts w:asciiTheme="majorBidi" w:hAnsiTheme="majorBidi"/>
        </w:rPr>
        <w:t>Baseline</w:t>
      </w:r>
      <w:commentRangeEnd w:id="151"/>
      <w:r w:rsidR="004456A3">
        <w:rPr>
          <w:rStyle w:val="CommentReference"/>
          <w:rFonts w:eastAsiaTheme="minorHAnsi" w:cstheme="minorBidi"/>
          <w:b w:val="0"/>
        </w:rPr>
        <w:commentReference w:id="151"/>
      </w:r>
    </w:p>
    <w:p w14:paraId="467944EB" w14:textId="67CEDB6A"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PFJlY051bT4yMzE1PC9SZWNOdW0+PERpc3BsYXlUZXh0PlsyMSwgMjRdPC9EaXNwbGF5VGV4dD48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PEVuZE5vdGU+PENpdGU+PEF1dGhvcj5DYW1wYmVsbDwvQXV0aG9yPjxZZWFyPjIwMjA8L1llYXI+
PFJlY051bT4yMzE1PC9SZWNOdW0+PERpc3BsYXlUZXh0PlsyMSwgMjRdPC9EaXNwbGF5VGV4dD48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5C74C0">
        <w:rPr>
          <w:rFonts w:asciiTheme="majorBidi" w:hAnsiTheme="majorBidi" w:cstheme="majorBidi"/>
        </w:rPr>
        <w:fldChar w:fldCharType="separate"/>
      </w:r>
      <w:r w:rsidR="009F71FD">
        <w:rPr>
          <w:rFonts w:asciiTheme="majorBidi" w:hAnsiTheme="majorBidi" w:cstheme="majorBidi"/>
          <w:noProof/>
        </w:rPr>
        <w:t>[21, 24]</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152"/>
      <w:commentRangeStart w:id="153"/>
      <w:r w:rsidR="00177551">
        <w:rPr>
          <w:rFonts w:asciiTheme="majorBidi" w:hAnsiTheme="majorBidi" w:cstheme="majorBidi"/>
        </w:rPr>
        <w:t xml:space="preserve"> </w:t>
      </w:r>
      <w:commentRangeEnd w:id="152"/>
      <w:r w:rsidR="00101A03">
        <w:rPr>
          <w:rStyle w:val="CommentReference"/>
        </w:rPr>
        <w:commentReference w:id="152"/>
      </w:r>
      <w:commentRangeEnd w:id="153"/>
      <w:r w:rsidR="00206560">
        <w:rPr>
          <w:rStyle w:val="CommentReference"/>
        </w:rPr>
        <w:commentReference w:id="153"/>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UmVjTnVtPjMzPC9SZWNOdW0+PERpc3BsYXlUZXh0PlsyOCwgMjldPC9EaXNwbGF5VGV4dD48cmVj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PEVuZE5vdGU+PENpdGU+PEF1dGhvcj5NYWNlaXJhPC9BdXRob3I+PFllYXI+MjAwNjwvWWVhcj48
UmVjTnVtPjMzPC9SZWNOdW0+PERpc3BsYXlUZXh0PlsyOCwgMjldPC9EaXNwbGF5VGV4dD48cmVj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FA6453" w:rsidRPr="00B95524">
        <w:rPr>
          <w:rFonts w:asciiTheme="majorBidi" w:hAnsiTheme="majorBidi" w:cstheme="majorBidi"/>
        </w:rPr>
        <w:fldChar w:fldCharType="separate"/>
      </w:r>
      <w:r w:rsidR="009F71FD">
        <w:rPr>
          <w:rFonts w:asciiTheme="majorBidi" w:hAnsiTheme="majorBidi" w:cstheme="majorBidi"/>
          <w:noProof/>
        </w:rPr>
        <w:t>[28, 29]</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154"/>
      <w:commentRangeStart w:id="155"/>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46D65199"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156"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002D4374" w:rsidRPr="00B95524">
        <w:rPr>
          <w:rFonts w:asciiTheme="majorBidi" w:hAnsiTheme="majorBidi" w:cstheme="majorBidi"/>
          <w:szCs w:val="24"/>
        </w:rPr>
        <w:fldChar w:fldCharType="separate"/>
      </w:r>
      <w:r w:rsidR="009F71FD">
        <w:rPr>
          <w:rFonts w:asciiTheme="majorBidi" w:hAnsiTheme="majorBidi" w:cstheme="majorBidi"/>
          <w:noProof/>
          <w:szCs w:val="24"/>
        </w:rPr>
        <w:t>[30]</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TnVtPjM1PC9SZWNOdW0+PERpc3BsYXlUZXh0PlszMS0zM108L0Rpc3BsYXlUZXh0PjxyZWNvcmQ+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PEVuZE5vdGU+PENpdGU+PEF1dGhvcj5DaGluPC9BdXRob3I+PFllYXI+MjAxNDwvWWVhcj48UmVj
TnVtPjM1PC9SZWNOdW0+PERpc3BsYXlUZXh0PlszMS0zM108L0Rpc3BsYXlUZXh0PjxyZWNvcmQ+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9F71FD">
        <w:rPr>
          <w:rFonts w:asciiTheme="majorBidi" w:hAnsiTheme="majorBidi" w:cstheme="majorBidi"/>
          <w:noProof/>
          <w:szCs w:val="24"/>
        </w:rPr>
        <w:t>[31-33]</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UmVjTnVtPjQwPC9SZWNOdW0+PERpc3BsYXlUZXh0PlszNCwgMzVdPC9EaXNwbGF5VGV4dD48cmVj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PEVuZE5vdGU+PENpdGU+PEF1dGhvcj5FdmVyZXR0PC9BdXRob3I+PFllYXI+MjAyMDwvWWVhcj48
UmVjTnVtPjQwPC9SZWNOdW0+PERpc3BsYXlUZXh0PlszNCwgMzVdPC9EaXNwbGF5VGV4dD48cmVj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9F71FD">
        <w:rPr>
          <w:rFonts w:asciiTheme="majorBidi" w:hAnsiTheme="majorBidi" w:cstheme="majorBidi"/>
          <w:noProof/>
          <w:szCs w:val="24"/>
        </w:rPr>
        <w:t>[34, 35]</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154"/>
      <w:r w:rsidR="001C6B6E">
        <w:rPr>
          <w:rStyle w:val="CommentReference"/>
        </w:rPr>
        <w:commentReference w:id="154"/>
      </w:r>
      <w:commentRangeEnd w:id="155"/>
      <w:r w:rsidR="00103545">
        <w:rPr>
          <w:rStyle w:val="CommentReference"/>
        </w:rPr>
        <w:commentReference w:id="155"/>
      </w:r>
      <w:commentRangeStart w:id="157"/>
      <w:commentRangeStart w:id="158"/>
      <w:commentRangeEnd w:id="157"/>
      <w:r w:rsidR="000A7788">
        <w:rPr>
          <w:rStyle w:val="CommentReference"/>
        </w:rPr>
        <w:commentReference w:id="157"/>
      </w:r>
      <w:commentRangeEnd w:id="158"/>
      <w:r w:rsidR="00691D68">
        <w:rPr>
          <w:rStyle w:val="CommentReference"/>
        </w:rPr>
        <w:commentReference w:id="158"/>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31" type="#_x0000_t75" alt="" style="width:251.05pt;height:64.4pt;mso-width-percent:0;mso-height-percent:0;mso-width-percent:0;mso-height-percent:0" o:ole="">
            <v:imagedata r:id="rId25" o:title=""/>
          </v:shape>
          <o:OLEObject Type="Embed" ProgID="Equation.DSMT4" ShapeID="_x0000_i1031" DrawAspect="Content" ObjectID="_1703610411" r:id="rId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9" w:name="ZEqnNum316125"/>
      <w:r>
        <w:instrText>(</w:instrText>
      </w:r>
      <w:fldSimple w:instr=" SEQ MTEqn \c \* Arabic \* MERGEFORMAT ">
        <w:r w:rsidR="00A15D39">
          <w:instrText>7</w:instrText>
        </w:r>
      </w:fldSimple>
      <w:r>
        <w:instrText>)</w:instrText>
      </w:r>
      <w:bookmarkEnd w:id="159"/>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60"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160"/>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102F98EB"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00005488">
              <w:rPr>
                <w:rFonts w:asciiTheme="majorBidi" w:hAnsiTheme="majorBidi" w:cstheme="majorBidi"/>
                <w:szCs w:val="24"/>
              </w:rPr>
              <w:fldChar w:fldCharType="separate"/>
            </w:r>
            <w:r w:rsidR="009F71FD">
              <w:rPr>
                <w:rFonts w:asciiTheme="majorBidi" w:hAnsiTheme="majorBidi" w:cstheme="majorBidi"/>
                <w:noProof/>
                <w:szCs w:val="24"/>
              </w:rPr>
              <w:t>[30]</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042EF2FF"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lastRenderedPageBreak/>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7E1AB1" w:rsidRPr="00B95524">
        <w:rPr>
          <w:rFonts w:asciiTheme="majorBidi" w:hAnsiTheme="majorBidi" w:cstheme="majorBidi"/>
        </w:rPr>
        <w:fldChar w:fldCharType="separate"/>
      </w:r>
      <w:r w:rsidR="009F71FD">
        <w:rPr>
          <w:rFonts w:asciiTheme="majorBidi" w:hAnsiTheme="majorBidi" w:cstheme="majorBidi"/>
          <w:noProof/>
        </w:rPr>
        <w:t>[30]</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1"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161"/>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552CCA5F"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Pr="003800CC">
              <w:rPr>
                <w:rFonts w:asciiTheme="majorBidi" w:hAnsiTheme="majorBidi" w:cstheme="majorBidi"/>
                <w:szCs w:val="24"/>
              </w:rPr>
              <w:fldChar w:fldCharType="separate"/>
            </w:r>
            <w:r w:rsidR="009F71FD">
              <w:rPr>
                <w:rFonts w:asciiTheme="majorBidi" w:hAnsiTheme="majorBidi" w:cstheme="majorBidi"/>
                <w:noProof/>
                <w:szCs w:val="24"/>
              </w:rPr>
              <w:t>[30]</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76491F08"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the regurgitant volume of 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00040683">
        <w:rPr>
          <w:rFonts w:asciiTheme="majorBidi" w:hAnsiTheme="majorBidi" w:cstheme="majorBidi"/>
          <w:szCs w:val="24"/>
        </w:rPr>
        <w:fldChar w:fldCharType="separate"/>
      </w:r>
      <w:r w:rsidR="009F71FD">
        <w:rPr>
          <w:rFonts w:asciiTheme="majorBidi" w:hAnsiTheme="majorBidi" w:cstheme="majorBidi"/>
          <w:noProof/>
          <w:szCs w:val="24"/>
        </w:rPr>
        <w:t>[30]</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32" type="#_x0000_t75" alt="" style="width:248.2pt;height:64.4pt;mso-width-percent:0;mso-height-percent:0;mso-width-percent:0;mso-height-percent:0" o:ole="">
            <v:imagedata r:id="rId27" o:title=""/>
          </v:shape>
          <o:OLEObject Type="Embed" ProgID="Equation.DSMT4" ShapeID="_x0000_i1032" DrawAspect="Content" ObjectID="_1703610412" r:id="rId2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62"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62"/>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3"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63"/>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3E4803A8"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 </w:instrText>
            </w:r>
            <w:r w:rsidR="009F71FD">
              <w:rPr>
                <w:rFonts w:asciiTheme="majorBidi" w:hAnsiTheme="majorBidi" w:cstheme="majorBidi"/>
                <w:szCs w:val="24"/>
              </w:rPr>
              <w:fldChar w:fldCharType="begin">
                <w:fldData xml:space="preserve">PEVuZE5vdGU+PENpdGU+PEF1dGhvcj5PdHRvPC9BdXRob3I+PFllYXI+MjAyMTwvWWVhcj48UmVj
TnVtPjQxPC9SZWNOdW0+PERpc3BsYXlUZXh0PlszMF08L0Rpc3BsYXlUZXh0PjxyZWNvcmQ+PHJl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9F71FD">
              <w:rPr>
                <w:rFonts w:asciiTheme="majorBidi" w:hAnsiTheme="majorBidi" w:cstheme="majorBidi"/>
                <w:szCs w:val="24"/>
              </w:rPr>
              <w:instrText xml:space="preserve"> ADDIN EN.CITE.DATA </w:instrText>
            </w:r>
            <w:r w:rsidR="009F71FD">
              <w:rPr>
                <w:rFonts w:asciiTheme="majorBidi" w:hAnsiTheme="majorBidi" w:cstheme="majorBidi"/>
                <w:szCs w:val="24"/>
              </w:rPr>
            </w:r>
            <w:r w:rsidR="009F71FD">
              <w:rPr>
                <w:rFonts w:asciiTheme="majorBidi" w:hAnsiTheme="majorBidi" w:cstheme="majorBidi"/>
                <w:szCs w:val="24"/>
              </w:rPr>
              <w:fldChar w:fldCharType="end"/>
            </w:r>
            <w:r w:rsidRPr="003800CC">
              <w:rPr>
                <w:rFonts w:asciiTheme="majorBidi" w:hAnsiTheme="majorBidi" w:cstheme="majorBidi"/>
                <w:szCs w:val="24"/>
              </w:rPr>
              <w:fldChar w:fldCharType="separate"/>
            </w:r>
            <w:r w:rsidR="009F71FD">
              <w:rPr>
                <w:rFonts w:asciiTheme="majorBidi" w:hAnsiTheme="majorBidi" w:cstheme="majorBidi"/>
                <w:noProof/>
                <w:szCs w:val="24"/>
              </w:rPr>
              <w:t>[30]</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164"/>
      <w:r w:rsidRPr="00B95524">
        <w:rPr>
          <w:rFonts w:asciiTheme="majorBidi" w:hAnsiTheme="majorBidi" w:cstheme="majorBidi"/>
        </w:rPr>
        <w:lastRenderedPageBreak/>
        <w:t>Results</w:t>
      </w:r>
      <w:commentRangeEnd w:id="164"/>
      <w:r w:rsidR="008C41B4">
        <w:rPr>
          <w:rStyle w:val="CommentReference"/>
          <w:rFonts w:eastAsiaTheme="minorHAnsi" w:cstheme="minorBidi"/>
          <w:b w:val="0"/>
        </w:rPr>
        <w:commentReference w:id="164"/>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165"/>
      <w:commentRangeStart w:id="166"/>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165"/>
      <w:r w:rsidR="003D6218">
        <w:rPr>
          <w:rFonts w:asciiTheme="majorBidi" w:hAnsiTheme="majorBidi" w:cstheme="majorBidi"/>
        </w:rPr>
        <w:t xml:space="preserve"> in </w:t>
      </w:r>
      <w:r w:rsidR="00121552">
        <w:rPr>
          <w:rFonts w:asciiTheme="majorBidi" w:hAnsiTheme="majorBidi" w:cstheme="majorBidi"/>
        </w:rPr>
        <w:t xml:space="preserve">the </w:t>
      </w:r>
      <w:r w:rsidR="003D6218">
        <w:rPr>
          <w:rFonts w:asciiTheme="majorBidi" w:hAnsiTheme="majorBidi" w:cstheme="majorBidi"/>
        </w:rPr>
        <w:t>PyMyoVent framework</w:t>
      </w:r>
      <w:r w:rsidR="00733E27">
        <w:rPr>
          <w:rStyle w:val="CommentReference"/>
        </w:rPr>
        <w:commentReference w:id="165"/>
      </w:r>
      <w:commentRangeEnd w:id="166"/>
      <w:r w:rsidR="00D014FD">
        <w:rPr>
          <w:rStyle w:val="CommentReference"/>
        </w:rPr>
        <w:commentReference w:id="166"/>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fldSimple w:instr=" seq sfigure figs3 ">
        <w:r w:rsidR="00A15D39">
          <w:rPr>
            <w:noProof/>
          </w:rPr>
          <w:t>3</w:t>
        </w:r>
      </w:fldSimple>
      <w:r w:rsidR="00841C70">
        <w:t>-S</w:t>
      </w:r>
      <w:fldSimple w:instr=" seq sfigure figs4 ">
        <w:r w:rsidR="00A15D39">
          <w:rPr>
            <w:noProof/>
          </w:rPr>
          <w:t>4</w:t>
        </w:r>
      </w:fldSimple>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167"/>
      <w:commentRangeEnd w:id="167"/>
      <w:r w:rsidR="00913C21">
        <w:rPr>
          <w:rStyle w:val="CommentReference"/>
        </w:rPr>
        <w:commentReference w:id="167"/>
      </w:r>
      <w:commentRangeStart w:id="168"/>
      <w:commentRangeEnd w:id="168"/>
      <w:r w:rsidR="00093DDA">
        <w:rPr>
          <w:rStyle w:val="CommentReference"/>
        </w:rPr>
        <w:commentReference w:id="168"/>
      </w:r>
    </w:p>
    <w:p w14:paraId="4B7A4360" w14:textId="6E9C0CE6"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69"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69"/>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PyMyoVent </w:t>
      </w:r>
      <w:r w:rsidR="004451AC" w:rsidRPr="00B95524">
        <w:rPr>
          <w:rFonts w:asciiTheme="majorBidi" w:hAnsiTheme="majorBidi" w:cstheme="majorBidi"/>
        </w:rPr>
        <w:fldChar w:fldCharType="begin"/>
      </w:r>
      <w:r w:rsidR="00122835">
        <w:rPr>
          <w:rFonts w:asciiTheme="majorBidi" w:hAnsiTheme="majorBidi" w:cstheme="majorBidi"/>
        </w:rPr>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122835">
        <w:rPr>
          <w:rFonts w:asciiTheme="majorBidi" w:hAnsiTheme="majorBidi" w:cstheme="majorBidi"/>
          <w:noProof/>
        </w:rPr>
        <w:t>[21]</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w:t>
      </w:r>
      <w:proofErr w:type="gramStart"/>
      <w:r w:rsidR="00275821" w:rsidRPr="00B95524">
        <w:rPr>
          <w:rFonts w:asciiTheme="majorBidi" w:hAnsiTheme="majorBidi" w:cstheme="majorBidi"/>
        </w:rPr>
        <w:t>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w:t>
      </w:r>
      <w:proofErr w:type="gramEnd"/>
      <w:r w:rsidR="00275821" w:rsidRPr="00B95524">
        <w:rPr>
          <w:rFonts w:asciiTheme="majorBidi" w:hAnsiTheme="majorBidi" w:cstheme="majorBidi"/>
        </w:rPr>
        <w:t xml:space="preserve">.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170"/>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70"/>
      <w:r w:rsidR="00406492">
        <w:rPr>
          <w:rStyle w:val="CommentReference"/>
        </w:rPr>
        <w:commentReference w:id="170"/>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proofErr w:type="gramStart"/>
      <w:r w:rsidRPr="0026037A">
        <w:rPr>
          <w:rFonts w:asciiTheme="majorBidi" w:hAnsiTheme="majorBidi" w:cstheme="majorBidi"/>
        </w:rPr>
        <w:t>G</w:t>
      </w:r>
      <w:r w:rsidRPr="00C152C1">
        <w:rPr>
          <w:rFonts w:asciiTheme="majorBidi" w:hAnsiTheme="majorBidi" w:cstheme="majorBidi"/>
          <w:vertAlign w:val="subscript"/>
        </w:rPr>
        <w:t>a,con</w:t>
      </w:r>
      <w:proofErr w:type="spellEnd"/>
      <w:proofErr w:type="gram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171"/>
      <w:commentRangeStart w:id="172"/>
      <w:r w:rsidR="007E41F6" w:rsidRPr="00B95524">
        <w:rPr>
          <w:rFonts w:asciiTheme="majorBidi" w:hAnsiTheme="majorBidi" w:cstheme="majorBidi"/>
        </w:rPr>
        <w:t xml:space="preserve">. </w:t>
      </w:r>
      <w:commentRangeEnd w:id="171"/>
      <w:r w:rsidR="007E41F6">
        <w:rPr>
          <w:rStyle w:val="CommentReference"/>
        </w:rPr>
        <w:commentReference w:id="171"/>
      </w:r>
      <w:commentRangeEnd w:id="172"/>
      <w:r w:rsidR="00400F11">
        <w:rPr>
          <w:rStyle w:val="CommentReference"/>
        </w:rPr>
        <w:commentReference w:id="172"/>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73"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173"/>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74"/>
      <w:r w:rsidR="00F75499" w:rsidRPr="00B95524">
        <w:rPr>
          <w:rFonts w:asciiTheme="majorBidi" w:hAnsiTheme="majorBidi" w:cstheme="majorBidi"/>
        </w:rPr>
        <w:t xml:space="preserve">2e-3 </w:t>
      </w:r>
      <w:commentRangeEnd w:id="174"/>
      <w:r w:rsidR="00F75499">
        <w:rPr>
          <w:rStyle w:val="CommentReference"/>
        </w:rPr>
        <w:commentReference w:id="174"/>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w:t>
      </w:r>
      <w:proofErr w:type="gramStart"/>
      <w:r w:rsidR="004C64A3">
        <w:rPr>
          <w:rFonts w:asciiTheme="majorBidi" w:hAnsiTheme="majorBidi" w:cstheme="majorBidi"/>
        </w:rPr>
        <w:t>signals</w:t>
      </w:r>
      <w:proofErr w:type="gramEnd"/>
      <w:r w:rsidR="004C64A3">
        <w:rPr>
          <w:rFonts w:asciiTheme="majorBidi" w:hAnsiTheme="majorBidi" w:cstheme="majorBidi"/>
        </w:rPr>
        <w:t xml:space="preserve">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175"/>
      <w:commentRangeStart w:id="176"/>
      <w:r w:rsidR="00974CC1" w:rsidRPr="00B95524">
        <w:rPr>
          <w:rFonts w:asciiTheme="majorBidi" w:hAnsiTheme="majorBidi" w:cstheme="majorBidi"/>
        </w:rPr>
        <w:t>LV wall</w:t>
      </w:r>
      <w:commentRangeEnd w:id="175"/>
      <w:r w:rsidR="00974CC1">
        <w:rPr>
          <w:rStyle w:val="CommentReference"/>
        </w:rPr>
        <w:commentReference w:id="175"/>
      </w:r>
      <w:commentRangeEnd w:id="176"/>
      <w:r w:rsidR="00974CC1">
        <w:rPr>
          <w:rStyle w:val="CommentReference"/>
        </w:rPr>
        <w:commentReference w:id="176"/>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fldSimple w:instr=" seq sfigure figs6 ">
        <w:r w:rsidR="001645CD">
          <w:rPr>
            <w:noProof/>
          </w:rPr>
          <w:t>6</w:t>
        </w:r>
      </w:fldSimple>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177" w:name="fig4"/>
      <w:bookmarkEnd w:id="177"/>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178"/>
      <w:commentRangeStart w:id="179"/>
      <w:commentRangeEnd w:id="178"/>
      <w:r w:rsidR="009F1585">
        <w:rPr>
          <w:rStyle w:val="CommentReference"/>
        </w:rPr>
        <w:commentReference w:id="178"/>
      </w:r>
      <w:commentRangeEnd w:id="179"/>
      <w:r w:rsidR="00693963">
        <w:rPr>
          <w:rStyle w:val="CommentReference"/>
        </w:rPr>
        <w:commentReference w:id="179"/>
      </w:r>
      <w:commentRangeStart w:id="180"/>
      <w:commentRangeStart w:id="181"/>
      <w:commentRangeEnd w:id="180"/>
      <w:r w:rsidR="00DE25CF">
        <w:rPr>
          <w:rStyle w:val="CommentReference"/>
        </w:rPr>
        <w:commentReference w:id="180"/>
      </w:r>
      <w:commentRangeEnd w:id="181"/>
      <w:r w:rsidR="00596CDB">
        <w:rPr>
          <w:rStyle w:val="CommentReference"/>
        </w:rPr>
        <w:commentReference w:id="181"/>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82"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182"/>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183"/>
      <w:commentRangeStart w:id="184"/>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183"/>
      <w:r w:rsidR="009F1585">
        <w:rPr>
          <w:rStyle w:val="CommentReference"/>
        </w:rPr>
        <w:commentReference w:id="183"/>
      </w:r>
      <w:commentRangeEnd w:id="184"/>
      <w:r w:rsidR="007F100A">
        <w:rPr>
          <w:rStyle w:val="CommentReference"/>
        </w:rPr>
        <w:commentReference w:id="184"/>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185"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185"/>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w:t>
      </w:r>
      <w:bookmarkStart w:id="186" w:name="_GoBack"/>
      <w:bookmarkEnd w:id="186"/>
      <w:r w:rsidR="00812CD9" w:rsidRPr="00DC6CE9">
        <w:rPr>
          <w:rFonts w:asciiTheme="majorBidi" w:hAnsiTheme="majorBidi" w:cstheme="majorBidi"/>
        </w:rPr>
        <w:t>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187"/>
      <w:r w:rsidRPr="0096410E">
        <w:lastRenderedPageBreak/>
        <w:t>Im</w:t>
      </w:r>
      <w:r w:rsidRPr="00100181">
        <w:t xml:space="preserve">portance of baroreflex control of arterial pressure </w:t>
      </w:r>
      <w:commentRangeEnd w:id="187"/>
      <w:r w:rsidR="00DC6CE9">
        <w:rPr>
          <w:rStyle w:val="CommentReference"/>
          <w:rFonts w:eastAsiaTheme="minorHAnsi" w:cstheme="minorBidi"/>
          <w:b w:val="0"/>
        </w:rPr>
        <w:commentReference w:id="187"/>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fldSimple w:instr=" seq figure fig2 ">
        <w:r w:rsidR="00A15D39">
          <w:rPr>
            <w:noProof/>
          </w:rPr>
          <w:t>2</w:t>
        </w:r>
      </w:fldSimple>
      <w:r w:rsidR="0049688B">
        <w:t>-</w:t>
      </w:r>
      <w:fldSimple w:instr=" seq figure fig4 ">
        <w:r w:rsidR="00A15D39">
          <w:rPr>
            <w:noProof/>
          </w:rPr>
          <w:t>4</w:t>
        </w:r>
      </w:fldSimple>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fldSimple w:instr=" seq figure fig2 ">
        <w:r w:rsidR="00A15D39">
          <w:rPr>
            <w:noProof/>
          </w:rPr>
          <w:t>2</w:t>
        </w:r>
      </w:fldSimple>
      <w:r w:rsidR="005F1C92">
        <w:t>-</w:t>
      </w:r>
      <w:fldSimple w:instr=" seq figure fig4 ">
        <w:r w:rsidR="00A15D39">
          <w:rPr>
            <w:noProof/>
          </w:rPr>
          <w:t>4</w:t>
        </w:r>
      </w:fldSimple>
      <w:r w:rsidR="00F345B5">
        <w:t xml:space="preserve">, except the baroreflex algorithm was deactivated at 200s. </w:t>
      </w:r>
      <w:r w:rsidR="00EF5639">
        <w:t xml:space="preserve">Figure </w:t>
      </w:r>
      <w:fldSimple w:instr=" seq figure fig7 ">
        <w:r w:rsidR="00A15D39">
          <w:rPr>
            <w:noProof/>
          </w:rPr>
          <w:t>7</w:t>
        </w:r>
      </w:fldSimple>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fldSimple w:instr=" seq sfigure figs10 ">
        <w:r w:rsidR="00C8314F">
          <w:rPr>
            <w:noProof/>
          </w:rPr>
          <w:t>10</w:t>
        </w:r>
      </w:fldSimple>
      <w:r w:rsidR="0027606F">
        <w:t>-S</w:t>
      </w:r>
      <w:fldSimple w:instr=" seq sfigure figs12 ">
        <w:r w:rsidR="00C8314F">
          <w:rPr>
            <w:noProof/>
          </w:rPr>
          <w:t>12</w:t>
        </w:r>
      </w:fldSimple>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88"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88"/>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55DD5098"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TnVtPjQyPC9SZWNOdW0+PERpc3BsYXlUZXh0PlszNiwgMzddPC9EaXNwbGF5VGV4dD48cmVjb3Jk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PEVuZE5vdGU+PENpdGU+PEF1dGhvcj5MYW5nPC9BdXRob3I+PFllYXI+MjAxNTwvWWVhcj48UmVj
TnVtPjQyPC9SZWNOdW0+PERpc3BsYXlUZXh0PlszNiwgMzddPC9EaXNwbGF5VGV4dD48cmVjb3Jk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D53D9A" w:rsidRPr="00B95524">
        <w:rPr>
          <w:rFonts w:asciiTheme="majorBidi" w:hAnsiTheme="majorBidi" w:cstheme="majorBidi"/>
        </w:rPr>
        <w:fldChar w:fldCharType="separate"/>
      </w:r>
      <w:r w:rsidR="009F71FD">
        <w:rPr>
          <w:rFonts w:asciiTheme="majorBidi" w:hAnsiTheme="majorBidi" w:cstheme="majorBidi"/>
          <w:noProof/>
        </w:rPr>
        <w:t>[36, 37]</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89"/>
      <w:commentRangeStart w:id="190"/>
      <w:r w:rsidR="00BC2B20">
        <w:rPr>
          <w:rFonts w:asciiTheme="majorBidi" w:hAnsiTheme="majorBidi" w:cstheme="majorBidi"/>
        </w:rPr>
        <w:t>increased</w:t>
      </w:r>
      <w:commentRangeEnd w:id="189"/>
      <w:r w:rsidR="00515123">
        <w:rPr>
          <w:rStyle w:val="CommentReference"/>
        </w:rPr>
        <w:commentReference w:id="189"/>
      </w:r>
      <w:commentRangeEnd w:id="190"/>
      <w:r w:rsidR="00B87194">
        <w:rPr>
          <w:rStyle w:val="CommentReference"/>
        </w:rPr>
        <w:commentReference w:id="190"/>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1"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91"/>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2"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92"/>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93"/>
      <w:commentRangeStart w:id="194"/>
      <w:r>
        <w:t>Role of myosin ATPase in driving concentric growth</w:t>
      </w:r>
      <w:commentRangeEnd w:id="193"/>
      <w:r w:rsidR="005A7D59">
        <w:rPr>
          <w:rStyle w:val="CommentReference"/>
          <w:rFonts w:eastAsiaTheme="minorHAnsi" w:cstheme="minorBidi"/>
          <w:b w:val="0"/>
        </w:rPr>
        <w:commentReference w:id="193"/>
      </w:r>
      <w:commentRangeEnd w:id="194"/>
      <w:r w:rsidR="008F5CC8">
        <w:rPr>
          <w:rStyle w:val="CommentReference"/>
          <w:rFonts w:eastAsiaTheme="minorHAnsi" w:cstheme="minorBidi"/>
          <w:b w:val="0"/>
        </w:rPr>
        <w:commentReference w:id="194"/>
      </w:r>
    </w:p>
    <w:p w14:paraId="2C8AEEC5" w14:textId="17C80620"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7112CB">
        <w:fldChar w:fldCharType="separate"/>
      </w:r>
      <w:r w:rsidR="006F711A">
        <w:rPr>
          <w:noProof/>
        </w:rPr>
        <w:t>[18]</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C84A5D">
        <w:fldChar w:fldCharType="separate"/>
      </w:r>
      <w:r w:rsidR="006F711A">
        <w:rPr>
          <w:noProof/>
        </w:rPr>
        <w:t>[18]</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19C012BB"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9F71FD">
        <w:instrText xml:space="preserve"> ADDIN EN.CITE &lt;EndNote&gt;&lt;Cite&gt;&lt;Author&gt;Watkins&lt;/Author&gt;&lt;Year&gt;2011&lt;/Year&gt;&lt;RecNum&gt;1887&lt;/RecNum&gt;&lt;DisplayText&gt;[38]&lt;/DisplayText&gt;&lt;record&gt;&lt;rec-number&gt;1887&lt;/rec-number&gt;&lt;foreign-keys&gt;&lt;key app="EN" db-id="aadswwfz8z5sdcedvxipvw9tdwp2zfwa9dps" timestamp="1535411306" guid="a45ab004-1bad-44a0-b284-c478260d710f"&gt;1887&lt;/key&gt;&lt;/foreign-keys&gt;&lt;ref-type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Med&lt;/secondary-title&gt;&lt;short-title&gt;Inherited cardiomyopathies&lt;/short-title&gt;&lt;/titles&gt;&lt;periodical&gt;&lt;full-title&gt;N Engl J Med&lt;/full-title&gt;&lt;/periodical&gt;&lt;pages&gt;1643-56&lt;/pages&gt;&lt;volume&gt;364&lt;/volume&gt;&lt;number&gt;17&lt;/number&gt;&lt;keywords&gt;&lt;keyword&gt;Cardiomyopathies/classification/etiology/*genetics/pathology&lt;/keyword&gt;&lt;keyword&gt;Cardiomyopathy,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custom6&gt;21524215&lt;/custom6&gt;&lt;electronic-resource-num&gt;10.1056/NEJMra0902923&lt;/electronic-resource-num&gt;&lt;/record&gt;&lt;/Cite&gt;&lt;/EndNote&gt;</w:instrText>
      </w:r>
      <w:r w:rsidR="005079F0">
        <w:fldChar w:fldCharType="separate"/>
      </w:r>
      <w:r w:rsidR="009F71FD">
        <w:rPr>
          <w:noProof/>
        </w:rPr>
        <w:t>[38]</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Y051bT4xMzc8L1JlY051bT48RGlzcGxheVRleHQ+WzM5LCA0MF08L0Rpc3BsYXlUZXh0PjxyZWNv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9F71FD">
        <w:instrText xml:space="preserve"> ADDIN EN.CITE </w:instrText>
      </w:r>
      <w:r w:rsidR="009F71FD">
        <w:fldChar w:fldCharType="begin">
          <w:fldData xml:space="preserve">PEVuZE5vdGU+PENpdGU+PEF1dGhvcj5HcmVlbjwvQXV0aG9yPjxZZWFyPjIwMTE8L1llYXI+PFJl
Y051bT4xMzc8L1JlY051bT48RGlzcGxheVRleHQ+WzM5LCA0MF08L0Rpc3BsYXlUZXh0PjxyZWNv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9F71FD">
        <w:instrText xml:space="preserve"> ADDIN EN.CITE.DATA </w:instrText>
      </w:r>
      <w:r w:rsidR="009F71FD">
        <w:fldChar w:fldCharType="end"/>
      </w:r>
      <w:r w:rsidR="00EE3B8C">
        <w:fldChar w:fldCharType="separate"/>
      </w:r>
      <w:r w:rsidR="009F71FD">
        <w:rPr>
          <w:noProof/>
        </w:rPr>
        <w:t>[39, 40]</w:t>
      </w:r>
      <w:r w:rsidR="00EE3B8C">
        <w:fldChar w:fldCharType="end"/>
      </w:r>
    </w:p>
    <w:p w14:paraId="4EE8DE05" w14:textId="6A0490D7"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9F71FD">
        <w:instrText xml:space="preserve"> ADDIN EN.CITE &lt;EndNote&gt;&lt;Cite&gt;&lt;Author&gt;Iglewski&lt;/Author&gt;&lt;Year&gt;2010&lt;/Year&gt;&lt;RecNum&gt;99&lt;/RecNum&gt;&lt;DisplayText&gt;[41]&lt;/DisplayText&gt;&lt;record&gt;&lt;rec-number&gt;99&lt;/rec-number&gt;&lt;foreign-keys&gt;&lt;key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9F71FD">
        <w:rPr>
          <w:noProof/>
        </w:rPr>
        <w:t>[41]</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9F71FD">
        <w:instrText xml:space="preserve"> ADDIN EN.CITE &lt;EndNote&gt;&lt;Cite&gt;&lt;Author&gt;Iglewski&lt;/Author&gt;&lt;Year&gt;2010&lt;/Year&gt;&lt;RecNum&gt;99&lt;/RecNum&gt;&lt;DisplayText&gt;[41]&lt;/DisplayText&gt;&lt;record&gt;&lt;rec-number&gt;99&lt;/rec-number&gt;&lt;foreign-keys&gt;&lt;key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9F71FD">
        <w:rPr>
          <w:noProof/>
        </w:rPr>
        <w:t>[41]</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fldSimple w:instr=" seq figure fig10 ">
        <w:r w:rsidR="00190093" w:rsidRPr="00E47632">
          <w:rPr>
            <w:noProof/>
          </w:rPr>
          <w:t>10</w:t>
        </w:r>
      </w:fldSimple>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ZWNOdW0+MTAwPC9SZWNOdW0+PERpc3BsYXlUZXh0Pls0Mi00NV08L0Rpc3BsYXlUZXh0PjxyZWNv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9F71FD">
        <w:instrText xml:space="preserve"> ADDIN EN.CITE </w:instrText>
      </w:r>
      <w:r w:rsidR="009F71FD">
        <w:fldChar w:fldCharType="begin">
          <w:fldData xml:space="preserve">PEVuZE5vdGU+PENpdGU+PEF1dGhvcj5MdXB0YWs8L0F1dGhvcj48WWVhcj4yMDA1PC9ZZWFyPjxS
ZWNOdW0+MTAwPC9SZWNOdW0+PERpc3BsYXlUZXh0Pls0Mi00NV08L0Rpc3BsYXlUZXh0PjxyZWNv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9F71FD">
        <w:instrText xml:space="preserve"> ADDIN EN.CITE.DATA </w:instrText>
      </w:r>
      <w:r w:rsidR="009F71FD">
        <w:fldChar w:fldCharType="end"/>
      </w:r>
      <w:r w:rsidR="008E641F">
        <w:fldChar w:fldCharType="separate"/>
      </w:r>
      <w:r w:rsidR="009F71FD">
        <w:rPr>
          <w:noProof/>
        </w:rPr>
        <w:t>[42-45]</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9F71FD">
        <w:instrText xml:space="preserve"> ADDIN EN.CITE &lt;EndNote&gt;&lt;Cite&gt;&lt;Author&gt;Meerson&lt;/Author&gt;&lt;Year&gt;1967&lt;/Year&gt;&lt;RecNum&gt;104&lt;/RecNum&gt;&lt;DisplayText&gt;[46]&lt;/DisplayText&gt;&lt;record&gt;&lt;rec-number&gt;104&lt;/rec-number&gt;&lt;foreign-keys&gt;&lt;key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9F71FD">
        <w:rPr>
          <w:noProof/>
        </w:rPr>
        <w:t>[46]</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cj48UmVjTnVtPjEwNTwvUmVjTnVtPjxEaXNwbGF5VGV4dD5bNDddPC9EaXNwbGF5VGV4dD48cmVj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9F71FD">
        <w:instrText xml:space="preserve"> ADDIN EN.CITE </w:instrText>
      </w:r>
      <w:r w:rsidR="009F71FD">
        <w:fldChar w:fldCharType="begin">
          <w:fldData xml:space="preserve">PEVuZE5vdGU+PENpdGU+PEF1dGhvcj5SaXR0ZXJob2ZmPC9BdXRob3I+PFllYXI+MjAyMDwvWWVh
cj48UmVjTnVtPjEwNTwvUmVjTnVtPjxEaXNwbGF5VGV4dD5bNDddPC9EaXNwbGF5VGV4dD48cmVj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9F71FD">
        <w:instrText xml:space="preserve"> ADDIN EN.CITE.DATA </w:instrText>
      </w:r>
      <w:r w:rsidR="009F71FD">
        <w:fldChar w:fldCharType="end"/>
      </w:r>
      <w:r w:rsidR="00F8684D">
        <w:fldChar w:fldCharType="separate"/>
      </w:r>
      <w:r w:rsidR="009F71FD">
        <w:rPr>
          <w:noProof/>
        </w:rPr>
        <w:t>[47]</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fldSimple w:instr=" seq figure fig10 ">
        <w:r w:rsidR="00AA5AA5">
          <w:rPr>
            <w:noProof/>
          </w:rPr>
          <w:t>10</w:t>
        </w:r>
      </w:fldSimple>
      <w:r w:rsidR="00190093">
        <w:t>)</w:t>
      </w:r>
      <w:r w:rsidR="002C1A3C">
        <w:t>.</w:t>
      </w:r>
    </w:p>
    <w:p w14:paraId="0D3B3AEF" w14:textId="43659121" w:rsidR="004B1ECB" w:rsidRDefault="003D2872" w:rsidP="00221DE9">
      <w:pPr>
        <w:spacing w:line="240" w:lineRule="auto"/>
        <w:ind w:firstLine="720"/>
        <w:jc w:val="both"/>
      </w:pPr>
      <w:r>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cj48UmVjTnVtPjE0MDwvUmVjTnVtPjxEaXNwbGF5VGV4dD5bNDQsIDQ3XTwvRGlzcGxheVRleHQ+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9F71FD">
        <w:instrText xml:space="preserve"> ADDIN EN.CITE </w:instrText>
      </w:r>
      <w:r w:rsidR="009F71FD">
        <w:fldChar w:fldCharType="begin">
          <w:fldData xml:space="preserve">PEVuZE5vdGU+PENpdGU+PEF1dGhvcj5SaXR0ZXJob2ZmPC9BdXRob3I+PFllYXI+MjAyMDwvWWVh
cj48UmVjTnVtPjE0MDwvUmVjTnVtPjxEaXNwbGF5VGV4dD5bNDQsIDQ3XTwvRGlzcGxheVRleHQ+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9F71FD">
        <w:instrText xml:space="preserve"> ADDIN EN.CITE.DATA </w:instrText>
      </w:r>
      <w:r w:rsidR="009F71FD">
        <w:fldChar w:fldCharType="end"/>
      </w:r>
      <w:r w:rsidR="001940EA">
        <w:fldChar w:fldCharType="separate"/>
      </w:r>
      <w:r w:rsidR="009F71FD">
        <w:rPr>
          <w:noProof/>
        </w:rPr>
        <w:t>[44, 47]</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w:t>
      </w:r>
      <w:r w:rsidR="00B7051F" w:rsidRPr="00B7051F">
        <w:lastRenderedPageBreak/>
        <w:t xml:space="preserve">this metabolic repatterning in response to cardiac stress </w:t>
      </w:r>
      <w:r w:rsidR="00AE5BAA">
        <w:fldChar w:fldCharType="begin">
          <w:fldData xml:space="preserve">PEVuZE5vdGU+PENpdGU+PEF1dGhvcj5NYTwvQXV0aG9yPjxZZWFyPjIwMTk8L1llYXI+PFJlY051
bT4xMDY8L1JlY051bT48RGlzcGxheVRleHQ+WzQ4XTwvRGlzcGxheVRleHQ+PHJlY29yZD48cmVj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9F71FD">
        <w:instrText xml:space="preserve"> ADDIN EN.CITE </w:instrText>
      </w:r>
      <w:r w:rsidR="009F71FD">
        <w:fldChar w:fldCharType="begin">
          <w:fldData xml:space="preserve">PEVuZE5vdGU+PENpdGU+PEF1dGhvcj5NYTwvQXV0aG9yPjxZZWFyPjIwMTk8L1llYXI+PFJlY051
bT4xMDY8L1JlY051bT48RGlzcGxheVRleHQ+WzQ4XTwvRGlzcGxheVRleHQ+PHJlY29yZD48cmVj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9F71FD">
        <w:instrText xml:space="preserve"> ADDIN EN.CITE.DATA </w:instrText>
      </w:r>
      <w:r w:rsidR="009F71FD">
        <w:fldChar w:fldCharType="end"/>
      </w:r>
      <w:r w:rsidR="00AE5BAA">
        <w:fldChar w:fldCharType="separate"/>
      </w:r>
      <w:r w:rsidR="009F71FD">
        <w:rPr>
          <w:noProof/>
        </w:rPr>
        <w:t>[48]</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Y051bT4xMDc8L1JlY051bT48RGlzcGxheVRleHQ+WzQ5XTwvRGlzcGxheVRleHQ+PHJlY29yZD48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9F71FD">
        <w:instrText xml:space="preserve"> ADDIN EN.CITE </w:instrText>
      </w:r>
      <w:r w:rsidR="009F71FD">
        <w:fldChar w:fldCharType="begin">
          <w:fldData xml:space="preserve">PEVuZE5vdGU+PENpdGU+PEF1dGhvcj5aaGFuZzwvQXV0aG9yPjxZZWFyPjIwMTQ8L1llYXI+PFJl
Y051bT4xMDc8L1JlY051bT48RGlzcGxheVRleHQ+WzQ5XTwvRGlzcGxheVRleHQ+PHJlY29yZD48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9F71FD">
        <w:instrText xml:space="preserve"> ADDIN EN.CITE.DATA </w:instrText>
      </w:r>
      <w:r w:rsidR="009F71FD">
        <w:fldChar w:fldCharType="end"/>
      </w:r>
      <w:r w:rsidR="00146DA3">
        <w:fldChar w:fldCharType="separate"/>
      </w:r>
      <w:r w:rsidR="009F71FD">
        <w:rPr>
          <w:noProof/>
        </w:rPr>
        <w:t>[49]</w:t>
      </w:r>
      <w:r w:rsidR="00146DA3">
        <w:fldChar w:fldCharType="end"/>
      </w:r>
      <w:r w:rsidR="00570AE3" w:rsidRPr="00570AE3">
        <w:t>.</w:t>
      </w:r>
      <w:r w:rsidR="0093767C">
        <w:t xml:space="preserve"> </w:t>
      </w:r>
      <w:r w:rsidR="0093767C" w:rsidRPr="0093767C">
        <w:t>Specifically, Lin28a increases IGF1 receptor, p-IRS-1, p-</w:t>
      </w:r>
      <w:proofErr w:type="spellStart"/>
      <w:r w:rsidR="0093767C" w:rsidRPr="0093767C">
        <w:t>Akt</w:t>
      </w:r>
      <w:proofErr w:type="spellEnd"/>
      <w:r w:rsidR="0093767C" w:rsidRPr="0093767C">
        <w:t xml:space="preserve">, p-mTOR and p-p70s6k expression levels in cardiomyocytes </w:t>
      </w:r>
      <w:r w:rsidR="00FE4667">
        <w:fldChar w:fldCharType="begin">
          <w:fldData xml:space="preserve">PEVuZE5vdGU+PENpdGU+PEF1dGhvcj5aaHU8L0F1dGhvcj48WWVhcj4yMDExPC9ZZWFyPjxSZWNO
dW0+MTA4PC9SZWNOdW0+PERpc3BsYXlUZXh0Pls1MF08L0Rpc3BsYXlUZXh0PjxyZWNvcmQ+PHJl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9F71FD">
        <w:instrText xml:space="preserve"> ADDIN EN.CITE </w:instrText>
      </w:r>
      <w:r w:rsidR="009F71FD">
        <w:fldChar w:fldCharType="begin">
          <w:fldData xml:space="preserve">PEVuZE5vdGU+PENpdGU+PEF1dGhvcj5aaHU8L0F1dGhvcj48WWVhcj4yMDExPC9ZZWFyPjxSZWNO
dW0+MTA4PC9SZWNOdW0+PERpc3BsYXlUZXh0Pls1MF08L0Rpc3BsYXlUZXh0PjxyZWNvcmQ+PHJl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9F71FD">
        <w:instrText xml:space="preserve"> ADDIN EN.CITE.DATA </w:instrText>
      </w:r>
      <w:r w:rsidR="009F71FD">
        <w:fldChar w:fldCharType="end"/>
      </w:r>
      <w:r w:rsidR="00FE4667">
        <w:fldChar w:fldCharType="separate"/>
      </w:r>
      <w:r w:rsidR="009F71FD">
        <w:rPr>
          <w:noProof/>
        </w:rPr>
        <w:t>[50]</w:t>
      </w:r>
      <w:r w:rsidR="00FE4667">
        <w:fldChar w:fldCharType="end"/>
      </w:r>
      <w:r w:rsidR="00DB0BF2">
        <w:t xml:space="preserve"> </w:t>
      </w:r>
      <w:r w:rsidR="0093767C" w:rsidRPr="0093767C">
        <w:t>(</w:t>
      </w:r>
      <w:r w:rsidR="00AA5AA5">
        <w:t xml:space="preserve">Figure </w:t>
      </w:r>
      <w:fldSimple w:instr=" seq figure fig10 ">
        <w:r w:rsidR="00AA5AA5">
          <w:rPr>
            <w:noProof/>
          </w:rPr>
          <w:t>10</w:t>
        </w:r>
      </w:fldSimple>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21CD1AD8"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PFJlY051bT4xMDk8L1JlY051bT48RGlzcGxheVRleHQ+WzUxXTwvRGlzcGxheVRleHQ+PHJlY29y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9F71FD">
        <w:instrText xml:space="preserve"> ADDIN EN.CITE </w:instrText>
      </w:r>
      <w:r w:rsidR="009F71FD">
        <w:fldChar w:fldCharType="begin">
          <w:fldData xml:space="preserve">PEVuZE5vdGU+PENpdGU+PEF1dGhvcj5NY011bGxlbjwvQXV0aG9yPjxZZWFyPjIwMDQ8L1llYXI+
PFJlY051bT4xMDk8L1JlY051bT48RGlzcGxheVRleHQ+WzUxXTwvRGlzcGxheVRleHQ+PHJlY29y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9F71FD">
        <w:instrText xml:space="preserve"> ADDIN EN.CITE.DATA </w:instrText>
      </w:r>
      <w:r w:rsidR="009F71FD">
        <w:fldChar w:fldCharType="end"/>
      </w:r>
      <w:r w:rsidR="009136CA">
        <w:fldChar w:fldCharType="separate"/>
      </w:r>
      <w:r w:rsidR="009F71FD">
        <w:rPr>
          <w:noProof/>
        </w:rPr>
        <w:t>[51]</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PFJlY051bT4xMTA8L1JlY051bT48RGlzcGxheVRleHQ+WzUyXTwvRGlzcGxheVRleHQ+PHJlY29y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9F71FD">
        <w:instrText xml:space="preserve"> ADDIN EN.CITE </w:instrText>
      </w:r>
      <w:r w:rsidR="009F71FD">
        <w:fldChar w:fldCharType="begin">
          <w:fldData xml:space="preserve">PEVuZE5vdGU+PENpdGU+PEF1dGhvcj5TaGlvamltYTwvQXV0aG9yPjxZZWFyPjIwMDU8L1llYXI+
PFJlY051bT4xMTA8L1JlY051bT48RGlzcGxheVRleHQ+WzUyXTwvRGlzcGxheVRleHQ+PHJlY29y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9F71FD">
        <w:instrText xml:space="preserve"> ADDIN EN.CITE.DATA </w:instrText>
      </w:r>
      <w:r w:rsidR="009F71FD">
        <w:fldChar w:fldCharType="end"/>
      </w:r>
      <w:r w:rsidR="009F1DCC">
        <w:fldChar w:fldCharType="separate"/>
      </w:r>
      <w:r w:rsidR="009F71FD">
        <w:rPr>
          <w:noProof/>
        </w:rPr>
        <w:t>[52]</w:t>
      </w:r>
      <w:r w:rsidR="009F1DCC">
        <w:fldChar w:fldCharType="end"/>
      </w:r>
      <w:r w:rsidR="004602B1" w:rsidRPr="004602B1">
        <w:t xml:space="preserve"> by mTOR (</w:t>
      </w:r>
      <w:r w:rsidR="00AA5AA5">
        <w:t xml:space="preserve">Figure </w:t>
      </w:r>
      <w:fldSimple w:instr=" seq figure fig10 ">
        <w:r w:rsidR="00AA5AA5">
          <w:rPr>
            <w:noProof/>
          </w:rPr>
          <w:t>10</w:t>
        </w:r>
      </w:fldSimple>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PjxSZWNOdW0+MTExPC9SZWNOdW0+PERpc3BsYXlUZXh0Pls1M108L0Rpc3BsYXlUZXh0PjxyZWNv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9F71FD">
        <w:instrText xml:space="preserve"> ADDIN EN.CITE </w:instrText>
      </w:r>
      <w:r w:rsidR="009F71FD">
        <w:fldChar w:fldCharType="begin">
          <w:fldData xml:space="preserve">PEVuZE5vdGU+PENpdGU+PEF1dGhvcj5MYXZhbmRlcm88L0F1dGhvcj48WWVhcj4xOTk4PC9ZZWFy
PjxSZWNOdW0+MTExPC9SZWNOdW0+PERpc3BsYXlUZXh0Pls1M108L0Rpc3BsYXlUZXh0PjxyZWNv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9F71FD">
        <w:instrText xml:space="preserve"> ADDIN EN.CITE.DATA </w:instrText>
      </w:r>
      <w:r w:rsidR="009F71FD">
        <w:fldChar w:fldCharType="end"/>
      </w:r>
      <w:r w:rsidR="0063580B">
        <w:fldChar w:fldCharType="separate"/>
      </w:r>
      <w:r w:rsidR="009F71FD">
        <w:rPr>
          <w:noProof/>
        </w:rPr>
        <w:t>[53]</w:t>
      </w:r>
      <w:r w:rsidR="0063580B">
        <w:fldChar w:fldCharType="end"/>
      </w:r>
      <w:r w:rsidR="00077887" w:rsidRPr="00077887">
        <w:t>.</w:t>
      </w:r>
      <w:r w:rsidR="00C06877">
        <w:t xml:space="preserve"> </w:t>
      </w:r>
      <w:r w:rsidR="00C06877" w:rsidRPr="00C06877">
        <w:t xml:space="preserve">The </w:t>
      </w:r>
      <w:proofErr w:type="spellStart"/>
      <w:r w:rsidR="00C06877" w:rsidRPr="00C06877">
        <w:t>Akt</w:t>
      </w:r>
      <w:proofErr w:type="spellEnd"/>
      <w:r w:rsidR="00C06877" w:rsidRPr="00C06877">
        <w:t xml:space="preserve">/mTOR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UmVjTnVtPjExMjwvUmVjTnVtPjxEaXNwbGF5VGV4dD5bNTRdPC9EaXNwbGF5VGV4dD48cmVjb3Jk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9F71FD">
        <w:instrText xml:space="preserve"> ADDIN EN.CITE </w:instrText>
      </w:r>
      <w:r w:rsidR="009F71FD">
        <w:fldChar w:fldCharType="begin">
          <w:fldData xml:space="preserve">PEVuZE5vdGU+PENpdGU+PEF1dGhvcj5Wb2xrZXJzPC9BdXRob3I+PFllYXI+MjAxMzwvWWVhcj48
UmVjTnVtPjExMjwvUmVjTnVtPjxEaXNwbGF5VGV4dD5bNTRdPC9EaXNwbGF5VGV4dD48cmVjb3Jk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9F71FD">
        <w:instrText xml:space="preserve"> ADDIN EN.CITE.DATA </w:instrText>
      </w:r>
      <w:r w:rsidR="009F71FD">
        <w:fldChar w:fldCharType="end"/>
      </w:r>
      <w:r w:rsidR="004C2E73">
        <w:fldChar w:fldCharType="separate"/>
      </w:r>
      <w:r w:rsidR="009F71FD">
        <w:rPr>
          <w:noProof/>
        </w:rPr>
        <w:t>[54]</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fldSimple w:instr=" seq figure fig10 ">
        <w:r w:rsidR="00AA5AA5">
          <w:rPr>
            <w:noProof/>
          </w:rPr>
          <w:t>10</w:t>
        </w:r>
      </w:fldSimple>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95"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95"/>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w:t>
      </w:r>
      <w:proofErr w:type="spellStart"/>
      <w:r>
        <w:t>Akt</w:t>
      </w:r>
      <w:proofErr w:type="spellEnd"/>
      <w:r>
        <w:t xml:space="preserve">,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96"/>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96"/>
      <w:r w:rsidR="00423FED">
        <w:rPr>
          <w:rStyle w:val="CommentReference"/>
          <w:rFonts w:eastAsiaTheme="minorHAnsi" w:cstheme="minorBidi"/>
          <w:b w:val="0"/>
        </w:rPr>
        <w:commentReference w:id="196"/>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7347A71C"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fldSimple w:instr=" seq figure fig10 ">
        <w:r w:rsidR="00EE25FF">
          <w:rPr>
            <w:noProof/>
          </w:rPr>
          <w:t>10</w:t>
        </w:r>
      </w:fldSimple>
      <w:r w:rsidR="00EE25FF">
        <w:t>)</w:t>
      </w:r>
      <w:r w:rsidR="00695D5D">
        <w:t xml:space="preserve"> </w:t>
      </w:r>
      <w:r w:rsidR="00C66A03">
        <w:fldChar w:fldCharType="begin">
          <w:fldData xml:space="preserve">PEVuZE5vdGU+PENpdGU+PEF1dGhvcj5GcmVpYnVyZzwvQXV0aG9yPjxZZWFyPjIwMDA8L1llYXI+
PFJlY051bT4xMTM8L1JlY051bT48RGlzcGxheVRleHQ+WzU1XTwvRGlzcGxheVRleHQ+PHJlY29y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9F71FD">
        <w:instrText xml:space="preserve"> ADDIN EN.CITE </w:instrText>
      </w:r>
      <w:r w:rsidR="009F71FD">
        <w:fldChar w:fldCharType="begin">
          <w:fldData xml:space="preserve">PEVuZE5vdGU+PENpdGU+PEF1dGhvcj5GcmVpYnVyZzwvQXV0aG9yPjxZZWFyPjIwMDA8L1llYXI+
PFJlY051bT4xMTM8L1JlY051bT48RGlzcGxheVRleHQ+WzU1XTwvRGlzcGxheVRleHQ+PHJlY29y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9F71FD">
        <w:instrText xml:space="preserve"> ADDIN EN.CITE.DATA </w:instrText>
      </w:r>
      <w:r w:rsidR="009F71FD">
        <w:fldChar w:fldCharType="end"/>
      </w:r>
      <w:r w:rsidR="00C66A03">
        <w:fldChar w:fldCharType="separate"/>
      </w:r>
      <w:r w:rsidR="009F71FD">
        <w:rPr>
          <w:noProof/>
        </w:rPr>
        <w:t>[55]</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3225E83C"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Y051bT4xMTQ8L1JlY051bT48RGlzcGxheVRleHQ+WzU2XTwvRGlzcGxheVRleHQ+PHJlY29yZD48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9F71FD">
        <w:instrText xml:space="preserve"> ADDIN EN.CITE </w:instrText>
      </w:r>
      <w:r w:rsidR="009F71FD">
        <w:fldChar w:fldCharType="begin">
          <w:fldData xml:space="preserve">PEVuZE5vdGU+PENpdGU+PEF1dGhvcj5MaW5rZTwvQXV0aG9yPjxZZWFyPjE5OTk8L1llYXI+PFJl
Y051bT4xMTQ8L1JlY051bT48RGlzcGxheVRleHQ+WzU2XTwvRGlzcGxheVRleHQ+PHJlY29yZD48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9F71FD">
        <w:instrText xml:space="preserve"> ADDIN EN.CITE.DATA </w:instrText>
      </w:r>
      <w:r w:rsidR="009F71FD">
        <w:fldChar w:fldCharType="end"/>
      </w:r>
      <w:r w:rsidR="003C421E">
        <w:fldChar w:fldCharType="separate"/>
      </w:r>
      <w:r w:rsidR="009F71FD">
        <w:rPr>
          <w:noProof/>
        </w:rPr>
        <w:t>[56]</w:t>
      </w:r>
      <w:r w:rsidR="003C421E">
        <w:fldChar w:fldCharType="end"/>
      </w:r>
      <w:r w:rsidRPr="000E3A8E">
        <w:t>, but it is also involved in protein-protein interactions (</w:t>
      </w:r>
      <w:r w:rsidR="00AA5AA5">
        <w:t xml:space="preserve">Figure </w:t>
      </w:r>
      <w:fldSimple w:instr=" seq figure fig10 ">
        <w:r w:rsidR="00AA5AA5">
          <w:rPr>
            <w:noProof/>
          </w:rPr>
          <w:t>10</w:t>
        </w:r>
      </w:fldSimple>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PFJlY051bT4xMTU8L1JlY051bT48RGlzcGxheVRleHQ+WzU3XTwvRGlzcGxheVRleHQ+PHJlY29y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9F71FD">
        <w:instrText xml:space="preserve"> ADDIN EN.CITE </w:instrText>
      </w:r>
      <w:r w:rsidR="009F71FD">
        <w:fldChar w:fldCharType="begin">
          <w:fldData xml:space="preserve">PEVuZE5vdGU+PENpdGU+PEF1dGhvcj5HcmFuemllcjwvQXV0aG9yPjxZZWFyPjIwMDk8L1llYXI+
PFJlY051bT4xMTU8L1JlY051bT48RGlzcGxheVRleHQ+WzU3XTwvRGlzcGxheVRleHQ+PHJlY29y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9F71FD">
        <w:instrText xml:space="preserve"> ADDIN EN.CITE.DATA </w:instrText>
      </w:r>
      <w:r w:rsidR="009F71FD">
        <w:fldChar w:fldCharType="end"/>
      </w:r>
      <w:r w:rsidR="007F7067">
        <w:fldChar w:fldCharType="separate"/>
      </w:r>
      <w:r w:rsidR="009F71FD">
        <w:rPr>
          <w:noProof/>
        </w:rPr>
        <w:t>[57]</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ZWNOdW0+MTE2PC9SZWNOdW0+PERpc3BsYXlUZXh0Pls1OF08L0Rpc3BsYXlUZXh0PjxyZWNvcmQ+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9F71FD">
        <w:instrText xml:space="preserve"> ADDIN EN.CITE </w:instrText>
      </w:r>
      <w:r w:rsidR="009F71FD">
        <w:fldChar w:fldCharType="begin">
          <w:fldData xml:space="preserve">PEVuZE5vdGU+PENpdGU+PEF1dGhvcj5TaGVpa2g8L0F1dGhvcj48WWVhcj4yMDA4PC9ZZWFyPjxS
ZWNOdW0+MTE2PC9SZWNOdW0+PERpc3BsYXlUZXh0Pls1OF08L0Rpc3BsYXlUZXh0PjxyZWNvcmQ+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9F71FD">
        <w:instrText xml:space="preserve"> ADDIN EN.CITE.DATA </w:instrText>
      </w:r>
      <w:r w:rsidR="009F71FD">
        <w:fldChar w:fldCharType="end"/>
      </w:r>
      <w:r w:rsidR="00B660CB">
        <w:fldChar w:fldCharType="separate"/>
      </w:r>
      <w:r w:rsidR="009F71FD">
        <w:rPr>
          <w:noProof/>
        </w:rPr>
        <w:t>[58]</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Y051bT4xMTc8L1JlY051bT48RGlzcGxheVRleHQ+WzU5XTwvRGlzcGxheVRleHQ+PHJlY29yZD48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9F71FD">
        <w:instrText xml:space="preserve"> ADDIN EN.CITE </w:instrText>
      </w:r>
      <w:r w:rsidR="009F71FD">
        <w:fldChar w:fldCharType="begin">
          <w:fldData xml:space="preserve">PEVuZE5vdGU+PENpdGU+PEF1dGhvcj5MYW5nZTwvQXV0aG9yPjxZZWFyPjIwMDI8L1llYXI+PFJl
Y051bT4xMTc8L1JlY051bT48RGlzcGxheVRleHQ+WzU5XTwvRGlzcGxheVRleHQ+PHJlY29yZD48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9F71FD">
        <w:instrText xml:space="preserve"> ADDIN EN.CITE.DATA </w:instrText>
      </w:r>
      <w:r w:rsidR="009F71FD">
        <w:fldChar w:fldCharType="end"/>
      </w:r>
      <w:r w:rsidR="00D1082A">
        <w:fldChar w:fldCharType="separate"/>
      </w:r>
      <w:r w:rsidR="009F71FD">
        <w:rPr>
          <w:noProof/>
        </w:rPr>
        <w:t>[59]</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ZWNOdW0+MTE4PC9SZWNOdW0+PERpc3BsYXlUZXh0Pls1OF08L0Rpc3BsYXlUZXh0PjxyZWNvcmQ+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9F71FD">
        <w:instrText xml:space="preserve"> ADDIN EN.CITE </w:instrText>
      </w:r>
      <w:r w:rsidR="009F71FD">
        <w:fldChar w:fldCharType="begin">
          <w:fldData xml:space="preserve">PEVuZE5vdGU+PENpdGU+PEF1dGhvcj5TaGVpa2g8L0F1dGhvcj48WWVhcj4yMDA4PC9ZZWFyPjxS
ZWNOdW0+MTE4PC9SZWNOdW0+PERpc3BsYXlUZXh0Pls1OF08L0Rpc3BsYXlUZXh0PjxyZWNvcmQ+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9F71FD">
        <w:instrText xml:space="preserve"> ADDIN EN.CITE.DATA </w:instrText>
      </w:r>
      <w:r w:rsidR="009F71FD">
        <w:fldChar w:fldCharType="end"/>
      </w:r>
      <w:r w:rsidR="006D3988">
        <w:fldChar w:fldCharType="separate"/>
      </w:r>
      <w:r w:rsidR="009F71FD">
        <w:rPr>
          <w:noProof/>
        </w:rPr>
        <w:t>[58]</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Y051bT4xMTk8L1JlY051bT48RGlzcGxheVRleHQ+WzYwXTwvRGlzcGxheVRleHQ+PHJlY29yZD48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9F71FD">
        <w:instrText xml:space="preserve"> ADDIN EN.CITE </w:instrText>
      </w:r>
      <w:r w:rsidR="009F71FD">
        <w:fldChar w:fldCharType="begin">
          <w:fldData xml:space="preserve">PEVuZE5vdGU+PENpdGU+PEF1dGhvcj5LZWhhdDwvQXV0aG9yPjxZZWFyPjIwMTE8L1llYXI+PFJl
Y051bT4xMTk8L1JlY051bT48RGlzcGxheVRleHQ+WzYwXTwvRGlzcGxheVRleHQ+PHJlY29yZD48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9F71FD">
        <w:instrText xml:space="preserve"> ADDIN EN.CITE.DATA </w:instrText>
      </w:r>
      <w:r w:rsidR="009F71FD">
        <w:fldChar w:fldCharType="end"/>
      </w:r>
      <w:r w:rsidR="00BF4E0A">
        <w:fldChar w:fldCharType="separate"/>
      </w:r>
      <w:r w:rsidR="009F71FD">
        <w:rPr>
          <w:noProof/>
        </w:rPr>
        <w:t>[60]</w:t>
      </w:r>
      <w:r w:rsidR="00BF4E0A">
        <w:fldChar w:fldCharType="end"/>
      </w:r>
      <w:r w:rsidRPr="000E3A8E">
        <w:t>. Thus, FHL1 is a component of the stretch sensor at the I</w:t>
      </w:r>
      <w:r w:rsidR="009F77DF">
        <w:t xml:space="preserve"> </w:t>
      </w:r>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55B10BDC"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Y051bT4xMjA8L1JlY051bT48RGlzcGxheVRleHQ+WzYxXTwvRGlzcGxheVRleHQ+PHJlY29yZD48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9F71FD">
        <w:instrText xml:space="preserve"> ADDIN EN.CITE </w:instrText>
      </w:r>
      <w:r w:rsidR="009F71FD">
        <w:fldChar w:fldCharType="begin">
          <w:fldData xml:space="preserve">PEVuZE5vdGU+PENpdGU+PEF1dGhvcj5SYWRrZTwvQXV0aG9yPjxZZWFyPjIwMTk8L1llYXI+PFJl
Y051bT4xMjA8L1JlY051bT48RGlzcGxheVRleHQ+WzYxXTwvRGlzcGxheVRleHQ+PHJlY29yZD48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9F71FD">
        <w:instrText xml:space="preserve"> ADDIN EN.CITE.DATA </w:instrText>
      </w:r>
      <w:r w:rsidR="009F71FD">
        <w:fldChar w:fldCharType="end"/>
      </w:r>
      <w:r w:rsidR="002204D0" w:rsidRPr="00862F6A">
        <w:fldChar w:fldCharType="separate"/>
      </w:r>
      <w:r w:rsidR="009F71FD">
        <w:rPr>
          <w:noProof/>
        </w:rPr>
        <w:t>[61]</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Y051bT4xMTc8L1JlY051bT48RGlzcGxheVRleHQ+WzU5XTwvRGlzcGxheVRleHQ+PHJlY29yZD48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9F71FD">
        <w:instrText xml:space="preserve"> ADDIN EN.CITE </w:instrText>
      </w:r>
      <w:r w:rsidR="009F71FD">
        <w:fldChar w:fldCharType="begin">
          <w:fldData xml:space="preserve">PEVuZE5vdGU+PENpdGU+PEF1dGhvcj5MYW5nZTwvQXV0aG9yPjxZZWFyPjIwMDI8L1llYXI+PFJl
Y051bT4xMTc8L1JlY051bT48RGlzcGxheVRleHQ+WzU5XTwvRGlzcGxheVRleHQ+PHJlY29yZD48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9F71FD">
        <w:instrText xml:space="preserve"> ADDIN EN.CITE.DATA </w:instrText>
      </w:r>
      <w:r w:rsidR="009F71FD">
        <w:fldChar w:fldCharType="end"/>
      </w:r>
      <w:r w:rsidR="00FC2735">
        <w:fldChar w:fldCharType="separate"/>
      </w:r>
      <w:r w:rsidR="009F71FD">
        <w:rPr>
          <w:noProof/>
        </w:rPr>
        <w:t>[59]</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Y051bT45Nzg8L1JlY051bT48RGlzcGxheVRleHQ+WzYyXTwvRGlzcGxheVRleHQ+PHJlY29yZD48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9F71FD">
        <w:instrText xml:space="preserve"> ADDIN EN.CITE </w:instrText>
      </w:r>
      <w:r w:rsidR="009F71FD">
        <w:fldChar w:fldCharType="begin">
          <w:fldData xml:space="preserve">PEVuZE5vdGU+PENpdGU+PEF1dGhvcj5MYW5nZTwvQXV0aG9yPjxZZWFyPjIwMDU8L1llYXI+PFJl
Y051bT45Nzg8L1JlY051bT48RGlzcGxheVRleHQ+WzYyXTwvRGlzcGxheVRleHQ+PHJlY29yZD48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9F71FD">
        <w:instrText xml:space="preserve"> ADDIN EN.CITE.DATA </w:instrText>
      </w:r>
      <w:r w:rsidR="009F71FD">
        <w:fldChar w:fldCharType="end"/>
      </w:r>
      <w:r w:rsidR="00720F84">
        <w:fldChar w:fldCharType="separate"/>
      </w:r>
      <w:r w:rsidR="009F71FD">
        <w:rPr>
          <w:noProof/>
        </w:rPr>
        <w:t>[62]</w:t>
      </w:r>
      <w:r w:rsidR="00720F84">
        <w:fldChar w:fldCharType="end"/>
      </w:r>
      <w:r w:rsidRPr="00E678FD">
        <w:t>.</w:t>
      </w:r>
    </w:p>
    <w:p w14:paraId="212B1E4D" w14:textId="23FA34E0"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dW0+MTI1PC9SZWNOdW0+PERpc3BsYXlUZXh0Pls2M108L0Rpc3BsYXlUZXh0PjxyZWNvcmQ+PHJl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9F71FD">
        <w:instrText xml:space="preserve"> ADDIN EN.CITE </w:instrText>
      </w:r>
      <w:r w:rsidR="009F71FD">
        <w:fldChar w:fldCharType="begin">
          <w:fldData xml:space="preserve">PEVuZE5vdGU+PENpdGU+PEF1dGhvcj5ab3U8L0F1dGhvcj48WWVhcj4yMDA2PC9ZZWFyPjxSZWNO
dW0+MTI1PC9SZWNOdW0+PERpc3BsYXlUZXh0Pls2M108L0Rpc3BsYXlUZXh0PjxyZWNvcmQ+PHJl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9F71FD">
        <w:instrText xml:space="preserve"> ADDIN EN.CITE.DATA </w:instrText>
      </w:r>
      <w:r w:rsidR="009F71FD">
        <w:fldChar w:fldCharType="end"/>
      </w:r>
      <w:r w:rsidR="00457D76">
        <w:fldChar w:fldCharType="separate"/>
      </w:r>
      <w:r w:rsidR="009F71FD">
        <w:rPr>
          <w:noProof/>
        </w:rPr>
        <w:t>[63]</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Y051bT4xMjY8L1JlY051bT48RGlzcGxheVRleHQ+WzY0LCA2NV08L0Rpc3BsYXlUZXh0PjxyZWNv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9F71FD">
        <w:instrText xml:space="preserve"> ADDIN EN.CITE </w:instrText>
      </w:r>
      <w:r w:rsidR="009F71FD">
        <w:fldChar w:fldCharType="begin">
          <w:fldData xml:space="preserve">PEVuZE5vdGU+PENpdGU+PEF1dGhvcj5Lbm9sbDwvQXV0aG9yPjxZZWFyPjIwMDI8L1llYXI+PFJl
Y051bT4xMjY8L1JlY051bT48RGlzcGxheVRleHQ+WzY0LCA2NV08L0Rpc3BsYXlUZXh0PjxyZWNv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9F71FD">
        <w:instrText xml:space="preserve"> ADDIN EN.CITE.DATA </w:instrText>
      </w:r>
      <w:r w:rsidR="009F71FD">
        <w:fldChar w:fldCharType="end"/>
      </w:r>
      <w:r w:rsidR="00384648">
        <w:fldChar w:fldCharType="separate"/>
      </w:r>
      <w:r w:rsidR="009F71FD">
        <w:rPr>
          <w:noProof/>
        </w:rPr>
        <w:t>[64, 65]</w:t>
      </w:r>
      <w:r w:rsidR="00384648">
        <w:fldChar w:fldCharType="end"/>
      </w:r>
      <w:r w:rsidR="00F01BF0">
        <w:t>. MLP has also been detected in the I</w:t>
      </w:r>
      <w:r w:rsidR="00925E57">
        <w:t xml:space="preserve"> </w:t>
      </w:r>
      <w:r w:rsidR="00F01BF0">
        <w:t xml:space="preserve">band </w:t>
      </w:r>
      <w:r w:rsidR="009636CD">
        <w:fldChar w:fldCharType="begin"/>
      </w:r>
      <w:r w:rsidR="009F71FD">
        <w:instrText xml:space="preserve"> ADDIN EN.CITE &lt;EndNote&gt;&lt;Cite&gt;&lt;Author&gt;Arber&lt;/Author&gt;&lt;Year&gt;1997&lt;/Year&gt;&lt;RecNum&gt;123&lt;/RecNum&gt;&lt;DisplayText&gt;[66]&lt;/DisplayText&gt;&lt;record&gt;&lt;rec-number&gt;123&lt;/rec-number&gt;&lt;foreign-keys&gt;&lt;key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9F71FD">
        <w:rPr>
          <w:noProof/>
        </w:rPr>
        <w:t>[66]</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UmVjTnVtPjEyODwvUmVjTnVtPjxEaXNwbGF5VGV4dD5bNjddPC9EaXNwbGF5VGV4dD48cmVjb3Jk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9F71FD">
        <w:instrText xml:space="preserve"> ADDIN EN.CITE </w:instrText>
      </w:r>
      <w:r w:rsidR="009F71FD">
        <w:fldChar w:fldCharType="begin">
          <w:fldData xml:space="preserve">PEVuZE5vdGU+PENpdGU+PEF1dGhvcj5Cb2F0ZW5nPC9BdXRob3I+PFllYXI+MjAwOTwvWWVhcj48
UmVjTnVtPjEyODwvUmVjTnVtPjxEaXNwbGF5VGV4dD5bNjddPC9EaXNwbGF5VGV4dD48cmVjb3Jk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9F71FD">
        <w:instrText xml:space="preserve"> ADDIN EN.CITE.DATA </w:instrText>
      </w:r>
      <w:r w:rsidR="009F71FD">
        <w:fldChar w:fldCharType="end"/>
      </w:r>
      <w:r w:rsidR="00470D24">
        <w:fldChar w:fldCharType="separate"/>
      </w:r>
      <w:r w:rsidR="009F71FD">
        <w:rPr>
          <w:noProof/>
        </w:rPr>
        <w:t>[67]</w:t>
      </w:r>
      <w:r w:rsidR="00470D24">
        <w:fldChar w:fldCharType="end"/>
      </w:r>
      <w:r w:rsidR="00F01BF0">
        <w:t xml:space="preserve"> can activate 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UmVjTnVtPjEyOTwvUmVjTnVtPjxEaXNwbGF5VGV4dD5bNjhdPC9EaXNwbGF5VGV4dD48cmVjb3Jk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9F71FD">
        <w:instrText xml:space="preserve"> ADDIN EN.CITE </w:instrText>
      </w:r>
      <w:r w:rsidR="009F71FD">
        <w:fldChar w:fldCharType="begin">
          <w:fldData xml:space="preserve">PEVuZE5vdGU+PENpdGU+PEF1dGhvcj5TYW1hcmVsPC9BdXRob3I+PFllYXI+MjAwODwvWWVhcj48
UmVjTnVtPjEyOTwvUmVjTnVtPjxEaXNwbGF5VGV4dD5bNjhdPC9EaXNwbGF5VGV4dD48cmVjb3Jk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9F71FD">
        <w:instrText xml:space="preserve"> ADDIN EN.CITE.DATA </w:instrText>
      </w:r>
      <w:r w:rsidR="009F71FD">
        <w:fldChar w:fldCharType="end"/>
      </w:r>
      <w:r w:rsidR="00F43C91">
        <w:fldChar w:fldCharType="separate"/>
      </w:r>
      <w:r w:rsidR="009F71FD">
        <w:rPr>
          <w:noProof/>
        </w:rPr>
        <w:t>[68]</w:t>
      </w:r>
      <w:r w:rsidR="00F43C91">
        <w:fldChar w:fldCharType="end"/>
      </w:r>
      <w:r w:rsidR="00F01BF0">
        <w:t xml:space="preserve">. </w:t>
      </w:r>
      <w:r w:rsidR="00F01BF0">
        <w:lastRenderedPageBreak/>
        <w:t>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49E4131F"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TnVtPjEzMjwvUmVjTnVtPjxEaXNwbGF5VGV4dD5bNjksIDcwXTwvRGlzcGxheVRleHQ+PHJlY29y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9F71FD">
        <w:instrText xml:space="preserve"> ADDIN EN.CITE </w:instrText>
      </w:r>
      <w:r w:rsidR="009F71FD">
        <w:fldChar w:fldCharType="begin">
          <w:fldData xml:space="preserve">PEVuZE5vdGU+PENpdGU+PEF1dGhvcj5XaXR0PC9BdXRob3I+PFllYXI+MjAwNTwvWWVhcj48UmVj
TnVtPjEzMjwvUmVjTnVtPjxEaXNwbGF5VGV4dD5bNjksIDcwXTwvRGlzcGxheVRleHQ+PHJlY29y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9F71FD">
        <w:instrText xml:space="preserve"> ADDIN EN.CITE.DATA </w:instrText>
      </w:r>
      <w:r w:rsidR="009F71FD">
        <w:fldChar w:fldCharType="end"/>
      </w:r>
      <w:r w:rsidR="001A1693">
        <w:fldChar w:fldCharType="separate"/>
      </w:r>
      <w:r w:rsidR="009F71FD">
        <w:rPr>
          <w:noProof/>
        </w:rPr>
        <w:t>[69, 70]</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TnVtPjEzNDwvUmVjTnVtPjxEaXNwbGF5VGV4dD5bNzFdPC9EaXNwbGF5VGV4dD48cmVjb3JkPjxy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9F71FD">
        <w:instrText xml:space="preserve"> ADDIN EN.CITE </w:instrText>
      </w:r>
      <w:r w:rsidR="009F71FD">
        <w:fldChar w:fldCharType="begin">
          <w:fldData xml:space="preserve">PEVuZE5vdGU+PENpdGU+PEF1dGhvcj5CYW5nPC9BdXRob3I+PFllYXI+MjAwMTwvWWVhcj48UmVj
TnVtPjEzNDwvUmVjTnVtPjxEaXNwbGF5VGV4dD5bNzFdPC9EaXNwbGF5VGV4dD48cmVjb3JkPjxy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9F71FD">
        <w:instrText xml:space="preserve"> ADDIN EN.CITE.DATA </w:instrText>
      </w:r>
      <w:r w:rsidR="009F71FD">
        <w:fldChar w:fldCharType="end"/>
      </w:r>
      <w:r w:rsidR="00281726">
        <w:fldChar w:fldCharType="separate"/>
      </w:r>
      <w:r w:rsidR="009F71FD">
        <w:rPr>
          <w:noProof/>
        </w:rPr>
        <w:t>[71]</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TnVtPjEzNTwvUmVjTnVtPjxEaXNwbGF5VGV4dD5bNzJdPC9EaXNwbGF5VGV4dD48cmVjb3JkPjxy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9F71FD">
        <w:instrText xml:space="preserve"> ADDIN EN.CITE </w:instrText>
      </w:r>
      <w:r w:rsidR="009F71FD">
        <w:fldChar w:fldCharType="begin">
          <w:fldData xml:space="preserve">PEVuZE5vdGU+PENpdGU+PEF1dGhvcj5PdGV5PC9BdXRob3I+PFllYXI+MjAwNTwvWWVhcj48UmVj
TnVtPjEzNTwvUmVjTnVtPjxEaXNwbGF5VGV4dD5bNzJdPC9EaXNwbGF5VGV4dD48cmVjb3JkPjxy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9F71FD">
        <w:instrText xml:space="preserve"> ADDIN EN.CITE.DATA </w:instrText>
      </w:r>
      <w:r w:rsidR="009F71FD">
        <w:fldChar w:fldCharType="end"/>
      </w:r>
      <w:r w:rsidR="0024728A">
        <w:fldChar w:fldCharType="separate"/>
      </w:r>
      <w:r w:rsidR="009F71FD">
        <w:rPr>
          <w:noProof/>
        </w:rPr>
        <w:t>[72]</w:t>
      </w:r>
      <w:r w:rsidR="0024728A">
        <w:fldChar w:fldCharType="end"/>
      </w:r>
      <w:r>
        <w:t xml:space="preserve"> (</w:t>
      </w:r>
      <w:r w:rsidR="00986BC3">
        <w:t xml:space="preserve">Figure </w:t>
      </w:r>
      <w:fldSimple w:instr=" seq figure fig10 ">
        <w:r w:rsidR="00986BC3">
          <w:rPr>
            <w:noProof/>
          </w:rPr>
          <w:t>10</w:t>
        </w:r>
      </w:fldSimple>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Y051bT4xMzY8L1JlY051bT48RGlzcGxheVRleHQ+WzczXTwvRGlzcGxheVRleHQ+PHJlY29yZD48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9F71FD">
        <w:instrText xml:space="preserve"> ADDIN EN.CITE </w:instrText>
      </w:r>
      <w:r w:rsidR="009F71FD">
        <w:fldChar w:fldCharType="begin">
          <w:fldData xml:space="preserve">PEVuZE5vdGU+PENpdGU+PEF1dGhvcj5Lb2ppYzwvQXV0aG9yPjxZZWFyPjIwMDQ8L1llYXI+PFJl
Y051bT4xMzY8L1JlY051bT48RGlzcGxheVRleHQ+WzczXTwvRGlzcGxheVRleHQ+PHJlY29yZD48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9F71FD">
        <w:instrText xml:space="preserve"> ADDIN EN.CITE.DATA </w:instrText>
      </w:r>
      <w:r w:rsidR="009F71FD">
        <w:fldChar w:fldCharType="end"/>
      </w:r>
      <w:r w:rsidR="00BD4005">
        <w:fldChar w:fldCharType="separate"/>
      </w:r>
      <w:r w:rsidR="009F71FD">
        <w:rPr>
          <w:noProof/>
        </w:rPr>
        <w:t>[73]</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fldSimple w:instr=" REF ZEqnNum226733 \* Charformat \! \* MERGEFORMAT ">
        <w:r w:rsidR="00A15D39" w:rsidRPr="0078732A">
          <w:instrText>(3)</w:instrText>
        </w:r>
      </w:fldSimple>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proofErr w:type="gramStart"/>
      <w:r w:rsidR="00AC773E">
        <w:t>G</w:t>
      </w:r>
      <w:r w:rsidR="00AC773E">
        <w:rPr>
          <w:vertAlign w:val="subscript"/>
        </w:rPr>
        <w:t>a,ecc</w:t>
      </w:r>
      <w:proofErr w:type="spellEnd"/>
      <w:proofErr w:type="gram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fldSimple w:instr=" seq figure fig10 ">
        <w:r w:rsidR="00A9428B">
          <w:rPr>
            <w:noProof/>
          </w:rPr>
          <w:t>10</w:t>
        </w:r>
      </w:fldSimple>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327C382A"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6F711A">
        <w:rPr>
          <w:noProof/>
        </w:rPr>
        <w:t>[15]</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UmVjTnVtPjU0PC9SZWNOdW0+PERpc3BsYXlUZXh0Pls3LCAxMiwgNzRdPC9EaXNwbGF5VGV4dD48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9F71FD">
        <w:instrText xml:space="preserve"> ADDIN EN.CITE </w:instrText>
      </w:r>
      <w:r w:rsidR="009F71FD">
        <w:fldChar w:fldCharType="begin">
          <w:fldData xml:space="preserve">PEVuZE5vdGU+PENpdGU+PEF1dGhvcj5Hb2t0ZXBlPC9BdXRob3I+PFllYXI+MjAxMDwvWWVhcj48
UmVjTnVtPjU0PC9SZWNOdW0+PERpc3BsYXlUZXh0Pls3LCAxMiwgNzRdPC9EaXNwbGF5VGV4dD48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9F71FD">
        <w:instrText xml:space="preserve"> ADDIN EN.CITE.DATA </w:instrText>
      </w:r>
      <w:r w:rsidR="009F71FD">
        <w:fldChar w:fldCharType="end"/>
      </w:r>
      <w:r w:rsidR="005F42A3">
        <w:fldChar w:fldCharType="separate"/>
      </w:r>
      <w:r w:rsidR="009F71FD">
        <w:rPr>
          <w:noProof/>
        </w:rPr>
        <w:t>[7, 12, 74]</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PFJlY051bT4yMjc2PC9SZWNOdW0+PERpc3BsYXlUZXh0Pls5LCA3NSwgNzZdPC9EaXNwbGF5VGV4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9F71FD">
        <w:instrText xml:space="preserve"> ADDIN EN.CITE </w:instrText>
      </w:r>
      <w:r w:rsidR="009F71FD">
        <w:fldChar w:fldCharType="begin">
          <w:fldData xml:space="preserve">PEVuZE5vdGU+PENpdGU+PEF1dGhvcj5BcnVtdWdhbTwvQXV0aG9yPjxZZWFyPjIwMTk8L1llYXI+
PFJlY051bT4yMjc2PC9SZWNOdW0+PERpc3BsYXlUZXh0Pls5LCA3NSwgNzZdPC9EaXNwbGF5VGV4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9F71FD">
        <w:instrText xml:space="preserve"> ADDIN EN.CITE.DATA </w:instrText>
      </w:r>
      <w:r w:rsidR="009F71FD">
        <w:fldChar w:fldCharType="end"/>
      </w:r>
      <w:r w:rsidR="00A24D8B">
        <w:fldChar w:fldCharType="separate"/>
      </w:r>
      <w:r w:rsidR="009F71FD">
        <w:rPr>
          <w:noProof/>
        </w:rPr>
        <w:t>[9, 75, 76]</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97"/>
      <w:commentRangeStart w:id="198"/>
      <w:r w:rsidR="0098427E">
        <w:t>Hill-type models</w:t>
      </w:r>
      <w:commentRangeEnd w:id="197"/>
      <w:r w:rsidR="0089671A">
        <w:rPr>
          <w:rStyle w:val="CommentReference"/>
        </w:rPr>
        <w:commentReference w:id="197"/>
      </w:r>
      <w:commentRangeEnd w:id="198"/>
      <w:r w:rsidR="00500DA5">
        <w:rPr>
          <w:rStyle w:val="CommentReference"/>
        </w:rPr>
        <w:commentReference w:id="198"/>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 </w:instrText>
      </w:r>
      <w:r w:rsidR="006F711A">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EN.CITE.DATA </w:instrText>
      </w:r>
      <w:r w:rsidR="006F711A">
        <w:fldChar w:fldCharType="end"/>
      </w:r>
      <w:r w:rsidR="00542859">
        <w:fldChar w:fldCharType="separate"/>
      </w:r>
      <w:r w:rsidR="006F711A">
        <w:rPr>
          <w:noProof/>
        </w:rPr>
        <w:t>[10, 17]</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PjxSZWNOdW0+NjM8L1JlY051bT48RGlzcGxheVRleHQ+WzEzLCA3N108L0Rpc3BsYXlUZXh0Pjxy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9F71FD">
        <w:instrText xml:space="preserve"> ADDIN EN.CITE </w:instrText>
      </w:r>
      <w:r w:rsidR="009F71FD">
        <w:fldChar w:fldCharType="begin">
          <w:fldData xml:space="preserve">PEVuZE5vdGU+PENpdGU+PEF1dGhvcj5Sb25kYW5pbmE8L0F1dGhvcj48WWVhcj4yMDIwPC9ZZWFy
PjxSZWNOdW0+NjM8L1JlY051bT48RGlzcGxheVRleHQ+WzEzLCA3N108L0Rpc3BsYXlUZXh0Pjxy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9F71FD">
        <w:instrText xml:space="preserve"> ADDIN EN.CITE.DATA </w:instrText>
      </w:r>
      <w:r w:rsidR="009F71FD">
        <w:fldChar w:fldCharType="end"/>
      </w:r>
      <w:r w:rsidR="007156EA">
        <w:fldChar w:fldCharType="separate"/>
      </w:r>
      <w:r w:rsidR="009F71FD">
        <w:rPr>
          <w:noProof/>
        </w:rPr>
        <w:t>[13, 77]</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199"/>
      <w:commentRangeStart w:id="200"/>
      <w:r w:rsidR="0040177A" w:rsidRPr="0040177A">
        <w:t>one-fiber model of cardiac function</w:t>
      </w:r>
      <w:r w:rsidR="005F4001">
        <w:t xml:space="preserve">. This model </w:t>
      </w:r>
      <w:r w:rsidR="00CA16BE">
        <w:t>related the</w:t>
      </w:r>
      <w:commentRangeEnd w:id="199"/>
      <w:r w:rsidR="0089671A">
        <w:rPr>
          <w:rStyle w:val="CommentReference"/>
        </w:rPr>
        <w:commentReference w:id="199"/>
      </w:r>
      <w:commentRangeEnd w:id="200"/>
      <w:r w:rsidR="00C1518D">
        <w:rPr>
          <w:rStyle w:val="CommentReference"/>
        </w:rPr>
        <w:commentReference w:id="200"/>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9F71FD">
        <w:instrText xml:space="preserve"> ADDIN EN.CITE &lt;EndNote&gt;&lt;Cite&gt;&lt;Author&gt;Bovendeerd&lt;/Author&gt;&lt;Year&gt;2006&lt;/Year&gt;&lt;RecNum&gt;94&lt;/RecNum&gt;&lt;DisplayText&gt;[78]&lt;/DisplayText&gt;&lt;record&gt;&lt;rec-number&gt;94&lt;/rec-number&gt;&lt;foreign-keys&gt;&lt;key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9F71FD">
        <w:rPr>
          <w:noProof/>
        </w:rPr>
        <w:t>[78]</w:t>
      </w:r>
      <w:r w:rsidR="008E0EA1">
        <w:fldChar w:fldCharType="end"/>
      </w:r>
      <w:r w:rsidR="00C12651">
        <w:t xml:space="preserve">. </w:t>
      </w:r>
    </w:p>
    <w:p w14:paraId="7A7D37F4" w14:textId="5566E246"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201"/>
      <w:r w:rsidR="00C306BC">
        <w:rPr>
          <w:color w:val="000000" w:themeColor="text1"/>
        </w:rPr>
        <w:fldChar w:fldCharType="begin"/>
      </w:r>
      <w:r w:rsidR="009F71FD">
        <w:rPr>
          <w:color w:val="000000" w:themeColor="text1"/>
        </w:rPr>
        <w:instrText xml:space="preserve"> ADDIN EN.CITE &lt;EndNote&gt;&lt;Cite&gt;&lt;Author&gt;Huxley&lt;/Author&gt;&lt;Year&gt;1957&lt;/Year&gt;&lt;RecNum&gt;95&lt;/RecNum&gt;&lt;DisplayText&gt;[79]&lt;/DisplayText&gt;&lt;record&gt;&lt;rec-number&gt;95&lt;/rec-number&gt;&lt;foreign-keys&gt;&lt;key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9F71FD">
        <w:rPr>
          <w:noProof/>
          <w:color w:val="000000" w:themeColor="text1"/>
        </w:rPr>
        <w:t>[79]</w:t>
      </w:r>
      <w:r w:rsidR="00C306BC">
        <w:rPr>
          <w:color w:val="000000" w:themeColor="text1"/>
        </w:rPr>
        <w:fldChar w:fldCharType="end"/>
      </w:r>
      <w:commentRangeEnd w:id="201"/>
      <w:r w:rsidR="00C306BC">
        <w:rPr>
          <w:rStyle w:val="CommentReference"/>
        </w:rPr>
        <w:commentReference w:id="201"/>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508E6330"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6F711A">
        <w:rPr>
          <w:noProof/>
        </w:rPr>
        <w:t>[15]</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6F711A">
        <w:rPr>
          <w:noProof/>
        </w:rPr>
        <w:t>[9]</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PjxSZWNOdW0+MjMyMTwvUmVjTnVtPjxEaXNwbGF5VGV4dD5bNzddPC9EaXNwbGF5VGV4dD48cmVj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9F71FD">
        <w:instrText xml:space="preserve"> ADDIN EN.CITE </w:instrText>
      </w:r>
      <w:r w:rsidR="009F71FD">
        <w:fldChar w:fldCharType="begin">
          <w:fldData xml:space="preserve">PEVuZE5vdGU+PENpdGU+PEF1dGhvcj5Sb25kYW5pbmE8L0F1dGhvcj48WWVhcj4yMDIwPC9ZZWFy
PjxSZWNOdW0+MjMyMTwvUmVjTnVtPjxEaXNwbGF5VGV4dD5bNzddPC9EaXNwbGF5VGV4dD48cmVj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9F71FD">
        <w:instrText xml:space="preserve"> ADDIN EN.CITE.DATA </w:instrText>
      </w:r>
      <w:r w:rsidR="009F71FD">
        <w:fldChar w:fldCharType="end"/>
      </w:r>
      <w:r w:rsidR="002C16A1">
        <w:fldChar w:fldCharType="separate"/>
      </w:r>
      <w:r w:rsidR="009F71FD">
        <w:rPr>
          <w:noProof/>
        </w:rPr>
        <w:t>[77]</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6F711A">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6F711A">
        <w:rPr>
          <w:noProof/>
        </w:rPr>
        <w:t>[13]</w:t>
      </w:r>
      <w:r w:rsidR="00AA525D">
        <w:fldChar w:fldCharType="end"/>
      </w:r>
      <w:r w:rsidR="00BA53CB">
        <w:t>.</w:t>
      </w:r>
      <w:r>
        <w:t xml:space="preserve"> </w:t>
      </w:r>
      <w:commentRangeStart w:id="202"/>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fldSimple w:instr=" seq figure fig7 ">
        <w:r w:rsidR="00A15D39">
          <w:rPr>
            <w:noProof/>
          </w:rPr>
          <w:t>7</w:t>
        </w:r>
      </w:fldSimple>
      <w:r w:rsidR="008F4F7A">
        <w:t>)</w:t>
      </w:r>
      <w:r>
        <w:t xml:space="preserve">, </w:t>
      </w:r>
      <w:r w:rsidR="0097369C">
        <w:t xml:space="preserve">deactivating the baroreflex control when </w:t>
      </w:r>
      <w:r w:rsidR="00497F69">
        <w:t>applying disease-mimicking perturbations</w:t>
      </w:r>
      <w:r w:rsidR="00C40FA7">
        <w:t xml:space="preserve"> </w:t>
      </w:r>
      <w:r w:rsidR="002B7CAD">
        <w:t xml:space="preserve">(e.g.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fldSimple w:instr=" seq sfigure figs6 ">
        <w:r w:rsidR="00A15D39">
          <w:rPr>
            <w:noProof/>
          </w:rPr>
          <w:t>6</w:t>
        </w:r>
      </w:fldSimple>
      <w:r w:rsidR="00B41FD5">
        <w:t>).</w:t>
      </w:r>
      <w:commentRangeEnd w:id="202"/>
      <w:r w:rsidR="007561A8">
        <w:rPr>
          <w:rStyle w:val="CommentReference"/>
        </w:rPr>
        <w:commentReference w:id="202"/>
      </w:r>
    </w:p>
    <w:p w14:paraId="40DF0B20" w14:textId="44D32280"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UmVjTnVtPjI0PC9SZWNOdW0+PERpc3BsYXlUZXh0PlsxNSwgODBdPC9EaXNwbGF5VGV4dD48cmVj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9F71FD">
        <w:instrText xml:space="preserve"> ADDIN EN.CITE </w:instrText>
      </w:r>
      <w:r w:rsidR="009F71FD">
        <w:fldChar w:fldCharType="begin">
          <w:fldData xml:space="preserve">PEVuZE5vdGU+PENpdGU+PEF1dGhvcj5TaGFyaWZpPC9BdXRob3I+PFllYXI+MjAyMTwvWWVhcj48
UmVjTnVtPjI0PC9SZWNOdW0+PERpc3BsYXlUZXh0PlsxNSwgODBdPC9EaXNwbGF5VGV4dD48cmVj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9F71FD">
        <w:instrText xml:space="preserve"> ADDIN EN.CITE.DATA </w:instrText>
      </w:r>
      <w:r w:rsidR="009F71FD">
        <w:fldChar w:fldCharType="end"/>
      </w:r>
      <w:r w:rsidR="00AD210A">
        <w:fldChar w:fldCharType="separate"/>
      </w:r>
      <w:r w:rsidR="009F71FD">
        <w:rPr>
          <w:noProof/>
        </w:rPr>
        <w:t>[15, 80]</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 </w:instrText>
      </w:r>
      <w:r w:rsidR="009F71FD">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EN.CITE.DATA </w:instrText>
      </w:r>
      <w:r w:rsidR="009F71FD">
        <w:fldChar w:fldCharType="end"/>
      </w:r>
      <w:r w:rsidR="00911E41">
        <w:fldChar w:fldCharType="separate"/>
      </w:r>
      <w:r w:rsidR="009F71FD">
        <w:rPr>
          <w:noProof/>
        </w:rPr>
        <w:t>[81]</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6F711A">
        <w:rPr>
          <w:noProof/>
        </w:rPr>
        <w:t>[9]</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9F71FD">
        <w:instrText xml:space="preserve"> ADDIN EN.CITE &lt;EndNote&gt;&lt;Cite&gt;&lt;Author&gt;Witzenburg&lt;/Author&gt;&lt;Year&gt;2017&lt;/Year&gt;&lt;RecNum&gt;73&lt;/RecNum&gt;&lt;DisplayText&gt;[82]&lt;/DisplayText&gt;&lt;record&gt;&lt;rec-number&gt;73&lt;/rec-number&gt;&lt;foreign-keys&gt;&lt;key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9F71FD">
        <w:rPr>
          <w:noProof/>
        </w:rPr>
        <w:t>[82]</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 </w:instrText>
      </w:r>
      <w:r w:rsidR="009F71FD">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EN.CITE.DATA </w:instrText>
      </w:r>
      <w:r w:rsidR="009F71FD">
        <w:fldChar w:fldCharType="end"/>
      </w:r>
      <w:r w:rsidR="00224722">
        <w:fldChar w:fldCharType="separate"/>
      </w:r>
      <w:r w:rsidR="009F71FD">
        <w:rPr>
          <w:noProof/>
        </w:rPr>
        <w:t>[81]</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9F71FD">
        <w:instrText xml:space="preserve"> ADDIN EN.CITE &lt;EndNote&gt;&lt;Cite&gt;&lt;Author&gt;Lee&lt;/Author&gt;&lt;Year&gt;2015&lt;/Year&gt;&lt;RecNum&gt;993&lt;/RecNum&gt;&lt;DisplayText&gt;[74]&lt;/DisplayText&gt;&lt;record&gt;&lt;rec-number&gt;993&lt;/rec-number&gt;&lt;foreign-keys&gt;&lt;key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703E24">
        <w:fldChar w:fldCharType="separate"/>
      </w:r>
      <w:r w:rsidR="009F71FD">
        <w:rPr>
          <w:noProof/>
        </w:rPr>
        <w:t>[74]</w:t>
      </w:r>
      <w:r w:rsidR="00703E24">
        <w:fldChar w:fldCharType="end"/>
      </w:r>
      <w:r w:rsidR="00703E24">
        <w:t xml:space="preserve"> modified a previously developed eccentric growth law </w:t>
      </w:r>
      <w:r w:rsidR="00703E24">
        <w:fldChar w:fldCharType="begin"/>
      </w:r>
      <w:r w:rsidR="006F711A">
        <w:instrText xml:space="preserve"> ADDIN EN.CITE &lt;EndNote&gt;&lt;Cite&gt;&lt;Author&gt;Goktepe&lt;/Author&gt;&lt;Year&gt;2010&lt;/Year&gt;&lt;RecNum&gt;19&lt;/RecNum&gt;&lt;DisplayText&gt;[12]&lt;/DisplayText&gt;&lt;record&gt;&lt;rec-number&gt;19&lt;/rec-number&gt;&lt;foreign-keys&gt;&lt;key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6F711A">
        <w:rPr>
          <w:noProof/>
        </w:rPr>
        <w:t>[12]</w:t>
      </w:r>
      <w:r w:rsidR="00703E24">
        <w:fldChar w:fldCharType="end"/>
      </w:r>
      <w:r w:rsidR="00703E24">
        <w:t xml:space="preserve"> and were </w:t>
      </w:r>
      <w:r w:rsidR="00703E24">
        <w:lastRenderedPageBreak/>
        <w:t xml:space="preserve">able to capture the reversal of growth for a realistic LV geometry under certain types of loading.  </w:t>
      </w:r>
      <w:r w:rsidR="005B6012" w:rsidRPr="005B6012">
        <w:t>Arumugam</w:t>
      </w:r>
      <w:r w:rsidR="005B6012">
        <w:t xml:space="preserve"> et al. </w:t>
      </w:r>
      <w:r w:rsidR="005B6012">
        <w:fldChar w:fldCharType="begin"/>
      </w:r>
      <w:r w:rsidR="009F71FD">
        <w:instrText xml:space="preserve"> ADDIN EN.CITE &lt;EndNote&gt;&lt;Cite&gt;&lt;Author&gt;Arumugam&lt;/Author&gt;&lt;Year&gt;2019&lt;/Year&gt;&lt;RecNum&gt;2276&lt;/RecNum&gt;&lt;DisplayText&gt;[75]&lt;/DisplayText&gt;&lt;record&gt;&lt;rec-number&gt;2276&lt;/rec-number&gt;&lt;foreign-keys&gt;&lt;key app="EN" db-id="aadswwfz8z5sdcedvxipvw9tdwp2zfwa9dps" timestamp="1612310957" guid="bc44166f-8994-480c-9793-95e50577f268"&gt;2276&lt;/key&gt;&lt;/foreign-keys&gt;&lt;ref-type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9F71FD">
        <w:rPr>
          <w:noProof/>
        </w:rPr>
        <w:t>[75]</w:t>
      </w:r>
      <w:r w:rsidR="005B6012">
        <w:fldChar w:fldCharType="end"/>
      </w:r>
      <w:r w:rsidR="003451A8">
        <w:t xml:space="preserve"> extended their pre</w:t>
      </w:r>
      <w:r w:rsidR="004208C6">
        <w:t xml:space="preserve">vious work </w:t>
      </w:r>
      <w:r w:rsidR="004208C6">
        <w:fldChar w:fldCharType="begin"/>
      </w:r>
      <w:r w:rsidR="009F71FD">
        <w:instrText xml:space="preserve"> ADDIN EN.CITE &lt;EndNote&gt;&lt;Cite&gt;&lt;Author&gt;Lee&lt;/Author&gt;&lt;Year&gt;2015&lt;/Year&gt;&lt;RecNum&gt;993&lt;/RecNum&gt;&lt;DisplayText&gt;[74]&lt;/DisplayText&gt;&lt;record&gt;&lt;rec-number&gt;993&lt;/rec-number&gt;&lt;foreign-keys&gt;&lt;key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4208C6">
        <w:fldChar w:fldCharType="separate"/>
      </w:r>
      <w:r w:rsidR="009F71FD">
        <w:rPr>
          <w:noProof/>
        </w:rPr>
        <w:t>[74]</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4714EDD7" w:rsidR="00337C84" w:rsidRDefault="007D791D" w:rsidP="009F35FA">
      <w:pPr>
        <w:spacing w:line="240" w:lineRule="auto"/>
        <w:ind w:firstLine="720"/>
        <w:jc w:val="both"/>
      </w:pPr>
      <w:commentRangeStart w:id="203"/>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r w:rsidR="002E17FF">
        <w:t xml:space="preserve">PyMyoVent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 xml:space="preserve">captures </w:t>
      </w:r>
      <w:proofErr w:type="spellStart"/>
      <w:r w:rsidR="004C2416" w:rsidRPr="004C2416">
        <w:t>length-dependent</w:t>
      </w:r>
      <w:proofErr w:type="spellEnd"/>
      <w:r w:rsidR="004C2416" w:rsidRPr="004C2416">
        <w:t xml:space="preserve">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9F71FD">
        <w:instrText xml:space="preserve"> ADDIN EN.CITE </w:instrText>
      </w:r>
      <w:r w:rsidR="009F71FD">
        <w:fldChar w:fldCharType="begin">
          <w:fldData xml:space="preserve">PEVuZE5vdGU+PENpdGU+PEF1dGhvcj5DYW1wYmVsbDwvQXV0aG9yPjxZZWFyPjIwMTQ8L1llYXI+
PFJlY051bT4yMzg8L1JlY051bT48RGlzcGxheVRleHQ+WzIyLCAyM108L0Rpc3BsYXlUZXh0Pjxy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9F71FD">
        <w:instrText xml:space="preserve"> ADDIN EN.CITE.DATA </w:instrText>
      </w:r>
      <w:r w:rsidR="009F71FD">
        <w:fldChar w:fldCharType="end"/>
      </w:r>
      <w:r w:rsidR="00140CE6">
        <w:fldChar w:fldCharType="separate"/>
      </w:r>
      <w:r w:rsidR="009F71FD">
        <w:rPr>
          <w:noProof/>
        </w:rPr>
        <w:t>[22, 23]</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 </w:instrText>
      </w:r>
      <w:r w:rsidR="009F71FD">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instrText xml:space="preserve"> ADDIN EN.CITE.DATA </w:instrText>
      </w:r>
      <w:r w:rsidR="009F71FD">
        <w:fldChar w:fldCharType="end"/>
      </w:r>
      <w:r w:rsidR="00F008D2">
        <w:fldChar w:fldCharType="separate"/>
      </w:r>
      <w:r w:rsidR="009F71FD">
        <w:rPr>
          <w:noProof/>
        </w:rPr>
        <w:t>[81]</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007C31DF">
        <w:rPr>
          <w:rFonts w:asciiTheme="majorBidi" w:hAnsiTheme="majorBidi" w:cstheme="majorBidi"/>
        </w:rPr>
        <w:fldChar w:fldCharType="separate"/>
      </w:r>
      <w:r w:rsidR="009F71FD">
        <w:rPr>
          <w:rFonts w:asciiTheme="majorBidi" w:hAnsiTheme="majorBidi" w:cstheme="majorBidi"/>
          <w:noProof/>
        </w:rPr>
        <w:t>[81]</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203"/>
      <w:r w:rsidR="007561A8">
        <w:rPr>
          <w:rStyle w:val="CommentReference"/>
        </w:rPr>
        <w:commentReference w:id="203"/>
      </w:r>
    </w:p>
    <w:p w14:paraId="3D77A4D6" w14:textId="46243521" w:rsidR="00B543A9" w:rsidRDefault="00B543A9" w:rsidP="00F34279">
      <w:pPr>
        <w:pStyle w:val="Heading2"/>
        <w:spacing w:line="240" w:lineRule="auto"/>
      </w:pPr>
      <w:r>
        <w:t>Limitations</w:t>
      </w:r>
      <w:r w:rsidR="00C34E63">
        <w:t xml:space="preserve"> </w:t>
      </w:r>
    </w:p>
    <w:p w14:paraId="4365119E" w14:textId="6B1AA69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PFJlY051bT4yMzE1PC9SZWNOdW0+PERpc3BsYXlUZXh0PlsyMSwgMjRdPC9EaXNwbGF5VGV4dD48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9F71FD">
        <w:instrText xml:space="preserve"> ADDIN EN.CITE </w:instrText>
      </w:r>
      <w:r w:rsidR="009F71FD">
        <w:fldChar w:fldCharType="begin">
          <w:fldData xml:space="preserve">PEVuZE5vdGU+PENpdGU+PEF1dGhvcj5DYW1wYmVsbDwvQXV0aG9yPjxZZWFyPjIwMjA8L1llYXI+
PFJlY051bT4yMzE1PC9SZWNOdW0+PERpc3BsYXlUZXh0PlsyMSwgMjRdPC9EaXNwbGF5VGV4dD48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9F71FD">
        <w:instrText xml:space="preserve"> ADDIN EN.CITE.DATA </w:instrText>
      </w:r>
      <w:r w:rsidR="009F71FD">
        <w:fldChar w:fldCharType="end"/>
      </w:r>
      <w:r w:rsidR="00C26191">
        <w:fldChar w:fldCharType="separate"/>
      </w:r>
      <w:r w:rsidR="009F71FD">
        <w:rPr>
          <w:noProof/>
        </w:rPr>
        <w:t>[21, 24]</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204"/>
      <w:commentRangeStart w:id="205"/>
      <w:r w:rsidR="004D3ED4">
        <w:t>is</w:t>
      </w:r>
      <w:commentRangeEnd w:id="204"/>
      <w:r w:rsidR="00AB2CB3">
        <w:rPr>
          <w:rStyle w:val="CommentReference"/>
        </w:rPr>
        <w:commentReference w:id="204"/>
      </w:r>
      <w:commentRangeEnd w:id="205"/>
      <w:r w:rsidR="004D3ED4">
        <w:rPr>
          <w:rStyle w:val="CommentReference"/>
        </w:rPr>
        <w:commentReference w:id="205"/>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3A0EE7">
        <w:instrText xml:space="preserve"> ADDIN EN.CITE &lt;EndNote&gt;&lt;Cite&gt;&lt;Author&gt;Russel&lt;/Author&gt;&lt;Year&gt;2009&lt;/Year&gt;&lt;RecNum&gt;2089&lt;/RecNum&gt;&lt;DisplayText&gt;[83]&lt;/DisplayText&gt;&lt;record&gt;&lt;rec-number&gt;2089&lt;/rec-number&gt;&lt;foreign-keys&gt;&lt;key app="EN" db-id="aadswwfz8z5sdcedvxipvw9tdwp2zfwa9dps" timestamp="1555106120" guid="c2948602-674c-41db-8f00-35d24a5de8d9"&gt;2089&lt;/key&gt;&lt;/foreign-keys&gt;&lt;ref-type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Imaging&lt;/full-title&gt;&lt;abbr-1&gt;JACC. Cardiovascular imaging&lt;/abbr-1&gt;&lt;/periodical&gt;&lt;pages&gt;648-55&lt;/pages&gt;&lt;volume&gt;2&lt;/volume&gt;&lt;number&gt;5&lt;/number&gt;&lt;keywords&gt;&lt;keyword&gt;Animals&lt;/keyword&gt;&lt;keyword&gt;Echocardiography&lt;/keyword&gt;&lt;keyword&gt;Heart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3A0EE7">
        <w:rPr>
          <w:noProof/>
        </w:rPr>
        <w:t>[83]</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ZWNOdW0+MjA5MDwvUmVjTnVtPjxEaXNwbGF5VGV4dD5bODRdPC9EaXNwbGF5VGV4dD48cmVjb3Jk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3A0EE7">
        <w:instrText xml:space="preserve"> ADDIN EN.CITE </w:instrText>
      </w:r>
      <w:r w:rsidR="003A0EE7">
        <w:fldChar w:fldCharType="begin">
          <w:fldData xml:space="preserve">PEVuZE5vdGU+PENpdGU+PEF1dGhvcj5TaGFybWE8L0F1dGhvcj48WWVhcj4yMDAzPC9ZZWFyPjxS
ZWNOdW0+MjA5MDwvUmVjTnVtPjxEaXNwbGF5VGV4dD5bODRdPC9EaXNwbGF5VGV4dD48cmVjb3Jk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3A0EE7">
        <w:instrText xml:space="preserve"> ADDIN EN.CITE.DATA </w:instrText>
      </w:r>
      <w:r w:rsidR="003A0EE7">
        <w:fldChar w:fldCharType="end"/>
      </w:r>
      <w:r w:rsidR="00AC2C50">
        <w:fldChar w:fldCharType="separate"/>
      </w:r>
      <w:r w:rsidR="003A0EE7">
        <w:rPr>
          <w:noProof/>
        </w:rPr>
        <w:t>[84]</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MTk8L1llYXI+PFJlY051bT44NjwvUmVjTnVtPjxEaXNwbGF5VGV4dD5bODVdPC9EaXNwbGF5VGV4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3A0EE7">
        <w:instrText xml:space="preserve"> ADDIN EN.CITE </w:instrText>
      </w:r>
      <w:r w:rsidR="003A0EE7">
        <w:fldChar w:fldCharType="begin">
          <w:fldData xml:space="preserve">PEVuZE5vdGU+PENpdGU+PEF1dGhvcj5Sb2RyaWd1ZXotQ2FudGFubzwvQXV0aG9yPjxZZWFyPjIw
MTk8L1llYXI+PFJlY051bT44NjwvUmVjTnVtPjxEaXNwbGF5VGV4dD5bODVdPC9EaXNwbGF5VGV4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3A0EE7">
        <w:instrText xml:space="preserve"> ADDIN EN.CITE.DATA </w:instrText>
      </w:r>
      <w:r w:rsidR="003A0EE7">
        <w:fldChar w:fldCharType="end"/>
      </w:r>
      <w:r w:rsidR="00836020">
        <w:fldChar w:fldCharType="separate"/>
      </w:r>
      <w:r w:rsidR="003A0EE7">
        <w:rPr>
          <w:noProof/>
        </w:rPr>
        <w:t>[85]</w:t>
      </w:r>
      <w:r w:rsidR="00836020">
        <w:fldChar w:fldCharType="end"/>
      </w:r>
      <w:r w:rsidR="00EB286B">
        <w:t xml:space="preserve">. </w:t>
      </w:r>
    </w:p>
    <w:p w14:paraId="5C76EF05" w14:textId="7AB2CD60"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PFJlY051bT4zPC9SZWNOdW0+PERpc3BsYXlUZXh0PlsyLCA4Nl08L0Rpc3BsYXlUZXh0PjxyZWNv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3A0EE7">
        <w:instrText xml:space="preserve"> ADDIN EN.CITE </w:instrText>
      </w:r>
      <w:r w:rsidR="003A0EE7">
        <w:fldChar w:fldCharType="begin">
          <w:fldData xml:space="preserve">PEVuZE5vdGU+PENpdGU+PEF1dGhvcj5QaXRvdWxpczwvQXV0aG9yPjxZZWFyPjIwMjA8L1llYXI+
PFJlY051bT4zPC9SZWNOdW0+PERpc3BsYXlUZXh0PlsyLCA4Nl08L0Rpc3BsYXlUZXh0PjxyZWNv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3A0EE7">
        <w:instrText xml:space="preserve"> ADDIN EN.CITE.DATA </w:instrText>
      </w:r>
      <w:r w:rsidR="003A0EE7">
        <w:fldChar w:fldCharType="end"/>
      </w:r>
      <w:r w:rsidR="008F4367">
        <w:fldChar w:fldCharType="separate"/>
      </w:r>
      <w:r w:rsidR="003A0EE7">
        <w:rPr>
          <w:noProof/>
        </w:rPr>
        <w:t>[2, 86]</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UmVjTnVtPjk2PC9SZWNOdW0+PERpc3BsYXlUZXh0Pls4N108L0Rpc3BsYXlUZXh0PjxyZWNvcmQ+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3A0EE7">
        <w:instrText xml:space="preserve"> ADDIN EN.CITE </w:instrText>
      </w:r>
      <w:r w:rsidR="003A0EE7">
        <w:fldChar w:fldCharType="begin">
          <w:fldData xml:space="preserve">PEVuZE5vdGU+PENpdGU+PEF1dGhvcj5UcmVpYmVsPC9BdXRob3I+PFllYXI+MjAxODwvWWVhcj48
UmVjTnVtPjk2PC9SZWNOdW0+PERpc3BsYXlUZXh0Pls4N108L0Rpc3BsYXlUZXh0PjxyZWNvcmQ+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3A0EE7">
        <w:instrText xml:space="preserve"> ADDIN EN.CITE.DATA </w:instrText>
      </w:r>
      <w:r w:rsidR="003A0EE7">
        <w:fldChar w:fldCharType="end"/>
      </w:r>
      <w:r w:rsidR="00AB5977">
        <w:fldChar w:fldCharType="separate"/>
      </w:r>
      <w:r w:rsidR="003A0EE7">
        <w:rPr>
          <w:noProof/>
        </w:rPr>
        <w:t>[87]</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w:t>
      </w:r>
      <w:r w:rsidR="003C241B" w:rsidRPr="003053AA">
        <w:rPr>
          <w:rFonts w:asciiTheme="majorBidi" w:eastAsia="Cambria" w:hAnsiTheme="majorBidi" w:cstheme="majorBidi"/>
          <w:szCs w:val="24"/>
        </w:rPr>
        <w:lastRenderedPageBreak/>
        <w:t xml:space="preserve">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206"/>
      <w:commentRangeStart w:id="207"/>
      <w:r w:rsidRPr="00ED5789">
        <w:rPr>
          <w:b w:val="0"/>
          <w:bCs/>
        </w:rPr>
        <w:t>KSC</w:t>
      </w:r>
      <w:commentRangeEnd w:id="206"/>
      <w:r>
        <w:rPr>
          <w:rStyle w:val="CommentReference"/>
          <w:rFonts w:eastAsiaTheme="minorHAnsi" w:cstheme="minorBidi"/>
          <w:b w:val="0"/>
        </w:rPr>
        <w:commentReference w:id="206"/>
      </w:r>
      <w:commentRangeEnd w:id="207"/>
      <w:r w:rsidR="007561A8">
        <w:rPr>
          <w:rStyle w:val="CommentReference"/>
          <w:rFonts w:eastAsiaTheme="minorHAnsi" w:cstheme="minorBidi"/>
          <w:b w:val="0"/>
        </w:rPr>
        <w:commentReference w:id="207"/>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2B952B0B" w14:textId="77777777" w:rsidR="009F71FD" w:rsidRPr="009F71FD" w:rsidRDefault="008D245F" w:rsidP="009F71FD">
      <w:pPr>
        <w:pStyle w:val="EndNoteBibliography"/>
        <w:spacing w:after="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9F71FD" w:rsidRPr="009F71FD">
        <w:rPr>
          <w:noProof/>
        </w:rPr>
        <w:t>1.</w:t>
      </w:r>
      <w:r w:rsidR="009F71FD" w:rsidRPr="009F71FD">
        <w:rPr>
          <w:noProof/>
        </w:rPr>
        <w:tab/>
        <w:t>Frey N, Olson EN. Cardiac hypertrophy: the good, the bad, and the ugly. Annu Rev Physiol. 2003;65:45-79. Epub 2003/01/14. doi: 10.1146/annurev.physiol.65.092101.142243. PubMed PMID: 12524460.</w:t>
      </w:r>
    </w:p>
    <w:p w14:paraId="64DD6875" w14:textId="77777777" w:rsidR="009F71FD" w:rsidRPr="009F71FD" w:rsidRDefault="009F71FD" w:rsidP="009F71FD">
      <w:pPr>
        <w:pStyle w:val="EndNoteBibliography"/>
        <w:spacing w:after="0"/>
        <w:rPr>
          <w:noProof/>
        </w:rPr>
      </w:pPr>
      <w:r w:rsidRPr="009F71FD">
        <w:rPr>
          <w:noProof/>
        </w:rPr>
        <w:t>2.</w:t>
      </w:r>
      <w:r w:rsidRPr="009F71FD">
        <w:rPr>
          <w:noProof/>
        </w:rPr>
        <w:tab/>
        <w:t>Pitoulis FG, Terracciano CM. Heart Plasticity in Response to Pressure- and Volume-Overload: A Review of Findings in Compensated and Decompensated Phenotypes. Front Physiol. 2020;11:92. Epub 2020/03/03. doi: 10.3389/fphys.2020.00092. PubMed PMID: 32116796; PubMed Central PMCID: PMCPMC7031419.</w:t>
      </w:r>
    </w:p>
    <w:p w14:paraId="3637B4C0" w14:textId="77777777" w:rsidR="009F71FD" w:rsidRPr="009F71FD" w:rsidRDefault="009F71FD" w:rsidP="009F71FD">
      <w:pPr>
        <w:pStyle w:val="EndNoteBibliography"/>
        <w:spacing w:after="0"/>
        <w:rPr>
          <w:noProof/>
        </w:rPr>
      </w:pPr>
      <w:r w:rsidRPr="009F71FD">
        <w:rPr>
          <w:noProof/>
        </w:rPr>
        <w:t>3.</w:t>
      </w:r>
      <w:r w:rsidRPr="009F71FD">
        <w:rPr>
          <w:noProof/>
        </w:rPr>
        <w:tab/>
        <w:t>Hill JA, Olson EN. Cardiac plasticity. N Engl J Med. 2008;358(13):1370-80. Epub 2008/03/28. doi: 10.1056/NEJMra072139. PubMed PMID: 18367740.</w:t>
      </w:r>
    </w:p>
    <w:p w14:paraId="5D3D5033" w14:textId="77777777" w:rsidR="009F71FD" w:rsidRPr="009F71FD" w:rsidRDefault="009F71FD" w:rsidP="009F71FD">
      <w:pPr>
        <w:pStyle w:val="EndNoteBibliography"/>
        <w:spacing w:after="0"/>
        <w:rPr>
          <w:noProof/>
        </w:rPr>
      </w:pPr>
      <w:r w:rsidRPr="009F71FD">
        <w:rPr>
          <w:noProof/>
        </w:rPr>
        <w:t>4.</w:t>
      </w:r>
      <w:r w:rsidRPr="009F71FD">
        <w:rPr>
          <w:noProof/>
        </w:rPr>
        <w:tab/>
        <w:t>Shimizu I, Minamino T. Physiological and pathological cardiac hypertrophy. J Mol Cell Cardiol. 2016;97:245-62. Epub 2016/06/06. doi: 10.1016/j.yjmcc.2016.06.001. PubMed PMID: 27262674.</w:t>
      </w:r>
    </w:p>
    <w:p w14:paraId="06630F8E" w14:textId="77777777" w:rsidR="009F71FD" w:rsidRPr="009F71FD" w:rsidRDefault="009F71FD" w:rsidP="009F71FD">
      <w:pPr>
        <w:pStyle w:val="EndNoteBibliography"/>
        <w:spacing w:after="0"/>
        <w:rPr>
          <w:noProof/>
        </w:rPr>
      </w:pPr>
      <w:r w:rsidRPr="009F71FD">
        <w:rPr>
          <w:noProof/>
        </w:rPr>
        <w:t>5.</w:t>
      </w:r>
      <w:r w:rsidRPr="009F71FD">
        <w:rPr>
          <w:noProof/>
        </w:rPr>
        <w:tab/>
        <w:t>Nakamura M, Sadoshima J. Mechanisms of physiological and pathological cardiac hypertrophy. Nat Rev Cardiol. 2018;15(7):387-407. Epub 2018/04/21. doi: 10.1038/s41569-018-0007-y. PubMed PMID: 29674714.</w:t>
      </w:r>
    </w:p>
    <w:p w14:paraId="6B0BFAAD" w14:textId="77777777" w:rsidR="009F71FD" w:rsidRPr="009F71FD" w:rsidRDefault="009F71FD" w:rsidP="009F71FD">
      <w:pPr>
        <w:pStyle w:val="EndNoteBibliography"/>
        <w:spacing w:after="0"/>
        <w:rPr>
          <w:noProof/>
        </w:rPr>
      </w:pPr>
      <w:r w:rsidRPr="009F71FD">
        <w:rPr>
          <w:noProof/>
        </w:rPr>
        <w:t>6.</w:t>
      </w:r>
      <w:r w:rsidRPr="009F71FD">
        <w:rPr>
          <w:noProof/>
        </w:rPr>
        <w:tab/>
        <w:t>Rausch MK, Dam A, Goktepe S, Abilez OJ, Kuhl E. Computational modeling of growth: systemic and pulmonary hypertension in the heart. Biomech Model Mechanobiol. 2011;10(6):799-811. Epub 2010/12/29. doi: 10.1007/s10237-010-0275-x. PubMed PMID: 21188611; PubMed Central PMCID: PMCPMC3235798.</w:t>
      </w:r>
    </w:p>
    <w:p w14:paraId="459F9A49" w14:textId="77777777" w:rsidR="009F71FD" w:rsidRPr="009F71FD" w:rsidRDefault="009F71FD" w:rsidP="009F71FD">
      <w:pPr>
        <w:pStyle w:val="EndNoteBibliography"/>
        <w:spacing w:after="0"/>
        <w:rPr>
          <w:noProof/>
        </w:rPr>
      </w:pPr>
      <w:r w:rsidRPr="009F71FD">
        <w:rPr>
          <w:noProof/>
        </w:rPr>
        <w:t>7.</w:t>
      </w:r>
      <w:r w:rsidRPr="009F71FD">
        <w:rPr>
          <w:noProof/>
        </w:rPr>
        <w:tab/>
        <w:t>Klepach D, Lee LC, Wenk JF, Ratcliffe MB, Zohdi TI, Navia JA, et al. Growth and remodeling of the left ventricle: A case study of myocardial infarction and surgical ventricular restoration. Mech Res Commun. 2012;42:134-41. doi: 10.1016/j.mechrescom.2012.03.005. PubMed PMID: 22778489; PubMed Central PMCID: PMCPMC3390946.</w:t>
      </w:r>
    </w:p>
    <w:p w14:paraId="77378011" w14:textId="77777777" w:rsidR="009F71FD" w:rsidRPr="009F71FD" w:rsidRDefault="009F71FD" w:rsidP="009F71FD">
      <w:pPr>
        <w:pStyle w:val="EndNoteBibliography"/>
        <w:spacing w:after="0"/>
        <w:rPr>
          <w:noProof/>
        </w:rPr>
      </w:pPr>
      <w:r w:rsidRPr="009F71FD">
        <w:rPr>
          <w:noProof/>
        </w:rPr>
        <w:t>8.</w:t>
      </w:r>
      <w:r w:rsidRPr="009F71FD">
        <w:rPr>
          <w:noProof/>
        </w:rPr>
        <w:tab/>
        <w:t>Guterl KA, Haggart CR, Janssen PM, Holmes JW. Isometric contraction induces rapid myocyte remodeling in cultured rat right ventricular papillary muscles. Am J Physiol Heart Circ Physiol. 2007;293(6):H3707-12. Epub 2007/10/09. doi: 10.1152/ajpheart.00296.2007. PubMed PMID: 17921334.</w:t>
      </w:r>
    </w:p>
    <w:p w14:paraId="695EC390" w14:textId="77777777" w:rsidR="009F71FD" w:rsidRPr="009F71FD" w:rsidRDefault="009F71FD" w:rsidP="009F71FD">
      <w:pPr>
        <w:pStyle w:val="EndNoteBibliography"/>
        <w:spacing w:after="0"/>
        <w:rPr>
          <w:noProof/>
        </w:rPr>
      </w:pPr>
      <w:r w:rsidRPr="009F71FD">
        <w:rPr>
          <w:noProof/>
        </w:rPr>
        <w:t>9.</w:t>
      </w:r>
      <w:r w:rsidRPr="009F71FD">
        <w:rPr>
          <w:noProof/>
        </w:rPr>
        <w:tab/>
        <w:t>Kerckhoffs RC, Omens J, McCulloch AD. A single strain-based growth law predicts concentric and eccentric cardiac growth during pressure and volume overload. Mech Res Commun. 2012;42:40-50. Epub 2012/05/29. doi: 10.1016/j.mechrescom.2011.11.004. PubMed PMID: 22639476; PubMed Central PMCID: PMCPMC3358801.</w:t>
      </w:r>
    </w:p>
    <w:p w14:paraId="7A260779" w14:textId="77777777" w:rsidR="009F71FD" w:rsidRPr="009F71FD" w:rsidRDefault="009F71FD" w:rsidP="009F71FD">
      <w:pPr>
        <w:pStyle w:val="EndNoteBibliography"/>
        <w:spacing w:after="0"/>
        <w:rPr>
          <w:noProof/>
        </w:rPr>
      </w:pPr>
      <w:r w:rsidRPr="009F71FD">
        <w:rPr>
          <w:noProof/>
        </w:rPr>
        <w:t>10.</w:t>
      </w:r>
      <w:r w:rsidRPr="009F71FD">
        <w:rPr>
          <w:noProof/>
        </w:rPr>
        <w:tab/>
        <w:t>Witzenburg CM, Holmes JW. Predicting the Time Course of Ventricular Dilation and Thickening Using a Rapid Compartmental Model. J Cardiovasc Transl Res. 2018;11(2):109-22. Epub 2018/03/20. doi: 10.1007/s12265-018-9793-1. PubMed PMID: 29550925; PubMed Central PMCID: PMCPMC6546110.</w:t>
      </w:r>
    </w:p>
    <w:p w14:paraId="248D059C" w14:textId="77777777" w:rsidR="009F71FD" w:rsidRPr="009F71FD" w:rsidRDefault="009F71FD" w:rsidP="009F71FD">
      <w:pPr>
        <w:pStyle w:val="EndNoteBibliography"/>
        <w:spacing w:after="0"/>
        <w:rPr>
          <w:noProof/>
        </w:rPr>
      </w:pPr>
      <w:r w:rsidRPr="009F71FD">
        <w:rPr>
          <w:noProof/>
        </w:rPr>
        <w:t>11.</w:t>
      </w:r>
      <w:r w:rsidRPr="009F71FD">
        <w:rPr>
          <w:noProof/>
        </w:rPr>
        <w:tab/>
        <w:t>Arts T, Lumens J, Kroon W, Delhaas T. Control of whole heart geometry by intramyocardial mechano-feedback: a model study. PLoS Comput Biol. 2012;8(2):e1002369. Epub 2012/02/22. doi: 10.1371/journal.pcbi.1002369. PubMed PMID: 22346742; PubMed Central PMCID: PMCPMC3276542.</w:t>
      </w:r>
    </w:p>
    <w:p w14:paraId="4A5162B2" w14:textId="77777777" w:rsidR="009F71FD" w:rsidRPr="009F71FD" w:rsidRDefault="009F71FD" w:rsidP="009F71FD">
      <w:pPr>
        <w:pStyle w:val="EndNoteBibliography"/>
        <w:spacing w:after="0"/>
        <w:rPr>
          <w:noProof/>
        </w:rPr>
      </w:pPr>
      <w:r w:rsidRPr="009F71FD">
        <w:rPr>
          <w:noProof/>
        </w:rPr>
        <w:t>12.</w:t>
      </w:r>
      <w:r w:rsidRPr="009F71FD">
        <w:rPr>
          <w:noProof/>
        </w:rPr>
        <w:tab/>
        <w:t>Goktepe S, Abilez OJ, Parker KK, Kuhl E. A multiscale model for eccentric and concentric cardiac growth through sarcomerogenesis. J Theor Biol. 2010;265(3):433-42. Epub 2010/05/08. doi: 10.1016/j.jtbi.2010.04.023. PubMed PMID: 20447409.</w:t>
      </w:r>
    </w:p>
    <w:p w14:paraId="236D0B60" w14:textId="77777777" w:rsidR="009F71FD" w:rsidRPr="009F71FD" w:rsidRDefault="009F71FD" w:rsidP="009F71FD">
      <w:pPr>
        <w:pStyle w:val="EndNoteBibliography"/>
        <w:spacing w:after="0"/>
        <w:rPr>
          <w:noProof/>
        </w:rPr>
      </w:pPr>
      <w:r w:rsidRPr="009F71FD">
        <w:rPr>
          <w:noProof/>
        </w:rPr>
        <w:t>13.</w:t>
      </w:r>
      <w:r w:rsidRPr="009F71FD">
        <w:rPr>
          <w:noProof/>
        </w:rPr>
        <w:tab/>
        <w:t>Rondanina E, Bovendeerd PHM. Evaluation of stimulus-effect relations in left ventricular growth using a simple multiscale model. Biomech Model Mechanobiol. 2020;19(1):263-73. Epub 2019/08/08. doi: 10.1007/s10237-019-01209-2. PubMed PMID: 31388869; PubMed Central PMCID: PMCPMC7005098.</w:t>
      </w:r>
    </w:p>
    <w:p w14:paraId="579C3CA8" w14:textId="77777777" w:rsidR="009F71FD" w:rsidRPr="009F71FD" w:rsidRDefault="009F71FD" w:rsidP="009F71FD">
      <w:pPr>
        <w:pStyle w:val="EndNoteBibliography"/>
        <w:spacing w:after="0"/>
        <w:rPr>
          <w:noProof/>
        </w:rPr>
      </w:pPr>
      <w:r w:rsidRPr="009F71FD">
        <w:rPr>
          <w:noProof/>
        </w:rPr>
        <w:lastRenderedPageBreak/>
        <w:t>14.</w:t>
      </w:r>
      <w:r w:rsidRPr="009F71FD">
        <w:rPr>
          <w:noProof/>
        </w:rPr>
        <w:tab/>
        <w:t>Mojumder J, Choy JS, Leng S, Zhong L, Kassab GS, Lee LC. Mechanical stimuli for left ventricular growth during pressure overload. Exp Mech. 2021;61(1):131-46. Epub 2021/03/23. doi: 10.1007/s11340-020-00643-z. PubMed PMID: 33746236; PubMed Central PMCID: PMCPMC7968380.</w:t>
      </w:r>
    </w:p>
    <w:p w14:paraId="03ED9146" w14:textId="453F0E74" w:rsidR="009F71FD" w:rsidRPr="009F71FD" w:rsidRDefault="009F71FD" w:rsidP="009F71FD">
      <w:pPr>
        <w:pStyle w:val="EndNoteBibliography"/>
        <w:spacing w:after="0"/>
        <w:rPr>
          <w:noProof/>
        </w:rPr>
      </w:pPr>
      <w:r w:rsidRPr="009F71FD">
        <w:rPr>
          <w:noProof/>
        </w:rPr>
        <w:t>15.</w:t>
      </w:r>
      <w:r w:rsidRPr="009F71FD">
        <w:rPr>
          <w:noProof/>
        </w:rPr>
        <w:tab/>
        <w:t xml:space="preserve">Sharifi H, Mann CK, Rockward AL, al. e. Multiscale simulations of left ventricular growth and remodeling. Biophys Rev. 2021. doi: </w:t>
      </w:r>
      <w:hyperlink r:id="rId38" w:history="1">
        <w:r w:rsidRPr="009F71FD">
          <w:rPr>
            <w:rStyle w:val="Hyperlink"/>
            <w:noProof/>
          </w:rPr>
          <w:t>https://doi.org/10.1007/s12551-021-00826-5</w:t>
        </w:r>
      </w:hyperlink>
      <w:r w:rsidRPr="009F71FD">
        <w:rPr>
          <w:noProof/>
        </w:rPr>
        <w:t>. PubMed Central PMCID: PMCPMC8555068.</w:t>
      </w:r>
    </w:p>
    <w:p w14:paraId="5B0C216E" w14:textId="6E046522" w:rsidR="009F71FD" w:rsidRPr="009F71FD" w:rsidRDefault="009F71FD" w:rsidP="009F71FD">
      <w:pPr>
        <w:pStyle w:val="EndNoteBibliography"/>
        <w:spacing w:after="0"/>
        <w:rPr>
          <w:noProof/>
        </w:rPr>
      </w:pPr>
      <w:r w:rsidRPr="009F71FD">
        <w:rPr>
          <w:noProof/>
        </w:rPr>
        <w:t>16.</w:t>
      </w:r>
      <w:r w:rsidRPr="009F71FD">
        <w:rPr>
          <w:noProof/>
        </w:rPr>
        <w:tab/>
        <w:t xml:space="preserve">Yoshida K, Saucerman JJ, Holmes JW. Multiscale model of heart growth during pregnancy: Integrating mechanical and hormonal signaling. bioRxiv. 2020. doi: </w:t>
      </w:r>
      <w:hyperlink r:id="rId39" w:history="1">
        <w:r w:rsidRPr="009F71FD">
          <w:rPr>
            <w:rStyle w:val="Hyperlink"/>
            <w:noProof/>
          </w:rPr>
          <w:t>https://doi.org/10.1101/2020.09.18.302067</w:t>
        </w:r>
      </w:hyperlink>
      <w:r w:rsidRPr="009F71FD">
        <w:rPr>
          <w:noProof/>
        </w:rPr>
        <w:t>.</w:t>
      </w:r>
    </w:p>
    <w:p w14:paraId="40D416A8" w14:textId="77777777" w:rsidR="009F71FD" w:rsidRPr="009F71FD" w:rsidRDefault="009F71FD" w:rsidP="009F71FD">
      <w:pPr>
        <w:pStyle w:val="EndNoteBibliography"/>
        <w:spacing w:after="0"/>
        <w:rPr>
          <w:noProof/>
        </w:rPr>
      </w:pPr>
      <w:r w:rsidRPr="009F71FD">
        <w:rPr>
          <w:noProof/>
        </w:rPr>
        <w:t>17.</w:t>
      </w:r>
      <w:r w:rsidRPr="009F71FD">
        <w:rPr>
          <w:noProof/>
        </w:rPr>
        <w:tab/>
        <w:t>Estrada AC, Yoshida K, Saucerman JJ, Holmes JW. A multiscale model of cardiac concentric hypertrophy incorporating both mechanical and hormonal drivers of growth. Biomech Model Mechanobiol. 2021;20(1):293-307. Epub 2020/09/25. doi: 10.1007/s10237-020-01385-6. PubMed PMID: 32970240; PubMed Central PMCID: PMCPMC7897221.</w:t>
      </w:r>
    </w:p>
    <w:p w14:paraId="3341F9B5" w14:textId="77777777" w:rsidR="009F71FD" w:rsidRPr="009F71FD" w:rsidRDefault="009F71FD" w:rsidP="009F71FD">
      <w:pPr>
        <w:pStyle w:val="EndNoteBibliography"/>
        <w:spacing w:after="0"/>
        <w:rPr>
          <w:noProof/>
        </w:rPr>
      </w:pPr>
      <w:r w:rsidRPr="009F71FD">
        <w:rPr>
          <w:noProof/>
        </w:rPr>
        <w:t>18.</w:t>
      </w:r>
      <w:r w:rsidRPr="009F71FD">
        <w:rPr>
          <w:noProof/>
        </w:rPr>
        <w:tab/>
        <w:t>Davis J, Davis LC, Correll RN, Makarewich CA, Schwanekamp JA, Moussavi-Harami F, et al. A Tension-Based Model Distinguishes Hypertrophic versus Dilated Cardiomyopathy. Cell. 2016;165(5):1147-59. Epub 2016/04/27. doi: 10.1016/j.cell.2016.04.002. PubMed PMID: 27114035; PubMed Central PMCID: PMCPMC4874838.</w:t>
      </w:r>
    </w:p>
    <w:p w14:paraId="66F448CE" w14:textId="77777777" w:rsidR="009F71FD" w:rsidRPr="009F71FD" w:rsidRDefault="009F71FD" w:rsidP="009F71FD">
      <w:pPr>
        <w:pStyle w:val="EndNoteBibliography"/>
        <w:spacing w:after="0"/>
        <w:rPr>
          <w:noProof/>
        </w:rPr>
      </w:pPr>
      <w:r w:rsidRPr="009F71FD">
        <w:rPr>
          <w:noProof/>
        </w:rPr>
        <w:t>19.</w:t>
      </w:r>
      <w:r w:rsidRPr="009F71FD">
        <w:rPr>
          <w:noProof/>
        </w:rPr>
        <w:tab/>
        <w:t>Bischof C, Mirtschink P, Yuan T, Wu M, Zhu C, Kaur J, et al. Mitochondrial-cell cycle cross-talk drives endoreplication in heart disease. Sci Transl Med. 2021;13(623):eabi7964. Epub 2021/12/09. doi: 10.1126/scitranslmed.abi7964. PubMed PMID: 34878823.</w:t>
      </w:r>
    </w:p>
    <w:p w14:paraId="5E83BC10" w14:textId="77777777" w:rsidR="009F71FD" w:rsidRPr="009F71FD" w:rsidRDefault="009F71FD" w:rsidP="009F71FD">
      <w:pPr>
        <w:pStyle w:val="EndNoteBibliography"/>
        <w:spacing w:after="0"/>
        <w:rPr>
          <w:noProof/>
        </w:rPr>
      </w:pPr>
      <w:r w:rsidRPr="009F71FD">
        <w:rPr>
          <w:noProof/>
        </w:rPr>
        <w:t>20.</w:t>
      </w:r>
      <w:r w:rsidRPr="009F71FD">
        <w:rPr>
          <w:noProof/>
        </w:rPr>
        <w:tab/>
        <w:t>Campbell KS. PyMyoVent. 2021.</w:t>
      </w:r>
    </w:p>
    <w:p w14:paraId="2D6A5306" w14:textId="77777777" w:rsidR="009F71FD" w:rsidRPr="009F71FD" w:rsidRDefault="009F71FD" w:rsidP="009F71FD">
      <w:pPr>
        <w:pStyle w:val="EndNoteBibliography"/>
        <w:spacing w:after="0"/>
        <w:rPr>
          <w:noProof/>
        </w:rPr>
      </w:pPr>
      <w:r w:rsidRPr="009F71FD">
        <w:rPr>
          <w:noProof/>
        </w:rPr>
        <w:t>21.</w:t>
      </w:r>
      <w:r w:rsidRPr="009F71FD">
        <w:rPr>
          <w:noProof/>
        </w:rPr>
        <w:tab/>
        <w:t>Campbell KS, Chrisman BS, Campbell SG. Multiscale Modeling of Cardiovascular Function Predicts That the End-Systolic Pressure Volume Relationship Can Be Targeted via Multiple Therapeutic Strategies. Frontiers in physiology. 2020;11:1043. doi: 10.3389/fphys.2020.01043. PubMed PMID: 32973561; PubMed Central PMCID: PMCPMC7466769.</w:t>
      </w:r>
    </w:p>
    <w:p w14:paraId="06218E3C" w14:textId="77777777" w:rsidR="009F71FD" w:rsidRPr="009F71FD" w:rsidRDefault="009F71FD" w:rsidP="009F71FD">
      <w:pPr>
        <w:pStyle w:val="EndNoteBibliography"/>
        <w:spacing w:after="0"/>
        <w:rPr>
          <w:noProof/>
        </w:rPr>
      </w:pPr>
      <w:r w:rsidRPr="009F71FD">
        <w:rPr>
          <w:noProof/>
        </w:rPr>
        <w:t>22.</w:t>
      </w:r>
      <w:r w:rsidRPr="009F71FD">
        <w:rPr>
          <w:noProof/>
        </w:rPr>
        <w:tab/>
        <w:t>Campbell KS. Dynamic coupling of regulated binding sites and cycling myosin heads in striated muscle. J Gen Physiol. 2014;143(3):387-99. doi: 10.1085/jgp.201311078. PubMed PMID: 24516189; PubMed Central PMCID: PMCPMC3933939.</w:t>
      </w:r>
    </w:p>
    <w:p w14:paraId="4E0746F8" w14:textId="77777777" w:rsidR="009F71FD" w:rsidRPr="009F71FD" w:rsidRDefault="009F71FD" w:rsidP="009F71FD">
      <w:pPr>
        <w:pStyle w:val="EndNoteBibliography"/>
        <w:spacing w:after="0"/>
        <w:rPr>
          <w:noProof/>
        </w:rPr>
      </w:pPr>
      <w:r w:rsidRPr="009F71FD">
        <w:rPr>
          <w:noProof/>
        </w:rPr>
        <w:t>23.</w:t>
      </w:r>
      <w:r w:rsidRPr="009F71FD">
        <w:rPr>
          <w:noProof/>
        </w:rPr>
        <w:tab/>
        <w:t>Campbell KS, Janssen PML, Campbell SG. Force-Dependent Recruitment from the Myosin Off State Contributes to Length-Dependent Activation. Biophys J. 2018;115(3):543-53. Epub 2018/07/29. doi: 10.1016/j.bpj.2018.07.006. PubMed PMID: 30054031; PubMed Central PMCID: PMCPMC6084639.</w:t>
      </w:r>
    </w:p>
    <w:p w14:paraId="60845631" w14:textId="2C668835" w:rsidR="009F71FD" w:rsidRPr="009F71FD" w:rsidRDefault="009F71FD" w:rsidP="009F71FD">
      <w:pPr>
        <w:pStyle w:val="EndNoteBibliography"/>
        <w:spacing w:after="0"/>
        <w:rPr>
          <w:noProof/>
        </w:rPr>
      </w:pPr>
      <w:r w:rsidRPr="009F71FD">
        <w:rPr>
          <w:noProof/>
        </w:rPr>
        <w:t>24.</w:t>
      </w:r>
      <w:r w:rsidRPr="009F71FD">
        <w:rPr>
          <w:noProof/>
        </w:rPr>
        <w:tab/>
        <w:t xml:space="preserve">Sharifi H, Mann CK, Wenk JF, al. e. A multiscale model of the cardiovascular system that incorporates baroreflex control of chronotropism, cell-level contractility, and vascular tone. bioRxiv. 2021. doi: </w:t>
      </w:r>
      <w:hyperlink r:id="rId40" w:history="1">
        <w:r w:rsidRPr="009F71FD">
          <w:rPr>
            <w:rStyle w:val="Hyperlink"/>
            <w:noProof/>
          </w:rPr>
          <w:t>https://doi.org/10.1101/2021.10.21.465366</w:t>
        </w:r>
      </w:hyperlink>
      <w:r w:rsidRPr="009F71FD">
        <w:rPr>
          <w:noProof/>
        </w:rPr>
        <w:t>.</w:t>
      </w:r>
    </w:p>
    <w:p w14:paraId="540303E3" w14:textId="77777777" w:rsidR="009F71FD" w:rsidRPr="009F71FD" w:rsidRDefault="009F71FD" w:rsidP="009F71FD">
      <w:pPr>
        <w:pStyle w:val="EndNoteBibliography"/>
        <w:spacing w:after="0"/>
        <w:rPr>
          <w:noProof/>
        </w:rPr>
      </w:pPr>
      <w:r w:rsidRPr="009F71FD">
        <w:rPr>
          <w:noProof/>
        </w:rPr>
        <w:t>25.</w:t>
      </w:r>
      <w:r w:rsidRPr="009F71FD">
        <w:rPr>
          <w:noProof/>
        </w:rPr>
        <w:tab/>
        <w:t>Van der Walt S, Colbert SC, Varoquaux G. The NumPy array: a structure for efficient numerical computation. arXiv. 2011. doi: 10.1109/MCSE.2011.37.</w:t>
      </w:r>
    </w:p>
    <w:p w14:paraId="59F6F040" w14:textId="77777777" w:rsidR="009F71FD" w:rsidRPr="009F71FD" w:rsidRDefault="009F71FD" w:rsidP="009F71FD">
      <w:pPr>
        <w:pStyle w:val="EndNoteBibliography"/>
        <w:spacing w:after="0"/>
        <w:rPr>
          <w:noProof/>
        </w:rPr>
      </w:pPr>
      <w:r w:rsidRPr="009F71FD">
        <w:rPr>
          <w:noProof/>
        </w:rPr>
        <w:t>26.</w:t>
      </w:r>
      <w:r w:rsidRPr="009F71FD">
        <w:rPr>
          <w:noProof/>
        </w:rPr>
        <w:tab/>
        <w:t>Virtanen P, Gommers R, Oliphant TE, Haberland M, Reddy T, Cournapeau D, et al. SciPy 1.0: fundamental algorithms for scientific computing in Python. Nat Methods. 2020;17(3):261-72. Epub 2020/02/06. doi: 10.1038/s41592-019-0686-2. PubMed PMID: 32015543; PubMed Central PMCID: PMCPMC7056644.</w:t>
      </w:r>
    </w:p>
    <w:p w14:paraId="4AA50ECB" w14:textId="77777777" w:rsidR="009F71FD" w:rsidRPr="009F71FD" w:rsidRDefault="009F71FD" w:rsidP="009F71FD">
      <w:pPr>
        <w:pStyle w:val="EndNoteBibliography"/>
        <w:spacing w:after="0"/>
        <w:rPr>
          <w:noProof/>
        </w:rPr>
      </w:pPr>
      <w:r w:rsidRPr="009F71FD">
        <w:rPr>
          <w:noProof/>
        </w:rPr>
        <w:t>27.</w:t>
      </w:r>
      <w:r w:rsidRPr="009F71FD">
        <w:rPr>
          <w:noProof/>
        </w:rPr>
        <w:tab/>
        <w:t>Reback J, jbrockmendel., McKinney W, al. e. pandas-dev/pandas: Pandas 1.3.2. . 2021.</w:t>
      </w:r>
    </w:p>
    <w:p w14:paraId="72401C64" w14:textId="77777777" w:rsidR="009F71FD" w:rsidRPr="009F71FD" w:rsidRDefault="009F71FD" w:rsidP="009F71FD">
      <w:pPr>
        <w:pStyle w:val="EndNoteBibliography"/>
        <w:spacing w:after="0"/>
        <w:rPr>
          <w:noProof/>
        </w:rPr>
      </w:pPr>
      <w:r w:rsidRPr="009F71FD">
        <w:rPr>
          <w:noProof/>
        </w:rPr>
        <w:t>28.</w:t>
      </w:r>
      <w:r w:rsidRPr="009F71FD">
        <w:rPr>
          <w:noProof/>
        </w:rPr>
        <w:tab/>
        <w:t>Maceira AM, Prasad SK, Khan M, Pennell DJ. Normalized left ventricular systolic and diastolic function by steady state free precession cardiovascular magnetic resonance. J Cardiovasc Magn Reson. 2006;8(3):417-26. Epub 2006/06/08. doi: 10.1080/10976640600572889. PubMed PMID: 16755827.</w:t>
      </w:r>
    </w:p>
    <w:p w14:paraId="42E4CD8A" w14:textId="77777777" w:rsidR="009F71FD" w:rsidRPr="009F71FD" w:rsidRDefault="009F71FD" w:rsidP="009F71FD">
      <w:pPr>
        <w:pStyle w:val="EndNoteBibliography"/>
        <w:spacing w:after="0"/>
        <w:rPr>
          <w:noProof/>
        </w:rPr>
      </w:pPr>
      <w:r w:rsidRPr="009F71FD">
        <w:rPr>
          <w:noProof/>
        </w:rPr>
        <w:t>29.</w:t>
      </w:r>
      <w:r w:rsidRPr="009F71FD">
        <w:rPr>
          <w:noProof/>
        </w:rPr>
        <w:tab/>
        <w:t xml:space="preserve">Petersen SE, Aung N, Sanghvi MM, Zemrak F, Fung K, Paiva JM, et al. Reference ranges for cardiac structure and function using cardiovascular magnetic resonance (CMR) in Caucasians from </w:t>
      </w:r>
      <w:r w:rsidRPr="009F71FD">
        <w:rPr>
          <w:noProof/>
        </w:rPr>
        <w:lastRenderedPageBreak/>
        <w:t>the UK Biobank population cohort. J Cardiovasc Magn Reson. 2017;19(1):18. Epub 2017/02/10. doi: 10.1186/s12968-017-0327-9. PubMed PMID: 28178995; PubMed Central PMCID: PMCPMC5304550.</w:t>
      </w:r>
    </w:p>
    <w:p w14:paraId="1CCF36E3" w14:textId="77777777" w:rsidR="009F71FD" w:rsidRPr="009F71FD" w:rsidRDefault="009F71FD" w:rsidP="009F71FD">
      <w:pPr>
        <w:pStyle w:val="EndNoteBibliography"/>
        <w:spacing w:after="0"/>
        <w:rPr>
          <w:noProof/>
        </w:rPr>
      </w:pPr>
      <w:r w:rsidRPr="009F71FD">
        <w:rPr>
          <w:noProof/>
        </w:rPr>
        <w:t>30.</w:t>
      </w:r>
      <w:r w:rsidRPr="009F71FD">
        <w:rPr>
          <w:noProof/>
        </w:rPr>
        <w:tab/>
        <w:t>Otto CM, Nishimura RA, Bonow RO, Carabello BA, Erwin JP, 3rd, Gentile F, et al. 2020 ACC/AHA Guideline for the Management of Patients With Valvular Heart Disease: A Report of the American College of Cardiology/American Heart Association Joint Committee on Clinical Practice Guidelines. Circulation. 2021;143(5):e72-e227. Epub 2020/12/18. doi: 10.1161/CIR.0000000000000923. PubMed PMID: 33332150.</w:t>
      </w:r>
    </w:p>
    <w:p w14:paraId="5A8B0F5A" w14:textId="77777777" w:rsidR="009F71FD" w:rsidRPr="009F71FD" w:rsidRDefault="009F71FD" w:rsidP="009F71FD">
      <w:pPr>
        <w:pStyle w:val="EndNoteBibliography"/>
        <w:spacing w:after="0"/>
        <w:rPr>
          <w:noProof/>
        </w:rPr>
      </w:pPr>
      <w:r w:rsidRPr="009F71FD">
        <w:rPr>
          <w:noProof/>
        </w:rPr>
        <w:t>31.</w:t>
      </w:r>
      <w:r w:rsidRPr="009F71FD">
        <w:rPr>
          <w:noProof/>
        </w:rPr>
        <w:tab/>
        <w:t>Chin CW, Khaw HJ, Luo E, Tan S, White AC, Newby DE, et al. Echocardiography underestimates stroke volume and aortic valve area: implications for patients with small-area low-gradient aortic stenosis. Can J Cardiol. 2014;30(9):1064-72. Epub 2014/08/26. doi: 10.1016/j.cjca.2014.04.021. PubMed PMID: 25151288; PubMed Central PMCID: PMCPMC4161727.</w:t>
      </w:r>
    </w:p>
    <w:p w14:paraId="5282EC0B" w14:textId="77777777" w:rsidR="009F71FD" w:rsidRPr="009F71FD" w:rsidRDefault="009F71FD" w:rsidP="009F71FD">
      <w:pPr>
        <w:pStyle w:val="EndNoteBibliography"/>
        <w:spacing w:after="0"/>
        <w:rPr>
          <w:noProof/>
        </w:rPr>
      </w:pPr>
      <w:r w:rsidRPr="009F71FD">
        <w:rPr>
          <w:noProof/>
        </w:rPr>
        <w:t>32.</w:t>
      </w:r>
      <w:r w:rsidRPr="009F71FD">
        <w:rPr>
          <w:noProof/>
        </w:rPr>
        <w:tab/>
        <w:t>Chin CWL, Everett RJ, Kwiecinski J, Vesey AT, Yeung E, Esson G, et al. Myocardial Fibrosis and Cardiac Decompensation in Aortic Stenosis. JACC Cardiovasc Imaging. 2017;10(11):1320-33. Epub 2016/12/27. doi: 10.1016/j.jcmg.2016.10.007. PubMed PMID: 28017384; PubMed Central PMCID: PMCPMC5683736.</w:t>
      </w:r>
    </w:p>
    <w:p w14:paraId="2439CCD4" w14:textId="77777777" w:rsidR="009F71FD" w:rsidRPr="009F71FD" w:rsidRDefault="009F71FD" w:rsidP="009F71FD">
      <w:pPr>
        <w:pStyle w:val="EndNoteBibliography"/>
        <w:spacing w:after="0"/>
        <w:rPr>
          <w:noProof/>
        </w:rPr>
      </w:pPr>
      <w:r w:rsidRPr="009F71FD">
        <w:rPr>
          <w:noProof/>
        </w:rPr>
        <w:t>33.</w:t>
      </w:r>
      <w:r w:rsidRPr="009F71FD">
        <w:rPr>
          <w:noProof/>
        </w:rPr>
        <w:tab/>
        <w:t>Luszczak J, Olszowska M, Drapisz S, Plazak W, Karch I, Komar M, et al. Assessment of left ventricle function in patients with symptomatic and asymptomatic aortic stenosis by 2-dimensional speckle-tracking imaging. Med Sci Monit. 2012;18(12):MT91-6. Epub 2012/12/01. doi: 10.12659/msm.883587. PubMed PMID: 23197243; PubMed Central PMCID: PMCPMC3560794.</w:t>
      </w:r>
    </w:p>
    <w:p w14:paraId="7FEFA761" w14:textId="77777777" w:rsidR="009F71FD" w:rsidRPr="009F71FD" w:rsidRDefault="009F71FD" w:rsidP="009F71FD">
      <w:pPr>
        <w:pStyle w:val="EndNoteBibliography"/>
        <w:spacing w:after="0"/>
        <w:rPr>
          <w:noProof/>
        </w:rPr>
      </w:pPr>
      <w:r w:rsidRPr="009F71FD">
        <w:rPr>
          <w:noProof/>
        </w:rPr>
        <w:t>34.</w:t>
      </w:r>
      <w:r w:rsidRPr="009F71FD">
        <w:rPr>
          <w:noProof/>
        </w:rPr>
        <w:tab/>
        <w:t>Everett RJ, Treibel TA, Fukui M, Lee H, Rigolli M, Singh A, et al. Extracellular Myocardial Volume in Patients With Aortic Stenosis. J Am Coll Cardiol. 2020;75(3):304-16. Epub 2020/01/25. doi: 10.1016/j.jacc.2019.11.032. PubMed PMID: 31976869; PubMed Central PMCID: PMCPMC6985897.</w:t>
      </w:r>
    </w:p>
    <w:p w14:paraId="752BA0E3" w14:textId="77777777" w:rsidR="009F71FD" w:rsidRPr="009F71FD" w:rsidRDefault="009F71FD" w:rsidP="009F71FD">
      <w:pPr>
        <w:pStyle w:val="EndNoteBibliography"/>
        <w:spacing w:after="0"/>
        <w:rPr>
          <w:noProof/>
        </w:rPr>
      </w:pPr>
      <w:r w:rsidRPr="009F71FD">
        <w:rPr>
          <w:noProof/>
        </w:rPr>
        <w:t>35.</w:t>
      </w:r>
      <w:r w:rsidRPr="009F71FD">
        <w:rPr>
          <w:noProof/>
        </w:rPr>
        <w:tab/>
        <w:t>Spath NB, Gomez M, Everett RJ, Semple S, Chin CWL, White AC, et al. Global Longitudinal Strain Analysis Using Cardiac MRI in Aortic Stenosis: Comparison with Left Ventricular Remodeling, Myocardial Fibrosis, and 2-year Clinical Outcomes. Radiol Cardiothorac Imaging. 2019;1(4):e190027. Epub 2019/10/31. doi: 10.1148/ryct.2019190027. PubMed PMID: 33778518; PubMed Central PMCID: PMCPMC7977929 M.G. disclosed no relevant relationships. R.J.E. disclosed no relevant relationships. S.S. Activities related to the present article: disclosed no relevant relationships. Activities not related to the present article: author was a paid consultant for GlaxoSmithKline; institution received grant from GlaxoSmithKline. Other relationships: disclosed no relevant relationships. C.W.L.C. disclosed no relevant relationships. A.C.W. disclosed no relevant relationships. A.G.J. disclosed no relevant relationships. D.E.N. Activities related to the present article: institution receives grant from British Heart Foundation. Activities not related to the present article: disclosed no relevant relationships. Other relationships: disclosed no relevant relationships. M.R.D. Activities related to the present article: institution receives grant from British Heart Foundation. Activities not related to the present article: disclosed no relevant relationships. Other relationships: disclosed no relevant relationships.</w:t>
      </w:r>
    </w:p>
    <w:p w14:paraId="4C7B9D98" w14:textId="77777777" w:rsidR="009F71FD" w:rsidRPr="009F71FD" w:rsidRDefault="009F71FD" w:rsidP="009F71FD">
      <w:pPr>
        <w:pStyle w:val="EndNoteBibliography"/>
        <w:spacing w:after="0"/>
        <w:rPr>
          <w:noProof/>
        </w:rPr>
      </w:pPr>
      <w:r w:rsidRPr="009F71FD">
        <w:rPr>
          <w:noProof/>
        </w:rPr>
        <w:t>36.</w:t>
      </w:r>
      <w:r w:rsidRPr="009F71FD">
        <w:rPr>
          <w:noProof/>
        </w:rPr>
        <w:tab/>
        <w:t>Lang RM, Badano LP, Mor-Avi V, Afilalo J, Armstrong A, Ernande L, et al. Recommendations for cardiac chamber quantification by echocardiography in adults: an update from the American Society of Echocardiography and the European Association of Cardiovascular Imaging. J Am Soc Echocardiogr. 2015;28(1):1-39 e14. Epub 2015/01/07. doi: 10.1016/j.echo.2014.10.003. PubMed PMID: 25559473.</w:t>
      </w:r>
    </w:p>
    <w:p w14:paraId="36169E9A" w14:textId="77777777" w:rsidR="009F71FD" w:rsidRPr="009F71FD" w:rsidRDefault="009F71FD" w:rsidP="009F71FD">
      <w:pPr>
        <w:pStyle w:val="EndNoteBibliography"/>
        <w:spacing w:after="0"/>
        <w:rPr>
          <w:noProof/>
        </w:rPr>
      </w:pPr>
      <w:r w:rsidRPr="009F71FD">
        <w:rPr>
          <w:noProof/>
        </w:rPr>
        <w:t>37.</w:t>
      </w:r>
      <w:r w:rsidRPr="009F71FD">
        <w:rPr>
          <w:noProof/>
        </w:rPr>
        <w:tab/>
        <w:t>Verbraecken J, Van de Heyning P, De Backer W, Van Gaal L. Body surface area in normal-weight, overweight, and obese adults. A comparison study. Metabolism. 2006;55(4):515-24. Epub 2006/03/21. doi: 10.1016/j.metabol.2005.11.004. PubMed PMID: 16546483.</w:t>
      </w:r>
    </w:p>
    <w:p w14:paraId="38E5A252" w14:textId="77777777" w:rsidR="009F71FD" w:rsidRPr="009F71FD" w:rsidRDefault="009F71FD" w:rsidP="009F71FD">
      <w:pPr>
        <w:pStyle w:val="EndNoteBibliography"/>
        <w:spacing w:after="0"/>
        <w:rPr>
          <w:noProof/>
        </w:rPr>
      </w:pPr>
      <w:r w:rsidRPr="009F71FD">
        <w:rPr>
          <w:noProof/>
        </w:rPr>
        <w:lastRenderedPageBreak/>
        <w:t>38.</w:t>
      </w:r>
      <w:r w:rsidRPr="009F71FD">
        <w:rPr>
          <w:noProof/>
        </w:rPr>
        <w:tab/>
        <w:t>Watkins H, Ashrafian H, Redwood C. Inherited cardiomyopathies. N Engl J Med. 2011;364(17):1643-56. doi: 10.1056/NEJMra0902923. PubMed PMID: 21524215.</w:t>
      </w:r>
    </w:p>
    <w:p w14:paraId="22314E72" w14:textId="77777777" w:rsidR="009F71FD" w:rsidRPr="009F71FD" w:rsidRDefault="009F71FD" w:rsidP="009F71FD">
      <w:pPr>
        <w:pStyle w:val="EndNoteBibliography"/>
        <w:spacing w:after="0"/>
        <w:rPr>
          <w:noProof/>
        </w:rPr>
      </w:pPr>
      <w:r w:rsidRPr="009F71FD">
        <w:rPr>
          <w:noProof/>
        </w:rPr>
        <w:t>39.</w:t>
      </w:r>
      <w:r w:rsidRPr="009F71FD">
        <w:rPr>
          <w:noProof/>
        </w:rPr>
        <w:tab/>
        <w:t>Green DR, Galluzzi L, Kroemer G. Mitochondria and the autophagy-inflammation-cell death axis in organismal aging. Science. 2011;333(6046):1109-12. Epub 2011/08/27. doi: 10.1126/science.1201940. PubMed PMID: 21868666; PubMed Central PMCID: PMCPMC3405151.</w:t>
      </w:r>
    </w:p>
    <w:p w14:paraId="28A9CAA0" w14:textId="77777777" w:rsidR="009F71FD" w:rsidRPr="009F71FD" w:rsidRDefault="009F71FD" w:rsidP="009F71FD">
      <w:pPr>
        <w:pStyle w:val="EndNoteBibliography"/>
        <w:spacing w:after="0"/>
        <w:rPr>
          <w:noProof/>
        </w:rPr>
      </w:pPr>
      <w:r w:rsidRPr="009F71FD">
        <w:rPr>
          <w:noProof/>
        </w:rPr>
        <w:t>40.</w:t>
      </w:r>
      <w:r w:rsidRPr="009F71FD">
        <w:rPr>
          <w:noProof/>
        </w:rPr>
        <w:tab/>
        <w:t>Puddu P, Puddu GM, Cravero E, De Pascalis S, Muscari A. The putative role of mitochondrial dysfunction in hypertension. Clin Exp Hypertens. 2007;29(7):427-34. Epub 2007/11/13. doi: 10.1080/10641960701613852. PubMed PMID: 17994352.</w:t>
      </w:r>
    </w:p>
    <w:p w14:paraId="20A2756D" w14:textId="77777777" w:rsidR="009F71FD" w:rsidRPr="009F71FD" w:rsidRDefault="009F71FD" w:rsidP="009F71FD">
      <w:pPr>
        <w:pStyle w:val="EndNoteBibliography"/>
        <w:spacing w:after="0"/>
        <w:rPr>
          <w:noProof/>
        </w:rPr>
      </w:pPr>
      <w:r w:rsidRPr="009F71FD">
        <w:rPr>
          <w:noProof/>
        </w:rPr>
        <w:t>41.</w:t>
      </w:r>
      <w:r w:rsidRPr="009F71FD">
        <w:rPr>
          <w:noProof/>
        </w:rPr>
        <w:tab/>
        <w:t>Iglewski M, Hill JA, Lavandero S, Rothermel BA. Mitochondrial fission and autophagy in the normal and diseased heart. Curr Hypertens Rep. 2010;12(6):418-25. Epub 2010/09/25. doi: 10.1007/s11906-010-0147-x. PubMed PMID: 20865352; PubMed Central PMCID: PMCPMC3032809.</w:t>
      </w:r>
    </w:p>
    <w:p w14:paraId="01DB20E0" w14:textId="77777777" w:rsidR="009F71FD" w:rsidRPr="009F71FD" w:rsidRDefault="009F71FD" w:rsidP="009F71FD">
      <w:pPr>
        <w:pStyle w:val="EndNoteBibliography"/>
        <w:spacing w:after="0"/>
        <w:rPr>
          <w:noProof/>
        </w:rPr>
      </w:pPr>
      <w:r w:rsidRPr="009F71FD">
        <w:rPr>
          <w:noProof/>
        </w:rPr>
        <w:t>42.</w:t>
      </w:r>
      <w:r w:rsidRPr="009F71FD">
        <w:rPr>
          <w:noProof/>
        </w:rPr>
        <w:tab/>
        <w:t>Luptak I, Balschi JA, Xing Y, Leone TC, Kelly DP, Tian R. Decreased contractile and metabolic reserve in peroxisome proliferator-activated receptor-alpha-null hearts can be rescued by increasing glucose transport and utilization. Circulation. 2005;112(15):2339-46. Epub 2005/10/06. doi: 10.1161/CIRCULATIONAHA.105.534594. PubMed PMID: 16203912.</w:t>
      </w:r>
    </w:p>
    <w:p w14:paraId="6027DC60" w14:textId="77777777" w:rsidR="009F71FD" w:rsidRPr="009F71FD" w:rsidRDefault="009F71FD" w:rsidP="009F71FD">
      <w:pPr>
        <w:pStyle w:val="EndNoteBibliography"/>
        <w:spacing w:after="0"/>
        <w:rPr>
          <w:noProof/>
        </w:rPr>
      </w:pPr>
      <w:r w:rsidRPr="009F71FD">
        <w:rPr>
          <w:noProof/>
        </w:rPr>
        <w:t>43.</w:t>
      </w:r>
      <w:r w:rsidRPr="009F71FD">
        <w:rPr>
          <w:noProof/>
        </w:rPr>
        <w:tab/>
        <w:t>Neubauer S. The failing heart--an engine out of fuel. N Engl J Med. 2007;356(11):1140-51. Epub 2007/03/16. doi: 10.1056/NEJMra063052. PubMed PMID: 17360992.</w:t>
      </w:r>
    </w:p>
    <w:p w14:paraId="1D879666" w14:textId="77777777" w:rsidR="009F71FD" w:rsidRPr="009F71FD" w:rsidRDefault="009F71FD" w:rsidP="009F71FD">
      <w:pPr>
        <w:pStyle w:val="EndNoteBibliography"/>
        <w:spacing w:after="0"/>
        <w:rPr>
          <w:noProof/>
        </w:rPr>
      </w:pPr>
      <w:r w:rsidRPr="009F71FD">
        <w:rPr>
          <w:noProof/>
        </w:rPr>
        <w:t>44.</w:t>
      </w:r>
      <w:r w:rsidRPr="009F71FD">
        <w:rPr>
          <w:noProof/>
        </w:rPr>
        <w:tab/>
        <w:t>Ritterhoff J, Tian R. Metabolism in cardiomyopathy: every substrate matters. Cardiovasc Res. 2017;113(4):411-21. Epub 2017/04/11. doi: 10.1093/cvr/cvx017. PubMed PMID: 28395011; PubMed Central PMCID: PMCPMC5852620.</w:t>
      </w:r>
    </w:p>
    <w:p w14:paraId="2F93CDC8" w14:textId="77777777" w:rsidR="009F71FD" w:rsidRPr="009F71FD" w:rsidRDefault="009F71FD" w:rsidP="009F71FD">
      <w:pPr>
        <w:pStyle w:val="EndNoteBibliography"/>
        <w:spacing w:after="0"/>
        <w:rPr>
          <w:noProof/>
        </w:rPr>
      </w:pPr>
      <w:r w:rsidRPr="009F71FD">
        <w:rPr>
          <w:noProof/>
        </w:rPr>
        <w:t>45.</w:t>
      </w:r>
      <w:r w:rsidRPr="009F71FD">
        <w:rPr>
          <w:noProof/>
        </w:rPr>
        <w:tab/>
        <w:t>Tian R, Musi N, D'Agostino J, Hirshman MF, Goodyear LJ. Increased adenosine monophosphate-activated protein kinase activity in rat hearts with pressure-overload hypertrophy. Circulation. 2001;104(14):1664-9. Epub 2001/10/03. doi: 10.1161/hc4001.097183. PubMed PMID: 11581146.</w:t>
      </w:r>
    </w:p>
    <w:p w14:paraId="69EC5D99" w14:textId="77777777" w:rsidR="009F71FD" w:rsidRPr="009F71FD" w:rsidRDefault="009F71FD" w:rsidP="009F71FD">
      <w:pPr>
        <w:pStyle w:val="EndNoteBibliography"/>
        <w:spacing w:after="0"/>
        <w:rPr>
          <w:noProof/>
        </w:rPr>
      </w:pPr>
      <w:r w:rsidRPr="009F71FD">
        <w:rPr>
          <w:noProof/>
        </w:rPr>
        <w:t>46.</w:t>
      </w:r>
      <w:r w:rsidRPr="009F71FD">
        <w:rPr>
          <w:noProof/>
        </w:rPr>
        <w:tab/>
        <w:t>Meerson FZ, Spiritchev VB, Pshennikova MG, Djachkova LV. The role of the pentose-phosphate pathway in adjustment of the heart to a high load and the development of myocardial hypertrophy. Experientia. 1967;23(7):530-2. Epub 1967/07/15. doi: 10.1007/BF02137950. PubMed PMID: 4228586.</w:t>
      </w:r>
    </w:p>
    <w:p w14:paraId="5D5E03B6" w14:textId="77777777" w:rsidR="009F71FD" w:rsidRPr="009F71FD" w:rsidRDefault="009F71FD" w:rsidP="009F71FD">
      <w:pPr>
        <w:pStyle w:val="EndNoteBibliography"/>
        <w:spacing w:after="0"/>
        <w:rPr>
          <w:noProof/>
        </w:rPr>
      </w:pPr>
      <w:r w:rsidRPr="009F71FD">
        <w:rPr>
          <w:noProof/>
        </w:rPr>
        <w:t>47.</w:t>
      </w:r>
      <w:r w:rsidRPr="009F71FD">
        <w:rPr>
          <w:noProof/>
        </w:rPr>
        <w:tab/>
        <w:t>Ritterhoff J, Young S, Villet O, Shao D, Neto FC, Bettcher LF, et al. Metabolic Remodeling Promotes Cardiac Hypertrophy by Directing Glucose to Aspartate Biosynthesis. Circ Res. 2020;126(2):182-96. Epub 2019/11/12. doi: 10.1161/CIRCRESAHA.119.315483. PubMed PMID: 31709908; PubMed Central PMCID: PMCPMC8448129.</w:t>
      </w:r>
    </w:p>
    <w:p w14:paraId="6CC46CFB" w14:textId="77777777" w:rsidR="009F71FD" w:rsidRPr="009F71FD" w:rsidRDefault="009F71FD" w:rsidP="009F71FD">
      <w:pPr>
        <w:pStyle w:val="EndNoteBibliography"/>
        <w:spacing w:after="0"/>
        <w:rPr>
          <w:noProof/>
        </w:rPr>
      </w:pPr>
      <w:r w:rsidRPr="009F71FD">
        <w:rPr>
          <w:noProof/>
        </w:rPr>
        <w:t>48.</w:t>
      </w:r>
      <w:r w:rsidRPr="009F71FD">
        <w:rPr>
          <w:noProof/>
        </w:rPr>
        <w:tab/>
        <w:t>Ma H, Yu S, Liu X, Zhang Y, Fakadej T, Liu Z, et al. Lin28a Regulates Pathological Cardiac Hypertrophic Growth Through Pck2-Mediated Enhancement of Anabolic Synthesis. Circulation. 2019;139(14):1725-40. Epub 2019/01/15. doi: 10.1161/CIRCULATIONAHA.118.037803. PubMed PMID: 30636447; PubMed Central PMCID: PMCPMC6443464.</w:t>
      </w:r>
    </w:p>
    <w:p w14:paraId="49C08AE9" w14:textId="77777777" w:rsidR="009F71FD" w:rsidRPr="009F71FD" w:rsidRDefault="009F71FD" w:rsidP="009F71FD">
      <w:pPr>
        <w:pStyle w:val="EndNoteBibliography"/>
        <w:spacing w:after="0"/>
        <w:rPr>
          <w:noProof/>
        </w:rPr>
      </w:pPr>
      <w:r w:rsidRPr="009F71FD">
        <w:rPr>
          <w:noProof/>
        </w:rPr>
        <w:t>49.</w:t>
      </w:r>
      <w:r w:rsidRPr="009F71FD">
        <w:rPr>
          <w:noProof/>
        </w:rPr>
        <w:tab/>
        <w:t>Zhang M, Niu X, Hu J, Yuan Y, Sun S, Wang J, et al. Lin28a protects against hypoxia/reoxygenation induced cardiomyocytes apoptosis by alleviating mitochondrial dysfunction under high glucose/high fat conditions. PLoS One. 2014;9(10):e110580. Epub 2014/10/15. doi: 10.1371/journal.pone.0110580. PubMed PMID: 25313561; PubMed Central PMCID: PMCPMC4196990.</w:t>
      </w:r>
    </w:p>
    <w:p w14:paraId="67998954" w14:textId="77777777" w:rsidR="009F71FD" w:rsidRPr="009F71FD" w:rsidRDefault="009F71FD" w:rsidP="009F71FD">
      <w:pPr>
        <w:pStyle w:val="EndNoteBibliography"/>
        <w:spacing w:after="0"/>
        <w:rPr>
          <w:noProof/>
        </w:rPr>
      </w:pPr>
      <w:r w:rsidRPr="009F71FD">
        <w:rPr>
          <w:noProof/>
        </w:rPr>
        <w:t>50.</w:t>
      </w:r>
      <w:r w:rsidRPr="009F71FD">
        <w:rPr>
          <w:noProof/>
        </w:rPr>
        <w:tab/>
        <w:t>Zhu H, Shyh-Chang N, Segre AV, Shinoda G, Shah SP, Einhorn WS, et al. The Lin28/let-7 axis regulates glucose metabolism. Cell. 2011;147(1):81-94. Epub 2011/10/04. doi: 10.1016/j.cell.2011.08.033. PubMed PMID: 21962509; PubMed Central PMCID: PMCPMC3353524.</w:t>
      </w:r>
    </w:p>
    <w:p w14:paraId="53203FA3" w14:textId="77777777" w:rsidR="009F71FD" w:rsidRPr="009F71FD" w:rsidRDefault="009F71FD" w:rsidP="009F71FD">
      <w:pPr>
        <w:pStyle w:val="EndNoteBibliography"/>
        <w:spacing w:after="0"/>
        <w:rPr>
          <w:noProof/>
        </w:rPr>
      </w:pPr>
      <w:r w:rsidRPr="009F71FD">
        <w:rPr>
          <w:noProof/>
        </w:rPr>
        <w:t>51.</w:t>
      </w:r>
      <w:r w:rsidRPr="009F71FD">
        <w:rPr>
          <w:noProof/>
        </w:rPr>
        <w:tab/>
        <w:t>McMullen JR, Shioi T, Huang WY, Zhang L, Tarnavski O, Bisping E, et al. The insulin-like growth factor 1 receptor induces physiological heart growth via the phosphoinositide 3-</w:t>
      </w:r>
      <w:r w:rsidRPr="009F71FD">
        <w:rPr>
          <w:noProof/>
        </w:rPr>
        <w:lastRenderedPageBreak/>
        <w:t>kinase(p110alpha) pathway. J Biol Chem. 2004;279(6):4782-93. Epub 2003/11/05. doi: 10.1074/jbc.M310405200. PubMed PMID: 14597618.</w:t>
      </w:r>
    </w:p>
    <w:p w14:paraId="0C5BB017" w14:textId="77777777" w:rsidR="009F71FD" w:rsidRPr="009F71FD" w:rsidRDefault="009F71FD" w:rsidP="009F71FD">
      <w:pPr>
        <w:pStyle w:val="EndNoteBibliography"/>
        <w:spacing w:after="0"/>
        <w:rPr>
          <w:noProof/>
        </w:rPr>
      </w:pPr>
      <w:r w:rsidRPr="009F71FD">
        <w:rPr>
          <w:noProof/>
        </w:rPr>
        <w:t>52.</w:t>
      </w:r>
      <w:r w:rsidRPr="009F71FD">
        <w:rPr>
          <w:noProof/>
        </w:rPr>
        <w:tab/>
        <w:t>Shiojima I, Sato K, Izumiya Y, Schiekofer S, Ito M, Liao R, et al. Disruption of coordinated cardiac hypertrophy and angiogenesis contributes to the transition to heart failure. J Clin Invest. 2005;115(8):2108-18. Epub 2005/08/03. doi: 10.1172/JCI24682. PubMed PMID: 16075055; PubMed Central PMCID: PMCPMC1180541.</w:t>
      </w:r>
    </w:p>
    <w:p w14:paraId="420B791C" w14:textId="77777777" w:rsidR="009F71FD" w:rsidRPr="009F71FD" w:rsidRDefault="009F71FD" w:rsidP="009F71FD">
      <w:pPr>
        <w:pStyle w:val="EndNoteBibliography"/>
        <w:spacing w:after="0"/>
        <w:rPr>
          <w:noProof/>
        </w:rPr>
      </w:pPr>
      <w:r w:rsidRPr="009F71FD">
        <w:rPr>
          <w:noProof/>
        </w:rPr>
        <w:t>53.</w:t>
      </w:r>
      <w:r w:rsidRPr="009F71FD">
        <w:rPr>
          <w:noProof/>
        </w:rPr>
        <w:tab/>
        <w:t>Lavandero S, Foncea R, Perez V, Sapag-Hagar M. Effect of inhibitors of signal transduction on IGF-1-induced protein synthesis associated with hypertrophy in cultured neonatal rat ventricular myocytes. FEBS Lett. 1998;422(2):193-6. Epub 1998/03/07. doi: 10.1016/s0014-5793(98)00008-8. PubMed PMID: 9490004.</w:t>
      </w:r>
    </w:p>
    <w:p w14:paraId="1D40DD30" w14:textId="77777777" w:rsidR="009F71FD" w:rsidRPr="009F71FD" w:rsidRDefault="009F71FD" w:rsidP="009F71FD">
      <w:pPr>
        <w:pStyle w:val="EndNoteBibliography"/>
        <w:spacing w:after="0"/>
        <w:rPr>
          <w:noProof/>
        </w:rPr>
      </w:pPr>
      <w:r w:rsidRPr="009F71FD">
        <w:rPr>
          <w:noProof/>
        </w:rPr>
        <w:t>54.</w:t>
      </w:r>
      <w:r w:rsidRPr="009F71FD">
        <w:rPr>
          <w:noProof/>
        </w:rPr>
        <w:tab/>
        <w:t>Volkers M, Toko H, Doroudgar S, Din S, Quijada P, Joyo AY, et al. Pathological hypertrophy amelioration by PRAS40-mediated inhibition of mTORC1. Proc Natl Acad Sci U S A. 2013;110(31):12661-6. Epub 2013/07/12. doi: 10.1073/pnas.1301455110. PubMed PMID: 23842089; PubMed Central PMCID: PMCPMC3732982.</w:t>
      </w:r>
    </w:p>
    <w:p w14:paraId="7736C451" w14:textId="77777777" w:rsidR="009F71FD" w:rsidRPr="009F71FD" w:rsidRDefault="009F71FD" w:rsidP="009F71FD">
      <w:pPr>
        <w:pStyle w:val="EndNoteBibliography"/>
        <w:spacing w:after="0"/>
        <w:rPr>
          <w:noProof/>
        </w:rPr>
      </w:pPr>
      <w:r w:rsidRPr="009F71FD">
        <w:rPr>
          <w:noProof/>
        </w:rPr>
        <w:t>55.</w:t>
      </w:r>
      <w:r w:rsidRPr="009F71FD">
        <w:rPr>
          <w:noProof/>
        </w:rPr>
        <w:tab/>
        <w:t>Freiburg A, Trombitas K, Hell W, Cazorla O, Fougerousse F, Centner T, et al. Series of exon-skipping events in the elastic spring region of titin as the structural basis for myofibrillar elastic diversity. Circ Res. 2000;86(11):1114-21. Epub 2000/06/13. doi: 10.1161/01.res.86.11.1114. PubMed PMID: 10850961.</w:t>
      </w:r>
    </w:p>
    <w:p w14:paraId="67D5E592" w14:textId="77777777" w:rsidR="009F71FD" w:rsidRPr="009F71FD" w:rsidRDefault="009F71FD" w:rsidP="009F71FD">
      <w:pPr>
        <w:pStyle w:val="EndNoteBibliography"/>
        <w:spacing w:after="0"/>
        <w:rPr>
          <w:noProof/>
        </w:rPr>
      </w:pPr>
      <w:r w:rsidRPr="009F71FD">
        <w:rPr>
          <w:noProof/>
        </w:rPr>
        <w:t>56.</w:t>
      </w:r>
      <w:r w:rsidRPr="009F71FD">
        <w:rPr>
          <w:noProof/>
        </w:rPr>
        <w:tab/>
        <w:t>Linke WA, Rudy DE, Centner T, Gautel M, Witt C, Labeit S, et al. I-band titin in cardiac muscle is a three-element molecular spring and is critical for maintaining thin filament structure. J Cell Biol. 1999;146(3):631-44. Epub 1999/08/12. doi: 10.1083/jcb.146.3.631. PubMed PMID: 10444071; PubMed Central PMCID: PMCPMC2150553.</w:t>
      </w:r>
    </w:p>
    <w:p w14:paraId="79A2850A" w14:textId="77777777" w:rsidR="009F71FD" w:rsidRPr="009F71FD" w:rsidRDefault="009F71FD" w:rsidP="009F71FD">
      <w:pPr>
        <w:pStyle w:val="EndNoteBibliography"/>
        <w:spacing w:after="0"/>
        <w:rPr>
          <w:noProof/>
        </w:rPr>
      </w:pPr>
      <w:r w:rsidRPr="009F71FD">
        <w:rPr>
          <w:noProof/>
        </w:rPr>
        <w:t>57.</w:t>
      </w:r>
      <w:r w:rsidRPr="009F71FD">
        <w:rPr>
          <w:noProof/>
        </w:rPr>
        <w:tab/>
        <w:t>Granzier HL, Radke MH, Peng J, Westermann D, Nelson OL, Rost K, et al. Truncation of titin's elastic PEVK region leads to cardiomyopathy with diastolic dysfunction. Circ Res. 2009;105(6):557-64. Epub 2009/08/15. doi: 10.1161/CIRCRESAHA.109.200964. PubMed PMID: 19679835; PubMed Central PMCID: PMCPMC2785004.</w:t>
      </w:r>
    </w:p>
    <w:p w14:paraId="5265652F" w14:textId="77777777" w:rsidR="009F71FD" w:rsidRPr="009F71FD" w:rsidRDefault="009F71FD" w:rsidP="009F71FD">
      <w:pPr>
        <w:pStyle w:val="EndNoteBibliography"/>
        <w:spacing w:after="0"/>
        <w:rPr>
          <w:noProof/>
        </w:rPr>
      </w:pPr>
      <w:r w:rsidRPr="009F71FD">
        <w:rPr>
          <w:noProof/>
        </w:rPr>
        <w:t>58.</w:t>
      </w:r>
      <w:r w:rsidRPr="009F71FD">
        <w:rPr>
          <w:noProof/>
        </w:rPr>
        <w:tab/>
        <w:t>Sheikh F, Raskin A, Chu PH, Lange S, Domenighetti AA, Zheng M, et al. An FHL1-containing complex within the cardiomyocyte sarcomere mediates hypertrophic biomechanical stress responses in mice. J Clin Invest. 2008;118(12):3870-80. Epub 2008/11/27. doi: 10.1172/JCI34472. PubMed PMID: 19033658; PubMed Central PMCID: PMCPMC2575833.</w:t>
      </w:r>
    </w:p>
    <w:p w14:paraId="71CE721E" w14:textId="77777777" w:rsidR="009F71FD" w:rsidRPr="009F71FD" w:rsidRDefault="009F71FD" w:rsidP="009F71FD">
      <w:pPr>
        <w:pStyle w:val="EndNoteBibliography"/>
        <w:spacing w:after="0"/>
        <w:rPr>
          <w:noProof/>
        </w:rPr>
      </w:pPr>
      <w:r w:rsidRPr="009F71FD">
        <w:rPr>
          <w:noProof/>
        </w:rPr>
        <w:t>59.</w:t>
      </w:r>
      <w:r w:rsidRPr="009F71FD">
        <w:rPr>
          <w:noProof/>
        </w:rPr>
        <w:tab/>
        <w:t>Lange S, Auerbach D, McLoughlin P, Perriard E, Schafer BW, Perriard JC, et al. Subcellular targeting of metabolic enzymes to titin in heart muscle may be mediated by DRAL/FHL-2. J Cell Sci. 2002;115(Pt 24):4925-36. Epub 2002/11/15. doi: 10.1242/jcs.00181. PubMed PMID: 12432079.</w:t>
      </w:r>
    </w:p>
    <w:p w14:paraId="24D9E7B0" w14:textId="77777777" w:rsidR="009F71FD" w:rsidRPr="009F71FD" w:rsidRDefault="009F71FD" w:rsidP="009F71FD">
      <w:pPr>
        <w:pStyle w:val="EndNoteBibliography"/>
        <w:spacing w:after="0"/>
        <w:rPr>
          <w:noProof/>
        </w:rPr>
      </w:pPr>
      <w:r w:rsidRPr="009F71FD">
        <w:rPr>
          <w:noProof/>
        </w:rPr>
        <w:t>60.</w:t>
      </w:r>
      <w:r w:rsidRPr="009F71FD">
        <w:rPr>
          <w:noProof/>
        </w:rPr>
        <w:tab/>
        <w:t>Kehat I, Davis J, Tiburcy M, Accornero F, Saba-El-Leil MK, Maillet M, et al. Extracellular signal-regulated kinases 1 and 2 regulate the balance between eccentric and concentric cardiac growth. Circ Res. 2011;108(2):176-83. Epub 2010/12/04. doi: 10.1161/CIRCRESAHA.110.231514. PubMed PMID: 21127295; PubMed Central PMCID: PMCPMC3032171.</w:t>
      </w:r>
    </w:p>
    <w:p w14:paraId="565098D5" w14:textId="77777777" w:rsidR="009F71FD" w:rsidRPr="009F71FD" w:rsidRDefault="009F71FD" w:rsidP="009F71FD">
      <w:pPr>
        <w:pStyle w:val="EndNoteBibliography"/>
        <w:spacing w:after="0"/>
        <w:rPr>
          <w:noProof/>
        </w:rPr>
      </w:pPr>
      <w:r w:rsidRPr="009F71FD">
        <w:rPr>
          <w:noProof/>
        </w:rPr>
        <w:t>61.</w:t>
      </w:r>
      <w:r w:rsidRPr="009F71FD">
        <w:rPr>
          <w:noProof/>
        </w:rPr>
        <w:tab/>
        <w:t>Radke MH, Polack C, Methawasin M, Fink C, Granzier HL, Gotthardt M. Deleting Full Length Titin Versus the Titin M-Band Region Leads to Differential Mechanosignaling and Cardiac Phenotypes. Circulation. 2019;139(15):1813-27. Epub 2019/02/01. doi: 10.1161/CIRCULATIONAHA.118.037588. PubMed PMID: 30700140; PubMed Central PMCID: PMCPMC6453709.</w:t>
      </w:r>
    </w:p>
    <w:p w14:paraId="685F60F0" w14:textId="77777777" w:rsidR="009F71FD" w:rsidRPr="009F71FD" w:rsidRDefault="009F71FD" w:rsidP="009F71FD">
      <w:pPr>
        <w:pStyle w:val="EndNoteBibliography"/>
        <w:spacing w:after="0"/>
        <w:rPr>
          <w:noProof/>
        </w:rPr>
      </w:pPr>
      <w:r w:rsidRPr="009F71FD">
        <w:rPr>
          <w:noProof/>
        </w:rPr>
        <w:t>62.</w:t>
      </w:r>
      <w:r w:rsidRPr="009F71FD">
        <w:rPr>
          <w:noProof/>
        </w:rPr>
        <w:tab/>
        <w:t>Lange S, Xiang F, Yakovenko A, Vihola A, Hackman P, Rostkova E, et al. The kinase domain of titin controls muscle gene expression and protein turnover. Science. 2005;308(5728):1599-603. PubMed PMID: 15802564.</w:t>
      </w:r>
    </w:p>
    <w:p w14:paraId="4E18A03C" w14:textId="77777777" w:rsidR="009F71FD" w:rsidRPr="009F71FD" w:rsidRDefault="009F71FD" w:rsidP="009F71FD">
      <w:pPr>
        <w:pStyle w:val="EndNoteBibliography"/>
        <w:spacing w:after="0"/>
        <w:rPr>
          <w:noProof/>
        </w:rPr>
      </w:pPr>
      <w:r w:rsidRPr="009F71FD">
        <w:rPr>
          <w:noProof/>
        </w:rPr>
        <w:t>63.</w:t>
      </w:r>
      <w:r w:rsidRPr="009F71FD">
        <w:rPr>
          <w:noProof/>
        </w:rPr>
        <w:tab/>
        <w:t>Zou P, Pinotsis N, Lange S, Song YH, Popov A, Mavridis I, et al. Palindromic assembly of the giant muscle protein titin in the sarcomeric Z-disk. Nature. 2006;439(7073):229-33. Epub 2006/01/13. doi: 10.1038/nature04343. PubMed PMID: 16407954.</w:t>
      </w:r>
    </w:p>
    <w:p w14:paraId="3077FF1A" w14:textId="77777777" w:rsidR="009F71FD" w:rsidRPr="009F71FD" w:rsidRDefault="009F71FD" w:rsidP="009F71FD">
      <w:pPr>
        <w:pStyle w:val="EndNoteBibliography"/>
        <w:spacing w:after="0"/>
        <w:rPr>
          <w:noProof/>
        </w:rPr>
      </w:pPr>
      <w:r w:rsidRPr="009F71FD">
        <w:rPr>
          <w:noProof/>
        </w:rPr>
        <w:lastRenderedPageBreak/>
        <w:t>64.</w:t>
      </w:r>
      <w:r w:rsidRPr="009F71FD">
        <w:rPr>
          <w:noProof/>
        </w:rPr>
        <w:tab/>
        <w:t>Knoll R, Hoshijima M, Hoffman HM, Person V, Lorenzen-Schmidt I, Bang ML, et al. The cardiac mechanical stretch sensor machinery involves a Z disc complex that is defective in a subset of human dilated cardiomyopathy. Cell. 2002;111(7):943-55. Epub 2003/01/01. doi: 10.1016/s0092-8674(02)01226-6. PubMed PMID: 12507422.</w:t>
      </w:r>
    </w:p>
    <w:p w14:paraId="0464A564" w14:textId="77777777" w:rsidR="009F71FD" w:rsidRPr="009F71FD" w:rsidRDefault="009F71FD" w:rsidP="009F71FD">
      <w:pPr>
        <w:pStyle w:val="EndNoteBibliography"/>
        <w:spacing w:after="0"/>
        <w:rPr>
          <w:noProof/>
        </w:rPr>
      </w:pPr>
      <w:r w:rsidRPr="009F71FD">
        <w:rPr>
          <w:noProof/>
        </w:rPr>
        <w:t>65.</w:t>
      </w:r>
      <w:r w:rsidRPr="009F71FD">
        <w:rPr>
          <w:noProof/>
        </w:rPr>
        <w:tab/>
        <w:t>Knoll R, Kostin S, Klede S, Savvatis K, Klinge L, Stehle I, et al. A common MLP (muscle LIM protein) variant is associated with cardiomyopathy. Circ Res. 2010;106(4):695-704. Epub 2010/01/02. doi: 10.1161/CIRCRESAHA.109.206243. PubMed PMID: 20044516.</w:t>
      </w:r>
    </w:p>
    <w:p w14:paraId="11C58095" w14:textId="77777777" w:rsidR="009F71FD" w:rsidRPr="009F71FD" w:rsidRDefault="009F71FD" w:rsidP="009F71FD">
      <w:pPr>
        <w:pStyle w:val="EndNoteBibliography"/>
        <w:spacing w:after="0"/>
        <w:rPr>
          <w:noProof/>
        </w:rPr>
      </w:pPr>
      <w:r w:rsidRPr="009F71FD">
        <w:rPr>
          <w:noProof/>
        </w:rPr>
        <w:t>66.</w:t>
      </w:r>
      <w:r w:rsidRPr="009F71FD">
        <w:rPr>
          <w:noProof/>
        </w:rPr>
        <w:tab/>
        <w:t>Arber S, Hunter JJ, Ross J, Jr., Hongo M, Sansig G, Borg J, et al. MLP-deficient mice exhibit a disruption of cardiac cytoarchitectural organization, dilated cardiomyopathy, and heart failure. Cell. 1997;88(3):393-403. Epub 1997/02/07. doi: 10.1016/s0092-8674(00)81878-4. PubMed PMID: 9039266.</w:t>
      </w:r>
    </w:p>
    <w:p w14:paraId="39AEF360" w14:textId="77777777" w:rsidR="009F71FD" w:rsidRPr="009F71FD" w:rsidRDefault="009F71FD" w:rsidP="009F71FD">
      <w:pPr>
        <w:pStyle w:val="EndNoteBibliography"/>
        <w:spacing w:after="0"/>
        <w:rPr>
          <w:noProof/>
        </w:rPr>
      </w:pPr>
      <w:r w:rsidRPr="009F71FD">
        <w:rPr>
          <w:noProof/>
        </w:rPr>
        <w:t>67.</w:t>
      </w:r>
      <w:r w:rsidRPr="009F71FD">
        <w:rPr>
          <w:noProof/>
        </w:rPr>
        <w:tab/>
        <w:t>Boateng SY, Senyo SE, Qi L, Goldspink PH, Russell B. Myocyte remodeling in response to hypertrophic stimuli requires nucleocytoplasmic shuttling of muscle LIM protein. J Mol Cell Cardiol. 2009;47(4):426-35. Epub 2009/04/21. doi: 10.1016/j.yjmcc.2009.04.006. PubMed PMID: 19376126; PubMed Central PMCID: PMCPMC2739242.</w:t>
      </w:r>
    </w:p>
    <w:p w14:paraId="4089A77F" w14:textId="77777777" w:rsidR="009F71FD" w:rsidRPr="009F71FD" w:rsidRDefault="009F71FD" w:rsidP="009F71FD">
      <w:pPr>
        <w:pStyle w:val="EndNoteBibliography"/>
        <w:spacing w:after="0"/>
        <w:rPr>
          <w:noProof/>
        </w:rPr>
      </w:pPr>
      <w:r w:rsidRPr="009F71FD">
        <w:rPr>
          <w:noProof/>
        </w:rPr>
        <w:t>68.</w:t>
      </w:r>
      <w:r w:rsidRPr="009F71FD">
        <w:rPr>
          <w:noProof/>
        </w:rPr>
        <w:tab/>
        <w:t>Samarel AM. PICOT: a multidomain scaffolding inhibitor of hypertrophic signal transduction. Circ Res. 2008;102(6):625-7. Epub 2008/03/29. doi: 10.1161/CIRCRESAHA.108.173807. PubMed PMID: 18369159.</w:t>
      </w:r>
    </w:p>
    <w:p w14:paraId="23409AE1" w14:textId="77777777" w:rsidR="009F71FD" w:rsidRPr="009F71FD" w:rsidRDefault="009F71FD" w:rsidP="009F71FD">
      <w:pPr>
        <w:pStyle w:val="EndNoteBibliography"/>
        <w:spacing w:after="0"/>
        <w:rPr>
          <w:noProof/>
        </w:rPr>
      </w:pPr>
      <w:r w:rsidRPr="009F71FD">
        <w:rPr>
          <w:noProof/>
        </w:rPr>
        <w:t>69.</w:t>
      </w:r>
      <w:r w:rsidRPr="009F71FD">
        <w:rPr>
          <w:noProof/>
        </w:rPr>
        <w:tab/>
        <w:t>Witt SH, Labeit D, Granzier H, Labeit S, Witt CC. Dimerization of the cardiac ankyrin protein CARP: implications for MARP titin-based signaling. J Muscle Res Cell Motil. 2005;26(6-8):401-8. Epub 2006/02/02. doi: 10.1007/s10974-005-9022-9. PubMed PMID: 16450059.</w:t>
      </w:r>
    </w:p>
    <w:p w14:paraId="232F750F" w14:textId="77777777" w:rsidR="009F71FD" w:rsidRPr="009F71FD" w:rsidRDefault="009F71FD" w:rsidP="009F71FD">
      <w:pPr>
        <w:pStyle w:val="EndNoteBibliography"/>
        <w:spacing w:after="0"/>
        <w:rPr>
          <w:noProof/>
        </w:rPr>
      </w:pPr>
      <w:r w:rsidRPr="009F71FD">
        <w:rPr>
          <w:noProof/>
        </w:rPr>
        <w:t>70.</w:t>
      </w:r>
      <w:r w:rsidRPr="009F71FD">
        <w:rPr>
          <w:noProof/>
        </w:rPr>
        <w:tab/>
        <w:t>Mayans O, van der Ven PF, Wilm M, Mues A, Young P, Furst DO, et al. Structural basis for activation of the titin kinase domain during myofibrillogenesis. Nature. 1998;395(6705):863-9. Epub 1998/11/06. doi: 10.1038/27603. PubMed PMID: 9804419.</w:t>
      </w:r>
    </w:p>
    <w:p w14:paraId="11E72518" w14:textId="77777777" w:rsidR="009F71FD" w:rsidRPr="009F71FD" w:rsidRDefault="009F71FD" w:rsidP="009F71FD">
      <w:pPr>
        <w:pStyle w:val="EndNoteBibliography"/>
        <w:spacing w:after="0"/>
        <w:rPr>
          <w:noProof/>
        </w:rPr>
      </w:pPr>
      <w:r w:rsidRPr="009F71FD">
        <w:rPr>
          <w:noProof/>
        </w:rPr>
        <w:t>71.</w:t>
      </w:r>
      <w:r w:rsidRPr="009F71FD">
        <w:rPr>
          <w:noProof/>
        </w:rPr>
        <w:tab/>
        <w:t>Bang ML, Mudry RE, McElhinny AS, Trombitas K, Geach AJ, Yamasaki R, et al. Myopalladin, a novel 145-kilodalton sarcomeric protein with multiple roles in Z-disc and I-band protein assemblies. J Cell Biol. 2001;153(2):413-27. Epub 2001/04/20. doi: 10.1083/jcb.153.2.413. PubMed PMID: 11309420; PubMed Central PMCID: PMCPMC2169455.</w:t>
      </w:r>
    </w:p>
    <w:p w14:paraId="2AD8B084" w14:textId="77777777" w:rsidR="009F71FD" w:rsidRPr="009F71FD" w:rsidRDefault="009F71FD" w:rsidP="009F71FD">
      <w:pPr>
        <w:pStyle w:val="EndNoteBibliography"/>
        <w:spacing w:after="0"/>
        <w:rPr>
          <w:noProof/>
        </w:rPr>
      </w:pPr>
      <w:r w:rsidRPr="009F71FD">
        <w:rPr>
          <w:noProof/>
        </w:rPr>
        <w:t>72.</w:t>
      </w:r>
      <w:r w:rsidRPr="009F71FD">
        <w:rPr>
          <w:noProof/>
        </w:rPr>
        <w:tab/>
        <w:t>Otey CA, Rachlin A, Moza M, Arneman D, Carpen O. The palladin/myotilin/myopalladin family of actin-associated scaffolds. Int Rev Cytol. 2005;246:31-58. Epub 2005/09/17. doi: 10.1016/S0074-7696(05)46002-7. PubMed PMID: 16164966.</w:t>
      </w:r>
    </w:p>
    <w:p w14:paraId="38C24986" w14:textId="77777777" w:rsidR="009F71FD" w:rsidRPr="009F71FD" w:rsidRDefault="009F71FD" w:rsidP="009F71FD">
      <w:pPr>
        <w:pStyle w:val="EndNoteBibliography"/>
        <w:spacing w:after="0"/>
        <w:rPr>
          <w:noProof/>
        </w:rPr>
      </w:pPr>
      <w:r w:rsidRPr="009F71FD">
        <w:rPr>
          <w:noProof/>
        </w:rPr>
        <w:t>73.</w:t>
      </w:r>
      <w:r w:rsidRPr="009F71FD">
        <w:rPr>
          <w:noProof/>
        </w:rPr>
        <w:tab/>
        <w:t>Kojic S, Medeot E, Guccione E, Krmac H, Zara I, Martinelli V, et al. The Ankrd2 protein, a link between the sarcomere and the nucleus in skeletal muscle. J Mol Biol. 2004;339(2):313-25. Epub 2004/05/12. doi: 10.1016/j.jmb.2004.03.071. PubMed PMID: 15136035.</w:t>
      </w:r>
    </w:p>
    <w:p w14:paraId="04ABE52A" w14:textId="77777777" w:rsidR="009F71FD" w:rsidRPr="009F71FD" w:rsidRDefault="009F71FD" w:rsidP="009F71FD">
      <w:pPr>
        <w:pStyle w:val="EndNoteBibliography"/>
        <w:spacing w:after="0"/>
        <w:rPr>
          <w:noProof/>
        </w:rPr>
      </w:pPr>
      <w:r w:rsidRPr="009F71FD">
        <w:rPr>
          <w:noProof/>
        </w:rPr>
        <w:t>74.</w:t>
      </w:r>
      <w:r w:rsidRPr="009F71FD">
        <w:rPr>
          <w:noProof/>
        </w:rPr>
        <w:tab/>
        <w:t>Lee LC, Genet M, Acevedo-Bolton G, Ordovas K, Guccione JM, Kuhl E. A computational model that predicts reverse growth in response to mechanical unloading. Biomech Model Mechanobiol. 2015;14(2):217-29. doi: 10.1007/s10237-014-0598-0. PubMed PMID: 24888270; PubMed Central PMCID: PMCPMC4254895.</w:t>
      </w:r>
    </w:p>
    <w:p w14:paraId="2250D603" w14:textId="77777777" w:rsidR="009F71FD" w:rsidRPr="009F71FD" w:rsidRDefault="009F71FD" w:rsidP="009F71FD">
      <w:pPr>
        <w:pStyle w:val="EndNoteBibliography"/>
        <w:spacing w:after="0"/>
        <w:rPr>
          <w:noProof/>
        </w:rPr>
      </w:pPr>
      <w:r w:rsidRPr="009F71FD">
        <w:rPr>
          <w:noProof/>
        </w:rPr>
        <w:t>75.</w:t>
      </w:r>
      <w:r w:rsidRPr="009F71FD">
        <w:rPr>
          <w:noProof/>
        </w:rPr>
        <w:tab/>
        <w:t>Arumugam J, Mojumder J, Kassab G, Lee LC. Model of Anisotropic Reverse Cardiac Growth in Mechanical Dyssynchrony. Sci Rep. 2019;9(1):12670. Epub 2019/09/05. doi: 10.1038/s41598-019-48670-8. PubMed PMID: 31481725; PubMed Central PMCID: PMCPMC6722088.</w:t>
      </w:r>
    </w:p>
    <w:p w14:paraId="2EA12237" w14:textId="77777777" w:rsidR="009F71FD" w:rsidRPr="009F71FD" w:rsidRDefault="009F71FD" w:rsidP="009F71FD">
      <w:pPr>
        <w:pStyle w:val="EndNoteBibliography"/>
        <w:spacing w:after="0"/>
        <w:rPr>
          <w:noProof/>
        </w:rPr>
      </w:pPr>
      <w:r w:rsidRPr="009F71FD">
        <w:rPr>
          <w:noProof/>
        </w:rPr>
        <w:t>76.</w:t>
      </w:r>
      <w:r w:rsidRPr="009F71FD">
        <w:rPr>
          <w:noProof/>
        </w:rPr>
        <w:tab/>
        <w:t>Lee LC, Sundnes J, Genet M, Wenk JF, Wall ST. An integrated electromechanical-growth heart model for simulating cardiac therapies. Biomech Model Mechanobiol. 2016;15(4):791-803. doi: 10.1007/s10237-015-0723-8. PubMed PMID: 26376641.</w:t>
      </w:r>
    </w:p>
    <w:p w14:paraId="3343D051" w14:textId="77777777" w:rsidR="009F71FD" w:rsidRPr="009F71FD" w:rsidRDefault="009F71FD" w:rsidP="009F71FD">
      <w:pPr>
        <w:pStyle w:val="EndNoteBibliography"/>
        <w:spacing w:after="0"/>
        <w:rPr>
          <w:noProof/>
        </w:rPr>
      </w:pPr>
      <w:r w:rsidRPr="009F71FD">
        <w:rPr>
          <w:noProof/>
        </w:rPr>
        <w:t>77.</w:t>
      </w:r>
      <w:r w:rsidRPr="009F71FD">
        <w:rPr>
          <w:noProof/>
        </w:rPr>
        <w:tab/>
        <w:t>Rondanina E, Bovendeerd PHM. Stimulus-effect relations for left ventricular growth obtained with a simple multi-scale model: the influence of hemodynamic feedback. Biomech Model Mechanobiol. 2020;19(6):2111-26. Epub 2020/05/03. doi: 10.1007/s10237-020-01327-2. PubMed PMID: 32358671; PubMed Central PMCID: PMCPMC7603455.</w:t>
      </w:r>
    </w:p>
    <w:p w14:paraId="26F9D9E1" w14:textId="77777777" w:rsidR="009F71FD" w:rsidRPr="009F71FD" w:rsidRDefault="009F71FD" w:rsidP="009F71FD">
      <w:pPr>
        <w:pStyle w:val="EndNoteBibliography"/>
        <w:spacing w:after="0"/>
        <w:rPr>
          <w:noProof/>
        </w:rPr>
      </w:pPr>
      <w:r w:rsidRPr="009F71FD">
        <w:rPr>
          <w:noProof/>
        </w:rPr>
        <w:lastRenderedPageBreak/>
        <w:t>78.</w:t>
      </w:r>
      <w:r w:rsidRPr="009F71FD">
        <w:rPr>
          <w:noProof/>
        </w:rPr>
        <w:tab/>
        <w:t>Bovendeerd PH, Borsje P, Arts T, van De Vosse FN. Dependence of intramyocardial pressure and coronary flow on ventricular loading and contractility: a model study. Ann Biomed Eng. 2006;34(12):1833-45. Epub 2006/10/19. doi: 10.1007/s10439-006-9189-2. PubMed PMID: 17048105; PubMed Central PMCID: PMCPMC1705493.</w:t>
      </w:r>
    </w:p>
    <w:p w14:paraId="307A7F28" w14:textId="77777777" w:rsidR="009F71FD" w:rsidRPr="009F71FD" w:rsidRDefault="009F71FD" w:rsidP="009F71FD">
      <w:pPr>
        <w:pStyle w:val="EndNoteBibliography"/>
        <w:spacing w:after="0"/>
        <w:rPr>
          <w:noProof/>
        </w:rPr>
      </w:pPr>
      <w:r w:rsidRPr="009F71FD">
        <w:rPr>
          <w:noProof/>
        </w:rPr>
        <w:t>79.</w:t>
      </w:r>
      <w:r w:rsidRPr="009F71FD">
        <w:rPr>
          <w:noProof/>
        </w:rPr>
        <w:tab/>
        <w:t>Huxley AF. Muscle structure and theories of contraction. Prog Biophys Biophys Chem. 1957;7:255-318. Epub 1957/01/01. PubMed PMID: 13485191.</w:t>
      </w:r>
    </w:p>
    <w:p w14:paraId="7B259D83" w14:textId="77777777" w:rsidR="009F71FD" w:rsidRPr="009F71FD" w:rsidRDefault="009F71FD" w:rsidP="009F71FD">
      <w:pPr>
        <w:pStyle w:val="EndNoteBibliography"/>
        <w:spacing w:after="0"/>
        <w:rPr>
          <w:noProof/>
        </w:rPr>
      </w:pPr>
      <w:r w:rsidRPr="009F71FD">
        <w:rPr>
          <w:noProof/>
        </w:rPr>
        <w:t>80.</w:t>
      </w:r>
      <w:r w:rsidRPr="009F71FD">
        <w:rPr>
          <w:noProof/>
        </w:rPr>
        <w:tab/>
        <w:t>Yoshida K, Holmes JW. Computational models of cardiac hypertrophy. Prog Biophys Mol Biol. 2021;159:75-85. Epub 2020/07/24. doi: 10.1016/j.pbiomolbio.2020.07.001. PubMed PMID: 32702352; PubMed Central PMCID: PMCPMC7855157.</w:t>
      </w:r>
    </w:p>
    <w:p w14:paraId="6CD8631A" w14:textId="77777777" w:rsidR="009F71FD" w:rsidRPr="009F71FD" w:rsidRDefault="009F71FD" w:rsidP="009F71FD">
      <w:pPr>
        <w:pStyle w:val="EndNoteBibliography"/>
        <w:spacing w:after="0"/>
        <w:rPr>
          <w:noProof/>
        </w:rPr>
      </w:pPr>
      <w:r w:rsidRPr="009F71FD">
        <w:rPr>
          <w:noProof/>
        </w:rPr>
        <w:t>81.</w:t>
      </w:r>
      <w:r w:rsidRPr="009F71FD">
        <w:rPr>
          <w:noProof/>
        </w:rPr>
        <w:tab/>
        <w:t>Yoshida K, McCulloch AD, Omens JH, Holmes JW. Predictions of hypertrophy and its regression in response to pressure overload. Biomech Model Mechanobiol. 2020;19(3):1079-89. Epub 2019/12/10. doi: 10.1007/s10237-019-01271-w. PubMed PMID: 31813071; PubMed Central PMCID: PMCPMC8071348.</w:t>
      </w:r>
    </w:p>
    <w:p w14:paraId="05916613" w14:textId="77777777" w:rsidR="009F71FD" w:rsidRPr="009F71FD" w:rsidRDefault="009F71FD" w:rsidP="009F71FD">
      <w:pPr>
        <w:pStyle w:val="EndNoteBibliography"/>
        <w:spacing w:after="0"/>
        <w:rPr>
          <w:noProof/>
        </w:rPr>
      </w:pPr>
      <w:r w:rsidRPr="009F71FD">
        <w:rPr>
          <w:noProof/>
        </w:rPr>
        <w:t>82.</w:t>
      </w:r>
      <w:r w:rsidRPr="009F71FD">
        <w:rPr>
          <w:noProof/>
        </w:rPr>
        <w:tab/>
        <w:t>Witzenburg CM, Holmes JW. A Comparison of Phenomenologic Growth Laws for Myocardial Hypertrophy. J Elast. 2017;129(1-2):257-81. Epub 2018/04/11. doi: 10.1007/s10659-017-9631-8. PubMed PMID: 29632418; PubMed Central PMCID: PMCPMC5889094.</w:t>
      </w:r>
    </w:p>
    <w:p w14:paraId="7CA5638B" w14:textId="77777777" w:rsidR="009F71FD" w:rsidRPr="009F71FD" w:rsidRDefault="009F71FD" w:rsidP="009F71FD">
      <w:pPr>
        <w:pStyle w:val="EndNoteBibliography"/>
        <w:spacing w:after="0"/>
        <w:rPr>
          <w:noProof/>
        </w:rPr>
      </w:pPr>
      <w:r w:rsidRPr="009F71FD">
        <w:rPr>
          <w:noProof/>
        </w:rPr>
        <w:t>83.</w:t>
      </w:r>
      <w:r w:rsidRPr="009F71FD">
        <w:rPr>
          <w:noProof/>
        </w:rPr>
        <w:tab/>
        <w:t>Russel IK, Gotte MJ, Bronzwaer JG, Knaapen P, Paulus WJ, van Rossum AC. Left ventricular torsion: an expanding role in the analysis of myocardial dysfunction. JACC Cardiovascular imaging. 2009;2(5):648-55. doi: 10.1016/j.jcmg.2009.03.001. PubMed PMID: 19442954.</w:t>
      </w:r>
    </w:p>
    <w:p w14:paraId="721B3FE3" w14:textId="77777777" w:rsidR="009F71FD" w:rsidRPr="009F71FD" w:rsidRDefault="009F71FD" w:rsidP="009F71FD">
      <w:pPr>
        <w:pStyle w:val="EndNoteBibliography"/>
        <w:spacing w:after="0"/>
        <w:rPr>
          <w:noProof/>
        </w:rPr>
      </w:pPr>
      <w:r w:rsidRPr="009F71FD">
        <w:rPr>
          <w:noProof/>
        </w:rPr>
        <w:t>84.</w:t>
      </w:r>
      <w:r w:rsidRPr="009F71FD">
        <w:rPr>
          <w:noProof/>
        </w:rPr>
        <w:tab/>
        <w:t>Sharma S, Razeghi P, Shakir A, Keneson BJ, 2nd, Clubb F, Taegtmeyer H. Regional heterogeneity in gene expression profiles: a transcript analysis in human and rat heart. Cardiology. 2003;100(2):73-9. doi: 10.1159/000073042. PubMed PMID: 14557693.</w:t>
      </w:r>
    </w:p>
    <w:p w14:paraId="4EE6C297" w14:textId="77777777" w:rsidR="009F71FD" w:rsidRPr="009F71FD" w:rsidRDefault="009F71FD" w:rsidP="009F71FD">
      <w:pPr>
        <w:pStyle w:val="EndNoteBibliography"/>
        <w:spacing w:after="0"/>
        <w:rPr>
          <w:noProof/>
        </w:rPr>
      </w:pPr>
      <w:r w:rsidRPr="009F71FD">
        <w:rPr>
          <w:noProof/>
        </w:rPr>
        <w:t>85.</w:t>
      </w:r>
      <w:r w:rsidRPr="009F71FD">
        <w:rPr>
          <w:noProof/>
        </w:rPr>
        <w:tab/>
        <w:t>Rodriguez-Cantano R, Sundnes J, Rognes ME. Uncertainty in cardiac myofiber orientation and stiffnesses dominate the variability of left ventricle deformation response. Int J Numer Method Biomed Eng. 2019;35(5):e3178. Epub 2019/01/12. doi: 10.1002/cnm.3178. PubMed PMID: 30632711; PubMed Central PMCID: PMCPMC6618163.</w:t>
      </w:r>
    </w:p>
    <w:p w14:paraId="136350D9" w14:textId="77777777" w:rsidR="009F71FD" w:rsidRPr="009F71FD" w:rsidRDefault="009F71FD" w:rsidP="009F71FD">
      <w:pPr>
        <w:pStyle w:val="EndNoteBibliography"/>
        <w:spacing w:after="0"/>
        <w:rPr>
          <w:noProof/>
        </w:rPr>
      </w:pPr>
      <w:r w:rsidRPr="009F71FD">
        <w:rPr>
          <w:noProof/>
        </w:rPr>
        <w:t>86.</w:t>
      </w:r>
      <w:r w:rsidRPr="009F71FD">
        <w:rPr>
          <w:noProof/>
        </w:rPr>
        <w:tab/>
        <w:t>Washio T, Sugiura S, Okada JI, Hisada T. Using Systolic Local Mechanical Load to Predict Fiber Orientation in Ventricles. Frontiers in physiology. 2020;11:467. Epub 2020/06/26. doi: 10.3389/fphys.2020.00467. PubMed PMID: 32581822; PubMed Central PMCID: PMCPMC7295989.</w:t>
      </w:r>
    </w:p>
    <w:p w14:paraId="5A863BF5" w14:textId="77777777" w:rsidR="009F71FD" w:rsidRPr="009F71FD" w:rsidRDefault="009F71FD" w:rsidP="009F71FD">
      <w:pPr>
        <w:pStyle w:val="EndNoteBibliography"/>
        <w:spacing w:after="0"/>
        <w:rPr>
          <w:noProof/>
        </w:rPr>
      </w:pPr>
      <w:r w:rsidRPr="009F71FD">
        <w:rPr>
          <w:noProof/>
        </w:rPr>
        <w:t>87.</w:t>
      </w:r>
      <w:r w:rsidRPr="009F71FD">
        <w:rPr>
          <w:noProof/>
        </w:rPr>
        <w:tab/>
        <w:t>Treibel TA, Kozor R, Schofield R, Benedetti G, Fontana M, Bhuva AN, et al. Reverse Myocardial Remodeling Following Valve Replacement in Patients With Aortic Stenosis. J Am Coll Cardiol. 2018;71(8):860-71. Epub 2018/02/24. doi: 10.1016/j.jacc.2017.12.035. PubMed PMID: 29471937; PubMed Central PMCID: PMCPMC5821681.</w:t>
      </w:r>
    </w:p>
    <w:p w14:paraId="257326A7" w14:textId="77777777" w:rsidR="009F71FD" w:rsidRPr="009F71FD" w:rsidRDefault="009F71FD" w:rsidP="009F71FD">
      <w:pPr>
        <w:pStyle w:val="EndNoteBibliography"/>
        <w:spacing w:after="0"/>
        <w:rPr>
          <w:noProof/>
        </w:rPr>
      </w:pPr>
      <w:r w:rsidRPr="009F71FD">
        <w:rPr>
          <w:noProof/>
        </w:rPr>
        <w:t>88.</w:t>
      </w:r>
      <w:r w:rsidRPr="009F71FD">
        <w:rPr>
          <w:noProof/>
        </w:rPr>
        <w:tab/>
        <w:t>Lee HJ, Lee H, Kim SM, Park JB, Kim EK, Chang SA, et al. Diffuse Myocardial Fibrosis and Diastolic Function in Aortic Stenosis. JACC Cardiovasc Imaging. 2020;13(12):2561-72. Epub 2020/08/24. doi: 10.1016/j.jcmg.2020.07.007. PubMed PMID: 32828787.</w:t>
      </w:r>
    </w:p>
    <w:p w14:paraId="6FFA775D" w14:textId="77777777" w:rsidR="009F71FD" w:rsidRPr="009F71FD" w:rsidRDefault="009F71FD" w:rsidP="009F71FD">
      <w:pPr>
        <w:pStyle w:val="EndNoteBibliography"/>
        <w:spacing w:after="0"/>
        <w:rPr>
          <w:noProof/>
        </w:rPr>
      </w:pPr>
      <w:r w:rsidRPr="009F71FD">
        <w:rPr>
          <w:noProof/>
        </w:rPr>
        <w:t>89.</w:t>
      </w:r>
      <w:r w:rsidRPr="009F71FD">
        <w:rPr>
          <w:noProof/>
        </w:rPr>
        <w:tab/>
        <w:t>Liu B, Neil DAH, Premchand M, Bhabra M, Patel R, Barker T, et al. Myocardial fibrosis in asymptomatic and symptomatic chronic severe primary mitral regurgitation and relationship to tissue characterisation and left ventricular function on cardiovascular magnetic resonance. J Cardiovasc Magn Reson. 2020;22(1):86. Epub 2020/12/15. doi: 10.1186/s12968-020-00674-4. PubMed PMID: 33308240; PubMed Central PMCID: PMCPMC7734760.</w:t>
      </w:r>
    </w:p>
    <w:p w14:paraId="258A6949" w14:textId="77777777" w:rsidR="009F71FD" w:rsidRPr="009F71FD" w:rsidRDefault="009F71FD" w:rsidP="009F71FD">
      <w:pPr>
        <w:pStyle w:val="EndNoteBibliography"/>
        <w:spacing w:after="0"/>
        <w:rPr>
          <w:noProof/>
        </w:rPr>
      </w:pPr>
      <w:r w:rsidRPr="009F71FD">
        <w:rPr>
          <w:noProof/>
        </w:rPr>
        <w:t>90.</w:t>
      </w:r>
      <w:r w:rsidRPr="009F71FD">
        <w:rPr>
          <w:noProof/>
        </w:rPr>
        <w:tab/>
        <w:t>Malahfji M, Senapati A, Tayal B, Nguyen DT, Graviss EA, Nagueh SF, et al. Myocardial Scar and Mortality in Chronic Aortic Regurgitation. J Am Heart Assoc. 2020;9(23):e018731. Epub 2020/11/27. doi: 10.1161/JAHA.120.018731. PubMed PMID: 33241753; PubMed Central PMCID: PMCPMC7763777.</w:t>
      </w:r>
    </w:p>
    <w:p w14:paraId="4F81B867" w14:textId="77777777" w:rsidR="009F71FD" w:rsidRPr="009F71FD" w:rsidRDefault="009F71FD" w:rsidP="009F71FD">
      <w:pPr>
        <w:pStyle w:val="EndNoteBibliography"/>
        <w:spacing w:after="0"/>
        <w:rPr>
          <w:noProof/>
        </w:rPr>
      </w:pPr>
      <w:r w:rsidRPr="009F71FD">
        <w:rPr>
          <w:noProof/>
        </w:rPr>
        <w:t>91.</w:t>
      </w:r>
      <w:r w:rsidRPr="009F71FD">
        <w:rPr>
          <w:noProof/>
        </w:rPr>
        <w:tab/>
        <w:t xml:space="preserve">Seldrum S, de Meester C, Pierard S, Pasquet A, Lazam S, Boulif J, et al. Assessment of Left Ventricular Reverse Remodeling by Cardiac MRI in Patients Undergoing Repair Surgery for Severe </w:t>
      </w:r>
      <w:r w:rsidRPr="009F71FD">
        <w:rPr>
          <w:noProof/>
        </w:rPr>
        <w:lastRenderedPageBreak/>
        <w:t>Aortic or Mitral Regurgitation. J Cardiothorac Vasc Anesth. 2019;33(7):1901-11. Epub 2018/12/26. doi: 10.1053/j.jvca.2018.11.013. PubMed PMID: 30583928.</w:t>
      </w:r>
    </w:p>
    <w:p w14:paraId="0DF6A025" w14:textId="77777777" w:rsidR="009F71FD" w:rsidRPr="009F71FD" w:rsidRDefault="009F71FD" w:rsidP="009F71FD">
      <w:pPr>
        <w:pStyle w:val="EndNoteBibliography"/>
        <w:spacing w:after="0"/>
        <w:rPr>
          <w:noProof/>
        </w:rPr>
      </w:pPr>
      <w:r w:rsidRPr="009F71FD">
        <w:rPr>
          <w:noProof/>
        </w:rPr>
        <w:t>92.</w:t>
      </w:r>
      <w:r w:rsidRPr="009F71FD">
        <w:rPr>
          <w:noProof/>
        </w:rPr>
        <w:tab/>
        <w:t>Bakkestrom R, Banke A, Pecini R, Irmukhamedov A, Nielsen SK, Andersen MJ, et al. Cardiac remodelling and haemodynamic characteristics in primary mitral valve regurgitation. Open Heart. 2018;5(2):e000919. Epub 2019/01/08. doi: 10.1136/openhrt-2018-000919. PubMed PMID: 30613416; PubMed Central PMCID: PMCPMC6307562.</w:t>
      </w:r>
    </w:p>
    <w:p w14:paraId="2A3F0E9E" w14:textId="77777777" w:rsidR="009F71FD" w:rsidRPr="009F71FD" w:rsidRDefault="009F71FD" w:rsidP="009F71FD">
      <w:pPr>
        <w:pStyle w:val="EndNoteBibliography"/>
        <w:spacing w:after="0"/>
        <w:rPr>
          <w:noProof/>
        </w:rPr>
      </w:pPr>
      <w:r w:rsidRPr="009F71FD">
        <w:rPr>
          <w:noProof/>
        </w:rPr>
        <w:t>93.</w:t>
      </w:r>
      <w:r w:rsidRPr="009F71FD">
        <w:rPr>
          <w:noProof/>
        </w:rPr>
        <w:tab/>
        <w:t>Geiger J, Rahsepar AA, Suwa K, Powell A, Ghasemiesfe A, Barker AJ, et al. 4D flow MRI, cardiac function, and T1 -mapping: Association of valve-mediated changes in aortic hemodynamics with left ventricular remodeling. J Magn Reson Imaging. 2018;48(1):121-31. Epub 2017/12/06. doi: 10.1002/jmri.25916. PubMed PMID: 29206322; PubMed Central PMCID: PMCPMC5988917.</w:t>
      </w:r>
    </w:p>
    <w:p w14:paraId="49FD09B5" w14:textId="77777777" w:rsidR="009F71FD" w:rsidRPr="009F71FD" w:rsidRDefault="009F71FD" w:rsidP="009F71FD">
      <w:pPr>
        <w:pStyle w:val="EndNoteBibliography"/>
        <w:spacing w:after="0"/>
        <w:rPr>
          <w:noProof/>
        </w:rPr>
      </w:pPr>
      <w:r w:rsidRPr="009F71FD">
        <w:rPr>
          <w:noProof/>
        </w:rPr>
        <w:t>94.</w:t>
      </w:r>
      <w:r w:rsidRPr="009F71FD">
        <w:rPr>
          <w:noProof/>
        </w:rPr>
        <w:tab/>
        <w:t>Lee SP, Lee W, Lee JM, Park EA, Kim HK, Kim YJ, et al. Assessment of diffuse myocardial fibrosis by using MR imaging in asymptomatic patients with aortic stenosis. Radiology. 2015;274(2):359-69. Epub 2014/09/25. doi: 10.1148/radiol.14141120. PubMed PMID: 25251584.</w:t>
      </w:r>
    </w:p>
    <w:p w14:paraId="1F4EE7EF" w14:textId="77777777" w:rsidR="009F71FD" w:rsidRPr="009F71FD" w:rsidRDefault="009F71FD" w:rsidP="009F71FD">
      <w:pPr>
        <w:pStyle w:val="EndNoteBibliography"/>
        <w:spacing w:after="0"/>
        <w:rPr>
          <w:noProof/>
        </w:rPr>
      </w:pPr>
      <w:r w:rsidRPr="009F71FD">
        <w:rPr>
          <w:noProof/>
        </w:rPr>
        <w:t>95.</w:t>
      </w:r>
      <w:r w:rsidRPr="009F71FD">
        <w:rPr>
          <w:noProof/>
        </w:rPr>
        <w:tab/>
        <w:t>Singh A, Chan DCS, Greenwood JP, Dawson DK, Sonecki P, Hogrefe K, et al. Symptom Onset in Aortic Stenosis: Relation to Sex Differences in Left Ventricular Remodeling. JACC Cardiovasc Imaging. 2019;12(1):96-105. Epub 2017/12/19. doi: 10.1016/j.jcmg.2017.09.019. PubMed PMID: 29248646.</w:t>
      </w:r>
    </w:p>
    <w:p w14:paraId="474930E1" w14:textId="77777777" w:rsidR="009F71FD" w:rsidRPr="009F71FD" w:rsidRDefault="009F71FD" w:rsidP="009F71FD">
      <w:pPr>
        <w:pStyle w:val="EndNoteBibliography"/>
        <w:spacing w:after="0"/>
        <w:rPr>
          <w:noProof/>
        </w:rPr>
      </w:pPr>
      <w:r w:rsidRPr="009F71FD">
        <w:rPr>
          <w:noProof/>
        </w:rPr>
        <w:t>96.</w:t>
      </w:r>
      <w:r w:rsidRPr="009F71FD">
        <w:rPr>
          <w:noProof/>
        </w:rPr>
        <w:tab/>
        <w:t>Polte CL, Gao SA, Johnsson AA, Lagerstrand KM, Bech-Hanssen O. Characterization of Chronic Aortic and Mitral Regurgitation Undergoing Valve Surgery Using Cardiovascular Magnetic Resonance. Am J Cardiol. 2017;119(12):2061-8. Epub 2017/04/30. doi: 10.1016/j.amjcard.2017.03.041. PubMed PMID: 28450039.</w:t>
      </w:r>
    </w:p>
    <w:p w14:paraId="1F99BFE1" w14:textId="77777777" w:rsidR="009F71FD" w:rsidRPr="009F71FD" w:rsidRDefault="009F71FD" w:rsidP="009F71FD">
      <w:pPr>
        <w:pStyle w:val="EndNoteBibliography"/>
        <w:spacing w:after="0"/>
        <w:rPr>
          <w:noProof/>
        </w:rPr>
      </w:pPr>
      <w:r w:rsidRPr="009F71FD">
        <w:rPr>
          <w:noProof/>
        </w:rPr>
        <w:t>97.</w:t>
      </w:r>
      <w:r w:rsidRPr="009F71FD">
        <w:rPr>
          <w:noProof/>
        </w:rPr>
        <w:tab/>
        <w:t>Edwards NC, Moody WE, Yuan M, Weale P, Neal D, Townend JN, et al. Quantification of left ventricular interstitial fibrosis in asymptomatic chronic primary degenerative mitral regurgitation. Circ Cardiovasc Imaging. 2014;7(6):946-53. Epub 2014/08/21. doi: 10.1161/CIRCIMAGING.114.002397. PubMed PMID: 25140067.</w:t>
      </w:r>
    </w:p>
    <w:p w14:paraId="7B6EC16E" w14:textId="77777777" w:rsidR="009F71FD" w:rsidRPr="009F71FD" w:rsidRDefault="009F71FD" w:rsidP="009F71FD">
      <w:pPr>
        <w:pStyle w:val="EndNoteBibliography"/>
        <w:spacing w:after="0"/>
        <w:rPr>
          <w:noProof/>
        </w:rPr>
      </w:pPr>
      <w:r w:rsidRPr="009F71FD">
        <w:rPr>
          <w:noProof/>
        </w:rPr>
        <w:t>98.</w:t>
      </w:r>
      <w:r w:rsidRPr="009F71FD">
        <w:rPr>
          <w:noProof/>
        </w:rPr>
        <w:tab/>
        <w:t>Everett RJ, Tastet L, Clavel MA, Chin CWL, Capoulade R, Vassiliou VS, et al. Progression of Hypertrophy and Myocardial Fibrosis in Aortic Stenosis: A Multicenter Cardiac Magnetic Resonance Study. Circ Cardiovasc Imaging. 2018;11(6):e007451. Epub 2018/06/20. doi: 10.1161/CIRCIMAGING.117.007451. PubMed PMID: 29914867; PubMed Central PMCID: PMCPMC6023592.</w:t>
      </w:r>
    </w:p>
    <w:p w14:paraId="083DA76A" w14:textId="77777777" w:rsidR="009F71FD" w:rsidRPr="009F71FD" w:rsidRDefault="009F71FD" w:rsidP="009F71FD">
      <w:pPr>
        <w:pStyle w:val="EndNoteBibliography"/>
        <w:spacing w:after="0"/>
        <w:rPr>
          <w:noProof/>
        </w:rPr>
      </w:pPr>
      <w:r w:rsidRPr="009F71FD">
        <w:rPr>
          <w:noProof/>
        </w:rPr>
        <w:t>99.</w:t>
      </w:r>
      <w:r w:rsidRPr="009F71FD">
        <w:rPr>
          <w:noProof/>
        </w:rPr>
        <w:tab/>
        <w:t>Myerson SG, d'Arcy J, Christiansen JP, Dobson LE, Mohiaddin R, Francis JM, et al. Determination of Clinical Outcome in Mitral Regurgitation With Cardiovascular Magnetic Resonance Quantification. Circulation. 2016;133(23):2287-96. Epub 2016/05/18. doi: 10.1161/CIRCULATIONAHA.115.017888. PubMed PMID: 27189033.</w:t>
      </w:r>
    </w:p>
    <w:p w14:paraId="4C137D5A" w14:textId="77777777" w:rsidR="009F71FD" w:rsidRPr="009F71FD" w:rsidRDefault="009F71FD" w:rsidP="009F71FD">
      <w:pPr>
        <w:pStyle w:val="EndNoteBibliography"/>
        <w:spacing w:after="0"/>
        <w:rPr>
          <w:noProof/>
        </w:rPr>
      </w:pPr>
      <w:r w:rsidRPr="009F71FD">
        <w:rPr>
          <w:noProof/>
        </w:rPr>
        <w:t>100.</w:t>
      </w:r>
      <w:r w:rsidRPr="009F71FD">
        <w:rPr>
          <w:noProof/>
        </w:rPr>
        <w:tab/>
        <w:t>Fairbairn TA, Steadman CD, Mather AN, Motwani M, Blackman DJ, Plein S, et al. Assessment of valve haemodynamics, reverse ventricular remodelling and myocardial fibrosis following transcatheter aortic valve implantation compared to surgical aortic valve replacement: a cardiovascular magnetic resonance study. Heart. 2013;99(16):1185-91. Epub 2013/06/12. doi: 10.1136/heartjnl-2013-303927. PubMed PMID: 23749779.</w:t>
      </w:r>
    </w:p>
    <w:p w14:paraId="523516BA" w14:textId="77777777" w:rsidR="009F71FD" w:rsidRPr="009F71FD" w:rsidRDefault="009F71FD" w:rsidP="009F71FD">
      <w:pPr>
        <w:pStyle w:val="EndNoteBibliography"/>
        <w:spacing w:after="0"/>
        <w:rPr>
          <w:noProof/>
        </w:rPr>
      </w:pPr>
      <w:r w:rsidRPr="009F71FD">
        <w:rPr>
          <w:noProof/>
        </w:rPr>
        <w:t>101.</w:t>
      </w:r>
      <w:r w:rsidRPr="009F71FD">
        <w:rPr>
          <w:noProof/>
        </w:rPr>
        <w:tab/>
        <w:t>Myerson SG, d'Arcy J, Mohiaddin R, Greenwood JP, Karamitsos TD, Francis JM, et al. Aortic regurgitation quantification using cardiovascular magnetic resonance: association with clinical outcome. Circulation. 2012;126(12):1452-60. Epub 2012/08/11. doi: 10.1161/CIRCULATIONAHA.111.083600. PubMed PMID: 22879371.</w:t>
      </w:r>
    </w:p>
    <w:p w14:paraId="7D2FA5A5" w14:textId="77777777" w:rsidR="009F71FD" w:rsidRPr="009F71FD" w:rsidRDefault="009F71FD" w:rsidP="009F71FD">
      <w:pPr>
        <w:pStyle w:val="EndNoteBibliography"/>
        <w:spacing w:after="0"/>
        <w:rPr>
          <w:noProof/>
        </w:rPr>
      </w:pPr>
      <w:r w:rsidRPr="009F71FD">
        <w:rPr>
          <w:noProof/>
        </w:rPr>
        <w:t>102.</w:t>
      </w:r>
      <w:r w:rsidRPr="009F71FD">
        <w:rPr>
          <w:noProof/>
        </w:rPr>
        <w:tab/>
        <w:t>Barone-Rochette G, Pierard S, Seldrum S, de Meester de Ravenstein C, Melchior J, Maes F, et al. Aortic valve area, stroke volume, left ventricular hypertrophy, remodeling, and fibrosis in aortic stenosis assessed by cardiac magnetic resonance imaging: comparison between high and low gradient and normal and low flow aortic stenosis. Circ Cardiovasc Imaging. 2013;6(6):1009-17. Epub 2013/10/09. doi: 10.1161/CIRCIMAGING.113.000515. PubMed PMID: 24100045.</w:t>
      </w:r>
    </w:p>
    <w:p w14:paraId="3804E159" w14:textId="77777777" w:rsidR="009F71FD" w:rsidRPr="009F71FD" w:rsidRDefault="009F71FD" w:rsidP="009F71FD">
      <w:pPr>
        <w:pStyle w:val="EndNoteBibliography"/>
        <w:spacing w:after="0"/>
        <w:rPr>
          <w:noProof/>
        </w:rPr>
      </w:pPr>
      <w:r w:rsidRPr="009F71FD">
        <w:rPr>
          <w:noProof/>
        </w:rPr>
        <w:lastRenderedPageBreak/>
        <w:t>103.</w:t>
      </w:r>
      <w:r w:rsidRPr="009F71FD">
        <w:rPr>
          <w:noProof/>
        </w:rPr>
        <w:tab/>
        <w:t>Schiros CG, Dell'Italia LJ, Gladden JD, Clark D, 3rd, Aban I, Gupta H, et al. Magnetic resonance imaging with 3-dimensional analysis of left ventricular remodeling in isolated mitral regurgitation: implications beyond dimensions. Circulation. 2012;125(19):2334-42. Epub 2012/04/13. doi: 10.1161/CIRCULATIONAHA.111.073239. PubMed PMID: 22496130; PubMed Central PMCID: PMCPMC3939018.</w:t>
      </w:r>
    </w:p>
    <w:p w14:paraId="43C5EAD8" w14:textId="77777777" w:rsidR="009F71FD" w:rsidRPr="009F71FD" w:rsidRDefault="009F71FD" w:rsidP="009F71FD">
      <w:pPr>
        <w:pStyle w:val="EndNoteBibliography"/>
        <w:spacing w:after="0"/>
        <w:rPr>
          <w:noProof/>
        </w:rPr>
      </w:pPr>
      <w:r w:rsidRPr="009F71FD">
        <w:rPr>
          <w:noProof/>
        </w:rPr>
        <w:t>104.</w:t>
      </w:r>
      <w:r w:rsidRPr="009F71FD">
        <w:rPr>
          <w:noProof/>
        </w:rPr>
        <w:tab/>
        <w:t>Uretsky S, Supariwala A, Nidadovolu P, Khokhar SS, Comeau C, Shubayev O, et al. Quantification of left ventricular remodeling in response to isolated aortic or mitral regurgitation. J Cardiovasc Magn Reson. 2010;12:32. Epub 2010/05/26. doi: 10.1186/1532-429X-12-32. PubMed PMID: 20497540; PubMed Central PMCID: PMCPMC2893171.</w:t>
      </w:r>
    </w:p>
    <w:p w14:paraId="04907BBE" w14:textId="77777777" w:rsidR="009F71FD" w:rsidRPr="009F71FD" w:rsidRDefault="009F71FD" w:rsidP="009F71FD">
      <w:pPr>
        <w:pStyle w:val="EndNoteBibliography"/>
        <w:spacing w:after="0"/>
        <w:rPr>
          <w:noProof/>
        </w:rPr>
      </w:pPr>
      <w:r w:rsidRPr="009F71FD">
        <w:rPr>
          <w:noProof/>
        </w:rPr>
        <w:t>105.</w:t>
      </w:r>
      <w:r w:rsidRPr="009F71FD">
        <w:rPr>
          <w:noProof/>
        </w:rPr>
        <w:tab/>
        <w:t>Steadman CD, Jerosch-Herold M, Grundy B, Rafelt S, Ng LL, Squire IB, et al. Determinants and functional significance of myocardial perfusion reserve in severe aortic stenosis. JACC Cardiovasc Imaging. 2012;5(2):182-9. Epub 2012/02/22. doi: 10.1016/j.jcmg.2011.09.022. PubMed PMID: 22340825.</w:t>
      </w:r>
    </w:p>
    <w:p w14:paraId="67A3FA89" w14:textId="77777777" w:rsidR="009F71FD" w:rsidRPr="009F71FD" w:rsidRDefault="009F71FD" w:rsidP="009F71FD">
      <w:pPr>
        <w:pStyle w:val="EndNoteBibliography"/>
        <w:rPr>
          <w:noProof/>
        </w:rPr>
      </w:pPr>
      <w:r w:rsidRPr="009F71FD">
        <w:rPr>
          <w:noProof/>
        </w:rPr>
        <w:t>106.</w:t>
      </w:r>
      <w:r w:rsidRPr="009F71FD">
        <w:rPr>
          <w:noProof/>
        </w:rPr>
        <w:tab/>
        <w:t>Grotenhuis HB, Ottenkamp J, Westenberg JJM, Bax JJ, Kroft LJM, de Roos A. Reduced aortic elasticity and dilatation are associated with aortic regurgitation and left ventricular hypertrophy in nonstenotic bicuspid aortic valve patients. J Am Coll Cardiol. 2007;49(15):1660-5. Epub 2007/04/17. doi: 10.1016/j.jacc.2006.12.044. PubMed PMID: 17433959.</w:t>
      </w:r>
    </w:p>
    <w:p w14:paraId="33DE3510" w14:textId="18614BC1"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208"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208"/>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0D5E04D9"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[88]</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10758D0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[88]</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3F110F2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dW0+NTQ8L1JlY051bT48RGlzcGxheVRleHQ+Wzg5XTwvRGlzcGxheVRleHQ+PHJlY29yZD48cmVj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PEVuZE5vdGU+PENpdGU+PEF1dGhvcj5MaXU8L0F1dGhvcj48WWVhcj4yMDIwPC9ZZWFyPjxSZWNO
dW0+NTQ8L1JlY051bT48RGlzcGxheVRleHQ+Wzg5XTwvRGlzcGxheVRleHQ+PHJlY29yZD48cmVj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[89]</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0F05E0A0"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PFJlY051bT41MTwvUmVjTnVtPjxEaXNwbGF5VGV4dD5bOTBdPC9EaXNwbGF5VGV4dD48cmVjb3Jk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PEVuZE5vdGU+PENpdGU+PEF1dGhvcj5NYWxhaGZqaTwvQXV0aG9yPjxZZWFyPjIwMjA8L1llYXI+
PFJlY051bT41MTwvUmVjTnVtPjxEaXNwbGF5VGV4dD5bOTBdPC9EaXNwbGF5VGV4dD48cmVjb3Jk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[90]</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40721728"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Y051bT44OTwvUmVjTnVtPjxEaXNwbGF5VGV4dD5bMzVdPC9EaXNwbGF5VGV4dD48cmVjb3JkPjxy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PEVuZE5vdGU+PENpdGU+PEF1dGhvcj5TcGF0aDwvQXV0aG9yPjxZZWFyPjIwMTk8L1llYXI+PFJl
Y051bT44OTwvUmVjTnVtPjxEaXNwbGF5VGV4dD5bMzVdPC9EaXNwbGF5VGV4dD48cmVjb3JkPjxy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Pr="00B95524">
              <w:rPr>
                <w:rFonts w:asciiTheme="majorBidi" w:hAnsiTheme="majorBidi" w:cstheme="majorBidi"/>
              </w:rPr>
              <w:fldChar w:fldCharType="separate"/>
            </w:r>
            <w:r w:rsidR="009F71FD">
              <w:rPr>
                <w:rFonts w:asciiTheme="majorBidi" w:hAnsiTheme="majorBidi" w:cstheme="majorBidi"/>
                <w:noProof/>
              </w:rPr>
              <w:t>[35]</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5144973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UmVjTnVtPjkxPC9SZWNOdW0+PERpc3BsYXlUZXh0PlszNF08L0Rpc3BsYXlUZXh0PjxyZWNvcmQ+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PEVuZE5vdGU+PENpdGU+PEF1dGhvcj5FdmVyZXR0PC9BdXRob3I+PFllYXI+MjAyMDwvWWVhcj48
UmVjTnVtPjkxPC9SZWNOdW0+PERpc3BsYXlUZXh0PlszNF08L0Rpc3BsYXlUZXh0PjxyZWNvcmQ+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Pr="00B95524">
              <w:rPr>
                <w:rFonts w:asciiTheme="majorBidi" w:hAnsiTheme="majorBidi" w:cstheme="majorBidi"/>
              </w:rPr>
              <w:fldChar w:fldCharType="separate"/>
            </w:r>
            <w:r w:rsidR="009F71FD">
              <w:rPr>
                <w:rFonts w:asciiTheme="majorBidi" w:hAnsiTheme="majorBidi" w:cstheme="majorBidi"/>
                <w:noProof/>
              </w:rPr>
              <w:t>[34]</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0F664A8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[91]</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0F79964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UmVjTnVtPjUwPC9SZWNOdW0+PERpc3BsYXlUZXh0Pls5MV08L0Rpc3BsYXlUZXh0PjxyZWNvcmQ+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PEVuZE5vdGU+PENpdGU+PEF1dGhvcj5TZWxkcnVtPC9BdXRob3I+PFllYXI+MjAxOTwvWWVhcj48
UmVjTnVtPjUwPC9SZWNOdW0+PERpc3BsYXlUZXh0Pls5MV08L0Rpc3BsYXlUZXh0PjxyZWNvcmQ+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[91]</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5B55CE1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[91]</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7D4623D0"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Y051bT44OTwvUmVjTnVtPjxEaXNwbGF5VGV4dD5bMzVdPC9EaXNwbGF5VGV4dD48cmVjb3JkPjxy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PEVuZE5vdGU+PENpdGU+PEF1dGhvcj5TcGF0aDwvQXV0aG9yPjxZZWFyPjIwMTk8L1llYXI+PFJl
Y051bT44OTwvUmVjTnVtPjxEaXNwbGF5VGV4dD5bMzVdPC9EaXNwbGF5VGV4dD48cmVjb3JkPjxy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Pr="00B95524">
              <w:rPr>
                <w:rFonts w:asciiTheme="majorBidi" w:hAnsiTheme="majorBidi" w:cstheme="majorBidi"/>
              </w:rPr>
              <w:fldChar w:fldCharType="separate"/>
            </w:r>
            <w:r w:rsidR="009F71FD">
              <w:rPr>
                <w:rFonts w:asciiTheme="majorBidi" w:hAnsiTheme="majorBidi" w:cstheme="majorBidi"/>
                <w:noProof/>
              </w:rPr>
              <w:t>[35]</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1468AA5D"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3A0EE7">
              <w:rPr>
                <w:rFonts w:asciiTheme="majorBidi" w:hAnsiTheme="majorBidi" w:cstheme="majorBidi"/>
              </w:rPr>
              <w:instrText xml:space="preserve"> ADDIN EN.CITE &lt;EndNote&gt;&lt;Cite&gt;&lt;Author&gt;Bakkestrom&lt;/Author&gt;&lt;Year&gt;2018&lt;/Year&gt;&lt;RecNum&gt;57&lt;/RecNum&gt;&lt;DisplayText&gt;[92]&lt;/DisplayText&gt;&lt;record&gt;&lt;rec-number&gt;57&lt;/rec-number&gt;&lt;foreign-keys&gt;&lt;key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3A0EE7">
              <w:rPr>
                <w:rFonts w:asciiTheme="majorBidi" w:hAnsiTheme="majorBidi" w:cstheme="majorBidi"/>
                <w:noProof/>
              </w:rPr>
              <w:t>[92]</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0993DC4F"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ZWNOdW0+NDk8L1JlY051bT48RGlzcGxheVRleHQ+WzkzXTwvRGlzcGxheVRleHQ+PHJlY29yZD48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PEVuZE5vdGU+PENpdGU+PEF1dGhvcj5HZWlnZXI8L0F1dGhvcj48WWVhcj4yMDE4PC9ZZWFyPjxS
ZWNOdW0+NDk8L1JlY051bT48RGlzcGxheVRleHQ+WzkzXTwvRGlzcGxheVRleHQ+PHJlY29yZD48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[93]</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2211E823"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dW0+OTg8L1JlY051bT48RGlzcGxheVRleHQ+Wzk0XTwvRGlzcGxheVRleHQ+PHJlY29yZD48cmVj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PEVuZE5vdGU+PENpdGU+PEF1dGhvcj5MZWU8L0F1dGhvcj48WWVhcj4yMDE1PC9ZZWFyPjxSZWNO
dW0+OTg8L1JlY051bT48RGlzcGxheVRleHQ+Wzk0XTwvRGlzcGxheVRleHQ+PHJlY29yZD48cmVj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[94]</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533A648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Y051bT45MDwvUmVjTnVtPjxEaXNwbGF5VGV4dD5bOTVdPC9EaXNwbGF5VGV4dD48cmVjb3JkPjxy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PEVuZE5vdGU+PENpdGU+PEF1dGhvcj5TaW5naDwvQXV0aG9yPjxZZWFyPjIwMTk8L1llYXI+PFJl
Y051bT45MDwvUmVjTnVtPjxEaXNwbGF5VGV4dD5bOTVdPC9EaXNwbGF5VGV4dD48cmVjb3JkPjxy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[95]</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0B5DDA7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Y051bT45NjwvUmVjTnVtPjxEaXNwbGF5VGV4dD5bOTZdPC9EaXNwbGF5VGV4dD48cmVjb3JkPjxy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PEVuZE5vdGU+PENpdGU+PEF1dGhvcj5Qb2x0ZTwvQXV0aG9yPjxZZWFyPjIwMTc8L1llYXI+PFJl
Y051bT45NjwvUmVjTnVtPjxEaXNwbGF5VGV4dD5bOTZdPC9EaXNwbGF5VGV4dD48cmVjb3JkPjxy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[96]</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78A81BB9"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Y051bT40ODwvUmVjTnVtPjxEaXNwbGF5VGV4dD5bOTZdPC9EaXNwbGF5VGV4dD48cmVjb3JkPjxy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PEVuZE5vdGU+PENpdGU+PEF1dGhvcj5Qb2x0ZTwvQXV0aG9yPjxZZWFyPjIwMTc8L1llYXI+PFJl
Y051bT40ODwvUmVjTnVtPjxEaXNwbGF5VGV4dD5bOTZdPC9EaXNwbGF5VGV4dD48cmVjb3JkPjxy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[96]</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67FFF7BA"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2DC0BE7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UmVjTnVtPjkzPC9SZWNOdW0+PERpc3BsYXlUZXh0Pls5OF08L0Rpc3BsYXlUZXh0PjxyZWNvcmQ+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PEVuZE5vdGU+PENpdGU+PEF1dGhvcj5FdmVyZXR0PC9BdXRob3I+PFllYXI+MjAxODwvWWVhcj48
UmVjTnVtPjkzPC9SZWNOdW0+PERpc3BsYXlUZXh0Pls5OF08L0Rpc3BsYXlUZXh0PjxyZWNvcmQ+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[98]</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256D51D7"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UmVjTnVtPjk3PC9SZWNOdW0+PERpc3BsYXlUZXh0Pls5OV08L0Rpc3BsYXlUZXh0PjxyZWNvcmQ+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PEVuZE5vdGU+PENpdGU+PEF1dGhvcj5NeWVyc29uPC9BdXRob3I+PFllYXI+MjAxNjwvWWVhcj48
UmVjTnVtPjk3PC9SZWNOdW0+PERpc3BsYXlUZXh0Pls5OV08L0Rpc3BsYXlUZXh0PjxyZWNvcmQ+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[99]</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382D93E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PjxSZWNOdW0+NDc8L1JlY051bT48RGlzcGxheVRleHQ+WzEwMF08L0Rpc3BsYXlUZXh0PjxyZWNv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PEVuZE5vdGU+PENpdGU+PEF1dGhvcj5GYWlyYmFpcm48L0F1dGhvcj48WWVhcj4yMDEzPC9ZZWFy
PjxSZWNOdW0+NDc8L1JlY051bT48RGlzcGxheVRleHQ+WzEwMF08L0Rpc3BsYXlUZXh0PjxyZWNv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[100]</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0E7EB574"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TnVtPjg3PC9SZWNOdW0+PERpc3BsYXlUZXh0PlszMV08L0Rpc3BsYXlUZXh0PjxyZWNvcmQ+PHJl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PEVuZE5vdGU+PENpdGU+PEF1dGhvcj5DaGluPC9BdXRob3I+PFllYXI+MjAxNDwvWWVhcj48UmVj
TnVtPjg3PC9SZWNOdW0+PERpc3BsYXlUZXh0PlszMV08L0Rpc3BsYXlUZXh0PjxyZWNvcmQ+PHJl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Pr="00B95524">
              <w:rPr>
                <w:rFonts w:asciiTheme="majorBidi" w:hAnsiTheme="majorBidi" w:cstheme="majorBidi"/>
              </w:rPr>
              <w:fldChar w:fldCharType="separate"/>
            </w:r>
            <w:r w:rsidR="009F71FD">
              <w:rPr>
                <w:rFonts w:asciiTheme="majorBidi" w:hAnsiTheme="majorBidi" w:cstheme="majorBidi"/>
                <w:noProof/>
              </w:rPr>
              <w:t>[31]</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07B22514"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TnVtPjg3PC9SZWNOdW0+PERpc3BsYXlUZXh0PlszMV08L0Rpc3BsYXlUZXh0PjxyZWNvcmQ+PHJl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9F71FD">
              <w:rPr>
                <w:rFonts w:asciiTheme="majorBidi" w:hAnsiTheme="majorBidi" w:cstheme="majorBidi"/>
              </w:rPr>
              <w:instrText xml:space="preserve"> ADDIN EN.CITE </w:instrText>
            </w:r>
            <w:r w:rsidR="009F71FD">
              <w:rPr>
                <w:rFonts w:asciiTheme="majorBidi" w:hAnsiTheme="majorBidi" w:cstheme="majorBidi"/>
              </w:rPr>
              <w:fldChar w:fldCharType="begin">
                <w:fldData xml:space="preserve">PEVuZE5vdGU+PENpdGU+PEF1dGhvcj5DaGluPC9BdXRob3I+PFllYXI+MjAxNDwvWWVhcj48UmVj
TnVtPjg3PC9SZWNOdW0+PERpc3BsYXlUZXh0PlszMV08L0Rpc3BsYXlUZXh0PjxyZWNvcmQ+PHJl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9F71FD">
              <w:rPr>
                <w:rFonts w:asciiTheme="majorBidi" w:hAnsiTheme="majorBidi" w:cstheme="majorBidi"/>
              </w:rPr>
              <w:instrText xml:space="preserve"> ADDIN EN.CITE.DATA </w:instrText>
            </w:r>
            <w:r w:rsidR="009F71FD">
              <w:rPr>
                <w:rFonts w:asciiTheme="majorBidi" w:hAnsiTheme="majorBidi" w:cstheme="majorBidi"/>
              </w:rPr>
            </w:r>
            <w:r w:rsidR="009F71FD">
              <w:rPr>
                <w:rFonts w:asciiTheme="majorBidi" w:hAnsiTheme="majorBidi" w:cstheme="majorBidi"/>
              </w:rPr>
              <w:fldChar w:fldCharType="end"/>
            </w:r>
            <w:r w:rsidRPr="00B95524">
              <w:rPr>
                <w:rFonts w:asciiTheme="majorBidi" w:hAnsiTheme="majorBidi" w:cstheme="majorBidi"/>
              </w:rPr>
              <w:fldChar w:fldCharType="separate"/>
            </w:r>
            <w:r w:rsidR="009F71FD">
              <w:rPr>
                <w:rFonts w:asciiTheme="majorBidi" w:hAnsiTheme="majorBidi" w:cstheme="majorBidi"/>
                <w:noProof/>
              </w:rPr>
              <w:t>[31]</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7B4CE75F"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4C08DD2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UmVjTnVtPjQ2PC9SZWNOdW0+PERpc3BsYXlUZXh0PlsxMDFdPC9EaXNwbGF5VGV4dD48cmVjb3Jk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PEVuZE5vdGU+PENpdGU+PEF1dGhvcj5NeWVyc29uPC9BdXRob3I+PFllYXI+MjAxMjwvWWVhcj48
UmVjTnVtPjQ2PC9SZWNOdW0+PERpc3BsYXlUZXh0PlsxMDFdPC9EaXNwbGF5VGV4dD48cmVjb3Jk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[101]</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6A1E65D0"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[102]</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07363A21"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[102]</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42DEAFF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[103]</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218E9EC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UmVjTnVtPjQ1PC9SZWNOdW0+PERpc3BsYXlUZXh0PlsxMDRdPC9EaXNwbGF5VGV4dD48cmVjb3Jk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PEVuZE5vdGU+PENpdGU+PEF1dGhvcj5VcmV0c2t5PC9BdXRob3I+PFllYXI+MjAxMDwvWWVhcj48
UmVjTnVtPjQ1PC9SZWNOdW0+PERpc3BsYXlUZXh0PlsxMDRdPC9EaXNwbGF5VGV4dD48cmVjb3Jk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[104]</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435B930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[103]</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436235AE"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3A0EE7">
              <w:rPr>
                <w:rFonts w:asciiTheme="majorBidi" w:hAnsiTheme="majorBidi" w:cstheme="majorBidi"/>
              </w:rPr>
              <w:instrText xml:space="preserve"> ADDIN EN.CITE &lt;EndNote&gt;&lt;Cite&gt;&lt;Author&gt;Steadman&lt;/Author&gt;&lt;Year&gt;2012&lt;/Year&gt;&lt;RecNum&gt;92&lt;/RecNum&gt;&lt;DisplayText&gt;[105]&lt;/DisplayText&gt;&lt;record&gt;&lt;rec-number&gt;92&lt;/rec-number&gt;&lt;foreign-keys&gt;&lt;key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3A0EE7">
              <w:rPr>
                <w:rFonts w:asciiTheme="majorBidi" w:hAnsiTheme="majorBidi" w:cstheme="majorBidi"/>
                <w:noProof/>
              </w:rPr>
              <w:t>[105]</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6222A39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UmVjTnVtPjU5PC9SZWNOdW0+PERpc3BsYXlUZXh0PlsxMDRdPC9EaXNwbGF5VGV4dD48cmVjb3Jk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PEVuZE5vdGU+PENpdGU+PEF1dGhvcj5VcmV0c2t5PC9BdXRob3I+PFllYXI+MjAxMDwvWWVhcj48
UmVjTnVtPjU5PC9SZWNOdW0+PERpc3BsYXlUZXh0PlsxMDRdPC9EaXNwbGF5VGV4dD48cmVjb3Jk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[104]</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420631C7"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cj48UmVjTnVtPjQ0PC9SZWNOdW0+PERpc3BsYXlUZXh0PlsxMDZdPC9EaXNwbGF5VGV4dD48cmVj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3A0EE7">
              <w:rPr>
                <w:rFonts w:asciiTheme="majorBidi" w:hAnsiTheme="majorBidi" w:cstheme="majorBidi"/>
              </w:rPr>
              <w:instrText xml:space="preserve"> ADDIN EN.CITE </w:instrText>
            </w:r>
            <w:r w:rsidR="003A0EE7">
              <w:rPr>
                <w:rFonts w:asciiTheme="majorBidi" w:hAnsiTheme="majorBidi" w:cstheme="majorBidi"/>
              </w:rPr>
              <w:fldChar w:fldCharType="begin">
                <w:fldData xml:space="preserve">PEVuZE5vdGU+PENpdGU+PEF1dGhvcj5Hcm90ZW5odWlzPC9BdXRob3I+PFllYXI+MjAwNzwvWWVh
cj48UmVjTnVtPjQ0PC9SZWNOdW0+PERpc3BsYXlUZXh0PlsxMDZdPC9EaXNwbGF5VGV4dD48cmVj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3A0EE7">
              <w:rPr>
                <w:rFonts w:asciiTheme="majorBidi" w:hAnsiTheme="majorBidi" w:cstheme="majorBidi"/>
              </w:rPr>
              <w:instrText xml:space="preserve"> ADDIN EN.CITE.DATA </w:instrText>
            </w:r>
            <w:r w:rsidR="003A0EE7">
              <w:rPr>
                <w:rFonts w:asciiTheme="majorBidi" w:hAnsiTheme="majorBidi" w:cstheme="majorBidi"/>
              </w:rPr>
            </w:r>
            <w:r w:rsidR="003A0EE7">
              <w:rPr>
                <w:rFonts w:asciiTheme="majorBidi" w:hAnsiTheme="majorBidi" w:cstheme="majorBidi"/>
              </w:rPr>
              <w:fldChar w:fldCharType="end"/>
            </w:r>
            <w:r w:rsidRPr="00B95524">
              <w:rPr>
                <w:rFonts w:asciiTheme="majorBidi" w:hAnsiTheme="majorBidi" w:cstheme="majorBidi"/>
              </w:rPr>
              <w:fldChar w:fldCharType="separate"/>
            </w:r>
            <w:r w:rsidR="003A0EE7">
              <w:rPr>
                <w:rFonts w:asciiTheme="majorBidi" w:hAnsiTheme="majorBidi" w:cstheme="majorBidi"/>
                <w:noProof/>
              </w:rPr>
              <w:t>[106]</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209"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209"/>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26B844F5" w:rsidR="006C34FF" w:rsidRPr="001B05C1" w:rsidRDefault="007B3453" w:rsidP="00946339">
      <w:pPr>
        <w:jc w:val="center"/>
      </w:pPr>
      <w:r w:rsidRPr="00427EB0">
        <w:rPr>
          <w:b/>
          <w:bCs/>
        </w:rPr>
        <w:t>Fig</w:t>
      </w:r>
      <w:r w:rsidR="009B68EC">
        <w:rPr>
          <w:b/>
          <w:bCs/>
        </w:rPr>
        <w:t>ure</w:t>
      </w:r>
      <w:r w:rsidRPr="00427EB0">
        <w:rPr>
          <w:b/>
          <w:bCs/>
        </w:rPr>
        <w:t xml:space="preserve"> S</w:t>
      </w:r>
      <w:bookmarkStart w:id="210"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210"/>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PyMyoVent </w:t>
      </w:r>
      <w:r w:rsidR="00F5753B">
        <w:fldChar w:fldCharType="begin"/>
      </w:r>
      <w:r w:rsidR="00122835">
        <w:instrText xml:space="preserve"> ADDIN EN.CITE &lt;EndNote&gt;&lt;Cite&gt;&lt;Author&gt;Campbell&lt;/Author&gt;&lt;Year&gt;2020&lt;/Year&gt;&lt;RecNum&gt;2315&lt;/RecNum&gt;&lt;DisplayText&gt;[21]&lt;/DisplayText&gt;&lt;record&gt;&lt;rec-number&gt;2315&lt;/rec-number&gt;&lt;foreign-keys&gt;&lt;key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122835">
        <w:rPr>
          <w:noProof/>
        </w:rPr>
        <w:t>[21]</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211" w:name="figs3"/>
      <w:bookmarkEnd w:id="21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212"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212"/>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213"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213"/>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214"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214"/>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215"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215"/>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216"/>
      <w:r w:rsidR="00E31AED">
        <w:rPr>
          <w:rFonts w:asciiTheme="majorBidi" w:hAnsiTheme="majorBidi" w:cstheme="majorBidi"/>
          <w:b/>
          <w:bCs/>
        </w:rPr>
        <w:t>removed pressure overloading</w:t>
      </w:r>
      <w:commentRangeEnd w:id="216"/>
      <w:r w:rsidR="007B336B">
        <w:rPr>
          <w:rStyle w:val="CommentReference"/>
        </w:rPr>
        <w:commentReference w:id="216"/>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217"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217"/>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218"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218"/>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219"/>
      <w:r w:rsidR="004C170C" w:rsidRPr="00B95524">
        <w:rPr>
          <w:rFonts w:asciiTheme="majorBidi" w:hAnsiTheme="majorBidi" w:cstheme="majorBidi"/>
        </w:rPr>
        <w:t>Similar</w:t>
      </w:r>
      <w:commentRangeEnd w:id="219"/>
      <w:r w:rsidR="006E39A3">
        <w:rPr>
          <w:rStyle w:val="CommentReference"/>
        </w:rPr>
        <w:commentReference w:id="219"/>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220"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220"/>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221"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221"/>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222"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222"/>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71568002" w:rsidR="00A109E5" w:rsidRPr="00B342B9" w:rsidRDefault="00A109E5" w:rsidP="005A5714">
      <w:pPr>
        <w:rPr>
          <w:rFonts w:asciiTheme="majorBidi" w:hAnsiTheme="majorBidi" w:cstheme="majorBidi"/>
          <w:b/>
          <w:bCs/>
        </w:rPr>
      </w:pPr>
    </w:p>
    <w:sectPr w:rsidR="00A109E5" w:rsidRPr="00B342B9" w:rsidSect="00D537FA">
      <w:footerReference w:type="even" r:id="rId53"/>
      <w:footerReference w:type="default" r:id="rId54"/>
      <w:headerReference w:type="first" r:id="rId55"/>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enneth Campbell" w:date="2021-11-01T22:40:00Z" w:initials="KC">
    <w:p w14:paraId="4D5920B1" w14:textId="48A65C99" w:rsidR="009F71FD" w:rsidRDefault="009F71FD">
      <w:pPr>
        <w:pStyle w:val="CommentText"/>
      </w:pPr>
      <w:r>
        <w:rPr>
          <w:rStyle w:val="CommentReference"/>
        </w:rPr>
        <w:annotationRef/>
      </w:r>
      <w:r>
        <w:t>I think this title is stronger and more appropriate. Note that we have consistently used multiscale instead of multi-scale in all of our grant applications and my papers. Please use that.</w:t>
      </w:r>
    </w:p>
  </w:comment>
  <w:comment w:id="14" w:author="Campbell, Kenneth S." w:date="2021-11-01T19:34:00Z" w:initials="CKS">
    <w:p w14:paraId="3114A35C" w14:textId="63998C97" w:rsidR="009F71FD" w:rsidRDefault="009F71FD">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15" w:author="Sharifi, Hossein" w:date="2021-11-04T15:33:00Z" w:initials="SH">
    <w:p w14:paraId="1CA433D5" w14:textId="14027BB4" w:rsidR="009F71FD" w:rsidRDefault="009F71FD">
      <w:pPr>
        <w:pStyle w:val="CommentText"/>
      </w:pPr>
      <w:r>
        <w:rPr>
          <w:rStyle w:val="CommentReference"/>
        </w:rPr>
        <w:annotationRef/>
      </w:r>
      <w:r>
        <w:t>Adopted through the whole manuscript.</w:t>
      </w:r>
    </w:p>
  </w:comment>
  <w:comment w:id="18" w:author="Campbell, Kenneth S." w:date="2021-11-01T19:34:00Z" w:initials="CKS">
    <w:p w14:paraId="0ADF95C3" w14:textId="50C1C655" w:rsidR="009F71FD" w:rsidRDefault="009F71FD">
      <w:pPr>
        <w:pStyle w:val="CommentText"/>
      </w:pPr>
      <w:r>
        <w:rPr>
          <w:rStyle w:val="CommentReference"/>
        </w:rPr>
        <w:annotationRef/>
      </w:r>
      <w:r>
        <w:t>This means pushed under a fluid. I think you mean emerging.</w:t>
      </w:r>
    </w:p>
  </w:comment>
  <w:comment w:id="19" w:author="Sharifi, Hossein" w:date="2021-11-04T15:34:00Z" w:initials="SH">
    <w:p w14:paraId="69C236EE" w14:textId="6BC1871B" w:rsidR="009F71FD" w:rsidRDefault="009F71FD">
      <w:pPr>
        <w:pStyle w:val="CommentText"/>
      </w:pPr>
      <w:r>
        <w:rPr>
          <w:rStyle w:val="CommentReference"/>
        </w:rPr>
        <w:annotationRef/>
      </w:r>
      <w:r>
        <w:t>Thanks for catching this.</w:t>
      </w:r>
    </w:p>
  </w:comment>
  <w:comment w:id="27" w:author="Campbell, Kenneth S." w:date="2021-11-01T19:35:00Z" w:initials="CKS">
    <w:p w14:paraId="30C26CCC" w14:textId="1F2FA138" w:rsidR="009F71FD" w:rsidRDefault="009F71FD">
      <w:pPr>
        <w:pStyle w:val="CommentText"/>
      </w:pPr>
      <w:r>
        <w:rPr>
          <w:rStyle w:val="CommentReference"/>
        </w:rPr>
        <w:annotationRef/>
      </w:r>
      <w:r>
        <w:t>This is not a good example if we don’t test it in the manuscript. Delete.</w:t>
      </w:r>
    </w:p>
  </w:comment>
  <w:comment w:id="28" w:author="Sharifi, Hossein" w:date="2021-11-04T15:34:00Z" w:initials="SH">
    <w:p w14:paraId="1ABE154A" w14:textId="0128C32C" w:rsidR="009F71FD" w:rsidRDefault="009F71FD">
      <w:pPr>
        <w:pStyle w:val="CommentText"/>
      </w:pPr>
      <w:r>
        <w:rPr>
          <w:rStyle w:val="CommentReference"/>
        </w:rPr>
        <w:annotationRef/>
      </w:r>
      <w:r>
        <w:t xml:space="preserve">Removed </w:t>
      </w:r>
    </w:p>
  </w:comment>
  <w:comment w:id="31" w:author="Campbell, Kenneth S." w:date="2021-11-01T19:36:00Z" w:initials="CKS">
    <w:p w14:paraId="4729C997" w14:textId="77777777" w:rsidR="009F71FD" w:rsidRDefault="009F71FD">
      <w:pPr>
        <w:pStyle w:val="CommentText"/>
        <w:rPr>
          <w:rStyle w:val="CommentReference"/>
        </w:rPr>
      </w:pPr>
      <w:r>
        <w:rPr>
          <w:rStyle w:val="CommentReference"/>
        </w:rPr>
        <w:annotationRef/>
      </w:r>
    </w:p>
    <w:p w14:paraId="4E402EAD" w14:textId="76416E1A" w:rsidR="009F71FD" w:rsidRDefault="009F71FD">
      <w:pPr>
        <w:pStyle w:val="CommentText"/>
      </w:pPr>
      <w:r>
        <w:t>?</w:t>
      </w:r>
    </w:p>
  </w:comment>
  <w:comment w:id="32" w:author="Sharifi, Hossein" w:date="2021-11-04T15:44:00Z" w:initials="SH">
    <w:p w14:paraId="751D411D" w14:textId="0E850032" w:rsidR="009F71FD" w:rsidRDefault="009F71FD">
      <w:pPr>
        <w:pStyle w:val="CommentText"/>
      </w:pPr>
      <w:r>
        <w:rPr>
          <w:rStyle w:val="CommentReference"/>
        </w:rPr>
        <w:annotationRef/>
      </w:r>
      <w:r>
        <w:t>Adopted your style.</w:t>
      </w:r>
    </w:p>
  </w:comment>
  <w:comment w:id="41" w:author="Kenneth Campbell" w:date="2021-11-03T09:43:00Z" w:initials="KC">
    <w:p w14:paraId="54782D63" w14:textId="528D8797" w:rsidR="009F71FD" w:rsidRDefault="009F71FD">
      <w:pPr>
        <w:pStyle w:val="CommentText"/>
      </w:pPr>
      <w:r>
        <w:rPr>
          <w:rStyle w:val="CommentReference"/>
        </w:rPr>
        <w:annotationRef/>
      </w:r>
      <w:r>
        <w:t>Don’t define abbreviations if you are not going to use them again in the abstract. It’s a waste of space.</w:t>
      </w:r>
    </w:p>
  </w:comment>
  <w:comment w:id="42" w:author="Sharifi, Hossein" w:date="2021-12-06T08:20:00Z" w:initials="SH">
    <w:p w14:paraId="0BF1F625" w14:textId="4BFF8A14" w:rsidR="009F71FD" w:rsidRDefault="009F71FD">
      <w:pPr>
        <w:pStyle w:val="CommentText"/>
      </w:pPr>
      <w:r>
        <w:rPr>
          <w:rStyle w:val="CommentReference"/>
        </w:rPr>
        <w:annotationRef/>
      </w:r>
      <w:r>
        <w:t>Heavily reduce the usage of abbreviations through the entire paper.</w:t>
      </w:r>
    </w:p>
  </w:comment>
  <w:comment w:id="55" w:author="Kenneth Campbell" w:date="2021-11-01T22:51:00Z" w:initials="KC">
    <w:p w14:paraId="441D195A" w14:textId="2DE89053" w:rsidR="009F71FD" w:rsidRDefault="009F71FD">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56" w:author="Sharifi, Hossein" w:date="2021-12-06T08:21:00Z" w:initials="SH">
    <w:p w14:paraId="124204B9" w14:textId="52916715" w:rsidR="009F71FD" w:rsidRDefault="009F71FD">
      <w:pPr>
        <w:pStyle w:val="CommentText"/>
      </w:pPr>
      <w:r>
        <w:rPr>
          <w:rStyle w:val="CommentReference"/>
        </w:rPr>
        <w:annotationRef/>
      </w:r>
      <w:r>
        <w:t>Edited.</w:t>
      </w:r>
    </w:p>
  </w:comment>
  <w:comment w:id="62" w:author="Kenneth Campbell" w:date="2021-11-01T22:53:00Z" w:initials="KC">
    <w:p w14:paraId="515373A9" w14:textId="3040CE0D" w:rsidR="009F71FD" w:rsidRDefault="009F71FD">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08" w:author="Kenneth Campbell" w:date="2021-11-03T09:43:00Z" w:initials="KC">
    <w:p w14:paraId="166B5CA8" w14:textId="77777777" w:rsidR="009F71FD" w:rsidRDefault="009F71FD" w:rsidP="001E3762">
      <w:pPr>
        <w:pStyle w:val="CommentText"/>
      </w:pPr>
      <w:r>
        <w:rPr>
          <w:rStyle w:val="CommentReference"/>
        </w:rPr>
        <w:annotationRef/>
      </w:r>
      <w:r>
        <w:t>Don’t define abbreviations if you are not going to use them again in the abstract. It’s a waste of space.</w:t>
      </w:r>
    </w:p>
  </w:comment>
  <w:comment w:id="109" w:author="Sharifi, Hossein" w:date="2021-12-06T08:20:00Z" w:initials="SH">
    <w:p w14:paraId="2FCE4670" w14:textId="77777777" w:rsidR="009F71FD" w:rsidRDefault="009F71FD" w:rsidP="001E3762">
      <w:pPr>
        <w:pStyle w:val="CommentText"/>
      </w:pPr>
      <w:r>
        <w:rPr>
          <w:rStyle w:val="CommentReference"/>
        </w:rPr>
        <w:annotationRef/>
      </w:r>
      <w:r>
        <w:t>Heavily reduce the usage of abbreviations through the entire paper.</w:t>
      </w:r>
    </w:p>
  </w:comment>
  <w:comment w:id="110" w:author="Kenneth Campbell" w:date="2021-11-01T23:11:00Z" w:initials="KC">
    <w:p w14:paraId="1641A0FB" w14:textId="24E77A52" w:rsidR="009F71FD" w:rsidRDefault="009F71FD">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111" w:author="Sharifi, Hossein" w:date="2021-11-04T15:25:00Z" w:initials="SH">
    <w:p w14:paraId="6F501FFB" w14:textId="701492D7" w:rsidR="009F71FD" w:rsidRDefault="009F71FD">
      <w:pPr>
        <w:pStyle w:val="CommentText"/>
      </w:pPr>
      <w:r>
        <w:rPr>
          <w:rStyle w:val="CommentReference"/>
        </w:rPr>
        <w:annotationRef/>
      </w:r>
      <w:r>
        <w:t>Adopted</w:t>
      </w:r>
    </w:p>
  </w:comment>
  <w:comment w:id="113" w:author="Kenneth Campbell" w:date="2021-11-01T23:11:00Z" w:initials="KC">
    <w:p w14:paraId="41D39980" w14:textId="1F465750" w:rsidR="009F71FD" w:rsidRDefault="009F71FD">
      <w:pPr>
        <w:pStyle w:val="CommentText"/>
      </w:pPr>
      <w:r>
        <w:rPr>
          <w:rStyle w:val="CommentReference"/>
        </w:rPr>
        <w:annotationRef/>
      </w:r>
      <w:r>
        <w:t>These are not sentences and need to be rewritten. The legend needs to note that it is modified from prior publications with a citation.</w:t>
      </w:r>
    </w:p>
  </w:comment>
  <w:comment w:id="114" w:author="Sharifi, Hossein" w:date="2021-12-06T21:42:00Z" w:initials="SH">
    <w:p w14:paraId="1634D656" w14:textId="5EC5DD3A" w:rsidR="009F71FD" w:rsidRDefault="009F71FD">
      <w:pPr>
        <w:pStyle w:val="CommentText"/>
      </w:pPr>
      <w:r>
        <w:rPr>
          <w:rStyle w:val="CommentReference"/>
        </w:rPr>
        <w:annotationRef/>
      </w:r>
      <w:r>
        <w:t xml:space="preserve">Rewritten. </w:t>
      </w:r>
    </w:p>
  </w:comment>
  <w:comment w:id="115" w:author="Kenneth Campbell" w:date="2021-11-01T23:14:00Z" w:initials="KC">
    <w:p w14:paraId="052A5FE7" w14:textId="54805B29" w:rsidR="009F71FD" w:rsidRDefault="009F71FD">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116" w:author="Sharifi, Hossein" w:date="2021-12-07T09:32:00Z" w:initials="SH">
    <w:p w14:paraId="57BC3202" w14:textId="39C76697" w:rsidR="009F71FD" w:rsidRDefault="009F71FD">
      <w:pPr>
        <w:pStyle w:val="CommentText"/>
      </w:pPr>
      <w:r>
        <w:rPr>
          <w:rStyle w:val="CommentReference"/>
        </w:rPr>
        <w:annotationRef/>
      </w:r>
      <w:r>
        <w:t>edited</w:t>
      </w:r>
    </w:p>
  </w:comment>
  <w:comment w:id="117" w:author="Sharifi, Hossein" w:date="2021-12-18T17:57:00Z" w:initials="SH">
    <w:p w14:paraId="7AA5C25B" w14:textId="7AA1470E" w:rsidR="009F71FD" w:rsidRDefault="009F71FD">
      <w:pPr>
        <w:pStyle w:val="CommentText"/>
      </w:pPr>
      <w:r>
        <w:rPr>
          <w:rStyle w:val="CommentReference"/>
        </w:rPr>
        <w:annotationRef/>
      </w:r>
      <w:r>
        <w:t>Rewrote the section</w:t>
      </w:r>
    </w:p>
  </w:comment>
  <w:comment w:id="120" w:author="Kenneth Campbell" w:date="2021-11-02T09:18:00Z" w:initials="KC">
    <w:p w14:paraId="40049292" w14:textId="5E3DD716" w:rsidR="009F71FD" w:rsidRDefault="009F71FD">
      <w:pPr>
        <w:pStyle w:val="CommentText"/>
      </w:pPr>
      <w:r>
        <w:rPr>
          <w:rStyle w:val="CommentReference"/>
        </w:rPr>
        <w:annotationRef/>
      </w:r>
      <w:r>
        <w:t>Do you want to stick with this nomenclature? I think it might be better to change it so that there is less overlap with the baroreflex system. That will also require changing the code-base which is pretty easy given the modular structure we’re using.</w:t>
      </w:r>
    </w:p>
  </w:comment>
  <w:comment w:id="121" w:author="Sharifi, Hossein" w:date="2021-12-07T09:34:00Z" w:initials="SH">
    <w:p w14:paraId="0BC4599F" w14:textId="270F1E05" w:rsidR="009F71FD" w:rsidRDefault="009F71FD">
      <w:pPr>
        <w:pStyle w:val="CommentText"/>
      </w:pPr>
      <w:r>
        <w:rPr>
          <w:rStyle w:val="CommentReference"/>
        </w:rPr>
        <w:annotationRef/>
      </w:r>
      <w:r>
        <w:t xml:space="preserve">Changed to </w:t>
      </w:r>
      <w:proofErr w:type="spellStart"/>
      <w:r>
        <w:t>k_a</w:t>
      </w:r>
      <w:proofErr w:type="spellEnd"/>
    </w:p>
  </w:comment>
  <w:comment w:id="122" w:author="Kenneth Campbell" w:date="2021-11-02T09:19:00Z" w:initials="KC">
    <w:p w14:paraId="3993E7E8" w14:textId="7B8C1101" w:rsidR="009F71FD" w:rsidRDefault="009F71FD">
      <w:pPr>
        <w:pStyle w:val="CommentText"/>
      </w:pPr>
      <w:r>
        <w:rPr>
          <w:rStyle w:val="CommentReference"/>
        </w:rPr>
        <w:annotationRef/>
      </w:r>
      <w:r>
        <w:t>What do these limits correspond to physiologically?</w:t>
      </w:r>
    </w:p>
  </w:comment>
  <w:comment w:id="123" w:author="Sharifi, Hossein" w:date="2021-12-07T09:35:00Z" w:initials="SH">
    <w:p w14:paraId="11A5106A" w14:textId="56A6DA23" w:rsidR="009F71FD" w:rsidRDefault="009F71FD">
      <w:pPr>
        <w:pStyle w:val="CommentText"/>
      </w:pPr>
      <w:r>
        <w:rPr>
          <w:rStyle w:val="CommentReference"/>
        </w:rPr>
        <w:annotationRef/>
      </w:r>
      <w:r>
        <w:t>Explained now</w:t>
      </w:r>
    </w:p>
  </w:comment>
  <w:comment w:id="125" w:author="Kenneth Campbell" w:date="2021-11-01T23:20:00Z" w:initials="KC">
    <w:p w14:paraId="616239B6" w14:textId="3C5E5293" w:rsidR="009F71FD" w:rsidRDefault="009F71FD">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126" w:author="Sharifi, Hossein" w:date="2021-12-07T09:36:00Z" w:initials="SH">
    <w:p w14:paraId="01EAF28F" w14:textId="0D6CA5C4" w:rsidR="009F71FD" w:rsidRDefault="009F71FD">
      <w:pPr>
        <w:pStyle w:val="CommentText"/>
      </w:pPr>
      <w:r>
        <w:rPr>
          <w:rStyle w:val="CommentReference"/>
        </w:rPr>
        <w:annotationRef/>
      </w:r>
      <w:r>
        <w:t>I think this is now better.</w:t>
      </w:r>
    </w:p>
  </w:comment>
  <w:comment w:id="127" w:author="Sharifi, Hossein" w:date="2021-12-18T17:58:00Z" w:initials="SH">
    <w:p w14:paraId="0ECE3253" w14:textId="6B52B63B" w:rsidR="009F71FD" w:rsidRDefault="009F71FD">
      <w:pPr>
        <w:pStyle w:val="CommentText"/>
      </w:pPr>
      <w:r>
        <w:rPr>
          <w:rStyle w:val="CommentReference"/>
        </w:rPr>
        <w:annotationRef/>
      </w:r>
      <w:r>
        <w:t>Rewrote the section</w:t>
      </w:r>
    </w:p>
  </w:comment>
  <w:comment w:id="128" w:author="Kenneth Campbell" w:date="2021-11-01T23:22:00Z" w:initials="KC">
    <w:p w14:paraId="49EEB7CF" w14:textId="643D5A75" w:rsidR="009F71FD" w:rsidRDefault="009F71FD">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129" w:author="Sharifi, Hossein" w:date="2021-12-07T09:37:00Z" w:initials="SH">
    <w:p w14:paraId="73532413" w14:textId="7E8A511A" w:rsidR="009F71FD" w:rsidRDefault="009F71FD">
      <w:pPr>
        <w:pStyle w:val="CommentText"/>
      </w:pPr>
      <w:r>
        <w:rPr>
          <w:rStyle w:val="CommentReference"/>
        </w:rPr>
        <w:annotationRef/>
      </w:r>
      <w:r>
        <w:t xml:space="preserve">You are right. Rewrote the statement. </w:t>
      </w:r>
    </w:p>
  </w:comment>
  <w:comment w:id="130" w:author="Kenneth Campbell" w:date="2021-11-01T23:24:00Z" w:initials="KC">
    <w:p w14:paraId="37E0C18B" w14:textId="6885B2DD" w:rsidR="009F71FD" w:rsidRDefault="009F71FD">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131" w:author="Sharifi, Hossein" w:date="2021-12-07T09:39:00Z" w:initials="SH">
    <w:p w14:paraId="5E1CA9E2" w14:textId="41B7E0DB" w:rsidR="009F71FD" w:rsidRDefault="009F71FD">
      <w:pPr>
        <w:pStyle w:val="CommentText"/>
      </w:pPr>
      <w:r>
        <w:rPr>
          <w:rStyle w:val="CommentReference"/>
        </w:rPr>
        <w:annotationRef/>
      </w:r>
      <w:r>
        <w:t>implemented</w:t>
      </w:r>
    </w:p>
  </w:comment>
  <w:comment w:id="134" w:author="Kenneth Campbell" w:date="2021-11-02T09:34:00Z" w:initials="KC">
    <w:p w14:paraId="7381417B" w14:textId="48554222" w:rsidR="009F71FD" w:rsidRDefault="009F71FD">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35" w:author="Sharifi, Hossein" w:date="2021-12-07T09:40:00Z" w:initials="SH">
    <w:p w14:paraId="2F484871" w14:textId="0FDC60F4" w:rsidR="009F71FD" w:rsidRDefault="009F71FD">
      <w:pPr>
        <w:pStyle w:val="CommentText"/>
      </w:pPr>
      <w:r>
        <w:rPr>
          <w:rStyle w:val="CommentReference"/>
        </w:rPr>
        <w:annotationRef/>
      </w:r>
      <w:r>
        <w:t>Changed my statement.</w:t>
      </w:r>
    </w:p>
  </w:comment>
  <w:comment w:id="136" w:author="Kenneth Campbell" w:date="2021-11-02T09:36:00Z" w:initials="KC">
    <w:p w14:paraId="6EC02753" w14:textId="2CA23951" w:rsidR="009F71FD" w:rsidRDefault="009F71FD">
      <w:pPr>
        <w:pStyle w:val="CommentText"/>
      </w:pPr>
      <w:r>
        <w:rPr>
          <w:rStyle w:val="CommentReference"/>
        </w:rPr>
        <w:annotationRef/>
      </w:r>
      <w:r>
        <w:t>Ratio of myosin ATPase per myofibrillar volume is confusing. Better to write as myosin ATPase normalized to myofibrillar volume.</w:t>
      </w:r>
    </w:p>
  </w:comment>
  <w:comment w:id="137" w:author="Sharifi, Hossein" w:date="2021-12-07T09:41:00Z" w:initials="SH">
    <w:p w14:paraId="6A738785" w14:textId="6F5704B8" w:rsidR="009F71FD" w:rsidRDefault="009F71FD">
      <w:pPr>
        <w:pStyle w:val="CommentText"/>
      </w:pPr>
      <w:r>
        <w:rPr>
          <w:rStyle w:val="CommentReference"/>
        </w:rPr>
        <w:annotationRef/>
      </w:r>
      <w:r>
        <w:t>Implemented throughout the paper</w:t>
      </w:r>
    </w:p>
  </w:comment>
  <w:comment w:id="138" w:author="Kenneth Campbell" w:date="2021-11-02T09:39:00Z" w:initials="KC">
    <w:p w14:paraId="4A36E35B" w14:textId="720279BE" w:rsidR="009F71FD" w:rsidRDefault="009F71FD">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39" w:author="Sharifi, Hossein" w:date="2021-12-07T09:42:00Z" w:initials="SH">
    <w:p w14:paraId="1583E939" w14:textId="77777777" w:rsidR="009F71FD" w:rsidRDefault="009F71FD">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9F71FD" w:rsidRDefault="009F71FD">
      <w:pPr>
        <w:pStyle w:val="CommentText"/>
      </w:pPr>
      <w:r>
        <w:t xml:space="preserve">I have addressed your points regarding this equation. </w:t>
      </w:r>
    </w:p>
  </w:comment>
  <w:comment w:id="140" w:author="Kenneth Campbell" w:date="2021-11-03T10:05:00Z" w:initials="KC">
    <w:p w14:paraId="3429E7AA" w14:textId="79EF23E2" w:rsidR="009F71FD" w:rsidRDefault="009F71FD">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41" w:author="Sharifi, Hossein" w:date="2021-12-07T09:44:00Z" w:initials="SH">
    <w:p w14:paraId="57722AE6" w14:textId="04630CE3" w:rsidR="009F71FD" w:rsidRDefault="009F71FD">
      <w:pPr>
        <w:pStyle w:val="CommentText"/>
      </w:pPr>
      <w:r>
        <w:rPr>
          <w:rStyle w:val="CommentReference"/>
        </w:rPr>
        <w:annotationRef/>
      </w:r>
      <w:r>
        <w:t>Implemented.</w:t>
      </w:r>
    </w:p>
  </w:comment>
  <w:comment w:id="143" w:author="Kenneth Campbell" w:date="2021-11-02T09:37:00Z" w:initials="KC">
    <w:p w14:paraId="1CE23259" w14:textId="77777777" w:rsidR="009F71FD" w:rsidRDefault="009F71FD" w:rsidP="00061ABF">
      <w:pPr>
        <w:pStyle w:val="CommentText"/>
      </w:pPr>
      <w:r>
        <w:t>Better to write as the number of myosin heads in a hypothetical half-sarcomere with a cross-sectional area of 1 m^2</w:t>
      </w:r>
      <w:r>
        <w:rPr>
          <w:rStyle w:val="CommentReference"/>
        </w:rPr>
        <w:annotationRef/>
      </w:r>
      <w:r>
        <w:t>.</w:t>
      </w:r>
    </w:p>
  </w:comment>
  <w:comment w:id="144" w:author="Sharifi, Hossein" w:date="2021-12-07T09:44:00Z" w:initials="SH">
    <w:p w14:paraId="05B478CA" w14:textId="7899E1D0" w:rsidR="009F71FD" w:rsidRDefault="009F71FD">
      <w:pPr>
        <w:pStyle w:val="CommentText"/>
      </w:pPr>
      <w:r>
        <w:rPr>
          <w:rStyle w:val="CommentReference"/>
        </w:rPr>
        <w:annotationRef/>
      </w:r>
      <w:r>
        <w:t>Implemented</w:t>
      </w:r>
    </w:p>
  </w:comment>
  <w:comment w:id="145" w:author="Kenneth Campbell" w:date="2021-11-02T09:39:00Z" w:initials="KC">
    <w:p w14:paraId="4DF2C16B" w14:textId="77777777" w:rsidR="009F71FD" w:rsidRDefault="009F71FD" w:rsidP="00061ABF">
      <w:pPr>
        <w:pStyle w:val="CommentText"/>
      </w:pPr>
      <w:r>
        <w:rPr>
          <w:rStyle w:val="CommentReference"/>
        </w:rPr>
        <w:annotationRef/>
      </w:r>
      <w:r>
        <w:t>What are the units?</w:t>
      </w:r>
    </w:p>
  </w:comment>
  <w:comment w:id="146" w:author="Sharifi, Hossein" w:date="2021-12-07T09:44:00Z" w:initials="SH">
    <w:p w14:paraId="11CDC873" w14:textId="26952B4F" w:rsidR="009F71FD" w:rsidRDefault="009F71FD">
      <w:pPr>
        <w:pStyle w:val="CommentText"/>
      </w:pPr>
      <w:r>
        <w:rPr>
          <w:rStyle w:val="CommentReference"/>
        </w:rPr>
        <w:annotationRef/>
      </w:r>
      <w:r>
        <w:t>Added</w:t>
      </w:r>
    </w:p>
  </w:comment>
  <w:comment w:id="148" w:author="Sharifi, Hossein" w:date="2021-12-18T17:59:00Z" w:initials="SH">
    <w:p w14:paraId="1C018BE2" w14:textId="1F344288" w:rsidR="009F71FD" w:rsidRDefault="009F71FD">
      <w:pPr>
        <w:pStyle w:val="CommentText"/>
      </w:pPr>
      <w:r>
        <w:rPr>
          <w:rStyle w:val="CommentReference"/>
        </w:rPr>
        <w:annotationRef/>
      </w:r>
      <w:r>
        <w:t>Rewrote the whole section</w:t>
      </w:r>
    </w:p>
  </w:comment>
  <w:comment w:id="149" w:author="Kenneth Campbell" w:date="2021-11-03T10:07:00Z" w:initials="KC">
    <w:p w14:paraId="09431CDA" w14:textId="331E9271" w:rsidR="009F71FD" w:rsidRDefault="009F71FD">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150" w:author="Sharifi, Hossein" w:date="2021-12-07T09:44:00Z" w:initials="SH">
    <w:p w14:paraId="38138222" w14:textId="4FD8B0AA" w:rsidR="009F71FD" w:rsidRDefault="009F71FD">
      <w:pPr>
        <w:pStyle w:val="CommentText"/>
      </w:pPr>
      <w:r>
        <w:rPr>
          <w:rStyle w:val="CommentReference"/>
        </w:rPr>
        <w:annotationRef/>
      </w:r>
      <w:r>
        <w:t>Implemented now.</w:t>
      </w:r>
    </w:p>
  </w:comment>
  <w:comment w:id="151" w:author="Sharifi, Hossein" w:date="2021-12-18T18:04:00Z" w:initials="SH">
    <w:p w14:paraId="7223E09A" w14:textId="468801FC" w:rsidR="009F71FD" w:rsidRDefault="009F71FD">
      <w:pPr>
        <w:pStyle w:val="CommentText"/>
      </w:pPr>
      <w:r>
        <w:rPr>
          <w:rStyle w:val="CommentReference"/>
        </w:rPr>
        <w:annotationRef/>
      </w:r>
      <w:r>
        <w:t>Almost rewrote the whole section</w:t>
      </w:r>
    </w:p>
  </w:comment>
  <w:comment w:id="152" w:author="Kenneth Campbell" w:date="2021-11-02T09:45:00Z" w:initials="KC">
    <w:p w14:paraId="14B46454" w14:textId="25B82920" w:rsidR="009F71FD" w:rsidRDefault="009F71FD">
      <w:pPr>
        <w:pStyle w:val="CommentText"/>
      </w:pPr>
      <w:r>
        <w:rPr>
          <w:rStyle w:val="CommentReference"/>
        </w:rPr>
        <w:annotationRef/>
      </w:r>
      <w:r>
        <w:t>What do these citations represent?</w:t>
      </w:r>
    </w:p>
  </w:comment>
  <w:comment w:id="153" w:author="Sharifi, Hossein" w:date="2021-11-07T10:17:00Z" w:initials="SH">
    <w:p w14:paraId="7A24134A" w14:textId="0F8FD591" w:rsidR="009F71FD" w:rsidRDefault="009F71FD">
      <w:pPr>
        <w:pStyle w:val="CommentText"/>
      </w:pPr>
      <w:r>
        <w:rPr>
          <w:rStyle w:val="CommentReference"/>
        </w:rPr>
        <w:annotationRef/>
      </w:r>
      <w:r>
        <w:t xml:space="preserve">Normal range of characteristics parameters of the cardiac function for a healthy adult </w:t>
      </w:r>
    </w:p>
  </w:comment>
  <w:comment w:id="154" w:author="Kenneth Campbell" w:date="2021-11-02T10:00:00Z" w:initials="KC">
    <w:p w14:paraId="4E908CC5" w14:textId="6EF5C741" w:rsidR="009F71FD" w:rsidRDefault="009F71FD">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9F71FD" w:rsidRDefault="009F71FD">
      <w:pPr>
        <w:pStyle w:val="CommentText"/>
      </w:pPr>
    </w:p>
    <w:p w14:paraId="4350EDC7" w14:textId="3A408769" w:rsidR="009F71FD" w:rsidRDefault="009F71FD">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155" w:author="Sharifi, Hossein" w:date="2021-12-07T09:47:00Z" w:initials="SH">
    <w:p w14:paraId="097CAB99" w14:textId="4FB54D51" w:rsidR="009F71FD" w:rsidRDefault="009F71FD">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57" w:author="Kenneth Campbell" w:date="2021-11-02T10:52:00Z" w:initials="KC">
    <w:p w14:paraId="7F2A9550" w14:textId="580AFF20" w:rsidR="009F71FD" w:rsidRDefault="009F71FD">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58" w:author="Sharifi, Hossein" w:date="2021-12-07T09:46:00Z" w:initials="SH">
    <w:p w14:paraId="709C8506" w14:textId="2CEFAA17" w:rsidR="009F71FD" w:rsidRDefault="009F71FD">
      <w:pPr>
        <w:pStyle w:val="CommentText"/>
      </w:pPr>
      <w:r>
        <w:rPr>
          <w:rStyle w:val="CommentReference"/>
        </w:rPr>
        <w:annotationRef/>
      </w:r>
      <w:r>
        <w:t xml:space="preserve">You are right. Made the required changes. </w:t>
      </w:r>
    </w:p>
  </w:comment>
  <w:comment w:id="164" w:author="Sharifi, Hossein" w:date="2021-12-18T18:13:00Z" w:initials="SH">
    <w:p w14:paraId="40D8AD33" w14:textId="35697CD5" w:rsidR="009F71FD" w:rsidRDefault="009F71FD">
      <w:pPr>
        <w:pStyle w:val="CommentText"/>
      </w:pPr>
      <w:r>
        <w:rPr>
          <w:rStyle w:val="CommentReference"/>
        </w:rPr>
        <w:annotationRef/>
      </w:r>
      <w:r>
        <w:t>Rewrote the whole section</w:t>
      </w:r>
    </w:p>
  </w:comment>
  <w:comment w:id="165" w:author="Kenneth Campbell" w:date="2021-11-02T11:00:00Z" w:initials="KC">
    <w:p w14:paraId="230DF242" w14:textId="77777777" w:rsidR="009F71FD" w:rsidRDefault="009F71FD">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9F71FD" w:rsidRDefault="009F71FD">
      <w:pPr>
        <w:pStyle w:val="CommentText"/>
      </w:pPr>
      <w:r>
        <w:t>This falls under making your writing tighter, more precise, and simpler. That leads to increased impact.</w:t>
      </w:r>
    </w:p>
  </w:comment>
  <w:comment w:id="166" w:author="Sharifi, Hossein" w:date="2021-12-05T14:26:00Z" w:initials="SH">
    <w:p w14:paraId="4533196C" w14:textId="136377E7" w:rsidR="009F71FD" w:rsidRDefault="009F71FD">
      <w:pPr>
        <w:pStyle w:val="CommentText"/>
      </w:pPr>
      <w:r>
        <w:rPr>
          <w:rStyle w:val="CommentReference"/>
        </w:rPr>
        <w:annotationRef/>
      </w:r>
      <w:r>
        <w:t>The text is completely rewritten now. I have adapted all your points.</w:t>
      </w:r>
    </w:p>
  </w:comment>
  <w:comment w:id="167" w:author="Sharifi, Hossein" w:date="2021-12-07T10:21:00Z" w:initials="SH">
    <w:p w14:paraId="17D11723" w14:textId="77777777" w:rsidR="009F71FD" w:rsidRDefault="009F71FD">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9F71FD" w:rsidRDefault="009F71FD">
      <w:pPr>
        <w:pStyle w:val="CommentText"/>
      </w:pPr>
    </w:p>
    <w:p w14:paraId="7723C406" w14:textId="7DB60B31" w:rsidR="009F71FD" w:rsidRDefault="009F71FD">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9F71FD" w:rsidRDefault="009F71FD">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9F71FD" w:rsidRDefault="009F71FD">
      <w:pPr>
        <w:pStyle w:val="CommentText"/>
      </w:pPr>
    </w:p>
    <w:p w14:paraId="78F3D447" w14:textId="2E184473" w:rsidR="009F71FD" w:rsidRDefault="009F71FD">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9F71FD" w:rsidRDefault="009F71FD">
      <w:pPr>
        <w:pStyle w:val="CommentText"/>
      </w:pPr>
    </w:p>
    <w:p w14:paraId="7BF6CB03" w14:textId="77777777" w:rsidR="009F71FD" w:rsidRDefault="009F71FD">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9F71FD" w:rsidRDefault="009F71FD">
      <w:pPr>
        <w:pStyle w:val="CommentText"/>
      </w:pPr>
    </w:p>
    <w:p w14:paraId="07C9619F" w14:textId="77777777" w:rsidR="009F71FD" w:rsidRDefault="009F71FD">
      <w:pPr>
        <w:pStyle w:val="CommentText"/>
      </w:pPr>
    </w:p>
    <w:p w14:paraId="0EC29D1B" w14:textId="1462E952" w:rsidR="009F71FD" w:rsidRDefault="009F71FD">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168" w:author="Kenneth Campbell" w:date="2021-11-02T15:45:00Z" w:initials="KC">
    <w:p w14:paraId="5C4EA4EB" w14:textId="77777777" w:rsidR="009F71FD" w:rsidRDefault="009F71FD">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9F71FD" w:rsidRDefault="009F71FD">
      <w:pPr>
        <w:pStyle w:val="CommentText"/>
      </w:pPr>
    </w:p>
    <w:p w14:paraId="53892CF2" w14:textId="77777777" w:rsidR="009F71FD" w:rsidRDefault="009F71FD">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9F71FD" w:rsidRDefault="009F71FD">
      <w:pPr>
        <w:pStyle w:val="CommentText"/>
      </w:pPr>
    </w:p>
    <w:p w14:paraId="3C0FB237" w14:textId="77777777" w:rsidR="009F71FD" w:rsidRDefault="009F71FD">
      <w:pPr>
        <w:pStyle w:val="CommentText"/>
      </w:pPr>
      <w:r>
        <w:t>I am sure that there is a rationale choice of these panels and the order in which they are arranged but it is not obvious to me what it is. Can you explain that in the text?</w:t>
      </w:r>
    </w:p>
    <w:p w14:paraId="273FF104" w14:textId="77777777" w:rsidR="009F71FD" w:rsidRDefault="009F71FD">
      <w:pPr>
        <w:pStyle w:val="CommentText"/>
      </w:pPr>
    </w:p>
    <w:p w14:paraId="33A10FA5" w14:textId="77777777" w:rsidR="009F71FD" w:rsidRDefault="009F71FD">
      <w:pPr>
        <w:pStyle w:val="CommentText"/>
      </w:pPr>
      <w:r>
        <w:t>I think the convention is to write mmHg, not mm Hg.</w:t>
      </w:r>
    </w:p>
    <w:p w14:paraId="0B17D1BE" w14:textId="77777777" w:rsidR="009F71FD" w:rsidRDefault="009F71FD">
      <w:pPr>
        <w:pStyle w:val="CommentText"/>
      </w:pPr>
    </w:p>
    <w:p w14:paraId="61FEEC4D" w14:textId="3DBBF2B3" w:rsidR="009F71FD" w:rsidRDefault="009F71FD">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9F71FD" w:rsidRDefault="009F71FD">
      <w:pPr>
        <w:pStyle w:val="CommentText"/>
      </w:pPr>
    </w:p>
    <w:p w14:paraId="0A655780" w14:textId="24156591" w:rsidR="009F71FD" w:rsidRDefault="009F71FD">
      <w:pPr>
        <w:pStyle w:val="CommentText"/>
      </w:pPr>
      <w:r>
        <w:t xml:space="preserve">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w:t>
      </w:r>
      <w:proofErr w:type="gramStart"/>
      <w:r>
        <w:t>(!=</w:t>
      </w:r>
      <w:proofErr w:type="gramEnd"/>
      <w:r>
        <w:t xml:space="preserve"> 0)</w:t>
      </w:r>
    </w:p>
    <w:p w14:paraId="591E1C3E" w14:textId="77777777" w:rsidR="009F71FD" w:rsidRDefault="009F71FD">
      <w:pPr>
        <w:pStyle w:val="CommentText"/>
      </w:pPr>
    </w:p>
    <w:p w14:paraId="4D9B6502" w14:textId="2AB77D92" w:rsidR="009F71FD" w:rsidRPr="00772EE9" w:rsidRDefault="009F71FD">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9F71FD" w:rsidRPr="00772EE9" w:rsidRDefault="009F71FD">
      <w:pPr>
        <w:pStyle w:val="CommentText"/>
      </w:pPr>
    </w:p>
    <w:p w14:paraId="059A9A66" w14:textId="1708F0E1" w:rsidR="009F71FD" w:rsidRPr="00031B72" w:rsidRDefault="009F71FD">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170" w:author="Kenneth Campbell" w:date="2021-11-02T23:31:00Z" w:initials="KC">
    <w:p w14:paraId="44C830B9" w14:textId="77777777" w:rsidR="009F71FD" w:rsidRDefault="009F71FD" w:rsidP="00406492">
      <w:pPr>
        <w:pStyle w:val="CommentText"/>
      </w:pPr>
      <w:r>
        <w:rPr>
          <w:rStyle w:val="CommentReference"/>
        </w:rPr>
        <w:annotationRef/>
      </w:r>
      <w:r>
        <w:t>I like the conductance idea here.</w:t>
      </w:r>
    </w:p>
  </w:comment>
  <w:comment w:id="171" w:author="Kenneth Campbell" w:date="2021-11-02T23:33:00Z" w:initials="KC">
    <w:p w14:paraId="62EBC009" w14:textId="77777777" w:rsidR="009F71FD" w:rsidRDefault="009F71FD"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72" w:author="Sharifi, Hossein" w:date="2021-11-18T09:24:00Z" w:initials="SH">
    <w:p w14:paraId="29F13F0B" w14:textId="1AA9AEE1" w:rsidR="009F71FD" w:rsidRDefault="009F71FD">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174" w:author="Kenneth Campbell" w:date="2021-11-02T23:00:00Z" w:initials="KC">
    <w:p w14:paraId="45FC52BB" w14:textId="77777777" w:rsidR="009F71FD" w:rsidRDefault="009F71FD" w:rsidP="00F75499">
      <w:pPr>
        <w:pStyle w:val="CommentText"/>
      </w:pPr>
      <w:r>
        <w:rPr>
          <w:rStyle w:val="CommentReference"/>
        </w:rPr>
        <w:annotationRef/>
      </w:r>
      <w:r>
        <w:t>This needs units.</w:t>
      </w:r>
    </w:p>
  </w:comment>
  <w:comment w:id="175" w:author="Kenneth Campbell" w:date="2021-11-02T23:02:00Z" w:initials="KC">
    <w:p w14:paraId="672B863C" w14:textId="77777777" w:rsidR="009F71FD" w:rsidRDefault="009F71FD"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76" w:author="Sharifi, Hossein" w:date="2021-11-08T13:37:00Z" w:initials="SH">
    <w:p w14:paraId="0BC98FE8" w14:textId="1204E64D" w:rsidR="009F71FD" w:rsidRDefault="009F71FD"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178" w:author="Kenneth Campbell" w:date="2021-11-02T23:42:00Z" w:initials="KC">
    <w:p w14:paraId="42D198C2" w14:textId="1952E53B" w:rsidR="009F71FD" w:rsidRDefault="009F71FD">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paper but I would like to know it’s correct before we submit.</w:t>
      </w:r>
    </w:p>
  </w:comment>
  <w:comment w:id="179" w:author="Sharifi, Hossein" w:date="2021-11-13T13:06:00Z" w:initials="SH">
    <w:p w14:paraId="7CB12558" w14:textId="77777777" w:rsidR="009F71FD" w:rsidRDefault="009F71FD">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9F71FD" w:rsidRDefault="009F71FD">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9F71FD" w:rsidRDefault="009F71FD">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180" w:author="Kenneth Campbell" w:date="2021-11-02T23:45:00Z" w:initials="KC">
    <w:p w14:paraId="07975D22" w14:textId="25286CE3" w:rsidR="009F71FD" w:rsidRDefault="009F71FD">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w:t>
      </w:r>
      <w:proofErr w:type="gramStart"/>
      <w:r>
        <w:t>) ?</w:t>
      </w:r>
      <w:proofErr w:type="gramEnd"/>
      <w:r>
        <w:t xml:space="preserve">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181" w:author="Sharifi, Hossein" w:date="2021-12-07T12:16:00Z" w:initials="SH">
    <w:p w14:paraId="43CE829F" w14:textId="631BDF55" w:rsidR="009F71FD" w:rsidRDefault="009F71FD">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here,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183" w:author="Kenneth Campbell" w:date="2021-11-02T23:41:00Z" w:initials="KC">
    <w:p w14:paraId="023B72EB" w14:textId="4C89F6D7" w:rsidR="009F71FD" w:rsidRDefault="009F71FD">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184" w:author="Sharifi, Hossein" w:date="2021-11-12T13:24:00Z" w:initials="SH">
    <w:p w14:paraId="103D493C" w14:textId="0D41E78F" w:rsidR="009F71FD" w:rsidRDefault="009F71FD">
      <w:pPr>
        <w:pStyle w:val="CommentText"/>
      </w:pPr>
      <w:r>
        <w:rPr>
          <w:rStyle w:val="CommentReference"/>
        </w:rPr>
        <w:annotationRef/>
      </w:r>
      <w:r>
        <w:t>Adopted</w:t>
      </w:r>
    </w:p>
  </w:comment>
  <w:comment w:id="187" w:author="Sharifi, Hossein" w:date="2021-12-18T21:21:00Z" w:initials="SH">
    <w:p w14:paraId="3DD476EA" w14:textId="5681D00C" w:rsidR="009F71FD" w:rsidRDefault="009F71FD">
      <w:pPr>
        <w:pStyle w:val="CommentText"/>
      </w:pPr>
      <w:r>
        <w:rPr>
          <w:rStyle w:val="CommentReference"/>
        </w:rPr>
        <w:annotationRef/>
      </w:r>
      <w:r>
        <w:t>New section is added</w:t>
      </w:r>
    </w:p>
  </w:comment>
  <w:comment w:id="189" w:author="Kenneth Campbell" w:date="2021-11-02T23:55:00Z" w:initials="KC">
    <w:p w14:paraId="45A4DFEC" w14:textId="77777777" w:rsidR="009F71FD" w:rsidRDefault="009F71FD" w:rsidP="00515123">
      <w:pPr>
        <w:pStyle w:val="CommentText"/>
      </w:pPr>
      <w:r>
        <w:rPr>
          <w:rStyle w:val="CommentReference"/>
        </w:rPr>
        <w:annotationRef/>
      </w:r>
      <w:r>
        <w:t>As usual, lots of questions and comments about this figure.</w:t>
      </w:r>
    </w:p>
    <w:p w14:paraId="5D11E791" w14:textId="77777777" w:rsidR="009F71FD" w:rsidRDefault="009F71FD" w:rsidP="00515123">
      <w:pPr>
        <w:pStyle w:val="CommentText"/>
      </w:pPr>
    </w:p>
    <w:p w14:paraId="64655C4B" w14:textId="77777777" w:rsidR="009F71FD" w:rsidRDefault="009F71FD"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9F71FD" w:rsidRDefault="009F71FD" w:rsidP="00515123">
      <w:pPr>
        <w:pStyle w:val="CommentText"/>
      </w:pPr>
    </w:p>
    <w:p w14:paraId="3A983FAE" w14:textId="122D336E" w:rsidR="009F71FD" w:rsidRDefault="009F71FD" w:rsidP="00515123">
      <w:pPr>
        <w:pStyle w:val="CommentText"/>
      </w:pPr>
      <w:r>
        <w:t>Why did you choose to offset the y-axis values from 0?</w:t>
      </w:r>
    </w:p>
    <w:p w14:paraId="5D7AB1E4" w14:textId="0C19F06F" w:rsidR="009F71FD" w:rsidRDefault="009F71FD" w:rsidP="00515123">
      <w:pPr>
        <w:pStyle w:val="CommentText"/>
      </w:pPr>
    </w:p>
    <w:p w14:paraId="5A2978B0" w14:textId="2F31AA50" w:rsidR="009F71FD" w:rsidRDefault="009F71FD" w:rsidP="00515123">
      <w:pPr>
        <w:pStyle w:val="CommentText"/>
      </w:pPr>
      <w:r>
        <w:t>As in a prior figure, I think it would be much better if you scaled all the axes the same.</w:t>
      </w:r>
    </w:p>
    <w:p w14:paraId="4BCDA3A3" w14:textId="77777777" w:rsidR="009F71FD" w:rsidRDefault="009F71FD" w:rsidP="00515123">
      <w:pPr>
        <w:pStyle w:val="CommentText"/>
      </w:pPr>
    </w:p>
    <w:p w14:paraId="1C49EE08" w14:textId="487234EB" w:rsidR="009F71FD" w:rsidRDefault="009F71FD" w:rsidP="00515123">
      <w:pPr>
        <w:pStyle w:val="CommentText"/>
      </w:pPr>
      <w:r>
        <w:t>Can you do statistical tests to put a p-value for differences between the simulations and the clinical data</w:t>
      </w:r>
      <w:r>
        <w:rPr>
          <w:noProof/>
        </w:rPr>
        <w:t>?</w:t>
      </w:r>
    </w:p>
    <w:p w14:paraId="64AD38E8" w14:textId="77777777" w:rsidR="009F71FD" w:rsidRDefault="009F71FD" w:rsidP="00515123">
      <w:pPr>
        <w:pStyle w:val="CommentText"/>
      </w:pPr>
    </w:p>
    <w:p w14:paraId="0DDBDF6E" w14:textId="77777777" w:rsidR="009F71FD" w:rsidRDefault="009F71FD"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9F71FD" w:rsidRDefault="009F71FD" w:rsidP="00515123">
      <w:pPr>
        <w:pStyle w:val="CommentText"/>
      </w:pPr>
    </w:p>
    <w:p w14:paraId="0889A80E" w14:textId="77777777" w:rsidR="009F71FD" w:rsidRDefault="009F71FD" w:rsidP="00515123">
      <w:pPr>
        <w:pStyle w:val="CommentText"/>
      </w:pPr>
      <w:r>
        <w:t>What is the LV end-systolic volume index? It is not defined in the figure.</w:t>
      </w:r>
    </w:p>
    <w:p w14:paraId="551C62A4" w14:textId="77777777" w:rsidR="009F71FD" w:rsidRDefault="009F71FD" w:rsidP="00515123">
      <w:pPr>
        <w:pStyle w:val="CommentText"/>
      </w:pPr>
    </w:p>
    <w:p w14:paraId="4D96CC5B" w14:textId="3118A948" w:rsidR="009F71FD" w:rsidRDefault="009F71FD" w:rsidP="00515123">
      <w:pPr>
        <w:pStyle w:val="CommentText"/>
      </w:pPr>
      <w:r>
        <w:t>The x axis label of Subjects is wrong since it also applies to simulation data.</w:t>
      </w:r>
    </w:p>
    <w:p w14:paraId="238DD9D5" w14:textId="77777777" w:rsidR="009F71FD" w:rsidRDefault="009F71FD" w:rsidP="00515123">
      <w:pPr>
        <w:pStyle w:val="CommentText"/>
      </w:pPr>
    </w:p>
    <w:p w14:paraId="2F69D72B" w14:textId="77777777" w:rsidR="009F71FD" w:rsidRDefault="009F71FD"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9F71FD" w:rsidRDefault="009F71FD" w:rsidP="00515123">
      <w:pPr>
        <w:pStyle w:val="CommentText"/>
      </w:pPr>
    </w:p>
    <w:p w14:paraId="1F66E534" w14:textId="29DF7D4D" w:rsidR="009F71FD" w:rsidRDefault="009F71FD" w:rsidP="00515123">
      <w:pPr>
        <w:pStyle w:val="CommentText"/>
      </w:pPr>
      <w:r>
        <w:t>Did you mean to use a small b for baseline in the legends? I think it would be better as Baseline.</w:t>
      </w:r>
    </w:p>
  </w:comment>
  <w:comment w:id="190" w:author="Sharifi, Hossein" w:date="2021-12-10T13:17:00Z" w:initials="SH">
    <w:p w14:paraId="5BAEC22A" w14:textId="77777777" w:rsidR="009F71FD" w:rsidRDefault="009F71FD">
      <w:pPr>
        <w:pStyle w:val="CommentText"/>
      </w:pPr>
      <w:r>
        <w:rPr>
          <w:rStyle w:val="CommentReference"/>
        </w:rPr>
        <w:annotationRef/>
      </w:r>
      <w:r>
        <w:t xml:space="preserve">X labels are now spelled out, but rotated to not overlap with each other. </w:t>
      </w:r>
    </w:p>
    <w:p w14:paraId="7DC2FD36" w14:textId="77777777" w:rsidR="009F71FD" w:rsidRDefault="009F71FD">
      <w:pPr>
        <w:pStyle w:val="CommentText"/>
      </w:pPr>
    </w:p>
    <w:p w14:paraId="04AB946F" w14:textId="2E59DE56" w:rsidR="009F71FD" w:rsidRDefault="009F71FD">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9F71FD" w:rsidRDefault="009F71FD"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9F71FD" w:rsidRDefault="009F71FD">
      <w:pPr>
        <w:pStyle w:val="CommentText"/>
      </w:pPr>
    </w:p>
    <w:p w14:paraId="420196F6" w14:textId="2AEA35BB" w:rsidR="009F71FD" w:rsidRDefault="009F71FD">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9F71FD" w:rsidRDefault="009F71FD">
      <w:pPr>
        <w:pStyle w:val="CommentText"/>
      </w:pPr>
    </w:p>
    <w:p w14:paraId="3F91C0FA" w14:textId="35A26429" w:rsidR="009F71FD" w:rsidRDefault="009F71FD">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is your point.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9F71FD" w:rsidRDefault="009F71FD">
      <w:pPr>
        <w:pStyle w:val="CommentText"/>
      </w:pPr>
    </w:p>
    <w:p w14:paraId="030E8D29" w14:textId="001DE23F" w:rsidR="009F71FD" w:rsidRDefault="009F71FD">
      <w:pPr>
        <w:pStyle w:val="CommentText"/>
      </w:pPr>
      <w:r>
        <w:t xml:space="preserve">I have implemented all the remaining points that you brought up on this figure. </w:t>
      </w:r>
      <w:r>
        <w:br/>
      </w:r>
      <w:r>
        <w:br/>
        <w:t>Thanks</w:t>
      </w:r>
    </w:p>
  </w:comment>
  <w:comment w:id="193" w:author="Sharifi, Hossein" w:date="2021-12-10T13:10:00Z" w:initials="SH">
    <w:p w14:paraId="126CA84E" w14:textId="20B12F56" w:rsidR="009F71FD" w:rsidRDefault="009F71FD">
      <w:pPr>
        <w:pStyle w:val="CommentText"/>
      </w:pPr>
      <w:r>
        <w:rPr>
          <w:rStyle w:val="CommentReference"/>
        </w:rPr>
        <w:annotationRef/>
      </w:r>
      <w:r>
        <w:t xml:space="preserve">I have drafted this section with the help of Austin in cell signaling. </w:t>
      </w:r>
    </w:p>
  </w:comment>
  <w:comment w:id="194" w:author="Wenk, Jonathan F." w:date="2021-12-18T13:37:00Z" w:initials="J">
    <w:p w14:paraId="7216E9F7" w14:textId="12A6C3FC" w:rsidR="009F71FD" w:rsidRDefault="009F71FD">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 whether this needs to be cut down.</w:t>
      </w:r>
    </w:p>
  </w:comment>
  <w:comment w:id="196" w:author="Wenk, Jonathan F." w:date="2021-12-18T14:53:00Z" w:initials="J">
    <w:p w14:paraId="7D331F95" w14:textId="5724D47C" w:rsidR="009F71FD" w:rsidRDefault="009F71FD">
      <w:pPr>
        <w:pStyle w:val="CommentText"/>
      </w:pPr>
      <w:r>
        <w:rPr>
          <w:rStyle w:val="CommentReference"/>
        </w:rPr>
        <w:annotationRef/>
      </w:r>
      <w:r>
        <w:t>Same comment as above. This feels like a ton of detail than might not all be necessary.</w:t>
      </w:r>
    </w:p>
  </w:comment>
  <w:comment w:id="197" w:author="Kenneth Campbell" w:date="2021-11-03T12:29:00Z" w:initials="KC">
    <w:p w14:paraId="02F94D0D" w14:textId="33C9A0C5" w:rsidR="009F71FD" w:rsidRDefault="009F71FD">
      <w:pPr>
        <w:pStyle w:val="CommentText"/>
      </w:pPr>
      <w:r>
        <w:rPr>
          <w:rStyle w:val="CommentReference"/>
        </w:rPr>
        <w:annotationRef/>
      </w:r>
      <w:r>
        <w:t>I am a little surprised that the Arts model used a Hill-type system. Are you sure these are correct?</w:t>
      </w:r>
    </w:p>
  </w:comment>
  <w:comment w:id="198" w:author="Sharifi, Hossein" w:date="2021-11-29T10:18:00Z" w:initials="SH">
    <w:p w14:paraId="7580C105" w14:textId="2A682C5D" w:rsidR="009F71FD" w:rsidRDefault="009F71FD">
      <w:pPr>
        <w:pStyle w:val="CommentText"/>
      </w:pPr>
      <w:r>
        <w:rPr>
          <w:rStyle w:val="CommentReference"/>
        </w:rPr>
        <w:annotationRef/>
      </w:r>
      <w:r>
        <w:t xml:space="preserve">I think you are right. They are actually using a single sarcomere model. So, I removed the citation from here. </w:t>
      </w:r>
      <w:r>
        <w:br/>
      </w:r>
    </w:p>
    <w:p w14:paraId="37C6B805" w14:textId="3091A706" w:rsidR="009F71FD" w:rsidRDefault="009F71FD">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9F71FD" w:rsidRDefault="009F71FD">
      <w:pPr>
        <w:pStyle w:val="CommentText"/>
      </w:pPr>
      <w:hyperlink r:id="rId4" w:history="1">
        <w:r w:rsidRPr="007D6C42">
          <w:rPr>
            <w:rStyle w:val="Hyperlink"/>
          </w:rPr>
          <w:t>https://www.ncbi.nlm.nih.gov/pmc/articles/PMC5889094/</w:t>
        </w:r>
      </w:hyperlink>
      <w:r>
        <w:br/>
      </w:r>
      <w:r>
        <w:br/>
      </w:r>
      <w:r>
        <w:br/>
        <w:t xml:space="preserve">  </w:t>
      </w:r>
    </w:p>
  </w:comment>
  <w:comment w:id="199" w:author="Kenneth Campbell" w:date="2021-11-03T12:30:00Z" w:initials="KC">
    <w:p w14:paraId="14E3476E" w14:textId="6406F476" w:rsidR="009F71FD" w:rsidRDefault="009F71FD">
      <w:pPr>
        <w:pStyle w:val="CommentText"/>
      </w:pPr>
      <w:r>
        <w:rPr>
          <w:rStyle w:val="CommentReference"/>
        </w:rPr>
        <w:annotationRef/>
      </w:r>
      <w:r>
        <w:t>That needs to be defined.</w:t>
      </w:r>
    </w:p>
  </w:comment>
  <w:comment w:id="200" w:author="Sharifi, Hossein" w:date="2021-11-29T10:48:00Z" w:initials="SH">
    <w:p w14:paraId="4B4B5D97" w14:textId="04C3FFEC" w:rsidR="009F71FD" w:rsidRDefault="009F71FD">
      <w:pPr>
        <w:pStyle w:val="CommentText"/>
      </w:pPr>
      <w:r>
        <w:rPr>
          <w:rStyle w:val="CommentReference"/>
        </w:rPr>
        <w:annotationRef/>
      </w:r>
      <w:r>
        <w:t xml:space="preserve">Now it is defined in the next statement. </w:t>
      </w:r>
    </w:p>
  </w:comment>
  <w:comment w:id="201" w:author="Sharifi, Hossein" w:date="2021-11-29T10:47:00Z" w:initials="SH">
    <w:p w14:paraId="7360ACEC" w14:textId="49F08693" w:rsidR="009F71FD" w:rsidRDefault="009F71FD">
      <w:pPr>
        <w:pStyle w:val="CommentText"/>
      </w:pPr>
      <w:r>
        <w:rPr>
          <w:rStyle w:val="CommentReference"/>
        </w:rPr>
        <w:annotationRef/>
      </w:r>
      <w:r>
        <w:t xml:space="preserve">I think this one is a better paper to cite. It is from 1957 and explains all the mathematical modeling …. </w:t>
      </w:r>
    </w:p>
  </w:comment>
  <w:comment w:id="202" w:author="Sharifi, Hossein" w:date="2021-12-18T22:47:00Z" w:initials="SH">
    <w:p w14:paraId="2E7EF8C3" w14:textId="622B14CA" w:rsidR="009F71FD" w:rsidRDefault="009F71FD">
      <w:pPr>
        <w:pStyle w:val="CommentText"/>
      </w:pPr>
      <w:r>
        <w:rPr>
          <w:rStyle w:val="CommentReference"/>
        </w:rPr>
        <w:annotationRef/>
      </w:r>
      <w:r>
        <w:t>This section is new</w:t>
      </w:r>
    </w:p>
  </w:comment>
  <w:comment w:id="203" w:author="Sharifi, Hossein" w:date="2021-12-18T22:48:00Z" w:initials="SH">
    <w:p w14:paraId="0E2544A0" w14:textId="35DAF0A4" w:rsidR="009F71FD" w:rsidRDefault="009F71FD">
      <w:pPr>
        <w:pStyle w:val="CommentText"/>
      </w:pPr>
      <w:r>
        <w:rPr>
          <w:rStyle w:val="CommentReference"/>
        </w:rPr>
        <w:annotationRef/>
      </w:r>
      <w:r>
        <w:t>This section is new</w:t>
      </w:r>
    </w:p>
  </w:comment>
  <w:comment w:id="204" w:author="Kenneth Campbell" w:date="2021-11-03T12:36:00Z" w:initials="KC">
    <w:p w14:paraId="5263AA6A" w14:textId="784335ED" w:rsidR="009F71FD" w:rsidRDefault="009F71FD">
      <w:pPr>
        <w:pStyle w:val="CommentText"/>
      </w:pPr>
      <w:r>
        <w:rPr>
          <w:rStyle w:val="CommentReference"/>
        </w:rPr>
        <w:annotationRef/>
      </w:r>
      <w:r>
        <w:t>If it’s mainly due to x, what are the other reasons? If you can’t think of other reasons, don’t start off with mainly.</w:t>
      </w:r>
    </w:p>
  </w:comment>
  <w:comment w:id="205" w:author="Sharifi, Hossein" w:date="2021-12-02T12:55:00Z" w:initials="SH">
    <w:p w14:paraId="35AC9C48" w14:textId="69799A9A" w:rsidR="009F71FD" w:rsidRDefault="009F71FD">
      <w:pPr>
        <w:pStyle w:val="CommentText"/>
      </w:pPr>
      <w:r>
        <w:rPr>
          <w:rStyle w:val="CommentReference"/>
        </w:rPr>
        <w:annotationRef/>
      </w:r>
      <w:r>
        <w:t xml:space="preserve">Adapted the wording. </w:t>
      </w:r>
    </w:p>
  </w:comment>
  <w:comment w:id="206" w:author="Kenneth Campbell" w:date="2021-11-03T14:33:00Z" w:initials="KC">
    <w:p w14:paraId="215E19CD" w14:textId="11BD572B" w:rsidR="009F71FD" w:rsidRDefault="009F71FD">
      <w:pPr>
        <w:pStyle w:val="CommentText"/>
      </w:pPr>
      <w:r>
        <w:rPr>
          <w:rStyle w:val="CommentReference"/>
        </w:rPr>
        <w:annotationRef/>
      </w:r>
      <w:r>
        <w:t>Can you add author contributions, to make it clear which people did which things? I think that is good form for all manuscripts now.</w:t>
      </w:r>
    </w:p>
  </w:comment>
  <w:comment w:id="207" w:author="Sharifi, Hossein" w:date="2021-12-18T22:48:00Z" w:initials="SH">
    <w:p w14:paraId="066F70F3" w14:textId="7D0C56BE" w:rsidR="009F71FD" w:rsidRDefault="009F71FD">
      <w:pPr>
        <w:pStyle w:val="CommentText"/>
      </w:pPr>
      <w:r>
        <w:rPr>
          <w:rStyle w:val="CommentReference"/>
        </w:rPr>
        <w:annotationRef/>
      </w:r>
      <w:r>
        <w:t>Added</w:t>
      </w:r>
    </w:p>
  </w:comment>
  <w:comment w:id="216" w:author="Kenneth Campbell" w:date="2021-11-03T14:36:00Z" w:initials="KC">
    <w:p w14:paraId="707A8C7A" w14:textId="3FBEE360" w:rsidR="009F71FD" w:rsidRDefault="009F71FD">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219" w:author="Kenneth Campbell" w:date="2021-11-03T19:14:00Z" w:initials="KC">
    <w:p w14:paraId="25428571" w14:textId="4042520B" w:rsidR="009F71FD" w:rsidRDefault="009F71FD">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166B5CA8" w15:done="0"/>
  <w15:commentEx w15:paraId="2FCE4670" w15:paraIdParent="166B5CA8"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89ED6B" w16cex:dateUtc="2021-11-03T13:43:00Z"/>
  <w16cex:commentExtensible w16cex:durableId="2589ED6A" w16cex:dateUtc="2021-12-06T13:20: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166B5CA8" w16cid:durableId="2589ED6B"/>
  <w16cid:commentId w16cid:paraId="2FCE4670" w16cid:durableId="2589ED6A"/>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2B8C2" w14:textId="77777777" w:rsidR="0057582C" w:rsidRDefault="0057582C" w:rsidP="00117666">
      <w:pPr>
        <w:spacing w:after="0"/>
      </w:pPr>
      <w:r>
        <w:separator/>
      </w:r>
    </w:p>
  </w:endnote>
  <w:endnote w:type="continuationSeparator" w:id="0">
    <w:p w14:paraId="5526F83E" w14:textId="77777777" w:rsidR="0057582C" w:rsidRDefault="0057582C" w:rsidP="00117666">
      <w:pPr>
        <w:spacing w:after="0"/>
      </w:pPr>
      <w:r>
        <w:continuationSeparator/>
      </w:r>
    </w:p>
  </w:endnote>
  <w:endnote w:type="continuationNotice" w:id="1">
    <w:p w14:paraId="68619D16" w14:textId="77777777" w:rsidR="0057582C" w:rsidRDefault="0057582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0CBFC1AF" w:rsidR="009F71FD" w:rsidRPr="00577C4C" w:rsidRDefault="009F71FD">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" filled="f" stroked="f" strokeweight=".5pt">
              <v:textbox style="mso-fit-shape-to-text:t">
                <w:txbxContent>
                  <w:p w14:paraId="214951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2E5DCF75" w:rsidR="009F71FD" w:rsidRPr="00577C4C" w:rsidRDefault="009F71FD">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yIQgIAAIE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" filled="f" stroked="f" strokeweight=".5pt">
              <v:textbox style="mso-fit-shape-to-text:t">
                <w:txbxContent>
                  <w:p w14:paraId="74D070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B2AE1" w14:textId="77777777" w:rsidR="0057582C" w:rsidRDefault="0057582C" w:rsidP="00117666">
      <w:pPr>
        <w:spacing w:after="0"/>
      </w:pPr>
      <w:r>
        <w:separator/>
      </w:r>
    </w:p>
  </w:footnote>
  <w:footnote w:type="continuationSeparator" w:id="0">
    <w:p w14:paraId="13F5C7A9" w14:textId="77777777" w:rsidR="0057582C" w:rsidRDefault="0057582C" w:rsidP="00117666">
      <w:pPr>
        <w:spacing w:after="0"/>
      </w:pPr>
      <w:r>
        <w:continuationSeparator/>
      </w:r>
    </w:p>
  </w:footnote>
  <w:footnote w:type="continuationNotice" w:id="1">
    <w:p w14:paraId="38338DC0" w14:textId="77777777" w:rsidR="0057582C" w:rsidRDefault="0057582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4608E54A" w:rsidR="009F71FD" w:rsidRDefault="009F71FD"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th Campbell">
    <w15:presenceInfo w15:providerId="Windows Live" w15:userId="2484c2e00bdb3e79"/>
  </w15:person>
  <w15:person w15:author="Sharifi, Hossein">
    <w15:presenceInfo w15:providerId="AD" w15:userId="S::hsh245@uky.edu::20a32e42-02e9-4b7a-878f-9e266e3241a3"/>
  </w15:person>
  <w15:person w15:author="Campbell, Kenneth S.">
    <w15:presenceInfo w15:providerId="AD" w15:userId="S-1-5-21-1177238915-1645522239-725345543-21376"/>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adswwfz8z5sdcedvxipvw9tdwp2zfwa9dps&quot;&gt;campbell_endnote_library&lt;record-ids&gt;&lt;item&gt;238&lt;/item&gt;&lt;item&gt;894&lt;/item&gt;&lt;item&gt;978&lt;/item&gt;&lt;item&gt;993&lt;/item&gt;&lt;item&gt;995&lt;/item&gt;&lt;item&gt;1887&lt;/item&gt;&lt;item&gt;2060&lt;/item&gt;&lt;item&gt;2089&lt;/item&gt;&lt;item&gt;2090&lt;/item&gt;&lt;item&gt;2276&lt;/item&gt;&lt;item&gt;2284&lt;/item&gt;&lt;item&gt;2297&lt;/item&gt;&lt;item&gt;2315&lt;/item&gt;&lt;item&gt;2319&lt;/item&gt;&lt;item&gt;2321&lt;/item&gt;&lt;item&gt;2327&lt;/item&gt;&lt;item&gt;2328&lt;/item&gt;&lt;/record-ids&gt;&lt;/item&gt;&lt;/Libraries&gt;"/>
  </w:docVars>
  <w:rsids>
    <w:rsidRoot w:val="00681821"/>
    <w:rsid w:val="000009C4"/>
    <w:rsid w:val="00000E6D"/>
    <w:rsid w:val="00000EF6"/>
    <w:rsid w:val="00001AE1"/>
    <w:rsid w:val="00001C1C"/>
    <w:rsid w:val="0000209E"/>
    <w:rsid w:val="000022BE"/>
    <w:rsid w:val="00002413"/>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EA2"/>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CE7"/>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35"/>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762"/>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2F8C"/>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B7E2E"/>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BD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5F"/>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EE7"/>
    <w:rsid w:val="003A0F21"/>
    <w:rsid w:val="003A2257"/>
    <w:rsid w:val="003A2749"/>
    <w:rsid w:val="003A2C32"/>
    <w:rsid w:val="003A2D9D"/>
    <w:rsid w:val="003A3550"/>
    <w:rsid w:val="003A4347"/>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0E"/>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A2F"/>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12A"/>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967"/>
    <w:rsid w:val="004B3A31"/>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3697"/>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6F88"/>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142"/>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82C"/>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48"/>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1FC"/>
    <w:rsid w:val="0060073B"/>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1D3"/>
    <w:rsid w:val="00651545"/>
    <w:rsid w:val="00651A66"/>
    <w:rsid w:val="00651CA2"/>
    <w:rsid w:val="00651D00"/>
    <w:rsid w:val="00651D38"/>
    <w:rsid w:val="00651D7C"/>
    <w:rsid w:val="006522A7"/>
    <w:rsid w:val="006523D8"/>
    <w:rsid w:val="0065266E"/>
    <w:rsid w:val="006528D2"/>
    <w:rsid w:val="006529F5"/>
    <w:rsid w:val="00653D60"/>
    <w:rsid w:val="00654068"/>
    <w:rsid w:val="0065417E"/>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BD3"/>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2E0D"/>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4BB"/>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11A"/>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5BBF"/>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9F"/>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26B5"/>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063"/>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6C4"/>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330"/>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035"/>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77FF2"/>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4D"/>
    <w:rsid w:val="009D74C2"/>
    <w:rsid w:val="009D7692"/>
    <w:rsid w:val="009D78F9"/>
    <w:rsid w:val="009D797E"/>
    <w:rsid w:val="009E01BC"/>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1FD"/>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1AE"/>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9DD"/>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02B"/>
    <w:rsid w:val="00BA025F"/>
    <w:rsid w:val="00BA02C4"/>
    <w:rsid w:val="00BA083F"/>
    <w:rsid w:val="00BA0C2C"/>
    <w:rsid w:val="00BA0D01"/>
    <w:rsid w:val="00BA0E8C"/>
    <w:rsid w:val="00BA0F79"/>
    <w:rsid w:val="00BA0F9B"/>
    <w:rsid w:val="00BA1050"/>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9DA"/>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04B"/>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CA7"/>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37"/>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0D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918"/>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57DEA"/>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6FA"/>
    <w:rsid w:val="00EF3751"/>
    <w:rsid w:val="00EF4AF0"/>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hyperlink" Target="https://doi.org/10.1101/2020.09.18.302067" TargetMode="External"/><Relationship Id="rId21" Type="http://schemas.openxmlformats.org/officeDocument/2006/relationships/image" Target="media/image7.emf"/><Relationship Id="rId34" Type="http://schemas.openxmlformats.org/officeDocument/2006/relationships/image" Target="media/image17.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1.jpeg"/><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image" Target="media/image14.jpeg"/><Relationship Id="rId37" Type="http://schemas.openxmlformats.org/officeDocument/2006/relationships/image" Target="media/image20.jpeg"/><Relationship Id="rId40" Type="http://schemas.openxmlformats.org/officeDocument/2006/relationships/hyperlink" Target="https://doi.org/10.1101/2021.10.21.465366" TargetMode="External"/><Relationship Id="rId45" Type="http://schemas.openxmlformats.org/officeDocument/2006/relationships/image" Target="media/image25.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image" Target="media/image12.jpeg"/><Relationship Id="rId35" Type="http://schemas.openxmlformats.org/officeDocument/2006/relationships/image" Target="media/image18.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6.jpeg"/><Relationship Id="rId38" Type="http://schemas.openxmlformats.org/officeDocument/2006/relationships/hyperlink" Target="https://doi.org/10.1007/s12551-021-00826-5" TargetMode="External"/><Relationship Id="rId46" Type="http://schemas.openxmlformats.org/officeDocument/2006/relationships/image" Target="media/image26.jpeg"/><Relationship Id="rId59" Type="http://schemas.microsoft.com/office/2018/08/relationships/commentsExtensible" Target="commentsExtensible.xml"/><Relationship Id="rId20" Type="http://schemas.openxmlformats.org/officeDocument/2006/relationships/oleObject" Target="embeddings/oleObject4.bin"/><Relationship Id="rId41" Type="http://schemas.openxmlformats.org/officeDocument/2006/relationships/image" Target="media/image2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image" Target="media/image19.jpeg"/><Relationship Id="rId49" Type="http://schemas.openxmlformats.org/officeDocument/2006/relationships/image" Target="media/image29.jpe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3.jpeg"/><Relationship Id="rId44" Type="http://schemas.openxmlformats.org/officeDocument/2006/relationships/image" Target="media/image24.jpeg"/><Relationship Id="rId52"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A8D96A1-A68C-4327-B69D-58D197FBA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3144</TotalTime>
  <Pages>54</Pages>
  <Words>25379</Words>
  <Characters>144663</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Campbell, Kenneth S.</cp:lastModifiedBy>
  <cp:revision>14</cp:revision>
  <cp:lastPrinted>2013-10-03T12:51:00Z</cp:lastPrinted>
  <dcterms:created xsi:type="dcterms:W3CDTF">2021-12-23T16:41:00Z</dcterms:created>
  <dcterms:modified xsi:type="dcterms:W3CDTF">2022-01-14T01:20:00Z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