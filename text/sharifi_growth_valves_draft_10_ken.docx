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BD341" w14:textId="1BEE1A40" w:rsidR="002772CC" w:rsidRDefault="00FD4477" w:rsidP="002772CC">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r w:rsidR="002772CC">
        <w:t>Multiscale modeling of cardiac valve disease using cell-level</w:t>
      </w:r>
      <w:ins w:id="0" w:author="Kenneth Campbell" w:date="2021-12-23T11:46:00Z">
        <w:r w:rsidR="00C309DA">
          <w:t xml:space="preserve"> </w:t>
        </w:r>
      </w:ins>
      <w:ins w:id="1" w:author="Kenneth Campbell" w:date="2021-12-23T11:48:00Z">
        <w:r w:rsidR="00C309DA">
          <w:t>signals</w:t>
        </w:r>
      </w:ins>
      <w:ins w:id="2" w:author="Kenneth Campbell" w:date="2021-12-23T11:47:00Z">
        <w:r w:rsidR="00C309DA">
          <w:t xml:space="preserve"> to regulate concentric and eccentric </w:t>
        </w:r>
      </w:ins>
      <w:ins w:id="3" w:author="Kenneth Campbell" w:date="2021-12-23T11:48:00Z">
        <w:r w:rsidR="00C309DA">
          <w:t>myocardial growth</w:t>
        </w:r>
      </w:ins>
      <w:del w:id="4" w:author="Kenneth Campbell" w:date="2021-12-23T11:46:00Z">
        <w:r w:rsidR="002772CC" w:rsidDel="00C309DA">
          <w:delText xml:space="preserve"> </w:delText>
        </w:r>
      </w:del>
      <w:del w:id="5" w:author="Kenneth Campbell" w:date="2021-12-23T11:48:00Z">
        <w:r w:rsidR="002772CC" w:rsidDel="00C309DA">
          <w:delText xml:space="preserve">signals to drive myocardial </w:delText>
        </w:r>
        <w:commentRangeStart w:id="6"/>
        <w:r w:rsidR="002772CC" w:rsidDel="00C309DA">
          <w:delText>growth</w:delText>
        </w:r>
        <w:commentRangeEnd w:id="6"/>
        <w:r w:rsidR="002772CC" w:rsidDel="00C309DA">
          <w:rPr>
            <w:rStyle w:val="CommentReference"/>
          </w:rPr>
          <w:commentReference w:id="6"/>
        </w:r>
        <w:r w:rsidR="002772CC" w:rsidDel="00C309DA">
          <w:delText xml:space="preserve"> </w:delText>
        </w:r>
      </w:del>
    </w:p>
    <w:p w14:paraId="337586F1" w14:textId="1E53CCA5"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w:t>
      </w:r>
      <w:ins w:id="7" w:author="Sharifi, Hossein" w:date="2021-12-13T10:03:00Z">
        <w:r w:rsidR="000946D3" w:rsidRPr="000946D3">
          <w:rPr>
            <w:rFonts w:asciiTheme="majorBidi" w:hAnsiTheme="majorBidi" w:cstheme="majorBidi"/>
          </w:rPr>
          <w:t xml:space="preserve"> </w:t>
        </w:r>
        <w:r w:rsidR="000946D3" w:rsidRPr="00E52AD9">
          <w:rPr>
            <w:rFonts w:asciiTheme="majorBidi" w:hAnsiTheme="majorBidi" w:cstheme="majorBidi"/>
          </w:rPr>
          <w:t>Austin</w:t>
        </w:r>
        <w:r w:rsidR="000946D3">
          <w:rPr>
            <w:rFonts w:asciiTheme="majorBidi" w:hAnsiTheme="majorBidi" w:cstheme="majorBidi"/>
          </w:rPr>
          <w:t xml:space="preserve"> G.</w:t>
        </w:r>
        <w:r w:rsidR="000946D3" w:rsidRPr="00E52AD9">
          <w:rPr>
            <w:rFonts w:asciiTheme="majorBidi" w:hAnsiTheme="majorBidi" w:cstheme="majorBidi"/>
          </w:rPr>
          <w:t xml:space="preserve"> Wellette-Hunsucker</w:t>
        </w:r>
      </w:ins>
      <w:ins w:id="8" w:author="Sharifi, Hossein" w:date="2021-12-13T10:04:00Z">
        <w:r w:rsidR="00BA6D11">
          <w:rPr>
            <w:rFonts w:asciiTheme="majorBidi" w:hAnsiTheme="majorBidi" w:cstheme="majorBidi"/>
          </w:rPr>
          <w:t xml:space="preserve"> </w:t>
        </w:r>
      </w:ins>
      <w:ins w:id="9" w:author="Sharifi, Hossein" w:date="2021-12-13T10:03:00Z">
        <w:r w:rsidR="00817F80">
          <w:rPr>
            <w:rFonts w:asciiTheme="majorBidi" w:hAnsiTheme="majorBidi" w:cstheme="majorBidi"/>
            <w:vertAlign w:val="superscript"/>
          </w:rPr>
          <w:t>2</w:t>
        </w:r>
        <w:r w:rsidR="000946D3">
          <w:rPr>
            <w:rFonts w:asciiTheme="majorBidi" w:hAnsiTheme="majorBidi" w:cstheme="majorBidi"/>
          </w:rPr>
          <w:t>,</w:t>
        </w:r>
      </w:ins>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BA6D11">
        <w:rPr>
          <w:rFonts w:asciiTheme="majorBidi" w:hAnsiTheme="majorBidi" w:cstheme="majorBidi"/>
        </w:rPr>
        <w:t xml:space="preserve"> </w:t>
      </w:r>
      <w:r w:rsidR="00532758" w:rsidRPr="00B95524">
        <w:rPr>
          <w:rFonts w:asciiTheme="majorBidi" w:hAnsiTheme="majorBidi" w:cstheme="majorBidi"/>
          <w:vertAlign w:val="superscript"/>
        </w:rPr>
        <w:t>1</w:t>
      </w:r>
      <w:r w:rsidR="00E52AD9">
        <w:rPr>
          <w:rFonts w:asciiTheme="majorBidi" w:hAnsiTheme="majorBidi" w:cstheme="majorBidi"/>
        </w:rPr>
        <w:t>,</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w:t>
      </w:r>
      <w:r w:rsidR="00817F80">
        <w:rPr>
          <w:rFonts w:asciiTheme="majorBidi" w:hAnsiTheme="majorBidi" w:cstheme="majorBidi"/>
          <w:vertAlign w:val="superscript"/>
        </w:rPr>
        <w:t>3</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BA6D11">
        <w:rPr>
          <w:rFonts w:asciiTheme="majorBidi" w:hAnsiTheme="majorBidi" w:cstheme="majorBidi"/>
          <w:vertAlign w:val="superscript"/>
        </w:rPr>
        <w:t>2</w:t>
      </w:r>
    </w:p>
    <w:p w14:paraId="417014CB" w14:textId="77777777" w:rsidR="002772CC" w:rsidRPr="00B95524" w:rsidRDefault="002868E2"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626845AB" w14:textId="334877BE" w:rsidR="002868E2" w:rsidRDefault="00817F80" w:rsidP="00847DE4">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00382BF3"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00382BF3" w:rsidRPr="00B95524">
        <w:rPr>
          <w:rFonts w:asciiTheme="majorBidi" w:hAnsiTheme="majorBidi" w:cstheme="majorBidi"/>
          <w:szCs w:val="24"/>
        </w:rPr>
        <w:t>Kentucky, USA</w:t>
      </w:r>
    </w:p>
    <w:p w14:paraId="5B75B6EE" w14:textId="292F5401" w:rsidR="00817F80" w:rsidRPr="00B95524" w:rsidRDefault="00817F80" w:rsidP="00817F80">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12685F7A" w14:textId="77777777" w:rsidR="00817F80" w:rsidRPr="00B95524" w:rsidRDefault="00817F80" w:rsidP="00847DE4">
      <w:pPr>
        <w:spacing w:after="0" w:line="240" w:lineRule="auto"/>
        <w:rPr>
          <w:rFonts w:asciiTheme="majorBidi" w:hAnsiTheme="majorBidi" w:cstheme="majorBidi"/>
          <w:b/>
          <w:szCs w:val="24"/>
        </w:rPr>
      </w:pP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515F0B2A"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772CC">
        <w:rPr>
          <w:rFonts w:asciiTheme="majorBidi" w:hAnsiTheme="majorBidi" w:cstheme="majorBidi"/>
        </w:rPr>
        <w:t>Myocardial</w:t>
      </w:r>
      <w:r w:rsidR="002B3282" w:rsidRPr="00B95524">
        <w:rPr>
          <w:rFonts w:asciiTheme="majorBidi" w:hAnsiTheme="majorBidi" w:cstheme="majorBidi"/>
        </w:rPr>
        <w:t xml:space="preserve"> growth</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xml:space="preserve">, </w:t>
      </w:r>
      <w:ins w:id="10" w:author="Kenneth Campbell" w:date="2021-12-23T11:41:00Z">
        <w:r w:rsidR="00906330">
          <w:rPr>
            <w:rFonts w:asciiTheme="majorBidi" w:hAnsiTheme="majorBidi" w:cstheme="majorBidi"/>
          </w:rPr>
          <w:t>Valvular disea</w:t>
        </w:r>
      </w:ins>
      <w:ins w:id="11" w:author="Kenneth Campbell" w:date="2021-12-23T11:42:00Z">
        <w:r w:rsidR="00906330">
          <w:rPr>
            <w:rFonts w:asciiTheme="majorBidi" w:hAnsiTheme="majorBidi" w:cstheme="majorBidi"/>
          </w:rPr>
          <w:t>s</w:t>
        </w:r>
      </w:ins>
      <w:ins w:id="12" w:author="Kenneth Campbell" w:date="2021-12-23T11:41:00Z">
        <w:r w:rsidR="00906330">
          <w:rPr>
            <w:rFonts w:asciiTheme="majorBidi" w:hAnsiTheme="majorBidi" w:cstheme="majorBidi"/>
          </w:rPr>
          <w:t>e</w:t>
        </w:r>
      </w:ins>
      <w:ins w:id="13" w:author="Kenneth Campbell" w:date="2021-12-23T11:42:00Z">
        <w:r w:rsidR="00906330">
          <w:rPr>
            <w:rFonts w:asciiTheme="majorBidi" w:hAnsiTheme="majorBidi" w:cstheme="majorBidi"/>
          </w:rPr>
          <w:t xml:space="preserve">, </w:t>
        </w:r>
      </w:ins>
      <w:r w:rsidR="00AA7B89" w:rsidRPr="00B95524">
        <w:rPr>
          <w:rFonts w:asciiTheme="majorBidi" w:hAnsiTheme="majorBidi" w:cstheme="majorBidi"/>
        </w:rPr>
        <w:t>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4FF71FE0" w:rsidR="00976922" w:rsidRPr="0089317B" w:rsidRDefault="00A734BE" w:rsidP="00F34279">
      <w:pPr>
        <w:spacing w:line="240" w:lineRule="auto"/>
        <w:jc w:val="both"/>
        <w:rPr>
          <w:rFonts w:asciiTheme="majorBidi" w:hAnsiTheme="majorBidi" w:cstheme="majorBidi"/>
        </w:rPr>
      </w:pPr>
      <w:commentRangeStart w:id="14"/>
      <w:commentRangeStart w:id="15"/>
      <w:r>
        <w:rPr>
          <w:rFonts w:asciiTheme="majorBidi" w:hAnsiTheme="majorBidi" w:cstheme="majorBidi"/>
        </w:rPr>
        <w:t xml:space="preserve">Multiscale </w:t>
      </w:r>
      <w:commentRangeEnd w:id="14"/>
      <w:r w:rsidR="00584FA5">
        <w:rPr>
          <w:rStyle w:val="CommentReference"/>
        </w:rPr>
        <w:commentReference w:id="14"/>
      </w:r>
      <w:commentRangeEnd w:id="15"/>
      <w:r w:rsidR="002C149E">
        <w:rPr>
          <w:rStyle w:val="CommentReference"/>
        </w:rPr>
        <w:commentReference w:id="15"/>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are</w:t>
      </w:r>
      <w:ins w:id="16" w:author="Kenneth Campbell" w:date="2021-12-23T11:48:00Z">
        <w:r w:rsidR="00C309DA">
          <w:rPr>
            <w:rFonts w:asciiTheme="majorBidi" w:hAnsiTheme="majorBidi" w:cstheme="majorBidi"/>
          </w:rPr>
          <w:t xml:space="preserve"> becoming </w:t>
        </w:r>
      </w:ins>
      <w:del w:id="17" w:author="Kenneth Campbell" w:date="2021-12-23T11:48:00Z">
        <w:r w:rsidR="00902C0F" w:rsidDel="00C309DA">
          <w:rPr>
            <w:rFonts w:asciiTheme="majorBidi" w:hAnsiTheme="majorBidi" w:cstheme="majorBidi"/>
          </w:rPr>
          <w:delText xml:space="preserve"> </w:delText>
        </w:r>
        <w:r w:rsidR="008863CA" w:rsidDel="00C309DA">
          <w:rPr>
            <w:rFonts w:asciiTheme="majorBidi" w:hAnsiTheme="majorBidi" w:cstheme="majorBidi"/>
          </w:rPr>
          <w:delText>e</w:delText>
        </w:r>
        <w:commentRangeStart w:id="18"/>
        <w:commentRangeStart w:id="19"/>
        <w:r w:rsidR="00902C0F" w:rsidDel="00C309DA">
          <w:rPr>
            <w:rFonts w:asciiTheme="majorBidi" w:hAnsiTheme="majorBidi" w:cstheme="majorBidi"/>
          </w:rPr>
          <w:delText>mergi</w:delText>
        </w:r>
      </w:del>
      <w:del w:id="20" w:author="Kenneth Campbell" w:date="2021-12-23T11:49:00Z">
        <w:r w:rsidR="00902C0F" w:rsidDel="00C309DA">
          <w:rPr>
            <w:rFonts w:asciiTheme="majorBidi" w:hAnsiTheme="majorBidi" w:cstheme="majorBidi"/>
          </w:rPr>
          <w:delText xml:space="preserve">ng </w:delText>
        </w:r>
      </w:del>
      <w:commentRangeEnd w:id="18"/>
      <w:r w:rsidR="00584FA5">
        <w:rPr>
          <w:rStyle w:val="CommentReference"/>
        </w:rPr>
        <w:commentReference w:id="18"/>
      </w:r>
      <w:commentRangeEnd w:id="19"/>
      <w:r w:rsidR="0037767C">
        <w:rPr>
          <w:rStyle w:val="CommentReference"/>
        </w:rPr>
        <w:commentReference w:id="19"/>
      </w:r>
      <w:del w:id="21" w:author="Kenneth Campbell" w:date="2021-12-23T11:49:00Z">
        <w:r w:rsidR="00902C0F" w:rsidDel="00C309DA">
          <w:rPr>
            <w:rFonts w:asciiTheme="majorBidi" w:hAnsiTheme="majorBidi" w:cstheme="majorBidi"/>
          </w:rPr>
          <w:delText xml:space="preserve">as </w:delText>
        </w:r>
      </w:del>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r w:rsidR="005F3AD0">
        <w:rPr>
          <w:rFonts w:asciiTheme="majorBidi" w:hAnsiTheme="majorBidi" w:cstheme="majorBidi"/>
        </w:rPr>
        <w:t xml:space="preserve">biological </w:t>
      </w:r>
      <w:r w:rsidR="00902C0F">
        <w:rPr>
          <w:rFonts w:asciiTheme="majorBidi" w:hAnsiTheme="majorBidi" w:cstheme="majorBidi"/>
        </w:rPr>
        <w:t>remodeling</w:t>
      </w:r>
      <w:r w:rsidR="00DC0FF6">
        <w:rPr>
          <w:rFonts w:asciiTheme="majorBidi" w:hAnsiTheme="majorBidi" w:cstheme="majorBidi"/>
        </w:rPr>
        <w:t xml:space="preserve">. </w:t>
      </w:r>
      <w:ins w:id="22" w:author="Kenneth Campbell" w:date="2021-12-23T11:49:00Z">
        <w:r w:rsidR="00C309DA">
          <w:rPr>
            <w:rFonts w:asciiTheme="majorBidi" w:hAnsiTheme="majorBidi" w:cstheme="majorBidi"/>
          </w:rPr>
          <w:t xml:space="preserve">Some of these models can also predict </w:t>
        </w:r>
      </w:ins>
      <w:ins w:id="23" w:author="Kenneth Campbell" w:date="2021-12-23T11:50:00Z">
        <w:r w:rsidR="00C309DA">
          <w:rPr>
            <w:rFonts w:asciiTheme="majorBidi" w:hAnsiTheme="majorBidi" w:cstheme="majorBidi"/>
          </w:rPr>
          <w:t>how perturbations to molecular-level mechanisms impact organ-level function. Th</w:t>
        </w:r>
      </w:ins>
      <w:ins w:id="24" w:author="Kenneth Campbell" w:date="2021-12-23T11:52:00Z">
        <w:r w:rsidR="0065417E">
          <w:rPr>
            <w:rFonts w:asciiTheme="majorBidi" w:hAnsiTheme="majorBidi" w:cstheme="majorBidi"/>
          </w:rPr>
          <w:t xml:space="preserve">is type of research </w:t>
        </w:r>
      </w:ins>
      <w:ins w:id="25" w:author="Kenneth Campbell" w:date="2021-12-23T11:50:00Z">
        <w:r w:rsidR="00C309DA">
          <w:rPr>
            <w:rFonts w:asciiTheme="majorBidi" w:hAnsiTheme="majorBidi" w:cstheme="majorBidi"/>
          </w:rPr>
          <w:t xml:space="preserve">might </w:t>
        </w:r>
      </w:ins>
      <w:ins w:id="26" w:author="Kenneth Campbell" w:date="2021-12-23T11:51:00Z">
        <w:r w:rsidR="0065417E">
          <w:rPr>
            <w:rFonts w:asciiTheme="majorBidi" w:hAnsiTheme="majorBidi" w:cstheme="majorBidi"/>
          </w:rPr>
          <w:t>yield insights that lead to improved patient care.</w:t>
        </w:r>
      </w:ins>
      <w:commentRangeStart w:id="27"/>
      <w:commentRangeStart w:id="28"/>
      <w:del w:id="29" w:author="Kenneth Campbell" w:date="2021-12-23T11:51:00Z">
        <w:r w:rsidDel="0065417E">
          <w:rPr>
            <w:rFonts w:asciiTheme="majorBidi" w:hAnsiTheme="majorBidi" w:cstheme="majorBidi"/>
          </w:rPr>
          <w:delText>Such models can be used to evaluate the</w:delText>
        </w:r>
        <w:r w:rsidR="002B15CA" w:rsidDel="0065417E">
          <w:rPr>
            <w:rFonts w:asciiTheme="majorBidi" w:hAnsiTheme="majorBidi" w:cstheme="majorBidi"/>
          </w:rPr>
          <w:delText xml:space="preserve"> </w:delText>
        </w:r>
        <w:r w:rsidR="00007026" w:rsidDel="0065417E">
          <w:rPr>
            <w:rFonts w:asciiTheme="majorBidi" w:hAnsiTheme="majorBidi" w:cstheme="majorBidi"/>
          </w:rPr>
          <w:delText>effects of molecular-level mechanism</w:delText>
        </w:r>
        <w:r w:rsidR="00370577" w:rsidDel="0065417E">
          <w:rPr>
            <w:rFonts w:asciiTheme="majorBidi" w:hAnsiTheme="majorBidi" w:cstheme="majorBidi"/>
          </w:rPr>
          <w:delText>s</w:delText>
        </w:r>
        <w:r w:rsidDel="0065417E">
          <w:rPr>
            <w:rFonts w:asciiTheme="majorBidi" w:hAnsiTheme="majorBidi" w:cstheme="majorBidi"/>
          </w:rPr>
          <w:delText xml:space="preserve"> </w:delText>
        </w:r>
        <w:r w:rsidR="00007026" w:rsidDel="0065417E">
          <w:rPr>
            <w:rFonts w:asciiTheme="majorBidi" w:hAnsiTheme="majorBidi" w:cstheme="majorBidi"/>
          </w:rPr>
          <w:delText>on organ</w:delText>
        </w:r>
        <w:r w:rsidDel="0065417E">
          <w:rPr>
            <w:rFonts w:asciiTheme="majorBidi" w:hAnsiTheme="majorBidi" w:cstheme="majorBidi"/>
          </w:rPr>
          <w:delText>-</w:delText>
        </w:r>
        <w:r w:rsidR="00007026" w:rsidDel="0065417E">
          <w:rPr>
            <w:rFonts w:asciiTheme="majorBidi" w:hAnsiTheme="majorBidi" w:cstheme="majorBidi"/>
          </w:rPr>
          <w:delText>level function</w:delText>
        </w:r>
        <w:r w:rsidDel="0065417E">
          <w:rPr>
            <w:rFonts w:asciiTheme="majorBidi" w:hAnsiTheme="majorBidi" w:cstheme="majorBidi"/>
          </w:rPr>
          <w:delText>, which could provide new insights for</w:delText>
        </w:r>
        <w:r w:rsidR="00CB6E54" w:rsidDel="0065417E">
          <w:rPr>
            <w:rFonts w:asciiTheme="majorBidi" w:hAnsiTheme="majorBidi" w:cstheme="majorBidi"/>
          </w:rPr>
          <w:delText xml:space="preserve"> </w:delText>
        </w:r>
        <w:r w:rsidDel="0065417E">
          <w:rPr>
            <w:rFonts w:asciiTheme="majorBidi" w:hAnsiTheme="majorBidi" w:cstheme="majorBidi"/>
          </w:rPr>
          <w:delText xml:space="preserve">improving </w:delText>
        </w:r>
        <w:r w:rsidR="0082668F" w:rsidDel="0065417E">
          <w:rPr>
            <w:rFonts w:asciiTheme="majorBidi" w:hAnsiTheme="majorBidi" w:cstheme="majorBidi"/>
          </w:rPr>
          <w:delText>patient</w:delText>
        </w:r>
        <w:r w:rsidR="00CB6E54" w:rsidDel="0065417E">
          <w:rPr>
            <w:rFonts w:asciiTheme="majorBidi" w:hAnsiTheme="majorBidi" w:cstheme="majorBidi"/>
          </w:rPr>
          <w:delText xml:space="preserve"> care</w:delText>
        </w:r>
        <w:commentRangeEnd w:id="27"/>
        <w:r w:rsidR="00584FA5" w:rsidDel="0065417E">
          <w:rPr>
            <w:rStyle w:val="CommentReference"/>
          </w:rPr>
          <w:commentReference w:id="27"/>
        </w:r>
        <w:commentRangeEnd w:id="28"/>
        <w:r w:rsidR="0037767C" w:rsidDel="0065417E">
          <w:rPr>
            <w:rStyle w:val="CommentReference"/>
          </w:rPr>
          <w:commentReference w:id="28"/>
        </w:r>
        <w:r w:rsidR="00CB6E54" w:rsidDel="0065417E">
          <w:rPr>
            <w:rFonts w:asciiTheme="majorBidi" w:hAnsiTheme="majorBidi" w:cstheme="majorBidi"/>
          </w:rPr>
          <w:delText>.</w:delText>
        </w:r>
      </w:del>
      <w:r w:rsidR="00CB6E54">
        <w:rPr>
          <w:rFonts w:asciiTheme="majorBidi" w:hAnsiTheme="majorBidi" w:cstheme="majorBidi"/>
        </w:rPr>
        <w:t xml:space="preserve"> </w:t>
      </w:r>
      <w:proofErr w:type="spellStart"/>
      <w:r w:rsidR="00042E15">
        <w:rPr>
          <w:rFonts w:asciiTheme="majorBidi" w:hAnsiTheme="majorBidi" w:cstheme="majorBidi"/>
        </w:rPr>
        <w:t>PyMyoVent</w:t>
      </w:r>
      <w:proofErr w:type="spellEnd"/>
      <w:r w:rsidR="00042E15">
        <w:rPr>
          <w:rFonts w:asciiTheme="majorBidi" w:hAnsiTheme="majorBidi" w:cstheme="majorBidi"/>
        </w:rPr>
        <w:t xml:space="preserve"> is a multiscale </w:t>
      </w:r>
      <w:r w:rsidR="003C751D">
        <w:rPr>
          <w:rFonts w:asciiTheme="majorBidi" w:hAnsiTheme="majorBidi" w:cstheme="majorBidi"/>
        </w:rPr>
        <w:t xml:space="preserve">computer </w:t>
      </w:r>
      <w:r w:rsidR="00042E15">
        <w:rPr>
          <w:rFonts w:asciiTheme="majorBidi" w:hAnsiTheme="majorBidi" w:cstheme="majorBidi"/>
        </w:rPr>
        <w:t xml:space="preserve">model that </w:t>
      </w:r>
      <w:ins w:id="30" w:author="Kenneth Campbell" w:date="2021-12-23T11:52:00Z">
        <w:r w:rsidR="0065417E">
          <w:rPr>
            <w:rFonts w:asciiTheme="majorBidi" w:hAnsiTheme="majorBidi" w:cstheme="majorBidi"/>
          </w:rPr>
          <w:t xml:space="preserve">bridges from molecular to organ-level function and </w:t>
        </w:r>
      </w:ins>
      <w:commentRangeStart w:id="31"/>
      <w:commentRangeStart w:id="32"/>
      <w:r w:rsidR="008E5A3F">
        <w:rPr>
          <w:rFonts w:asciiTheme="majorBidi" w:hAnsiTheme="majorBidi" w:cstheme="majorBidi"/>
        </w:rPr>
        <w:t>simulate</w:t>
      </w:r>
      <w:r w:rsidR="003C751D">
        <w:rPr>
          <w:rFonts w:asciiTheme="majorBidi" w:hAnsiTheme="majorBidi" w:cstheme="majorBidi"/>
        </w:rPr>
        <w:t xml:space="preserve">s </w:t>
      </w:r>
      <w:r w:rsidR="00D8621A">
        <w:rPr>
          <w:rFonts w:asciiTheme="majorBidi" w:hAnsiTheme="majorBidi" w:cstheme="majorBidi"/>
        </w:rPr>
        <w:t xml:space="preserve">a </w:t>
      </w:r>
      <w:r w:rsidR="0042787B">
        <w:rPr>
          <w:rFonts w:asciiTheme="majorBidi" w:hAnsiTheme="majorBidi" w:cstheme="majorBidi"/>
        </w:rPr>
        <w:t>left ventricl</w:t>
      </w:r>
      <w:r w:rsidR="00D8621A">
        <w:rPr>
          <w:rFonts w:asciiTheme="majorBidi" w:hAnsiTheme="majorBidi" w:cstheme="majorBidi"/>
        </w:rPr>
        <w:t>e</w:t>
      </w:r>
      <w:r w:rsidR="006A071F">
        <w:rPr>
          <w:rFonts w:asciiTheme="majorBidi" w:hAnsiTheme="majorBidi" w:cstheme="majorBidi"/>
        </w:rPr>
        <w:t xml:space="preserve"> </w:t>
      </w:r>
      <w:r w:rsidR="00D8621A">
        <w:rPr>
          <w:rFonts w:asciiTheme="majorBidi" w:hAnsiTheme="majorBidi" w:cstheme="majorBidi"/>
        </w:rPr>
        <w:t xml:space="preserve">pumping </w:t>
      </w:r>
      <w:r w:rsidR="008C3510">
        <w:rPr>
          <w:rFonts w:asciiTheme="majorBidi" w:hAnsiTheme="majorBidi" w:cstheme="majorBidi"/>
        </w:rPr>
        <w:t xml:space="preserve">blood around a </w:t>
      </w:r>
      <w:r w:rsidR="007E4B93">
        <w:rPr>
          <w:rFonts w:asciiTheme="majorBidi" w:hAnsiTheme="majorBidi" w:cstheme="majorBidi"/>
        </w:rPr>
        <w:t>systemic circulation</w:t>
      </w:r>
      <w:del w:id="33" w:author="Kenneth Campbell" w:date="2021-12-23T11:52:00Z">
        <w:r w:rsidR="007E4B93" w:rsidDel="0065417E">
          <w:rPr>
            <w:rFonts w:asciiTheme="majorBidi" w:hAnsiTheme="majorBidi" w:cstheme="majorBidi"/>
          </w:rPr>
          <w:delText xml:space="preserve"> </w:delText>
        </w:r>
        <w:commentRangeEnd w:id="31"/>
        <w:r w:rsidR="00584FA5" w:rsidDel="0065417E">
          <w:rPr>
            <w:rStyle w:val="CommentReference"/>
          </w:rPr>
          <w:commentReference w:id="31"/>
        </w:r>
        <w:commentRangeEnd w:id="32"/>
        <w:r w:rsidR="00D264CE" w:rsidDel="0065417E">
          <w:rPr>
            <w:rStyle w:val="CommentReference"/>
          </w:rPr>
          <w:commentReference w:id="32"/>
        </w:r>
        <w:r w:rsidR="00BF7BC8" w:rsidDel="0065417E">
          <w:rPr>
            <w:rFonts w:asciiTheme="majorBidi" w:hAnsiTheme="majorBidi" w:cstheme="majorBidi"/>
          </w:rPr>
          <w:delText xml:space="preserve">by bridging </w:delText>
        </w:r>
        <w:r w:rsidR="002772CC" w:rsidDel="0065417E">
          <w:rPr>
            <w:rFonts w:asciiTheme="majorBidi" w:hAnsiTheme="majorBidi" w:cstheme="majorBidi"/>
          </w:rPr>
          <w:delText>from molecular to organ-level mechanisms</w:delText>
        </w:r>
      </w:del>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del w:id="34" w:author="Kenneth Campbell" w:date="2021-12-23T11:52:00Z">
        <w:r w:rsidR="004B092C" w:rsidDel="0065417E">
          <w:rPr>
            <w:rFonts w:asciiTheme="majorBidi" w:hAnsiTheme="majorBidi" w:cstheme="majorBidi"/>
          </w:rPr>
          <w:delText xml:space="preserve">a </w:delText>
        </w:r>
      </w:del>
      <w:r w:rsidR="00654068">
        <w:rPr>
          <w:rFonts w:asciiTheme="majorBidi" w:hAnsiTheme="majorBidi" w:cstheme="majorBidi"/>
        </w:rPr>
        <w:t xml:space="preserve">baroreflex </w:t>
      </w:r>
      <w:r w:rsidR="0057788E">
        <w:rPr>
          <w:rFonts w:asciiTheme="majorBidi" w:hAnsiTheme="majorBidi" w:cstheme="majorBidi"/>
        </w:rPr>
        <w:t xml:space="preserve">control of arterial pressure by using </w:t>
      </w:r>
      <w:r w:rsidR="00654068">
        <w:rPr>
          <w:rFonts w:asciiTheme="majorBidi" w:hAnsiTheme="majorBidi" w:cstheme="majorBidi"/>
        </w:rPr>
        <w:t xml:space="preserve">feedback </w:t>
      </w:r>
      <w:r w:rsidR="0057788E">
        <w:rPr>
          <w:rFonts w:asciiTheme="majorBidi" w:hAnsiTheme="majorBidi" w:cstheme="majorBidi"/>
        </w:rPr>
        <w:t>to regulate</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r w:rsidR="00584FA5">
        <w:rPr>
          <w:rFonts w:asciiTheme="majorBidi" w:hAnsiTheme="majorBidi" w:cstheme="majorBidi"/>
        </w:rPr>
        <w:t xml:space="preserve">is paper, we extend </w:t>
      </w:r>
      <w:proofErr w:type="spellStart"/>
      <w:r w:rsidR="00584FA5">
        <w:rPr>
          <w:rFonts w:asciiTheme="majorBidi" w:hAnsiTheme="majorBidi" w:cstheme="majorBidi"/>
        </w:rPr>
        <w:t>PyMyoVent</w:t>
      </w:r>
      <w:proofErr w:type="spellEnd"/>
      <w:r w:rsidR="00584FA5">
        <w:rPr>
          <w:rFonts w:asciiTheme="majorBidi" w:hAnsiTheme="majorBidi" w:cstheme="majorBidi"/>
        </w:rPr>
        <w:t xml:space="preserve"> with concentric growth (wall thickening / thinning) and eccentric growth (chamber dilation / constriction) driven by cell</w:t>
      </w:r>
      <w:ins w:id="35" w:author="Kenneth Campbell" w:date="2021-12-23T11:53:00Z">
        <w:r w:rsidR="0065417E">
          <w:rPr>
            <w:rFonts w:asciiTheme="majorBidi" w:hAnsiTheme="majorBidi" w:cstheme="majorBidi"/>
          </w:rPr>
          <w:t>-level signals</w:t>
        </w:r>
      </w:ins>
      <w:del w:id="36" w:author="Kenneth Campbell" w:date="2021-12-23T11:53:00Z">
        <w:r w:rsidR="00AB7A0E" w:rsidDel="0065417E">
          <w:rPr>
            <w:rFonts w:asciiTheme="majorBidi" w:hAnsiTheme="majorBidi" w:cstheme="majorBidi"/>
          </w:rPr>
          <w:delText>ular</w:delText>
        </w:r>
        <w:r w:rsidR="00584FA5" w:rsidDel="0065417E">
          <w:rPr>
            <w:rFonts w:asciiTheme="majorBidi" w:hAnsiTheme="majorBidi" w:cstheme="majorBidi"/>
          </w:rPr>
          <w:delText xml:space="preserve"> and molecular-level signals</w:delText>
        </w:r>
      </w:del>
      <w:r w:rsidR="005519C4">
        <w:rPr>
          <w:rFonts w:asciiTheme="majorBidi" w:hAnsiTheme="majorBidi" w:cstheme="majorBidi"/>
        </w:rPr>
        <w:t xml:space="preserve">. </w:t>
      </w:r>
      <w:r w:rsidR="00584FA5">
        <w:rPr>
          <w:rFonts w:asciiTheme="majorBidi" w:hAnsiTheme="majorBidi" w:cstheme="majorBidi"/>
        </w:rPr>
        <w:t xml:space="preserve">Specifically, concentric growth is controlled by </w:t>
      </w:r>
      <w:r w:rsidR="00D23B8C">
        <w:rPr>
          <w:rFonts w:asciiTheme="majorBidi" w:hAnsiTheme="majorBidi" w:cstheme="majorBidi"/>
        </w:rPr>
        <w:t>the</w:t>
      </w:r>
      <w:r w:rsidR="00217F49">
        <w:rPr>
          <w:rFonts w:asciiTheme="majorBidi" w:hAnsiTheme="majorBidi" w:cstheme="majorBidi"/>
        </w:rPr>
        <w:t xml:space="preserve"> energy used by the cells for contraction (expressed as </w:t>
      </w:r>
      <w:r w:rsidR="00584FA5">
        <w:rPr>
          <w:rFonts w:asciiTheme="majorBidi" w:hAnsiTheme="majorBidi" w:cstheme="majorBidi"/>
        </w:rPr>
        <w:t xml:space="preserve">myosin ATPase </w:t>
      </w:r>
      <w:r w:rsidR="00217F49">
        <w:rPr>
          <w:rFonts w:asciiTheme="majorBidi" w:hAnsiTheme="majorBidi" w:cstheme="majorBidi"/>
        </w:rPr>
        <w:t xml:space="preserve">normalized to myofibrillar </w:t>
      </w:r>
      <w:r w:rsidR="00F05F79">
        <w:rPr>
          <w:rFonts w:asciiTheme="majorBidi" w:hAnsiTheme="majorBidi" w:cstheme="majorBidi"/>
        </w:rPr>
        <w:t>volume</w:t>
      </w:r>
      <w:r w:rsidR="00217F49">
        <w:rPr>
          <w:rFonts w:asciiTheme="majorBidi" w:hAnsiTheme="majorBidi" w:cstheme="majorBidi"/>
        </w:rPr>
        <w:t xml:space="preserve">) </w:t>
      </w:r>
      <w:r w:rsidR="00D23B8C">
        <w:rPr>
          <w:rFonts w:asciiTheme="majorBidi" w:hAnsiTheme="majorBidi" w:cstheme="majorBidi"/>
        </w:rPr>
        <w:t>while eccentric growth responds to intracellular passive stress.</w:t>
      </w:r>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r w:rsidR="00D23B8C">
        <w:rPr>
          <w:rFonts w:asciiTheme="majorBidi" w:hAnsiTheme="majorBidi" w:cstheme="majorBidi"/>
        </w:rPr>
        <w:t>reproduced</w:t>
      </w:r>
      <w:r w:rsidR="0062344A">
        <w:rPr>
          <w:rFonts w:asciiTheme="majorBidi" w:hAnsiTheme="majorBidi" w:cstheme="majorBidi"/>
        </w:rPr>
        <w:t xml:space="preserve"> </w:t>
      </w:r>
      <w:r w:rsidR="00D23B8C">
        <w:rPr>
          <w:rFonts w:asciiTheme="majorBidi" w:hAnsiTheme="majorBidi" w:cstheme="majorBidi"/>
        </w:rPr>
        <w:t xml:space="preserve">clinical measures of </w:t>
      </w:r>
      <w:ins w:id="37" w:author="Kenneth Campbell" w:date="2021-12-23T11:53:00Z">
        <w:r w:rsidR="0065417E">
          <w:rPr>
            <w:rFonts w:asciiTheme="majorBidi" w:hAnsiTheme="majorBidi" w:cstheme="majorBidi"/>
          </w:rPr>
          <w:t xml:space="preserve">left ventricular </w:t>
        </w:r>
      </w:ins>
      <w:del w:id="38" w:author="Kenneth Campbell" w:date="2021-12-23T11:53:00Z">
        <w:r w:rsidR="007A203E" w:rsidDel="0065417E">
          <w:rPr>
            <w:rFonts w:asciiTheme="majorBidi" w:hAnsiTheme="majorBidi" w:cstheme="majorBidi"/>
          </w:rPr>
          <w:delText xml:space="preserve">LV </w:delText>
        </w:r>
      </w:del>
      <w:r w:rsidR="007A203E">
        <w:rPr>
          <w:rFonts w:asciiTheme="majorBidi" w:hAnsiTheme="majorBidi" w:cstheme="majorBidi"/>
        </w:rPr>
        <w:t xml:space="preserve">growth </w:t>
      </w:r>
      <w:r w:rsidR="000E39EE">
        <w:rPr>
          <w:rFonts w:asciiTheme="majorBidi" w:hAnsiTheme="majorBidi" w:cstheme="majorBidi"/>
        </w:rPr>
        <w:t xml:space="preserve">in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w:t>
      </w:r>
      <w:commentRangeStart w:id="39"/>
      <w:commentRangeStart w:id="40"/>
      <w:commentRangeEnd w:id="39"/>
      <w:r w:rsidR="00D17217">
        <w:rPr>
          <w:rStyle w:val="CommentReference"/>
        </w:rPr>
        <w:commentReference w:id="39"/>
      </w:r>
      <w:commentRangeEnd w:id="40"/>
      <w:r w:rsidR="00FD6729">
        <w:rPr>
          <w:rStyle w:val="CommentReference"/>
        </w:rPr>
        <w:commentReference w:id="40"/>
      </w:r>
      <w:r w:rsidR="00EC047A">
        <w:rPr>
          <w:rFonts w:asciiTheme="majorBidi" w:hAnsiTheme="majorBidi" w:cstheme="majorBidi"/>
        </w:rPr>
        <w:t xml:space="preserve">, </w:t>
      </w:r>
      <w:r w:rsidR="00A62E4B">
        <w:rPr>
          <w:rFonts w:asciiTheme="majorBidi" w:hAnsiTheme="majorBidi" w:cstheme="majorBidi"/>
        </w:rPr>
        <w:t xml:space="preserve">aortic </w:t>
      </w:r>
      <w:r w:rsidR="00E33250">
        <w:rPr>
          <w:rFonts w:asciiTheme="majorBidi" w:hAnsiTheme="majorBidi" w:cstheme="majorBidi"/>
        </w:rPr>
        <w:t>insufficiency</w:t>
      </w:r>
      <w:r w:rsidR="00EC047A">
        <w:rPr>
          <w:rFonts w:asciiTheme="majorBidi" w:hAnsiTheme="majorBidi" w:cstheme="majorBidi"/>
        </w:rPr>
        <w:t xml:space="preserve">, and </w:t>
      </w:r>
      <w:r w:rsidR="00A62E4B">
        <w:rPr>
          <w:rFonts w:asciiTheme="majorBidi" w:hAnsiTheme="majorBidi" w:cstheme="majorBidi"/>
        </w:rPr>
        <w:t xml:space="preserve">mitral </w:t>
      </w:r>
      <w:r w:rsidR="00E33250">
        <w:rPr>
          <w:rFonts w:asciiTheme="majorBidi" w:hAnsiTheme="majorBidi" w:cstheme="majorBidi"/>
        </w:rPr>
        <w:t>insufficiency</w:t>
      </w:r>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r w:rsidR="00217F49">
        <w:rPr>
          <w:rFonts w:asciiTheme="majorBidi" w:hAnsiTheme="majorBidi" w:cstheme="majorBidi"/>
        </w:rPr>
        <w:t xml:space="preserve">simulations </w:t>
      </w:r>
      <w:ins w:id="41" w:author="Kenneth Campbell" w:date="2021-12-23T11:54:00Z">
        <w:r w:rsidR="0065417E">
          <w:rPr>
            <w:rFonts w:asciiTheme="majorBidi" w:hAnsiTheme="majorBidi" w:cstheme="majorBidi"/>
          </w:rPr>
          <w:t>of</w:t>
        </w:r>
      </w:ins>
      <w:del w:id="42" w:author="Kenneth Campbell" w:date="2021-12-23T11:54:00Z">
        <w:r w:rsidR="00217F49" w:rsidDel="0065417E">
          <w:rPr>
            <w:rFonts w:asciiTheme="majorBidi" w:hAnsiTheme="majorBidi" w:cstheme="majorBidi"/>
          </w:rPr>
          <w:delText>for</w:delText>
        </w:r>
      </w:del>
      <w:r w:rsidR="00217F49">
        <w:rPr>
          <w:rFonts w:asciiTheme="majorBidi" w:hAnsiTheme="majorBidi" w:cstheme="majorBidi"/>
        </w:rPr>
        <w:t xml:space="preserve"> each valvular disorder</w:t>
      </w:r>
      <w:r w:rsidR="00D23B8C">
        <w:rPr>
          <w:rFonts w:asciiTheme="majorBidi" w:hAnsiTheme="majorBidi" w:cstheme="majorBidi"/>
        </w:rPr>
        <w:t xml:space="preserve"> </w:t>
      </w:r>
      <w:del w:id="43" w:author="Kenneth Campbell" w:date="2021-12-23T11:54:00Z">
        <w:r w:rsidR="00402155" w:rsidDel="0065417E">
          <w:rPr>
            <w:rFonts w:asciiTheme="majorBidi" w:hAnsiTheme="majorBidi" w:cstheme="majorBidi"/>
          </w:rPr>
          <w:delText>re</w:delText>
        </w:r>
        <w:r w:rsidR="00D23B8C" w:rsidDel="0065417E">
          <w:rPr>
            <w:rFonts w:asciiTheme="majorBidi" w:hAnsiTheme="majorBidi" w:cstheme="majorBidi"/>
          </w:rPr>
          <w:delText>gained</w:delText>
        </w:r>
        <w:r w:rsidR="00402155" w:rsidDel="0065417E">
          <w:rPr>
            <w:rFonts w:asciiTheme="majorBidi" w:hAnsiTheme="majorBidi" w:cstheme="majorBidi"/>
          </w:rPr>
          <w:delText xml:space="preserve"> </w:delText>
        </w:r>
      </w:del>
      <w:del w:id="44" w:author="Kenneth Campbell" w:date="2021-12-23T11:53:00Z">
        <w:r w:rsidR="00402155" w:rsidDel="0065417E">
          <w:rPr>
            <w:rFonts w:asciiTheme="majorBidi" w:hAnsiTheme="majorBidi" w:cstheme="majorBidi"/>
          </w:rPr>
          <w:delText>L</w:delText>
        </w:r>
      </w:del>
      <w:del w:id="45" w:author="Kenneth Campbell" w:date="2021-12-23T11:54:00Z">
        <w:r w:rsidR="00402155" w:rsidDel="0065417E">
          <w:rPr>
            <w:rFonts w:asciiTheme="majorBidi" w:hAnsiTheme="majorBidi" w:cstheme="majorBidi"/>
          </w:rPr>
          <w:delText xml:space="preserve">V size and function (reversal of growth) </w:delText>
        </w:r>
      </w:del>
      <w:ins w:id="46" w:author="Kenneth Campbell" w:date="2021-12-23T11:54:00Z">
        <w:r w:rsidR="0065417E">
          <w:rPr>
            <w:rFonts w:asciiTheme="majorBidi" w:hAnsiTheme="majorBidi" w:cstheme="majorBidi"/>
          </w:rPr>
          <w:t xml:space="preserve">reversed growth </w:t>
        </w:r>
      </w:ins>
      <w:ins w:id="47" w:author="Kenneth Campbell" w:date="2021-12-23T11:55:00Z">
        <w:r w:rsidR="0065417E">
          <w:rPr>
            <w:rFonts w:asciiTheme="majorBidi" w:hAnsiTheme="majorBidi" w:cstheme="majorBidi"/>
          </w:rPr>
          <w:t xml:space="preserve">returning the ventricle to its default size </w:t>
        </w:r>
      </w:ins>
      <w:r w:rsidR="00402155">
        <w:rPr>
          <w:rFonts w:asciiTheme="majorBidi" w:hAnsiTheme="majorBidi" w:cstheme="majorBidi"/>
        </w:rPr>
        <w:t xml:space="preserve">when </w:t>
      </w:r>
      <w:r w:rsidR="00BA6225">
        <w:rPr>
          <w:rFonts w:asciiTheme="majorBidi" w:hAnsiTheme="majorBidi" w:cstheme="majorBidi"/>
        </w:rPr>
        <w:t xml:space="preserve">the </w:t>
      </w:r>
      <w:r w:rsidR="00B47CB4">
        <w:rPr>
          <w:rFonts w:asciiTheme="majorBidi" w:hAnsiTheme="majorBidi" w:cstheme="majorBidi"/>
        </w:rPr>
        <w:t>disease</w:t>
      </w:r>
      <w:r w:rsidR="00D23B8C">
        <w:rPr>
          <w:rFonts w:asciiTheme="majorBidi" w:hAnsiTheme="majorBidi" w:cstheme="majorBidi"/>
        </w:rPr>
        <w:t>-mimicking</w:t>
      </w:r>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ins w:id="48" w:author="Kenneth Campbell" w:date="2021-12-23T11:55:00Z">
        <w:r w:rsidR="0065417E">
          <w:rPr>
            <w:rFonts w:asciiTheme="majorBidi" w:hAnsiTheme="majorBidi" w:cstheme="majorBidi"/>
          </w:rPr>
          <w:t>se</w:t>
        </w:r>
      </w:ins>
      <w:r w:rsidR="00217F49">
        <w:rPr>
          <w:rFonts w:asciiTheme="majorBidi" w:hAnsiTheme="majorBidi" w:cstheme="majorBidi"/>
        </w:rPr>
        <w:t xml:space="preserve"> simulations suggest </w:t>
      </w:r>
      <w:r w:rsidR="00D23B8C">
        <w:rPr>
          <w:rFonts w:asciiTheme="majorBidi" w:hAnsiTheme="majorBidi" w:cstheme="majorBidi"/>
        </w:rPr>
        <w:t xml:space="preserve">that </w:t>
      </w:r>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r w:rsidR="00D23B8C">
        <w:rPr>
          <w:rFonts w:asciiTheme="majorBidi" w:hAnsiTheme="majorBidi" w:cstheme="majorBidi"/>
        </w:rPr>
        <w:t xml:space="preserve">normalized to </w:t>
      </w:r>
      <w:r w:rsidR="00232125">
        <w:rPr>
          <w:rFonts w:asciiTheme="majorBidi" w:hAnsiTheme="majorBidi" w:cstheme="majorBidi"/>
        </w:rPr>
        <w:t>myofibrillar</w:t>
      </w:r>
      <w:r w:rsidR="009C4B05">
        <w:rPr>
          <w:rFonts w:asciiTheme="majorBidi" w:hAnsiTheme="majorBidi" w:cstheme="majorBidi"/>
        </w:rPr>
        <w:t xml:space="preserve"> </w:t>
      </w:r>
      <w:r w:rsidR="00F05F79">
        <w:rPr>
          <w:rFonts w:asciiTheme="majorBidi" w:hAnsiTheme="majorBidi" w:cstheme="majorBidi"/>
        </w:rPr>
        <w:t xml:space="preserve">volume </w:t>
      </w:r>
      <w:r w:rsidR="00232125">
        <w:rPr>
          <w:rFonts w:asciiTheme="majorBidi" w:hAnsiTheme="majorBidi" w:cstheme="majorBidi"/>
        </w:rPr>
        <w:t xml:space="preserve">and </w:t>
      </w:r>
      <w:r w:rsidR="00815846">
        <w:rPr>
          <w:rFonts w:asciiTheme="majorBidi" w:hAnsiTheme="majorBidi" w:cstheme="majorBidi"/>
        </w:rPr>
        <w:t>intr</w:t>
      </w:r>
      <w:r w:rsidR="000774DE">
        <w:rPr>
          <w:rFonts w:asciiTheme="majorBidi" w:hAnsiTheme="majorBidi" w:cstheme="majorBidi"/>
        </w:rPr>
        <w:t>a</w:t>
      </w:r>
      <w:r w:rsidR="00815846">
        <w:rPr>
          <w:rFonts w:asciiTheme="majorBidi" w:hAnsiTheme="majorBidi" w:cstheme="majorBidi"/>
        </w:rPr>
        <w:t>cellular</w:t>
      </w:r>
      <w:r w:rsidR="00232125">
        <w:rPr>
          <w:rFonts w:asciiTheme="majorBidi" w:hAnsiTheme="majorBidi" w:cstheme="majorBidi"/>
        </w:rPr>
        <w:t xml:space="preserve"> </w:t>
      </w:r>
      <w:r w:rsidR="00815846">
        <w:rPr>
          <w:rFonts w:asciiTheme="majorBidi" w:hAnsiTheme="majorBidi" w:cstheme="majorBidi"/>
        </w:rPr>
        <w:t xml:space="preserve">passive stress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r w:rsidR="00D23B8C">
        <w:rPr>
          <w:rFonts w:asciiTheme="majorBidi" w:hAnsiTheme="majorBidi" w:cstheme="majorBidi"/>
        </w:rPr>
        <w:t>to drive concentric and eccentric growth in simulations of</w:t>
      </w:r>
      <w:r w:rsidR="00B47CB4">
        <w:rPr>
          <w:rFonts w:asciiTheme="majorBidi" w:hAnsiTheme="majorBidi" w:cstheme="majorBidi"/>
        </w:rPr>
        <w:t xml:space="preserve"> </w:t>
      </w:r>
      <w:commentRangeStart w:id="49"/>
      <w:commentRangeStart w:id="50"/>
      <w:r w:rsidR="00217F49">
        <w:rPr>
          <w:rFonts w:asciiTheme="majorBidi" w:hAnsiTheme="majorBidi" w:cstheme="majorBidi"/>
        </w:rPr>
        <w:t>valve disease</w:t>
      </w:r>
      <w:r w:rsidR="00815846">
        <w:rPr>
          <w:rFonts w:asciiTheme="majorBidi" w:hAnsiTheme="majorBidi" w:cstheme="majorBidi"/>
        </w:rPr>
        <w:t>.</w:t>
      </w:r>
      <w:commentRangeEnd w:id="49"/>
      <w:r w:rsidR="00217F49">
        <w:rPr>
          <w:rStyle w:val="CommentReference"/>
        </w:rPr>
        <w:commentReference w:id="49"/>
      </w:r>
      <w:commentRangeEnd w:id="50"/>
      <w:r w:rsidR="00547A97">
        <w:rPr>
          <w:rStyle w:val="CommentReference"/>
        </w:rPr>
        <w:commentReference w:id="50"/>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4A1FBFE7"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ins w:id="51" w:author="Kenneth Campbell" w:date="2021-12-23T11:56:00Z">
        <w:r w:rsidR="008C56C4">
          <w:rPr>
            <w:rFonts w:asciiTheme="majorBidi" w:hAnsiTheme="majorBidi" w:cstheme="majorBidi"/>
            <w:szCs w:val="24"/>
          </w:rPr>
          <w:t>adapts to its en</w:t>
        </w:r>
      </w:ins>
      <w:ins w:id="52" w:author="Kenneth Campbell" w:date="2021-12-23T11:57:00Z">
        <w:r w:rsidR="008C56C4">
          <w:rPr>
            <w:rFonts w:asciiTheme="majorBidi" w:hAnsiTheme="majorBidi" w:cstheme="majorBidi"/>
            <w:szCs w:val="24"/>
          </w:rPr>
          <w:t xml:space="preserve">vironment and changes its shape </w:t>
        </w:r>
      </w:ins>
      <w:del w:id="53" w:author="Kenneth Campbell" w:date="2021-12-23T11:57:00Z">
        <w:r w:rsidDel="008C56C4">
          <w:rPr>
            <w:rFonts w:asciiTheme="majorBidi" w:hAnsiTheme="majorBidi" w:cstheme="majorBidi"/>
            <w:szCs w:val="24"/>
          </w:rPr>
          <w:delText>is able to adapt</w:delText>
        </w:r>
        <w:r w:rsidR="00F248E0" w:rsidRPr="00B95524" w:rsidDel="008C56C4">
          <w:rPr>
            <w:rFonts w:asciiTheme="majorBidi" w:hAnsiTheme="majorBidi" w:cstheme="majorBidi"/>
            <w:szCs w:val="24"/>
          </w:rPr>
          <w:delText xml:space="preserve"> its shape and </w:delText>
        </w:r>
        <w:r w:rsidR="004F031C" w:rsidRPr="00B95524" w:rsidDel="008C56C4">
          <w:rPr>
            <w:rFonts w:asciiTheme="majorBidi" w:hAnsiTheme="majorBidi" w:cstheme="majorBidi"/>
            <w:szCs w:val="24"/>
          </w:rPr>
          <w:delText>size</w:delText>
        </w:r>
        <w:r w:rsidR="00F248E0" w:rsidRPr="00B95524" w:rsidDel="008C56C4">
          <w:rPr>
            <w:rFonts w:asciiTheme="majorBidi" w:hAnsiTheme="majorBidi" w:cstheme="majorBidi"/>
            <w:szCs w:val="24"/>
          </w:rPr>
          <w:delText xml:space="preserve"> </w:delText>
        </w:r>
      </w:del>
      <w:r w:rsidR="00F248E0" w:rsidRPr="00B95524">
        <w:rPr>
          <w:rFonts w:asciiTheme="majorBidi" w:hAnsiTheme="majorBidi" w:cstheme="majorBidi"/>
          <w:szCs w:val="24"/>
        </w:rPr>
        <w:t>in response</w:t>
      </w:r>
      <w:r>
        <w:rPr>
          <w:rFonts w:asciiTheme="majorBidi" w:hAnsiTheme="majorBidi" w:cstheme="majorBidi"/>
          <w:szCs w:val="24"/>
        </w:rPr>
        <w:t xml:space="preserve"> to pathological </w:t>
      </w:r>
      <w:ins w:id="54" w:author="Kenneth Campbell" w:date="2021-12-23T11:57:00Z">
        <w:r w:rsidR="008C56C4">
          <w:rPr>
            <w:rFonts w:asciiTheme="majorBidi" w:hAnsiTheme="majorBidi" w:cstheme="majorBidi"/>
            <w:szCs w:val="24"/>
          </w:rPr>
          <w:t xml:space="preserve">loading </w:t>
        </w:r>
      </w:ins>
      <w:r>
        <w:rPr>
          <w:rFonts w:asciiTheme="majorBidi" w:hAnsiTheme="majorBidi" w:cstheme="majorBidi"/>
          <w:szCs w:val="24"/>
        </w:rPr>
        <w:t>conditions, such as</w:t>
      </w:r>
      <w:r w:rsidR="00F248E0" w:rsidRPr="00B95524">
        <w:rPr>
          <w:rFonts w:asciiTheme="majorBidi" w:hAnsiTheme="majorBidi" w:cstheme="majorBidi"/>
          <w:szCs w:val="24"/>
        </w:rPr>
        <w:t xml:space="preserve"> </w:t>
      </w:r>
      <w:ins w:id="55" w:author="Kenneth Campbell" w:date="2021-12-23T11:57:00Z">
        <w:r w:rsidR="008C56C4">
          <w:rPr>
            <w:rFonts w:asciiTheme="majorBidi" w:hAnsiTheme="majorBidi" w:cstheme="majorBidi"/>
            <w:szCs w:val="24"/>
          </w:rPr>
          <w:t xml:space="preserve">those reflecting </w:t>
        </w:r>
      </w:ins>
      <w:del w:id="56" w:author="Kenneth Campbell" w:date="2021-12-23T11:57:00Z">
        <w:r w:rsidR="00F248E0" w:rsidRPr="00B95524" w:rsidDel="008C56C4">
          <w:rPr>
            <w:rFonts w:asciiTheme="majorBidi" w:hAnsiTheme="majorBidi" w:cstheme="majorBidi"/>
            <w:szCs w:val="24"/>
          </w:rPr>
          <w:delText xml:space="preserve">altered ventricular loading </w:delText>
        </w:r>
        <w:r w:rsidDel="008C56C4">
          <w:rPr>
            <w:rFonts w:asciiTheme="majorBidi" w:hAnsiTheme="majorBidi" w:cstheme="majorBidi"/>
            <w:szCs w:val="24"/>
          </w:rPr>
          <w:delText xml:space="preserve">from </w:delText>
        </w:r>
      </w:del>
      <w:r>
        <w:rPr>
          <w:rFonts w:asciiTheme="majorBidi" w:hAnsiTheme="majorBidi" w:cstheme="majorBidi"/>
          <w:szCs w:val="24"/>
        </w:rPr>
        <w:t>valvular disease.</w:t>
      </w:r>
      <w:r w:rsidR="00001C1C" w:rsidRPr="00B95524">
        <w:rPr>
          <w:rFonts w:asciiTheme="majorBidi" w:hAnsiTheme="majorBidi" w:cstheme="majorBidi"/>
          <w:szCs w:val="24"/>
        </w:rPr>
        <w:t xml:space="preserve"> </w:t>
      </w:r>
      <w:r>
        <w:rPr>
          <w:rFonts w:asciiTheme="majorBidi" w:hAnsiTheme="majorBidi" w:cstheme="majorBidi"/>
          <w:szCs w:val="24"/>
        </w:rPr>
        <w:t>Th</w:t>
      </w:r>
      <w:ins w:id="57" w:author="Kenneth Campbell" w:date="2021-12-23T11:58:00Z">
        <w:r w:rsidR="008C56C4">
          <w:rPr>
            <w:rFonts w:asciiTheme="majorBidi" w:hAnsiTheme="majorBidi" w:cstheme="majorBidi"/>
            <w:szCs w:val="24"/>
          </w:rPr>
          <w:t>e adaptation</w:t>
        </w:r>
      </w:ins>
      <w:del w:id="58" w:author="Kenneth Campbell" w:date="2021-12-23T11:58:00Z">
        <w:r w:rsidDel="008C56C4">
          <w:rPr>
            <w:rFonts w:asciiTheme="majorBidi" w:hAnsiTheme="majorBidi" w:cstheme="majorBidi"/>
            <w:szCs w:val="24"/>
          </w:rPr>
          <w:delText>is process</w:delText>
        </w:r>
      </w:del>
      <w:r>
        <w:rPr>
          <w:rFonts w:asciiTheme="majorBidi" w:hAnsiTheme="majorBidi" w:cstheme="majorBidi"/>
          <w:szCs w:val="24"/>
        </w:rPr>
        <w:t xml:space="preserve">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365B9C">
        <w:rPr>
          <w:rFonts w:asciiTheme="majorBidi" w:hAnsiTheme="majorBidi" w:cstheme="majorBidi"/>
          <w:szCs w:val="24"/>
        </w:rPr>
        <w:t xml:space="preserve"> </w:t>
      </w:r>
      <w:r w:rsidR="00365B9C">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65B9C">
        <w:rPr>
          <w:rFonts w:asciiTheme="majorBidi" w:hAnsiTheme="majorBidi" w:cstheme="majorBidi"/>
          <w:szCs w:val="24"/>
        </w:rPr>
      </w:r>
      <w:r w:rsidR="00365B9C">
        <w:rPr>
          <w:rFonts w:asciiTheme="majorBidi" w:hAnsiTheme="majorBidi" w:cstheme="majorBidi"/>
          <w:szCs w:val="24"/>
        </w:rPr>
        <w:fldChar w:fldCharType="separate"/>
      </w:r>
      <w:r w:rsidR="00CF3478">
        <w:rPr>
          <w:rFonts w:asciiTheme="majorBidi" w:hAnsiTheme="majorBidi" w:cstheme="majorBidi"/>
          <w:noProof/>
          <w:szCs w:val="24"/>
        </w:rPr>
        <w:t>(Frey and Olson, 2003; Pitoulis and Terracciano, 2020)</w:t>
      </w:r>
      <w:r w:rsidR="00365B9C">
        <w:rPr>
          <w:rFonts w:asciiTheme="majorBidi" w:hAnsiTheme="majorBidi" w:cstheme="majorBidi"/>
          <w:szCs w:val="24"/>
        </w:rPr>
        <w:fldChar w:fldCharType="end"/>
      </w:r>
      <w:r w:rsidR="00365B9C">
        <w:rPr>
          <w:rFonts w:asciiTheme="majorBidi" w:hAnsiTheme="majorBidi" w:cstheme="majorBidi"/>
          <w:szCs w:val="24"/>
        </w:rPr>
        <w:t>.</w:t>
      </w:r>
      <w:r w:rsidR="00A2651B" w:rsidRPr="00B95524">
        <w:rPr>
          <w:rFonts w:asciiTheme="majorBidi" w:hAnsiTheme="majorBidi" w:cstheme="majorBidi"/>
          <w:szCs w:val="24"/>
        </w:rPr>
        <w:t xml:space="preserve"> </w:t>
      </w:r>
      <w:ins w:id="59" w:author="Kenneth Campbell" w:date="2021-12-23T12:00:00Z">
        <w:r w:rsidR="008C56C4">
          <w:rPr>
            <w:rFonts w:asciiTheme="majorBidi" w:hAnsiTheme="majorBidi" w:cstheme="majorBidi"/>
            <w:szCs w:val="24"/>
          </w:rPr>
          <w:t xml:space="preserve">Conventionally, two types of growth are considered. </w:t>
        </w:r>
      </w:ins>
      <w:commentRangeStart w:id="60"/>
      <w:del w:id="61" w:author="Kenneth Campbell" w:date="2021-12-23T12:00:00Z">
        <w:r w:rsidR="008F6063" w:rsidRPr="00B95524" w:rsidDel="008C56C4">
          <w:rPr>
            <w:rFonts w:asciiTheme="majorBidi" w:hAnsiTheme="majorBidi" w:cstheme="majorBidi"/>
            <w:szCs w:val="24"/>
          </w:rPr>
          <w:delText>Based on</w:delText>
        </w:r>
        <w:r w:rsidR="008D434B" w:rsidRPr="00B95524" w:rsidDel="008C56C4">
          <w:rPr>
            <w:rFonts w:asciiTheme="majorBidi" w:hAnsiTheme="majorBidi" w:cstheme="majorBidi"/>
            <w:szCs w:val="24"/>
          </w:rPr>
          <w:delText xml:space="preserve"> </w:delText>
        </w:r>
        <w:r w:rsidDel="008C56C4">
          <w:rPr>
            <w:rFonts w:asciiTheme="majorBidi" w:hAnsiTheme="majorBidi" w:cstheme="majorBidi"/>
            <w:szCs w:val="24"/>
          </w:rPr>
          <w:delText xml:space="preserve">the </w:delText>
        </w:r>
        <w:r w:rsidR="008D434B" w:rsidRPr="00B95524" w:rsidDel="008C56C4">
          <w:rPr>
            <w:rFonts w:asciiTheme="majorBidi" w:hAnsiTheme="majorBidi" w:cstheme="majorBidi"/>
            <w:szCs w:val="24"/>
          </w:rPr>
          <w:delText xml:space="preserve">ventricular </w:delText>
        </w:r>
        <w:r w:rsidR="008F6063" w:rsidRPr="00B95524" w:rsidDel="008C56C4">
          <w:rPr>
            <w:rFonts w:asciiTheme="majorBidi" w:hAnsiTheme="majorBidi" w:cstheme="majorBidi"/>
            <w:szCs w:val="24"/>
          </w:rPr>
          <w:delText>geometry</w:delText>
        </w:r>
        <w:r w:rsidR="009E7F0D" w:rsidRPr="00B95524" w:rsidDel="008C56C4">
          <w:rPr>
            <w:rFonts w:asciiTheme="majorBidi" w:hAnsiTheme="majorBidi" w:cstheme="majorBidi"/>
            <w:szCs w:val="24"/>
          </w:rPr>
          <w:delText xml:space="preserve">, </w:delText>
        </w:r>
        <w:r w:rsidR="00A2651B" w:rsidRPr="00B95524" w:rsidDel="008C56C4">
          <w:rPr>
            <w:rFonts w:asciiTheme="majorBidi" w:hAnsiTheme="majorBidi" w:cstheme="majorBidi"/>
            <w:szCs w:val="24"/>
          </w:rPr>
          <w:delText xml:space="preserve">there are two </w:delText>
        </w:r>
        <w:r w:rsidR="00C54FC1" w:rsidRPr="00B95524" w:rsidDel="008C56C4">
          <w:rPr>
            <w:rFonts w:asciiTheme="majorBidi" w:hAnsiTheme="majorBidi" w:cstheme="majorBidi"/>
            <w:szCs w:val="24"/>
          </w:rPr>
          <w:delText xml:space="preserve">conventional types of </w:delText>
        </w:r>
        <w:r w:rsidR="007B6722" w:rsidRPr="00B95524" w:rsidDel="008C56C4">
          <w:rPr>
            <w:rFonts w:asciiTheme="majorBidi" w:hAnsiTheme="majorBidi" w:cstheme="majorBidi"/>
            <w:szCs w:val="24"/>
          </w:rPr>
          <w:delText>growth</w:delText>
        </w:r>
        <w:r w:rsidR="0097520C" w:rsidDel="008C56C4">
          <w:rPr>
            <w:rFonts w:asciiTheme="majorBidi" w:hAnsiTheme="majorBidi" w:cstheme="majorBidi"/>
            <w:szCs w:val="24"/>
          </w:rPr>
          <w:delText>,</w:delText>
        </w:r>
        <w:r w:rsidR="00D25AB4" w:rsidDel="008C56C4">
          <w:rPr>
            <w:rFonts w:asciiTheme="majorBidi" w:hAnsiTheme="majorBidi" w:cstheme="majorBidi"/>
            <w:szCs w:val="24"/>
          </w:rPr>
          <w:delText xml:space="preserve"> namely concentric and eccentric growth. </w:delText>
        </w:r>
      </w:del>
      <w:ins w:id="62" w:author="Kenneth Campbell" w:date="2021-12-23T12:00:00Z">
        <w:r w:rsidR="008C56C4">
          <w:rPr>
            <w:rFonts w:asciiTheme="majorBidi" w:hAnsiTheme="majorBidi" w:cstheme="majorBidi"/>
            <w:szCs w:val="24"/>
          </w:rPr>
          <w:t xml:space="preserve">Concentric growth </w:t>
        </w:r>
      </w:ins>
      <w:del w:id="63" w:author="Kenneth Campbell" w:date="2021-12-23T12:00:00Z">
        <w:r w:rsidR="00D25AB4" w:rsidDel="008C56C4">
          <w:rPr>
            <w:rFonts w:asciiTheme="majorBidi" w:hAnsiTheme="majorBidi" w:cstheme="majorBidi"/>
            <w:szCs w:val="24"/>
          </w:rPr>
          <w:delText>The former</w:delText>
        </w:r>
        <w:r w:rsidR="00A901D4" w:rsidRPr="00B95524" w:rsidDel="008C56C4">
          <w:rPr>
            <w:rFonts w:asciiTheme="majorBidi" w:hAnsiTheme="majorBidi" w:cstheme="majorBidi"/>
            <w:szCs w:val="24"/>
          </w:rPr>
          <w:delText xml:space="preserve"> </w:delText>
        </w:r>
      </w:del>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sidR="00116DCB">
        <w:rPr>
          <w:rFonts w:asciiTheme="majorBidi" w:hAnsiTheme="majorBidi" w:cstheme="majorBidi"/>
          <w:szCs w:val="24"/>
        </w:rPr>
        <w:t xml:space="preserve">. </w:t>
      </w:r>
      <w:ins w:id="64" w:author="Kenneth Campbell" w:date="2021-12-23T12:00:00Z">
        <w:r w:rsidR="008C56C4">
          <w:rPr>
            <w:rFonts w:asciiTheme="majorBidi" w:hAnsiTheme="majorBidi" w:cstheme="majorBidi"/>
            <w:szCs w:val="24"/>
          </w:rPr>
          <w:t xml:space="preserve">Eccentric growth </w:t>
        </w:r>
      </w:ins>
      <w:ins w:id="65" w:author="Kenneth Campbell" w:date="2021-12-23T12:01:00Z">
        <w:r w:rsidR="00BA1050">
          <w:rPr>
            <w:rFonts w:asciiTheme="majorBidi" w:hAnsiTheme="majorBidi" w:cstheme="majorBidi"/>
            <w:szCs w:val="24"/>
          </w:rPr>
          <w:t xml:space="preserve">reflects </w:t>
        </w:r>
      </w:ins>
      <w:del w:id="66" w:author="Kenneth Campbell" w:date="2021-12-23T12:00:00Z">
        <w:r w:rsidR="00AE77E0" w:rsidDel="008C56C4">
          <w:rPr>
            <w:rFonts w:asciiTheme="majorBidi" w:hAnsiTheme="majorBidi" w:cstheme="majorBidi"/>
            <w:szCs w:val="24"/>
          </w:rPr>
          <w:delText xml:space="preserve">The latter, however, </w:delText>
        </w:r>
      </w:del>
      <w:del w:id="67" w:author="Kenneth Campbell" w:date="2021-12-23T12:01:00Z">
        <w:r w:rsidR="006508C8" w:rsidRPr="00B95524" w:rsidDel="00BA1050">
          <w:rPr>
            <w:rFonts w:asciiTheme="majorBidi" w:hAnsiTheme="majorBidi" w:cstheme="majorBidi"/>
            <w:szCs w:val="24"/>
          </w:rPr>
          <w:delText>is characterized</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by</w:delText>
        </w:r>
        <w:r w:rsidR="009558CD" w:rsidRPr="00B95524" w:rsidDel="00BA1050">
          <w:rPr>
            <w:rFonts w:asciiTheme="majorBidi" w:hAnsiTheme="majorBidi" w:cstheme="majorBidi"/>
            <w:szCs w:val="24"/>
          </w:rPr>
          <w:delText xml:space="preserve"> </w:delText>
        </w:r>
      </w:del>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 xml:space="preserve">which </w:t>
      </w:r>
      <w:ins w:id="68" w:author="Kenneth Campbell" w:date="2021-12-23T12:01:00Z">
        <w:r w:rsidR="00BA1050">
          <w:rPr>
            <w:rFonts w:asciiTheme="majorBidi" w:hAnsiTheme="majorBidi" w:cstheme="majorBidi"/>
            <w:szCs w:val="24"/>
          </w:rPr>
          <w:t>dilates the chamber and increase</w:t>
        </w:r>
      </w:ins>
      <w:ins w:id="69" w:author="Kenneth Campbell" w:date="2022-01-10T18:32:00Z">
        <w:r w:rsidR="00002413">
          <w:rPr>
            <w:rFonts w:asciiTheme="majorBidi" w:hAnsiTheme="majorBidi" w:cstheme="majorBidi"/>
            <w:szCs w:val="24"/>
          </w:rPr>
          <w:t>s</w:t>
        </w:r>
      </w:ins>
      <w:ins w:id="70" w:author="Kenneth Campbell" w:date="2021-12-23T12:01:00Z">
        <w:r w:rsidR="00BA1050">
          <w:rPr>
            <w:rFonts w:asciiTheme="majorBidi" w:hAnsiTheme="majorBidi" w:cstheme="majorBidi"/>
            <w:szCs w:val="24"/>
          </w:rPr>
          <w:t xml:space="preserve"> wall </w:t>
        </w:r>
      </w:ins>
      <w:del w:id="71" w:author="Kenneth Campbell" w:date="2021-12-23T12:01:00Z">
        <w:r w:rsidR="006B0457" w:rsidRPr="00B95524" w:rsidDel="00BA1050">
          <w:rPr>
            <w:rFonts w:asciiTheme="majorBidi" w:hAnsiTheme="majorBidi" w:cstheme="majorBidi"/>
            <w:szCs w:val="24"/>
          </w:rPr>
          <w:delText>results in</w:delText>
        </w:r>
        <w:r w:rsidR="006508C8" w:rsidRPr="00B95524" w:rsidDel="00BA1050">
          <w:rPr>
            <w:rFonts w:asciiTheme="majorBidi" w:hAnsiTheme="majorBidi" w:cstheme="majorBidi"/>
            <w:szCs w:val="24"/>
          </w:rPr>
          <w:delText xml:space="preserve"> ventricular</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dilation</w:delText>
        </w:r>
        <w:r w:rsidDel="00BA1050">
          <w:rPr>
            <w:rFonts w:asciiTheme="majorBidi" w:hAnsiTheme="majorBidi" w:cstheme="majorBidi"/>
            <w:szCs w:val="24"/>
          </w:rPr>
          <w:delText xml:space="preserve"> and</w:delText>
        </w:r>
        <w:r w:rsidRPr="00B95524" w:rsidDel="00BA1050">
          <w:rPr>
            <w:rFonts w:asciiTheme="majorBidi" w:hAnsiTheme="majorBidi" w:cstheme="majorBidi"/>
            <w:szCs w:val="24"/>
          </w:rPr>
          <w:delText xml:space="preserve"> </w:delText>
        </w:r>
        <w:r w:rsidR="00FA1039" w:rsidRPr="00B95524" w:rsidDel="00BA1050">
          <w:rPr>
            <w:rFonts w:asciiTheme="majorBidi" w:hAnsiTheme="majorBidi" w:cstheme="majorBidi"/>
            <w:szCs w:val="24"/>
          </w:rPr>
          <w:delText xml:space="preserve">elevated ventricular </w:delText>
        </w:r>
      </w:del>
      <w:r w:rsidR="00FA1039" w:rsidRPr="00B95524">
        <w:rPr>
          <w:rFonts w:asciiTheme="majorBidi" w:hAnsiTheme="majorBidi" w:cstheme="majorBidi"/>
          <w:szCs w:val="24"/>
        </w:rPr>
        <w:t xml:space="preserve">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ins w:id="72" w:author="Kenneth Campbell" w:date="2021-12-23T12:05:00Z">
        <w:r w:rsidR="00BA1050">
          <w:rPr>
            <w:rFonts w:asciiTheme="majorBidi" w:hAnsiTheme="majorBidi" w:cstheme="majorBidi"/>
            <w:szCs w:val="24"/>
          </w:rPr>
          <w:t>minimal</w:t>
        </w:r>
      </w:ins>
      <w:del w:id="73" w:author="Kenneth Campbell" w:date="2021-12-23T12:05:00Z">
        <w:r w:rsidDel="00BA1050">
          <w:rPr>
            <w:rFonts w:asciiTheme="majorBidi" w:hAnsiTheme="majorBidi" w:cstheme="majorBidi"/>
            <w:szCs w:val="24"/>
          </w:rPr>
          <w:delText>little</w:delText>
        </w:r>
        <w:r w:rsidRPr="00B95524" w:rsidDel="00BA1050">
          <w:rPr>
            <w:rFonts w:asciiTheme="majorBidi" w:hAnsiTheme="majorBidi" w:cstheme="majorBidi"/>
            <w:szCs w:val="24"/>
          </w:rPr>
          <w:delText xml:space="preserve"> </w:delText>
        </w:r>
        <w:r w:rsidR="003D35D7" w:rsidRPr="00B95524" w:rsidDel="00BA1050">
          <w:rPr>
            <w:rFonts w:asciiTheme="majorBidi" w:hAnsiTheme="majorBidi" w:cstheme="majorBidi"/>
            <w:szCs w:val="24"/>
          </w:rPr>
          <w:delText>or no</w:delText>
        </w:r>
      </w:del>
      <w:r w:rsidR="003D35D7" w:rsidRPr="00B95524">
        <w:rPr>
          <w:rFonts w:asciiTheme="majorBidi" w:hAnsiTheme="majorBidi" w:cstheme="majorBidi"/>
          <w:szCs w:val="24"/>
        </w:rPr>
        <w:t xml:space="preserve"> change in </w:t>
      </w:r>
      <w:del w:id="74" w:author="Kenneth Campbell" w:date="2021-12-23T12:01:00Z">
        <w:r w:rsidR="003D35D7" w:rsidRPr="00B95524" w:rsidDel="00BA1050">
          <w:rPr>
            <w:rFonts w:asciiTheme="majorBidi" w:hAnsiTheme="majorBidi" w:cstheme="majorBidi"/>
            <w:szCs w:val="24"/>
          </w:rPr>
          <w:delText xml:space="preserve">the </w:delText>
        </w:r>
      </w:del>
      <w:r w:rsidR="003D35D7" w:rsidRPr="00B95524">
        <w:rPr>
          <w:rFonts w:asciiTheme="majorBidi" w:hAnsiTheme="majorBidi" w:cstheme="majorBidi"/>
          <w:szCs w:val="24"/>
        </w:rPr>
        <w:t xml:space="preserve">wall thickness </w:t>
      </w:r>
      <w:r w:rsidR="00FD6446"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60"/>
      <w:r w:rsidR="00217F49">
        <w:rPr>
          <w:rStyle w:val="CommentReference"/>
        </w:rPr>
        <w:commentReference w:id="60"/>
      </w:r>
      <w:ins w:id="75" w:author="Kenneth Campbell" w:date="2021-12-23T12:01:00Z">
        <w:r w:rsidR="00BA1050">
          <w:rPr>
            <w:rFonts w:asciiTheme="majorBidi" w:hAnsiTheme="majorBidi" w:cstheme="majorBidi"/>
            <w:szCs w:val="24"/>
          </w:rPr>
          <w:t xml:space="preserve">In </w:t>
        </w:r>
      </w:ins>
      <w:ins w:id="76" w:author="Kenneth Campbell" w:date="2021-12-23T12:02:00Z">
        <w:r w:rsidR="00BA1050">
          <w:rPr>
            <w:rFonts w:asciiTheme="majorBidi" w:hAnsiTheme="majorBidi" w:cstheme="majorBidi"/>
            <w:szCs w:val="24"/>
          </w:rPr>
          <w:t xml:space="preserve">valvular disease, cardiac growth initiates as an </w:t>
        </w:r>
      </w:ins>
      <w:del w:id="77" w:author="Kenneth Campbell" w:date="2021-12-23T12:02:00Z">
        <w:r w:rsidR="00FE17F9" w:rsidRPr="00B95524" w:rsidDel="00BA1050">
          <w:rPr>
            <w:rFonts w:asciiTheme="majorBidi" w:hAnsiTheme="majorBidi" w:cstheme="majorBidi"/>
            <w:szCs w:val="24"/>
          </w:rPr>
          <w:delText xml:space="preserve">In general, </w:delText>
        </w:r>
        <w:r w:rsidR="004C5284" w:rsidRPr="00B95524" w:rsidDel="00BA1050">
          <w:rPr>
            <w:rFonts w:asciiTheme="majorBidi" w:hAnsiTheme="majorBidi" w:cstheme="majorBidi"/>
            <w:szCs w:val="24"/>
          </w:rPr>
          <w:delText xml:space="preserve">cardiac growth </w:delText>
        </w:r>
        <w:r w:rsidR="009F459C" w:rsidRPr="00B95524" w:rsidDel="00BA1050">
          <w:rPr>
            <w:rFonts w:asciiTheme="majorBidi" w:hAnsiTheme="majorBidi" w:cstheme="majorBidi"/>
            <w:szCs w:val="24"/>
          </w:rPr>
          <w:delText xml:space="preserve">initiates as an </w:delText>
        </w:r>
      </w:del>
      <w:r w:rsidR="008F2C46" w:rsidRPr="00B95524">
        <w:rPr>
          <w:rFonts w:asciiTheme="majorBidi" w:hAnsiTheme="majorBidi" w:cstheme="majorBidi"/>
          <w:szCs w:val="24"/>
        </w:rPr>
        <w:t xml:space="preserve">early adaptive response </w:t>
      </w:r>
      <w:del w:id="78" w:author="Kenneth Campbell" w:date="2021-12-23T12:02:00Z">
        <w:r w:rsidR="00D55709" w:rsidRPr="00B95524" w:rsidDel="00BA1050">
          <w:rPr>
            <w:rFonts w:asciiTheme="majorBidi" w:hAnsiTheme="majorBidi" w:cstheme="majorBidi"/>
            <w:szCs w:val="24"/>
          </w:rPr>
          <w:delText xml:space="preserve">to </w:delText>
        </w:r>
        <w:r w:rsidR="000252CB" w:rsidDel="00BA1050">
          <w:rPr>
            <w:rFonts w:asciiTheme="majorBidi" w:hAnsiTheme="majorBidi" w:cstheme="majorBidi"/>
            <w:szCs w:val="24"/>
          </w:rPr>
          <w:delText>valvular disease</w:delText>
        </w:r>
        <w:r w:rsidR="00B84E1D" w:rsidDel="00BA1050">
          <w:rPr>
            <w:rFonts w:asciiTheme="majorBidi" w:hAnsiTheme="majorBidi" w:cstheme="majorBidi"/>
            <w:szCs w:val="24"/>
          </w:rPr>
          <w:delText>s</w:delText>
        </w:r>
        <w:r w:rsidR="009D5B73" w:rsidDel="00BA1050">
          <w:rPr>
            <w:rFonts w:asciiTheme="majorBidi" w:hAnsiTheme="majorBidi" w:cstheme="majorBidi"/>
            <w:szCs w:val="24"/>
          </w:rPr>
          <w:delText xml:space="preserve">, but it </w:delText>
        </w:r>
      </w:del>
      <w:ins w:id="79" w:author="Kenneth Campbell" w:date="2021-12-23T12:02:00Z">
        <w:r w:rsidR="00BA1050">
          <w:rPr>
            <w:rFonts w:asciiTheme="majorBidi" w:hAnsiTheme="majorBidi" w:cstheme="majorBidi"/>
            <w:szCs w:val="24"/>
          </w:rPr>
          <w:t>that c</w:t>
        </w:r>
      </w:ins>
      <w:del w:id="80" w:author="Kenneth Campbell" w:date="2021-12-23T12:02:00Z">
        <w:r w:rsidR="009D5B73" w:rsidDel="00BA1050">
          <w:rPr>
            <w:rFonts w:asciiTheme="majorBidi" w:hAnsiTheme="majorBidi" w:cstheme="majorBidi"/>
            <w:szCs w:val="24"/>
          </w:rPr>
          <w:delText>c</w:delText>
        </w:r>
      </w:del>
      <w:r w:rsidR="009D5B73">
        <w:rPr>
          <w:rFonts w:asciiTheme="majorBidi" w:hAnsiTheme="majorBidi" w:cstheme="majorBidi"/>
          <w:szCs w:val="24"/>
        </w:rPr>
        <w:t xml:space="preserve">an progress to heart failure if the </w:t>
      </w:r>
      <w:ins w:id="81" w:author="Kenneth Campbell" w:date="2021-12-23T12:02:00Z">
        <w:r w:rsidR="00BA1050">
          <w:rPr>
            <w:rFonts w:asciiTheme="majorBidi" w:hAnsiTheme="majorBidi" w:cstheme="majorBidi"/>
            <w:szCs w:val="24"/>
          </w:rPr>
          <w:t>valvular dysfunction persists</w:t>
        </w:r>
      </w:ins>
      <w:del w:id="82" w:author="Kenneth Campbell" w:date="2021-12-23T12:02:00Z">
        <w:r w:rsidR="00F55FA7" w:rsidRPr="00B95524" w:rsidDel="00BA1050">
          <w:rPr>
            <w:rFonts w:asciiTheme="majorBidi" w:hAnsiTheme="majorBidi" w:cstheme="majorBidi"/>
            <w:szCs w:val="24"/>
          </w:rPr>
          <w:delText xml:space="preserve">underlying cause </w:delText>
        </w:r>
        <w:r w:rsidR="00B64657" w:rsidDel="00BA1050">
          <w:rPr>
            <w:rFonts w:asciiTheme="majorBidi" w:hAnsiTheme="majorBidi" w:cstheme="majorBidi"/>
            <w:szCs w:val="24"/>
          </w:rPr>
          <w:delText>is left</w:delText>
        </w:r>
        <w:r w:rsidR="006E6DFD" w:rsidRPr="00B95524" w:rsidDel="00BA1050">
          <w:rPr>
            <w:rFonts w:asciiTheme="majorBidi" w:hAnsiTheme="majorBidi" w:cstheme="majorBidi"/>
            <w:szCs w:val="24"/>
          </w:rPr>
          <w:delText xml:space="preserve"> </w:delText>
        </w:r>
        <w:r w:rsidR="00B64657" w:rsidDel="00BA1050">
          <w:rPr>
            <w:rFonts w:asciiTheme="majorBidi" w:hAnsiTheme="majorBidi" w:cstheme="majorBidi"/>
            <w:szCs w:val="24"/>
          </w:rPr>
          <w:delText>un</w:delText>
        </w:r>
        <w:r w:rsidR="006E6DFD" w:rsidRPr="00B95524" w:rsidDel="00BA1050">
          <w:rPr>
            <w:rFonts w:asciiTheme="majorBidi" w:hAnsiTheme="majorBidi" w:cstheme="majorBidi"/>
            <w:szCs w:val="24"/>
          </w:rPr>
          <w:delText>resolve</w:delText>
        </w:r>
        <w:r w:rsidR="00B64657" w:rsidDel="00BA1050">
          <w:rPr>
            <w:rFonts w:asciiTheme="majorBidi" w:hAnsiTheme="majorBidi" w:cstheme="majorBidi"/>
            <w:szCs w:val="24"/>
          </w:rPr>
          <w:delText>d</w:delText>
        </w:r>
      </w:del>
      <w:r w:rsidR="006E6DFD" w:rsidRPr="00B95524">
        <w:rPr>
          <w:rFonts w:asciiTheme="majorBidi" w:hAnsiTheme="majorBidi" w:cstheme="majorBidi"/>
          <w:szCs w:val="24"/>
        </w:rPr>
        <w:t xml:space="preserv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12823489"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w:t>
      </w:r>
      <w:del w:id="83" w:author="Kenneth Campbell" w:date="2021-12-23T12:03:00Z">
        <w:r w:rsidRPr="00B95524" w:rsidDel="00BA1050">
          <w:rPr>
            <w:rFonts w:asciiTheme="majorBidi" w:hAnsiTheme="majorBidi" w:cstheme="majorBidi"/>
            <w:color w:val="000000" w:themeColor="text1"/>
          </w:rPr>
          <w:delText xml:space="preserve">based </w:delText>
        </w:r>
      </w:del>
      <w:r w:rsidRPr="00B95524">
        <w:rPr>
          <w:rFonts w:asciiTheme="majorBidi" w:hAnsiTheme="majorBidi" w:cstheme="majorBidi"/>
          <w:color w:val="000000" w:themeColor="text1"/>
        </w:rPr>
        <w:t xml:space="preserve">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ins w:id="84" w:author="Kenneth Campbell" w:date="2021-12-23T12:06:00Z">
        <w:r w:rsidR="003A2257">
          <w:rPr>
            <w:rFonts w:asciiTheme="majorBidi" w:hAnsiTheme="majorBidi" w:cstheme="majorBidi"/>
            <w:color w:val="000000" w:themeColor="text1"/>
          </w:rPr>
          <w:t xml:space="preserve">into </w:t>
        </w:r>
      </w:ins>
      <w:del w:id="85" w:author="Kenneth Campbell" w:date="2021-12-23T12:06:00Z">
        <w:r w:rsidR="00EB4A12" w:rsidDel="003A2257">
          <w:rPr>
            <w:rFonts w:asciiTheme="majorBidi" w:hAnsiTheme="majorBidi" w:cstheme="majorBidi"/>
            <w:color w:val="000000" w:themeColor="text1"/>
          </w:rPr>
          <w:delText xml:space="preserve">on the progression of </w:delText>
        </w:r>
      </w:del>
      <w:r w:rsidR="00EB4A12">
        <w:rPr>
          <w:rFonts w:asciiTheme="majorBidi" w:hAnsiTheme="majorBidi" w:cstheme="majorBidi"/>
          <w:color w:val="000000" w:themeColor="text1"/>
        </w:rPr>
        <w:t>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w:t>
      </w:r>
      <w:del w:id="86" w:author="Kenneth Campbell" w:date="2021-12-23T12:06:00Z">
        <w:r w:rsidR="008E3986" w:rsidDel="003A2257">
          <w:rPr>
            <w:rFonts w:asciiTheme="majorBidi" w:hAnsiTheme="majorBidi" w:cstheme="majorBidi"/>
            <w:color w:val="000000" w:themeColor="text1"/>
          </w:rPr>
          <w:delText>Despite n</w:delText>
        </w:r>
      </w:del>
      <w:ins w:id="87" w:author="Kenneth Campbell" w:date="2021-12-23T12:06:00Z">
        <w:r w:rsidR="003A2257">
          <w:rPr>
            <w:rFonts w:asciiTheme="majorBidi" w:hAnsiTheme="majorBidi" w:cstheme="majorBidi"/>
            <w:color w:val="000000" w:themeColor="text1"/>
          </w:rPr>
          <w:t>N</w:t>
        </w:r>
      </w:ins>
      <w:r w:rsidR="008E3986">
        <w:rPr>
          <w:rFonts w:asciiTheme="majorBidi" w:hAnsiTheme="majorBidi" w:cstheme="majorBidi"/>
          <w:color w:val="000000" w:themeColor="text1"/>
        </w:rPr>
        <w:t xml:space="preserve">umerous studies </w:t>
      </w:r>
      <w:del w:id="88" w:author="Kenneth Campbell" w:date="2022-01-10T18:33:00Z">
        <w:r w:rsidR="008E3986" w:rsidDel="00002413">
          <w:rPr>
            <w:rFonts w:asciiTheme="majorBidi" w:hAnsiTheme="majorBidi" w:cstheme="majorBidi"/>
            <w:color w:val="000000" w:themeColor="text1"/>
          </w:rPr>
          <w:delText xml:space="preserve">that </w:delText>
        </w:r>
      </w:del>
      <w:r w:rsidR="008E3986">
        <w:rPr>
          <w:rFonts w:asciiTheme="majorBidi" w:hAnsiTheme="majorBidi" w:cstheme="majorBidi"/>
          <w:color w:val="000000" w:themeColor="text1"/>
        </w:rPr>
        <w:t xml:space="preserve">have </w:t>
      </w:r>
      <w:ins w:id="89" w:author="Kenneth Campbell" w:date="2021-12-23T12:06:00Z">
        <w:r w:rsidR="003A2257">
          <w:rPr>
            <w:rFonts w:asciiTheme="majorBidi" w:hAnsiTheme="majorBidi" w:cstheme="majorBidi"/>
            <w:color w:val="000000" w:themeColor="text1"/>
          </w:rPr>
          <w:t xml:space="preserve">now </w:t>
        </w:r>
      </w:ins>
      <w:r w:rsidR="008E3986">
        <w:rPr>
          <w:rFonts w:asciiTheme="majorBidi" w:hAnsiTheme="majorBidi" w:cstheme="majorBidi"/>
          <w:color w:val="000000" w:themeColor="text1"/>
        </w:rPr>
        <w:t xml:space="preserve">developed mathematical formulations to </w:t>
      </w:r>
      <w:ins w:id="90" w:author="Kenneth Campbell" w:date="2021-12-23T12:06:00Z">
        <w:r w:rsidR="003A2257">
          <w:rPr>
            <w:rFonts w:asciiTheme="majorBidi" w:hAnsiTheme="majorBidi" w:cstheme="majorBidi"/>
            <w:color w:val="000000" w:themeColor="text1"/>
          </w:rPr>
          <w:t>simulate gro</w:t>
        </w:r>
      </w:ins>
      <w:ins w:id="91" w:author="Kenneth Campbell" w:date="2021-12-23T12:07:00Z">
        <w:r w:rsidR="003A2257">
          <w:rPr>
            <w:rFonts w:asciiTheme="majorBidi" w:hAnsiTheme="majorBidi" w:cstheme="majorBidi"/>
            <w:color w:val="000000" w:themeColor="text1"/>
          </w:rPr>
          <w:t>wth but the signals driving concentric and eccentric growth remain unclear</w:t>
        </w:r>
      </w:ins>
      <w:del w:id="92" w:author="Kenneth Campbell" w:date="2021-12-23T12:07:00Z">
        <w:r w:rsidR="008E3986" w:rsidDel="003A2257">
          <w:rPr>
            <w:rFonts w:asciiTheme="majorBidi" w:hAnsiTheme="majorBidi" w:cstheme="majorBidi"/>
            <w:color w:val="000000" w:themeColor="text1"/>
          </w:rPr>
          <w:delText>represent these phenomena, the</w:delText>
        </w:r>
        <w:r w:rsidR="00A01570" w:rsidRPr="00B95524" w:rsidDel="003A2257">
          <w:rPr>
            <w:rFonts w:asciiTheme="majorBidi" w:hAnsiTheme="majorBidi" w:cstheme="majorBidi"/>
            <w:color w:val="000000" w:themeColor="text1"/>
          </w:rPr>
          <w:delText xml:space="preserve"> </w:delText>
        </w:r>
        <w:r w:rsidR="008E3986" w:rsidDel="003A2257">
          <w:rPr>
            <w:rFonts w:asciiTheme="majorBidi" w:hAnsiTheme="majorBidi" w:cstheme="majorBidi"/>
            <w:color w:val="000000" w:themeColor="text1"/>
          </w:rPr>
          <w:delText xml:space="preserve">choice of </w:delText>
        </w:r>
        <w:r w:rsidR="00E834D6" w:rsidRPr="00B95524" w:rsidDel="003A2257">
          <w:rPr>
            <w:rFonts w:asciiTheme="majorBidi" w:hAnsiTheme="majorBidi" w:cstheme="majorBidi"/>
            <w:color w:val="000000" w:themeColor="text1"/>
          </w:rPr>
          <w:delText xml:space="preserve">driving </w:delText>
        </w:r>
        <w:r w:rsidR="004141D0" w:rsidRPr="00B95524" w:rsidDel="003A2257">
          <w:rPr>
            <w:rFonts w:asciiTheme="majorBidi" w:hAnsiTheme="majorBidi" w:cstheme="majorBidi"/>
            <w:color w:val="000000" w:themeColor="text1"/>
          </w:rPr>
          <w:delText>stimulus</w:delText>
        </w:r>
        <w:r w:rsidR="00E834D6" w:rsidRPr="00B95524" w:rsidDel="003A2257">
          <w:rPr>
            <w:rFonts w:asciiTheme="majorBidi" w:hAnsiTheme="majorBidi" w:cstheme="majorBidi"/>
            <w:color w:val="000000" w:themeColor="text1"/>
          </w:rPr>
          <w:delText xml:space="preserve"> </w:delText>
        </w:r>
        <w:r w:rsidR="002D4E55" w:rsidRPr="00B95524" w:rsidDel="003A2257">
          <w:rPr>
            <w:rFonts w:asciiTheme="majorBidi" w:hAnsiTheme="majorBidi" w:cstheme="majorBidi"/>
            <w:color w:val="000000" w:themeColor="text1"/>
          </w:rPr>
          <w:delText xml:space="preserve">for </w:delText>
        </w:r>
        <w:r w:rsidR="002C4C78" w:rsidDel="003A2257">
          <w:rPr>
            <w:rFonts w:asciiTheme="majorBidi" w:hAnsiTheme="majorBidi" w:cstheme="majorBidi"/>
            <w:color w:val="000000" w:themeColor="text1"/>
          </w:rPr>
          <w:delText xml:space="preserve">these </w:delText>
        </w:r>
        <w:r w:rsidR="008E3986" w:rsidDel="003A2257">
          <w:rPr>
            <w:rFonts w:asciiTheme="majorBidi" w:hAnsiTheme="majorBidi" w:cstheme="majorBidi"/>
            <w:color w:val="000000" w:themeColor="text1"/>
          </w:rPr>
          <w:delText xml:space="preserve">growth </w:delText>
        </w:r>
        <w:r w:rsidR="002C4C78" w:rsidDel="003A2257">
          <w:rPr>
            <w:rFonts w:asciiTheme="majorBidi" w:hAnsiTheme="majorBidi" w:cstheme="majorBidi"/>
            <w:color w:val="000000" w:themeColor="text1"/>
          </w:rPr>
          <w:delText>laws</w:delText>
        </w:r>
        <w:r w:rsidR="002C4C78" w:rsidRPr="00B95524" w:rsidDel="003A2257">
          <w:rPr>
            <w:rFonts w:asciiTheme="majorBidi" w:hAnsiTheme="majorBidi" w:cstheme="majorBidi"/>
            <w:color w:val="000000" w:themeColor="text1"/>
          </w:rPr>
          <w:delText xml:space="preserve"> </w:delText>
        </w:r>
        <w:r w:rsidR="008E3986" w:rsidDel="003A2257">
          <w:rPr>
            <w:rFonts w:asciiTheme="majorBidi" w:hAnsiTheme="majorBidi" w:cstheme="majorBidi"/>
            <w:color w:val="000000" w:themeColor="text1"/>
          </w:rPr>
          <w:delText>is</w:delText>
        </w:r>
        <w:r w:rsidR="008E3986" w:rsidRPr="00B95524" w:rsidDel="003A2257">
          <w:rPr>
            <w:rFonts w:asciiTheme="majorBidi" w:hAnsiTheme="majorBidi" w:cstheme="majorBidi"/>
            <w:color w:val="000000" w:themeColor="text1"/>
          </w:rPr>
          <w:delText xml:space="preserve"> </w:delText>
        </w:r>
        <w:r w:rsidR="004141D0" w:rsidRPr="00B95524" w:rsidDel="003A2257">
          <w:rPr>
            <w:rFonts w:asciiTheme="majorBidi" w:hAnsiTheme="majorBidi" w:cstheme="majorBidi"/>
            <w:color w:val="000000" w:themeColor="text1"/>
          </w:rPr>
          <w:delText xml:space="preserve">still </w:delText>
        </w:r>
        <w:r w:rsidR="008E3986" w:rsidDel="003A2257">
          <w:rPr>
            <w:rFonts w:asciiTheme="majorBidi" w:hAnsiTheme="majorBidi" w:cstheme="majorBidi"/>
            <w:color w:val="000000" w:themeColor="text1"/>
          </w:rPr>
          <w:delText>up for debate</w:delText>
        </w:r>
      </w:del>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proofErr w:type="spellStart"/>
      <w:r w:rsidR="00AD3492" w:rsidRPr="00B95524">
        <w:rPr>
          <w:rFonts w:asciiTheme="majorBidi" w:hAnsiTheme="majorBidi" w:cstheme="majorBidi"/>
          <w:color w:val="000000" w:themeColor="text1"/>
        </w:rPr>
        <w:t>Rond</w:t>
      </w:r>
      <w:r w:rsidR="00DC2C0D">
        <w:rPr>
          <w:rFonts w:asciiTheme="majorBidi" w:hAnsiTheme="majorBidi" w:cstheme="majorBidi"/>
          <w:color w:val="000000" w:themeColor="text1"/>
        </w:rPr>
        <w:t>a</w:t>
      </w:r>
      <w:r w:rsidR="00AD3492" w:rsidRPr="00B95524">
        <w:rPr>
          <w:rFonts w:asciiTheme="majorBidi" w:hAnsiTheme="majorBidi" w:cstheme="majorBidi"/>
          <w:color w:val="000000" w:themeColor="text1"/>
        </w:rPr>
        <w:t>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r w:rsidR="0038180A" w:rsidRPr="00B95524">
        <w:rPr>
          <w:rFonts w:asciiTheme="majorBidi" w:hAnsiTheme="majorBidi" w:cstheme="majorBidi"/>
          <w:color w:val="000000" w:themeColor="text1"/>
        </w:rPr>
        <w:t xml:space="preserve">Mojumder et al. </w:t>
      </w:r>
      <w:r w:rsidR="00875993"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365F22F2"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 xml:space="preserve">multiscale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 xml:space="preserve">multiscale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(i.e.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r w:rsidR="00EF71E5">
        <w:rPr>
          <w:rFonts w:asciiTheme="majorBidi" w:hAnsiTheme="majorBidi" w:cstheme="majorBidi"/>
          <w:color w:val="000000" w:themeColor="text1"/>
        </w:rPr>
        <w:t xml:space="preserve">In another work,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w:t>
      </w:r>
      <w:r w:rsidR="00116617">
        <w:rPr>
          <w:rFonts w:asciiTheme="majorBidi" w:hAnsiTheme="majorBidi" w:cstheme="majorBidi"/>
          <w:color w:val="000000" w:themeColor="text1"/>
        </w:rPr>
        <w:t>coupled</w:t>
      </w:r>
      <w:r w:rsidR="00116617" w:rsidRPr="00B95524">
        <w:rPr>
          <w:rFonts w:asciiTheme="majorBidi" w:hAnsiTheme="majorBidi" w:cstheme="majorBidi"/>
          <w:color w:val="000000" w:themeColor="text1"/>
        </w:rPr>
        <w:t xml:space="preserve"> </w:t>
      </w:r>
      <w:r w:rsidR="00123DF1" w:rsidRPr="00B95524">
        <w:rPr>
          <w:rFonts w:asciiTheme="majorBidi" w:hAnsiTheme="majorBidi" w:cstheme="majorBidi"/>
          <w:color w:val="000000" w:themeColor="text1"/>
        </w:rPr>
        <w:t>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w:t>
      </w:r>
      <w:r w:rsidR="00ED1431">
        <w:rPr>
          <w:rFonts w:asciiTheme="majorBidi" w:hAnsiTheme="majorBidi" w:cstheme="majorBidi"/>
          <w:color w:val="000000" w:themeColor="text1"/>
        </w:rPr>
        <w:t>concluded</w:t>
      </w:r>
      <w:r w:rsidR="00ED1431" w:rsidRPr="00B95524">
        <w:rPr>
          <w:rFonts w:asciiTheme="majorBidi" w:hAnsiTheme="majorBidi" w:cstheme="majorBidi"/>
          <w:color w:val="000000" w:themeColor="text1"/>
        </w:rPr>
        <w:t xml:space="preserve"> </w:t>
      </w:r>
      <w:r w:rsidR="00C97E6A" w:rsidRPr="00B95524">
        <w:rPr>
          <w:rFonts w:asciiTheme="majorBidi" w:hAnsiTheme="majorBidi" w:cstheme="majorBidi"/>
          <w:color w:val="000000" w:themeColor="text1"/>
        </w:rPr>
        <w:t xml:space="preserve">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32A5C92E" w14:textId="531584DB" w:rsidR="00CC6257" w:rsidRDefault="00C50768" w:rsidP="00B318BC">
      <w:pPr>
        <w:spacing w:line="240" w:lineRule="auto"/>
        <w:ind w:firstLine="567"/>
        <w:jc w:val="both"/>
        <w:rPr>
          <w:rFonts w:asciiTheme="majorBidi" w:hAnsiTheme="majorBidi" w:cstheme="majorBidi"/>
          <w:color w:val="000000" w:themeColor="text1"/>
        </w:rPr>
      </w:pPr>
      <w:commentRangeStart w:id="93"/>
      <w:r>
        <w:rPr>
          <w:rFonts w:asciiTheme="majorBidi" w:hAnsiTheme="majorBidi" w:cstheme="majorBidi"/>
          <w:color w:val="000000" w:themeColor="text1"/>
        </w:rPr>
        <w:t xml:space="preserve">Davis et al. </w:t>
      </w:r>
      <w:r>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Pr>
          <w:rFonts w:asciiTheme="majorBidi" w:hAnsiTheme="majorBidi" w:cstheme="majorBidi"/>
          <w:color w:val="000000" w:themeColor="text1"/>
        </w:rPr>
      </w:r>
      <w:r>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(Davis et al., 2016)</w:t>
      </w:r>
      <w:r>
        <w:rPr>
          <w:rFonts w:asciiTheme="majorBidi" w:hAnsiTheme="majorBidi" w:cstheme="majorBidi"/>
          <w:color w:val="000000" w:themeColor="text1"/>
        </w:rPr>
        <w:fldChar w:fldCharType="end"/>
      </w:r>
      <w:r>
        <w:rPr>
          <w:rFonts w:asciiTheme="majorBidi" w:hAnsiTheme="majorBidi" w:cstheme="majorBidi"/>
          <w:color w:val="000000" w:themeColor="text1"/>
        </w:rPr>
        <w:t xml:space="preserve"> have suggested that cardiac growth correlates with the magnitude of tension developed by myofilament</w:t>
      </w:r>
      <w:r w:rsidR="0097520C">
        <w:rPr>
          <w:rFonts w:asciiTheme="majorBidi" w:hAnsiTheme="majorBidi" w:cstheme="majorBidi"/>
          <w:color w:val="000000" w:themeColor="text1"/>
        </w:rPr>
        <w:t>s</w:t>
      </w:r>
      <w:r>
        <w:rPr>
          <w:rFonts w:asciiTheme="majorBidi" w:hAnsiTheme="majorBidi" w:cstheme="majorBidi"/>
          <w:color w:val="000000" w:themeColor="text1"/>
        </w:rPr>
        <w:t xml:space="preserve"> over time</w:t>
      </w:r>
      <w:r w:rsidR="007923BF">
        <w:rPr>
          <w:rFonts w:asciiTheme="majorBidi" w:hAnsiTheme="majorBidi" w:cstheme="majorBidi"/>
          <w:color w:val="000000" w:themeColor="text1"/>
        </w:rPr>
        <w:t>, which reflects the work done by the heart</w:t>
      </w:r>
      <w:r>
        <w:rPr>
          <w:rFonts w:asciiTheme="majorBidi" w:hAnsiTheme="majorBidi" w:cstheme="majorBidi"/>
          <w:color w:val="000000" w:themeColor="text1"/>
        </w:rPr>
        <w:t>.</w:t>
      </w:r>
      <w:r w:rsidR="00B318BC">
        <w:rPr>
          <w:rFonts w:asciiTheme="majorBidi" w:hAnsiTheme="majorBidi" w:cstheme="majorBidi"/>
          <w:color w:val="000000" w:themeColor="text1"/>
        </w:rPr>
        <w:t xml:space="preserve"> </w:t>
      </w:r>
      <w:r w:rsidR="005458B7">
        <w:rPr>
          <w:rFonts w:asciiTheme="majorBidi" w:hAnsiTheme="majorBidi" w:cstheme="majorBidi"/>
          <w:color w:val="000000" w:themeColor="text1"/>
        </w:rPr>
        <w:t>Although t</w:t>
      </w:r>
      <w:r>
        <w:rPr>
          <w:rFonts w:asciiTheme="majorBidi" w:hAnsiTheme="majorBidi" w:cstheme="majorBidi"/>
          <w:color w:val="000000" w:themeColor="text1"/>
        </w:rPr>
        <w:t>his</w:t>
      </w:r>
      <w:r w:rsidR="000975DC">
        <w:rPr>
          <w:rFonts w:asciiTheme="majorBidi" w:hAnsiTheme="majorBidi" w:cstheme="majorBidi"/>
          <w:color w:val="000000" w:themeColor="text1"/>
        </w:rPr>
        <w:t xml:space="preserve"> </w:t>
      </w:r>
      <w:r>
        <w:rPr>
          <w:rFonts w:asciiTheme="majorBidi" w:hAnsiTheme="majorBidi" w:cstheme="majorBidi"/>
          <w:color w:val="000000" w:themeColor="text1"/>
        </w:rPr>
        <w:t>index has been informative in understanding of the underlying patholog</w:t>
      </w:r>
      <w:r w:rsidR="00954535">
        <w:rPr>
          <w:rFonts w:asciiTheme="majorBidi" w:hAnsiTheme="majorBidi" w:cstheme="majorBidi"/>
          <w:color w:val="000000" w:themeColor="text1"/>
        </w:rPr>
        <w:t>y</w:t>
      </w:r>
      <w:r w:rsidR="005458B7">
        <w:rPr>
          <w:rFonts w:asciiTheme="majorBidi" w:hAnsiTheme="majorBidi" w:cstheme="majorBidi"/>
          <w:color w:val="000000" w:themeColor="text1"/>
        </w:rPr>
        <w:t xml:space="preserve">, it </w:t>
      </w:r>
      <w:r w:rsidR="008138BA">
        <w:rPr>
          <w:rFonts w:asciiTheme="majorBidi" w:hAnsiTheme="majorBidi" w:cstheme="majorBidi"/>
          <w:color w:val="000000" w:themeColor="text1"/>
        </w:rPr>
        <w:t xml:space="preserve">is more of a </w:t>
      </w:r>
      <w:r w:rsidR="008F1A8B" w:rsidRPr="008F1A8B">
        <w:rPr>
          <w:rFonts w:asciiTheme="majorBidi" w:hAnsiTheme="majorBidi" w:cstheme="majorBidi"/>
          <w:color w:val="000000" w:themeColor="text1"/>
        </w:rPr>
        <w:t xml:space="preserve">phenomenological </w:t>
      </w:r>
      <w:r>
        <w:rPr>
          <w:rFonts w:asciiTheme="majorBidi" w:hAnsiTheme="majorBidi" w:cstheme="majorBidi"/>
          <w:color w:val="000000" w:themeColor="text1"/>
        </w:rPr>
        <w:t>driving signal</w:t>
      </w:r>
      <w:r w:rsidR="008F1A8B">
        <w:rPr>
          <w:rFonts w:asciiTheme="majorBidi" w:hAnsiTheme="majorBidi" w:cstheme="majorBidi"/>
          <w:color w:val="000000" w:themeColor="text1"/>
        </w:rPr>
        <w:t xml:space="preserve"> than a mechanistic one</w:t>
      </w:r>
      <w:r>
        <w:rPr>
          <w:rFonts w:asciiTheme="majorBidi" w:hAnsiTheme="majorBidi" w:cstheme="majorBidi"/>
          <w:color w:val="000000" w:themeColor="text1"/>
        </w:rPr>
        <w:t>. Th</w:t>
      </w:r>
      <w:r w:rsidR="0097520C">
        <w:rPr>
          <w:rFonts w:asciiTheme="majorBidi" w:hAnsiTheme="majorBidi" w:cstheme="majorBidi"/>
          <w:color w:val="000000" w:themeColor="text1"/>
        </w:rPr>
        <w:t>is</w:t>
      </w:r>
      <w:r>
        <w:rPr>
          <w:rFonts w:asciiTheme="majorBidi" w:hAnsiTheme="majorBidi" w:cstheme="majorBidi"/>
          <w:color w:val="000000" w:themeColor="text1"/>
        </w:rPr>
        <w:t xml:space="preserve"> is mainly because cells cannot differentiate between </w:t>
      </w:r>
      <w:r w:rsidR="00AF7C85">
        <w:rPr>
          <w:rFonts w:asciiTheme="majorBidi" w:hAnsiTheme="majorBidi" w:cstheme="majorBidi"/>
          <w:color w:val="000000" w:themeColor="text1"/>
        </w:rPr>
        <w:t xml:space="preserve">short and </w:t>
      </w:r>
      <w:proofErr w:type="gramStart"/>
      <w:r w:rsidR="00AF7C85">
        <w:rPr>
          <w:rFonts w:asciiTheme="majorBidi" w:hAnsiTheme="majorBidi" w:cstheme="majorBidi"/>
          <w:color w:val="000000" w:themeColor="text1"/>
        </w:rPr>
        <w:t xml:space="preserve">long </w:t>
      </w:r>
      <w:r>
        <w:rPr>
          <w:rFonts w:asciiTheme="majorBidi" w:hAnsiTheme="majorBidi" w:cstheme="majorBidi"/>
          <w:color w:val="000000" w:themeColor="text1"/>
        </w:rPr>
        <w:t>time</w:t>
      </w:r>
      <w:proofErr w:type="gramEnd"/>
      <w:r>
        <w:rPr>
          <w:rFonts w:asciiTheme="majorBidi" w:hAnsiTheme="majorBidi" w:cstheme="majorBidi"/>
          <w:color w:val="000000" w:themeColor="text1"/>
        </w:rPr>
        <w:t xml:space="preserve"> scales to determine the tension-time integral</w:t>
      </w:r>
      <w:r w:rsidR="0097520C">
        <w:rPr>
          <w:rFonts w:asciiTheme="majorBidi" w:hAnsiTheme="majorBidi" w:cstheme="majorBidi"/>
          <w:color w:val="000000" w:themeColor="text1"/>
        </w:rPr>
        <w:t>.</w:t>
      </w:r>
      <w:r>
        <w:rPr>
          <w:rFonts w:asciiTheme="majorBidi" w:hAnsiTheme="majorBidi" w:cstheme="majorBidi"/>
          <w:color w:val="000000" w:themeColor="text1"/>
        </w:rPr>
        <w:t xml:space="preserve"> </w:t>
      </w:r>
      <w:r w:rsidR="0097520C">
        <w:rPr>
          <w:rFonts w:asciiTheme="majorBidi" w:hAnsiTheme="majorBidi" w:cstheme="majorBidi"/>
          <w:color w:val="000000" w:themeColor="text1"/>
        </w:rPr>
        <w:t>I</w:t>
      </w:r>
      <w:r>
        <w:rPr>
          <w:rFonts w:asciiTheme="majorBidi" w:hAnsiTheme="majorBidi" w:cstheme="majorBidi"/>
          <w:color w:val="000000" w:themeColor="text1"/>
        </w:rPr>
        <w:t>nstead</w:t>
      </w:r>
      <w:r w:rsidR="0097520C">
        <w:rPr>
          <w:rFonts w:asciiTheme="majorBidi" w:hAnsiTheme="majorBidi" w:cstheme="majorBidi"/>
          <w:color w:val="000000" w:themeColor="text1"/>
        </w:rPr>
        <w:t>,</w:t>
      </w:r>
      <w:r>
        <w:rPr>
          <w:rFonts w:asciiTheme="majorBidi" w:hAnsiTheme="majorBidi" w:cstheme="majorBidi"/>
          <w:color w:val="000000" w:themeColor="text1"/>
        </w:rPr>
        <w:t xml:space="preserve"> they </w:t>
      </w:r>
      <w:r>
        <w:rPr>
          <w:rFonts w:asciiTheme="majorBidi" w:hAnsiTheme="majorBidi" w:cstheme="majorBidi"/>
          <w:color w:val="000000" w:themeColor="text1"/>
        </w:rPr>
        <w:lastRenderedPageBreak/>
        <w:t xml:space="preserve">are continuously sensing the changes in their environment. Therefore, cellular level mechanisms that </w:t>
      </w:r>
      <w:r w:rsidR="007923BF">
        <w:rPr>
          <w:rFonts w:asciiTheme="majorBidi" w:hAnsiTheme="majorBidi" w:cstheme="majorBidi"/>
          <w:color w:val="000000" w:themeColor="text1"/>
        </w:rPr>
        <w:t xml:space="preserve">are </w:t>
      </w:r>
      <w:r>
        <w:rPr>
          <w:rFonts w:asciiTheme="majorBidi" w:hAnsiTheme="majorBidi" w:cstheme="majorBidi"/>
          <w:color w:val="000000" w:themeColor="text1"/>
        </w:rPr>
        <w:t>associate</w:t>
      </w:r>
      <w:r w:rsidR="007923BF">
        <w:rPr>
          <w:rFonts w:asciiTheme="majorBidi" w:hAnsiTheme="majorBidi" w:cstheme="majorBidi"/>
          <w:color w:val="000000" w:themeColor="text1"/>
        </w:rPr>
        <w:t>d</w:t>
      </w:r>
      <w:r>
        <w:rPr>
          <w:rFonts w:asciiTheme="majorBidi" w:hAnsiTheme="majorBidi" w:cstheme="majorBidi"/>
          <w:color w:val="000000" w:themeColor="text1"/>
        </w:rPr>
        <w:t xml:space="preserve"> with </w:t>
      </w:r>
      <w:r w:rsidR="00AF7C85">
        <w:rPr>
          <w:rFonts w:asciiTheme="majorBidi" w:hAnsiTheme="majorBidi" w:cstheme="majorBidi"/>
          <w:color w:val="000000" w:themeColor="text1"/>
        </w:rPr>
        <w:t>altered</w:t>
      </w:r>
      <w:r>
        <w:rPr>
          <w:rFonts w:asciiTheme="majorBidi" w:hAnsiTheme="majorBidi" w:cstheme="majorBidi"/>
          <w:color w:val="000000" w:themeColor="text1"/>
        </w:rPr>
        <w:t xml:space="preserve"> work demand </w:t>
      </w:r>
      <w:r w:rsidR="007923BF">
        <w:rPr>
          <w:rFonts w:asciiTheme="majorBidi" w:hAnsiTheme="majorBidi" w:cstheme="majorBidi"/>
          <w:color w:val="000000" w:themeColor="text1"/>
        </w:rPr>
        <w:t>in</w:t>
      </w:r>
      <w:r>
        <w:rPr>
          <w:rFonts w:asciiTheme="majorBidi" w:hAnsiTheme="majorBidi" w:cstheme="majorBidi"/>
          <w:color w:val="000000" w:themeColor="text1"/>
        </w:rPr>
        <w:t xml:space="preserve"> the heart </w:t>
      </w:r>
      <w:r w:rsidR="00BF3076">
        <w:rPr>
          <w:rFonts w:asciiTheme="majorBidi" w:hAnsiTheme="majorBidi" w:cstheme="majorBidi"/>
          <w:color w:val="000000" w:themeColor="text1"/>
        </w:rPr>
        <w:t>could</w:t>
      </w:r>
      <w:r>
        <w:rPr>
          <w:rFonts w:asciiTheme="majorBidi" w:hAnsiTheme="majorBidi" w:cstheme="majorBidi"/>
          <w:color w:val="000000" w:themeColor="text1"/>
        </w:rPr>
        <w:t xml:space="preserve"> be potential driving signal</w:t>
      </w:r>
      <w:r w:rsidR="009A09F1">
        <w:rPr>
          <w:rFonts w:asciiTheme="majorBidi" w:hAnsiTheme="majorBidi" w:cstheme="majorBidi"/>
          <w:color w:val="000000" w:themeColor="text1"/>
        </w:rPr>
        <w:t>s</w:t>
      </w:r>
      <w:r>
        <w:rPr>
          <w:rFonts w:asciiTheme="majorBidi" w:hAnsiTheme="majorBidi" w:cstheme="majorBidi"/>
          <w:color w:val="000000" w:themeColor="text1"/>
        </w:rPr>
        <w:t xml:space="preserve"> for concentric growth. In this manuscript, we hypothesize </w:t>
      </w:r>
      <w:r w:rsidR="00BF3076">
        <w:rPr>
          <w:rFonts w:asciiTheme="majorBidi" w:hAnsiTheme="majorBidi" w:cstheme="majorBidi"/>
          <w:color w:val="000000" w:themeColor="text1"/>
        </w:rPr>
        <w:t>that the</w:t>
      </w:r>
      <w:r>
        <w:rPr>
          <w:rFonts w:asciiTheme="majorBidi" w:hAnsiTheme="majorBidi" w:cstheme="majorBidi"/>
          <w:color w:val="000000" w:themeColor="text1"/>
        </w:rPr>
        <w:t xml:space="preserve"> energy used by cells</w:t>
      </w:r>
      <w:r w:rsidR="007B1573">
        <w:rPr>
          <w:rFonts w:asciiTheme="majorBidi" w:hAnsiTheme="majorBidi" w:cstheme="majorBidi"/>
          <w:color w:val="000000" w:themeColor="text1"/>
        </w:rPr>
        <w:t>,</w:t>
      </w:r>
      <w:r w:rsidRPr="00AA0B0D">
        <w:rPr>
          <w:rFonts w:asciiTheme="majorBidi" w:hAnsiTheme="majorBidi" w:cstheme="majorBidi"/>
          <w:color w:val="000000" w:themeColor="text1"/>
        </w:rPr>
        <w:t xml:space="preserve"> </w:t>
      </w:r>
      <w:r>
        <w:rPr>
          <w:rFonts w:asciiTheme="majorBidi" w:hAnsiTheme="majorBidi" w:cstheme="majorBidi"/>
          <w:color w:val="000000" w:themeColor="text1"/>
        </w:rPr>
        <w:t>to perform the work</w:t>
      </w:r>
      <w:r w:rsidR="000C5BB3">
        <w:rPr>
          <w:rFonts w:asciiTheme="majorBidi" w:hAnsiTheme="majorBidi" w:cstheme="majorBidi"/>
          <w:color w:val="000000" w:themeColor="text1"/>
        </w:rPr>
        <w:t xml:space="preserve"> </w:t>
      </w:r>
      <w:r w:rsidR="007B1573">
        <w:rPr>
          <w:rFonts w:asciiTheme="majorBidi" w:hAnsiTheme="majorBidi" w:cstheme="majorBidi"/>
          <w:color w:val="000000" w:themeColor="text1"/>
        </w:rPr>
        <w:t>required</w:t>
      </w:r>
      <w:r w:rsidR="000C5BB3">
        <w:rPr>
          <w:rFonts w:asciiTheme="majorBidi" w:hAnsiTheme="majorBidi" w:cstheme="majorBidi"/>
          <w:color w:val="000000" w:themeColor="text1"/>
        </w:rPr>
        <w:t xml:space="preserve"> by the heart</w:t>
      </w:r>
      <w:r w:rsidR="007B1573">
        <w:rPr>
          <w:rFonts w:asciiTheme="majorBidi" w:hAnsiTheme="majorBidi" w:cstheme="majorBidi"/>
          <w:color w:val="000000" w:themeColor="text1"/>
        </w:rPr>
        <w:t>,</w:t>
      </w:r>
      <w:r w:rsidR="00DD0B96">
        <w:rPr>
          <w:rFonts w:asciiTheme="majorBidi" w:hAnsiTheme="majorBidi" w:cstheme="majorBidi"/>
          <w:color w:val="000000" w:themeColor="text1"/>
        </w:rPr>
        <w:t xml:space="preserve"> </w:t>
      </w:r>
      <w:r w:rsidR="007B1573">
        <w:rPr>
          <w:rFonts w:asciiTheme="majorBidi" w:hAnsiTheme="majorBidi" w:cstheme="majorBidi"/>
          <w:color w:val="000000" w:themeColor="text1"/>
        </w:rPr>
        <w:t>could be the</w:t>
      </w:r>
      <w:r w:rsidR="00DD0B96">
        <w:rPr>
          <w:rFonts w:asciiTheme="majorBidi" w:hAnsiTheme="majorBidi" w:cstheme="majorBidi"/>
          <w:color w:val="000000" w:themeColor="text1"/>
        </w:rPr>
        <w:t xml:space="preserve"> </w:t>
      </w:r>
      <w:r w:rsidR="00075511">
        <w:rPr>
          <w:rFonts w:asciiTheme="majorBidi" w:hAnsiTheme="majorBidi" w:cstheme="majorBidi"/>
          <w:color w:val="000000" w:themeColor="text1"/>
        </w:rPr>
        <w:t>driv</w:t>
      </w:r>
      <w:r w:rsidR="007B1573">
        <w:rPr>
          <w:rFonts w:asciiTheme="majorBidi" w:hAnsiTheme="majorBidi" w:cstheme="majorBidi"/>
          <w:color w:val="000000" w:themeColor="text1"/>
        </w:rPr>
        <w:t xml:space="preserve">er of </w:t>
      </w:r>
      <w:r w:rsidR="00DD0B96">
        <w:rPr>
          <w:rFonts w:asciiTheme="majorBidi" w:hAnsiTheme="majorBidi" w:cstheme="majorBidi"/>
          <w:color w:val="000000" w:themeColor="text1"/>
        </w:rPr>
        <w:t>concentric growth</w:t>
      </w:r>
      <w:r w:rsidR="007B1573">
        <w:rPr>
          <w:rFonts w:asciiTheme="majorBidi" w:hAnsiTheme="majorBidi" w:cstheme="majorBidi"/>
          <w:color w:val="000000" w:themeColor="text1"/>
        </w:rPr>
        <w:t xml:space="preserve">. </w:t>
      </w:r>
      <w:r w:rsidR="00D27FE8">
        <w:rPr>
          <w:rFonts w:asciiTheme="majorBidi" w:hAnsiTheme="majorBidi" w:cstheme="majorBidi"/>
          <w:color w:val="000000" w:themeColor="text1"/>
        </w:rPr>
        <w:t xml:space="preserve">This is </w:t>
      </w:r>
      <w:r w:rsidR="009A09F1">
        <w:rPr>
          <w:rFonts w:asciiTheme="majorBidi" w:hAnsiTheme="majorBidi" w:cstheme="majorBidi"/>
          <w:color w:val="000000" w:themeColor="text1"/>
        </w:rPr>
        <w:t>implemented</w:t>
      </w:r>
      <w:r>
        <w:rPr>
          <w:rFonts w:asciiTheme="majorBidi" w:hAnsiTheme="majorBidi" w:cstheme="majorBidi"/>
          <w:color w:val="000000" w:themeColor="text1"/>
        </w:rPr>
        <w:t xml:space="preserve"> by </w:t>
      </w:r>
      <w:r w:rsidR="004E359B">
        <w:rPr>
          <w:rFonts w:asciiTheme="majorBidi" w:hAnsiTheme="majorBidi" w:cstheme="majorBidi"/>
          <w:color w:val="000000" w:themeColor="text1"/>
        </w:rPr>
        <w:t>using the</w:t>
      </w:r>
      <w:r>
        <w:rPr>
          <w:rFonts w:asciiTheme="majorBidi" w:hAnsiTheme="majorBidi" w:cstheme="majorBidi"/>
          <w:color w:val="000000" w:themeColor="text1"/>
        </w:rPr>
        <w:t xml:space="preserve"> myosin ATPase normalized to myofibrillar volume </w:t>
      </w:r>
      <w:r w:rsidR="003A77DF">
        <w:rPr>
          <w:rFonts w:asciiTheme="majorBidi" w:hAnsiTheme="majorBidi" w:cstheme="majorBidi"/>
          <w:color w:val="000000" w:themeColor="text1"/>
        </w:rPr>
        <w:t xml:space="preserve">as the </w:t>
      </w:r>
      <w:r w:rsidR="00380C32">
        <w:rPr>
          <w:rFonts w:asciiTheme="majorBidi" w:hAnsiTheme="majorBidi" w:cstheme="majorBidi"/>
          <w:color w:val="000000" w:themeColor="text1"/>
        </w:rPr>
        <w:t>stimulus</w:t>
      </w:r>
      <w:r w:rsidR="003A77DF">
        <w:rPr>
          <w:rFonts w:asciiTheme="majorBidi" w:hAnsiTheme="majorBidi" w:cstheme="majorBidi"/>
          <w:color w:val="000000" w:themeColor="text1"/>
        </w:rPr>
        <w:t xml:space="preserve"> signal for concentric growth </w:t>
      </w:r>
      <w:r>
        <w:rPr>
          <w:rFonts w:asciiTheme="majorBidi" w:hAnsiTheme="majorBidi" w:cstheme="majorBidi"/>
          <w:color w:val="000000" w:themeColor="text1"/>
        </w:rPr>
        <w:t>in response to</w:t>
      </w:r>
      <w:r w:rsidR="009A09F1">
        <w:rPr>
          <w:rFonts w:asciiTheme="majorBidi" w:hAnsiTheme="majorBidi" w:cstheme="majorBidi"/>
          <w:color w:val="000000" w:themeColor="text1"/>
        </w:rPr>
        <w:t xml:space="preserve"> the perturbations brought about by</w:t>
      </w:r>
      <w:r>
        <w:rPr>
          <w:rFonts w:asciiTheme="majorBidi" w:hAnsiTheme="majorBidi" w:cstheme="majorBidi"/>
          <w:color w:val="000000" w:themeColor="text1"/>
        </w:rPr>
        <w:t xml:space="preserve"> valvular diseases.</w:t>
      </w:r>
      <w:commentRangeEnd w:id="93"/>
      <w:r w:rsidR="00D22A5A">
        <w:rPr>
          <w:rStyle w:val="CommentReference"/>
        </w:rPr>
        <w:commentReference w:id="93"/>
      </w:r>
      <w:r w:rsidR="007D1E1E" w:rsidRPr="00B95524" w:rsidDel="00DC059D">
        <w:rPr>
          <w:rFonts w:asciiTheme="majorBidi" w:hAnsiTheme="majorBidi" w:cstheme="majorBidi"/>
          <w:color w:val="000000" w:themeColor="text1"/>
        </w:rPr>
        <w:t xml:space="preserve"> </w:t>
      </w:r>
    </w:p>
    <w:p w14:paraId="4A46DA46" w14:textId="420EF581" w:rsidR="00756F7F" w:rsidRDefault="00CD7169" w:rsidP="00187AE4">
      <w:pPr>
        <w:spacing w:line="240" w:lineRule="auto"/>
        <w:ind w:firstLine="567"/>
        <w:jc w:val="both"/>
        <w:rPr>
          <w:rFonts w:asciiTheme="majorBidi" w:hAnsiTheme="majorBidi" w:cstheme="majorBidi"/>
          <w:color w:val="000000" w:themeColor="text1"/>
        </w:rPr>
      </w:pPr>
      <w:commentRangeStart w:id="94"/>
      <w:r>
        <w:rPr>
          <w:rFonts w:asciiTheme="majorBidi" w:hAnsiTheme="majorBidi" w:cstheme="majorBidi"/>
          <w:color w:val="000000" w:themeColor="text1"/>
        </w:rPr>
        <w:t xml:space="preserve">Eccentric growth, on the other hand, </w:t>
      </w:r>
      <w:r w:rsidR="006B5FD8">
        <w:rPr>
          <w:rFonts w:asciiTheme="majorBidi" w:hAnsiTheme="majorBidi" w:cstheme="majorBidi"/>
          <w:color w:val="000000" w:themeColor="text1"/>
        </w:rPr>
        <w:t>is</w:t>
      </w:r>
      <w:r>
        <w:rPr>
          <w:rFonts w:asciiTheme="majorBidi" w:hAnsiTheme="majorBidi" w:cstheme="majorBidi"/>
          <w:color w:val="000000" w:themeColor="text1"/>
        </w:rPr>
        <w:t xml:space="preserve"> driven by </w:t>
      </w:r>
      <w:r w:rsidR="00B450C3">
        <w:rPr>
          <w:rFonts w:asciiTheme="majorBidi" w:hAnsiTheme="majorBidi" w:cstheme="majorBidi"/>
          <w:color w:val="000000" w:themeColor="text1"/>
        </w:rPr>
        <w:t xml:space="preserve">a </w:t>
      </w:r>
      <w:r w:rsidR="00E92152">
        <w:rPr>
          <w:rFonts w:asciiTheme="majorBidi" w:hAnsiTheme="majorBidi" w:cstheme="majorBidi"/>
          <w:color w:val="000000" w:themeColor="text1"/>
        </w:rPr>
        <w:t>cell</w:t>
      </w:r>
      <w:r w:rsidR="00076FB4">
        <w:rPr>
          <w:rFonts w:asciiTheme="majorBidi" w:hAnsiTheme="majorBidi" w:cstheme="majorBidi"/>
          <w:color w:val="000000" w:themeColor="text1"/>
        </w:rPr>
        <w:t>ular</w:t>
      </w:r>
      <w:r w:rsidR="00E92152">
        <w:rPr>
          <w:rFonts w:asciiTheme="majorBidi" w:hAnsiTheme="majorBidi" w:cstheme="majorBidi"/>
          <w:color w:val="000000" w:themeColor="text1"/>
        </w:rPr>
        <w:t xml:space="preserve">-level mechanism </w:t>
      </w:r>
      <w:r w:rsidR="00076FB4">
        <w:rPr>
          <w:rFonts w:asciiTheme="majorBidi" w:hAnsiTheme="majorBidi" w:cstheme="majorBidi"/>
          <w:color w:val="000000" w:themeColor="text1"/>
        </w:rPr>
        <w:t>known as</w:t>
      </w:r>
      <w:r w:rsidR="00E92152">
        <w:rPr>
          <w:rFonts w:asciiTheme="majorBidi" w:hAnsiTheme="majorBidi" w:cstheme="majorBidi"/>
          <w:color w:val="000000" w:themeColor="text1"/>
        </w:rPr>
        <w:t xml:space="preserve"> </w:t>
      </w:r>
      <w:proofErr w:type="spellStart"/>
      <w:r w:rsidR="00E92152">
        <w:rPr>
          <w:rFonts w:asciiTheme="majorBidi" w:hAnsiTheme="majorBidi" w:cstheme="majorBidi"/>
          <w:color w:val="000000" w:themeColor="text1"/>
        </w:rPr>
        <w:t>mechanotransduction</w:t>
      </w:r>
      <w:proofErr w:type="spellEnd"/>
      <w:r w:rsidR="0027057E">
        <w:rPr>
          <w:rFonts w:asciiTheme="majorBidi" w:hAnsiTheme="majorBidi" w:cstheme="majorBidi"/>
          <w:color w:val="000000" w:themeColor="text1"/>
        </w:rPr>
        <w:t xml:space="preserve"> </w:t>
      </w:r>
      <w:r w:rsidR="00C72D3A">
        <w:rPr>
          <w:rFonts w:asciiTheme="majorBidi" w:hAnsiTheme="majorBidi" w:cstheme="majorBidi"/>
          <w:color w:val="000000" w:themeColor="text1"/>
        </w:rPr>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72D3A">
        <w:rPr>
          <w:rFonts w:asciiTheme="majorBidi" w:hAnsiTheme="majorBidi" w:cstheme="majorBidi"/>
          <w:color w:val="000000" w:themeColor="text1"/>
        </w:rPr>
        <w:instrText xml:space="preserve"> ADDIN EN.CITE </w:instrText>
      </w:r>
      <w:r w:rsidR="00C72D3A">
        <w:rPr>
          <w:rFonts w:asciiTheme="majorBidi" w:hAnsiTheme="majorBidi" w:cstheme="majorBidi"/>
          <w:color w:val="000000" w:themeColor="text1"/>
        </w:rPr>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72D3A">
        <w:rPr>
          <w:rFonts w:asciiTheme="majorBidi" w:hAnsiTheme="majorBidi" w:cstheme="majorBidi"/>
          <w:color w:val="000000" w:themeColor="text1"/>
        </w:rPr>
        <w:instrText xml:space="preserve"> ADDIN EN.CITE.DATA </w:instrText>
      </w:r>
      <w:r w:rsidR="00C72D3A">
        <w:rPr>
          <w:rFonts w:asciiTheme="majorBidi" w:hAnsiTheme="majorBidi" w:cstheme="majorBidi"/>
          <w:color w:val="000000" w:themeColor="text1"/>
        </w:rPr>
      </w:r>
      <w:r w:rsidR="00C72D3A">
        <w:rPr>
          <w:rFonts w:asciiTheme="majorBidi" w:hAnsiTheme="majorBidi" w:cstheme="majorBidi"/>
          <w:color w:val="000000" w:themeColor="text1"/>
        </w:rPr>
        <w:fldChar w:fldCharType="end"/>
      </w:r>
      <w:r w:rsidR="00C72D3A">
        <w:rPr>
          <w:rFonts w:asciiTheme="majorBidi" w:hAnsiTheme="majorBidi" w:cstheme="majorBidi"/>
          <w:color w:val="000000" w:themeColor="text1"/>
        </w:rPr>
      </w:r>
      <w:r w:rsidR="00C72D3A">
        <w:rPr>
          <w:rFonts w:asciiTheme="majorBidi" w:hAnsiTheme="majorBidi" w:cstheme="majorBidi"/>
          <w:color w:val="000000" w:themeColor="text1"/>
        </w:rPr>
        <w:fldChar w:fldCharType="separate"/>
      </w:r>
      <w:r w:rsidR="00C72D3A">
        <w:rPr>
          <w:rFonts w:asciiTheme="majorBidi" w:hAnsiTheme="majorBidi" w:cstheme="majorBidi"/>
          <w:noProof/>
          <w:color w:val="000000" w:themeColor="text1"/>
        </w:rPr>
        <w:t>(Lyon et al., 2015)</w:t>
      </w:r>
      <w:r w:rsidR="00C72D3A">
        <w:rPr>
          <w:rFonts w:asciiTheme="majorBidi" w:hAnsiTheme="majorBidi" w:cstheme="majorBidi"/>
          <w:color w:val="000000" w:themeColor="text1"/>
        </w:rPr>
        <w:fldChar w:fldCharType="end"/>
      </w:r>
      <w:r w:rsidR="00B450C3">
        <w:rPr>
          <w:rFonts w:asciiTheme="majorBidi" w:hAnsiTheme="majorBidi" w:cstheme="majorBidi"/>
          <w:color w:val="000000" w:themeColor="text1"/>
        </w:rPr>
        <w:t xml:space="preserve">. </w:t>
      </w:r>
      <w:r w:rsidR="000E0B0C">
        <w:rPr>
          <w:rFonts w:asciiTheme="majorBidi" w:hAnsiTheme="majorBidi" w:cstheme="majorBidi"/>
          <w:color w:val="000000" w:themeColor="text1"/>
        </w:rPr>
        <w:t>Valvular diseases</w:t>
      </w:r>
      <w:r w:rsidR="00076FB4">
        <w:rPr>
          <w:rFonts w:asciiTheme="majorBidi" w:hAnsiTheme="majorBidi" w:cstheme="majorBidi"/>
          <w:color w:val="000000" w:themeColor="text1"/>
        </w:rPr>
        <w:t>,</w:t>
      </w:r>
      <w:r w:rsidR="000E0B0C">
        <w:rPr>
          <w:rFonts w:asciiTheme="majorBidi" w:hAnsiTheme="majorBidi" w:cstheme="majorBidi"/>
          <w:color w:val="000000" w:themeColor="text1"/>
        </w:rPr>
        <w:t xml:space="preserve"> such as aortic insuffic</w:t>
      </w:r>
      <w:r w:rsidR="00951C5A">
        <w:rPr>
          <w:rFonts w:asciiTheme="majorBidi" w:hAnsiTheme="majorBidi" w:cstheme="majorBidi"/>
          <w:color w:val="000000" w:themeColor="text1"/>
        </w:rPr>
        <w:t>iency</w:t>
      </w:r>
      <w:r w:rsidR="00076FB4">
        <w:rPr>
          <w:rFonts w:asciiTheme="majorBidi" w:hAnsiTheme="majorBidi" w:cstheme="majorBidi"/>
          <w:color w:val="000000" w:themeColor="text1"/>
        </w:rPr>
        <w:t>,</w:t>
      </w:r>
      <w:r w:rsidR="00951C5A">
        <w:rPr>
          <w:rFonts w:asciiTheme="majorBidi" w:hAnsiTheme="majorBidi" w:cstheme="majorBidi"/>
          <w:color w:val="000000" w:themeColor="text1"/>
        </w:rPr>
        <w:t xml:space="preserve"> lead to overstretching of </w:t>
      </w:r>
      <w:r w:rsidR="00076FB4">
        <w:rPr>
          <w:rFonts w:asciiTheme="majorBidi" w:hAnsiTheme="majorBidi" w:cstheme="majorBidi"/>
          <w:color w:val="000000" w:themeColor="text1"/>
        </w:rPr>
        <w:t xml:space="preserve">the </w:t>
      </w:r>
      <w:r w:rsidR="00951C5A">
        <w:rPr>
          <w:rFonts w:asciiTheme="majorBidi" w:hAnsiTheme="majorBidi" w:cstheme="majorBidi"/>
          <w:color w:val="000000" w:themeColor="text1"/>
        </w:rPr>
        <w:t>sarcomeres</w:t>
      </w:r>
      <w:r w:rsidR="00076FB4">
        <w:rPr>
          <w:rFonts w:asciiTheme="majorBidi" w:hAnsiTheme="majorBidi" w:cstheme="majorBidi"/>
          <w:color w:val="000000" w:themeColor="text1"/>
        </w:rPr>
        <w:t xml:space="preserve"> within a cell</w:t>
      </w:r>
      <w:r w:rsidR="006E1521">
        <w:rPr>
          <w:rFonts w:asciiTheme="majorBidi" w:hAnsiTheme="majorBidi" w:cstheme="majorBidi"/>
          <w:color w:val="000000" w:themeColor="text1"/>
        </w:rPr>
        <w:t>. This</w:t>
      </w:r>
      <w:r w:rsidR="00D475CE">
        <w:rPr>
          <w:rFonts w:asciiTheme="majorBidi" w:hAnsiTheme="majorBidi" w:cstheme="majorBidi"/>
          <w:color w:val="000000" w:themeColor="text1"/>
        </w:rPr>
        <w:t xml:space="preserve"> results </w:t>
      </w:r>
      <w:r w:rsidR="00076FB4">
        <w:rPr>
          <w:rFonts w:asciiTheme="majorBidi" w:hAnsiTheme="majorBidi" w:cstheme="majorBidi"/>
          <w:color w:val="000000" w:themeColor="text1"/>
        </w:rPr>
        <w:t>in</w:t>
      </w:r>
      <w:r w:rsidR="00D475CE">
        <w:rPr>
          <w:rFonts w:asciiTheme="majorBidi" w:hAnsiTheme="majorBidi" w:cstheme="majorBidi"/>
          <w:color w:val="000000" w:themeColor="text1"/>
        </w:rPr>
        <w:t xml:space="preserve"> higher stress</w:t>
      </w:r>
      <w:r w:rsidR="006E1521">
        <w:rPr>
          <w:rFonts w:asciiTheme="majorBidi" w:hAnsiTheme="majorBidi" w:cstheme="majorBidi"/>
          <w:color w:val="000000" w:themeColor="text1"/>
        </w:rPr>
        <w:t>es</w:t>
      </w:r>
      <w:r w:rsidR="00D475CE">
        <w:rPr>
          <w:rFonts w:asciiTheme="majorBidi" w:hAnsiTheme="majorBidi" w:cstheme="majorBidi"/>
          <w:color w:val="000000" w:themeColor="text1"/>
        </w:rPr>
        <w:t xml:space="preserve"> at the end of</w:t>
      </w:r>
      <w:r w:rsidR="006E1521">
        <w:rPr>
          <w:rFonts w:asciiTheme="majorBidi" w:hAnsiTheme="majorBidi" w:cstheme="majorBidi"/>
          <w:color w:val="000000" w:themeColor="text1"/>
        </w:rPr>
        <w:t xml:space="preserve"> the</w:t>
      </w:r>
      <w:r w:rsidR="00D475CE">
        <w:rPr>
          <w:rFonts w:asciiTheme="majorBidi" w:hAnsiTheme="majorBidi" w:cstheme="majorBidi"/>
          <w:color w:val="000000" w:themeColor="text1"/>
        </w:rPr>
        <w:t xml:space="preserve"> sa</w:t>
      </w:r>
      <w:r w:rsidR="001F579D">
        <w:rPr>
          <w:rFonts w:asciiTheme="majorBidi" w:hAnsiTheme="majorBidi" w:cstheme="majorBidi"/>
          <w:color w:val="000000" w:themeColor="text1"/>
        </w:rPr>
        <w:t>rcomeres</w:t>
      </w:r>
      <w:r w:rsidR="006E1521">
        <w:rPr>
          <w:rFonts w:asciiTheme="majorBidi" w:hAnsiTheme="majorBidi" w:cstheme="majorBidi"/>
          <w:color w:val="000000" w:themeColor="text1"/>
        </w:rPr>
        <w:t>,</w:t>
      </w:r>
      <w:r w:rsidR="00905820">
        <w:rPr>
          <w:rFonts w:asciiTheme="majorBidi" w:hAnsiTheme="majorBidi" w:cstheme="majorBidi"/>
          <w:color w:val="000000" w:themeColor="text1"/>
        </w:rPr>
        <w:t xml:space="preserve"> which </w:t>
      </w:r>
      <w:r w:rsidR="006E1521">
        <w:rPr>
          <w:rFonts w:asciiTheme="majorBidi" w:hAnsiTheme="majorBidi" w:cstheme="majorBidi"/>
          <w:color w:val="000000" w:themeColor="text1"/>
        </w:rPr>
        <w:t>are then</w:t>
      </w:r>
      <w:r w:rsidR="009B5106">
        <w:rPr>
          <w:rFonts w:asciiTheme="majorBidi" w:hAnsiTheme="majorBidi" w:cstheme="majorBidi"/>
          <w:color w:val="000000" w:themeColor="text1"/>
        </w:rPr>
        <w:t xml:space="preserve"> sensed by proteins </w:t>
      </w:r>
      <w:r w:rsidR="00EF0C94">
        <w:rPr>
          <w:rFonts w:asciiTheme="majorBidi" w:hAnsiTheme="majorBidi" w:cstheme="majorBidi"/>
          <w:color w:val="000000" w:themeColor="text1"/>
        </w:rPr>
        <w:t xml:space="preserve">located </w:t>
      </w:r>
      <w:r w:rsidR="006B5FD8">
        <w:rPr>
          <w:rFonts w:asciiTheme="majorBidi" w:hAnsiTheme="majorBidi" w:cstheme="majorBidi"/>
          <w:color w:val="000000" w:themeColor="text1"/>
        </w:rPr>
        <w:t>in</w:t>
      </w:r>
      <w:r w:rsidR="00EF0C94">
        <w:rPr>
          <w:rFonts w:asciiTheme="majorBidi" w:hAnsiTheme="majorBidi" w:cstheme="majorBidi"/>
          <w:color w:val="000000" w:themeColor="text1"/>
        </w:rPr>
        <w:t xml:space="preserve"> this region</w:t>
      </w:r>
      <w:r w:rsidR="00924EA1">
        <w:rPr>
          <w:rFonts w:asciiTheme="majorBidi" w:hAnsiTheme="majorBidi" w:cstheme="majorBidi"/>
          <w:color w:val="000000" w:themeColor="text1"/>
        </w:rPr>
        <w:t xml:space="preserve"> </w:t>
      </w:r>
      <w:r w:rsidR="00FC3A8D">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C3A8D">
        <w:rPr>
          <w:rFonts w:asciiTheme="majorBidi" w:hAnsiTheme="majorBidi" w:cstheme="majorBidi"/>
          <w:color w:val="000000" w:themeColor="text1"/>
        </w:rPr>
      </w:r>
      <w:r w:rsidR="00FC3A8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(Knoll et al., 2002)</w:t>
      </w:r>
      <w:r w:rsidR="00FC3A8D">
        <w:rPr>
          <w:rFonts w:asciiTheme="majorBidi" w:hAnsiTheme="majorBidi" w:cstheme="majorBidi"/>
          <w:color w:val="000000" w:themeColor="text1"/>
        </w:rPr>
        <w:fldChar w:fldCharType="end"/>
      </w:r>
      <w:r w:rsidR="001F579D">
        <w:rPr>
          <w:rFonts w:asciiTheme="majorBidi" w:hAnsiTheme="majorBidi" w:cstheme="majorBidi"/>
          <w:color w:val="000000" w:themeColor="text1"/>
        </w:rPr>
        <w:t xml:space="preserve">. </w:t>
      </w:r>
      <w:r w:rsidR="00EE1F4E">
        <w:rPr>
          <w:rFonts w:asciiTheme="majorBidi" w:hAnsiTheme="majorBidi" w:cstheme="majorBidi"/>
          <w:color w:val="000000" w:themeColor="text1"/>
        </w:rPr>
        <w:t>In particular, t</w:t>
      </w:r>
      <w:r w:rsidR="00666E5A">
        <w:rPr>
          <w:rFonts w:asciiTheme="majorBidi" w:hAnsiTheme="majorBidi" w:cstheme="majorBidi"/>
          <w:color w:val="000000" w:themeColor="text1"/>
        </w:rPr>
        <w:t>itin</w:t>
      </w:r>
      <w:r w:rsidR="00EE1F4E">
        <w:rPr>
          <w:rFonts w:asciiTheme="majorBidi" w:hAnsiTheme="majorBidi" w:cstheme="majorBidi"/>
          <w:color w:val="000000" w:themeColor="text1"/>
        </w:rPr>
        <w:t>,</w:t>
      </w:r>
      <w:r w:rsidR="00EF0C94">
        <w:rPr>
          <w:rFonts w:asciiTheme="majorBidi" w:hAnsiTheme="majorBidi" w:cstheme="majorBidi"/>
          <w:color w:val="000000" w:themeColor="text1"/>
        </w:rPr>
        <w:t xml:space="preserve"> </w:t>
      </w:r>
      <w:r w:rsidR="00EE1F4E">
        <w:rPr>
          <w:rFonts w:asciiTheme="majorBidi" w:hAnsiTheme="majorBidi" w:cstheme="majorBidi"/>
          <w:color w:val="000000" w:themeColor="text1"/>
        </w:rPr>
        <w:t>which</w:t>
      </w:r>
      <w:r w:rsidR="00C55A0A">
        <w:rPr>
          <w:rFonts w:asciiTheme="majorBidi" w:hAnsiTheme="majorBidi" w:cstheme="majorBidi"/>
          <w:color w:val="000000" w:themeColor="text1"/>
        </w:rPr>
        <w:t xml:space="preserve"> </w:t>
      </w:r>
      <w:r w:rsidR="00C279B7">
        <w:rPr>
          <w:rFonts w:asciiTheme="majorBidi" w:hAnsiTheme="majorBidi" w:cstheme="majorBidi"/>
          <w:color w:val="000000" w:themeColor="text1"/>
        </w:rPr>
        <w:t>spans from</w:t>
      </w:r>
      <w:r w:rsidR="006E1521">
        <w:rPr>
          <w:rFonts w:asciiTheme="majorBidi" w:hAnsiTheme="majorBidi" w:cstheme="majorBidi"/>
          <w:color w:val="000000" w:themeColor="text1"/>
        </w:rPr>
        <w:t xml:space="preserve"> the</w:t>
      </w:r>
      <w:r w:rsidR="00C279B7">
        <w:rPr>
          <w:rFonts w:asciiTheme="majorBidi" w:hAnsiTheme="majorBidi" w:cstheme="majorBidi"/>
          <w:color w:val="000000" w:themeColor="text1"/>
        </w:rPr>
        <w:t xml:space="preserve"> Z</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disk to</w:t>
      </w:r>
      <w:r w:rsidR="006E1521">
        <w:rPr>
          <w:rFonts w:asciiTheme="majorBidi" w:hAnsiTheme="majorBidi" w:cstheme="majorBidi"/>
          <w:color w:val="000000" w:themeColor="text1"/>
        </w:rPr>
        <w:t xml:space="preserve"> the</w:t>
      </w:r>
      <w:r w:rsidR="00C279B7">
        <w:rPr>
          <w:rFonts w:asciiTheme="majorBidi" w:hAnsiTheme="majorBidi" w:cstheme="majorBidi"/>
          <w:color w:val="000000" w:themeColor="text1"/>
        </w:rPr>
        <w:t xml:space="preserve"> M</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line</w:t>
      </w:r>
      <w:r w:rsidR="00EE1F4E">
        <w:rPr>
          <w:rFonts w:asciiTheme="majorBidi" w:hAnsiTheme="majorBidi" w:cstheme="majorBidi"/>
          <w:color w:val="000000" w:themeColor="text1"/>
        </w:rPr>
        <w:t>,</w:t>
      </w:r>
      <w:r w:rsidR="00C279B7">
        <w:rPr>
          <w:rFonts w:asciiTheme="majorBidi" w:hAnsiTheme="majorBidi" w:cstheme="majorBidi"/>
          <w:color w:val="000000" w:themeColor="text1"/>
        </w:rPr>
        <w:t xml:space="preserve"> </w:t>
      </w:r>
      <w:r w:rsidR="00463140">
        <w:rPr>
          <w:rFonts w:asciiTheme="majorBidi" w:hAnsiTheme="majorBidi" w:cstheme="majorBidi"/>
          <w:color w:val="000000" w:themeColor="text1"/>
        </w:rPr>
        <w:t>contains</w:t>
      </w:r>
      <w:r w:rsidR="00C279B7">
        <w:rPr>
          <w:rFonts w:asciiTheme="majorBidi" w:hAnsiTheme="majorBidi" w:cstheme="majorBidi"/>
          <w:color w:val="000000" w:themeColor="text1"/>
        </w:rPr>
        <w:t xml:space="preserve"> an elastic structure within the I</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band that interact</w:t>
      </w:r>
      <w:r w:rsidR="00DA5895">
        <w:rPr>
          <w:rFonts w:asciiTheme="majorBidi" w:hAnsiTheme="majorBidi" w:cstheme="majorBidi"/>
          <w:color w:val="000000" w:themeColor="text1"/>
        </w:rPr>
        <w:t>s</w:t>
      </w:r>
      <w:r w:rsidR="00C279B7">
        <w:rPr>
          <w:rFonts w:asciiTheme="majorBidi" w:hAnsiTheme="majorBidi" w:cstheme="majorBidi"/>
          <w:color w:val="000000" w:themeColor="text1"/>
        </w:rPr>
        <w:t xml:space="preserve"> with other proteins </w:t>
      </w:r>
      <w:r w:rsidR="006E6298">
        <w:rPr>
          <w:rFonts w:asciiTheme="majorBidi" w:hAnsiTheme="majorBidi" w:cstheme="majorBidi"/>
          <w:color w:val="000000" w:themeColor="text1"/>
        </w:rPr>
        <w:t>on</w:t>
      </w:r>
      <w:r w:rsidR="007B2381">
        <w:rPr>
          <w:rFonts w:asciiTheme="majorBidi" w:hAnsiTheme="majorBidi" w:cstheme="majorBidi"/>
          <w:color w:val="000000" w:themeColor="text1"/>
        </w:rPr>
        <w:t xml:space="preserve"> the Z</w:t>
      </w:r>
      <w:r w:rsidR="00281B54">
        <w:rPr>
          <w:rFonts w:asciiTheme="majorBidi" w:hAnsiTheme="majorBidi" w:cstheme="majorBidi"/>
          <w:color w:val="000000" w:themeColor="text1"/>
        </w:rPr>
        <w:t xml:space="preserve"> </w:t>
      </w:r>
      <w:r w:rsidR="007B2381">
        <w:rPr>
          <w:rFonts w:asciiTheme="majorBidi" w:hAnsiTheme="majorBidi" w:cstheme="majorBidi"/>
          <w:color w:val="000000" w:themeColor="text1"/>
        </w:rPr>
        <w:t>disk</w:t>
      </w:r>
      <w:r w:rsidR="00965CD7">
        <w:rPr>
          <w:rFonts w:asciiTheme="majorBidi" w:hAnsiTheme="majorBidi" w:cstheme="majorBidi"/>
          <w:color w:val="000000" w:themeColor="text1"/>
        </w:rPr>
        <w:t xml:space="preserve"> and</w:t>
      </w:r>
      <w:r w:rsidR="007B2381">
        <w:rPr>
          <w:rFonts w:asciiTheme="majorBidi" w:hAnsiTheme="majorBidi" w:cstheme="majorBidi"/>
          <w:color w:val="000000" w:themeColor="text1"/>
        </w:rPr>
        <w:t xml:space="preserve"> </w:t>
      </w:r>
      <w:r w:rsidR="00B96FEC">
        <w:rPr>
          <w:rFonts w:asciiTheme="majorBidi" w:hAnsiTheme="majorBidi" w:cstheme="majorBidi"/>
          <w:color w:val="000000" w:themeColor="text1"/>
        </w:rPr>
        <w:t xml:space="preserve">provides </w:t>
      </w:r>
      <w:r w:rsidR="00FA54EA">
        <w:rPr>
          <w:rFonts w:asciiTheme="majorBidi" w:hAnsiTheme="majorBidi" w:cstheme="majorBidi"/>
          <w:color w:val="000000" w:themeColor="text1"/>
        </w:rPr>
        <w:t xml:space="preserve">the </w:t>
      </w:r>
      <w:r w:rsidR="00B96FEC">
        <w:rPr>
          <w:rFonts w:asciiTheme="majorBidi" w:hAnsiTheme="majorBidi" w:cstheme="majorBidi"/>
          <w:color w:val="000000" w:themeColor="text1"/>
        </w:rPr>
        <w:t xml:space="preserve">passive stiffness of </w:t>
      </w:r>
      <w:r w:rsidR="00463140">
        <w:rPr>
          <w:rFonts w:asciiTheme="majorBidi" w:hAnsiTheme="majorBidi" w:cstheme="majorBidi"/>
          <w:color w:val="000000" w:themeColor="text1"/>
        </w:rPr>
        <w:t xml:space="preserve">the </w:t>
      </w:r>
      <w:r w:rsidR="00B96FEC">
        <w:rPr>
          <w:rFonts w:asciiTheme="majorBidi" w:hAnsiTheme="majorBidi" w:cstheme="majorBidi"/>
          <w:color w:val="000000" w:themeColor="text1"/>
        </w:rPr>
        <w:t>sarcomeres</w:t>
      </w:r>
      <w:r w:rsidR="00463140">
        <w:rPr>
          <w:rFonts w:asciiTheme="majorBidi" w:hAnsiTheme="majorBidi" w:cstheme="majorBidi"/>
          <w:color w:val="000000" w:themeColor="text1"/>
        </w:rPr>
        <w:t xml:space="preserve"> </w:t>
      </w:r>
      <w:r w:rsidR="00870355">
        <w:rPr>
          <w:rFonts w:asciiTheme="majorBidi" w:hAnsiTheme="majorBidi" w:cstheme="majorBidi"/>
          <w:color w:val="000000" w:themeColor="text1"/>
        </w:rPr>
        <w:t>by</w:t>
      </w:r>
      <w:r w:rsidR="00463140">
        <w:rPr>
          <w:rFonts w:asciiTheme="majorBidi" w:hAnsiTheme="majorBidi" w:cstheme="majorBidi"/>
          <w:color w:val="000000" w:themeColor="text1"/>
        </w:rPr>
        <w:t xml:space="preserve"> </w:t>
      </w:r>
      <w:r w:rsidR="00B96FEC">
        <w:rPr>
          <w:rFonts w:asciiTheme="majorBidi" w:hAnsiTheme="majorBidi" w:cstheme="majorBidi"/>
          <w:color w:val="000000" w:themeColor="text1"/>
        </w:rPr>
        <w:t>stor</w:t>
      </w:r>
      <w:r w:rsidR="00870355">
        <w:rPr>
          <w:rFonts w:asciiTheme="majorBidi" w:hAnsiTheme="majorBidi" w:cstheme="majorBidi"/>
          <w:color w:val="000000" w:themeColor="text1"/>
        </w:rPr>
        <w:t>ing</w:t>
      </w:r>
      <w:r w:rsidR="00B96FEC">
        <w:rPr>
          <w:rFonts w:asciiTheme="majorBidi" w:hAnsiTheme="majorBidi" w:cstheme="majorBidi"/>
          <w:color w:val="000000" w:themeColor="text1"/>
        </w:rPr>
        <w:t xml:space="preserve"> strain energy during </w:t>
      </w:r>
      <w:r w:rsidR="002045B7">
        <w:rPr>
          <w:rFonts w:asciiTheme="majorBidi" w:hAnsiTheme="majorBidi" w:cstheme="majorBidi"/>
          <w:color w:val="000000" w:themeColor="text1"/>
        </w:rPr>
        <w:t>diastole</w:t>
      </w:r>
      <w:r w:rsidR="00A5420D">
        <w:rPr>
          <w:rFonts w:asciiTheme="majorBidi" w:hAnsiTheme="majorBidi" w:cstheme="majorBidi"/>
          <w:color w:val="000000" w:themeColor="text1"/>
        </w:rPr>
        <w:t xml:space="preserve"> </w:t>
      </w:r>
      <w:r w:rsidR="00D64A4D">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D64A4D">
        <w:rPr>
          <w:rFonts w:asciiTheme="majorBidi" w:hAnsiTheme="majorBidi" w:cstheme="majorBidi"/>
          <w:color w:val="000000" w:themeColor="text1"/>
        </w:rPr>
      </w:r>
      <w:r w:rsidR="00D64A4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(Lyon et al., 2015)</w:t>
      </w:r>
      <w:r w:rsidR="00D64A4D">
        <w:rPr>
          <w:rFonts w:asciiTheme="majorBidi" w:hAnsiTheme="majorBidi" w:cstheme="majorBidi"/>
          <w:color w:val="000000" w:themeColor="text1"/>
        </w:rPr>
        <w:fldChar w:fldCharType="end"/>
      </w:r>
      <w:r w:rsidR="002045B7">
        <w:rPr>
          <w:rFonts w:asciiTheme="majorBidi" w:hAnsiTheme="majorBidi" w:cstheme="majorBidi"/>
          <w:color w:val="000000" w:themeColor="text1"/>
        </w:rPr>
        <w:t xml:space="preserve">. </w:t>
      </w:r>
      <w:r w:rsidR="00085FB1">
        <w:rPr>
          <w:rFonts w:asciiTheme="majorBidi" w:hAnsiTheme="majorBidi" w:cstheme="majorBidi"/>
          <w:color w:val="000000" w:themeColor="text1"/>
        </w:rPr>
        <w:t>Therefore,</w:t>
      </w:r>
      <w:r w:rsidR="00BE1710">
        <w:rPr>
          <w:rFonts w:asciiTheme="majorBidi" w:hAnsiTheme="majorBidi" w:cstheme="majorBidi"/>
          <w:color w:val="000000" w:themeColor="text1"/>
        </w:rPr>
        <w:t xml:space="preserve"> in </w:t>
      </w:r>
      <w:r w:rsidR="00463140">
        <w:rPr>
          <w:rFonts w:asciiTheme="majorBidi" w:hAnsiTheme="majorBidi" w:cstheme="majorBidi"/>
          <w:color w:val="000000" w:themeColor="text1"/>
        </w:rPr>
        <w:t xml:space="preserve">the </w:t>
      </w:r>
      <w:r w:rsidR="00BE1710">
        <w:rPr>
          <w:rFonts w:asciiTheme="majorBidi" w:hAnsiTheme="majorBidi" w:cstheme="majorBidi"/>
          <w:color w:val="000000" w:themeColor="text1"/>
        </w:rPr>
        <w:t>current framework, we use</w:t>
      </w:r>
      <w:r w:rsidR="00085FB1">
        <w:rPr>
          <w:rFonts w:asciiTheme="majorBidi" w:hAnsiTheme="majorBidi" w:cstheme="majorBidi"/>
          <w:color w:val="000000" w:themeColor="text1"/>
        </w:rPr>
        <w:t xml:space="preserve"> the intracellular passive stress</w:t>
      </w:r>
      <w:r w:rsidR="00463140">
        <w:rPr>
          <w:rFonts w:asciiTheme="majorBidi" w:hAnsiTheme="majorBidi" w:cstheme="majorBidi"/>
          <w:color w:val="000000" w:themeColor="text1"/>
        </w:rPr>
        <w:t>, which</w:t>
      </w:r>
      <w:r w:rsidR="00085FB1">
        <w:rPr>
          <w:rFonts w:asciiTheme="majorBidi" w:hAnsiTheme="majorBidi" w:cstheme="majorBidi"/>
          <w:color w:val="000000" w:themeColor="text1"/>
        </w:rPr>
        <w:t xml:space="preserve"> reflects the stress within t</w:t>
      </w:r>
      <w:r w:rsidR="009A3376">
        <w:rPr>
          <w:rFonts w:asciiTheme="majorBidi" w:hAnsiTheme="majorBidi" w:cstheme="majorBidi"/>
          <w:color w:val="000000" w:themeColor="text1"/>
        </w:rPr>
        <w:t>itin</w:t>
      </w:r>
      <w:r w:rsidR="00463140">
        <w:rPr>
          <w:rFonts w:asciiTheme="majorBidi" w:hAnsiTheme="majorBidi" w:cstheme="majorBidi"/>
          <w:color w:val="000000" w:themeColor="text1"/>
        </w:rPr>
        <w:t>,</w:t>
      </w:r>
      <w:r w:rsidR="009A3376">
        <w:rPr>
          <w:rFonts w:asciiTheme="majorBidi" w:hAnsiTheme="majorBidi" w:cstheme="majorBidi"/>
          <w:color w:val="000000" w:themeColor="text1"/>
        </w:rPr>
        <w:t xml:space="preserve"> </w:t>
      </w:r>
      <w:r w:rsidR="00BE1710">
        <w:rPr>
          <w:rFonts w:asciiTheme="majorBidi" w:hAnsiTheme="majorBidi" w:cstheme="majorBidi"/>
          <w:color w:val="000000" w:themeColor="text1"/>
        </w:rPr>
        <w:t xml:space="preserve">to drive the </w:t>
      </w:r>
      <w:r w:rsidR="00924EA1">
        <w:rPr>
          <w:rFonts w:asciiTheme="majorBidi" w:hAnsiTheme="majorBidi" w:cstheme="majorBidi"/>
          <w:color w:val="000000" w:themeColor="text1"/>
        </w:rPr>
        <w:t>serial deposition of sarcomeres</w:t>
      </w:r>
      <w:r w:rsidR="0048759A">
        <w:rPr>
          <w:rFonts w:asciiTheme="majorBidi" w:hAnsiTheme="majorBidi" w:cstheme="majorBidi"/>
          <w:color w:val="000000" w:themeColor="text1"/>
        </w:rPr>
        <w:t xml:space="preserve"> and eccentric growth of</w:t>
      </w:r>
      <w:r w:rsidR="00463140">
        <w:rPr>
          <w:rFonts w:asciiTheme="majorBidi" w:hAnsiTheme="majorBidi" w:cstheme="majorBidi"/>
          <w:color w:val="000000" w:themeColor="text1"/>
        </w:rPr>
        <w:t xml:space="preserve"> the</w:t>
      </w:r>
      <w:r w:rsidR="0048759A">
        <w:rPr>
          <w:rFonts w:asciiTheme="majorBidi" w:hAnsiTheme="majorBidi" w:cstheme="majorBidi"/>
          <w:color w:val="000000" w:themeColor="text1"/>
        </w:rPr>
        <w:t xml:space="preserve"> LV</w:t>
      </w:r>
      <w:r w:rsidR="00924EA1">
        <w:rPr>
          <w:rFonts w:asciiTheme="majorBidi" w:hAnsiTheme="majorBidi" w:cstheme="majorBidi"/>
          <w:color w:val="000000" w:themeColor="text1"/>
        </w:rPr>
        <w:t xml:space="preserve">. </w:t>
      </w:r>
      <w:commentRangeEnd w:id="94"/>
      <w:r w:rsidR="00F3260D">
        <w:rPr>
          <w:rStyle w:val="CommentReference"/>
        </w:rPr>
        <w:commentReference w:id="94"/>
      </w:r>
    </w:p>
    <w:p w14:paraId="4F0FA425" w14:textId="055465F0" w:rsidR="00172BB2" w:rsidRPr="00B95524" w:rsidRDefault="00E85F0F" w:rsidP="00710329">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The objective of this manuscript is to investigate the role of ce</w:t>
      </w:r>
      <w:r w:rsidR="00D4707C">
        <w:rPr>
          <w:rFonts w:asciiTheme="majorBidi" w:hAnsiTheme="majorBidi" w:cstheme="majorBidi"/>
          <w:color w:val="000000" w:themeColor="text1"/>
        </w:rPr>
        <w:t xml:space="preserve">ll-level signals in driving the concentric and eccentric LV growth in response to valvular diseases. To serve this purpose, </w:t>
      </w:r>
      <w:r w:rsidR="0084198E">
        <w:rPr>
          <w:rFonts w:asciiTheme="majorBidi" w:hAnsiTheme="majorBidi" w:cstheme="majorBidi"/>
          <w:color w:val="000000" w:themeColor="text1"/>
        </w:rPr>
        <w:t>we</w:t>
      </w:r>
      <w:r w:rsidR="00710329">
        <w:rPr>
          <w:rFonts w:asciiTheme="majorBidi" w:hAnsiTheme="majorBidi" w:cstheme="majorBidi"/>
          <w:color w:val="000000" w:themeColor="text1"/>
        </w:rPr>
        <w:t xml:space="preserve"> first</w:t>
      </w:r>
      <w:r w:rsidR="0084198E">
        <w:rPr>
          <w:rFonts w:asciiTheme="majorBidi" w:hAnsiTheme="majorBidi" w:cstheme="majorBidi"/>
          <w:color w:val="000000" w:themeColor="text1"/>
        </w:rPr>
        <w:t xml:space="preserv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r w:rsidR="0075629C">
        <w:rPr>
          <w:rFonts w:asciiTheme="majorBidi" w:hAnsiTheme="majorBidi" w:cstheme="majorBidi"/>
          <w:color w:val="000000" w:themeColor="text1"/>
        </w:rPr>
        <w:t xml:space="preserve">module </w:t>
      </w:r>
      <w:r w:rsidR="00EB57A2">
        <w:rPr>
          <w:rFonts w:asciiTheme="majorBidi" w:hAnsiTheme="majorBidi" w:cstheme="majorBidi"/>
          <w:color w:val="000000" w:themeColor="text1"/>
        </w:rPr>
        <w:t xml:space="preserve">to a multiscale model of cardiovascular function named </w:t>
      </w:r>
      <w:proofErr w:type="spellStart"/>
      <w:r w:rsidR="00EB57A2">
        <w:rPr>
          <w:rFonts w:asciiTheme="majorBidi" w:hAnsiTheme="majorBidi" w:cstheme="majorBidi"/>
          <w:color w:val="000000" w:themeColor="text1"/>
        </w:rPr>
        <w:t>PyMyoVent</w:t>
      </w:r>
      <w:proofErr w:type="spellEnd"/>
      <w:r w:rsidR="0075629C">
        <w:rPr>
          <w:rFonts w:asciiTheme="majorBidi" w:hAnsiTheme="majorBidi" w:cstheme="majorBidi"/>
          <w:color w:val="000000" w:themeColor="text1"/>
        </w:rPr>
        <w:t xml:space="preserve"> </w:t>
      </w:r>
      <w:r w:rsidR="000E5719">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0E5719">
        <w:rPr>
          <w:rFonts w:asciiTheme="majorBidi" w:hAnsiTheme="majorBidi" w:cstheme="majorBidi"/>
          <w:color w:val="000000" w:themeColor="text1"/>
        </w:rPr>
      </w:r>
      <w:r w:rsidR="000E5719">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(Campbell et al., 2020; Sharifi et al., 2021b)</w:t>
      </w:r>
      <w:r w:rsidR="000E5719">
        <w:rPr>
          <w:rFonts w:asciiTheme="majorBidi" w:hAnsiTheme="majorBidi" w:cstheme="majorBidi"/>
          <w:color w:val="000000" w:themeColor="text1"/>
        </w:rPr>
        <w:fldChar w:fldCharType="end"/>
      </w:r>
      <w:r w:rsidR="00EB57A2">
        <w:rPr>
          <w:rFonts w:asciiTheme="majorBidi" w:hAnsiTheme="majorBidi" w:cstheme="majorBidi"/>
          <w:color w:val="000000" w:themeColor="text1"/>
        </w:rPr>
        <w:t xml:space="preserve"> </w:t>
      </w:r>
      <w:r w:rsidR="0084198E">
        <w:rPr>
          <w:rFonts w:asciiTheme="majorBidi" w:hAnsiTheme="majorBidi" w:cstheme="majorBidi"/>
          <w:color w:val="000000" w:themeColor="text1"/>
        </w:rPr>
        <w:t>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r w:rsidR="00EB57A2">
        <w:rPr>
          <w:rFonts w:asciiTheme="majorBidi" w:hAnsiTheme="majorBidi" w:cstheme="majorBidi"/>
          <w:color w:val="000000" w:themeColor="text1"/>
        </w:rPr>
        <w:t>normalized to</w:t>
      </w:r>
      <w:r w:rsidR="00EB57A2" w:rsidRPr="00B95524">
        <w:rPr>
          <w:rFonts w:asciiTheme="majorBidi" w:hAnsiTheme="majorBidi" w:cstheme="majorBidi"/>
          <w:color w:val="000000" w:themeColor="text1"/>
        </w:rPr>
        <w:t xml:space="preserve"> </w:t>
      </w:r>
      <w:r w:rsidR="00FF0D81" w:rsidRPr="00B95524">
        <w:rPr>
          <w:rFonts w:asciiTheme="majorBidi" w:hAnsiTheme="majorBidi" w:cstheme="majorBidi"/>
          <w:color w:val="000000" w:themeColor="text1"/>
        </w:rPr>
        <w:t xml:space="preserve">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r w:rsidR="004C7D7C">
        <w:rPr>
          <w:rFonts w:asciiTheme="majorBidi" w:hAnsiTheme="majorBidi" w:cstheme="majorBidi"/>
          <w:color w:val="000000" w:themeColor="text1"/>
        </w:rPr>
        <w:t>to drive</w:t>
      </w:r>
      <w:r w:rsidR="00773E65" w:rsidRPr="00B95524">
        <w:rPr>
          <w:rFonts w:asciiTheme="majorBidi" w:hAnsiTheme="majorBidi" w:cstheme="majorBidi"/>
          <w:color w:val="000000" w:themeColor="text1"/>
        </w:rPr>
        <w:t xml:space="preserve">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w:t>
      </w:r>
      <w:r w:rsidR="004C7D7C">
        <w:rPr>
          <w:rFonts w:asciiTheme="majorBidi" w:hAnsiTheme="majorBidi" w:cstheme="majorBidi"/>
          <w:color w:val="000000" w:themeColor="text1"/>
        </w:rPr>
        <w:t>LV</w:t>
      </w:r>
      <w:r w:rsidR="004C7D7C"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aortic stenosis, </w:t>
      </w:r>
      <w:r w:rsidR="004C7D7C">
        <w:rPr>
          <w:rFonts w:asciiTheme="majorBidi" w:hAnsiTheme="majorBidi" w:cstheme="majorBidi"/>
          <w:color w:val="000000" w:themeColor="text1"/>
        </w:rPr>
        <w:t>aortic insufficiency, and</w:t>
      </w:r>
      <w:r w:rsidR="008664C7" w:rsidRPr="00B95524">
        <w:rPr>
          <w:rFonts w:asciiTheme="majorBidi" w:hAnsiTheme="majorBidi" w:cstheme="majorBidi"/>
          <w:color w:val="000000" w:themeColor="text1"/>
        </w:rPr>
        <w:t xml:space="preserve"> mitral </w:t>
      </w:r>
      <w:r w:rsidR="00E33250">
        <w:rPr>
          <w:rFonts w:asciiTheme="majorBidi" w:hAnsiTheme="majorBidi" w:cstheme="majorBidi"/>
        </w:rPr>
        <w:t>insufficiency</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r w:rsidR="00B14090">
        <w:rPr>
          <w:rFonts w:asciiTheme="majorBidi" w:hAnsiTheme="majorBidi" w:cstheme="majorBidi"/>
          <w:color w:val="000000" w:themeColor="text1"/>
        </w:rPr>
        <w:t>the ability of</w:t>
      </w:r>
      <w:r w:rsidR="004D4284">
        <w:rPr>
          <w:rFonts w:asciiTheme="majorBidi" w:hAnsiTheme="majorBidi" w:cstheme="majorBidi"/>
          <w:color w:val="000000" w:themeColor="text1"/>
        </w:rPr>
        <w:t xml:space="preserve"> the</w:t>
      </w:r>
      <w:r w:rsidR="00B14090">
        <w:rPr>
          <w:rFonts w:asciiTheme="majorBidi" w:hAnsiTheme="majorBidi" w:cstheme="majorBidi"/>
          <w:color w:val="000000" w:themeColor="text1"/>
        </w:rPr>
        <w:t xml:space="preserve"> current </w:t>
      </w:r>
      <w:r w:rsidR="001D76F8">
        <w:rPr>
          <w:rFonts w:asciiTheme="majorBidi" w:hAnsiTheme="majorBidi" w:cstheme="majorBidi"/>
          <w:color w:val="000000" w:themeColor="text1"/>
        </w:rPr>
        <w:t>framework</w:t>
      </w:r>
      <w:r w:rsidR="00B14090">
        <w:rPr>
          <w:rFonts w:asciiTheme="majorBidi" w:hAnsiTheme="majorBidi" w:cstheme="majorBidi"/>
          <w:color w:val="000000" w:themeColor="text1"/>
        </w:rPr>
        <w:t xml:space="preserve"> in regaining the </w:t>
      </w:r>
      <w:r w:rsidR="001D76F8">
        <w:rPr>
          <w:rFonts w:asciiTheme="majorBidi" w:hAnsiTheme="majorBidi" w:cstheme="majorBidi"/>
          <w:color w:val="000000" w:themeColor="text1"/>
        </w:rPr>
        <w:t xml:space="preserve">LV size and function </w:t>
      </w:r>
      <w:r w:rsidR="00755C27">
        <w:rPr>
          <w:rFonts w:asciiTheme="majorBidi" w:hAnsiTheme="majorBidi" w:cstheme="majorBidi"/>
          <w:color w:val="000000" w:themeColor="text1"/>
        </w:rPr>
        <w:t xml:space="preserve">(reversal of growth) </w:t>
      </w:r>
      <w:r w:rsidR="001D76F8">
        <w:rPr>
          <w:rFonts w:asciiTheme="majorBidi" w:hAnsiTheme="majorBidi" w:cstheme="majorBidi"/>
          <w:color w:val="000000" w:themeColor="text1"/>
        </w:rPr>
        <w:t xml:space="preserve">when </w:t>
      </w:r>
      <w:r w:rsidR="00755C27">
        <w:rPr>
          <w:rFonts w:asciiTheme="majorBidi" w:hAnsiTheme="majorBidi" w:cstheme="majorBidi"/>
        </w:rPr>
        <w:t>the disease-mimicking perturbation was 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against </w:t>
      </w:r>
      <w:commentRangeStart w:id="95"/>
      <w:commentRangeStart w:id="96"/>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w:t>
      </w:r>
      <w:r w:rsidR="008154AA" w:rsidRPr="00B95524">
        <w:rPr>
          <w:rFonts w:asciiTheme="majorBidi" w:hAnsiTheme="majorBidi" w:cstheme="majorBidi"/>
          <w:color w:val="000000" w:themeColor="text1"/>
        </w:rPr>
        <w:t xml:space="preserve">data </w:t>
      </w:r>
      <w:commentRangeEnd w:id="95"/>
      <w:r w:rsidR="00DB45BB">
        <w:rPr>
          <w:rStyle w:val="CommentReference"/>
        </w:rPr>
        <w:commentReference w:id="95"/>
      </w:r>
      <w:commentRangeEnd w:id="96"/>
      <w:r w:rsidR="001B6CBD">
        <w:rPr>
          <w:rStyle w:val="CommentReference"/>
        </w:rPr>
        <w:commentReference w:id="96"/>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47F55090"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 xml:space="preserve">scale model of cardiovascular function named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xml:space="preserve">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w:t>
      </w:r>
      <w:commentRangeStart w:id="97"/>
      <w:commentRangeStart w:id="98"/>
      <w:r w:rsidR="00644D83" w:rsidRPr="00B95524">
        <w:rPr>
          <w:rFonts w:asciiTheme="majorBidi" w:hAnsiTheme="majorBidi" w:cstheme="majorBidi"/>
        </w:rPr>
        <w:t xml:space="preserve">The original framework was published by Campbell et al. </w:t>
      </w:r>
      <w:r w:rsidR="00433BDF"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CF3478">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CF347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A837C3">
        <w:rPr>
          <w:rFonts w:asciiTheme="majorBidi" w:hAnsiTheme="majorBidi" w:cstheme="majorBidi"/>
        </w:rPr>
        <w:t xml:space="preserve">the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CF3478">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commentRangeEnd w:id="97"/>
      <w:r w:rsidR="00DB45BB">
        <w:rPr>
          <w:rStyle w:val="CommentReference"/>
        </w:rPr>
        <w:commentReference w:id="97"/>
      </w:r>
      <w:commentRangeEnd w:id="98"/>
      <w:r w:rsidR="00A82500">
        <w:rPr>
          <w:rStyle w:val="CommentReference"/>
        </w:rPr>
        <w:commentReference w:id="98"/>
      </w:r>
    </w:p>
    <w:p w14:paraId="59C03659" w14:textId="17DC9ECF" w:rsidR="00000E6D" w:rsidRPr="00B95524" w:rsidRDefault="00BF24DD" w:rsidP="00FD6963">
      <w:pPr>
        <w:spacing w:line="240" w:lineRule="auto"/>
        <w:jc w:val="center"/>
        <w:rPr>
          <w:rFonts w:asciiTheme="majorBidi" w:hAnsiTheme="majorBidi" w:cstheme="majorBidi"/>
        </w:rPr>
      </w:pPr>
      <w:r>
        <w:rPr>
          <w:noProof/>
          <w:sz w:val="16"/>
          <w:szCs w:val="16"/>
        </w:rPr>
        <w:drawing>
          <wp:inline distT="0" distB="0" distL="0" distR="0" wp14:anchorId="05C52CEA" wp14:editId="4A388394">
            <wp:extent cx="5283200" cy="35433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commentRangeStart w:id="99"/>
      <w:commentRangeStart w:id="100"/>
      <w:commentRangeEnd w:id="99"/>
      <w:r w:rsidR="00DB45BB">
        <w:rPr>
          <w:rStyle w:val="CommentReference"/>
        </w:rPr>
        <w:commentReference w:id="99"/>
      </w:r>
      <w:commentRangeEnd w:id="100"/>
      <w:r w:rsidR="00153F94">
        <w:rPr>
          <w:rStyle w:val="CommentReference"/>
        </w:rPr>
        <w:commentReference w:id="100"/>
      </w:r>
    </w:p>
    <w:p w14:paraId="0F9055E0" w14:textId="11CA2907" w:rsidR="00C7389D" w:rsidRPr="00936E55" w:rsidRDefault="00C7389D" w:rsidP="00061BE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01"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A15D39">
        <w:rPr>
          <w:rFonts w:asciiTheme="majorBidi" w:hAnsiTheme="majorBidi" w:cstheme="majorBidi"/>
          <w:b/>
          <w:bCs/>
          <w:noProof/>
        </w:rPr>
        <w:t>1</w:t>
      </w:r>
      <w:r w:rsidR="00B454E0" w:rsidRPr="00B95524">
        <w:rPr>
          <w:rFonts w:asciiTheme="majorBidi" w:hAnsiTheme="majorBidi" w:cstheme="majorBidi"/>
          <w:b/>
          <w:bCs/>
        </w:rPr>
        <w:fldChar w:fldCharType="end"/>
      </w:r>
      <w:bookmarkEnd w:id="101"/>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r w:rsidR="00DB45BB">
        <w:rPr>
          <w:rFonts w:asciiTheme="majorBidi" w:hAnsiTheme="majorBidi" w:cstheme="majorBidi"/>
          <w:b/>
          <w:bCs/>
        </w:rPr>
        <w:t xml:space="preserve">the </w:t>
      </w:r>
      <w:proofErr w:type="spellStart"/>
      <w:r w:rsidR="003F027C" w:rsidRPr="00CB2CEA">
        <w:rPr>
          <w:rFonts w:asciiTheme="majorBidi" w:hAnsiTheme="majorBidi" w:cstheme="majorBidi"/>
          <w:b/>
          <w:bCs/>
        </w:rPr>
        <w:t>PyMyoVent</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5F0223">
        <w:rPr>
          <w:rFonts w:asciiTheme="majorBidi" w:hAnsiTheme="majorBidi" w:cstheme="majorBidi"/>
        </w:rPr>
        <w:t>The b</w:t>
      </w:r>
      <w:commentRangeStart w:id="102"/>
      <w:commentRangeStart w:id="103"/>
      <w:r w:rsidR="001E1D21">
        <w:rPr>
          <w:rFonts w:asciiTheme="majorBidi" w:hAnsiTheme="majorBidi" w:cstheme="majorBidi"/>
        </w:rPr>
        <w:t xml:space="preserve">aroreflex </w:t>
      </w:r>
      <w:r w:rsidR="00CB6F82">
        <w:rPr>
          <w:rFonts w:asciiTheme="majorBidi" w:hAnsiTheme="majorBidi" w:cstheme="majorBidi"/>
        </w:rPr>
        <w:t xml:space="preserve">algorithm </w:t>
      </w:r>
      <w:r w:rsidR="002F4CFC">
        <w:rPr>
          <w:rFonts w:asciiTheme="majorBidi" w:hAnsiTheme="majorBidi" w:cstheme="majorBidi"/>
        </w:rPr>
        <w:t>regulate</w:t>
      </w:r>
      <w:r w:rsidR="00355370">
        <w:rPr>
          <w:rFonts w:asciiTheme="majorBidi" w:hAnsiTheme="majorBidi" w:cstheme="majorBidi"/>
        </w:rPr>
        <w:t xml:space="preserve">s the arterial pressure towards a </w:t>
      </w:r>
      <w:r w:rsidR="00BD4540">
        <w:rPr>
          <w:rFonts w:asciiTheme="majorBidi" w:hAnsiTheme="majorBidi" w:cstheme="majorBidi"/>
        </w:rPr>
        <w:t xml:space="preserve">user-defined </w:t>
      </w:r>
      <w:r w:rsidR="00355370">
        <w:rPr>
          <w:rFonts w:asciiTheme="majorBidi" w:hAnsiTheme="majorBidi" w:cstheme="majorBidi"/>
        </w:rPr>
        <w:t xml:space="preserve">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w:t>
      </w:r>
      <w:r w:rsidR="00BD4540">
        <w:rPr>
          <w:rFonts w:asciiTheme="majorBidi" w:hAnsiTheme="majorBidi" w:cstheme="majorBidi"/>
        </w:rPr>
        <w:t>The g</w:t>
      </w:r>
      <w:r w:rsidR="005538F1">
        <w:rPr>
          <w:rFonts w:asciiTheme="majorBidi" w:hAnsiTheme="majorBidi" w:cstheme="majorBidi"/>
        </w:rPr>
        <w:t>rowth algorithm</w:t>
      </w:r>
      <w:r w:rsidR="00B05B3F">
        <w:rPr>
          <w:rFonts w:asciiTheme="majorBidi" w:hAnsiTheme="majorBidi" w:cstheme="majorBidi"/>
        </w:rPr>
        <w:t xml:space="preserve"> drives concentric </w:t>
      </w:r>
      <w:r w:rsidR="00ED6EFB">
        <w:rPr>
          <w:rFonts w:asciiTheme="majorBidi" w:hAnsiTheme="majorBidi" w:cstheme="majorBidi"/>
        </w:rPr>
        <w:t>growth (</w:t>
      </w:r>
      <w:r w:rsidR="00017127">
        <w:rPr>
          <w:rFonts w:asciiTheme="majorBidi" w:hAnsiTheme="majorBidi" w:cstheme="majorBidi"/>
        </w:rPr>
        <w:t xml:space="preserve">wall thickening / thinning) </w:t>
      </w:r>
      <w:r w:rsidR="00407D08">
        <w:rPr>
          <w:rFonts w:asciiTheme="majorBidi" w:hAnsiTheme="majorBidi" w:cstheme="majorBidi"/>
        </w:rPr>
        <w:t xml:space="preserve">using </w:t>
      </w:r>
      <w:r w:rsidR="0053637F">
        <w:rPr>
          <w:rFonts w:asciiTheme="majorBidi" w:hAnsiTheme="majorBidi" w:cstheme="majorBidi"/>
        </w:rPr>
        <w:t xml:space="preserve">myosin ATPase </w:t>
      </w:r>
      <w:r w:rsidR="00E04A4B">
        <w:rPr>
          <w:rFonts w:asciiTheme="majorBidi" w:hAnsiTheme="majorBidi" w:cstheme="majorBidi"/>
        </w:rPr>
        <w:t xml:space="preserve">normalized by myofibrillar volume. </w:t>
      </w:r>
      <w:r w:rsidR="00061BE9">
        <w:rPr>
          <w:rFonts w:asciiTheme="majorBidi" w:hAnsiTheme="majorBidi" w:cstheme="majorBidi"/>
        </w:rPr>
        <w:t xml:space="preserve">Whereas the eccentric growth (chamber dilation / constriction) </w:t>
      </w:r>
      <w:r w:rsidR="00C93728">
        <w:rPr>
          <w:rFonts w:asciiTheme="majorBidi" w:hAnsiTheme="majorBidi" w:cstheme="majorBidi"/>
        </w:rPr>
        <w:t xml:space="preserve">is driven </w:t>
      </w:r>
      <w:r w:rsidR="00061BE9">
        <w:rPr>
          <w:rFonts w:asciiTheme="majorBidi" w:hAnsiTheme="majorBidi" w:cstheme="majorBidi"/>
        </w:rPr>
        <w:t xml:space="preserve">using </w:t>
      </w:r>
      <w:r w:rsidR="00F46783">
        <w:rPr>
          <w:rFonts w:asciiTheme="majorBidi" w:hAnsiTheme="majorBidi" w:cstheme="majorBidi"/>
        </w:rPr>
        <w:t>intracellular</w:t>
      </w:r>
      <w:r w:rsidR="00061BE9">
        <w:rPr>
          <w:rFonts w:asciiTheme="majorBidi" w:hAnsiTheme="majorBidi" w:cstheme="majorBidi"/>
        </w:rPr>
        <w:t xml:space="preserve"> passive stress. </w:t>
      </w:r>
      <w:r w:rsidR="003C3F78">
        <w:rPr>
          <w:rFonts w:asciiTheme="majorBidi" w:hAnsiTheme="majorBidi" w:cstheme="majorBidi"/>
        </w:rPr>
        <w:t xml:space="preserve">Adapted from </w:t>
      </w:r>
      <w:r w:rsidR="00376DB3">
        <w:rPr>
          <w:rFonts w:asciiTheme="majorBidi" w:hAnsiTheme="majorBidi" w:cstheme="majorBidi"/>
        </w:rPr>
        <w:t xml:space="preserve">Campbell et al. </w:t>
      </w:r>
      <w:r w:rsidR="00376DB3">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376DB3">
        <w:rPr>
          <w:rFonts w:asciiTheme="majorBidi" w:hAnsiTheme="majorBidi" w:cstheme="majorBidi"/>
        </w:rPr>
        <w:fldChar w:fldCharType="separate"/>
      </w:r>
      <w:r w:rsidR="00CF3478">
        <w:rPr>
          <w:rFonts w:asciiTheme="majorBidi" w:hAnsiTheme="majorBidi" w:cstheme="majorBidi"/>
          <w:noProof/>
        </w:rPr>
        <w:t>(Campbell et al., 2020)</w:t>
      </w:r>
      <w:r w:rsidR="00376DB3">
        <w:rPr>
          <w:rFonts w:asciiTheme="majorBidi" w:hAnsiTheme="majorBidi" w:cstheme="majorBidi"/>
        </w:rPr>
        <w:fldChar w:fldCharType="end"/>
      </w:r>
      <w:r w:rsidR="00376DB3">
        <w:rPr>
          <w:rFonts w:asciiTheme="majorBidi" w:hAnsiTheme="majorBidi" w:cstheme="majorBidi"/>
        </w:rPr>
        <w:t xml:space="preserve"> and </w:t>
      </w:r>
      <w:r w:rsidR="003C3F78">
        <w:rPr>
          <w:rFonts w:asciiTheme="majorBidi" w:hAnsiTheme="majorBidi" w:cstheme="majorBidi"/>
        </w:rPr>
        <w:t xml:space="preserve">Sharifi et al. </w:t>
      </w:r>
      <w:r w:rsidR="003C3F78">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3C3F78">
        <w:rPr>
          <w:rFonts w:asciiTheme="majorBidi" w:hAnsiTheme="majorBidi" w:cstheme="majorBidi"/>
        </w:rPr>
        <w:fldChar w:fldCharType="separate"/>
      </w:r>
      <w:r w:rsidR="00CF3478">
        <w:rPr>
          <w:rFonts w:asciiTheme="majorBidi" w:hAnsiTheme="majorBidi" w:cstheme="majorBidi"/>
          <w:noProof/>
        </w:rPr>
        <w:t>(Sharifi et al., 2021b)</w:t>
      </w:r>
      <w:r w:rsidR="003C3F78">
        <w:rPr>
          <w:rFonts w:asciiTheme="majorBidi" w:hAnsiTheme="majorBidi" w:cstheme="majorBidi"/>
        </w:rPr>
        <w:fldChar w:fldCharType="end"/>
      </w:r>
      <w:r w:rsidR="008216BD">
        <w:rPr>
          <w:rFonts w:asciiTheme="majorBidi" w:hAnsiTheme="majorBidi" w:cstheme="majorBidi"/>
        </w:rPr>
        <w:t>.</w:t>
      </w:r>
      <w:r w:rsidR="002054FF">
        <w:rPr>
          <w:rFonts w:asciiTheme="majorBidi" w:hAnsiTheme="majorBidi" w:cstheme="majorBidi"/>
        </w:rPr>
        <w:t xml:space="preserve"> </w:t>
      </w:r>
      <w:commentRangeEnd w:id="102"/>
      <w:r w:rsidR="00DB45BB">
        <w:rPr>
          <w:rStyle w:val="CommentReference"/>
        </w:rPr>
        <w:commentReference w:id="102"/>
      </w:r>
      <w:commentRangeEnd w:id="103"/>
      <w:r w:rsidR="008D6DB9">
        <w:rPr>
          <w:rStyle w:val="CommentReference"/>
        </w:rPr>
        <w:commentReference w:id="103"/>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5E1BB3C0"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w:t>
      </w:r>
      <w:proofErr w:type="spellStart"/>
      <w:r w:rsidRPr="00B95524">
        <w:rPr>
          <w:rFonts w:asciiTheme="majorBidi" w:hAnsiTheme="majorBidi" w:cstheme="majorBidi"/>
        </w:rPr>
        <w:t>PyMyoVent</w:t>
      </w:r>
      <w:proofErr w:type="spellEnd"/>
      <w:r w:rsidRPr="00B95524">
        <w:rPr>
          <w:rFonts w:asciiTheme="majorBidi" w:hAnsiTheme="majorBidi" w:cstheme="majorBidi"/>
        </w:rPr>
        <w:t xml:space="preserve"> </w:t>
      </w:r>
      <w:r w:rsidR="00F652AB"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CF3478">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(Fig</w:t>
      </w:r>
      <w:r w:rsidR="00141909">
        <w:rPr>
          <w:rFonts w:asciiTheme="majorBidi" w:hAnsiTheme="majorBidi" w:cstheme="majorBidi"/>
        </w:rPr>
        <w:t>ure</w:t>
      </w:r>
      <w:r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commentRangeStart w:id="104"/>
      <w:commentRangeStart w:id="105"/>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00954FB2">
        <w:rPr>
          <w:rFonts w:asciiTheme="majorBidi" w:hAnsiTheme="majorBidi" w:cstheme="majorBidi"/>
        </w:rPr>
        <w:t xml:space="preserve">user-defined </w:t>
      </w:r>
      <w:r w:rsidRPr="00B95524">
        <w:rPr>
          <w:rFonts w:asciiTheme="majorBidi" w:hAnsiTheme="majorBidi" w:cstheme="majorBidi"/>
        </w:rPr>
        <w:t>setpoint.</w:t>
      </w:r>
      <w:commentRangeEnd w:id="104"/>
      <w:r w:rsidR="00DB45BB">
        <w:rPr>
          <w:rStyle w:val="CommentReference"/>
        </w:rPr>
        <w:commentReference w:id="104"/>
      </w:r>
      <w:commentRangeEnd w:id="105"/>
      <w:r w:rsidR="00D86262">
        <w:rPr>
          <w:rStyle w:val="CommentReference"/>
        </w:rPr>
        <w:commentReference w:id="105"/>
      </w:r>
      <w:r w:rsidR="00FC37C2">
        <w:rPr>
          <w:rFonts w:asciiTheme="majorBidi" w:hAnsiTheme="majorBidi" w:cstheme="majorBidi"/>
        </w:rPr>
        <w:t xml:space="preserve"> </w:t>
      </w:r>
      <w:r w:rsidR="00BF0D48">
        <w:rPr>
          <w:rFonts w:asciiTheme="majorBidi" w:hAnsiTheme="majorBidi" w:cstheme="majorBidi"/>
        </w:rPr>
        <w:t xml:space="preserve">This </w:t>
      </w:r>
      <w:r w:rsidR="001B0921">
        <w:rPr>
          <w:rFonts w:asciiTheme="majorBidi" w:hAnsiTheme="majorBidi" w:cstheme="majorBidi"/>
        </w:rPr>
        <w:t>was accomplished</w:t>
      </w:r>
      <w:r w:rsidR="00F70134">
        <w:rPr>
          <w:rFonts w:asciiTheme="majorBidi" w:hAnsiTheme="majorBidi" w:cstheme="majorBidi"/>
        </w:rPr>
        <w:t xml:space="preserve"> by modulating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933EF9">
        <w:lastRenderedPageBreak/>
        <w:t>molecular-level function of both the thick and the thin myofilaments</w:t>
      </w:r>
      <w:r w:rsidR="001C1ACD" w:rsidRPr="00B95524">
        <w:rPr>
          <w:rFonts w:asciiTheme="majorBidi" w:hAnsiTheme="majorBidi" w:cstheme="majorBidi"/>
        </w:rPr>
        <w:t xml:space="preserve">, and vascular tone. </w:t>
      </w:r>
      <w:r w:rsidRPr="00B95524">
        <w:rPr>
          <w:rFonts w:asciiTheme="majorBidi" w:hAnsiTheme="majorBidi" w:cstheme="majorBidi"/>
        </w:rPr>
        <w:t xml:space="preserve">It was shown that the baroreflex </w:t>
      </w:r>
      <w:r w:rsidR="007E59F5">
        <w:rPr>
          <w:rFonts w:asciiTheme="majorBidi" w:hAnsiTheme="majorBidi" w:cstheme="majorBidi"/>
        </w:rPr>
        <w:t>algorithm</w:t>
      </w:r>
      <w:r w:rsidRPr="00B95524">
        <w:rPr>
          <w:rFonts w:asciiTheme="majorBidi" w:hAnsiTheme="majorBidi" w:cstheme="majorBidi"/>
        </w:rPr>
        <w:t xml:space="preserve"> was able to regulate </w:t>
      </w:r>
      <w:r w:rsidR="00D90921">
        <w:rPr>
          <w:rFonts w:asciiTheme="majorBidi" w:hAnsiTheme="majorBidi" w:cstheme="majorBidi"/>
        </w:rPr>
        <w:t xml:space="preserve">arterial pressure towards setpoints ranging </w:t>
      </w:r>
      <w:r w:rsidR="008C4CA6" w:rsidRPr="00B95524">
        <w:rPr>
          <w:rFonts w:asciiTheme="majorBidi" w:hAnsiTheme="majorBidi" w:cstheme="majorBidi"/>
        </w:rPr>
        <w:t xml:space="preserve">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w:t>
      </w:r>
      <w:r w:rsidR="00EF3552" w:rsidRPr="00B95524">
        <w:rPr>
          <w:rFonts w:asciiTheme="majorBidi" w:hAnsiTheme="majorBidi" w:cstheme="majorBidi"/>
        </w:rPr>
        <w:t xml:space="preserve"> </w:t>
      </w:r>
      <w:r w:rsidRPr="00B95524">
        <w:rPr>
          <w:rFonts w:asciiTheme="majorBidi" w:hAnsiTheme="majorBidi" w:cstheme="majorBidi"/>
        </w:rPr>
        <w:t xml:space="preserve">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commentRangeStart w:id="106"/>
      <w:r w:rsidRPr="00B95524">
        <w:rPr>
          <w:rFonts w:asciiTheme="majorBidi" w:hAnsiTheme="majorBidi" w:cstheme="majorBidi"/>
        </w:rPr>
        <w:t>Growth module</w:t>
      </w:r>
      <w:commentRangeEnd w:id="106"/>
      <w:r w:rsidR="003375AB">
        <w:rPr>
          <w:rStyle w:val="CommentReference"/>
          <w:rFonts w:eastAsiaTheme="minorHAnsi" w:cstheme="minorBidi"/>
          <w:b w:val="0"/>
        </w:rPr>
        <w:commentReference w:id="106"/>
      </w:r>
    </w:p>
    <w:p w14:paraId="1FA40D79" w14:textId="7ED77945" w:rsidR="00567FEE" w:rsidRPr="00CD4F3F" w:rsidRDefault="00C57ADF" w:rsidP="00546E0B">
      <w:pPr>
        <w:spacing w:line="240" w:lineRule="auto"/>
        <w:jc w:val="both"/>
        <w:rPr>
          <w:rFonts w:asciiTheme="majorBidi" w:hAnsiTheme="majorBidi" w:cstheme="majorBidi"/>
        </w:rPr>
      </w:pPr>
      <w:r>
        <w:rPr>
          <w:rFonts w:asciiTheme="majorBidi" w:hAnsiTheme="majorBidi" w:cstheme="majorBidi"/>
        </w:rPr>
        <w:t xml:space="preserve">The growth module </w:t>
      </w:r>
      <w:r w:rsidR="00C76E70">
        <w:rPr>
          <w:rFonts w:asciiTheme="majorBidi" w:hAnsiTheme="majorBidi" w:cstheme="majorBidi"/>
        </w:rPr>
        <w:t xml:space="preserve">algorithm was inspired </w:t>
      </w:r>
      <w:r w:rsidR="00834E08">
        <w:rPr>
          <w:rFonts w:asciiTheme="majorBidi" w:hAnsiTheme="majorBidi" w:cstheme="majorBidi"/>
        </w:rPr>
        <w:t xml:space="preserve">by the underlying biology. </w:t>
      </w:r>
      <w:r w:rsidR="002B0CBF" w:rsidRPr="00053351">
        <w:rPr>
          <w:rFonts w:asciiTheme="majorBidi" w:hAnsiTheme="majorBidi" w:cstheme="majorBidi"/>
          <w:i/>
          <w:iCs/>
        </w:rPr>
        <w:t>In vivo</w:t>
      </w:r>
      <w:r w:rsidR="002B0CBF">
        <w:rPr>
          <w:rFonts w:asciiTheme="majorBidi" w:hAnsiTheme="majorBidi" w:cstheme="majorBidi"/>
        </w:rPr>
        <w:t xml:space="preserve">, </w:t>
      </w:r>
      <w:r w:rsidR="00411FB8">
        <w:rPr>
          <w:rFonts w:asciiTheme="majorBidi" w:hAnsiTheme="majorBidi" w:cstheme="majorBidi"/>
        </w:rPr>
        <w:t>growth stimuli</w:t>
      </w:r>
      <w:r w:rsidR="00071EF9">
        <w:rPr>
          <w:rFonts w:asciiTheme="majorBidi" w:hAnsiTheme="majorBidi" w:cstheme="majorBidi"/>
        </w:rPr>
        <w:t xml:space="preserve"> signals</w:t>
      </w:r>
      <w:r w:rsidR="002B0CBF">
        <w:rPr>
          <w:rFonts w:asciiTheme="majorBidi" w:hAnsiTheme="majorBidi" w:cstheme="majorBidi"/>
        </w:rPr>
        <w:t xml:space="preserve"> </w:t>
      </w:r>
      <w:r w:rsidR="00234ACB">
        <w:rPr>
          <w:rFonts w:asciiTheme="majorBidi" w:hAnsiTheme="majorBidi" w:cstheme="majorBidi"/>
        </w:rPr>
        <w:t xml:space="preserve">trigger </w:t>
      </w:r>
      <w:r w:rsidR="007960F7">
        <w:rPr>
          <w:rFonts w:asciiTheme="majorBidi" w:hAnsiTheme="majorBidi" w:cstheme="majorBidi"/>
        </w:rPr>
        <w:t>a complex pathological</w:t>
      </w:r>
      <w:r w:rsidR="00234ACB">
        <w:rPr>
          <w:rFonts w:asciiTheme="majorBidi" w:hAnsiTheme="majorBidi" w:cstheme="majorBidi"/>
        </w:rPr>
        <w:t xml:space="preserve"> downstream </w:t>
      </w:r>
      <w:r w:rsidR="00B62C29">
        <w:rPr>
          <w:rFonts w:asciiTheme="majorBidi" w:hAnsiTheme="majorBidi" w:cstheme="majorBidi"/>
        </w:rPr>
        <w:t xml:space="preserve">signaling pathway </w:t>
      </w:r>
      <w:r w:rsidR="00413F93">
        <w:rPr>
          <w:rFonts w:asciiTheme="majorBidi" w:hAnsiTheme="majorBidi" w:cstheme="majorBidi"/>
        </w:rPr>
        <w:t>that promote</w:t>
      </w:r>
      <w:r w:rsidR="00A13866">
        <w:rPr>
          <w:rFonts w:asciiTheme="majorBidi" w:hAnsiTheme="majorBidi" w:cstheme="majorBidi"/>
        </w:rPr>
        <w:t xml:space="preserve">s cell growth and ventricular enlargement. </w:t>
      </w:r>
      <w:r w:rsidR="00797522">
        <w:rPr>
          <w:rFonts w:asciiTheme="majorBidi" w:hAnsiTheme="majorBidi" w:cstheme="majorBidi"/>
        </w:rPr>
        <w:t>In</w:t>
      </w:r>
      <w:r w:rsidR="001B0921">
        <w:rPr>
          <w:rFonts w:asciiTheme="majorBidi" w:hAnsiTheme="majorBidi" w:cstheme="majorBidi"/>
        </w:rPr>
        <w:t xml:space="preserve"> the</w:t>
      </w:r>
      <w:r w:rsidR="00797522">
        <w:rPr>
          <w:rFonts w:asciiTheme="majorBidi" w:hAnsiTheme="majorBidi" w:cstheme="majorBidi"/>
        </w:rPr>
        <w:t xml:space="preserve"> current model,</w:t>
      </w:r>
      <w:r w:rsidR="00E1585F">
        <w:rPr>
          <w:rFonts w:asciiTheme="majorBidi" w:hAnsiTheme="majorBidi" w:cstheme="majorBidi"/>
        </w:rPr>
        <w:t xml:space="preserve"> </w:t>
      </w:r>
      <w:r w:rsidR="003B2AE5">
        <w:rPr>
          <w:rFonts w:asciiTheme="majorBidi" w:hAnsiTheme="majorBidi" w:cstheme="majorBidi"/>
        </w:rPr>
        <w:t>a</w:t>
      </w:r>
      <w:r w:rsidR="00E1585F">
        <w:rPr>
          <w:rFonts w:asciiTheme="majorBidi" w:hAnsiTheme="majorBidi" w:cstheme="majorBidi"/>
        </w:rPr>
        <w:t xml:space="preserve"> growth</w:t>
      </w:r>
      <w:r w:rsidR="00E94B60">
        <w:rPr>
          <w:rFonts w:asciiTheme="majorBidi" w:hAnsiTheme="majorBidi" w:cstheme="majorBidi"/>
        </w:rPr>
        <w:t xml:space="preserve"> stimulus</w:t>
      </w:r>
      <w:r w:rsidR="00E1585F">
        <w:rPr>
          <w:rFonts w:asciiTheme="majorBidi" w:hAnsiTheme="majorBidi" w:cstheme="majorBidi"/>
        </w:rPr>
        <w:t xml:space="preserve"> signal</w:t>
      </w:r>
      <w:r w:rsidR="006C01A3">
        <w:rPr>
          <w:rFonts w:asciiTheme="majorBidi" w:hAnsiTheme="majorBidi" w:cstheme="majorBidi"/>
        </w:rPr>
        <w:t xml:space="preserve"> (S</w:t>
      </w:r>
      <w:r w:rsidR="00CA25C2">
        <w:rPr>
          <w:rFonts w:asciiTheme="majorBidi" w:hAnsiTheme="majorBidi" w:cstheme="majorBidi"/>
          <w:vertAlign w:val="subscript"/>
        </w:rPr>
        <w:t>i</w:t>
      </w:r>
      <w:r w:rsidR="00CA25C2">
        <w:rPr>
          <w:rFonts w:asciiTheme="majorBidi" w:hAnsiTheme="majorBidi" w:cstheme="majorBidi"/>
        </w:rPr>
        <w:t>)</w:t>
      </w:r>
      <w:r w:rsidR="00E1585F">
        <w:rPr>
          <w:rFonts w:asciiTheme="majorBidi" w:hAnsiTheme="majorBidi" w:cstheme="majorBidi"/>
        </w:rPr>
        <w:t xml:space="preserve"> transduce</w:t>
      </w:r>
      <w:r w:rsidR="003B2AE5">
        <w:rPr>
          <w:rFonts w:asciiTheme="majorBidi" w:hAnsiTheme="majorBidi" w:cstheme="majorBidi"/>
        </w:rPr>
        <w:t>s</w:t>
      </w:r>
      <w:r w:rsidR="00E1585F">
        <w:rPr>
          <w:rFonts w:asciiTheme="majorBidi" w:hAnsiTheme="majorBidi" w:cstheme="majorBidi"/>
        </w:rPr>
        <w:t xml:space="preserve"> into </w:t>
      </w:r>
      <w:r w:rsidR="003B2AE5">
        <w:rPr>
          <w:rFonts w:asciiTheme="majorBidi" w:hAnsiTheme="majorBidi" w:cstheme="majorBidi"/>
        </w:rPr>
        <w:t xml:space="preserve">a </w:t>
      </w:r>
      <w:r w:rsidR="00E1585F">
        <w:rPr>
          <w:rFonts w:asciiTheme="majorBidi" w:hAnsiTheme="majorBidi" w:cstheme="majorBidi"/>
        </w:rPr>
        <w:t xml:space="preserve">normalized growth signal </w:t>
      </w:r>
      <w:proofErr w:type="spellStart"/>
      <w:proofErr w:type="gramStart"/>
      <w:r w:rsidR="00E1585F">
        <w:rPr>
          <w:rFonts w:asciiTheme="majorBidi" w:hAnsiTheme="majorBidi" w:cstheme="majorBidi"/>
        </w:rPr>
        <w:t>G</w:t>
      </w:r>
      <w:r w:rsidR="00E1585F">
        <w:rPr>
          <w:rFonts w:asciiTheme="majorBidi" w:hAnsiTheme="majorBidi" w:cstheme="majorBidi"/>
          <w:vertAlign w:val="subscript"/>
        </w:rPr>
        <w:t>a,i</w:t>
      </w:r>
      <w:proofErr w:type="spellEnd"/>
      <w:proofErr w:type="gramEnd"/>
      <w:r w:rsidR="00E1585F">
        <w:rPr>
          <w:rFonts w:asciiTheme="majorBidi" w:hAnsiTheme="majorBidi" w:cstheme="majorBidi"/>
        </w:rPr>
        <w:t xml:space="preserve"> that </w:t>
      </w:r>
      <w:r w:rsidR="00BD75CF">
        <w:rPr>
          <w:rFonts w:asciiTheme="majorBidi" w:hAnsiTheme="majorBidi" w:cstheme="majorBidi"/>
        </w:rPr>
        <w:t xml:space="preserve">represents the net result of triggered </w:t>
      </w:r>
      <w:r w:rsidR="00141BA4">
        <w:rPr>
          <w:rFonts w:asciiTheme="majorBidi" w:hAnsiTheme="majorBidi" w:cstheme="majorBidi"/>
        </w:rPr>
        <w:t>upstream signals</w:t>
      </w:r>
      <w:r w:rsidR="00BD75CF">
        <w:rPr>
          <w:rFonts w:asciiTheme="majorBidi" w:hAnsiTheme="majorBidi" w:cstheme="majorBidi"/>
        </w:rPr>
        <w:t xml:space="preserve"> within the cell. </w:t>
      </w:r>
      <w:r w:rsidR="0005129F">
        <w:rPr>
          <w:rFonts w:asciiTheme="majorBidi" w:hAnsiTheme="majorBidi" w:cstheme="majorBidi"/>
        </w:rPr>
        <w:t xml:space="preserve">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4282D8EA"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17F51">
        <w:rPr>
          <w:rFonts w:asciiTheme="majorBidi" w:hAnsiTheme="majorBidi" w:cstheme="majorBidi"/>
          <w:position w:val="-80"/>
        </w:rPr>
        <w:object w:dxaOrig="4540" w:dyaOrig="1720" w14:anchorId="44A2E3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6.75pt;height:85.55pt;mso-width-percent:0;mso-height-percent:0;mso-width-percent:0;mso-height-percent:0" o:ole="">
            <v:imagedata r:id="rId14" o:title=""/>
          </v:shape>
          <o:OLEObject Type="Embed" ProgID="Equation.DSMT4" ShapeID="_x0000_i1025" DrawAspect="Content" ObjectID="_1703511954" r:id="rId15"/>
        </w:object>
      </w:r>
      <w:r w:rsidRPr="00B95524">
        <w:rPr>
          <w:rFonts w:asciiTheme="majorBidi" w:hAnsiTheme="majorBidi" w:cstheme="majorBidi"/>
        </w:rPr>
        <w:t xml:space="preserve"> </w:t>
      </w:r>
      <w:r w:rsidRPr="00B95524">
        <w:rPr>
          <w:rFonts w:asciiTheme="majorBidi" w:hAnsiTheme="majorBidi" w:cstheme="majorBidi"/>
        </w:rPr>
        <w:tab/>
      </w:r>
      <w:bookmarkStart w:id="107"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108"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108"/>
      <w:r w:rsidR="00774DDD" w:rsidRPr="00B95524">
        <w:rPr>
          <w:rFonts w:asciiTheme="majorBidi" w:hAnsiTheme="majorBidi" w:cstheme="majorBidi"/>
        </w:rPr>
        <w:fldChar w:fldCharType="end"/>
      </w:r>
      <w:bookmarkEnd w:id="107"/>
    </w:p>
    <w:p w14:paraId="7611860D" w14:textId="69F5758F" w:rsidR="00F929C6" w:rsidRDefault="00F21147" w:rsidP="00840FCD">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commentRangeStart w:id="109"/>
      <w:commentRangeStart w:id="110"/>
      <w:proofErr w:type="spellStart"/>
      <w:proofErr w:type="gramStart"/>
      <w:r w:rsidRPr="00B95524">
        <w:rPr>
          <w:rFonts w:asciiTheme="majorBidi" w:hAnsiTheme="majorBidi" w:cstheme="majorBidi"/>
        </w:rPr>
        <w:t>k</w:t>
      </w:r>
      <w:r w:rsidR="00E5604A">
        <w:rPr>
          <w:rFonts w:asciiTheme="majorBidi" w:hAnsiTheme="majorBidi" w:cstheme="majorBidi"/>
          <w:vertAlign w:val="subscript"/>
        </w:rPr>
        <w:t>a</w:t>
      </w:r>
      <w:r w:rsidR="00C0120C">
        <w:rPr>
          <w:rFonts w:asciiTheme="majorBidi" w:hAnsiTheme="majorBidi" w:cstheme="majorBidi"/>
          <w:vertAlign w:val="subscript"/>
        </w:rPr>
        <w:t>,i</w:t>
      </w:r>
      <w:commentRangeEnd w:id="109"/>
      <w:proofErr w:type="spellEnd"/>
      <w:proofErr w:type="gramEnd"/>
      <w:r w:rsidR="00EC1AF7">
        <w:rPr>
          <w:rStyle w:val="CommentReference"/>
        </w:rPr>
        <w:commentReference w:id="109"/>
      </w:r>
      <w:commentRangeEnd w:id="110"/>
      <w:r w:rsidR="00E773CD">
        <w:rPr>
          <w:rStyle w:val="CommentReference"/>
        </w:rPr>
        <w:commentReference w:id="110"/>
      </w:r>
      <w:r w:rsidRPr="00B95524">
        <w:rPr>
          <w:rFonts w:asciiTheme="majorBidi" w:hAnsiTheme="majorBidi" w:cstheme="majorBidi"/>
        </w:rPr>
        <w:t xml:space="preserve"> is a </w:t>
      </w:r>
      <w:r w:rsidR="008F4EAC">
        <w:rPr>
          <w:rFonts w:asciiTheme="majorBidi" w:hAnsiTheme="majorBidi" w:cstheme="majorBidi"/>
        </w:rPr>
        <w:t xml:space="preserve">rate </w:t>
      </w:r>
      <w:r w:rsidRPr="00B95524">
        <w:rPr>
          <w:rFonts w:asciiTheme="majorBidi" w:hAnsiTheme="majorBidi" w:cstheme="majorBidi"/>
        </w:rPr>
        <w:t xml:space="preserve">constant </w:t>
      </w:r>
      <w:r w:rsidR="00765678">
        <w:rPr>
          <w:rFonts w:asciiTheme="majorBidi" w:hAnsiTheme="majorBidi" w:cstheme="majorBidi"/>
        </w:rPr>
        <w:t>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r w:rsidR="007A552F">
        <w:rPr>
          <w:rFonts w:asciiTheme="majorBidi" w:hAnsiTheme="majorBidi" w:cstheme="majorBidi"/>
        </w:rPr>
        <w:t>G</w:t>
      </w:r>
      <w:r w:rsidR="00AF3657">
        <w:rPr>
          <w:rFonts w:asciiTheme="majorBidi" w:hAnsiTheme="majorBidi" w:cstheme="majorBidi"/>
          <w:vertAlign w:val="subscript"/>
        </w:rPr>
        <w:t>a,i</w:t>
      </w:r>
      <w:proofErr w:type="spell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 xml:space="preserve">(setpoint) for </w:t>
      </w:r>
      <w:r w:rsidR="001B0921">
        <w:rPr>
          <w:rFonts w:asciiTheme="majorBidi" w:hAnsiTheme="majorBidi" w:cstheme="majorBidi"/>
        </w:rPr>
        <w:t xml:space="preserve">the </w:t>
      </w:r>
      <w:r w:rsidR="0053527E">
        <w:rPr>
          <w:rFonts w:asciiTheme="majorBidi" w:hAnsiTheme="majorBidi" w:cstheme="majorBidi"/>
        </w:rPr>
        <w:t>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commentRangeStart w:id="111"/>
      <w:commentRangeStart w:id="112"/>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r w:rsidR="007A552F">
        <w:rPr>
          <w:rFonts w:asciiTheme="majorBidi" w:hAnsiTheme="majorBidi" w:cstheme="majorBidi"/>
        </w:rPr>
        <w:t>G</w:t>
      </w:r>
      <w:r w:rsidR="00F929C6">
        <w:rPr>
          <w:rFonts w:asciiTheme="majorBidi" w:hAnsiTheme="majorBidi" w:cstheme="majorBidi"/>
          <w:vertAlign w:val="subscript"/>
        </w:rPr>
        <w:t>a,i</w:t>
      </w:r>
      <w:proofErr w:type="spell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w:t>
      </w:r>
      <w:r w:rsidR="0036093B">
        <w:rPr>
          <w:rFonts w:asciiTheme="majorBidi" w:hAnsiTheme="majorBidi" w:cstheme="majorBidi"/>
        </w:rPr>
        <w:t xml:space="preserve">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36093B">
        <w:rPr>
          <w:rFonts w:asciiTheme="majorBidi" w:hAnsiTheme="majorBidi" w:cstheme="majorBidi"/>
        </w:rPr>
        <w:t>.</w:t>
      </w:r>
      <w:commentRangeEnd w:id="111"/>
      <w:r w:rsidR="00EC1AF7">
        <w:rPr>
          <w:rStyle w:val="CommentReference"/>
        </w:rPr>
        <w:commentReference w:id="111"/>
      </w:r>
      <w:commentRangeEnd w:id="112"/>
      <w:r w:rsidR="00181544">
        <w:rPr>
          <w:rStyle w:val="CommentReference"/>
        </w:rPr>
        <w:commentReference w:id="112"/>
      </w:r>
      <w:r w:rsidR="00FC58E6">
        <w:rPr>
          <w:rFonts w:asciiTheme="majorBidi" w:hAnsiTheme="majorBidi" w:cstheme="majorBidi"/>
        </w:rPr>
        <w:t xml:space="preserve"> </w:t>
      </w:r>
      <w:r w:rsidR="00667000" w:rsidRPr="00E96859">
        <w:rPr>
          <w:rFonts w:asciiTheme="majorBidi" w:hAnsiTheme="majorBidi" w:cstheme="majorBidi"/>
          <w:i/>
          <w:iCs/>
        </w:rPr>
        <w:t>In vivo</w:t>
      </w:r>
      <w:r w:rsidR="00667000">
        <w:rPr>
          <w:rFonts w:asciiTheme="majorBidi" w:hAnsiTheme="majorBidi" w:cstheme="majorBidi"/>
        </w:rPr>
        <w:t xml:space="preserve">, </w:t>
      </w:r>
      <w:r w:rsidR="001B0921">
        <w:rPr>
          <w:rFonts w:asciiTheme="majorBidi" w:hAnsiTheme="majorBidi" w:cstheme="majorBidi"/>
        </w:rPr>
        <w:t>t</w:t>
      </w:r>
      <w:r w:rsidR="00B9633B">
        <w:rPr>
          <w:rFonts w:asciiTheme="majorBidi" w:hAnsiTheme="majorBidi" w:cstheme="majorBidi"/>
        </w:rPr>
        <w:t>h</w:t>
      </w:r>
      <w:r w:rsidR="00FC58E6">
        <w:rPr>
          <w:rFonts w:asciiTheme="majorBidi" w:hAnsiTheme="majorBidi" w:cstheme="majorBidi"/>
        </w:rPr>
        <w:t>ese b</w:t>
      </w:r>
      <w:r w:rsidR="00B9633B">
        <w:rPr>
          <w:rFonts w:asciiTheme="majorBidi" w:hAnsiTheme="majorBidi" w:cstheme="majorBidi"/>
        </w:rPr>
        <w:t xml:space="preserve">ounds mimic the </w:t>
      </w:r>
      <w:r w:rsidR="00A318DC">
        <w:rPr>
          <w:rFonts w:asciiTheme="majorBidi" w:hAnsiTheme="majorBidi" w:cstheme="majorBidi"/>
        </w:rPr>
        <w:t>saturated</w:t>
      </w:r>
      <w:r w:rsidR="00E505F1">
        <w:rPr>
          <w:rFonts w:asciiTheme="majorBidi" w:hAnsiTheme="majorBidi" w:cstheme="majorBidi"/>
        </w:rPr>
        <w:t xml:space="preserve"> </w:t>
      </w:r>
      <w:r w:rsidR="00B9633B">
        <w:rPr>
          <w:rFonts w:asciiTheme="majorBidi" w:hAnsiTheme="majorBidi" w:cstheme="majorBidi"/>
        </w:rPr>
        <w:t>level</w:t>
      </w:r>
      <w:r w:rsidR="0036093B">
        <w:rPr>
          <w:rFonts w:asciiTheme="majorBidi" w:hAnsiTheme="majorBidi" w:cstheme="majorBidi"/>
        </w:rPr>
        <w:t>s</w:t>
      </w:r>
      <w:r w:rsidR="00B9633B">
        <w:rPr>
          <w:rFonts w:asciiTheme="majorBidi" w:hAnsiTheme="majorBidi" w:cstheme="majorBidi"/>
        </w:rPr>
        <w:t xml:space="preserve"> of phosphorylation </w:t>
      </w:r>
      <w:r w:rsidR="0036093B">
        <w:rPr>
          <w:rFonts w:asciiTheme="majorBidi" w:hAnsiTheme="majorBidi" w:cstheme="majorBidi"/>
        </w:rPr>
        <w:t>and dephosphorylation of underlying</w:t>
      </w:r>
      <w:r w:rsidR="00B9633B">
        <w:rPr>
          <w:rFonts w:asciiTheme="majorBidi" w:hAnsiTheme="majorBidi" w:cstheme="majorBidi"/>
        </w:rPr>
        <w:t xml:space="preserve"> proteins</w:t>
      </w:r>
      <w:r w:rsidR="0036093B">
        <w:rPr>
          <w:rFonts w:asciiTheme="majorBidi" w:hAnsiTheme="majorBidi" w:cstheme="majorBidi"/>
        </w:rPr>
        <w:t xml:space="preserve"> </w:t>
      </w:r>
      <w:r w:rsidR="00192B61">
        <w:rPr>
          <w:rFonts w:asciiTheme="majorBidi" w:hAnsiTheme="majorBidi" w:cstheme="majorBidi"/>
        </w:rPr>
        <w:t>by protein kinase</w:t>
      </w:r>
      <w:r w:rsidR="0036093B">
        <w:rPr>
          <w:rFonts w:asciiTheme="majorBidi" w:hAnsiTheme="majorBidi" w:cstheme="majorBidi"/>
        </w:rPr>
        <w:t xml:space="preserve">. </w:t>
      </w:r>
    </w:p>
    <w:p w14:paraId="426D6939" w14:textId="49C3D728" w:rsidR="00EB4425" w:rsidRPr="00840907" w:rsidRDefault="00180F31" w:rsidP="000E6DED">
      <w:pPr>
        <w:spacing w:line="240" w:lineRule="auto"/>
        <w:ind w:firstLine="720"/>
        <w:jc w:val="both"/>
        <w:rPr>
          <w:rFonts w:asciiTheme="majorBidi" w:hAnsiTheme="majorBidi" w:cstheme="majorBidi"/>
        </w:rPr>
      </w:pPr>
      <w:r>
        <w:rPr>
          <w:rFonts w:asciiTheme="majorBidi" w:hAnsiTheme="majorBidi" w:cstheme="majorBidi"/>
        </w:rPr>
        <w:t xml:space="preserve">The </w:t>
      </w:r>
      <w:r w:rsidR="00E03530">
        <w:rPr>
          <w:rFonts w:asciiTheme="majorBidi" w:hAnsiTheme="majorBidi" w:cstheme="majorBidi"/>
        </w:rPr>
        <w:t xml:space="preserve">control </w:t>
      </w:r>
      <w:r w:rsidR="00413E4B">
        <w:rPr>
          <w:rFonts w:asciiTheme="majorBidi" w:hAnsiTheme="majorBidi" w:cstheme="majorBidi"/>
        </w:rPr>
        <w:t xml:space="preserve">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2013BC">
        <w:rPr>
          <w:rFonts w:asciiTheme="majorBidi" w:hAnsiTheme="majorBidi" w:cstheme="majorBidi"/>
        </w:rPr>
        <w:t xml:space="preserve">reflects the net results of </w:t>
      </w:r>
      <w:r w:rsidR="002E1D15">
        <w:rPr>
          <w:rFonts w:asciiTheme="majorBidi" w:hAnsiTheme="majorBidi" w:cstheme="majorBidi"/>
        </w:rPr>
        <w:t xml:space="preserve">downstream signals and </w:t>
      </w:r>
      <w:r w:rsidR="002A4DD9">
        <w:rPr>
          <w:rFonts w:asciiTheme="majorBidi" w:hAnsiTheme="majorBidi" w:cstheme="majorBidi"/>
        </w:rPr>
        <w:t xml:space="preserve">governs </w:t>
      </w:r>
      <w:r w:rsidR="005D675E">
        <w:rPr>
          <w:rFonts w:asciiTheme="majorBidi" w:hAnsiTheme="majorBidi" w:cstheme="majorBidi"/>
        </w:rPr>
        <w:t>how</w:t>
      </w:r>
      <w:r w:rsidR="00F436BE">
        <w:rPr>
          <w:rFonts w:asciiTheme="majorBidi" w:hAnsiTheme="majorBidi" w:cstheme="majorBidi"/>
        </w:rPr>
        <w:t xml:space="preserve"> the </w:t>
      </w:r>
      <w:r w:rsidR="00D25957">
        <w:t>effector</w:t>
      </w:r>
      <w:r w:rsidR="002D01D8">
        <w:t xml:space="preserve"> </w:t>
      </w:r>
      <w:r w:rsidR="00F436BE">
        <w:rPr>
          <w:rFonts w:asciiTheme="majorBidi" w:hAnsiTheme="majorBidi" w:cstheme="majorBidi"/>
        </w:rPr>
        <w:t>parameters (</w:t>
      </w:r>
      <w:r w:rsidR="002D01D8">
        <w:rPr>
          <w:rFonts w:asciiTheme="majorBidi" w:hAnsiTheme="majorBidi" w:cstheme="majorBidi"/>
        </w:rPr>
        <w:t>i.e.</w:t>
      </w:r>
      <w:r w:rsidR="005D675E">
        <w:rPr>
          <w:rFonts w:asciiTheme="majorBidi" w:hAnsiTheme="majorBidi" w:cstheme="majorBidi"/>
        </w:rPr>
        <w:t xml:space="preserve">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2D01D8">
        <w:rPr>
          <w:rFonts w:asciiTheme="majorBidi" w:hAnsiTheme="majorBidi" w:cstheme="majorBidi"/>
        </w:rPr>
        <w:t>)</w:t>
      </w:r>
      <w:r w:rsidR="005D675E">
        <w:rPr>
          <w:rFonts w:asciiTheme="majorBidi" w:hAnsiTheme="majorBidi" w:cstheme="majorBidi"/>
        </w:rPr>
        <w:t xml:space="preserve"> </w:t>
      </w:r>
      <w:r w:rsidR="002A4DD9">
        <w:rPr>
          <w:rFonts w:asciiTheme="majorBidi" w:hAnsiTheme="majorBidi" w:cstheme="majorBidi"/>
        </w:rPr>
        <w:t xml:space="preserve">should </w:t>
      </w:r>
      <w:r w:rsidR="00730A08">
        <w:rPr>
          <w:rFonts w:asciiTheme="majorBidi" w:hAnsiTheme="majorBidi" w:cstheme="majorBidi"/>
        </w:rPr>
        <w:t>respond to</w:t>
      </w:r>
      <w:r w:rsidR="00912BB6">
        <w:rPr>
          <w:rFonts w:asciiTheme="majorBidi" w:hAnsiTheme="majorBidi" w:cstheme="majorBidi"/>
        </w:rPr>
        <w:t xml:space="preserve"> the</w:t>
      </w:r>
      <w:r w:rsidR="00730A08">
        <w:rPr>
          <w:rFonts w:asciiTheme="majorBidi" w:hAnsiTheme="majorBidi" w:cstheme="majorBidi"/>
        </w:rPr>
        <w:t xml:space="preserve"> </w:t>
      </w:r>
      <w:r w:rsidR="00FA018B">
        <w:rPr>
          <w:rFonts w:asciiTheme="majorBidi" w:hAnsiTheme="majorBidi" w:cstheme="majorBidi"/>
        </w:rPr>
        <w:t xml:space="preserve">normalized growth signal </w:t>
      </w:r>
      <w:proofErr w:type="spellStart"/>
      <w:r w:rsidR="00FA018B">
        <w:rPr>
          <w:rFonts w:asciiTheme="majorBidi" w:hAnsiTheme="majorBidi" w:cstheme="majorBidi"/>
        </w:rPr>
        <w:t>G</w:t>
      </w:r>
      <w:r w:rsidR="00FA018B">
        <w:rPr>
          <w:rFonts w:asciiTheme="majorBidi" w:hAnsiTheme="majorBidi" w:cstheme="majorBidi"/>
          <w:vertAlign w:val="subscript"/>
        </w:rPr>
        <w:t>a,i</w:t>
      </w:r>
      <w:proofErr w:type="spellEnd"/>
      <w:r w:rsidR="002A4DD9">
        <w:rPr>
          <w:rFonts w:asciiTheme="majorBidi" w:hAnsiTheme="majorBidi" w:cstheme="majorBidi"/>
        </w:rPr>
        <w:t xml:space="preserve">. </w:t>
      </w:r>
      <w:r w:rsidR="00F92509">
        <w:rPr>
          <w:rFonts w:asciiTheme="majorBidi" w:hAnsiTheme="majorBidi" w:cstheme="majorBidi"/>
        </w:rPr>
        <w:t xml:space="preserve">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40B68F4" w:rsidR="00711200" w:rsidRDefault="0095603A" w:rsidP="00F34279">
      <w:pPr>
        <w:pStyle w:val="MTDisplayEquation"/>
        <w:spacing w:line="240" w:lineRule="auto"/>
      </w:pPr>
      <w:r>
        <w:tab/>
      </w:r>
      <w:r w:rsidR="00C85BF7" w:rsidRPr="00D60EDA">
        <w:rPr>
          <w:position w:val="-72"/>
        </w:rPr>
        <w:object w:dxaOrig="4600" w:dyaOrig="1540" w14:anchorId="05AC6AA8">
          <v:shape id="_x0000_i1026" type="#_x0000_t75" alt="" style="width:229.55pt;height:76.3pt;mso-width-percent:0;mso-height-percent:0;mso-width-percent:0;mso-height-percent:0" o:ole="">
            <v:imagedata r:id="rId16" o:title=""/>
          </v:shape>
          <o:OLEObject Type="Embed" ProgID="Equation.DSMT4" ShapeID="_x0000_i1026" DrawAspect="Content" ObjectID="_1703511955" r:id="rId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210354"/>
      <w:r>
        <w:instrText>(</w:instrText>
      </w:r>
      <w:fldSimple w:instr=" SEQ MTEqn \c \* Arabic \* MERGEFORMAT ">
        <w:r w:rsidR="00A15D39">
          <w:instrText>2</w:instrText>
        </w:r>
      </w:fldSimple>
      <w:r>
        <w:instrText>)</w:instrText>
      </w:r>
      <w:bookmarkEnd w:id="113"/>
      <w:r>
        <w:fldChar w:fldCharType="end"/>
      </w:r>
    </w:p>
    <w:p w14:paraId="36F37908" w14:textId="1FF3E45A" w:rsidR="00F84152" w:rsidRDefault="00691A76" w:rsidP="001E5E0B">
      <w:pPr>
        <w:spacing w:line="240" w:lineRule="auto"/>
        <w:jc w:val="both"/>
      </w:pPr>
      <w:r>
        <w:t>w</w:t>
      </w:r>
      <w:r w:rsidR="00F84152">
        <w:t>here</w:t>
      </w:r>
      <w:r>
        <w:t xml:space="preserve"> </w:t>
      </w:r>
      <w:proofErr w:type="spellStart"/>
      <w:r w:rsidR="008D2E39">
        <w:rPr>
          <w:rFonts w:ascii="Cambria Math" w:hAnsi="Cambria Math"/>
        </w:rPr>
        <w:t>γ</w:t>
      </w:r>
      <w:proofErr w:type="gramStart"/>
      <w:r w:rsidR="008D2E39">
        <w:rPr>
          <w:vertAlign w:val="subscript"/>
        </w:rPr>
        <w:t>growth</w:t>
      </w:r>
      <w:r w:rsidR="00CB1FFB">
        <w:rPr>
          <w:vertAlign w:val="subscript"/>
        </w:rPr>
        <w:t>,</w:t>
      </w:r>
      <w:r w:rsidR="008338A6">
        <w:rPr>
          <w:vertAlign w:val="subscript"/>
        </w:rPr>
        <w:t>i</w:t>
      </w:r>
      <w:proofErr w:type="spellEnd"/>
      <w:proofErr w:type="gramEnd"/>
      <w:r w:rsidR="008338A6">
        <w:t xml:space="preserve"> and </w:t>
      </w:r>
      <w:proofErr w:type="spellStart"/>
      <w:r w:rsidR="008338A6">
        <w:rPr>
          <w:rFonts w:ascii="Cambria Math" w:hAnsi="Cambria Math"/>
        </w:rPr>
        <w:t>γ</w:t>
      </w:r>
      <w:r w:rsidR="001B5F7E">
        <w:rPr>
          <w:vertAlign w:val="subscript"/>
        </w:rPr>
        <w:t>anti</w:t>
      </w:r>
      <w:proofErr w:type="spellEnd"/>
      <w:r w:rsidR="001B5F7E">
        <w:rPr>
          <w:vertAlign w:val="subscript"/>
        </w:rPr>
        <w:t xml:space="preserve"> </w:t>
      </w:r>
      <w:proofErr w:type="spellStart"/>
      <w:r w:rsidR="001B5F7E">
        <w:rPr>
          <w:vertAlign w:val="subscript"/>
        </w:rPr>
        <w:t>g</w:t>
      </w:r>
      <w:r w:rsidR="008338A6">
        <w:rPr>
          <w:vertAlign w:val="subscript"/>
        </w:rPr>
        <w:t>rowth,i</w:t>
      </w:r>
      <w:proofErr w:type="spellEnd"/>
      <w:r w:rsidR="008D2E39">
        <w:rPr>
          <w:vertAlign w:val="subscript"/>
        </w:rPr>
        <w:t xml:space="preserve"> </w:t>
      </w:r>
      <w:r w:rsidR="001B5F7E">
        <w:t>are</w:t>
      </w:r>
      <w:r w:rsidR="00CC3754">
        <w:t xml:space="preserve"> </w:t>
      </w:r>
      <w:r w:rsidR="00A054CD">
        <w:t>rate constant</w:t>
      </w:r>
      <w:r w:rsidR="001B5F7E">
        <w:t>s</w:t>
      </w:r>
      <w:r w:rsidR="00CC3754">
        <w:t xml:space="preserve"> </w:t>
      </w:r>
      <w:r w:rsidR="00D36C90">
        <w:t>that</w:t>
      </w:r>
      <w:r w:rsidR="00D20A83">
        <w:t xml:space="preserve"> set the speed </w:t>
      </w:r>
      <w:r w:rsidR="00EA250D">
        <w:t xml:space="preserve">at which </w:t>
      </w:r>
      <w:r w:rsidR="00E52CB2">
        <w:t xml:space="preserve">the </w:t>
      </w:r>
      <w:r w:rsidR="008337B6">
        <w:t>effector</w:t>
      </w:r>
      <w:r w:rsidR="00EA250D">
        <w:t xml:space="preserve"> parameters </w:t>
      </w:r>
      <w:r w:rsidR="0028338D">
        <w:t xml:space="preserve">would grow </w:t>
      </w:r>
      <w:r w:rsidR="00DA6CFF">
        <w:t>or shrink</w:t>
      </w:r>
      <w:r w:rsidR="00FB4050">
        <w:t xml:space="preserve"> according to </w:t>
      </w:r>
      <w:proofErr w:type="spellStart"/>
      <w:r w:rsidR="00DE4AB0">
        <w:rPr>
          <w:rFonts w:asciiTheme="majorBidi" w:hAnsiTheme="majorBidi" w:cstheme="majorBidi"/>
        </w:rPr>
        <w:t>G</w:t>
      </w:r>
      <w:r w:rsidR="00DE4AB0">
        <w:rPr>
          <w:rFonts w:asciiTheme="majorBidi" w:hAnsiTheme="majorBidi" w:cstheme="majorBidi"/>
          <w:vertAlign w:val="subscript"/>
        </w:rPr>
        <w:t>a,i</w:t>
      </w:r>
      <w:proofErr w:type="spellEnd"/>
      <w:r w:rsidR="00DA6CFF">
        <w:t>.</w:t>
      </w:r>
      <w:r w:rsidR="00496926">
        <w:t xml:space="preserve"> </w:t>
      </w:r>
      <w:r w:rsidR="00972D40">
        <w:t xml:space="preserve">Finally, the </w:t>
      </w:r>
      <w:r w:rsidR="00297023">
        <w:t xml:space="preserve">growth module </w:t>
      </w:r>
      <w:r w:rsidR="009264DD">
        <w:t>links the control signal</w:t>
      </w:r>
      <w:r w:rsidR="00F5648B">
        <w:t>s</w:t>
      </w:r>
      <w:r w:rsidR="00A041F3">
        <w:t xml:space="preserve"> </w:t>
      </w:r>
      <w:proofErr w:type="spellStart"/>
      <w:proofErr w:type="gramStart"/>
      <w:r w:rsidR="00A041F3">
        <w:t>G</w:t>
      </w:r>
      <w:r w:rsidR="00A041F3">
        <w:rPr>
          <w:vertAlign w:val="subscript"/>
        </w:rPr>
        <w:t>c,i</w:t>
      </w:r>
      <w:proofErr w:type="spellEnd"/>
      <w:proofErr w:type="gramEnd"/>
      <w:r w:rsidR="009264DD">
        <w:t xml:space="preserve"> to</w:t>
      </w:r>
      <w:r w:rsidR="009A5952">
        <w:t xml:space="preserve"> </w:t>
      </w:r>
      <w:r w:rsidR="007439A8">
        <w:t>effector</w:t>
      </w:r>
      <w:r w:rsidR="009A5952">
        <w:t xml:space="preserve"> parameters </w:t>
      </w:r>
      <w:r w:rsidR="00D72DBA">
        <w:t xml:space="preserve">as described in the following </w:t>
      </w:r>
      <w:commentRangeStart w:id="114"/>
      <w:commentRangeStart w:id="115"/>
      <w:r w:rsidR="00D72DBA">
        <w:t>sections</w:t>
      </w:r>
      <w:commentRangeEnd w:id="114"/>
      <w:r w:rsidR="00DF0996">
        <w:rPr>
          <w:rStyle w:val="CommentReference"/>
        </w:rPr>
        <w:commentReference w:id="114"/>
      </w:r>
      <w:commentRangeEnd w:id="115"/>
      <w:r w:rsidR="00FB37E4">
        <w:rPr>
          <w:rStyle w:val="CommentReference"/>
        </w:rPr>
        <w:commentReference w:id="115"/>
      </w:r>
      <w:r w:rsidR="00D72DBA">
        <w:t xml:space="preserve">. </w:t>
      </w:r>
    </w:p>
    <w:p w14:paraId="0D865BCD" w14:textId="77777777" w:rsidR="00470C60" w:rsidRPr="00CC3754" w:rsidRDefault="00470C60" w:rsidP="001C3E14">
      <w:pPr>
        <w:spacing w:line="240" w:lineRule="auto"/>
        <w:jc w:val="both"/>
      </w:pPr>
    </w:p>
    <w:p w14:paraId="5FCA993B" w14:textId="5BD8D0CB" w:rsidR="00D33207" w:rsidRPr="00B95524" w:rsidRDefault="00D33207" w:rsidP="00F34279">
      <w:pPr>
        <w:pStyle w:val="Heading3"/>
        <w:spacing w:line="240" w:lineRule="auto"/>
        <w:rPr>
          <w:rFonts w:asciiTheme="majorBidi" w:hAnsiTheme="majorBidi"/>
        </w:rPr>
      </w:pPr>
      <w:commentRangeStart w:id="116"/>
      <w:r w:rsidRPr="00B95524">
        <w:rPr>
          <w:rFonts w:asciiTheme="majorBidi" w:hAnsiTheme="majorBidi"/>
        </w:rPr>
        <w:t>Eccentric growth</w:t>
      </w:r>
      <w:commentRangeEnd w:id="116"/>
      <w:r w:rsidR="00550280">
        <w:rPr>
          <w:rStyle w:val="CommentReference"/>
          <w:rFonts w:eastAsiaTheme="minorHAnsi" w:cstheme="minorBidi"/>
          <w:b w:val="0"/>
        </w:rPr>
        <w:commentReference w:id="116"/>
      </w:r>
    </w:p>
    <w:p w14:paraId="1720E9BC" w14:textId="3377F456" w:rsidR="00F51195" w:rsidRPr="00B95524" w:rsidRDefault="00251E45" w:rsidP="00F34279">
      <w:pPr>
        <w:spacing w:line="240" w:lineRule="auto"/>
        <w:jc w:val="both"/>
        <w:rPr>
          <w:rFonts w:asciiTheme="majorBidi" w:hAnsiTheme="majorBidi" w:cstheme="majorBidi"/>
          <w:szCs w:val="18"/>
        </w:rPr>
      </w:pPr>
      <w:r>
        <w:rPr>
          <w:rFonts w:asciiTheme="majorBidi" w:hAnsiTheme="majorBidi" w:cstheme="majorBidi"/>
          <w:szCs w:val="24"/>
        </w:rPr>
        <w:t xml:space="preserve">In </w:t>
      </w:r>
      <w:r w:rsidR="00646FF5">
        <w:rPr>
          <w:rFonts w:asciiTheme="majorBidi" w:hAnsiTheme="majorBidi" w:cstheme="majorBidi"/>
          <w:szCs w:val="24"/>
        </w:rPr>
        <w:t xml:space="preserve">the </w:t>
      </w:r>
      <w:r>
        <w:rPr>
          <w:rFonts w:asciiTheme="majorBidi" w:hAnsiTheme="majorBidi" w:cstheme="majorBidi"/>
          <w:szCs w:val="24"/>
        </w:rPr>
        <w:t xml:space="preserve">current model, </w:t>
      </w:r>
      <w:r w:rsidR="00894B49">
        <w:rPr>
          <w:rFonts w:asciiTheme="majorBidi" w:hAnsiTheme="majorBidi" w:cstheme="majorBidi"/>
          <w:szCs w:val="24"/>
        </w:rPr>
        <w:t>e</w:t>
      </w:r>
      <w:commentRangeStart w:id="117"/>
      <w:commentRangeStart w:id="118"/>
      <w:r w:rsidR="00BD5FE7" w:rsidRPr="00B95524">
        <w:rPr>
          <w:rFonts w:asciiTheme="majorBidi" w:hAnsiTheme="majorBidi" w:cstheme="majorBidi"/>
          <w:szCs w:val="24"/>
        </w:rPr>
        <w:t xml:space="preserve">ccentric </w:t>
      </w:r>
      <w:r w:rsidR="00BD5FE7" w:rsidRPr="00B95524">
        <w:rPr>
          <w:rFonts w:asciiTheme="majorBidi" w:hAnsiTheme="majorBidi" w:cstheme="majorBidi"/>
          <w:szCs w:val="18"/>
        </w:rPr>
        <w:t>growth</w:t>
      </w:r>
      <w:r w:rsidR="00BD5FE7" w:rsidRPr="00B95524">
        <w:rPr>
          <w:rFonts w:asciiTheme="majorBidi" w:hAnsiTheme="majorBidi" w:cstheme="majorBidi"/>
          <w:szCs w:val="24"/>
        </w:rPr>
        <w:t xml:space="preserve"> </w:t>
      </w:r>
      <w:r w:rsidR="0093581E">
        <w:rPr>
          <w:rFonts w:asciiTheme="majorBidi" w:hAnsiTheme="majorBidi" w:cstheme="majorBidi"/>
          <w:szCs w:val="24"/>
        </w:rPr>
        <w:t>was</w:t>
      </w:r>
      <w:r w:rsidR="0093581E" w:rsidRPr="00B95524">
        <w:rPr>
          <w:rFonts w:asciiTheme="majorBidi" w:hAnsiTheme="majorBidi" w:cstheme="majorBidi"/>
          <w:szCs w:val="24"/>
        </w:rPr>
        <w:t xml:space="preserve"> </w:t>
      </w:r>
      <w:r w:rsidR="00A451EF">
        <w:rPr>
          <w:rFonts w:asciiTheme="majorBidi" w:hAnsiTheme="majorBidi" w:cstheme="majorBidi"/>
          <w:szCs w:val="24"/>
        </w:rPr>
        <w:t>implemented</w:t>
      </w:r>
      <w:r w:rsidR="00A451EF" w:rsidRPr="00B95524">
        <w:rPr>
          <w:rFonts w:asciiTheme="majorBidi" w:hAnsiTheme="majorBidi" w:cstheme="majorBidi"/>
          <w:szCs w:val="24"/>
        </w:rPr>
        <w:t xml:space="preserve"> </w:t>
      </w:r>
      <w:r w:rsidR="00BD5FE7" w:rsidRPr="00B95524">
        <w:rPr>
          <w:rFonts w:asciiTheme="majorBidi" w:hAnsiTheme="majorBidi" w:cstheme="majorBidi"/>
          <w:szCs w:val="24"/>
        </w:rPr>
        <w:t xml:space="preserve">by </w:t>
      </w:r>
      <w:r w:rsidR="00A451EF">
        <w:rPr>
          <w:rFonts w:asciiTheme="majorBidi" w:hAnsiTheme="majorBidi" w:cstheme="majorBidi"/>
          <w:szCs w:val="24"/>
        </w:rPr>
        <w:t xml:space="preserve">changing </w:t>
      </w:r>
      <w:r w:rsidR="00BD5FE7" w:rsidRPr="00B95524">
        <w:rPr>
          <w:rFonts w:asciiTheme="majorBidi" w:hAnsiTheme="majorBidi" w:cstheme="majorBidi"/>
          <w:szCs w:val="24"/>
        </w:rPr>
        <w:t xml:space="preserve">the number of </w:t>
      </w:r>
      <w:r w:rsidR="007B3C0C">
        <w:rPr>
          <w:rFonts w:asciiTheme="majorBidi" w:hAnsiTheme="majorBidi" w:cstheme="majorBidi"/>
          <w:szCs w:val="24"/>
        </w:rPr>
        <w:t xml:space="preserve">serial </w:t>
      </w:r>
      <w:r w:rsidR="00BD5FE7" w:rsidRPr="00B95524">
        <w:rPr>
          <w:rFonts w:asciiTheme="majorBidi" w:hAnsiTheme="majorBidi" w:cstheme="majorBidi"/>
          <w:szCs w:val="18"/>
        </w:rPr>
        <w:t>half-sarcomeres (</w:t>
      </w:r>
      <w:proofErr w:type="spellStart"/>
      <w:r w:rsidR="00BD5FE7" w:rsidRPr="00B95524">
        <w:rPr>
          <w:rFonts w:asciiTheme="majorBidi" w:hAnsiTheme="majorBidi" w:cstheme="majorBidi"/>
          <w:szCs w:val="18"/>
        </w:rPr>
        <w:t>n</w:t>
      </w:r>
      <w:r w:rsidR="00BD5FE7" w:rsidRPr="00B95524">
        <w:rPr>
          <w:rFonts w:asciiTheme="majorBidi" w:hAnsiTheme="majorBidi" w:cstheme="majorBidi"/>
          <w:szCs w:val="18"/>
          <w:vertAlign w:val="subscript"/>
        </w:rPr>
        <w:t>hs</w:t>
      </w:r>
      <w:proofErr w:type="spellEnd"/>
      <w:r w:rsidR="00BD5FE7" w:rsidRPr="00B95524">
        <w:rPr>
          <w:rFonts w:asciiTheme="majorBidi" w:hAnsiTheme="majorBidi" w:cstheme="majorBidi"/>
          <w:szCs w:val="18"/>
        </w:rPr>
        <w:t xml:space="preserve">) </w:t>
      </w:r>
      <w:r w:rsidR="00AF10A0">
        <w:rPr>
          <w:rFonts w:asciiTheme="majorBidi" w:hAnsiTheme="majorBidi" w:cstheme="majorBidi"/>
          <w:szCs w:val="18"/>
        </w:rPr>
        <w:t xml:space="preserve">assumed to be </w:t>
      </w:r>
      <w:r w:rsidR="00BD5FE7" w:rsidRPr="00B95524">
        <w:rPr>
          <w:rFonts w:asciiTheme="majorBidi" w:hAnsiTheme="majorBidi" w:cstheme="majorBidi"/>
          <w:szCs w:val="18"/>
        </w:rPr>
        <w:t xml:space="preserve">around the circumference of </w:t>
      </w:r>
      <w:r w:rsidR="00A451EF">
        <w:rPr>
          <w:rFonts w:asciiTheme="majorBidi" w:hAnsiTheme="majorBidi" w:cstheme="majorBidi"/>
          <w:szCs w:val="18"/>
        </w:rPr>
        <w:t>the left</w:t>
      </w:r>
      <w:r w:rsidR="000174D0">
        <w:rPr>
          <w:rFonts w:asciiTheme="majorBidi" w:hAnsiTheme="majorBidi" w:cstheme="majorBidi"/>
          <w:szCs w:val="18"/>
        </w:rPr>
        <w:t xml:space="preserve"> ventricle</w:t>
      </w:r>
      <w:r w:rsidR="00BD5FE7" w:rsidRPr="00B95524">
        <w:rPr>
          <w:rFonts w:asciiTheme="majorBidi" w:hAnsiTheme="majorBidi" w:cstheme="majorBidi"/>
          <w:szCs w:val="18"/>
        </w:rPr>
        <w:t xml:space="preserve">. </w:t>
      </w:r>
      <w:commentRangeEnd w:id="117"/>
      <w:r w:rsidR="00DF0996">
        <w:rPr>
          <w:rStyle w:val="CommentReference"/>
        </w:rPr>
        <w:commentReference w:id="117"/>
      </w:r>
      <w:commentRangeEnd w:id="118"/>
      <w:r w:rsidR="00427270">
        <w:rPr>
          <w:rStyle w:val="CommentReference"/>
        </w:rPr>
        <w:commentReference w:id="118"/>
      </w:r>
      <w:r w:rsidR="008E4BC5">
        <w:rPr>
          <w:rFonts w:asciiTheme="majorBidi" w:hAnsiTheme="majorBidi" w:cstheme="majorBidi"/>
          <w:szCs w:val="18"/>
        </w:rPr>
        <w:t>T</w:t>
      </w:r>
      <w:r w:rsidR="008E4BC5" w:rsidRPr="00B95524">
        <w:rPr>
          <w:rFonts w:asciiTheme="majorBidi" w:hAnsiTheme="majorBidi" w:cstheme="majorBidi"/>
          <w:szCs w:val="18"/>
        </w:rPr>
        <w:t>he intracellular passive stress in</w:t>
      </w:r>
      <w:r w:rsidR="008E4BC5">
        <w:rPr>
          <w:rFonts w:asciiTheme="majorBidi" w:hAnsiTheme="majorBidi" w:cstheme="majorBidi"/>
          <w:szCs w:val="18"/>
        </w:rPr>
        <w:t xml:space="preserve"> the</w:t>
      </w:r>
      <w:r w:rsidR="008E4BC5" w:rsidRPr="00B95524">
        <w:rPr>
          <w:rFonts w:asciiTheme="majorBidi" w:hAnsiTheme="majorBidi" w:cstheme="majorBidi"/>
          <w:szCs w:val="18"/>
        </w:rPr>
        <w:t xml:space="preserve"> half-sarcomeres</w:t>
      </w:r>
      <w:r w:rsidR="008E4BC5">
        <w:rPr>
          <w:rFonts w:asciiTheme="majorBidi" w:hAnsiTheme="majorBidi" w:cstheme="majorBidi"/>
          <w:szCs w:val="18"/>
        </w:rPr>
        <w:t xml:space="preserve">, </w:t>
      </w:r>
      <w:proofErr w:type="spellStart"/>
      <w:r w:rsidR="008E4BC5" w:rsidRPr="00E021DD">
        <w:rPr>
          <w:rFonts w:ascii="Cambria Math" w:hAnsi="Cambria Math" w:cstheme="majorBidi"/>
          <w:i/>
          <w:iCs/>
          <w:szCs w:val="18"/>
        </w:rPr>
        <w:t>τ</w:t>
      </w:r>
      <w:r w:rsidR="008E4BC5">
        <w:rPr>
          <w:rFonts w:asciiTheme="majorBidi" w:hAnsiTheme="majorBidi" w:cstheme="majorBidi"/>
          <w:szCs w:val="18"/>
          <w:vertAlign w:val="subscript"/>
        </w:rPr>
        <w:t>passive</w:t>
      </w:r>
      <w:proofErr w:type="spellEnd"/>
      <w:r w:rsidR="008E4BC5">
        <w:rPr>
          <w:rFonts w:asciiTheme="majorBidi" w:hAnsiTheme="majorBidi" w:cstheme="majorBidi"/>
          <w:szCs w:val="18"/>
        </w:rPr>
        <w:t xml:space="preserve">, </w:t>
      </w:r>
      <w:r w:rsidR="00B37F59">
        <w:rPr>
          <w:rFonts w:asciiTheme="majorBidi" w:hAnsiTheme="majorBidi" w:cstheme="majorBidi"/>
          <w:szCs w:val="18"/>
        </w:rPr>
        <w:t>was considered as the stimulus signal</w:t>
      </w:r>
      <w:r w:rsidR="00E32868">
        <w:rPr>
          <w:rFonts w:asciiTheme="majorBidi" w:hAnsiTheme="majorBidi" w:cstheme="majorBidi"/>
          <w:szCs w:val="18"/>
        </w:rPr>
        <w:t xml:space="preserve"> </w:t>
      </w:r>
      <w:r w:rsidR="00E32868" w:rsidRPr="00B95524">
        <w:rPr>
          <w:rFonts w:asciiTheme="majorBidi" w:hAnsiTheme="majorBidi" w:cstheme="majorBidi"/>
          <w:szCs w:val="18"/>
        </w:rPr>
        <w:t>(</w:t>
      </w:r>
      <w:proofErr w:type="spellStart"/>
      <w:r w:rsidR="00E32868" w:rsidRPr="00B95524">
        <w:rPr>
          <w:rFonts w:asciiTheme="majorBidi" w:hAnsiTheme="majorBidi" w:cstheme="majorBidi"/>
          <w:szCs w:val="18"/>
        </w:rPr>
        <w:t>S</w:t>
      </w:r>
      <w:r w:rsidR="00E32868" w:rsidRPr="00B95524">
        <w:rPr>
          <w:rFonts w:asciiTheme="majorBidi" w:hAnsiTheme="majorBidi" w:cstheme="majorBidi"/>
          <w:szCs w:val="18"/>
          <w:vertAlign w:val="subscript"/>
        </w:rPr>
        <w:t>ecc</w:t>
      </w:r>
      <w:proofErr w:type="spellEnd"/>
      <w:r w:rsidR="00E32868" w:rsidRPr="00B95524">
        <w:rPr>
          <w:rFonts w:asciiTheme="majorBidi" w:hAnsiTheme="majorBidi" w:cstheme="majorBidi"/>
          <w:szCs w:val="18"/>
        </w:rPr>
        <w:t>)</w:t>
      </w:r>
      <w:r w:rsidR="000174D0">
        <w:rPr>
          <w:rFonts w:asciiTheme="majorBidi" w:hAnsiTheme="majorBidi" w:cstheme="majorBidi"/>
          <w:szCs w:val="18"/>
        </w:rPr>
        <w:t xml:space="preserve"> for eccentric growth</w:t>
      </w:r>
      <w:r w:rsidR="00E32868">
        <w:rPr>
          <w:rFonts w:asciiTheme="majorBidi" w:hAnsiTheme="majorBidi" w:cstheme="majorBidi"/>
          <w:szCs w:val="18"/>
        </w:rPr>
        <w:t xml:space="preserve">. </w:t>
      </w:r>
      <w:proofErr w:type="gramStart"/>
      <w:r w:rsidR="00646FF5">
        <w:rPr>
          <w:rFonts w:asciiTheme="majorBidi" w:hAnsiTheme="majorBidi" w:cstheme="majorBidi"/>
          <w:szCs w:val="18"/>
        </w:rPr>
        <w:t xml:space="preserve">The </w:t>
      </w:r>
      <w:r w:rsidR="00E32868">
        <w:rPr>
          <w:rFonts w:asciiTheme="majorBidi" w:hAnsiTheme="majorBidi" w:cstheme="majorBidi"/>
          <w:szCs w:val="18"/>
        </w:rPr>
        <w:t xml:space="preserve"> </w:t>
      </w:r>
      <w:r w:rsidR="0066576E">
        <w:rPr>
          <w:rFonts w:asciiTheme="majorBidi" w:hAnsiTheme="majorBidi" w:cstheme="majorBidi"/>
          <w:szCs w:val="18"/>
        </w:rPr>
        <w:t>intracellular</w:t>
      </w:r>
      <w:proofErr w:type="gramEnd"/>
      <w:r w:rsidR="0066576E">
        <w:rPr>
          <w:rFonts w:asciiTheme="majorBidi" w:hAnsiTheme="majorBidi" w:cstheme="majorBidi"/>
          <w:szCs w:val="18"/>
        </w:rPr>
        <w:t xml:space="preserve"> passive stress was </w:t>
      </w:r>
      <w:r w:rsidR="009332B2">
        <w:rPr>
          <w:rFonts w:asciiTheme="majorBidi" w:hAnsiTheme="majorBidi" w:cstheme="majorBidi"/>
          <w:szCs w:val="18"/>
        </w:rPr>
        <w:t xml:space="preserve">modeled </w:t>
      </w:r>
      <w:r w:rsidR="00F8739F">
        <w:rPr>
          <w:rFonts w:asciiTheme="majorBidi" w:hAnsiTheme="majorBidi" w:cstheme="majorBidi"/>
          <w:szCs w:val="18"/>
        </w:rPr>
        <w:t>as</w:t>
      </w:r>
    </w:p>
    <w:p w14:paraId="2DAEAE2C" w14:textId="2A727C54"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lastRenderedPageBreak/>
        <w:tab/>
      </w:r>
      <w:r w:rsidR="00C85BF7" w:rsidRPr="0066634F">
        <w:rPr>
          <w:rFonts w:asciiTheme="majorBidi" w:hAnsiTheme="majorBidi" w:cstheme="majorBidi"/>
          <w:position w:val="-82"/>
        </w:rPr>
        <w:object w:dxaOrig="4200" w:dyaOrig="1740" w14:anchorId="3C236427">
          <v:shape id="_x0000_i1027" type="#_x0000_t75" alt="" style="width:210pt;height:85.85pt;mso-width-percent:0;mso-height-percent:0;mso-width-percent:0;mso-height-percent:0" o:ole="">
            <v:imagedata r:id="rId18" o:title=""/>
          </v:shape>
          <o:OLEObject Type="Embed" ProgID="Equation.DSMT4" ShapeID="_x0000_i1027" DrawAspect="Content" ObjectID="_1703511956" r:id="rId19"/>
        </w:object>
      </w:r>
      <w:r w:rsidRPr="00B95524">
        <w:rPr>
          <w:rFonts w:asciiTheme="majorBidi" w:hAnsiTheme="majorBidi" w:cstheme="majorBidi"/>
        </w:rPr>
        <w:t xml:space="preserve"> </w:t>
      </w:r>
      <w:r w:rsidRPr="00B95524">
        <w:rPr>
          <w:rFonts w:asciiTheme="majorBidi" w:hAnsiTheme="majorBidi" w:cstheme="majorBidi"/>
        </w:rPr>
        <w:tab/>
      </w:r>
      <w:commentRangeStart w:id="119"/>
      <w:commentRangeStart w:id="120"/>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21"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21"/>
      <w:r w:rsidRPr="00B95524">
        <w:rPr>
          <w:rFonts w:asciiTheme="majorBidi" w:hAnsiTheme="majorBidi" w:cstheme="majorBidi"/>
        </w:rPr>
        <w:fldChar w:fldCharType="end"/>
      </w:r>
      <w:commentRangeEnd w:id="119"/>
      <w:r w:rsidR="00DF0996">
        <w:rPr>
          <w:rStyle w:val="CommentReference"/>
          <w:noProof w:val="0"/>
        </w:rPr>
        <w:commentReference w:id="119"/>
      </w:r>
      <w:commentRangeEnd w:id="120"/>
      <w:r w:rsidR="007B6B44">
        <w:rPr>
          <w:rStyle w:val="CommentReference"/>
          <w:noProof w:val="0"/>
        </w:rPr>
        <w:commentReference w:id="120"/>
      </w:r>
    </w:p>
    <w:p w14:paraId="09369338" w14:textId="6E1C5266" w:rsidR="00073839" w:rsidRPr="007C073F"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w:t>
      </w:r>
      <w:r w:rsidR="00CA22C1" w:rsidRPr="00B95524">
        <w:rPr>
          <w:rFonts w:asciiTheme="majorBidi" w:hAnsiTheme="majorBidi" w:cstheme="majorBidi"/>
          <w:szCs w:val="18"/>
        </w:rPr>
        <w:t>half-sarcomeres</w:t>
      </w:r>
      <w:r w:rsidR="00073839">
        <w:rPr>
          <w:rFonts w:asciiTheme="majorBidi" w:hAnsiTheme="majorBidi" w:cstheme="majorBidi"/>
          <w:szCs w:val="18"/>
        </w:rPr>
        <w:t xml:space="preserve">, </w:t>
      </w:r>
      <w:proofErr w:type="spellStart"/>
      <w:r w:rsidR="00073839">
        <w:rPr>
          <w:rFonts w:asciiTheme="majorBidi" w:hAnsiTheme="majorBidi" w:cstheme="majorBidi"/>
          <w:szCs w:val="18"/>
        </w:rPr>
        <w:t>n</w:t>
      </w:r>
      <w:r w:rsidR="00073839">
        <w:rPr>
          <w:rFonts w:asciiTheme="majorBidi" w:hAnsiTheme="majorBidi" w:cstheme="majorBidi"/>
          <w:szCs w:val="18"/>
          <w:vertAlign w:val="subscript"/>
        </w:rPr>
        <w:t>hs</w:t>
      </w:r>
      <w:proofErr w:type="spellEnd"/>
      <w:r w:rsidR="00073839">
        <w:rPr>
          <w:rFonts w:asciiTheme="majorBidi" w:hAnsiTheme="majorBidi" w:cstheme="majorBidi"/>
          <w:szCs w:val="18"/>
        </w:rPr>
        <w:t>,</w:t>
      </w:r>
      <w:r w:rsidR="00CA22C1" w:rsidRPr="00B95524">
        <w:rPr>
          <w:rFonts w:asciiTheme="majorBidi" w:hAnsiTheme="majorBidi" w:cstheme="majorBidi"/>
          <w:szCs w:val="18"/>
        </w:rPr>
        <w:t xml:space="preserve"> is </w:t>
      </w:r>
      <w:r w:rsidR="00793816">
        <w:rPr>
          <w:rFonts w:asciiTheme="majorBidi" w:hAnsiTheme="majorBidi" w:cstheme="majorBidi"/>
          <w:szCs w:val="18"/>
        </w:rPr>
        <w:t>governed</w:t>
      </w:r>
      <w:r w:rsidR="00793816" w:rsidRPr="00B95524">
        <w:rPr>
          <w:rFonts w:asciiTheme="majorBidi" w:hAnsiTheme="majorBidi" w:cstheme="majorBidi"/>
          <w:szCs w:val="18"/>
        </w:rPr>
        <w:t xml:space="preserve"> </w:t>
      </w:r>
      <w:r w:rsidR="00CA22C1" w:rsidRPr="00B95524">
        <w:rPr>
          <w:rFonts w:asciiTheme="majorBidi" w:hAnsiTheme="majorBidi" w:cstheme="majorBidi"/>
          <w:szCs w:val="18"/>
        </w:rPr>
        <w:t>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 signal</w:t>
      </w:r>
      <w:r w:rsidR="00CA22C1" w:rsidRPr="00B95524">
        <w:rPr>
          <w:rFonts w:asciiTheme="majorBidi" w:hAnsiTheme="majorBidi" w:cstheme="majorBidi"/>
          <w:szCs w:val="18"/>
        </w:rPr>
        <w:t xml:space="preserve"> for eccentric growth.</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E21F99">
        <w:rPr>
          <w:rFonts w:asciiTheme="majorBidi" w:hAnsiTheme="majorBidi" w:cstheme="majorBidi"/>
          <w:szCs w:val="18"/>
        </w:rPr>
        <w:t>s</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E21F99">
        <w:rPr>
          <w:rFonts w:asciiTheme="majorBidi" w:hAnsiTheme="majorBidi" w:cstheme="majorBidi"/>
          <w:szCs w:val="18"/>
        </w:rPr>
        <w:t xml:space="preserve"> - </w: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GOTOBUTTON ZEqnNum193374  \* MERGEFORMAT </w:instrTex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REF ZEqnNum193374 \* Charformat \! \* MERGEFORMAT </w:instrText>
      </w:r>
      <w:r w:rsidR="00E21F99">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E21F99">
        <w:rPr>
          <w:rFonts w:asciiTheme="majorBidi" w:hAnsiTheme="majorBidi" w:cstheme="majorBidi"/>
          <w:szCs w:val="18"/>
        </w:rPr>
        <w:fldChar w:fldCharType="end"/>
      </w:r>
      <w:r w:rsidR="00E21F99">
        <w:rPr>
          <w:rFonts w:asciiTheme="majorBidi" w:hAnsiTheme="majorBidi" w:cstheme="majorBidi"/>
          <w:szCs w:val="18"/>
        </w:rPr>
        <w:fldChar w:fldCharType="end"/>
      </w:r>
      <w:r w:rsidR="00BD5FE7" w:rsidRPr="00B95524">
        <w:rPr>
          <w:rFonts w:asciiTheme="majorBidi" w:hAnsiTheme="majorBidi" w:cstheme="majorBidi"/>
          <w:szCs w:val="18"/>
        </w:rPr>
        <w:t xml:space="preserve">, </w:t>
      </w:r>
      <w:r w:rsidR="00646FF5">
        <w:rPr>
          <w:rFonts w:asciiTheme="majorBidi" w:hAnsiTheme="majorBidi" w:cstheme="majorBidi"/>
          <w:szCs w:val="18"/>
        </w:rPr>
        <w:t xml:space="preserve">the </w:t>
      </w:r>
      <w:r w:rsidR="009F4D3A">
        <w:rPr>
          <w:rFonts w:asciiTheme="majorBidi" w:hAnsiTheme="majorBidi" w:cstheme="majorBidi"/>
          <w:szCs w:val="18"/>
        </w:rPr>
        <w:t>number of half-sarcomeres (</w:t>
      </w:r>
      <w:proofErr w:type="spellStart"/>
      <w:r w:rsidR="009F4D3A">
        <w:rPr>
          <w:rFonts w:asciiTheme="majorBidi" w:hAnsiTheme="majorBidi" w:cstheme="majorBidi"/>
          <w:szCs w:val="18"/>
        </w:rPr>
        <w:t>n</w:t>
      </w:r>
      <w:r w:rsidR="009F4D3A">
        <w:rPr>
          <w:rFonts w:asciiTheme="majorBidi" w:hAnsiTheme="majorBidi" w:cstheme="majorBidi"/>
          <w:szCs w:val="18"/>
          <w:vertAlign w:val="subscript"/>
        </w:rPr>
        <w:t>hs</w:t>
      </w:r>
      <w:proofErr w:type="spellEnd"/>
      <w:r w:rsidR="009F4D3A">
        <w:rPr>
          <w:rFonts w:asciiTheme="majorBidi" w:hAnsiTheme="majorBidi" w:cstheme="majorBidi"/>
          <w:szCs w:val="18"/>
        </w:rPr>
        <w:t xml:space="preserve">) increases </w:t>
      </w:r>
      <w:r w:rsidR="00961B41" w:rsidRPr="009F4D3A">
        <w:rPr>
          <w:rFonts w:asciiTheme="majorBidi" w:hAnsiTheme="majorBidi" w:cstheme="majorBidi"/>
          <w:szCs w:val="18"/>
        </w:rPr>
        <w:t>when</w:t>
      </w:r>
      <w:r w:rsidR="00961B41">
        <w:rPr>
          <w:rFonts w:asciiTheme="majorBidi" w:hAnsiTheme="majorBidi" w:cstheme="majorBidi"/>
          <w:szCs w:val="18"/>
        </w:rPr>
        <w:t xml:space="preserve"> </w:t>
      </w:r>
      <w:proofErr w:type="spellStart"/>
      <w:r w:rsidR="00C31B11">
        <w:rPr>
          <w:rFonts w:asciiTheme="majorBidi" w:hAnsiTheme="majorBidi" w:cstheme="majorBidi"/>
          <w:szCs w:val="18"/>
        </w:rPr>
        <w:t>S</w:t>
      </w:r>
      <w:r w:rsidR="00C31B11">
        <w:rPr>
          <w:rFonts w:asciiTheme="majorBidi" w:hAnsiTheme="majorBidi" w:cstheme="majorBidi"/>
          <w:szCs w:val="18"/>
          <w:vertAlign w:val="subscript"/>
        </w:rPr>
        <w:t>ecc</w:t>
      </w:r>
      <w:proofErr w:type="spellEnd"/>
      <w:r w:rsidR="000C01DF">
        <w:rPr>
          <w:rFonts w:asciiTheme="majorBidi" w:hAnsiTheme="majorBidi" w:cstheme="majorBidi"/>
          <w:szCs w:val="18"/>
        </w:rPr>
        <w:t xml:space="preserve"> </w:t>
      </w:r>
      <w:r w:rsidR="00C31B11">
        <w:rPr>
          <w:rFonts w:asciiTheme="majorBidi" w:hAnsiTheme="majorBidi" w:cstheme="majorBidi"/>
          <w:szCs w:val="18"/>
        </w:rPr>
        <w:t>&gt;</w:t>
      </w:r>
      <w:r w:rsidR="000C01DF">
        <w:rPr>
          <w:rFonts w:asciiTheme="majorBidi" w:hAnsiTheme="majorBidi" w:cstheme="majorBidi"/>
          <w:szCs w:val="18"/>
        </w:rPr>
        <w:t xml:space="preserve"> </w:t>
      </w:r>
      <w:proofErr w:type="spellStart"/>
      <w:r w:rsidR="000C01DF">
        <w:rPr>
          <w:rFonts w:asciiTheme="majorBidi" w:hAnsiTheme="majorBidi" w:cstheme="majorBidi"/>
          <w:szCs w:val="18"/>
        </w:rPr>
        <w:t>S</w:t>
      </w:r>
      <w:r w:rsidR="000C01DF">
        <w:rPr>
          <w:rFonts w:asciiTheme="majorBidi" w:hAnsiTheme="majorBidi" w:cstheme="majorBidi"/>
          <w:szCs w:val="18"/>
          <w:vertAlign w:val="subscript"/>
        </w:rPr>
        <w:t>ecc,set</w:t>
      </w:r>
      <w:proofErr w:type="spellEnd"/>
      <w:r w:rsidR="009F4D3A">
        <w:rPr>
          <w:rFonts w:asciiTheme="majorBidi" w:hAnsiTheme="majorBidi" w:cstheme="majorBidi"/>
          <w:szCs w:val="18"/>
        </w:rPr>
        <w:t xml:space="preserve">, </w:t>
      </w:r>
      <w:r w:rsidR="007C073F">
        <w:rPr>
          <w:rFonts w:asciiTheme="majorBidi" w:hAnsiTheme="majorBidi" w:cstheme="majorBidi"/>
          <w:szCs w:val="18"/>
        </w:rPr>
        <w:t xml:space="preserve">but decreases when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w:t>
      </w:r>
      <w:proofErr w:type="spellEnd"/>
      <w:r w:rsidR="007C073F">
        <w:rPr>
          <w:rFonts w:asciiTheme="majorBidi" w:hAnsiTheme="majorBidi" w:cstheme="majorBidi"/>
          <w:szCs w:val="18"/>
        </w:rPr>
        <w:t xml:space="preserve"> &lt;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ecc,set</w:t>
      </w:r>
      <w:proofErr w:type="spellEnd"/>
      <w:r w:rsidR="007C073F">
        <w:rPr>
          <w:rFonts w:asciiTheme="majorBidi" w:hAnsiTheme="majorBidi" w:cstheme="majorBidi"/>
          <w:szCs w:val="18"/>
        </w:rPr>
        <w:t>.</w:t>
      </w:r>
    </w:p>
    <w:p w14:paraId="3F3FE4BD" w14:textId="403478C5"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1500" w:dyaOrig="680" w14:anchorId="64720868">
          <v:shape id="_x0000_i1028" type="#_x0000_t75" alt="" style="width:74.4pt;height:33.3pt;mso-width-percent:0;mso-height-percent:0;mso-width-percent:0;mso-height-percent:0" o:ole="">
            <v:imagedata r:id="rId20" o:title=""/>
          </v:shape>
          <o:OLEObject Type="Embed" ProgID="Equation.DSMT4" ShapeID="_x0000_i1028" DrawAspect="Content" ObjectID="_1703511957"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22"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22"/>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753767BB" w:rsidR="00491640" w:rsidRPr="00B95524" w:rsidRDefault="002669A8" w:rsidP="00061ABF">
      <w:pPr>
        <w:spacing w:line="240" w:lineRule="auto"/>
        <w:jc w:val="both"/>
        <w:rPr>
          <w:rFonts w:asciiTheme="majorBidi" w:eastAsiaTheme="minorEastAsia" w:hAnsiTheme="majorBidi" w:cstheme="majorBidi"/>
        </w:rPr>
      </w:pPr>
      <w:r>
        <w:rPr>
          <w:rFonts w:asciiTheme="majorBidi" w:hAnsiTheme="majorBidi" w:cstheme="majorBidi"/>
        </w:rPr>
        <w:t>C</w:t>
      </w:r>
      <w:r w:rsidR="00CC228F" w:rsidRPr="00B95524">
        <w:rPr>
          <w:rFonts w:asciiTheme="majorBidi" w:hAnsiTheme="majorBidi" w:cstheme="majorBidi"/>
        </w:rPr>
        <w:t xml:space="preserve">oncentric </w:t>
      </w:r>
      <w:r w:rsidR="00397C58" w:rsidRPr="00B95524">
        <w:rPr>
          <w:rFonts w:asciiTheme="majorBidi" w:hAnsiTheme="majorBidi" w:cstheme="majorBidi"/>
        </w:rPr>
        <w:t xml:space="preserve">growth </w:t>
      </w:r>
      <w:r w:rsidR="0093581E">
        <w:rPr>
          <w:rFonts w:asciiTheme="majorBidi" w:hAnsiTheme="majorBidi" w:cstheme="majorBidi"/>
        </w:rPr>
        <w:t>was</w:t>
      </w:r>
      <w:r>
        <w:rPr>
          <w:rFonts w:asciiTheme="majorBidi" w:hAnsiTheme="majorBidi" w:cstheme="majorBidi"/>
        </w:rPr>
        <w:t xml:space="preserve"> modeled by changing </w:t>
      </w:r>
      <w:commentRangeStart w:id="123"/>
      <w:commentRangeStart w:id="124"/>
      <w:r w:rsidR="00164A5E">
        <w:rPr>
          <w:rFonts w:asciiTheme="majorBidi" w:hAnsiTheme="majorBidi" w:cstheme="majorBidi"/>
        </w:rPr>
        <w:t>the left ventricular</w:t>
      </w:r>
      <w:r w:rsidR="00397C58" w:rsidRPr="00B95524">
        <w:rPr>
          <w:rFonts w:asciiTheme="majorBidi" w:hAnsiTheme="majorBidi" w:cstheme="majorBidi"/>
        </w:rPr>
        <w:t xml:space="preserve"> </w:t>
      </w:r>
      <w:commentRangeEnd w:id="123"/>
      <w:r w:rsidR="00F843E1">
        <w:rPr>
          <w:rStyle w:val="CommentReference"/>
        </w:rPr>
        <w:commentReference w:id="123"/>
      </w:r>
      <w:commentRangeEnd w:id="124"/>
      <w:r w:rsidR="00796ADF">
        <w:rPr>
          <w:rStyle w:val="CommentReference"/>
        </w:rPr>
        <w:commentReference w:id="124"/>
      </w:r>
      <w:r w:rsidR="00491640" w:rsidRPr="00B95524">
        <w:rPr>
          <w:rFonts w:asciiTheme="majorBidi" w:hAnsiTheme="majorBidi" w:cstheme="majorBidi"/>
        </w:rPr>
        <w:t xml:space="preserve">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sidR="00CC228F">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w:t>
      </w:r>
      <w:commentRangeStart w:id="125"/>
      <w:commentRangeStart w:id="126"/>
      <w:r w:rsidR="00955E5F" w:rsidRPr="00B95524">
        <w:rPr>
          <w:rFonts w:asciiTheme="majorBidi" w:hAnsiTheme="majorBidi" w:cstheme="majorBidi"/>
        </w:rPr>
        <w:t xml:space="preserve"> </w:t>
      </w:r>
      <w:r w:rsidR="00DF7A51">
        <w:rPr>
          <w:rFonts w:asciiTheme="majorBidi" w:hAnsiTheme="majorBidi" w:cstheme="majorBidi"/>
        </w:rPr>
        <w:t>M</w:t>
      </w:r>
      <w:r w:rsidR="00955E5F" w:rsidRPr="00B95524">
        <w:rPr>
          <w:rFonts w:asciiTheme="majorBidi" w:hAnsiTheme="majorBidi" w:cstheme="majorBidi"/>
        </w:rPr>
        <w:t xml:space="preserve">yosin ATPase </w:t>
      </w:r>
      <w:r w:rsidR="00DF7A51">
        <w:rPr>
          <w:rFonts w:asciiTheme="majorBidi" w:hAnsiTheme="majorBidi" w:cstheme="majorBidi"/>
        </w:rPr>
        <w:t xml:space="preserve">normalized </w:t>
      </w:r>
      <w:r w:rsidR="000D3C00">
        <w:rPr>
          <w:rFonts w:asciiTheme="majorBidi" w:hAnsiTheme="majorBidi" w:cstheme="majorBidi"/>
        </w:rPr>
        <w:t>to</w:t>
      </w:r>
      <w:r w:rsidR="00DF7A51"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125"/>
      <w:r w:rsidR="00F843E1">
        <w:rPr>
          <w:rStyle w:val="CommentReference"/>
        </w:rPr>
        <w:commentReference w:id="125"/>
      </w:r>
      <w:commentRangeEnd w:id="126"/>
      <w:r w:rsidR="000D3C00">
        <w:rPr>
          <w:rStyle w:val="CommentReference"/>
        </w:rPr>
        <w:commentReference w:id="126"/>
      </w:r>
      <w:r w:rsidR="009C0718" w:rsidRPr="00B95524">
        <w:rPr>
          <w:rFonts w:asciiTheme="majorBidi" w:hAnsiTheme="majorBidi" w:cstheme="majorBidi"/>
        </w:rPr>
        <w:t xml:space="preserve"> (</w:t>
      </w:r>
      <w:r w:rsidR="0042190C">
        <w:rPr>
          <w:rFonts w:asciiTheme="majorBidi" w:hAnsiTheme="majorBidi" w:cstheme="majorBidi"/>
        </w:rPr>
        <w:t>ATPase/</w:t>
      </w:r>
      <w:proofErr w:type="spellStart"/>
      <w:r w:rsidR="0042190C">
        <w:rPr>
          <w:rFonts w:asciiTheme="majorBidi" w:hAnsiTheme="majorBidi" w:cstheme="majorBidi"/>
        </w:rPr>
        <w:t>V</w:t>
      </w:r>
      <w:r w:rsidR="0042190C">
        <w:rPr>
          <w:rFonts w:asciiTheme="majorBidi" w:hAnsiTheme="majorBidi" w:cstheme="majorBidi"/>
          <w:vertAlign w:val="subscript"/>
        </w:rPr>
        <w:t>myofibrillar</w:t>
      </w:r>
      <w:proofErr w:type="spellEnd"/>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w:t>
      </w:r>
      <w:r w:rsidR="00A90E3F">
        <w:rPr>
          <w:rFonts w:asciiTheme="majorBidi" w:eastAsiaTheme="minorEastAsia" w:hAnsiTheme="majorBidi" w:cstheme="majorBidi"/>
        </w:rPr>
        <w:t xml:space="preserve">used as the </w:t>
      </w:r>
      <w:r w:rsidR="00D105F5">
        <w:rPr>
          <w:rFonts w:asciiTheme="majorBidi" w:eastAsiaTheme="minorEastAsia" w:hAnsiTheme="majorBidi" w:cstheme="majorBidi"/>
        </w:rPr>
        <w:t>stimulus</w:t>
      </w:r>
      <w:r w:rsidR="00A90E3F">
        <w:rPr>
          <w:rFonts w:asciiTheme="majorBidi" w:eastAsiaTheme="minorEastAsia" w:hAnsiTheme="majorBidi" w:cstheme="majorBidi"/>
        </w:rPr>
        <w:t xml:space="preserve"> signal for concentric growth </w:t>
      </w:r>
      <w:r w:rsidR="00ED16E8">
        <w:rPr>
          <w:rFonts w:asciiTheme="majorBidi" w:eastAsiaTheme="minorEastAsia" w:hAnsiTheme="majorBidi" w:cstheme="majorBidi"/>
        </w:rPr>
        <w:t>(</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sidR="0041628F">
        <w:rPr>
          <w:rFonts w:asciiTheme="majorBidi" w:eastAsiaTheme="minorEastAsia" w:hAnsiTheme="majorBidi" w:cstheme="majorBidi"/>
        </w:rPr>
        <w:t xml:space="preserve">. </w:t>
      </w:r>
      <w:r w:rsidR="00AD0A5B">
        <w:rPr>
          <w:rFonts w:asciiTheme="majorBidi" w:eastAsiaTheme="minorEastAsia" w:hAnsiTheme="majorBidi" w:cstheme="majorBidi"/>
        </w:rPr>
        <w:t>The</w:t>
      </w:r>
      <w:r w:rsidR="00061ABF">
        <w:rPr>
          <w:rFonts w:asciiTheme="majorBidi" w:eastAsiaTheme="minorEastAsia" w:hAnsiTheme="majorBidi" w:cstheme="majorBidi"/>
        </w:rPr>
        <w:t xml:space="preserve"> myosin ATPase normalized </w:t>
      </w:r>
      <w:r w:rsidR="00D04A30">
        <w:rPr>
          <w:rFonts w:asciiTheme="majorBidi" w:eastAsiaTheme="minorEastAsia" w:hAnsiTheme="majorBidi" w:cstheme="majorBidi"/>
        </w:rPr>
        <w:t>to</w:t>
      </w:r>
      <w:r w:rsidR="00061ABF">
        <w:rPr>
          <w:rFonts w:asciiTheme="majorBidi" w:eastAsiaTheme="minorEastAsia" w:hAnsiTheme="majorBidi" w:cstheme="majorBidi"/>
        </w:rPr>
        <w:t xml:space="preserve"> myofibrillar volume is </w:t>
      </w:r>
      <w:r w:rsidR="00996731">
        <w:rPr>
          <w:rFonts w:asciiTheme="majorBidi" w:eastAsiaTheme="minorEastAsia" w:hAnsiTheme="majorBidi" w:cstheme="majorBidi"/>
        </w:rPr>
        <w:t>expressed</w:t>
      </w:r>
      <w:r w:rsidR="00061ABF">
        <w:rPr>
          <w:rFonts w:asciiTheme="majorBidi" w:eastAsiaTheme="minorEastAsia" w:hAnsiTheme="majorBidi" w:cstheme="majorBidi"/>
        </w:rPr>
        <w:t xml:space="preserve"> as </w:t>
      </w:r>
      <w:r w:rsidR="00CC228F">
        <w:rPr>
          <w:rFonts w:asciiTheme="majorBidi" w:eastAsiaTheme="minorEastAsia" w:hAnsiTheme="majorBidi" w:cstheme="majorBidi"/>
        </w:rPr>
        <w:t xml:space="preserve"> </w:t>
      </w:r>
    </w:p>
    <w:p w14:paraId="2D101CEE" w14:textId="56EBFA6B"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3809C3">
        <w:rPr>
          <w:rFonts w:asciiTheme="majorBidi" w:hAnsiTheme="majorBidi" w:cstheme="majorBidi"/>
          <w:position w:val="-32"/>
        </w:rPr>
        <w:object w:dxaOrig="3120" w:dyaOrig="720" w14:anchorId="11098F42">
          <v:shape id="_x0000_i1029" type="#_x0000_t75" alt="" style="width:156.15pt;height:36.3pt;mso-width-percent:0;mso-height-percent:0;mso-width-percent:0;mso-height-percent:0" o:ole="">
            <v:imagedata r:id="rId22" o:title=""/>
          </v:shape>
          <o:OLEObject Type="Embed" ProgID="Equation.DSMT4" ShapeID="_x0000_i1029" DrawAspect="Content" ObjectID="_1703511958" r:id="rId23"/>
        </w:object>
      </w:r>
      <w:r w:rsidRPr="00B95524">
        <w:rPr>
          <w:rFonts w:asciiTheme="majorBidi" w:hAnsiTheme="majorBidi" w:cstheme="majorBidi"/>
        </w:rPr>
        <w:t xml:space="preserve"> </w:t>
      </w:r>
      <w:r w:rsidRPr="00B95524">
        <w:rPr>
          <w:rFonts w:asciiTheme="majorBidi" w:hAnsiTheme="majorBidi" w:cstheme="majorBidi"/>
        </w:rPr>
        <w:tab/>
      </w:r>
      <w:commentRangeStart w:id="127"/>
      <w:commentRangeStart w:id="128"/>
      <w:commentRangeStart w:id="129"/>
      <w:commentRangeStart w:id="130"/>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1"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1"/>
      <w:r w:rsidRPr="00B95524">
        <w:rPr>
          <w:rFonts w:asciiTheme="majorBidi" w:hAnsiTheme="majorBidi" w:cstheme="majorBidi"/>
        </w:rPr>
        <w:fldChar w:fldCharType="end"/>
      </w:r>
      <w:commentRangeEnd w:id="127"/>
      <w:r w:rsidR="00101A03">
        <w:rPr>
          <w:rStyle w:val="CommentReference"/>
          <w:noProof w:val="0"/>
        </w:rPr>
        <w:commentReference w:id="127"/>
      </w:r>
      <w:commentRangeEnd w:id="128"/>
      <w:commentRangeEnd w:id="129"/>
      <w:commentRangeEnd w:id="130"/>
      <w:r w:rsidR="0005575D">
        <w:rPr>
          <w:rStyle w:val="CommentReference"/>
          <w:noProof w:val="0"/>
        </w:rPr>
        <w:commentReference w:id="128"/>
      </w:r>
      <w:r w:rsidR="00613521">
        <w:rPr>
          <w:rStyle w:val="CommentReference"/>
          <w:noProof w:val="0"/>
        </w:rPr>
        <w:commentReference w:id="129"/>
      </w:r>
      <w:r w:rsidR="009E603C">
        <w:rPr>
          <w:rStyle w:val="CommentReference"/>
          <w:noProof w:val="0"/>
        </w:rPr>
        <w:commentReference w:id="130"/>
      </w:r>
    </w:p>
    <w:p w14:paraId="7F199EA8" w14:textId="0837296F" w:rsidR="00061ABF" w:rsidRPr="00D52CB5" w:rsidRDefault="00061ABF" w:rsidP="0099467A">
      <w:pPr>
        <w:spacing w:line="240" w:lineRule="auto"/>
        <w:jc w:val="both"/>
        <w:rPr>
          <w:rFonts w:asciiTheme="majorBidi" w:eastAsiaTheme="minorEastAsia" w:hAnsiTheme="majorBidi" w:cstheme="majorBidi"/>
        </w:rPr>
      </w:pPr>
      <w:r>
        <w:rPr>
          <w:rFonts w:asciiTheme="majorBidi" w:eastAsiaTheme="minorEastAsia" w:hAnsiTheme="majorBidi" w:cstheme="majorBidi"/>
        </w:rPr>
        <w:t>w</w:t>
      </w:r>
      <w:r w:rsidRPr="00B95524">
        <w:rPr>
          <w:rFonts w:asciiTheme="majorBidi" w:eastAsiaTheme="minorEastAsia" w:hAnsiTheme="majorBidi" w:cstheme="majorBidi"/>
        </w:rPr>
        <w:t xml:space="preserve">here </w:t>
      </w:r>
      <w:commentRangeStart w:id="132"/>
      <w:commentRangeStart w:id="133"/>
      <w:r w:rsidRPr="00B95524">
        <w:rPr>
          <w:rFonts w:asciiTheme="majorBidi" w:eastAsiaTheme="minorEastAsia" w:hAnsiTheme="majorBidi" w:cstheme="majorBidi"/>
        </w:rPr>
        <w:t>N</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w:t>
      </w:r>
      <w:r>
        <w:rPr>
          <w:rFonts w:asciiTheme="majorBidi" w:eastAsiaTheme="minorEastAsia" w:hAnsiTheme="majorBidi" w:cstheme="majorBidi"/>
        </w:rPr>
        <w:t>number</w:t>
      </w:r>
      <w:r w:rsidRPr="00B95524">
        <w:rPr>
          <w:rFonts w:asciiTheme="majorBidi" w:eastAsiaTheme="minorEastAsia" w:hAnsiTheme="majorBidi" w:cstheme="majorBidi"/>
        </w:rPr>
        <w:t xml:space="preserve"> of myosin heads </w:t>
      </w:r>
      <w:r>
        <w:rPr>
          <w:rFonts w:asciiTheme="majorBidi" w:eastAsiaTheme="minorEastAsia" w:hAnsiTheme="majorBidi" w:cstheme="majorBidi"/>
        </w:rPr>
        <w:t>in a hypothetical half-sarcomere with</w:t>
      </w:r>
      <w:r w:rsidRPr="00B95524">
        <w:rPr>
          <w:rFonts w:asciiTheme="majorBidi" w:eastAsiaTheme="minorEastAsia" w:hAnsiTheme="majorBidi" w:cstheme="majorBidi"/>
        </w:rPr>
        <w:t xml:space="preserve"> a cross section of 1 m</w:t>
      </w:r>
      <w:r w:rsidRPr="00B95524">
        <w:rPr>
          <w:rFonts w:asciiTheme="majorBidi" w:eastAsiaTheme="minorEastAsia" w:hAnsiTheme="majorBidi" w:cstheme="majorBidi"/>
          <w:vertAlign w:val="superscript"/>
        </w:rPr>
        <w:t>2</w:t>
      </w:r>
      <w:commentRangeEnd w:id="132"/>
      <w:r>
        <w:rPr>
          <w:rStyle w:val="CommentReference"/>
        </w:rPr>
        <w:commentReference w:id="132"/>
      </w:r>
      <w:commentRangeEnd w:id="133"/>
      <w:r w:rsidR="009E603C">
        <w:rPr>
          <w:rStyle w:val="CommentReference"/>
        </w:rPr>
        <w:commentReference w:id="133"/>
      </w:r>
      <w:r w:rsidRPr="00B95524">
        <w:rPr>
          <w:rFonts w:asciiTheme="majorBidi" w:eastAsiaTheme="minorEastAsia" w:hAnsiTheme="majorBidi" w:cstheme="majorBidi"/>
        </w:rPr>
        <w:t>, ∆G is the free energy produced by ATP hydrolysis (70 kJ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L</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reference length of </w:t>
      </w:r>
      <w:r w:rsidR="00AD0A5B">
        <w:rPr>
          <w:rFonts w:asciiTheme="majorBidi" w:eastAsiaTheme="minorEastAsia" w:hAnsiTheme="majorBidi" w:cstheme="majorBidi"/>
        </w:rPr>
        <w:t xml:space="preserve">a </w:t>
      </w:r>
      <w:r w:rsidRPr="00B95524">
        <w:rPr>
          <w:rFonts w:asciiTheme="majorBidi" w:eastAsiaTheme="minorEastAsia" w:hAnsiTheme="majorBidi" w:cstheme="majorBidi"/>
        </w:rPr>
        <w:t xml:space="preserve">half-sarcomere (1.1 </w:t>
      </w:r>
      <w:proofErr w:type="spellStart"/>
      <w:r w:rsidRPr="00B95524">
        <w:rPr>
          <w:rFonts w:asciiTheme="majorBidi" w:eastAsiaTheme="minorEastAsia" w:hAnsiTheme="majorBidi" w:cstheme="majorBidi"/>
        </w:rPr>
        <w:t>μm</w:t>
      </w:r>
      <w:proofErr w:type="spellEnd"/>
      <w:r w:rsidRPr="00B95524">
        <w:rPr>
          <w:rFonts w:asciiTheme="majorBidi" w:eastAsiaTheme="minorEastAsia" w:hAnsiTheme="majorBidi" w:cstheme="majorBidi"/>
        </w:rPr>
        <w:t>), N</w:t>
      </w:r>
      <w:r w:rsidRPr="00B95524">
        <w:rPr>
          <w:rFonts w:asciiTheme="majorBidi" w:eastAsiaTheme="minorEastAsia" w:hAnsiTheme="majorBidi" w:cstheme="majorBidi"/>
          <w:vertAlign w:val="subscript"/>
        </w:rPr>
        <w:t>A</w:t>
      </w:r>
      <w:r w:rsidRPr="00B95524">
        <w:rPr>
          <w:rFonts w:asciiTheme="majorBidi" w:eastAsiaTheme="minorEastAsia" w:hAnsiTheme="majorBidi" w:cstheme="majorBidi"/>
        </w:rPr>
        <w:t xml:space="preserve"> is Avogad</w:t>
      </w:r>
      <w:r>
        <w:rPr>
          <w:rFonts w:asciiTheme="majorBidi" w:eastAsiaTheme="minorEastAsia" w:hAnsiTheme="majorBidi" w:cstheme="majorBidi"/>
        </w:rPr>
        <w:t>r</w:t>
      </w:r>
      <w:r w:rsidRPr="00B95524">
        <w:rPr>
          <w:rFonts w:asciiTheme="majorBidi" w:eastAsiaTheme="minorEastAsia" w:hAnsiTheme="majorBidi" w:cstheme="majorBidi"/>
        </w:rPr>
        <w:t>o’s number (6.02 × 10</w:t>
      </w:r>
      <w:r w:rsidRPr="00B95524">
        <w:rPr>
          <w:rFonts w:asciiTheme="majorBidi" w:eastAsiaTheme="minorEastAsia" w:hAnsiTheme="majorBidi" w:cstheme="majorBidi"/>
          <w:vertAlign w:val="superscript"/>
        </w:rPr>
        <w:t>23</w:t>
      </w:r>
      <w:r w:rsidRPr="00B95524">
        <w:rPr>
          <w:rFonts w:asciiTheme="majorBidi" w:eastAsiaTheme="minorEastAsia" w:hAnsiTheme="majorBidi" w:cstheme="majorBidi"/>
        </w:rPr>
        <w:t xml:space="preserve">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J</w:t>
      </w:r>
      <w:r w:rsidRPr="00B95524">
        <w:rPr>
          <w:rFonts w:asciiTheme="majorBidi" w:eastAsiaTheme="minorEastAsia" w:hAnsiTheme="majorBidi" w:cstheme="majorBidi"/>
          <w:vertAlign w:val="subscript"/>
        </w:rPr>
        <w:t>4</w:t>
      </w:r>
      <w:r w:rsidRPr="00B95524">
        <w:rPr>
          <w:rFonts w:asciiTheme="majorBidi" w:eastAsiaTheme="minorEastAsia" w:hAnsiTheme="majorBidi" w:cstheme="majorBidi"/>
        </w:rPr>
        <w:t xml:space="preserve"> is the detachment </w:t>
      </w:r>
      <w:commentRangeStart w:id="134"/>
      <w:commentRangeStart w:id="135"/>
      <w:r w:rsidRPr="00B95524">
        <w:rPr>
          <w:rFonts w:asciiTheme="majorBidi" w:eastAsiaTheme="minorEastAsia" w:hAnsiTheme="majorBidi" w:cstheme="majorBidi"/>
        </w:rPr>
        <w:t>flux</w:t>
      </w:r>
      <w:r>
        <w:rPr>
          <w:rFonts w:asciiTheme="majorBidi" w:eastAsiaTheme="minorEastAsia" w:hAnsiTheme="majorBidi" w:cstheme="majorBidi"/>
        </w:rPr>
        <w:t xml:space="preserve"> (s</w:t>
      </w:r>
      <w:r>
        <w:rPr>
          <w:rFonts w:asciiTheme="majorBidi" w:eastAsiaTheme="minorEastAsia" w:hAnsiTheme="majorBidi" w:cstheme="majorBidi"/>
          <w:vertAlign w:val="superscript"/>
        </w:rPr>
        <w:t>-1</w:t>
      </w:r>
      <w:r>
        <w:rPr>
          <w:rFonts w:asciiTheme="majorBidi" w:eastAsiaTheme="minorEastAsia" w:hAnsiTheme="majorBidi" w:cstheme="majorBidi"/>
        </w:rPr>
        <w:t>)</w:t>
      </w:r>
      <w:r w:rsidRPr="00B95524">
        <w:rPr>
          <w:rFonts w:asciiTheme="majorBidi" w:eastAsiaTheme="minorEastAsia" w:hAnsiTheme="majorBidi" w:cstheme="majorBidi"/>
        </w:rPr>
        <w:t xml:space="preserve"> </w:t>
      </w:r>
      <w:commentRangeEnd w:id="134"/>
      <w:r>
        <w:rPr>
          <w:rStyle w:val="CommentReference"/>
        </w:rPr>
        <w:commentReference w:id="134"/>
      </w:r>
      <w:commentRangeEnd w:id="135"/>
      <w:r w:rsidR="009E603C">
        <w:rPr>
          <w:rStyle w:val="CommentReference"/>
        </w:rPr>
        <w:commentReference w:id="135"/>
      </w:r>
      <w:r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Pr="00B95524">
        <w:rPr>
          <w:rFonts w:asciiTheme="majorBidi" w:eastAsiaTheme="minorEastAsia" w:hAnsiTheme="majorBidi" w:cstheme="majorBidi"/>
        </w:rPr>
        <w:t xml:space="preserve"> force generating state (M</w:t>
      </w:r>
      <w:r w:rsidRPr="00B95524">
        <w:rPr>
          <w:rFonts w:asciiTheme="majorBidi" w:eastAsiaTheme="minorEastAsia" w:hAnsiTheme="majorBidi" w:cstheme="majorBidi"/>
          <w:vertAlign w:val="subscript"/>
        </w:rPr>
        <w:t>FG</w:t>
      </w:r>
      <w:r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Pr="00B95524">
        <w:rPr>
          <w:rFonts w:asciiTheme="majorBidi" w:eastAsiaTheme="minorEastAsia" w:hAnsiTheme="majorBidi" w:cstheme="majorBidi"/>
        </w:rPr>
        <w:t>disordered relaxed state (M</w:t>
      </w:r>
      <w:r w:rsidRPr="00B95524">
        <w:rPr>
          <w:rFonts w:asciiTheme="majorBidi" w:eastAsiaTheme="minorEastAsia" w:hAnsiTheme="majorBidi" w:cstheme="majorBidi"/>
          <w:vertAlign w:val="subscript"/>
        </w:rPr>
        <w:t>DRX</w:t>
      </w:r>
      <w:r w:rsidRPr="00B95524">
        <w:rPr>
          <w:rFonts w:asciiTheme="majorBidi" w:eastAsiaTheme="minorEastAsia" w:hAnsiTheme="majorBidi" w:cstheme="majorBidi"/>
        </w:rPr>
        <w:t>)</w:t>
      </w:r>
      <w:r>
        <w:rPr>
          <w:rFonts w:asciiTheme="majorBidi" w:eastAsiaTheme="minorEastAsia" w:hAnsiTheme="majorBidi" w:cstheme="majorBidi"/>
        </w:rPr>
        <w:t>, and x is the potential positions of myosin heads relative to the no-load position</w:t>
      </w:r>
      <w:r w:rsidR="0046778F">
        <w:rPr>
          <w:rFonts w:asciiTheme="majorBidi" w:eastAsiaTheme="minorEastAsia" w:hAnsiTheme="majorBidi" w:cstheme="majorBidi"/>
        </w:rPr>
        <w:t>,</w:t>
      </w:r>
      <w:r>
        <w:rPr>
          <w:rFonts w:asciiTheme="majorBidi" w:eastAsiaTheme="minorEastAsia" w:hAnsiTheme="majorBidi" w:cstheme="majorBidi"/>
        </w:rPr>
        <w:t xml:space="preserve"> which varies from -10 to 10 nm.  </w:t>
      </w:r>
    </w:p>
    <w:p w14:paraId="7905393F" w14:textId="52213FF2" w:rsidR="003B6061" w:rsidRPr="00B95524" w:rsidRDefault="00521C9F" w:rsidP="00272CD8">
      <w:pPr>
        <w:spacing w:line="240" w:lineRule="auto"/>
        <w:ind w:firstLine="720"/>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CC4679" w:rsidRPr="00B95524">
        <w:rPr>
          <w:rFonts w:asciiTheme="majorBidi" w:hAnsiTheme="majorBidi" w:cstheme="majorBidi"/>
        </w:rPr>
        <w:instrText>(</w:instrText>
      </w:r>
      <w:r w:rsidR="00CC4679">
        <w:rPr>
          <w:rFonts w:asciiTheme="majorBidi" w:hAnsiTheme="majorBidi" w:cstheme="majorBidi"/>
        </w:rPr>
        <w:instrText>6</w:instrText>
      </w:r>
      <w:r w:rsidR="00CC4679"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5B3E80">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5B3E80">
        <w:rPr>
          <w:rFonts w:asciiTheme="majorBidi" w:hAnsiTheme="majorBidi" w:cstheme="majorBidi"/>
        </w:rPr>
        <w:t xml:space="preserve">, </w:t>
      </w:r>
      <w:r w:rsidR="00C64663">
        <w:rPr>
          <w:rFonts w:asciiTheme="majorBidi" w:hAnsiTheme="majorBidi" w:cstheme="majorBidi"/>
        </w:rPr>
        <w:t>responds to</w:t>
      </w:r>
      <w:r w:rsidR="00951BCD">
        <w:rPr>
          <w:rFonts w:asciiTheme="majorBidi" w:hAnsiTheme="majorBidi" w:cstheme="majorBidi"/>
        </w:rPr>
        <w:t xml:space="preserve"> the corresponding change in </w:t>
      </w:r>
      <w:proofErr w:type="spellStart"/>
      <w:r w:rsidR="00951BCD">
        <w:rPr>
          <w:rFonts w:asciiTheme="majorBidi" w:hAnsiTheme="majorBidi" w:cstheme="majorBidi"/>
        </w:rPr>
        <w:t>S</w:t>
      </w:r>
      <w:r w:rsidR="00951BCD">
        <w:rPr>
          <w:rFonts w:asciiTheme="majorBidi" w:hAnsiTheme="majorBidi" w:cstheme="majorBidi"/>
          <w:vertAlign w:val="subscript"/>
        </w:rPr>
        <w:t>con</w:t>
      </w:r>
      <w:proofErr w:type="spellEnd"/>
      <w:r w:rsidR="000E7941">
        <w:rPr>
          <w:rFonts w:asciiTheme="majorBidi" w:hAnsiTheme="majorBidi" w:cstheme="majorBidi"/>
        </w:rPr>
        <w:t xml:space="preserve">, </w:t>
      </w:r>
      <w:r w:rsidR="00CC228F">
        <w:rPr>
          <w:rFonts w:asciiTheme="majorBidi" w:hAnsiTheme="majorBidi" w:cstheme="majorBidi"/>
        </w:rPr>
        <w:t>w</w:t>
      </w:r>
      <w:r w:rsidR="004E7DB5" w:rsidRPr="00B95524">
        <w:rPr>
          <w:rFonts w:asciiTheme="majorBidi" w:hAnsiTheme="majorBidi" w:cstheme="majorBidi"/>
        </w:rPr>
        <w:t>hereas the second component</w:t>
      </w:r>
      <w:r w:rsidR="005B3E80">
        <w:rPr>
          <w:rFonts w:asciiTheme="majorBidi" w:hAnsiTheme="majorBidi" w:cstheme="majorBidi"/>
        </w:rPr>
        <w:t xml:space="preserve">,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5B3E80">
        <w:rPr>
          <w:rFonts w:asciiTheme="majorBidi" w:hAnsiTheme="majorBidi" w:cstheme="majorBidi"/>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 xml:space="preserve">to </w:t>
      </w:r>
      <w:r w:rsidR="00756182">
        <w:rPr>
          <w:rFonts w:asciiTheme="majorBidi" w:hAnsiTheme="majorBidi" w:cstheme="majorBidi"/>
        </w:rPr>
        <w:t xml:space="preserve">the </w:t>
      </w:r>
      <w:r w:rsidR="00E20C5F" w:rsidRPr="00B95524">
        <w:rPr>
          <w:rFonts w:asciiTheme="majorBidi" w:hAnsiTheme="majorBidi" w:cstheme="majorBidi"/>
        </w:rPr>
        <w:t xml:space="preserve">eccentric growth </w:t>
      </w:r>
      <w:r w:rsidR="00F9372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CF3478">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07F60CC2"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2720" w:dyaOrig="680" w14:anchorId="528935B3">
          <v:shape id="_x0000_i1030" type="#_x0000_t75" alt="" style="width:136.15pt;height:33.3pt;mso-width-percent:0;mso-height-percent:0;mso-width-percent:0;mso-height-percent:0" o:ole="">
            <v:imagedata r:id="rId24" o:title=""/>
          </v:shape>
          <o:OLEObject Type="Embed" ProgID="Equation.DSMT4" ShapeID="_x0000_i1030" DrawAspect="Content" ObjectID="_1703511959"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6"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6"/>
      <w:r w:rsidRPr="00B95524">
        <w:rPr>
          <w:rFonts w:asciiTheme="majorBidi" w:hAnsiTheme="majorBidi" w:cstheme="majorBidi"/>
        </w:rPr>
        <w:fldChar w:fldCharType="end"/>
      </w:r>
    </w:p>
    <w:p w14:paraId="06934598" w14:textId="470545AE" w:rsidR="0035507A" w:rsidRPr="004C64A3" w:rsidRDefault="0035507A" w:rsidP="00D52CB5">
      <w:pPr>
        <w:pStyle w:val="Heading2"/>
      </w:pPr>
      <w:commentRangeStart w:id="137"/>
      <w:r w:rsidRPr="004377BA">
        <w:t xml:space="preserve">Implementation and computer code </w:t>
      </w:r>
      <w:commentRangeEnd w:id="137"/>
      <w:r w:rsidR="00550280">
        <w:rPr>
          <w:rStyle w:val="CommentReference"/>
          <w:rFonts w:eastAsiaTheme="minorHAnsi" w:cstheme="minorBidi"/>
          <w:b w:val="0"/>
        </w:rPr>
        <w:commentReference w:id="137"/>
      </w:r>
    </w:p>
    <w:p w14:paraId="304EED44" w14:textId="0CD5B6B1" w:rsidR="008A10C5" w:rsidRDefault="008A10C5" w:rsidP="00F34279">
      <w:pPr>
        <w:spacing w:line="240" w:lineRule="auto"/>
        <w:jc w:val="both"/>
        <w:rPr>
          <w:rStyle w:val="Hyperlink"/>
        </w:rPr>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63562C">
        <w:t xml:space="preserve"> </w:t>
      </w:r>
      <w:r w:rsidR="005B67E8">
        <w:fldChar w:fldCharType="begin"/>
      </w:r>
      <w:r w:rsidR="00CF3478">
        <w:instrText xml:space="preserve"> ADDIN EN.CITE &lt;EndNote&gt;&lt;Cite&gt;&lt;Author&gt;Van der Walt&lt;/Author&gt;&lt;Year&gt;2011&lt;/Year&gt;&lt;RecNum&gt;88&lt;/RecNum&gt;&lt;DisplayText&gt;(Van der Walt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5B67E8">
        <w:fldChar w:fldCharType="separate"/>
      </w:r>
      <w:r w:rsidR="00CF3478">
        <w:rPr>
          <w:noProof/>
        </w:rPr>
        <w:t>(Van der Walt et al., 2011)</w:t>
      </w:r>
      <w:r w:rsidR="005B67E8">
        <w:fldChar w:fldCharType="end"/>
      </w:r>
      <w:r w:rsidR="00AE3AFE">
        <w:t>,</w:t>
      </w:r>
      <w:r w:rsidR="001F6D77">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 </w:instrText>
      </w:r>
      <w:r w:rsidR="00CF3478">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EN.CITE.DATA </w:instrText>
      </w:r>
      <w:r w:rsidR="00CF3478">
        <w:fldChar w:fldCharType="end"/>
      </w:r>
      <w:r w:rsidR="00951356">
        <w:fldChar w:fldCharType="separate"/>
      </w:r>
      <w:r w:rsidR="00CF3478">
        <w:rPr>
          <w:noProof/>
        </w:rPr>
        <w:t>(Virtanen et al., 2020)</w:t>
      </w:r>
      <w:r w:rsidR="00951356">
        <w:fldChar w:fldCharType="end"/>
      </w:r>
      <w:r w:rsidR="00F833F2">
        <w:t>, and pandas</w:t>
      </w:r>
      <w:r w:rsidR="00B94287">
        <w:t xml:space="preserve"> </w:t>
      </w:r>
      <w:r w:rsidR="00B94287">
        <w:fldChar w:fldCharType="begin"/>
      </w:r>
      <w:r w:rsidR="00CF3478">
        <w:instrText xml:space="preserve"> ADDIN EN.CITE &lt;EndNote&gt;&lt;Cite&gt;&lt;Author&gt;Reback&lt;/Author&gt;&lt;Year&gt;2021&lt;/Year&gt;&lt;RecNum&gt;90&lt;/RecNum&gt;&lt;DisplayText&gt;(Reback et al., 2021)&lt;/DisplayText&gt;&lt;record&gt;&lt;rec-number&gt;90&lt;/rec-number&gt;&lt;foreign-keys&gt;&lt;key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CF3478">
        <w:rPr>
          <w:noProof/>
        </w:rPr>
        <w:t>(Reback et 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138"/>
      <w:commentRangeStart w:id="139"/>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138"/>
      <w:r w:rsidR="00613521">
        <w:rPr>
          <w:rStyle w:val="CommentReference"/>
        </w:rPr>
        <w:commentReference w:id="138"/>
      </w:r>
      <w:commentRangeEnd w:id="139"/>
      <w:r w:rsidR="00242D04">
        <w:rPr>
          <w:rStyle w:val="CommentReference"/>
        </w:rPr>
        <w:commentReference w:id="139"/>
      </w:r>
      <w:r w:rsidR="00F93B27">
        <w:rPr>
          <w:rStyle w:val="Hyperlink"/>
        </w:rPr>
        <w:t>.</w:t>
      </w:r>
    </w:p>
    <w:p w14:paraId="6A319CE0" w14:textId="0B83308D" w:rsidR="00573E49" w:rsidRPr="008A7C15" w:rsidRDefault="006550A8" w:rsidP="008A7C15">
      <w:pPr>
        <w:spacing w:line="240" w:lineRule="auto"/>
        <w:jc w:val="both"/>
        <w:rPr>
          <w:rFonts w:asciiTheme="majorBidi" w:eastAsiaTheme="minorEastAsia" w:hAnsiTheme="majorBidi" w:cstheme="majorBidi"/>
        </w:rPr>
      </w:pPr>
      <w:r>
        <w:tab/>
      </w:r>
      <w:r w:rsidR="003B58B7">
        <w:t xml:space="preserve">Equations </w:t>
      </w:r>
      <w:r w:rsidR="00C260AC">
        <w:fldChar w:fldCharType="begin"/>
      </w:r>
      <w:r w:rsidR="00C260AC">
        <w:instrText xml:space="preserve"> GOTOBUTTON ZEqnNum869589  \* MERGEFORMAT </w:instrText>
      </w:r>
      <w:fldSimple w:instr=" REF ZEqnNum869589 \* Charformat \! \* MERGEFORMAT ">
        <w:r w:rsidR="00A15D39" w:rsidRPr="00D626B3">
          <w:instrText>(1)</w:instrText>
        </w:r>
      </w:fldSimple>
      <w:r w:rsidR="00C260AC">
        <w:fldChar w:fldCharType="end"/>
      </w:r>
      <w:r w:rsidR="00C260AC">
        <w:t xml:space="preserve">, </w:t>
      </w:r>
      <w:r w:rsidR="00C260AC">
        <w:fldChar w:fldCharType="begin"/>
      </w:r>
      <w:r w:rsidR="00C260AC">
        <w:instrText xml:space="preserve"> GOTOBUTTON ZEqnNum210354  \* MERGEFORMAT </w:instrText>
      </w:r>
      <w:fldSimple w:instr=" REF ZEqnNum210354 \* Charformat \! \* MERGEFORMAT ">
        <w:r w:rsidR="00A15D39">
          <w:instrText>(2)</w:instrText>
        </w:r>
      </w:fldSimple>
      <w:r w:rsidR="00C260AC">
        <w:fldChar w:fldCharType="end"/>
      </w:r>
      <w:r w:rsidR="009E171E">
        <w:t xml:space="preserve">, </w:t>
      </w:r>
      <w:r w:rsidR="009E171E">
        <w:fldChar w:fldCharType="begin"/>
      </w:r>
      <w:r w:rsidR="009E171E">
        <w:instrText xml:space="preserve"> GOTOBUTTON ZEqnNum193374  \* MERGEFORMAT </w:instrText>
      </w:r>
      <w:fldSimple w:instr=" REF ZEqnNum193374 \* Charformat \! \* MERGEFORMAT ">
        <w:r w:rsidR="00A15D39" w:rsidRPr="00D626B3">
          <w:instrText>(4)</w:instrText>
        </w:r>
      </w:fldSimple>
      <w:r w:rsidR="009E171E">
        <w:fldChar w:fldCharType="end"/>
      </w:r>
      <w:r w:rsidR="009E171E">
        <w:t xml:space="preserve">, and </w:t>
      </w:r>
      <w:r w:rsidR="009E171E">
        <w:fldChar w:fldCharType="begin"/>
      </w:r>
      <w:r w:rsidR="009E171E">
        <w:instrText xml:space="preserve"> GOTOBUTTON ZEqnNum428181  \* MERGEFORMAT </w:instrText>
      </w:r>
      <w:fldSimple w:instr=" REF ZEqnNum428181 \* Charformat \! \* MERGEFORMAT ">
        <w:r w:rsidR="00A15D39" w:rsidRPr="00D626B3">
          <w:instrText>(6)</w:instrText>
        </w:r>
      </w:fldSimple>
      <w:r w:rsidR="009E171E">
        <w:fldChar w:fldCharType="end"/>
      </w:r>
      <w:r w:rsidR="009E171E">
        <w:t xml:space="preserve"> </w:t>
      </w:r>
      <w:r w:rsidR="005713FF">
        <w:t xml:space="preserve">were </w:t>
      </w:r>
      <w:r w:rsidR="00635325">
        <w:t>discretized</w:t>
      </w:r>
      <w:r w:rsidR="005713FF">
        <w:t xml:space="preserve"> </w:t>
      </w:r>
      <w:r w:rsidR="008C6181">
        <w:t xml:space="preserve">and implemented </w:t>
      </w:r>
      <w:r w:rsidR="008E7FB3">
        <w:t>as a</w:t>
      </w:r>
      <w:r w:rsidR="008C6181">
        <w:t xml:space="preserve"> </w:t>
      </w:r>
      <w:r w:rsidR="00173768">
        <w:t xml:space="preserve">system of ordinary </w:t>
      </w:r>
      <w:r w:rsidR="00BC341F">
        <w:t xml:space="preserve">differential equations </w:t>
      </w:r>
      <w:r w:rsidR="00484B9C">
        <w:t>in</w:t>
      </w:r>
      <w:r w:rsidR="002977A8">
        <w:t xml:space="preserve"> </w:t>
      </w:r>
      <w:proofErr w:type="spellStart"/>
      <w:r w:rsidR="002977A8">
        <w:t>PyMyoVent</w:t>
      </w:r>
      <w:proofErr w:type="spellEnd"/>
      <w:r w:rsidR="002977A8">
        <w:t xml:space="preserve">. </w:t>
      </w:r>
      <w:r w:rsidR="0088262A">
        <w:t xml:space="preserve">Both </w:t>
      </w:r>
      <w:proofErr w:type="spellStart"/>
      <w:r w:rsidR="0088262A">
        <w:t>n</w:t>
      </w:r>
      <w:r w:rsidR="0088262A">
        <w:rPr>
          <w:vertAlign w:val="subscript"/>
        </w:rPr>
        <w:t>hs</w:t>
      </w:r>
      <w:proofErr w:type="spellEnd"/>
      <w:r w:rsidR="0088262A">
        <w:t xml:space="preserve"> and </w:t>
      </w:r>
      <w:proofErr w:type="spellStart"/>
      <w:r w:rsidR="0088262A">
        <w:t>V</w:t>
      </w:r>
      <w:r w:rsidR="0088262A">
        <w:rPr>
          <w:vertAlign w:val="subscript"/>
        </w:rPr>
        <w:t>wall</w:t>
      </w:r>
      <w:proofErr w:type="spellEnd"/>
      <w:r w:rsidR="0088262A">
        <w:t xml:space="preserve"> were </w:t>
      </w:r>
      <w:r w:rsidR="00592374">
        <w:t xml:space="preserve">updated </w:t>
      </w:r>
      <w:r w:rsidR="00944726">
        <w:t>at each time</w:t>
      </w:r>
      <w:r w:rsidR="00BE4867">
        <w:t>-</w:t>
      </w:r>
      <w:r w:rsidR="009B214F">
        <w:t xml:space="preserve">step. </w:t>
      </w:r>
      <w:r w:rsidR="00B324DD">
        <w:t xml:space="preserve">For simplicity, </w:t>
      </w:r>
      <w:r w:rsidR="00A80A07">
        <w:t xml:space="preserve">identical values </w:t>
      </w:r>
      <w:r w:rsidR="00316C9E">
        <w:t>were used for</w:t>
      </w:r>
      <w:r w:rsidR="00A80A07">
        <w:t xml:space="preserve"> </w:t>
      </w:r>
      <w:proofErr w:type="spellStart"/>
      <w:proofErr w:type="gramStart"/>
      <w:r w:rsidR="00C0120C">
        <w:t>k</w:t>
      </w:r>
      <w:r w:rsidR="00A80A07">
        <w:rPr>
          <w:vertAlign w:val="subscript"/>
        </w:rPr>
        <w:t>a</w:t>
      </w:r>
      <w:r w:rsidR="00316C9E">
        <w:rPr>
          <w:vertAlign w:val="subscript"/>
        </w:rPr>
        <w:t>,ecc</w:t>
      </w:r>
      <w:proofErr w:type="spellEnd"/>
      <w:proofErr w:type="gramEnd"/>
      <w:r w:rsidR="00C0120C">
        <w:t xml:space="preserve"> and </w:t>
      </w:r>
      <w:proofErr w:type="spellStart"/>
      <w:r w:rsidR="00C0120C">
        <w:t>k</w:t>
      </w:r>
      <w:r w:rsidR="00C0120C">
        <w:rPr>
          <w:vertAlign w:val="subscript"/>
        </w:rPr>
        <w:t>a,con</w:t>
      </w:r>
      <w:proofErr w:type="spellEnd"/>
      <w:r w:rsidR="00C0120C">
        <w:t>.</w:t>
      </w:r>
      <w:r w:rsidR="00153B57">
        <w:t xml:space="preserve"> According to a </w:t>
      </w:r>
      <w:r w:rsidR="00651545">
        <w:t>preliminary</w:t>
      </w:r>
      <w:r w:rsidR="00153B57">
        <w:t xml:space="preserve"> sensitivity </w:t>
      </w:r>
      <w:r w:rsidR="00651545">
        <w:t>study</w:t>
      </w:r>
      <w:r w:rsidR="00153B57">
        <w:t xml:space="preserve"> (Figure S</w:t>
      </w:r>
      <w:r w:rsidR="00153B57">
        <w:fldChar w:fldCharType="begin"/>
      </w:r>
      <w:r w:rsidR="00153B57">
        <w:instrText xml:space="preserve"> seq sfig</w:instrText>
      </w:r>
      <w:r w:rsidR="003E0E39">
        <w:instrText>ure figs1</w:instrText>
      </w:r>
      <w:r w:rsidR="00153B57">
        <w:instrText xml:space="preserve"> </w:instrText>
      </w:r>
      <w:r w:rsidR="00153B57">
        <w:fldChar w:fldCharType="separate"/>
      </w:r>
      <w:r w:rsidR="00A15D39">
        <w:rPr>
          <w:noProof/>
        </w:rPr>
        <w:t>1</w:t>
      </w:r>
      <w:r w:rsidR="00153B57">
        <w:fldChar w:fldCharType="end"/>
      </w:r>
      <w:r w:rsidR="00153B57">
        <w:t xml:space="preserve">), </w:t>
      </w:r>
      <w:r w:rsidR="00651545">
        <w:t xml:space="preserve">the </w:t>
      </w:r>
      <w:proofErr w:type="spellStart"/>
      <w:r w:rsidR="003E0E39">
        <w:rPr>
          <w:rFonts w:ascii="Cambria Math" w:hAnsi="Cambria Math"/>
        </w:rPr>
        <w:t>γ</w:t>
      </w:r>
      <w:r w:rsidR="003E0E39">
        <w:rPr>
          <w:vertAlign w:val="subscript"/>
        </w:rPr>
        <w:t>growth,i</w:t>
      </w:r>
      <w:proofErr w:type="spellEnd"/>
      <w:r w:rsidR="003E0E39">
        <w:t xml:space="preserve">  and </w:t>
      </w:r>
      <w:proofErr w:type="spellStart"/>
      <w:r w:rsidR="003E0E39">
        <w:rPr>
          <w:rFonts w:ascii="Cambria Math" w:hAnsi="Cambria Math"/>
        </w:rPr>
        <w:t>γ</w:t>
      </w:r>
      <w:r w:rsidR="003E0E39">
        <w:rPr>
          <w:vertAlign w:val="subscript"/>
        </w:rPr>
        <w:t>anti</w:t>
      </w:r>
      <w:proofErr w:type="spellEnd"/>
      <w:r w:rsidR="003E0E39">
        <w:rPr>
          <w:vertAlign w:val="subscript"/>
        </w:rPr>
        <w:t xml:space="preserve"> </w:t>
      </w:r>
      <w:proofErr w:type="spellStart"/>
      <w:r w:rsidR="003E0E39">
        <w:rPr>
          <w:vertAlign w:val="subscript"/>
        </w:rPr>
        <w:t>growth,i</w:t>
      </w:r>
      <w:proofErr w:type="spellEnd"/>
      <w:r w:rsidR="003E0E39">
        <w:t xml:space="preserve"> </w:t>
      </w:r>
      <w:r w:rsidR="00153B57">
        <w:t xml:space="preserve">rate constants only </w:t>
      </w:r>
      <w:r w:rsidR="003E0E39">
        <w:t>governed</w:t>
      </w:r>
      <w:r w:rsidR="00153B57">
        <w:t xml:space="preserve"> the speed </w:t>
      </w:r>
      <w:r w:rsidR="00651545">
        <w:t xml:space="preserve">at which the </w:t>
      </w:r>
      <w:r w:rsidR="00153B57">
        <w:t>growth module reaches steady state, not the magnitude of growth</w:t>
      </w:r>
      <w:r w:rsidR="003E0E39">
        <w:t xml:space="preserve">. </w:t>
      </w:r>
      <w:r w:rsidR="00651545">
        <w:t>Thus</w:t>
      </w:r>
      <w:r w:rsidR="00153B57">
        <w:t xml:space="preserve">, their values were chosen to </w:t>
      </w:r>
      <w:r w:rsidR="00651545">
        <w:t>obtain</w:t>
      </w:r>
      <w:r w:rsidR="000E60B4">
        <w:t xml:space="preserve"> the</w:t>
      </w:r>
      <w:r w:rsidR="00651545">
        <w:t xml:space="preserve"> steady state</w:t>
      </w:r>
      <w:r w:rsidR="000E60B4">
        <w:t xml:space="preserve"> LV growth in less than a thousand heartbeat</w:t>
      </w:r>
      <w:r w:rsidR="00651545">
        <w:t>s</w:t>
      </w:r>
      <w:r w:rsidR="003F1270">
        <w:t xml:space="preserve">. </w:t>
      </w:r>
      <w:r w:rsidR="008D6101" w:rsidRPr="00A67970">
        <w:rPr>
          <w:rFonts w:asciiTheme="majorBidi" w:eastAsiaTheme="minorEastAsia" w:hAnsiTheme="majorBidi" w:cstheme="majorBidi"/>
        </w:rPr>
        <w:t xml:space="preserve">The setpoints for both the concentric </w:t>
      </w:r>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con</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and eccentric </w:t>
      </w:r>
      <w:r w:rsidR="009F1822">
        <w:rPr>
          <w:rFonts w:asciiTheme="majorBidi" w:eastAsiaTheme="minorEastAsia" w:hAnsiTheme="majorBidi" w:cstheme="majorBidi"/>
        </w:rPr>
        <w:lastRenderedPageBreak/>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ecc</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growth laws were </w:t>
      </w:r>
      <w:r w:rsidR="00262804">
        <w:rPr>
          <w:rFonts w:asciiTheme="majorBidi" w:eastAsiaTheme="minorEastAsia" w:hAnsiTheme="majorBidi" w:cstheme="majorBidi"/>
        </w:rPr>
        <w:t>chosen</w:t>
      </w:r>
      <w:r w:rsidR="008D6101" w:rsidRPr="00A67970">
        <w:rPr>
          <w:rFonts w:asciiTheme="majorBidi" w:eastAsiaTheme="minorEastAsia" w:hAnsiTheme="majorBidi" w:cstheme="majorBidi"/>
        </w:rPr>
        <w:t xml:space="preserve"> to match the average value of the </w:t>
      </w:r>
      <w:r w:rsidR="00D105F5">
        <w:rPr>
          <w:rFonts w:asciiTheme="majorBidi" w:eastAsiaTheme="minorEastAsia" w:hAnsiTheme="majorBidi" w:cstheme="majorBidi"/>
        </w:rPr>
        <w:t>stimuli</w:t>
      </w:r>
      <w:r w:rsidR="008D6101" w:rsidRPr="00A67970">
        <w:rPr>
          <w:rFonts w:asciiTheme="majorBidi" w:eastAsiaTheme="minorEastAsia" w:hAnsiTheme="majorBidi" w:cstheme="majorBidi"/>
        </w:rPr>
        <w:t xml:space="preserve"> signals </w:t>
      </w:r>
      <w:r w:rsidR="00BD0F1F">
        <w:rPr>
          <w:rFonts w:asciiTheme="majorBidi" w:eastAsiaTheme="minorEastAsia" w:hAnsiTheme="majorBidi" w:cstheme="majorBidi"/>
        </w:rPr>
        <w:t xml:space="preserve">at steady state using </w:t>
      </w:r>
      <w:r w:rsidR="00651545">
        <w:rPr>
          <w:rFonts w:asciiTheme="majorBidi" w:eastAsiaTheme="minorEastAsia" w:hAnsiTheme="majorBidi" w:cstheme="majorBidi"/>
        </w:rPr>
        <w:t xml:space="preserve">the </w:t>
      </w:r>
      <w:r w:rsidR="00BD0F1F">
        <w:rPr>
          <w:rFonts w:asciiTheme="majorBidi" w:eastAsiaTheme="minorEastAsia" w:hAnsiTheme="majorBidi" w:cstheme="majorBidi"/>
        </w:rPr>
        <w:t>default parameters</w:t>
      </w:r>
      <w:r w:rsidR="00651545">
        <w:rPr>
          <w:rFonts w:asciiTheme="majorBidi" w:eastAsiaTheme="minorEastAsia" w:hAnsiTheme="majorBidi" w:cstheme="majorBidi"/>
        </w:rPr>
        <w:t xml:space="preserve"> described below</w:t>
      </w:r>
      <w:r w:rsidR="00BD0F1F">
        <w:rPr>
          <w:rFonts w:asciiTheme="majorBidi" w:eastAsiaTheme="minorEastAsia" w:hAnsiTheme="majorBidi" w:cstheme="majorBidi"/>
        </w:rPr>
        <w:t xml:space="preserve">. </w:t>
      </w:r>
    </w:p>
    <w:p w14:paraId="51A20FF6" w14:textId="6FE47C4F" w:rsidR="002E7B9A" w:rsidRPr="00693FC7" w:rsidRDefault="002E7B9A" w:rsidP="00525B27">
      <w:pPr>
        <w:pStyle w:val="Heading2"/>
      </w:pPr>
      <w:r>
        <w:t>Simulations</w:t>
      </w:r>
    </w:p>
    <w:p w14:paraId="13D8F397" w14:textId="48D5E2B0" w:rsidR="000C3171" w:rsidRPr="00B95524" w:rsidRDefault="005D436F" w:rsidP="00F34279">
      <w:pPr>
        <w:pStyle w:val="Heading3"/>
        <w:spacing w:line="240" w:lineRule="auto"/>
        <w:rPr>
          <w:rFonts w:asciiTheme="majorBidi" w:hAnsiTheme="majorBidi"/>
        </w:rPr>
      </w:pPr>
      <w:commentRangeStart w:id="140"/>
      <w:r w:rsidRPr="00B95524">
        <w:rPr>
          <w:rFonts w:asciiTheme="majorBidi" w:hAnsiTheme="majorBidi"/>
        </w:rPr>
        <w:t>Baseline</w:t>
      </w:r>
      <w:commentRangeEnd w:id="140"/>
      <w:r w:rsidR="004456A3">
        <w:rPr>
          <w:rStyle w:val="CommentReference"/>
          <w:rFonts w:eastAsiaTheme="minorHAnsi" w:cstheme="minorBidi"/>
          <w:b w:val="0"/>
        </w:rPr>
        <w:commentReference w:id="140"/>
      </w:r>
    </w:p>
    <w:p w14:paraId="467944EB" w14:textId="1A421EE5" w:rsidR="009F00C6" w:rsidRDefault="00F93B27" w:rsidP="0070036E">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w:t>
      </w:r>
      <w:proofErr w:type="spellStart"/>
      <w:r w:rsidR="005C74C0">
        <w:rPr>
          <w:rFonts w:asciiTheme="majorBidi" w:hAnsiTheme="majorBidi" w:cstheme="majorBidi"/>
        </w:rPr>
        <w:t>PyMyoVent</w:t>
      </w:r>
      <w:proofErr w:type="spellEnd"/>
      <w:r w:rsidR="005C74C0">
        <w:rPr>
          <w:rFonts w:asciiTheme="majorBidi" w:hAnsiTheme="majorBidi" w:cstheme="majorBidi"/>
        </w:rPr>
        <w:t xml:space="preserve">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CF3478">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ED6DC8">
        <w:rPr>
          <w:rFonts w:asciiTheme="majorBidi" w:hAnsiTheme="majorBidi" w:cstheme="majorBidi"/>
        </w:rPr>
        <w:t xml:space="preserve">default </w:t>
      </w:r>
      <w:r w:rsidR="00AD1052" w:rsidRPr="00B95524">
        <w:rPr>
          <w:rFonts w:asciiTheme="majorBidi" w:hAnsiTheme="majorBidi" w:cstheme="majorBidi"/>
        </w:rPr>
        <w:t xml:space="preserve">parameters were </w:t>
      </w:r>
      <w:r w:rsidR="00ED6DC8">
        <w:rPr>
          <w:rFonts w:asciiTheme="majorBidi" w:hAnsiTheme="majorBidi" w:cstheme="majorBidi"/>
        </w:rPr>
        <w:t>selected</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7D3887">
        <w:rPr>
          <w:rFonts w:asciiTheme="majorBidi" w:hAnsiTheme="majorBidi" w:cstheme="majorBidi"/>
        </w:rPr>
        <w:t xml:space="preserve"> reported in the literature</w:t>
      </w:r>
      <w:commentRangeStart w:id="141"/>
      <w:commentRangeStart w:id="142"/>
      <w:r w:rsidR="00177551">
        <w:rPr>
          <w:rFonts w:asciiTheme="majorBidi" w:hAnsiTheme="majorBidi" w:cstheme="majorBidi"/>
        </w:rPr>
        <w:t xml:space="preserve"> </w:t>
      </w:r>
      <w:commentRangeEnd w:id="141"/>
      <w:r w:rsidR="00101A03">
        <w:rPr>
          <w:rStyle w:val="CommentReference"/>
        </w:rPr>
        <w:commentReference w:id="141"/>
      </w:r>
      <w:commentRangeEnd w:id="142"/>
      <w:r w:rsidR="00206560">
        <w:rPr>
          <w:rStyle w:val="CommentReference"/>
        </w:rPr>
        <w:commentReference w:id="142"/>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CF3478">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B84490">
        <w:rPr>
          <w:rFonts w:asciiTheme="majorBidi" w:hAnsiTheme="majorBidi" w:cstheme="majorBidi"/>
        </w:rPr>
        <w:t xml:space="preserve">All simulations shown in this manuscript </w:t>
      </w:r>
      <w:r w:rsidR="00744664">
        <w:rPr>
          <w:rFonts w:asciiTheme="majorBidi" w:hAnsiTheme="majorBidi" w:cstheme="majorBidi"/>
        </w:rPr>
        <w:t>start</w:t>
      </w:r>
      <w:r w:rsidR="00135B4A">
        <w:rPr>
          <w:rFonts w:asciiTheme="majorBidi" w:hAnsiTheme="majorBidi" w:cstheme="majorBidi"/>
        </w:rPr>
        <w:t xml:space="preserve">ed with </w:t>
      </w:r>
      <w:r w:rsidR="00D75B99">
        <w:rPr>
          <w:rFonts w:asciiTheme="majorBidi" w:hAnsiTheme="majorBidi" w:cstheme="majorBidi"/>
        </w:rPr>
        <w:t>the same</w:t>
      </w:r>
      <w:r w:rsidR="00514886">
        <w:rPr>
          <w:rFonts w:asciiTheme="majorBidi" w:hAnsiTheme="majorBidi" w:cstheme="majorBidi"/>
        </w:rPr>
        <w:t xml:space="preserve"> assumptions using </w:t>
      </w:r>
      <w:r w:rsidR="00135B4A">
        <w:rPr>
          <w:rFonts w:asciiTheme="majorBidi" w:hAnsiTheme="majorBidi" w:cstheme="majorBidi"/>
        </w:rPr>
        <w:t>default model parameters</w:t>
      </w:r>
      <w:r w:rsidR="00514886">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D830F3">
        <w:rPr>
          <w:rFonts w:asciiTheme="majorBidi" w:hAnsiTheme="majorBidi" w:cstheme="majorBidi"/>
        </w:rPr>
        <w:t xml:space="preserve">of </w:t>
      </w:r>
      <w:r w:rsidR="00A303DB">
        <w:rPr>
          <w:rFonts w:asciiTheme="majorBidi" w:hAnsiTheme="majorBidi" w:cstheme="majorBidi"/>
        </w:rPr>
        <w:t xml:space="preserve">the systemic circulation system was set to 4.5 </w:t>
      </w:r>
      <w:r w:rsidR="00DE10CA">
        <w:rPr>
          <w:rFonts w:asciiTheme="majorBidi" w:hAnsiTheme="majorBidi" w:cstheme="majorBidi"/>
        </w:rPr>
        <w:t>liters</w:t>
      </w:r>
      <w:r w:rsidR="00057B87">
        <w:rPr>
          <w:rFonts w:asciiTheme="majorBidi" w:hAnsiTheme="majorBidi" w:cstheme="majorBidi"/>
        </w:rPr>
        <w:t xml:space="preserve"> and all</w:t>
      </w:r>
      <w:r w:rsidR="00085BC0">
        <w:rPr>
          <w:rFonts w:asciiTheme="majorBidi" w:hAnsiTheme="majorBidi" w:cstheme="majorBidi"/>
        </w:rPr>
        <w:t xml:space="preserve"> sim</w:t>
      </w:r>
      <w:r w:rsidR="00F24F24">
        <w:rPr>
          <w:rFonts w:asciiTheme="majorBidi" w:hAnsiTheme="majorBidi" w:cstheme="majorBidi"/>
        </w:rPr>
        <w:t xml:space="preserve">ulations </w:t>
      </w:r>
      <w:r w:rsidR="006E7C2E">
        <w:rPr>
          <w:rFonts w:asciiTheme="majorBidi" w:hAnsiTheme="majorBidi" w:cstheme="majorBidi"/>
        </w:rPr>
        <w:t xml:space="preserve">were </w:t>
      </w:r>
      <w:r w:rsidR="00D75B99">
        <w:rPr>
          <w:rFonts w:asciiTheme="majorBidi" w:hAnsiTheme="majorBidi" w:cstheme="majorBidi"/>
        </w:rPr>
        <w:t>initiated</w:t>
      </w:r>
      <w:r w:rsidR="00F24F24">
        <w:rPr>
          <w:rFonts w:asciiTheme="majorBidi" w:hAnsiTheme="majorBidi" w:cstheme="majorBidi"/>
        </w:rPr>
        <w:t xml:space="preserve"> </w:t>
      </w:r>
      <w:r w:rsidR="006E7C2E">
        <w:rPr>
          <w:rFonts w:asciiTheme="majorBidi" w:hAnsiTheme="majorBidi" w:cstheme="majorBidi"/>
        </w:rPr>
        <w:t>by</w:t>
      </w:r>
      <w:r w:rsidR="007340D8">
        <w:rPr>
          <w:rFonts w:asciiTheme="majorBidi" w:hAnsiTheme="majorBidi" w:cstheme="majorBidi"/>
        </w:rPr>
        <w:t xml:space="preserve"> placing</w:t>
      </w:r>
      <w:r w:rsidR="00F24F24">
        <w:rPr>
          <w:rFonts w:asciiTheme="majorBidi" w:hAnsiTheme="majorBidi" w:cstheme="majorBidi"/>
        </w:rPr>
        <w:t xml:space="preserve"> </w:t>
      </w:r>
      <w:r w:rsidR="006E7C2E">
        <w:rPr>
          <w:rFonts w:asciiTheme="majorBidi" w:hAnsiTheme="majorBidi" w:cstheme="majorBidi"/>
        </w:rPr>
        <w:t xml:space="preserve">all the </w:t>
      </w:r>
      <w:r w:rsidR="00085BC0">
        <w:rPr>
          <w:rFonts w:asciiTheme="majorBidi" w:hAnsiTheme="majorBidi" w:cstheme="majorBidi"/>
        </w:rPr>
        <w:t xml:space="preserve">stressed blood volume </w:t>
      </w:r>
      <w:r w:rsidR="00F24F24">
        <w:rPr>
          <w:rFonts w:asciiTheme="majorBidi" w:hAnsiTheme="majorBidi" w:cstheme="majorBidi"/>
        </w:rPr>
        <w:t xml:space="preserve">into </w:t>
      </w:r>
      <w:r w:rsidR="006E7C2E">
        <w:rPr>
          <w:rFonts w:asciiTheme="majorBidi" w:hAnsiTheme="majorBidi" w:cstheme="majorBidi"/>
        </w:rPr>
        <w:t xml:space="preserve">the </w:t>
      </w:r>
      <w:r w:rsidR="00F24F24">
        <w:rPr>
          <w:rFonts w:asciiTheme="majorBidi" w:hAnsiTheme="majorBidi" w:cstheme="majorBidi"/>
        </w:rPr>
        <w:t>veins</w:t>
      </w:r>
      <w:r w:rsidR="00DE10CA">
        <w:rPr>
          <w:rFonts w:asciiTheme="majorBidi" w:hAnsiTheme="majorBidi" w:cstheme="majorBidi"/>
        </w:rPr>
        <w:t>.</w:t>
      </w:r>
      <w:r w:rsidR="005143CE">
        <w:rPr>
          <w:rFonts w:asciiTheme="majorBidi" w:hAnsiTheme="majorBidi" w:cstheme="majorBidi"/>
        </w:rPr>
        <w:t xml:space="preserve"> Similarly,</w:t>
      </w:r>
      <w:r w:rsidR="00DE10CA">
        <w:rPr>
          <w:rFonts w:asciiTheme="majorBidi" w:hAnsiTheme="majorBidi" w:cstheme="majorBidi"/>
        </w:rPr>
        <w:t xml:space="preserve"> </w:t>
      </w:r>
      <w:r w:rsidR="00AE01A8">
        <w:rPr>
          <w:rFonts w:asciiTheme="majorBidi" w:hAnsiTheme="majorBidi" w:cstheme="majorBidi"/>
        </w:rPr>
        <w:t xml:space="preserve">in all simulations, </w:t>
      </w:r>
      <w:r w:rsidR="006E7C2E">
        <w:rPr>
          <w:rFonts w:asciiTheme="majorBidi" w:hAnsiTheme="majorBidi" w:cstheme="majorBidi"/>
        </w:rPr>
        <w:t xml:space="preserve">the </w:t>
      </w:r>
      <w:r w:rsidR="005143CE">
        <w:rPr>
          <w:rFonts w:asciiTheme="majorBidi" w:hAnsiTheme="majorBidi" w:cstheme="majorBidi"/>
        </w:rPr>
        <w:t xml:space="preserve">baroreflex algorithm was activated </w:t>
      </w:r>
      <w:r w:rsidR="000D6AD4">
        <w:rPr>
          <w:rFonts w:asciiTheme="majorBidi" w:hAnsiTheme="majorBidi" w:cstheme="majorBidi"/>
        </w:rPr>
        <w:t xml:space="preserve">at 20 s </w:t>
      </w:r>
      <w:r w:rsidR="00D2760E">
        <w:rPr>
          <w:rFonts w:asciiTheme="majorBidi" w:hAnsiTheme="majorBidi" w:cstheme="majorBidi"/>
        </w:rPr>
        <w:t xml:space="preserve">to </w:t>
      </w:r>
      <w:r w:rsidR="00DA0611">
        <w:rPr>
          <w:rFonts w:asciiTheme="majorBidi" w:hAnsiTheme="majorBidi" w:cstheme="majorBidi"/>
        </w:rPr>
        <w:t xml:space="preserve">maintain arterial pressure at </w:t>
      </w:r>
      <w:r w:rsidR="006E7C2E">
        <w:rPr>
          <w:rFonts w:asciiTheme="majorBidi" w:hAnsiTheme="majorBidi" w:cstheme="majorBidi"/>
        </w:rPr>
        <w:t xml:space="preserve">a </w:t>
      </w:r>
      <w:r w:rsidR="00DA0611">
        <w:rPr>
          <w:rFonts w:asciiTheme="majorBidi" w:hAnsiTheme="majorBidi" w:cstheme="majorBidi"/>
        </w:rPr>
        <w:t xml:space="preserve">setpoint of 90 mmHg </w:t>
      </w:r>
      <w:r w:rsidR="000D6AD4">
        <w:rPr>
          <w:rFonts w:asciiTheme="majorBidi" w:hAnsiTheme="majorBidi" w:cstheme="majorBidi"/>
        </w:rPr>
        <w:t xml:space="preserve">when the simulation was at steady state </w:t>
      </w:r>
      <w:r w:rsidR="0019126B">
        <w:rPr>
          <w:rFonts w:asciiTheme="majorBidi" w:hAnsiTheme="majorBidi" w:cstheme="majorBidi"/>
        </w:rPr>
        <w:t>using default parameters</w:t>
      </w:r>
      <w:r w:rsidR="001C383A">
        <w:rPr>
          <w:rFonts w:asciiTheme="majorBidi" w:hAnsiTheme="majorBidi" w:cstheme="majorBidi"/>
        </w:rPr>
        <w:t xml:space="preserve"> </w:t>
      </w:r>
      <w:r w:rsidR="00802840">
        <w:rPr>
          <w:rFonts w:asciiTheme="majorBidi" w:hAnsiTheme="majorBidi" w:cstheme="majorBidi"/>
        </w:rPr>
        <w:t>(</w:t>
      </w:r>
      <w:r w:rsidR="001C383A">
        <w:rPr>
          <w:rFonts w:asciiTheme="majorBidi" w:hAnsiTheme="majorBidi" w:cstheme="majorBidi"/>
        </w:rPr>
        <w:t>Fig</w:t>
      </w:r>
      <w:r w:rsidR="00141909">
        <w:rPr>
          <w:rFonts w:asciiTheme="majorBidi" w:hAnsiTheme="majorBidi" w:cstheme="majorBidi"/>
        </w:rPr>
        <w:t>ure</w:t>
      </w:r>
      <w:r w:rsidR="001C383A">
        <w:rPr>
          <w:rFonts w:asciiTheme="majorBidi" w:hAnsiTheme="majorBidi" w:cstheme="majorBidi"/>
        </w:rPr>
        <w:t xml:space="preserve"> S</w:t>
      </w:r>
      <w:r w:rsidR="00252C28">
        <w:rPr>
          <w:rFonts w:asciiTheme="majorBidi" w:hAnsiTheme="majorBidi" w:cstheme="majorBidi"/>
        </w:rPr>
        <w:fldChar w:fldCharType="begin"/>
      </w:r>
      <w:r w:rsidR="00252C28">
        <w:rPr>
          <w:rFonts w:asciiTheme="majorBidi" w:hAnsiTheme="majorBidi" w:cstheme="majorBidi"/>
        </w:rPr>
        <w:instrText xml:space="preserve"> seq sfigure figs2 </w:instrText>
      </w:r>
      <w:r w:rsidR="00252C28">
        <w:rPr>
          <w:rFonts w:asciiTheme="majorBidi" w:hAnsiTheme="majorBidi" w:cstheme="majorBidi"/>
        </w:rPr>
        <w:fldChar w:fldCharType="separate"/>
      </w:r>
      <w:r w:rsidR="00A15D39">
        <w:rPr>
          <w:rFonts w:asciiTheme="majorBidi" w:hAnsiTheme="majorBidi" w:cstheme="majorBidi"/>
          <w:noProof/>
        </w:rPr>
        <w:t>2</w:t>
      </w:r>
      <w:r w:rsidR="00252C28">
        <w:rPr>
          <w:rFonts w:asciiTheme="majorBidi" w:hAnsiTheme="majorBidi" w:cstheme="majorBidi"/>
        </w:rPr>
        <w:fldChar w:fldCharType="end"/>
      </w:r>
      <w:r w:rsidR="00802840">
        <w:rPr>
          <w:rFonts w:asciiTheme="majorBidi" w:hAnsiTheme="majorBidi" w:cstheme="majorBidi"/>
        </w:rPr>
        <w:t>)</w:t>
      </w:r>
      <w:r w:rsidR="0019126B">
        <w:rPr>
          <w:rFonts w:asciiTheme="majorBidi" w:hAnsiTheme="majorBidi" w:cstheme="majorBidi"/>
        </w:rPr>
        <w:t>.</w:t>
      </w:r>
      <w:r w:rsidR="00802840">
        <w:rPr>
          <w:rFonts w:asciiTheme="majorBidi" w:hAnsiTheme="majorBidi" w:cstheme="majorBidi"/>
        </w:rPr>
        <w:t xml:space="preserve"> </w:t>
      </w:r>
    </w:p>
    <w:p w14:paraId="7C2088DF" w14:textId="59F9E695" w:rsidR="0082748E" w:rsidRPr="00884D32" w:rsidRDefault="006E7C2E" w:rsidP="00215D5D">
      <w:pPr>
        <w:spacing w:line="240" w:lineRule="auto"/>
        <w:ind w:firstLine="720"/>
        <w:jc w:val="both"/>
        <w:rPr>
          <w:rFonts w:asciiTheme="majorBidi" w:hAnsiTheme="majorBidi" w:cstheme="majorBidi"/>
        </w:rPr>
      </w:pPr>
      <w:r>
        <w:rPr>
          <w:rFonts w:asciiTheme="majorBidi" w:hAnsiTheme="majorBidi" w:cstheme="majorBidi"/>
        </w:rPr>
        <w:t>Throughout the</w:t>
      </w:r>
      <w:r w:rsidR="00946339">
        <w:rPr>
          <w:rFonts w:asciiTheme="majorBidi" w:hAnsiTheme="majorBidi" w:cstheme="majorBidi"/>
        </w:rPr>
        <w:t xml:space="preserve"> manuscript</w:t>
      </w:r>
      <w:r>
        <w:rPr>
          <w:rFonts w:asciiTheme="majorBidi" w:hAnsiTheme="majorBidi" w:cstheme="majorBidi"/>
        </w:rPr>
        <w:t xml:space="preserve"> there are</w:t>
      </w:r>
      <w:r w:rsidR="00946339">
        <w:rPr>
          <w:rFonts w:asciiTheme="majorBidi" w:hAnsiTheme="majorBidi" w:cstheme="majorBidi"/>
        </w:rPr>
        <w:t xml:space="preserve"> figures show</w:t>
      </w:r>
      <w:r>
        <w:rPr>
          <w:rFonts w:asciiTheme="majorBidi" w:hAnsiTheme="majorBidi" w:cstheme="majorBidi"/>
        </w:rPr>
        <w:t>ing</w:t>
      </w:r>
      <w:r w:rsidR="00946339">
        <w:rPr>
          <w:rFonts w:asciiTheme="majorBidi" w:hAnsiTheme="majorBidi" w:cstheme="majorBidi"/>
        </w:rPr>
        <w:t xml:space="preserve"> simulation</w:t>
      </w:r>
      <w:r>
        <w:rPr>
          <w:rFonts w:asciiTheme="majorBidi" w:hAnsiTheme="majorBidi" w:cstheme="majorBidi"/>
        </w:rPr>
        <w:t xml:space="preserve"> results</w:t>
      </w:r>
      <w:r w:rsidR="00946339">
        <w:rPr>
          <w:rFonts w:asciiTheme="majorBidi" w:hAnsiTheme="majorBidi" w:cstheme="majorBidi"/>
        </w:rPr>
        <w:t xml:space="preserve"> that include </w:t>
      </w:r>
      <w:r>
        <w:rPr>
          <w:rFonts w:asciiTheme="majorBidi" w:hAnsiTheme="majorBidi" w:cstheme="majorBidi"/>
        </w:rPr>
        <w:t>several</w:t>
      </w:r>
      <w:r w:rsidR="00946339">
        <w:rPr>
          <w:rFonts w:asciiTheme="majorBidi" w:hAnsiTheme="majorBidi" w:cstheme="majorBidi"/>
        </w:rPr>
        <w:t xml:space="preserve"> hundred heartbeat</w:t>
      </w:r>
      <w:r>
        <w:rPr>
          <w:rFonts w:asciiTheme="majorBidi" w:hAnsiTheme="majorBidi" w:cstheme="majorBidi"/>
        </w:rPr>
        <w:t>s</w:t>
      </w:r>
      <w:r w:rsidR="00946339">
        <w:rPr>
          <w:rFonts w:asciiTheme="majorBidi" w:hAnsiTheme="majorBidi" w:cstheme="majorBidi"/>
        </w:rPr>
        <w:t xml:space="preserve">. Therefore, pulsatile variables that vary remarkably during a cardiac cycle are shown with the envelope of </w:t>
      </w:r>
      <w:r>
        <w:rPr>
          <w:rFonts w:asciiTheme="majorBidi" w:hAnsiTheme="majorBidi" w:cstheme="majorBidi"/>
        </w:rPr>
        <w:t xml:space="preserve">the </w:t>
      </w:r>
      <w:r w:rsidR="00946339">
        <w:rPr>
          <w:rFonts w:asciiTheme="majorBidi" w:hAnsiTheme="majorBidi" w:cstheme="majorBidi"/>
        </w:rPr>
        <w:t xml:space="preserve">extreme values over </w:t>
      </w:r>
      <w:r w:rsidR="008E7FB3">
        <w:rPr>
          <w:rFonts w:asciiTheme="majorBidi" w:hAnsiTheme="majorBidi" w:cstheme="majorBidi"/>
        </w:rPr>
        <w:t>the</w:t>
      </w:r>
      <w:r w:rsidR="00946339">
        <w:rPr>
          <w:rFonts w:asciiTheme="majorBidi" w:hAnsiTheme="majorBidi" w:cstheme="majorBidi"/>
        </w:rPr>
        <w:t xml:space="preserve"> cycle. </w:t>
      </w:r>
    </w:p>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412A3B37" w14:textId="03644A99" w:rsidR="00064A28" w:rsidRDefault="00DE1B26" w:rsidP="00F34279">
      <w:pPr>
        <w:spacing w:line="240" w:lineRule="auto"/>
        <w:jc w:val="both"/>
        <w:rPr>
          <w:rFonts w:asciiTheme="majorBidi" w:hAnsiTheme="majorBidi" w:cstheme="majorBidi"/>
        </w:rPr>
      </w:pPr>
      <w:commentRangeStart w:id="143"/>
      <w:commentRangeStart w:id="144"/>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r w:rsidR="0000732F" w:rsidRPr="00B95524">
        <w:rPr>
          <w:rFonts w:asciiTheme="majorBidi" w:hAnsiTheme="majorBidi" w:cstheme="majorBidi"/>
        </w:rPr>
        <w:t xml:space="preserve">aortic </w:t>
      </w:r>
      <w:r w:rsidR="00E33250">
        <w:rPr>
          <w:rFonts w:asciiTheme="majorBidi" w:hAnsiTheme="majorBidi" w:cstheme="majorBidi"/>
        </w:rPr>
        <w:t>insufficiency</w:t>
      </w:r>
      <w:r w:rsidRPr="00B95524">
        <w:rPr>
          <w:rFonts w:asciiTheme="majorBidi" w:hAnsiTheme="majorBidi" w:cstheme="majorBidi"/>
        </w:rPr>
        <w:t xml:space="preserve">, and </w:t>
      </w:r>
      <w:r w:rsidR="0000732F">
        <w:rPr>
          <w:rFonts w:asciiTheme="majorBidi" w:hAnsiTheme="majorBidi" w:cstheme="majorBidi"/>
        </w:rPr>
        <w:t>mitral</w:t>
      </w:r>
      <w:r w:rsidR="0000732F" w:rsidRPr="00B95524">
        <w:rPr>
          <w:rFonts w:asciiTheme="majorBidi" w:hAnsiTheme="majorBidi" w:cstheme="majorBidi"/>
        </w:rPr>
        <w:t xml:space="preserve"> </w:t>
      </w:r>
      <w:r w:rsidR="00E33250">
        <w:rPr>
          <w:rFonts w:asciiTheme="majorBidi" w:hAnsiTheme="majorBidi" w:cstheme="majorBidi"/>
        </w:rPr>
        <w:t xml:space="preserve">insufficiency </w:t>
      </w:r>
      <w:r w:rsidRPr="00B95524">
        <w:rPr>
          <w:rFonts w:asciiTheme="majorBidi" w:hAnsiTheme="majorBidi" w:cstheme="majorBidi"/>
        </w:rPr>
        <w:t xml:space="preserve">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w:t>
      </w:r>
      <w:r w:rsidR="00AE1778">
        <w:rPr>
          <w:rFonts w:asciiTheme="majorBidi" w:hAnsiTheme="majorBidi" w:cstheme="majorBidi"/>
        </w:rPr>
        <w:t xml:space="preserve"> </w:t>
      </w:r>
    </w:p>
    <w:p w14:paraId="072491A9" w14:textId="4CF56F16" w:rsidR="004E47E5" w:rsidRDefault="00AE1778" w:rsidP="00D465E3">
      <w:pPr>
        <w:spacing w:line="240" w:lineRule="auto"/>
        <w:ind w:firstLine="720"/>
        <w:jc w:val="both"/>
        <w:rPr>
          <w:rFonts w:asciiTheme="majorBidi" w:hAnsiTheme="majorBidi" w:cstheme="majorBidi"/>
          <w:szCs w:val="24"/>
        </w:rPr>
      </w:pPr>
      <w:r w:rsidRPr="00B95524">
        <w:rPr>
          <w:rFonts w:asciiTheme="majorBidi" w:hAnsiTheme="majorBidi" w:cstheme="majorBidi"/>
          <w:szCs w:val="24"/>
        </w:rPr>
        <w:t xml:space="preserve">According to </w:t>
      </w:r>
      <w:r w:rsidR="008E7FB3">
        <w:rPr>
          <w:rFonts w:asciiTheme="majorBidi" w:hAnsiTheme="majorBidi" w:cstheme="majorBidi"/>
          <w:szCs w:val="24"/>
        </w:rPr>
        <w:t xml:space="preserve">the </w:t>
      </w:r>
      <w:r w:rsidRPr="00B60D8A">
        <w:rPr>
          <w:rFonts w:asciiTheme="majorBidi" w:hAnsiTheme="majorBidi" w:cstheme="majorBidi"/>
          <w:i/>
          <w:iCs/>
          <w:szCs w:val="24"/>
        </w:rPr>
        <w:t>Poiseuille</w:t>
      </w:r>
      <w:r w:rsidRPr="00B95524">
        <w:rPr>
          <w:rFonts w:asciiTheme="majorBidi" w:hAnsiTheme="majorBidi" w:cstheme="majorBidi"/>
          <w:szCs w:val="24"/>
        </w:rPr>
        <w:t xml:space="preserve"> equation,</w:t>
      </w:r>
      <w:r>
        <w:rPr>
          <w:rFonts w:asciiTheme="majorBidi" w:hAnsiTheme="majorBidi" w:cstheme="majorBidi"/>
          <w:szCs w:val="24"/>
        </w:rPr>
        <w:t xml:space="preserve"> </w:t>
      </w:r>
      <w:r w:rsidR="000A4181">
        <w:rPr>
          <w:rFonts w:asciiTheme="majorBidi" w:hAnsiTheme="majorBidi" w:cstheme="majorBidi"/>
          <w:szCs w:val="24"/>
        </w:rPr>
        <w:t xml:space="preserve">the </w:t>
      </w:r>
      <w:r>
        <w:rPr>
          <w:rFonts w:asciiTheme="majorBidi" w:hAnsiTheme="majorBidi" w:cstheme="majorBidi"/>
          <w:szCs w:val="24"/>
        </w:rPr>
        <w:t>aortic valve</w:t>
      </w:r>
      <w:r w:rsidR="003110D6">
        <w:rPr>
          <w:rFonts w:asciiTheme="majorBidi" w:hAnsiTheme="majorBidi" w:cstheme="majorBidi"/>
          <w:szCs w:val="24"/>
        </w:rPr>
        <w:t xml:space="preserve"> cross-sectional</w:t>
      </w:r>
      <w:r>
        <w:rPr>
          <w:rFonts w:asciiTheme="majorBidi" w:hAnsiTheme="majorBidi" w:cstheme="majorBidi"/>
          <w:szCs w:val="24"/>
        </w:rPr>
        <w:t xml:space="preserve"> area </w:t>
      </w:r>
      <w:r w:rsidR="003110D6">
        <w:rPr>
          <w:rFonts w:asciiTheme="majorBidi" w:hAnsiTheme="majorBidi" w:cstheme="majorBidi"/>
          <w:szCs w:val="24"/>
        </w:rPr>
        <w:t>is</w:t>
      </w:r>
      <w:r w:rsidR="00527B33">
        <w:rPr>
          <w:rFonts w:asciiTheme="majorBidi" w:hAnsiTheme="majorBidi" w:cstheme="majorBidi"/>
          <w:szCs w:val="24"/>
        </w:rPr>
        <w:t xml:space="preserve"> inversely </w:t>
      </w:r>
      <w:r w:rsidR="003110D6">
        <w:rPr>
          <w:rFonts w:asciiTheme="majorBidi" w:hAnsiTheme="majorBidi" w:cstheme="majorBidi"/>
          <w:szCs w:val="24"/>
        </w:rPr>
        <w:t>proportional to</w:t>
      </w:r>
      <w:r w:rsidR="00527B33">
        <w:rPr>
          <w:rFonts w:asciiTheme="majorBidi" w:hAnsiTheme="majorBidi" w:cstheme="majorBidi"/>
          <w:szCs w:val="24"/>
        </w:rPr>
        <w:t xml:space="preserve"> </w:t>
      </w:r>
      <w:r w:rsidR="00BE6CB1">
        <w:rPr>
          <w:rFonts w:asciiTheme="majorBidi" w:hAnsiTheme="majorBidi" w:cstheme="majorBidi"/>
          <w:szCs w:val="24"/>
        </w:rPr>
        <w:t>the resistance</w:t>
      </w:r>
      <w:r w:rsidR="003110D6">
        <w:rPr>
          <w:rFonts w:asciiTheme="majorBidi" w:hAnsiTheme="majorBidi" w:cstheme="majorBidi"/>
          <w:szCs w:val="24"/>
        </w:rPr>
        <w:t xml:space="preserve"> across the valve</w:t>
      </w:r>
      <w:r w:rsidR="00BE6CB1">
        <w:rPr>
          <w:rFonts w:asciiTheme="majorBidi" w:hAnsiTheme="majorBidi" w:cstheme="majorBidi"/>
          <w:szCs w:val="24"/>
        </w:rPr>
        <w:t>. Hence</w:t>
      </w:r>
      <w:r w:rsidR="00BE6CB1">
        <w:rPr>
          <w:rFonts w:asciiTheme="majorBidi" w:hAnsiTheme="majorBidi" w:cstheme="majorBidi"/>
        </w:rPr>
        <w:t xml:space="preserve">, </w:t>
      </w:r>
      <w:r w:rsidR="000F5C54">
        <w:rPr>
          <w:rFonts w:asciiTheme="majorBidi" w:hAnsiTheme="majorBidi" w:cstheme="majorBidi"/>
        </w:rPr>
        <w:t xml:space="preserve">the </w:t>
      </w:r>
      <w:r w:rsidR="00BE6CB1">
        <w:rPr>
          <w:rFonts w:asciiTheme="majorBidi" w:hAnsiTheme="majorBidi" w:cstheme="majorBidi"/>
        </w:rPr>
        <w:t>stenotic</w:t>
      </w:r>
      <w:r w:rsidR="00946339">
        <w:rPr>
          <w:rFonts w:asciiTheme="majorBidi" w:hAnsiTheme="majorBidi" w:cstheme="majorBidi"/>
        </w:rPr>
        <w:t xml:space="preserve"> </w:t>
      </w:r>
      <w:r w:rsidR="00466E0D">
        <w:rPr>
          <w:rFonts w:asciiTheme="majorBidi" w:hAnsiTheme="majorBidi" w:cstheme="majorBidi"/>
        </w:rPr>
        <w:t xml:space="preserve">aortic valve was modeled by increasing </w:t>
      </w:r>
      <w:r w:rsidR="00BE6CB1">
        <w:rPr>
          <w:rFonts w:asciiTheme="majorBidi" w:hAnsiTheme="majorBidi" w:cstheme="majorBidi"/>
        </w:rPr>
        <w:t xml:space="preserve">the </w:t>
      </w:r>
      <w:del w:id="145" w:author="Wenk, Jonathan F." w:date="2021-12-22T12:08:00Z">
        <w:r w:rsidR="00466E0D" w:rsidDel="0099621E">
          <w:rPr>
            <w:rFonts w:asciiTheme="majorBidi" w:hAnsiTheme="majorBidi" w:cstheme="majorBidi"/>
          </w:rPr>
          <w:delText xml:space="preserve">aortic valve </w:delText>
        </w:r>
      </w:del>
      <w:r w:rsidR="00466E0D">
        <w:rPr>
          <w:rFonts w:asciiTheme="majorBidi" w:hAnsiTheme="majorBidi" w:cstheme="majorBidi"/>
        </w:rPr>
        <w:t>resistance</w:t>
      </w:r>
      <w:r w:rsidR="00BE6CB1">
        <w:rPr>
          <w:rFonts w:asciiTheme="majorBidi" w:hAnsiTheme="majorBidi" w:cstheme="majorBidi"/>
        </w:rPr>
        <w:t>,</w:t>
      </w:r>
      <w:r w:rsidR="00466E0D">
        <w:rPr>
          <w:rFonts w:asciiTheme="majorBidi" w:hAnsiTheme="majorBidi" w:cstheme="majorBidi"/>
        </w:rPr>
        <w:t xml:space="preserve"> </w:t>
      </w:r>
      <w:proofErr w:type="spellStart"/>
      <w:r w:rsidR="00466E0D">
        <w:rPr>
          <w:rFonts w:asciiTheme="majorBidi" w:hAnsiTheme="majorBidi" w:cstheme="majorBidi"/>
        </w:rPr>
        <w:t>R</w:t>
      </w:r>
      <w:r w:rsidR="00D5123A">
        <w:rPr>
          <w:rFonts w:asciiTheme="majorBidi" w:hAnsiTheme="majorBidi" w:cstheme="majorBidi"/>
          <w:vertAlign w:val="subscript"/>
        </w:rPr>
        <w:t>aorta</w:t>
      </w:r>
      <w:proofErr w:type="spellEnd"/>
      <w:r w:rsidR="00BE6CB1">
        <w:rPr>
          <w:rFonts w:asciiTheme="majorBidi" w:hAnsiTheme="majorBidi" w:cstheme="majorBidi"/>
        </w:rPr>
        <w:t xml:space="preserve">, in equation </w:t>
      </w:r>
      <w:r w:rsidR="00BE6CB1">
        <w:rPr>
          <w:rFonts w:asciiTheme="majorBidi" w:hAnsiTheme="majorBidi" w:cstheme="majorBidi"/>
        </w:rPr>
        <w:fldChar w:fldCharType="begin"/>
      </w:r>
      <w:r w:rsidR="00BE6CB1">
        <w:rPr>
          <w:rFonts w:asciiTheme="majorBidi" w:hAnsiTheme="majorBidi" w:cstheme="majorBidi"/>
        </w:rPr>
        <w:instrText xml:space="preserve"> GOTOBUTTON ZEqnNum316125  \* MERGEFORMAT </w:instrText>
      </w:r>
      <w:r w:rsidR="00BE6CB1">
        <w:rPr>
          <w:rFonts w:asciiTheme="majorBidi" w:hAnsiTheme="majorBidi" w:cstheme="majorBidi"/>
        </w:rPr>
        <w:fldChar w:fldCharType="begin"/>
      </w:r>
      <w:r w:rsidR="00BE6CB1">
        <w:rPr>
          <w:rFonts w:asciiTheme="majorBidi" w:hAnsiTheme="majorBidi" w:cstheme="majorBidi"/>
        </w:rPr>
        <w:instrText xml:space="preserve"> REF ZEqnNum316125 \* Charformat \! \* MERGEFORMAT </w:instrText>
      </w:r>
      <w:r w:rsidR="00BE6CB1">
        <w:rPr>
          <w:rFonts w:asciiTheme="majorBidi" w:hAnsiTheme="majorBidi" w:cstheme="majorBidi"/>
        </w:rPr>
        <w:fldChar w:fldCharType="separate"/>
      </w:r>
      <w:r w:rsidR="00A15D39" w:rsidRPr="0038308E">
        <w:rPr>
          <w:rFonts w:asciiTheme="majorBidi" w:hAnsiTheme="majorBidi" w:cstheme="majorBidi"/>
        </w:rPr>
        <w:instrText>(7)</w:instrText>
      </w:r>
      <w:r w:rsidR="00BE6CB1">
        <w:rPr>
          <w:rFonts w:asciiTheme="majorBidi" w:hAnsiTheme="majorBidi" w:cstheme="majorBidi"/>
        </w:rPr>
        <w:fldChar w:fldCharType="end"/>
      </w:r>
      <w:r w:rsidR="00BE6CB1">
        <w:rPr>
          <w:rFonts w:asciiTheme="majorBidi" w:hAnsiTheme="majorBidi" w:cstheme="majorBidi"/>
        </w:rPr>
        <w:fldChar w:fldCharType="end"/>
      </w:r>
      <w:r w:rsidR="0017488A">
        <w:rPr>
          <w:rFonts w:asciiTheme="majorBidi" w:hAnsiTheme="majorBidi" w:cstheme="majorBidi"/>
        </w:rPr>
        <w:t xml:space="preserve">, which regulates </w:t>
      </w:r>
      <w:r w:rsidR="004F2123">
        <w:rPr>
          <w:rFonts w:asciiTheme="majorBidi" w:hAnsiTheme="majorBidi" w:cstheme="majorBidi"/>
        </w:rPr>
        <w:t xml:space="preserve">the blood flow from the left ventricle to </w:t>
      </w:r>
      <w:r w:rsidR="0017488A">
        <w:rPr>
          <w:rFonts w:asciiTheme="majorBidi" w:hAnsiTheme="majorBidi" w:cstheme="majorBidi"/>
        </w:rPr>
        <w:t xml:space="preserve">the </w:t>
      </w:r>
      <w:r w:rsidR="004F2123">
        <w:rPr>
          <w:rFonts w:asciiTheme="majorBidi" w:hAnsiTheme="majorBidi" w:cstheme="majorBidi"/>
        </w:rPr>
        <w:t>aorta</w:t>
      </w:r>
      <w:r w:rsidR="00466E0D">
        <w:rPr>
          <w:rFonts w:asciiTheme="majorBidi" w:hAnsiTheme="majorBidi" w:cstheme="majorBidi"/>
        </w:rPr>
        <w:t xml:space="preserve">. </w:t>
      </w:r>
      <w:r w:rsidR="00CF041E">
        <w:rPr>
          <w:rFonts w:asciiTheme="majorBidi" w:hAnsiTheme="majorBidi" w:cstheme="majorBidi"/>
          <w:szCs w:val="24"/>
        </w:rPr>
        <w:t xml:space="preserve">In this </w:t>
      </w:r>
      <w:r w:rsidR="000A4181">
        <w:rPr>
          <w:rFonts w:asciiTheme="majorBidi" w:hAnsiTheme="majorBidi" w:cstheme="majorBidi"/>
          <w:szCs w:val="24"/>
        </w:rPr>
        <w:t>study</w:t>
      </w:r>
      <w:r w:rsidR="00CF041E">
        <w:rPr>
          <w:rFonts w:asciiTheme="majorBidi" w:hAnsiTheme="majorBidi" w:cstheme="majorBidi"/>
          <w:szCs w:val="24"/>
        </w:rPr>
        <w:t xml:space="preserve">, three levels of severity for aortic stenosis were </w:t>
      </w:r>
      <w:r w:rsidR="00322795">
        <w:rPr>
          <w:rFonts w:asciiTheme="majorBidi" w:hAnsiTheme="majorBidi" w:cstheme="majorBidi"/>
          <w:szCs w:val="24"/>
        </w:rPr>
        <w:t>modeled</w:t>
      </w:r>
      <w:r w:rsidR="005F6B18">
        <w:rPr>
          <w:rFonts w:asciiTheme="majorBidi" w:hAnsiTheme="majorBidi" w:cstheme="majorBidi"/>
          <w:szCs w:val="24"/>
        </w:rPr>
        <w:t xml:space="preserve"> to </w:t>
      </w:r>
      <w:r w:rsidR="00841314">
        <w:rPr>
          <w:rFonts w:asciiTheme="majorBidi" w:hAnsiTheme="majorBidi" w:cstheme="majorBidi"/>
          <w:szCs w:val="24"/>
        </w:rPr>
        <w:t xml:space="preserve">represent the </w:t>
      </w:r>
      <w:r w:rsidR="002E5F89">
        <w:rPr>
          <w:rFonts w:asciiTheme="majorBidi" w:hAnsiTheme="majorBidi" w:cstheme="majorBidi"/>
          <w:szCs w:val="24"/>
        </w:rPr>
        <w:t>different</w:t>
      </w:r>
      <w:r w:rsidR="00841314">
        <w:rPr>
          <w:rFonts w:asciiTheme="majorBidi" w:hAnsiTheme="majorBidi" w:cstheme="majorBidi"/>
          <w:szCs w:val="24"/>
        </w:rPr>
        <w:t xml:space="preserve"> </w:t>
      </w:r>
      <w:r w:rsidR="00D62E5F">
        <w:rPr>
          <w:rFonts w:asciiTheme="majorBidi" w:hAnsiTheme="majorBidi" w:cstheme="majorBidi"/>
          <w:szCs w:val="24"/>
        </w:rPr>
        <w:t>stages</w:t>
      </w:r>
      <w:r w:rsidR="002E5F89">
        <w:rPr>
          <w:rFonts w:asciiTheme="majorBidi" w:hAnsiTheme="majorBidi" w:cstheme="majorBidi"/>
          <w:szCs w:val="24"/>
        </w:rPr>
        <w:t xml:space="preserve"> of the disease</w:t>
      </w:r>
      <w:r w:rsidR="00D62E5F">
        <w:rPr>
          <w:rFonts w:asciiTheme="majorBidi" w:hAnsiTheme="majorBidi" w:cstheme="majorBidi"/>
          <w:szCs w:val="24"/>
        </w:rPr>
        <w:t xml:space="preserve"> </w:t>
      </w:r>
      <w:r w:rsidR="009F3421">
        <w:rPr>
          <w:rFonts w:asciiTheme="majorBidi" w:hAnsiTheme="majorBidi" w:cstheme="majorBidi"/>
          <w:szCs w:val="24"/>
        </w:rPr>
        <w:t>according to</w:t>
      </w:r>
      <w:r w:rsidR="00D62E5F">
        <w:rPr>
          <w:rFonts w:asciiTheme="majorBidi" w:hAnsiTheme="majorBidi" w:cstheme="majorBidi"/>
          <w:szCs w:val="24"/>
        </w:rPr>
        <w:t xml:space="preserve"> </w:t>
      </w:r>
      <w:r w:rsidR="0076534B" w:rsidRPr="00B95524">
        <w:rPr>
          <w:rFonts w:asciiTheme="majorBidi" w:hAnsiTheme="majorBidi" w:cstheme="majorBidi"/>
          <w:szCs w:val="24"/>
        </w:rPr>
        <w:t>American Heart Association</w:t>
      </w:r>
      <w:r w:rsidR="000C644B">
        <w:rPr>
          <w:rFonts w:asciiTheme="majorBidi" w:hAnsiTheme="majorBidi" w:cstheme="majorBidi"/>
          <w:szCs w:val="24"/>
        </w:rPr>
        <w:t xml:space="preserve"> (AHA)</w:t>
      </w:r>
      <w:r w:rsidR="0076534B" w:rsidRPr="00B95524">
        <w:rPr>
          <w:rFonts w:asciiTheme="majorBidi" w:hAnsiTheme="majorBidi" w:cstheme="majorBidi"/>
          <w:szCs w:val="24"/>
        </w:rPr>
        <w:t xml:space="preserve">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CF3478">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D62E5F">
        <w:rPr>
          <w:rFonts w:asciiTheme="majorBidi" w:hAnsiTheme="majorBidi" w:cstheme="majorBidi"/>
          <w:szCs w:val="24"/>
        </w:rPr>
        <w:t xml:space="preserve">. </w:t>
      </w:r>
      <w:r w:rsidR="003F135B" w:rsidRPr="00B95524">
        <w:rPr>
          <w:rFonts w:asciiTheme="majorBidi" w:hAnsiTheme="majorBidi" w:cstheme="majorBidi"/>
          <w:szCs w:val="24"/>
        </w:rPr>
        <w:t>For instance, a ~60</w:t>
      </w:r>
      <w:r w:rsidR="003F135B">
        <w:rPr>
          <w:rFonts w:asciiTheme="majorBidi" w:hAnsiTheme="majorBidi" w:cstheme="majorBidi"/>
          <w:szCs w:val="24"/>
        </w:rPr>
        <w:t xml:space="preserve"> %</w:t>
      </w:r>
      <w:r w:rsidR="003F135B" w:rsidRPr="00B95524">
        <w:rPr>
          <w:rFonts w:asciiTheme="majorBidi" w:hAnsiTheme="majorBidi" w:cstheme="majorBidi"/>
          <w:szCs w:val="24"/>
        </w:rPr>
        <w:t xml:space="preserve"> reduction in the aortic valve area, from a mean value of 2.5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healthy adults </w:t>
      </w:r>
      <w:r w:rsidR="003F135B"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r w:rsidR="00CF3478">
        <w:rPr>
          <w:rFonts w:asciiTheme="majorBidi" w:hAnsiTheme="majorBidi" w:cstheme="majorBidi"/>
          <w:noProof/>
          <w:szCs w:val="24"/>
        </w:rPr>
        <w:t>(Luszczak et al., 2012; Chin et al., 2014; Chin et al., 2017)</w:t>
      </w:r>
      <w:r w:rsidR="003F135B" w:rsidRPr="00B95524">
        <w:rPr>
          <w:rFonts w:asciiTheme="majorBidi" w:hAnsiTheme="majorBidi" w:cstheme="majorBidi"/>
          <w:szCs w:val="24"/>
        </w:rPr>
        <w:fldChar w:fldCharType="end"/>
      </w:r>
      <w:r w:rsidR="003F135B" w:rsidRPr="00B95524">
        <w:rPr>
          <w:rFonts w:asciiTheme="majorBidi" w:hAnsiTheme="majorBidi" w:cstheme="majorBidi"/>
          <w:szCs w:val="24"/>
        </w:rPr>
        <w:t xml:space="preserve"> to a mean value of 1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patients with aortic stenosis </w:t>
      </w:r>
      <w:r w:rsidR="003F135B"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r w:rsidR="00CF3478">
        <w:rPr>
          <w:rFonts w:asciiTheme="majorBidi" w:hAnsiTheme="majorBidi" w:cstheme="majorBidi"/>
          <w:noProof/>
          <w:szCs w:val="24"/>
        </w:rPr>
        <w:t>(Spath et al., 2019; Everett et al., 2020)</w:t>
      </w:r>
      <w:r w:rsidR="003F135B" w:rsidRPr="00B95524">
        <w:rPr>
          <w:rFonts w:asciiTheme="majorBidi" w:hAnsiTheme="majorBidi" w:cstheme="majorBidi"/>
          <w:szCs w:val="24"/>
        </w:rPr>
        <w:fldChar w:fldCharType="end"/>
      </w:r>
      <w:r w:rsidR="00331CB4">
        <w:rPr>
          <w:rFonts w:asciiTheme="majorBidi" w:hAnsiTheme="majorBidi" w:cstheme="majorBidi"/>
          <w:szCs w:val="24"/>
        </w:rPr>
        <w:t>,</w:t>
      </w:r>
      <w:r w:rsidR="003F135B">
        <w:rPr>
          <w:rFonts w:asciiTheme="majorBidi" w:hAnsiTheme="majorBidi" w:cstheme="majorBidi"/>
          <w:szCs w:val="24"/>
        </w:rPr>
        <w:t xml:space="preserve"> </w:t>
      </w:r>
      <w:r w:rsidR="00C878E1">
        <w:rPr>
          <w:rFonts w:asciiTheme="majorBidi" w:hAnsiTheme="majorBidi" w:cstheme="majorBidi"/>
          <w:szCs w:val="24"/>
        </w:rPr>
        <w:t>was</w:t>
      </w:r>
      <w:r w:rsidR="003F135B">
        <w:rPr>
          <w:rFonts w:asciiTheme="majorBidi" w:hAnsiTheme="majorBidi" w:cstheme="majorBidi"/>
          <w:szCs w:val="24"/>
        </w:rPr>
        <w:t xml:space="preserve"> mimicked by </w:t>
      </w:r>
      <w:r w:rsidR="003F135B" w:rsidRPr="00B95524">
        <w:rPr>
          <w:rFonts w:asciiTheme="majorBidi" w:hAnsiTheme="majorBidi" w:cstheme="majorBidi"/>
          <w:szCs w:val="24"/>
        </w:rPr>
        <w:t xml:space="preserve">a 500 </w:t>
      </w:r>
      <w:r w:rsidR="003F135B">
        <w:rPr>
          <w:rFonts w:asciiTheme="majorBidi" w:hAnsiTheme="majorBidi" w:cstheme="majorBidi"/>
          <w:szCs w:val="24"/>
        </w:rPr>
        <w:t>%</w:t>
      </w:r>
      <w:r w:rsidR="003F135B" w:rsidRPr="00B95524">
        <w:rPr>
          <w:rFonts w:asciiTheme="majorBidi" w:hAnsiTheme="majorBidi" w:cstheme="majorBidi"/>
          <w:szCs w:val="24"/>
        </w:rPr>
        <w:t xml:space="preserve"> increase in the aortic resistance.</w:t>
      </w:r>
      <w:r w:rsidR="008F6F2F" w:rsidRPr="00B95524">
        <w:rPr>
          <w:rFonts w:asciiTheme="majorBidi" w:hAnsiTheme="majorBidi" w:cstheme="majorBidi"/>
          <w:szCs w:val="24"/>
        </w:rPr>
        <w:t xml:space="preserve"> </w:t>
      </w:r>
      <w:r w:rsidR="00C85255">
        <w:rPr>
          <w:rFonts w:asciiTheme="majorBidi" w:hAnsiTheme="majorBidi" w:cstheme="majorBidi"/>
          <w:szCs w:val="24"/>
        </w:rPr>
        <w:t>All simulated cases for aortic stenosis are summarized in</w:t>
      </w:r>
      <w:r w:rsidR="002F10F6" w:rsidRPr="00B95524">
        <w:rPr>
          <w:rFonts w:asciiTheme="majorBidi" w:hAnsiTheme="majorBidi" w:cstheme="majorBidi"/>
          <w:szCs w:val="24"/>
        </w:rPr>
        <w:t xml:space="preserve"> Table</w:t>
      </w:r>
      <w:r w:rsidR="00DE20A0">
        <w:rPr>
          <w:rFonts w:asciiTheme="majorBidi" w:hAnsiTheme="majorBidi" w:cstheme="majorBidi"/>
          <w:szCs w:val="24"/>
        </w:rPr>
        <w:t xml:space="preserve"> </w:t>
      </w:r>
      <w:r w:rsidR="00DE20A0">
        <w:rPr>
          <w:rFonts w:asciiTheme="majorBidi" w:hAnsiTheme="majorBidi" w:cstheme="majorBidi"/>
          <w:szCs w:val="24"/>
        </w:rPr>
        <w:fldChar w:fldCharType="begin"/>
      </w:r>
      <w:r w:rsidR="00DE20A0">
        <w:rPr>
          <w:rFonts w:asciiTheme="majorBidi" w:hAnsiTheme="majorBidi" w:cstheme="majorBidi"/>
          <w:szCs w:val="24"/>
        </w:rPr>
        <w:instrText xml:space="preserve"> seq table table1 </w:instrText>
      </w:r>
      <w:r w:rsidR="00DE20A0">
        <w:rPr>
          <w:rFonts w:asciiTheme="majorBidi" w:hAnsiTheme="majorBidi" w:cstheme="majorBidi"/>
          <w:szCs w:val="24"/>
        </w:rPr>
        <w:fldChar w:fldCharType="separate"/>
      </w:r>
      <w:r w:rsidR="00A15D39">
        <w:rPr>
          <w:rFonts w:asciiTheme="majorBidi" w:hAnsiTheme="majorBidi" w:cstheme="majorBidi"/>
          <w:noProof/>
          <w:szCs w:val="24"/>
        </w:rPr>
        <w:t>1</w:t>
      </w:r>
      <w:r w:rsidR="00DE20A0">
        <w:rPr>
          <w:rFonts w:asciiTheme="majorBidi" w:hAnsiTheme="majorBidi" w:cstheme="majorBidi"/>
          <w:szCs w:val="24"/>
        </w:rPr>
        <w:fldChar w:fldCharType="end"/>
      </w:r>
      <w:r w:rsidR="002F10F6" w:rsidRPr="00B95524">
        <w:rPr>
          <w:rFonts w:asciiTheme="majorBidi" w:hAnsiTheme="majorBidi" w:cstheme="majorBidi"/>
          <w:szCs w:val="24"/>
        </w:rPr>
        <w:t>.</w:t>
      </w:r>
      <w:commentRangeEnd w:id="143"/>
      <w:r w:rsidR="001C6B6E">
        <w:rPr>
          <w:rStyle w:val="CommentReference"/>
        </w:rPr>
        <w:commentReference w:id="143"/>
      </w:r>
      <w:commentRangeEnd w:id="144"/>
      <w:r w:rsidR="00103545">
        <w:rPr>
          <w:rStyle w:val="CommentReference"/>
        </w:rPr>
        <w:commentReference w:id="144"/>
      </w:r>
      <w:commentRangeStart w:id="146"/>
      <w:commentRangeStart w:id="147"/>
      <w:commentRangeEnd w:id="146"/>
      <w:r w:rsidR="000A7788">
        <w:rPr>
          <w:rStyle w:val="CommentReference"/>
        </w:rPr>
        <w:commentReference w:id="146"/>
      </w:r>
      <w:commentRangeEnd w:id="147"/>
      <w:r w:rsidR="00691D68">
        <w:rPr>
          <w:rStyle w:val="CommentReference"/>
        </w:rPr>
        <w:commentReference w:id="147"/>
      </w:r>
    </w:p>
    <w:p w14:paraId="2C45AC21" w14:textId="58348305" w:rsidR="00451804" w:rsidRPr="00B95524" w:rsidRDefault="00676F15" w:rsidP="00676F15">
      <w:pPr>
        <w:pStyle w:val="MTDisplayEquation"/>
      </w:pPr>
      <w:r>
        <w:tab/>
      </w:r>
      <w:r w:rsidR="00C85BF7" w:rsidRPr="00676F15">
        <w:rPr>
          <w:position w:val="-58"/>
        </w:rPr>
        <w:object w:dxaOrig="5020" w:dyaOrig="1280" w14:anchorId="011022D6">
          <v:shape id="_x0000_i1031" type="#_x0000_t75" alt="" style="width:251pt;height:64.15pt;mso-width-percent:0;mso-height-percent:0;mso-width-percent:0;mso-height-percent:0" o:ole="">
            <v:imagedata r:id="rId26" o:title=""/>
          </v:shape>
          <o:OLEObject Type="Embed" ProgID="Equation.DSMT4" ShapeID="_x0000_i1031" DrawAspect="Content" ObjectID="_1703511960" r:id="rId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8" w:name="ZEqnNum316125"/>
      <w:r>
        <w:instrText>(</w:instrText>
      </w:r>
      <w:fldSimple w:instr=" SEQ MTEqn \c \* Arabic \* MERGEFORMAT ">
        <w:r w:rsidR="00A15D39">
          <w:instrText>7</w:instrText>
        </w:r>
      </w:fldSimple>
      <w:r>
        <w:instrText>)</w:instrText>
      </w:r>
      <w:bookmarkEnd w:id="148"/>
      <w: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36A2EC7E"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149" w:name="table1"/>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00A15D39">
              <w:rPr>
                <w:rFonts w:asciiTheme="majorBidi" w:hAnsiTheme="majorBidi" w:cstheme="majorBidi"/>
                <w:b/>
                <w:bCs/>
                <w:noProof/>
                <w:szCs w:val="24"/>
              </w:rPr>
              <w:t>1</w:t>
            </w:r>
            <w:r w:rsidRPr="006D0E11">
              <w:rPr>
                <w:rFonts w:asciiTheme="majorBidi" w:hAnsiTheme="majorBidi" w:cstheme="majorBidi"/>
                <w:b/>
                <w:bCs/>
                <w:szCs w:val="24"/>
              </w:rPr>
              <w:fldChar w:fldCharType="end"/>
            </w:r>
            <w:bookmarkEnd w:id="149"/>
            <w:r w:rsidRPr="006D0E11">
              <w:rPr>
                <w:rFonts w:asciiTheme="majorBidi" w:hAnsiTheme="majorBidi" w:cstheme="majorBidi"/>
                <w:b/>
                <w:bCs/>
                <w:szCs w:val="24"/>
              </w:rPr>
              <w:t>.</w:t>
            </w:r>
            <w:r w:rsidRPr="006D0E11">
              <w:rPr>
                <w:rFonts w:asciiTheme="majorBidi" w:hAnsiTheme="majorBidi" w:cstheme="majorBidi"/>
                <w:szCs w:val="24"/>
              </w:rPr>
              <w:t xml:space="preserve"> </w:t>
            </w:r>
            <w:r w:rsidRPr="00FB0EDB">
              <w:rPr>
                <w:rFonts w:asciiTheme="majorBidi" w:hAnsiTheme="majorBidi" w:cstheme="majorBidi"/>
                <w:b/>
                <w:bCs/>
                <w:szCs w:val="24"/>
              </w:rPr>
              <w:t xml:space="preserve">Simulated levels of </w:t>
            </w:r>
            <w:r w:rsidR="00AB36E8" w:rsidRPr="00FB0EDB">
              <w:rPr>
                <w:rFonts w:asciiTheme="majorBidi" w:hAnsiTheme="majorBidi" w:cstheme="majorBidi"/>
                <w:b/>
                <w:bCs/>
                <w:szCs w:val="24"/>
              </w:rPr>
              <w:t>severity for aortic stenosi</w:t>
            </w:r>
            <w:r w:rsidR="00EB2446" w:rsidRPr="00FB0EDB">
              <w:rPr>
                <w:rFonts w:asciiTheme="majorBidi" w:hAnsiTheme="majorBidi" w:cstheme="majorBidi"/>
                <w:b/>
                <w:bCs/>
                <w:szCs w:val="24"/>
              </w:rPr>
              <w:t>s</w:t>
            </w:r>
            <w:r w:rsidR="00CC3309" w:rsidRPr="00FB0EDB">
              <w:rPr>
                <w:rFonts w:asciiTheme="majorBidi" w:hAnsiTheme="majorBidi" w:cstheme="majorBidi"/>
                <w:b/>
                <w:bCs/>
                <w:szCs w:val="24"/>
              </w:rPr>
              <w:t xml:space="preserve">. </w:t>
            </w:r>
            <w:r w:rsidR="00CC3309">
              <w:rPr>
                <w:rFonts w:asciiTheme="majorBidi" w:hAnsiTheme="majorBidi" w:cstheme="majorBidi"/>
                <w:szCs w:val="24"/>
              </w:rPr>
              <w:t>AS: Aortic Stenosis</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6E005EE4"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FD06BF">
              <w:rPr>
                <w:rFonts w:asciiTheme="majorBidi" w:hAnsiTheme="majorBidi" w:cstheme="majorBidi"/>
                <w:szCs w:val="24"/>
              </w:rPr>
              <w:t>stage of disease</w:t>
            </w:r>
            <w:r w:rsidR="00005488">
              <w:rPr>
                <w:rFonts w:asciiTheme="majorBidi" w:hAnsiTheme="majorBidi" w:cstheme="majorBidi"/>
                <w:szCs w:val="24"/>
              </w:rPr>
              <w:t xml:space="preserve">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CF347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lastRenderedPageBreak/>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lastRenderedPageBreak/>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24DACA20" w14:textId="115A433C" w:rsidR="007E1AB1" w:rsidRDefault="00D465E3" w:rsidP="000F4FD2">
      <w:pPr>
        <w:spacing w:line="240" w:lineRule="auto"/>
        <w:jc w:val="both"/>
        <w:rPr>
          <w:rFonts w:asciiTheme="majorBidi" w:hAnsiTheme="majorBidi" w:cstheme="majorBidi"/>
        </w:rPr>
      </w:pPr>
      <w:r>
        <w:rPr>
          <w:rFonts w:asciiTheme="majorBidi" w:hAnsiTheme="majorBidi" w:cstheme="majorBidi"/>
          <w:szCs w:val="24"/>
        </w:rPr>
        <w:tab/>
        <w:t xml:space="preserve">Aortic </w:t>
      </w:r>
      <w:r w:rsidR="004457C8">
        <w:rPr>
          <w:rFonts w:asciiTheme="majorBidi" w:hAnsiTheme="majorBidi" w:cstheme="majorBidi"/>
        </w:rPr>
        <w:t>insufficiency</w:t>
      </w:r>
      <w:r>
        <w:rPr>
          <w:rFonts w:asciiTheme="majorBidi" w:hAnsiTheme="majorBidi" w:cstheme="majorBidi"/>
          <w:szCs w:val="24"/>
        </w:rPr>
        <w:t xml:space="preserve"> was modeled by assigning a non-zero value to </w:t>
      </w:r>
      <w:proofErr w:type="spellStart"/>
      <w:r>
        <w:rPr>
          <w:rFonts w:asciiTheme="majorBidi" w:hAnsiTheme="majorBidi" w:cstheme="majorBidi"/>
          <w:szCs w:val="24"/>
        </w:rPr>
        <w:t>G</w:t>
      </w:r>
      <w:r>
        <w:rPr>
          <w:rFonts w:asciiTheme="majorBidi" w:hAnsiTheme="majorBidi" w:cstheme="majorBidi"/>
          <w:szCs w:val="24"/>
          <w:vertAlign w:val="subscript"/>
        </w:rPr>
        <w:t>aorta</w:t>
      </w:r>
      <w:proofErr w:type="spellEnd"/>
      <w:r w:rsidR="004F2123">
        <w:rPr>
          <w:rFonts w:asciiTheme="majorBidi" w:hAnsiTheme="majorBidi" w:cstheme="majorBidi"/>
          <w:szCs w:val="24"/>
        </w:rPr>
        <w:t xml:space="preserve"> in equation </w: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GOTOBUTTON ZEqnNum316125  \* MERGEFORMAT </w:instrTex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REF ZEqnNum316125 \* Charformat \! \* MERGEFORMAT </w:instrText>
      </w:r>
      <w:r w:rsidR="004F2123">
        <w:rPr>
          <w:rFonts w:asciiTheme="majorBidi" w:hAnsiTheme="majorBidi" w:cstheme="majorBidi"/>
          <w:szCs w:val="24"/>
        </w:rPr>
        <w:fldChar w:fldCharType="separate"/>
      </w:r>
      <w:r w:rsidR="00A15D39" w:rsidRPr="00DF0815">
        <w:rPr>
          <w:rFonts w:asciiTheme="majorBidi" w:hAnsiTheme="majorBidi" w:cstheme="majorBidi"/>
          <w:szCs w:val="24"/>
        </w:rPr>
        <w:instrText>(7)</w:instrText>
      </w:r>
      <w:r w:rsidR="004F2123">
        <w:rPr>
          <w:rFonts w:asciiTheme="majorBidi" w:hAnsiTheme="majorBidi" w:cstheme="majorBidi"/>
          <w:szCs w:val="24"/>
        </w:rPr>
        <w:fldChar w:fldCharType="end"/>
      </w:r>
      <w:r w:rsidR="004F2123">
        <w:rPr>
          <w:rFonts w:asciiTheme="majorBidi" w:hAnsiTheme="majorBidi" w:cstheme="majorBidi"/>
          <w:szCs w:val="24"/>
        </w:rPr>
        <w:fldChar w:fldCharType="end"/>
      </w:r>
      <w:r w:rsidR="00126BB9">
        <w:rPr>
          <w:rFonts w:asciiTheme="majorBidi" w:hAnsiTheme="majorBidi" w:cstheme="majorBidi"/>
          <w:szCs w:val="24"/>
        </w:rPr>
        <w:t>,</w:t>
      </w:r>
      <w:r w:rsidR="00797937">
        <w:rPr>
          <w:rFonts w:asciiTheme="majorBidi" w:hAnsiTheme="majorBidi" w:cstheme="majorBidi"/>
          <w:szCs w:val="24"/>
        </w:rPr>
        <w:t xml:space="preserve"> w</w:t>
      </w:r>
      <w:r w:rsidR="00172498">
        <w:rPr>
          <w:rFonts w:asciiTheme="majorBidi" w:hAnsiTheme="majorBidi" w:cstheme="majorBidi"/>
          <w:szCs w:val="24"/>
        </w:rPr>
        <w:t xml:space="preserve">hich is </w:t>
      </w:r>
      <w:r w:rsidR="00126BB9">
        <w:rPr>
          <w:rFonts w:asciiTheme="majorBidi" w:hAnsiTheme="majorBidi" w:cstheme="majorBidi"/>
          <w:szCs w:val="24"/>
        </w:rPr>
        <w:t xml:space="preserve">equivalent to </w:t>
      </w:r>
      <w:r w:rsidR="00172498">
        <w:rPr>
          <w:rFonts w:asciiTheme="majorBidi" w:hAnsiTheme="majorBidi" w:cstheme="majorBidi"/>
          <w:szCs w:val="24"/>
        </w:rPr>
        <w:t>the conductance</w:t>
      </w:r>
      <w:r w:rsidR="00975E79">
        <w:rPr>
          <w:rFonts w:asciiTheme="majorBidi" w:hAnsiTheme="majorBidi" w:cstheme="majorBidi"/>
          <w:szCs w:val="24"/>
        </w:rPr>
        <w:t xml:space="preserve"> (</w:t>
      </w:r>
      <w:r w:rsidR="00975E79" w:rsidRPr="00975E79">
        <w:rPr>
          <w:rFonts w:asciiTheme="majorBidi" w:hAnsiTheme="majorBidi" w:cstheme="majorBidi"/>
          <w:szCs w:val="24"/>
        </w:rPr>
        <w:t>reciprocal of resistance</w:t>
      </w:r>
      <w:r w:rsidR="00975E79">
        <w:rPr>
          <w:rFonts w:asciiTheme="majorBidi" w:hAnsiTheme="majorBidi" w:cstheme="majorBidi"/>
          <w:szCs w:val="24"/>
        </w:rPr>
        <w:t>)</w:t>
      </w:r>
      <w:r w:rsidR="00172498">
        <w:rPr>
          <w:rFonts w:asciiTheme="majorBidi" w:hAnsiTheme="majorBidi" w:cstheme="majorBidi"/>
          <w:szCs w:val="24"/>
        </w:rPr>
        <w:t xml:space="preserve"> of </w:t>
      </w:r>
      <w:r w:rsidR="00975E79">
        <w:rPr>
          <w:rFonts w:asciiTheme="majorBidi" w:hAnsiTheme="majorBidi" w:cstheme="majorBidi"/>
          <w:szCs w:val="24"/>
        </w:rPr>
        <w:t>the aortic valve</w:t>
      </w:r>
      <w:r w:rsidR="004F2123">
        <w:rPr>
          <w:rFonts w:asciiTheme="majorBidi" w:hAnsiTheme="majorBidi" w:cstheme="majorBidi"/>
          <w:szCs w:val="24"/>
        </w:rPr>
        <w:t xml:space="preserve">. This </w:t>
      </w:r>
      <w:r w:rsidR="007E51E8">
        <w:rPr>
          <w:rFonts w:asciiTheme="majorBidi" w:hAnsiTheme="majorBidi" w:cstheme="majorBidi"/>
          <w:szCs w:val="24"/>
        </w:rPr>
        <w:t>allow</w:t>
      </w:r>
      <w:r w:rsidR="00045E89">
        <w:rPr>
          <w:rFonts w:asciiTheme="majorBidi" w:hAnsiTheme="majorBidi" w:cstheme="majorBidi"/>
          <w:szCs w:val="24"/>
        </w:rPr>
        <w:t>s</w:t>
      </w:r>
      <w:r w:rsidR="007E51E8">
        <w:rPr>
          <w:rFonts w:asciiTheme="majorBidi" w:hAnsiTheme="majorBidi" w:cstheme="majorBidi"/>
          <w:szCs w:val="24"/>
        </w:rPr>
        <w:t xml:space="preserve"> </w:t>
      </w:r>
      <w:r w:rsidR="00146B91">
        <w:rPr>
          <w:rFonts w:asciiTheme="majorBidi" w:hAnsiTheme="majorBidi" w:cstheme="majorBidi"/>
          <w:szCs w:val="24"/>
        </w:rPr>
        <w:t xml:space="preserve">a portion of </w:t>
      </w:r>
      <w:r w:rsidR="00045E89">
        <w:rPr>
          <w:rFonts w:asciiTheme="majorBidi" w:hAnsiTheme="majorBidi" w:cstheme="majorBidi"/>
          <w:szCs w:val="24"/>
        </w:rPr>
        <w:t xml:space="preserve">the </w:t>
      </w:r>
      <w:r w:rsidR="007E51E8">
        <w:rPr>
          <w:rFonts w:asciiTheme="majorBidi" w:hAnsiTheme="majorBidi" w:cstheme="majorBidi"/>
          <w:szCs w:val="24"/>
        </w:rPr>
        <w:t xml:space="preserve">blood </w:t>
      </w:r>
      <w:r w:rsidR="00146B91">
        <w:rPr>
          <w:rFonts w:asciiTheme="majorBidi" w:hAnsiTheme="majorBidi" w:cstheme="majorBidi"/>
          <w:szCs w:val="24"/>
        </w:rPr>
        <w:t xml:space="preserve">volume in </w:t>
      </w:r>
      <w:r w:rsidR="00045E89">
        <w:rPr>
          <w:rFonts w:asciiTheme="majorBidi" w:hAnsiTheme="majorBidi" w:cstheme="majorBidi"/>
          <w:szCs w:val="24"/>
        </w:rPr>
        <w:t xml:space="preserve">the </w:t>
      </w:r>
      <w:r w:rsidR="00146B91">
        <w:rPr>
          <w:rFonts w:asciiTheme="majorBidi" w:hAnsiTheme="majorBidi" w:cstheme="majorBidi"/>
          <w:szCs w:val="24"/>
        </w:rPr>
        <w:t xml:space="preserve">aorta </w:t>
      </w:r>
      <w:r w:rsidR="007E51E8">
        <w:rPr>
          <w:rFonts w:asciiTheme="majorBidi" w:hAnsiTheme="majorBidi" w:cstheme="majorBidi"/>
          <w:szCs w:val="24"/>
        </w:rPr>
        <w:t xml:space="preserve">to move backward to </w:t>
      </w:r>
      <w:r w:rsidR="00146B91">
        <w:rPr>
          <w:rFonts w:asciiTheme="majorBidi" w:hAnsiTheme="majorBidi" w:cstheme="majorBidi"/>
          <w:szCs w:val="24"/>
        </w:rPr>
        <w:t xml:space="preserve">the left ventricle </w:t>
      </w:r>
      <w:r w:rsidR="00045E89">
        <w:rPr>
          <w:rFonts w:asciiTheme="majorBidi" w:hAnsiTheme="majorBidi" w:cstheme="majorBidi"/>
          <w:szCs w:val="24"/>
        </w:rPr>
        <w:t xml:space="preserve">during </w:t>
      </w:r>
      <w:r w:rsidR="00146B91">
        <w:rPr>
          <w:rFonts w:asciiTheme="majorBidi" w:hAnsiTheme="majorBidi" w:cstheme="majorBidi"/>
          <w:szCs w:val="24"/>
        </w:rPr>
        <w:t xml:space="preserve">diastole. </w:t>
      </w:r>
      <w:r w:rsidR="00045E89">
        <w:rPr>
          <w:rFonts w:asciiTheme="majorBidi" w:hAnsiTheme="majorBidi" w:cstheme="majorBidi"/>
        </w:rPr>
        <w:t xml:space="preserve">The </w:t>
      </w:r>
      <w:proofErr w:type="spellStart"/>
      <w:r w:rsidR="00045E89">
        <w:rPr>
          <w:rFonts w:asciiTheme="majorBidi" w:hAnsiTheme="majorBidi" w:cstheme="majorBidi"/>
        </w:rPr>
        <w:t>a</w:t>
      </w:r>
      <w:r w:rsidR="0034686C">
        <w:rPr>
          <w:rFonts w:asciiTheme="majorBidi" w:hAnsiTheme="majorBidi" w:cstheme="majorBidi"/>
        </w:rPr>
        <w:t>merican</w:t>
      </w:r>
      <w:proofErr w:type="spellEnd"/>
      <w:r w:rsidR="0034686C">
        <w:rPr>
          <w:rFonts w:asciiTheme="majorBidi" w:hAnsiTheme="majorBidi" w:cstheme="majorBidi"/>
        </w:rPr>
        <w:t xml:space="preserve"> </w:t>
      </w:r>
      <w:r w:rsidR="007E1AB1" w:rsidRPr="00B95524">
        <w:rPr>
          <w:rFonts w:asciiTheme="majorBidi" w:hAnsiTheme="majorBidi" w:cstheme="majorBidi"/>
        </w:rPr>
        <w:t>H</w:t>
      </w:r>
      <w:r w:rsidR="0034686C">
        <w:rPr>
          <w:rFonts w:asciiTheme="majorBidi" w:hAnsiTheme="majorBidi" w:cstheme="majorBidi"/>
        </w:rPr>
        <w:t xml:space="preserve">eart </w:t>
      </w:r>
      <w:r w:rsidR="007E1AB1" w:rsidRPr="00B95524">
        <w:rPr>
          <w:rFonts w:asciiTheme="majorBidi" w:hAnsiTheme="majorBidi" w:cstheme="majorBidi"/>
        </w:rPr>
        <w:t>A</w:t>
      </w:r>
      <w:r w:rsidR="00993787">
        <w:rPr>
          <w:rFonts w:asciiTheme="majorBidi" w:hAnsiTheme="majorBidi" w:cstheme="majorBidi"/>
        </w:rPr>
        <w:t>ssociation</w:t>
      </w:r>
      <w:r w:rsidR="000C644B">
        <w:rPr>
          <w:rFonts w:asciiTheme="majorBidi" w:hAnsiTheme="majorBidi" w:cstheme="majorBidi"/>
        </w:rPr>
        <w:t xml:space="preserve"> (AHA)</w:t>
      </w:r>
      <w:r w:rsidR="007E1AB1" w:rsidRPr="00B95524">
        <w:rPr>
          <w:rFonts w:asciiTheme="majorBidi" w:hAnsiTheme="majorBidi" w:cstheme="majorBidi"/>
        </w:rPr>
        <w:t xml:space="preserve"> guideline</w:t>
      </w:r>
      <w:r w:rsidR="007E1AB1">
        <w:rPr>
          <w:rFonts w:asciiTheme="majorBidi" w:hAnsiTheme="majorBidi" w:cstheme="majorBidi"/>
        </w:rPr>
        <w:t>s</w:t>
      </w:r>
      <w:r w:rsidR="007E1AB1" w:rsidRPr="00B95524">
        <w:rPr>
          <w:rFonts w:asciiTheme="majorBidi" w:hAnsiTheme="majorBidi" w:cstheme="majorBidi"/>
        </w:rPr>
        <w:t xml:space="preserve"> </w:t>
      </w:r>
      <w:r w:rsidR="007E1AB1"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7E1AB1" w:rsidRPr="00B95524">
        <w:rPr>
          <w:rFonts w:asciiTheme="majorBidi" w:hAnsiTheme="majorBidi" w:cstheme="majorBidi"/>
        </w:rPr>
      </w:r>
      <w:r w:rsidR="007E1AB1" w:rsidRPr="00B95524">
        <w:rPr>
          <w:rFonts w:asciiTheme="majorBidi" w:hAnsiTheme="majorBidi" w:cstheme="majorBidi"/>
        </w:rPr>
        <w:fldChar w:fldCharType="separate"/>
      </w:r>
      <w:r w:rsidR="00CF3478">
        <w:rPr>
          <w:rFonts w:asciiTheme="majorBidi" w:hAnsiTheme="majorBidi" w:cstheme="majorBidi"/>
          <w:noProof/>
        </w:rPr>
        <w:t>(Otto et al., 2021)</w:t>
      </w:r>
      <w:r w:rsidR="007E1AB1" w:rsidRPr="00B95524">
        <w:rPr>
          <w:rFonts w:asciiTheme="majorBidi" w:hAnsiTheme="majorBidi" w:cstheme="majorBidi"/>
        </w:rPr>
        <w:fldChar w:fldCharType="end"/>
      </w:r>
      <w:r w:rsidR="007E1AB1" w:rsidRPr="00B95524">
        <w:rPr>
          <w:rFonts w:asciiTheme="majorBidi" w:hAnsiTheme="majorBidi" w:cstheme="majorBidi"/>
        </w:rPr>
        <w:t xml:space="preserve"> categorize three levels of severity for </w:t>
      </w:r>
      <w:r w:rsidR="00993787">
        <w:rPr>
          <w:rFonts w:asciiTheme="majorBidi" w:hAnsiTheme="majorBidi" w:cstheme="majorBidi"/>
        </w:rPr>
        <w:t xml:space="preserve">aortic </w:t>
      </w:r>
      <w:r w:rsidR="004457C8">
        <w:rPr>
          <w:rFonts w:asciiTheme="majorBidi" w:hAnsiTheme="majorBidi" w:cstheme="majorBidi"/>
        </w:rPr>
        <w:t>insufficiency</w:t>
      </w:r>
      <w:r w:rsidR="007E1AB1" w:rsidRPr="00B95524">
        <w:rPr>
          <w:rFonts w:asciiTheme="majorBidi" w:hAnsiTheme="majorBidi" w:cstheme="majorBidi"/>
        </w:rPr>
        <w:t xml:space="preserve"> based on the regurgitant volume</w:t>
      </w:r>
      <w:r w:rsidR="007E1AB1">
        <w:rPr>
          <w:rFonts w:asciiTheme="majorBidi" w:hAnsiTheme="majorBidi" w:cstheme="majorBidi"/>
        </w:rPr>
        <w:t>,</w:t>
      </w:r>
      <w:r w:rsidR="007E1AB1" w:rsidRPr="00B95524">
        <w:rPr>
          <w:rFonts w:asciiTheme="majorBidi" w:hAnsiTheme="majorBidi" w:cstheme="majorBidi"/>
        </w:rPr>
        <w:t xml:space="preserve"> namely: mild (regurgitant volume &lt;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moderate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&lt; regurgitant volume &lt; 59 ml beat</w:t>
      </w:r>
      <w:r w:rsidR="007E1AB1" w:rsidRPr="00B95524">
        <w:rPr>
          <w:rFonts w:asciiTheme="majorBidi" w:hAnsiTheme="majorBidi" w:cstheme="majorBidi"/>
          <w:vertAlign w:val="superscript"/>
        </w:rPr>
        <w:t>-1</w:t>
      </w:r>
      <w:r w:rsidR="007E1AB1" w:rsidRPr="00B95524">
        <w:rPr>
          <w:rFonts w:asciiTheme="majorBidi" w:hAnsiTheme="majorBidi" w:cstheme="majorBidi"/>
        </w:rPr>
        <w:t>), and severe (regurgitant volume &gt; 60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These levels of </w:t>
      </w:r>
      <w:r w:rsidR="009C663E">
        <w:rPr>
          <w:rFonts w:asciiTheme="majorBidi" w:hAnsiTheme="majorBidi" w:cstheme="majorBidi"/>
        </w:rPr>
        <w:t>severity</w:t>
      </w:r>
      <w:r w:rsidR="007E1AB1" w:rsidRPr="00B95524">
        <w:rPr>
          <w:rFonts w:asciiTheme="majorBidi" w:hAnsiTheme="majorBidi" w:cstheme="majorBidi"/>
        </w:rPr>
        <w:t xml:space="preserve"> were simulated </w:t>
      </w:r>
      <w:r w:rsidR="00E35ECC">
        <w:rPr>
          <w:rFonts w:asciiTheme="majorBidi" w:hAnsiTheme="majorBidi" w:cstheme="majorBidi"/>
        </w:rPr>
        <w:t>using the</w:t>
      </w:r>
      <w:r w:rsidR="007E1AB1" w:rsidRPr="00B95524">
        <w:rPr>
          <w:rFonts w:asciiTheme="majorBidi" w:hAnsiTheme="majorBidi" w:cstheme="majorBidi"/>
        </w:rPr>
        <w:t xml:space="preserve"> values for </w:t>
      </w:r>
      <w:proofErr w:type="spellStart"/>
      <w:r w:rsidR="007E1AB1" w:rsidRPr="00B95524">
        <w:rPr>
          <w:rFonts w:asciiTheme="majorBidi" w:hAnsiTheme="majorBidi" w:cstheme="majorBidi"/>
        </w:rPr>
        <w:t>G</w:t>
      </w:r>
      <w:r w:rsidR="007E1AB1" w:rsidRPr="00B95524">
        <w:rPr>
          <w:rFonts w:asciiTheme="majorBidi" w:hAnsiTheme="majorBidi" w:cstheme="majorBidi"/>
          <w:vertAlign w:val="subscript"/>
        </w:rPr>
        <w:t>aorta</w:t>
      </w:r>
      <w:proofErr w:type="spellEnd"/>
      <w:r w:rsidR="007E1AB1" w:rsidRPr="00B95524">
        <w:rPr>
          <w:rFonts w:asciiTheme="majorBidi" w:hAnsiTheme="majorBidi" w:cstheme="majorBidi"/>
        </w:rPr>
        <w:t xml:space="preserve"> shown in Table</w:t>
      </w:r>
      <w:r w:rsidR="004D69F9">
        <w:rPr>
          <w:rFonts w:asciiTheme="majorBidi" w:hAnsiTheme="majorBidi" w:cstheme="majorBidi"/>
        </w:rPr>
        <w:t xml:space="preserve"> </w:t>
      </w:r>
      <w:r w:rsidR="00F8514B">
        <w:rPr>
          <w:rFonts w:asciiTheme="majorBidi" w:hAnsiTheme="majorBidi" w:cstheme="majorBidi"/>
        </w:rPr>
        <w:fldChar w:fldCharType="begin"/>
      </w:r>
      <w:r w:rsidR="00F8514B">
        <w:rPr>
          <w:rFonts w:asciiTheme="majorBidi" w:hAnsiTheme="majorBidi" w:cstheme="majorBidi"/>
        </w:rPr>
        <w:instrText xml:space="preserve"> seq table table2 </w:instrText>
      </w:r>
      <w:r w:rsidR="00F8514B">
        <w:rPr>
          <w:rFonts w:asciiTheme="majorBidi" w:hAnsiTheme="majorBidi" w:cstheme="majorBidi"/>
        </w:rPr>
        <w:fldChar w:fldCharType="separate"/>
      </w:r>
      <w:r w:rsidR="00A15D39">
        <w:rPr>
          <w:rFonts w:asciiTheme="majorBidi" w:hAnsiTheme="majorBidi" w:cstheme="majorBidi"/>
          <w:noProof/>
        </w:rPr>
        <w:t>2</w:t>
      </w:r>
      <w:r w:rsidR="00F8514B">
        <w:rPr>
          <w:rFonts w:asciiTheme="majorBidi" w:hAnsiTheme="majorBidi" w:cstheme="majorBidi"/>
        </w:rPr>
        <w:fldChar w:fldCharType="end"/>
      </w:r>
      <w:r w:rsidR="007E1AB1" w:rsidRPr="00B95524">
        <w:rPr>
          <w:rFonts w:asciiTheme="majorBidi" w:hAnsiTheme="majorBidi" w:cstheme="majorBidi"/>
        </w:rPr>
        <w:t xml:space="preserve">. </w:t>
      </w:r>
    </w:p>
    <w:p w14:paraId="06562DB5" w14:textId="77777777" w:rsidR="00B5493C" w:rsidRPr="00A8399C" w:rsidRDefault="00B5493C" w:rsidP="000F4FD2">
      <w:pPr>
        <w:spacing w:line="240" w:lineRule="auto"/>
        <w:jc w:val="both"/>
        <w:rPr>
          <w:rFonts w:asciiTheme="majorBidi" w:hAnsiTheme="majorBidi" w:cstheme="majorBidi"/>
          <w:szCs w:val="24"/>
        </w:rPr>
      </w:pPr>
    </w:p>
    <w:tbl>
      <w:tblPr>
        <w:tblStyle w:val="TableGrid"/>
        <w:tblW w:w="0" w:type="auto"/>
        <w:jc w:val="center"/>
        <w:tblCellMar>
          <w:left w:w="29" w:type="dxa"/>
          <w:right w:w="29" w:type="dxa"/>
        </w:tblCellMar>
        <w:tblLook w:val="04A0" w:firstRow="1" w:lastRow="0" w:firstColumn="1" w:lastColumn="0" w:noHBand="0" w:noVBand="1"/>
      </w:tblPr>
      <w:tblGrid>
        <w:gridCol w:w="568"/>
        <w:gridCol w:w="3186"/>
        <w:gridCol w:w="3973"/>
      </w:tblGrid>
      <w:tr w:rsidR="009A0FDD" w:rsidRPr="00B95524" w14:paraId="1D44E1D8" w14:textId="77777777" w:rsidTr="00B5493C">
        <w:trPr>
          <w:trHeight w:val="239"/>
          <w:jc w:val="center"/>
        </w:trPr>
        <w:tc>
          <w:tcPr>
            <w:tcW w:w="7726" w:type="dxa"/>
            <w:gridSpan w:val="3"/>
            <w:tcBorders>
              <w:top w:val="double" w:sz="4" w:space="0" w:color="auto"/>
              <w:bottom w:val="double" w:sz="4" w:space="0" w:color="auto"/>
            </w:tcBorders>
            <w:vAlign w:val="center"/>
          </w:tcPr>
          <w:p w14:paraId="7888FEC5" w14:textId="770E002D" w:rsidR="007E1AB1" w:rsidRPr="003800CC" w:rsidRDefault="007E1AB1" w:rsidP="0085499C">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50" w:name="table2"/>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2</w:t>
            </w:r>
            <w:r w:rsidRPr="003800CC">
              <w:rPr>
                <w:rFonts w:asciiTheme="majorBidi" w:hAnsiTheme="majorBidi" w:cstheme="majorBidi"/>
                <w:b/>
                <w:bCs/>
                <w:szCs w:val="24"/>
              </w:rPr>
              <w:fldChar w:fldCharType="end"/>
            </w:r>
            <w:bookmarkEnd w:id="150"/>
            <w:r w:rsidRPr="003800CC">
              <w:rPr>
                <w:rFonts w:asciiTheme="majorBidi" w:hAnsiTheme="majorBidi" w:cstheme="majorBidi"/>
                <w:b/>
                <w:bCs/>
                <w:szCs w:val="24"/>
              </w:rPr>
              <w:t>.</w:t>
            </w:r>
            <w:r w:rsidRPr="003800CC">
              <w:rPr>
                <w:rFonts w:asciiTheme="majorBidi" w:hAnsiTheme="majorBidi" w:cstheme="majorBidi"/>
                <w:szCs w:val="24"/>
              </w:rPr>
              <w:t xml:space="preserve"> </w:t>
            </w:r>
            <w:r w:rsidRPr="00C10EE1">
              <w:rPr>
                <w:rFonts w:asciiTheme="majorBidi" w:hAnsiTheme="majorBidi" w:cstheme="majorBidi"/>
                <w:b/>
                <w:bCs/>
                <w:szCs w:val="24"/>
              </w:rPr>
              <w:t>Simulated different levels severity</w:t>
            </w:r>
            <w:r w:rsidR="00C945F0" w:rsidRPr="00C10EE1">
              <w:rPr>
                <w:rFonts w:asciiTheme="majorBidi" w:hAnsiTheme="majorBidi" w:cstheme="majorBidi"/>
                <w:b/>
                <w:bCs/>
                <w:szCs w:val="24"/>
              </w:rPr>
              <w:t xml:space="preserve"> for aortic </w:t>
            </w:r>
            <w:r w:rsidR="004457C8" w:rsidRPr="00C10EE1">
              <w:rPr>
                <w:rFonts w:asciiTheme="majorBidi" w:hAnsiTheme="majorBidi" w:cstheme="majorBidi"/>
                <w:b/>
                <w:bCs/>
              </w:rPr>
              <w:t>insufficiency</w:t>
            </w:r>
            <w:r w:rsidR="00C945F0" w:rsidRPr="00C10EE1">
              <w:rPr>
                <w:rFonts w:asciiTheme="majorBidi" w:hAnsiTheme="majorBidi" w:cstheme="majorBidi"/>
                <w:b/>
                <w:bCs/>
                <w:szCs w:val="24"/>
              </w:rPr>
              <w:t>.</w:t>
            </w:r>
            <w:r w:rsidR="00C945F0">
              <w:rPr>
                <w:rFonts w:asciiTheme="majorBidi" w:hAnsiTheme="majorBidi" w:cstheme="majorBidi"/>
                <w:szCs w:val="24"/>
              </w:rPr>
              <w:t xml:space="preserve"> </w:t>
            </w:r>
          </w:p>
        </w:tc>
      </w:tr>
      <w:tr w:rsidR="006F35C6" w:rsidRPr="00B95524" w14:paraId="503EC885" w14:textId="77777777" w:rsidTr="00B5493C">
        <w:trPr>
          <w:trHeight w:val="239"/>
          <w:jc w:val="center"/>
        </w:trPr>
        <w:tc>
          <w:tcPr>
            <w:tcW w:w="0" w:type="auto"/>
            <w:tcBorders>
              <w:top w:val="double" w:sz="4" w:space="0" w:color="auto"/>
              <w:right w:val="double" w:sz="4" w:space="0" w:color="auto"/>
            </w:tcBorders>
            <w:vAlign w:val="center"/>
          </w:tcPr>
          <w:p w14:paraId="10CF4925" w14:textId="3A4A799C" w:rsidR="007E1AB1" w:rsidRPr="003800CC" w:rsidRDefault="007E1AB1" w:rsidP="0085499C">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aorta</w:t>
            </w:r>
            <w:proofErr w:type="spellEnd"/>
          </w:p>
        </w:tc>
        <w:tc>
          <w:tcPr>
            <w:tcW w:w="3098" w:type="dxa"/>
            <w:tcBorders>
              <w:top w:val="double" w:sz="4" w:space="0" w:color="auto"/>
              <w:left w:val="double" w:sz="4" w:space="0" w:color="auto"/>
              <w:right w:val="double" w:sz="4" w:space="0" w:color="auto"/>
            </w:tcBorders>
            <w:vAlign w:val="center"/>
          </w:tcPr>
          <w:p w14:paraId="7B35C124"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863" w:type="dxa"/>
            <w:tcBorders>
              <w:top w:val="double" w:sz="4" w:space="0" w:color="auto"/>
              <w:left w:val="double" w:sz="4" w:space="0" w:color="auto"/>
            </w:tcBorders>
          </w:tcPr>
          <w:p w14:paraId="583F84D4" w14:textId="6D7A4703"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00CF3478">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6F35C6" w:rsidRPr="00B95524" w14:paraId="2E8C3553" w14:textId="77777777" w:rsidTr="00B5493C">
        <w:trPr>
          <w:trHeight w:val="229"/>
          <w:jc w:val="center"/>
        </w:trPr>
        <w:tc>
          <w:tcPr>
            <w:tcW w:w="0" w:type="auto"/>
            <w:tcBorders>
              <w:right w:val="double" w:sz="4" w:space="0" w:color="auto"/>
            </w:tcBorders>
            <w:vAlign w:val="center"/>
          </w:tcPr>
          <w:p w14:paraId="43F5EF8F"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5e-4</w:t>
            </w:r>
          </w:p>
        </w:tc>
        <w:tc>
          <w:tcPr>
            <w:tcW w:w="3098" w:type="dxa"/>
            <w:tcBorders>
              <w:left w:val="double" w:sz="4" w:space="0" w:color="auto"/>
              <w:right w:val="double" w:sz="4" w:space="0" w:color="auto"/>
            </w:tcBorders>
            <w:vAlign w:val="center"/>
          </w:tcPr>
          <w:p w14:paraId="4CF417C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20</w:t>
            </w:r>
          </w:p>
        </w:tc>
        <w:tc>
          <w:tcPr>
            <w:tcW w:w="3863" w:type="dxa"/>
            <w:tcBorders>
              <w:left w:val="double" w:sz="4" w:space="0" w:color="auto"/>
            </w:tcBorders>
          </w:tcPr>
          <w:p w14:paraId="4B418E3A" w14:textId="09366A25"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Mild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628CE3B" w14:textId="77777777" w:rsidTr="00B5493C">
        <w:trPr>
          <w:trHeight w:val="239"/>
          <w:jc w:val="center"/>
        </w:trPr>
        <w:tc>
          <w:tcPr>
            <w:tcW w:w="0" w:type="auto"/>
            <w:tcBorders>
              <w:right w:val="double" w:sz="4" w:space="0" w:color="auto"/>
            </w:tcBorders>
            <w:vAlign w:val="center"/>
          </w:tcPr>
          <w:p w14:paraId="14710970"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1e-3</w:t>
            </w:r>
          </w:p>
        </w:tc>
        <w:tc>
          <w:tcPr>
            <w:tcW w:w="3098" w:type="dxa"/>
            <w:tcBorders>
              <w:left w:val="double" w:sz="4" w:space="0" w:color="auto"/>
              <w:right w:val="double" w:sz="4" w:space="0" w:color="auto"/>
            </w:tcBorders>
            <w:vAlign w:val="center"/>
          </w:tcPr>
          <w:p w14:paraId="4F83CCD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40</w:t>
            </w:r>
          </w:p>
        </w:tc>
        <w:tc>
          <w:tcPr>
            <w:tcW w:w="3863" w:type="dxa"/>
            <w:tcBorders>
              <w:left w:val="double" w:sz="4" w:space="0" w:color="auto"/>
            </w:tcBorders>
          </w:tcPr>
          <w:p w14:paraId="0E56A5C2" w14:textId="0FE56FF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Moderate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E1B5328" w14:textId="77777777" w:rsidTr="00B5493C">
        <w:trPr>
          <w:trHeight w:val="74"/>
          <w:jc w:val="center"/>
        </w:trPr>
        <w:tc>
          <w:tcPr>
            <w:tcW w:w="0" w:type="auto"/>
            <w:tcBorders>
              <w:right w:val="double" w:sz="4" w:space="0" w:color="auto"/>
            </w:tcBorders>
            <w:vAlign w:val="center"/>
          </w:tcPr>
          <w:p w14:paraId="02C7B10E"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2e-3</w:t>
            </w:r>
          </w:p>
        </w:tc>
        <w:tc>
          <w:tcPr>
            <w:tcW w:w="3098" w:type="dxa"/>
            <w:tcBorders>
              <w:left w:val="double" w:sz="4" w:space="0" w:color="auto"/>
              <w:right w:val="double" w:sz="4" w:space="0" w:color="auto"/>
            </w:tcBorders>
            <w:vAlign w:val="center"/>
          </w:tcPr>
          <w:p w14:paraId="41E0258D"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70</w:t>
            </w:r>
          </w:p>
        </w:tc>
        <w:tc>
          <w:tcPr>
            <w:tcW w:w="3863" w:type="dxa"/>
            <w:tcBorders>
              <w:left w:val="double" w:sz="4" w:space="0" w:color="auto"/>
            </w:tcBorders>
          </w:tcPr>
          <w:p w14:paraId="4F0D664B" w14:textId="2058A82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Severe </w:t>
            </w:r>
            <w:r w:rsidR="004457C8">
              <w:rPr>
                <w:rFonts w:asciiTheme="majorBidi" w:hAnsiTheme="majorBidi" w:cstheme="majorBidi"/>
                <w:szCs w:val="24"/>
              </w:rPr>
              <w:t xml:space="preserve">aortic </w:t>
            </w:r>
            <w:r w:rsidR="004457C8">
              <w:rPr>
                <w:rFonts w:asciiTheme="majorBidi" w:hAnsiTheme="majorBidi" w:cstheme="majorBidi"/>
              </w:rPr>
              <w:t>insufficiency</w:t>
            </w:r>
          </w:p>
        </w:tc>
      </w:tr>
    </w:tbl>
    <w:p w14:paraId="147207F7" w14:textId="77777777" w:rsidR="007E1AB1" w:rsidRDefault="007E1AB1" w:rsidP="00F34279">
      <w:pPr>
        <w:spacing w:line="240" w:lineRule="auto"/>
        <w:jc w:val="both"/>
        <w:rPr>
          <w:rFonts w:asciiTheme="majorBidi" w:hAnsiTheme="majorBidi" w:cstheme="majorBidi"/>
          <w:szCs w:val="24"/>
        </w:rPr>
      </w:pPr>
    </w:p>
    <w:p w14:paraId="64DB76C8" w14:textId="4A351BFF" w:rsidR="00891CB9" w:rsidRPr="00622265" w:rsidRDefault="00891CB9" w:rsidP="00881D47">
      <w:pPr>
        <w:spacing w:line="240" w:lineRule="auto"/>
        <w:jc w:val="both"/>
        <w:rPr>
          <w:rFonts w:asciiTheme="majorBidi" w:hAnsiTheme="majorBidi" w:cstheme="majorBidi"/>
          <w:szCs w:val="24"/>
        </w:rPr>
      </w:pPr>
      <w:r>
        <w:rPr>
          <w:rFonts w:asciiTheme="majorBidi" w:hAnsiTheme="majorBidi" w:cstheme="majorBidi"/>
          <w:szCs w:val="24"/>
        </w:rPr>
        <w:tab/>
        <w:t xml:space="preserve">Similarly, mitral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szCs w:val="24"/>
        </w:rPr>
        <w:t xml:space="preserve">was simulated by </w:t>
      </w:r>
      <w:r w:rsidR="0018089E">
        <w:rPr>
          <w:rFonts w:asciiTheme="majorBidi" w:hAnsiTheme="majorBidi" w:cstheme="majorBidi"/>
          <w:szCs w:val="24"/>
        </w:rPr>
        <w:t xml:space="preserve">giving a non-zero value </w:t>
      </w:r>
      <w:r w:rsidR="00F96884">
        <w:rPr>
          <w:rFonts w:asciiTheme="majorBidi" w:hAnsiTheme="majorBidi" w:cstheme="majorBidi"/>
          <w:szCs w:val="24"/>
        </w:rPr>
        <w:t xml:space="preserve">to </w:t>
      </w:r>
      <w:proofErr w:type="spellStart"/>
      <w:r w:rsidR="00F96884">
        <w:rPr>
          <w:rFonts w:asciiTheme="majorBidi" w:hAnsiTheme="majorBidi" w:cstheme="majorBidi"/>
          <w:szCs w:val="24"/>
        </w:rPr>
        <w:t>G</w:t>
      </w:r>
      <w:r w:rsidR="00F96884">
        <w:rPr>
          <w:rFonts w:asciiTheme="majorBidi" w:hAnsiTheme="majorBidi" w:cstheme="majorBidi"/>
          <w:szCs w:val="24"/>
          <w:vertAlign w:val="subscript"/>
        </w:rPr>
        <w:t>mitral</w:t>
      </w:r>
      <w:proofErr w:type="spellEnd"/>
      <w:r w:rsidR="00F96884">
        <w:rPr>
          <w:rFonts w:asciiTheme="majorBidi" w:hAnsiTheme="majorBidi" w:cstheme="majorBidi"/>
          <w:szCs w:val="24"/>
        </w:rPr>
        <w:t xml:space="preserve"> in equation </w: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GOTOBUTTON ZEqnNum399149  \* MERGEFORMAT </w:instrTex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REF ZEqnNum399149 \* Charformat \! \* MERGEFORMAT </w:instrText>
      </w:r>
      <w:r w:rsidR="00F96884">
        <w:rPr>
          <w:rFonts w:asciiTheme="majorBidi" w:hAnsiTheme="majorBidi" w:cstheme="majorBidi"/>
          <w:szCs w:val="24"/>
        </w:rPr>
        <w:fldChar w:fldCharType="separate"/>
      </w:r>
      <w:r w:rsidR="00A15D39" w:rsidRPr="00A8399C">
        <w:rPr>
          <w:rFonts w:asciiTheme="majorBidi" w:hAnsiTheme="majorBidi" w:cstheme="majorBidi"/>
          <w:szCs w:val="24"/>
        </w:rPr>
        <w:instrText>(</w:instrText>
      </w:r>
      <w:r w:rsidR="00A15D39" w:rsidRPr="00C10EE1">
        <w:rPr>
          <w:rFonts w:asciiTheme="majorBidi" w:hAnsiTheme="majorBidi" w:cstheme="majorBidi"/>
          <w:szCs w:val="24"/>
        </w:rPr>
        <w:instrText>8)</w:instrText>
      </w:r>
      <w:r w:rsidR="00F96884">
        <w:rPr>
          <w:rFonts w:asciiTheme="majorBidi" w:hAnsiTheme="majorBidi" w:cstheme="majorBidi"/>
          <w:szCs w:val="24"/>
        </w:rPr>
        <w:fldChar w:fldCharType="end"/>
      </w:r>
      <w:r w:rsidR="00F96884">
        <w:rPr>
          <w:rFonts w:asciiTheme="majorBidi" w:hAnsiTheme="majorBidi" w:cstheme="majorBidi"/>
          <w:szCs w:val="24"/>
        </w:rPr>
        <w:fldChar w:fldCharType="end"/>
      </w:r>
      <w:r w:rsidR="006F1686">
        <w:rPr>
          <w:rFonts w:asciiTheme="majorBidi" w:hAnsiTheme="majorBidi" w:cstheme="majorBidi"/>
          <w:szCs w:val="24"/>
        </w:rPr>
        <w:t>,</w:t>
      </w:r>
      <w:r w:rsidR="00BD38D6">
        <w:rPr>
          <w:rFonts w:asciiTheme="majorBidi" w:hAnsiTheme="majorBidi" w:cstheme="majorBidi"/>
          <w:szCs w:val="24"/>
        </w:rPr>
        <w:t xml:space="preserve"> which</w:t>
      </w:r>
      <w:r w:rsidR="00F96884">
        <w:rPr>
          <w:rFonts w:asciiTheme="majorBidi" w:hAnsiTheme="majorBidi" w:cstheme="majorBidi"/>
          <w:szCs w:val="24"/>
        </w:rPr>
        <w:t xml:space="preserve"> governs the blood flow between </w:t>
      </w:r>
      <w:r w:rsidR="006F1686">
        <w:rPr>
          <w:rFonts w:asciiTheme="majorBidi" w:hAnsiTheme="majorBidi" w:cstheme="majorBidi"/>
          <w:szCs w:val="24"/>
        </w:rPr>
        <w:t xml:space="preserve">the </w:t>
      </w:r>
      <w:r w:rsidR="001C41A4">
        <w:rPr>
          <w:rFonts w:asciiTheme="majorBidi" w:hAnsiTheme="majorBidi" w:cstheme="majorBidi"/>
          <w:szCs w:val="24"/>
        </w:rPr>
        <w:t xml:space="preserve">veins and left ventricle. </w:t>
      </w:r>
      <w:r w:rsidR="00B12EF4">
        <w:rPr>
          <w:rFonts w:asciiTheme="majorBidi" w:hAnsiTheme="majorBidi" w:cstheme="majorBidi"/>
          <w:szCs w:val="24"/>
        </w:rPr>
        <w:t xml:space="preserve">Three levels of severity were selected and simulated </w:t>
      </w:r>
      <w:r w:rsidR="00DA39A6">
        <w:rPr>
          <w:rFonts w:asciiTheme="majorBidi" w:hAnsiTheme="majorBidi" w:cstheme="majorBidi"/>
          <w:szCs w:val="24"/>
        </w:rPr>
        <w:t>a</w:t>
      </w:r>
      <w:r w:rsidR="00040683">
        <w:rPr>
          <w:rFonts w:asciiTheme="majorBidi" w:hAnsiTheme="majorBidi" w:cstheme="majorBidi"/>
          <w:szCs w:val="24"/>
        </w:rPr>
        <w:t xml:space="preserve">ccording to </w:t>
      </w:r>
      <w:r w:rsidR="00967DD5">
        <w:rPr>
          <w:rFonts w:asciiTheme="majorBidi" w:hAnsiTheme="majorBidi" w:cstheme="majorBidi"/>
          <w:szCs w:val="24"/>
        </w:rPr>
        <w:t>the regurgitant volume of 60 (ml beat</w:t>
      </w:r>
      <w:r w:rsidR="00967DD5">
        <w:rPr>
          <w:rFonts w:asciiTheme="majorBidi" w:hAnsiTheme="majorBidi" w:cstheme="majorBidi"/>
          <w:szCs w:val="24"/>
          <w:vertAlign w:val="superscript"/>
        </w:rPr>
        <w:t>-1</w:t>
      </w:r>
      <w:r w:rsidR="00967DD5">
        <w:rPr>
          <w:rFonts w:asciiTheme="majorBidi" w:hAnsiTheme="majorBidi" w:cstheme="majorBidi"/>
          <w:szCs w:val="24"/>
        </w:rPr>
        <w:t>) reported by</w:t>
      </w:r>
      <w:r w:rsidR="00B12EF4">
        <w:rPr>
          <w:rFonts w:asciiTheme="majorBidi" w:hAnsiTheme="majorBidi" w:cstheme="majorBidi"/>
          <w:szCs w:val="24"/>
        </w:rPr>
        <w:t xml:space="preserve"> </w:t>
      </w:r>
      <w:r w:rsidR="006F1686">
        <w:rPr>
          <w:rFonts w:asciiTheme="majorBidi" w:hAnsiTheme="majorBidi" w:cstheme="majorBidi"/>
          <w:szCs w:val="24"/>
        </w:rPr>
        <w:t xml:space="preserve">the </w:t>
      </w:r>
      <w:r w:rsidR="0095304A">
        <w:rPr>
          <w:rFonts w:asciiTheme="majorBidi" w:hAnsiTheme="majorBidi" w:cstheme="majorBidi"/>
          <w:szCs w:val="24"/>
        </w:rPr>
        <w:t xml:space="preserve">American Heart Association </w:t>
      </w:r>
      <w:r w:rsidR="00040683">
        <w:rPr>
          <w:rFonts w:asciiTheme="majorBidi" w:hAnsiTheme="majorBidi" w:cstheme="majorBidi"/>
          <w:szCs w:val="24"/>
        </w:rPr>
        <w:t>guidelines</w:t>
      </w:r>
      <w:r w:rsidR="0095304A">
        <w:rPr>
          <w:rFonts w:asciiTheme="majorBidi" w:hAnsiTheme="majorBidi" w:cstheme="majorBidi"/>
          <w:szCs w:val="24"/>
        </w:rPr>
        <w:t xml:space="preserve"> </w:t>
      </w:r>
      <w:r w:rsidR="00040683">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40683">
        <w:rPr>
          <w:rFonts w:asciiTheme="majorBidi" w:hAnsiTheme="majorBidi" w:cstheme="majorBidi"/>
          <w:szCs w:val="24"/>
        </w:rPr>
      </w:r>
      <w:r w:rsidR="00040683">
        <w:rPr>
          <w:rFonts w:asciiTheme="majorBidi" w:hAnsiTheme="majorBidi" w:cstheme="majorBidi"/>
          <w:szCs w:val="24"/>
        </w:rPr>
        <w:fldChar w:fldCharType="separate"/>
      </w:r>
      <w:r w:rsidR="00CF3478">
        <w:rPr>
          <w:rFonts w:asciiTheme="majorBidi" w:hAnsiTheme="majorBidi" w:cstheme="majorBidi"/>
          <w:noProof/>
          <w:szCs w:val="24"/>
        </w:rPr>
        <w:t>(Otto et al., 2021)</w:t>
      </w:r>
      <w:r w:rsidR="00040683">
        <w:rPr>
          <w:rFonts w:asciiTheme="majorBidi" w:hAnsiTheme="majorBidi" w:cstheme="majorBidi"/>
          <w:szCs w:val="24"/>
        </w:rPr>
        <w:fldChar w:fldCharType="end"/>
      </w:r>
      <w:r w:rsidR="00040683">
        <w:rPr>
          <w:rFonts w:asciiTheme="majorBidi" w:hAnsiTheme="majorBidi" w:cstheme="majorBidi"/>
          <w:szCs w:val="24"/>
        </w:rPr>
        <w:t>.</w:t>
      </w:r>
      <w:r w:rsidR="00431438">
        <w:rPr>
          <w:rFonts w:asciiTheme="majorBidi" w:hAnsiTheme="majorBidi" w:cstheme="majorBidi"/>
          <w:szCs w:val="24"/>
        </w:rPr>
        <w:t xml:space="preserve"> </w:t>
      </w:r>
      <w:r w:rsidR="006F1686">
        <w:rPr>
          <w:rFonts w:asciiTheme="majorBidi" w:hAnsiTheme="majorBidi" w:cstheme="majorBidi"/>
          <w:szCs w:val="24"/>
        </w:rPr>
        <w:t>The simulations for various</w:t>
      </w:r>
      <w:r w:rsidR="006F729D">
        <w:rPr>
          <w:rFonts w:asciiTheme="majorBidi" w:hAnsiTheme="majorBidi" w:cstheme="majorBidi"/>
        </w:rPr>
        <w:t xml:space="preserve"> stage</w:t>
      </w:r>
      <w:r w:rsidR="00F302D4">
        <w:rPr>
          <w:rFonts w:asciiTheme="majorBidi" w:hAnsiTheme="majorBidi" w:cstheme="majorBidi"/>
        </w:rPr>
        <w:t>s</w:t>
      </w:r>
      <w:r w:rsidR="006F729D">
        <w:rPr>
          <w:rFonts w:asciiTheme="majorBidi" w:hAnsiTheme="majorBidi" w:cstheme="majorBidi"/>
        </w:rPr>
        <w:t xml:space="preserve"> of </w:t>
      </w:r>
      <w:r w:rsidR="00F302D4">
        <w:rPr>
          <w:rFonts w:asciiTheme="majorBidi" w:hAnsiTheme="majorBidi" w:cstheme="majorBidi"/>
        </w:rPr>
        <w:t xml:space="preserve">the </w:t>
      </w:r>
      <w:r w:rsidR="006F729D">
        <w:rPr>
          <w:rFonts w:asciiTheme="majorBidi" w:hAnsiTheme="majorBidi" w:cstheme="majorBidi"/>
        </w:rPr>
        <w:t xml:space="preserve">disease </w:t>
      </w:r>
      <w:r w:rsidR="00B015EA">
        <w:rPr>
          <w:rFonts w:asciiTheme="majorBidi" w:hAnsiTheme="majorBidi" w:cstheme="majorBidi"/>
        </w:rPr>
        <w:t xml:space="preserve">are summarized in Table </w:t>
      </w:r>
      <w:r w:rsidR="00B015EA">
        <w:rPr>
          <w:rFonts w:asciiTheme="majorBidi" w:hAnsiTheme="majorBidi" w:cstheme="majorBidi"/>
        </w:rPr>
        <w:fldChar w:fldCharType="begin"/>
      </w:r>
      <w:r w:rsidR="00B015EA">
        <w:rPr>
          <w:rFonts w:asciiTheme="majorBidi" w:hAnsiTheme="majorBidi" w:cstheme="majorBidi"/>
        </w:rPr>
        <w:instrText xml:space="preserve"> seq table table4 </w:instrText>
      </w:r>
      <w:r w:rsidR="00B015EA">
        <w:rPr>
          <w:rFonts w:asciiTheme="majorBidi" w:hAnsiTheme="majorBidi" w:cstheme="majorBidi"/>
        </w:rPr>
        <w:fldChar w:fldCharType="separate"/>
      </w:r>
      <w:r w:rsidR="00A15D39">
        <w:rPr>
          <w:rFonts w:asciiTheme="majorBidi" w:hAnsiTheme="majorBidi" w:cstheme="majorBidi"/>
          <w:noProof/>
        </w:rPr>
        <w:t>3</w:t>
      </w:r>
      <w:r w:rsidR="00B015EA">
        <w:rPr>
          <w:rFonts w:asciiTheme="majorBidi" w:hAnsiTheme="majorBidi" w:cstheme="majorBidi"/>
        </w:rPr>
        <w:fldChar w:fldCharType="end"/>
      </w:r>
      <w:r w:rsidR="00B015EA">
        <w:rPr>
          <w:rFonts w:asciiTheme="majorBidi" w:hAnsiTheme="majorBidi" w:cstheme="majorBidi"/>
        </w:rPr>
        <w:t xml:space="preserve">. </w:t>
      </w:r>
    </w:p>
    <w:p w14:paraId="2EAFC4CE" w14:textId="6F0E3552" w:rsidR="00E0044B" w:rsidRPr="00B95524" w:rsidRDefault="00BF561B" w:rsidP="00116BB4">
      <w:pPr>
        <w:pStyle w:val="MTDisplayEquation"/>
        <w:spacing w:line="240" w:lineRule="auto"/>
      </w:pPr>
      <w:r w:rsidRPr="00B95524">
        <w:rPr>
          <w:rFonts w:asciiTheme="majorBidi" w:hAnsiTheme="majorBidi" w:cstheme="majorBidi"/>
        </w:rPr>
        <w:tab/>
      </w:r>
      <w:r w:rsidR="00C85BF7" w:rsidRPr="00B95524">
        <w:rPr>
          <w:rFonts w:asciiTheme="majorBidi" w:hAnsiTheme="majorBidi" w:cstheme="majorBidi"/>
          <w:position w:val="-58"/>
        </w:rPr>
        <w:object w:dxaOrig="4960" w:dyaOrig="1280" w14:anchorId="58097F7C">
          <v:shape id="_x0000_i1032" type="#_x0000_t75" alt="" style="width:248pt;height:64.15pt;mso-width-percent:0;mso-height-percent:0;mso-width-percent:0;mso-height-percent:0" o:ole="">
            <v:imagedata r:id="rId28" o:title=""/>
          </v:shape>
          <o:OLEObject Type="Embed" ProgID="Equation.DSMT4" ShapeID="_x0000_i1032" DrawAspect="Content" ObjectID="_1703511961" r:id="rId29"/>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51"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116BB4">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51"/>
      <w:r w:rsidRPr="00B95524">
        <w:rPr>
          <w:rFonts w:asciiTheme="majorBidi" w:hAnsiTheme="majorBidi" w:cstheme="majorBidi"/>
        </w:rP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639"/>
        <w:gridCol w:w="3074"/>
        <w:gridCol w:w="4202"/>
      </w:tblGrid>
      <w:tr w:rsidR="00A41BCA" w:rsidRPr="00B95524" w14:paraId="555BCA0F" w14:textId="33AC1EAF" w:rsidTr="00116BB4">
        <w:trPr>
          <w:trHeight w:val="239"/>
          <w:jc w:val="center"/>
        </w:trPr>
        <w:tc>
          <w:tcPr>
            <w:tcW w:w="7915" w:type="dxa"/>
            <w:gridSpan w:val="3"/>
            <w:tcBorders>
              <w:top w:val="double" w:sz="4" w:space="0" w:color="auto"/>
              <w:bottom w:val="double" w:sz="4" w:space="0" w:color="auto"/>
            </w:tcBorders>
            <w:vAlign w:val="center"/>
          </w:tcPr>
          <w:p w14:paraId="6D21F211" w14:textId="3803E66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52"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52"/>
            <w:r w:rsidRPr="003800CC">
              <w:rPr>
                <w:rFonts w:asciiTheme="majorBidi" w:hAnsiTheme="majorBidi" w:cstheme="majorBidi"/>
                <w:b/>
                <w:bCs/>
                <w:szCs w:val="24"/>
              </w:rPr>
              <w:t>.</w:t>
            </w:r>
            <w:r w:rsidRPr="003800CC">
              <w:rPr>
                <w:rFonts w:asciiTheme="majorBidi" w:hAnsiTheme="majorBidi" w:cstheme="majorBidi"/>
                <w:szCs w:val="24"/>
              </w:rPr>
              <w:t xml:space="preserve"> </w:t>
            </w:r>
            <w:r w:rsidRPr="00B270B7">
              <w:rPr>
                <w:rFonts w:asciiTheme="majorBidi" w:hAnsiTheme="majorBidi" w:cstheme="majorBidi"/>
                <w:b/>
                <w:bCs/>
                <w:szCs w:val="24"/>
              </w:rPr>
              <w:t>Simulated different levels</w:t>
            </w:r>
            <w:r w:rsidR="00C945F0" w:rsidRPr="00B270B7">
              <w:rPr>
                <w:rFonts w:asciiTheme="majorBidi" w:hAnsiTheme="majorBidi" w:cstheme="majorBidi"/>
                <w:b/>
                <w:bCs/>
                <w:szCs w:val="24"/>
              </w:rPr>
              <w:t xml:space="preserve"> of</w:t>
            </w:r>
            <w:r w:rsidRPr="00B270B7">
              <w:rPr>
                <w:rFonts w:asciiTheme="majorBidi" w:hAnsiTheme="majorBidi" w:cstheme="majorBidi"/>
                <w:b/>
                <w:bCs/>
                <w:szCs w:val="24"/>
              </w:rPr>
              <w:t xml:space="preserve"> severity</w:t>
            </w:r>
            <w:r w:rsidR="00C945F0" w:rsidRPr="00B270B7">
              <w:rPr>
                <w:rFonts w:asciiTheme="majorBidi" w:hAnsiTheme="majorBidi" w:cstheme="majorBidi"/>
                <w:b/>
                <w:bCs/>
                <w:szCs w:val="24"/>
              </w:rPr>
              <w:t xml:space="preserve"> for mitral </w:t>
            </w:r>
            <w:r w:rsidR="004457C8" w:rsidRPr="00B270B7">
              <w:rPr>
                <w:rFonts w:asciiTheme="majorBidi" w:hAnsiTheme="majorBidi" w:cstheme="majorBidi"/>
                <w:b/>
                <w:bCs/>
              </w:rPr>
              <w:t>insufficiency</w:t>
            </w:r>
            <w:r w:rsidR="00C945F0" w:rsidRPr="00B270B7">
              <w:rPr>
                <w:rFonts w:asciiTheme="majorBidi" w:hAnsiTheme="majorBidi" w:cstheme="majorBidi"/>
                <w:b/>
                <w:bCs/>
                <w:szCs w:val="24"/>
              </w:rPr>
              <w:t>.</w:t>
            </w:r>
            <w:r w:rsidR="00C945F0">
              <w:rPr>
                <w:rFonts w:asciiTheme="majorBidi" w:hAnsiTheme="majorBidi" w:cstheme="majorBidi"/>
                <w:szCs w:val="24"/>
              </w:rPr>
              <w:t xml:space="preserve"> </w:t>
            </w:r>
          </w:p>
        </w:tc>
      </w:tr>
      <w:tr w:rsidR="00A41BCA" w:rsidRPr="00B95524" w14:paraId="471C8ED1" w14:textId="49D936CD" w:rsidTr="00116BB4">
        <w:trPr>
          <w:trHeight w:val="239"/>
          <w:jc w:val="center"/>
        </w:trPr>
        <w:tc>
          <w:tcPr>
            <w:tcW w:w="0" w:type="auto"/>
            <w:tcBorders>
              <w:top w:val="double" w:sz="4" w:space="0" w:color="auto"/>
              <w:right w:val="double" w:sz="4" w:space="0" w:color="auto"/>
            </w:tcBorders>
            <w:vAlign w:val="center"/>
          </w:tcPr>
          <w:p w14:paraId="1593E68F" w14:textId="5698EF8C" w:rsidR="00A41BCA" w:rsidRPr="003800CC" w:rsidRDefault="00A41BCA" w:rsidP="00F34279">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mitral</w:t>
            </w:r>
            <w:proofErr w:type="spell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4040" w:type="dxa"/>
            <w:tcBorders>
              <w:top w:val="double" w:sz="4" w:space="0" w:color="auto"/>
              <w:left w:val="double" w:sz="4" w:space="0" w:color="auto"/>
            </w:tcBorders>
          </w:tcPr>
          <w:p w14:paraId="2D182214" w14:textId="735AB3BF"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00CF3478">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116BB4">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4040" w:type="dxa"/>
            <w:tcBorders>
              <w:left w:val="double" w:sz="4" w:space="0" w:color="auto"/>
            </w:tcBorders>
          </w:tcPr>
          <w:p w14:paraId="732417E6" w14:textId="40D9BC6E"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 xml:space="preserve">At risk of / Progressive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608C879B" w14:textId="46327C94" w:rsidTr="00116BB4">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4040" w:type="dxa"/>
            <w:tcBorders>
              <w:left w:val="double" w:sz="4" w:space="0" w:color="auto"/>
            </w:tcBorders>
            <w:vAlign w:val="center"/>
          </w:tcPr>
          <w:p w14:paraId="19E21927" w14:textId="5072479C" w:rsidR="00A41BCA" w:rsidRPr="003800CC" w:rsidRDefault="007C7EEF" w:rsidP="004457C8">
            <w:pPr>
              <w:jc w:val="center"/>
              <w:rPr>
                <w:rFonts w:asciiTheme="majorBidi" w:hAnsiTheme="majorBidi" w:cstheme="majorBidi"/>
                <w:szCs w:val="24"/>
              </w:rPr>
            </w:pPr>
            <w:r w:rsidRPr="003800CC">
              <w:rPr>
                <w:rFonts w:asciiTheme="majorBidi" w:hAnsiTheme="majorBidi" w:cstheme="majorBidi"/>
                <w:szCs w:val="24"/>
              </w:rPr>
              <w:t>Asymptomatic severe</w:t>
            </w:r>
            <w:r w:rsidR="00D06C97">
              <w:rPr>
                <w:rFonts w:asciiTheme="majorBidi" w:hAnsiTheme="majorBidi" w:cstheme="majorBidi"/>
                <w:szCs w:val="24"/>
              </w:rPr>
              <w:t xml:space="preser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3262798C" w14:textId="57B8E4A2" w:rsidTr="00116BB4">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4040" w:type="dxa"/>
            <w:tcBorders>
              <w:left w:val="double" w:sz="4" w:space="0" w:color="auto"/>
            </w:tcBorders>
          </w:tcPr>
          <w:p w14:paraId="6B27EE8B" w14:textId="48C92190"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 xml:space="preserve">Symptomatic severe </w:t>
            </w:r>
            <w:r w:rsidR="004457C8">
              <w:rPr>
                <w:rFonts w:asciiTheme="majorBidi" w:hAnsiTheme="majorBidi" w:cstheme="majorBidi"/>
                <w:szCs w:val="24"/>
              </w:rPr>
              <w:t xml:space="preserve">mitral </w:t>
            </w:r>
            <w:r w:rsidR="004457C8">
              <w:rPr>
                <w:rFonts w:asciiTheme="majorBidi" w:hAnsiTheme="majorBidi" w:cstheme="majorBidi"/>
              </w:rPr>
              <w:t>insufficiency</w:t>
            </w:r>
          </w:p>
        </w:tc>
      </w:tr>
    </w:tbl>
    <w:p w14:paraId="4A1F13A7" w14:textId="51B4C228" w:rsidR="007C7EEF" w:rsidRDefault="007C7EEF" w:rsidP="00F34279">
      <w:pPr>
        <w:spacing w:line="240" w:lineRule="auto"/>
        <w:jc w:val="both"/>
        <w:rPr>
          <w:rFonts w:asciiTheme="majorBidi" w:hAnsiTheme="majorBidi" w:cstheme="majorBidi"/>
          <w:szCs w:val="24"/>
        </w:rPr>
      </w:pPr>
    </w:p>
    <w:p w14:paraId="1E896A80" w14:textId="716D9B9B" w:rsidR="004311F9" w:rsidRDefault="004311F9" w:rsidP="00F34279">
      <w:pPr>
        <w:spacing w:line="240" w:lineRule="auto"/>
        <w:jc w:val="both"/>
        <w:rPr>
          <w:rFonts w:asciiTheme="majorBidi" w:hAnsiTheme="majorBidi" w:cstheme="majorBidi"/>
          <w:szCs w:val="24"/>
        </w:rPr>
      </w:pPr>
    </w:p>
    <w:p w14:paraId="3864E0B5" w14:textId="0C12A7A1" w:rsidR="004311F9" w:rsidRDefault="004311F9" w:rsidP="002A3524">
      <w:pPr>
        <w:rPr>
          <w:rFonts w:asciiTheme="majorBidi" w:hAnsiTheme="majorBidi" w:cstheme="majorBidi"/>
          <w:szCs w:val="24"/>
        </w:rPr>
      </w:pPr>
      <w:r>
        <w:rPr>
          <w:rFonts w:asciiTheme="majorBidi" w:hAnsiTheme="majorBidi" w:cstheme="majorBidi"/>
          <w:szCs w:val="24"/>
        </w:rPr>
        <w:br w:type="page"/>
      </w:r>
    </w:p>
    <w:p w14:paraId="6D51328D" w14:textId="77777777" w:rsidR="0038090F" w:rsidRPr="00B95524" w:rsidRDefault="0038090F" w:rsidP="00F34279">
      <w:pPr>
        <w:pStyle w:val="Heading1"/>
        <w:spacing w:line="240" w:lineRule="auto"/>
        <w:rPr>
          <w:rFonts w:asciiTheme="majorBidi" w:hAnsiTheme="majorBidi" w:cstheme="majorBidi"/>
        </w:rPr>
      </w:pPr>
      <w:commentRangeStart w:id="153"/>
      <w:r w:rsidRPr="00B95524">
        <w:rPr>
          <w:rFonts w:asciiTheme="majorBidi" w:hAnsiTheme="majorBidi" w:cstheme="majorBidi"/>
        </w:rPr>
        <w:lastRenderedPageBreak/>
        <w:t>Results</w:t>
      </w:r>
      <w:commentRangeEnd w:id="153"/>
      <w:r w:rsidR="008C41B4">
        <w:rPr>
          <w:rStyle w:val="CommentReference"/>
          <w:rFonts w:eastAsiaTheme="minorHAnsi" w:cstheme="minorBidi"/>
          <w:b w:val="0"/>
        </w:rPr>
        <w:commentReference w:id="153"/>
      </w:r>
    </w:p>
    <w:p w14:paraId="26C32AB9" w14:textId="52757273"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w:t>
      </w:r>
    </w:p>
    <w:p w14:paraId="32083310" w14:textId="042FEF74" w:rsidR="00A00728" w:rsidRDefault="00ED50FD" w:rsidP="007D567F">
      <w:pPr>
        <w:spacing w:line="240" w:lineRule="auto"/>
        <w:jc w:val="both"/>
        <w:rPr>
          <w:rFonts w:asciiTheme="majorBidi" w:hAnsiTheme="majorBidi" w:cstheme="majorBidi"/>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commentRangeStart w:id="154"/>
      <w:commentRangeStart w:id="155"/>
      <w:r w:rsidR="003D6218">
        <w:rPr>
          <w:rFonts w:asciiTheme="majorBidi" w:hAnsiTheme="majorBidi" w:cstheme="majorBidi"/>
        </w:rPr>
        <w:t xml:space="preserve">a simulation of </w:t>
      </w:r>
      <w:r w:rsidR="0063506A" w:rsidRPr="00B95524">
        <w:rPr>
          <w:rFonts w:asciiTheme="majorBidi" w:hAnsiTheme="majorBidi" w:cstheme="majorBidi"/>
        </w:rPr>
        <w:t>aortic stenosis</w:t>
      </w:r>
      <w:commentRangeEnd w:id="154"/>
      <w:r w:rsidR="003D6218">
        <w:rPr>
          <w:rFonts w:asciiTheme="majorBidi" w:hAnsiTheme="majorBidi" w:cstheme="majorBidi"/>
        </w:rPr>
        <w:t xml:space="preserve"> in </w:t>
      </w:r>
      <w:r w:rsidR="00121552">
        <w:rPr>
          <w:rFonts w:asciiTheme="majorBidi" w:hAnsiTheme="majorBidi" w:cstheme="majorBidi"/>
        </w:rPr>
        <w:t xml:space="preserve">the </w:t>
      </w:r>
      <w:proofErr w:type="spellStart"/>
      <w:r w:rsidR="003D6218">
        <w:rPr>
          <w:rFonts w:asciiTheme="majorBidi" w:hAnsiTheme="majorBidi" w:cstheme="majorBidi"/>
        </w:rPr>
        <w:t>PyMyoVent</w:t>
      </w:r>
      <w:proofErr w:type="spellEnd"/>
      <w:r w:rsidR="003D6218">
        <w:rPr>
          <w:rFonts w:asciiTheme="majorBidi" w:hAnsiTheme="majorBidi" w:cstheme="majorBidi"/>
        </w:rPr>
        <w:t xml:space="preserve"> framework</w:t>
      </w:r>
      <w:r w:rsidR="00733E27">
        <w:rPr>
          <w:rStyle w:val="CommentReference"/>
        </w:rPr>
        <w:commentReference w:id="154"/>
      </w:r>
      <w:commentRangeEnd w:id="155"/>
      <w:r w:rsidR="00D014FD">
        <w:rPr>
          <w:rStyle w:val="CommentReference"/>
        </w:rPr>
        <w:commentReference w:id="155"/>
      </w:r>
      <w:r w:rsidR="00641912" w:rsidRPr="00B95524">
        <w:rPr>
          <w:rFonts w:asciiTheme="majorBidi" w:hAnsiTheme="majorBidi" w:cstheme="majorBidi"/>
        </w:rPr>
        <w:t>.</w:t>
      </w:r>
      <w:r w:rsidR="00D91FD4">
        <w:rPr>
          <w:rFonts w:asciiTheme="majorBidi" w:hAnsiTheme="majorBidi" w:cstheme="majorBidi"/>
        </w:rPr>
        <w:t xml:space="preserve"> </w:t>
      </w:r>
      <w:r w:rsidR="00E632C4">
        <w:rPr>
          <w:rFonts w:asciiTheme="majorBidi" w:hAnsiTheme="majorBidi" w:cstheme="majorBidi"/>
        </w:rPr>
        <w:t xml:space="preserve">The initial </w:t>
      </w:r>
      <w:r w:rsidR="005554E5">
        <w:rPr>
          <w:rFonts w:asciiTheme="majorBidi" w:hAnsiTheme="majorBidi" w:cstheme="majorBidi"/>
        </w:rPr>
        <w:t xml:space="preserve">transition in </w:t>
      </w:r>
      <w:r w:rsidR="00121552">
        <w:rPr>
          <w:rFonts w:asciiTheme="majorBidi" w:hAnsiTheme="majorBidi" w:cstheme="majorBidi"/>
        </w:rPr>
        <w:t xml:space="preserve">the </w:t>
      </w:r>
      <w:r w:rsidR="005554E5">
        <w:rPr>
          <w:rFonts w:asciiTheme="majorBidi" w:hAnsiTheme="majorBidi" w:cstheme="majorBidi"/>
        </w:rPr>
        <w:t xml:space="preserve">model response </w:t>
      </w:r>
      <w:r w:rsidR="00EA09FD">
        <w:rPr>
          <w:rFonts w:asciiTheme="majorBidi" w:hAnsiTheme="majorBidi" w:cstheme="majorBidi"/>
        </w:rPr>
        <w:t>is</w:t>
      </w:r>
      <w:r w:rsidR="005554E5">
        <w:rPr>
          <w:rFonts w:asciiTheme="majorBidi" w:hAnsiTheme="majorBidi" w:cstheme="majorBidi"/>
        </w:rPr>
        <w:t xml:space="preserve"> due to </w:t>
      </w:r>
      <w:r w:rsidR="00121552">
        <w:rPr>
          <w:rFonts w:asciiTheme="majorBidi" w:hAnsiTheme="majorBidi" w:cstheme="majorBidi"/>
        </w:rPr>
        <w:t xml:space="preserve">the </w:t>
      </w:r>
      <w:r w:rsidR="005554E5">
        <w:rPr>
          <w:rFonts w:asciiTheme="majorBidi" w:hAnsiTheme="majorBidi" w:cstheme="majorBidi"/>
        </w:rPr>
        <w:t xml:space="preserve">regulation of arterial pressure towards </w:t>
      </w:r>
      <w:r w:rsidR="003E2C7A">
        <w:rPr>
          <w:rFonts w:asciiTheme="majorBidi" w:hAnsiTheme="majorBidi" w:cstheme="majorBidi"/>
        </w:rPr>
        <w:t>the setpoint of 90 mmHg by the baroreflex module</w:t>
      </w:r>
      <w:r w:rsidR="0051501A">
        <w:rPr>
          <w:rFonts w:asciiTheme="majorBidi" w:hAnsiTheme="majorBidi" w:cstheme="majorBidi"/>
        </w:rPr>
        <w:t xml:space="preserve"> </w:t>
      </w:r>
      <w:r w:rsidR="002D4D5A">
        <w:rPr>
          <w:rFonts w:asciiTheme="majorBidi" w:hAnsiTheme="majorBidi" w:cstheme="majorBidi"/>
        </w:rPr>
        <w:t xml:space="preserve">(Figure </w:t>
      </w:r>
      <w:r w:rsidR="00E87EC6">
        <w:rPr>
          <w:rFonts w:asciiTheme="majorBidi" w:hAnsiTheme="majorBidi" w:cstheme="majorBidi"/>
        </w:rPr>
        <w:t>S</w:t>
      </w:r>
      <w:r w:rsidR="00026DB5">
        <w:rPr>
          <w:rFonts w:asciiTheme="majorBidi" w:hAnsiTheme="majorBidi" w:cstheme="majorBidi"/>
        </w:rPr>
        <w:fldChar w:fldCharType="begin"/>
      </w:r>
      <w:r w:rsidR="00026DB5">
        <w:rPr>
          <w:rFonts w:asciiTheme="majorBidi" w:hAnsiTheme="majorBidi" w:cstheme="majorBidi"/>
        </w:rPr>
        <w:instrText xml:space="preserve"> seq </w:instrText>
      </w:r>
      <w:r w:rsidR="00B92C0A">
        <w:rPr>
          <w:rFonts w:asciiTheme="majorBidi" w:hAnsiTheme="majorBidi" w:cstheme="majorBidi"/>
        </w:rPr>
        <w:instrText>sfigure figs2</w:instrText>
      </w:r>
      <w:r w:rsidR="00026DB5">
        <w:rPr>
          <w:rFonts w:asciiTheme="majorBidi" w:hAnsiTheme="majorBidi" w:cstheme="majorBidi"/>
        </w:rPr>
        <w:instrText xml:space="preserve"> </w:instrText>
      </w:r>
      <w:r w:rsidR="00026DB5">
        <w:rPr>
          <w:rFonts w:asciiTheme="majorBidi" w:hAnsiTheme="majorBidi" w:cstheme="majorBidi"/>
        </w:rPr>
        <w:fldChar w:fldCharType="separate"/>
      </w:r>
      <w:r w:rsidR="00B92C0A">
        <w:rPr>
          <w:rFonts w:asciiTheme="majorBidi" w:hAnsiTheme="majorBidi" w:cstheme="majorBidi"/>
          <w:noProof/>
        </w:rPr>
        <w:t>2</w:t>
      </w:r>
      <w:r w:rsidR="00026DB5">
        <w:rPr>
          <w:rFonts w:asciiTheme="majorBidi" w:hAnsiTheme="majorBidi" w:cstheme="majorBidi"/>
        </w:rPr>
        <w:fldChar w:fldCharType="end"/>
      </w:r>
      <w:r w:rsidR="00E87EC6">
        <w:rPr>
          <w:rFonts w:asciiTheme="majorBidi" w:hAnsiTheme="majorBidi" w:cstheme="majorBidi"/>
        </w:rPr>
        <w:t>)</w:t>
      </w:r>
      <w:r w:rsidR="003E2C7A">
        <w:rPr>
          <w:rFonts w:asciiTheme="majorBidi" w:hAnsiTheme="majorBidi" w:cstheme="majorBidi"/>
        </w:rPr>
        <w:t xml:space="preserve">. </w:t>
      </w:r>
      <w:r w:rsidR="004302A3">
        <w:rPr>
          <w:rFonts w:asciiTheme="majorBidi" w:hAnsiTheme="majorBidi" w:cstheme="majorBidi"/>
        </w:rPr>
        <w:t>At 50 s</w:t>
      </w:r>
      <w:r w:rsidR="004302A3" w:rsidRPr="004302A3">
        <w:rPr>
          <w:rFonts w:asciiTheme="majorBidi" w:hAnsiTheme="majorBidi" w:cstheme="majorBidi"/>
        </w:rPr>
        <w:t xml:space="preserve"> </w:t>
      </w:r>
      <w:r w:rsidR="004302A3">
        <w:rPr>
          <w:rFonts w:asciiTheme="majorBidi" w:hAnsiTheme="majorBidi" w:cstheme="majorBidi"/>
        </w:rPr>
        <w:t>(</w:t>
      </w:r>
      <w:r w:rsidR="004302A3" w:rsidRPr="00B95524">
        <w:rPr>
          <w:rFonts w:asciiTheme="majorBidi" w:hAnsiTheme="majorBidi" w:cstheme="majorBidi"/>
        </w:rPr>
        <w:t>first vertical dashed line</w:t>
      </w:r>
      <w:r w:rsidR="004302A3">
        <w:rPr>
          <w:rFonts w:asciiTheme="majorBidi" w:hAnsiTheme="majorBidi" w:cstheme="majorBidi"/>
        </w:rPr>
        <w:t xml:space="preserve"> from the left</w:t>
      </w:r>
      <w:r w:rsidR="004302A3" w:rsidRPr="00B95524">
        <w:rPr>
          <w:rFonts w:asciiTheme="majorBidi" w:hAnsiTheme="majorBidi" w:cstheme="majorBidi"/>
        </w:rPr>
        <w:t xml:space="preserve"> in all panels)</w:t>
      </w:r>
      <w:r w:rsidR="004302A3">
        <w:rPr>
          <w:rFonts w:asciiTheme="majorBidi" w:hAnsiTheme="majorBidi" w:cstheme="majorBidi"/>
        </w:rPr>
        <w:t xml:space="preserve"> the growth </w:t>
      </w:r>
      <w:r w:rsidR="00563FE7">
        <w:rPr>
          <w:rFonts w:asciiTheme="majorBidi" w:hAnsiTheme="majorBidi" w:cstheme="majorBidi"/>
        </w:rPr>
        <w:t>module</w:t>
      </w:r>
      <w:r w:rsidR="004302A3">
        <w:rPr>
          <w:rFonts w:asciiTheme="majorBidi" w:hAnsiTheme="majorBidi" w:cstheme="majorBidi"/>
        </w:rPr>
        <w:t xml:space="preserve"> was activated</w:t>
      </w:r>
      <w:r w:rsidR="00F71D6F">
        <w:rPr>
          <w:rFonts w:asciiTheme="majorBidi" w:hAnsiTheme="majorBidi" w:cstheme="majorBidi"/>
        </w:rPr>
        <w:t xml:space="preserve"> and </w:t>
      </w:r>
      <w:r w:rsidR="007C1E57">
        <w:rPr>
          <w:rFonts w:asciiTheme="majorBidi" w:hAnsiTheme="majorBidi" w:cstheme="majorBidi"/>
        </w:rPr>
        <w:t xml:space="preserve">then between the time points of 300 and 400 s (second and third vertical dashed lines) </w:t>
      </w:r>
      <w:proofErr w:type="spellStart"/>
      <w:r w:rsidR="00DC40B1">
        <w:rPr>
          <w:rFonts w:asciiTheme="majorBidi" w:hAnsiTheme="majorBidi" w:cstheme="majorBidi"/>
        </w:rPr>
        <w:t>R</w:t>
      </w:r>
      <w:r w:rsidR="00DC40B1">
        <w:rPr>
          <w:rFonts w:asciiTheme="majorBidi" w:hAnsiTheme="majorBidi" w:cstheme="majorBidi"/>
          <w:vertAlign w:val="subscript"/>
        </w:rPr>
        <w:t>aorta</w:t>
      </w:r>
      <w:proofErr w:type="spellEnd"/>
      <w:r w:rsidR="00DC40B1">
        <w:rPr>
          <w:rFonts w:asciiTheme="majorBidi" w:hAnsiTheme="majorBidi" w:cstheme="majorBidi"/>
        </w:rPr>
        <w:t xml:space="preserve"> </w:t>
      </w:r>
      <w:r w:rsidR="0070036E">
        <w:rPr>
          <w:rFonts w:asciiTheme="majorBidi" w:hAnsiTheme="majorBidi" w:cstheme="majorBidi"/>
        </w:rPr>
        <w:t xml:space="preserve">in equation </w:t>
      </w:r>
      <w:r w:rsidR="0070036E">
        <w:rPr>
          <w:rFonts w:asciiTheme="majorBidi" w:hAnsiTheme="majorBidi" w:cstheme="majorBidi"/>
        </w:rPr>
        <w:fldChar w:fldCharType="begin"/>
      </w:r>
      <w:r w:rsidR="0070036E">
        <w:rPr>
          <w:rFonts w:asciiTheme="majorBidi" w:hAnsiTheme="majorBidi" w:cstheme="majorBidi"/>
        </w:rPr>
        <w:instrText xml:space="preserve"> GOTOBUTTON ZEqnNum316125  \* MERGEFORMAT </w:instrText>
      </w:r>
      <w:r w:rsidR="0070036E">
        <w:rPr>
          <w:rFonts w:asciiTheme="majorBidi" w:hAnsiTheme="majorBidi" w:cstheme="majorBidi"/>
        </w:rPr>
        <w:fldChar w:fldCharType="begin"/>
      </w:r>
      <w:r w:rsidR="0070036E">
        <w:rPr>
          <w:rFonts w:asciiTheme="majorBidi" w:hAnsiTheme="majorBidi" w:cstheme="majorBidi"/>
        </w:rPr>
        <w:instrText xml:space="preserve"> REF ZEqnNum316125 \* Charformat \! \* MERGEFORMAT </w:instrText>
      </w:r>
      <w:r w:rsidR="0070036E">
        <w:rPr>
          <w:rFonts w:asciiTheme="majorBidi" w:hAnsiTheme="majorBidi" w:cstheme="majorBidi"/>
        </w:rPr>
        <w:fldChar w:fldCharType="separate"/>
      </w:r>
      <w:r w:rsidR="00A15D39" w:rsidRPr="00747249">
        <w:rPr>
          <w:rFonts w:asciiTheme="majorBidi" w:hAnsiTheme="majorBidi" w:cstheme="majorBidi"/>
        </w:rPr>
        <w:instrText>(7)</w:instrText>
      </w:r>
      <w:r w:rsidR="0070036E">
        <w:rPr>
          <w:rFonts w:asciiTheme="majorBidi" w:hAnsiTheme="majorBidi" w:cstheme="majorBidi"/>
        </w:rPr>
        <w:fldChar w:fldCharType="end"/>
      </w:r>
      <w:r w:rsidR="0070036E">
        <w:rPr>
          <w:rFonts w:asciiTheme="majorBidi" w:hAnsiTheme="majorBidi" w:cstheme="majorBidi"/>
        </w:rPr>
        <w:fldChar w:fldCharType="end"/>
      </w:r>
      <w:r w:rsidR="0070036E">
        <w:rPr>
          <w:rFonts w:asciiTheme="majorBidi" w:hAnsiTheme="majorBidi" w:cstheme="majorBidi"/>
        </w:rPr>
        <w:t xml:space="preserve"> </w:t>
      </w:r>
      <w:r w:rsidR="00DC40B1">
        <w:rPr>
          <w:rFonts w:asciiTheme="majorBidi" w:hAnsiTheme="majorBidi" w:cstheme="majorBidi"/>
        </w:rPr>
        <w:t xml:space="preserve">was gradually </w:t>
      </w:r>
      <w:r w:rsidR="0070036E">
        <w:rPr>
          <w:rFonts w:asciiTheme="majorBidi" w:hAnsiTheme="majorBidi" w:cstheme="majorBidi"/>
        </w:rPr>
        <w:t xml:space="preserve">increased by </w:t>
      </w:r>
      <w:r w:rsidR="00737F3C" w:rsidRPr="00B95524">
        <w:rPr>
          <w:rFonts w:asciiTheme="majorBidi" w:eastAsiaTheme="minorEastAsia" w:hAnsiTheme="majorBidi" w:cstheme="majorBidi"/>
        </w:rPr>
        <w:t xml:space="preserve">500% from 20 to 120 </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mmHg L</w:t>
      </w:r>
      <w:r w:rsidR="00737F3C" w:rsidRPr="00B95524">
        <w:rPr>
          <w:rFonts w:asciiTheme="majorBidi" w:eastAsiaTheme="minorEastAsia" w:hAnsiTheme="majorBidi" w:cstheme="majorBidi"/>
          <w:vertAlign w:val="superscript"/>
        </w:rPr>
        <w:t>-1</w:t>
      </w:r>
      <w:r w:rsidR="00737F3C" w:rsidRPr="00B95524">
        <w:rPr>
          <w:rFonts w:asciiTheme="majorBidi" w:eastAsiaTheme="minorEastAsia" w:hAnsiTheme="majorBidi" w:cstheme="majorBidi"/>
        </w:rPr>
        <w:t xml:space="preserve"> s</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 xml:space="preserve"> to mimic </w:t>
      </w:r>
      <w:r w:rsidR="00737F3C">
        <w:rPr>
          <w:rFonts w:asciiTheme="majorBidi" w:eastAsiaTheme="minorEastAsia" w:hAnsiTheme="majorBidi" w:cstheme="majorBidi"/>
        </w:rPr>
        <w:t xml:space="preserve">a </w:t>
      </w:r>
      <w:r w:rsidR="00737F3C" w:rsidRPr="00B95524">
        <w:rPr>
          <w:rFonts w:asciiTheme="majorBidi" w:eastAsiaTheme="minorEastAsia" w:hAnsiTheme="majorBidi" w:cstheme="majorBidi"/>
        </w:rPr>
        <w:t xml:space="preserve">60% reduction in </w:t>
      </w:r>
      <w:r w:rsidR="00231789">
        <w:rPr>
          <w:rFonts w:asciiTheme="majorBidi" w:eastAsiaTheme="minorEastAsia" w:hAnsiTheme="majorBidi" w:cstheme="majorBidi"/>
        </w:rPr>
        <w:t xml:space="preserve">the </w:t>
      </w:r>
      <w:r w:rsidR="00737F3C" w:rsidRPr="00B95524">
        <w:rPr>
          <w:rFonts w:asciiTheme="majorBidi" w:eastAsiaTheme="minorEastAsia" w:hAnsiTheme="majorBidi" w:cstheme="majorBidi"/>
        </w:rPr>
        <w:t xml:space="preserve">aortic valve area according to Table </w:t>
      </w:r>
      <w:r w:rsidR="00444858">
        <w:rPr>
          <w:rFonts w:asciiTheme="majorBidi" w:eastAsiaTheme="minorEastAsia" w:hAnsiTheme="majorBidi" w:cstheme="majorBidi"/>
        </w:rPr>
        <w:fldChar w:fldCharType="begin"/>
      </w:r>
      <w:r w:rsidR="00444858">
        <w:rPr>
          <w:rFonts w:asciiTheme="majorBidi" w:eastAsiaTheme="minorEastAsia" w:hAnsiTheme="majorBidi" w:cstheme="majorBidi"/>
        </w:rPr>
        <w:instrText xml:space="preserve"> seq table table2 </w:instrText>
      </w:r>
      <w:r w:rsidR="00444858">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444858">
        <w:rPr>
          <w:rFonts w:asciiTheme="majorBidi" w:eastAsiaTheme="minorEastAsia" w:hAnsiTheme="majorBidi" w:cstheme="majorBidi"/>
        </w:rPr>
        <w:fldChar w:fldCharType="end"/>
      </w:r>
      <w:r w:rsidR="00444858">
        <w:rPr>
          <w:rFonts w:asciiTheme="majorBidi" w:eastAsiaTheme="minorEastAsia" w:hAnsiTheme="majorBidi" w:cstheme="majorBidi"/>
        </w:rPr>
        <w:t>.</w:t>
      </w:r>
      <w:r w:rsidR="00D757C2">
        <w:rPr>
          <w:rFonts w:asciiTheme="majorBidi" w:hAnsiTheme="majorBidi" w:cstheme="majorBidi"/>
        </w:rPr>
        <w:t xml:space="preserve"> </w:t>
      </w:r>
    </w:p>
    <w:p w14:paraId="09B45F87" w14:textId="778DA0AC" w:rsidR="00830756" w:rsidRPr="00597CA3" w:rsidRDefault="00C54B13" w:rsidP="00597CA3">
      <w:pPr>
        <w:spacing w:line="240" w:lineRule="auto"/>
        <w:ind w:firstLine="720"/>
        <w:jc w:val="both"/>
        <w:rPr>
          <w:rFonts w:asciiTheme="majorBidi" w:hAnsiTheme="majorBidi" w:cstheme="majorBidi"/>
        </w:rPr>
      </w:pPr>
      <w:r>
        <w:rPr>
          <w:rFonts w:asciiTheme="majorBidi" w:hAnsiTheme="majorBidi" w:cstheme="majorBidi"/>
        </w:rPr>
        <w:t>At the</w:t>
      </w:r>
      <w:r w:rsidR="000C4283">
        <w:rPr>
          <w:rFonts w:asciiTheme="majorBidi" w:hAnsiTheme="majorBidi" w:cstheme="majorBidi"/>
        </w:rPr>
        <w:t xml:space="preserve"> cell</w:t>
      </w:r>
      <w:r>
        <w:rPr>
          <w:rFonts w:asciiTheme="majorBidi" w:hAnsiTheme="majorBidi" w:cstheme="majorBidi"/>
        </w:rPr>
        <w:t>ular</w:t>
      </w:r>
      <w:r w:rsidR="000C4283">
        <w:rPr>
          <w:rFonts w:asciiTheme="majorBidi" w:hAnsiTheme="majorBidi" w:cstheme="majorBidi"/>
        </w:rPr>
        <w:t xml:space="preserve">-level, </w:t>
      </w:r>
      <w:r w:rsidR="00221563">
        <w:rPr>
          <w:rFonts w:asciiTheme="majorBidi" w:hAnsiTheme="majorBidi" w:cstheme="majorBidi"/>
        </w:rPr>
        <w:t>elevated</w:t>
      </w:r>
      <w:r w:rsidR="000C4283">
        <w:rPr>
          <w:rFonts w:asciiTheme="majorBidi" w:hAnsiTheme="majorBidi" w:cstheme="majorBidi"/>
        </w:rPr>
        <w:t xml:space="preserve"> aortic resistance </w:t>
      </w:r>
      <w:r w:rsidR="00F51836">
        <w:rPr>
          <w:rFonts w:asciiTheme="majorBidi" w:hAnsiTheme="majorBidi" w:cstheme="majorBidi"/>
        </w:rPr>
        <w:t xml:space="preserve">initially </w:t>
      </w:r>
      <w:r w:rsidR="000C4283">
        <w:rPr>
          <w:rFonts w:asciiTheme="majorBidi" w:hAnsiTheme="majorBidi" w:cstheme="majorBidi"/>
        </w:rPr>
        <w:t xml:space="preserve">increased </w:t>
      </w:r>
      <w:r w:rsidR="006620F8">
        <w:rPr>
          <w:rFonts w:asciiTheme="majorBidi" w:hAnsiTheme="majorBidi" w:cstheme="majorBidi"/>
        </w:rPr>
        <w:t xml:space="preserve">the </w:t>
      </w:r>
      <w:r w:rsidR="000C4283">
        <w:rPr>
          <w:rFonts w:asciiTheme="majorBidi" w:hAnsiTheme="majorBidi" w:cstheme="majorBidi"/>
        </w:rPr>
        <w:t xml:space="preserve">energy consumption </w:t>
      </w:r>
      <w:r w:rsidR="006620F8">
        <w:rPr>
          <w:rFonts w:asciiTheme="majorBidi" w:hAnsiTheme="majorBidi" w:cstheme="majorBidi"/>
        </w:rPr>
        <w:t xml:space="preserve">required </w:t>
      </w:r>
      <w:r w:rsidR="00221563">
        <w:rPr>
          <w:rFonts w:asciiTheme="majorBidi" w:hAnsiTheme="majorBidi" w:cstheme="majorBidi"/>
        </w:rPr>
        <w:t xml:space="preserve">for contraction </w:t>
      </w:r>
      <w:r w:rsidR="000C4283">
        <w:rPr>
          <w:rFonts w:asciiTheme="majorBidi" w:hAnsiTheme="majorBidi" w:cstheme="majorBidi"/>
        </w:rPr>
        <w:t>(</w:t>
      </w:r>
      <w:r w:rsidR="009B5778">
        <w:rPr>
          <w:rFonts w:asciiTheme="majorBidi" w:hAnsiTheme="majorBidi" w:cstheme="majorBidi"/>
        </w:rPr>
        <w:t xml:space="preserve">myosin ATPase normalized </w:t>
      </w:r>
      <w:r w:rsidR="00C70360">
        <w:rPr>
          <w:rFonts w:asciiTheme="majorBidi" w:hAnsiTheme="majorBidi" w:cstheme="majorBidi"/>
        </w:rPr>
        <w:t>to</w:t>
      </w:r>
      <w:r w:rsidR="009B5778">
        <w:rPr>
          <w:rFonts w:asciiTheme="majorBidi" w:hAnsiTheme="majorBidi" w:cstheme="majorBidi"/>
        </w:rPr>
        <w:t xml:space="preserve"> myofibrillar volume</w:t>
      </w:r>
      <w:r w:rsidR="00FB386C">
        <w:rPr>
          <w:rFonts w:asciiTheme="majorBidi" w:hAnsiTheme="majorBidi" w:cstheme="majorBidi"/>
        </w:rPr>
        <w:t xml:space="preserve">, </w:t>
      </w:r>
      <w:proofErr w:type="spellStart"/>
      <w:r w:rsidR="00FB386C">
        <w:rPr>
          <w:rFonts w:asciiTheme="majorBidi" w:hAnsiTheme="majorBidi" w:cstheme="majorBidi"/>
        </w:rPr>
        <w:t>S</w:t>
      </w:r>
      <w:r w:rsidR="00FB386C">
        <w:rPr>
          <w:rFonts w:asciiTheme="majorBidi" w:hAnsiTheme="majorBidi" w:cstheme="majorBidi"/>
          <w:vertAlign w:val="subscript"/>
        </w:rPr>
        <w:t>con</w:t>
      </w:r>
      <w:proofErr w:type="spellEnd"/>
      <w:r w:rsidR="009B5778">
        <w:rPr>
          <w:rFonts w:asciiTheme="majorBidi" w:hAnsiTheme="majorBidi" w:cstheme="majorBidi"/>
        </w:rPr>
        <w:t>)</w:t>
      </w:r>
      <w:r>
        <w:rPr>
          <w:rFonts w:asciiTheme="majorBidi" w:hAnsiTheme="majorBidi" w:cstheme="majorBidi"/>
        </w:rPr>
        <w:t>,</w:t>
      </w:r>
      <w:r w:rsidR="00C03329">
        <w:rPr>
          <w:rFonts w:asciiTheme="majorBidi" w:hAnsiTheme="majorBidi" w:cstheme="majorBidi"/>
        </w:rPr>
        <w:t xml:space="preserve"> which </w:t>
      </w:r>
      <w:r w:rsidR="00290E47">
        <w:rPr>
          <w:rFonts w:asciiTheme="majorBidi" w:hAnsiTheme="majorBidi" w:cstheme="majorBidi"/>
        </w:rPr>
        <w:t xml:space="preserve">led to an increase </w:t>
      </w:r>
      <w:r w:rsidR="00B10BB1">
        <w:rPr>
          <w:rFonts w:asciiTheme="majorBidi" w:hAnsiTheme="majorBidi" w:cstheme="majorBidi"/>
        </w:rPr>
        <w:t>in</w:t>
      </w:r>
      <w:r w:rsidR="00C03329">
        <w:rPr>
          <w:rFonts w:asciiTheme="majorBidi" w:hAnsiTheme="majorBidi" w:cstheme="majorBidi"/>
        </w:rPr>
        <w:t xml:space="preserve"> </w:t>
      </w:r>
      <w:proofErr w:type="spellStart"/>
      <w:proofErr w:type="gram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a,con</w:t>
      </w:r>
      <w:proofErr w:type="spellEnd"/>
      <w:proofErr w:type="gramEnd"/>
      <w:r w:rsidR="00C03329">
        <w:rPr>
          <w:rFonts w:asciiTheme="majorBidi" w:eastAsiaTheme="minorEastAsia" w:hAnsiTheme="majorBidi" w:cstheme="majorBidi"/>
        </w:rPr>
        <w:t xml:space="preserve"> and </w:t>
      </w:r>
      <w:proofErr w:type="spell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c,con</w:t>
      </w:r>
      <w:proofErr w:type="spellEnd"/>
      <w:r w:rsidR="00C03329">
        <w:rPr>
          <w:rFonts w:asciiTheme="majorBidi" w:eastAsiaTheme="minorEastAsia" w:hAnsiTheme="majorBidi" w:cstheme="majorBidi"/>
        </w:rPr>
        <w:t xml:space="preserve">. </w:t>
      </w:r>
      <w:r w:rsidR="00B10BB1">
        <w:rPr>
          <w:rFonts w:asciiTheme="majorBidi" w:eastAsiaTheme="minorEastAsia" w:hAnsiTheme="majorBidi" w:cstheme="majorBidi"/>
        </w:rPr>
        <w:t>T</w:t>
      </w:r>
      <w:r w:rsidR="00A166D6">
        <w:rPr>
          <w:rFonts w:asciiTheme="majorBidi" w:eastAsiaTheme="minorEastAsia" w:hAnsiTheme="majorBidi" w:cstheme="majorBidi"/>
        </w:rPr>
        <w:t xml:space="preserve">he </w:t>
      </w:r>
      <w:r w:rsidR="00A62D8B">
        <w:rPr>
          <w:rFonts w:asciiTheme="majorBidi" w:eastAsiaTheme="minorEastAsia" w:hAnsiTheme="majorBidi" w:cstheme="majorBidi"/>
        </w:rPr>
        <w:t>intracellular passive stress</w:t>
      </w:r>
      <w:r w:rsidR="00FB386C">
        <w:rPr>
          <w:rFonts w:asciiTheme="majorBidi" w:eastAsiaTheme="minorEastAsia" w:hAnsiTheme="majorBidi" w:cstheme="majorBidi"/>
        </w:rPr>
        <w:t xml:space="preserve"> </w:t>
      </w:r>
      <w:proofErr w:type="spellStart"/>
      <w:r w:rsidR="00FB386C">
        <w:rPr>
          <w:rFonts w:asciiTheme="majorBidi" w:eastAsiaTheme="minorEastAsia" w:hAnsiTheme="majorBidi" w:cstheme="majorBidi"/>
        </w:rPr>
        <w:t>S</w:t>
      </w:r>
      <w:r w:rsidR="00FB386C">
        <w:rPr>
          <w:rFonts w:asciiTheme="majorBidi" w:eastAsiaTheme="minorEastAsia" w:hAnsiTheme="majorBidi" w:cstheme="majorBidi"/>
          <w:vertAlign w:val="subscript"/>
        </w:rPr>
        <w:t>ecc</w:t>
      </w:r>
      <w:proofErr w:type="spellEnd"/>
      <w:r w:rsidR="00B10BB1">
        <w:rPr>
          <w:rFonts w:asciiTheme="majorBidi" w:eastAsiaTheme="minorEastAsia" w:hAnsiTheme="majorBidi" w:cstheme="majorBidi"/>
        </w:rPr>
        <w:t xml:space="preserve">, however, </w:t>
      </w:r>
      <w:r w:rsidR="007E1BE7">
        <w:rPr>
          <w:rFonts w:asciiTheme="majorBidi" w:eastAsiaTheme="minorEastAsia" w:hAnsiTheme="majorBidi" w:cstheme="majorBidi"/>
        </w:rPr>
        <w:t xml:space="preserve">had </w:t>
      </w:r>
      <w:r w:rsidR="00FC2120">
        <w:rPr>
          <w:rFonts w:asciiTheme="majorBidi" w:eastAsiaTheme="minorEastAsia" w:hAnsiTheme="majorBidi" w:cstheme="majorBidi"/>
        </w:rPr>
        <w:t xml:space="preserve">only </w:t>
      </w:r>
      <w:r w:rsidR="007E1BE7">
        <w:rPr>
          <w:rFonts w:asciiTheme="majorBidi" w:eastAsiaTheme="minorEastAsia" w:hAnsiTheme="majorBidi" w:cstheme="majorBidi"/>
        </w:rPr>
        <w:t xml:space="preserve">a </w:t>
      </w:r>
      <w:r w:rsidR="00C45D61">
        <w:rPr>
          <w:rFonts w:asciiTheme="majorBidi" w:eastAsiaTheme="minorEastAsia" w:hAnsiTheme="majorBidi" w:cstheme="majorBidi"/>
        </w:rPr>
        <w:t xml:space="preserve">subtle change and thus </w:t>
      </w:r>
      <w:proofErr w:type="spellStart"/>
      <w:proofErr w:type="gram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a,ecc</w:t>
      </w:r>
      <w:proofErr w:type="spellEnd"/>
      <w:proofErr w:type="gramEnd"/>
      <w:r w:rsidR="00C45D61">
        <w:rPr>
          <w:rFonts w:asciiTheme="majorBidi" w:eastAsiaTheme="minorEastAsia" w:hAnsiTheme="majorBidi" w:cstheme="majorBidi"/>
        </w:rPr>
        <w:t xml:space="preserve"> and </w:t>
      </w:r>
      <w:proofErr w:type="spell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c,ecc</w:t>
      </w:r>
      <w:proofErr w:type="spellEnd"/>
      <w:r w:rsidR="00C45D61">
        <w:rPr>
          <w:rFonts w:asciiTheme="majorBidi" w:eastAsiaTheme="minorEastAsia" w:hAnsiTheme="majorBidi" w:cstheme="majorBidi"/>
        </w:rPr>
        <w:t xml:space="preserve"> did not </w:t>
      </w:r>
      <w:r w:rsidR="004F7DFB">
        <w:rPr>
          <w:rFonts w:asciiTheme="majorBidi" w:eastAsiaTheme="minorEastAsia" w:hAnsiTheme="majorBidi" w:cstheme="majorBidi"/>
        </w:rPr>
        <w:t>alter</w:t>
      </w:r>
      <w:r w:rsidR="00C31169">
        <w:rPr>
          <w:rFonts w:asciiTheme="majorBidi" w:eastAsiaTheme="minorEastAsia" w:hAnsiTheme="majorBidi" w:cstheme="majorBidi"/>
        </w:rPr>
        <w:t xml:space="preserve"> much.</w:t>
      </w:r>
      <w:r w:rsidR="00A62D8B">
        <w:rPr>
          <w:rFonts w:asciiTheme="majorBidi" w:eastAsiaTheme="minorEastAsia" w:hAnsiTheme="majorBidi" w:cstheme="majorBidi"/>
        </w:rPr>
        <w:t xml:space="preserve"> </w:t>
      </w:r>
      <w:r w:rsidR="00017062">
        <w:rPr>
          <w:rFonts w:asciiTheme="majorBidi" w:hAnsiTheme="majorBidi" w:cstheme="majorBidi"/>
        </w:rPr>
        <w:t xml:space="preserve">At </w:t>
      </w:r>
      <w:r>
        <w:rPr>
          <w:rFonts w:asciiTheme="majorBidi" w:hAnsiTheme="majorBidi" w:cstheme="majorBidi"/>
        </w:rPr>
        <w:t xml:space="preserve">the </w:t>
      </w:r>
      <w:r w:rsidR="00017062">
        <w:rPr>
          <w:rFonts w:asciiTheme="majorBidi" w:hAnsiTheme="majorBidi" w:cstheme="majorBidi"/>
        </w:rPr>
        <w:t xml:space="preserve">organ-level, </w:t>
      </w:r>
      <w:r w:rsidR="003943EB">
        <w:rPr>
          <w:rFonts w:asciiTheme="majorBidi" w:eastAsiaTheme="minorEastAsia" w:hAnsiTheme="majorBidi" w:cstheme="majorBidi"/>
        </w:rPr>
        <w:t xml:space="preserve">the change in LV size was demonstrated by </w:t>
      </w:r>
      <w:r w:rsidR="00037DE2">
        <w:rPr>
          <w:rFonts w:asciiTheme="majorBidi" w:eastAsiaTheme="minorEastAsia" w:hAnsiTheme="majorBidi" w:cstheme="majorBidi"/>
        </w:rPr>
        <w:t xml:space="preserve">a ~30% </w:t>
      </w:r>
      <w:r w:rsidR="009A0314">
        <w:rPr>
          <w:rFonts w:asciiTheme="majorBidi" w:eastAsiaTheme="minorEastAsia" w:hAnsiTheme="majorBidi" w:cstheme="majorBidi"/>
        </w:rPr>
        <w:t xml:space="preserve">increase in the </w:t>
      </w:r>
      <w:r w:rsidR="00D436DE">
        <w:rPr>
          <w:rFonts w:asciiTheme="majorBidi" w:eastAsiaTheme="minorEastAsia" w:hAnsiTheme="majorBidi" w:cstheme="majorBidi"/>
        </w:rPr>
        <w:t>ventricular wall volume (</w:t>
      </w:r>
      <w:proofErr w:type="spellStart"/>
      <w:r w:rsidR="00D436DE">
        <w:rPr>
          <w:rFonts w:asciiTheme="majorBidi" w:eastAsiaTheme="minorEastAsia" w:hAnsiTheme="majorBidi" w:cstheme="majorBidi"/>
        </w:rPr>
        <w:t>V</w:t>
      </w:r>
      <w:r w:rsidR="00D436DE">
        <w:rPr>
          <w:rFonts w:asciiTheme="majorBidi" w:eastAsiaTheme="minorEastAsia" w:hAnsiTheme="majorBidi" w:cstheme="majorBidi"/>
          <w:vertAlign w:val="subscript"/>
        </w:rPr>
        <w:t>wall</w:t>
      </w:r>
      <w:proofErr w:type="spellEnd"/>
      <w:r w:rsidR="00D436DE">
        <w:rPr>
          <w:rFonts w:asciiTheme="majorBidi" w:eastAsiaTheme="minorEastAsia" w:hAnsiTheme="majorBidi" w:cstheme="majorBidi"/>
        </w:rPr>
        <w:t>)</w:t>
      </w:r>
      <w:r w:rsidR="00037DE2">
        <w:rPr>
          <w:rFonts w:asciiTheme="majorBidi" w:eastAsiaTheme="minorEastAsia" w:hAnsiTheme="majorBidi" w:cstheme="majorBidi"/>
        </w:rPr>
        <w:t>,</w:t>
      </w:r>
      <w:r w:rsidR="00D436DE">
        <w:rPr>
          <w:rFonts w:asciiTheme="majorBidi" w:eastAsiaTheme="minorEastAsia" w:hAnsiTheme="majorBidi" w:cstheme="majorBidi"/>
        </w:rPr>
        <w:t xml:space="preserve"> </w:t>
      </w:r>
      <w:r w:rsidR="00037DE2">
        <w:rPr>
          <w:rFonts w:asciiTheme="majorBidi" w:eastAsiaTheme="minorEastAsia" w:hAnsiTheme="majorBidi" w:cstheme="majorBidi"/>
        </w:rPr>
        <w:t>~8</w:t>
      </w:r>
      <w:r w:rsidR="007540E4">
        <w:rPr>
          <w:rFonts w:asciiTheme="majorBidi" w:eastAsiaTheme="minorEastAsia" w:hAnsiTheme="majorBidi" w:cstheme="majorBidi"/>
        </w:rPr>
        <w:t>%</w:t>
      </w:r>
      <w:r w:rsidR="00037DE2">
        <w:rPr>
          <w:rFonts w:asciiTheme="majorBidi" w:eastAsiaTheme="minorEastAsia" w:hAnsiTheme="majorBidi" w:cstheme="majorBidi"/>
        </w:rPr>
        <w:t xml:space="preserve"> </w:t>
      </w:r>
      <w:r w:rsidR="00C52905">
        <w:rPr>
          <w:rFonts w:asciiTheme="majorBidi" w:eastAsiaTheme="minorEastAsia" w:hAnsiTheme="majorBidi" w:cstheme="majorBidi"/>
        </w:rPr>
        <w:t>reduction in the LV cavity volume at end-diastole</w:t>
      </w:r>
      <w:r w:rsidR="00453DC7">
        <w:rPr>
          <w:rFonts w:asciiTheme="majorBidi" w:eastAsiaTheme="minorEastAsia" w:hAnsiTheme="majorBidi" w:cstheme="majorBidi"/>
        </w:rPr>
        <w:t xml:space="preserve">, and almost no change in the LV </w:t>
      </w:r>
      <w:r w:rsidR="00697E7F">
        <w:rPr>
          <w:rFonts w:asciiTheme="majorBidi" w:eastAsiaTheme="minorEastAsia" w:hAnsiTheme="majorBidi" w:cstheme="majorBidi"/>
        </w:rPr>
        <w:t>cavity volume at end-systole</w:t>
      </w:r>
      <w:r w:rsidR="00C52905">
        <w:rPr>
          <w:rFonts w:asciiTheme="majorBidi" w:eastAsiaTheme="minorEastAsia" w:hAnsiTheme="majorBidi" w:cstheme="majorBidi"/>
        </w:rPr>
        <w:t>.</w:t>
      </w:r>
      <w:r w:rsidR="00DC4791">
        <w:rPr>
          <w:rFonts w:asciiTheme="majorBidi" w:eastAsiaTheme="minorEastAsia" w:hAnsiTheme="majorBidi" w:cstheme="majorBidi"/>
        </w:rPr>
        <w:t xml:space="preserve"> </w:t>
      </w:r>
      <w:r w:rsidR="00006A97">
        <w:rPr>
          <w:rFonts w:asciiTheme="majorBidi" w:eastAsiaTheme="minorEastAsia" w:hAnsiTheme="majorBidi" w:cstheme="majorBidi"/>
        </w:rPr>
        <w:t>Ultimately, these</w:t>
      </w:r>
      <w:r w:rsidR="00214C13">
        <w:rPr>
          <w:rFonts w:asciiTheme="majorBidi" w:eastAsiaTheme="minorEastAsia" w:hAnsiTheme="majorBidi" w:cstheme="majorBidi"/>
        </w:rPr>
        <w:t xml:space="preserve"> changes</w:t>
      </w:r>
      <w:r w:rsidR="00006A97">
        <w:rPr>
          <w:rFonts w:asciiTheme="majorBidi" w:eastAsiaTheme="minorEastAsia" w:hAnsiTheme="majorBidi" w:cstheme="majorBidi"/>
        </w:rPr>
        <w:t xml:space="preserve"> together </w:t>
      </w:r>
      <w:r w:rsidR="00C430B2">
        <w:rPr>
          <w:rFonts w:asciiTheme="majorBidi" w:eastAsiaTheme="minorEastAsia" w:hAnsiTheme="majorBidi" w:cstheme="majorBidi"/>
        </w:rPr>
        <w:t xml:space="preserve">led to thickening of </w:t>
      </w:r>
      <w:r>
        <w:rPr>
          <w:rFonts w:asciiTheme="majorBidi" w:eastAsiaTheme="minorEastAsia" w:hAnsiTheme="majorBidi" w:cstheme="majorBidi"/>
        </w:rPr>
        <w:t xml:space="preserve">the </w:t>
      </w:r>
      <w:r w:rsidR="00C430B2">
        <w:rPr>
          <w:rFonts w:asciiTheme="majorBidi" w:eastAsiaTheme="minorEastAsia" w:hAnsiTheme="majorBidi" w:cstheme="majorBidi"/>
        </w:rPr>
        <w:t xml:space="preserve">wall by </w:t>
      </w:r>
      <w:r w:rsidR="00C430B2" w:rsidRPr="00B95524">
        <w:rPr>
          <w:rFonts w:asciiTheme="majorBidi" w:eastAsiaTheme="minorEastAsia" w:hAnsiTheme="majorBidi" w:cstheme="majorBidi"/>
        </w:rPr>
        <w:t>~21% and ~29% at end-systole and end-diastole, respectively</w:t>
      </w:r>
      <w:r w:rsidR="00047ECA">
        <w:rPr>
          <w:rFonts w:asciiTheme="majorBidi" w:eastAsiaTheme="minorEastAsia" w:hAnsiTheme="majorBidi" w:cstheme="majorBidi"/>
        </w:rPr>
        <w:t xml:space="preserve">, </w:t>
      </w:r>
      <w:r w:rsidR="00A95FD3">
        <w:rPr>
          <w:rFonts w:asciiTheme="majorBidi" w:eastAsiaTheme="minorEastAsia" w:hAnsiTheme="majorBidi" w:cstheme="majorBidi"/>
        </w:rPr>
        <w:t xml:space="preserve">suggesting the occurrence </w:t>
      </w:r>
      <w:r w:rsidR="002E4725">
        <w:rPr>
          <w:rFonts w:asciiTheme="majorBidi" w:eastAsiaTheme="minorEastAsia" w:hAnsiTheme="majorBidi" w:cstheme="majorBidi"/>
        </w:rPr>
        <w:t>of concentric</w:t>
      </w:r>
      <w:r w:rsidR="00A95FD3">
        <w:rPr>
          <w:rFonts w:asciiTheme="majorBidi" w:eastAsiaTheme="minorEastAsia" w:hAnsiTheme="majorBidi" w:cstheme="majorBidi"/>
        </w:rPr>
        <w:t xml:space="preserve"> growth.</w:t>
      </w:r>
      <w:r w:rsidR="00F51836">
        <w:rPr>
          <w:rFonts w:asciiTheme="majorBidi" w:eastAsiaTheme="minorEastAsia" w:hAnsiTheme="majorBidi" w:cstheme="majorBidi"/>
        </w:rPr>
        <w:t xml:space="preserve"> </w:t>
      </w:r>
      <w:r w:rsidR="00A900CB">
        <w:rPr>
          <w:rFonts w:asciiTheme="majorBidi" w:eastAsiaTheme="minorEastAsia" w:hAnsiTheme="majorBidi" w:cstheme="majorBidi"/>
        </w:rPr>
        <w:t>A</w:t>
      </w:r>
      <w:r w:rsidR="003F63D2">
        <w:rPr>
          <w:rFonts w:asciiTheme="majorBidi" w:eastAsiaTheme="minorEastAsia" w:hAnsiTheme="majorBidi" w:cstheme="majorBidi"/>
        </w:rPr>
        <w:t>fter</w:t>
      </w:r>
      <w:r w:rsidR="00A900CB">
        <w:rPr>
          <w:rFonts w:asciiTheme="majorBidi" w:eastAsiaTheme="minorEastAsia" w:hAnsiTheme="majorBidi" w:cstheme="majorBidi"/>
        </w:rPr>
        <w:t xml:space="preserve"> growth </w:t>
      </w:r>
      <w:r w:rsidR="003F63D2">
        <w:rPr>
          <w:rFonts w:asciiTheme="majorBidi" w:eastAsiaTheme="minorEastAsia" w:hAnsiTheme="majorBidi" w:cstheme="majorBidi"/>
        </w:rPr>
        <w:t xml:space="preserve">reached </w:t>
      </w:r>
      <w:r w:rsidR="00A900CB">
        <w:rPr>
          <w:rFonts w:asciiTheme="majorBidi" w:eastAsiaTheme="minorEastAsia" w:hAnsiTheme="majorBidi" w:cstheme="majorBidi"/>
        </w:rPr>
        <w:t xml:space="preserve">steady state, </w:t>
      </w:r>
      <w:r w:rsidR="00935850">
        <w:rPr>
          <w:rFonts w:asciiTheme="majorBidi" w:eastAsiaTheme="minorEastAsia" w:hAnsiTheme="majorBidi" w:cstheme="majorBidi"/>
        </w:rPr>
        <w:t xml:space="preserve">all </w:t>
      </w:r>
      <w:r w:rsidR="00A900CB">
        <w:rPr>
          <w:rFonts w:asciiTheme="majorBidi" w:eastAsiaTheme="minorEastAsia" w:hAnsiTheme="majorBidi" w:cstheme="majorBidi"/>
        </w:rPr>
        <w:t>cell</w:t>
      </w:r>
      <w:r w:rsidR="00935850">
        <w:rPr>
          <w:rFonts w:asciiTheme="majorBidi" w:eastAsiaTheme="minorEastAsia" w:hAnsiTheme="majorBidi" w:cstheme="majorBidi"/>
        </w:rPr>
        <w:t>-level signals (</w:t>
      </w:r>
      <w:proofErr w:type="spellStart"/>
      <w:proofErr w:type="gram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a,con</w:t>
      </w:r>
      <w:proofErr w:type="spellEnd"/>
      <w:proofErr w:type="gram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c,con</w:t>
      </w:r>
      <w:proofErr w:type="spell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a,ecc</w:t>
      </w:r>
      <w:proofErr w:type="spellEnd"/>
      <w:r w:rsidR="00935850">
        <w:rPr>
          <w:rFonts w:asciiTheme="majorBidi" w:eastAsiaTheme="minorEastAsia" w:hAnsiTheme="majorBidi" w:cstheme="majorBidi"/>
        </w:rPr>
        <w:t xml:space="preserve">, and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c,ecc</w:t>
      </w:r>
      <w:proofErr w:type="spellEnd"/>
      <w:r w:rsidR="00935850">
        <w:rPr>
          <w:rFonts w:asciiTheme="majorBidi" w:eastAsiaTheme="minorEastAsia" w:hAnsiTheme="majorBidi" w:cstheme="majorBidi"/>
        </w:rPr>
        <w:t xml:space="preserve">) </w:t>
      </w:r>
      <w:r w:rsidR="008541B1">
        <w:rPr>
          <w:rFonts w:asciiTheme="majorBidi" w:eastAsiaTheme="minorEastAsia" w:hAnsiTheme="majorBidi" w:cstheme="majorBidi"/>
        </w:rPr>
        <w:t xml:space="preserve">normalized back to their homeostatic range as the LV </w:t>
      </w:r>
      <w:r w:rsidR="00411C9F">
        <w:rPr>
          <w:rFonts w:asciiTheme="majorBidi" w:eastAsiaTheme="minorEastAsia" w:hAnsiTheme="majorBidi" w:cstheme="majorBidi"/>
        </w:rPr>
        <w:t>geometry adapted</w:t>
      </w:r>
      <w:r w:rsidR="005B0F71">
        <w:rPr>
          <w:rFonts w:asciiTheme="majorBidi" w:eastAsiaTheme="minorEastAsia" w:hAnsiTheme="majorBidi" w:cstheme="majorBidi"/>
        </w:rPr>
        <w:t xml:space="preserve"> </w:t>
      </w:r>
      <w:r>
        <w:rPr>
          <w:rFonts w:asciiTheme="majorBidi" w:eastAsiaTheme="minorEastAsia" w:hAnsiTheme="majorBidi" w:cstheme="majorBidi"/>
        </w:rPr>
        <w:t xml:space="preserve">to </w:t>
      </w:r>
      <w:r w:rsidR="005B0F71">
        <w:rPr>
          <w:rFonts w:asciiTheme="majorBidi" w:eastAsiaTheme="minorEastAsia" w:hAnsiTheme="majorBidi" w:cstheme="majorBidi"/>
        </w:rPr>
        <w:t xml:space="preserve">the </w:t>
      </w:r>
      <w:r w:rsidR="00211873">
        <w:rPr>
          <w:rFonts w:asciiTheme="majorBidi" w:eastAsiaTheme="minorEastAsia" w:hAnsiTheme="majorBidi" w:cstheme="majorBidi"/>
        </w:rPr>
        <w:t>stenosis condition</w:t>
      </w:r>
      <w:r w:rsidR="00411C9F">
        <w:rPr>
          <w:rFonts w:asciiTheme="majorBidi" w:eastAsiaTheme="minorEastAsia" w:hAnsiTheme="majorBidi" w:cstheme="majorBidi"/>
        </w:rPr>
        <w:t xml:space="preserve">. </w:t>
      </w:r>
    </w:p>
    <w:p w14:paraId="2661BB69" w14:textId="4F446499" w:rsidR="005B3781" w:rsidRDefault="00BB21A7" w:rsidP="00DF7266">
      <w:pPr>
        <w:spacing w:line="240" w:lineRule="auto"/>
        <w:ind w:firstLine="720"/>
        <w:jc w:val="both"/>
      </w:pPr>
      <w:r>
        <w:rPr>
          <w:rFonts w:asciiTheme="majorBidi" w:eastAsiaTheme="minorEastAsia" w:hAnsiTheme="majorBidi" w:cstheme="majorBidi"/>
        </w:rPr>
        <w:t xml:space="preserve">Throughout the progression of growth, </w:t>
      </w:r>
      <w:r w:rsidR="003F63D2">
        <w:rPr>
          <w:rFonts w:asciiTheme="majorBidi" w:eastAsiaTheme="minorEastAsia" w:hAnsiTheme="majorBidi" w:cstheme="majorBidi"/>
        </w:rPr>
        <w:t xml:space="preserve">the </w:t>
      </w:r>
      <w:r w:rsidR="00B70A58">
        <w:rPr>
          <w:rFonts w:asciiTheme="majorBidi" w:eastAsiaTheme="minorEastAsia" w:hAnsiTheme="majorBidi" w:cstheme="majorBidi"/>
        </w:rPr>
        <w:t xml:space="preserve">baroreflex module </w:t>
      </w:r>
      <w:r w:rsidR="0068141D">
        <w:rPr>
          <w:rFonts w:asciiTheme="majorBidi" w:eastAsiaTheme="minorEastAsia" w:hAnsiTheme="majorBidi" w:cstheme="majorBidi"/>
        </w:rPr>
        <w:t xml:space="preserve">maintained the </w:t>
      </w:r>
      <w:r w:rsidR="0068141D" w:rsidRPr="00B95524">
        <w:rPr>
          <w:rFonts w:asciiTheme="majorBidi" w:eastAsiaTheme="minorEastAsia" w:hAnsiTheme="majorBidi" w:cstheme="majorBidi"/>
        </w:rPr>
        <w:t xml:space="preserve">arterial pressure at </w:t>
      </w:r>
      <w:r w:rsidR="0068141D">
        <w:rPr>
          <w:rFonts w:asciiTheme="majorBidi" w:eastAsiaTheme="minorEastAsia" w:hAnsiTheme="majorBidi" w:cstheme="majorBidi"/>
        </w:rPr>
        <w:t xml:space="preserve">the </w:t>
      </w:r>
      <w:r w:rsidR="0068141D" w:rsidRPr="00B95524">
        <w:rPr>
          <w:rFonts w:asciiTheme="majorBidi" w:eastAsiaTheme="minorEastAsia" w:hAnsiTheme="majorBidi" w:cstheme="majorBidi"/>
        </w:rPr>
        <w:t>setpoint of 90 mmHg (middle column in Fig</w:t>
      </w:r>
      <w:r w:rsidR="00D83000">
        <w:rPr>
          <w:rFonts w:asciiTheme="majorBidi" w:eastAsiaTheme="minorEastAsia" w:hAnsiTheme="majorBidi" w:cstheme="majorBidi"/>
        </w:rPr>
        <w:t>ure</w:t>
      </w:r>
      <w:r w:rsidR="0068141D" w:rsidRPr="00B95524">
        <w:rPr>
          <w:rFonts w:asciiTheme="majorBidi" w:eastAsiaTheme="minorEastAsia" w:hAnsiTheme="majorBidi" w:cstheme="majorBidi"/>
        </w:rPr>
        <w:t xml:space="preserve"> </w:t>
      </w:r>
      <w:r w:rsidR="0068141D">
        <w:rPr>
          <w:rFonts w:asciiTheme="majorBidi" w:eastAsiaTheme="minorEastAsia" w:hAnsiTheme="majorBidi" w:cstheme="majorBidi"/>
        </w:rPr>
        <w:fldChar w:fldCharType="begin"/>
      </w:r>
      <w:r w:rsidR="0068141D">
        <w:rPr>
          <w:rFonts w:asciiTheme="majorBidi" w:eastAsiaTheme="minorEastAsia" w:hAnsiTheme="majorBidi" w:cstheme="majorBidi"/>
        </w:rPr>
        <w:instrText xml:space="preserve"> seq figure fig2 </w:instrText>
      </w:r>
      <w:r w:rsidR="0068141D">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68141D">
        <w:rPr>
          <w:rFonts w:asciiTheme="majorBidi" w:eastAsiaTheme="minorEastAsia" w:hAnsiTheme="majorBidi" w:cstheme="majorBidi"/>
        </w:rPr>
        <w:fldChar w:fldCharType="end"/>
      </w:r>
      <w:r w:rsidR="0068141D">
        <w:rPr>
          <w:rFonts w:asciiTheme="majorBidi" w:eastAsiaTheme="minorEastAsia" w:hAnsiTheme="majorBidi" w:cstheme="majorBidi"/>
        </w:rPr>
        <w:t xml:space="preserve">) by increasing the heart rate from </w:t>
      </w:r>
      <w:r w:rsidR="00301139">
        <w:rPr>
          <w:rFonts w:asciiTheme="majorBidi" w:eastAsiaTheme="minorEastAsia" w:hAnsiTheme="majorBidi" w:cstheme="majorBidi"/>
        </w:rPr>
        <w:t>~63 to ~</w:t>
      </w:r>
      <w:r w:rsidR="005F6A72">
        <w:rPr>
          <w:rFonts w:asciiTheme="majorBidi" w:eastAsiaTheme="minorEastAsia" w:hAnsiTheme="majorBidi" w:cstheme="majorBidi"/>
        </w:rPr>
        <w:t>6</w:t>
      </w:r>
      <w:r w:rsidR="00301139">
        <w:rPr>
          <w:rFonts w:asciiTheme="majorBidi" w:eastAsiaTheme="minorEastAsia" w:hAnsiTheme="majorBidi" w:cstheme="majorBidi"/>
        </w:rPr>
        <w:t>8 bpm</w:t>
      </w:r>
      <w:r w:rsidR="000E5D85">
        <w:rPr>
          <w:rFonts w:asciiTheme="majorBidi" w:eastAsiaTheme="minorEastAsia" w:hAnsiTheme="majorBidi" w:cstheme="majorBidi"/>
        </w:rPr>
        <w:t xml:space="preserve">, </w:t>
      </w:r>
      <w:r w:rsidR="000E5D85">
        <w:t>intracellular Ca</w:t>
      </w:r>
      <w:r w:rsidR="000E5D85">
        <w:rPr>
          <w:vertAlign w:val="superscript"/>
        </w:rPr>
        <w:t>2+</w:t>
      </w:r>
      <w:r w:rsidR="000E5D85">
        <w:t xml:space="preserve"> dynamics (</w:t>
      </w:r>
      <w:r w:rsidR="00DC4ABA">
        <w:t xml:space="preserve">by increasing </w:t>
      </w:r>
      <w:proofErr w:type="spellStart"/>
      <w:r w:rsidR="000E5D85">
        <w:t>k</w:t>
      </w:r>
      <w:r w:rsidR="000E5D85">
        <w:rPr>
          <w:vertAlign w:val="subscript"/>
        </w:rPr>
        <w:t>act</w:t>
      </w:r>
      <w:proofErr w:type="spellEnd"/>
      <w:r w:rsidR="000E5D85">
        <w:t xml:space="preserve"> and </w:t>
      </w:r>
      <w:proofErr w:type="spellStart"/>
      <w:r w:rsidR="000E5D85">
        <w:t>k</w:t>
      </w:r>
      <w:r w:rsidR="000E5D85">
        <w:rPr>
          <w:vertAlign w:val="subscript"/>
        </w:rPr>
        <w:t>SERCA</w:t>
      </w:r>
      <w:proofErr w:type="spellEnd"/>
      <w:r w:rsidR="000E5D85">
        <w:t>),</w:t>
      </w:r>
      <w:r w:rsidR="00DC4ABA">
        <w:t xml:space="preserve"> myofilament function (by increasing k</w:t>
      </w:r>
      <w:r w:rsidR="00DC4ABA">
        <w:rPr>
          <w:vertAlign w:val="subscript"/>
        </w:rPr>
        <w:t>1</w:t>
      </w:r>
      <w:r w:rsidR="00DC4ABA">
        <w:t xml:space="preserve"> and k</w:t>
      </w:r>
      <w:r w:rsidR="00DC4ABA">
        <w:rPr>
          <w:vertAlign w:val="subscript"/>
        </w:rPr>
        <w:t>3</w:t>
      </w:r>
      <w:r w:rsidR="00DC4ABA">
        <w:t xml:space="preserve"> and decreasing </w:t>
      </w:r>
      <w:proofErr w:type="spellStart"/>
      <w:r w:rsidR="00DC4ABA">
        <w:t>k</w:t>
      </w:r>
      <w:r w:rsidR="00DC4ABA">
        <w:rPr>
          <w:vertAlign w:val="subscript"/>
        </w:rPr>
        <w:t>on</w:t>
      </w:r>
      <w:proofErr w:type="spellEnd"/>
      <w:r w:rsidR="00DC4ABA">
        <w:t xml:space="preserve">), and vascular tone (by increasing </w:t>
      </w:r>
      <w:proofErr w:type="spellStart"/>
      <w:r w:rsidR="00DC4ABA">
        <w:t>R</w:t>
      </w:r>
      <w:r w:rsidR="00DC4ABA">
        <w:rPr>
          <w:vertAlign w:val="subscript"/>
        </w:rPr>
        <w:t>arteriolar</w:t>
      </w:r>
      <w:proofErr w:type="spellEnd"/>
      <w:r w:rsidR="00DC4ABA">
        <w:t xml:space="preserve"> and de</w:t>
      </w:r>
      <w:r w:rsidR="00CE74A7">
        <w:t xml:space="preserve">creasing </w:t>
      </w:r>
      <w:proofErr w:type="spellStart"/>
      <w:r w:rsidR="00CE74A7">
        <w:t>C</w:t>
      </w:r>
      <w:r w:rsidR="00CE74A7">
        <w:rPr>
          <w:vertAlign w:val="subscript"/>
        </w:rPr>
        <w:t>veins</w:t>
      </w:r>
      <w:proofErr w:type="spellEnd"/>
      <w:r w:rsidR="00DC4ABA">
        <w:t>)</w:t>
      </w:r>
      <w:r w:rsidR="00531786">
        <w:rPr>
          <w:rFonts w:asciiTheme="majorBidi" w:eastAsiaTheme="minorEastAsia" w:hAnsiTheme="majorBidi" w:cstheme="majorBidi"/>
        </w:rPr>
        <w:t>.</w:t>
      </w:r>
      <w:r w:rsidR="00C375A6">
        <w:rPr>
          <w:rFonts w:asciiTheme="majorBidi" w:eastAsiaTheme="minorEastAsia" w:hAnsiTheme="majorBidi" w:cstheme="majorBidi"/>
        </w:rPr>
        <w:t xml:space="preserve"> </w:t>
      </w:r>
      <w:r w:rsidR="005B3781" w:rsidRPr="001E6FBF">
        <w:t xml:space="preserve">Although the peak value of </w:t>
      </w:r>
      <w:r w:rsidR="00256790">
        <w:t xml:space="preserve">the stimulus signal for concentric growth </w:t>
      </w:r>
      <w:proofErr w:type="spellStart"/>
      <w:r w:rsidR="00256790">
        <w:t>S</w:t>
      </w:r>
      <w:r w:rsidR="00256790">
        <w:rPr>
          <w:vertAlign w:val="subscript"/>
        </w:rPr>
        <w:t>con</w:t>
      </w:r>
      <w:proofErr w:type="spellEnd"/>
      <w:r w:rsidR="00256790">
        <w:t xml:space="preserve"> (</w:t>
      </w:r>
      <w:r w:rsidR="005B3781" w:rsidRPr="001E6FBF">
        <w:t xml:space="preserve">myosin ATPase </w:t>
      </w:r>
      <w:r w:rsidR="00256790">
        <w:t>normalized to</w:t>
      </w:r>
      <w:r w:rsidR="005B3781" w:rsidRPr="001E6FBF">
        <w:t xml:space="preserve"> myofibrillar volume</w:t>
      </w:r>
      <w:r w:rsidR="00256790">
        <w:t>)</w:t>
      </w:r>
      <w:r w:rsidR="005B3781" w:rsidRPr="001E6FBF">
        <w:t xml:space="preserve"> appears higher at growth steady state than at baseline steady state, due to changes in heart rate and systolic duration</w:t>
      </w:r>
      <w:r w:rsidR="00841C70">
        <w:t xml:space="preserve"> </w:t>
      </w:r>
      <w:r w:rsidR="005B3781" w:rsidRPr="001E6FBF">
        <w:t>caused by the baroreflex, the average</w:t>
      </w:r>
      <w:r w:rsidR="00D37022">
        <w:t>d</w:t>
      </w:r>
      <w:r w:rsidR="005B3781" w:rsidRPr="001E6FBF">
        <w:t xml:space="preserve"> value reaches the setpoint level for concentric growth</w:t>
      </w:r>
      <w:r w:rsidR="00841C70">
        <w:t xml:space="preserve"> (Figures S</w:t>
      </w:r>
      <w:fldSimple w:instr=" seq sfigure figs3 ">
        <w:r w:rsidR="00A15D39">
          <w:rPr>
            <w:noProof/>
          </w:rPr>
          <w:t>3</w:t>
        </w:r>
      </w:fldSimple>
      <w:r w:rsidR="00841C70">
        <w:t>-S</w:t>
      </w:r>
      <w:fldSimple w:instr=" seq sfigure figs4 ">
        <w:r w:rsidR="00A15D39">
          <w:rPr>
            <w:noProof/>
          </w:rPr>
          <w:t>4</w:t>
        </w:r>
      </w:fldSimple>
      <w:r w:rsidR="00841C70">
        <w:t>)</w:t>
      </w:r>
      <w:r w:rsidR="00756D98">
        <w:t>.</w:t>
      </w:r>
    </w:p>
    <w:p w14:paraId="0E865AA0" w14:textId="77777777" w:rsidR="005B3781" w:rsidRPr="004377BA" w:rsidRDefault="005B3781" w:rsidP="001E6FBF">
      <w:pPr>
        <w:spacing w:line="240" w:lineRule="auto"/>
        <w:ind w:firstLine="720"/>
        <w:jc w:val="both"/>
        <w:rPr>
          <w:rFonts w:asciiTheme="majorBidi" w:eastAsiaTheme="minorEastAsia" w:hAnsiTheme="majorBidi" w:cstheme="majorBidi"/>
        </w:rPr>
      </w:pPr>
    </w:p>
    <w:p w14:paraId="23CFDC93" w14:textId="51B1D1ED" w:rsidR="00F71D6F" w:rsidRPr="003C143A" w:rsidRDefault="003915ED">
      <w:pPr>
        <w:spacing w:after="200" w:line="240" w:lineRule="auto"/>
        <w:rPr>
          <w:rFonts w:asciiTheme="majorBidi" w:hAnsiTheme="majorBidi" w:cstheme="majorBidi"/>
        </w:rPr>
      </w:pPr>
      <w:r w:rsidRPr="00B95524">
        <w:rPr>
          <w:rFonts w:asciiTheme="majorBidi" w:hAnsiTheme="majorBidi" w:cstheme="majorBidi"/>
        </w:rPr>
        <w:br w:type="page"/>
      </w:r>
    </w:p>
    <w:p w14:paraId="1EA34A91" w14:textId="22FFD316" w:rsidR="00B402CC" w:rsidRPr="00B95524" w:rsidRDefault="007B1072" w:rsidP="00F34279">
      <w:pPr>
        <w:spacing w:line="240" w:lineRule="auto"/>
        <w:rPr>
          <w:rFonts w:asciiTheme="majorBidi" w:hAnsiTheme="majorBidi" w:cstheme="majorBidi"/>
        </w:rPr>
      </w:pPr>
      <w:r>
        <w:rPr>
          <w:noProof/>
          <w:sz w:val="16"/>
          <w:szCs w:val="16"/>
        </w:rPr>
        <w:lastRenderedPageBreak/>
        <w:drawing>
          <wp:inline distT="0" distB="0" distL="0" distR="0" wp14:anchorId="72D5621C" wp14:editId="13E19E87">
            <wp:extent cx="6208395" cy="4575175"/>
            <wp:effectExtent l="0" t="0" r="1905" b="0"/>
            <wp:docPr id="262" name="Picture 2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commentRangeStart w:id="156"/>
      <w:commentRangeEnd w:id="156"/>
      <w:r w:rsidR="00913C21">
        <w:rPr>
          <w:rStyle w:val="CommentReference"/>
        </w:rPr>
        <w:commentReference w:id="156"/>
      </w:r>
      <w:commentRangeStart w:id="157"/>
      <w:commentRangeEnd w:id="157"/>
      <w:r w:rsidR="00093DDA">
        <w:rPr>
          <w:rStyle w:val="CommentReference"/>
        </w:rPr>
        <w:commentReference w:id="157"/>
      </w:r>
    </w:p>
    <w:p w14:paraId="4B7A4360" w14:textId="517CCC73" w:rsidR="00590890" w:rsidRDefault="00C131D5" w:rsidP="00590890">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58"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A15D39">
        <w:rPr>
          <w:rFonts w:asciiTheme="majorBidi" w:hAnsiTheme="majorBidi" w:cstheme="majorBidi"/>
          <w:b/>
          <w:bCs/>
          <w:noProof/>
        </w:rPr>
        <w:t>2</w:t>
      </w:r>
      <w:r w:rsidR="008D4916" w:rsidRPr="00B95524">
        <w:rPr>
          <w:rFonts w:asciiTheme="majorBidi" w:hAnsiTheme="majorBidi" w:cstheme="majorBidi"/>
          <w:b/>
          <w:bCs/>
        </w:rPr>
        <w:fldChar w:fldCharType="end"/>
      </w:r>
      <w:bookmarkEnd w:id="158"/>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w:t>
      </w:r>
      <w:r w:rsidR="00FC0C74">
        <w:rPr>
          <w:rFonts w:asciiTheme="majorBidi" w:hAnsiTheme="majorBidi" w:cstheme="majorBidi"/>
          <w:b/>
          <w:bCs/>
        </w:rPr>
        <w:t>in response to</w:t>
      </w:r>
      <w:r w:rsidR="0032087D" w:rsidRPr="00B95524">
        <w:rPr>
          <w:rFonts w:asciiTheme="majorBidi" w:hAnsiTheme="majorBidi" w:cstheme="majorBidi"/>
          <w:b/>
          <w:bCs/>
        </w:rPr>
        <w:t xml:space="preserve">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eft</w:t>
      </w:r>
      <w:r w:rsidR="00A32157">
        <w:rPr>
          <w:rFonts w:asciiTheme="majorBidi" w:hAnsiTheme="majorBidi" w:cstheme="majorBidi"/>
        </w:rPr>
        <w:t>-</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w:t>
      </w:r>
      <w:r w:rsidR="00211373">
        <w:rPr>
          <w:rFonts w:asciiTheme="majorBidi" w:hAnsiTheme="majorBidi" w:cstheme="majorBidi"/>
        </w:rPr>
        <w:t>s</w:t>
      </w:r>
      <w:r w:rsidR="00E01E50" w:rsidRPr="00B95524">
        <w:rPr>
          <w:rFonts w:asciiTheme="majorBidi" w:hAnsiTheme="majorBidi" w:cstheme="majorBidi"/>
        </w:rPr>
        <w:t xml:space="preserve"> of </w:t>
      </w:r>
      <w:r w:rsidR="00DA6E83">
        <w:rPr>
          <w:rFonts w:asciiTheme="majorBidi" w:hAnsiTheme="majorBidi" w:cstheme="majorBidi"/>
        </w:rPr>
        <w:t>the</w:t>
      </w:r>
      <w:r w:rsidR="00B63E64">
        <w:rPr>
          <w:rFonts w:asciiTheme="majorBidi" w:hAnsiTheme="majorBidi" w:cstheme="majorBidi"/>
        </w:rPr>
        <w:t xml:space="preserve"> central framework </w:t>
      </w:r>
      <w:r w:rsidR="00E57AFE">
        <w:rPr>
          <w:rFonts w:asciiTheme="majorBidi" w:hAnsiTheme="majorBidi" w:cstheme="majorBidi"/>
        </w:rPr>
        <w:t xml:space="preserve">in </w:t>
      </w:r>
      <w:proofErr w:type="spellStart"/>
      <w:r w:rsidR="00E57AFE">
        <w:rPr>
          <w:rFonts w:asciiTheme="majorBidi" w:hAnsiTheme="majorBidi" w:cstheme="majorBidi"/>
        </w:rPr>
        <w:t>PyMyoVent</w:t>
      </w:r>
      <w:proofErr w:type="spellEnd"/>
      <w:r w:rsidR="00E57AFE">
        <w:rPr>
          <w:rFonts w:asciiTheme="majorBidi" w:hAnsiTheme="majorBidi" w:cstheme="majorBidi"/>
        </w:rPr>
        <w:t xml:space="preserve"> </w:t>
      </w:r>
      <w:r w:rsidR="004451A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CF3478">
        <w:rPr>
          <w:rFonts w:asciiTheme="majorBidi" w:hAnsiTheme="majorBidi" w:cstheme="majorBidi"/>
          <w:noProof/>
        </w:rPr>
        <w:t>(Campbell et al., 2020)</w:t>
      </w:r>
      <w:r w:rsidR="004451AC" w:rsidRPr="00B95524">
        <w:rPr>
          <w:rFonts w:asciiTheme="majorBidi" w:hAnsiTheme="majorBidi" w:cstheme="majorBidi"/>
        </w:rPr>
        <w:fldChar w:fldCharType="end"/>
      </w:r>
      <w:r w:rsidR="00211373">
        <w:rPr>
          <w:rFonts w:asciiTheme="majorBidi" w:hAnsiTheme="majorBidi" w:cstheme="majorBidi"/>
        </w:rPr>
        <w:t xml:space="preserve"> shown in Fig</w:t>
      </w:r>
      <w:r w:rsidR="00D83000">
        <w:rPr>
          <w:rFonts w:asciiTheme="majorBidi" w:hAnsiTheme="majorBidi" w:cstheme="majorBidi"/>
        </w:rPr>
        <w:t>ure</w:t>
      </w:r>
      <w:r w:rsidR="00211373">
        <w:rPr>
          <w:rFonts w:asciiTheme="majorBidi" w:hAnsiTheme="majorBidi" w:cstheme="majorBidi"/>
        </w:rPr>
        <w:t xml:space="preserve"> </w:t>
      </w:r>
      <w:r w:rsidR="00211373">
        <w:rPr>
          <w:rFonts w:asciiTheme="majorBidi" w:hAnsiTheme="majorBidi" w:cstheme="majorBidi"/>
        </w:rPr>
        <w:fldChar w:fldCharType="begin"/>
      </w:r>
      <w:r w:rsidR="00211373">
        <w:rPr>
          <w:rFonts w:asciiTheme="majorBidi" w:hAnsiTheme="majorBidi" w:cstheme="majorBidi"/>
        </w:rPr>
        <w:instrText xml:space="preserve"> seq figure fig1 </w:instrText>
      </w:r>
      <w:r w:rsidR="00211373">
        <w:rPr>
          <w:rFonts w:asciiTheme="majorBidi" w:hAnsiTheme="majorBidi" w:cstheme="majorBidi"/>
        </w:rPr>
        <w:fldChar w:fldCharType="separate"/>
      </w:r>
      <w:r w:rsidR="00A15D39">
        <w:rPr>
          <w:rFonts w:asciiTheme="majorBidi" w:hAnsiTheme="majorBidi" w:cstheme="majorBidi"/>
          <w:noProof/>
        </w:rPr>
        <w:t>1</w:t>
      </w:r>
      <w:r w:rsidR="00211373">
        <w:rPr>
          <w:rFonts w:asciiTheme="majorBidi" w:hAnsiTheme="majorBidi" w:cstheme="majorBidi"/>
        </w:rPr>
        <w:fldChar w:fldCharType="end"/>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the</w:t>
      </w:r>
      <w:r w:rsidR="00390B8B">
        <w:rPr>
          <w:rFonts w:asciiTheme="majorBidi" w:hAnsiTheme="majorBidi" w:cstheme="majorBidi"/>
        </w:rPr>
        <w:t xml:space="preserve"> baroreflex control of </w:t>
      </w:r>
      <w:r w:rsidR="001026E2">
        <w:rPr>
          <w:rFonts w:asciiTheme="majorBidi" w:hAnsiTheme="majorBidi" w:cstheme="majorBidi"/>
        </w:rPr>
        <w:t xml:space="preserve">arterial pressure </w:t>
      </w:r>
      <w:r w:rsidR="00023E9F">
        <w:rPr>
          <w:rFonts w:asciiTheme="majorBidi" w:hAnsiTheme="majorBidi" w:cstheme="majorBidi"/>
        </w:rPr>
        <w:t>at</w:t>
      </w:r>
      <w:r w:rsidR="001026E2">
        <w:rPr>
          <w:rFonts w:asciiTheme="majorBidi" w:hAnsiTheme="majorBidi" w:cstheme="majorBidi"/>
        </w:rPr>
        <w:t xml:space="preserve"> setpoint of 90 mmHg.</w:t>
      </w:r>
      <w:r w:rsidR="00D363F5">
        <w:rPr>
          <w:rFonts w:asciiTheme="majorBidi" w:hAnsiTheme="majorBidi" w:cstheme="majorBidi"/>
        </w:rPr>
        <w:t xml:space="preserve"> </w:t>
      </w:r>
      <w:proofErr w:type="spellStart"/>
      <w:r w:rsidR="00D363F5">
        <w:rPr>
          <w:rFonts w:asciiTheme="majorBidi" w:hAnsiTheme="majorBidi" w:cstheme="majorBidi"/>
        </w:rPr>
        <w:t>k</w:t>
      </w:r>
      <w:r w:rsidR="00D363F5">
        <w:rPr>
          <w:rFonts w:asciiTheme="majorBidi" w:hAnsiTheme="majorBidi" w:cstheme="majorBidi"/>
          <w:vertAlign w:val="subscript"/>
        </w:rPr>
        <w:t>act</w:t>
      </w:r>
      <w:proofErr w:type="spellEnd"/>
      <w:r w:rsidR="00A5599A" w:rsidRPr="00B95524">
        <w:rPr>
          <w:rFonts w:asciiTheme="majorBidi" w:hAnsiTheme="majorBidi" w:cstheme="majorBidi"/>
        </w:rPr>
        <w:t xml:space="preserve"> </w:t>
      </w:r>
      <w:r w:rsidR="00D363F5">
        <w:rPr>
          <w:rFonts w:asciiTheme="majorBidi" w:hAnsiTheme="majorBidi" w:cstheme="majorBidi"/>
        </w:rPr>
        <w:t xml:space="preserve">and </w:t>
      </w:r>
      <w:proofErr w:type="spellStart"/>
      <w:r w:rsidR="00D363F5">
        <w:rPr>
          <w:rFonts w:asciiTheme="majorBidi" w:hAnsiTheme="majorBidi" w:cstheme="majorBidi"/>
        </w:rPr>
        <w:t>k</w:t>
      </w:r>
      <w:r w:rsidR="00D363F5">
        <w:rPr>
          <w:rFonts w:asciiTheme="majorBidi" w:hAnsiTheme="majorBidi" w:cstheme="majorBidi"/>
          <w:vertAlign w:val="subscript"/>
        </w:rPr>
        <w:t>SERCA</w:t>
      </w:r>
      <w:proofErr w:type="spellEnd"/>
      <w:r w:rsidR="00D363F5">
        <w:rPr>
          <w:rFonts w:asciiTheme="majorBidi" w:hAnsiTheme="majorBidi" w:cstheme="majorBidi"/>
        </w:rPr>
        <w:t xml:space="preserve"> handle the </w:t>
      </w:r>
      <w:r w:rsidR="00C1401A">
        <w:rPr>
          <w:rFonts w:asciiTheme="majorBidi" w:hAnsiTheme="majorBidi" w:cstheme="majorBidi"/>
        </w:rPr>
        <w:t>intracellular Ca</w:t>
      </w:r>
      <w:r w:rsidR="00C1401A">
        <w:rPr>
          <w:rFonts w:asciiTheme="majorBidi" w:hAnsiTheme="majorBidi" w:cstheme="majorBidi"/>
          <w:vertAlign w:val="superscript"/>
        </w:rPr>
        <w:t>2+</w:t>
      </w:r>
      <w:r w:rsidR="00C1401A">
        <w:rPr>
          <w:rFonts w:asciiTheme="majorBidi" w:hAnsiTheme="majorBidi" w:cstheme="majorBidi"/>
        </w:rPr>
        <w:t xml:space="preserve"> dynamics, </w:t>
      </w:r>
      <w:r w:rsidR="003F63D2">
        <w:rPr>
          <w:rFonts w:asciiTheme="majorBidi" w:hAnsiTheme="majorBidi" w:cstheme="majorBidi"/>
        </w:rPr>
        <w:t xml:space="preserve">while </w:t>
      </w:r>
      <w:r w:rsidR="00CA3E32">
        <w:rPr>
          <w:rFonts w:asciiTheme="majorBidi" w:hAnsiTheme="majorBidi" w:cstheme="majorBidi"/>
        </w:rPr>
        <w:t>k</w:t>
      </w:r>
      <w:r w:rsidR="00CA3E32">
        <w:rPr>
          <w:rFonts w:asciiTheme="majorBidi" w:hAnsiTheme="majorBidi" w:cstheme="majorBidi"/>
          <w:vertAlign w:val="subscript"/>
        </w:rPr>
        <w:t>1</w:t>
      </w:r>
      <w:r w:rsidR="00CA3E32">
        <w:rPr>
          <w:rFonts w:asciiTheme="majorBidi" w:hAnsiTheme="majorBidi" w:cstheme="majorBidi"/>
        </w:rPr>
        <w:t>, k</w:t>
      </w:r>
      <w:r w:rsidR="00CA3E32">
        <w:rPr>
          <w:rFonts w:asciiTheme="majorBidi" w:hAnsiTheme="majorBidi" w:cstheme="majorBidi"/>
          <w:vertAlign w:val="subscript"/>
        </w:rPr>
        <w:t>3</w:t>
      </w:r>
      <w:r w:rsidR="00CA3E32">
        <w:rPr>
          <w:rFonts w:asciiTheme="majorBidi" w:hAnsiTheme="majorBidi" w:cstheme="majorBidi"/>
        </w:rPr>
        <w:t xml:space="preserve">, and </w:t>
      </w:r>
      <w:proofErr w:type="spellStart"/>
      <w:r w:rsidR="00CA3E32">
        <w:rPr>
          <w:rFonts w:asciiTheme="majorBidi" w:hAnsiTheme="majorBidi" w:cstheme="majorBidi"/>
        </w:rPr>
        <w:t>k</w:t>
      </w:r>
      <w:r w:rsidR="00CA3E32">
        <w:rPr>
          <w:rFonts w:asciiTheme="majorBidi" w:hAnsiTheme="majorBidi" w:cstheme="majorBidi"/>
          <w:vertAlign w:val="subscript"/>
        </w:rPr>
        <w:t>on</w:t>
      </w:r>
      <w:proofErr w:type="spellEnd"/>
      <w:r w:rsidR="00CA3E32">
        <w:rPr>
          <w:rFonts w:asciiTheme="majorBidi" w:hAnsiTheme="majorBidi" w:cstheme="majorBidi"/>
        </w:rPr>
        <w:t xml:space="preserve"> handle the myofilament function</w:t>
      </w:r>
      <w:r w:rsidR="00FC44C3">
        <w:rPr>
          <w:rFonts w:asciiTheme="majorBidi" w:hAnsiTheme="majorBidi" w:cstheme="majorBidi"/>
        </w:rPr>
        <w:t xml:space="preserve">, and </w:t>
      </w:r>
      <w:proofErr w:type="spellStart"/>
      <w:r w:rsidR="00FC44C3">
        <w:rPr>
          <w:rFonts w:asciiTheme="majorBidi" w:hAnsiTheme="majorBidi" w:cstheme="majorBidi"/>
        </w:rPr>
        <w:t>R</w:t>
      </w:r>
      <w:r w:rsidR="00FC44C3">
        <w:rPr>
          <w:rFonts w:asciiTheme="majorBidi" w:hAnsiTheme="majorBidi" w:cstheme="majorBidi"/>
          <w:vertAlign w:val="subscript"/>
        </w:rPr>
        <w:t>arteriolar</w:t>
      </w:r>
      <w:proofErr w:type="spellEnd"/>
      <w:r w:rsidR="00FC44C3">
        <w:rPr>
          <w:rFonts w:asciiTheme="majorBidi" w:hAnsiTheme="majorBidi" w:cstheme="majorBidi"/>
        </w:rPr>
        <w:t xml:space="preserve"> and </w:t>
      </w:r>
      <w:proofErr w:type="spellStart"/>
      <w:r w:rsidR="00FC44C3">
        <w:rPr>
          <w:rFonts w:asciiTheme="majorBidi" w:hAnsiTheme="majorBidi" w:cstheme="majorBidi"/>
        </w:rPr>
        <w:t>C</w:t>
      </w:r>
      <w:r w:rsidR="00FC44C3">
        <w:rPr>
          <w:rFonts w:asciiTheme="majorBidi" w:hAnsiTheme="majorBidi" w:cstheme="majorBidi"/>
          <w:vertAlign w:val="subscript"/>
        </w:rPr>
        <w:t>veins</w:t>
      </w:r>
      <w:proofErr w:type="spellEnd"/>
      <w:r w:rsidR="00FC44C3">
        <w:rPr>
          <w:rFonts w:asciiTheme="majorBidi" w:hAnsiTheme="majorBidi" w:cstheme="majorBidi"/>
        </w:rPr>
        <w:t xml:space="preserve"> handle the vascular tone</w:t>
      </w:r>
      <w:r w:rsidR="0004732A">
        <w:rPr>
          <w:rFonts w:asciiTheme="majorBidi" w:hAnsiTheme="majorBidi" w:cstheme="majorBidi"/>
        </w:rPr>
        <w:t xml:space="preserve">. </w:t>
      </w:r>
      <w:r w:rsidR="00DA6E83">
        <w:rPr>
          <w:rFonts w:asciiTheme="majorBidi" w:hAnsiTheme="majorBidi" w:cstheme="majorBidi"/>
        </w:rPr>
        <w:t xml:space="preserve">The </w:t>
      </w:r>
      <w:r w:rsidR="00A32157">
        <w:rPr>
          <w:rFonts w:asciiTheme="majorBidi" w:hAnsiTheme="majorBidi" w:cstheme="majorBidi"/>
        </w:rPr>
        <w:t>r</w:t>
      </w:r>
      <w:r w:rsidR="00A32157" w:rsidRPr="00B95524">
        <w:rPr>
          <w:rFonts w:asciiTheme="majorBidi" w:hAnsiTheme="majorBidi" w:cstheme="majorBidi"/>
        </w:rPr>
        <w:t>ight-hand</w:t>
      </w:r>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growth module</w:t>
      </w:r>
      <w:r w:rsidR="00651D38" w:rsidRPr="00B95524">
        <w:rPr>
          <w:rFonts w:asciiTheme="majorBidi" w:hAnsiTheme="majorBidi" w:cstheme="majorBidi"/>
        </w:rPr>
        <w:t>.</w:t>
      </w:r>
      <w:r w:rsidR="006A0B86" w:rsidRPr="00B95524">
        <w:rPr>
          <w:rFonts w:asciiTheme="majorBidi" w:hAnsiTheme="majorBidi" w:cstheme="majorBidi"/>
        </w:rPr>
        <w:t xml:space="preserve"> </w:t>
      </w:r>
      <w:proofErr w:type="spellStart"/>
      <w:r w:rsidR="00583E02">
        <w:rPr>
          <w:rFonts w:asciiTheme="majorBidi" w:hAnsiTheme="majorBidi" w:cstheme="majorBidi"/>
        </w:rPr>
        <w:t>S</w:t>
      </w:r>
      <w:r w:rsidR="00583E02">
        <w:rPr>
          <w:rFonts w:asciiTheme="majorBidi" w:hAnsiTheme="majorBidi" w:cstheme="majorBidi"/>
          <w:vertAlign w:val="subscript"/>
        </w:rPr>
        <w:t>con</w:t>
      </w:r>
      <w:proofErr w:type="spellEnd"/>
      <w:r w:rsidR="00017E48">
        <w:rPr>
          <w:rFonts w:asciiTheme="majorBidi" w:hAnsiTheme="majorBidi" w:cstheme="majorBidi"/>
        </w:rPr>
        <w:t>,</w:t>
      </w:r>
      <w:r w:rsidR="00A869BC">
        <w:rPr>
          <w:rFonts w:asciiTheme="majorBidi" w:hAnsiTheme="majorBidi" w:cstheme="majorBidi"/>
        </w:rPr>
        <w:t xml:space="preserve"> </w:t>
      </w:r>
      <w:proofErr w:type="spellStart"/>
      <w:proofErr w:type="gramStart"/>
      <w:r w:rsidR="00A869BC">
        <w:rPr>
          <w:rFonts w:asciiTheme="majorBidi" w:hAnsiTheme="majorBidi" w:cstheme="majorBidi"/>
        </w:rPr>
        <w:t>S</w:t>
      </w:r>
      <w:r w:rsidR="00A869BC">
        <w:rPr>
          <w:rFonts w:asciiTheme="majorBidi" w:hAnsiTheme="majorBidi" w:cstheme="majorBidi"/>
          <w:vertAlign w:val="subscript"/>
        </w:rPr>
        <w:t>con,set</w:t>
      </w:r>
      <w:proofErr w:type="spellEnd"/>
      <w:proofErr w:type="gramEnd"/>
      <w:r w:rsidR="00017E48">
        <w:rPr>
          <w:rFonts w:asciiTheme="majorBidi" w:hAnsiTheme="majorBidi" w:cstheme="majorBidi"/>
        </w:rPr>
        <w:t>,</w:t>
      </w:r>
      <w:r w:rsidR="00A869BC">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a,con</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c,con</w:t>
      </w:r>
      <w:proofErr w:type="spellEnd"/>
      <w:r w:rsidR="00017E48">
        <w:rPr>
          <w:rFonts w:asciiTheme="majorBidi" w:hAnsiTheme="majorBidi" w:cstheme="majorBidi"/>
        </w:rPr>
        <w:t xml:space="preserve"> </w:t>
      </w:r>
      <w:r w:rsidR="00A869BC">
        <w:rPr>
          <w:rFonts w:asciiTheme="majorBidi" w:hAnsiTheme="majorBidi" w:cstheme="majorBidi"/>
        </w:rPr>
        <w:t xml:space="preserve">refer to </w:t>
      </w:r>
      <w:r w:rsidR="00133576">
        <w:rPr>
          <w:rFonts w:asciiTheme="majorBidi" w:hAnsiTheme="majorBidi" w:cstheme="majorBidi"/>
        </w:rPr>
        <w:t xml:space="preserve">the </w:t>
      </w:r>
      <w:r w:rsidR="008A7C15">
        <w:rPr>
          <w:rFonts w:asciiTheme="majorBidi" w:hAnsiTheme="majorBidi" w:cstheme="majorBidi"/>
        </w:rPr>
        <w:t>stimulus</w:t>
      </w:r>
      <w:r w:rsidR="00A869BC">
        <w:rPr>
          <w:rFonts w:asciiTheme="majorBidi" w:hAnsiTheme="majorBidi" w:cstheme="majorBidi"/>
        </w:rPr>
        <w:t xml:space="preserve"> signal</w:t>
      </w:r>
      <w:r w:rsidR="00017E48">
        <w:rPr>
          <w:rFonts w:asciiTheme="majorBidi" w:hAnsiTheme="majorBidi" w:cstheme="majorBidi"/>
        </w:rPr>
        <w:t xml:space="preserve">, </w:t>
      </w:r>
      <w:r w:rsidR="00A869BC">
        <w:rPr>
          <w:rFonts w:asciiTheme="majorBidi" w:hAnsiTheme="majorBidi" w:cstheme="majorBidi"/>
        </w:rPr>
        <w:t>setpoint</w:t>
      </w:r>
      <w:r w:rsidR="00017E48">
        <w:rPr>
          <w:rFonts w:asciiTheme="majorBidi" w:hAnsiTheme="majorBidi" w:cstheme="majorBidi"/>
        </w:rPr>
        <w: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w:t>
      </w:r>
      <w:r w:rsidR="00A869BC">
        <w:rPr>
          <w:rFonts w:asciiTheme="majorBidi" w:hAnsiTheme="majorBidi" w:cstheme="majorBidi"/>
        </w:rPr>
        <w:t xml:space="preserve">for concentric growth, respectively. </w:t>
      </w:r>
      <w:proofErr w:type="spellStart"/>
      <w:r w:rsidR="00017E48">
        <w:rPr>
          <w:rFonts w:asciiTheme="majorBidi" w:hAnsiTheme="majorBidi" w:cstheme="majorBidi"/>
        </w:rPr>
        <w:t>S</w:t>
      </w:r>
      <w:r w:rsidR="00017E48">
        <w:rPr>
          <w:rFonts w:asciiTheme="majorBidi" w:hAnsiTheme="majorBidi" w:cstheme="majorBidi"/>
          <w:vertAlign w:val="subscript"/>
        </w:rPr>
        <w:t>ecc</w:t>
      </w:r>
      <w:proofErr w:type="spellEnd"/>
      <w:r w:rsidR="00017E48">
        <w:rPr>
          <w:rFonts w:asciiTheme="majorBidi" w:hAnsiTheme="majorBidi" w:cstheme="majorBidi"/>
        </w:rPr>
        <w:t xml:space="preserve">, </w:t>
      </w:r>
      <w:proofErr w:type="spellStart"/>
      <w:proofErr w:type="gramStart"/>
      <w:r w:rsidR="00017E48">
        <w:rPr>
          <w:rFonts w:asciiTheme="majorBidi" w:hAnsiTheme="majorBidi" w:cstheme="majorBidi"/>
        </w:rPr>
        <w:t>S</w:t>
      </w:r>
      <w:r w:rsidR="00017E48">
        <w:rPr>
          <w:rFonts w:asciiTheme="majorBidi" w:hAnsiTheme="majorBidi" w:cstheme="majorBidi"/>
          <w:vertAlign w:val="subscript"/>
        </w:rPr>
        <w:t>ecc,set</w:t>
      </w:r>
      <w:proofErr w:type="spellEnd"/>
      <w:proofErr w:type="gramEnd"/>
      <w:r w:rsidR="00017E48">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a,ecc</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c,ecc</w:t>
      </w:r>
      <w:proofErr w:type="spellEnd"/>
      <w:r w:rsidR="00017E48">
        <w:rPr>
          <w:rFonts w:asciiTheme="majorBidi" w:hAnsiTheme="majorBidi" w:cstheme="majorBidi"/>
        </w:rPr>
        <w:t xml:space="preserve"> refer to the </w:t>
      </w:r>
      <w:r w:rsidR="008A7C15">
        <w:rPr>
          <w:rFonts w:asciiTheme="majorBidi" w:hAnsiTheme="majorBidi" w:cstheme="majorBidi"/>
        </w:rPr>
        <w:t>stimulus</w:t>
      </w:r>
      <w:r w:rsidR="00017E48">
        <w:rPr>
          <w:rFonts w:asciiTheme="majorBidi" w:hAnsiTheme="majorBidi" w:cstheme="majorBidi"/>
        </w:rPr>
        <w:t xml:space="preserve"> signal, setpoint,</w:t>
      </w:r>
      <w:r w:rsidR="00017E48" w:rsidRPr="00017E48">
        <w:rPr>
          <w:rFonts w:asciiTheme="majorBidi" w:hAnsiTheme="majorBidi" w:cstheme="majorBidi"/>
        </w:rPr>
        <w:t xml:space="preserve"> </w:t>
      </w:r>
      <w:r w:rsidR="00017E48">
        <w:rPr>
          <w:rFonts w:asciiTheme="majorBidi" w:hAnsiTheme="majorBidi" w:cstheme="majorBidi"/>
        </w:rPr>
        <w:t>normalized growth signal, and control signal for eccentric growth, respectively.</w:t>
      </w:r>
      <w:r w:rsidR="00590890">
        <w:rPr>
          <w:rFonts w:asciiTheme="majorBidi" w:hAnsiTheme="majorBidi" w:cstheme="majorBidi"/>
        </w:rPr>
        <w:t xml:space="preserve"> </w:t>
      </w:r>
      <w:r w:rsidR="00E87EC6">
        <w:rPr>
          <w:rFonts w:asciiTheme="majorBidi" w:hAnsiTheme="majorBidi" w:cstheme="majorBidi"/>
        </w:rPr>
        <w:t xml:space="preserve">The initial transition in all panels is due to </w:t>
      </w:r>
      <w:r w:rsidR="00F36A07">
        <w:rPr>
          <w:rFonts w:asciiTheme="majorBidi" w:hAnsiTheme="majorBidi" w:cstheme="majorBidi"/>
        </w:rPr>
        <w:t xml:space="preserve">baroreflex control of arterial pressure towards </w:t>
      </w:r>
      <w:r w:rsidR="0077679B">
        <w:rPr>
          <w:rFonts w:asciiTheme="majorBidi" w:hAnsiTheme="majorBidi" w:cstheme="majorBidi"/>
        </w:rPr>
        <w:t xml:space="preserve">the </w:t>
      </w:r>
      <w:r w:rsidR="00F36A07">
        <w:rPr>
          <w:rFonts w:asciiTheme="majorBidi" w:hAnsiTheme="majorBidi" w:cstheme="majorBidi"/>
        </w:rPr>
        <w:t>setpoint of 90 mmHg (Figure S</w:t>
      </w:r>
      <w:r w:rsidR="000F4B4D">
        <w:rPr>
          <w:rFonts w:asciiTheme="majorBidi" w:hAnsiTheme="majorBidi" w:cstheme="majorBidi"/>
        </w:rPr>
        <w:fldChar w:fldCharType="begin"/>
      </w:r>
      <w:r w:rsidR="000F4B4D">
        <w:rPr>
          <w:rFonts w:asciiTheme="majorBidi" w:hAnsiTheme="majorBidi" w:cstheme="majorBidi"/>
        </w:rPr>
        <w:instrText xml:space="preserve"> seq sfigure fig</w:instrText>
      </w:r>
      <w:r w:rsidR="00E15940">
        <w:rPr>
          <w:rFonts w:asciiTheme="majorBidi" w:hAnsiTheme="majorBidi" w:cstheme="majorBidi"/>
        </w:rPr>
        <w:instrText>s1</w:instrText>
      </w:r>
      <w:r w:rsidR="000F4B4D">
        <w:rPr>
          <w:rFonts w:asciiTheme="majorBidi" w:hAnsiTheme="majorBidi" w:cstheme="majorBidi"/>
        </w:rPr>
        <w:instrText xml:space="preserve"> </w:instrText>
      </w:r>
      <w:r w:rsidR="000F4B4D">
        <w:rPr>
          <w:rFonts w:asciiTheme="majorBidi" w:hAnsiTheme="majorBidi" w:cstheme="majorBidi"/>
        </w:rPr>
        <w:fldChar w:fldCharType="separate"/>
      </w:r>
      <w:r w:rsidR="00A15D39">
        <w:rPr>
          <w:rFonts w:asciiTheme="majorBidi" w:hAnsiTheme="majorBidi" w:cstheme="majorBidi"/>
          <w:noProof/>
        </w:rPr>
        <w:t>1</w:t>
      </w:r>
      <w:r w:rsidR="000F4B4D">
        <w:rPr>
          <w:rFonts w:asciiTheme="majorBidi" w:hAnsiTheme="majorBidi" w:cstheme="majorBidi"/>
        </w:rPr>
        <w:fldChar w:fldCharType="end"/>
      </w:r>
      <w:r w:rsidR="00E15940">
        <w:rPr>
          <w:rFonts w:asciiTheme="majorBidi" w:hAnsiTheme="majorBidi" w:cstheme="majorBidi"/>
        </w:rPr>
        <w:t>).</w:t>
      </w:r>
      <w:r w:rsidR="00E87EC6">
        <w:rPr>
          <w:rFonts w:asciiTheme="majorBidi" w:hAnsiTheme="majorBidi" w:cstheme="majorBidi"/>
        </w:rPr>
        <w:t xml:space="preserve"> </w:t>
      </w:r>
      <w:r w:rsidR="006A0B86" w:rsidRPr="00B95524">
        <w:rPr>
          <w:rFonts w:asciiTheme="majorBidi" w:hAnsiTheme="majorBidi" w:cstheme="majorBidi"/>
        </w:rPr>
        <w:t>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w:t>
      </w:r>
      <w:r w:rsidR="00043ABA">
        <w:rPr>
          <w:rFonts w:asciiTheme="majorBidi" w:hAnsiTheme="majorBidi" w:cstheme="majorBidi"/>
        </w:rPr>
        <w:t xml:space="preserve">steady state using default parameters. </w:t>
      </w:r>
      <w:r w:rsidR="00891AC8">
        <w:rPr>
          <w:rFonts w:asciiTheme="majorBidi" w:hAnsiTheme="majorBidi" w:cstheme="majorBidi"/>
        </w:rPr>
        <w:t>The</w:t>
      </w:r>
      <w:r w:rsidR="0077418E">
        <w:rPr>
          <w:rFonts w:asciiTheme="majorBidi" w:hAnsiTheme="majorBidi" w:cstheme="majorBidi"/>
        </w:rPr>
        <w:t xml:space="preserve"> </w:t>
      </w:r>
      <w:r w:rsidR="00067140">
        <w:rPr>
          <w:rFonts w:asciiTheme="majorBidi" w:hAnsiTheme="majorBidi" w:cstheme="majorBidi"/>
        </w:rPr>
        <w:t xml:space="preserve">system was </w:t>
      </w:r>
      <w:r w:rsidR="00A02374">
        <w:rPr>
          <w:rFonts w:asciiTheme="majorBidi" w:hAnsiTheme="majorBidi" w:cstheme="majorBidi"/>
        </w:rPr>
        <w:t>gradually perturbed from 300 s to 400 s (second and third vertical dashed lines)</w:t>
      </w:r>
      <w:r w:rsidR="00FA5CAB">
        <w:rPr>
          <w:rFonts w:asciiTheme="majorBidi" w:hAnsiTheme="majorBidi" w:cstheme="majorBidi"/>
        </w:rPr>
        <w:t xml:space="preserve"> by increasing </w:t>
      </w:r>
      <w:proofErr w:type="spellStart"/>
      <w:r w:rsidR="00FA5CAB">
        <w:rPr>
          <w:rFonts w:asciiTheme="majorBidi" w:hAnsiTheme="majorBidi" w:cstheme="majorBidi"/>
        </w:rPr>
        <w:t>R</w:t>
      </w:r>
      <w:r w:rsidR="00FA5CAB">
        <w:rPr>
          <w:rFonts w:asciiTheme="majorBidi" w:hAnsiTheme="majorBidi" w:cstheme="majorBidi"/>
          <w:vertAlign w:val="subscript"/>
        </w:rPr>
        <w:t>aorta</w:t>
      </w:r>
      <w:proofErr w:type="spellEnd"/>
      <w:r w:rsidR="00FA5CAB">
        <w:rPr>
          <w:rFonts w:asciiTheme="majorBidi" w:hAnsiTheme="majorBidi" w:cstheme="majorBidi"/>
        </w:rPr>
        <w:t xml:space="preserve"> (</w:t>
      </w:r>
      <w:r w:rsidR="001C6C67">
        <w:rPr>
          <w:rFonts w:asciiTheme="majorBidi" w:hAnsiTheme="majorBidi" w:cstheme="majorBidi"/>
        </w:rPr>
        <w:t>top</w:t>
      </w:r>
      <w:r w:rsidR="00FA5CAB">
        <w:rPr>
          <w:rFonts w:asciiTheme="majorBidi" w:hAnsiTheme="majorBidi" w:cstheme="majorBidi"/>
        </w:rPr>
        <w:t xml:space="preserve"> panel in the righ</w:t>
      </w:r>
      <w:r w:rsidR="001C6C67">
        <w:rPr>
          <w:rFonts w:asciiTheme="majorBidi" w:hAnsiTheme="majorBidi" w:cstheme="majorBidi"/>
        </w:rPr>
        <w:t>t-hand column)</w:t>
      </w:r>
      <w:r w:rsidR="00210BCE">
        <w:rPr>
          <w:rFonts w:asciiTheme="majorBidi" w:hAnsiTheme="majorBidi" w:cstheme="majorBidi"/>
        </w:rPr>
        <w:t xml:space="preserve"> </w:t>
      </w:r>
      <w:r w:rsidR="008938BC">
        <w:rPr>
          <w:rFonts w:asciiTheme="majorBidi" w:hAnsiTheme="majorBidi" w:cstheme="majorBidi"/>
        </w:rPr>
        <w:t>by 500%.</w:t>
      </w:r>
    </w:p>
    <w:p w14:paraId="14AFC685" w14:textId="7DAC77F6" w:rsidR="00590890" w:rsidRDefault="00590890">
      <w:pPr>
        <w:rPr>
          <w:rFonts w:asciiTheme="majorBidi" w:hAnsiTheme="majorBidi" w:cstheme="majorBidi"/>
        </w:rPr>
      </w:pPr>
    </w:p>
    <w:p w14:paraId="70AA641D" w14:textId="31EA9035" w:rsidR="00590890" w:rsidRDefault="00590890" w:rsidP="00590890">
      <w:pPr>
        <w:rPr>
          <w:rFonts w:asciiTheme="majorBidi" w:hAnsiTheme="majorBidi" w:cstheme="majorBidi"/>
        </w:rPr>
      </w:pPr>
      <w:r>
        <w:rPr>
          <w:rFonts w:asciiTheme="majorBidi" w:hAnsiTheme="majorBidi" w:cstheme="majorBidi"/>
        </w:rPr>
        <w:br w:type="page"/>
      </w:r>
    </w:p>
    <w:p w14:paraId="0EDF2519" w14:textId="05793A21" w:rsidR="00C849C9" w:rsidRDefault="00C849C9">
      <w:pPr>
        <w:rPr>
          <w:rFonts w:asciiTheme="majorBidi" w:hAnsiTheme="majorBidi" w:cstheme="majorBidi"/>
        </w:rPr>
      </w:pPr>
    </w:p>
    <w:p w14:paraId="2273DA02" w14:textId="28DF36F9" w:rsidR="00C849C9" w:rsidRPr="00B95524" w:rsidRDefault="00C849C9" w:rsidP="00C849C9">
      <w:pPr>
        <w:pStyle w:val="Heading2"/>
        <w:spacing w:line="240" w:lineRule="auto"/>
        <w:rPr>
          <w:rFonts w:asciiTheme="majorBidi" w:hAnsiTheme="majorBidi" w:cstheme="majorBidi"/>
        </w:rPr>
      </w:pPr>
      <w:r>
        <w:rPr>
          <w:rFonts w:asciiTheme="majorBidi" w:hAnsiTheme="majorBidi" w:cstheme="majorBidi"/>
        </w:rPr>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Pr="00B95524">
        <w:rPr>
          <w:rFonts w:asciiTheme="majorBidi" w:hAnsiTheme="majorBidi" w:cstheme="majorBidi"/>
        </w:rPr>
        <w:t xml:space="preserve">to aortic </w:t>
      </w:r>
      <w:r w:rsidR="004457C8">
        <w:rPr>
          <w:rFonts w:asciiTheme="majorBidi" w:hAnsiTheme="majorBidi" w:cstheme="majorBidi"/>
        </w:rPr>
        <w:t>insufficiency</w:t>
      </w:r>
      <w:r w:rsidR="004457C8" w:rsidRPr="00B95524">
        <w:rPr>
          <w:rFonts w:asciiTheme="majorBidi" w:hAnsiTheme="majorBidi" w:cstheme="majorBidi"/>
        </w:rPr>
        <w:t xml:space="preserve"> </w:t>
      </w:r>
    </w:p>
    <w:p w14:paraId="0B0D64AF" w14:textId="0AB1507B" w:rsidR="00A855EE" w:rsidRDefault="00C849C9" w:rsidP="00097FAC">
      <w:pPr>
        <w:spacing w:line="240" w:lineRule="auto"/>
        <w:jc w:val="both"/>
        <w:rPr>
          <w:rFonts w:asciiTheme="majorBidi" w:hAnsiTheme="majorBidi" w:cstheme="majorBidi"/>
        </w:rPr>
      </w:pPr>
      <w:r w:rsidRPr="00B95524">
        <w:rPr>
          <w:rFonts w:asciiTheme="majorBidi" w:hAnsiTheme="majorBidi" w:cstheme="majorBidi"/>
        </w:rPr>
        <w:t>Fig</w:t>
      </w:r>
      <w:r w:rsidR="00D83000">
        <w:rPr>
          <w:rFonts w:asciiTheme="majorBidi" w:hAnsiTheme="majorBidi" w:cstheme="majorBidi"/>
        </w:rPr>
        <w:t>ure</w:t>
      </w:r>
      <w:r w:rsidRPr="00B95524">
        <w:rPr>
          <w:rFonts w:asciiTheme="majorBidi" w:hAnsiTheme="majorBidi" w:cstheme="majorBidi"/>
        </w:rPr>
        <w:t xml:space="preserve"> </w:t>
      </w:r>
      <w:r w:rsidR="000313AE">
        <w:rPr>
          <w:rFonts w:asciiTheme="majorBidi" w:hAnsiTheme="majorBidi" w:cstheme="majorBidi"/>
        </w:rPr>
        <w:fldChar w:fldCharType="begin"/>
      </w:r>
      <w:r w:rsidR="000313AE">
        <w:rPr>
          <w:rFonts w:asciiTheme="majorBidi" w:hAnsiTheme="majorBidi" w:cstheme="majorBidi"/>
        </w:rPr>
        <w:instrText xml:space="preserve"> seq figure fig3 </w:instrText>
      </w:r>
      <w:r w:rsidR="000313AE">
        <w:rPr>
          <w:rFonts w:asciiTheme="majorBidi" w:hAnsiTheme="majorBidi" w:cstheme="majorBidi"/>
        </w:rPr>
        <w:fldChar w:fldCharType="separate"/>
      </w:r>
      <w:r w:rsidR="00A15D39">
        <w:rPr>
          <w:rFonts w:asciiTheme="majorBidi" w:hAnsiTheme="majorBidi" w:cstheme="majorBidi"/>
          <w:noProof/>
        </w:rPr>
        <w:t>3</w:t>
      </w:r>
      <w:r w:rsidR="000313AE">
        <w:rPr>
          <w:rFonts w:asciiTheme="majorBidi" w:hAnsiTheme="majorBidi" w:cstheme="majorBidi"/>
        </w:rPr>
        <w:fldChar w:fldCharType="end"/>
      </w:r>
      <w:r w:rsidRPr="00B95524">
        <w:rPr>
          <w:rFonts w:asciiTheme="majorBidi" w:hAnsiTheme="majorBidi" w:cstheme="majorBidi"/>
        </w:rPr>
        <w:t xml:space="preserve"> shows a</w:t>
      </w:r>
      <w:r>
        <w:rPr>
          <w:rFonts w:asciiTheme="majorBidi" w:hAnsiTheme="majorBidi" w:cstheme="majorBidi"/>
        </w:rPr>
        <w:t>n example</w:t>
      </w:r>
      <w:r w:rsidR="00B73397">
        <w:rPr>
          <w:rFonts w:asciiTheme="majorBidi" w:hAnsiTheme="majorBidi" w:cstheme="majorBidi"/>
        </w:rPr>
        <w:t xml:space="preserve"> </w:t>
      </w:r>
      <w:r>
        <w:rPr>
          <w:rFonts w:asciiTheme="majorBidi" w:hAnsiTheme="majorBidi" w:cstheme="majorBidi"/>
        </w:rPr>
        <w:t xml:space="preserve">of </w:t>
      </w:r>
      <w:r w:rsidR="005448FF">
        <w:rPr>
          <w:rFonts w:asciiTheme="majorBidi" w:hAnsiTheme="majorBidi" w:cstheme="majorBidi"/>
        </w:rPr>
        <w:t xml:space="preserve">the results for the </w:t>
      </w:r>
      <w:r>
        <w:rPr>
          <w:rFonts w:asciiTheme="majorBidi" w:hAnsiTheme="majorBidi" w:cstheme="majorBidi"/>
        </w:rPr>
        <w:t xml:space="preserve">aortic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rPr>
        <w:t>condition.</w:t>
      </w:r>
      <w:r w:rsidR="00097FAC">
        <w:rPr>
          <w:rFonts w:asciiTheme="majorBidi" w:hAnsiTheme="majorBidi" w:cstheme="majorBidi"/>
        </w:rPr>
        <w:t xml:space="preserve"> </w:t>
      </w:r>
      <w:r w:rsidR="002753BC">
        <w:rPr>
          <w:rFonts w:asciiTheme="majorBidi" w:hAnsiTheme="majorBidi" w:cstheme="majorBidi"/>
        </w:rPr>
        <w:t xml:space="preserve">The simulation was </w:t>
      </w:r>
      <w:r w:rsidR="0075090F">
        <w:rPr>
          <w:rFonts w:asciiTheme="majorBidi" w:hAnsiTheme="majorBidi" w:cstheme="majorBidi"/>
        </w:rPr>
        <w:t xml:space="preserve">performed </w:t>
      </w:r>
      <w:r w:rsidR="00656276">
        <w:rPr>
          <w:rFonts w:asciiTheme="majorBidi" w:hAnsiTheme="majorBidi" w:cstheme="majorBidi"/>
        </w:rPr>
        <w:t xml:space="preserve">similar to the one shown in Figure </w:t>
      </w:r>
      <w:r w:rsidR="00656276">
        <w:rPr>
          <w:rFonts w:asciiTheme="majorBidi" w:hAnsiTheme="majorBidi" w:cstheme="majorBidi"/>
        </w:rPr>
        <w:fldChar w:fldCharType="begin"/>
      </w:r>
      <w:r w:rsidR="00656276">
        <w:rPr>
          <w:rFonts w:asciiTheme="majorBidi" w:hAnsiTheme="majorBidi" w:cstheme="majorBidi"/>
        </w:rPr>
        <w:instrText xml:space="preserve"> seq figure fig2 </w:instrText>
      </w:r>
      <w:r w:rsidR="00656276">
        <w:rPr>
          <w:rFonts w:asciiTheme="majorBidi" w:hAnsiTheme="majorBidi" w:cstheme="majorBidi"/>
        </w:rPr>
        <w:fldChar w:fldCharType="separate"/>
      </w:r>
      <w:r w:rsidR="00A15D39">
        <w:rPr>
          <w:rFonts w:asciiTheme="majorBidi" w:hAnsiTheme="majorBidi" w:cstheme="majorBidi"/>
          <w:noProof/>
        </w:rPr>
        <w:t>2</w:t>
      </w:r>
      <w:r w:rsidR="00656276">
        <w:rPr>
          <w:rFonts w:asciiTheme="majorBidi" w:hAnsiTheme="majorBidi" w:cstheme="majorBidi"/>
        </w:rPr>
        <w:fldChar w:fldCharType="end"/>
      </w:r>
      <w:r w:rsidR="00656276">
        <w:rPr>
          <w:rFonts w:asciiTheme="majorBidi" w:hAnsiTheme="majorBidi" w:cstheme="majorBidi"/>
        </w:rPr>
        <w:t xml:space="preserve">, </w:t>
      </w:r>
      <w:r w:rsidR="00A855EE">
        <w:rPr>
          <w:rFonts w:asciiTheme="majorBidi" w:hAnsiTheme="majorBidi" w:cstheme="majorBidi"/>
        </w:rPr>
        <w:t xml:space="preserve">but instead of changing </w:t>
      </w:r>
      <w:proofErr w:type="spellStart"/>
      <w:r w:rsidR="00A855EE">
        <w:rPr>
          <w:rFonts w:asciiTheme="majorBidi" w:hAnsiTheme="majorBidi" w:cstheme="majorBidi"/>
        </w:rPr>
        <w:t>R</w:t>
      </w:r>
      <w:r w:rsidR="00A855EE">
        <w:rPr>
          <w:rFonts w:asciiTheme="majorBidi" w:hAnsiTheme="majorBidi" w:cstheme="majorBidi"/>
          <w:vertAlign w:val="subscript"/>
        </w:rPr>
        <w:t>aorta</w:t>
      </w:r>
      <w:proofErr w:type="spellEnd"/>
      <w:r w:rsidR="00A855EE">
        <w:rPr>
          <w:rFonts w:asciiTheme="majorBidi" w:hAnsiTheme="majorBidi" w:cstheme="majorBidi"/>
        </w:rPr>
        <w:t>,</w:t>
      </w:r>
      <w:r w:rsidR="00656276">
        <w:rPr>
          <w:rFonts w:asciiTheme="majorBidi" w:hAnsiTheme="majorBidi" w:cstheme="majorBidi"/>
        </w:rPr>
        <w:t xml:space="preserve"> </w:t>
      </w:r>
      <w:commentRangeStart w:id="159"/>
      <w:proofErr w:type="spellStart"/>
      <w:r w:rsidR="00406492" w:rsidRPr="00B95524">
        <w:rPr>
          <w:rFonts w:asciiTheme="majorBidi" w:hAnsiTheme="majorBidi" w:cstheme="majorBidi"/>
        </w:rPr>
        <w:t>G</w:t>
      </w:r>
      <w:r w:rsidR="00406492" w:rsidRPr="00B95524">
        <w:rPr>
          <w:rFonts w:asciiTheme="majorBidi" w:hAnsiTheme="majorBidi" w:cstheme="majorBidi"/>
          <w:vertAlign w:val="subscript"/>
        </w:rPr>
        <w:t>aorta</w:t>
      </w:r>
      <w:proofErr w:type="spellEnd"/>
      <w:r w:rsidR="00406492" w:rsidRPr="00B95524">
        <w:rPr>
          <w:rFonts w:asciiTheme="majorBidi" w:hAnsiTheme="majorBidi" w:cstheme="majorBidi"/>
        </w:rPr>
        <w:t xml:space="preserve"> </w:t>
      </w:r>
      <w:commentRangeEnd w:id="159"/>
      <w:r w:rsidR="00406492">
        <w:rPr>
          <w:rStyle w:val="CommentReference"/>
        </w:rPr>
        <w:commentReference w:id="159"/>
      </w:r>
      <w:r w:rsidR="002B4416">
        <w:rPr>
          <w:rFonts w:asciiTheme="majorBidi" w:hAnsiTheme="majorBidi" w:cstheme="majorBidi"/>
        </w:rPr>
        <w:t xml:space="preserve">in equation </w:t>
      </w:r>
      <w:r w:rsidR="002B4416">
        <w:rPr>
          <w:rFonts w:asciiTheme="majorBidi" w:hAnsiTheme="majorBidi" w:cstheme="majorBidi"/>
        </w:rPr>
        <w:fldChar w:fldCharType="begin"/>
      </w:r>
      <w:r w:rsidR="002B4416">
        <w:rPr>
          <w:rFonts w:asciiTheme="majorBidi" w:hAnsiTheme="majorBidi" w:cstheme="majorBidi"/>
        </w:rPr>
        <w:instrText xml:space="preserve"> GOTOBUTTON ZEqnNum316125  \* MERGEFORMAT </w:instrText>
      </w:r>
      <w:r w:rsidR="002B4416">
        <w:rPr>
          <w:rFonts w:asciiTheme="majorBidi" w:hAnsiTheme="majorBidi" w:cstheme="majorBidi"/>
        </w:rPr>
        <w:fldChar w:fldCharType="begin"/>
      </w:r>
      <w:r w:rsidR="002B4416">
        <w:rPr>
          <w:rFonts w:asciiTheme="majorBidi" w:hAnsiTheme="majorBidi" w:cstheme="majorBidi"/>
        </w:rPr>
        <w:instrText xml:space="preserve"> REF ZEqnNum316125 \* Charformat \! \* MERGEFORMAT </w:instrText>
      </w:r>
      <w:r w:rsidR="002B4416">
        <w:rPr>
          <w:rFonts w:asciiTheme="majorBidi" w:hAnsiTheme="majorBidi" w:cstheme="majorBidi"/>
        </w:rPr>
        <w:fldChar w:fldCharType="separate"/>
      </w:r>
      <w:r w:rsidR="00A15D39" w:rsidRPr="00C152C1">
        <w:rPr>
          <w:rFonts w:asciiTheme="majorBidi" w:hAnsiTheme="majorBidi" w:cstheme="majorBidi"/>
        </w:rPr>
        <w:instrText>(7)</w:instrText>
      </w:r>
      <w:r w:rsidR="002B4416">
        <w:rPr>
          <w:rFonts w:asciiTheme="majorBidi" w:hAnsiTheme="majorBidi" w:cstheme="majorBidi"/>
        </w:rPr>
        <w:fldChar w:fldCharType="end"/>
      </w:r>
      <w:r w:rsidR="002B4416">
        <w:rPr>
          <w:rFonts w:asciiTheme="majorBidi" w:hAnsiTheme="majorBidi" w:cstheme="majorBidi"/>
        </w:rPr>
        <w:fldChar w:fldCharType="end"/>
      </w:r>
      <w:r w:rsidR="0022626B">
        <w:rPr>
          <w:rFonts w:asciiTheme="majorBidi" w:hAnsiTheme="majorBidi" w:cstheme="majorBidi"/>
        </w:rPr>
        <w:t xml:space="preserve"> was </w:t>
      </w:r>
      <w:r w:rsidR="00A855EE">
        <w:rPr>
          <w:rFonts w:asciiTheme="majorBidi" w:hAnsiTheme="majorBidi" w:cstheme="majorBidi"/>
        </w:rPr>
        <w:t>increased from 0 to 1e-3 ([mmHg s]</w:t>
      </w:r>
      <w:r w:rsidR="00A855EE">
        <w:rPr>
          <w:rFonts w:asciiTheme="majorBidi" w:hAnsiTheme="majorBidi" w:cstheme="majorBidi"/>
          <w:vertAlign w:val="superscript"/>
        </w:rPr>
        <w:t>-1</w:t>
      </w:r>
      <w:r w:rsidR="00A855EE">
        <w:rPr>
          <w:rFonts w:asciiTheme="majorBidi" w:hAnsiTheme="majorBidi" w:cstheme="majorBidi"/>
        </w:rPr>
        <w:t xml:space="preserve"> </w:t>
      </w:r>
      <w:r w:rsidR="00A855EE" w:rsidRPr="00B60D8A">
        <w:rPr>
          <w:rFonts w:asciiTheme="majorBidi" w:hAnsiTheme="majorBidi" w:cstheme="majorBidi"/>
        </w:rPr>
        <w:t>L</w:t>
      </w:r>
      <w:r w:rsidR="00A855EE">
        <w:rPr>
          <w:rFonts w:asciiTheme="majorBidi" w:hAnsiTheme="majorBidi" w:cstheme="majorBidi"/>
        </w:rPr>
        <w:t xml:space="preserve">) to </w:t>
      </w:r>
      <w:r w:rsidR="00964F2B">
        <w:rPr>
          <w:rFonts w:asciiTheme="majorBidi" w:hAnsiTheme="majorBidi" w:cstheme="majorBidi"/>
        </w:rPr>
        <w:t>develop</w:t>
      </w:r>
      <w:r w:rsidR="00A855EE">
        <w:rPr>
          <w:rFonts w:asciiTheme="majorBidi" w:hAnsiTheme="majorBidi" w:cstheme="majorBidi"/>
        </w:rPr>
        <w:t xml:space="preserve"> a</w:t>
      </w:r>
      <w:r w:rsidR="004B3C3A">
        <w:rPr>
          <w:rFonts w:asciiTheme="majorBidi" w:hAnsiTheme="majorBidi" w:cstheme="majorBidi"/>
        </w:rPr>
        <w:t xml:space="preserve">n insufficient aortic valve with </w:t>
      </w:r>
      <w:r w:rsidR="001765F4">
        <w:rPr>
          <w:rFonts w:asciiTheme="majorBidi" w:hAnsiTheme="majorBidi" w:cstheme="majorBidi"/>
        </w:rPr>
        <w:t>a</w:t>
      </w:r>
      <w:r w:rsidR="00A855EE">
        <w:rPr>
          <w:rFonts w:asciiTheme="majorBidi" w:hAnsiTheme="majorBidi" w:cstheme="majorBidi"/>
        </w:rPr>
        <w:t xml:space="preserve"> regurgitant volume of ~40 (ml beat</w:t>
      </w:r>
      <w:r w:rsidR="00A855EE">
        <w:rPr>
          <w:rFonts w:asciiTheme="majorBidi" w:hAnsiTheme="majorBidi" w:cstheme="majorBidi"/>
          <w:vertAlign w:val="superscript"/>
        </w:rPr>
        <w:t>-1</w:t>
      </w:r>
      <w:r w:rsidR="00A855EE">
        <w:rPr>
          <w:rFonts w:asciiTheme="majorBidi" w:hAnsiTheme="majorBidi" w:cstheme="majorBidi"/>
        </w:rPr>
        <w:t>) (Table</w:t>
      </w:r>
      <w:r w:rsidR="00AD35CE">
        <w:rPr>
          <w:rFonts w:asciiTheme="majorBidi" w:hAnsiTheme="majorBidi" w:cstheme="majorBidi"/>
        </w:rPr>
        <w:t xml:space="preserve"> </w:t>
      </w:r>
      <w:r w:rsidR="00AD35CE">
        <w:rPr>
          <w:rFonts w:asciiTheme="majorBidi" w:hAnsiTheme="majorBidi" w:cstheme="majorBidi"/>
        </w:rPr>
        <w:fldChar w:fldCharType="begin"/>
      </w:r>
      <w:r w:rsidR="00AD35CE">
        <w:rPr>
          <w:rFonts w:asciiTheme="majorBidi" w:hAnsiTheme="majorBidi" w:cstheme="majorBidi"/>
        </w:rPr>
        <w:instrText xml:space="preserve"> seq table table3 </w:instrText>
      </w:r>
      <w:r w:rsidR="00AD35CE">
        <w:rPr>
          <w:rFonts w:asciiTheme="majorBidi" w:hAnsiTheme="majorBidi" w:cstheme="majorBidi"/>
        </w:rPr>
        <w:fldChar w:fldCharType="separate"/>
      </w:r>
      <w:r w:rsidR="00A15D39">
        <w:rPr>
          <w:rFonts w:asciiTheme="majorBidi" w:hAnsiTheme="majorBidi" w:cstheme="majorBidi"/>
          <w:noProof/>
        </w:rPr>
        <w:t>3</w:t>
      </w:r>
      <w:r w:rsidR="00AD35CE">
        <w:rPr>
          <w:rFonts w:asciiTheme="majorBidi" w:hAnsiTheme="majorBidi" w:cstheme="majorBidi"/>
        </w:rPr>
        <w:fldChar w:fldCharType="end"/>
      </w:r>
      <w:r w:rsidR="00A855EE">
        <w:rPr>
          <w:rFonts w:asciiTheme="majorBidi" w:hAnsiTheme="majorBidi" w:cstheme="majorBidi"/>
        </w:rPr>
        <w:t>).</w:t>
      </w:r>
      <w:r w:rsidR="000406EA">
        <w:rPr>
          <w:rFonts w:asciiTheme="majorBidi" w:hAnsiTheme="majorBidi" w:cstheme="majorBidi"/>
        </w:rPr>
        <w:t xml:space="preserve"> </w:t>
      </w:r>
    </w:p>
    <w:p w14:paraId="6E992B75" w14:textId="56605E7A" w:rsidR="00D64B47" w:rsidRDefault="0026037A" w:rsidP="00EE361E">
      <w:pPr>
        <w:spacing w:line="240" w:lineRule="auto"/>
        <w:ind w:firstLine="720"/>
        <w:jc w:val="both"/>
        <w:rPr>
          <w:rFonts w:asciiTheme="majorBidi" w:hAnsiTheme="majorBidi" w:cstheme="majorBidi"/>
        </w:rPr>
      </w:pPr>
      <w:r w:rsidRPr="0026037A">
        <w:rPr>
          <w:rFonts w:asciiTheme="majorBidi" w:hAnsiTheme="majorBidi" w:cstheme="majorBidi"/>
        </w:rPr>
        <w:t xml:space="preserve">In response to </w:t>
      </w:r>
      <w:r w:rsidR="0098525F">
        <w:rPr>
          <w:rFonts w:asciiTheme="majorBidi" w:hAnsiTheme="majorBidi" w:cstheme="majorBidi"/>
        </w:rPr>
        <w:t xml:space="preserve">the induced insufficiency in the </w:t>
      </w:r>
      <w:r w:rsidRPr="0026037A">
        <w:rPr>
          <w:rFonts w:asciiTheme="majorBidi" w:hAnsiTheme="majorBidi" w:cstheme="majorBidi"/>
        </w:rPr>
        <w:t xml:space="preserve">aortic valve, the initial rise in </w:t>
      </w:r>
      <w:r w:rsidR="008A7C15">
        <w:rPr>
          <w:rFonts w:asciiTheme="majorBidi" w:hAnsiTheme="majorBidi" w:cstheme="majorBidi"/>
        </w:rPr>
        <w:t>stimuli</w:t>
      </w:r>
      <w:r w:rsidRPr="0026037A">
        <w:rPr>
          <w:rFonts w:asciiTheme="majorBidi" w:hAnsiTheme="majorBidi" w:cstheme="majorBidi"/>
        </w:rPr>
        <w:t xml:space="preserve"> signals (</w:t>
      </w:r>
      <w:proofErr w:type="spellStart"/>
      <w:r w:rsidRPr="0026037A">
        <w:rPr>
          <w:rFonts w:asciiTheme="majorBidi" w:hAnsiTheme="majorBidi" w:cstheme="majorBidi"/>
        </w:rPr>
        <w:t>S</w:t>
      </w:r>
      <w:r w:rsidRPr="00C152C1">
        <w:rPr>
          <w:rFonts w:asciiTheme="majorBidi" w:hAnsiTheme="majorBidi" w:cstheme="majorBidi"/>
          <w:vertAlign w:val="subscript"/>
        </w:rPr>
        <w:t>con</w:t>
      </w:r>
      <w:proofErr w:type="spellEnd"/>
      <w:r w:rsidRPr="0026037A">
        <w:rPr>
          <w:rFonts w:asciiTheme="majorBidi" w:hAnsiTheme="majorBidi" w:cstheme="majorBidi"/>
        </w:rPr>
        <w:t xml:space="preserve"> and </w:t>
      </w:r>
      <w:proofErr w:type="spellStart"/>
      <w:r w:rsidRPr="0026037A">
        <w:rPr>
          <w:rFonts w:asciiTheme="majorBidi" w:hAnsiTheme="majorBidi" w:cstheme="majorBidi"/>
        </w:rPr>
        <w:t>S</w:t>
      </w:r>
      <w:r w:rsidRPr="00C152C1">
        <w:rPr>
          <w:rFonts w:asciiTheme="majorBidi" w:hAnsiTheme="majorBidi" w:cstheme="majorBidi"/>
          <w:vertAlign w:val="subscript"/>
        </w:rPr>
        <w:t>ecc</w:t>
      </w:r>
      <w:proofErr w:type="spellEnd"/>
      <w:r w:rsidRPr="0026037A">
        <w:rPr>
          <w:rFonts w:asciiTheme="majorBidi" w:hAnsiTheme="majorBidi" w:cstheme="majorBidi"/>
        </w:rPr>
        <w:t xml:space="preserve">) at </w:t>
      </w:r>
      <w:r w:rsidR="005448FF">
        <w:rPr>
          <w:rFonts w:asciiTheme="majorBidi" w:hAnsiTheme="majorBidi" w:cstheme="majorBidi"/>
        </w:rPr>
        <w:t xml:space="preserve">the </w:t>
      </w:r>
      <w:r w:rsidRPr="0026037A">
        <w:rPr>
          <w:rFonts w:asciiTheme="majorBidi" w:hAnsiTheme="majorBidi" w:cstheme="majorBidi"/>
        </w:rPr>
        <w:t>cell-level drove the normalized growth signals (</w:t>
      </w:r>
      <w:proofErr w:type="spellStart"/>
      <w:r w:rsidRPr="0026037A">
        <w:rPr>
          <w:rFonts w:asciiTheme="majorBidi" w:hAnsiTheme="majorBidi" w:cstheme="majorBidi"/>
        </w:rPr>
        <w:t>G</w:t>
      </w:r>
      <w:r w:rsidRPr="00C152C1">
        <w:rPr>
          <w:rFonts w:asciiTheme="majorBidi" w:hAnsiTheme="majorBidi" w:cstheme="majorBidi"/>
          <w:vertAlign w:val="subscript"/>
        </w:rPr>
        <w:t>a,con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a,ecc</w:t>
      </w:r>
      <w:proofErr w:type="spellEnd"/>
      <w:r w:rsidRPr="0026037A">
        <w:rPr>
          <w:rFonts w:asciiTheme="majorBidi" w:hAnsiTheme="majorBidi" w:cstheme="majorBidi"/>
        </w:rPr>
        <w:t xml:space="preserve">) </w:t>
      </w:r>
      <w:r w:rsidR="005448FF">
        <w:rPr>
          <w:rFonts w:asciiTheme="majorBidi" w:hAnsiTheme="majorBidi" w:cstheme="majorBidi"/>
        </w:rPr>
        <w:t xml:space="preserve">to increase, </w:t>
      </w:r>
      <w:r w:rsidRPr="0026037A">
        <w:rPr>
          <w:rFonts w:asciiTheme="majorBidi" w:hAnsiTheme="majorBidi" w:cstheme="majorBidi"/>
        </w:rPr>
        <w:t>and hence elevated the control signals (</w:t>
      </w:r>
      <w:proofErr w:type="spellStart"/>
      <w:r w:rsidRPr="0026037A">
        <w:rPr>
          <w:rFonts w:asciiTheme="majorBidi" w:hAnsiTheme="majorBidi" w:cstheme="majorBidi"/>
        </w:rPr>
        <w:t>G</w:t>
      </w:r>
      <w:r w:rsidRPr="00C152C1">
        <w:rPr>
          <w:rFonts w:asciiTheme="majorBidi" w:hAnsiTheme="majorBidi" w:cstheme="majorBidi"/>
          <w:vertAlign w:val="subscript"/>
        </w:rPr>
        <w:t>c,con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c,ecc</w:t>
      </w:r>
      <w:proofErr w:type="spellEnd"/>
      <w:r w:rsidRPr="0026037A">
        <w:rPr>
          <w:rFonts w:asciiTheme="majorBidi" w:hAnsiTheme="majorBidi" w:cstheme="majorBidi"/>
        </w:rPr>
        <w:t xml:space="preserve">). </w:t>
      </w:r>
      <w:r w:rsidR="00F54BA3">
        <w:rPr>
          <w:rFonts w:asciiTheme="majorBidi" w:hAnsiTheme="majorBidi" w:cstheme="majorBidi"/>
        </w:rPr>
        <w:t>The</w:t>
      </w:r>
      <w:r w:rsidRPr="0026037A">
        <w:rPr>
          <w:rFonts w:asciiTheme="majorBidi" w:hAnsiTheme="majorBidi" w:cstheme="majorBidi"/>
        </w:rPr>
        <w:t xml:space="preserve"> control signals were then recovered by increasing the ventricular wall volume and number of serial half-sarcomeres by ~45% and ~12%, respectively</w:t>
      </w:r>
      <w:commentRangeStart w:id="160"/>
      <w:commentRangeStart w:id="161"/>
      <w:r w:rsidR="007E41F6" w:rsidRPr="00B95524">
        <w:rPr>
          <w:rFonts w:asciiTheme="majorBidi" w:hAnsiTheme="majorBidi" w:cstheme="majorBidi"/>
        </w:rPr>
        <w:t xml:space="preserve">. </w:t>
      </w:r>
      <w:commentRangeEnd w:id="160"/>
      <w:r w:rsidR="007E41F6">
        <w:rPr>
          <w:rStyle w:val="CommentReference"/>
        </w:rPr>
        <w:commentReference w:id="160"/>
      </w:r>
      <w:commentRangeEnd w:id="161"/>
      <w:r w:rsidR="00400F11">
        <w:rPr>
          <w:rStyle w:val="CommentReference"/>
        </w:rPr>
        <w:commentReference w:id="161"/>
      </w:r>
      <w:r w:rsidR="000E431B">
        <w:rPr>
          <w:rFonts w:asciiTheme="majorBidi" w:hAnsiTheme="majorBidi" w:cstheme="majorBidi"/>
        </w:rPr>
        <w:t xml:space="preserve">At </w:t>
      </w:r>
      <w:r w:rsidR="00F54BA3">
        <w:rPr>
          <w:rFonts w:asciiTheme="majorBidi" w:hAnsiTheme="majorBidi" w:cstheme="majorBidi"/>
        </w:rPr>
        <w:t xml:space="preserve">the </w:t>
      </w:r>
      <w:r w:rsidR="000E431B">
        <w:rPr>
          <w:rFonts w:asciiTheme="majorBidi" w:hAnsiTheme="majorBidi" w:cstheme="majorBidi"/>
        </w:rPr>
        <w:t xml:space="preserve">organ-level, these changes </w:t>
      </w:r>
      <w:r w:rsidR="00F54AB2">
        <w:rPr>
          <w:rFonts w:asciiTheme="majorBidi" w:hAnsiTheme="majorBidi" w:cstheme="majorBidi"/>
        </w:rPr>
        <w:t>resulted in the</w:t>
      </w:r>
      <w:r w:rsidR="000E431B">
        <w:rPr>
          <w:rFonts w:asciiTheme="majorBidi" w:hAnsiTheme="majorBidi" w:cstheme="majorBidi"/>
        </w:rPr>
        <w:t xml:space="preserve"> </w:t>
      </w:r>
      <w:r w:rsidR="00CB130E">
        <w:rPr>
          <w:rFonts w:asciiTheme="majorBidi" w:hAnsiTheme="majorBidi" w:cstheme="majorBidi"/>
        </w:rPr>
        <w:t xml:space="preserve">dilation of </w:t>
      </w:r>
      <w:r w:rsidR="00F54BA3">
        <w:rPr>
          <w:rFonts w:asciiTheme="majorBidi" w:hAnsiTheme="majorBidi" w:cstheme="majorBidi"/>
        </w:rPr>
        <w:t xml:space="preserve">the </w:t>
      </w:r>
      <w:r w:rsidR="00CB130E">
        <w:rPr>
          <w:rFonts w:asciiTheme="majorBidi" w:hAnsiTheme="majorBidi" w:cstheme="majorBidi"/>
        </w:rPr>
        <w:t xml:space="preserve">LV cavity </w:t>
      </w:r>
      <w:r w:rsidR="00C46B15">
        <w:rPr>
          <w:rFonts w:asciiTheme="majorBidi" w:hAnsiTheme="majorBidi" w:cstheme="majorBidi"/>
        </w:rPr>
        <w:t xml:space="preserve">(~38% at end-diastole and </w:t>
      </w:r>
      <w:r w:rsidR="00A06BE9" w:rsidRPr="00B95524">
        <w:rPr>
          <w:rFonts w:asciiTheme="majorBidi" w:hAnsiTheme="majorBidi" w:cstheme="majorBidi"/>
        </w:rPr>
        <w:t>~3</w:t>
      </w:r>
      <w:r w:rsidR="00C46B15">
        <w:rPr>
          <w:rFonts w:asciiTheme="majorBidi" w:hAnsiTheme="majorBidi" w:cstheme="majorBidi"/>
        </w:rPr>
        <w:t>7</w:t>
      </w:r>
      <w:r w:rsidR="00A06BE9" w:rsidRPr="00B95524">
        <w:rPr>
          <w:rFonts w:asciiTheme="majorBidi" w:hAnsiTheme="majorBidi" w:cstheme="majorBidi"/>
        </w:rPr>
        <w:t xml:space="preserve">% </w:t>
      </w:r>
      <w:r w:rsidR="00A06BE9">
        <w:rPr>
          <w:rFonts w:asciiTheme="majorBidi" w:hAnsiTheme="majorBidi" w:cstheme="majorBidi"/>
        </w:rPr>
        <w:t xml:space="preserve">and </w:t>
      </w:r>
      <w:r w:rsidR="00A06BE9" w:rsidRPr="00B95524">
        <w:rPr>
          <w:rFonts w:asciiTheme="majorBidi" w:hAnsiTheme="majorBidi" w:cstheme="majorBidi"/>
        </w:rPr>
        <w:t>at end-systole</w:t>
      </w:r>
      <w:r w:rsidR="00C46B15">
        <w:rPr>
          <w:rFonts w:asciiTheme="majorBidi" w:hAnsiTheme="majorBidi" w:cstheme="majorBidi"/>
        </w:rPr>
        <w:t xml:space="preserve">) and </w:t>
      </w:r>
      <w:r w:rsidR="002631B2">
        <w:rPr>
          <w:rFonts w:asciiTheme="majorBidi" w:hAnsiTheme="majorBidi" w:cstheme="majorBidi"/>
        </w:rPr>
        <w:t xml:space="preserve">wall </w:t>
      </w:r>
      <w:r w:rsidR="005374B2">
        <w:rPr>
          <w:rFonts w:asciiTheme="majorBidi" w:hAnsiTheme="majorBidi" w:cstheme="majorBidi"/>
        </w:rPr>
        <w:t xml:space="preserve">hypertrophy </w:t>
      </w:r>
      <w:r w:rsidR="002631B2">
        <w:rPr>
          <w:rFonts w:asciiTheme="majorBidi" w:hAnsiTheme="majorBidi" w:cstheme="majorBidi"/>
        </w:rPr>
        <w:t>(~</w:t>
      </w:r>
      <w:r w:rsidR="0005468E">
        <w:rPr>
          <w:rFonts w:asciiTheme="majorBidi" w:hAnsiTheme="majorBidi" w:cstheme="majorBidi"/>
        </w:rPr>
        <w:t>16% at both end-systole and end-diastole).</w:t>
      </w:r>
      <w:r w:rsidR="00EE361E">
        <w:rPr>
          <w:rFonts w:asciiTheme="majorBidi" w:hAnsiTheme="majorBidi" w:cstheme="majorBidi"/>
        </w:rPr>
        <w:t xml:space="preserve"> </w:t>
      </w:r>
      <w:r w:rsidR="006E3A0B" w:rsidRPr="00B95524">
        <w:rPr>
          <w:rFonts w:asciiTheme="majorBidi" w:hAnsiTheme="majorBidi" w:cstheme="majorBidi"/>
        </w:rPr>
        <w:t xml:space="preserve">Although </w:t>
      </w:r>
      <w:r w:rsidR="006E3A0B">
        <w:rPr>
          <w:rFonts w:asciiTheme="majorBidi" w:hAnsiTheme="majorBidi" w:cstheme="majorBidi"/>
        </w:rPr>
        <w:t xml:space="preserve">the </w:t>
      </w:r>
      <w:r w:rsidR="006E3A0B" w:rsidRPr="00B95524">
        <w:rPr>
          <w:rFonts w:asciiTheme="majorBidi" w:hAnsiTheme="majorBidi" w:cstheme="majorBidi"/>
        </w:rPr>
        <w:t xml:space="preserve">baroreflex module </w:t>
      </w:r>
      <w:r w:rsidR="006E3A0B">
        <w:rPr>
          <w:rFonts w:asciiTheme="majorBidi" w:hAnsiTheme="majorBidi" w:cstheme="majorBidi"/>
        </w:rPr>
        <w:t>maintained the</w:t>
      </w:r>
      <w:r w:rsidR="006E3A0B" w:rsidRPr="00B95524">
        <w:rPr>
          <w:rFonts w:asciiTheme="majorBidi" w:hAnsiTheme="majorBidi" w:cstheme="majorBidi"/>
        </w:rPr>
        <w:t xml:space="preserve"> arterial pressure setpoint at 90 mm Hg, arterial pressure became more pulsatile and changed from ~116/61 mmHg to ~128/46 mmHg.</w:t>
      </w:r>
      <w:r w:rsidR="0019174E">
        <w:rPr>
          <w:rFonts w:asciiTheme="majorBidi" w:hAnsiTheme="majorBidi" w:cstheme="majorBidi"/>
        </w:rPr>
        <w:t xml:space="preserve"> </w:t>
      </w:r>
    </w:p>
    <w:p w14:paraId="77D01624" w14:textId="0D26A3EC" w:rsidR="006E3A0B" w:rsidRDefault="006E3A0B" w:rsidP="00097FAC">
      <w:pPr>
        <w:spacing w:line="240" w:lineRule="auto"/>
        <w:jc w:val="both"/>
        <w:rPr>
          <w:rFonts w:asciiTheme="majorBidi" w:hAnsiTheme="majorBidi" w:cstheme="majorBidi"/>
        </w:rPr>
      </w:pPr>
    </w:p>
    <w:p w14:paraId="49521473" w14:textId="77777777" w:rsidR="00154892" w:rsidRDefault="00154892" w:rsidP="00097FAC">
      <w:pPr>
        <w:spacing w:line="240" w:lineRule="auto"/>
        <w:jc w:val="both"/>
        <w:rPr>
          <w:rFonts w:asciiTheme="majorBidi" w:hAnsiTheme="majorBidi" w:cstheme="majorBidi"/>
        </w:rPr>
      </w:pPr>
    </w:p>
    <w:p w14:paraId="58AB31C5" w14:textId="77777777" w:rsidR="00C849C9" w:rsidRPr="00B95524" w:rsidRDefault="00C849C9" w:rsidP="00C849C9">
      <w:pPr>
        <w:spacing w:after="200" w:line="240" w:lineRule="auto"/>
        <w:rPr>
          <w:rFonts w:asciiTheme="majorBidi" w:hAnsiTheme="majorBidi" w:cstheme="majorBidi"/>
        </w:rPr>
      </w:pPr>
      <w:r w:rsidRPr="00B95524">
        <w:rPr>
          <w:rFonts w:asciiTheme="majorBidi" w:hAnsiTheme="majorBidi" w:cstheme="majorBidi"/>
        </w:rPr>
        <w:br w:type="page"/>
      </w:r>
    </w:p>
    <w:p w14:paraId="3AA137DF" w14:textId="18FCBE81" w:rsidR="00C849C9" w:rsidRPr="00B95524" w:rsidRDefault="007B1072" w:rsidP="00C849C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61969598" wp14:editId="2C78FC06">
            <wp:extent cx="6208395" cy="4575175"/>
            <wp:effectExtent l="0" t="0" r="1905" b="0"/>
            <wp:docPr id="263" name="Picture 26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 engineering drawing,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72D8FD8" w14:textId="39314C8E" w:rsidR="0015324D" w:rsidRDefault="00C849C9" w:rsidP="0015324D">
      <w:pPr>
        <w:spacing w:line="240" w:lineRule="auto"/>
        <w:jc w:val="center"/>
        <w:rPr>
          <w:rFonts w:asciiTheme="majorBidi" w:hAnsiTheme="majorBidi" w:cstheme="majorBidi"/>
          <w:vertAlign w:val="subscript"/>
        </w:rPr>
      </w:pPr>
      <w:r w:rsidRPr="00B95524">
        <w:rPr>
          <w:rFonts w:asciiTheme="majorBidi" w:hAnsiTheme="majorBidi" w:cstheme="majorBidi"/>
          <w:b/>
          <w:bCs/>
        </w:rPr>
        <w:t>Figure</w:t>
      </w:r>
      <w:r w:rsidR="00CD1498">
        <w:rPr>
          <w:rFonts w:asciiTheme="majorBidi" w:hAnsiTheme="majorBidi" w:cstheme="majorBidi"/>
          <w:b/>
          <w:bCs/>
        </w:rPr>
        <w:t xml:space="preserve"> </w:t>
      </w:r>
      <w:bookmarkStart w:id="162" w:name="fig3"/>
      <w:r w:rsidR="00CB7319">
        <w:rPr>
          <w:rFonts w:asciiTheme="majorBidi" w:hAnsiTheme="majorBidi" w:cstheme="majorBidi"/>
          <w:b/>
          <w:bCs/>
        </w:rPr>
        <w:fldChar w:fldCharType="begin"/>
      </w:r>
      <w:r w:rsidR="00CB7319">
        <w:rPr>
          <w:rFonts w:asciiTheme="majorBidi" w:hAnsiTheme="majorBidi" w:cstheme="majorBidi"/>
          <w:b/>
          <w:bCs/>
        </w:rPr>
        <w:instrText xml:space="preserve"> seq figure </w:instrText>
      </w:r>
      <w:r w:rsidR="00CB7319">
        <w:rPr>
          <w:rFonts w:asciiTheme="majorBidi" w:hAnsiTheme="majorBidi" w:cstheme="majorBidi"/>
          <w:b/>
          <w:bCs/>
        </w:rPr>
        <w:fldChar w:fldCharType="separate"/>
      </w:r>
      <w:r w:rsidR="00A15D39">
        <w:rPr>
          <w:rFonts w:asciiTheme="majorBidi" w:hAnsiTheme="majorBidi" w:cstheme="majorBidi"/>
          <w:b/>
          <w:bCs/>
          <w:noProof/>
        </w:rPr>
        <w:t>3</w:t>
      </w:r>
      <w:r w:rsidR="00CB7319">
        <w:rPr>
          <w:rFonts w:asciiTheme="majorBidi" w:hAnsiTheme="majorBidi" w:cstheme="majorBidi"/>
          <w:b/>
          <w:bCs/>
        </w:rPr>
        <w:fldChar w:fldCharType="end"/>
      </w:r>
      <w:bookmarkEnd w:id="162"/>
      <w:r w:rsidRPr="00B95524">
        <w:rPr>
          <w:rFonts w:asciiTheme="majorBidi" w:hAnsiTheme="majorBidi" w:cstheme="majorBidi"/>
          <w:b/>
          <w:bCs/>
        </w:rPr>
        <w:t xml:space="preserve">. Predicted </w:t>
      </w:r>
      <w:r>
        <w:rPr>
          <w:rFonts w:asciiTheme="majorBidi" w:hAnsiTheme="majorBidi" w:cstheme="majorBidi"/>
          <w:b/>
          <w:bCs/>
        </w:rPr>
        <w:t>c</w:t>
      </w:r>
      <w:r w:rsidRPr="00DC2D67">
        <w:rPr>
          <w:rFonts w:asciiTheme="majorBidi" w:hAnsiTheme="majorBidi" w:cstheme="majorBidi"/>
          <w:b/>
          <w:bCs/>
        </w:rPr>
        <w:t xml:space="preserve">oncentric and eccentric growth in response to </w:t>
      </w:r>
      <w:r w:rsidRPr="00B95524">
        <w:rPr>
          <w:rFonts w:asciiTheme="majorBidi" w:hAnsiTheme="majorBidi" w:cstheme="majorBidi"/>
          <w:b/>
          <w:bCs/>
        </w:rPr>
        <w:t xml:space="preserve">aortic </w:t>
      </w:r>
      <w:r w:rsidR="004457C8">
        <w:rPr>
          <w:rFonts w:asciiTheme="majorBidi" w:hAnsiTheme="majorBidi" w:cstheme="majorBidi"/>
          <w:b/>
          <w:bCs/>
        </w:rPr>
        <w:t>ins</w:t>
      </w:r>
      <w:r w:rsidR="00B55CF1">
        <w:rPr>
          <w:rFonts w:asciiTheme="majorBidi" w:hAnsiTheme="majorBidi" w:cstheme="majorBidi"/>
          <w:b/>
          <w:bCs/>
        </w:rPr>
        <w:t>ufficiency</w:t>
      </w:r>
      <w:r w:rsidRPr="00B95524">
        <w:rPr>
          <w:rFonts w:asciiTheme="majorBidi" w:hAnsiTheme="majorBidi" w:cstheme="majorBidi"/>
          <w:b/>
          <w:bCs/>
        </w:rPr>
        <w:t>.</w:t>
      </w:r>
      <w:r w:rsidRPr="00B95524">
        <w:rPr>
          <w:rFonts w:asciiTheme="majorBidi" w:hAnsiTheme="majorBidi" w:cstheme="majorBidi"/>
        </w:rPr>
        <w:t xml:space="preserve"> </w:t>
      </w:r>
      <w:r w:rsidR="0015324D">
        <w:rPr>
          <w:rFonts w:asciiTheme="majorBidi" w:hAnsiTheme="majorBidi" w:cstheme="majorBidi"/>
        </w:rPr>
        <w:t>The</w:t>
      </w:r>
      <w:r w:rsidR="0015324D" w:rsidRPr="00B95524">
        <w:rPr>
          <w:rFonts w:asciiTheme="majorBidi" w:hAnsiTheme="majorBidi" w:cstheme="majorBidi"/>
        </w:rPr>
        <w:t xml:space="preserve"> panels </w:t>
      </w:r>
      <w:r w:rsidR="0015324D">
        <w:rPr>
          <w:rFonts w:asciiTheme="majorBidi" w:hAnsiTheme="majorBidi" w:cstheme="majorBidi"/>
        </w:rPr>
        <w:t>are arranged similarly to those</w:t>
      </w:r>
      <w:r w:rsidR="0015324D" w:rsidRPr="00B95524">
        <w:rPr>
          <w:rFonts w:asciiTheme="majorBidi" w:hAnsiTheme="majorBidi" w:cstheme="majorBidi"/>
        </w:rPr>
        <w:t xml:space="preserve"> in Fig</w:t>
      </w:r>
      <w:r w:rsidR="0015324D">
        <w:rPr>
          <w:rFonts w:asciiTheme="majorBidi" w:hAnsiTheme="majorBidi" w:cstheme="majorBidi"/>
        </w:rPr>
        <w:t>ure</w:t>
      </w:r>
      <w:r w:rsidR="0015324D" w:rsidRPr="00B95524">
        <w:rPr>
          <w:rFonts w:asciiTheme="majorBidi" w:hAnsiTheme="majorBidi" w:cstheme="majorBidi"/>
        </w:rPr>
        <w:t xml:space="preserve"> </w:t>
      </w:r>
      <w:r w:rsidR="0015324D" w:rsidRPr="00B95524">
        <w:rPr>
          <w:rFonts w:asciiTheme="majorBidi" w:hAnsiTheme="majorBidi" w:cstheme="majorBidi"/>
        </w:rPr>
        <w:fldChar w:fldCharType="begin"/>
      </w:r>
      <w:r w:rsidR="0015324D" w:rsidRPr="00B95524">
        <w:rPr>
          <w:rFonts w:asciiTheme="majorBidi" w:hAnsiTheme="majorBidi" w:cstheme="majorBidi"/>
        </w:rPr>
        <w:instrText xml:space="preserve"> seq figure fig2 </w:instrText>
      </w:r>
      <w:r w:rsidR="0015324D" w:rsidRPr="00B95524">
        <w:rPr>
          <w:rFonts w:asciiTheme="majorBidi" w:hAnsiTheme="majorBidi" w:cstheme="majorBidi"/>
        </w:rPr>
        <w:fldChar w:fldCharType="separate"/>
      </w:r>
      <w:r w:rsidR="00A15D39">
        <w:rPr>
          <w:rFonts w:asciiTheme="majorBidi" w:hAnsiTheme="majorBidi" w:cstheme="majorBidi"/>
          <w:noProof/>
        </w:rPr>
        <w:t>2</w:t>
      </w:r>
      <w:r w:rsidR="0015324D" w:rsidRPr="00B95524">
        <w:rPr>
          <w:rFonts w:asciiTheme="majorBidi" w:hAnsiTheme="majorBidi" w:cstheme="majorBidi"/>
          <w:noProof/>
        </w:rPr>
        <w:fldChar w:fldCharType="end"/>
      </w:r>
      <w:r w:rsidR="0015324D">
        <w:rPr>
          <w:rFonts w:asciiTheme="majorBidi" w:hAnsiTheme="majorBidi" w:cstheme="majorBidi"/>
          <w:noProof/>
        </w:rPr>
        <w:t>,</w:t>
      </w:r>
      <w:r w:rsidR="0015324D" w:rsidRPr="00B95524">
        <w:rPr>
          <w:rFonts w:asciiTheme="majorBidi" w:hAnsiTheme="majorBidi" w:cstheme="majorBidi"/>
        </w:rPr>
        <w:t xml:space="preserve"> except that </w:t>
      </w:r>
      <w:r w:rsidR="006724CB">
        <w:rPr>
          <w:rFonts w:asciiTheme="majorBidi" w:hAnsiTheme="majorBidi" w:cstheme="majorBidi"/>
        </w:rPr>
        <w:t>aortic</w:t>
      </w:r>
      <w:r w:rsidR="0015324D" w:rsidRPr="00B95524">
        <w:rPr>
          <w:rFonts w:asciiTheme="majorBidi" w:hAnsiTheme="majorBidi" w:cstheme="majorBidi"/>
        </w:rPr>
        <w:t xml:space="preserve"> regurgitant volume is shown in place of aortic resistance in</w:t>
      </w:r>
      <w:r w:rsidR="0015324D">
        <w:rPr>
          <w:rFonts w:asciiTheme="majorBidi" w:hAnsiTheme="majorBidi" w:cstheme="majorBidi"/>
        </w:rPr>
        <w:t xml:space="preserve"> the</w:t>
      </w:r>
      <w:r w:rsidR="0015324D" w:rsidRPr="00B95524">
        <w:rPr>
          <w:rFonts w:asciiTheme="majorBidi" w:hAnsiTheme="majorBidi" w:cstheme="majorBidi"/>
        </w:rPr>
        <w:t xml:space="preserve"> right</w:t>
      </w:r>
      <w:r w:rsidR="0015324D">
        <w:rPr>
          <w:rFonts w:asciiTheme="majorBidi" w:hAnsiTheme="majorBidi" w:cstheme="majorBidi"/>
        </w:rPr>
        <w:t>-</w:t>
      </w:r>
      <w:r w:rsidR="0015324D" w:rsidRPr="00B95524">
        <w:rPr>
          <w:rFonts w:asciiTheme="majorBidi" w:hAnsiTheme="majorBidi" w:cstheme="majorBidi"/>
        </w:rPr>
        <w:t xml:space="preserve">hand column. </w:t>
      </w:r>
      <w:r w:rsidR="0015324D">
        <w:rPr>
          <w:rFonts w:asciiTheme="majorBidi" w:hAnsiTheme="majorBidi" w:cstheme="majorBidi"/>
        </w:rPr>
        <w:t xml:space="preserve">The simulation shown in this figure was perturbed gradually (second and third vertical dashed lines) </w:t>
      </w:r>
      <w:r w:rsidR="00172FD8">
        <w:rPr>
          <w:rFonts w:asciiTheme="majorBidi" w:hAnsiTheme="majorBidi" w:cstheme="majorBidi"/>
        </w:rPr>
        <w:t xml:space="preserve">by </w:t>
      </w:r>
      <w:r w:rsidR="0015324D">
        <w:rPr>
          <w:rFonts w:asciiTheme="majorBidi" w:hAnsiTheme="majorBidi" w:cstheme="majorBidi"/>
        </w:rPr>
        <w:t xml:space="preserve">increasing </w:t>
      </w:r>
      <w:proofErr w:type="spellStart"/>
      <w:r w:rsidR="0015324D" w:rsidRPr="00B95524">
        <w:rPr>
          <w:rFonts w:asciiTheme="majorBidi" w:hAnsiTheme="majorBidi" w:cstheme="majorBidi"/>
        </w:rPr>
        <w:t>G</w:t>
      </w:r>
      <w:r w:rsidR="00BA497E">
        <w:rPr>
          <w:rFonts w:asciiTheme="majorBidi" w:hAnsiTheme="majorBidi" w:cstheme="majorBidi"/>
          <w:vertAlign w:val="subscript"/>
        </w:rPr>
        <w:t>aorta</w:t>
      </w:r>
      <w:proofErr w:type="spellEnd"/>
      <w:r w:rsidR="0015324D" w:rsidRPr="00B95524">
        <w:rPr>
          <w:rFonts w:asciiTheme="majorBidi" w:hAnsiTheme="majorBidi" w:cstheme="majorBidi"/>
          <w:vertAlign w:val="subscript"/>
        </w:rPr>
        <w:t xml:space="preserve"> </w:t>
      </w:r>
      <w:r w:rsidR="0015324D" w:rsidRPr="00B95524">
        <w:rPr>
          <w:rFonts w:asciiTheme="majorBidi" w:hAnsiTheme="majorBidi" w:cstheme="majorBidi"/>
        </w:rPr>
        <w:t xml:space="preserve">in equation </w:t>
      </w:r>
      <w:r w:rsidR="006E2547">
        <w:rPr>
          <w:rFonts w:asciiTheme="majorBidi" w:hAnsiTheme="majorBidi" w:cstheme="majorBidi"/>
        </w:rPr>
        <w:fldChar w:fldCharType="begin"/>
      </w:r>
      <w:r w:rsidR="006E2547">
        <w:rPr>
          <w:rFonts w:asciiTheme="majorBidi" w:hAnsiTheme="majorBidi" w:cstheme="majorBidi"/>
        </w:rPr>
        <w:instrText xml:space="preserve"> GOTOBUTTON ZEqnNum316125  \* MERGEFORMAT </w:instrText>
      </w:r>
      <w:r w:rsidR="006E2547">
        <w:rPr>
          <w:rFonts w:asciiTheme="majorBidi" w:hAnsiTheme="majorBidi" w:cstheme="majorBidi"/>
        </w:rPr>
        <w:fldChar w:fldCharType="begin"/>
      </w:r>
      <w:r w:rsidR="006E2547">
        <w:rPr>
          <w:rFonts w:asciiTheme="majorBidi" w:hAnsiTheme="majorBidi" w:cstheme="majorBidi"/>
        </w:rPr>
        <w:instrText xml:space="preserve"> REF ZEqnNum316125 \* Charformat \! \* MERGEFORMAT </w:instrText>
      </w:r>
      <w:r w:rsidR="006E2547">
        <w:rPr>
          <w:rFonts w:asciiTheme="majorBidi" w:hAnsiTheme="majorBidi" w:cstheme="majorBidi"/>
        </w:rPr>
        <w:fldChar w:fldCharType="separate"/>
      </w:r>
      <w:r w:rsidR="00A15D39" w:rsidRPr="002B6AAB">
        <w:rPr>
          <w:rFonts w:asciiTheme="majorBidi" w:hAnsiTheme="majorBidi" w:cstheme="majorBidi"/>
        </w:rPr>
        <w:instrText>(7)</w:instrText>
      </w:r>
      <w:r w:rsidR="006E2547">
        <w:rPr>
          <w:rFonts w:asciiTheme="majorBidi" w:hAnsiTheme="majorBidi" w:cstheme="majorBidi"/>
        </w:rPr>
        <w:fldChar w:fldCharType="end"/>
      </w:r>
      <w:r w:rsidR="006E2547">
        <w:rPr>
          <w:rFonts w:asciiTheme="majorBidi" w:hAnsiTheme="majorBidi" w:cstheme="majorBidi"/>
        </w:rPr>
        <w:fldChar w:fldCharType="end"/>
      </w:r>
      <w:r w:rsidR="0015324D" w:rsidRPr="00B95524">
        <w:rPr>
          <w:rFonts w:asciiTheme="majorBidi" w:hAnsiTheme="majorBidi" w:cstheme="majorBidi"/>
        </w:rPr>
        <w:t xml:space="preserve"> from 0 to </w:t>
      </w:r>
      <w:r w:rsidR="00BA497E">
        <w:rPr>
          <w:rFonts w:asciiTheme="majorBidi" w:hAnsiTheme="majorBidi" w:cstheme="majorBidi"/>
        </w:rPr>
        <w:t>1</w:t>
      </w:r>
      <w:r w:rsidR="0015324D" w:rsidRPr="00B95524">
        <w:rPr>
          <w:rFonts w:asciiTheme="majorBidi" w:hAnsiTheme="majorBidi" w:cstheme="majorBidi"/>
        </w:rPr>
        <w:t xml:space="preserve">e-3 </w:t>
      </w:r>
      <w:r w:rsidR="00B760A3">
        <w:rPr>
          <w:rFonts w:asciiTheme="majorBidi" w:hAnsiTheme="majorBidi" w:cstheme="majorBidi"/>
        </w:rPr>
        <w:t>([mmHg s]</w:t>
      </w:r>
      <w:r w:rsidR="00B760A3">
        <w:rPr>
          <w:rFonts w:asciiTheme="majorBidi" w:hAnsiTheme="majorBidi" w:cstheme="majorBidi"/>
          <w:vertAlign w:val="superscript"/>
        </w:rPr>
        <w:t>-1</w:t>
      </w:r>
      <w:r w:rsidR="00B760A3">
        <w:rPr>
          <w:rFonts w:asciiTheme="majorBidi" w:hAnsiTheme="majorBidi" w:cstheme="majorBidi"/>
        </w:rPr>
        <w:t xml:space="preserve"> </w:t>
      </w:r>
      <w:r w:rsidR="00B760A3" w:rsidRPr="00A06B15">
        <w:rPr>
          <w:rFonts w:asciiTheme="majorBidi" w:hAnsiTheme="majorBidi" w:cstheme="majorBidi"/>
        </w:rPr>
        <w:t>L</w:t>
      </w:r>
      <w:r w:rsidR="00B760A3">
        <w:rPr>
          <w:rFonts w:asciiTheme="majorBidi" w:hAnsiTheme="majorBidi" w:cstheme="majorBidi"/>
        </w:rPr>
        <w:t xml:space="preserve">) to </w:t>
      </w:r>
      <w:r w:rsidR="0015324D" w:rsidRPr="00B95524">
        <w:rPr>
          <w:rFonts w:asciiTheme="majorBidi" w:hAnsiTheme="majorBidi" w:cstheme="majorBidi"/>
        </w:rPr>
        <w:t>induce a</w:t>
      </w:r>
      <w:r w:rsidR="00BA497E">
        <w:rPr>
          <w:rFonts w:asciiTheme="majorBidi" w:hAnsiTheme="majorBidi" w:cstheme="majorBidi"/>
        </w:rPr>
        <w:t>n</w:t>
      </w:r>
      <w:r w:rsidR="0015324D" w:rsidRPr="00B95524">
        <w:rPr>
          <w:rFonts w:asciiTheme="majorBidi" w:hAnsiTheme="majorBidi" w:cstheme="majorBidi"/>
        </w:rPr>
        <w:t xml:space="preserve"> </w:t>
      </w:r>
      <w:r w:rsidR="006E2547">
        <w:rPr>
          <w:rFonts w:asciiTheme="majorBidi" w:hAnsiTheme="majorBidi" w:cstheme="majorBidi"/>
        </w:rPr>
        <w:t>aortic</w:t>
      </w:r>
      <w:r w:rsidR="0015324D" w:rsidRPr="00B95524">
        <w:rPr>
          <w:rFonts w:asciiTheme="majorBidi" w:hAnsiTheme="majorBidi" w:cstheme="majorBidi"/>
        </w:rPr>
        <w:t xml:space="preserve"> regurgitant volume of ~</w:t>
      </w:r>
      <w:r w:rsidR="0015324D">
        <w:rPr>
          <w:rFonts w:asciiTheme="majorBidi" w:hAnsiTheme="majorBidi" w:cstheme="majorBidi"/>
        </w:rPr>
        <w:t>4</w:t>
      </w:r>
      <w:r w:rsidR="0015324D" w:rsidRPr="00B95524">
        <w:rPr>
          <w:rFonts w:asciiTheme="majorBidi" w:hAnsiTheme="majorBidi" w:cstheme="majorBidi"/>
        </w:rPr>
        <w:t xml:space="preserve">0 ml (Table </w:t>
      </w:r>
      <w:r w:rsidR="0015324D">
        <w:rPr>
          <w:rFonts w:asciiTheme="majorBidi" w:hAnsiTheme="majorBidi" w:cstheme="majorBidi"/>
        </w:rPr>
        <w:fldChar w:fldCharType="begin"/>
      </w:r>
      <w:r w:rsidR="0015324D">
        <w:rPr>
          <w:rFonts w:asciiTheme="majorBidi" w:hAnsiTheme="majorBidi" w:cstheme="majorBidi"/>
        </w:rPr>
        <w:instrText xml:space="preserve"> seq table table3 </w:instrText>
      </w:r>
      <w:r w:rsidR="0015324D">
        <w:rPr>
          <w:rFonts w:asciiTheme="majorBidi" w:hAnsiTheme="majorBidi" w:cstheme="majorBidi"/>
        </w:rPr>
        <w:fldChar w:fldCharType="separate"/>
      </w:r>
      <w:r w:rsidR="00A15D39">
        <w:rPr>
          <w:rFonts w:asciiTheme="majorBidi" w:hAnsiTheme="majorBidi" w:cstheme="majorBidi"/>
          <w:noProof/>
        </w:rPr>
        <w:t>3</w:t>
      </w:r>
      <w:r w:rsidR="0015324D">
        <w:rPr>
          <w:rFonts w:asciiTheme="majorBidi" w:hAnsiTheme="majorBidi" w:cstheme="majorBidi"/>
        </w:rPr>
        <w:fldChar w:fldCharType="end"/>
      </w:r>
      <w:r w:rsidR="0015324D" w:rsidRPr="00B95524">
        <w:rPr>
          <w:rFonts w:asciiTheme="majorBidi" w:hAnsiTheme="majorBidi" w:cstheme="majorBidi"/>
        </w:rPr>
        <w:t>).</w:t>
      </w:r>
    </w:p>
    <w:p w14:paraId="640B432B" w14:textId="365FA8E5"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6BC38E07"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mitral </w:t>
      </w:r>
      <w:r w:rsidR="00B55CF1">
        <w:rPr>
          <w:rFonts w:asciiTheme="majorBidi" w:hAnsiTheme="majorBidi" w:cstheme="majorBidi"/>
        </w:rPr>
        <w:t>insufficiency</w:t>
      </w:r>
    </w:p>
    <w:p w14:paraId="5C865269" w14:textId="11D38741" w:rsidR="00D16483" w:rsidRPr="00F75499" w:rsidRDefault="00714186" w:rsidP="00B00338">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111857">
        <w:rPr>
          <w:rFonts w:asciiTheme="majorBidi" w:hAnsiTheme="majorBidi" w:cstheme="majorBidi"/>
        </w:rPr>
        <w:fldChar w:fldCharType="begin"/>
      </w:r>
      <w:r w:rsidR="00111857">
        <w:rPr>
          <w:rFonts w:asciiTheme="majorBidi" w:hAnsiTheme="majorBidi" w:cstheme="majorBidi"/>
        </w:rPr>
        <w:instrText xml:space="preserve"> seq figure fig4 </w:instrText>
      </w:r>
      <w:r w:rsidR="00111857">
        <w:rPr>
          <w:rFonts w:asciiTheme="majorBidi" w:hAnsiTheme="majorBidi" w:cstheme="majorBidi"/>
        </w:rPr>
        <w:fldChar w:fldCharType="separate"/>
      </w:r>
      <w:r w:rsidR="00A15D39">
        <w:rPr>
          <w:rFonts w:asciiTheme="majorBidi" w:hAnsiTheme="majorBidi" w:cstheme="majorBidi"/>
          <w:noProof/>
        </w:rPr>
        <w:t>4</w:t>
      </w:r>
      <w:r w:rsidR="00111857">
        <w:rPr>
          <w:rFonts w:asciiTheme="majorBidi" w:hAnsiTheme="majorBidi" w:cstheme="majorBidi"/>
        </w:rPr>
        <w:fldChar w:fldCharType="end"/>
      </w:r>
      <w:r w:rsidRPr="00B95524">
        <w:rPr>
          <w:rFonts w:asciiTheme="majorBidi" w:hAnsiTheme="majorBidi" w:cstheme="majorBidi"/>
        </w:rPr>
        <w:t xml:space="preserve"> </w:t>
      </w:r>
      <w:r w:rsidR="007204C3">
        <w:rPr>
          <w:rFonts w:asciiTheme="majorBidi" w:hAnsiTheme="majorBidi" w:cstheme="majorBidi"/>
        </w:rPr>
        <w:t>summarizes</w:t>
      </w:r>
      <w:r w:rsidRPr="00B95524">
        <w:rPr>
          <w:rFonts w:asciiTheme="majorBidi" w:hAnsiTheme="majorBidi" w:cstheme="majorBidi"/>
        </w:rPr>
        <w:t xml:space="preserve">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A11E7F">
        <w:rPr>
          <w:rFonts w:asciiTheme="majorBidi" w:hAnsiTheme="majorBidi" w:cstheme="majorBidi"/>
        </w:rPr>
        <w:t xml:space="preserve">an example </w:t>
      </w:r>
      <w:r w:rsidR="000A3710">
        <w:rPr>
          <w:rFonts w:asciiTheme="majorBidi" w:hAnsiTheme="majorBidi" w:cstheme="majorBidi"/>
        </w:rPr>
        <w:t xml:space="preserve">of </w:t>
      </w:r>
      <w:r w:rsidR="009D3261">
        <w:rPr>
          <w:rFonts w:asciiTheme="majorBidi" w:hAnsiTheme="majorBidi" w:cstheme="majorBidi"/>
        </w:rPr>
        <w:t xml:space="preserve">mitral </w:t>
      </w:r>
      <w:r w:rsidR="00B55CF1">
        <w:rPr>
          <w:rFonts w:asciiTheme="majorBidi" w:hAnsiTheme="majorBidi" w:cstheme="majorBidi"/>
        </w:rPr>
        <w:t>insufficiency</w:t>
      </w:r>
      <w:r w:rsidR="005676EB" w:rsidRPr="00B95524">
        <w:rPr>
          <w:rFonts w:asciiTheme="majorBidi" w:hAnsiTheme="majorBidi" w:cstheme="majorBidi"/>
        </w:rPr>
        <w:t xml:space="preserve">. </w:t>
      </w:r>
      <w:r w:rsidR="00611402">
        <w:rPr>
          <w:rFonts w:asciiTheme="majorBidi" w:hAnsiTheme="majorBidi" w:cstheme="majorBidi"/>
        </w:rPr>
        <w:t xml:space="preserve">The simulation started with </w:t>
      </w:r>
      <w:r w:rsidR="00354CAC">
        <w:rPr>
          <w:rFonts w:asciiTheme="majorBidi" w:hAnsiTheme="majorBidi" w:cstheme="majorBidi"/>
        </w:rPr>
        <w:t xml:space="preserve">the </w:t>
      </w:r>
      <w:r w:rsidR="001C6709">
        <w:rPr>
          <w:rFonts w:asciiTheme="majorBidi" w:hAnsiTheme="majorBidi" w:cstheme="majorBidi"/>
        </w:rPr>
        <w:t xml:space="preserve">same </w:t>
      </w:r>
      <w:r w:rsidR="00354CAC">
        <w:rPr>
          <w:rFonts w:asciiTheme="majorBidi" w:hAnsiTheme="majorBidi" w:cstheme="majorBidi"/>
        </w:rPr>
        <w:t xml:space="preserve">setting </w:t>
      </w:r>
      <w:r w:rsidR="00CD0458">
        <w:rPr>
          <w:rFonts w:asciiTheme="majorBidi" w:hAnsiTheme="majorBidi" w:cstheme="majorBidi"/>
        </w:rPr>
        <w:t xml:space="preserve">described </w:t>
      </w:r>
      <w:r w:rsidR="00611402">
        <w:rPr>
          <w:rFonts w:asciiTheme="majorBidi" w:hAnsiTheme="majorBidi" w:cstheme="majorBidi"/>
        </w:rPr>
        <w:t>in Fig</w:t>
      </w:r>
      <w:r w:rsidR="007623F2">
        <w:rPr>
          <w:rFonts w:asciiTheme="majorBidi" w:hAnsiTheme="majorBidi" w:cstheme="majorBidi"/>
        </w:rPr>
        <w:t>ure</w:t>
      </w:r>
      <w:r w:rsidR="000A3710">
        <w:rPr>
          <w:rFonts w:asciiTheme="majorBidi" w:hAnsiTheme="majorBidi" w:cstheme="majorBidi"/>
        </w:rPr>
        <w:t>s</w:t>
      </w:r>
      <w:r w:rsidR="00611402">
        <w:rPr>
          <w:rFonts w:asciiTheme="majorBidi" w:hAnsiTheme="majorBidi" w:cstheme="majorBidi"/>
        </w:rPr>
        <w:t xml:space="preserve"> </w:t>
      </w:r>
      <w:r w:rsidR="00611402">
        <w:rPr>
          <w:rFonts w:asciiTheme="majorBidi" w:hAnsiTheme="majorBidi" w:cstheme="majorBidi"/>
        </w:rPr>
        <w:fldChar w:fldCharType="begin"/>
      </w:r>
      <w:r w:rsidR="00611402">
        <w:rPr>
          <w:rFonts w:asciiTheme="majorBidi" w:hAnsiTheme="majorBidi" w:cstheme="majorBidi"/>
        </w:rPr>
        <w:instrText xml:space="preserve"> seq figure fig2 </w:instrText>
      </w:r>
      <w:r w:rsidR="00611402">
        <w:rPr>
          <w:rFonts w:asciiTheme="majorBidi" w:hAnsiTheme="majorBidi" w:cstheme="majorBidi"/>
        </w:rPr>
        <w:fldChar w:fldCharType="separate"/>
      </w:r>
      <w:r w:rsidR="00A15D39">
        <w:rPr>
          <w:rFonts w:asciiTheme="majorBidi" w:hAnsiTheme="majorBidi" w:cstheme="majorBidi"/>
          <w:noProof/>
        </w:rPr>
        <w:t>2</w:t>
      </w:r>
      <w:r w:rsidR="00611402">
        <w:rPr>
          <w:rFonts w:asciiTheme="majorBidi" w:hAnsiTheme="majorBidi" w:cstheme="majorBidi"/>
        </w:rPr>
        <w:fldChar w:fldCharType="end"/>
      </w:r>
      <w:r w:rsidR="000A3710">
        <w:rPr>
          <w:rFonts w:asciiTheme="majorBidi" w:hAnsiTheme="majorBidi" w:cstheme="majorBidi"/>
        </w:rPr>
        <w:t xml:space="preserve"> and </w:t>
      </w:r>
      <w:r w:rsidR="000A3710">
        <w:rPr>
          <w:rFonts w:asciiTheme="majorBidi" w:hAnsiTheme="majorBidi" w:cstheme="majorBidi"/>
        </w:rPr>
        <w:fldChar w:fldCharType="begin"/>
      </w:r>
      <w:r w:rsidR="000A3710">
        <w:rPr>
          <w:rFonts w:asciiTheme="majorBidi" w:hAnsiTheme="majorBidi" w:cstheme="majorBidi"/>
        </w:rPr>
        <w:instrText xml:space="preserve"> seq figure fig3 </w:instrText>
      </w:r>
      <w:r w:rsidR="000A3710">
        <w:rPr>
          <w:rFonts w:asciiTheme="majorBidi" w:hAnsiTheme="majorBidi" w:cstheme="majorBidi"/>
        </w:rPr>
        <w:fldChar w:fldCharType="separate"/>
      </w:r>
      <w:r w:rsidR="00A15D39">
        <w:rPr>
          <w:rFonts w:asciiTheme="majorBidi" w:hAnsiTheme="majorBidi" w:cstheme="majorBidi"/>
          <w:noProof/>
        </w:rPr>
        <w:t>3</w:t>
      </w:r>
      <w:r w:rsidR="000A3710">
        <w:rPr>
          <w:rFonts w:asciiTheme="majorBidi" w:hAnsiTheme="majorBidi" w:cstheme="majorBidi"/>
        </w:rPr>
        <w:fldChar w:fldCharType="end"/>
      </w:r>
      <w:r w:rsidR="00CD0458">
        <w:rPr>
          <w:rFonts w:asciiTheme="majorBidi" w:hAnsiTheme="majorBidi" w:cstheme="majorBidi"/>
        </w:rPr>
        <w:t xml:space="preserve">. </w:t>
      </w:r>
      <w:r w:rsidR="0019174E">
        <w:rPr>
          <w:rFonts w:asciiTheme="majorBidi" w:hAnsiTheme="majorBidi" w:cstheme="majorBidi"/>
        </w:rPr>
        <w:t>However, i</w:t>
      </w:r>
      <w:r w:rsidR="00CD0458">
        <w:rPr>
          <w:rFonts w:asciiTheme="majorBidi" w:hAnsiTheme="majorBidi" w:cstheme="majorBidi"/>
        </w:rPr>
        <w:t xml:space="preserve">nstead of </w:t>
      </w:r>
      <w:r w:rsidR="00457E28">
        <w:rPr>
          <w:rFonts w:asciiTheme="majorBidi" w:hAnsiTheme="majorBidi" w:cstheme="majorBidi"/>
        </w:rPr>
        <w:t>changing</w:t>
      </w:r>
      <w:r w:rsidR="00CD0458">
        <w:rPr>
          <w:rFonts w:asciiTheme="majorBidi" w:hAnsiTheme="majorBidi" w:cstheme="majorBidi"/>
        </w:rPr>
        <w:t xml:space="preserve"> </w:t>
      </w:r>
      <w:proofErr w:type="spellStart"/>
      <w:r w:rsidR="00CD0458">
        <w:rPr>
          <w:rFonts w:asciiTheme="majorBidi" w:hAnsiTheme="majorBidi" w:cstheme="majorBidi"/>
        </w:rPr>
        <w:t>R</w:t>
      </w:r>
      <w:r w:rsidR="00CD0458">
        <w:rPr>
          <w:rFonts w:asciiTheme="majorBidi" w:hAnsiTheme="majorBidi" w:cstheme="majorBidi"/>
          <w:vertAlign w:val="subscript"/>
        </w:rPr>
        <w:t>aorta</w:t>
      </w:r>
      <w:proofErr w:type="spellEnd"/>
      <w:r w:rsidR="00E54BBB">
        <w:rPr>
          <w:rFonts w:asciiTheme="majorBidi" w:hAnsiTheme="majorBidi" w:cstheme="majorBidi"/>
        </w:rPr>
        <w:t xml:space="preserve"> or </w:t>
      </w:r>
      <w:proofErr w:type="spellStart"/>
      <w:r w:rsidR="00E54BBB">
        <w:rPr>
          <w:rFonts w:asciiTheme="majorBidi" w:hAnsiTheme="majorBidi" w:cstheme="majorBidi"/>
        </w:rPr>
        <w:t>G</w:t>
      </w:r>
      <w:r w:rsidR="00E54BBB">
        <w:rPr>
          <w:rFonts w:asciiTheme="majorBidi" w:hAnsiTheme="majorBidi" w:cstheme="majorBidi"/>
          <w:vertAlign w:val="subscript"/>
        </w:rPr>
        <w:t>aorta</w:t>
      </w:r>
      <w:proofErr w:type="spellEnd"/>
      <w:r w:rsidR="00E54BBB">
        <w:rPr>
          <w:rFonts w:asciiTheme="majorBidi" w:hAnsiTheme="majorBidi" w:cstheme="majorBidi"/>
          <w:vertAlign w:val="subscript"/>
        </w:rPr>
        <w:t>,</w:t>
      </w:r>
      <w:r w:rsidR="00E54BBB">
        <w:rPr>
          <w:rFonts w:asciiTheme="majorBidi" w:hAnsiTheme="majorBidi" w:cstheme="majorBidi"/>
        </w:rPr>
        <w:t xml:space="preserve"> </w:t>
      </w:r>
      <w:proofErr w:type="spellStart"/>
      <w:r w:rsidR="00CD0458">
        <w:rPr>
          <w:rFonts w:asciiTheme="majorBidi" w:hAnsiTheme="majorBidi" w:cstheme="majorBidi"/>
        </w:rPr>
        <w:t>G</w:t>
      </w:r>
      <w:r w:rsidR="00CD0458">
        <w:rPr>
          <w:rFonts w:asciiTheme="majorBidi" w:hAnsiTheme="majorBidi" w:cstheme="majorBidi"/>
          <w:vertAlign w:val="subscript"/>
        </w:rPr>
        <w:t>mitra</w:t>
      </w:r>
      <w:r w:rsidR="00F75499">
        <w:rPr>
          <w:rFonts w:asciiTheme="majorBidi" w:hAnsiTheme="majorBidi" w:cstheme="majorBidi"/>
          <w:vertAlign w:val="subscript"/>
        </w:rPr>
        <w:t>l</w:t>
      </w:r>
      <w:proofErr w:type="spellEnd"/>
      <w:r w:rsidR="00F75499">
        <w:rPr>
          <w:rFonts w:asciiTheme="majorBidi" w:hAnsiTheme="majorBidi" w:cstheme="majorBidi"/>
        </w:rPr>
        <w:t xml:space="preserve"> </w:t>
      </w:r>
      <w:r w:rsidR="00320A2A">
        <w:rPr>
          <w:rFonts w:asciiTheme="majorBidi" w:hAnsiTheme="majorBidi" w:cstheme="majorBidi"/>
        </w:rPr>
        <w:t xml:space="preserve">in equation </w:t>
      </w:r>
      <w:r w:rsidR="00E54BBB">
        <w:rPr>
          <w:rFonts w:asciiTheme="majorBidi" w:hAnsiTheme="majorBidi" w:cstheme="majorBidi"/>
        </w:rPr>
        <w:fldChar w:fldCharType="begin"/>
      </w:r>
      <w:r w:rsidR="00E54BBB">
        <w:rPr>
          <w:rFonts w:asciiTheme="majorBidi" w:hAnsiTheme="majorBidi" w:cstheme="majorBidi"/>
        </w:rPr>
        <w:instrText xml:space="preserve"> GOTOBUTTON ZEqnNum399149  \* MERGEFORMAT </w:instrText>
      </w:r>
      <w:r w:rsidR="00E54BBB">
        <w:rPr>
          <w:rFonts w:asciiTheme="majorBidi" w:hAnsiTheme="majorBidi" w:cstheme="majorBidi"/>
        </w:rPr>
        <w:fldChar w:fldCharType="begin"/>
      </w:r>
      <w:r w:rsidR="00E54BBB">
        <w:rPr>
          <w:rFonts w:asciiTheme="majorBidi" w:hAnsiTheme="majorBidi" w:cstheme="majorBidi"/>
        </w:rPr>
        <w:instrText xml:space="preserve"> REF ZEqnNum399149 \* Charformat \! \* MERGEFORMAT </w:instrText>
      </w:r>
      <w:r w:rsidR="00E54BBB">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E54BBB">
        <w:rPr>
          <w:rFonts w:asciiTheme="majorBidi" w:hAnsiTheme="majorBidi" w:cstheme="majorBidi"/>
        </w:rPr>
        <w:fldChar w:fldCharType="end"/>
      </w:r>
      <w:r w:rsidR="00E54BBB">
        <w:rPr>
          <w:rFonts w:asciiTheme="majorBidi" w:hAnsiTheme="majorBidi" w:cstheme="majorBidi"/>
        </w:rPr>
        <w:fldChar w:fldCharType="end"/>
      </w:r>
      <w:r w:rsidR="00E54BBB">
        <w:rPr>
          <w:rFonts w:asciiTheme="majorBidi" w:hAnsiTheme="majorBidi" w:cstheme="majorBidi"/>
        </w:rPr>
        <w:t xml:space="preserve"> </w:t>
      </w:r>
      <w:r w:rsidR="00F75499">
        <w:rPr>
          <w:rFonts w:asciiTheme="majorBidi" w:hAnsiTheme="majorBidi" w:cstheme="majorBidi"/>
        </w:rPr>
        <w:t xml:space="preserve">was increased from </w:t>
      </w:r>
      <w:r w:rsidR="00F75499" w:rsidRPr="00B95524">
        <w:rPr>
          <w:rFonts w:asciiTheme="majorBidi" w:hAnsiTheme="majorBidi" w:cstheme="majorBidi"/>
        </w:rPr>
        <w:t xml:space="preserve">0 to </w:t>
      </w:r>
      <w:commentRangeStart w:id="163"/>
      <w:r w:rsidR="00F75499" w:rsidRPr="00B95524">
        <w:rPr>
          <w:rFonts w:asciiTheme="majorBidi" w:hAnsiTheme="majorBidi" w:cstheme="majorBidi"/>
        </w:rPr>
        <w:t xml:space="preserve">2e-3 </w:t>
      </w:r>
      <w:commentRangeEnd w:id="163"/>
      <w:r w:rsidR="00F75499">
        <w:rPr>
          <w:rStyle w:val="CommentReference"/>
        </w:rPr>
        <w:commentReference w:id="163"/>
      </w:r>
      <w:r w:rsidR="00F75499">
        <w:rPr>
          <w:rFonts w:asciiTheme="majorBidi" w:hAnsiTheme="majorBidi" w:cstheme="majorBidi"/>
        </w:rPr>
        <w:t>([mmHg s]</w:t>
      </w:r>
      <w:r w:rsidR="00F75499">
        <w:rPr>
          <w:rFonts w:asciiTheme="majorBidi" w:hAnsiTheme="majorBidi" w:cstheme="majorBidi"/>
          <w:vertAlign w:val="superscript"/>
        </w:rPr>
        <w:t>-1</w:t>
      </w:r>
      <w:r w:rsidR="00F75499">
        <w:rPr>
          <w:rFonts w:asciiTheme="majorBidi" w:hAnsiTheme="majorBidi" w:cstheme="majorBidi"/>
        </w:rPr>
        <w:t xml:space="preserve"> </w:t>
      </w:r>
      <w:r w:rsidR="00F75499" w:rsidRPr="00A06B15">
        <w:rPr>
          <w:rFonts w:asciiTheme="majorBidi" w:hAnsiTheme="majorBidi" w:cstheme="majorBidi"/>
        </w:rPr>
        <w:t>L</w:t>
      </w:r>
      <w:r w:rsidR="00F75499">
        <w:rPr>
          <w:rFonts w:asciiTheme="majorBidi" w:hAnsiTheme="majorBidi" w:cstheme="majorBidi"/>
        </w:rPr>
        <w:t xml:space="preserve">) </w:t>
      </w:r>
      <w:r w:rsidR="00F75499" w:rsidRPr="00B95524">
        <w:rPr>
          <w:rFonts w:asciiTheme="majorBidi" w:hAnsiTheme="majorBidi" w:cstheme="majorBidi"/>
        </w:rPr>
        <w:t xml:space="preserve">to induce a regurgitant volume of ~60 </w:t>
      </w:r>
      <w:r w:rsidR="00F75499">
        <w:rPr>
          <w:rFonts w:asciiTheme="majorBidi" w:hAnsiTheme="majorBidi" w:cstheme="majorBidi"/>
        </w:rPr>
        <w:t>(</w:t>
      </w:r>
      <w:r w:rsidR="00F75499" w:rsidRPr="00B95524">
        <w:rPr>
          <w:rFonts w:asciiTheme="majorBidi" w:hAnsiTheme="majorBidi" w:cstheme="majorBidi"/>
        </w:rPr>
        <w:t>ml</w:t>
      </w:r>
      <w:r w:rsidR="00F75499">
        <w:rPr>
          <w:rFonts w:asciiTheme="majorBidi" w:hAnsiTheme="majorBidi" w:cstheme="majorBidi"/>
        </w:rPr>
        <w:t xml:space="preserve"> beat</w:t>
      </w:r>
      <w:r w:rsidR="00F75499">
        <w:rPr>
          <w:rFonts w:asciiTheme="majorBidi" w:hAnsiTheme="majorBidi" w:cstheme="majorBidi"/>
          <w:vertAlign w:val="superscript"/>
        </w:rPr>
        <w:t>-1</w:t>
      </w:r>
      <w:r w:rsidR="00F75499">
        <w:rPr>
          <w:rFonts w:asciiTheme="majorBidi" w:hAnsiTheme="majorBidi" w:cstheme="majorBidi"/>
        </w:rPr>
        <w:t>)</w:t>
      </w:r>
      <w:r w:rsidR="00F75499" w:rsidRPr="00B95524">
        <w:rPr>
          <w:rFonts w:asciiTheme="majorBidi" w:hAnsiTheme="majorBidi" w:cstheme="majorBidi"/>
        </w:rPr>
        <w:t xml:space="preserve"> </w:t>
      </w:r>
      <w:r w:rsidR="009D797E">
        <w:rPr>
          <w:rFonts w:asciiTheme="majorBidi" w:hAnsiTheme="majorBidi" w:cstheme="majorBidi"/>
        </w:rPr>
        <w:t xml:space="preserve">through the mitral valve </w:t>
      </w:r>
      <w:r w:rsidR="00F75499" w:rsidRPr="00B95524">
        <w:rPr>
          <w:rFonts w:asciiTheme="majorBidi" w:hAnsiTheme="majorBidi" w:cstheme="majorBidi"/>
        </w:rPr>
        <w:t xml:space="preserve">(Table </w:t>
      </w:r>
      <w:r w:rsidR="00F75499">
        <w:rPr>
          <w:rFonts w:asciiTheme="majorBidi" w:hAnsiTheme="majorBidi" w:cstheme="majorBidi"/>
        </w:rPr>
        <w:t>3</w:t>
      </w:r>
      <w:r w:rsidR="00F75499" w:rsidRPr="00B95524">
        <w:rPr>
          <w:rFonts w:asciiTheme="majorBidi" w:hAnsiTheme="majorBidi" w:cstheme="majorBidi"/>
        </w:rPr>
        <w:t>).</w:t>
      </w:r>
    </w:p>
    <w:p w14:paraId="79E5792E" w14:textId="0E307259" w:rsidR="008F19F2" w:rsidRDefault="00457E28" w:rsidP="00E2061F">
      <w:pPr>
        <w:spacing w:line="240" w:lineRule="auto"/>
        <w:ind w:firstLine="720"/>
        <w:jc w:val="both"/>
        <w:rPr>
          <w:rFonts w:asciiTheme="majorBidi" w:hAnsiTheme="majorBidi" w:cstheme="majorBidi"/>
        </w:rPr>
      </w:pPr>
      <w:r>
        <w:rPr>
          <w:rFonts w:asciiTheme="majorBidi" w:hAnsiTheme="majorBidi" w:cstheme="majorBidi"/>
        </w:rPr>
        <w:t xml:space="preserve">At </w:t>
      </w:r>
      <w:r w:rsidR="00C82756">
        <w:rPr>
          <w:rFonts w:asciiTheme="majorBidi" w:hAnsiTheme="majorBidi" w:cstheme="majorBidi"/>
        </w:rPr>
        <w:t xml:space="preserve">the </w:t>
      </w:r>
      <w:r>
        <w:rPr>
          <w:rFonts w:asciiTheme="majorBidi" w:hAnsiTheme="majorBidi" w:cstheme="majorBidi"/>
        </w:rPr>
        <w:t>cell-level</w:t>
      </w:r>
      <w:r w:rsidR="00632427">
        <w:rPr>
          <w:rFonts w:asciiTheme="majorBidi" w:hAnsiTheme="majorBidi" w:cstheme="majorBidi"/>
        </w:rPr>
        <w:t xml:space="preserve">, </w:t>
      </w:r>
      <w:r w:rsidR="007D7AFF">
        <w:rPr>
          <w:rFonts w:asciiTheme="majorBidi" w:hAnsiTheme="majorBidi" w:cstheme="majorBidi"/>
        </w:rPr>
        <w:t xml:space="preserve">the insufficient mitral valve </w:t>
      </w:r>
      <w:r w:rsidR="006B02C7">
        <w:rPr>
          <w:rFonts w:asciiTheme="majorBidi" w:hAnsiTheme="majorBidi" w:cstheme="majorBidi"/>
        </w:rPr>
        <w:t xml:space="preserve">increased </w:t>
      </w:r>
      <w:r w:rsidR="00DD7A7C">
        <w:rPr>
          <w:rFonts w:asciiTheme="majorBidi" w:hAnsiTheme="majorBidi" w:cstheme="majorBidi"/>
        </w:rPr>
        <w:t>both</w:t>
      </w:r>
      <w:r w:rsidR="004C64A3">
        <w:rPr>
          <w:rFonts w:asciiTheme="majorBidi" w:hAnsiTheme="majorBidi" w:cstheme="majorBidi"/>
        </w:rPr>
        <w:t xml:space="preserve"> </w:t>
      </w:r>
      <w:r w:rsidR="008A7C15">
        <w:rPr>
          <w:rFonts w:asciiTheme="majorBidi" w:hAnsiTheme="majorBidi" w:cstheme="majorBidi"/>
        </w:rPr>
        <w:t>stimuli</w:t>
      </w:r>
      <w:r w:rsidR="004C64A3">
        <w:rPr>
          <w:rFonts w:asciiTheme="majorBidi" w:hAnsiTheme="majorBidi" w:cstheme="majorBidi"/>
        </w:rPr>
        <w:t xml:space="preserve"> signals for concentric </w:t>
      </w:r>
      <w:r w:rsidR="00355745">
        <w:rPr>
          <w:rFonts w:asciiTheme="majorBidi" w:hAnsiTheme="majorBidi" w:cstheme="majorBidi"/>
        </w:rPr>
        <w:t>(</w:t>
      </w:r>
      <w:proofErr w:type="spellStart"/>
      <w:r w:rsidR="00425AD6">
        <w:rPr>
          <w:rFonts w:asciiTheme="majorBidi" w:hAnsiTheme="majorBidi" w:cstheme="majorBidi"/>
        </w:rPr>
        <w:t>S</w:t>
      </w:r>
      <w:r w:rsidR="00425AD6">
        <w:rPr>
          <w:rFonts w:asciiTheme="majorBidi" w:hAnsiTheme="majorBidi" w:cstheme="majorBidi"/>
          <w:vertAlign w:val="subscript"/>
        </w:rPr>
        <w:t>con</w:t>
      </w:r>
      <w:proofErr w:type="spellEnd"/>
      <w:r w:rsidR="00355745">
        <w:rPr>
          <w:rFonts w:asciiTheme="majorBidi" w:hAnsiTheme="majorBidi" w:cstheme="majorBidi"/>
        </w:rPr>
        <w:t xml:space="preserve">) </w:t>
      </w:r>
      <w:r w:rsidR="00425AD6">
        <w:rPr>
          <w:rFonts w:asciiTheme="majorBidi" w:hAnsiTheme="majorBidi" w:cstheme="majorBidi"/>
        </w:rPr>
        <w:t xml:space="preserve">and eccentric </w:t>
      </w:r>
      <w:r w:rsidR="00355745">
        <w:rPr>
          <w:rFonts w:asciiTheme="majorBidi" w:hAnsiTheme="majorBidi" w:cstheme="majorBidi"/>
        </w:rPr>
        <w:t>(</w:t>
      </w:r>
      <w:proofErr w:type="spellStart"/>
      <w:r w:rsidR="00C55C14">
        <w:rPr>
          <w:rFonts w:asciiTheme="majorBidi" w:hAnsiTheme="majorBidi" w:cstheme="majorBidi"/>
        </w:rPr>
        <w:t>S</w:t>
      </w:r>
      <w:r w:rsidR="00C55C14">
        <w:rPr>
          <w:rFonts w:asciiTheme="majorBidi" w:hAnsiTheme="majorBidi" w:cstheme="majorBidi"/>
          <w:vertAlign w:val="subscript"/>
        </w:rPr>
        <w:t>ecc</w:t>
      </w:r>
      <w:proofErr w:type="spellEnd"/>
      <w:r w:rsidR="00355745">
        <w:rPr>
          <w:rFonts w:asciiTheme="majorBidi" w:hAnsiTheme="majorBidi" w:cstheme="majorBidi"/>
        </w:rPr>
        <w:t xml:space="preserve">) </w:t>
      </w:r>
      <w:r w:rsidR="00C55C14">
        <w:rPr>
          <w:rFonts w:asciiTheme="majorBidi" w:hAnsiTheme="majorBidi" w:cstheme="majorBidi"/>
        </w:rPr>
        <w:t xml:space="preserve">growth </w:t>
      </w:r>
      <w:r w:rsidR="00BB3731">
        <w:rPr>
          <w:rFonts w:asciiTheme="majorBidi" w:hAnsiTheme="majorBidi" w:cstheme="majorBidi"/>
        </w:rPr>
        <w:t>and</w:t>
      </w:r>
      <w:r w:rsidR="0019174E">
        <w:rPr>
          <w:rFonts w:asciiTheme="majorBidi" w:hAnsiTheme="majorBidi" w:cstheme="majorBidi"/>
        </w:rPr>
        <w:t>,</w:t>
      </w:r>
      <w:r w:rsidR="00BB3731">
        <w:rPr>
          <w:rFonts w:asciiTheme="majorBidi" w:hAnsiTheme="majorBidi" w:cstheme="majorBidi"/>
        </w:rPr>
        <w:t xml:space="preserve"> </w:t>
      </w:r>
      <w:r w:rsidR="009F0B83">
        <w:rPr>
          <w:rFonts w:asciiTheme="majorBidi" w:hAnsiTheme="majorBidi" w:cstheme="majorBidi"/>
        </w:rPr>
        <w:t>consequently</w:t>
      </w:r>
      <w:r w:rsidR="0019174E">
        <w:rPr>
          <w:rFonts w:asciiTheme="majorBidi" w:hAnsiTheme="majorBidi" w:cstheme="majorBidi"/>
        </w:rPr>
        <w:t>,</w:t>
      </w:r>
      <w:r w:rsidR="009F0B83">
        <w:rPr>
          <w:rFonts w:asciiTheme="majorBidi" w:hAnsiTheme="majorBidi" w:cstheme="majorBidi"/>
        </w:rPr>
        <w:t xml:space="preserve"> increased the </w:t>
      </w:r>
      <w:r w:rsidR="00E071B4">
        <w:rPr>
          <w:rFonts w:asciiTheme="majorBidi" w:hAnsiTheme="majorBidi" w:cstheme="majorBidi"/>
        </w:rPr>
        <w:t xml:space="preserve">relevant </w:t>
      </w:r>
      <w:r w:rsidR="009A3889">
        <w:rPr>
          <w:rFonts w:asciiTheme="majorBidi" w:hAnsiTheme="majorBidi" w:cstheme="majorBidi"/>
        </w:rPr>
        <w:t xml:space="preserve">downstream </w:t>
      </w:r>
      <w:r w:rsidR="00E071B4">
        <w:rPr>
          <w:rFonts w:asciiTheme="majorBidi" w:hAnsiTheme="majorBidi" w:cstheme="majorBidi"/>
        </w:rPr>
        <w:t>co</w:t>
      </w:r>
      <w:r w:rsidR="00671554">
        <w:rPr>
          <w:rFonts w:asciiTheme="majorBidi" w:hAnsiTheme="majorBidi" w:cstheme="majorBidi"/>
        </w:rPr>
        <w:t>ntrol signals</w:t>
      </w:r>
      <w:r w:rsidR="009A3889">
        <w:rPr>
          <w:rFonts w:asciiTheme="majorBidi" w:hAnsiTheme="majorBidi" w:cstheme="majorBidi"/>
        </w:rPr>
        <w:t xml:space="preserve">. </w:t>
      </w:r>
      <w:r w:rsidR="00E559B3">
        <w:rPr>
          <w:rFonts w:asciiTheme="majorBidi" w:hAnsiTheme="majorBidi" w:cstheme="majorBidi"/>
        </w:rPr>
        <w:t xml:space="preserve">The elevated </w:t>
      </w:r>
      <w:r w:rsidR="00966331">
        <w:rPr>
          <w:rFonts w:asciiTheme="majorBidi" w:hAnsiTheme="majorBidi" w:cstheme="majorBidi"/>
        </w:rPr>
        <w:t xml:space="preserve">control </w:t>
      </w:r>
      <w:r w:rsidR="00E559B3">
        <w:rPr>
          <w:rFonts w:asciiTheme="majorBidi" w:hAnsiTheme="majorBidi" w:cstheme="majorBidi"/>
        </w:rPr>
        <w:t>signals</w:t>
      </w:r>
      <w:r w:rsidR="00966331">
        <w:rPr>
          <w:rFonts w:asciiTheme="majorBidi" w:hAnsiTheme="majorBidi" w:cstheme="majorBidi"/>
        </w:rPr>
        <w:t xml:space="preserve"> </w:t>
      </w:r>
      <w:proofErr w:type="spellStart"/>
      <w:proofErr w:type="gramStart"/>
      <w:r w:rsidR="0063071C">
        <w:rPr>
          <w:rFonts w:asciiTheme="majorBidi" w:hAnsiTheme="majorBidi" w:cstheme="majorBidi"/>
        </w:rPr>
        <w:t>G</w:t>
      </w:r>
      <w:r w:rsidR="0063071C">
        <w:rPr>
          <w:rFonts w:asciiTheme="majorBidi" w:hAnsiTheme="majorBidi" w:cstheme="majorBidi"/>
          <w:vertAlign w:val="subscript"/>
        </w:rPr>
        <w:t>c,con</w:t>
      </w:r>
      <w:proofErr w:type="spellEnd"/>
      <w:proofErr w:type="gramEnd"/>
      <w:r w:rsidR="0063071C">
        <w:rPr>
          <w:rFonts w:asciiTheme="majorBidi" w:hAnsiTheme="majorBidi" w:cstheme="majorBidi"/>
        </w:rPr>
        <w:t xml:space="preserve"> and </w:t>
      </w:r>
      <w:proofErr w:type="spellStart"/>
      <w:r w:rsidR="0063071C">
        <w:rPr>
          <w:rFonts w:asciiTheme="majorBidi" w:hAnsiTheme="majorBidi" w:cstheme="majorBidi"/>
        </w:rPr>
        <w:t>G</w:t>
      </w:r>
      <w:r w:rsidR="0063071C">
        <w:rPr>
          <w:rFonts w:asciiTheme="majorBidi" w:hAnsiTheme="majorBidi" w:cstheme="majorBidi"/>
          <w:vertAlign w:val="subscript"/>
        </w:rPr>
        <w:t>c,ecc</w:t>
      </w:r>
      <w:proofErr w:type="spellEnd"/>
      <w:r w:rsidR="0063071C">
        <w:rPr>
          <w:rFonts w:asciiTheme="majorBidi" w:hAnsiTheme="majorBidi" w:cstheme="majorBidi"/>
        </w:rPr>
        <w:t xml:space="preserve"> </w:t>
      </w:r>
      <w:r w:rsidR="008803FB">
        <w:rPr>
          <w:rFonts w:asciiTheme="majorBidi" w:hAnsiTheme="majorBidi" w:cstheme="majorBidi"/>
        </w:rPr>
        <w:t xml:space="preserve">were </w:t>
      </w:r>
      <w:r w:rsidR="00345C36">
        <w:rPr>
          <w:rFonts w:asciiTheme="majorBidi" w:hAnsiTheme="majorBidi" w:cstheme="majorBidi"/>
        </w:rPr>
        <w:t xml:space="preserve">then </w:t>
      </w:r>
      <w:r w:rsidR="008803FB">
        <w:rPr>
          <w:rFonts w:asciiTheme="majorBidi" w:hAnsiTheme="majorBidi" w:cstheme="majorBidi"/>
        </w:rPr>
        <w:t>re-normalized by driving</w:t>
      </w:r>
      <w:r w:rsidR="00E559B3">
        <w:rPr>
          <w:rFonts w:asciiTheme="majorBidi" w:hAnsiTheme="majorBidi" w:cstheme="majorBidi"/>
        </w:rPr>
        <w:t xml:space="preserve"> the</w:t>
      </w:r>
      <w:r w:rsidR="00044C83">
        <w:rPr>
          <w:rFonts w:asciiTheme="majorBidi" w:hAnsiTheme="majorBidi" w:cstheme="majorBidi"/>
        </w:rPr>
        <w:t xml:space="preserve"> ventricular wall volume and</w:t>
      </w:r>
      <w:r w:rsidR="00E559B3">
        <w:rPr>
          <w:rFonts w:asciiTheme="majorBidi" w:hAnsiTheme="majorBidi" w:cstheme="majorBidi"/>
        </w:rPr>
        <w:t xml:space="preserve"> </w:t>
      </w:r>
      <w:r w:rsidR="002C45FE">
        <w:rPr>
          <w:rFonts w:asciiTheme="majorBidi" w:hAnsiTheme="majorBidi" w:cstheme="majorBidi"/>
        </w:rPr>
        <w:t xml:space="preserve">number of serial half-sarcomeres </w:t>
      </w:r>
      <w:r w:rsidR="001F7B09">
        <w:rPr>
          <w:rFonts w:asciiTheme="majorBidi" w:hAnsiTheme="majorBidi" w:cstheme="majorBidi"/>
        </w:rPr>
        <w:t>to increase by ~</w:t>
      </w:r>
      <w:r w:rsidR="00F54AB2">
        <w:rPr>
          <w:rFonts w:asciiTheme="majorBidi" w:hAnsiTheme="majorBidi" w:cstheme="majorBidi"/>
        </w:rPr>
        <w:t>50</w:t>
      </w:r>
      <w:r w:rsidR="001F7B09">
        <w:rPr>
          <w:rFonts w:asciiTheme="majorBidi" w:hAnsiTheme="majorBidi" w:cstheme="majorBidi"/>
        </w:rPr>
        <w:t xml:space="preserve">% and </w:t>
      </w:r>
      <w:r w:rsidR="00F54AB2">
        <w:rPr>
          <w:rFonts w:asciiTheme="majorBidi" w:hAnsiTheme="majorBidi" w:cstheme="majorBidi"/>
        </w:rPr>
        <w:t>17</w:t>
      </w:r>
      <w:r w:rsidR="001F7B09">
        <w:rPr>
          <w:rFonts w:asciiTheme="majorBidi" w:hAnsiTheme="majorBidi" w:cstheme="majorBidi"/>
        </w:rPr>
        <w:t>%</w:t>
      </w:r>
      <w:r w:rsidR="00607705">
        <w:rPr>
          <w:rFonts w:asciiTheme="majorBidi" w:hAnsiTheme="majorBidi" w:cstheme="majorBidi"/>
        </w:rPr>
        <w:t>, respectively. At the organ</w:t>
      </w:r>
      <w:r w:rsidR="00EF7D53">
        <w:rPr>
          <w:rFonts w:asciiTheme="majorBidi" w:hAnsiTheme="majorBidi" w:cstheme="majorBidi"/>
        </w:rPr>
        <w:t>-</w:t>
      </w:r>
      <w:r w:rsidR="00607705">
        <w:rPr>
          <w:rFonts w:asciiTheme="majorBidi" w:hAnsiTheme="majorBidi" w:cstheme="majorBidi"/>
        </w:rPr>
        <w:t>level, these changes were manifested by dilat</w:t>
      </w:r>
      <w:r w:rsidR="00C87B4A">
        <w:rPr>
          <w:rFonts w:asciiTheme="majorBidi" w:hAnsiTheme="majorBidi" w:cstheme="majorBidi"/>
        </w:rPr>
        <w:t xml:space="preserve">ion of </w:t>
      </w:r>
      <w:r w:rsidR="00EF7D53">
        <w:rPr>
          <w:rFonts w:asciiTheme="majorBidi" w:hAnsiTheme="majorBidi" w:cstheme="majorBidi"/>
        </w:rPr>
        <w:t xml:space="preserve">the </w:t>
      </w:r>
      <w:r w:rsidR="00607705">
        <w:rPr>
          <w:rFonts w:asciiTheme="majorBidi" w:hAnsiTheme="majorBidi" w:cstheme="majorBidi"/>
        </w:rPr>
        <w:t xml:space="preserve">LV cavity </w:t>
      </w:r>
      <w:r w:rsidR="00C90437">
        <w:rPr>
          <w:rFonts w:asciiTheme="majorBidi" w:hAnsiTheme="majorBidi" w:cstheme="majorBidi"/>
        </w:rPr>
        <w:t>(</w:t>
      </w:r>
      <w:r w:rsidR="00523D97">
        <w:rPr>
          <w:rFonts w:asciiTheme="majorBidi" w:hAnsiTheme="majorBidi" w:cstheme="majorBidi"/>
        </w:rPr>
        <w:t xml:space="preserve">~57% </w:t>
      </w:r>
      <w:r w:rsidR="00C90437">
        <w:rPr>
          <w:rFonts w:asciiTheme="majorBidi" w:hAnsiTheme="majorBidi" w:cstheme="majorBidi"/>
        </w:rPr>
        <w:t xml:space="preserve">at end-diastole </w:t>
      </w:r>
      <w:r w:rsidR="00523D97">
        <w:rPr>
          <w:rFonts w:asciiTheme="majorBidi" w:hAnsiTheme="majorBidi" w:cstheme="majorBidi"/>
        </w:rPr>
        <w:t>and ~68</w:t>
      </w:r>
      <w:r w:rsidR="00E23983">
        <w:rPr>
          <w:rFonts w:asciiTheme="majorBidi" w:hAnsiTheme="majorBidi" w:cstheme="majorBidi"/>
        </w:rPr>
        <w:t xml:space="preserve">% </w:t>
      </w:r>
      <w:r w:rsidR="00C90437">
        <w:rPr>
          <w:rFonts w:asciiTheme="majorBidi" w:hAnsiTheme="majorBidi" w:cstheme="majorBidi"/>
        </w:rPr>
        <w:t xml:space="preserve">at </w:t>
      </w:r>
      <w:r w:rsidR="000423F3">
        <w:rPr>
          <w:rFonts w:asciiTheme="majorBidi" w:hAnsiTheme="majorBidi" w:cstheme="majorBidi"/>
        </w:rPr>
        <w:t>end</w:t>
      </w:r>
      <w:r w:rsidR="00C87B4A">
        <w:rPr>
          <w:rFonts w:asciiTheme="majorBidi" w:hAnsiTheme="majorBidi" w:cstheme="majorBidi"/>
        </w:rPr>
        <w:t>-sy</w:t>
      </w:r>
      <w:r w:rsidR="00E23983">
        <w:rPr>
          <w:rFonts w:asciiTheme="majorBidi" w:hAnsiTheme="majorBidi" w:cstheme="majorBidi"/>
        </w:rPr>
        <w:t>stole</w:t>
      </w:r>
      <w:r w:rsidR="00C90437">
        <w:rPr>
          <w:rFonts w:asciiTheme="majorBidi" w:hAnsiTheme="majorBidi" w:cstheme="majorBidi"/>
        </w:rPr>
        <w:t>)</w:t>
      </w:r>
      <w:r w:rsidR="00E23983">
        <w:rPr>
          <w:rFonts w:asciiTheme="majorBidi" w:hAnsiTheme="majorBidi" w:cstheme="majorBidi"/>
        </w:rPr>
        <w:t xml:space="preserve"> and </w:t>
      </w:r>
      <w:r w:rsidR="0019174E">
        <w:rPr>
          <w:rFonts w:asciiTheme="majorBidi" w:hAnsiTheme="majorBidi" w:cstheme="majorBidi"/>
        </w:rPr>
        <w:t xml:space="preserve">mild </w:t>
      </w:r>
      <w:r w:rsidR="00E23983">
        <w:rPr>
          <w:rFonts w:asciiTheme="majorBidi" w:hAnsiTheme="majorBidi" w:cstheme="majorBidi"/>
        </w:rPr>
        <w:t>thickening of</w:t>
      </w:r>
      <w:r w:rsidR="00EF7D53">
        <w:rPr>
          <w:rFonts w:asciiTheme="majorBidi" w:hAnsiTheme="majorBidi" w:cstheme="majorBidi"/>
        </w:rPr>
        <w:t xml:space="preserve"> the</w:t>
      </w:r>
      <w:r w:rsidR="00DB1B88">
        <w:rPr>
          <w:rFonts w:asciiTheme="majorBidi" w:hAnsiTheme="majorBidi" w:cstheme="majorBidi"/>
        </w:rPr>
        <w:t xml:space="preserve"> </w:t>
      </w:r>
      <w:commentRangeStart w:id="164"/>
      <w:commentRangeStart w:id="165"/>
      <w:r w:rsidR="00974CC1" w:rsidRPr="00B95524">
        <w:rPr>
          <w:rFonts w:asciiTheme="majorBidi" w:hAnsiTheme="majorBidi" w:cstheme="majorBidi"/>
        </w:rPr>
        <w:t>LV wall</w:t>
      </w:r>
      <w:commentRangeEnd w:id="164"/>
      <w:r w:rsidR="00974CC1">
        <w:rPr>
          <w:rStyle w:val="CommentReference"/>
        </w:rPr>
        <w:commentReference w:id="164"/>
      </w:r>
      <w:commentRangeEnd w:id="165"/>
      <w:r w:rsidR="00974CC1">
        <w:rPr>
          <w:rStyle w:val="CommentReference"/>
        </w:rPr>
        <w:commentReference w:id="165"/>
      </w:r>
      <w:r w:rsidR="002D52A0" w:rsidRPr="00B95524">
        <w:rPr>
          <w:rFonts w:asciiTheme="majorBidi" w:hAnsiTheme="majorBidi" w:cstheme="majorBidi"/>
        </w:rPr>
        <w:t xml:space="preserve"> </w:t>
      </w:r>
      <w:r w:rsidR="00C90437">
        <w:rPr>
          <w:rFonts w:asciiTheme="majorBidi" w:hAnsiTheme="majorBidi" w:cstheme="majorBidi"/>
        </w:rPr>
        <w:t>(</w:t>
      </w:r>
      <w:r w:rsidR="00E44E50">
        <w:rPr>
          <w:rFonts w:asciiTheme="majorBidi" w:hAnsiTheme="majorBidi" w:cstheme="majorBidi"/>
        </w:rPr>
        <w:t xml:space="preserve">~12% </w:t>
      </w:r>
      <w:r w:rsidR="00C90437">
        <w:rPr>
          <w:rFonts w:asciiTheme="majorBidi" w:hAnsiTheme="majorBidi" w:cstheme="majorBidi"/>
        </w:rPr>
        <w:t xml:space="preserve">at end-diastole </w:t>
      </w:r>
      <w:r w:rsidR="00E44E50">
        <w:rPr>
          <w:rFonts w:asciiTheme="majorBidi" w:hAnsiTheme="majorBidi" w:cstheme="majorBidi"/>
        </w:rPr>
        <w:t xml:space="preserve">and 10% </w:t>
      </w:r>
      <w:r w:rsidR="00C90437">
        <w:rPr>
          <w:rFonts w:asciiTheme="majorBidi" w:hAnsiTheme="majorBidi" w:cstheme="majorBidi"/>
        </w:rPr>
        <w:t>at</w:t>
      </w:r>
      <w:r w:rsidR="00E44E50">
        <w:rPr>
          <w:rFonts w:asciiTheme="majorBidi" w:hAnsiTheme="majorBidi" w:cstheme="majorBidi"/>
        </w:rPr>
        <w:t xml:space="preserve"> end-systole</w:t>
      </w:r>
      <w:r w:rsidR="00C90437">
        <w:rPr>
          <w:rFonts w:asciiTheme="majorBidi" w:hAnsiTheme="majorBidi" w:cstheme="majorBidi"/>
        </w:rPr>
        <w:t>).</w:t>
      </w:r>
      <w:r w:rsidR="007A4257">
        <w:rPr>
          <w:rFonts w:asciiTheme="majorBidi" w:hAnsiTheme="majorBidi" w:cstheme="majorBidi"/>
        </w:rPr>
        <w:t xml:space="preserve"> </w:t>
      </w:r>
    </w:p>
    <w:p w14:paraId="74FECFE2" w14:textId="2A289932" w:rsidR="0080120F" w:rsidRPr="00DF7266" w:rsidRDefault="00FC6391" w:rsidP="00DF7266">
      <w:pPr>
        <w:spacing w:line="240" w:lineRule="auto"/>
        <w:ind w:firstLine="720"/>
        <w:jc w:val="both"/>
        <w:rPr>
          <w:rFonts w:asciiTheme="majorBidi" w:hAnsiTheme="majorBidi" w:cstheme="majorBidi"/>
        </w:rPr>
      </w:pPr>
      <w:r>
        <w:rPr>
          <w:rFonts w:asciiTheme="majorBidi" w:hAnsiTheme="majorBidi" w:cstheme="majorBidi"/>
        </w:rPr>
        <w:t xml:space="preserve">Due to baroreflex control of arterial pressure, </w:t>
      </w:r>
      <w:r w:rsidR="0099621E">
        <w:rPr>
          <w:rFonts w:asciiTheme="majorBidi" w:hAnsiTheme="majorBidi" w:cstheme="majorBidi"/>
        </w:rPr>
        <w:t>there was a</w:t>
      </w:r>
      <w:r>
        <w:rPr>
          <w:rFonts w:asciiTheme="majorBidi" w:hAnsiTheme="majorBidi" w:cstheme="majorBidi"/>
        </w:rPr>
        <w:t xml:space="preserve"> subtle </w:t>
      </w:r>
      <w:r w:rsidR="00CB679E">
        <w:rPr>
          <w:rFonts w:asciiTheme="majorBidi" w:hAnsiTheme="majorBidi" w:cstheme="majorBidi"/>
        </w:rPr>
        <w:t>increase</w:t>
      </w:r>
      <w:r>
        <w:rPr>
          <w:rFonts w:asciiTheme="majorBidi" w:hAnsiTheme="majorBidi" w:cstheme="majorBidi"/>
        </w:rPr>
        <w:t xml:space="preserve"> in Ca</w:t>
      </w:r>
      <w:r>
        <w:rPr>
          <w:rFonts w:asciiTheme="majorBidi" w:hAnsiTheme="majorBidi" w:cstheme="majorBidi"/>
          <w:vertAlign w:val="superscript"/>
        </w:rPr>
        <w:t>2+</w:t>
      </w:r>
      <w:r>
        <w:rPr>
          <w:rFonts w:asciiTheme="majorBidi" w:hAnsiTheme="majorBidi" w:cstheme="majorBidi"/>
        </w:rPr>
        <w:t xml:space="preserve"> dynamics </w:t>
      </w:r>
      <w:r>
        <w:t>(</w:t>
      </w:r>
      <w:r w:rsidR="00CB679E">
        <w:t xml:space="preserve">via increasing </w:t>
      </w:r>
      <w:proofErr w:type="spellStart"/>
      <w:r>
        <w:t>k</w:t>
      </w:r>
      <w:r>
        <w:rPr>
          <w:vertAlign w:val="subscript"/>
        </w:rPr>
        <w:t>act</w:t>
      </w:r>
      <w:proofErr w:type="spellEnd"/>
      <w:r>
        <w:t xml:space="preserve"> and </w:t>
      </w:r>
      <w:proofErr w:type="spellStart"/>
      <w:r>
        <w:t>k</w:t>
      </w:r>
      <w:r>
        <w:rPr>
          <w:vertAlign w:val="subscript"/>
        </w:rPr>
        <w:t>SERCA</w:t>
      </w:r>
      <w:proofErr w:type="spellEnd"/>
      <w:r>
        <w:t>), myofilament function (</w:t>
      </w:r>
      <w:r w:rsidR="00CB679E">
        <w:t xml:space="preserve">via increasing </w:t>
      </w:r>
      <w:r>
        <w:t>k</w:t>
      </w:r>
      <w:r>
        <w:rPr>
          <w:vertAlign w:val="subscript"/>
        </w:rPr>
        <w:t>1</w:t>
      </w:r>
      <w:r w:rsidR="00CB679E">
        <w:t xml:space="preserve"> and</w:t>
      </w:r>
      <w:r>
        <w:t xml:space="preserve"> k</w:t>
      </w:r>
      <w:r>
        <w:rPr>
          <w:vertAlign w:val="subscript"/>
        </w:rPr>
        <w:t>3</w:t>
      </w:r>
      <w:r>
        <w:t>, and</w:t>
      </w:r>
      <w:r w:rsidR="00CB679E">
        <w:t xml:space="preserve"> decreasing</w:t>
      </w:r>
      <w:r>
        <w:t xml:space="preserve"> </w:t>
      </w:r>
      <w:proofErr w:type="spellStart"/>
      <w:r>
        <w:t>k</w:t>
      </w:r>
      <w:r>
        <w:rPr>
          <w:vertAlign w:val="subscript"/>
        </w:rPr>
        <w:t>on</w:t>
      </w:r>
      <w:proofErr w:type="spellEnd"/>
      <w:r>
        <w:t>), and vascular tone (</w:t>
      </w:r>
      <w:r w:rsidR="00CB679E">
        <w:t xml:space="preserve">via increasing </w:t>
      </w:r>
      <w:proofErr w:type="spellStart"/>
      <w:r>
        <w:t>R</w:t>
      </w:r>
      <w:r>
        <w:rPr>
          <w:vertAlign w:val="subscript"/>
        </w:rPr>
        <w:t>arteriolar</w:t>
      </w:r>
      <w:proofErr w:type="spellEnd"/>
      <w:r>
        <w:t xml:space="preserve"> and</w:t>
      </w:r>
      <w:r w:rsidR="00CB679E">
        <w:t xml:space="preserve"> decreasing</w:t>
      </w:r>
      <w:r>
        <w:t xml:space="preserve"> </w:t>
      </w:r>
      <w:proofErr w:type="spellStart"/>
      <w:r>
        <w:t>C</w:t>
      </w:r>
      <w:r>
        <w:rPr>
          <w:vertAlign w:val="subscript"/>
        </w:rPr>
        <w:t>veins</w:t>
      </w:r>
      <w:proofErr w:type="spellEnd"/>
      <w:r>
        <w:t>)</w:t>
      </w:r>
      <w:r w:rsidR="0099621E">
        <w:t xml:space="preserve">. </w:t>
      </w:r>
      <w:proofErr w:type="gramStart"/>
      <w:r w:rsidR="0099621E">
        <w:t>Additionally</w:t>
      </w:r>
      <w:proofErr w:type="gramEnd"/>
      <w:r w:rsidR="0099621E">
        <w:t xml:space="preserve"> the</w:t>
      </w:r>
      <w:r>
        <w:t xml:space="preserve"> </w:t>
      </w:r>
      <w:r>
        <w:rPr>
          <w:rFonts w:asciiTheme="majorBidi" w:hAnsiTheme="majorBidi" w:cstheme="majorBidi"/>
        </w:rPr>
        <w:t>heart rate elevated from ~63 to ~66 bpm.</w:t>
      </w:r>
      <w:r w:rsidR="00DF7266">
        <w:rPr>
          <w:rFonts w:asciiTheme="majorBidi" w:hAnsiTheme="majorBidi" w:cstheme="majorBidi"/>
        </w:rPr>
        <w:t xml:space="preserve"> </w:t>
      </w:r>
      <w:r w:rsidR="0080120F" w:rsidRPr="00713E44">
        <w:t xml:space="preserve">Although the peak value of </w:t>
      </w:r>
      <w:r w:rsidR="000B47AE" w:rsidRPr="003527B5">
        <w:t xml:space="preserve">intracellular passive stress </w:t>
      </w:r>
      <w:r w:rsidR="00FF44C9">
        <w:t xml:space="preserve">appears to be different when </w:t>
      </w:r>
      <w:r w:rsidR="0080120F" w:rsidRPr="00713E44">
        <w:t xml:space="preserve">growth </w:t>
      </w:r>
      <w:r w:rsidR="00FF44C9">
        <w:t xml:space="preserve">is at </w:t>
      </w:r>
      <w:r w:rsidR="0080120F" w:rsidRPr="00713E44">
        <w:t>steady state</w:t>
      </w:r>
      <w:r w:rsidR="00FF44C9">
        <w:t xml:space="preserve">, compared to the </w:t>
      </w:r>
      <w:r w:rsidR="0080120F" w:rsidRPr="00713E44">
        <w:t xml:space="preserve">baseline steady state, due to changes in heart rate and </w:t>
      </w:r>
      <w:r w:rsidR="005558E5" w:rsidRPr="001645CD">
        <w:t>dia</w:t>
      </w:r>
      <w:r w:rsidR="0080120F" w:rsidRPr="00713E44">
        <w:t xml:space="preserve">stolic duration, the averaged value reaches the setpoint level for </w:t>
      </w:r>
      <w:r w:rsidR="003E6F58" w:rsidRPr="001645CD">
        <w:t>eccentric</w:t>
      </w:r>
      <w:r w:rsidR="0080120F" w:rsidRPr="00713E44">
        <w:t xml:space="preserve"> growth (Figures S</w:t>
      </w:r>
      <w:r w:rsidR="0015543C" w:rsidRPr="001645CD">
        <w:fldChar w:fldCharType="begin"/>
      </w:r>
      <w:r w:rsidR="0015543C" w:rsidRPr="001645CD">
        <w:instrText xml:space="preserve"> seq sfigure fig</w:instrText>
      </w:r>
      <w:r w:rsidR="00713E44" w:rsidRPr="001645CD">
        <w:instrText>s5</w:instrText>
      </w:r>
      <w:r w:rsidR="0015543C" w:rsidRPr="001645CD">
        <w:instrText xml:space="preserve"> </w:instrText>
      </w:r>
      <w:r w:rsidR="0015543C" w:rsidRPr="001645CD">
        <w:fldChar w:fldCharType="separate"/>
      </w:r>
      <w:r w:rsidR="00A15D39">
        <w:rPr>
          <w:noProof/>
        </w:rPr>
        <w:t>5</w:t>
      </w:r>
      <w:r w:rsidR="0015543C" w:rsidRPr="001645CD">
        <w:fldChar w:fldCharType="end"/>
      </w:r>
      <w:r w:rsidR="0080120F" w:rsidRPr="00713E44">
        <w:t>-S</w:t>
      </w:r>
      <w:fldSimple w:instr=" seq sfigure figs6 ">
        <w:r w:rsidR="001645CD">
          <w:rPr>
            <w:noProof/>
          </w:rPr>
          <w:t>6</w:t>
        </w:r>
      </w:fldSimple>
      <w:r w:rsidR="0080120F" w:rsidRPr="00713E44">
        <w:t>).</w:t>
      </w:r>
    </w:p>
    <w:p w14:paraId="068435DB" w14:textId="77777777" w:rsidR="0080120F" w:rsidRPr="00B95524" w:rsidRDefault="0080120F">
      <w:pPr>
        <w:spacing w:line="240" w:lineRule="auto"/>
        <w:jc w:val="both"/>
        <w:rPr>
          <w:rFonts w:asciiTheme="majorBidi" w:hAnsiTheme="majorBidi" w:cstheme="majorBidi"/>
        </w:rPr>
      </w:pPr>
    </w:p>
    <w:p w14:paraId="7000BED2" w14:textId="67C163D9" w:rsidR="00F3261D" w:rsidRPr="00B95524" w:rsidRDefault="00F3261D" w:rsidP="001645CD">
      <w:pPr>
        <w:spacing w:after="200" w:line="240" w:lineRule="auto"/>
        <w:jc w:val="both"/>
        <w:rPr>
          <w:rFonts w:asciiTheme="majorBidi" w:hAnsiTheme="majorBidi" w:cstheme="majorBidi"/>
        </w:rPr>
      </w:pPr>
      <w:r w:rsidRPr="00B95524">
        <w:rPr>
          <w:rFonts w:asciiTheme="majorBidi" w:hAnsiTheme="majorBidi" w:cstheme="majorBidi"/>
        </w:rPr>
        <w:br w:type="page"/>
      </w:r>
    </w:p>
    <w:p w14:paraId="1CCE25D6" w14:textId="68D7C556" w:rsidR="009F45A9" w:rsidRPr="00B95524" w:rsidRDefault="007B1072"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F7D17" wp14:editId="11AF4A7E">
            <wp:extent cx="6208395" cy="4575175"/>
            <wp:effectExtent l="0" t="0" r="1905" b="0"/>
            <wp:docPr id="264" name="Picture 2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55F5010" w14:textId="51CD5A46" w:rsidR="00D45644" w:rsidRDefault="009F45A9" w:rsidP="007623F2">
      <w:pPr>
        <w:spacing w:line="240" w:lineRule="auto"/>
        <w:jc w:val="center"/>
        <w:rPr>
          <w:rFonts w:asciiTheme="majorBidi" w:hAnsiTheme="majorBidi" w:cstheme="majorBidi"/>
          <w:vertAlign w:val="subscript"/>
        </w:rPr>
      </w:pPr>
      <w:r w:rsidRPr="00B95524">
        <w:rPr>
          <w:rFonts w:asciiTheme="majorBidi" w:hAnsiTheme="majorBidi" w:cstheme="majorBidi"/>
          <w:b/>
          <w:bCs/>
        </w:rPr>
        <w:t xml:space="preserve">Figure </w:t>
      </w:r>
      <w:bookmarkStart w:id="166" w:name="fig4"/>
      <w:bookmarkEnd w:id="166"/>
      <w:r w:rsidR="00111857">
        <w:rPr>
          <w:rFonts w:asciiTheme="majorBidi" w:hAnsiTheme="majorBidi" w:cstheme="majorBidi"/>
          <w:b/>
          <w:bCs/>
        </w:rPr>
        <w:fldChar w:fldCharType="begin"/>
      </w:r>
      <w:r w:rsidR="00111857">
        <w:rPr>
          <w:rFonts w:asciiTheme="majorBidi" w:hAnsiTheme="majorBidi" w:cstheme="majorBidi"/>
          <w:b/>
          <w:bCs/>
        </w:rPr>
        <w:instrText xml:space="preserve"> seq figure </w:instrText>
      </w:r>
      <w:r w:rsidR="00111857">
        <w:rPr>
          <w:rFonts w:asciiTheme="majorBidi" w:hAnsiTheme="majorBidi" w:cstheme="majorBidi"/>
          <w:b/>
          <w:bCs/>
        </w:rPr>
        <w:fldChar w:fldCharType="separate"/>
      </w:r>
      <w:r w:rsidR="00A15D39">
        <w:rPr>
          <w:rFonts w:asciiTheme="majorBidi" w:hAnsiTheme="majorBidi" w:cstheme="majorBidi"/>
          <w:b/>
          <w:bCs/>
          <w:noProof/>
        </w:rPr>
        <w:t>4</w:t>
      </w:r>
      <w:r w:rsidR="00111857">
        <w:rPr>
          <w:rFonts w:asciiTheme="majorBidi" w:hAnsiTheme="majorBidi" w:cstheme="majorBidi"/>
          <w:b/>
          <w:bCs/>
        </w:rPr>
        <w:fldChar w:fldCharType="end"/>
      </w:r>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90179D" w:rsidRPr="00B95524">
        <w:rPr>
          <w:rFonts w:asciiTheme="majorBidi" w:hAnsiTheme="majorBidi" w:cstheme="majorBidi"/>
          <w:b/>
          <w:bCs/>
        </w:rPr>
        <w:t xml:space="preserve">mitral </w:t>
      </w:r>
      <w:r w:rsidR="00B55CF1" w:rsidRPr="0015634F">
        <w:rPr>
          <w:rFonts w:asciiTheme="majorBidi" w:hAnsiTheme="majorBidi" w:cstheme="majorBidi"/>
          <w:b/>
          <w:bCs/>
        </w:rPr>
        <w:t>insufficiency</w:t>
      </w:r>
      <w:r w:rsidR="0090179D" w:rsidRPr="00B95524">
        <w:rPr>
          <w:rFonts w:asciiTheme="majorBidi" w:hAnsiTheme="majorBidi" w:cstheme="majorBidi"/>
          <w:b/>
          <w:bCs/>
        </w:rPr>
        <w:t>.</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in Fig</w:t>
      </w:r>
      <w:r w:rsidR="007623F2">
        <w:rPr>
          <w:rFonts w:asciiTheme="majorBidi" w:hAnsiTheme="majorBidi" w:cstheme="majorBidi"/>
        </w:rPr>
        <w:t>ure</w:t>
      </w:r>
      <w:r w:rsidR="00306154"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right</w:t>
      </w:r>
      <w:r w:rsidR="00442030">
        <w:rPr>
          <w:rFonts w:asciiTheme="majorBidi" w:hAnsiTheme="majorBidi" w:cstheme="majorBidi"/>
        </w:rPr>
        <w:t>-</w:t>
      </w:r>
      <w:r w:rsidR="0040652D" w:rsidRPr="00B95524">
        <w:rPr>
          <w:rFonts w:asciiTheme="majorBidi" w:hAnsiTheme="majorBidi" w:cstheme="majorBidi"/>
        </w:rPr>
        <w:t xml:space="preserve">hand column. </w:t>
      </w:r>
      <w:r w:rsidR="001547BE" w:rsidRPr="00B95524">
        <w:rPr>
          <w:rFonts w:asciiTheme="majorBidi" w:hAnsiTheme="majorBidi" w:cstheme="majorBidi"/>
        </w:rPr>
        <w:t xml:space="preserve"> </w:t>
      </w:r>
      <w:r w:rsidR="00D45644">
        <w:rPr>
          <w:rFonts w:asciiTheme="majorBidi" w:hAnsiTheme="majorBidi" w:cstheme="majorBidi"/>
        </w:rPr>
        <w:t xml:space="preserve">The simulation </w:t>
      </w:r>
      <w:r w:rsidR="00796B83">
        <w:rPr>
          <w:rFonts w:asciiTheme="majorBidi" w:hAnsiTheme="majorBidi" w:cstheme="majorBidi"/>
        </w:rPr>
        <w:t xml:space="preserve">shown in this figure </w:t>
      </w:r>
      <w:r w:rsidR="00D45644">
        <w:rPr>
          <w:rFonts w:asciiTheme="majorBidi" w:hAnsiTheme="majorBidi" w:cstheme="majorBidi"/>
        </w:rPr>
        <w:t>was perturbed gradually (</w:t>
      </w:r>
      <w:r w:rsidR="009C0135">
        <w:rPr>
          <w:rFonts w:asciiTheme="majorBidi" w:hAnsiTheme="majorBidi" w:cstheme="majorBidi"/>
        </w:rPr>
        <w:t>second and third vertical dashed lines</w:t>
      </w:r>
      <w:r w:rsidR="00D45644">
        <w:rPr>
          <w:rFonts w:asciiTheme="majorBidi" w:hAnsiTheme="majorBidi" w:cstheme="majorBidi"/>
        </w:rPr>
        <w:t>)</w:t>
      </w:r>
      <w:r w:rsidR="00172FD8">
        <w:rPr>
          <w:rFonts w:asciiTheme="majorBidi" w:hAnsiTheme="majorBidi" w:cstheme="majorBidi"/>
        </w:rPr>
        <w:t xml:space="preserve"> by</w:t>
      </w:r>
      <w:r w:rsidR="00D45644">
        <w:rPr>
          <w:rFonts w:asciiTheme="majorBidi" w:hAnsiTheme="majorBidi" w:cstheme="majorBidi"/>
        </w:rPr>
        <w:t xml:space="preserve"> increasing </w:t>
      </w:r>
      <w:proofErr w:type="spellStart"/>
      <w:r w:rsidR="00D45644" w:rsidRPr="00B95524">
        <w:rPr>
          <w:rFonts w:asciiTheme="majorBidi" w:hAnsiTheme="majorBidi" w:cstheme="majorBidi"/>
        </w:rPr>
        <w:t>G</w:t>
      </w:r>
      <w:r w:rsidR="00D45644" w:rsidRPr="00B95524">
        <w:rPr>
          <w:rFonts w:asciiTheme="majorBidi" w:hAnsiTheme="majorBidi" w:cstheme="majorBidi"/>
          <w:vertAlign w:val="subscript"/>
        </w:rPr>
        <w:t>mitral</w:t>
      </w:r>
      <w:proofErr w:type="spellEnd"/>
      <w:r w:rsidR="00D45644" w:rsidRPr="00B95524">
        <w:rPr>
          <w:rFonts w:asciiTheme="majorBidi" w:hAnsiTheme="majorBidi" w:cstheme="majorBidi"/>
          <w:vertAlign w:val="subscript"/>
        </w:rPr>
        <w:t xml:space="preserve"> </w:t>
      </w:r>
      <w:r w:rsidR="00D45644" w:rsidRPr="00B95524">
        <w:rPr>
          <w:rFonts w:asciiTheme="majorBidi" w:hAnsiTheme="majorBidi" w:cstheme="majorBidi"/>
        </w:rPr>
        <w:t xml:space="preserve">in equation </w:t>
      </w:r>
      <w:r w:rsidR="00D45644">
        <w:rPr>
          <w:rFonts w:asciiTheme="majorBidi" w:hAnsiTheme="majorBidi" w:cstheme="majorBidi"/>
        </w:rPr>
        <w:fldChar w:fldCharType="begin"/>
      </w:r>
      <w:r w:rsidR="00D45644">
        <w:rPr>
          <w:rFonts w:asciiTheme="majorBidi" w:hAnsiTheme="majorBidi" w:cstheme="majorBidi"/>
        </w:rPr>
        <w:instrText xml:space="preserve"> GOTOBUTTON ZEqnNum399149  \* MERGEFORMAT </w:instrText>
      </w:r>
      <w:r w:rsidR="00D45644">
        <w:rPr>
          <w:rFonts w:asciiTheme="majorBidi" w:hAnsiTheme="majorBidi" w:cstheme="majorBidi"/>
        </w:rPr>
        <w:fldChar w:fldCharType="begin"/>
      </w:r>
      <w:r w:rsidR="00D45644">
        <w:rPr>
          <w:rFonts w:asciiTheme="majorBidi" w:hAnsiTheme="majorBidi" w:cstheme="majorBidi"/>
        </w:rPr>
        <w:instrText xml:space="preserve"> REF ZEqnNum399149 \* Charformat \! \* MERGEFORMAT </w:instrText>
      </w:r>
      <w:r w:rsidR="00D45644">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D45644">
        <w:rPr>
          <w:rFonts w:asciiTheme="majorBidi" w:hAnsiTheme="majorBidi" w:cstheme="majorBidi"/>
        </w:rPr>
        <w:fldChar w:fldCharType="end"/>
      </w:r>
      <w:r w:rsidR="00D45644">
        <w:rPr>
          <w:rFonts w:asciiTheme="majorBidi" w:hAnsiTheme="majorBidi" w:cstheme="majorBidi"/>
        </w:rPr>
        <w:fldChar w:fldCharType="end"/>
      </w:r>
      <w:r w:rsidR="00D45644" w:rsidRPr="00B95524">
        <w:rPr>
          <w:rFonts w:asciiTheme="majorBidi" w:hAnsiTheme="majorBidi" w:cstheme="majorBidi"/>
        </w:rPr>
        <w:t xml:space="preserve"> from 0 to 2e-3</w:t>
      </w:r>
      <w:r w:rsidR="008A663C">
        <w:rPr>
          <w:rFonts w:asciiTheme="majorBidi" w:hAnsiTheme="majorBidi" w:cstheme="majorBidi"/>
        </w:rPr>
        <w:t xml:space="preserve"> ([mmHg s]</w:t>
      </w:r>
      <w:r w:rsidR="008A663C">
        <w:rPr>
          <w:rFonts w:asciiTheme="majorBidi" w:hAnsiTheme="majorBidi" w:cstheme="majorBidi"/>
          <w:vertAlign w:val="superscript"/>
        </w:rPr>
        <w:t>-1</w:t>
      </w:r>
      <w:r w:rsidR="008A663C">
        <w:rPr>
          <w:rFonts w:asciiTheme="majorBidi" w:hAnsiTheme="majorBidi" w:cstheme="majorBidi"/>
        </w:rPr>
        <w:t xml:space="preserve"> </w:t>
      </w:r>
      <w:r w:rsidR="008A663C" w:rsidRPr="00A06B15">
        <w:rPr>
          <w:rFonts w:asciiTheme="majorBidi" w:hAnsiTheme="majorBidi" w:cstheme="majorBidi"/>
        </w:rPr>
        <w:t>L</w:t>
      </w:r>
      <w:r w:rsidR="008A663C">
        <w:rPr>
          <w:rFonts w:asciiTheme="majorBidi" w:hAnsiTheme="majorBidi" w:cstheme="majorBidi"/>
        </w:rPr>
        <w:t>)</w:t>
      </w:r>
      <w:r w:rsidR="00D45644" w:rsidRPr="00B95524">
        <w:rPr>
          <w:rFonts w:asciiTheme="majorBidi" w:hAnsiTheme="majorBidi" w:cstheme="majorBidi"/>
        </w:rPr>
        <w:t xml:space="preserve"> to induce a mitral regurgitant volume of ~60 ml (Table </w:t>
      </w:r>
      <w:r w:rsidR="00D45644">
        <w:rPr>
          <w:rFonts w:asciiTheme="majorBidi" w:hAnsiTheme="majorBidi" w:cstheme="majorBidi"/>
        </w:rPr>
        <w:fldChar w:fldCharType="begin"/>
      </w:r>
      <w:r w:rsidR="00D45644">
        <w:rPr>
          <w:rFonts w:asciiTheme="majorBidi" w:hAnsiTheme="majorBidi" w:cstheme="majorBidi"/>
        </w:rPr>
        <w:instrText xml:space="preserve"> seq table table3 </w:instrText>
      </w:r>
      <w:r w:rsidR="00D45644">
        <w:rPr>
          <w:rFonts w:asciiTheme="majorBidi" w:hAnsiTheme="majorBidi" w:cstheme="majorBidi"/>
        </w:rPr>
        <w:fldChar w:fldCharType="separate"/>
      </w:r>
      <w:r w:rsidR="00A15D39">
        <w:rPr>
          <w:rFonts w:asciiTheme="majorBidi" w:hAnsiTheme="majorBidi" w:cstheme="majorBidi"/>
          <w:noProof/>
        </w:rPr>
        <w:t>3</w:t>
      </w:r>
      <w:r w:rsidR="00D45644">
        <w:rPr>
          <w:rFonts w:asciiTheme="majorBidi" w:hAnsiTheme="majorBidi" w:cstheme="majorBidi"/>
        </w:rPr>
        <w:fldChar w:fldCharType="end"/>
      </w:r>
      <w:r w:rsidR="00D45644" w:rsidRPr="00B95524">
        <w:rPr>
          <w:rFonts w:asciiTheme="majorBidi" w:hAnsiTheme="majorBidi" w:cstheme="majorBidi"/>
        </w:rPr>
        <w:t>).</w:t>
      </w: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3E19E00B"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E748A6">
        <w:rPr>
          <w:rFonts w:asciiTheme="majorBidi" w:hAnsiTheme="majorBidi" w:cstheme="majorBidi"/>
        </w:rPr>
        <w:t>p</w:t>
      </w:r>
      <w:r w:rsidR="00D85D98" w:rsidRPr="00B95524">
        <w:rPr>
          <w:rFonts w:asciiTheme="majorBidi" w:hAnsiTheme="majorBidi" w:cstheme="majorBidi"/>
        </w:rPr>
        <w:t xml:space="preserve">ressure-volume </w:t>
      </w:r>
      <w:r w:rsidR="00EA2DF6" w:rsidRPr="00B95524">
        <w:rPr>
          <w:rFonts w:asciiTheme="majorBidi" w:hAnsiTheme="majorBidi" w:cstheme="majorBidi"/>
        </w:rPr>
        <w:t xml:space="preserve">loop relationship </w:t>
      </w:r>
    </w:p>
    <w:p w14:paraId="1C749245" w14:textId="2DB39569" w:rsidR="001D24FA" w:rsidRPr="00EA5521" w:rsidRDefault="00B53A56" w:rsidP="000C0DED">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A15D39">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w:t>
      </w:r>
      <w:r w:rsidR="00482CDD">
        <w:rPr>
          <w:rFonts w:asciiTheme="majorBidi" w:hAnsiTheme="majorBidi" w:cstheme="majorBidi"/>
        </w:rPr>
        <w:t xml:space="preserve">illustrates </w:t>
      </w:r>
      <w:r w:rsidR="00911459">
        <w:rPr>
          <w:rFonts w:asciiTheme="majorBidi" w:hAnsiTheme="majorBidi" w:cstheme="majorBidi"/>
        </w:rPr>
        <w:t>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6522A7">
        <w:rPr>
          <w:rFonts w:asciiTheme="majorBidi" w:hAnsiTheme="majorBidi" w:cstheme="majorBidi"/>
        </w:rPr>
        <w:t xml:space="preserve">the </w:t>
      </w:r>
      <w:r w:rsidR="00992C31">
        <w:rPr>
          <w:rFonts w:asciiTheme="majorBidi" w:hAnsiTheme="majorBidi" w:cstheme="majorBidi"/>
        </w:rPr>
        <w:t>various</w:t>
      </w:r>
      <w:r w:rsidR="00992C31" w:rsidRPr="00B95524">
        <w:rPr>
          <w:rFonts w:asciiTheme="majorBidi" w:hAnsiTheme="majorBidi" w:cstheme="majorBidi"/>
        </w:rPr>
        <w:t xml:space="preserve"> </w:t>
      </w:r>
      <w:r w:rsidR="00210895">
        <w:rPr>
          <w:rFonts w:asciiTheme="majorBidi" w:hAnsiTheme="majorBidi" w:cstheme="majorBidi"/>
        </w:rPr>
        <w:t>valvular disorders with different severit</w:t>
      </w:r>
      <w:r w:rsidR="00C42146">
        <w:rPr>
          <w:rFonts w:asciiTheme="majorBidi" w:hAnsiTheme="majorBidi" w:cstheme="majorBidi"/>
        </w:rPr>
        <w:t>ies</w:t>
      </w:r>
      <w:r w:rsidR="00210895">
        <w:rPr>
          <w:rFonts w:asciiTheme="majorBidi" w:hAnsiTheme="majorBidi" w:cstheme="majorBidi"/>
        </w:rPr>
        <w:t xml:space="preserve">. </w:t>
      </w:r>
      <w:r w:rsidR="009B6331">
        <w:rPr>
          <w:rFonts w:asciiTheme="majorBidi" w:hAnsiTheme="majorBidi" w:cstheme="majorBidi"/>
        </w:rPr>
        <w:t xml:space="preserve">For </w:t>
      </w:r>
      <w:r w:rsidR="006522A7">
        <w:rPr>
          <w:rFonts w:asciiTheme="majorBidi" w:hAnsiTheme="majorBidi" w:cstheme="majorBidi"/>
        </w:rPr>
        <w:t xml:space="preserve">the </w:t>
      </w:r>
      <w:r w:rsidR="009B6331">
        <w:rPr>
          <w:rFonts w:asciiTheme="majorBidi" w:hAnsiTheme="majorBidi" w:cstheme="majorBidi"/>
        </w:rPr>
        <w:t>aortic stenosis case</w:t>
      </w:r>
      <w:r w:rsidR="00680842">
        <w:rPr>
          <w:rFonts w:asciiTheme="majorBidi" w:hAnsiTheme="majorBidi" w:cstheme="majorBidi"/>
        </w:rPr>
        <w:t xml:space="preserve"> (top panel in Figure </w:t>
      </w:r>
      <w:r w:rsidR="00680842">
        <w:rPr>
          <w:rFonts w:asciiTheme="majorBidi" w:hAnsiTheme="majorBidi" w:cstheme="majorBidi"/>
        </w:rPr>
        <w:fldChar w:fldCharType="begin"/>
      </w:r>
      <w:r w:rsidR="00680842">
        <w:rPr>
          <w:rFonts w:asciiTheme="majorBidi" w:hAnsiTheme="majorBidi" w:cstheme="majorBidi"/>
        </w:rPr>
        <w:instrText xml:space="preserve"> seq figure fig5 </w:instrText>
      </w:r>
      <w:r w:rsidR="00680842">
        <w:rPr>
          <w:rFonts w:asciiTheme="majorBidi" w:hAnsiTheme="majorBidi" w:cstheme="majorBidi"/>
        </w:rPr>
        <w:fldChar w:fldCharType="separate"/>
      </w:r>
      <w:r w:rsidR="00A15D39">
        <w:rPr>
          <w:rFonts w:asciiTheme="majorBidi" w:hAnsiTheme="majorBidi" w:cstheme="majorBidi"/>
          <w:noProof/>
        </w:rPr>
        <w:t>5</w:t>
      </w:r>
      <w:r w:rsidR="00680842">
        <w:rPr>
          <w:rFonts w:asciiTheme="majorBidi" w:hAnsiTheme="majorBidi" w:cstheme="majorBidi"/>
        </w:rPr>
        <w:fldChar w:fldCharType="end"/>
      </w:r>
      <w:r w:rsidR="00680842">
        <w:rPr>
          <w:rFonts w:asciiTheme="majorBidi" w:hAnsiTheme="majorBidi" w:cstheme="majorBidi"/>
        </w:rPr>
        <w:t>)</w:t>
      </w:r>
      <w:r w:rsidR="009B6331">
        <w:rPr>
          <w:rFonts w:asciiTheme="majorBidi" w:hAnsiTheme="majorBidi" w:cstheme="majorBidi"/>
        </w:rPr>
        <w:t xml:space="preserve">, intensifying the severity of </w:t>
      </w:r>
      <w:r w:rsidR="00221F86">
        <w:rPr>
          <w:rFonts w:asciiTheme="majorBidi" w:hAnsiTheme="majorBidi" w:cstheme="majorBidi"/>
        </w:rPr>
        <w:t xml:space="preserve">the </w:t>
      </w:r>
      <w:r w:rsidR="009B6331">
        <w:rPr>
          <w:rFonts w:asciiTheme="majorBidi" w:hAnsiTheme="majorBidi" w:cstheme="majorBidi"/>
        </w:rPr>
        <w:t>disease resulted in</w:t>
      </w:r>
      <w:r w:rsidR="006522A7">
        <w:rPr>
          <w:rFonts w:asciiTheme="majorBidi" w:hAnsiTheme="majorBidi" w:cstheme="majorBidi"/>
        </w:rPr>
        <w:t xml:space="preserve"> a</w:t>
      </w:r>
      <w:r w:rsidR="009B6331">
        <w:rPr>
          <w:rFonts w:asciiTheme="majorBidi" w:hAnsiTheme="majorBidi" w:cstheme="majorBidi"/>
        </w:rPr>
        <w:t xml:space="preserve"> higher peak systolic pressure</w:t>
      </w:r>
      <w:r w:rsidR="00523636">
        <w:rPr>
          <w:rFonts w:asciiTheme="majorBidi" w:hAnsiTheme="majorBidi" w:cstheme="majorBidi"/>
        </w:rPr>
        <w:t xml:space="preserve">. However, </w:t>
      </w:r>
      <w:r w:rsidR="00FC57E6">
        <w:rPr>
          <w:rFonts w:asciiTheme="majorBidi" w:hAnsiTheme="majorBidi" w:cstheme="majorBidi"/>
        </w:rPr>
        <w:t>end-systolic LV volume remained unchanged and end-d</w:t>
      </w:r>
      <w:r w:rsidR="00596AD0">
        <w:rPr>
          <w:rFonts w:asciiTheme="majorBidi" w:hAnsiTheme="majorBidi" w:cstheme="majorBidi"/>
        </w:rPr>
        <w:t>iastolic LV volume had a subtle decrease</w:t>
      </w:r>
      <w:r w:rsidR="001A283F">
        <w:rPr>
          <w:rFonts w:asciiTheme="majorBidi" w:hAnsiTheme="majorBidi" w:cstheme="majorBidi"/>
        </w:rPr>
        <w:t>, which in tu</w:t>
      </w:r>
      <w:r w:rsidR="008D77CF">
        <w:rPr>
          <w:rFonts w:asciiTheme="majorBidi" w:hAnsiTheme="majorBidi" w:cstheme="majorBidi"/>
        </w:rPr>
        <w:t>r</w:t>
      </w:r>
      <w:r w:rsidR="001A283F">
        <w:rPr>
          <w:rFonts w:asciiTheme="majorBidi" w:hAnsiTheme="majorBidi" w:cstheme="majorBidi"/>
        </w:rPr>
        <w:t xml:space="preserve">n led to a subtle reduction in stroke volume and ejection fraction. </w:t>
      </w:r>
      <w:r w:rsidR="0084500C">
        <w:rPr>
          <w:rFonts w:asciiTheme="majorBidi" w:hAnsiTheme="majorBidi" w:cstheme="majorBidi"/>
        </w:rPr>
        <w:t>Also</w:t>
      </w:r>
      <w:r w:rsidR="00DB6A45">
        <w:rPr>
          <w:rFonts w:asciiTheme="majorBidi" w:hAnsiTheme="majorBidi" w:cstheme="majorBidi"/>
        </w:rPr>
        <w:t xml:space="preserve">, </w:t>
      </w:r>
      <w:r w:rsidR="00CA7A6E">
        <w:rPr>
          <w:rFonts w:asciiTheme="majorBidi" w:hAnsiTheme="majorBidi" w:cstheme="majorBidi"/>
        </w:rPr>
        <w:t>the higher</w:t>
      </w:r>
      <w:r w:rsidR="00DB6A45">
        <w:rPr>
          <w:rFonts w:asciiTheme="majorBidi" w:hAnsiTheme="majorBidi" w:cstheme="majorBidi"/>
        </w:rPr>
        <w:t xml:space="preserve"> </w:t>
      </w:r>
      <w:r w:rsidR="00DA04EE">
        <w:rPr>
          <w:rFonts w:asciiTheme="majorBidi" w:hAnsiTheme="majorBidi" w:cstheme="majorBidi"/>
        </w:rPr>
        <w:t xml:space="preserve">the </w:t>
      </w:r>
      <w:r w:rsidR="00EA5521">
        <w:rPr>
          <w:rFonts w:asciiTheme="majorBidi" w:hAnsiTheme="majorBidi" w:cstheme="majorBidi"/>
        </w:rPr>
        <w:t>aortic resistance in the model (</w:t>
      </w:r>
      <w:proofErr w:type="spellStart"/>
      <w:r w:rsidR="00EA5521">
        <w:rPr>
          <w:rFonts w:asciiTheme="majorBidi" w:hAnsiTheme="majorBidi" w:cstheme="majorBidi"/>
        </w:rPr>
        <w:t>R</w:t>
      </w:r>
      <w:r w:rsidR="00EA5521">
        <w:rPr>
          <w:rFonts w:asciiTheme="majorBidi" w:hAnsiTheme="majorBidi" w:cstheme="majorBidi"/>
          <w:vertAlign w:val="subscript"/>
        </w:rPr>
        <w:t>aorta</w:t>
      </w:r>
      <w:proofErr w:type="spellEnd"/>
      <w:r w:rsidR="00A668A3">
        <w:rPr>
          <w:rFonts w:asciiTheme="majorBidi" w:hAnsiTheme="majorBidi" w:cstheme="majorBidi"/>
        </w:rPr>
        <w:t xml:space="preserve"> in equation </w:t>
      </w:r>
      <w:r w:rsidR="00A668A3">
        <w:rPr>
          <w:rFonts w:asciiTheme="majorBidi" w:hAnsiTheme="majorBidi" w:cstheme="majorBidi"/>
        </w:rPr>
        <w:fldChar w:fldCharType="begin"/>
      </w:r>
      <w:r w:rsidR="00A668A3">
        <w:rPr>
          <w:rFonts w:asciiTheme="majorBidi" w:hAnsiTheme="majorBidi" w:cstheme="majorBidi"/>
        </w:rPr>
        <w:instrText xml:space="preserve"> GOTOBUTTON ZEqnNum316125  \* MERGEFORMAT </w:instrText>
      </w:r>
      <w:r w:rsidR="00A668A3">
        <w:rPr>
          <w:rFonts w:asciiTheme="majorBidi" w:hAnsiTheme="majorBidi" w:cstheme="majorBidi"/>
        </w:rPr>
        <w:fldChar w:fldCharType="begin"/>
      </w:r>
      <w:r w:rsidR="00A668A3">
        <w:rPr>
          <w:rFonts w:asciiTheme="majorBidi" w:hAnsiTheme="majorBidi" w:cstheme="majorBidi"/>
        </w:rPr>
        <w:instrText xml:space="preserve"> REF ZEqnNum316125 \* Charformat \! \* MERGEFORMAT </w:instrText>
      </w:r>
      <w:r w:rsidR="00A668A3">
        <w:rPr>
          <w:rFonts w:asciiTheme="majorBidi" w:hAnsiTheme="majorBidi" w:cstheme="majorBidi"/>
        </w:rPr>
        <w:fldChar w:fldCharType="separate"/>
      </w:r>
      <w:r w:rsidR="00A15D39" w:rsidRPr="000551B3">
        <w:rPr>
          <w:rFonts w:asciiTheme="majorBidi" w:hAnsiTheme="majorBidi" w:cstheme="majorBidi"/>
        </w:rPr>
        <w:instrText>(7)</w:instrText>
      </w:r>
      <w:r w:rsidR="00A668A3">
        <w:rPr>
          <w:rFonts w:asciiTheme="majorBidi" w:hAnsiTheme="majorBidi" w:cstheme="majorBidi"/>
        </w:rPr>
        <w:fldChar w:fldCharType="end"/>
      </w:r>
      <w:r w:rsidR="00A668A3">
        <w:rPr>
          <w:rFonts w:asciiTheme="majorBidi" w:hAnsiTheme="majorBidi" w:cstheme="majorBidi"/>
        </w:rPr>
        <w:fldChar w:fldCharType="end"/>
      </w:r>
      <w:r w:rsidR="00EA5521">
        <w:rPr>
          <w:rFonts w:asciiTheme="majorBidi" w:hAnsiTheme="majorBidi" w:cstheme="majorBidi"/>
        </w:rPr>
        <w:t>)</w:t>
      </w:r>
      <w:r w:rsidR="00CA7A6E">
        <w:rPr>
          <w:rFonts w:asciiTheme="majorBidi" w:hAnsiTheme="majorBidi" w:cstheme="majorBidi"/>
        </w:rPr>
        <w:t>,</w:t>
      </w:r>
      <w:r w:rsidR="00EA5521">
        <w:rPr>
          <w:rFonts w:asciiTheme="majorBidi" w:hAnsiTheme="majorBidi" w:cstheme="majorBidi"/>
        </w:rPr>
        <w:t xml:space="preserve"> the </w:t>
      </w:r>
      <w:r w:rsidR="00CA7A6E">
        <w:rPr>
          <w:rFonts w:asciiTheme="majorBidi" w:hAnsiTheme="majorBidi" w:cstheme="majorBidi"/>
        </w:rPr>
        <w:t xml:space="preserve">larger the </w:t>
      </w:r>
      <w:r w:rsidR="00EA5521">
        <w:rPr>
          <w:rFonts w:asciiTheme="majorBidi" w:hAnsiTheme="majorBidi" w:cstheme="majorBidi"/>
        </w:rPr>
        <w:t xml:space="preserve">stroke work done by </w:t>
      </w:r>
      <w:r w:rsidR="006522A7">
        <w:rPr>
          <w:rFonts w:asciiTheme="majorBidi" w:hAnsiTheme="majorBidi" w:cstheme="majorBidi"/>
        </w:rPr>
        <w:t xml:space="preserve">the </w:t>
      </w:r>
      <w:r w:rsidR="00EA5521">
        <w:rPr>
          <w:rFonts w:asciiTheme="majorBidi" w:hAnsiTheme="majorBidi" w:cstheme="majorBidi"/>
        </w:rPr>
        <w:t>LV (</w:t>
      </w:r>
      <w:r w:rsidR="00A668A3">
        <w:rPr>
          <w:rFonts w:asciiTheme="majorBidi" w:hAnsiTheme="majorBidi" w:cstheme="majorBidi"/>
        </w:rPr>
        <w:t xml:space="preserve">the enclosed area </w:t>
      </w:r>
      <w:r w:rsidR="006522A7">
        <w:rPr>
          <w:rFonts w:asciiTheme="majorBidi" w:hAnsiTheme="majorBidi" w:cstheme="majorBidi"/>
        </w:rPr>
        <w:t>of the</w:t>
      </w:r>
      <w:r w:rsidR="00A668A3">
        <w:rPr>
          <w:rFonts w:asciiTheme="majorBidi" w:hAnsiTheme="majorBidi" w:cstheme="majorBidi"/>
        </w:rPr>
        <w:t xml:space="preserve"> PV loop)</w:t>
      </w:r>
      <w:r w:rsidR="00B577EF">
        <w:rPr>
          <w:rFonts w:asciiTheme="majorBidi" w:hAnsiTheme="majorBidi" w:cstheme="majorBidi"/>
        </w:rPr>
        <w:t xml:space="preserve">. </w:t>
      </w:r>
    </w:p>
    <w:p w14:paraId="1CD54345" w14:textId="6AC59271" w:rsidR="00484893" w:rsidRDefault="004D01AA" w:rsidP="00F34279">
      <w:pPr>
        <w:spacing w:line="240" w:lineRule="auto"/>
        <w:jc w:val="both"/>
        <w:rPr>
          <w:rFonts w:asciiTheme="majorBidi" w:hAnsiTheme="majorBidi" w:cstheme="majorBidi"/>
        </w:rPr>
      </w:pPr>
      <w:r>
        <w:rPr>
          <w:rFonts w:asciiTheme="majorBidi" w:hAnsiTheme="majorBidi" w:cstheme="majorBidi"/>
        </w:rPr>
        <w:t>F</w:t>
      </w:r>
      <w:r w:rsidR="00BA7E95">
        <w:rPr>
          <w:rFonts w:asciiTheme="majorBidi" w:hAnsiTheme="majorBidi" w:cstheme="majorBidi"/>
        </w:rPr>
        <w:t xml:space="preserve">or </w:t>
      </w:r>
      <w:r w:rsidR="005C521E">
        <w:rPr>
          <w:rFonts w:asciiTheme="majorBidi" w:hAnsiTheme="majorBidi" w:cstheme="majorBidi"/>
        </w:rPr>
        <w:t xml:space="preserve">the </w:t>
      </w:r>
      <w:r w:rsidR="00BA7E95">
        <w:rPr>
          <w:rFonts w:asciiTheme="majorBidi" w:hAnsiTheme="majorBidi" w:cstheme="majorBidi"/>
        </w:rPr>
        <w:t xml:space="preserve">aortic </w:t>
      </w:r>
      <w:r w:rsidR="00951CA7">
        <w:rPr>
          <w:rFonts w:asciiTheme="majorBidi" w:hAnsiTheme="majorBidi" w:cstheme="majorBidi"/>
        </w:rPr>
        <w:t xml:space="preserve">insufficiency </w:t>
      </w:r>
      <w:r w:rsidR="00BA7E95">
        <w:rPr>
          <w:rFonts w:asciiTheme="majorBidi" w:hAnsiTheme="majorBidi" w:cstheme="majorBidi"/>
        </w:rPr>
        <w:t>case</w:t>
      </w:r>
      <w:r w:rsidR="00DA3D11">
        <w:rPr>
          <w:rFonts w:asciiTheme="majorBidi" w:hAnsiTheme="majorBidi" w:cstheme="majorBidi"/>
        </w:rPr>
        <w:t xml:space="preserve"> (middle panel in Figure </w:t>
      </w:r>
      <w:r w:rsidR="00DA3D11">
        <w:rPr>
          <w:rFonts w:asciiTheme="majorBidi" w:hAnsiTheme="majorBidi" w:cstheme="majorBidi"/>
        </w:rPr>
        <w:fldChar w:fldCharType="begin"/>
      </w:r>
      <w:r w:rsidR="00DA3D11">
        <w:rPr>
          <w:rFonts w:asciiTheme="majorBidi" w:hAnsiTheme="majorBidi" w:cstheme="majorBidi"/>
        </w:rPr>
        <w:instrText xml:space="preserve"> seq figure fig</w:instrText>
      </w:r>
      <w:r w:rsidR="00D11966">
        <w:rPr>
          <w:rFonts w:asciiTheme="majorBidi" w:hAnsiTheme="majorBidi" w:cstheme="majorBidi"/>
        </w:rPr>
        <w:instrText>5</w:instrText>
      </w:r>
      <w:r w:rsidR="00DA3D11">
        <w:rPr>
          <w:rFonts w:asciiTheme="majorBidi" w:hAnsiTheme="majorBidi" w:cstheme="majorBidi"/>
        </w:rPr>
        <w:instrText xml:space="preserve"> </w:instrText>
      </w:r>
      <w:r w:rsidR="00DA3D11">
        <w:rPr>
          <w:rFonts w:asciiTheme="majorBidi" w:hAnsiTheme="majorBidi" w:cstheme="majorBidi"/>
        </w:rPr>
        <w:fldChar w:fldCharType="separate"/>
      </w:r>
      <w:r w:rsidR="00A15D39">
        <w:rPr>
          <w:rFonts w:asciiTheme="majorBidi" w:hAnsiTheme="majorBidi" w:cstheme="majorBidi"/>
          <w:noProof/>
        </w:rPr>
        <w:t>5</w:t>
      </w:r>
      <w:r w:rsidR="00DA3D11">
        <w:rPr>
          <w:rFonts w:asciiTheme="majorBidi" w:hAnsiTheme="majorBidi" w:cstheme="majorBidi"/>
        </w:rPr>
        <w:fldChar w:fldCharType="end"/>
      </w:r>
      <w:r w:rsidR="00D11966">
        <w:rPr>
          <w:rFonts w:asciiTheme="majorBidi" w:hAnsiTheme="majorBidi" w:cstheme="majorBidi"/>
        </w:rPr>
        <w:t>)</w:t>
      </w:r>
      <w:r w:rsidR="00BA7E95">
        <w:rPr>
          <w:rFonts w:asciiTheme="majorBidi" w:hAnsiTheme="majorBidi" w:cstheme="majorBidi"/>
        </w:rPr>
        <w:t xml:space="preserve">, </w:t>
      </w:r>
      <w:r w:rsidR="000E10D0">
        <w:rPr>
          <w:rFonts w:asciiTheme="majorBidi" w:hAnsiTheme="majorBidi" w:cstheme="majorBidi"/>
        </w:rPr>
        <w:t xml:space="preserve">by increasing </w:t>
      </w:r>
      <w:r w:rsidR="009E27F1">
        <w:rPr>
          <w:rFonts w:asciiTheme="majorBidi" w:hAnsiTheme="majorBidi" w:cstheme="majorBidi"/>
        </w:rPr>
        <w:t>the level of insufficiency</w:t>
      </w:r>
      <w:r w:rsidR="000E10D0">
        <w:rPr>
          <w:rFonts w:asciiTheme="majorBidi" w:hAnsiTheme="majorBidi" w:cstheme="majorBidi"/>
        </w:rPr>
        <w:t xml:space="preserve">, </w:t>
      </w:r>
      <w:r w:rsidR="00C53013">
        <w:rPr>
          <w:rFonts w:asciiTheme="majorBidi" w:hAnsiTheme="majorBidi" w:cstheme="majorBidi"/>
        </w:rPr>
        <w:t>the PV loop shifted to the right</w:t>
      </w:r>
      <w:r w:rsidR="005C521E">
        <w:rPr>
          <w:rFonts w:asciiTheme="majorBidi" w:hAnsiTheme="majorBidi" w:cstheme="majorBidi"/>
        </w:rPr>
        <w:t>, which indicates</w:t>
      </w:r>
      <w:r w:rsidR="00C53013">
        <w:rPr>
          <w:rFonts w:asciiTheme="majorBidi" w:hAnsiTheme="majorBidi" w:cstheme="majorBidi"/>
        </w:rPr>
        <w:t xml:space="preserve"> </w:t>
      </w:r>
      <w:r w:rsidR="00741150">
        <w:rPr>
          <w:rFonts w:asciiTheme="majorBidi" w:hAnsiTheme="majorBidi" w:cstheme="majorBidi"/>
        </w:rPr>
        <w:t xml:space="preserve">more dilation in the LV cavity. </w:t>
      </w:r>
      <w:r w:rsidR="006D5DD6">
        <w:rPr>
          <w:rFonts w:asciiTheme="majorBidi" w:hAnsiTheme="majorBidi" w:cstheme="majorBidi"/>
        </w:rPr>
        <w:t>A h</w:t>
      </w:r>
      <w:r w:rsidR="00603DB1">
        <w:rPr>
          <w:rFonts w:asciiTheme="majorBidi" w:hAnsiTheme="majorBidi" w:cstheme="majorBidi"/>
        </w:rPr>
        <w:t xml:space="preserve">igher </w:t>
      </w:r>
      <w:r w:rsidR="007B431E">
        <w:rPr>
          <w:rFonts w:asciiTheme="majorBidi" w:hAnsiTheme="majorBidi" w:cstheme="majorBidi"/>
        </w:rPr>
        <w:t>regurgitant</w:t>
      </w:r>
      <w:r w:rsidR="00603DB1">
        <w:rPr>
          <w:rFonts w:asciiTheme="majorBidi" w:hAnsiTheme="majorBidi" w:cstheme="majorBidi"/>
        </w:rPr>
        <w:t xml:space="preserve"> volume</w:t>
      </w:r>
      <w:r w:rsidR="00651D7C">
        <w:rPr>
          <w:rFonts w:asciiTheme="majorBidi" w:hAnsiTheme="majorBidi" w:cstheme="majorBidi"/>
        </w:rPr>
        <w:t xml:space="preserve"> </w:t>
      </w:r>
      <w:r w:rsidR="00071D46">
        <w:rPr>
          <w:rFonts w:asciiTheme="majorBidi" w:hAnsiTheme="majorBidi" w:cstheme="majorBidi"/>
        </w:rPr>
        <w:t>also</w:t>
      </w:r>
      <w:r w:rsidR="00603DB1">
        <w:rPr>
          <w:rFonts w:asciiTheme="majorBidi" w:hAnsiTheme="majorBidi" w:cstheme="majorBidi"/>
        </w:rPr>
        <w:t xml:space="preserve"> </w:t>
      </w:r>
      <w:r w:rsidR="007B431E">
        <w:rPr>
          <w:rFonts w:asciiTheme="majorBidi" w:hAnsiTheme="majorBidi" w:cstheme="majorBidi"/>
        </w:rPr>
        <w:t xml:space="preserve">resulted </w:t>
      </w:r>
      <w:r w:rsidR="006D5DD6">
        <w:rPr>
          <w:rFonts w:asciiTheme="majorBidi" w:hAnsiTheme="majorBidi" w:cstheme="majorBidi"/>
        </w:rPr>
        <w:t>in a</w:t>
      </w:r>
      <w:r w:rsidR="007B431E">
        <w:rPr>
          <w:rFonts w:asciiTheme="majorBidi" w:hAnsiTheme="majorBidi" w:cstheme="majorBidi"/>
        </w:rPr>
        <w:t xml:space="preserve"> larger stroke volume and higher end-systolic pressure</w:t>
      </w:r>
      <w:r w:rsidR="006D5DD6">
        <w:rPr>
          <w:rFonts w:asciiTheme="majorBidi" w:hAnsiTheme="majorBidi" w:cstheme="majorBidi"/>
        </w:rPr>
        <w:t>,</w:t>
      </w:r>
      <w:r w:rsidR="00FC277E">
        <w:rPr>
          <w:rFonts w:asciiTheme="majorBidi" w:hAnsiTheme="majorBidi" w:cstheme="majorBidi"/>
        </w:rPr>
        <w:t xml:space="preserve"> and thus larger stroke work done by</w:t>
      </w:r>
      <w:r w:rsidR="006D5DD6">
        <w:rPr>
          <w:rFonts w:asciiTheme="majorBidi" w:hAnsiTheme="majorBidi" w:cstheme="majorBidi"/>
        </w:rPr>
        <w:t xml:space="preserve"> the</w:t>
      </w:r>
      <w:r w:rsidR="00FC277E">
        <w:rPr>
          <w:rFonts w:asciiTheme="majorBidi" w:hAnsiTheme="majorBidi" w:cstheme="majorBidi"/>
        </w:rPr>
        <w:t xml:space="preserve"> LV</w:t>
      </w:r>
      <w:r w:rsidR="00071D46">
        <w:rPr>
          <w:rFonts w:asciiTheme="majorBidi" w:hAnsiTheme="majorBidi" w:cstheme="majorBidi"/>
        </w:rPr>
        <w:t xml:space="preserve">. </w:t>
      </w:r>
      <w:r w:rsidR="006D5DD6">
        <w:rPr>
          <w:rFonts w:asciiTheme="majorBidi" w:hAnsiTheme="majorBidi" w:cstheme="majorBidi"/>
        </w:rPr>
        <w:t>In addition</w:t>
      </w:r>
      <w:r w:rsidR="00EA1BA4">
        <w:rPr>
          <w:rFonts w:asciiTheme="majorBidi" w:hAnsiTheme="majorBidi" w:cstheme="majorBidi"/>
        </w:rPr>
        <w:t xml:space="preserve">, </w:t>
      </w:r>
      <w:r w:rsidR="006D5DD6">
        <w:rPr>
          <w:rFonts w:asciiTheme="majorBidi" w:hAnsiTheme="majorBidi" w:cstheme="majorBidi"/>
        </w:rPr>
        <w:t>increasing</w:t>
      </w:r>
      <w:r w:rsidR="005736D0">
        <w:rPr>
          <w:rFonts w:asciiTheme="majorBidi" w:hAnsiTheme="majorBidi" w:cstheme="majorBidi"/>
        </w:rPr>
        <w:t xml:space="preserve"> the severity of the disease resulted </w:t>
      </w:r>
      <w:r w:rsidR="006D5DD6">
        <w:rPr>
          <w:rFonts w:asciiTheme="majorBidi" w:hAnsiTheme="majorBidi" w:cstheme="majorBidi"/>
        </w:rPr>
        <w:t>in further</w:t>
      </w:r>
      <w:r w:rsidR="00E65E3D">
        <w:rPr>
          <w:rFonts w:asciiTheme="majorBidi" w:hAnsiTheme="majorBidi" w:cstheme="majorBidi"/>
        </w:rPr>
        <w:t xml:space="preserve"> disturbance </w:t>
      </w:r>
      <w:r w:rsidR="00800866">
        <w:rPr>
          <w:rFonts w:asciiTheme="majorBidi" w:hAnsiTheme="majorBidi" w:cstheme="majorBidi"/>
        </w:rPr>
        <w:t>to</w:t>
      </w:r>
      <w:r w:rsidR="006D5DD6">
        <w:rPr>
          <w:rFonts w:asciiTheme="majorBidi" w:hAnsiTheme="majorBidi" w:cstheme="majorBidi"/>
        </w:rPr>
        <w:t xml:space="preserve"> the</w:t>
      </w:r>
      <w:r w:rsidR="00E65E3D">
        <w:rPr>
          <w:rFonts w:asciiTheme="majorBidi" w:hAnsiTheme="majorBidi" w:cstheme="majorBidi"/>
        </w:rPr>
        <w:t xml:space="preserve"> </w:t>
      </w:r>
      <w:r w:rsidR="005B5DBB">
        <w:rPr>
          <w:rFonts w:asciiTheme="majorBidi" w:hAnsiTheme="majorBidi" w:cstheme="majorBidi"/>
        </w:rPr>
        <w:t>relaxation</w:t>
      </w:r>
      <w:r w:rsidR="006D5DD6">
        <w:rPr>
          <w:rFonts w:asciiTheme="majorBidi" w:hAnsiTheme="majorBidi" w:cstheme="majorBidi"/>
        </w:rPr>
        <w:t xml:space="preserve"> phase</w:t>
      </w:r>
      <w:r w:rsidR="005B5DBB">
        <w:rPr>
          <w:rFonts w:asciiTheme="majorBidi" w:hAnsiTheme="majorBidi" w:cstheme="majorBidi"/>
        </w:rPr>
        <w:t xml:space="preserve"> of </w:t>
      </w:r>
      <w:r w:rsidR="006D5DD6">
        <w:rPr>
          <w:rFonts w:asciiTheme="majorBidi" w:hAnsiTheme="majorBidi" w:cstheme="majorBidi"/>
        </w:rPr>
        <w:t>the PV loop</w:t>
      </w:r>
      <w:r w:rsidR="00105F4D">
        <w:rPr>
          <w:rFonts w:asciiTheme="majorBidi" w:hAnsiTheme="majorBidi" w:cstheme="majorBidi"/>
        </w:rPr>
        <w:t>, which angled down to the right</w:t>
      </w:r>
      <w:r w:rsidR="005B5DBB">
        <w:rPr>
          <w:rFonts w:asciiTheme="majorBidi" w:hAnsiTheme="majorBidi" w:cstheme="majorBidi"/>
        </w:rPr>
        <w:t xml:space="preserve">. </w:t>
      </w:r>
    </w:p>
    <w:p w14:paraId="617390B5" w14:textId="7197CE22" w:rsidR="005249F6" w:rsidRDefault="00227E48" w:rsidP="00227E48">
      <w:pPr>
        <w:spacing w:line="240" w:lineRule="auto"/>
        <w:jc w:val="both"/>
        <w:rPr>
          <w:rFonts w:asciiTheme="majorBidi" w:hAnsiTheme="majorBidi" w:cstheme="majorBidi"/>
        </w:rPr>
      </w:pPr>
      <w:r>
        <w:rPr>
          <w:rFonts w:asciiTheme="majorBidi" w:hAnsiTheme="majorBidi" w:cstheme="majorBidi"/>
        </w:rPr>
        <w:t>Finally, increasing</w:t>
      </w:r>
      <w:r w:rsidR="00285656">
        <w:rPr>
          <w:rFonts w:asciiTheme="majorBidi" w:hAnsiTheme="majorBidi" w:cstheme="majorBidi"/>
        </w:rPr>
        <w:t xml:space="preserve"> the level of mitral insufficiency</w:t>
      </w:r>
      <w:r>
        <w:rPr>
          <w:rFonts w:asciiTheme="majorBidi" w:hAnsiTheme="majorBidi" w:cstheme="majorBidi"/>
        </w:rPr>
        <w:t xml:space="preserve"> led to more dilation of </w:t>
      </w:r>
      <w:r w:rsidR="00800866">
        <w:rPr>
          <w:rFonts w:asciiTheme="majorBidi" w:hAnsiTheme="majorBidi" w:cstheme="majorBidi"/>
        </w:rPr>
        <w:t xml:space="preserve">the </w:t>
      </w:r>
      <w:r>
        <w:rPr>
          <w:rFonts w:asciiTheme="majorBidi" w:hAnsiTheme="majorBidi" w:cstheme="majorBidi"/>
        </w:rPr>
        <w:t xml:space="preserve">LV cavity by </w:t>
      </w:r>
      <w:r w:rsidR="00800866">
        <w:rPr>
          <w:rFonts w:asciiTheme="majorBidi" w:hAnsiTheme="majorBidi" w:cstheme="majorBidi"/>
        </w:rPr>
        <w:t>shifting</w:t>
      </w:r>
      <w:r>
        <w:rPr>
          <w:rFonts w:asciiTheme="majorBidi" w:hAnsiTheme="majorBidi" w:cstheme="majorBidi"/>
        </w:rPr>
        <w:t xml:space="preserve"> the PV loop to the right (bottom panel in Figure </w:t>
      </w:r>
      <w:r>
        <w:rPr>
          <w:rFonts w:asciiTheme="majorBidi" w:hAnsiTheme="majorBidi" w:cstheme="majorBidi"/>
        </w:rPr>
        <w:fldChar w:fldCharType="begin"/>
      </w:r>
      <w:r>
        <w:rPr>
          <w:rFonts w:asciiTheme="majorBidi" w:hAnsiTheme="majorBidi" w:cstheme="majorBidi"/>
        </w:rPr>
        <w:instrText xml:space="preserve"> seq figure fig5 </w:instrText>
      </w:r>
      <w:r>
        <w:rPr>
          <w:rFonts w:asciiTheme="majorBidi" w:hAnsiTheme="majorBidi" w:cstheme="majorBidi"/>
        </w:rPr>
        <w:fldChar w:fldCharType="separate"/>
      </w:r>
      <w:r w:rsidR="00A15D39">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 xml:space="preserve">). </w:t>
      </w:r>
      <w:r w:rsidR="00395CAA">
        <w:rPr>
          <w:rFonts w:asciiTheme="majorBidi" w:hAnsiTheme="majorBidi" w:cstheme="majorBidi"/>
        </w:rPr>
        <w:t xml:space="preserve">Increasing the severity of the disease </w:t>
      </w:r>
      <w:r w:rsidR="00AE00BD">
        <w:rPr>
          <w:rFonts w:asciiTheme="majorBidi" w:hAnsiTheme="majorBidi" w:cstheme="majorBidi"/>
        </w:rPr>
        <w:t xml:space="preserve">caused </w:t>
      </w:r>
      <w:r>
        <w:rPr>
          <w:rFonts w:asciiTheme="majorBidi" w:hAnsiTheme="majorBidi" w:cstheme="majorBidi"/>
        </w:rPr>
        <w:t>the stroke volume</w:t>
      </w:r>
      <w:r w:rsidR="00105F4D">
        <w:rPr>
          <w:rFonts w:asciiTheme="majorBidi" w:hAnsiTheme="majorBidi" w:cstheme="majorBidi"/>
        </w:rPr>
        <w:t>,</w:t>
      </w:r>
      <w:r>
        <w:rPr>
          <w:rFonts w:asciiTheme="majorBidi" w:hAnsiTheme="majorBidi" w:cstheme="majorBidi"/>
        </w:rPr>
        <w:t xml:space="preserve"> and thus the stroke</w:t>
      </w:r>
      <w:r w:rsidR="001F5707">
        <w:rPr>
          <w:rFonts w:asciiTheme="majorBidi" w:hAnsiTheme="majorBidi" w:cstheme="majorBidi"/>
        </w:rPr>
        <w:t xml:space="preserve"> work</w:t>
      </w:r>
      <w:r>
        <w:rPr>
          <w:rFonts w:asciiTheme="majorBidi" w:hAnsiTheme="majorBidi" w:cstheme="majorBidi"/>
        </w:rPr>
        <w:t xml:space="preserve">, </w:t>
      </w:r>
      <w:r w:rsidR="00AE00BD">
        <w:rPr>
          <w:rFonts w:asciiTheme="majorBidi" w:hAnsiTheme="majorBidi" w:cstheme="majorBidi"/>
        </w:rPr>
        <w:t>to increase</w:t>
      </w:r>
      <w:r>
        <w:rPr>
          <w:rFonts w:asciiTheme="majorBidi" w:hAnsiTheme="majorBidi" w:cstheme="majorBidi"/>
        </w:rPr>
        <w:t xml:space="preserve">. </w:t>
      </w:r>
      <w:r w:rsidR="00105F4D">
        <w:rPr>
          <w:rFonts w:asciiTheme="majorBidi" w:hAnsiTheme="majorBidi" w:cstheme="majorBidi"/>
        </w:rPr>
        <w:t xml:space="preserve">Additionally, the relaxation phase of the PV loop was disrupted, angling down to the left as the severity increased. </w:t>
      </w:r>
      <w:r>
        <w:rPr>
          <w:rFonts w:asciiTheme="majorBidi" w:hAnsiTheme="majorBidi" w:cstheme="majorBidi"/>
        </w:rPr>
        <w:t xml:space="preserve">The peak systolic pressure, however, remained </w:t>
      </w:r>
      <w:r w:rsidR="00105F4D">
        <w:rPr>
          <w:rFonts w:asciiTheme="majorBidi" w:hAnsiTheme="majorBidi" w:cstheme="majorBidi"/>
        </w:rPr>
        <w:t xml:space="preserve">nearly </w:t>
      </w:r>
      <w:r>
        <w:rPr>
          <w:rFonts w:asciiTheme="majorBidi" w:hAnsiTheme="majorBidi" w:cstheme="majorBidi"/>
        </w:rPr>
        <w:t>unchanged</w:t>
      </w:r>
      <w:r w:rsidR="00C52CFA">
        <w:rPr>
          <w:rFonts w:asciiTheme="majorBidi" w:hAnsiTheme="majorBidi" w:cstheme="majorBidi"/>
        </w:rPr>
        <w:t>.</w:t>
      </w:r>
    </w:p>
    <w:p w14:paraId="545178C9" w14:textId="768201C5" w:rsidR="00885393" w:rsidRDefault="00885393" w:rsidP="00F34279">
      <w:pPr>
        <w:spacing w:line="240" w:lineRule="auto"/>
        <w:jc w:val="both"/>
        <w:rPr>
          <w:rFonts w:asciiTheme="majorBidi" w:hAnsiTheme="majorBidi" w:cstheme="majorBidi"/>
        </w:rPr>
      </w:pPr>
    </w:p>
    <w:p w14:paraId="689B2539" w14:textId="7D97DA6F" w:rsidR="00885393" w:rsidRDefault="00885393" w:rsidP="00885393">
      <w:pPr>
        <w:rPr>
          <w:rFonts w:asciiTheme="majorBidi" w:hAnsiTheme="majorBidi" w:cstheme="majorBidi"/>
        </w:rPr>
      </w:pPr>
      <w:r>
        <w:rPr>
          <w:rFonts w:asciiTheme="majorBidi" w:hAnsiTheme="majorBidi" w:cstheme="majorBidi"/>
        </w:rPr>
        <w:br w:type="page"/>
      </w:r>
    </w:p>
    <w:p w14:paraId="631FC523" w14:textId="77777777" w:rsidR="00885393" w:rsidRPr="00B95524" w:rsidRDefault="00885393" w:rsidP="00F34279">
      <w:pPr>
        <w:spacing w:line="240" w:lineRule="auto"/>
        <w:jc w:val="both"/>
        <w:rPr>
          <w:rFonts w:asciiTheme="majorBidi" w:hAnsiTheme="majorBidi" w:cstheme="majorBidi"/>
        </w:rPr>
      </w:pPr>
    </w:p>
    <w:p w14:paraId="51CE3215" w14:textId="6D59A2DB" w:rsidR="00FB5F22" w:rsidRPr="00B95524" w:rsidRDefault="00FB5F22" w:rsidP="00F34279">
      <w:pPr>
        <w:spacing w:line="240" w:lineRule="auto"/>
        <w:jc w:val="both"/>
        <w:rPr>
          <w:rFonts w:asciiTheme="majorBidi" w:hAnsiTheme="majorBidi" w:cstheme="majorBidi"/>
        </w:rPr>
      </w:pPr>
    </w:p>
    <w:p w14:paraId="0002CA94" w14:textId="35D28D60" w:rsidR="00C131D5" w:rsidRPr="00B95524" w:rsidRDefault="00330786" w:rsidP="00CB1207">
      <w:pPr>
        <w:spacing w:after="200" w:line="240" w:lineRule="auto"/>
        <w:jc w:val="center"/>
        <w:rPr>
          <w:rFonts w:asciiTheme="majorBidi" w:hAnsiTheme="majorBidi" w:cstheme="majorBidi"/>
        </w:rPr>
      </w:pPr>
      <w:r>
        <w:rPr>
          <w:rFonts w:asciiTheme="majorBidi" w:hAnsiTheme="majorBidi" w:cstheme="majorBidi"/>
          <w:noProof/>
        </w:rPr>
        <w:drawing>
          <wp:inline distT="0" distB="0" distL="0" distR="0" wp14:anchorId="25DD8D37" wp14:editId="07B81304">
            <wp:extent cx="3255666" cy="5749981"/>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7730" cy="5753627"/>
                    </a:xfrm>
                    <a:prstGeom prst="rect">
                      <a:avLst/>
                    </a:prstGeom>
                  </pic:spPr>
                </pic:pic>
              </a:graphicData>
            </a:graphic>
          </wp:inline>
        </w:drawing>
      </w:r>
      <w:commentRangeStart w:id="167"/>
      <w:commentRangeStart w:id="168"/>
      <w:commentRangeEnd w:id="167"/>
      <w:r w:rsidR="009F1585">
        <w:rPr>
          <w:rStyle w:val="CommentReference"/>
        </w:rPr>
        <w:commentReference w:id="167"/>
      </w:r>
      <w:commentRangeEnd w:id="168"/>
      <w:r w:rsidR="00693963">
        <w:rPr>
          <w:rStyle w:val="CommentReference"/>
        </w:rPr>
        <w:commentReference w:id="168"/>
      </w:r>
      <w:commentRangeStart w:id="169"/>
      <w:commentRangeStart w:id="170"/>
      <w:commentRangeEnd w:id="169"/>
      <w:r w:rsidR="00DE25CF">
        <w:rPr>
          <w:rStyle w:val="CommentReference"/>
        </w:rPr>
        <w:commentReference w:id="169"/>
      </w:r>
      <w:commentRangeEnd w:id="170"/>
      <w:r w:rsidR="00596CDB">
        <w:rPr>
          <w:rStyle w:val="CommentReference"/>
        </w:rPr>
        <w:commentReference w:id="170"/>
      </w:r>
    </w:p>
    <w:p w14:paraId="7053F39E" w14:textId="3E3BC84E" w:rsidR="00DA2CD6" w:rsidRDefault="00EA2DF6" w:rsidP="00B2009C">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171"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A15D39">
        <w:rPr>
          <w:rFonts w:asciiTheme="majorBidi" w:hAnsiTheme="majorBidi" w:cstheme="majorBidi"/>
          <w:b/>
          <w:bCs/>
          <w:noProof/>
        </w:rPr>
        <w:t>5</w:t>
      </w:r>
      <w:r w:rsidR="00B53A56" w:rsidRPr="00B95524">
        <w:rPr>
          <w:rFonts w:asciiTheme="majorBidi" w:hAnsiTheme="majorBidi" w:cstheme="majorBidi"/>
          <w:b/>
          <w:bCs/>
        </w:rPr>
        <w:fldChar w:fldCharType="end"/>
      </w:r>
      <w:bookmarkEnd w:id="171"/>
      <w:r w:rsidRPr="00B95524">
        <w:rPr>
          <w:rFonts w:asciiTheme="majorBidi" w:hAnsiTheme="majorBidi" w:cstheme="majorBidi"/>
        </w:rPr>
        <w:t xml:space="preserve">. </w:t>
      </w:r>
      <w:r w:rsidR="00436C34" w:rsidRPr="00CB1207">
        <w:rPr>
          <w:rFonts w:asciiTheme="majorBidi" w:hAnsiTheme="majorBidi" w:cstheme="majorBidi"/>
          <w:b/>
          <w:bCs/>
        </w:rPr>
        <w:t>Simulated</w:t>
      </w:r>
      <w:r w:rsidR="00436C34">
        <w:rPr>
          <w:rFonts w:asciiTheme="majorBidi" w:hAnsiTheme="majorBidi" w:cstheme="majorBidi"/>
        </w:rPr>
        <w:t xml:space="preserve"> </w:t>
      </w:r>
      <w:r w:rsidR="00436C34">
        <w:rPr>
          <w:rFonts w:asciiTheme="majorBidi" w:hAnsiTheme="majorBidi" w:cstheme="majorBidi"/>
          <w:b/>
          <w:bCs/>
        </w:rPr>
        <w:t>l</w:t>
      </w:r>
      <w:r w:rsidR="000F29E1" w:rsidRPr="00994DB1">
        <w:rPr>
          <w:rFonts w:asciiTheme="majorBidi" w:hAnsiTheme="majorBidi" w:cstheme="majorBidi"/>
          <w:b/>
          <w:bCs/>
        </w:rPr>
        <w:t>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three types of valvular dysfunction</w:t>
      </w:r>
      <w:r w:rsidR="00436C34">
        <w:rPr>
          <w:rFonts w:asciiTheme="majorBidi" w:hAnsiTheme="majorBidi" w:cstheme="majorBidi"/>
          <w:b/>
          <w:bCs/>
        </w:rPr>
        <w:t xml:space="preserve"> with different levels of severity</w:t>
      </w:r>
      <w:r w:rsidR="009616EE" w:rsidRPr="00994DB1">
        <w:rPr>
          <w:rFonts w:asciiTheme="majorBidi" w:hAnsiTheme="majorBidi" w:cstheme="majorBidi"/>
          <w:b/>
          <w:bCs/>
        </w:rPr>
        <w:t>.</w:t>
      </w:r>
      <w:r w:rsidR="009616EE" w:rsidRPr="00B95524">
        <w:rPr>
          <w:rFonts w:asciiTheme="majorBidi" w:hAnsiTheme="majorBidi" w:cstheme="majorBidi"/>
        </w:rPr>
        <w:t xml:space="preserve"> </w:t>
      </w:r>
      <w:commentRangeStart w:id="172"/>
      <w:commentRangeStart w:id="173"/>
      <w:r w:rsidR="00874798">
        <w:rPr>
          <w:rFonts w:asciiTheme="majorBidi" w:hAnsiTheme="majorBidi" w:cstheme="majorBidi"/>
        </w:rPr>
        <w:t>Baseline loop refers to the steady state response before applying any disease-mimicking perturbation. The other loops refer to final steady state solution after applying the relevant perturbation</w:t>
      </w:r>
      <w:commentRangeEnd w:id="172"/>
      <w:r w:rsidR="009F1585">
        <w:rPr>
          <w:rStyle w:val="CommentReference"/>
        </w:rPr>
        <w:commentReference w:id="172"/>
      </w:r>
      <w:commentRangeEnd w:id="173"/>
      <w:r w:rsidR="007F100A">
        <w:rPr>
          <w:rStyle w:val="CommentReference"/>
        </w:rPr>
        <w:commentReference w:id="173"/>
      </w:r>
      <w:r w:rsidR="003E632C" w:rsidRPr="00B95524">
        <w:rPr>
          <w:rFonts w:asciiTheme="majorBidi" w:hAnsiTheme="majorBidi" w:cstheme="majorBidi"/>
        </w:rPr>
        <w:t xml:space="preserve">. </w:t>
      </w:r>
      <w:r w:rsidR="006D5DD6">
        <w:rPr>
          <w:rFonts w:asciiTheme="majorBidi" w:hAnsiTheme="majorBidi" w:cstheme="majorBidi"/>
        </w:rPr>
        <w:t>Note that RV means regurgitant volume.</w:t>
      </w:r>
    </w:p>
    <w:p w14:paraId="410169B5" w14:textId="56B32B3D" w:rsidR="00B402CC" w:rsidRPr="00DA2CD6" w:rsidRDefault="00DA2CD6" w:rsidP="00B2009C">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B2009C">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4348581E" w:rsidR="00E8012F" w:rsidRPr="00B95524" w:rsidRDefault="00E12983" w:rsidP="00013E46">
      <w:pPr>
        <w:spacing w:line="240" w:lineRule="auto"/>
        <w:jc w:val="both"/>
        <w:rPr>
          <w:rFonts w:asciiTheme="majorBidi" w:hAnsiTheme="majorBidi" w:cstheme="majorBidi"/>
        </w:rPr>
      </w:pPr>
      <w:r>
        <w:rPr>
          <w:rFonts w:asciiTheme="majorBidi" w:hAnsiTheme="majorBidi" w:cstheme="majorBidi"/>
        </w:rPr>
        <w:t xml:space="preserve">The </w:t>
      </w:r>
      <w:r w:rsidR="000C373D">
        <w:rPr>
          <w:rFonts w:asciiTheme="majorBidi" w:hAnsiTheme="majorBidi" w:cstheme="majorBidi"/>
        </w:rPr>
        <w:t>model</w:t>
      </w:r>
      <w:r w:rsidR="00E51D81">
        <w:rPr>
          <w:rFonts w:asciiTheme="majorBidi" w:hAnsiTheme="majorBidi" w:cstheme="majorBidi"/>
        </w:rPr>
        <w:t xml:space="preserve"> was </w:t>
      </w:r>
      <w:r>
        <w:rPr>
          <w:rFonts w:asciiTheme="majorBidi" w:hAnsiTheme="majorBidi" w:cstheme="majorBidi"/>
        </w:rPr>
        <w:t xml:space="preserve">also </w:t>
      </w:r>
      <w:r w:rsidR="00E51D81">
        <w:rPr>
          <w:rFonts w:asciiTheme="majorBidi" w:hAnsiTheme="majorBidi" w:cstheme="majorBidi"/>
        </w:rPr>
        <w:t xml:space="preserve">tested by removing the </w:t>
      </w:r>
      <w:r w:rsidR="00A11843">
        <w:rPr>
          <w:rFonts w:asciiTheme="majorBidi" w:hAnsiTheme="majorBidi" w:cstheme="majorBidi"/>
        </w:rPr>
        <w:t>disease</w:t>
      </w:r>
      <w:r w:rsidR="00CD57FE">
        <w:rPr>
          <w:rFonts w:asciiTheme="majorBidi" w:hAnsiTheme="majorBidi" w:cstheme="majorBidi"/>
        </w:rPr>
        <w:t>-mimicking pert</w:t>
      </w:r>
      <w:r w:rsidR="00A95BD4">
        <w:rPr>
          <w:rFonts w:asciiTheme="majorBidi" w:hAnsiTheme="majorBidi" w:cstheme="majorBidi"/>
        </w:rPr>
        <w:t>urbations</w:t>
      </w:r>
      <w:r w:rsidR="002A414F">
        <w:rPr>
          <w:rFonts w:asciiTheme="majorBidi" w:hAnsiTheme="majorBidi" w:cstheme="majorBidi"/>
        </w:rPr>
        <w:t xml:space="preserve"> </w:t>
      </w:r>
      <w:r>
        <w:rPr>
          <w:rFonts w:asciiTheme="majorBidi" w:hAnsiTheme="majorBidi" w:cstheme="majorBidi"/>
        </w:rPr>
        <w:t xml:space="preserve">after the </w:t>
      </w:r>
      <w:r w:rsidR="002A414F">
        <w:rPr>
          <w:rFonts w:asciiTheme="majorBidi" w:hAnsiTheme="majorBidi" w:cstheme="majorBidi"/>
        </w:rPr>
        <w:t xml:space="preserve">LV </w:t>
      </w:r>
      <w:r w:rsidR="00623038">
        <w:rPr>
          <w:rFonts w:asciiTheme="majorBidi" w:hAnsiTheme="majorBidi" w:cstheme="majorBidi"/>
        </w:rPr>
        <w:t xml:space="preserve">growth </w:t>
      </w:r>
      <w:r>
        <w:rPr>
          <w:rFonts w:asciiTheme="majorBidi" w:hAnsiTheme="majorBidi" w:cstheme="majorBidi"/>
        </w:rPr>
        <w:t xml:space="preserve">had reached </w:t>
      </w:r>
      <w:r w:rsidR="00623038">
        <w:rPr>
          <w:rFonts w:asciiTheme="majorBidi" w:hAnsiTheme="majorBidi" w:cstheme="majorBidi"/>
        </w:rPr>
        <w:t>steady state</w:t>
      </w:r>
      <w:r w:rsidR="00013E46">
        <w:rPr>
          <w:rFonts w:asciiTheme="majorBidi" w:hAnsiTheme="majorBidi" w:cstheme="majorBidi"/>
        </w:rPr>
        <w:t xml:space="preserve">. </w:t>
      </w:r>
      <w:r w:rsidR="00C83AFE" w:rsidRPr="00B95524">
        <w:rPr>
          <w:rFonts w:asciiTheme="majorBidi" w:hAnsiTheme="majorBidi" w:cstheme="majorBidi"/>
        </w:rPr>
        <w:t>Fig</w:t>
      </w:r>
      <w:r w:rsidR="007623F2">
        <w:rPr>
          <w:rFonts w:asciiTheme="majorBidi" w:hAnsiTheme="majorBidi" w:cstheme="majorBidi"/>
        </w:rPr>
        <w:t>ure</w:t>
      </w:r>
      <w:r w:rsidR="00C83AF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C83AFE"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 xml:space="preserve">reversal of LV growth when the </w:t>
      </w:r>
      <w:r w:rsidR="00DB109A">
        <w:rPr>
          <w:rFonts w:asciiTheme="majorBidi" w:hAnsiTheme="majorBidi" w:cstheme="majorBidi"/>
        </w:rPr>
        <w:t>underlying perturbations</w:t>
      </w:r>
      <w:r w:rsidR="00CF2F75">
        <w:rPr>
          <w:rFonts w:asciiTheme="majorBidi" w:hAnsiTheme="majorBidi" w:cstheme="majorBidi"/>
        </w:rPr>
        <w:t xml:space="preserve"> in</w:t>
      </w:r>
      <w:r w:rsidR="00F658AA" w:rsidRPr="00B95524">
        <w:rPr>
          <w:rFonts w:asciiTheme="majorBidi" w:hAnsiTheme="majorBidi" w:cstheme="majorBidi"/>
        </w:rPr>
        <w:t xml:space="preserve"> </w:t>
      </w:r>
      <w:r w:rsidR="003D48E7" w:rsidRPr="00B95524">
        <w:rPr>
          <w:rFonts w:asciiTheme="majorBidi" w:hAnsiTheme="majorBidi" w:cstheme="majorBidi"/>
        </w:rPr>
        <w:t>Fig</w:t>
      </w:r>
      <w:r w:rsidR="003D48E7">
        <w:rPr>
          <w:rFonts w:asciiTheme="majorBidi" w:hAnsiTheme="majorBidi" w:cstheme="majorBidi"/>
        </w:rPr>
        <w:t>ure</w:t>
      </w:r>
      <w:r w:rsidR="003D48E7" w:rsidRPr="00B95524">
        <w:rPr>
          <w:rFonts w:asciiTheme="majorBidi" w:hAnsiTheme="majorBidi" w:cstheme="majorBidi"/>
        </w:rPr>
        <w:t>s</w:t>
      </w:r>
      <w:r w:rsidR="00CF2F75">
        <w:rPr>
          <w:rFonts w:asciiTheme="majorBidi" w:hAnsiTheme="majorBidi" w:cstheme="majorBidi"/>
        </w:rPr>
        <w:t xml:space="preserve"> </w:t>
      </w:r>
      <w:r w:rsidR="00CF2F75">
        <w:rPr>
          <w:rFonts w:asciiTheme="majorBidi" w:hAnsiTheme="majorBidi" w:cstheme="majorBidi"/>
        </w:rPr>
        <w:fldChar w:fldCharType="begin"/>
      </w:r>
      <w:r w:rsidR="00CF2F75">
        <w:rPr>
          <w:rFonts w:asciiTheme="majorBidi" w:hAnsiTheme="majorBidi" w:cstheme="majorBidi"/>
        </w:rPr>
        <w:instrText xml:space="preserve"> seq figure fig2 </w:instrText>
      </w:r>
      <w:r w:rsidR="00CF2F75">
        <w:rPr>
          <w:rFonts w:asciiTheme="majorBidi" w:hAnsiTheme="majorBidi" w:cstheme="majorBidi"/>
        </w:rPr>
        <w:fldChar w:fldCharType="separate"/>
      </w:r>
      <w:r w:rsidR="00A15D39">
        <w:rPr>
          <w:rFonts w:asciiTheme="majorBidi" w:hAnsiTheme="majorBidi" w:cstheme="majorBidi"/>
          <w:noProof/>
        </w:rPr>
        <w:t>2</w:t>
      </w:r>
      <w:r w:rsidR="00CF2F75">
        <w:rPr>
          <w:rFonts w:asciiTheme="majorBidi" w:hAnsiTheme="majorBidi" w:cstheme="majorBidi"/>
        </w:rPr>
        <w:fldChar w:fldCharType="end"/>
      </w:r>
      <w:r w:rsidR="00CF2F75">
        <w:rPr>
          <w:rFonts w:asciiTheme="majorBidi" w:hAnsiTheme="majorBidi" w:cstheme="majorBidi"/>
        </w:rPr>
        <w:t>-</w:t>
      </w:r>
      <w:r w:rsidR="00CF2F75">
        <w:rPr>
          <w:rFonts w:asciiTheme="majorBidi" w:hAnsiTheme="majorBidi" w:cstheme="majorBidi"/>
        </w:rPr>
        <w:fldChar w:fldCharType="begin"/>
      </w:r>
      <w:r w:rsidR="00CF2F75">
        <w:rPr>
          <w:rFonts w:asciiTheme="majorBidi" w:hAnsiTheme="majorBidi" w:cstheme="majorBidi"/>
        </w:rPr>
        <w:instrText xml:space="preserve"> seq figure fig4 </w:instrText>
      </w:r>
      <w:r w:rsidR="00CF2F75">
        <w:rPr>
          <w:rFonts w:asciiTheme="majorBidi" w:hAnsiTheme="majorBidi" w:cstheme="majorBidi"/>
        </w:rPr>
        <w:fldChar w:fldCharType="separate"/>
      </w:r>
      <w:r w:rsidR="00A15D39">
        <w:rPr>
          <w:rFonts w:asciiTheme="majorBidi" w:hAnsiTheme="majorBidi" w:cstheme="majorBidi"/>
          <w:noProof/>
        </w:rPr>
        <w:t>4</w:t>
      </w:r>
      <w:r w:rsidR="00CF2F75">
        <w:rPr>
          <w:rFonts w:asciiTheme="majorBidi" w:hAnsiTheme="majorBidi" w:cstheme="majorBidi"/>
        </w:rPr>
        <w:fldChar w:fldCharType="end"/>
      </w:r>
      <w:r w:rsidR="003D48E7">
        <w:rPr>
          <w:rFonts w:asciiTheme="majorBidi" w:hAnsiTheme="majorBidi" w:cstheme="majorBidi"/>
        </w:rPr>
        <w:t xml:space="preserve"> </w:t>
      </w:r>
      <w:r w:rsidR="006C2EA5" w:rsidRPr="00B95524">
        <w:rPr>
          <w:rFonts w:asciiTheme="majorBidi" w:hAnsiTheme="majorBidi" w:cstheme="majorBidi"/>
        </w:rPr>
        <w:t xml:space="preserve">were removed. </w:t>
      </w:r>
      <w:r w:rsidR="00E8012F" w:rsidRPr="00B95524">
        <w:rPr>
          <w:rFonts w:asciiTheme="majorBidi" w:hAnsiTheme="majorBidi" w:cstheme="majorBidi"/>
        </w:rPr>
        <w:t xml:space="preserve">All three cases </w:t>
      </w:r>
      <w:r w:rsidR="00C23EB0">
        <w:rPr>
          <w:rFonts w:asciiTheme="majorBidi" w:hAnsiTheme="majorBidi" w:cstheme="majorBidi"/>
        </w:rPr>
        <w:t xml:space="preserve">were </w:t>
      </w:r>
      <w:r w:rsidR="00C231F6" w:rsidRPr="00B95524">
        <w:rPr>
          <w:rFonts w:asciiTheme="majorBidi" w:hAnsiTheme="majorBidi" w:cstheme="majorBidi"/>
        </w:rPr>
        <w:t xml:space="preserve">started and </w:t>
      </w:r>
      <w:r w:rsidR="00096624">
        <w:rPr>
          <w:rFonts w:asciiTheme="majorBidi" w:hAnsiTheme="majorBidi" w:cstheme="majorBidi"/>
        </w:rPr>
        <w:t>perturbed</w:t>
      </w:r>
      <w:r w:rsidR="00096624" w:rsidRPr="00B95524">
        <w:rPr>
          <w:rFonts w:asciiTheme="majorBidi" w:hAnsiTheme="majorBidi" w:cstheme="majorBidi"/>
        </w:rPr>
        <w:t xml:space="preserve"> </w:t>
      </w:r>
      <w:r w:rsidR="00C231F6" w:rsidRPr="00B95524">
        <w:rPr>
          <w:rFonts w:asciiTheme="majorBidi" w:hAnsiTheme="majorBidi" w:cstheme="majorBidi"/>
        </w:rPr>
        <w:t>exactly as shown in</w:t>
      </w:r>
      <w:r w:rsidR="00457A61">
        <w:rPr>
          <w:rFonts w:asciiTheme="majorBidi" w:hAnsiTheme="majorBidi" w:cstheme="majorBidi"/>
        </w:rPr>
        <w:t xml:space="preserve"> the original Figures</w:t>
      </w:r>
      <w:r w:rsidR="00A0463C" w:rsidRPr="00B95524">
        <w:rPr>
          <w:rFonts w:asciiTheme="majorBidi" w:hAnsiTheme="majorBidi" w:cstheme="majorBidi"/>
        </w:rPr>
        <w:t xml:space="preserve">. At 900 s </w:t>
      </w:r>
      <w:r w:rsidR="00921366" w:rsidRPr="00B95524">
        <w:rPr>
          <w:rFonts w:asciiTheme="majorBidi" w:hAnsiTheme="majorBidi" w:cstheme="majorBidi"/>
        </w:rPr>
        <w:t xml:space="preserve">(forth vertical line on all panels) the </w:t>
      </w:r>
      <w:r w:rsidR="00C23EB0">
        <w:rPr>
          <w:rFonts w:asciiTheme="majorBidi" w:hAnsiTheme="majorBidi" w:cstheme="majorBidi"/>
        </w:rPr>
        <w:t>underlying perturbations</w:t>
      </w:r>
      <w:r w:rsidR="00C23EB0" w:rsidRPr="00B95524">
        <w:rPr>
          <w:rFonts w:asciiTheme="majorBidi" w:hAnsiTheme="majorBidi" w:cstheme="majorBidi"/>
        </w:rPr>
        <w:t xml:space="preserve"> </w:t>
      </w:r>
      <w:r w:rsidR="00921366" w:rsidRPr="00B95524">
        <w:rPr>
          <w:rFonts w:asciiTheme="majorBidi" w:hAnsiTheme="majorBidi" w:cstheme="majorBidi"/>
        </w:rPr>
        <w:t xml:space="preserve">were gradually </w:t>
      </w:r>
      <w:r w:rsidR="00920569">
        <w:rPr>
          <w:rFonts w:asciiTheme="majorBidi" w:hAnsiTheme="majorBidi" w:cstheme="majorBidi"/>
        </w:rPr>
        <w:t>lifted</w:t>
      </w:r>
      <w:r w:rsidR="00C23EB0">
        <w:rPr>
          <w:rFonts w:asciiTheme="majorBidi" w:hAnsiTheme="majorBidi" w:cstheme="majorBidi"/>
        </w:rPr>
        <w:t>.</w:t>
      </w:r>
      <w:r w:rsidR="007541B2" w:rsidRPr="00B95524">
        <w:rPr>
          <w:rFonts w:asciiTheme="majorBidi" w:hAnsiTheme="majorBidi" w:cstheme="majorBidi"/>
        </w:rPr>
        <w:t xml:space="preserve"> </w:t>
      </w:r>
      <w:r w:rsidR="00C23EB0">
        <w:rPr>
          <w:rFonts w:asciiTheme="majorBidi" w:hAnsiTheme="majorBidi" w:cstheme="majorBidi"/>
        </w:rPr>
        <w:t>F</w:t>
      </w:r>
      <w:r w:rsidR="007541B2" w:rsidRPr="00B95524">
        <w:rPr>
          <w:rFonts w:asciiTheme="majorBidi" w:hAnsiTheme="majorBidi" w:cstheme="majorBidi"/>
        </w:rPr>
        <w:t xml:space="preserve">or instance, </w:t>
      </w:r>
      <w:r w:rsidR="007313B4" w:rsidRPr="00B95524">
        <w:rPr>
          <w:rFonts w:asciiTheme="majorBidi" w:hAnsiTheme="majorBidi" w:cstheme="majorBidi"/>
        </w:rPr>
        <w:t>aortic resistance was reduced from 120 to</w:t>
      </w:r>
      <w:r w:rsidR="00326F54">
        <w:rPr>
          <w:rFonts w:asciiTheme="majorBidi" w:hAnsiTheme="majorBidi" w:cstheme="majorBidi"/>
        </w:rPr>
        <w:t xml:space="preserve"> the default value</w:t>
      </w:r>
      <w:r w:rsidR="00A92ACD">
        <w:rPr>
          <w:rFonts w:asciiTheme="majorBidi" w:hAnsiTheme="majorBidi" w:cstheme="majorBidi"/>
        </w:rPr>
        <w:t xml:space="preserve"> of</w:t>
      </w:r>
      <w:r w:rsidR="007313B4" w:rsidRPr="00B95524">
        <w:rPr>
          <w:rFonts w:asciiTheme="majorBidi" w:hAnsiTheme="majorBidi" w:cstheme="majorBidi"/>
        </w:rPr>
        <w:t xml:space="preserve">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A92ACD">
        <w:rPr>
          <w:rFonts w:asciiTheme="majorBidi" w:hAnsiTheme="majorBidi" w:cstheme="majorBidi"/>
        </w:rPr>
        <w:t xml:space="preserve">aortic stenosis </w:t>
      </w:r>
      <w:r w:rsidR="004255DB" w:rsidRPr="00B95524">
        <w:rPr>
          <w:rFonts w:asciiTheme="majorBidi" w:eastAsiaTheme="minorEastAsia" w:hAnsiTheme="majorBidi" w:cstheme="majorBidi"/>
        </w:rPr>
        <w:t>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LV dimensions (Fig</w:t>
      </w:r>
      <w:r w:rsidR="00B2112F">
        <w:rPr>
          <w:rFonts w:asciiTheme="majorBidi" w:hAnsiTheme="majorBidi" w:cstheme="majorBidi"/>
        </w:rPr>
        <w:t>ure</w:t>
      </w:r>
      <w:r w:rsidR="00A800A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w:t>
      </w:r>
      <w:r w:rsidR="007623F2">
        <w:rPr>
          <w:rFonts w:asciiTheme="majorBidi" w:hAnsiTheme="majorBidi" w:cstheme="majorBidi"/>
          <w:color w:val="000000" w:themeColor="text1"/>
        </w:rPr>
        <w:t>ure</w:t>
      </w:r>
      <w:r w:rsidR="00F23935" w:rsidRPr="00351DF7">
        <w:rPr>
          <w:rFonts w:asciiTheme="majorBidi" w:hAnsiTheme="majorBidi" w:cstheme="majorBidi"/>
          <w:color w:val="000000" w:themeColor="text1"/>
        </w:rPr>
        <w:t xml:space="preserve">s </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figs7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7</w:t>
      </w:r>
      <w:r w:rsidR="007B2AA8">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figs9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9</w:t>
      </w:r>
      <w:r w:rsidR="007B2AA8">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w:t>
      </w:r>
      <w:r w:rsidR="00316808">
        <w:rPr>
          <w:rFonts w:asciiTheme="majorBidi" w:hAnsiTheme="majorBidi" w:cstheme="majorBidi"/>
        </w:rPr>
        <w:t>regained</w:t>
      </w:r>
      <w:r w:rsidR="00316808" w:rsidRPr="00B95524">
        <w:rPr>
          <w:rFonts w:asciiTheme="majorBidi" w:hAnsiTheme="majorBidi" w:cstheme="majorBidi"/>
        </w:rPr>
        <w:t xml:space="preserve"> </w:t>
      </w:r>
      <w:r w:rsidR="00F23935" w:rsidRPr="00B95524">
        <w:rPr>
          <w:rFonts w:asciiTheme="majorBidi" w:hAnsiTheme="majorBidi" w:cstheme="majorBidi"/>
        </w:rPr>
        <w:t xml:space="preserve">to their homeostatic range once the </w:t>
      </w:r>
      <w:r w:rsidR="00316808">
        <w:rPr>
          <w:rFonts w:asciiTheme="majorBidi" w:hAnsiTheme="majorBidi" w:cstheme="majorBidi"/>
        </w:rPr>
        <w:t xml:space="preserve">underlying perturbation was </w:t>
      </w:r>
      <w:r w:rsidR="00B2112F">
        <w:rPr>
          <w:rFonts w:asciiTheme="majorBidi" w:hAnsiTheme="majorBidi" w:cstheme="majorBidi"/>
        </w:rPr>
        <w:t>eliminated</w:t>
      </w:r>
      <w:r w:rsidR="00316808">
        <w:rPr>
          <w:rFonts w:asciiTheme="majorBidi" w:hAnsiTheme="majorBidi" w:cstheme="majorBidi"/>
        </w:rPr>
        <w:t>.</w:t>
      </w:r>
    </w:p>
    <w:p w14:paraId="19863715" w14:textId="45AF2D1D" w:rsidR="003112FF" w:rsidRPr="00B95524" w:rsidRDefault="008D2D1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7918D708" wp14:editId="2CDE61BA">
            <wp:extent cx="6208395" cy="2119630"/>
            <wp:effectExtent l="0" t="0" r="1905"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08744BCA" w:rsidR="009756D1" w:rsidRPr="00DC6CE9" w:rsidRDefault="004A179A" w:rsidP="0076048D">
      <w:pPr>
        <w:spacing w:line="240" w:lineRule="auto"/>
        <w:jc w:val="center"/>
        <w:rPr>
          <w:rFonts w:asciiTheme="majorBidi" w:hAnsiTheme="majorBidi" w:cstheme="majorBidi"/>
          <w:b/>
          <w:bCs/>
        </w:rPr>
      </w:pPr>
      <w:r w:rsidRPr="00B95524">
        <w:rPr>
          <w:rFonts w:asciiTheme="majorBidi" w:hAnsiTheme="majorBidi" w:cstheme="majorBidi"/>
          <w:b/>
          <w:bCs/>
        </w:rPr>
        <w:t>Fig</w:t>
      </w:r>
      <w:r w:rsidR="007623F2">
        <w:rPr>
          <w:rFonts w:asciiTheme="majorBidi" w:hAnsiTheme="majorBidi" w:cstheme="majorBidi"/>
          <w:b/>
          <w:bCs/>
        </w:rPr>
        <w:t>ure</w:t>
      </w:r>
      <w:r w:rsidRPr="00B95524">
        <w:rPr>
          <w:rFonts w:asciiTheme="majorBidi" w:hAnsiTheme="majorBidi" w:cstheme="majorBidi"/>
          <w:b/>
          <w:bCs/>
        </w:rPr>
        <w:t xml:space="preserve"> </w:t>
      </w:r>
      <w:bookmarkStart w:id="174"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6</w:t>
      </w:r>
      <w:r w:rsidRPr="00B95524">
        <w:rPr>
          <w:rFonts w:asciiTheme="majorBidi" w:hAnsiTheme="majorBidi" w:cstheme="majorBidi"/>
          <w:b/>
          <w:bCs/>
        </w:rPr>
        <w:fldChar w:fldCharType="end"/>
      </w:r>
      <w:bookmarkEnd w:id="174"/>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w:t>
      </w:r>
      <w:r w:rsidR="0017082C">
        <w:rPr>
          <w:rFonts w:asciiTheme="majorBidi" w:hAnsiTheme="majorBidi" w:cstheme="majorBidi"/>
          <w:b/>
          <w:bCs/>
        </w:rPr>
        <w:t>valvular diseases</w:t>
      </w:r>
      <w:r w:rsidR="00A54540" w:rsidRPr="00B95524">
        <w:rPr>
          <w:rFonts w:asciiTheme="majorBidi" w:hAnsiTheme="majorBidi" w:cstheme="majorBidi"/>
          <w:b/>
          <w:bCs/>
        </w:rPr>
        <w:t xml:space="preserve">. </w:t>
      </w:r>
      <w:r w:rsidR="00B2112F">
        <w:rPr>
          <w:rFonts w:asciiTheme="majorBidi" w:hAnsiTheme="majorBidi" w:cstheme="majorBidi"/>
        </w:rPr>
        <w:t>T</w:t>
      </w:r>
      <w:r w:rsidR="00812CD9" w:rsidRPr="00DC6CE9">
        <w:rPr>
          <w:rFonts w:asciiTheme="majorBidi" w:hAnsiTheme="majorBidi" w:cstheme="majorBidi"/>
        </w:rPr>
        <w:t xml:space="preserve">he left-hand column shows </w:t>
      </w:r>
      <w:r w:rsidR="00B2112F">
        <w:rPr>
          <w:rFonts w:asciiTheme="majorBidi" w:hAnsiTheme="majorBidi" w:cstheme="majorBidi"/>
        </w:rPr>
        <w:t xml:space="preserve">the removal of </w:t>
      </w:r>
      <w:r w:rsidR="00812CD9" w:rsidRPr="00DC6CE9">
        <w:rPr>
          <w:rFonts w:asciiTheme="majorBidi" w:hAnsiTheme="majorBidi" w:cstheme="majorBidi"/>
        </w:rPr>
        <w:t xml:space="preserve">aortic stenosis, </w:t>
      </w:r>
      <w:r w:rsidR="00B2112F">
        <w:rPr>
          <w:rFonts w:asciiTheme="majorBidi" w:hAnsiTheme="majorBidi" w:cstheme="majorBidi"/>
        </w:rPr>
        <w:t xml:space="preserve">the </w:t>
      </w:r>
      <w:r w:rsidR="00812CD9" w:rsidRPr="00DC6CE9">
        <w:rPr>
          <w:rFonts w:asciiTheme="majorBidi" w:hAnsiTheme="majorBidi" w:cstheme="majorBidi"/>
        </w:rPr>
        <w:t xml:space="preserve">middle column shows aortic insufficiency, and </w:t>
      </w:r>
      <w:r w:rsidR="00B2112F">
        <w:rPr>
          <w:rFonts w:asciiTheme="majorBidi" w:hAnsiTheme="majorBidi" w:cstheme="majorBidi"/>
        </w:rPr>
        <w:t xml:space="preserve">the </w:t>
      </w:r>
      <w:r w:rsidR="00812CD9" w:rsidRPr="00DC6CE9">
        <w:rPr>
          <w:rFonts w:asciiTheme="majorBidi" w:hAnsiTheme="majorBidi" w:cstheme="majorBidi"/>
        </w:rPr>
        <w:t>right-hand column shows mitral insufficiency</w:t>
      </w:r>
      <w:r w:rsidR="00812CD9">
        <w:rPr>
          <w:rFonts w:asciiTheme="majorBidi" w:hAnsiTheme="majorBidi" w:cstheme="majorBidi"/>
        </w:rPr>
        <w:t>.</w:t>
      </w:r>
      <w:r w:rsidR="0076048D">
        <w:rPr>
          <w:rFonts w:asciiTheme="majorBidi" w:hAnsiTheme="majorBidi" w:cstheme="majorBidi"/>
          <w:b/>
          <w:bCs/>
        </w:rPr>
        <w:t xml:space="preserve"> </w:t>
      </w:r>
      <w:r w:rsidR="00B2112F">
        <w:rPr>
          <w:rFonts w:asciiTheme="majorBidi" w:hAnsiTheme="majorBidi" w:cstheme="majorBidi"/>
        </w:rPr>
        <w:t>I</w:t>
      </w:r>
      <w:r w:rsidR="00571B51" w:rsidRPr="00B95524">
        <w:rPr>
          <w:rFonts w:asciiTheme="majorBidi" w:hAnsiTheme="majorBidi" w:cstheme="majorBidi"/>
        </w:rPr>
        <w:t xml:space="preserve">n all panels, </w:t>
      </w:r>
      <w:r w:rsidR="00B2112F">
        <w:rPr>
          <w:rFonts w:asciiTheme="majorBidi" w:hAnsiTheme="majorBidi" w:cstheme="majorBidi"/>
        </w:rPr>
        <w:t xml:space="preserve">the </w:t>
      </w:r>
      <w:r w:rsidR="00571B51" w:rsidRPr="00B95524">
        <w:rPr>
          <w:rFonts w:asciiTheme="majorBidi" w:hAnsiTheme="majorBidi" w:cstheme="majorBidi"/>
        </w:rPr>
        <w:t xml:space="preserve">first vertical line </w:t>
      </w:r>
      <w:r w:rsidR="000676C4">
        <w:rPr>
          <w:rFonts w:asciiTheme="majorBidi" w:hAnsiTheme="majorBidi" w:cstheme="majorBidi"/>
        </w:rPr>
        <w:t xml:space="preserve">reflects </w:t>
      </w:r>
      <w:r w:rsidR="00E570F5">
        <w:rPr>
          <w:rFonts w:asciiTheme="majorBidi" w:hAnsiTheme="majorBidi" w:cstheme="majorBidi"/>
        </w:rPr>
        <w:t xml:space="preserve">the activation of </w:t>
      </w:r>
      <w:r w:rsidR="00B2112F">
        <w:rPr>
          <w:rFonts w:asciiTheme="majorBidi" w:hAnsiTheme="majorBidi" w:cstheme="majorBidi"/>
        </w:rPr>
        <w:t xml:space="preserve">the </w:t>
      </w:r>
      <w:r w:rsidR="00E570F5">
        <w:rPr>
          <w:rFonts w:asciiTheme="majorBidi" w:hAnsiTheme="majorBidi" w:cstheme="majorBidi"/>
        </w:rPr>
        <w:t xml:space="preserve">growth module. </w:t>
      </w:r>
      <w:r w:rsidR="00B2112F">
        <w:rPr>
          <w:rFonts w:asciiTheme="majorBidi" w:hAnsiTheme="majorBidi" w:cstheme="majorBidi"/>
        </w:rPr>
        <w:t>The s</w:t>
      </w:r>
      <w:r w:rsidR="00B1690F" w:rsidRPr="00B95524">
        <w:rPr>
          <w:rFonts w:asciiTheme="majorBidi" w:hAnsiTheme="majorBidi" w:cstheme="majorBidi"/>
        </w:rPr>
        <w:t>econd and third vertical line</w:t>
      </w:r>
      <w:r w:rsidR="0076048D">
        <w:rPr>
          <w:rFonts w:asciiTheme="majorBidi" w:hAnsiTheme="majorBidi" w:cstheme="majorBidi"/>
        </w:rPr>
        <w:t>s</w:t>
      </w:r>
      <w:r w:rsidR="00B1690F" w:rsidRPr="00B95524">
        <w:rPr>
          <w:rFonts w:asciiTheme="majorBidi" w:hAnsiTheme="majorBidi" w:cstheme="majorBidi"/>
        </w:rPr>
        <w:t xml:space="preserve"> demonstrate </w:t>
      </w:r>
      <w:r w:rsidR="000676C4">
        <w:rPr>
          <w:rFonts w:asciiTheme="majorBidi" w:hAnsiTheme="majorBidi" w:cstheme="majorBidi"/>
        </w:rPr>
        <w:t>when</w:t>
      </w:r>
      <w:r w:rsidR="00C57C8B">
        <w:rPr>
          <w:rFonts w:asciiTheme="majorBidi" w:hAnsiTheme="majorBidi" w:cstheme="majorBidi"/>
        </w:rPr>
        <w:t xml:space="preserve"> the disease-mimicking perturbations</w:t>
      </w:r>
      <w:r w:rsidR="000676C4">
        <w:rPr>
          <w:rFonts w:asciiTheme="majorBidi" w:hAnsiTheme="majorBidi" w:cstheme="majorBidi"/>
        </w:rPr>
        <w:t xml:space="preserve"> were applied</w:t>
      </w:r>
      <w:r w:rsidR="00B1690F" w:rsidRPr="00B95524">
        <w:rPr>
          <w:rFonts w:asciiTheme="majorBidi" w:hAnsiTheme="majorBidi" w:cstheme="majorBidi"/>
        </w:rPr>
        <w:t>.</w:t>
      </w:r>
      <w:r w:rsidR="00350897" w:rsidRPr="00B95524">
        <w:rPr>
          <w:rFonts w:asciiTheme="majorBidi" w:hAnsiTheme="majorBidi" w:cstheme="majorBidi"/>
        </w:rPr>
        <w:t xml:space="preserve"> </w:t>
      </w:r>
      <w:r w:rsidR="00B2112F">
        <w:rPr>
          <w:rFonts w:asciiTheme="majorBidi" w:hAnsiTheme="majorBidi" w:cstheme="majorBidi"/>
        </w:rPr>
        <w:t>The f</w:t>
      </w:r>
      <w:r w:rsidR="00B2112F" w:rsidRPr="00B95524">
        <w:rPr>
          <w:rFonts w:asciiTheme="majorBidi" w:hAnsiTheme="majorBidi" w:cstheme="majorBidi"/>
        </w:rPr>
        <w:t xml:space="preserve">ourth </w:t>
      </w:r>
      <w:r w:rsidR="00350897" w:rsidRPr="00B95524">
        <w:rPr>
          <w:rFonts w:asciiTheme="majorBidi" w:hAnsiTheme="majorBidi" w:cstheme="majorBidi"/>
        </w:rPr>
        <w:t xml:space="preserve">and fifth vertical lines show </w:t>
      </w:r>
      <w:r w:rsidR="00325EF2">
        <w:rPr>
          <w:rFonts w:asciiTheme="majorBidi" w:hAnsiTheme="majorBidi" w:cstheme="majorBidi"/>
        </w:rPr>
        <w:t xml:space="preserve">when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BE0F8B">
        <w:rPr>
          <w:rFonts w:asciiTheme="majorBidi" w:hAnsiTheme="majorBidi" w:cstheme="majorBidi"/>
        </w:rPr>
        <w:t>underlying perturbations</w:t>
      </w:r>
      <w:r w:rsidR="00325EF2">
        <w:rPr>
          <w:rFonts w:asciiTheme="majorBidi" w:hAnsiTheme="majorBidi" w:cstheme="majorBidi"/>
        </w:rPr>
        <w:t xml:space="preserve"> were removed</w:t>
      </w:r>
      <w:r w:rsidR="00350897" w:rsidRPr="00B95524">
        <w:rPr>
          <w:rFonts w:asciiTheme="majorBidi" w:hAnsiTheme="majorBidi" w:cstheme="majorBidi"/>
        </w:rPr>
        <w:t xml:space="preserve">. </w:t>
      </w:r>
    </w:p>
    <w:p w14:paraId="341E522F" w14:textId="6A9EB49A" w:rsidR="0096410E" w:rsidRDefault="0096410E" w:rsidP="00F34279">
      <w:pPr>
        <w:spacing w:line="240" w:lineRule="auto"/>
        <w:jc w:val="center"/>
        <w:rPr>
          <w:rFonts w:asciiTheme="majorBidi" w:hAnsiTheme="majorBidi" w:cstheme="majorBidi"/>
        </w:rPr>
      </w:pPr>
    </w:p>
    <w:p w14:paraId="65836F4E" w14:textId="77777777" w:rsidR="0096410E" w:rsidRDefault="0096410E">
      <w:pPr>
        <w:rPr>
          <w:rFonts w:asciiTheme="majorBidi" w:hAnsiTheme="majorBidi" w:cstheme="majorBidi"/>
        </w:rPr>
      </w:pPr>
      <w:r>
        <w:rPr>
          <w:rFonts w:asciiTheme="majorBidi" w:hAnsiTheme="majorBidi" w:cstheme="majorBidi"/>
        </w:rPr>
        <w:br w:type="page"/>
      </w:r>
    </w:p>
    <w:p w14:paraId="263C192E" w14:textId="6B05CF9A" w:rsidR="0096410E" w:rsidRDefault="0096410E" w:rsidP="0096410E">
      <w:pPr>
        <w:pStyle w:val="Heading2"/>
      </w:pPr>
      <w:commentRangeStart w:id="175"/>
      <w:r w:rsidRPr="0096410E">
        <w:lastRenderedPageBreak/>
        <w:t>Im</w:t>
      </w:r>
      <w:r w:rsidRPr="00100181">
        <w:t xml:space="preserve">portance of baroreflex control of arterial pressure </w:t>
      </w:r>
      <w:commentRangeEnd w:id="175"/>
      <w:r w:rsidR="00DC6CE9">
        <w:rPr>
          <w:rStyle w:val="CommentReference"/>
          <w:rFonts w:eastAsiaTheme="minorHAnsi" w:cstheme="minorBidi"/>
          <w:b w:val="0"/>
        </w:rPr>
        <w:commentReference w:id="175"/>
      </w:r>
    </w:p>
    <w:p w14:paraId="58FA2F18" w14:textId="1CA89745" w:rsidR="0096410E" w:rsidRDefault="004935A1" w:rsidP="00960A40">
      <w:pPr>
        <w:jc w:val="both"/>
      </w:pPr>
      <w:r>
        <w:t xml:space="preserve">The effect of baroreflex control </w:t>
      </w:r>
      <w:r w:rsidR="00DF2E18">
        <w:t xml:space="preserve">on the evolution of growth </w:t>
      </w:r>
      <w:r>
        <w:t xml:space="preserve">was </w:t>
      </w:r>
      <w:r w:rsidR="00060FE0">
        <w:t xml:space="preserve">evaluated by </w:t>
      </w:r>
      <w:r w:rsidR="0049688B">
        <w:t>redoing</w:t>
      </w:r>
      <w:r w:rsidR="00663BEF">
        <w:t xml:space="preserve"> the simulations </w:t>
      </w:r>
      <w:r w:rsidR="0049688B">
        <w:t xml:space="preserve">in Figures </w:t>
      </w:r>
      <w:fldSimple w:instr=" seq figure fig2 ">
        <w:r w:rsidR="00A15D39">
          <w:rPr>
            <w:noProof/>
          </w:rPr>
          <w:t>2</w:t>
        </w:r>
      </w:fldSimple>
      <w:r w:rsidR="0049688B">
        <w:t>-</w:t>
      </w:r>
      <w:fldSimple w:instr=" seq figure fig4 ">
        <w:r w:rsidR="00A15D39">
          <w:rPr>
            <w:noProof/>
          </w:rPr>
          <w:t>4</w:t>
        </w:r>
      </w:fldSimple>
      <w:r w:rsidR="00DF2E18">
        <w:t xml:space="preserve">, but </w:t>
      </w:r>
      <w:r w:rsidR="00F66E06">
        <w:t xml:space="preserve">with the baroreflex algorithm deactivated. </w:t>
      </w:r>
      <w:r w:rsidR="00A87A1F">
        <w:t xml:space="preserve">Simulations started with </w:t>
      </w:r>
      <w:r w:rsidR="009537A8">
        <w:t>the same</w:t>
      </w:r>
      <w:r w:rsidR="00EF7116">
        <w:t xml:space="preserve"> initial condition</w:t>
      </w:r>
      <w:r w:rsidR="005F1C92">
        <w:t>s</w:t>
      </w:r>
      <w:r w:rsidR="00DF2E18">
        <w:t>, as</w:t>
      </w:r>
      <w:r w:rsidR="005F1C92">
        <w:t xml:space="preserve"> shown in Figures </w:t>
      </w:r>
      <w:fldSimple w:instr=" seq figure fig2 ">
        <w:r w:rsidR="00A15D39">
          <w:rPr>
            <w:noProof/>
          </w:rPr>
          <w:t>2</w:t>
        </w:r>
      </w:fldSimple>
      <w:r w:rsidR="005F1C92">
        <w:t>-</w:t>
      </w:r>
      <w:fldSimple w:instr=" seq figure fig4 ">
        <w:r w:rsidR="00A15D39">
          <w:rPr>
            <w:noProof/>
          </w:rPr>
          <w:t>4</w:t>
        </w:r>
      </w:fldSimple>
      <w:r w:rsidR="00F345B5">
        <w:t xml:space="preserve">, except the baroreflex algorithm was deactivated at 200s. </w:t>
      </w:r>
      <w:r w:rsidR="00EF5639">
        <w:t xml:space="preserve">Figure </w:t>
      </w:r>
      <w:fldSimple w:instr=" seq figure fig7 ">
        <w:r w:rsidR="00A15D39">
          <w:rPr>
            <w:noProof/>
          </w:rPr>
          <w:t>7</w:t>
        </w:r>
      </w:fldSimple>
      <w:r w:rsidR="00EF5639">
        <w:t xml:space="preserve"> </w:t>
      </w:r>
      <w:r w:rsidR="00A26350">
        <w:t>demonstrates the</w:t>
      </w:r>
      <w:r w:rsidR="006B5B87">
        <w:t xml:space="preserve"> effect</w:t>
      </w:r>
      <w:r w:rsidR="004717B1">
        <w:t>s</w:t>
      </w:r>
      <w:r w:rsidR="006B5B87">
        <w:t xml:space="preserve"> of baroreflex </w:t>
      </w:r>
      <w:r w:rsidR="004717B1">
        <w:t xml:space="preserve">control </w:t>
      </w:r>
      <w:r w:rsidR="006B5B87">
        <w:t>on</w:t>
      </w:r>
      <w:r w:rsidR="00A26350">
        <w:t xml:space="preserve"> </w:t>
      </w:r>
      <w:r w:rsidR="00F5729E">
        <w:t xml:space="preserve">a </w:t>
      </w:r>
      <w:r w:rsidR="00A26350">
        <w:t xml:space="preserve">selected </w:t>
      </w:r>
      <w:r w:rsidR="00F5729E">
        <w:t xml:space="preserve">group of </w:t>
      </w:r>
      <w:r w:rsidR="00A26350">
        <w:t xml:space="preserve">model </w:t>
      </w:r>
      <w:r w:rsidR="00815607">
        <w:t>variables</w:t>
      </w:r>
      <w:r w:rsidR="00792EEA">
        <w:t xml:space="preserve"> </w:t>
      </w:r>
      <w:r w:rsidR="009537A8">
        <w:t xml:space="preserve">that were achieved after </w:t>
      </w:r>
      <w:r w:rsidR="00792EEA">
        <w:t>growth</w:t>
      </w:r>
      <w:r w:rsidR="009537A8">
        <w:t xml:space="preserve"> reached</w:t>
      </w:r>
      <w:r w:rsidR="00792EEA">
        <w:t xml:space="preserve"> steady state</w:t>
      </w:r>
      <w:r w:rsidR="00C92803">
        <w:t>.</w:t>
      </w:r>
      <w:r w:rsidR="00BB11A0">
        <w:t xml:space="preserve"> </w:t>
      </w:r>
    </w:p>
    <w:p w14:paraId="76207ACB" w14:textId="455B4245" w:rsidR="00F87D95" w:rsidRDefault="001E0E63" w:rsidP="00E4089B">
      <w:pPr>
        <w:ind w:firstLine="720"/>
        <w:jc w:val="both"/>
      </w:pPr>
      <w:r>
        <w:t>For</w:t>
      </w:r>
      <w:r w:rsidR="009537A8">
        <w:t xml:space="preserve"> the</w:t>
      </w:r>
      <w:r>
        <w:t xml:space="preserve"> a</w:t>
      </w:r>
      <w:r w:rsidR="005A00BE">
        <w:t xml:space="preserve">ortic stenosis case, </w:t>
      </w:r>
      <w:r w:rsidR="00BE6BA0">
        <w:t xml:space="preserve">arterial pressure dropped from </w:t>
      </w:r>
      <w:r w:rsidR="00870E46">
        <w:t>~11</w:t>
      </w:r>
      <w:r w:rsidR="00F43EE2">
        <w:t>3</w:t>
      </w:r>
      <w:r w:rsidR="00870E46">
        <w:t>/6</w:t>
      </w:r>
      <w:r w:rsidR="00034F08">
        <w:t>4</w:t>
      </w:r>
      <w:r w:rsidR="00870E46">
        <w:t xml:space="preserve"> mmHg</w:t>
      </w:r>
      <w:r w:rsidR="00E66634">
        <w:t>,</w:t>
      </w:r>
      <w:r w:rsidR="0032158D">
        <w:t xml:space="preserve"> under </w:t>
      </w:r>
      <w:r w:rsidR="009537A8">
        <w:t xml:space="preserve">the </w:t>
      </w:r>
      <w:r w:rsidR="0032158D">
        <w:t>control of baroreflex</w:t>
      </w:r>
      <w:r w:rsidR="00E66634">
        <w:t>,</w:t>
      </w:r>
      <w:r w:rsidR="00870E46">
        <w:t xml:space="preserve"> to </w:t>
      </w:r>
      <w:r w:rsidR="004E7F93">
        <w:t xml:space="preserve">~98/53 mmHg </w:t>
      </w:r>
      <w:r w:rsidR="00E66634">
        <w:t xml:space="preserve">with no reflex control.  </w:t>
      </w:r>
      <w:r w:rsidR="00544875">
        <w:t xml:space="preserve">LV end-systolic pressure </w:t>
      </w:r>
      <w:r w:rsidR="009C5391">
        <w:t xml:space="preserve">also </w:t>
      </w:r>
      <w:r w:rsidR="00544875">
        <w:t xml:space="preserve">reduced from </w:t>
      </w:r>
      <w:r w:rsidR="009C5391">
        <w:t xml:space="preserve">~172 to ~146 mmHg. </w:t>
      </w:r>
      <w:r w:rsidR="000A3629">
        <w:t xml:space="preserve">Consequently, </w:t>
      </w:r>
      <w:r w:rsidR="00D9086E">
        <w:t>due to</w:t>
      </w:r>
      <w:r w:rsidR="003350D1">
        <w:t xml:space="preserve"> the</w:t>
      </w:r>
      <w:r w:rsidR="00D9086E">
        <w:t xml:space="preserve"> altered hemodynamics, </w:t>
      </w:r>
      <w:r w:rsidR="003350D1">
        <w:t xml:space="preserve">the </w:t>
      </w:r>
      <w:r w:rsidR="000329FC">
        <w:t>growth algorithm predict</w:t>
      </w:r>
      <w:r w:rsidR="003350D1">
        <w:t>ed a reduction</w:t>
      </w:r>
      <w:r w:rsidR="000329FC">
        <w:t xml:space="preserve"> </w:t>
      </w:r>
      <w:r w:rsidR="003350D1">
        <w:t>in the</w:t>
      </w:r>
      <w:r w:rsidR="000329FC">
        <w:t xml:space="preserve"> </w:t>
      </w:r>
      <w:r w:rsidR="000A3629">
        <w:t>LV size</w:t>
      </w:r>
      <w:r w:rsidR="000329FC">
        <w:t xml:space="preserve"> </w:t>
      </w:r>
      <w:r w:rsidR="00FF3F7F">
        <w:t>by ~</w:t>
      </w:r>
      <w:r w:rsidR="000D7327">
        <w:t xml:space="preserve">11%, </w:t>
      </w:r>
      <w:r w:rsidR="00E62F25">
        <w:t xml:space="preserve">~20%, and </w:t>
      </w:r>
      <w:r w:rsidR="00130027">
        <w:t>~24% for</w:t>
      </w:r>
      <w:r w:rsidR="003350D1">
        <w:t xml:space="preserve"> the</w:t>
      </w:r>
      <w:r w:rsidR="00130027">
        <w:t xml:space="preserve"> LV end-diastolic volume, LV end-systolic volume, and LV wall volume, respectively</w:t>
      </w:r>
      <w:r w:rsidR="003350D1">
        <w:t>, when compared to the LV size with the baroreflex activated</w:t>
      </w:r>
      <w:r w:rsidR="00130027">
        <w:t xml:space="preserve">. </w:t>
      </w:r>
      <w:r w:rsidR="00CF37A4">
        <w:t>For</w:t>
      </w:r>
      <w:r w:rsidR="003350D1">
        <w:t xml:space="preserve"> the</w:t>
      </w:r>
      <w:r w:rsidR="00CF37A4">
        <w:t xml:space="preserve"> insufficient aortic valve</w:t>
      </w:r>
      <w:r w:rsidR="00A966AB">
        <w:t xml:space="preserve"> simulation</w:t>
      </w:r>
      <w:r w:rsidR="00CF37A4">
        <w:t>,</w:t>
      </w:r>
      <w:r w:rsidR="00A966AB">
        <w:t xml:space="preserve"> </w:t>
      </w:r>
      <w:r w:rsidR="00CF5D1D">
        <w:t xml:space="preserve">the retrograde aortic blood flow did not change the </w:t>
      </w:r>
      <w:r w:rsidR="005B13AF">
        <w:t>arterial pressure</w:t>
      </w:r>
      <w:r w:rsidR="00C9131A">
        <w:t xml:space="preserve"> in comparison to the case with baroreflex control,</w:t>
      </w:r>
      <w:r w:rsidR="005B13AF">
        <w:t xml:space="preserve"> and thus the </w:t>
      </w:r>
      <w:r w:rsidR="003350D1">
        <w:t xml:space="preserve">prediction from the </w:t>
      </w:r>
      <w:r w:rsidR="005B13AF">
        <w:t xml:space="preserve">growth </w:t>
      </w:r>
      <w:r w:rsidR="00C9131A">
        <w:t xml:space="preserve">algorithm </w:t>
      </w:r>
      <w:r w:rsidR="00E52F41">
        <w:t xml:space="preserve">for LV size remained </w:t>
      </w:r>
      <w:r w:rsidR="00C9131A">
        <w:t xml:space="preserve">nearly </w:t>
      </w:r>
      <w:r w:rsidR="00E52F41">
        <w:t xml:space="preserve">unchanged. </w:t>
      </w:r>
      <w:r w:rsidR="00CB1036">
        <w:t xml:space="preserve">The simulation </w:t>
      </w:r>
      <w:r w:rsidR="003350D1">
        <w:t>of</w:t>
      </w:r>
      <w:r w:rsidR="00CB1036">
        <w:t xml:space="preserve"> mitral valve</w:t>
      </w:r>
      <w:r w:rsidR="003350D1">
        <w:t xml:space="preserve"> insufficiency </w:t>
      </w:r>
      <w:r w:rsidR="006C55C8">
        <w:t xml:space="preserve">resulted in </w:t>
      </w:r>
      <w:r w:rsidR="00AA7E14">
        <w:t xml:space="preserve">a drop in arterial pressure from </w:t>
      </w:r>
      <w:r w:rsidR="00E31698">
        <w:t xml:space="preserve">~119/62 mmHg to </w:t>
      </w:r>
      <w:r w:rsidR="003411B4">
        <w:t>~109/54 mmHg</w:t>
      </w:r>
      <w:r w:rsidR="003350D1">
        <w:t>,</w:t>
      </w:r>
      <w:r w:rsidR="003411B4">
        <w:t xml:space="preserve"> as well as a reduction in LV end-systolic </w:t>
      </w:r>
      <w:r w:rsidR="0009399F">
        <w:t>pressure from ~124 to ~114 mmHg</w:t>
      </w:r>
      <w:r w:rsidR="003350D1">
        <w:t>, when the baroreflex was deactivated</w:t>
      </w:r>
      <w:r w:rsidR="0009399F">
        <w:t xml:space="preserve">. </w:t>
      </w:r>
      <w:r w:rsidR="002D7DB3">
        <w:t xml:space="preserve">Additionally, </w:t>
      </w:r>
      <w:r w:rsidR="003350D1">
        <w:t>the</w:t>
      </w:r>
      <w:r w:rsidR="009E4213">
        <w:t xml:space="preserve"> predictions of</w:t>
      </w:r>
      <w:r w:rsidR="003350D1">
        <w:t xml:space="preserve"> </w:t>
      </w:r>
      <w:r w:rsidR="002D7DB3">
        <w:t>LV cavity volume</w:t>
      </w:r>
      <w:r w:rsidR="00790D59">
        <w:t xml:space="preserve"> at end-diastole and end-systole</w:t>
      </w:r>
      <w:r w:rsidR="003350D1">
        <w:t>,</w:t>
      </w:r>
      <w:r w:rsidR="002D7DB3">
        <w:t xml:space="preserve"> </w:t>
      </w:r>
      <w:r w:rsidR="006F4910">
        <w:t xml:space="preserve">along </w:t>
      </w:r>
      <w:r w:rsidR="003350D1">
        <w:t xml:space="preserve">with </w:t>
      </w:r>
      <w:r w:rsidR="006F4910">
        <w:t>the</w:t>
      </w:r>
      <w:r w:rsidR="003350D1">
        <w:t xml:space="preserve"> LV</w:t>
      </w:r>
      <w:r w:rsidR="002D7DB3">
        <w:t xml:space="preserve"> wall volume</w:t>
      </w:r>
      <w:r w:rsidR="003350D1">
        <w:t>,</w:t>
      </w:r>
      <w:r w:rsidR="002D7DB3">
        <w:t xml:space="preserve"> </w:t>
      </w:r>
      <w:r w:rsidR="003A7FFE">
        <w:t>were reduced by ~</w:t>
      </w:r>
      <w:r w:rsidR="00774020">
        <w:t xml:space="preserve">7%, </w:t>
      </w:r>
      <w:r w:rsidR="00B44AF3">
        <w:t xml:space="preserve">~14% and </w:t>
      </w:r>
      <w:r w:rsidR="006F4910">
        <w:t xml:space="preserve">~17%, respectively. </w:t>
      </w:r>
      <w:r w:rsidR="00E4089B">
        <w:t xml:space="preserve">Ultimately, the absence of </w:t>
      </w:r>
      <w:r w:rsidR="00AC1805">
        <w:t xml:space="preserve">the </w:t>
      </w:r>
      <w:r w:rsidR="00E4089B">
        <w:t>baroreflex algorithm prolonged the time that</w:t>
      </w:r>
      <w:r w:rsidR="00AC1805">
        <w:t xml:space="preserve"> was required for</w:t>
      </w:r>
      <w:r w:rsidR="00E4089B">
        <w:t xml:space="preserve"> the growth module to reach the final steady state</w:t>
      </w:r>
      <w:r w:rsidR="00AC1805">
        <w:t>, resulting in longer simulations times</w:t>
      </w:r>
      <w:r w:rsidR="00E4089B">
        <w:t xml:space="preserve">. </w:t>
      </w:r>
      <w:r w:rsidR="0027606F">
        <w:t xml:space="preserve">More information regarding the full simulations </w:t>
      </w:r>
      <w:r w:rsidR="00D35F5C">
        <w:t>is</w:t>
      </w:r>
      <w:r w:rsidR="0027606F">
        <w:t xml:space="preserve"> shown in Figures S</w:t>
      </w:r>
      <w:fldSimple w:instr=" seq sfigure figs10 ">
        <w:r w:rsidR="00C8314F">
          <w:rPr>
            <w:noProof/>
          </w:rPr>
          <w:t>10</w:t>
        </w:r>
      </w:fldSimple>
      <w:r w:rsidR="0027606F">
        <w:t>-S</w:t>
      </w:r>
      <w:fldSimple w:instr=" seq sfigure figs12 ">
        <w:r w:rsidR="00C8314F">
          <w:rPr>
            <w:noProof/>
          </w:rPr>
          <w:t>12</w:t>
        </w:r>
      </w:fldSimple>
      <w:r w:rsidR="00494D1B">
        <w:t xml:space="preserve">. </w:t>
      </w:r>
    </w:p>
    <w:p w14:paraId="5590D8CC" w14:textId="77777777" w:rsidR="00315A5B" w:rsidRDefault="00315A5B" w:rsidP="005F7DBA">
      <w:pPr>
        <w:ind w:firstLine="720"/>
        <w:jc w:val="both"/>
      </w:pPr>
    </w:p>
    <w:p w14:paraId="4EDA14A2" w14:textId="7D9834C8" w:rsidR="00F87D95" w:rsidRDefault="00F87D95" w:rsidP="00F87D95">
      <w:r>
        <w:br w:type="page"/>
      </w:r>
    </w:p>
    <w:p w14:paraId="483013A1" w14:textId="77777777" w:rsidR="00E52F41" w:rsidRDefault="00E52F41" w:rsidP="00960A40">
      <w:pPr>
        <w:jc w:val="both"/>
      </w:pPr>
    </w:p>
    <w:p w14:paraId="0E4DEB27" w14:textId="77777777" w:rsidR="003734D4" w:rsidRDefault="003734D4" w:rsidP="00960A40">
      <w:pPr>
        <w:jc w:val="both"/>
      </w:pPr>
    </w:p>
    <w:p w14:paraId="287CA62E" w14:textId="777483AB" w:rsidR="003734D4" w:rsidRDefault="00C33F83" w:rsidP="00C33F83">
      <w:pPr>
        <w:jc w:val="center"/>
      </w:pPr>
      <w:r>
        <w:rPr>
          <w:noProof/>
        </w:rPr>
        <w:drawing>
          <wp:inline distT="0" distB="0" distL="0" distR="0" wp14:anchorId="5308C19D" wp14:editId="7B4C0B95">
            <wp:extent cx="5882404" cy="35864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2669" cy="3592738"/>
                    </a:xfrm>
                    <a:prstGeom prst="rect">
                      <a:avLst/>
                    </a:prstGeom>
                  </pic:spPr>
                </pic:pic>
              </a:graphicData>
            </a:graphic>
          </wp:inline>
        </w:drawing>
      </w:r>
    </w:p>
    <w:p w14:paraId="4BEC3513" w14:textId="2834B654" w:rsidR="000F76CD" w:rsidRPr="004536C1" w:rsidRDefault="000F76CD" w:rsidP="00113549">
      <w:pPr>
        <w:jc w:val="center"/>
      </w:pPr>
      <w:r w:rsidRPr="00113549">
        <w:rPr>
          <w:b/>
          <w:bCs/>
        </w:rPr>
        <w:t xml:space="preserve">Figure </w:t>
      </w:r>
      <w:bookmarkStart w:id="176" w:name="fig7"/>
      <w:r w:rsidRPr="00113549">
        <w:rPr>
          <w:b/>
          <w:bCs/>
        </w:rPr>
        <w:fldChar w:fldCharType="begin"/>
      </w:r>
      <w:r w:rsidRPr="00113549">
        <w:rPr>
          <w:b/>
          <w:bCs/>
        </w:rPr>
        <w:instrText xml:space="preserve"> seq figure </w:instrText>
      </w:r>
      <w:r w:rsidRPr="00113549">
        <w:rPr>
          <w:b/>
          <w:bCs/>
        </w:rPr>
        <w:fldChar w:fldCharType="separate"/>
      </w:r>
      <w:r w:rsidR="00A15D39">
        <w:rPr>
          <w:b/>
          <w:bCs/>
          <w:noProof/>
        </w:rPr>
        <w:t>7</w:t>
      </w:r>
      <w:r w:rsidRPr="00113549">
        <w:rPr>
          <w:b/>
          <w:bCs/>
        </w:rPr>
        <w:fldChar w:fldCharType="end"/>
      </w:r>
      <w:bookmarkEnd w:id="176"/>
      <w:r w:rsidR="00143138" w:rsidRPr="00113549">
        <w:rPr>
          <w:b/>
          <w:bCs/>
        </w:rPr>
        <w:t xml:space="preserve">. Effects of </w:t>
      </w:r>
      <w:r w:rsidR="00B44208">
        <w:rPr>
          <w:b/>
          <w:bCs/>
        </w:rPr>
        <w:t xml:space="preserve">the </w:t>
      </w:r>
      <w:r w:rsidR="00143138" w:rsidRPr="00113549">
        <w:rPr>
          <w:b/>
          <w:bCs/>
        </w:rPr>
        <w:t>baroreflex control of arterial pressure</w:t>
      </w:r>
      <w:r w:rsidR="002E22CA">
        <w:rPr>
          <w:b/>
          <w:bCs/>
        </w:rPr>
        <w:t xml:space="preserve"> on </w:t>
      </w:r>
      <w:r w:rsidR="00F51133">
        <w:rPr>
          <w:b/>
          <w:bCs/>
        </w:rPr>
        <w:t>simulated hemodynamics and growth module predictions</w:t>
      </w:r>
      <w:r w:rsidR="001F29F2">
        <w:rPr>
          <w:b/>
          <w:bCs/>
        </w:rPr>
        <w:t xml:space="preserve">. </w:t>
      </w:r>
      <w:r w:rsidR="00143138" w:rsidRPr="00113549">
        <w:rPr>
          <w:b/>
          <w:bCs/>
        </w:rPr>
        <w:t xml:space="preserve"> </w:t>
      </w:r>
      <w:r w:rsidR="004536C1">
        <w:t xml:space="preserve">Green bars </w:t>
      </w:r>
      <w:r w:rsidR="00BD2054">
        <w:t>reflect</w:t>
      </w:r>
      <w:r w:rsidR="004536C1">
        <w:t xml:space="preserve"> the results </w:t>
      </w:r>
      <w:r w:rsidR="00CF4D5B">
        <w:t xml:space="preserve">for </w:t>
      </w:r>
      <w:r w:rsidR="00BD2054">
        <w:t>growth</w:t>
      </w:r>
      <w:r w:rsidR="00CF4D5B">
        <w:t xml:space="preserve"> steady state under control of baroreflex</w:t>
      </w:r>
      <w:r w:rsidR="007705C8">
        <w:t xml:space="preserve">. Orange bars </w:t>
      </w:r>
      <w:r w:rsidR="00727CEE">
        <w:t xml:space="preserve">represent the variables at </w:t>
      </w:r>
      <w:r w:rsidR="00025E4E">
        <w:t>growth</w:t>
      </w:r>
      <w:r w:rsidR="00727CEE">
        <w:t xml:space="preserve"> steady state without the control of baroreflex. </w:t>
      </w:r>
      <w:r w:rsidR="007705C8">
        <w:t xml:space="preserve"> </w:t>
      </w:r>
    </w:p>
    <w:p w14:paraId="7335BDC1" w14:textId="0F3FF86A" w:rsidR="00D43BF3" w:rsidRPr="00B95524" w:rsidRDefault="003112FF" w:rsidP="00113549">
      <w:pPr>
        <w:spacing w:after="200" w:line="240" w:lineRule="auto"/>
        <w:jc w:val="both"/>
        <w:rPr>
          <w:rFonts w:asciiTheme="majorBidi" w:hAnsiTheme="majorBidi" w:cstheme="majorBidi"/>
        </w:rPr>
      </w:pPr>
      <w:r w:rsidRPr="00B95524">
        <w:rPr>
          <w:rFonts w:asciiTheme="majorBidi" w:hAnsiTheme="majorBidi" w:cstheme="majorBidi"/>
        </w:rPr>
        <w:br w:type="page"/>
      </w:r>
    </w:p>
    <w:p w14:paraId="19DCAF14" w14:textId="51622383" w:rsidR="003A4FEE" w:rsidRPr="00B95524" w:rsidRDefault="00895773" w:rsidP="00F34279">
      <w:pPr>
        <w:pStyle w:val="Heading2"/>
        <w:spacing w:line="240" w:lineRule="auto"/>
        <w:rPr>
          <w:rFonts w:asciiTheme="majorBidi" w:hAnsiTheme="majorBidi" w:cstheme="majorBidi"/>
        </w:rPr>
      </w:pPr>
      <w:r>
        <w:rPr>
          <w:rFonts w:asciiTheme="majorBidi" w:hAnsiTheme="majorBidi" w:cstheme="majorBidi"/>
        </w:rPr>
        <w:lastRenderedPageBreak/>
        <w:t>Comparison of simulation</w:t>
      </w:r>
      <w:r w:rsidRPr="00B95524">
        <w:rPr>
          <w:rFonts w:asciiTheme="majorBidi" w:hAnsiTheme="majorBidi" w:cstheme="majorBidi"/>
        </w:rPr>
        <w:t xml:space="preserve"> </w:t>
      </w:r>
      <w:r w:rsidR="00263467">
        <w:rPr>
          <w:rFonts w:asciiTheme="majorBidi" w:hAnsiTheme="majorBidi" w:cstheme="majorBidi"/>
        </w:rPr>
        <w:t>results</w:t>
      </w:r>
      <w:r w:rsidR="000A2AEE" w:rsidRPr="00B95524">
        <w:rPr>
          <w:rFonts w:asciiTheme="majorBidi" w:hAnsiTheme="majorBidi" w:cstheme="majorBidi"/>
        </w:rPr>
        <w:t xml:space="preserve"> </w:t>
      </w:r>
      <w:r w:rsidR="00A44363">
        <w:rPr>
          <w:rFonts w:asciiTheme="majorBidi" w:hAnsiTheme="majorBidi" w:cstheme="majorBidi"/>
        </w:rPr>
        <w:t>with clinical data</w:t>
      </w:r>
    </w:p>
    <w:p w14:paraId="6EED4641" w14:textId="1B00A6E8" w:rsidR="000A7DA5" w:rsidRDefault="00263467" w:rsidP="00263467">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Pr>
          <w:rFonts w:asciiTheme="majorBidi" w:hAnsiTheme="majorBidi" w:cstheme="majorBidi"/>
        </w:rPr>
        <w:t xml:space="preserve"> </w:t>
      </w:r>
      <w:r w:rsidRPr="00B95524">
        <w:rPr>
          <w:rFonts w:asciiTheme="majorBidi" w:hAnsiTheme="majorBidi" w:cstheme="majorBidi"/>
        </w:rPr>
        <w:t>from the literature</w:t>
      </w:r>
      <w:r>
        <w:rPr>
          <w:rFonts w:asciiTheme="majorBidi" w:hAnsiTheme="majorBidi" w:cstheme="majorBidi"/>
        </w:rPr>
        <w:t>,</w:t>
      </w:r>
      <w:r w:rsidRPr="00B95524">
        <w:rPr>
          <w:rFonts w:asciiTheme="majorBidi" w:hAnsiTheme="majorBidi" w:cstheme="majorBidi"/>
        </w:rPr>
        <w:t xml:space="preserve"> </w:t>
      </w:r>
      <w:r>
        <w:rPr>
          <w:rFonts w:asciiTheme="majorBidi" w:hAnsiTheme="majorBidi" w:cstheme="majorBidi"/>
        </w:rPr>
        <w:t xml:space="preserve">which was </w:t>
      </w:r>
      <w:r w:rsidRPr="00B95524">
        <w:rPr>
          <w:rFonts w:asciiTheme="majorBidi" w:hAnsiTheme="majorBidi" w:cstheme="majorBidi"/>
        </w:rPr>
        <w:t>acquired by cardiac magnetic resonanc</w:t>
      </w:r>
      <w:r>
        <w:rPr>
          <w:rFonts w:asciiTheme="majorBidi" w:hAnsiTheme="majorBidi" w:cstheme="majorBidi"/>
        </w:rPr>
        <w:t>e imaging</w:t>
      </w:r>
      <w:r w:rsidRPr="00B95524">
        <w:rPr>
          <w:rFonts w:asciiTheme="majorBidi" w:hAnsiTheme="majorBidi" w:cstheme="majorBidi"/>
        </w:rPr>
        <w:t xml:space="preserve"> (Table</w:t>
      </w:r>
      <w:r w:rsidR="005B1A1E">
        <w:rPr>
          <w:rFonts w:asciiTheme="majorBidi" w:hAnsiTheme="majorBidi" w:cstheme="majorBidi"/>
        </w:rPr>
        <w:t xml:space="preserve"> S</w:t>
      </w:r>
      <w:r w:rsidR="005B1A1E">
        <w:rPr>
          <w:rFonts w:asciiTheme="majorBidi" w:hAnsiTheme="majorBidi" w:cstheme="majorBidi"/>
        </w:rPr>
        <w:fldChar w:fldCharType="begin"/>
      </w:r>
      <w:r w:rsidR="005B1A1E">
        <w:rPr>
          <w:rFonts w:asciiTheme="majorBidi" w:hAnsiTheme="majorBidi" w:cstheme="majorBidi"/>
        </w:rPr>
        <w:instrText xml:space="preserve"> seq sup_table s_table1 </w:instrText>
      </w:r>
      <w:r w:rsidR="005B1A1E">
        <w:rPr>
          <w:rFonts w:asciiTheme="majorBidi" w:hAnsiTheme="majorBidi" w:cstheme="majorBidi"/>
        </w:rPr>
        <w:fldChar w:fldCharType="separate"/>
      </w:r>
      <w:r w:rsidR="00A15D39">
        <w:rPr>
          <w:rFonts w:asciiTheme="majorBidi" w:hAnsiTheme="majorBidi" w:cstheme="majorBidi"/>
          <w:noProof/>
        </w:rPr>
        <w:t>1</w:t>
      </w:r>
      <w:r w:rsidR="005B1A1E">
        <w:rPr>
          <w:rFonts w:asciiTheme="majorBidi" w:hAnsiTheme="majorBidi" w:cstheme="majorBidi"/>
        </w:rPr>
        <w:fldChar w:fldCharType="end"/>
      </w:r>
      <w:r w:rsidRPr="00B95524">
        <w:rPr>
          <w:rFonts w:asciiTheme="majorBidi" w:hAnsiTheme="majorBidi" w:cstheme="majorBidi"/>
        </w:rPr>
        <w:t xml:space="preserve">). Clinical data were categorized into four </w:t>
      </w:r>
      <w:r w:rsidR="00160360">
        <w:rPr>
          <w:rFonts w:asciiTheme="majorBidi" w:hAnsiTheme="majorBidi" w:cstheme="majorBidi"/>
        </w:rPr>
        <w:t>groups</w:t>
      </w:r>
      <w:r w:rsidRPr="00B95524">
        <w:rPr>
          <w:rFonts w:asciiTheme="majorBidi" w:hAnsiTheme="majorBidi" w:cstheme="majorBidi"/>
        </w:rPr>
        <w:t xml:space="preserve"> </w:t>
      </w:r>
      <w:r w:rsidR="000C149C">
        <w:rPr>
          <w:rFonts w:asciiTheme="majorBidi" w:hAnsiTheme="majorBidi" w:cstheme="majorBidi"/>
        </w:rPr>
        <w:t>labeled</w:t>
      </w:r>
      <w:r w:rsidRPr="00B95524">
        <w:rPr>
          <w:rFonts w:asciiTheme="majorBidi" w:hAnsiTheme="majorBidi" w:cstheme="majorBidi"/>
        </w:rPr>
        <w:t xml:space="preserve"> control, patients with </w:t>
      </w:r>
      <w:r w:rsidR="00160360">
        <w:rPr>
          <w:rFonts w:asciiTheme="majorBidi" w:hAnsiTheme="majorBidi" w:cstheme="majorBidi"/>
        </w:rPr>
        <w:t>aortic stenosis</w:t>
      </w:r>
      <w:r w:rsidRPr="00B95524">
        <w:rPr>
          <w:rFonts w:asciiTheme="majorBidi" w:hAnsiTheme="majorBidi" w:cstheme="majorBidi"/>
        </w:rPr>
        <w:t xml:space="preserve">, patients with </w:t>
      </w:r>
      <w:r w:rsidR="002A2101">
        <w:rPr>
          <w:rFonts w:asciiTheme="majorBidi" w:hAnsiTheme="majorBidi" w:cstheme="majorBidi"/>
        </w:rPr>
        <w:t>aortic</w:t>
      </w:r>
      <w:r w:rsidR="00160360">
        <w:rPr>
          <w:rFonts w:asciiTheme="majorBidi" w:hAnsiTheme="majorBidi" w:cstheme="majorBidi"/>
        </w:rPr>
        <w:t xml:space="preserve"> insuff</w:t>
      </w:r>
      <w:r w:rsidR="00AD4338">
        <w:rPr>
          <w:rFonts w:asciiTheme="majorBidi" w:hAnsiTheme="majorBidi" w:cstheme="majorBidi"/>
        </w:rPr>
        <w:t>iciency</w:t>
      </w:r>
      <w:r w:rsidRPr="00B95524">
        <w:rPr>
          <w:rFonts w:asciiTheme="majorBidi" w:hAnsiTheme="majorBidi" w:cstheme="majorBidi"/>
        </w:rPr>
        <w:t xml:space="preserve">, and patients with </w:t>
      </w:r>
      <w:r w:rsidR="002A2101">
        <w:rPr>
          <w:rFonts w:asciiTheme="majorBidi" w:hAnsiTheme="majorBidi" w:cstheme="majorBidi"/>
        </w:rPr>
        <w:t>mitral</w:t>
      </w:r>
      <w:r w:rsidR="00AD4338">
        <w:rPr>
          <w:rFonts w:asciiTheme="majorBidi" w:hAnsiTheme="majorBidi" w:cstheme="majorBidi"/>
        </w:rPr>
        <w:t xml:space="preserve"> insufficiency</w:t>
      </w:r>
      <w:r w:rsidRPr="00B95524">
        <w:rPr>
          <w:rFonts w:asciiTheme="majorBidi" w:hAnsiTheme="majorBidi" w:cstheme="majorBidi"/>
        </w:rPr>
        <w:t>. For each category, measured data were collected from eight different studies</w:t>
      </w:r>
      <w:r w:rsidR="000C149C">
        <w:rPr>
          <w:rFonts w:asciiTheme="majorBidi" w:hAnsiTheme="majorBidi" w:cstheme="majorBidi"/>
        </w:rPr>
        <w:t>, as</w:t>
      </w:r>
      <w:r w:rsidR="00AD4338">
        <w:rPr>
          <w:rFonts w:asciiTheme="majorBidi" w:hAnsiTheme="majorBidi" w:cstheme="majorBidi"/>
        </w:rPr>
        <w:t xml:space="preserve"> shown in Table </w:t>
      </w:r>
      <w:r w:rsidR="00A561DB">
        <w:rPr>
          <w:rFonts w:asciiTheme="majorBidi" w:hAnsiTheme="majorBidi" w:cstheme="majorBidi"/>
        </w:rPr>
        <w:t>S</w:t>
      </w:r>
      <w:r w:rsidR="00AD4338">
        <w:rPr>
          <w:rFonts w:asciiTheme="majorBidi" w:hAnsiTheme="majorBidi" w:cstheme="majorBidi"/>
        </w:rPr>
        <w:fldChar w:fldCharType="begin"/>
      </w:r>
      <w:r w:rsidR="00AD4338">
        <w:rPr>
          <w:rFonts w:asciiTheme="majorBidi" w:hAnsiTheme="majorBidi" w:cstheme="majorBidi"/>
        </w:rPr>
        <w:instrText xml:space="preserve"> </w:instrText>
      </w:r>
      <w:r w:rsidR="00A561DB">
        <w:rPr>
          <w:rFonts w:asciiTheme="majorBidi" w:hAnsiTheme="majorBidi" w:cstheme="majorBidi"/>
        </w:rPr>
        <w:instrText>seq sup_table s_table1</w:instrText>
      </w:r>
      <w:r w:rsidR="00AD4338">
        <w:rPr>
          <w:rFonts w:asciiTheme="majorBidi" w:hAnsiTheme="majorBidi" w:cstheme="majorBidi"/>
        </w:rPr>
        <w:instrText xml:space="preserve"> </w:instrText>
      </w:r>
      <w:r w:rsidR="00AD4338">
        <w:rPr>
          <w:rFonts w:asciiTheme="majorBidi" w:hAnsiTheme="majorBidi" w:cstheme="majorBidi"/>
        </w:rPr>
        <w:fldChar w:fldCharType="separate"/>
      </w:r>
      <w:r w:rsidR="00A15D39">
        <w:rPr>
          <w:rFonts w:asciiTheme="majorBidi" w:hAnsiTheme="majorBidi" w:cstheme="majorBidi"/>
          <w:noProof/>
        </w:rPr>
        <w:t>1</w:t>
      </w:r>
      <w:r w:rsidR="00AD4338">
        <w:rPr>
          <w:rFonts w:asciiTheme="majorBidi" w:hAnsiTheme="majorBidi" w:cstheme="majorBidi"/>
        </w:rPr>
        <w:fldChar w:fldCharType="end"/>
      </w:r>
      <w:r w:rsidRPr="00B95524">
        <w:rPr>
          <w:rFonts w:asciiTheme="majorBidi" w:hAnsiTheme="majorBidi" w:cstheme="majorBidi"/>
        </w:rPr>
        <w:t xml:space="preserve">. </w:t>
      </w:r>
    </w:p>
    <w:p w14:paraId="1C18A174" w14:textId="74D1CE98" w:rsidR="00263467" w:rsidRDefault="00263467" w:rsidP="000E2FF7">
      <w:pPr>
        <w:spacing w:line="240" w:lineRule="auto"/>
        <w:ind w:firstLine="720"/>
        <w:jc w:val="both"/>
        <w:rPr>
          <w:rFonts w:asciiTheme="majorBidi" w:hAnsiTheme="majorBidi" w:cstheme="majorBidi"/>
        </w:rPr>
      </w:pPr>
      <w:r w:rsidRPr="00B95524">
        <w:rPr>
          <w:rFonts w:asciiTheme="majorBidi" w:hAnsiTheme="majorBidi" w:cstheme="majorBidi"/>
        </w:rPr>
        <w:t xml:space="preserve">Ventricular dimensions were quantified with </w:t>
      </w:r>
      <w:r>
        <w:rPr>
          <w:rFonts w:asciiTheme="majorBidi" w:hAnsiTheme="majorBidi" w:cstheme="majorBidi"/>
        </w:rPr>
        <w:t xml:space="preserve">the </w:t>
      </w:r>
      <w:r w:rsidRPr="00B95524">
        <w:rPr>
          <w:rFonts w:asciiTheme="majorBidi" w:hAnsiTheme="majorBidi" w:cstheme="majorBidi"/>
        </w:rPr>
        <w:t>LV</w:t>
      </w:r>
      <w:r>
        <w:rPr>
          <w:rFonts w:asciiTheme="majorBidi" w:hAnsiTheme="majorBidi" w:cstheme="majorBidi"/>
        </w:rPr>
        <w:t xml:space="preserve"> end-diastolic</w:t>
      </w:r>
      <w:r w:rsidRPr="00B95524">
        <w:rPr>
          <w:rFonts w:asciiTheme="majorBidi" w:hAnsiTheme="majorBidi" w:cstheme="majorBidi"/>
        </w:rPr>
        <w:t xml:space="preserve"> volume index, LV end-systolic volume index, and LV mass index. </w:t>
      </w:r>
      <w:r w:rsidR="00E43171">
        <w:rPr>
          <w:rFonts w:asciiTheme="majorBidi" w:hAnsiTheme="majorBidi" w:cstheme="majorBidi"/>
        </w:rPr>
        <w:t>S</w:t>
      </w:r>
      <w:r w:rsidR="00AB7647">
        <w:rPr>
          <w:rFonts w:asciiTheme="majorBidi" w:hAnsiTheme="majorBidi" w:cstheme="majorBidi"/>
        </w:rPr>
        <w:t xml:space="preserve">imulation results were normalized </w:t>
      </w:r>
      <w:r w:rsidR="000C149C">
        <w:rPr>
          <w:rFonts w:asciiTheme="majorBidi" w:hAnsiTheme="majorBidi" w:cstheme="majorBidi"/>
        </w:rPr>
        <w:t>using</w:t>
      </w:r>
      <w:r w:rsidR="00E328CA">
        <w:rPr>
          <w:rFonts w:asciiTheme="majorBidi" w:hAnsiTheme="majorBidi" w:cstheme="majorBidi"/>
        </w:rPr>
        <w:t xml:space="preserve"> a</w:t>
      </w:r>
      <w:r w:rsidR="00D53D9A" w:rsidRPr="00B95524">
        <w:rPr>
          <w:rFonts w:asciiTheme="majorBidi" w:hAnsiTheme="majorBidi" w:cstheme="majorBidi"/>
        </w:rPr>
        <w:t>n average body surface area of 1.9 m</w:t>
      </w:r>
      <w:r w:rsidR="00D53D9A" w:rsidRPr="00B95524">
        <w:rPr>
          <w:rFonts w:asciiTheme="majorBidi" w:hAnsiTheme="majorBidi" w:cstheme="majorBidi"/>
          <w:vertAlign w:val="superscript"/>
        </w:rPr>
        <w:t>2</w:t>
      </w:r>
      <w:r w:rsidR="00D53D9A" w:rsidRPr="00B95524">
        <w:rPr>
          <w:rFonts w:asciiTheme="majorBidi" w:hAnsiTheme="majorBidi" w:cstheme="majorBidi"/>
        </w:rPr>
        <w:t xml:space="preserve"> </w:t>
      </w:r>
      <w:r w:rsidR="00D53D9A"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D53D9A" w:rsidRPr="00B95524">
        <w:rPr>
          <w:rFonts w:asciiTheme="majorBidi" w:hAnsiTheme="majorBidi" w:cstheme="majorBidi"/>
        </w:rPr>
      </w:r>
      <w:r w:rsidR="00D53D9A" w:rsidRPr="00B95524">
        <w:rPr>
          <w:rFonts w:asciiTheme="majorBidi" w:hAnsiTheme="majorBidi" w:cstheme="majorBidi"/>
        </w:rPr>
        <w:fldChar w:fldCharType="separate"/>
      </w:r>
      <w:r w:rsidR="00CF3478">
        <w:rPr>
          <w:rFonts w:asciiTheme="majorBidi" w:hAnsiTheme="majorBidi" w:cstheme="majorBidi"/>
          <w:noProof/>
        </w:rPr>
        <w:t>(Verbraecken et al., 2006; Lang et al., 2015)</w:t>
      </w:r>
      <w:r w:rsidR="00D53D9A" w:rsidRPr="00B95524">
        <w:rPr>
          <w:rFonts w:asciiTheme="majorBidi" w:hAnsiTheme="majorBidi" w:cstheme="majorBidi"/>
        </w:rPr>
        <w:fldChar w:fldCharType="end"/>
      </w:r>
      <w:r w:rsidR="00E43171">
        <w:rPr>
          <w:rFonts w:asciiTheme="majorBidi" w:hAnsiTheme="majorBidi" w:cstheme="majorBidi"/>
        </w:rPr>
        <w:t xml:space="preserve"> to match </w:t>
      </w:r>
      <w:r w:rsidR="00DE39A4">
        <w:rPr>
          <w:rFonts w:asciiTheme="majorBidi" w:hAnsiTheme="majorBidi" w:cstheme="majorBidi"/>
        </w:rPr>
        <w:t xml:space="preserve">the </w:t>
      </w:r>
      <w:r w:rsidR="00E43171">
        <w:rPr>
          <w:rFonts w:asciiTheme="majorBidi" w:hAnsiTheme="majorBidi" w:cstheme="majorBidi"/>
        </w:rPr>
        <w:t xml:space="preserve">units of reported </w:t>
      </w:r>
      <w:r w:rsidR="00B30841">
        <w:rPr>
          <w:rFonts w:asciiTheme="majorBidi" w:hAnsiTheme="majorBidi" w:cstheme="majorBidi"/>
        </w:rPr>
        <w:t>values</w:t>
      </w:r>
      <w:r w:rsidR="00E43171">
        <w:rPr>
          <w:rFonts w:asciiTheme="majorBidi" w:hAnsiTheme="majorBidi" w:cstheme="majorBidi"/>
        </w:rPr>
        <w:t xml:space="preserve"> in the literature</w:t>
      </w:r>
      <w:r w:rsidR="001072BC">
        <w:rPr>
          <w:rFonts w:asciiTheme="majorBidi" w:hAnsiTheme="majorBidi" w:cstheme="majorBidi"/>
        </w:rPr>
        <w:t xml:space="preserve">. </w:t>
      </w:r>
      <w:r w:rsidR="00F76902" w:rsidRPr="00F76902">
        <w:rPr>
          <w:rFonts w:asciiTheme="majorBidi" w:hAnsiTheme="majorBidi" w:cstheme="majorBidi"/>
        </w:rPr>
        <w:t xml:space="preserve">Statistical differences </w:t>
      </w:r>
      <w:r w:rsidR="00256A44">
        <w:rPr>
          <w:rFonts w:asciiTheme="majorBidi" w:hAnsiTheme="majorBidi" w:cstheme="majorBidi"/>
        </w:rPr>
        <w:t>between the model prediction</w:t>
      </w:r>
      <w:r w:rsidR="00CB3ADB">
        <w:rPr>
          <w:rFonts w:asciiTheme="majorBidi" w:hAnsiTheme="majorBidi" w:cstheme="majorBidi"/>
        </w:rPr>
        <w:t>s</w:t>
      </w:r>
      <w:r w:rsidR="00256A44">
        <w:rPr>
          <w:rFonts w:asciiTheme="majorBidi" w:hAnsiTheme="majorBidi" w:cstheme="majorBidi"/>
        </w:rPr>
        <w:t xml:space="preserve"> and clinical data </w:t>
      </w:r>
      <w:r w:rsidR="00AC655B">
        <w:rPr>
          <w:rFonts w:asciiTheme="majorBidi" w:hAnsiTheme="majorBidi" w:cstheme="majorBidi"/>
        </w:rPr>
        <w:t xml:space="preserve">for the diseased states </w:t>
      </w:r>
      <w:r w:rsidR="00F76902" w:rsidRPr="00F76902">
        <w:rPr>
          <w:rFonts w:asciiTheme="majorBidi" w:hAnsiTheme="majorBidi" w:cstheme="majorBidi"/>
        </w:rPr>
        <w:t>were determined using two-</w:t>
      </w:r>
      <w:r w:rsidR="001B2AB2">
        <w:rPr>
          <w:rFonts w:asciiTheme="majorBidi" w:hAnsiTheme="majorBidi" w:cstheme="majorBidi"/>
        </w:rPr>
        <w:t>sided</w:t>
      </w:r>
      <w:r w:rsidR="00F76902" w:rsidRPr="00F76902">
        <w:rPr>
          <w:rFonts w:asciiTheme="majorBidi" w:hAnsiTheme="majorBidi" w:cstheme="majorBidi"/>
        </w:rPr>
        <w:t xml:space="preserve"> equal variances t-tests.</w:t>
      </w:r>
    </w:p>
    <w:p w14:paraId="6BFCB960" w14:textId="6A6420FA" w:rsidR="00AB1951" w:rsidRDefault="009466B9" w:rsidP="000E2FF7">
      <w:pPr>
        <w:spacing w:line="240" w:lineRule="auto"/>
        <w:ind w:firstLine="720"/>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492313">
        <w:rPr>
          <w:rFonts w:asciiTheme="majorBidi" w:hAnsiTheme="majorBidi" w:cstheme="majorBidi"/>
        </w:rPr>
        <w:fldChar w:fldCharType="begin"/>
      </w:r>
      <w:r w:rsidR="00492313">
        <w:rPr>
          <w:rFonts w:asciiTheme="majorBidi" w:hAnsiTheme="majorBidi" w:cstheme="majorBidi"/>
        </w:rPr>
        <w:instrText xml:space="preserve"> seq figure fig8 </w:instrText>
      </w:r>
      <w:r w:rsidR="00492313">
        <w:rPr>
          <w:rFonts w:asciiTheme="majorBidi" w:hAnsiTheme="majorBidi" w:cstheme="majorBidi"/>
        </w:rPr>
        <w:fldChar w:fldCharType="separate"/>
      </w:r>
      <w:r w:rsidR="00A15D39">
        <w:rPr>
          <w:rFonts w:asciiTheme="majorBidi" w:hAnsiTheme="majorBidi" w:cstheme="majorBidi"/>
          <w:noProof/>
        </w:rPr>
        <w:t>8</w:t>
      </w:r>
      <w:r w:rsidR="00492313">
        <w:rPr>
          <w:rFonts w:asciiTheme="majorBidi" w:hAnsiTheme="majorBidi" w:cstheme="majorBidi"/>
        </w:rPr>
        <w:fldChar w:fldCharType="end"/>
      </w:r>
      <w:r w:rsidRPr="00B95524">
        <w:rPr>
          <w:rFonts w:asciiTheme="majorBidi" w:hAnsiTheme="majorBidi" w:cstheme="majorBidi"/>
        </w:rPr>
        <w:t xml:space="preserve">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(Table</w:t>
      </w:r>
      <w:r w:rsidR="004C2AEA">
        <w:rPr>
          <w:rFonts w:asciiTheme="majorBidi" w:hAnsiTheme="majorBidi" w:cstheme="majorBidi"/>
        </w:rPr>
        <w:t xml:space="preserve"> S</w:t>
      </w:r>
      <w:r w:rsidR="004C2AEA">
        <w:rPr>
          <w:rFonts w:asciiTheme="majorBidi" w:hAnsiTheme="majorBidi" w:cstheme="majorBidi"/>
        </w:rPr>
        <w:fldChar w:fldCharType="begin"/>
      </w:r>
      <w:r w:rsidR="004C2AEA">
        <w:rPr>
          <w:rFonts w:asciiTheme="majorBidi" w:hAnsiTheme="majorBidi" w:cstheme="majorBidi"/>
        </w:rPr>
        <w:instrText xml:space="preserve"> seq sup_table s_table1 </w:instrText>
      </w:r>
      <w:r w:rsidR="004C2AEA">
        <w:rPr>
          <w:rFonts w:asciiTheme="majorBidi" w:hAnsiTheme="majorBidi" w:cstheme="majorBidi"/>
        </w:rPr>
        <w:fldChar w:fldCharType="separate"/>
      </w:r>
      <w:r w:rsidR="00A15D39">
        <w:rPr>
          <w:rFonts w:asciiTheme="majorBidi" w:hAnsiTheme="majorBidi" w:cstheme="majorBidi"/>
          <w:noProof/>
        </w:rPr>
        <w:t>1</w:t>
      </w:r>
      <w:r w:rsidR="004C2AEA">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B5408C" w:rsidRPr="00B95524">
        <w:rPr>
          <w:rFonts w:asciiTheme="majorBidi" w:hAnsiTheme="majorBidi" w:cstheme="majorBidi"/>
        </w:rPr>
        <w:t xml:space="preserve">For </w:t>
      </w:r>
      <w:r w:rsidR="00AC655B">
        <w:rPr>
          <w:rFonts w:asciiTheme="majorBidi" w:hAnsiTheme="majorBidi" w:cstheme="majorBidi"/>
        </w:rPr>
        <w:t xml:space="preserve">the </w:t>
      </w:r>
      <w:r w:rsidR="00B5408C" w:rsidRPr="00B95524">
        <w:rPr>
          <w:rFonts w:asciiTheme="majorBidi" w:hAnsiTheme="majorBidi" w:cstheme="majorBidi"/>
        </w:rPr>
        <w:t>aortic stenosis</w:t>
      </w:r>
      <w:r w:rsidR="00B5408C">
        <w:rPr>
          <w:rFonts w:asciiTheme="majorBidi" w:hAnsiTheme="majorBidi" w:cstheme="majorBidi"/>
        </w:rPr>
        <w:t xml:space="preserve"> case (</w:t>
      </w:r>
      <w:r w:rsidR="00CA6741">
        <w:rPr>
          <w:rFonts w:asciiTheme="majorBidi" w:hAnsiTheme="majorBidi" w:cstheme="majorBidi"/>
        </w:rPr>
        <w:t xml:space="preserve">left-hand column in Figure </w:t>
      </w:r>
      <w:r w:rsidR="00CA6741">
        <w:rPr>
          <w:rFonts w:asciiTheme="majorBidi" w:hAnsiTheme="majorBidi" w:cstheme="majorBidi"/>
        </w:rPr>
        <w:fldChar w:fldCharType="begin"/>
      </w:r>
      <w:r w:rsidR="00CA6741">
        <w:rPr>
          <w:rFonts w:asciiTheme="majorBidi" w:hAnsiTheme="majorBidi" w:cstheme="majorBidi"/>
        </w:rPr>
        <w:instrText xml:space="preserve"> seq figure fig8 </w:instrText>
      </w:r>
      <w:r w:rsidR="00CA6741">
        <w:rPr>
          <w:rFonts w:asciiTheme="majorBidi" w:hAnsiTheme="majorBidi" w:cstheme="majorBidi"/>
        </w:rPr>
        <w:fldChar w:fldCharType="separate"/>
      </w:r>
      <w:r w:rsidR="00A15D39">
        <w:rPr>
          <w:rFonts w:asciiTheme="majorBidi" w:hAnsiTheme="majorBidi" w:cstheme="majorBidi"/>
          <w:noProof/>
        </w:rPr>
        <w:t>8</w:t>
      </w:r>
      <w:r w:rsidR="00CA6741">
        <w:rPr>
          <w:rFonts w:asciiTheme="majorBidi" w:hAnsiTheme="majorBidi" w:cstheme="majorBidi"/>
        </w:rPr>
        <w:fldChar w:fldCharType="end"/>
      </w:r>
      <w:r w:rsidR="00CA6741">
        <w:rPr>
          <w:rFonts w:asciiTheme="majorBidi" w:hAnsiTheme="majorBidi" w:cstheme="majorBidi"/>
        </w:rPr>
        <w:t xml:space="preserve">), </w:t>
      </w:r>
      <w:r w:rsidR="00AC655B">
        <w:rPr>
          <w:rFonts w:asciiTheme="majorBidi" w:hAnsiTheme="majorBidi" w:cstheme="majorBidi"/>
        </w:rPr>
        <w:t>as</w:t>
      </w:r>
      <w:r w:rsidR="00DE0128">
        <w:rPr>
          <w:rFonts w:asciiTheme="majorBidi" w:hAnsiTheme="majorBidi" w:cstheme="majorBidi"/>
        </w:rPr>
        <w:t xml:space="preserve"> the severity of </w:t>
      </w:r>
      <w:r w:rsidR="009E2222">
        <w:rPr>
          <w:rFonts w:asciiTheme="majorBidi" w:hAnsiTheme="majorBidi" w:cstheme="majorBidi"/>
        </w:rPr>
        <w:t xml:space="preserve">the </w:t>
      </w:r>
      <w:r w:rsidR="0044704E">
        <w:rPr>
          <w:rFonts w:asciiTheme="majorBidi" w:hAnsiTheme="majorBidi" w:cstheme="majorBidi"/>
        </w:rPr>
        <w:t>disease</w:t>
      </w:r>
      <w:r w:rsidR="00AC655B">
        <w:rPr>
          <w:rFonts w:asciiTheme="majorBidi" w:hAnsiTheme="majorBidi" w:cstheme="majorBidi"/>
        </w:rPr>
        <w:t xml:space="preserve"> increased</w:t>
      </w:r>
      <w:r w:rsidR="00AD6AF7">
        <w:rPr>
          <w:rFonts w:asciiTheme="majorBidi" w:hAnsiTheme="majorBidi" w:cstheme="majorBidi"/>
        </w:rPr>
        <w:t>,</w:t>
      </w:r>
      <w:r w:rsidR="002A229A">
        <w:rPr>
          <w:rFonts w:asciiTheme="majorBidi" w:hAnsiTheme="majorBidi" w:cstheme="majorBidi"/>
        </w:rPr>
        <w:t xml:space="preserve"> </w:t>
      </w:r>
      <w:r w:rsidR="00AC655B">
        <w:rPr>
          <w:rFonts w:asciiTheme="majorBidi" w:hAnsiTheme="majorBidi" w:cstheme="majorBidi"/>
        </w:rPr>
        <w:t xml:space="preserve">the </w:t>
      </w:r>
      <w:r w:rsidR="002A229A">
        <w:rPr>
          <w:rFonts w:asciiTheme="majorBidi" w:hAnsiTheme="majorBidi" w:cstheme="majorBidi"/>
        </w:rPr>
        <w:t xml:space="preserve">model predicted </w:t>
      </w:r>
      <w:r w:rsidR="00AC655B">
        <w:rPr>
          <w:rFonts w:asciiTheme="majorBidi" w:hAnsiTheme="majorBidi" w:cstheme="majorBidi"/>
        </w:rPr>
        <w:t>an</w:t>
      </w:r>
      <w:r w:rsidR="002A229A">
        <w:rPr>
          <w:rFonts w:asciiTheme="majorBidi" w:hAnsiTheme="majorBidi" w:cstheme="majorBidi"/>
        </w:rPr>
        <w:t xml:space="preserve"> increase in the</w:t>
      </w:r>
      <w:r w:rsidR="009E2222">
        <w:rPr>
          <w:rFonts w:asciiTheme="majorBidi" w:hAnsiTheme="majorBidi" w:cstheme="majorBidi"/>
        </w:rPr>
        <w:t xml:space="preserve"> </w:t>
      </w:r>
      <w:r w:rsidR="008E2A8E">
        <w:rPr>
          <w:rFonts w:asciiTheme="majorBidi" w:hAnsiTheme="majorBidi" w:cstheme="majorBidi"/>
        </w:rPr>
        <w:t>LV mass index</w:t>
      </w:r>
      <w:r w:rsidR="002A229A">
        <w:rPr>
          <w:rFonts w:asciiTheme="majorBidi" w:hAnsiTheme="majorBidi" w:cstheme="majorBidi"/>
        </w:rPr>
        <w:t xml:space="preserve">. However, </w:t>
      </w:r>
      <w:r w:rsidR="00AC655B">
        <w:rPr>
          <w:rFonts w:asciiTheme="majorBidi" w:hAnsiTheme="majorBidi" w:cstheme="majorBidi"/>
        </w:rPr>
        <w:t xml:space="preserve">the </w:t>
      </w:r>
      <w:r w:rsidR="002A229A">
        <w:rPr>
          <w:rFonts w:asciiTheme="majorBidi" w:hAnsiTheme="majorBidi" w:cstheme="majorBidi"/>
        </w:rPr>
        <w:t xml:space="preserve">LV </w:t>
      </w:r>
      <w:r w:rsidR="00AD6AF7">
        <w:rPr>
          <w:rFonts w:asciiTheme="majorBidi" w:hAnsiTheme="majorBidi" w:cstheme="majorBidi"/>
        </w:rPr>
        <w:t xml:space="preserve">volume </w:t>
      </w:r>
      <w:r w:rsidR="002A229A">
        <w:rPr>
          <w:rFonts w:asciiTheme="majorBidi" w:hAnsiTheme="majorBidi" w:cstheme="majorBidi"/>
        </w:rPr>
        <w:t xml:space="preserve">index </w:t>
      </w:r>
      <w:r w:rsidR="00AD6AF7">
        <w:rPr>
          <w:rFonts w:asciiTheme="majorBidi" w:hAnsiTheme="majorBidi" w:cstheme="majorBidi"/>
        </w:rPr>
        <w:t xml:space="preserve">at both end-diastole and end-systole </w:t>
      </w:r>
      <w:r w:rsidR="002A229A">
        <w:rPr>
          <w:rFonts w:asciiTheme="majorBidi" w:hAnsiTheme="majorBidi" w:cstheme="majorBidi"/>
        </w:rPr>
        <w:t xml:space="preserve">remained </w:t>
      </w:r>
      <w:r w:rsidR="00AC655B">
        <w:rPr>
          <w:rFonts w:asciiTheme="majorBidi" w:hAnsiTheme="majorBidi" w:cstheme="majorBidi"/>
        </w:rPr>
        <w:t xml:space="preserve">nearly </w:t>
      </w:r>
      <w:r w:rsidR="002A229A">
        <w:rPr>
          <w:rFonts w:asciiTheme="majorBidi" w:hAnsiTheme="majorBidi" w:cstheme="majorBidi"/>
        </w:rPr>
        <w:t xml:space="preserve">unchanged.  </w:t>
      </w:r>
      <w:r w:rsidR="00D679BD">
        <w:rPr>
          <w:rFonts w:asciiTheme="majorBidi" w:hAnsiTheme="majorBidi" w:cstheme="majorBidi"/>
        </w:rPr>
        <w:t xml:space="preserve">For </w:t>
      </w:r>
      <w:r w:rsidR="006245F5">
        <w:rPr>
          <w:rFonts w:asciiTheme="majorBidi" w:hAnsiTheme="majorBidi" w:cstheme="majorBidi"/>
        </w:rPr>
        <w:t>t</w:t>
      </w:r>
      <w:r w:rsidR="00C745DD">
        <w:rPr>
          <w:rFonts w:asciiTheme="majorBidi" w:hAnsiTheme="majorBidi" w:cstheme="majorBidi"/>
        </w:rPr>
        <w:t xml:space="preserve">he other two cases (insufficient aortic and mitral valves), </w:t>
      </w:r>
      <w:r w:rsidR="000F3CBD">
        <w:rPr>
          <w:rFonts w:asciiTheme="majorBidi" w:hAnsiTheme="majorBidi" w:cstheme="majorBidi"/>
        </w:rPr>
        <w:t xml:space="preserve">all </w:t>
      </w:r>
      <w:r w:rsidR="00D426B5">
        <w:rPr>
          <w:rFonts w:asciiTheme="majorBidi" w:hAnsiTheme="majorBidi" w:cstheme="majorBidi"/>
        </w:rPr>
        <w:t xml:space="preserve">LV </w:t>
      </w:r>
      <w:r w:rsidR="00DB4626">
        <w:rPr>
          <w:rFonts w:asciiTheme="majorBidi" w:hAnsiTheme="majorBidi" w:cstheme="majorBidi"/>
        </w:rPr>
        <w:t xml:space="preserve">size parameters </w:t>
      </w:r>
      <w:r w:rsidR="000F3CBD">
        <w:rPr>
          <w:rFonts w:asciiTheme="majorBidi" w:hAnsiTheme="majorBidi" w:cstheme="majorBidi"/>
        </w:rPr>
        <w:t xml:space="preserve">predicted by the model </w:t>
      </w:r>
      <w:r w:rsidR="004E479C">
        <w:rPr>
          <w:rFonts w:asciiTheme="majorBidi" w:hAnsiTheme="majorBidi" w:cstheme="majorBidi"/>
        </w:rPr>
        <w:t xml:space="preserve">increased </w:t>
      </w:r>
      <w:r w:rsidR="003C7A58">
        <w:rPr>
          <w:rFonts w:asciiTheme="majorBidi" w:hAnsiTheme="majorBidi" w:cstheme="majorBidi"/>
        </w:rPr>
        <w:t xml:space="preserve">as the </w:t>
      </w:r>
      <w:r w:rsidR="006F43B7">
        <w:rPr>
          <w:rFonts w:asciiTheme="majorBidi" w:hAnsiTheme="majorBidi" w:cstheme="majorBidi"/>
        </w:rPr>
        <w:t xml:space="preserve">severity of </w:t>
      </w:r>
      <w:r w:rsidR="003C7A58">
        <w:rPr>
          <w:rFonts w:asciiTheme="majorBidi" w:hAnsiTheme="majorBidi" w:cstheme="majorBidi"/>
        </w:rPr>
        <w:t>insufficien</w:t>
      </w:r>
      <w:r w:rsidR="000F3CBD">
        <w:rPr>
          <w:rFonts w:asciiTheme="majorBidi" w:hAnsiTheme="majorBidi" w:cstheme="majorBidi"/>
        </w:rPr>
        <w:t>cy</w:t>
      </w:r>
      <w:r w:rsidR="003C7A58">
        <w:rPr>
          <w:rFonts w:asciiTheme="majorBidi" w:hAnsiTheme="majorBidi" w:cstheme="majorBidi"/>
        </w:rPr>
        <w:t xml:space="preserve"> </w:t>
      </w:r>
      <w:commentRangeStart w:id="177"/>
      <w:commentRangeStart w:id="178"/>
      <w:r w:rsidR="00BC2B20">
        <w:rPr>
          <w:rFonts w:asciiTheme="majorBidi" w:hAnsiTheme="majorBidi" w:cstheme="majorBidi"/>
        </w:rPr>
        <w:t>increased</w:t>
      </w:r>
      <w:commentRangeEnd w:id="177"/>
      <w:r w:rsidR="00515123">
        <w:rPr>
          <w:rStyle w:val="CommentReference"/>
        </w:rPr>
        <w:commentReference w:id="177"/>
      </w:r>
      <w:commentRangeEnd w:id="178"/>
      <w:r w:rsidR="00B87194">
        <w:rPr>
          <w:rStyle w:val="CommentReference"/>
        </w:rPr>
        <w:commentReference w:id="178"/>
      </w:r>
      <w:r w:rsidR="001C0BAE">
        <w:rPr>
          <w:rFonts w:asciiTheme="majorBidi" w:hAnsiTheme="majorBidi" w:cstheme="majorBidi"/>
        </w:rPr>
        <w:t xml:space="preserve">. </w:t>
      </w:r>
      <w:r w:rsidR="00F2325A">
        <w:rPr>
          <w:rFonts w:asciiTheme="majorBidi" w:hAnsiTheme="majorBidi" w:cstheme="majorBidi"/>
        </w:rPr>
        <w:t>T</w:t>
      </w:r>
      <w:r w:rsidR="00C878AA">
        <w:rPr>
          <w:rFonts w:asciiTheme="majorBidi" w:hAnsiTheme="majorBidi" w:cstheme="majorBidi"/>
        </w:rPr>
        <w:t xml:space="preserve">he </w:t>
      </w:r>
      <w:r w:rsidR="00F2325A">
        <w:rPr>
          <w:rFonts w:asciiTheme="majorBidi" w:hAnsiTheme="majorBidi" w:cstheme="majorBidi"/>
        </w:rPr>
        <w:t xml:space="preserve">results of the </w:t>
      </w:r>
      <w:r w:rsidR="00C878AA">
        <w:rPr>
          <w:rFonts w:asciiTheme="majorBidi" w:hAnsiTheme="majorBidi" w:cstheme="majorBidi"/>
        </w:rPr>
        <w:t>statistical test</w:t>
      </w:r>
      <w:r w:rsidR="00F2325A">
        <w:rPr>
          <w:rFonts w:asciiTheme="majorBidi" w:hAnsiTheme="majorBidi" w:cstheme="majorBidi"/>
        </w:rPr>
        <w:t>s</w:t>
      </w:r>
      <w:r w:rsidR="00C878AA">
        <w:rPr>
          <w:rFonts w:asciiTheme="majorBidi" w:hAnsiTheme="majorBidi" w:cstheme="majorBidi"/>
        </w:rPr>
        <w:t xml:space="preserve"> </w:t>
      </w:r>
      <w:r w:rsidR="000C3905">
        <w:rPr>
          <w:rFonts w:asciiTheme="majorBidi" w:hAnsiTheme="majorBidi" w:cstheme="majorBidi"/>
        </w:rPr>
        <w:t xml:space="preserve">suggest that the model predictions </w:t>
      </w:r>
      <w:r w:rsidR="00E61A05">
        <w:rPr>
          <w:rFonts w:asciiTheme="majorBidi" w:hAnsiTheme="majorBidi" w:cstheme="majorBidi"/>
        </w:rPr>
        <w:t xml:space="preserve">for </w:t>
      </w:r>
      <w:r w:rsidR="008A75FF">
        <w:rPr>
          <w:rFonts w:asciiTheme="majorBidi" w:hAnsiTheme="majorBidi" w:cstheme="majorBidi"/>
        </w:rPr>
        <w:t xml:space="preserve">nearly all </w:t>
      </w:r>
      <w:r w:rsidR="00E61A05">
        <w:rPr>
          <w:rFonts w:asciiTheme="majorBidi" w:hAnsiTheme="majorBidi" w:cstheme="majorBidi"/>
        </w:rPr>
        <w:t>LV size parameters</w:t>
      </w:r>
      <w:r w:rsidR="004A469C">
        <w:rPr>
          <w:rFonts w:asciiTheme="majorBidi" w:hAnsiTheme="majorBidi" w:cstheme="majorBidi"/>
        </w:rPr>
        <w:t xml:space="preserve"> </w:t>
      </w:r>
      <w:r w:rsidR="009C6CB9">
        <w:rPr>
          <w:rFonts w:asciiTheme="majorBidi" w:hAnsiTheme="majorBidi" w:cstheme="majorBidi"/>
        </w:rPr>
        <w:t>in all cases</w:t>
      </w:r>
      <w:r w:rsidR="002832DD">
        <w:rPr>
          <w:rFonts w:asciiTheme="majorBidi" w:hAnsiTheme="majorBidi" w:cstheme="majorBidi"/>
        </w:rPr>
        <w:t xml:space="preserve">, except </w:t>
      </w:r>
      <w:r w:rsidR="008C4D63">
        <w:rPr>
          <w:rFonts w:asciiTheme="majorBidi" w:hAnsiTheme="majorBidi" w:cstheme="majorBidi"/>
        </w:rPr>
        <w:t>the</w:t>
      </w:r>
      <w:r w:rsidR="002832DD">
        <w:rPr>
          <w:rFonts w:asciiTheme="majorBidi" w:hAnsiTheme="majorBidi" w:cstheme="majorBidi"/>
        </w:rPr>
        <w:t xml:space="preserve"> LV mass index in response to mitral insufficiency,</w:t>
      </w:r>
      <w:r w:rsidR="008C4D63">
        <w:rPr>
          <w:rFonts w:asciiTheme="majorBidi" w:hAnsiTheme="majorBidi" w:cstheme="majorBidi"/>
        </w:rPr>
        <w:t xml:space="preserve"> </w:t>
      </w:r>
      <w:r w:rsidR="00B908F5">
        <w:rPr>
          <w:rFonts w:asciiTheme="majorBidi" w:hAnsiTheme="majorBidi" w:cstheme="majorBidi"/>
        </w:rPr>
        <w:t>were not significantly different than the clinical data</w:t>
      </w:r>
      <w:r w:rsidR="008A75FF">
        <w:rPr>
          <w:rFonts w:asciiTheme="majorBidi" w:hAnsiTheme="majorBidi" w:cstheme="majorBidi"/>
        </w:rPr>
        <w:t>.</w:t>
      </w:r>
      <w:r w:rsidR="00B908F5">
        <w:rPr>
          <w:rFonts w:asciiTheme="majorBidi" w:hAnsiTheme="majorBidi" w:cstheme="majorBidi"/>
        </w:rPr>
        <w:t xml:space="preserve"> </w:t>
      </w:r>
    </w:p>
    <w:p w14:paraId="7E635539" w14:textId="77777777" w:rsidR="00DB4626" w:rsidRDefault="00DB4626" w:rsidP="0082621E">
      <w:pPr>
        <w:spacing w:line="240" w:lineRule="auto"/>
        <w:jc w:val="both"/>
        <w:rPr>
          <w:rFonts w:asciiTheme="majorBidi" w:hAnsiTheme="majorBidi" w:cstheme="majorBidi"/>
        </w:rPr>
      </w:pPr>
    </w:p>
    <w:p w14:paraId="6EA7F724" w14:textId="77777777" w:rsidR="00AB1951" w:rsidRDefault="00AB1951">
      <w:pPr>
        <w:rPr>
          <w:rFonts w:asciiTheme="majorBidi" w:hAnsiTheme="majorBidi" w:cstheme="majorBidi"/>
        </w:rPr>
      </w:pPr>
      <w:r>
        <w:rPr>
          <w:rFonts w:asciiTheme="majorBidi" w:hAnsiTheme="majorBidi" w:cstheme="majorBidi"/>
        </w:rPr>
        <w:br w:type="page"/>
      </w:r>
    </w:p>
    <w:p w14:paraId="54F25F14" w14:textId="74FC2407" w:rsidR="003F33B3" w:rsidRPr="00B95524" w:rsidRDefault="003F33B3" w:rsidP="00DD6B75">
      <w:pPr>
        <w:rPr>
          <w:rFonts w:asciiTheme="majorBidi" w:hAnsiTheme="majorBidi" w:cstheme="majorBidi"/>
        </w:rPr>
      </w:pPr>
    </w:p>
    <w:p w14:paraId="22681D7D" w14:textId="39784E0C" w:rsidR="001067F4" w:rsidRPr="00B95524" w:rsidRDefault="00596A7E"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32F13DEF" wp14:editId="13CAC560">
            <wp:extent cx="6624320" cy="4304419"/>
            <wp:effectExtent l="0" t="0" r="5080" b="127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9014" cy="4307469"/>
                    </a:xfrm>
                    <a:prstGeom prst="rect">
                      <a:avLst/>
                    </a:prstGeom>
                  </pic:spPr>
                </pic:pic>
              </a:graphicData>
            </a:graphic>
          </wp:inline>
        </w:drawing>
      </w:r>
    </w:p>
    <w:p w14:paraId="5A615429" w14:textId="2FB7CA0C" w:rsidR="001067F4" w:rsidRPr="00B95524" w:rsidRDefault="008E0A43" w:rsidP="00AA2BC1">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79"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8</w:t>
      </w:r>
      <w:r w:rsidRPr="00B95524">
        <w:rPr>
          <w:rFonts w:asciiTheme="majorBidi" w:hAnsiTheme="majorBidi" w:cstheme="majorBidi"/>
          <w:b/>
          <w:bCs/>
        </w:rPr>
        <w:fldChar w:fldCharType="end"/>
      </w:r>
      <w:bookmarkEnd w:id="179"/>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Table</w:t>
      </w:r>
      <w:r w:rsidR="004A6705">
        <w:rPr>
          <w:rFonts w:asciiTheme="majorBidi" w:hAnsiTheme="majorBidi" w:cstheme="majorBidi"/>
          <w:b/>
          <w:bCs/>
        </w:rPr>
        <w:t xml:space="preserve"> S</w:t>
      </w:r>
      <w:r w:rsidR="004A6705">
        <w:rPr>
          <w:rFonts w:asciiTheme="majorBidi" w:hAnsiTheme="majorBidi" w:cstheme="majorBidi"/>
          <w:b/>
          <w:bCs/>
        </w:rPr>
        <w:fldChar w:fldCharType="begin"/>
      </w:r>
      <w:r w:rsidR="004A6705">
        <w:rPr>
          <w:rFonts w:asciiTheme="majorBidi" w:hAnsiTheme="majorBidi" w:cstheme="majorBidi"/>
          <w:b/>
          <w:bCs/>
        </w:rPr>
        <w:instrText xml:space="preserve"> seq sup_table s_table1 </w:instrText>
      </w:r>
      <w:r w:rsidR="004A6705">
        <w:rPr>
          <w:rFonts w:asciiTheme="majorBidi" w:hAnsiTheme="majorBidi" w:cstheme="majorBidi"/>
          <w:b/>
          <w:bCs/>
        </w:rPr>
        <w:fldChar w:fldCharType="separate"/>
      </w:r>
      <w:r w:rsidR="00A15D39">
        <w:rPr>
          <w:rFonts w:asciiTheme="majorBidi" w:hAnsiTheme="majorBidi" w:cstheme="majorBidi"/>
          <w:b/>
          <w:bCs/>
          <w:noProof/>
        </w:rPr>
        <w:t>1</w:t>
      </w:r>
      <w:r w:rsidR="004A6705">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w:t>
      </w:r>
      <w:r w:rsidR="002D3EB1">
        <w:rPr>
          <w:rFonts w:asciiTheme="majorBidi" w:hAnsiTheme="majorBidi" w:cstheme="majorBidi"/>
          <w:b/>
          <w:bCs/>
        </w:rPr>
        <w:t xml:space="preserve"> </w:t>
      </w:r>
      <w:r w:rsidR="00664475">
        <w:rPr>
          <w:rFonts w:asciiTheme="majorBidi" w:hAnsiTheme="majorBidi" w:cstheme="majorBidi"/>
        </w:rPr>
        <w:t xml:space="preserve">Each </w:t>
      </w:r>
      <w:r w:rsidR="003D7ED1">
        <w:rPr>
          <w:rFonts w:asciiTheme="majorBidi" w:hAnsiTheme="majorBidi" w:cstheme="majorBidi"/>
        </w:rPr>
        <w:t>column</w:t>
      </w:r>
      <w:r w:rsidR="00664475">
        <w:rPr>
          <w:rFonts w:asciiTheme="majorBidi" w:hAnsiTheme="majorBidi" w:cstheme="majorBidi"/>
        </w:rPr>
        <w:t xml:space="preserve"> </w:t>
      </w:r>
      <w:r w:rsidR="003D7ED1">
        <w:rPr>
          <w:rFonts w:asciiTheme="majorBidi" w:hAnsiTheme="majorBidi" w:cstheme="majorBidi"/>
        </w:rPr>
        <w:t>summarizes</w:t>
      </w:r>
      <w:r w:rsidR="00664475">
        <w:rPr>
          <w:rFonts w:asciiTheme="majorBidi" w:hAnsiTheme="majorBidi" w:cstheme="majorBidi"/>
        </w:rPr>
        <w:t xml:space="preserve"> </w:t>
      </w:r>
      <w:r w:rsidR="003D7ED1">
        <w:rPr>
          <w:rFonts w:asciiTheme="majorBidi" w:hAnsiTheme="majorBidi" w:cstheme="majorBidi"/>
        </w:rPr>
        <w:t xml:space="preserve">the model validation for </w:t>
      </w:r>
      <w:r w:rsidR="00664475">
        <w:rPr>
          <w:rFonts w:asciiTheme="majorBidi" w:hAnsiTheme="majorBidi" w:cstheme="majorBidi"/>
        </w:rPr>
        <w:t>a</w:t>
      </w:r>
      <w:r w:rsidR="003F4433">
        <w:rPr>
          <w:rFonts w:asciiTheme="majorBidi" w:hAnsiTheme="majorBidi" w:cstheme="majorBidi"/>
        </w:rPr>
        <w:t xml:space="preserve"> particular</w:t>
      </w:r>
      <w:r w:rsidR="00664475">
        <w:rPr>
          <w:rFonts w:asciiTheme="majorBidi" w:hAnsiTheme="majorBidi" w:cstheme="majorBidi"/>
        </w:rPr>
        <w:t xml:space="preserve"> valvular disease </w:t>
      </w:r>
      <w:r w:rsidR="009C3917" w:rsidRPr="009C3917">
        <w:rPr>
          <w:rFonts w:asciiTheme="majorBidi" w:hAnsiTheme="majorBidi" w:cstheme="majorBidi"/>
        </w:rPr>
        <w:t>(left, aortic stenosis; middle, aortic insufficiency; right, mitral insufficiency).</w:t>
      </w:r>
      <w:r w:rsidR="00BB67D1">
        <w:rPr>
          <w:rFonts w:asciiTheme="majorBidi" w:hAnsiTheme="majorBidi" w:cstheme="majorBidi"/>
          <w:b/>
          <w:bCs/>
        </w:rPr>
        <w:t xml:space="preserve"> </w:t>
      </w:r>
      <w:r w:rsidR="005B68FE" w:rsidRPr="00B95524">
        <w:rPr>
          <w:rFonts w:asciiTheme="majorBidi" w:hAnsiTheme="majorBidi" w:cstheme="majorBidi"/>
        </w:rPr>
        <w:t xml:space="preserve">In all panels, </w:t>
      </w:r>
      <w:r w:rsidR="00674F13">
        <w:rPr>
          <w:rFonts w:asciiTheme="majorBidi" w:hAnsiTheme="majorBidi" w:cstheme="majorBidi"/>
        </w:rPr>
        <w:t>interquartile ranges for clinical data are shown with box plots</w:t>
      </w:r>
      <w:r w:rsidR="009B2390">
        <w:rPr>
          <w:rFonts w:asciiTheme="majorBidi" w:hAnsiTheme="majorBidi" w:cstheme="majorBidi"/>
        </w:rPr>
        <w:t xml:space="preserve"> in two gr</w:t>
      </w:r>
      <w:r w:rsidR="009E0A4D">
        <w:rPr>
          <w:rFonts w:asciiTheme="majorBidi" w:hAnsiTheme="majorBidi" w:cstheme="majorBidi"/>
        </w:rPr>
        <w:t>oups of Control and Patient</w:t>
      </w:r>
      <w:r w:rsidR="00674F13">
        <w:rPr>
          <w:rFonts w:asciiTheme="majorBidi" w:hAnsiTheme="majorBidi" w:cstheme="majorBidi"/>
        </w:rPr>
        <w:t>, wher</w:t>
      </w:r>
      <w:r w:rsidR="007A5C96">
        <w:rPr>
          <w:rFonts w:asciiTheme="majorBidi" w:hAnsiTheme="majorBidi" w:cstheme="majorBidi"/>
        </w:rPr>
        <w:t xml:space="preserve">eas </w:t>
      </w:r>
      <w:r w:rsidR="009E0A4D">
        <w:rPr>
          <w:rFonts w:asciiTheme="majorBidi" w:hAnsiTheme="majorBidi" w:cstheme="majorBidi"/>
        </w:rPr>
        <w:t xml:space="preserve">simulation results are shown with circle markers in two groups of Baseline (Sim) and Patient (Sim). </w:t>
      </w:r>
      <w:r w:rsidR="005A16CB">
        <w:rPr>
          <w:rFonts w:asciiTheme="majorBidi" w:hAnsiTheme="majorBidi" w:cstheme="majorBidi"/>
        </w:rPr>
        <w:t xml:space="preserve">LV end-diastolic volume index: LV end-diastolic </w:t>
      </w:r>
      <w:r w:rsidR="00E21732">
        <w:rPr>
          <w:rFonts w:asciiTheme="majorBidi" w:hAnsiTheme="majorBidi" w:cstheme="majorBidi"/>
        </w:rPr>
        <w:t>volume normalized by the body surface area, LV end-</w:t>
      </w:r>
      <w:r w:rsidR="00E21732" w:rsidRPr="00E21732">
        <w:rPr>
          <w:rFonts w:asciiTheme="majorBidi" w:hAnsiTheme="majorBidi" w:cstheme="majorBidi"/>
        </w:rPr>
        <w:t xml:space="preserve"> </w:t>
      </w:r>
      <w:r w:rsidR="00E21732">
        <w:rPr>
          <w:rFonts w:asciiTheme="majorBidi" w:hAnsiTheme="majorBidi" w:cstheme="majorBidi"/>
        </w:rPr>
        <w:t>systolic volume index: LV end-systolic volume normalized by the body surface area, LV mass</w:t>
      </w:r>
      <w:r w:rsidR="00BB67D1">
        <w:rPr>
          <w:rFonts w:asciiTheme="majorBidi" w:hAnsiTheme="majorBidi" w:cstheme="majorBidi"/>
        </w:rPr>
        <w:t xml:space="preserve"> index: LV myocardium mass normalized by the body surface area.</w:t>
      </w:r>
      <w:r w:rsidR="000B5372">
        <w:rPr>
          <w:rFonts w:asciiTheme="majorBidi" w:hAnsiTheme="majorBidi" w:cstheme="majorBidi"/>
        </w:rPr>
        <w:t xml:space="preserve"> Note that RV means regurgitant volume.</w:t>
      </w:r>
      <w:r w:rsidR="005F09FD">
        <w:rPr>
          <w:rFonts w:asciiTheme="majorBidi" w:hAnsiTheme="majorBidi" w:cstheme="majorBidi"/>
        </w:rPr>
        <w:t xml:space="preserve"> n</w:t>
      </w:r>
      <w:r w:rsidR="005F09FD" w:rsidRPr="005F09FD">
        <w:rPr>
          <w:rFonts w:asciiTheme="majorBidi" w:hAnsiTheme="majorBidi" w:cstheme="majorBidi"/>
        </w:rPr>
        <w:t>s</w:t>
      </w:r>
      <w:r w:rsidR="005F09FD">
        <w:rPr>
          <w:rFonts w:asciiTheme="majorBidi" w:hAnsiTheme="majorBidi" w:cstheme="majorBidi"/>
        </w:rPr>
        <w:t xml:space="preserve"> (not significant)</w:t>
      </w:r>
      <w:r w:rsidR="00AB7332">
        <w:rPr>
          <w:rFonts w:asciiTheme="majorBidi" w:hAnsiTheme="majorBidi" w:cstheme="majorBidi"/>
        </w:rPr>
        <w:t>,</w:t>
      </w:r>
      <w:r w:rsidR="00EE35DD">
        <w:rPr>
          <w:rFonts w:asciiTheme="majorBidi" w:hAnsiTheme="majorBidi" w:cstheme="majorBidi"/>
        </w:rPr>
        <w:t xml:space="preserve"> </w:t>
      </w:r>
      <w:r w:rsidR="005F09FD" w:rsidRPr="005F09FD">
        <w:rPr>
          <w:rFonts w:asciiTheme="majorBidi" w:hAnsiTheme="majorBidi" w:cstheme="majorBidi"/>
        </w:rPr>
        <w:t xml:space="preserve">*: 1.00e-02 </w:t>
      </w:r>
      <w:r w:rsidR="00EE35DD">
        <w:rPr>
          <w:rFonts w:ascii="Cambria Math" w:hAnsi="Cambria Math" w:cstheme="majorBidi"/>
        </w:rPr>
        <w:t>&lt;</w:t>
      </w:r>
      <w:r w:rsidR="005F09FD" w:rsidRPr="005F09FD">
        <w:rPr>
          <w:rFonts w:asciiTheme="majorBidi" w:hAnsiTheme="majorBidi" w:cstheme="majorBidi"/>
        </w:rPr>
        <w:t xml:space="preserve"> p </w:t>
      </w:r>
      <w:r w:rsidR="00EE35DD">
        <w:rPr>
          <w:rFonts w:ascii="Cambria Math" w:hAnsi="Cambria Math" w:cstheme="majorBidi"/>
        </w:rPr>
        <w:t>≤</w:t>
      </w:r>
      <w:r w:rsidR="005F09FD" w:rsidRPr="005F09FD">
        <w:rPr>
          <w:rFonts w:asciiTheme="majorBidi" w:hAnsiTheme="majorBidi" w:cstheme="majorBidi"/>
        </w:rPr>
        <w:t xml:space="preserve"> 5.00e-02</w:t>
      </w:r>
      <w:r w:rsidR="001067F4" w:rsidRPr="00B95524">
        <w:rPr>
          <w:rFonts w:asciiTheme="majorBidi" w:hAnsiTheme="majorBidi" w:cstheme="majorBidi"/>
        </w:rPr>
        <w:br w:type="page"/>
      </w:r>
    </w:p>
    <w:p w14:paraId="65246D36" w14:textId="0E850E19" w:rsidR="00E84101" w:rsidRDefault="00255349" w:rsidP="00F34279">
      <w:pPr>
        <w:spacing w:after="200" w:line="240" w:lineRule="auto"/>
        <w:jc w:val="both"/>
        <w:rPr>
          <w:rFonts w:asciiTheme="majorBidi" w:hAnsiTheme="majorBidi" w:cstheme="majorBidi"/>
        </w:rPr>
      </w:pPr>
      <w:r>
        <w:rPr>
          <w:rFonts w:asciiTheme="majorBidi" w:hAnsiTheme="majorBidi" w:cstheme="majorBidi"/>
          <w:bCs/>
        </w:rPr>
        <w:lastRenderedPageBreak/>
        <w:tab/>
      </w:r>
      <w:r w:rsidR="00732D07" w:rsidRPr="00732D07">
        <w:rPr>
          <w:rFonts w:asciiTheme="majorBidi" w:hAnsiTheme="majorBidi" w:cstheme="majorBidi"/>
        </w:rPr>
        <w:t xml:space="preserve">Systolic function was assessed with the LV stroke volume index and ejection fraction. </w:t>
      </w:r>
      <w:r w:rsidR="00405377">
        <w:rPr>
          <w:rFonts w:asciiTheme="majorBidi" w:hAnsiTheme="majorBidi" w:cstheme="majorBidi"/>
        </w:rPr>
        <w:t xml:space="preserve">Clinical data for systolic function was </w:t>
      </w:r>
      <w:r w:rsidR="00E54C04">
        <w:rPr>
          <w:rFonts w:asciiTheme="majorBidi" w:hAnsiTheme="majorBidi" w:cstheme="majorBidi"/>
        </w:rPr>
        <w:t>compiled</w:t>
      </w:r>
      <w:r w:rsidR="00405377">
        <w:rPr>
          <w:rFonts w:asciiTheme="majorBidi" w:hAnsiTheme="majorBidi" w:cstheme="majorBidi"/>
        </w:rPr>
        <w:t xml:space="preserve"> </w:t>
      </w:r>
      <w:r w:rsidR="005722A4">
        <w:rPr>
          <w:rFonts w:asciiTheme="majorBidi" w:hAnsiTheme="majorBidi" w:cstheme="majorBidi"/>
        </w:rPr>
        <w:t>similar</w:t>
      </w:r>
      <w:r w:rsidR="00E54C04">
        <w:rPr>
          <w:rFonts w:asciiTheme="majorBidi" w:hAnsiTheme="majorBidi" w:cstheme="majorBidi"/>
        </w:rPr>
        <w:t>ly to LV size parameters. For studies</w:t>
      </w:r>
      <w:r w:rsidR="00332CE5">
        <w:rPr>
          <w:rFonts w:asciiTheme="majorBidi" w:hAnsiTheme="majorBidi" w:cstheme="majorBidi"/>
        </w:rPr>
        <w:t xml:space="preserve"> (Table S</w:t>
      </w:r>
      <w:r w:rsidR="00332CE5">
        <w:rPr>
          <w:rFonts w:asciiTheme="majorBidi" w:hAnsiTheme="majorBidi" w:cstheme="majorBidi"/>
        </w:rPr>
        <w:fldChar w:fldCharType="begin"/>
      </w:r>
      <w:r w:rsidR="00332CE5">
        <w:rPr>
          <w:rFonts w:asciiTheme="majorBidi" w:hAnsiTheme="majorBidi" w:cstheme="majorBidi"/>
        </w:rPr>
        <w:instrText xml:space="preserve"> seq sup_table s_table1 </w:instrText>
      </w:r>
      <w:r w:rsidR="00332CE5">
        <w:rPr>
          <w:rFonts w:asciiTheme="majorBidi" w:hAnsiTheme="majorBidi" w:cstheme="majorBidi"/>
        </w:rPr>
        <w:fldChar w:fldCharType="separate"/>
      </w:r>
      <w:r w:rsidR="00A15D39">
        <w:rPr>
          <w:rFonts w:asciiTheme="majorBidi" w:hAnsiTheme="majorBidi" w:cstheme="majorBidi"/>
          <w:noProof/>
        </w:rPr>
        <w:t>1</w:t>
      </w:r>
      <w:r w:rsidR="00332CE5">
        <w:rPr>
          <w:rFonts w:asciiTheme="majorBidi" w:hAnsiTheme="majorBidi" w:cstheme="majorBidi"/>
        </w:rPr>
        <w:fldChar w:fldCharType="end"/>
      </w:r>
      <w:r w:rsidR="00332CE5">
        <w:rPr>
          <w:rFonts w:asciiTheme="majorBidi" w:hAnsiTheme="majorBidi" w:cstheme="majorBidi"/>
        </w:rPr>
        <w:t>)</w:t>
      </w:r>
      <w:r w:rsidR="00E54C04">
        <w:rPr>
          <w:rFonts w:asciiTheme="majorBidi" w:hAnsiTheme="majorBidi" w:cstheme="majorBidi"/>
        </w:rPr>
        <w:t xml:space="preserve"> </w:t>
      </w:r>
      <w:r w:rsidR="000B5372">
        <w:rPr>
          <w:rFonts w:asciiTheme="majorBidi" w:hAnsiTheme="majorBidi" w:cstheme="majorBidi"/>
        </w:rPr>
        <w:t>where the</w:t>
      </w:r>
      <w:r w:rsidR="00E54C04">
        <w:rPr>
          <w:rFonts w:asciiTheme="majorBidi" w:hAnsiTheme="majorBidi" w:cstheme="majorBidi"/>
        </w:rPr>
        <w:t xml:space="preserve"> LV st</w:t>
      </w:r>
      <w:r w:rsidR="00552A83">
        <w:rPr>
          <w:rFonts w:asciiTheme="majorBidi" w:hAnsiTheme="majorBidi" w:cstheme="majorBidi"/>
        </w:rPr>
        <w:t xml:space="preserve">roke volume index was not reported, the absolute difference </w:t>
      </w:r>
      <w:r w:rsidR="002C0453">
        <w:rPr>
          <w:rFonts w:asciiTheme="majorBidi" w:hAnsiTheme="majorBidi" w:cstheme="majorBidi"/>
        </w:rPr>
        <w:t xml:space="preserve">between the </w:t>
      </w:r>
      <w:r w:rsidR="00552A83">
        <w:rPr>
          <w:rFonts w:asciiTheme="majorBidi" w:hAnsiTheme="majorBidi" w:cstheme="majorBidi"/>
        </w:rPr>
        <w:t xml:space="preserve">reported LV volume index at end-diastole and end-systole was </w:t>
      </w:r>
      <w:r w:rsidR="00E84101">
        <w:rPr>
          <w:rFonts w:asciiTheme="majorBidi" w:hAnsiTheme="majorBidi" w:cstheme="majorBidi"/>
        </w:rPr>
        <w:t>used</w:t>
      </w:r>
      <w:r w:rsidR="00332CE5">
        <w:rPr>
          <w:rFonts w:asciiTheme="majorBidi" w:hAnsiTheme="majorBidi" w:cstheme="majorBidi"/>
        </w:rPr>
        <w:t xml:space="preserve"> instead</w:t>
      </w:r>
      <w:r w:rsidR="00E84101">
        <w:rPr>
          <w:rFonts w:asciiTheme="majorBidi" w:hAnsiTheme="majorBidi" w:cstheme="majorBidi"/>
        </w:rPr>
        <w:t xml:space="preserve">. </w:t>
      </w:r>
    </w:p>
    <w:p w14:paraId="0A57241B" w14:textId="3606C2C1" w:rsidR="00B04812" w:rsidRDefault="004D051A" w:rsidP="001E096A">
      <w:pPr>
        <w:spacing w:after="200" w:line="240" w:lineRule="auto"/>
        <w:ind w:firstLine="720"/>
        <w:jc w:val="both"/>
        <w:rPr>
          <w:rFonts w:asciiTheme="majorBidi" w:hAnsiTheme="majorBidi" w:cstheme="majorBidi"/>
        </w:rPr>
      </w:pPr>
      <w:r>
        <w:rPr>
          <w:rFonts w:asciiTheme="majorBidi" w:hAnsiTheme="majorBidi" w:cstheme="majorBidi"/>
        </w:rPr>
        <w:t xml:space="preserve">Figure </w:t>
      </w:r>
      <w:r w:rsidR="009B023A">
        <w:rPr>
          <w:rFonts w:asciiTheme="majorBidi" w:hAnsiTheme="majorBidi" w:cstheme="majorBidi"/>
        </w:rPr>
        <w:fldChar w:fldCharType="begin"/>
      </w:r>
      <w:r w:rsidR="009B023A">
        <w:rPr>
          <w:rFonts w:asciiTheme="majorBidi" w:hAnsiTheme="majorBidi" w:cstheme="majorBidi"/>
        </w:rPr>
        <w:instrText xml:space="preserve"> seq figure fig9 </w:instrText>
      </w:r>
      <w:r w:rsidR="009B023A">
        <w:rPr>
          <w:rFonts w:asciiTheme="majorBidi" w:hAnsiTheme="majorBidi" w:cstheme="majorBidi"/>
        </w:rPr>
        <w:fldChar w:fldCharType="separate"/>
      </w:r>
      <w:r w:rsidR="00A15D39">
        <w:rPr>
          <w:rFonts w:asciiTheme="majorBidi" w:hAnsiTheme="majorBidi" w:cstheme="majorBidi"/>
          <w:noProof/>
        </w:rPr>
        <w:t>9</w:t>
      </w:r>
      <w:r w:rsidR="009B023A">
        <w:rPr>
          <w:rFonts w:asciiTheme="majorBidi" w:hAnsiTheme="majorBidi" w:cstheme="majorBidi"/>
        </w:rPr>
        <w:fldChar w:fldCharType="end"/>
      </w:r>
      <w:r w:rsidR="009B023A">
        <w:rPr>
          <w:rFonts w:asciiTheme="majorBidi" w:hAnsiTheme="majorBidi" w:cstheme="majorBidi"/>
        </w:rPr>
        <w:t xml:space="preserve"> summarizes </w:t>
      </w:r>
      <w:r w:rsidR="00223780">
        <w:rPr>
          <w:rFonts w:asciiTheme="majorBidi" w:hAnsiTheme="majorBidi" w:cstheme="majorBidi"/>
        </w:rPr>
        <w:t xml:space="preserve">the </w:t>
      </w:r>
      <w:r w:rsidR="009B023A">
        <w:rPr>
          <w:rFonts w:asciiTheme="majorBidi" w:hAnsiTheme="majorBidi" w:cstheme="majorBidi"/>
        </w:rPr>
        <w:t xml:space="preserve">model validation for LV systolic function. </w:t>
      </w:r>
      <w:r w:rsidR="00431EF4">
        <w:rPr>
          <w:rFonts w:asciiTheme="majorBidi" w:hAnsiTheme="majorBidi" w:cstheme="majorBidi"/>
        </w:rPr>
        <w:t xml:space="preserve">According to Figure </w:t>
      </w:r>
      <w:r w:rsidR="00431EF4">
        <w:rPr>
          <w:rFonts w:asciiTheme="majorBidi" w:hAnsiTheme="majorBidi" w:cstheme="majorBidi"/>
        </w:rPr>
        <w:fldChar w:fldCharType="begin"/>
      </w:r>
      <w:r w:rsidR="00431EF4">
        <w:rPr>
          <w:rFonts w:asciiTheme="majorBidi" w:hAnsiTheme="majorBidi" w:cstheme="majorBidi"/>
        </w:rPr>
        <w:instrText xml:space="preserve"> seq figure fig9 </w:instrText>
      </w:r>
      <w:r w:rsidR="00431EF4">
        <w:rPr>
          <w:rFonts w:asciiTheme="majorBidi" w:hAnsiTheme="majorBidi" w:cstheme="majorBidi"/>
        </w:rPr>
        <w:fldChar w:fldCharType="separate"/>
      </w:r>
      <w:r w:rsidR="00A15D39">
        <w:rPr>
          <w:rFonts w:asciiTheme="majorBidi" w:hAnsiTheme="majorBidi" w:cstheme="majorBidi"/>
          <w:noProof/>
        </w:rPr>
        <w:t>9</w:t>
      </w:r>
      <w:r w:rsidR="00431EF4">
        <w:rPr>
          <w:rFonts w:asciiTheme="majorBidi" w:hAnsiTheme="majorBidi" w:cstheme="majorBidi"/>
        </w:rPr>
        <w:fldChar w:fldCharType="end"/>
      </w:r>
      <w:r w:rsidR="00431EF4">
        <w:rPr>
          <w:rFonts w:asciiTheme="majorBidi" w:hAnsiTheme="majorBidi" w:cstheme="majorBidi"/>
        </w:rPr>
        <w:t xml:space="preserve">, </w:t>
      </w:r>
      <w:r w:rsidR="001048B8">
        <w:rPr>
          <w:rFonts w:asciiTheme="majorBidi" w:hAnsiTheme="majorBidi" w:cstheme="majorBidi"/>
        </w:rPr>
        <w:t xml:space="preserve">by increasing the severity of aortic stenosis, </w:t>
      </w:r>
      <w:r w:rsidR="000B5372">
        <w:rPr>
          <w:rFonts w:asciiTheme="majorBidi" w:hAnsiTheme="majorBidi" w:cstheme="majorBidi"/>
        </w:rPr>
        <w:t xml:space="preserve">the </w:t>
      </w:r>
      <w:r w:rsidR="001048B8">
        <w:rPr>
          <w:rFonts w:asciiTheme="majorBidi" w:hAnsiTheme="majorBidi" w:cstheme="majorBidi"/>
        </w:rPr>
        <w:t xml:space="preserve">model predicted </w:t>
      </w:r>
      <w:r w:rsidR="000B5372">
        <w:rPr>
          <w:rFonts w:asciiTheme="majorBidi" w:hAnsiTheme="majorBidi" w:cstheme="majorBidi"/>
        </w:rPr>
        <w:t>a slight</w:t>
      </w:r>
      <w:r w:rsidR="001048B8">
        <w:rPr>
          <w:rFonts w:asciiTheme="majorBidi" w:hAnsiTheme="majorBidi" w:cstheme="majorBidi"/>
        </w:rPr>
        <w:t xml:space="preserve"> reduction in both</w:t>
      </w:r>
      <w:r w:rsidR="008B20CF">
        <w:rPr>
          <w:rFonts w:asciiTheme="majorBidi" w:hAnsiTheme="majorBidi" w:cstheme="majorBidi"/>
        </w:rPr>
        <w:t xml:space="preserve"> the</w:t>
      </w:r>
      <w:r w:rsidR="001048B8">
        <w:rPr>
          <w:rFonts w:asciiTheme="majorBidi" w:hAnsiTheme="majorBidi" w:cstheme="majorBidi"/>
        </w:rPr>
        <w:t xml:space="preserve"> LV stroke volume index and </w:t>
      </w:r>
      <w:r w:rsidR="0028057C">
        <w:rPr>
          <w:rFonts w:asciiTheme="majorBidi" w:hAnsiTheme="majorBidi" w:cstheme="majorBidi"/>
        </w:rPr>
        <w:t xml:space="preserve">ejection fraction. </w:t>
      </w:r>
      <w:r w:rsidR="004E5ABF">
        <w:rPr>
          <w:rFonts w:asciiTheme="majorBidi" w:hAnsiTheme="majorBidi" w:cstheme="majorBidi"/>
        </w:rPr>
        <w:t xml:space="preserve">For the </w:t>
      </w:r>
      <w:r w:rsidR="00D91C83">
        <w:rPr>
          <w:rFonts w:asciiTheme="majorBidi" w:hAnsiTheme="majorBidi" w:cstheme="majorBidi"/>
        </w:rPr>
        <w:t xml:space="preserve">insufficient aortic valve, </w:t>
      </w:r>
      <w:r w:rsidR="000B5372">
        <w:rPr>
          <w:rFonts w:asciiTheme="majorBidi" w:hAnsiTheme="majorBidi" w:cstheme="majorBidi"/>
        </w:rPr>
        <w:t>as</w:t>
      </w:r>
      <w:r w:rsidR="00D91C83">
        <w:rPr>
          <w:rFonts w:asciiTheme="majorBidi" w:hAnsiTheme="majorBidi" w:cstheme="majorBidi"/>
        </w:rPr>
        <w:t xml:space="preserve"> the severity of </w:t>
      </w:r>
      <w:r w:rsidR="000B5372">
        <w:rPr>
          <w:rFonts w:asciiTheme="majorBidi" w:hAnsiTheme="majorBidi" w:cstheme="majorBidi"/>
        </w:rPr>
        <w:t xml:space="preserve">the </w:t>
      </w:r>
      <w:r w:rsidR="00D91C83">
        <w:rPr>
          <w:rFonts w:asciiTheme="majorBidi" w:hAnsiTheme="majorBidi" w:cstheme="majorBidi"/>
        </w:rPr>
        <w:t>disease</w:t>
      </w:r>
      <w:r w:rsidR="000B5372">
        <w:rPr>
          <w:rFonts w:asciiTheme="majorBidi" w:hAnsiTheme="majorBidi" w:cstheme="majorBidi"/>
        </w:rPr>
        <w:t xml:space="preserve"> increased</w:t>
      </w:r>
      <w:r w:rsidR="00900FC2">
        <w:rPr>
          <w:rFonts w:asciiTheme="majorBidi" w:hAnsiTheme="majorBidi" w:cstheme="majorBidi"/>
        </w:rPr>
        <w:t xml:space="preserve">, </w:t>
      </w:r>
      <w:r w:rsidR="000B5372">
        <w:rPr>
          <w:rFonts w:asciiTheme="majorBidi" w:hAnsiTheme="majorBidi" w:cstheme="majorBidi"/>
        </w:rPr>
        <w:t xml:space="preserve">the </w:t>
      </w:r>
      <w:r w:rsidR="00900FC2">
        <w:rPr>
          <w:rFonts w:asciiTheme="majorBidi" w:hAnsiTheme="majorBidi" w:cstheme="majorBidi"/>
        </w:rPr>
        <w:t xml:space="preserve">predicted LV stroke volume index increased as well, but ejection fraction remained unchanged. For </w:t>
      </w:r>
      <w:r w:rsidR="0069284D">
        <w:rPr>
          <w:rFonts w:asciiTheme="majorBidi" w:hAnsiTheme="majorBidi" w:cstheme="majorBidi"/>
        </w:rPr>
        <w:t xml:space="preserve">the mitral insufficiency </w:t>
      </w:r>
      <w:r w:rsidR="00AA2C64">
        <w:rPr>
          <w:rFonts w:asciiTheme="majorBidi" w:hAnsiTheme="majorBidi" w:cstheme="majorBidi"/>
        </w:rPr>
        <w:t>condition</w:t>
      </w:r>
      <w:r w:rsidR="0069284D">
        <w:rPr>
          <w:rFonts w:asciiTheme="majorBidi" w:hAnsiTheme="majorBidi" w:cstheme="majorBidi"/>
        </w:rPr>
        <w:t xml:space="preserve">, </w:t>
      </w:r>
      <w:r w:rsidR="0080506D">
        <w:rPr>
          <w:rFonts w:asciiTheme="majorBidi" w:hAnsiTheme="majorBidi" w:cstheme="majorBidi"/>
        </w:rPr>
        <w:t>an increase in the</w:t>
      </w:r>
      <w:r w:rsidR="001D22EF">
        <w:rPr>
          <w:rFonts w:asciiTheme="majorBidi" w:hAnsiTheme="majorBidi" w:cstheme="majorBidi"/>
        </w:rPr>
        <w:t xml:space="preserve"> </w:t>
      </w:r>
      <w:r w:rsidR="003A4D09">
        <w:rPr>
          <w:rFonts w:asciiTheme="majorBidi" w:hAnsiTheme="majorBidi" w:cstheme="majorBidi"/>
        </w:rPr>
        <w:t xml:space="preserve">regurgitant </w:t>
      </w:r>
      <w:r w:rsidR="001D22EF">
        <w:rPr>
          <w:rFonts w:asciiTheme="majorBidi" w:hAnsiTheme="majorBidi" w:cstheme="majorBidi"/>
        </w:rPr>
        <w:t>volume (</w:t>
      </w:r>
      <w:proofErr w:type="spellStart"/>
      <w:r w:rsidR="001D22EF">
        <w:rPr>
          <w:rFonts w:asciiTheme="majorBidi" w:hAnsiTheme="majorBidi" w:cstheme="majorBidi"/>
        </w:rPr>
        <w:t>RV</w:t>
      </w:r>
      <w:r w:rsidR="001D22EF">
        <w:rPr>
          <w:rFonts w:asciiTheme="majorBidi" w:hAnsiTheme="majorBidi" w:cstheme="majorBidi"/>
          <w:vertAlign w:val="subscript"/>
        </w:rPr>
        <w:t>mitral</w:t>
      </w:r>
      <w:proofErr w:type="spellEnd"/>
      <w:r w:rsidR="001D22EF">
        <w:rPr>
          <w:rFonts w:asciiTheme="majorBidi" w:hAnsiTheme="majorBidi" w:cstheme="majorBidi"/>
        </w:rPr>
        <w:t xml:space="preserve">) </w:t>
      </w:r>
      <w:r w:rsidR="0080506D">
        <w:rPr>
          <w:rFonts w:asciiTheme="majorBidi" w:hAnsiTheme="majorBidi" w:cstheme="majorBidi"/>
        </w:rPr>
        <w:t xml:space="preserve">resulted in </w:t>
      </w:r>
      <w:r w:rsidR="000B5372">
        <w:rPr>
          <w:rFonts w:asciiTheme="majorBidi" w:hAnsiTheme="majorBidi" w:cstheme="majorBidi"/>
        </w:rPr>
        <w:t xml:space="preserve">a </w:t>
      </w:r>
      <w:r w:rsidR="00B04472">
        <w:rPr>
          <w:rFonts w:asciiTheme="majorBidi" w:hAnsiTheme="majorBidi" w:cstheme="majorBidi"/>
        </w:rPr>
        <w:t>higher predicted LV stroke volume index</w:t>
      </w:r>
      <w:r w:rsidR="000B5372">
        <w:rPr>
          <w:rFonts w:asciiTheme="majorBidi" w:hAnsiTheme="majorBidi" w:cstheme="majorBidi"/>
        </w:rPr>
        <w:t>,</w:t>
      </w:r>
      <w:r w:rsidR="00B04472">
        <w:rPr>
          <w:rFonts w:asciiTheme="majorBidi" w:hAnsiTheme="majorBidi" w:cstheme="majorBidi"/>
        </w:rPr>
        <w:t xml:space="preserve"> but </w:t>
      </w:r>
      <w:r w:rsidR="000B5372">
        <w:rPr>
          <w:rFonts w:asciiTheme="majorBidi" w:hAnsiTheme="majorBidi" w:cstheme="majorBidi"/>
        </w:rPr>
        <w:t>reduced</w:t>
      </w:r>
      <w:r w:rsidR="00B04472">
        <w:rPr>
          <w:rFonts w:asciiTheme="majorBidi" w:hAnsiTheme="majorBidi" w:cstheme="majorBidi"/>
        </w:rPr>
        <w:t xml:space="preserve"> ejection fraction. </w:t>
      </w:r>
      <w:r w:rsidR="00EA1DE2">
        <w:rPr>
          <w:rFonts w:asciiTheme="majorBidi" w:hAnsiTheme="majorBidi" w:cstheme="majorBidi"/>
        </w:rPr>
        <w:t xml:space="preserve">All predicted values for systolic function, except for the ejection fraction </w:t>
      </w:r>
      <w:r w:rsidR="005A33DD">
        <w:rPr>
          <w:rFonts w:asciiTheme="majorBidi" w:hAnsiTheme="majorBidi" w:cstheme="majorBidi"/>
        </w:rPr>
        <w:t>in respons</w:t>
      </w:r>
      <w:r w:rsidR="005B7E45">
        <w:rPr>
          <w:rFonts w:asciiTheme="majorBidi" w:hAnsiTheme="majorBidi" w:cstheme="majorBidi"/>
        </w:rPr>
        <w:t>e</w:t>
      </w:r>
      <w:r w:rsidR="005A33DD">
        <w:rPr>
          <w:rFonts w:asciiTheme="majorBidi" w:hAnsiTheme="majorBidi" w:cstheme="majorBidi"/>
        </w:rPr>
        <w:t xml:space="preserve"> to mitral insufficiency, were </w:t>
      </w:r>
      <w:r w:rsidR="005B7E45">
        <w:rPr>
          <w:rFonts w:asciiTheme="majorBidi" w:hAnsiTheme="majorBidi" w:cstheme="majorBidi"/>
        </w:rPr>
        <w:t xml:space="preserve">not significantly different than the reported clinical data. </w:t>
      </w:r>
    </w:p>
    <w:p w14:paraId="666906AD" w14:textId="5F321C48" w:rsidR="008E0A43" w:rsidRPr="00B95524" w:rsidRDefault="000523E0"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4BA54706" wp14:editId="14CD685E">
            <wp:extent cx="6208395" cy="315468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16C6D6FE" w14:textId="58CB9EFD" w:rsidR="008504CE"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80" w:name="fig9"/>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190093">
        <w:rPr>
          <w:rFonts w:asciiTheme="majorBidi" w:hAnsiTheme="majorBidi" w:cstheme="majorBidi"/>
          <w:b/>
          <w:bCs/>
          <w:noProof/>
        </w:rPr>
        <w:t>9</w:t>
      </w:r>
      <w:r w:rsidRPr="00B95524">
        <w:rPr>
          <w:rFonts w:asciiTheme="majorBidi" w:hAnsiTheme="majorBidi" w:cstheme="majorBidi"/>
          <w:b/>
          <w:bCs/>
        </w:rPr>
        <w:fldChar w:fldCharType="end"/>
      </w:r>
      <w:bookmarkEnd w:id="180"/>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Table</w:t>
      </w:r>
      <w:r w:rsidR="00055BDF">
        <w:rPr>
          <w:rFonts w:asciiTheme="majorBidi" w:hAnsiTheme="majorBidi" w:cstheme="majorBidi"/>
          <w:b/>
          <w:bCs/>
        </w:rPr>
        <w:t xml:space="preserve"> S</w:t>
      </w:r>
      <w:r w:rsidR="00055BDF">
        <w:rPr>
          <w:rFonts w:asciiTheme="majorBidi" w:hAnsiTheme="majorBidi" w:cstheme="majorBidi"/>
          <w:b/>
          <w:bCs/>
        </w:rPr>
        <w:fldChar w:fldCharType="begin"/>
      </w:r>
      <w:r w:rsidR="00055BDF">
        <w:rPr>
          <w:rFonts w:asciiTheme="majorBidi" w:hAnsiTheme="majorBidi" w:cstheme="majorBidi"/>
          <w:b/>
          <w:bCs/>
        </w:rPr>
        <w:instrText xml:space="preserve"> seq sup_table s_table1 </w:instrText>
      </w:r>
      <w:r w:rsidR="00055BDF">
        <w:rPr>
          <w:rFonts w:asciiTheme="majorBidi" w:hAnsiTheme="majorBidi" w:cstheme="majorBidi"/>
          <w:b/>
          <w:bCs/>
        </w:rPr>
        <w:fldChar w:fldCharType="separate"/>
      </w:r>
      <w:r w:rsidR="00A15D39">
        <w:rPr>
          <w:rFonts w:asciiTheme="majorBidi" w:hAnsiTheme="majorBidi" w:cstheme="majorBidi"/>
          <w:b/>
          <w:bCs/>
          <w:noProof/>
        </w:rPr>
        <w:t>1</w:t>
      </w:r>
      <w:r w:rsidR="00055BDF">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007FED">
        <w:rPr>
          <w:rFonts w:asciiTheme="majorBidi" w:hAnsiTheme="majorBidi" w:cstheme="majorBidi"/>
        </w:rPr>
        <w:t>like</w:t>
      </w:r>
      <w:r w:rsidR="00C04121" w:rsidRPr="00B95524">
        <w:rPr>
          <w:rFonts w:asciiTheme="majorBidi" w:hAnsiTheme="majorBidi" w:cstheme="majorBidi"/>
        </w:rPr>
        <w:t xml:space="preserve"> Fig</w:t>
      </w:r>
      <w:r w:rsidR="009B68EC">
        <w:rPr>
          <w:rFonts w:asciiTheme="majorBidi" w:hAnsiTheme="majorBidi" w:cstheme="majorBidi"/>
        </w:rPr>
        <w:t>ure</w:t>
      </w:r>
      <w:r w:rsidR="00007FED">
        <w:rPr>
          <w:rFonts w:asciiTheme="majorBidi" w:hAnsiTheme="majorBidi" w:cstheme="majorBidi"/>
        </w:rPr>
        <w:t xml:space="preserve"> </w:t>
      </w:r>
      <w:r w:rsidR="00007FED">
        <w:rPr>
          <w:rFonts w:asciiTheme="majorBidi" w:hAnsiTheme="majorBidi" w:cstheme="majorBidi"/>
        </w:rPr>
        <w:fldChar w:fldCharType="begin"/>
      </w:r>
      <w:r w:rsidR="00007FED">
        <w:rPr>
          <w:rFonts w:asciiTheme="majorBidi" w:hAnsiTheme="majorBidi" w:cstheme="majorBidi"/>
        </w:rPr>
        <w:instrText xml:space="preserve"> seq figure fig8 </w:instrText>
      </w:r>
      <w:r w:rsidR="00007FED">
        <w:rPr>
          <w:rFonts w:asciiTheme="majorBidi" w:hAnsiTheme="majorBidi" w:cstheme="majorBidi"/>
        </w:rPr>
        <w:fldChar w:fldCharType="separate"/>
      </w:r>
      <w:r w:rsidR="00A15D39">
        <w:rPr>
          <w:rFonts w:asciiTheme="majorBidi" w:hAnsiTheme="majorBidi" w:cstheme="majorBidi"/>
          <w:noProof/>
        </w:rPr>
        <w:t>8</w:t>
      </w:r>
      <w:r w:rsidR="00007FED">
        <w:rPr>
          <w:rFonts w:asciiTheme="majorBidi" w:hAnsiTheme="majorBidi" w:cstheme="majorBidi"/>
        </w:rPr>
        <w:fldChar w:fldCharType="end"/>
      </w:r>
      <w:r w:rsidR="00C04121" w:rsidRPr="00B95524">
        <w:rPr>
          <w:rFonts w:asciiTheme="majorBidi" w:hAnsiTheme="majorBidi" w:cstheme="majorBidi"/>
        </w:rPr>
        <w:t xml:space="preserve">. </w:t>
      </w:r>
      <w:r w:rsidR="00007FED" w:rsidRPr="00B95524">
        <w:rPr>
          <w:rFonts w:asciiTheme="majorBidi" w:hAnsiTheme="majorBidi" w:cstheme="majorBidi"/>
        </w:rPr>
        <w:t xml:space="preserve">In all panels, </w:t>
      </w:r>
      <w:r w:rsidR="00007FED">
        <w:rPr>
          <w:rFonts w:asciiTheme="majorBidi" w:hAnsiTheme="majorBidi" w:cstheme="majorBidi"/>
        </w:rPr>
        <w:t xml:space="preserve">interquartile ranges for clinical data are shown with box plots in two groups of Control and Patient, whereas simulation results are shown with circle markers in two groups of Baseline (Sim) and Patient (Sim). LV </w:t>
      </w:r>
      <w:r w:rsidR="00E15141">
        <w:rPr>
          <w:rFonts w:asciiTheme="majorBidi" w:hAnsiTheme="majorBidi" w:cstheme="majorBidi"/>
        </w:rPr>
        <w:t>stroke</w:t>
      </w:r>
      <w:r w:rsidR="00007FED">
        <w:rPr>
          <w:rFonts w:asciiTheme="majorBidi" w:hAnsiTheme="majorBidi" w:cstheme="majorBidi"/>
        </w:rPr>
        <w:t xml:space="preserve"> volume index: LV </w:t>
      </w:r>
      <w:r w:rsidR="00E15141">
        <w:rPr>
          <w:rFonts w:asciiTheme="majorBidi" w:hAnsiTheme="majorBidi" w:cstheme="majorBidi"/>
        </w:rPr>
        <w:t xml:space="preserve">stroke </w:t>
      </w:r>
      <w:r w:rsidR="00007FED">
        <w:rPr>
          <w:rFonts w:asciiTheme="majorBidi" w:hAnsiTheme="majorBidi" w:cstheme="majorBidi"/>
        </w:rPr>
        <w:t xml:space="preserve">volume normalized by the body surface area. </w:t>
      </w:r>
      <w:r w:rsidR="000B5372">
        <w:rPr>
          <w:rFonts w:asciiTheme="majorBidi" w:hAnsiTheme="majorBidi" w:cstheme="majorBidi"/>
        </w:rPr>
        <w:t xml:space="preserve">Note that RV means regurgitant volume. </w:t>
      </w:r>
      <w:r w:rsidR="00007FED">
        <w:rPr>
          <w:rFonts w:asciiTheme="majorBidi" w:hAnsiTheme="majorBidi" w:cstheme="majorBidi"/>
        </w:rPr>
        <w:t>n</w:t>
      </w:r>
      <w:r w:rsidR="00007FED" w:rsidRPr="005F09FD">
        <w:rPr>
          <w:rFonts w:asciiTheme="majorBidi" w:hAnsiTheme="majorBidi" w:cstheme="majorBidi"/>
        </w:rPr>
        <w:t>s</w:t>
      </w:r>
      <w:r w:rsidR="00007FED">
        <w:rPr>
          <w:rFonts w:asciiTheme="majorBidi" w:hAnsiTheme="majorBidi" w:cstheme="majorBidi"/>
        </w:rPr>
        <w:t xml:space="preserve"> (not significant), </w:t>
      </w:r>
      <w:r w:rsidR="00007FED" w:rsidRPr="004407BE">
        <w:rPr>
          <w:rFonts w:asciiTheme="majorBidi" w:hAnsiTheme="majorBidi" w:cstheme="majorBidi"/>
        </w:rPr>
        <w:t xml:space="preserve">*: 1.00e-02 </w:t>
      </w:r>
      <w:r w:rsidR="00007FED" w:rsidRPr="004407BE">
        <w:rPr>
          <w:rFonts w:ascii="Cambria Math" w:hAnsi="Cambria Math" w:cstheme="majorBidi"/>
        </w:rPr>
        <w:t>&lt;</w:t>
      </w:r>
      <w:r w:rsidR="00007FED" w:rsidRPr="004407BE">
        <w:rPr>
          <w:rFonts w:asciiTheme="majorBidi" w:hAnsiTheme="majorBidi" w:cstheme="majorBidi"/>
        </w:rPr>
        <w:t xml:space="preserve"> p </w:t>
      </w:r>
      <w:r w:rsidR="00007FED" w:rsidRPr="004407BE">
        <w:rPr>
          <w:rFonts w:ascii="Cambria Math" w:hAnsi="Cambria Math" w:cstheme="majorBidi"/>
        </w:rPr>
        <w:t>≤</w:t>
      </w:r>
      <w:r w:rsidR="00007FED" w:rsidRPr="004407BE">
        <w:rPr>
          <w:rFonts w:asciiTheme="majorBidi" w:hAnsiTheme="majorBidi" w:cstheme="majorBidi"/>
        </w:rPr>
        <w:t xml:space="preserve"> 5.00e-02</w:t>
      </w:r>
      <w:r w:rsidR="000B5372">
        <w:rPr>
          <w:rFonts w:asciiTheme="majorBidi" w:hAnsiTheme="majorBidi" w:cstheme="majorBidi"/>
        </w:rPr>
        <w:t xml:space="preserve"> </w:t>
      </w:r>
    </w:p>
    <w:p w14:paraId="4D7416A7" w14:textId="020A3CD5" w:rsidR="000B49E4" w:rsidRPr="004407BE" w:rsidRDefault="006C5EFC" w:rsidP="004407BE">
      <w:pPr>
        <w:rPr>
          <w:rFonts w:asciiTheme="majorBidi" w:hAnsiTheme="majorBidi" w:cstheme="majorBidi"/>
        </w:rPr>
      </w:pPr>
      <w:r>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7F027FB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DA7B3E">
        <w:rPr>
          <w:rFonts w:asciiTheme="majorBidi" w:hAnsiTheme="majorBidi" w:cstheme="majorBidi"/>
        </w:rPr>
        <w:t>(wall thickening / thinning) and eccentric growth (chamber dilation / constriction)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w:t>
      </w:r>
      <w:r w:rsidR="007A598A">
        <w:t>,</w:t>
      </w:r>
      <w:r w:rsidR="00580ABC">
        <w:t xml:space="preserve"> aortic stenosis, </w:t>
      </w:r>
      <w:r w:rsidR="00B239B3">
        <w:t xml:space="preserve">aortic </w:t>
      </w:r>
      <w:r w:rsidR="00951CA7">
        <w:rPr>
          <w:rFonts w:asciiTheme="majorBidi" w:hAnsiTheme="majorBidi" w:cstheme="majorBidi"/>
        </w:rPr>
        <w:t>insufficiency</w:t>
      </w:r>
      <w:r w:rsidR="00580ABC">
        <w:t xml:space="preserve">, and </w:t>
      </w:r>
      <w:r w:rsidR="00B239B3">
        <w:t xml:space="preserve">mitral </w:t>
      </w:r>
      <w:r w:rsidR="00951CA7">
        <w:rPr>
          <w:rFonts w:asciiTheme="majorBidi" w:hAnsiTheme="majorBidi" w:cstheme="majorBidi"/>
        </w:rPr>
        <w:t>insufficiency</w:t>
      </w:r>
      <w:r w:rsidR="004C7647">
        <w:t xml:space="preserve">. </w:t>
      </w:r>
      <w:r w:rsidR="00EA40B6">
        <w:t>Model results</w:t>
      </w:r>
      <w:r w:rsidR="004F35B4">
        <w:t xml:space="preserve"> were </w:t>
      </w:r>
      <w:r w:rsidR="008A6D85">
        <w:t xml:space="preserve">then </w:t>
      </w:r>
      <w:r w:rsidR="00A94F8A">
        <w:t>validated with clinical data from the literature</w:t>
      </w:r>
      <w:r w:rsidR="00293C7B">
        <w:t>.</w:t>
      </w:r>
      <w:r w:rsidR="00A94F8A">
        <w:t xml:space="preserve"> </w:t>
      </w:r>
      <w:r w:rsidR="002E7568">
        <w:t xml:space="preserve">Furthermore, </w:t>
      </w:r>
      <w:r w:rsidR="00366124">
        <w:rPr>
          <w:rFonts w:asciiTheme="majorBidi" w:hAnsiTheme="majorBidi" w:cstheme="majorBidi"/>
        </w:rPr>
        <w:t>simulations for each valvular disorder regained LV size and function (reversal of growth) when the disease-mimicking perturbation was removed</w:t>
      </w:r>
      <w:r w:rsidR="007C04CD">
        <w:rPr>
          <w:rFonts w:asciiTheme="majorBidi" w:hAnsiTheme="majorBidi" w:cstheme="majorBidi"/>
        </w:rPr>
        <w:t>.</w:t>
      </w:r>
    </w:p>
    <w:p w14:paraId="1F24DA36" w14:textId="6B0A0F43" w:rsidR="00324409" w:rsidRDefault="00C276AC" w:rsidP="00497344">
      <w:pPr>
        <w:pStyle w:val="Heading2"/>
        <w:spacing w:line="240" w:lineRule="auto"/>
      </w:pPr>
      <w:commentRangeStart w:id="181"/>
      <w:commentRangeStart w:id="182"/>
      <w:r>
        <w:t>Role of myosin ATPase in driving concentric growth</w:t>
      </w:r>
      <w:commentRangeEnd w:id="181"/>
      <w:r w:rsidR="005A7D59">
        <w:rPr>
          <w:rStyle w:val="CommentReference"/>
          <w:rFonts w:eastAsiaTheme="minorHAnsi" w:cstheme="minorBidi"/>
          <w:b w:val="0"/>
        </w:rPr>
        <w:commentReference w:id="181"/>
      </w:r>
      <w:commentRangeEnd w:id="182"/>
      <w:r w:rsidR="008F5CC8">
        <w:rPr>
          <w:rStyle w:val="CommentReference"/>
          <w:rFonts w:eastAsiaTheme="minorHAnsi" w:cstheme="minorBidi"/>
          <w:b w:val="0"/>
        </w:rPr>
        <w:commentReference w:id="182"/>
      </w:r>
    </w:p>
    <w:p w14:paraId="2C8AEEC5" w14:textId="273C1375" w:rsidR="008C77DA" w:rsidRDefault="008C77DA" w:rsidP="00640884">
      <w:pPr>
        <w:spacing w:line="240" w:lineRule="auto"/>
        <w:jc w:val="both"/>
      </w:pPr>
      <w:r w:rsidRPr="008C77DA">
        <w:t>In patients with chronic aortic stenosis, concentric growth is induced by the pressure overload experienced</w:t>
      </w:r>
      <w:r w:rsidR="005946A2">
        <w:t xml:space="preserve"> by the heart</w:t>
      </w:r>
      <w:r w:rsidRPr="008C77DA">
        <w:t xml:space="preserve">. Pressure overloading is a mechanical condition </w:t>
      </w:r>
      <w:r w:rsidR="005946A2">
        <w:t>that</w:t>
      </w:r>
      <w:r w:rsidRPr="008C77DA">
        <w:t xml:space="preserve"> is characterized by an increase in the resistance of blood flow</w:t>
      </w:r>
      <w:r w:rsidR="005946A2">
        <w:t xml:space="preserve"> through the aortic valve</w:t>
      </w:r>
      <w:r w:rsidRPr="008C77DA">
        <w:t xml:space="preserve"> during LV systole. This condition reduces the shortening velocity of sarcomeres and thus increases the contractile force</w:t>
      </w:r>
      <w:r w:rsidR="00002ACE">
        <w:t xml:space="preserve"> </w:t>
      </w:r>
      <w:r w:rsidR="002E14BA">
        <w:t xml:space="preserve">that </w:t>
      </w:r>
      <w:r w:rsidR="00002ACE">
        <w:t>is generated</w:t>
      </w:r>
      <w:r w:rsidRPr="008C77DA">
        <w:t xml:space="preserve">. </w:t>
      </w:r>
      <w:r w:rsidR="00BC2113">
        <w:t>It has been suggested that i</w:t>
      </w:r>
      <w:r w:rsidRPr="008C77DA">
        <w:t>ncrease</w:t>
      </w:r>
      <w:r w:rsidR="00BC2113">
        <w:t>s in the</w:t>
      </w:r>
      <w:r w:rsidRPr="008C77DA">
        <w:t xml:space="preserve"> magnitude of </w:t>
      </w:r>
      <w:r w:rsidR="00BC2113">
        <w:t xml:space="preserve">myofilament </w:t>
      </w:r>
      <w:r w:rsidRPr="008C77DA">
        <w:t xml:space="preserve">force </w:t>
      </w:r>
      <w:proofErr w:type="spellStart"/>
      <w:r w:rsidRPr="008C77DA">
        <w:t>over time</w:t>
      </w:r>
      <w:proofErr w:type="spellEnd"/>
      <w:r w:rsidRPr="008C77DA">
        <w:t xml:space="preserve"> </w:t>
      </w:r>
      <w:r w:rsidR="00615C22">
        <w:t xml:space="preserve">correlates with </w:t>
      </w:r>
      <w:r w:rsidR="00552A31">
        <w:t xml:space="preserve">concentric growth </w:t>
      </w:r>
      <w:r w:rsidR="007112C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7112CB">
        <w:instrText xml:space="preserve"> ADDIN EN.CITE </w:instrText>
      </w:r>
      <w:r w:rsidR="007112C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7112CB">
        <w:instrText xml:space="preserve"> ADDIN EN.CITE.DATA </w:instrText>
      </w:r>
      <w:r w:rsidR="007112CB">
        <w:fldChar w:fldCharType="end"/>
      </w:r>
      <w:r w:rsidR="007112CB">
        <w:fldChar w:fldCharType="separate"/>
      </w:r>
      <w:r w:rsidR="007112CB">
        <w:rPr>
          <w:noProof/>
        </w:rPr>
        <w:t>(Davis et al., 2016)</w:t>
      </w:r>
      <w:r w:rsidR="007112CB">
        <w:fldChar w:fldCharType="end"/>
      </w:r>
      <w:r w:rsidR="009F6990">
        <w:t xml:space="preserve"> and</w:t>
      </w:r>
      <w:r w:rsidR="00384397">
        <w:t xml:space="preserve"> </w:t>
      </w:r>
      <w:r w:rsidR="00A114A4">
        <w:t xml:space="preserve">reflects </w:t>
      </w:r>
      <w:r w:rsidR="005C6DED">
        <w:t>the total work performed by the LV.</w:t>
      </w:r>
      <w:r w:rsidR="00640884">
        <w:t xml:space="preserve"> </w:t>
      </w:r>
      <w:r w:rsidR="00DF3A48" w:rsidRPr="008C77DA">
        <w:t>Therefore, the</w:t>
      </w:r>
      <w:r w:rsidR="002452C1">
        <w:t xml:space="preserve"> increased</w:t>
      </w:r>
      <w:r w:rsidR="00DF3A48" w:rsidRPr="008C77DA">
        <w:t xml:space="preserve"> metabolic demand of cells</w:t>
      </w:r>
      <w:r w:rsidR="009F6990">
        <w:t>,</w:t>
      </w:r>
      <w:r w:rsidR="00DF3A48" w:rsidRPr="008C77DA">
        <w:t xml:space="preserve"> to meet such an elevated demand for performing adequate work in </w:t>
      </w:r>
      <w:r w:rsidR="00855CB8">
        <w:t>response to aortic stenosis</w:t>
      </w:r>
      <w:r w:rsidR="009F6990">
        <w:t>,</w:t>
      </w:r>
      <w:r w:rsidR="00DF3A48">
        <w:t xml:space="preserve"> </w:t>
      </w:r>
      <w:r w:rsidR="001C31FF">
        <w:t>could</w:t>
      </w:r>
      <w:r w:rsidR="00DF3A48">
        <w:t xml:space="preserve"> be the potential driver of concentric growth (cardiac hypertrophy)</w:t>
      </w:r>
      <w:r w:rsidR="00DF3A48" w:rsidRPr="008C77DA">
        <w:t>.</w:t>
      </w:r>
      <w:r w:rsidR="00640884">
        <w:t xml:space="preserve"> </w:t>
      </w:r>
      <w:r w:rsidR="00F511EA">
        <w:t xml:space="preserve">Additionally, </w:t>
      </w:r>
      <w:r w:rsidR="00C40E5F">
        <w:t xml:space="preserve">Davis et al. </w:t>
      </w:r>
      <w:r w:rsidR="00C84A5D">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 </w:instrText>
      </w:r>
      <w:r w:rsidR="00CF3478">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EN.CITE.DATA </w:instrText>
      </w:r>
      <w:r w:rsidR="00CF3478">
        <w:fldChar w:fldCharType="end"/>
      </w:r>
      <w:r w:rsidR="00C84A5D">
        <w:fldChar w:fldCharType="separate"/>
      </w:r>
      <w:r w:rsidR="00CF3478">
        <w:rPr>
          <w:noProof/>
        </w:rPr>
        <w:t>(Davis et al., 2016)</w:t>
      </w:r>
      <w:r w:rsidR="00C84A5D">
        <w:fldChar w:fldCharType="end"/>
      </w:r>
      <w:r w:rsidR="005F4D87">
        <w:t xml:space="preserve"> </w:t>
      </w:r>
      <w:r w:rsidR="008C43AB">
        <w:t>investigated the effects of</w:t>
      </w:r>
      <w:r w:rsidR="00CB7E0D">
        <w:t xml:space="preserve"> Ca</w:t>
      </w:r>
      <w:r w:rsidR="00CB7E0D">
        <w:rPr>
          <w:vertAlign w:val="superscript"/>
        </w:rPr>
        <w:t>2+</w:t>
      </w:r>
      <w:r w:rsidR="001D45D7">
        <w:t xml:space="preserve"> related parameters </w:t>
      </w:r>
      <w:r w:rsidR="008C43AB">
        <w:t xml:space="preserve">on </w:t>
      </w:r>
      <w:r w:rsidR="00B8689F">
        <w:t>heart remodeling</w:t>
      </w:r>
      <w:r w:rsidR="008C43AB">
        <w:t xml:space="preserve"> and </w:t>
      </w:r>
      <w:r w:rsidR="00FF0279">
        <w:t>did not find a strong correlation</w:t>
      </w:r>
      <w:r w:rsidR="00B8689F">
        <w:t xml:space="preserve">, </w:t>
      </w:r>
      <w:r w:rsidR="003C0717">
        <w:t xml:space="preserve">suggesting </w:t>
      </w:r>
      <w:r w:rsidR="009569DB">
        <w:t>these parameters</w:t>
      </w:r>
      <w:r w:rsidR="00FF0279">
        <w:t xml:space="preserve"> produce</w:t>
      </w:r>
      <w:r w:rsidR="00456BEC">
        <w:t xml:space="preserve"> </w:t>
      </w:r>
      <w:r w:rsidR="00556E9B">
        <w:t>a weak</w:t>
      </w:r>
      <w:r w:rsidR="003C0717">
        <w:t xml:space="preserve"> </w:t>
      </w:r>
      <w:r w:rsidR="00556E9B">
        <w:t>driving signal</w:t>
      </w:r>
      <w:r w:rsidR="003C0717">
        <w:t xml:space="preserve"> for cardiac </w:t>
      </w:r>
      <w:r w:rsidR="00EF1152">
        <w:t>hypertrophy</w:t>
      </w:r>
      <w:r w:rsidR="003C0717">
        <w:t xml:space="preserve">. </w:t>
      </w:r>
    </w:p>
    <w:p w14:paraId="0F885C97" w14:textId="03F7D353" w:rsidR="0043767A" w:rsidRDefault="009D2206" w:rsidP="009D2206">
      <w:pPr>
        <w:spacing w:line="240" w:lineRule="auto"/>
        <w:ind w:firstLine="720"/>
        <w:jc w:val="both"/>
      </w:pPr>
      <w:r w:rsidRPr="009D2206">
        <w:t xml:space="preserve">Mitochondria are the main source of energy in eukaryotic cells and are abundant in high-energy-demand organs like the heart. In healthy cardiomyocytes, </w:t>
      </w:r>
      <w:r w:rsidR="009569DB">
        <w:t xml:space="preserve">the </w:t>
      </w:r>
      <w:r w:rsidRPr="009D2206">
        <w:t xml:space="preserve">primary function </w:t>
      </w:r>
      <w:r w:rsidR="009569DB">
        <w:t xml:space="preserve">of </w:t>
      </w:r>
      <w:r w:rsidR="009569DB" w:rsidRPr="009D2206">
        <w:t>mitochondria</w:t>
      </w:r>
      <w:r w:rsidR="009569DB">
        <w:t xml:space="preserve"> </w:t>
      </w:r>
      <w:r w:rsidRPr="009D2206">
        <w:t xml:space="preserve">is to meet the energy </w:t>
      </w:r>
      <w:r w:rsidR="009569DB">
        <w:t xml:space="preserve">demand </w:t>
      </w:r>
      <w:r w:rsidRPr="009D2206">
        <w:t>of the beating heart by producing ATP through oxidative phosphorylation. This makes up roughly 95% of the ATP production in the cardiomyocytes, with cross-bridge cycling of myosin heads consum</w:t>
      </w:r>
      <w:r w:rsidR="009569DB">
        <w:t>ing</w:t>
      </w:r>
      <w:r w:rsidRPr="009D2206">
        <w:t xml:space="preserve"> nearly 70% of ATP in the cell </w:t>
      </w:r>
      <w:r w:rsidR="005079F0">
        <w:fldChar w:fldCharType="begin"/>
      </w:r>
      <w:r w:rsidR="00CF3478">
        <w:instrText xml:space="preserve"> ADDIN EN.CITE &lt;EndNote&gt;&lt;Cite&gt;&lt;Author&gt;Watkins&lt;/Author&gt;&lt;Year&gt;2011&lt;/Year&gt;&lt;RecNum&gt;74&lt;/RecNum&gt;&lt;DisplayText&gt;(Watkins et al., 2011)&lt;/DisplayText&gt;&lt;record&gt;&lt;rec-number&gt;74&lt;/rec-number&gt;&lt;foreign-keys&gt;&lt;key app="EN" db-id="xfaazxx2fstraqetp5xxt2ff0zvrrftv0drf" timestamp="1635130306"&gt;74&lt;/key&gt;&lt;/foreign-keys&gt;&lt;ref-type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5079F0">
        <w:fldChar w:fldCharType="separate"/>
      </w:r>
      <w:r w:rsidR="00CF3478">
        <w:rPr>
          <w:noProof/>
        </w:rPr>
        <w:t>(Watkins et al., 2011)</w:t>
      </w:r>
      <w:r w:rsidR="005079F0">
        <w:fldChar w:fldCharType="end"/>
      </w:r>
      <w:r w:rsidRPr="009D2206">
        <w:t>.</w:t>
      </w:r>
      <w:r w:rsidR="006F4497">
        <w:t xml:space="preserve"> </w:t>
      </w:r>
      <w:r w:rsidR="006F4497" w:rsidRPr="006F4497">
        <w:t xml:space="preserve">Considering the close relationship between workload and energy generation demand, </w:t>
      </w:r>
      <w:r w:rsidR="007E79BF" w:rsidRPr="006F4497">
        <w:t xml:space="preserve">concentric growth </w:t>
      </w:r>
      <w:r w:rsidR="007E79BF">
        <w:t>(</w:t>
      </w:r>
      <w:r w:rsidR="006F4497" w:rsidRPr="006F4497">
        <w:t>cardiac hypertrophy</w:t>
      </w:r>
      <w:r w:rsidR="007E79BF">
        <w:t xml:space="preserve">) </w:t>
      </w:r>
      <w:r w:rsidR="006F4497" w:rsidRPr="006F4497">
        <w:t>will inevitably lead to alterations in mitochondrial function, including mitochondrial dysfunction</w:t>
      </w:r>
      <w:r w:rsidR="00EE3B8C">
        <w:t xml:space="preserve"> </w:t>
      </w:r>
      <w:r w:rsidR="00EE3B8C">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 </w:instrText>
      </w:r>
      <w:r w:rsidR="00CF3478">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EN.CITE.DATA </w:instrText>
      </w:r>
      <w:r w:rsidR="00CF3478">
        <w:fldChar w:fldCharType="end"/>
      </w:r>
      <w:r w:rsidR="00EE3B8C">
        <w:fldChar w:fldCharType="separate"/>
      </w:r>
      <w:r w:rsidR="00CF3478">
        <w:rPr>
          <w:noProof/>
        </w:rPr>
        <w:t>(Puddu et al., 2007; Green et al., 2011)</w:t>
      </w:r>
      <w:r w:rsidR="00EE3B8C">
        <w:fldChar w:fldCharType="end"/>
      </w:r>
    </w:p>
    <w:p w14:paraId="4EE8DE05" w14:textId="3FB248D2" w:rsidR="009A2EF1" w:rsidRDefault="009A2EF1" w:rsidP="009D2206">
      <w:pPr>
        <w:spacing w:line="240" w:lineRule="auto"/>
        <w:ind w:firstLine="720"/>
        <w:jc w:val="both"/>
      </w:pPr>
      <w:r w:rsidRPr="009A2EF1">
        <w:t xml:space="preserve">The increase in ATPase rate and increased ATP demand results in cardiomyocytes continuously synthesizing mitochondria to compensate for changes in energy demands </w:t>
      </w:r>
      <w:r w:rsidRPr="00E5750E">
        <w:t>and to remove damaged organelles, the process of which involves fusion and fission of existing mitochondria and separation of damaged ones for degradation</w:t>
      </w:r>
      <w:r w:rsidR="00063300">
        <w:t xml:space="preserve"> </w:t>
      </w:r>
      <w:r w:rsidR="006C29CD">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6C29CD">
        <w:fldChar w:fldCharType="separate"/>
      </w:r>
      <w:r w:rsidR="00CF3478">
        <w:rPr>
          <w:noProof/>
        </w:rPr>
        <w:t>(Iglewski et al., 2010)</w:t>
      </w:r>
      <w:r w:rsidR="006C29CD">
        <w:fldChar w:fldCharType="end"/>
      </w:r>
      <w:r w:rsidR="00E40805">
        <w:t xml:space="preserve">. </w:t>
      </w:r>
      <w:r w:rsidR="00E40805" w:rsidRPr="00E40805">
        <w:t xml:space="preserve">Too much mitophagy results in depletion of the mitochondrial population, while insufficient mitophagy will lead to </w:t>
      </w:r>
      <w:r w:rsidR="002F01FF">
        <w:t xml:space="preserve">the accumulation of </w:t>
      </w:r>
      <w:r w:rsidR="00E40805" w:rsidRPr="00E40805">
        <w:t xml:space="preserve">damaged </w:t>
      </w:r>
      <w:r w:rsidR="00E40805" w:rsidRPr="00190093">
        <w:t xml:space="preserve">mitochondria </w:t>
      </w:r>
      <w:r w:rsidR="00FE3965" w:rsidRPr="00190093">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FE3965" w:rsidRPr="00190093">
        <w:fldChar w:fldCharType="separate"/>
      </w:r>
      <w:r w:rsidR="00CF3478">
        <w:rPr>
          <w:noProof/>
        </w:rPr>
        <w:t>(Iglewski et al., 2010)</w:t>
      </w:r>
      <w:r w:rsidR="00FE3965" w:rsidRPr="00190093">
        <w:fldChar w:fldCharType="end"/>
      </w:r>
      <w:r w:rsidR="00E40805" w:rsidRPr="00190093">
        <w:t xml:space="preserve">, and an </w:t>
      </w:r>
      <w:r w:rsidR="002F01FF">
        <w:t>u</w:t>
      </w:r>
      <w:r w:rsidR="00E40805" w:rsidRPr="00190093">
        <w:t>nviable shift in cardiac metabolism (</w:t>
      </w:r>
      <w:r w:rsidR="00190093" w:rsidRPr="00190093">
        <w:t xml:space="preserve">Figure </w:t>
      </w:r>
      <w:fldSimple w:instr=" seq figure fig10 ">
        <w:r w:rsidR="00190093" w:rsidRPr="00E47632">
          <w:rPr>
            <w:noProof/>
          </w:rPr>
          <w:t>10</w:t>
        </w:r>
      </w:fldSimple>
      <w:r w:rsidR="00E40805" w:rsidRPr="00E40805">
        <w:t>).</w:t>
      </w:r>
      <w:r w:rsidR="002103C5">
        <w:t xml:space="preserve"> </w:t>
      </w:r>
      <w:r w:rsidR="002103C5" w:rsidRPr="002103C5">
        <w:t xml:space="preserve">It has been established that increased glucose utilization in hypertrophied hearts is a compensatory response to </w:t>
      </w:r>
      <w:r w:rsidR="000F6C1A">
        <w:t xml:space="preserve">the </w:t>
      </w:r>
      <w:r w:rsidR="002103C5" w:rsidRPr="002103C5">
        <w:t xml:space="preserve">energy deficit caused by reduced fatty acid oxidation at a time of high energy demand for cardiac contraction </w:t>
      </w:r>
      <w:r w:rsidR="008E641F">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 </w:instrText>
      </w:r>
      <w:r w:rsidR="00CF3478">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EN.CITE.DATA </w:instrText>
      </w:r>
      <w:r w:rsidR="00CF3478">
        <w:fldChar w:fldCharType="end"/>
      </w:r>
      <w:r w:rsidR="008E641F">
        <w:fldChar w:fldCharType="separate"/>
      </w:r>
      <w:r w:rsidR="00CF3478">
        <w:rPr>
          <w:noProof/>
        </w:rPr>
        <w:t>(Tian et al., 2001; Luptak et al., 2005; Neubauer, 2007; Ritterhoff and Tian, 2017)</w:t>
      </w:r>
      <w:r w:rsidR="008E641F">
        <w:fldChar w:fldCharType="end"/>
      </w:r>
      <w:r w:rsidR="00925B6D">
        <w:t xml:space="preserve">. </w:t>
      </w:r>
      <w:r w:rsidR="00925B6D" w:rsidRPr="00925B6D">
        <w:t xml:space="preserve">Additionally, increased glycolysis has been strongly linked to cardiac hypertrophy (concentric growth), as well as an increased flux into ancillary pathways </w:t>
      </w:r>
      <w:r w:rsidR="00360553">
        <w:fldChar w:fldCharType="begin"/>
      </w:r>
      <w:r w:rsidR="00CF3478">
        <w:instrText xml:space="preserve"> ADDIN EN.CITE &lt;EndNote&gt;&lt;Cite&gt;&lt;Author&gt;Meerson&lt;/Author&gt;&lt;Year&gt;1967&lt;/Year&gt;&lt;RecNum&gt;104&lt;/RecNum&gt;&lt;DisplayText&gt;(Meerson et al., 1967)&lt;/DisplayText&gt;&lt;record&gt;&lt;rec-number&gt;104&lt;/rec-number&gt;&lt;foreign-keys&gt;&lt;key app="EN" db-id="xfaazxx2fstraqetp5xxt2ff0zvrrftv0drf" timestamp="1638982140"&gt;104&lt;/key&gt;&lt;/foreign-keys&gt;&lt;ref-type name="Journal Article"&gt;17&lt;/ref-type&gt;&lt;contributors&gt;&lt;authors&gt;&lt;author&gt;Meerson, F. Z.&lt;/author&gt;&lt;author&gt;Spiritchev, V. B.&lt;/author&gt;&lt;author&gt;Pshennikova, M. G.&lt;/author&gt;&lt;author&gt;Djachkova, L. V.&lt;/author&gt;&lt;/authors&gt;&lt;/contributors&gt;&lt;titles&gt;&lt;title&gt;The role of the pentose-phosphate pathway in adjustment of the heart to a high load and the development of myocardial hypertrophy&lt;/title&gt;&lt;secondary-title&gt;Experientia&lt;/secondary-title&gt;&lt;/titles&gt;&lt;periodical&gt;&lt;full-title&gt;Experientia&lt;/full-title&gt;&lt;/periodical&gt;&lt;pages&gt;530-2&lt;/pages&gt;&lt;volume&gt;23&lt;/volume&gt;&lt;number&gt;7&lt;/number&gt;&lt;edition&gt;1967/07/15&lt;/edition&gt;&lt;keywords&gt;&lt;keyword&gt;Animals&lt;/keyword&gt;&lt;keyword&gt;Cardiomegaly/*metabolism&lt;/keyword&gt;&lt;keyword&gt;Heart Ventricles&lt;/keyword&gt;&lt;keyword&gt;Hypertrophy/etiology&lt;/keyword&gt;&lt;keyword&gt;Methionine/metabolism&lt;/keyword&gt;&lt;keyword&gt;Organ Size&lt;/keyword&gt;&lt;keyword&gt;Pentoses/metabolism&lt;/keyword&gt;&lt;keyword&gt;Phosphates/metabolism&lt;/keyword&gt;&lt;keyword&gt;Rabbits&lt;/keyword&gt;&lt;keyword&gt;Sulfur Isotopes&lt;/keyword&gt;&lt;keyword&gt;Thiamine/pharmacology&lt;/keyword&gt;&lt;keyword&gt;Transferases/*metabolism&lt;/keyword&gt;&lt;/keywords&gt;&lt;dates&gt;&lt;year&gt;1967&lt;/year&gt;&lt;pub-dates&gt;&lt;date&gt;Jul 15&lt;/date&gt;&lt;/pub-dates&gt;&lt;/dates&gt;&lt;isbn&gt;0014-4754 (Print)&amp;#xD;0014-4754 (Linking)&lt;/isbn&gt;&lt;accession-num&gt;4228586&lt;/accession-num&gt;&lt;urls&gt;&lt;related-urls&gt;&lt;url&gt;https://www.ncbi.nlm.nih.gov/pubmed/4228586&lt;/url&gt;&lt;/related-urls&gt;&lt;/urls&gt;&lt;electronic-resource-num&gt;10.1007/BF02137950&lt;/electronic-resource-num&gt;&lt;/record&gt;&lt;/Cite&gt;&lt;/EndNote&gt;</w:instrText>
      </w:r>
      <w:r w:rsidR="00360553">
        <w:fldChar w:fldCharType="separate"/>
      </w:r>
      <w:r w:rsidR="00CF3478">
        <w:rPr>
          <w:noProof/>
        </w:rPr>
        <w:t>(Meerson et al., 1967)</w:t>
      </w:r>
      <w:r w:rsidR="00360553">
        <w:fldChar w:fldCharType="end"/>
      </w:r>
      <w:r w:rsidR="00925B6D" w:rsidRPr="00925B6D">
        <w:t>.</w:t>
      </w:r>
      <w:r w:rsidR="007F4974">
        <w:t xml:space="preserve"> </w:t>
      </w:r>
      <w:r w:rsidR="000D1A54">
        <w:t>However,</w:t>
      </w:r>
      <w:r w:rsidR="007F4974" w:rsidRPr="007F4974">
        <w:t xml:space="preserve"> preventing the switch of energy substrates in cardiomyocytes</w:t>
      </w:r>
      <w:r w:rsidR="000D1A54">
        <w:t>,</w:t>
      </w:r>
      <w:r w:rsidR="007F4974" w:rsidRPr="007F4974">
        <w:t xml:space="preserve"> during pathological stimulation</w:t>
      </w:r>
      <w:r w:rsidR="000D1A54">
        <w:t>,</w:t>
      </w:r>
      <w:r w:rsidR="007F4974" w:rsidRPr="007F4974">
        <w:t xml:space="preserve"> </w:t>
      </w:r>
      <w:r w:rsidR="000D1A54">
        <w:t xml:space="preserve">can </w:t>
      </w:r>
      <w:r w:rsidR="007F4974" w:rsidRPr="007F4974">
        <w:t>attenuate the influx of glucose into anabolic precursors and reduces hypertrophic growth</w:t>
      </w:r>
      <w:r w:rsidR="00F8684D">
        <w:t xml:space="preserve"> </w:t>
      </w:r>
      <w:r w:rsidR="00F8684D">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 </w:instrText>
      </w:r>
      <w:r w:rsidR="00CF3478">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EN.CITE.DATA </w:instrText>
      </w:r>
      <w:r w:rsidR="00CF3478">
        <w:fldChar w:fldCharType="end"/>
      </w:r>
      <w:r w:rsidR="00F8684D">
        <w:fldChar w:fldCharType="separate"/>
      </w:r>
      <w:r w:rsidR="00CF3478">
        <w:rPr>
          <w:noProof/>
        </w:rPr>
        <w:t>(Ritterhoff et al., 2020)</w:t>
      </w:r>
      <w:r w:rsidR="00F8684D">
        <w:fldChar w:fldCharType="end"/>
      </w:r>
      <w:r w:rsidR="007F4974" w:rsidRPr="007F4974">
        <w:t>.</w:t>
      </w:r>
      <w:r w:rsidR="004B1ECB">
        <w:t xml:space="preserve"> </w:t>
      </w:r>
      <w:r w:rsidR="004B1ECB" w:rsidRPr="004B1ECB">
        <w:t xml:space="preserve">Therefore, the metabolic </w:t>
      </w:r>
      <w:r w:rsidR="000D1A54">
        <w:t>requirements</w:t>
      </w:r>
      <w:r w:rsidR="004B1ECB" w:rsidRPr="004B1ECB">
        <w:t xml:space="preserve"> of cells to meet </w:t>
      </w:r>
      <w:r w:rsidR="000D1A54">
        <w:t>the</w:t>
      </w:r>
      <w:r w:rsidR="004B1ECB" w:rsidRPr="004B1ECB">
        <w:t xml:space="preserve"> demand for performing work would increase in</w:t>
      </w:r>
      <w:r w:rsidR="000D1A54">
        <w:t xml:space="preserve"> the</w:t>
      </w:r>
      <w:r w:rsidR="004B1ECB" w:rsidRPr="004B1ECB">
        <w:t xml:space="preserve"> presence of pressure overloading</w:t>
      </w:r>
      <w:r w:rsidR="004E4274">
        <w:t>, which</w:t>
      </w:r>
      <w:r w:rsidR="004B1ECB" w:rsidRPr="004B1ECB">
        <w:t xml:space="preserve"> mak</w:t>
      </w:r>
      <w:r w:rsidR="004E4274">
        <w:t>es</w:t>
      </w:r>
      <w:r w:rsidR="004B1ECB" w:rsidRPr="004B1ECB">
        <w:t xml:space="preserve"> myosin ATPase an appropriate marker/driver of concentric growth </w:t>
      </w:r>
      <w:r w:rsidR="00190093">
        <w:t>(Figure</w:t>
      </w:r>
      <w:r w:rsidR="00AA5AA5">
        <w:t xml:space="preserve"> </w:t>
      </w:r>
      <w:fldSimple w:instr=" seq figure fig10 ">
        <w:r w:rsidR="00AA5AA5">
          <w:rPr>
            <w:noProof/>
          </w:rPr>
          <w:t>10</w:t>
        </w:r>
      </w:fldSimple>
      <w:r w:rsidR="00190093">
        <w:t>)</w:t>
      </w:r>
      <w:r w:rsidR="002C1A3C">
        <w:t>.</w:t>
      </w:r>
    </w:p>
    <w:p w14:paraId="0D3B3AEF" w14:textId="056B9946" w:rsidR="004B1ECB" w:rsidRDefault="003D2872" w:rsidP="00221DE9">
      <w:pPr>
        <w:spacing w:line="240" w:lineRule="auto"/>
        <w:ind w:firstLine="720"/>
        <w:jc w:val="both"/>
      </w:pPr>
      <w:r>
        <w:lastRenderedPageBreak/>
        <w:t>The</w:t>
      </w:r>
      <w:r w:rsidR="00C54683" w:rsidRPr="00C54683">
        <w:t xml:space="preserve"> metabolic switch from fatty acids to glucose is associated with an increase in anabolic metabolism, which provides glucose-derived aspartate for cellular hypertrophy </w:t>
      </w:r>
      <w:r w:rsidR="001940EA">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 </w:instrText>
      </w:r>
      <w:r w:rsidR="00CF3478">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EN.CITE.DATA </w:instrText>
      </w:r>
      <w:r w:rsidR="00CF3478">
        <w:fldChar w:fldCharType="end"/>
      </w:r>
      <w:r w:rsidR="001940EA">
        <w:fldChar w:fldCharType="separate"/>
      </w:r>
      <w:r w:rsidR="00CF3478">
        <w:rPr>
          <w:noProof/>
        </w:rPr>
        <w:t>(Ritterhoff and Tian, 2017; Ritterhoff et al., 2020)</w:t>
      </w:r>
      <w:r w:rsidR="001940EA">
        <w:fldChar w:fldCharType="end"/>
      </w:r>
      <w:r w:rsidR="00C54683">
        <w:t>.</w:t>
      </w:r>
      <w:r w:rsidR="00221DE9">
        <w:t xml:space="preserve"> </w:t>
      </w:r>
      <w:r w:rsidR="00B7051F" w:rsidRPr="00B7051F">
        <w:t xml:space="preserve">Lin28a is </w:t>
      </w:r>
      <w:r w:rsidR="00541406">
        <w:t xml:space="preserve">a </w:t>
      </w:r>
      <w:r w:rsidR="00B7051F" w:rsidRPr="00B7051F">
        <w:t xml:space="preserve">major regulator of pathological cardiac hypertrophy, which directly </w:t>
      </w:r>
      <w:r w:rsidR="002C6607">
        <w:t>binds to</w:t>
      </w:r>
      <w:r w:rsidR="00B7051F" w:rsidRPr="00B7051F">
        <w:t xml:space="preserve"> Pck2 mRNA to facilitate this metabolic repatterning in response to cardiac stress </w:t>
      </w:r>
      <w:r w:rsidR="00AE5BAA">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 </w:instrText>
      </w:r>
      <w:r w:rsidR="00CF3478">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EN.CITE.DATA </w:instrText>
      </w:r>
      <w:r w:rsidR="00CF3478">
        <w:fldChar w:fldCharType="end"/>
      </w:r>
      <w:r w:rsidR="00AE5BAA">
        <w:fldChar w:fldCharType="separate"/>
      </w:r>
      <w:r w:rsidR="00CF3478">
        <w:rPr>
          <w:noProof/>
        </w:rPr>
        <w:t>(Ma et al., 2019)</w:t>
      </w:r>
      <w:r w:rsidR="00AE5BAA">
        <w:fldChar w:fldCharType="end"/>
      </w:r>
      <w:r w:rsidR="00570AE3">
        <w:t xml:space="preserve">. </w:t>
      </w:r>
      <w:r w:rsidR="00570AE3" w:rsidRPr="00570AE3">
        <w:t>Th</w:t>
      </w:r>
      <w:r w:rsidR="002C6607">
        <w:t>i</w:t>
      </w:r>
      <w:r w:rsidR="00570AE3" w:rsidRPr="00570AE3">
        <w:t>s reveals a critical role of substrate switch for cell growth independent of energy demand. Lin28a enhances glucose uptake</w:t>
      </w:r>
      <w:r w:rsidR="002C6607">
        <w:t>,</w:t>
      </w:r>
      <w:r w:rsidR="00570AE3" w:rsidRPr="00570AE3">
        <w:t xml:space="preserve"> via an increase in insulin-PI3K-mTOR signaling </w:t>
      </w:r>
      <w:r w:rsidR="00146DA3">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 </w:instrText>
      </w:r>
      <w:r w:rsidR="00CF3478">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EN.CITE.DATA </w:instrText>
      </w:r>
      <w:r w:rsidR="00CF3478">
        <w:fldChar w:fldCharType="end"/>
      </w:r>
      <w:r w:rsidR="00146DA3">
        <w:fldChar w:fldCharType="separate"/>
      </w:r>
      <w:r w:rsidR="00CF3478">
        <w:rPr>
          <w:noProof/>
        </w:rPr>
        <w:t>(Zhang et al., 2014)</w:t>
      </w:r>
      <w:r w:rsidR="00146DA3">
        <w:fldChar w:fldCharType="end"/>
      </w:r>
      <w:r w:rsidR="00570AE3" w:rsidRPr="00570AE3">
        <w:t>.</w:t>
      </w:r>
      <w:r w:rsidR="0093767C">
        <w:t xml:space="preserve"> </w:t>
      </w:r>
      <w:r w:rsidR="0093767C" w:rsidRPr="0093767C">
        <w:t xml:space="preserve">Specifically, Lin28a increases IGF1 receptor, p-IRS-1, p-Akt, p-mTOR and p-p70s6k expression levels in cardiomyocytes </w:t>
      </w:r>
      <w:r w:rsidR="00FE4667">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 </w:instrText>
      </w:r>
      <w:r w:rsidR="00CF3478">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EN.CITE.DATA </w:instrText>
      </w:r>
      <w:r w:rsidR="00CF3478">
        <w:fldChar w:fldCharType="end"/>
      </w:r>
      <w:r w:rsidR="00FE4667">
        <w:fldChar w:fldCharType="separate"/>
      </w:r>
      <w:r w:rsidR="00CF3478">
        <w:rPr>
          <w:noProof/>
        </w:rPr>
        <w:t>(Zhu et al., 2011)</w:t>
      </w:r>
      <w:r w:rsidR="00FE4667">
        <w:fldChar w:fldCharType="end"/>
      </w:r>
      <w:r w:rsidR="00DB0BF2">
        <w:t xml:space="preserve"> </w:t>
      </w:r>
      <w:r w:rsidR="0093767C" w:rsidRPr="0093767C">
        <w:t>(</w:t>
      </w:r>
      <w:r w:rsidR="00AA5AA5">
        <w:t xml:space="preserve">Figure </w:t>
      </w:r>
      <w:fldSimple w:instr=" seq figure fig10 ">
        <w:r w:rsidR="00AA5AA5">
          <w:rPr>
            <w:noProof/>
          </w:rPr>
          <w:t>10</w:t>
        </w:r>
      </w:fldSimple>
      <w:r w:rsidR="0093767C" w:rsidRPr="0093767C">
        <w:t>). With the shift in metabolism, enhanced glucose up</w:t>
      </w:r>
      <w:r w:rsidR="005E7AA3">
        <w:t>take,</w:t>
      </w:r>
      <w:r w:rsidR="0093767C" w:rsidRPr="0093767C">
        <w:t xml:space="preserve"> and increased IGF receptor expression (via Lin28a), the downstream signaling for stimulat</w:t>
      </w:r>
      <w:r w:rsidR="005E7AA3">
        <w:t>ing</w:t>
      </w:r>
      <w:r w:rsidR="0093767C" w:rsidRPr="0093767C">
        <w:t xml:space="preserve"> pathological cardiac hypertrophy initiates.</w:t>
      </w:r>
    </w:p>
    <w:p w14:paraId="0E8B77BD" w14:textId="5889D7FE" w:rsidR="00F90E82" w:rsidRDefault="00F90E82" w:rsidP="009D2206">
      <w:pPr>
        <w:spacing w:line="240" w:lineRule="auto"/>
        <w:ind w:firstLine="720"/>
        <w:jc w:val="both"/>
      </w:pPr>
      <w:r w:rsidRPr="00F90E82">
        <w:t xml:space="preserve">It has been well established that increased IGF receptor expression activates PI3K </w:t>
      </w:r>
      <w:r w:rsidR="009136CA">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 </w:instrText>
      </w:r>
      <w:r w:rsidR="00CF3478">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EN.CITE.DATA </w:instrText>
      </w:r>
      <w:r w:rsidR="00CF3478">
        <w:fldChar w:fldCharType="end"/>
      </w:r>
      <w:r w:rsidR="009136CA">
        <w:fldChar w:fldCharType="separate"/>
      </w:r>
      <w:r w:rsidR="00CF3478">
        <w:rPr>
          <w:noProof/>
        </w:rPr>
        <w:t>(McMullen et al., 2004)</w:t>
      </w:r>
      <w:r w:rsidR="009136CA">
        <w:fldChar w:fldCharType="end"/>
      </w:r>
      <w:r w:rsidR="0039014B">
        <w:t xml:space="preserve">, </w:t>
      </w:r>
      <w:r w:rsidRPr="00F90E82">
        <w:t>which in turn can chronically activate Akt1 signaling. Chronic activation of the PI3K/AKT pathway occurs in cardiomyopathy.</w:t>
      </w:r>
      <w:r w:rsidR="004602B1">
        <w:t xml:space="preserve"> </w:t>
      </w:r>
      <w:r w:rsidR="004602B1" w:rsidRPr="004602B1">
        <w:t xml:space="preserve">In vitro, the chronic activation of Akt1 gene expression can induce adaptive cardiac hypertrophy </w:t>
      </w:r>
      <w:r w:rsidR="009F1DCC">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 </w:instrText>
      </w:r>
      <w:r w:rsidR="00CF3478">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EN.CITE.DATA </w:instrText>
      </w:r>
      <w:r w:rsidR="00CF3478">
        <w:fldChar w:fldCharType="end"/>
      </w:r>
      <w:r w:rsidR="009F1DCC">
        <w:fldChar w:fldCharType="separate"/>
      </w:r>
      <w:r w:rsidR="00CF3478">
        <w:rPr>
          <w:noProof/>
        </w:rPr>
        <w:t>(Shiojima et al., 2005)</w:t>
      </w:r>
      <w:r w:rsidR="009F1DCC">
        <w:fldChar w:fldCharType="end"/>
      </w:r>
      <w:r w:rsidR="004602B1" w:rsidRPr="004602B1">
        <w:t xml:space="preserve"> by mTOR (</w:t>
      </w:r>
      <w:r w:rsidR="00AA5AA5">
        <w:t xml:space="preserve">Figure </w:t>
      </w:r>
      <w:fldSimple w:instr=" seq figure fig10 ">
        <w:r w:rsidR="00AA5AA5">
          <w:rPr>
            <w:noProof/>
          </w:rPr>
          <w:t>10</w:t>
        </w:r>
      </w:fldSimple>
      <w:r w:rsidR="004602B1" w:rsidRPr="004602B1">
        <w:t>).</w:t>
      </w:r>
      <w:r w:rsidR="00077887">
        <w:t xml:space="preserve"> </w:t>
      </w:r>
      <w:r w:rsidR="00077887" w:rsidRPr="00077887">
        <w:t xml:space="preserve">The mammalian target of rapamycin (mTOR) pathway has been shown to be involved in the development of hypertrophic cardiomyopathy and is considered a therapeutic target for this disease </w:t>
      </w:r>
      <w:r w:rsidR="0063580B">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 </w:instrText>
      </w:r>
      <w:r w:rsidR="00CF3478">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EN.CITE.DATA </w:instrText>
      </w:r>
      <w:r w:rsidR="00CF3478">
        <w:fldChar w:fldCharType="end"/>
      </w:r>
      <w:r w:rsidR="0063580B">
        <w:fldChar w:fldCharType="separate"/>
      </w:r>
      <w:r w:rsidR="00CF3478">
        <w:rPr>
          <w:noProof/>
        </w:rPr>
        <w:t>(Lavandero et al., 1998)</w:t>
      </w:r>
      <w:r w:rsidR="0063580B">
        <w:fldChar w:fldCharType="end"/>
      </w:r>
      <w:r w:rsidR="00077887" w:rsidRPr="00077887">
        <w:t>.</w:t>
      </w:r>
      <w:r w:rsidR="00C06877">
        <w:t xml:space="preserve"> </w:t>
      </w:r>
      <w:r w:rsidR="00C06877" w:rsidRPr="00C06877">
        <w:t xml:space="preserve">The Akt/mTOR pathway contributes significantly to the activation of mTORC1 during the development of cardiac hypertrophy </w:t>
      </w:r>
      <w:r w:rsidR="004C2E73">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 </w:instrText>
      </w:r>
      <w:r w:rsidR="00CF3478">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EN.CITE.DATA </w:instrText>
      </w:r>
      <w:r w:rsidR="00CF3478">
        <w:fldChar w:fldCharType="end"/>
      </w:r>
      <w:r w:rsidR="004C2E73">
        <w:fldChar w:fldCharType="separate"/>
      </w:r>
      <w:r w:rsidR="00CF3478">
        <w:rPr>
          <w:noProof/>
        </w:rPr>
        <w:t>(Volkers et al., 2013)</w:t>
      </w:r>
      <w:r w:rsidR="004C2E73">
        <w:fldChar w:fldCharType="end"/>
      </w:r>
      <w:r w:rsidR="00C06877" w:rsidRPr="00C06877">
        <w:t>. Collectively</w:t>
      </w:r>
      <w:r w:rsidR="00D67B46">
        <w:t>, this</w:t>
      </w:r>
      <w:r w:rsidR="00C06877" w:rsidRPr="00C06877">
        <w:t xml:space="preserve"> link</w:t>
      </w:r>
      <w:r w:rsidR="00D67B46">
        <w:t>s the</w:t>
      </w:r>
      <w:r w:rsidR="00C06877" w:rsidRPr="00C06877">
        <w:t xml:space="preserve"> increased metabolic state (myosin ATPase activity), fuel utilization shift (glucose utilization), and signaling for pathological hypertrophy (insulin-PI3K-Akt-mTOR signaling) (</w:t>
      </w:r>
      <w:r w:rsidR="00AA5AA5">
        <w:t xml:space="preserve">Figure </w:t>
      </w:r>
      <w:fldSimple w:instr=" seq figure fig10 ">
        <w:r w:rsidR="00AA5AA5">
          <w:rPr>
            <w:noProof/>
          </w:rPr>
          <w:t>10</w:t>
        </w:r>
      </w:fldSimple>
      <w:r w:rsidR="00C06877" w:rsidRPr="00C06877">
        <w:t>).</w:t>
      </w:r>
    </w:p>
    <w:p w14:paraId="2DA77A27" w14:textId="59D61E01" w:rsidR="001644A2" w:rsidRDefault="00B3656D" w:rsidP="00AC7789">
      <w:pPr>
        <w:spacing w:line="240" w:lineRule="auto"/>
        <w:ind w:firstLine="567"/>
        <w:jc w:val="both"/>
      </w:pPr>
      <w:r>
        <w:t xml:space="preserve">In </w:t>
      </w:r>
      <w:r w:rsidR="00590397">
        <w:t xml:space="preserve">the </w:t>
      </w:r>
      <w:r>
        <w:t>framework</w:t>
      </w:r>
      <w:r w:rsidR="00D67B46">
        <w:t xml:space="preserve"> presented in </w:t>
      </w:r>
      <w:r w:rsidR="00332258">
        <w:t>section 3</w:t>
      </w:r>
      <w:r>
        <w:t xml:space="preserve">, </w:t>
      </w:r>
      <w:r w:rsidR="00D65121">
        <w:t xml:space="preserve">myosin ATPase </w:t>
      </w:r>
      <w:r w:rsidR="00DB453E">
        <w:t xml:space="preserve">has a </w:t>
      </w:r>
      <w:r w:rsidR="00332258">
        <w:t xml:space="preserve">direct </w:t>
      </w:r>
      <w:r w:rsidR="00DB453E">
        <w:t xml:space="preserve">relationship with </w:t>
      </w:r>
      <w:r w:rsidR="00332258">
        <w:t xml:space="preserve">the </w:t>
      </w:r>
      <w:r w:rsidR="00DB453E">
        <w:t>detachment flux of myosin heads</w:t>
      </w:r>
      <w:r w:rsidR="005A1E0F">
        <w:t xml:space="preserve"> </w:t>
      </w:r>
      <w:r w:rsidR="003B4F6D">
        <w:t>(J</w:t>
      </w:r>
      <w:r w:rsidR="003B4F6D">
        <w:rPr>
          <w:vertAlign w:val="subscript"/>
        </w:rPr>
        <w:t>4</w:t>
      </w:r>
      <w:r w:rsidR="003B4F6D">
        <w:t>),</w:t>
      </w:r>
      <w:r w:rsidR="003B4F6D" w:rsidDel="003B4F6D">
        <w:t xml:space="preserve"> </w:t>
      </w:r>
      <w:r w:rsidR="00A5321A">
        <w:t>which</w:t>
      </w:r>
      <w:r w:rsidR="003B4F6D">
        <w:t xml:space="preserve"> </w:t>
      </w:r>
      <w:r w:rsidR="00A5321A">
        <w:t xml:space="preserve">is dependent on </w:t>
      </w:r>
      <w:r w:rsidR="003B4F6D">
        <w:t xml:space="preserve">the </w:t>
      </w:r>
      <w:r w:rsidR="00A5321A">
        <w:t>population of myosin heads in the force-generating state</w:t>
      </w:r>
      <w:r w:rsidR="00151EF6">
        <w:t xml:space="preserve"> (M</w:t>
      </w:r>
      <w:r w:rsidR="00151EF6">
        <w:rPr>
          <w:vertAlign w:val="subscript"/>
        </w:rPr>
        <w:t>FG</w:t>
      </w:r>
      <w:r w:rsidR="00151EF6">
        <w:t xml:space="preserve">). </w:t>
      </w:r>
      <w:r w:rsidR="00B22D9B">
        <w:t>During pressure overloading</w:t>
      </w:r>
      <w:r w:rsidR="00854B59">
        <w:t xml:space="preserve">, </w:t>
      </w:r>
      <w:r w:rsidR="006A02DD">
        <w:t xml:space="preserve">the </w:t>
      </w:r>
      <w:r w:rsidR="00871EEB">
        <w:t xml:space="preserve">reduced </w:t>
      </w:r>
      <w:r w:rsidR="00854B59">
        <w:t xml:space="preserve">shortening velocity of sarcomeres </w:t>
      </w:r>
      <w:r w:rsidR="00871EEB">
        <w:t>increases the number of bound myosin heads in the M</w:t>
      </w:r>
      <w:r w:rsidR="00871EEB">
        <w:rPr>
          <w:vertAlign w:val="subscript"/>
        </w:rPr>
        <w:t>FG</w:t>
      </w:r>
      <w:r w:rsidR="00871EEB">
        <w:t xml:space="preserve"> state by causing </w:t>
      </w:r>
      <w:r w:rsidR="00284236">
        <w:t xml:space="preserve">less myosin heads to be pulled off due to strain-dependent detachment. </w:t>
      </w:r>
      <w:r w:rsidR="0094049A">
        <w:t xml:space="preserve">This </w:t>
      </w:r>
      <w:r w:rsidR="00D54CD8">
        <w:t>elevates the myosin ATPase</w:t>
      </w:r>
      <w:r w:rsidR="006A02DD">
        <w:t>,</w:t>
      </w:r>
      <w:r w:rsidR="00D54CD8">
        <w:t xml:space="preserve"> reflecting higher </w:t>
      </w:r>
      <w:r w:rsidR="00066DE3">
        <w:t xml:space="preserve">energy </w:t>
      </w:r>
      <w:r w:rsidR="00D54CD8">
        <w:t xml:space="preserve">demand for </w:t>
      </w:r>
      <w:r w:rsidR="00066DE3">
        <w:t>cells</w:t>
      </w:r>
      <w:r w:rsidR="00D54CD8">
        <w:t xml:space="preserve"> </w:t>
      </w:r>
      <w:r w:rsidR="00B25384">
        <w:t xml:space="preserve">to produce enough contraction. </w:t>
      </w:r>
      <w:r w:rsidR="00C90190">
        <w:t xml:space="preserve">In response to </w:t>
      </w:r>
      <w:r w:rsidR="00A30CCD">
        <w:t xml:space="preserve">the </w:t>
      </w:r>
      <w:r w:rsidR="00C90190">
        <w:t>i</w:t>
      </w:r>
      <w:r w:rsidR="00B26D97">
        <w:t xml:space="preserve">ncreased </w:t>
      </w:r>
      <w:r w:rsidR="005F75CB">
        <w:t xml:space="preserve">stimulus signal for concentric growth </w:t>
      </w:r>
      <w:r w:rsidR="00654E67">
        <w:t>(</w:t>
      </w:r>
      <w:proofErr w:type="spellStart"/>
      <w:r w:rsidR="00654E67">
        <w:t>S</w:t>
      </w:r>
      <w:r w:rsidR="00654E67">
        <w:rPr>
          <w:vertAlign w:val="subscript"/>
        </w:rPr>
        <w:t>con</w:t>
      </w:r>
      <w:proofErr w:type="spellEnd"/>
      <w:r w:rsidR="00654E67">
        <w:t>)</w:t>
      </w:r>
      <w:r w:rsidR="00C90190">
        <w:t xml:space="preserve">, </w:t>
      </w:r>
      <w:r w:rsidR="006A02DD">
        <w:t xml:space="preserve">the </w:t>
      </w:r>
      <w:r w:rsidR="00C90190">
        <w:t xml:space="preserve">growth algorithm </w:t>
      </w:r>
      <w:r w:rsidR="005248E2">
        <w:t>in</w:t>
      </w:r>
      <w:r w:rsidR="006F04B2">
        <w:t>creases</w:t>
      </w:r>
      <w:r w:rsidR="00CC6F46">
        <w:t xml:space="preserve"> </w:t>
      </w:r>
      <w:r w:rsidR="006F04B2">
        <w:t xml:space="preserve">the concentric growth signal </w:t>
      </w:r>
      <w:proofErr w:type="spellStart"/>
      <w:proofErr w:type="gramStart"/>
      <w:r w:rsidR="006F04B2">
        <w:t>G</w:t>
      </w:r>
      <w:r w:rsidR="006F04B2">
        <w:rPr>
          <w:vertAlign w:val="subscript"/>
        </w:rPr>
        <w:t>a,con</w:t>
      </w:r>
      <w:proofErr w:type="spellEnd"/>
      <w:proofErr w:type="gramEnd"/>
      <w:r w:rsidR="006F04B2">
        <w:t xml:space="preserve"> that reflects the net result of upstream signals. </w:t>
      </w:r>
      <w:r w:rsidR="00904E2E">
        <w:t xml:space="preserve">Elevated </w:t>
      </w:r>
      <w:proofErr w:type="spellStart"/>
      <w:proofErr w:type="gramStart"/>
      <w:r w:rsidR="00904E2E">
        <w:t>G</w:t>
      </w:r>
      <w:r w:rsidR="00904E2E">
        <w:rPr>
          <w:vertAlign w:val="subscript"/>
        </w:rPr>
        <w:t>a,con</w:t>
      </w:r>
      <w:proofErr w:type="spellEnd"/>
      <w:proofErr w:type="gramEnd"/>
      <w:r w:rsidR="00904E2E">
        <w:t xml:space="preserve">, subsequently, drives the </w:t>
      </w:r>
      <w:r w:rsidR="00D617AA">
        <w:t xml:space="preserve">kinetics of </w:t>
      </w:r>
      <w:r w:rsidR="006A02DD">
        <w:t xml:space="preserve">the </w:t>
      </w:r>
      <w:r w:rsidR="00D617AA">
        <w:t xml:space="preserve">control signal </w:t>
      </w:r>
      <w:proofErr w:type="spellStart"/>
      <w:r w:rsidR="00D617AA">
        <w:t>G</w:t>
      </w:r>
      <w:r w:rsidR="00D617AA">
        <w:rPr>
          <w:vertAlign w:val="subscript"/>
        </w:rPr>
        <w:t>c,con</w:t>
      </w:r>
      <w:proofErr w:type="spellEnd"/>
      <w:r w:rsidR="00D617AA">
        <w:t xml:space="preserve"> </w:t>
      </w:r>
      <w:r w:rsidR="00332883">
        <w:t>reflecting</w:t>
      </w:r>
      <w:r w:rsidR="00D617AA">
        <w:t xml:space="preserve"> the </w:t>
      </w:r>
      <w:r w:rsidR="00BB0E2A">
        <w:t xml:space="preserve">net result of downstream signals </w:t>
      </w:r>
      <w:r w:rsidR="006A02DD">
        <w:t>at the</w:t>
      </w:r>
      <w:r w:rsidR="00BB0E2A">
        <w:t xml:space="preserve"> cellular level</w:t>
      </w:r>
      <w:r w:rsidR="006A02DD">
        <w:t>,</w:t>
      </w:r>
      <w:r w:rsidR="00EA4BE2">
        <w:t xml:space="preserve"> which modulate</w:t>
      </w:r>
      <w:r w:rsidR="0014727A">
        <w:t>s</w:t>
      </w:r>
      <w:r w:rsidR="00EA4BE2">
        <w:t xml:space="preserve"> the parallel deposition of </w:t>
      </w:r>
      <w:r w:rsidR="009E32A5">
        <w:t>half-sarcomeres</w:t>
      </w:r>
      <w:r w:rsidR="002B472A">
        <w:t xml:space="preserve"> (</w:t>
      </w:r>
      <w:r w:rsidR="00F9048A">
        <w:t>concentric growth</w:t>
      </w:r>
      <w:r w:rsidR="002B472A">
        <w:t>)</w:t>
      </w:r>
      <w:r w:rsidR="00F9048A">
        <w:t xml:space="preserve">. </w:t>
      </w:r>
    </w:p>
    <w:p w14:paraId="17E8F153" w14:textId="2F0404A7" w:rsidR="00B14178" w:rsidRDefault="00B14178" w:rsidP="001644A2">
      <w:pPr>
        <w:spacing w:line="240" w:lineRule="auto"/>
        <w:jc w:val="both"/>
        <w:rPr>
          <w:highlight w:val="red"/>
        </w:rPr>
      </w:pPr>
    </w:p>
    <w:p w14:paraId="4833551B" w14:textId="77777777" w:rsidR="00B14178" w:rsidRDefault="00B14178">
      <w:pPr>
        <w:rPr>
          <w:highlight w:val="red"/>
        </w:rPr>
      </w:pPr>
      <w:r>
        <w:rPr>
          <w:highlight w:val="red"/>
        </w:rPr>
        <w:br w:type="page"/>
      </w:r>
    </w:p>
    <w:p w14:paraId="374FE84D" w14:textId="277BFC84" w:rsidR="00335142" w:rsidRDefault="004A79C1" w:rsidP="00A26A26">
      <w:pPr>
        <w:spacing w:line="240" w:lineRule="auto"/>
        <w:rPr>
          <w:highlight w:val="red"/>
        </w:rPr>
      </w:pPr>
      <w:r>
        <w:rPr>
          <w:noProof/>
        </w:rPr>
        <w:lastRenderedPageBreak/>
        <w:drawing>
          <wp:inline distT="0" distB="0" distL="0" distR="0" wp14:anchorId="5A93131E" wp14:editId="074C0CFC">
            <wp:extent cx="6647356" cy="3481754"/>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3167" cy="3484798"/>
                    </a:xfrm>
                    <a:prstGeom prst="rect">
                      <a:avLst/>
                    </a:prstGeom>
                  </pic:spPr>
                </pic:pic>
              </a:graphicData>
            </a:graphic>
          </wp:inline>
        </w:drawing>
      </w:r>
    </w:p>
    <w:p w14:paraId="23FE5B5D" w14:textId="79BFD893" w:rsidR="000C615D" w:rsidRPr="00320464" w:rsidRDefault="000C615D" w:rsidP="00320464">
      <w:pPr>
        <w:spacing w:line="240" w:lineRule="auto"/>
        <w:jc w:val="center"/>
        <w:rPr>
          <w:b/>
          <w:bCs/>
        </w:rPr>
      </w:pPr>
      <w:r w:rsidRPr="0016156A">
        <w:rPr>
          <w:b/>
          <w:bCs/>
        </w:rPr>
        <w:t>Figure</w:t>
      </w:r>
      <w:r w:rsidR="00190093">
        <w:rPr>
          <w:b/>
          <w:bCs/>
        </w:rPr>
        <w:t xml:space="preserve"> </w:t>
      </w:r>
      <w:bookmarkStart w:id="183" w:name="fig10"/>
      <w:r w:rsidR="00190093">
        <w:rPr>
          <w:b/>
          <w:bCs/>
        </w:rPr>
        <w:fldChar w:fldCharType="begin"/>
      </w:r>
      <w:r w:rsidR="00190093">
        <w:rPr>
          <w:b/>
          <w:bCs/>
        </w:rPr>
        <w:instrText xml:space="preserve"> seq figure </w:instrText>
      </w:r>
      <w:r w:rsidR="00190093">
        <w:rPr>
          <w:b/>
          <w:bCs/>
        </w:rPr>
        <w:fldChar w:fldCharType="separate"/>
      </w:r>
      <w:r w:rsidR="00190093">
        <w:rPr>
          <w:b/>
          <w:bCs/>
          <w:noProof/>
        </w:rPr>
        <w:t>10</w:t>
      </w:r>
      <w:r w:rsidR="00190093">
        <w:rPr>
          <w:b/>
          <w:bCs/>
        </w:rPr>
        <w:fldChar w:fldCharType="end"/>
      </w:r>
      <w:bookmarkEnd w:id="183"/>
      <w:r w:rsidRPr="00320464">
        <w:rPr>
          <w:b/>
          <w:bCs/>
        </w:rPr>
        <w:t xml:space="preserve">. Role of </w:t>
      </w:r>
      <w:r w:rsidR="00CD63C3" w:rsidRPr="00320464">
        <w:rPr>
          <w:b/>
          <w:bCs/>
        </w:rPr>
        <w:t>energy demand (</w:t>
      </w:r>
      <w:r w:rsidRPr="00320464">
        <w:rPr>
          <w:b/>
          <w:bCs/>
        </w:rPr>
        <w:t>myosin ATPase</w:t>
      </w:r>
      <w:r w:rsidR="00CD63C3" w:rsidRPr="00320464">
        <w:rPr>
          <w:b/>
          <w:bCs/>
        </w:rPr>
        <w:t xml:space="preserve"> normalized to myofibrillar volume)</w:t>
      </w:r>
      <w:r w:rsidRPr="00320464">
        <w:rPr>
          <w:b/>
          <w:bCs/>
        </w:rPr>
        <w:t xml:space="preserve"> and </w:t>
      </w:r>
      <w:r w:rsidR="00CD63C3" w:rsidRPr="00320464">
        <w:rPr>
          <w:b/>
          <w:bCs/>
        </w:rPr>
        <w:t>intracellular passive stress (</w:t>
      </w:r>
      <w:r w:rsidRPr="00320464">
        <w:rPr>
          <w:b/>
          <w:bCs/>
        </w:rPr>
        <w:t>titin domains</w:t>
      </w:r>
      <w:r w:rsidR="00CD63C3" w:rsidRPr="00320464">
        <w:rPr>
          <w:b/>
          <w:bCs/>
        </w:rPr>
        <w:t>)</w:t>
      </w:r>
      <w:r w:rsidRPr="00320464">
        <w:rPr>
          <w:b/>
          <w:bCs/>
        </w:rPr>
        <w:t xml:space="preserve"> in driving cardiac </w:t>
      </w:r>
      <w:r w:rsidR="00CD63C3" w:rsidRPr="00320464">
        <w:rPr>
          <w:b/>
          <w:bCs/>
        </w:rPr>
        <w:t>growth.</w:t>
      </w:r>
    </w:p>
    <w:p w14:paraId="5FBDD43A" w14:textId="6E9ED292" w:rsidR="00CB0C71" w:rsidRDefault="000C615D" w:rsidP="00320464">
      <w:pPr>
        <w:spacing w:line="240" w:lineRule="auto"/>
        <w:jc w:val="center"/>
        <w:rPr>
          <w:highlight w:val="red"/>
        </w:rPr>
      </w:pPr>
      <w:r>
        <w:t xml:space="preserve">Myosin ATPase and titin-domain architecture (N2A/N2BA-isoform of human </w:t>
      </w:r>
      <w:r w:rsidR="003C4EA9">
        <w:t>cardiac</w:t>
      </w:r>
      <w:r>
        <w:t xml:space="preserve"> muscle) laid out in a half-sarcomere for cardiac </w:t>
      </w:r>
      <w:r w:rsidR="003063DD">
        <w:t>growth</w:t>
      </w:r>
      <w:r>
        <w:t xml:space="preserve"> based signaling. Akt, protein serine/threonine kinase; ADP, adenosine diphosphate; ATP, adenosine triphosphate; CARP, cardiac-ankyrin-repeat-protein; DARP, diabetes-related ankyrin-repeat protein; ERK2, extracellular signal-regulated kinase-2; FHL2, four-and-a-half-LIM-domain protein; MAPK, mitogen-activated protein kinase; MAPK, mitogen-activated protein kinases; MARPs, muscle-ankyrin-repeat proteins; MEK1/2, MAP-ERK-kinase-1 and -2; MLP, muscle LIM protein; mTOR, mammalian target of rapamycin; MURF2, muscle-specific RING finger proteins(-2); Nbr1, neighbor of BRCA1 gene-1; NFAT, nuclear factor of activated T cells; p62, </w:t>
      </w:r>
      <w:proofErr w:type="spellStart"/>
      <w:r>
        <w:t>sequestosome</w:t>
      </w:r>
      <w:proofErr w:type="spellEnd"/>
      <w:r>
        <w:t xml:space="preserve"> 1/p62; P70s6K, p70 S6 kinase; PDK1, phosphoinositide-dependent kinase-1; PI3K, phosphatidyl inositol-3-OH-kinase.</w:t>
      </w:r>
    </w:p>
    <w:p w14:paraId="654BD26D" w14:textId="23C7D07D" w:rsidR="009C2ECB" w:rsidRPr="00395CD7" w:rsidRDefault="00891E32" w:rsidP="00320464">
      <w:pPr>
        <w:pStyle w:val="Heading2"/>
      </w:pPr>
      <w:r>
        <w:rPr>
          <w:highlight w:val="red"/>
        </w:rPr>
        <w:br w:type="page"/>
      </w:r>
      <w:commentRangeStart w:id="184"/>
      <w:r w:rsidR="009C2ECB" w:rsidRPr="00395CD7">
        <w:lastRenderedPageBreak/>
        <w:t xml:space="preserve">Role of intracellular </w:t>
      </w:r>
      <w:proofErr w:type="spellStart"/>
      <w:r w:rsidR="009C2ECB" w:rsidRPr="00395CD7">
        <w:t>sarcomeric</w:t>
      </w:r>
      <w:proofErr w:type="spellEnd"/>
      <w:r w:rsidR="009C2ECB" w:rsidRPr="00395CD7">
        <w:t xml:space="preserve"> passive stress in driving eccentric growth</w:t>
      </w:r>
      <w:commentRangeEnd w:id="184"/>
      <w:r w:rsidR="00423FED">
        <w:rPr>
          <w:rStyle w:val="CommentReference"/>
          <w:rFonts w:eastAsiaTheme="minorHAnsi" w:cstheme="minorBidi"/>
          <w:b w:val="0"/>
        </w:rPr>
        <w:commentReference w:id="184"/>
      </w:r>
    </w:p>
    <w:p w14:paraId="62767A4D" w14:textId="2E202D28" w:rsidR="00BC4778" w:rsidRDefault="00BC4778" w:rsidP="00BC4778">
      <w:pPr>
        <w:spacing w:line="240" w:lineRule="auto"/>
        <w:jc w:val="both"/>
      </w:pPr>
      <w:r>
        <w:t xml:space="preserve">In patients with valvular diseases such as chronic mitral/aortic insufficiency, eccentric growth is induced by volume overload. Such a condition initially results in excessive diastolic filling of </w:t>
      </w:r>
      <w:r w:rsidR="00B9340B">
        <w:t xml:space="preserve">the </w:t>
      </w:r>
      <w:r>
        <w:t xml:space="preserve">LV and thus overstretching of sarcomeres before any remodeling </w:t>
      </w:r>
      <w:r w:rsidR="00B9340B">
        <w:t>occurs</w:t>
      </w:r>
      <w:r>
        <w:t xml:space="preserve">. Emerging evidence </w:t>
      </w:r>
      <w:r w:rsidR="00B9340B">
        <w:t xml:space="preserve">has </w:t>
      </w:r>
      <w:r>
        <w:t>link</w:t>
      </w:r>
      <w:r w:rsidR="00B9340B">
        <w:t>ed</w:t>
      </w:r>
      <w:r>
        <w:t xml:space="preserve"> titin to fundamental signaling pathways, such as those regulating protein quality control, hypertrophic gene expression, and stress sensing. Titin can thus be viewed as a crucial integrating element at the </w:t>
      </w:r>
      <w:r w:rsidR="00B9340B">
        <w:t>intersection</w:t>
      </w:r>
      <w:r>
        <w:t xml:space="preserve"> of myocyte signaling. The mechanical and mechano-signaling functions of the titin springs are variably tuned in health and disease, particularly in the heart by altering passive stiffness through titin-isoform switching, protein phosphorylation, and hypertrophic signaling.</w:t>
      </w:r>
    </w:p>
    <w:p w14:paraId="65CC6C51" w14:textId="23BA0C02" w:rsidR="00BC4778" w:rsidRDefault="002B1F27" w:rsidP="0041447C">
      <w:pPr>
        <w:spacing w:line="240" w:lineRule="auto"/>
        <w:ind w:firstLine="720"/>
        <w:jc w:val="both"/>
      </w:pPr>
      <w:r w:rsidRPr="002B1F27">
        <w:t>In heart muscle, titin is expressed in two main isoforms: the N2B-isoform, which contains a short, stiff spring segment, and (variable) N2BA-isoforms, which contain longer springs and thus are more compliant</w:t>
      </w:r>
      <w:r w:rsidR="00EE25FF">
        <w:t xml:space="preserve"> (Figure </w:t>
      </w:r>
      <w:fldSimple w:instr=" seq figure fig10 ">
        <w:r w:rsidR="00EE25FF">
          <w:rPr>
            <w:noProof/>
          </w:rPr>
          <w:t>10</w:t>
        </w:r>
      </w:fldSimple>
      <w:r w:rsidR="00EE25FF">
        <w:t>)</w:t>
      </w:r>
      <w:r w:rsidR="00695D5D">
        <w:t xml:space="preserve"> </w:t>
      </w:r>
      <w:r w:rsidR="00C66A03">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 </w:instrText>
      </w:r>
      <w:r w:rsidR="00CF3478">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EN.CITE.DATA </w:instrText>
      </w:r>
      <w:r w:rsidR="00CF3478">
        <w:fldChar w:fldCharType="end"/>
      </w:r>
      <w:r w:rsidR="00C66A03">
        <w:fldChar w:fldCharType="separate"/>
      </w:r>
      <w:r w:rsidR="00CF3478">
        <w:rPr>
          <w:noProof/>
        </w:rPr>
        <w:t>(Freiburg et al., 2000)</w:t>
      </w:r>
      <w:r w:rsidR="00C66A03">
        <w:fldChar w:fldCharType="end"/>
      </w:r>
      <w:r w:rsidR="005B7E50" w:rsidRPr="005B7E50">
        <w:t>. Titin is a long protein that spans from the Z</w:t>
      </w:r>
      <w:r w:rsidR="00EE25FF">
        <w:t xml:space="preserve"> </w:t>
      </w:r>
      <w:r w:rsidR="005B7E50" w:rsidRPr="005B7E50">
        <w:t>disk to M</w:t>
      </w:r>
      <w:r w:rsidR="00EE25FF">
        <w:t xml:space="preserve"> </w:t>
      </w:r>
      <w:r w:rsidR="005B7E50" w:rsidRPr="005B7E50">
        <w:t>line with an elastic structure within the I</w:t>
      </w:r>
      <w:r w:rsidR="00EE25FF">
        <w:t xml:space="preserve"> </w:t>
      </w:r>
      <w:r w:rsidR="005B7E50" w:rsidRPr="005B7E50">
        <w:t>band. This elastic behavior of titin within the I-band plays an essential role in generating passive stiffness of the sarcomere</w:t>
      </w:r>
      <w:r w:rsidR="00FC3688">
        <w:t>,</w:t>
      </w:r>
      <w:r w:rsidR="005B7E50" w:rsidRPr="005B7E50">
        <w:t xml:space="preserve"> which store strain-energy during diastolic filling and recoil during systole.</w:t>
      </w:r>
    </w:p>
    <w:p w14:paraId="146FFD33" w14:textId="0737565C" w:rsidR="000E3A8E" w:rsidRDefault="000E3A8E" w:rsidP="0041447C">
      <w:pPr>
        <w:spacing w:line="240" w:lineRule="auto"/>
        <w:ind w:firstLine="720"/>
        <w:jc w:val="both"/>
      </w:pPr>
      <w:r w:rsidRPr="000E3A8E">
        <w:t>Cardiac titin has some unique properties that arise from the co-expression of N2BA and N2B isoforms in the half-sarcomere</w:t>
      </w:r>
      <w:r w:rsidR="00FC3688">
        <w:t>, as well as</w:t>
      </w:r>
      <w:r w:rsidRPr="000E3A8E">
        <w:t xml:space="preserve"> the presence of the N2-</w:t>
      </w:r>
      <w:r w:rsidR="004437FD">
        <w:t>A</w:t>
      </w:r>
      <w:r w:rsidRPr="000E3A8E">
        <w:t xml:space="preserve"> domain in the middle of the spring segment. The N2</w:t>
      </w:r>
      <w:r w:rsidR="00C9348C">
        <w:t>-</w:t>
      </w:r>
      <w:r w:rsidRPr="000E3A8E">
        <w:t xml:space="preserve">Bus is an additional extensible element in the cardiac titin spring, next to the Ig regions and the PEVK segment </w:t>
      </w:r>
      <w:r w:rsidR="003C421E">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 </w:instrText>
      </w:r>
      <w:r w:rsidR="00CF3478">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EN.CITE.DATA </w:instrText>
      </w:r>
      <w:r w:rsidR="00CF3478">
        <w:fldChar w:fldCharType="end"/>
      </w:r>
      <w:r w:rsidR="003C421E">
        <w:fldChar w:fldCharType="separate"/>
      </w:r>
      <w:r w:rsidR="00CF3478">
        <w:rPr>
          <w:noProof/>
        </w:rPr>
        <w:t>(Linke et al., 1999)</w:t>
      </w:r>
      <w:r w:rsidR="003C421E">
        <w:fldChar w:fldCharType="end"/>
      </w:r>
      <w:r w:rsidRPr="000E3A8E">
        <w:t>, but it is also involved in protein-protein interactions (</w:t>
      </w:r>
      <w:r w:rsidR="00AA5AA5">
        <w:t xml:space="preserve">Figure </w:t>
      </w:r>
      <w:fldSimple w:instr=" seq figure fig10 ">
        <w:r w:rsidR="00AA5AA5">
          <w:rPr>
            <w:noProof/>
          </w:rPr>
          <w:t>10</w:t>
        </w:r>
      </w:fldSimple>
      <w:r w:rsidRPr="00AA5AA5">
        <w:t>). PEVK</w:t>
      </w:r>
      <w:r w:rsidRPr="000E3A8E">
        <w:t xml:space="preserve"> knockouts have been shown to trigger diastolic dysfunction through cardiac hypertrophy, presumably by increasing the binding of FHL1 to the N2-Bus, thereby activating the N2-Bus-associated stress sensor </w:t>
      </w:r>
      <w:r w:rsidR="007F7067">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 </w:instrText>
      </w:r>
      <w:r w:rsidR="00CF3478">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EN.CITE.DATA </w:instrText>
      </w:r>
      <w:r w:rsidR="00CF3478">
        <w:fldChar w:fldCharType="end"/>
      </w:r>
      <w:r w:rsidR="007F7067">
        <w:fldChar w:fldCharType="separate"/>
      </w:r>
      <w:r w:rsidR="00CF3478">
        <w:rPr>
          <w:noProof/>
        </w:rPr>
        <w:t>(Granzier et al., 2009)</w:t>
      </w:r>
      <w:r w:rsidR="007F7067">
        <w:fldChar w:fldCharType="end"/>
      </w:r>
      <w:r w:rsidRPr="000E3A8E">
        <w:t xml:space="preserve">. The N2-Bus binds two isoforms of the four-and-a-half-LIM-domain protein, FHL1 </w:t>
      </w:r>
      <w:r w:rsidR="00B660CB">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B660CB">
        <w:fldChar w:fldCharType="separate"/>
      </w:r>
      <w:r w:rsidR="00CF3478">
        <w:rPr>
          <w:noProof/>
        </w:rPr>
        <w:t>(Sheikh et al., 2008)</w:t>
      </w:r>
      <w:r w:rsidR="00B660CB">
        <w:fldChar w:fldCharType="end"/>
      </w:r>
      <w:r w:rsidRPr="000E3A8E">
        <w:t xml:space="preserve"> and FHL2 </w:t>
      </w:r>
      <w:r w:rsidR="00D1082A">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D1082A">
        <w:fldChar w:fldCharType="separate"/>
      </w:r>
      <w:r w:rsidR="00CF3478">
        <w:rPr>
          <w:noProof/>
        </w:rPr>
        <w:t>(Lange et al., 2002)</w:t>
      </w:r>
      <w:r w:rsidR="00D1082A">
        <w:fldChar w:fldCharType="end"/>
      </w:r>
      <w:r w:rsidRPr="000E3A8E">
        <w:t xml:space="preserve">. Both FHL1 and FHL2 are transcriptional co-activators and interact with effector mitogen-activated protein kinases (MAPKs). FHL1 bound to the N2-Bus associates with ERK2 and MEK1/2, as well as Raf1, which is activated via stretch and increase passive stress </w:t>
      </w:r>
      <w:r w:rsidR="006D398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6D3988">
        <w:fldChar w:fldCharType="separate"/>
      </w:r>
      <w:r w:rsidR="00CF3478">
        <w:rPr>
          <w:noProof/>
        </w:rPr>
        <w:t>(Sheikh et al., 2008)</w:t>
      </w:r>
      <w:r w:rsidR="006D3988">
        <w:fldChar w:fldCharType="end"/>
      </w:r>
      <w:r w:rsidRPr="000E3A8E">
        <w:t xml:space="preserve"> and may suppress ERK2 and MEK1/2. Decreased or absent ERK1/2 signaling induces myocyte lengthening and eccentric growth </w:t>
      </w:r>
      <w:r w:rsidR="00BF4E0A">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 </w:instrText>
      </w:r>
      <w:r w:rsidR="00CF3478">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EN.CITE.DATA </w:instrText>
      </w:r>
      <w:r w:rsidR="00CF3478">
        <w:fldChar w:fldCharType="end"/>
      </w:r>
      <w:r w:rsidR="00BF4E0A">
        <w:fldChar w:fldCharType="separate"/>
      </w:r>
      <w:r w:rsidR="00CF3478">
        <w:rPr>
          <w:noProof/>
        </w:rPr>
        <w:t>(Kehat et al., 2011)</w:t>
      </w:r>
      <w:r w:rsidR="00BF4E0A">
        <w:fldChar w:fldCharType="end"/>
      </w:r>
      <w:r w:rsidRPr="000E3A8E">
        <w:t>. Thus, FHL1 is a component of the stretch sensor at the I</w:t>
      </w:r>
      <w:r w:rsidR="009F77DF">
        <w:t xml:space="preserve"> </w:t>
      </w:r>
      <w:r w:rsidRPr="000E3A8E">
        <w:t>band that acts to sense stretch to restrict or lock the range at which physiological sarcomere length can extend following stretch to scaffold stress-induced interactions of MAPK components at titin in order to mediate ensuing hypertrophic signaling, which can lead to pathological cardiac hypertrophy.</w:t>
      </w:r>
    </w:p>
    <w:p w14:paraId="198477A8" w14:textId="54921A36" w:rsidR="00E678FD" w:rsidRDefault="00E678FD" w:rsidP="00E678FD">
      <w:pPr>
        <w:spacing w:line="240" w:lineRule="auto"/>
        <w:ind w:firstLine="720"/>
        <w:jc w:val="both"/>
      </w:pPr>
      <w:r w:rsidRPr="00E678FD">
        <w:t xml:space="preserve">A unique sequence of M-band titin is linked to regulatory pathways of muscle growth through binding to FHL2. </w:t>
      </w:r>
      <w:r w:rsidR="00573749" w:rsidRPr="00573749">
        <w:t xml:space="preserve">FHL2 has been shown to sense cardiac </w:t>
      </w:r>
      <w:r w:rsidR="00B551CE">
        <w:t>stress, which</w:t>
      </w:r>
      <w:r w:rsidR="00573749" w:rsidRPr="00573749">
        <w:t xml:space="preserve"> is </w:t>
      </w:r>
      <w:r w:rsidR="00B551CE">
        <w:t>part of</w:t>
      </w:r>
      <w:r w:rsidR="00573749" w:rsidRPr="00573749">
        <w:t xml:space="preserve"> the M</w:t>
      </w:r>
      <w:r w:rsidR="00861A5F">
        <w:t xml:space="preserve"> </w:t>
      </w:r>
      <w:r w:rsidR="00573749" w:rsidRPr="00573749">
        <w:t xml:space="preserve">band signaling complex with Nbr1 and p62 </w:t>
      </w:r>
      <w:r w:rsidR="002204D0" w:rsidRPr="00862F6A">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 </w:instrText>
      </w:r>
      <w:r w:rsidR="00CF3478">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EN.CITE.DATA </w:instrText>
      </w:r>
      <w:r w:rsidR="00CF3478">
        <w:fldChar w:fldCharType="end"/>
      </w:r>
      <w:r w:rsidR="002204D0" w:rsidRPr="00862F6A">
        <w:fldChar w:fldCharType="separate"/>
      </w:r>
      <w:r w:rsidR="00CF3478">
        <w:rPr>
          <w:noProof/>
        </w:rPr>
        <w:t>(Radke et al., 2019)</w:t>
      </w:r>
      <w:r w:rsidR="002204D0" w:rsidRPr="00862F6A">
        <w:fldChar w:fldCharType="end"/>
      </w:r>
      <w:r w:rsidRPr="00986BC3">
        <w:t>.</w:t>
      </w:r>
      <w:r w:rsidRPr="00E678FD">
        <w:t xml:space="preserve"> This protein has numerous other interaction partners, including metabolic enzymes </w:t>
      </w:r>
      <w:r w:rsidR="00FC2735">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FC2735">
        <w:fldChar w:fldCharType="separate"/>
      </w:r>
      <w:r w:rsidR="00CF3478">
        <w:rPr>
          <w:noProof/>
        </w:rPr>
        <w:t>(Lange et al., 2002)</w:t>
      </w:r>
      <w:r w:rsidR="00FC2735">
        <w:fldChar w:fldCharType="end"/>
      </w:r>
      <w:r w:rsidRPr="00E678FD">
        <w:t>, and appears to be a transcriptional co-activator. M</w:t>
      </w:r>
      <w:r w:rsidR="001628FF">
        <w:t xml:space="preserve"> </w:t>
      </w:r>
      <w:r w:rsidRPr="00E678FD">
        <w:t>band titin has links to</w:t>
      </w:r>
      <w:r w:rsidR="00BC1196">
        <w:t xml:space="preserve"> additional</w:t>
      </w:r>
      <w:r w:rsidRPr="00E678FD">
        <w:t xml:space="preserve"> pathways of muscle-growth regulation, particularly through the interaction with MURFs proteins that can shuttle to the nucleus to alter muscle gene expression. The titin kinase domain controls muscle gene expression and protein turnover via association with the neighbor-of-BRCA1 gene-1 (nbr1) protein, which in turn signals to MURF2 via binding to p62</w:t>
      </w:r>
      <w:r w:rsidR="00D668C7">
        <w:t xml:space="preserve"> (Figure 10)</w:t>
      </w:r>
      <w:r w:rsidRPr="00E678FD">
        <w:t xml:space="preserve">. MURF2 activates hypertrophic genes in the nucleus, such as serum response factor </w:t>
      </w:r>
      <w:r w:rsidR="00720F84">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 </w:instrText>
      </w:r>
      <w:r w:rsidR="00CF3478">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EN.CITE.DATA </w:instrText>
      </w:r>
      <w:r w:rsidR="00CF3478">
        <w:fldChar w:fldCharType="end"/>
      </w:r>
      <w:r w:rsidR="00720F84">
        <w:fldChar w:fldCharType="separate"/>
      </w:r>
      <w:r w:rsidR="00CF3478">
        <w:rPr>
          <w:noProof/>
        </w:rPr>
        <w:t>(Lange et al., 2005)</w:t>
      </w:r>
      <w:r w:rsidR="00720F84">
        <w:fldChar w:fldCharType="end"/>
      </w:r>
      <w:r w:rsidRPr="00E678FD">
        <w:t>.</w:t>
      </w:r>
    </w:p>
    <w:p w14:paraId="212B1E4D" w14:textId="38091952" w:rsidR="00F01BF0" w:rsidRDefault="00D668C7" w:rsidP="000A4027">
      <w:pPr>
        <w:spacing w:line="240" w:lineRule="auto"/>
        <w:ind w:firstLine="720"/>
        <w:jc w:val="both"/>
      </w:pPr>
      <w:r>
        <w:t>H</w:t>
      </w:r>
      <w:r w:rsidR="00F01BF0">
        <w:t xml:space="preserve">ypertrophic signaling mechanisms </w:t>
      </w:r>
      <w:r>
        <w:t>are also located</w:t>
      </w:r>
      <w:r w:rsidR="00F01BF0">
        <w:t xml:space="preserve"> at the Z</w:t>
      </w:r>
      <w:r w:rsidR="00DE2397">
        <w:t xml:space="preserve"> </w:t>
      </w:r>
      <w:r w:rsidR="00F01BF0">
        <w:t>disk titin domain (F</w:t>
      </w:r>
      <w:r>
        <w:t>igure</w:t>
      </w:r>
      <w:r w:rsidR="00F01BF0">
        <w:t xml:space="preserve"> </w:t>
      </w:r>
      <w:r>
        <w:t>10</w:t>
      </w:r>
      <w:r w:rsidR="00F01BF0">
        <w:t xml:space="preserve">). Binding of the extreme NH2-terminal titin Ig domains, Z1/Z2, to </w:t>
      </w:r>
      <w:proofErr w:type="spellStart"/>
      <w:r w:rsidR="00F01BF0">
        <w:t>telethonin</w:t>
      </w:r>
      <w:proofErr w:type="spellEnd"/>
      <w:r w:rsidR="00F01BF0">
        <w:t xml:space="preserve"> </w:t>
      </w:r>
      <w:r w:rsidR="00457D76">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 </w:instrText>
      </w:r>
      <w:r w:rsidR="00CF3478">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EN.CITE.DATA </w:instrText>
      </w:r>
      <w:r w:rsidR="00CF3478">
        <w:fldChar w:fldCharType="end"/>
      </w:r>
      <w:r w:rsidR="00457D76">
        <w:fldChar w:fldCharType="separate"/>
      </w:r>
      <w:r w:rsidR="00CF3478">
        <w:rPr>
          <w:noProof/>
        </w:rPr>
        <w:t>(Zou et al., 2006)</w:t>
      </w:r>
      <w:r w:rsidR="00457D76">
        <w:fldChar w:fldCharType="end"/>
      </w:r>
      <w:r w:rsidR="00F01BF0">
        <w:t xml:space="preserve"> also recruits a </w:t>
      </w:r>
      <w:proofErr w:type="spellStart"/>
      <w:r w:rsidR="00F01BF0">
        <w:t>telethonin</w:t>
      </w:r>
      <w:proofErr w:type="spellEnd"/>
      <w:r w:rsidR="00F01BF0">
        <w:t>-ligand, muscle LIM protein (MLP), to the Z</w:t>
      </w:r>
      <w:r w:rsidR="00925E57">
        <w:t xml:space="preserve"> </w:t>
      </w:r>
      <w:r w:rsidR="00F01BF0">
        <w:t xml:space="preserve">disk </w:t>
      </w:r>
      <w:r w:rsidR="0038464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 </w:instrText>
      </w:r>
      <w:r w:rsidR="00CF347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EN.CITE.DATA </w:instrText>
      </w:r>
      <w:r w:rsidR="00CF3478">
        <w:fldChar w:fldCharType="end"/>
      </w:r>
      <w:r w:rsidR="00384648">
        <w:fldChar w:fldCharType="separate"/>
      </w:r>
      <w:r w:rsidR="00CF3478">
        <w:rPr>
          <w:noProof/>
        </w:rPr>
        <w:t>(Knoll et al., 2002; Knoll et al., 2010)</w:t>
      </w:r>
      <w:r w:rsidR="00384648">
        <w:fldChar w:fldCharType="end"/>
      </w:r>
      <w:r w:rsidR="00F01BF0">
        <w:t>. MLP has also been detected in the I</w:t>
      </w:r>
      <w:r w:rsidR="00925E57">
        <w:t xml:space="preserve"> </w:t>
      </w:r>
      <w:r w:rsidR="00F01BF0">
        <w:t xml:space="preserve">band </w:t>
      </w:r>
      <w:r w:rsidR="009636CD">
        <w:fldChar w:fldCharType="begin"/>
      </w:r>
      <w:r w:rsidR="00CF3478">
        <w:instrText xml:space="preserve"> ADDIN EN.CITE &lt;EndNote&gt;&lt;Cite&gt;&lt;Author&gt;Arber&lt;/Author&gt;&lt;Year&gt;1997&lt;/Year&gt;&lt;RecNum&gt;123&lt;/RecNum&gt;&lt;DisplayText&gt;(Arber et al., 1997)&lt;/DisplayText&gt;&lt;record&gt;&lt;rec-number&gt;123&lt;/rec-number&gt;&lt;foreign-keys&gt;&lt;key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instrText>
      </w:r>
      <w:r w:rsidR="009636CD">
        <w:fldChar w:fldCharType="separate"/>
      </w:r>
      <w:r w:rsidR="00CF3478">
        <w:rPr>
          <w:noProof/>
        </w:rPr>
        <w:t>(Arber et al., 1997)</w:t>
      </w:r>
      <w:r w:rsidR="009636CD">
        <w:fldChar w:fldCharType="end"/>
      </w:r>
      <w:r w:rsidR="00F01BF0">
        <w:t xml:space="preserve">, at </w:t>
      </w:r>
      <w:proofErr w:type="spellStart"/>
      <w:r w:rsidR="00F01BF0">
        <w:t>costameres</w:t>
      </w:r>
      <w:proofErr w:type="spellEnd"/>
      <w:r w:rsidR="00F01BF0">
        <w:t xml:space="preserve">, and abundantly in the cytosol, as well as in the nucleus. Shuttling of MLP to the nucleus </w:t>
      </w:r>
      <w:r w:rsidR="00470D24">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 </w:instrText>
      </w:r>
      <w:r w:rsidR="00CF3478">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EN.CITE.DATA </w:instrText>
      </w:r>
      <w:r w:rsidR="00CF3478">
        <w:fldChar w:fldCharType="end"/>
      </w:r>
      <w:r w:rsidR="00470D24">
        <w:fldChar w:fldCharType="separate"/>
      </w:r>
      <w:r w:rsidR="00CF3478">
        <w:rPr>
          <w:noProof/>
        </w:rPr>
        <w:t>(Boateng et al., 2009)</w:t>
      </w:r>
      <w:r w:rsidR="00470D24">
        <w:fldChar w:fldCharType="end"/>
      </w:r>
      <w:r w:rsidR="00F01BF0">
        <w:t xml:space="preserve"> can activate </w:t>
      </w:r>
      <w:r w:rsidR="00F01BF0">
        <w:lastRenderedPageBreak/>
        <w:t xml:space="preserve">transcriptional regulators and may enhance protein expression. MLP also binds to calcineurin, a protein phosphatase dephosphorylating nuclear factor of activated T cells (NFAT), which can thus translocate to the nucleus and induce a hypertrophic gene program </w:t>
      </w:r>
      <w:r w:rsidR="00F43C91">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 </w:instrText>
      </w:r>
      <w:r w:rsidR="00CF3478">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EN.CITE.DATA </w:instrText>
      </w:r>
      <w:r w:rsidR="00CF3478">
        <w:fldChar w:fldCharType="end"/>
      </w:r>
      <w:r w:rsidR="00F43C91">
        <w:fldChar w:fldCharType="separate"/>
      </w:r>
      <w:r w:rsidR="00CF3478">
        <w:rPr>
          <w:noProof/>
        </w:rPr>
        <w:t>(Samarel, 2008)</w:t>
      </w:r>
      <w:r w:rsidR="00F43C91">
        <w:fldChar w:fldCharType="end"/>
      </w:r>
      <w:r w:rsidR="00F01BF0">
        <w:t>. This hypertrophic pathway is thought to be activated by stress or strain imposed onto the Z</w:t>
      </w:r>
      <w:r w:rsidR="005D74EF">
        <w:t xml:space="preserve"> </w:t>
      </w:r>
      <w:r w:rsidR="00F01BF0">
        <w:t xml:space="preserve">disk, but the exact mechanism of action and the role of titin’s NH2 terminus in it remain obscure. </w:t>
      </w:r>
    </w:p>
    <w:p w14:paraId="0E36319D" w14:textId="6987E78F" w:rsidR="00F01BF0" w:rsidRDefault="00F01BF0" w:rsidP="000A4027">
      <w:pPr>
        <w:spacing w:line="240" w:lineRule="auto"/>
        <w:ind w:firstLine="720"/>
        <w:jc w:val="both"/>
      </w:pPr>
      <w:r>
        <w:t xml:space="preserve">Lastly, Ig domains at titin’s N2-A-domain interact with the three homologous muscle-ankyrin-repeat proteins (MARPs), cardiac-ankyrin-repeat protein (CARP), diabetes-related ankyrin-repeat protein (DARP), and ankyrin-repeat-domain protein-2 (Ankrd2) </w:t>
      </w:r>
      <w:r w:rsidR="001A1693">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 </w:instrText>
      </w:r>
      <w:r w:rsidR="00CF3478">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EN.CITE.DATA </w:instrText>
      </w:r>
      <w:r w:rsidR="00CF3478">
        <w:fldChar w:fldCharType="end"/>
      </w:r>
      <w:r w:rsidR="001A1693">
        <w:fldChar w:fldCharType="separate"/>
      </w:r>
      <w:r w:rsidR="00CF3478">
        <w:rPr>
          <w:noProof/>
        </w:rPr>
        <w:t>(Mayans et al., 1998; Witt et al., 2005)</w:t>
      </w:r>
      <w:r w:rsidR="001A1693">
        <w:fldChar w:fldCharType="end"/>
      </w:r>
      <w:r>
        <w:t xml:space="preserve">, which in turn bind to myopalladin </w:t>
      </w:r>
      <w:r w:rsidR="00281726">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 </w:instrText>
      </w:r>
      <w:r w:rsidR="00CF3478">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EN.CITE.DATA </w:instrText>
      </w:r>
      <w:r w:rsidR="00CF3478">
        <w:fldChar w:fldCharType="end"/>
      </w:r>
      <w:r w:rsidR="00281726">
        <w:fldChar w:fldCharType="separate"/>
      </w:r>
      <w:r w:rsidR="00CF3478">
        <w:rPr>
          <w:noProof/>
        </w:rPr>
        <w:t>(Bang et al., 2001)</w:t>
      </w:r>
      <w:r w:rsidR="00281726">
        <w:fldChar w:fldCharType="end"/>
      </w:r>
      <w:r>
        <w:t xml:space="preserve">, an important actin-regulating protein </w:t>
      </w:r>
      <w:r w:rsidR="0024728A">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 </w:instrText>
      </w:r>
      <w:r w:rsidR="00CF3478">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EN.CITE.DATA </w:instrText>
      </w:r>
      <w:r w:rsidR="00CF3478">
        <w:fldChar w:fldCharType="end"/>
      </w:r>
      <w:r w:rsidR="0024728A">
        <w:fldChar w:fldCharType="separate"/>
      </w:r>
      <w:r w:rsidR="00CF3478">
        <w:rPr>
          <w:noProof/>
        </w:rPr>
        <w:t>(Otey et al., 2005)</w:t>
      </w:r>
      <w:r w:rsidR="0024728A">
        <w:fldChar w:fldCharType="end"/>
      </w:r>
      <w:r>
        <w:t xml:space="preserve"> (</w:t>
      </w:r>
      <w:r w:rsidR="00986BC3">
        <w:t xml:space="preserve">Figure </w:t>
      </w:r>
      <w:fldSimple w:instr=" seq figure fig10 ">
        <w:r w:rsidR="00986BC3">
          <w:rPr>
            <w:noProof/>
          </w:rPr>
          <w:t>10</w:t>
        </w:r>
      </w:fldSimple>
      <w:r>
        <w:t xml:space="preserve">). Since members of the MARP family also associate with transcription factors kojic </w:t>
      </w:r>
      <w:r w:rsidR="00BD4005">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 </w:instrText>
      </w:r>
      <w:r w:rsidR="00CF3478">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EN.CITE.DATA </w:instrText>
      </w:r>
      <w:r w:rsidR="00CF3478">
        <w:fldChar w:fldCharType="end"/>
      </w:r>
      <w:r w:rsidR="00BD4005">
        <w:fldChar w:fldCharType="separate"/>
      </w:r>
      <w:r w:rsidR="00CF3478">
        <w:rPr>
          <w:noProof/>
        </w:rPr>
        <w:t>(Kojic et al., 2004)</w:t>
      </w:r>
      <w:r w:rsidR="00BD4005">
        <w:fldChar w:fldCharType="end"/>
      </w:r>
      <w:r>
        <w:t>, a role for MARPs as nuclear regulators of transcription is likely. Thus, via MARP-binding, the N2-A-domain of titin could be involved in hypertrophic signaling mechanisms.</w:t>
      </w:r>
    </w:p>
    <w:p w14:paraId="4499E418" w14:textId="344A7A9E" w:rsidR="00F01BF0" w:rsidRDefault="00F01BF0" w:rsidP="00A61047">
      <w:pPr>
        <w:spacing w:line="240" w:lineRule="auto"/>
        <w:ind w:firstLine="720"/>
        <w:jc w:val="both"/>
      </w:pPr>
      <w:r>
        <w:t>Overall, mechanical stimuli in the form of passive stress</w:t>
      </w:r>
      <w:r w:rsidR="005326F8">
        <w:t>es</w:t>
      </w:r>
      <w:r>
        <w:t xml:space="preserve"> </w:t>
      </w:r>
      <w:r w:rsidR="005326F8">
        <w:t>are</w:t>
      </w:r>
      <w:r>
        <w:t xml:space="preserve"> sensed by </w:t>
      </w:r>
      <w:proofErr w:type="spellStart"/>
      <w:r>
        <w:t>sarcomeric</w:t>
      </w:r>
      <w:proofErr w:type="spellEnd"/>
      <w:r>
        <w:t xml:space="preserve"> titin domains</w:t>
      </w:r>
      <w:r w:rsidR="005326F8">
        <w:t xml:space="preserve"> that </w:t>
      </w:r>
      <w:r>
        <w:t>trigger a cascade of downstream signals</w:t>
      </w:r>
      <w:r w:rsidR="005326F8">
        <w:t>,</w:t>
      </w:r>
      <w:r>
        <w:t xml:space="preserve"> </w:t>
      </w:r>
      <w:r w:rsidR="005326F8">
        <w:t>which</w:t>
      </w:r>
      <w:r>
        <w:t xml:space="preserve"> ultimately </w:t>
      </w:r>
      <w:r w:rsidR="005326F8">
        <w:t>lead to the</w:t>
      </w:r>
      <w:r>
        <w:t xml:space="preserve"> upregulating of protein synthesis, sarcomere addition</w:t>
      </w:r>
      <w:r w:rsidR="005326F8">
        <w:t>,</w:t>
      </w:r>
      <w:r>
        <w:t xml:space="preserve"> and myocardium growth.</w:t>
      </w:r>
    </w:p>
    <w:p w14:paraId="69B07B87" w14:textId="6058DF80" w:rsidR="00BB217E" w:rsidRPr="00A55C17" w:rsidRDefault="00D74C5C" w:rsidP="004447E2">
      <w:pPr>
        <w:spacing w:before="120" w:after="240" w:line="240" w:lineRule="auto"/>
        <w:jc w:val="both"/>
      </w:pPr>
      <w:r>
        <w:tab/>
      </w:r>
      <w:r w:rsidR="006957B2">
        <w:t>In o</w:t>
      </w:r>
      <w:r w:rsidR="004C6C28">
        <w:t>ur model</w:t>
      </w:r>
      <w:r w:rsidR="006957B2">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half-sarco</w:t>
      </w:r>
      <w:r w:rsidR="00316233">
        <w:t xml:space="preserve">mere length (equation </w:t>
      </w:r>
      <w:r w:rsidR="00316233">
        <w:fldChar w:fldCharType="begin"/>
      </w:r>
      <w:r w:rsidR="00316233">
        <w:instrText xml:space="preserve"> GOTOBUTTON ZEqnNum226733  \* MERGEFORMAT </w:instrText>
      </w:r>
      <w:fldSimple w:instr=" REF ZEqnNum226733 \* Charformat \! \* MERGEFORMAT ">
        <w:r w:rsidR="00A15D39" w:rsidRPr="0078732A">
          <w:instrText>(3)</w:instrText>
        </w:r>
      </w:fldSimple>
      <w:r w:rsidR="00316233">
        <w:fldChar w:fldCharType="end"/>
      </w:r>
      <w:r w:rsidR="00316233">
        <w:t>)</w:t>
      </w:r>
      <w:r w:rsidR="00BB217E">
        <w:t>.</w:t>
      </w:r>
      <w:r w:rsidR="00BF7ABE">
        <w:t xml:space="preserve"> </w:t>
      </w:r>
      <w:r w:rsidR="005326F8">
        <w:t>As a result</w:t>
      </w:r>
      <w:r w:rsidR="0064243D">
        <w:t xml:space="preserve">, </w:t>
      </w:r>
      <w:r w:rsidR="005326F8">
        <w:t xml:space="preserve">volume overloading </w:t>
      </w:r>
      <w:r w:rsidR="00F87C32">
        <w:t>that initially increase</w:t>
      </w:r>
      <w:r w:rsidR="005326F8">
        <w:t>s</w:t>
      </w:r>
      <w:r w:rsidR="00F87C32">
        <w:t xml:space="preserve"> the diastolic filling of </w:t>
      </w:r>
      <w:r w:rsidR="005326F8">
        <w:t xml:space="preserve">the </w:t>
      </w:r>
      <w:r w:rsidR="00F87C32">
        <w:t>LV</w:t>
      </w:r>
      <w:r w:rsidR="005326F8">
        <w:t xml:space="preserve">, thus </w:t>
      </w:r>
      <w:r w:rsidR="002019BF">
        <w:t>overstretch</w:t>
      </w:r>
      <w:r w:rsidR="005326F8">
        <w:t>ing</w:t>
      </w:r>
      <w:r w:rsidR="002019BF">
        <w:t xml:space="preserve"> the half-sarcomeres</w:t>
      </w:r>
      <w:r w:rsidR="005326F8">
        <w:t>,</w:t>
      </w:r>
      <w:r w:rsidR="002019BF">
        <w:t xml:space="preserve"> </w:t>
      </w:r>
      <w:r w:rsidR="005326F8">
        <w:t>leads to an</w:t>
      </w:r>
      <w:r w:rsidR="00B369B4">
        <w:t xml:space="preserve"> </w:t>
      </w:r>
      <w:r w:rsidR="0064243D">
        <w:t>increase</w:t>
      </w:r>
      <w:r w:rsidR="005326F8">
        <w:t xml:space="preserve"> in</w:t>
      </w:r>
      <w:r w:rsidR="0064243D">
        <w:t xml:space="preserve"> the </w:t>
      </w:r>
      <w:r w:rsidR="00E52B70">
        <w:t xml:space="preserve">intracellular </w:t>
      </w:r>
      <w:r w:rsidR="0064243D">
        <w:t>passive stress</w:t>
      </w:r>
      <w:r w:rsidR="00E52B70">
        <w:t xml:space="preserve">. </w:t>
      </w:r>
      <w:r w:rsidR="0006359B">
        <w:t xml:space="preserve">In response to </w:t>
      </w:r>
      <w:r w:rsidR="005326F8">
        <w:t>this</w:t>
      </w:r>
      <w:r w:rsidR="0006359B">
        <w:t xml:space="preserve"> e</w:t>
      </w:r>
      <w:r w:rsidR="00424B48">
        <w:t xml:space="preserve">levated </w:t>
      </w:r>
      <w:r w:rsidR="001918D2">
        <w:t>mechanical stimuli</w:t>
      </w:r>
      <w:r w:rsidR="0006359B">
        <w:t xml:space="preserve">, </w:t>
      </w:r>
      <w:r w:rsidR="005326F8">
        <w:t xml:space="preserve">the </w:t>
      </w:r>
      <w:r w:rsidR="0006359B">
        <w:t xml:space="preserve">growth algorithm increases </w:t>
      </w:r>
      <w:r w:rsidR="00AC773E">
        <w:t xml:space="preserve">the eccentric growth signal </w:t>
      </w:r>
      <w:proofErr w:type="spellStart"/>
      <w:r w:rsidR="00AC773E">
        <w:t>G</w:t>
      </w:r>
      <w:r w:rsidR="00AC773E">
        <w:rPr>
          <w:vertAlign w:val="subscript"/>
        </w:rPr>
        <w:t>a,ecc</w:t>
      </w:r>
      <w:proofErr w:type="spellEnd"/>
      <w:r w:rsidR="00A9428B">
        <w:t xml:space="preserve">, </w:t>
      </w:r>
      <w:r w:rsidR="00FB5B8D">
        <w:t xml:space="preserve">which in turn </w:t>
      </w:r>
      <w:r w:rsidR="001D736F">
        <w:t xml:space="preserve">drives the kinetics of </w:t>
      </w:r>
      <w:r w:rsidR="005326F8">
        <w:t xml:space="preserve">the </w:t>
      </w:r>
      <w:r w:rsidR="000B66D1">
        <w:t>control signal</w:t>
      </w:r>
      <w:r w:rsidR="002071BE">
        <w:t xml:space="preserve"> </w:t>
      </w:r>
      <w:proofErr w:type="spellStart"/>
      <w:r w:rsidR="002071BE">
        <w:t>G</w:t>
      </w:r>
      <w:r w:rsidR="002071BE">
        <w:rPr>
          <w:vertAlign w:val="subscript"/>
        </w:rPr>
        <w:t>c,ecc</w:t>
      </w:r>
      <w:proofErr w:type="spellEnd"/>
      <w:r w:rsidR="00A9428B">
        <w:rPr>
          <w:vertAlign w:val="subscript"/>
        </w:rPr>
        <w:t xml:space="preserve"> </w:t>
      </w:r>
      <w:r w:rsidR="00A9428B">
        <w:t xml:space="preserve">(Figure </w:t>
      </w:r>
      <w:fldSimple w:instr=" seq figure fig10 ">
        <w:r w:rsidR="00A9428B">
          <w:rPr>
            <w:noProof/>
          </w:rPr>
          <w:t>10</w:t>
        </w:r>
      </w:fldSimple>
      <w:r w:rsidR="00C82E0C">
        <w:t>)</w:t>
      </w:r>
      <w:r w:rsidR="008D5DF8">
        <w:t>.</w:t>
      </w:r>
      <w:r w:rsidR="00225C1E">
        <w:t xml:space="preserve"> </w:t>
      </w:r>
      <w:r w:rsidR="001177B3">
        <w:t xml:space="preserve">Ultimately, </w:t>
      </w:r>
      <w:r w:rsidR="00900E27">
        <w:t>through the</w:t>
      </w:r>
      <w:r w:rsidR="001177B3">
        <w:t xml:space="preserve"> addition of half-sarcomeres in series</w:t>
      </w:r>
      <w:r w:rsidR="003B309D">
        <w:t>, the half-sarcomere length and associated passive stress</w:t>
      </w:r>
      <w:r w:rsidR="00423FED">
        <w:t>,</w:t>
      </w:r>
      <w:r w:rsidR="003B309D">
        <w:t xml:space="preserve"> along </w:t>
      </w:r>
      <w:r w:rsidR="00423FED">
        <w:t xml:space="preserve">with </w:t>
      </w:r>
      <w:proofErr w:type="spellStart"/>
      <w:proofErr w:type="gramStart"/>
      <w:r w:rsidR="00AF0610">
        <w:t>G</w:t>
      </w:r>
      <w:r w:rsidR="00AF0610">
        <w:rPr>
          <w:vertAlign w:val="subscript"/>
        </w:rPr>
        <w:t>a,ecc</w:t>
      </w:r>
      <w:proofErr w:type="spellEnd"/>
      <w:proofErr w:type="gramEnd"/>
      <w:r w:rsidR="00AF0610">
        <w:t xml:space="preserve"> and </w:t>
      </w:r>
      <w:proofErr w:type="spellStart"/>
      <w:r w:rsidR="00AF0610">
        <w:t>G</w:t>
      </w:r>
      <w:r w:rsidR="00AF0610">
        <w:rPr>
          <w:vertAlign w:val="subscript"/>
        </w:rPr>
        <w:t>c,ecc</w:t>
      </w:r>
      <w:proofErr w:type="spellEnd"/>
      <w:r w:rsidR="00423FED">
        <w:t xml:space="preserve">, </w:t>
      </w:r>
      <w:r w:rsidR="001A1CC4">
        <w:t xml:space="preserve">re-normalize back to their </w:t>
      </w:r>
      <w:r w:rsidR="00AB396B">
        <w:t xml:space="preserve">homeostatic </w:t>
      </w:r>
      <w:r w:rsidR="001A1CC4">
        <w:t xml:space="preserve">range. </w:t>
      </w:r>
    </w:p>
    <w:p w14:paraId="7C377A8D" w14:textId="032DD038" w:rsidR="00EE61DD" w:rsidRDefault="00BA66C2" w:rsidP="00EE61DD">
      <w:pPr>
        <w:spacing w:before="120" w:after="240" w:line="240" w:lineRule="auto"/>
        <w:jc w:val="both"/>
      </w:pPr>
      <w:r>
        <w:t xml:space="preserve"> </w:t>
      </w:r>
    </w:p>
    <w:p w14:paraId="5D686C12" w14:textId="1E20C823" w:rsidR="00413D0B" w:rsidRDefault="00EE61DD" w:rsidP="0078732A">
      <w:pPr>
        <w:pStyle w:val="Heading2"/>
      </w:pPr>
      <w:r>
        <w:br w:type="page"/>
      </w:r>
      <w:r w:rsidR="001F0098" w:rsidRPr="001F0098">
        <w:lastRenderedPageBreak/>
        <w:t xml:space="preserve">Comparison with </w:t>
      </w:r>
      <w:r w:rsidR="009E6D62">
        <w:t>existing</w:t>
      </w:r>
      <w:r w:rsidR="001F0098" w:rsidRPr="001F0098">
        <w:t xml:space="preserve"> models of LV growth</w:t>
      </w:r>
    </w:p>
    <w:p w14:paraId="508D432E" w14:textId="03DC9A24" w:rsidR="00A90769" w:rsidRDefault="008E4B9E" w:rsidP="00F34279">
      <w:pPr>
        <w:spacing w:line="240" w:lineRule="auto"/>
        <w:jc w:val="both"/>
      </w:pPr>
      <w:r>
        <w:t xml:space="preserve">Although many other </w:t>
      </w:r>
      <w:r w:rsidR="00DC208E">
        <w:t xml:space="preserve">computational models have been developed and shed light on the underlying </w:t>
      </w:r>
      <w:r w:rsidR="00784B01">
        <w:t>mechanics o</w:t>
      </w:r>
      <w:r w:rsidR="00E44614">
        <w:t>f</w:t>
      </w:r>
      <w:r w:rsidR="00784B01">
        <w:t xml:space="preserve"> LV growth, </w:t>
      </w:r>
      <w:r w:rsidR="00553008">
        <w:t>there are</w:t>
      </w:r>
      <w:r w:rsidR="00784B01">
        <w:t xml:space="preserve"> </w:t>
      </w:r>
      <w:r w:rsidR="000C7F17">
        <w:t xml:space="preserve">still </w:t>
      </w:r>
      <w:r w:rsidR="00784B01">
        <w:t>limitations that need to be addressed</w:t>
      </w:r>
      <w:r w:rsidR="0092553B">
        <w:t xml:space="preserve"> </w:t>
      </w:r>
      <w:r w:rsidR="005F5FC2">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5F5FC2">
        <w:fldChar w:fldCharType="separate"/>
      </w:r>
      <w:r w:rsidR="00CF3478">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 </w:instrText>
      </w:r>
      <w:r w:rsidR="00CF3478">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EN.CITE.DATA </w:instrText>
      </w:r>
      <w:r w:rsidR="00CF3478">
        <w:fldChar w:fldCharType="end"/>
      </w:r>
      <w:r w:rsidR="005F42A3">
        <w:fldChar w:fldCharType="separate"/>
      </w:r>
      <w:r w:rsidR="00CF3478">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A24D8B">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 </w:instrText>
      </w:r>
      <w:r w:rsidR="00CF3478">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EN.CITE.DATA </w:instrText>
      </w:r>
      <w:r w:rsidR="00CF3478">
        <w:fldChar w:fldCharType="end"/>
      </w:r>
      <w:r w:rsidR="00A24D8B">
        <w:fldChar w:fldCharType="separate"/>
      </w:r>
      <w:r w:rsidR="00CF3478">
        <w:rPr>
          <w:noProof/>
        </w:rPr>
        <w:t>(Kerckhoffs et al., 2012; Lee et al., 2016; Arumugam et al., 2019)</w:t>
      </w:r>
      <w:r w:rsidR="00A24D8B">
        <w:fldChar w:fldCharType="end"/>
      </w:r>
      <w:r w:rsidR="005A7E26">
        <w:t xml:space="preserve"> </w:t>
      </w:r>
      <w:r w:rsidR="000B389B">
        <w:t>investigated the mechanics of LV growth</w:t>
      </w:r>
      <w:r w:rsidR="00FC24A6">
        <w:t>,</w:t>
      </w:r>
      <w:r w:rsidR="000B389B">
        <w:t xml:space="preserve"> </w:t>
      </w:r>
      <w:r w:rsidR="00553008">
        <w:t xml:space="preserve">which were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553008">
        <w:t xml:space="preserve">but </w:t>
      </w:r>
      <w:r w:rsidR="0098427E">
        <w:t xml:space="preserve">the contractile </w:t>
      </w:r>
      <w:r w:rsidR="008D20B8">
        <w:t xml:space="preserve">function </w:t>
      </w:r>
      <w:r w:rsidR="0098427E">
        <w:t xml:space="preserve">was simulated using phenomenological </w:t>
      </w:r>
      <w:commentRangeStart w:id="185"/>
      <w:commentRangeStart w:id="186"/>
      <w:r w:rsidR="0098427E">
        <w:t>Hill-type models</w:t>
      </w:r>
      <w:commentRangeEnd w:id="185"/>
      <w:r w:rsidR="0089671A">
        <w:rPr>
          <w:rStyle w:val="CommentReference"/>
        </w:rPr>
        <w:commentReference w:id="185"/>
      </w:r>
      <w:commentRangeEnd w:id="186"/>
      <w:r w:rsidR="00500DA5">
        <w:rPr>
          <w:rStyle w:val="CommentReference"/>
        </w:rPr>
        <w:commentReference w:id="186"/>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 </w:instrText>
      </w:r>
      <w:r w:rsidR="00CF3478">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EN.CITE.DATA </w:instrText>
      </w:r>
      <w:r w:rsidR="00CF3478">
        <w:fldChar w:fldCharType="end"/>
      </w:r>
      <w:r w:rsidR="00542859">
        <w:fldChar w:fldCharType="separate"/>
      </w:r>
      <w:r w:rsidR="00CF3478">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w:t>
      </w:r>
      <w:r w:rsidR="00553008">
        <w:t xml:space="preserve">a </w:t>
      </w:r>
      <w:r w:rsidR="00542859">
        <w:t xml:space="preserve">full cardiac cycle.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 </w:instrText>
      </w:r>
      <w:r w:rsidR="00CF3478">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EN.CITE.DATA </w:instrText>
      </w:r>
      <w:r w:rsidR="00CF3478">
        <w:fldChar w:fldCharType="end"/>
      </w:r>
      <w:r w:rsidR="007156EA">
        <w:fldChar w:fldCharType="separate"/>
      </w:r>
      <w:r w:rsidR="00CF3478">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187"/>
      <w:commentRangeStart w:id="188"/>
      <w:r w:rsidR="0040177A" w:rsidRPr="0040177A">
        <w:t>one-fiber model of cardiac function</w:t>
      </w:r>
      <w:r w:rsidR="005F4001">
        <w:t xml:space="preserve">. This model </w:t>
      </w:r>
      <w:r w:rsidR="00CA16BE">
        <w:t>related the</w:t>
      </w:r>
      <w:commentRangeEnd w:id="187"/>
      <w:r w:rsidR="0089671A">
        <w:rPr>
          <w:rStyle w:val="CommentReference"/>
        </w:rPr>
        <w:commentReference w:id="187"/>
      </w:r>
      <w:commentRangeEnd w:id="188"/>
      <w:r w:rsidR="00C1518D">
        <w:rPr>
          <w:rStyle w:val="CommentReference"/>
        </w:rPr>
        <w:commentReference w:id="188"/>
      </w:r>
      <w:r w:rsidR="00467B88">
        <w:t xml:space="preserve"> mechanics of </w:t>
      </w:r>
      <w:r w:rsidR="008D20B8">
        <w:t xml:space="preserve">the </w:t>
      </w:r>
      <w:r w:rsidR="00467B88">
        <w:t xml:space="preserve">LV </w:t>
      </w:r>
      <w:r w:rsidR="008D20B8">
        <w:t xml:space="preserve">at the </w:t>
      </w:r>
      <w:r w:rsidR="00467B88">
        <w:t>organ</w:t>
      </w:r>
      <w:r w:rsidR="008D20B8">
        <w:t xml:space="preserve"> </w:t>
      </w:r>
      <w:r w:rsidR="00467B88">
        <w:t>level</w:t>
      </w:r>
      <w:r w:rsidR="005B2C76">
        <w:t>,</w:t>
      </w:r>
      <w:r w:rsidR="00467B88">
        <w:t xml:space="preserve"> </w:t>
      </w:r>
      <w:r w:rsidR="000B3607">
        <w:t xml:space="preserve">expressed in terms of LV </w:t>
      </w:r>
      <w:r w:rsidR="00EE1FE7">
        <w:t>pressure and volume</w:t>
      </w:r>
      <w:r w:rsidR="005B2C76">
        <w:t>,</w:t>
      </w:r>
      <w:r w:rsidR="00EE1FE7">
        <w:t xml:space="preserve"> </w:t>
      </w:r>
      <w:r w:rsidR="00467B88">
        <w:t xml:space="preserve">to mechanics </w:t>
      </w:r>
      <w:r w:rsidR="00C12651">
        <w:t>at</w:t>
      </w:r>
      <w:r w:rsidR="008D20B8">
        <w:t xml:space="preserve"> the</w:t>
      </w:r>
      <w:r w:rsidR="00C12651">
        <w:t xml:space="preserve"> tissue level</w:t>
      </w:r>
      <w:r w:rsidR="005B2C76">
        <w:t>,</w:t>
      </w:r>
      <w:r w:rsidR="00EE1FE7">
        <w:t xml:space="preserve"> expressed as </w:t>
      </w:r>
      <w:r w:rsidR="00FF72FC">
        <w:t>sarcomere stress and length</w:t>
      </w:r>
      <w:r w:rsidR="009A3A60">
        <w:t xml:space="preserve"> </w:t>
      </w:r>
      <w:r w:rsidR="008E0EA1">
        <w:fldChar w:fldCharType="begin"/>
      </w:r>
      <w:r w:rsidR="00CF3478">
        <w:instrText xml:space="preserve"> ADDIN EN.CITE &lt;EndNote&gt;&lt;Cite&gt;&lt;Author&gt;Bovendeerd&lt;/Author&gt;&lt;Year&gt;2006&lt;/Year&gt;&lt;RecNum&gt;94&lt;/RecNum&gt;&lt;DisplayText&gt;(Bovendeerd et al., 2006)&lt;/DisplayText&gt;&lt;record&gt;&lt;rec-number&gt;94&lt;/rec-number&gt;&lt;foreign-keys&gt;&lt;key app="EN" db-id="xfaazxx2fstraqetp5xxt2ff0zvrrftv0drf" timestamp="1638199762"&gt;94&lt;/key&gt;&lt;/foreign-keys&gt;&lt;ref-type name="Journal Article"&gt;17&lt;/ref-type&gt;&lt;contributors&gt;&lt;authors&gt;&lt;author&gt;Bovendeerd, P. H.&lt;/author&gt;&lt;author&gt;Borsje, P.&lt;/author&gt;&lt;author&gt;Arts, T.&lt;/author&gt;&lt;author&gt;van De Vosse, F. N.&lt;/author&gt;&lt;/authors&gt;&lt;/contributors&gt;&lt;auth-address&gt;Department of Biomedical Engineering, Eindhoven University of Technology, PO Box 513, 5600 MB, Eindhoven, The Netherlands. p.h.m.bovendeerd@tue.nl&lt;/auth-address&gt;&lt;titles&gt;&lt;title&gt;Dependence of intramyocardial pressure and coronary flow on ventricular loading and contractility: a model study&lt;/title&gt;&lt;secondary-title&gt;Ann Biomed Eng&lt;/secondary-title&gt;&lt;/titles&gt;&lt;periodical&gt;&lt;full-title&gt;Ann Biomed Eng&lt;/full-title&gt;&lt;/periodical&gt;&lt;pages&gt;1833-45&lt;/pages&gt;&lt;volume&gt;34&lt;/volume&gt;&lt;number&gt;12&lt;/number&gt;&lt;edition&gt;2006/10/19&lt;/edition&gt;&lt;keywords&gt;&lt;keyword&gt;Animals&lt;/keyword&gt;&lt;keyword&gt;Blood Pressure/physiology&lt;/keyword&gt;&lt;keyword&gt;Humans&lt;/keyword&gt;&lt;keyword&gt;*Models, Cardiovascular&lt;/keyword&gt;&lt;keyword&gt;Myocardial Contraction/*physiology&lt;/keyword&gt;&lt;keyword&gt;*Myocardium&lt;/keyword&gt;&lt;keyword&gt;Ventricular Function/*physiology&lt;/keyword&gt;&lt;/keywords&gt;&lt;dates&gt;&lt;year&gt;2006&lt;/year&gt;&lt;pub-dates&gt;&lt;date&gt;Dec&lt;/date&gt;&lt;/pub-dates&gt;&lt;/dates&gt;&lt;isbn&gt;0090-6964 (Print)&amp;#xD;0090-6964 (Linking)&lt;/isbn&gt;&lt;accession-num&gt;17048105&lt;/accession-num&gt;&lt;urls&gt;&lt;related-urls&gt;&lt;url&gt;https://www.ncbi.nlm.nih.gov/pubmed/17048105&lt;/url&gt;&lt;/related-urls&gt;&lt;/urls&gt;&lt;custom2&gt;PMC1705493&lt;/custom2&gt;&lt;electronic-resource-num&gt;10.1007/s10439-006-9189-2&lt;/electronic-resource-num&gt;&lt;/record&gt;&lt;/Cite&gt;&lt;/EndNote&gt;</w:instrText>
      </w:r>
      <w:r w:rsidR="008E0EA1">
        <w:fldChar w:fldCharType="separate"/>
      </w:r>
      <w:r w:rsidR="00CF3478">
        <w:rPr>
          <w:noProof/>
        </w:rPr>
        <w:t>(Bovendeerd et al., 2006)</w:t>
      </w:r>
      <w:r w:rsidR="008E0EA1">
        <w:fldChar w:fldCharType="end"/>
      </w:r>
      <w:r w:rsidR="00C12651">
        <w:t xml:space="preserve">. </w:t>
      </w:r>
    </w:p>
    <w:p w14:paraId="7A7D37F4" w14:textId="7FDADE03" w:rsidR="006D2A3C" w:rsidRDefault="005B2C76" w:rsidP="00471254">
      <w:pPr>
        <w:spacing w:line="240" w:lineRule="auto"/>
        <w:ind w:firstLine="720"/>
        <w:jc w:val="both"/>
        <w:rPr>
          <w:color w:val="000000" w:themeColor="text1"/>
        </w:rPr>
      </w:pPr>
      <w:r>
        <w:rPr>
          <w:color w:val="000000" w:themeColor="text1"/>
        </w:rPr>
        <w:t>However, t</w:t>
      </w:r>
      <w:r w:rsidR="00334630">
        <w:rPr>
          <w:color w:val="000000" w:themeColor="text1"/>
        </w:rPr>
        <w:t xml:space="preserve">he </w:t>
      </w:r>
      <w:r w:rsidR="00C14C3B" w:rsidRPr="00CB1818">
        <w:rPr>
          <w:color w:val="000000" w:themeColor="text1"/>
        </w:rPr>
        <w:t>framework</w:t>
      </w:r>
      <w:r>
        <w:rPr>
          <w:color w:val="000000" w:themeColor="text1"/>
        </w:rPr>
        <w:t xml:space="preserve"> presented in the current study </w:t>
      </w:r>
      <w:r w:rsidR="00FE31D9" w:rsidRPr="00CB1818">
        <w:rPr>
          <w:color w:val="000000" w:themeColor="text1"/>
        </w:rPr>
        <w:t>simulates LV growth under</w:t>
      </w:r>
      <w:r>
        <w:rPr>
          <w:color w:val="000000" w:themeColor="text1"/>
        </w:rPr>
        <w:t xml:space="preserve"> a</w:t>
      </w:r>
      <w:r w:rsidR="00FE31D9" w:rsidRPr="00CB1818">
        <w:rPr>
          <w:color w:val="000000" w:themeColor="text1"/>
        </w:rPr>
        <w:t xml:space="preserve"> </w:t>
      </w:r>
      <w:r w:rsidR="002857F2" w:rsidRPr="00CB1818">
        <w:rPr>
          <w:color w:val="000000" w:themeColor="text1"/>
        </w:rPr>
        <w:t xml:space="preserve">full cardiac cycle in which the contractile behavior of </w:t>
      </w:r>
      <w:r w:rsidR="00334630">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sidR="00334630">
        <w:rPr>
          <w:color w:val="000000" w:themeColor="text1"/>
        </w:rPr>
        <w:t>s</w:t>
      </w:r>
      <w:r w:rsidR="00620562">
        <w:rPr>
          <w:color w:val="000000" w:themeColor="text1"/>
        </w:rPr>
        <w:t xml:space="preserve"> that </w:t>
      </w:r>
      <w:r w:rsidR="006A332A" w:rsidRPr="00CB1818">
        <w:rPr>
          <w:color w:val="000000" w:themeColor="text1"/>
        </w:rPr>
        <w:t xml:space="preserve">simulates the sliding of myofilaments based on the Huxley crossbridge formation </w:t>
      </w:r>
      <w:commentRangeStart w:id="189"/>
      <w:r w:rsidR="00C306BC">
        <w:rPr>
          <w:color w:val="000000" w:themeColor="text1"/>
        </w:rPr>
        <w:fldChar w:fldCharType="begin"/>
      </w:r>
      <w:r w:rsidR="00CF3478">
        <w:rPr>
          <w:color w:val="000000" w:themeColor="text1"/>
        </w:rPr>
        <w:instrText xml:space="preserve"> ADDIN EN.CITE &lt;EndNote&gt;&lt;Cite&gt;&lt;Author&gt;Huxley&lt;/Author&gt;&lt;Year&gt;1957&lt;/Year&gt;&lt;RecNum&gt;95&lt;/RecNum&gt;&lt;DisplayText&gt;(Huxley, 1957)&lt;/DisplayText&gt;&lt;record&gt;&lt;rec-number&gt;95&lt;/rec-number&gt;&lt;foreign-keys&gt;&lt;key app="EN" db-id="xfaazxx2fstraqetp5xxt2ff0zvrrftv0drf" timestamp="1638200523"&gt;95&lt;/key&gt;&lt;/foreign-keys&gt;&lt;ref-type name="Journal Article"&gt;17&lt;/ref-type&gt;&lt;contributors&gt;&lt;authors&gt;&lt;author&gt;Huxley, A. F.&lt;/author&gt;&lt;/authors&gt;&lt;/contributors&gt;&lt;titles&gt;&lt;title&gt;Muscle structure and theories of contraction&lt;/title&gt;&lt;secondary-title&gt;Prog Biophys Biophys Chem&lt;/secondary-title&gt;&lt;/titles&gt;&lt;periodical&gt;&lt;full-title&gt;Prog Biophys Biophys Chem&lt;/full-title&gt;&lt;/periodical&gt;&lt;pages&gt;255-318&lt;/pages&gt;&lt;volume&gt;7&lt;/volume&gt;&lt;edition&gt;1957/01/01&lt;/edition&gt;&lt;keywords&gt;&lt;keyword&gt;*Blood Proteins&lt;/keyword&gt;&lt;keyword&gt;Humans&lt;/keyword&gt;&lt;keyword&gt;*Muscles&lt;/keyword&gt;&lt;/keywords&gt;&lt;dates&gt;&lt;year&gt;1957&lt;/year&gt;&lt;/dates&gt;&lt;isbn&gt;0096-4174 (Print)&amp;#xD;0096-4174 (Linking)&lt;/isbn&gt;&lt;accession-num&gt;13485191&lt;/accession-num&gt;&lt;urls&gt;&lt;related-urls&gt;&lt;url&gt;https://www.ncbi.nlm.nih.gov/pubmed/13485191&lt;/url&gt;&lt;/related-urls&gt;&lt;/urls&gt;&lt;/record&gt;&lt;/Cite&gt;&lt;/EndNote&gt;</w:instrText>
      </w:r>
      <w:r w:rsidR="00C306BC">
        <w:rPr>
          <w:color w:val="000000" w:themeColor="text1"/>
        </w:rPr>
        <w:fldChar w:fldCharType="separate"/>
      </w:r>
      <w:r w:rsidR="00CF3478">
        <w:rPr>
          <w:noProof/>
          <w:color w:val="000000" w:themeColor="text1"/>
        </w:rPr>
        <w:t>(Huxley, 1957)</w:t>
      </w:r>
      <w:r w:rsidR="00C306BC">
        <w:rPr>
          <w:color w:val="000000" w:themeColor="text1"/>
        </w:rPr>
        <w:fldChar w:fldCharType="end"/>
      </w:r>
      <w:commentRangeEnd w:id="189"/>
      <w:r w:rsidR="00C306BC">
        <w:rPr>
          <w:rStyle w:val="CommentReference"/>
        </w:rPr>
        <w:commentReference w:id="189"/>
      </w:r>
      <w:r w:rsidR="00C306BC">
        <w:rPr>
          <w:color w:val="000000" w:themeColor="text1"/>
        </w:rPr>
        <w:t xml:space="preserve"> </w:t>
      </w:r>
      <w:r w:rsidR="00334630">
        <w:rPr>
          <w:color w:val="000000" w:themeColor="text1"/>
        </w:rPr>
        <w:t>at</w:t>
      </w:r>
      <w:r w:rsidR="00334630" w:rsidRPr="00CB1818">
        <w:rPr>
          <w:color w:val="000000" w:themeColor="text1"/>
        </w:rPr>
        <w:t xml:space="preserve"> </w:t>
      </w:r>
      <w:r w:rsidR="006A332A" w:rsidRPr="00CB1818">
        <w:rPr>
          <w:color w:val="000000" w:themeColor="text1"/>
        </w:rPr>
        <w:t xml:space="preserve">the </w:t>
      </w:r>
      <w:r w:rsidR="00334630">
        <w:rPr>
          <w:color w:val="000000" w:themeColor="text1"/>
        </w:rPr>
        <w:t>molecular</w:t>
      </w:r>
      <w:r w:rsidR="00334630" w:rsidRPr="00CB1818">
        <w:rPr>
          <w:color w:val="000000" w:themeColor="text1"/>
        </w:rPr>
        <w:t xml:space="preserve"> </w:t>
      </w:r>
      <w:r w:rsidR="006A332A" w:rsidRPr="00CB1818">
        <w:rPr>
          <w:color w:val="000000" w:themeColor="text1"/>
        </w:rPr>
        <w:t>level.</w:t>
      </w:r>
      <w:r w:rsidR="00082841">
        <w:rPr>
          <w:color w:val="000000" w:themeColor="text1"/>
        </w:rPr>
        <w:t xml:space="preserve"> </w:t>
      </w:r>
      <w:r w:rsidR="00334630">
        <w:rPr>
          <w:color w:val="000000" w:themeColor="text1"/>
        </w:rPr>
        <w:t>By modeling</w:t>
      </w:r>
      <w:r w:rsidR="00082841">
        <w:rPr>
          <w:color w:val="000000" w:themeColor="text1"/>
        </w:rPr>
        <w:t xml:space="preserve"> the mechanics of half-</w:t>
      </w:r>
      <w:r w:rsidR="007A483F">
        <w:rPr>
          <w:color w:val="000000" w:themeColor="text1"/>
        </w:rPr>
        <w:t>sarcomeres,</w:t>
      </w:r>
      <w:r w:rsidR="00082841">
        <w:rPr>
          <w:color w:val="000000" w:themeColor="text1"/>
        </w:rPr>
        <w:t xml:space="preserve"> </w:t>
      </w:r>
      <w:r w:rsidR="00334630">
        <w:rPr>
          <w:color w:val="000000" w:themeColor="text1"/>
        </w:rPr>
        <w:t xml:space="preserve">we </w:t>
      </w:r>
      <w:proofErr w:type="gramStart"/>
      <w:r w:rsidR="00334630">
        <w:rPr>
          <w:color w:val="000000" w:themeColor="text1"/>
        </w:rPr>
        <w:t xml:space="preserve">are able </w:t>
      </w:r>
      <w:r w:rsidR="00251671">
        <w:rPr>
          <w:color w:val="000000" w:themeColor="text1"/>
        </w:rPr>
        <w:t>to</w:t>
      </w:r>
      <w:proofErr w:type="gramEnd"/>
      <w:r w:rsidR="00251671">
        <w:rPr>
          <w:color w:val="000000" w:themeColor="text1"/>
        </w:rPr>
        <w:t xml:space="preserve">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sidR="00334630">
        <w:rPr>
          <w:color w:val="000000" w:themeColor="text1"/>
        </w:rPr>
        <w:t xml:space="preserve">at the </w:t>
      </w:r>
      <w:r w:rsidR="00DB5988">
        <w:rPr>
          <w:color w:val="000000" w:themeColor="text1"/>
        </w:rPr>
        <w:t xml:space="preserve">molecular level </w:t>
      </w:r>
      <w:r w:rsidR="00334630">
        <w:rPr>
          <w:color w:val="000000" w:themeColor="text1"/>
        </w:rPr>
        <w:t xml:space="preserve">and how they affect disease </w:t>
      </w:r>
      <w:r w:rsidR="00B27C46">
        <w:rPr>
          <w:color w:val="000000" w:themeColor="text1"/>
        </w:rPr>
        <w:t xml:space="preserve">development </w:t>
      </w:r>
      <w:r w:rsidR="00334630">
        <w:rPr>
          <w:color w:val="000000" w:themeColor="text1"/>
        </w:rPr>
        <w:t>at the</w:t>
      </w:r>
      <w:r w:rsidR="00B27C46">
        <w:rPr>
          <w:color w:val="000000" w:themeColor="text1"/>
        </w:rPr>
        <w:t xml:space="preserve"> organ level. </w:t>
      </w:r>
      <w:r w:rsidR="00334630">
        <w:rPr>
          <w:color w:val="000000" w:themeColor="text1"/>
        </w:rPr>
        <w:t>Additionally, this</w:t>
      </w:r>
      <w:r w:rsidR="00AF358A" w:rsidRPr="006253E6">
        <w:rPr>
          <w:color w:val="000000" w:themeColor="text1"/>
        </w:rPr>
        <w:t xml:space="preserve"> framework </w:t>
      </w:r>
      <w:r w:rsidR="00334630">
        <w:rPr>
          <w:color w:val="000000" w:themeColor="text1"/>
        </w:rPr>
        <w:t>could potentially be used to study</w:t>
      </w:r>
      <w:r w:rsidR="004A21E3">
        <w:rPr>
          <w:color w:val="000000" w:themeColor="text1"/>
        </w:rPr>
        <w:t xml:space="preserve"> the effects of </w:t>
      </w:r>
      <w:r w:rsidR="00E878A2">
        <w:rPr>
          <w:color w:val="000000" w:themeColor="text1"/>
        </w:rPr>
        <w:t>various</w:t>
      </w:r>
      <w:r w:rsidR="00053439">
        <w:rPr>
          <w:color w:val="000000" w:themeColor="text1"/>
        </w:rPr>
        <w:t xml:space="preserve"> </w:t>
      </w:r>
      <w:r w:rsidR="004A21E3">
        <w:rPr>
          <w:color w:val="000000" w:themeColor="text1"/>
        </w:rPr>
        <w:t xml:space="preserve">pharmaceutical interventions </w:t>
      </w:r>
      <w:r w:rsidR="00055BC6">
        <w:rPr>
          <w:color w:val="000000" w:themeColor="text1"/>
        </w:rPr>
        <w:t>for treating cardiac diseases</w:t>
      </w:r>
      <w:r w:rsidR="00767B6D">
        <w:rPr>
          <w:color w:val="000000" w:themeColor="text1"/>
        </w:rPr>
        <w:t xml:space="preserve">. </w:t>
      </w:r>
    </w:p>
    <w:p w14:paraId="47B6D8BD" w14:textId="67C104EF" w:rsidR="0065481C" w:rsidRPr="006B32E6" w:rsidRDefault="00055BC6" w:rsidP="00471254">
      <w:pPr>
        <w:spacing w:line="240" w:lineRule="auto"/>
        <w:ind w:firstLine="720"/>
        <w:jc w:val="both"/>
        <w:rPr>
          <w:rFonts w:asciiTheme="majorBidi" w:hAnsiTheme="majorBidi" w:cstheme="majorBidi"/>
        </w:rPr>
      </w:pPr>
      <w:r>
        <w:t>The a</w:t>
      </w:r>
      <w:r w:rsidR="00B84DD2">
        <w:t xml:space="preserve">bsence of </w:t>
      </w:r>
      <w:r>
        <w:t xml:space="preserve">a </w:t>
      </w:r>
      <w:r w:rsidR="00122CAD">
        <w:t>baroreflex</w:t>
      </w:r>
      <w:r w:rsidR="004C2A5C">
        <w:t xml:space="preserve"> </w:t>
      </w:r>
      <w:r w:rsidR="00B84DD2">
        <w:t>feedback loop is another limitation of existing models</w:t>
      </w:r>
      <w:r w:rsidR="00322CE0">
        <w:t xml:space="preserve"> </w:t>
      </w:r>
      <w:r w:rsidR="00296E19">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296E19">
        <w:fldChar w:fldCharType="separate"/>
      </w:r>
      <w:r w:rsidR="00CF3478">
        <w:rPr>
          <w:noProof/>
        </w:rPr>
        <w:t>(Sharifi et al., 2021a)</w:t>
      </w:r>
      <w:r w:rsidR="00296E19">
        <w:fldChar w:fldCharType="end"/>
      </w:r>
      <w:r w:rsidR="00B84DD2">
        <w:t>.</w:t>
      </w:r>
      <w:r w:rsidR="00037E98">
        <w:t xml:space="preserve"> </w:t>
      </w:r>
      <w:r w:rsidR="004C04AA">
        <w:t xml:space="preserve">In general, </w:t>
      </w:r>
      <w:r w:rsidR="005B2C76">
        <w:t xml:space="preserve">most </w:t>
      </w:r>
      <w:r w:rsidR="004C04AA">
        <w:t>e</w:t>
      </w:r>
      <w:r w:rsidR="009B17C9">
        <w:t xml:space="preserve">xisting models </w:t>
      </w:r>
      <w:r w:rsidR="004C04AA">
        <w:t xml:space="preserve">are performed under </w:t>
      </w:r>
      <w:r w:rsidR="00952308">
        <w:t xml:space="preserve">constant heart rate with no mechanism to </w:t>
      </w:r>
      <w:r w:rsidR="0021779C">
        <w:t xml:space="preserve">control </w:t>
      </w:r>
      <w:r w:rsidR="00952308">
        <w:t>the arterial pressure</w:t>
      </w:r>
      <w:r w:rsidR="004431D4">
        <w:t xml:space="preserv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CF3478">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 </w:instrText>
      </w:r>
      <w:r w:rsidR="00CF3478">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EN.CITE.DATA </w:instrText>
      </w:r>
      <w:r w:rsidR="00CF3478">
        <w:fldChar w:fldCharType="end"/>
      </w:r>
      <w:r w:rsidR="002C16A1">
        <w:fldChar w:fldCharType="separate"/>
      </w:r>
      <w:r w:rsidR="00CF3478">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CF3478">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CF3478">
        <w:rPr>
          <w:noProof/>
        </w:rPr>
        <w:t>(Rondanina and Bovendeerd, 2020a)</w:t>
      </w:r>
      <w:r w:rsidR="00AA525D">
        <w:fldChar w:fldCharType="end"/>
      </w:r>
      <w:r w:rsidR="00BA53CB">
        <w:t>.</w:t>
      </w:r>
      <w:r>
        <w:t xml:space="preserve"> </w:t>
      </w:r>
      <w:commentRangeStart w:id="190"/>
      <w:r w:rsidR="005B2C76">
        <w:t>Our</w:t>
      </w:r>
      <w:r w:rsidR="008712D7">
        <w:t xml:space="preserve"> framework uses a baror</w:t>
      </w:r>
      <w:r w:rsidR="00AB7658">
        <w:t xml:space="preserve">eflex feedback loop to maintain arterial pressure by modulating </w:t>
      </w:r>
      <w:r w:rsidR="00AB7658" w:rsidRPr="00B95524">
        <w:rPr>
          <w:rFonts w:asciiTheme="majorBidi" w:hAnsiTheme="majorBidi" w:cstheme="majorBidi"/>
        </w:rPr>
        <w:t>heart rate, intracellular Ca</w:t>
      </w:r>
      <w:r w:rsidR="00AB7658" w:rsidRPr="00B95524">
        <w:rPr>
          <w:rFonts w:asciiTheme="majorBidi" w:hAnsiTheme="majorBidi" w:cstheme="majorBidi"/>
          <w:vertAlign w:val="superscript"/>
        </w:rPr>
        <w:t>2+</w:t>
      </w:r>
      <w:r w:rsidR="00AB7658" w:rsidRPr="00B95524">
        <w:rPr>
          <w:rFonts w:asciiTheme="majorBidi" w:hAnsiTheme="majorBidi" w:cstheme="majorBidi"/>
        </w:rPr>
        <w:t xml:space="preserve"> transient, </w:t>
      </w:r>
      <w:r w:rsidR="0033117B">
        <w:rPr>
          <w:rFonts w:asciiTheme="majorBidi" w:hAnsiTheme="majorBidi" w:cstheme="majorBidi"/>
        </w:rPr>
        <w:t>function of both myofilaments</w:t>
      </w:r>
      <w:r w:rsidR="00AB7658" w:rsidRPr="00B95524">
        <w:rPr>
          <w:rFonts w:asciiTheme="majorBidi" w:hAnsiTheme="majorBidi" w:cstheme="majorBidi"/>
        </w:rPr>
        <w:t>, and vascular tone</w:t>
      </w:r>
      <w:r w:rsidR="00AB7658">
        <w:rPr>
          <w:rFonts w:asciiTheme="majorBidi" w:hAnsiTheme="majorBidi" w:cstheme="majorBidi"/>
        </w:rPr>
        <w:t>.</w:t>
      </w:r>
      <w:r w:rsidR="008A1145">
        <w:rPr>
          <w:rFonts w:asciiTheme="majorBidi" w:hAnsiTheme="majorBidi" w:cstheme="majorBidi"/>
        </w:rPr>
        <w:t xml:space="preserve"> </w:t>
      </w:r>
      <w:r>
        <w:t>As shown in the current results</w:t>
      </w:r>
      <w:r w:rsidR="00AA1AD9">
        <w:t xml:space="preserve"> (Figure </w:t>
      </w:r>
      <w:fldSimple w:instr=" seq figure fig7 ">
        <w:r w:rsidR="00A15D39">
          <w:rPr>
            <w:noProof/>
          </w:rPr>
          <w:t>7</w:t>
        </w:r>
      </w:fldSimple>
      <w:r w:rsidR="008F4F7A">
        <w:t>)</w:t>
      </w:r>
      <w:r>
        <w:t xml:space="preserve">, </w:t>
      </w:r>
      <w:r w:rsidR="0097369C">
        <w:t xml:space="preserve">deactivating the baroreflex control when </w:t>
      </w:r>
      <w:r w:rsidR="00497F69">
        <w:t>applying disease-mimicking perturbations</w:t>
      </w:r>
      <w:r w:rsidR="00C40FA7">
        <w:t xml:space="preserve"> </w:t>
      </w:r>
      <w:r w:rsidR="002B7CAD">
        <w:t xml:space="preserve">(e.g. </w:t>
      </w:r>
      <w:r w:rsidR="00C40FA7">
        <w:t xml:space="preserve">aortic stenosis </w:t>
      </w:r>
      <w:r w:rsidR="00674389">
        <w:t>or</w:t>
      </w:r>
      <w:r w:rsidR="00C40FA7">
        <w:t xml:space="preserve"> mitral insufficiency</w:t>
      </w:r>
      <w:r w:rsidR="002B7CAD">
        <w:t>)</w:t>
      </w:r>
      <w:r w:rsidR="00C40FA7">
        <w:t xml:space="preserve"> </w:t>
      </w:r>
      <w:r w:rsidR="006F08AD">
        <w:t>can</w:t>
      </w:r>
      <w:r w:rsidR="00497F69">
        <w:t xml:space="preserve"> </w:t>
      </w:r>
      <w:r w:rsidR="005267B3">
        <w:t xml:space="preserve">change the arterial pressure </w:t>
      </w:r>
      <w:r w:rsidR="00EB6FAE">
        <w:t xml:space="preserve">and </w:t>
      </w:r>
      <w:r w:rsidR="009B0BAB">
        <w:t>LV</w:t>
      </w:r>
      <w:r w:rsidR="00EB6FAE">
        <w:t xml:space="preserve"> hemodynamics. </w:t>
      </w:r>
      <w:r w:rsidR="00874297">
        <w:t>A</w:t>
      </w:r>
      <w:r w:rsidR="005B5C1E">
        <w:t>ltered hemodynamics</w:t>
      </w:r>
      <w:r w:rsidR="0093752B">
        <w:t xml:space="preserve">, on the other hand, </w:t>
      </w:r>
      <w:r w:rsidR="0000472B">
        <w:t xml:space="preserve">varies the LV loading and thus </w:t>
      </w:r>
      <w:r w:rsidR="0097369C">
        <w:t>result</w:t>
      </w:r>
      <w:r w:rsidR="0000472B">
        <w:t>s</w:t>
      </w:r>
      <w:r w:rsidR="0097369C">
        <w:t xml:space="preserve"> in</w:t>
      </w:r>
      <w:r w:rsidR="0063492B">
        <w:t xml:space="preserve">to </w:t>
      </w:r>
      <w:r w:rsidR="005A7064">
        <w:t xml:space="preserve">different outcomes </w:t>
      </w:r>
      <w:r w:rsidR="007441A6">
        <w:t>of</w:t>
      </w:r>
      <w:r w:rsidR="0097369C">
        <w:t xml:space="preserve"> the</w:t>
      </w:r>
      <w:r w:rsidR="005A7064">
        <w:t xml:space="preserve"> growth algorithm</w:t>
      </w:r>
      <w:r w:rsidR="00A96DF4">
        <w:t xml:space="preserve">. </w:t>
      </w:r>
      <w:r w:rsidR="00C501D3">
        <w:t xml:space="preserve">Furthermore, </w:t>
      </w:r>
      <w:r w:rsidR="00724A1E">
        <w:t xml:space="preserve">the absence of </w:t>
      </w:r>
      <w:r w:rsidR="002A37FB">
        <w:t>the</w:t>
      </w:r>
      <w:r w:rsidR="00B2520D">
        <w:t xml:space="preserve"> baroreflex feedback loop </w:t>
      </w:r>
      <w:r w:rsidR="008F6356">
        <w:t xml:space="preserve">prolonged the </w:t>
      </w:r>
      <w:r w:rsidR="00A13208">
        <w:t xml:space="preserve">required simulation time took by the growth module to reach to the steady state. </w:t>
      </w:r>
      <w:r w:rsidR="008C09FA">
        <w:t xml:space="preserve">For instance, </w:t>
      </w:r>
      <w:r w:rsidR="00ED3BC6">
        <w:t>simulating</w:t>
      </w:r>
      <w:r w:rsidR="00EC6F13">
        <w:t xml:space="preserve"> </w:t>
      </w:r>
      <w:r w:rsidR="00496783">
        <w:t xml:space="preserve">aortic stenosis </w:t>
      </w:r>
      <w:r w:rsidR="005A5714">
        <w:t xml:space="preserve">condition </w:t>
      </w:r>
      <w:r w:rsidR="008A4311">
        <w:t>without the baroreflex control</w:t>
      </w:r>
      <w:r w:rsidR="00D87F9F">
        <w:t xml:space="preserve">, </w:t>
      </w:r>
      <w:r w:rsidR="002A37FB">
        <w:t xml:space="preserve">the </w:t>
      </w:r>
      <w:r w:rsidR="008A4311">
        <w:t>growth algorithm did not completely reach to steady sta</w:t>
      </w:r>
      <w:r w:rsidR="00613FC8">
        <w:t>t</w:t>
      </w:r>
      <w:r w:rsidR="008A4311">
        <w:t xml:space="preserve">e </w:t>
      </w:r>
      <w:r w:rsidR="00D87F9F">
        <w:t xml:space="preserve">even </w:t>
      </w:r>
      <w:r w:rsidR="002A37FB">
        <w:t>after</w:t>
      </w:r>
      <w:r w:rsidR="00FB0254">
        <w:t xml:space="preserve"> </w:t>
      </w:r>
      <w:r w:rsidR="00D87F9F">
        <w:t>doubling the amount of simulation time</w:t>
      </w:r>
      <w:r w:rsidR="00FB0254">
        <w:t xml:space="preserve"> (Figure </w:t>
      </w:r>
      <w:r w:rsidR="00B41FD5">
        <w:t>S</w:t>
      </w:r>
      <w:fldSimple w:instr=" seq sfigure figs6 ">
        <w:r w:rsidR="00A15D39">
          <w:rPr>
            <w:noProof/>
          </w:rPr>
          <w:t>6</w:t>
        </w:r>
      </w:fldSimple>
      <w:r w:rsidR="00B41FD5">
        <w:t>).</w:t>
      </w:r>
      <w:commentRangeEnd w:id="190"/>
      <w:r w:rsidR="007561A8">
        <w:rPr>
          <w:rStyle w:val="CommentReference"/>
        </w:rPr>
        <w:commentReference w:id="190"/>
      </w:r>
    </w:p>
    <w:p w14:paraId="40DF0B20" w14:textId="2E1FCF42" w:rsidR="00AB7B3C" w:rsidRDefault="0065481C" w:rsidP="004E7719">
      <w:pPr>
        <w:spacing w:line="240" w:lineRule="auto"/>
        <w:jc w:val="both"/>
      </w:pPr>
      <w:r>
        <w:tab/>
      </w:r>
      <w:r w:rsidR="007F260F">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rsidR="007F260F">
        <w:t xml:space="preserve">for </w:t>
      </w:r>
      <w:r w:rsidR="00A70CE7">
        <w:t>dysfunctional</w:t>
      </w:r>
      <w:r w:rsidR="00082F52">
        <w:t xml:space="preserve"> valves</w:t>
      </w:r>
      <w:r w:rsidR="007F260F">
        <w:t xml:space="preserve">, i.e., </w:t>
      </w:r>
      <w:r w:rsidR="00651028">
        <w:t xml:space="preserve">when </w:t>
      </w:r>
      <w:r w:rsidR="007F260F">
        <w:t>the ventricle returns to a normal size and shape</w:t>
      </w:r>
      <w:r w:rsidR="00082F52">
        <w:t xml:space="preserve">. </w:t>
      </w:r>
      <w:r w:rsidR="007F260F">
        <w:t xml:space="preserve">Although existing computational </w:t>
      </w:r>
      <w:r w:rsidR="004E1229">
        <w:t>models</w:t>
      </w:r>
      <w:r w:rsidR="007F260F">
        <w:t xml:space="preserve"> have shown success in predicting the development of growth</w:t>
      </w:r>
      <w:r w:rsidR="000E3990">
        <w:t xml:space="preserve">, </w:t>
      </w:r>
      <w:r w:rsidR="007F260F">
        <w:t>many of them are</w:t>
      </w:r>
      <w:r w:rsidR="00256B52">
        <w:t xml:space="preserve"> challenged </w:t>
      </w:r>
      <w:r w:rsidR="00A01A2F">
        <w:t xml:space="preserve">when </w:t>
      </w:r>
      <w:r w:rsidR="007F260F">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 </w:instrText>
      </w:r>
      <w:r w:rsidR="00CF3478">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EN.CITE.DATA </w:instrText>
      </w:r>
      <w:r w:rsidR="00CF3478">
        <w:fldChar w:fldCharType="end"/>
      </w:r>
      <w:r w:rsidR="00AD210A">
        <w:fldChar w:fldCharType="separate"/>
      </w:r>
      <w:r w:rsidR="00CF3478">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911E41">
        <w:fldChar w:fldCharType="separate"/>
      </w:r>
      <w:r w:rsidR="00CF3478">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CF3478">
        <w:rPr>
          <w:noProof/>
        </w:rPr>
        <w:t>(Kerckhoffs et al., 2012)</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w:t>
      </w:r>
      <w:r w:rsidR="00E73844">
        <w:lastRenderedPageBreak/>
        <w:t>other growth</w:t>
      </w:r>
      <w:r w:rsidR="00ED0B6B">
        <w:t xml:space="preserve"> laws</w:t>
      </w:r>
      <w:r w:rsidR="00E56E21">
        <w:t xml:space="preserve"> </w:t>
      </w:r>
      <w:r w:rsidR="00C0394F">
        <w:fldChar w:fldCharType="begin"/>
      </w:r>
      <w:r w:rsidR="00CF3478">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F3478">
        <w:rPr>
          <w:noProof/>
        </w:rPr>
        <w:t>(Witzenburg and Holmes, 2017)</w:t>
      </w:r>
      <w:r w:rsidR="00C0394F">
        <w:fldChar w:fldCharType="end"/>
      </w:r>
      <w:r w:rsidR="00ED0B6B">
        <w:t xml:space="preserve">, </w:t>
      </w:r>
      <w:r w:rsidR="00766D5E">
        <w:t>it could not predict the reversal of growth.</w:t>
      </w:r>
      <w:r w:rsidR="00AB7B3C">
        <w:t xml:space="preserve"> Yoshida et al. </w:t>
      </w:r>
      <w:r w:rsidR="0022472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224722">
        <w:fldChar w:fldCharType="separate"/>
      </w:r>
      <w:r w:rsidR="00CF3478">
        <w:rPr>
          <w:noProof/>
        </w:rPr>
        <w:t>(Yoshida et al., 2020a)</w:t>
      </w:r>
      <w:r w:rsidR="00224722">
        <w:fldChar w:fldCharType="end"/>
      </w:r>
      <w:r w:rsidR="005F0124">
        <w:t xml:space="preserve"> </w:t>
      </w:r>
      <w:r w:rsidR="003A6D50">
        <w:t xml:space="preserve">further </w:t>
      </w:r>
      <w:r w:rsidR="005F0124">
        <w:t>suggested</w:t>
      </w:r>
      <w:r w:rsidR="003A6D50">
        <w:t xml:space="preserve"> that</w:t>
      </w:r>
      <w:r w:rsidR="005F0124">
        <w:t xml:space="preserve"> using an evolving setpoint </w:t>
      </w:r>
      <w:r w:rsidR="00791967">
        <w:t xml:space="preserve">could potentially address the inability of </w:t>
      </w:r>
      <w:r w:rsidR="00146E64">
        <w:t xml:space="preserve">existing models </w:t>
      </w:r>
      <w:r w:rsidR="00B32B44">
        <w:t xml:space="preserve">to predict the </w:t>
      </w:r>
      <w:r w:rsidR="003A5914">
        <w:t>reversal of growth.</w:t>
      </w:r>
      <w:r w:rsidR="00791967">
        <w:t xml:space="preserve"> </w:t>
      </w:r>
      <w:r w:rsidR="00703E24">
        <w:t xml:space="preserve">Of the few works that have studied the reversal of growth, Lee et al. </w:t>
      </w:r>
      <w:r w:rsidR="00703E24">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CF3478">
        <w:rPr>
          <w:noProof/>
        </w:rPr>
        <w:t>(Lee et al., 2015a)</w:t>
      </w:r>
      <w:r w:rsidR="00703E24">
        <w:fldChar w:fldCharType="end"/>
      </w:r>
      <w:r w:rsidR="00703E24">
        <w:t xml:space="preserve"> modified a previously developed eccentric growth law </w:t>
      </w:r>
      <w:r w:rsidR="00703E24">
        <w:fldChar w:fldCharType="begin"/>
      </w:r>
      <w:r w:rsidR="00CF3478">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CF3478">
        <w:rPr>
          <w:noProof/>
        </w:rPr>
        <w:t>(Goktepe et al., 2010)</w:t>
      </w:r>
      <w:r w:rsidR="00703E24">
        <w:fldChar w:fldCharType="end"/>
      </w:r>
      <w:r w:rsidR="00703E24">
        <w:t xml:space="preserve"> and were able to capture the reversal of growth for a realistic LV geometry under certain types of loading.  </w:t>
      </w:r>
      <w:r w:rsidR="005B6012" w:rsidRPr="005B6012">
        <w:t>Arumugam</w:t>
      </w:r>
      <w:r w:rsidR="005B6012">
        <w:t xml:space="preserve"> et al. </w:t>
      </w:r>
      <w:r w:rsidR="005B6012">
        <w:fldChar w:fldCharType="begin"/>
      </w:r>
      <w:r w:rsidR="00CF3478">
        <w:instrText xml:space="preserve"> ADDIN EN.CITE &lt;EndNote&gt;&lt;Cite&gt;&lt;Author&gt;Arumugam&lt;/Author&gt;&lt;Year&gt;2019&lt;/Year&gt;&lt;RecNum&gt;93&lt;/RecNum&gt;&lt;DisplayText&gt;(Arumugam et al., 2019)&lt;/DisplayText&gt;&lt;record&gt;&lt;rec-number&gt;93&lt;/rec-number&gt;&lt;foreign-keys&gt;&lt;key app="EN" db-id="xfaazxx2fstraqetp5xxt2ff0zvrrftv0drf" timestamp="1638199010"&gt;93&lt;/key&gt;&lt;/foreign-keys&gt;&lt;ref-type name="Journal Article"&gt;17&lt;/ref-type&gt;&lt;contributors&gt;&lt;authors&gt;&lt;author&gt;Arumugam, J.&lt;/author&gt;&lt;author&gt;Mojumder, J.&lt;/author&gt;&lt;author&gt;Kassab, G.&lt;/author&gt;&lt;author&gt;Lee, L. C.&lt;/author&gt;&lt;/authors&gt;&lt;/contributors&gt;&lt;auth-address&gt;Department of Mechanical Engineering, Michigan State University, East Lansing, USA. ajyavel@gmail.com.&amp;#xD;Department of Mechanical Engineering, Michigan State University, East Lansing, USA.&amp;#xD;California Medical Innovations Institute, San Diego, CA, USA.&lt;/auth-address&gt;&lt;titles&gt;&lt;title&gt;Model of Anisotropic Reverse Cardiac Growth in Mechanical Dyssynchrony&lt;/title&gt;&lt;secondary-title&gt;Sci Rep&lt;/secondary-title&gt;&lt;/titles&gt;&lt;periodical&gt;&lt;full-title&gt;Sci Rep&lt;/full-title&gt;&lt;/periodical&gt;&lt;pages&gt;12670&lt;/pages&gt;&lt;volume&gt;9&lt;/volume&gt;&lt;number&gt;1&lt;/number&gt;&lt;edition&gt;2019/09/05&lt;/edition&gt;&lt;keywords&gt;&lt;keyword&gt;Animals&lt;/keyword&gt;&lt;keyword&gt;Cardiac Pacing, Artificial&lt;/keyword&gt;&lt;keyword&gt;Heart/*physiology&lt;/keyword&gt;&lt;keyword&gt;Heart Ventricles/physiopathology&lt;/keyword&gt;&lt;keyword&gt;*Models, Biological&lt;/keyword&gt;&lt;keyword&gt;Ventricular Function, Left&lt;/keyword&gt;&lt;/keywords&gt;&lt;dates&gt;&lt;year&gt;2019&lt;/year&gt;&lt;pub-dates&gt;&lt;date&gt;Sep 3&lt;/date&gt;&lt;/pub-dates&gt;&lt;/dates&gt;&lt;isbn&gt;2045-2322 (Electronic)&amp;#xD;2045-2322 (Linking)&lt;/isbn&gt;&lt;accession-num&gt;31481725&lt;/accession-num&gt;&lt;urls&gt;&lt;related-urls&gt;&lt;url&gt;https://www.ncbi.nlm.nih.gov/pubmed/31481725&lt;/url&gt;&lt;/related-urls&gt;&lt;/urls&gt;&lt;custom2&gt;PMC6722088&lt;/custom2&gt;&lt;electronic-resource-num&gt;10.1038/s41598-019-48670-8&lt;/electronic-resource-num&gt;&lt;/record&gt;&lt;/Cite&gt;&lt;/EndNote&gt;</w:instrText>
      </w:r>
      <w:r w:rsidR="005B6012">
        <w:fldChar w:fldCharType="separate"/>
      </w:r>
      <w:r w:rsidR="00CF3478">
        <w:rPr>
          <w:noProof/>
        </w:rPr>
        <w:t>(Arumugam et al., 2019)</w:t>
      </w:r>
      <w:r w:rsidR="005B6012">
        <w:fldChar w:fldCharType="end"/>
      </w:r>
      <w:r w:rsidR="003451A8">
        <w:t xml:space="preserve"> extended their pre</w:t>
      </w:r>
      <w:r w:rsidR="004208C6">
        <w:t xml:space="preserve">vious work </w:t>
      </w:r>
      <w:r w:rsidR="004208C6">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4208C6">
        <w:fldChar w:fldCharType="separate"/>
      </w:r>
      <w:r w:rsidR="00CF3478">
        <w:rPr>
          <w:noProof/>
        </w:rPr>
        <w:t>(Lee et al., 2015a)</w:t>
      </w:r>
      <w:r w:rsidR="004208C6">
        <w:fldChar w:fldCharType="end"/>
      </w:r>
      <w:r w:rsidR="004208C6">
        <w:t xml:space="preserve"> and </w:t>
      </w:r>
      <w:r w:rsidR="00961965">
        <w:t xml:space="preserve">investigated </w:t>
      </w:r>
      <w:r w:rsidR="00980BB1">
        <w:t xml:space="preserve">the development of </w:t>
      </w:r>
      <w:r w:rsidR="00961965">
        <w:t>a</w:t>
      </w:r>
      <w:r w:rsidR="00DB78AF">
        <w:t>n</w:t>
      </w:r>
      <w:r w:rsidR="00BC466F">
        <w:t xml:space="preserve">isotropic </w:t>
      </w:r>
      <w:r w:rsidR="00A924BD">
        <w:t xml:space="preserve">growth in a biventricular model of the heart in </w:t>
      </w:r>
      <w:r w:rsidR="00DB78AF">
        <w:t xml:space="preserve">response to mechanical </w:t>
      </w:r>
      <w:proofErr w:type="spellStart"/>
      <w:r w:rsidR="009B796A">
        <w:t>dyssynchrony</w:t>
      </w:r>
      <w:proofErr w:type="spellEnd"/>
      <w:r w:rsidR="009B796A">
        <w:t xml:space="preserve">. </w:t>
      </w:r>
      <w:r w:rsidR="00F2452E">
        <w:t xml:space="preserve">Using </w:t>
      </w:r>
      <w:r w:rsidR="005D5E67">
        <w:t xml:space="preserve">maximum </w:t>
      </w:r>
      <w:r w:rsidR="00110396">
        <w:t>e</w:t>
      </w:r>
      <w:r w:rsidR="00110396" w:rsidRPr="00110396">
        <w:t xml:space="preserve">lastic myofiber stretch over a cardiac cycle as the sole </w:t>
      </w:r>
      <w:r w:rsidR="00EE1AEA">
        <w:t>stimulus</w:t>
      </w:r>
      <w:r w:rsidR="00110396" w:rsidRPr="00110396">
        <w:t xml:space="preserve"> signal of their growth law</w:t>
      </w:r>
      <w:r w:rsidR="000D38FB">
        <w:t>, the</w:t>
      </w:r>
      <w:r w:rsidR="00F95529">
        <w:t xml:space="preserve">ir model demonstrated </w:t>
      </w:r>
      <w:r w:rsidR="00F95529" w:rsidRPr="00F95529">
        <w:t xml:space="preserve">growth in </w:t>
      </w:r>
      <w:r w:rsidR="002E183B">
        <w:t>the left ventricular</w:t>
      </w:r>
      <w:r w:rsidR="00F95529" w:rsidRPr="00F95529">
        <w:t xml:space="preserve"> chamber size and septal wall, but reversal of growth for </w:t>
      </w:r>
      <w:r w:rsidR="002E183B">
        <w:t>the right ventricular</w:t>
      </w:r>
      <w:r w:rsidR="00F95529" w:rsidRPr="00F95529">
        <w:t xml:space="preserve"> chamber size and LV free wall</w:t>
      </w:r>
      <w:r w:rsidR="002E183B">
        <w:t>.</w:t>
      </w:r>
    </w:p>
    <w:p w14:paraId="52957BAD" w14:textId="3ECE1A29" w:rsidR="00337C84" w:rsidRDefault="007D791D" w:rsidP="009F35FA">
      <w:pPr>
        <w:spacing w:line="240" w:lineRule="auto"/>
        <w:ind w:firstLine="720"/>
        <w:jc w:val="both"/>
      </w:pPr>
      <w:commentRangeStart w:id="191"/>
      <w:r>
        <w:t>Our mode</w:t>
      </w:r>
      <w:r w:rsidR="00F230F1">
        <w:t>l</w:t>
      </w:r>
      <w:r w:rsidR="00FD4D11">
        <w:t xml:space="preserve">, however, completely </w:t>
      </w:r>
      <w:r w:rsidR="00ED4E96">
        <w:t xml:space="preserve">regained the LV size and function once the </w:t>
      </w:r>
      <w:r w:rsidR="000D511E">
        <w:t xml:space="preserve">underlying perturbation </w:t>
      </w:r>
      <w:r w:rsidR="00DA7843">
        <w:t>for</w:t>
      </w:r>
      <w:r w:rsidR="000D511E">
        <w:t xml:space="preserve"> </w:t>
      </w:r>
      <w:r w:rsidR="00DA7843">
        <w:t>each</w:t>
      </w:r>
      <w:r w:rsidR="000D511E">
        <w:t xml:space="preserve"> valvular disorder </w:t>
      </w:r>
      <w:r w:rsidR="00DA7843">
        <w:t>was</w:t>
      </w:r>
      <w:r w:rsidR="000D511E">
        <w:t xml:space="preserve"> lifted. </w:t>
      </w:r>
      <w:r w:rsidR="00DA7843">
        <w:t>There are two potential explanations for this result</w:t>
      </w:r>
      <w:r w:rsidR="00C4023A">
        <w:t>. First</w:t>
      </w:r>
      <w:r w:rsidR="001A4ACD">
        <w:t>ly</w:t>
      </w:r>
      <w:r w:rsidR="00C4023A">
        <w:t xml:space="preserve">, </w:t>
      </w:r>
      <w:r w:rsidR="00DA7843">
        <w:t xml:space="preserve">the </w:t>
      </w:r>
      <w:proofErr w:type="spellStart"/>
      <w:r w:rsidR="002E17FF">
        <w:t>PyMyoVent</w:t>
      </w:r>
      <w:proofErr w:type="spellEnd"/>
      <w:r w:rsidR="002E17FF">
        <w:t xml:space="preserve"> framework uses a mechanistic model of </w:t>
      </w:r>
      <w:r w:rsidR="00DA7843">
        <w:t xml:space="preserve">a </w:t>
      </w:r>
      <w:r w:rsidR="002E17FF">
        <w:t xml:space="preserve">half-sarcomere </w:t>
      </w:r>
      <w:r w:rsidR="0063386A">
        <w:t xml:space="preserve">to simulate the contractile behavior of </w:t>
      </w:r>
      <w:r w:rsidR="00A21F3B">
        <w:t>myocardium</w:t>
      </w:r>
      <w:r w:rsidR="00DA7843">
        <w:t>,</w:t>
      </w:r>
      <w:r w:rsidR="00A21F3B">
        <w:t xml:space="preserve"> </w:t>
      </w:r>
      <w:r w:rsidR="00DA7843">
        <w:t>which</w:t>
      </w:r>
      <w:r w:rsidR="00897F8F">
        <w:t xml:space="preserve"> </w:t>
      </w:r>
      <w:r w:rsidR="004C2416" w:rsidRPr="004C2416">
        <w:t>captures length-dependent activation, cooperativity between thick and thin filaments, and the strain-dependent behavior of cross-bridges</w:t>
      </w:r>
      <w:r w:rsidR="004C2416">
        <w:t xml:space="preserve"> </w:t>
      </w:r>
      <w:r w:rsidR="00140CE6">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 </w:instrText>
      </w:r>
      <w:r w:rsidR="00CF3478">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EN.CITE.DATA </w:instrText>
      </w:r>
      <w:r w:rsidR="00CF3478">
        <w:fldChar w:fldCharType="end"/>
      </w:r>
      <w:r w:rsidR="00140CE6">
        <w:fldChar w:fldCharType="separate"/>
      </w:r>
      <w:r w:rsidR="00CF3478">
        <w:rPr>
          <w:noProof/>
        </w:rPr>
        <w:t>(Campbell, 2014; Campbell et al., 2018)</w:t>
      </w:r>
      <w:r w:rsidR="00140CE6">
        <w:fldChar w:fldCharType="end"/>
      </w:r>
      <w:r w:rsidR="00855E3F">
        <w:t>.</w:t>
      </w:r>
      <w:r w:rsidR="004C2416">
        <w:t xml:space="preserve"> Such a</w:t>
      </w:r>
      <w:r w:rsidR="00855E3F">
        <w:t xml:space="preserve"> model </w:t>
      </w:r>
      <w:r w:rsidR="00384496">
        <w:t>can</w:t>
      </w:r>
      <w:r w:rsidR="00897F8F">
        <w:t xml:space="preserve"> </w:t>
      </w:r>
      <w:r w:rsidR="000E1A4A">
        <w:t>account</w:t>
      </w:r>
      <w:r w:rsidR="00B02AA9">
        <w:t xml:space="preserve"> for</w:t>
      </w:r>
      <w:r w:rsidR="00863ECC">
        <w:t xml:space="preserve"> </w:t>
      </w:r>
      <w:r w:rsidR="00384496">
        <w:t xml:space="preserve">the </w:t>
      </w:r>
      <w:r w:rsidR="00863ECC">
        <w:t>effects of</w:t>
      </w:r>
      <w:r w:rsidR="00B02AA9">
        <w:t xml:space="preserve"> </w:t>
      </w:r>
      <w:r w:rsidR="00DA7843">
        <w:t>altered</w:t>
      </w:r>
      <w:r w:rsidR="006372DA">
        <w:t xml:space="preserve"> ventricular loading</w:t>
      </w:r>
      <w:r w:rsidR="00863ECC">
        <w:t xml:space="preserve"> on the force generation of half-sarcomere</w:t>
      </w:r>
      <w:r w:rsidR="004F6F9E">
        <w:t xml:space="preserve"> </w:t>
      </w:r>
      <w:r w:rsidR="003D433D">
        <w:t>that</w:t>
      </w:r>
      <w:r w:rsidR="004F6F9E">
        <w:t xml:space="preserve"> other models </w:t>
      </w:r>
      <w:r w:rsidR="00DA7843">
        <w:t>may be</w:t>
      </w:r>
      <w:r w:rsidR="003D433D">
        <w:t xml:space="preserve"> </w:t>
      </w:r>
      <w:r w:rsidR="00AF1F04">
        <w:t xml:space="preserve">unable to </w:t>
      </w:r>
      <w:r w:rsidR="00DA7843">
        <w:t>capture</w:t>
      </w:r>
      <w:r w:rsidR="006372DA">
        <w:t xml:space="preserve">. </w:t>
      </w:r>
      <w:r w:rsidR="00863ECC">
        <w:t xml:space="preserve">For instance, </w:t>
      </w:r>
      <w:r w:rsidR="004F41DF">
        <w:t>Yoshida et al</w:t>
      </w:r>
      <w:r w:rsidR="00621D49">
        <w:t>.</w:t>
      </w:r>
      <w:r w:rsidR="004F2E43">
        <w:t xml:space="preserve"> </w:t>
      </w:r>
      <w:r w:rsidR="00F008D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F008D2">
        <w:fldChar w:fldCharType="separate"/>
      </w:r>
      <w:r w:rsidR="00CF3478">
        <w:rPr>
          <w:noProof/>
        </w:rPr>
        <w:t>(Yoshida et al., 2020a)</w:t>
      </w:r>
      <w:r w:rsidR="00F008D2">
        <w:fldChar w:fldCharType="end"/>
      </w:r>
      <w:r w:rsidR="004F41DF">
        <w:t xml:space="preserve"> </w:t>
      </w:r>
      <w:r w:rsidR="00E87E5D">
        <w:t xml:space="preserve">had to </w:t>
      </w:r>
      <w:r w:rsidR="006661F3">
        <w:t xml:space="preserve">manually </w:t>
      </w:r>
      <w:r w:rsidR="004F2E43">
        <w:t>adjust</w:t>
      </w:r>
      <w:r w:rsidR="006661F3">
        <w:t xml:space="preserve"> the </w:t>
      </w:r>
      <w:r w:rsidR="0088121D">
        <w:t xml:space="preserve">muscle </w:t>
      </w:r>
      <w:r w:rsidR="006661F3">
        <w:t xml:space="preserve">contractility </w:t>
      </w:r>
      <w:r w:rsidR="009F6C48">
        <w:t>in</w:t>
      </w:r>
      <w:r w:rsidR="00C07C0F">
        <w:t xml:space="preserve"> their model</w:t>
      </w:r>
      <w:r w:rsidR="002D3315">
        <w:t xml:space="preserve"> </w:t>
      </w:r>
      <w:r w:rsidR="00C07C0F">
        <w:t xml:space="preserve">to mimic the </w:t>
      </w:r>
      <w:r w:rsidR="00B664CE">
        <w:t>lower</w:t>
      </w:r>
      <w:r w:rsidR="00C07C0F">
        <w:t xml:space="preserve"> force </w:t>
      </w:r>
      <w:r w:rsidR="003268E8">
        <w:t>production</w:t>
      </w:r>
      <w:r w:rsidR="00C07C0F">
        <w:t xml:space="preserve"> of </w:t>
      </w:r>
      <w:r w:rsidR="00980521">
        <w:t>myocardium due to</w:t>
      </w:r>
      <w:r w:rsidR="00DA7843">
        <w:t xml:space="preserve"> the</w:t>
      </w:r>
      <w:r w:rsidR="00980521">
        <w:t xml:space="preserve"> removal of pressure overloading. In contrast, </w:t>
      </w:r>
      <w:r w:rsidR="00F314C6">
        <w:t>removal of</w:t>
      </w:r>
      <w:r w:rsidR="00D40DEA">
        <w:t xml:space="preserve"> the aortic stenosis condition</w:t>
      </w:r>
      <w:r w:rsidR="00B60586">
        <w:t xml:space="preserve"> in our model</w:t>
      </w:r>
      <w:r w:rsidR="00D40DEA">
        <w:t xml:space="preserve"> </w:t>
      </w:r>
      <w:r w:rsidR="00B60586">
        <w:t>led to</w:t>
      </w:r>
      <w:r w:rsidR="00D40DEA">
        <w:t xml:space="preserve"> lower hemodynamic </w:t>
      </w:r>
      <w:r w:rsidR="00873DC2">
        <w:t>resistance</w:t>
      </w:r>
      <w:r w:rsidR="00D40DEA">
        <w:t xml:space="preserve"> during LV systole</w:t>
      </w:r>
      <w:r w:rsidR="00302B82">
        <w:t>, which in turn increase</w:t>
      </w:r>
      <w:r w:rsidR="00B60586">
        <w:t>d</w:t>
      </w:r>
      <w:r w:rsidR="00302B82">
        <w:t xml:space="preserve"> the shortening velocity of half-sarcomere</w:t>
      </w:r>
      <w:r w:rsidR="00B60586">
        <w:t>s</w:t>
      </w:r>
      <w:r w:rsidR="00797152">
        <w:t xml:space="preserve"> due to </w:t>
      </w:r>
      <w:r w:rsidR="00445874">
        <w:t xml:space="preserve">higher strain in </w:t>
      </w:r>
      <w:r w:rsidR="00B60586">
        <w:t xml:space="preserve">the </w:t>
      </w:r>
      <w:r w:rsidR="00445874">
        <w:t>myosin heads</w:t>
      </w:r>
      <w:r w:rsidR="00544E1E">
        <w:t xml:space="preserve">. </w:t>
      </w:r>
      <w:r w:rsidR="00445874">
        <w:t>This event reduce</w:t>
      </w:r>
      <w:r w:rsidR="00055040">
        <w:t>s</w:t>
      </w:r>
      <w:r w:rsidR="00445874">
        <w:t xml:space="preserve"> the </w:t>
      </w:r>
      <w:r w:rsidR="00C34ACB">
        <w:t xml:space="preserve">number of </w:t>
      </w:r>
      <w:r w:rsidR="0010341D">
        <w:t xml:space="preserve">bound myosin heads in </w:t>
      </w:r>
      <w:r w:rsidR="00B60586">
        <w:t xml:space="preserve">the </w:t>
      </w:r>
      <w:r w:rsidR="0010341D">
        <w:t>force-generating s</w:t>
      </w:r>
      <w:r w:rsidR="00B60586">
        <w:t>t</w:t>
      </w:r>
      <w:r w:rsidR="0010341D">
        <w:t>ate (M</w:t>
      </w:r>
      <w:r w:rsidR="0010341D">
        <w:rPr>
          <w:vertAlign w:val="subscript"/>
        </w:rPr>
        <w:t>FG</w:t>
      </w:r>
      <w:r w:rsidR="0010341D">
        <w:t xml:space="preserve">) and </w:t>
      </w:r>
      <w:r w:rsidR="00DA0625">
        <w:t>thus lowers the</w:t>
      </w:r>
      <w:r w:rsidR="0010341D">
        <w:t xml:space="preserve"> </w:t>
      </w:r>
      <w:r w:rsidR="00BF3712">
        <w:t xml:space="preserve">associated </w:t>
      </w:r>
      <w:r w:rsidR="00483553">
        <w:t xml:space="preserve">force </w:t>
      </w:r>
      <w:r w:rsidR="00B60586">
        <w:t xml:space="preserve">that is generated </w:t>
      </w:r>
      <w:r w:rsidR="00483553">
        <w:t xml:space="preserve">in </w:t>
      </w:r>
      <w:r w:rsidR="00B60586">
        <w:t xml:space="preserve">the </w:t>
      </w:r>
      <w:r w:rsidR="00483553">
        <w:t>half-sarcomere</w:t>
      </w:r>
      <w:r w:rsidR="00B60586">
        <w:t>, such</w:t>
      </w:r>
      <w:r w:rsidR="00483553">
        <w:t xml:space="preserve"> that</w:t>
      </w:r>
      <w:r w:rsidR="00B60586">
        <w:t xml:space="preserve"> it</w:t>
      </w:r>
      <w:r w:rsidR="00483553">
        <w:t xml:space="preserve"> match</w:t>
      </w:r>
      <w:r w:rsidR="001A4ACD">
        <w:t>e</w:t>
      </w:r>
      <w:r w:rsidR="00D15A35">
        <w:t>s</w:t>
      </w:r>
      <w:r w:rsidR="00483553">
        <w:t xml:space="preserve"> with</w:t>
      </w:r>
      <w:r w:rsidR="001A4ACD">
        <w:t xml:space="preserve"> the altered hemodynamic loading. Second</w:t>
      </w:r>
      <w:r w:rsidR="003177A1">
        <w:t>ly</w:t>
      </w:r>
      <w:r w:rsidR="001A4ACD">
        <w:t>,</w:t>
      </w:r>
      <w:r w:rsidR="00E40329">
        <w:t xml:space="preserve"> </w:t>
      </w:r>
      <w:r w:rsidR="00B60586">
        <w:t xml:space="preserve">the </w:t>
      </w:r>
      <w:r w:rsidR="00E40329">
        <w:t xml:space="preserve">current framework </w:t>
      </w:r>
      <w:r w:rsidR="00B60586">
        <w:t>shows additional benefits</w:t>
      </w:r>
      <w:r w:rsidR="00E40329">
        <w:t xml:space="preserve"> </w:t>
      </w:r>
      <w:r w:rsidR="00C240B2">
        <w:t xml:space="preserve">from </w:t>
      </w:r>
      <w:r w:rsidR="00301967">
        <w:t>being coupled with the baroreflex feedback loop</w:t>
      </w:r>
      <w:r w:rsidR="00250311">
        <w:t xml:space="preserve">. </w:t>
      </w:r>
      <w:r w:rsidR="00873DC2">
        <w:rPr>
          <w:rFonts w:asciiTheme="majorBidi" w:hAnsiTheme="majorBidi" w:cstheme="majorBidi"/>
        </w:rPr>
        <w:t>Specifically</w:t>
      </w:r>
      <w:r w:rsidR="004F20F5">
        <w:rPr>
          <w:rFonts w:asciiTheme="majorBidi" w:hAnsiTheme="majorBidi" w:cstheme="majorBidi"/>
        </w:rPr>
        <w:t xml:space="preserve">, </w:t>
      </w:r>
      <w:r w:rsidR="0079323C">
        <w:rPr>
          <w:rFonts w:asciiTheme="majorBidi" w:hAnsiTheme="majorBidi" w:cstheme="majorBidi"/>
        </w:rPr>
        <w:t xml:space="preserve">there is no need to manually adjust the </w:t>
      </w:r>
      <w:r w:rsidR="00304E15">
        <w:rPr>
          <w:rFonts w:asciiTheme="majorBidi" w:hAnsiTheme="majorBidi" w:cstheme="majorBidi"/>
        </w:rPr>
        <w:t xml:space="preserve">circulatory parameters </w:t>
      </w:r>
      <w:r w:rsidR="0066674B">
        <w:rPr>
          <w:rFonts w:asciiTheme="majorBidi" w:hAnsiTheme="majorBidi" w:cstheme="majorBidi"/>
        </w:rPr>
        <w:t xml:space="preserve">when the </w:t>
      </w:r>
      <w:r w:rsidR="00A64B67">
        <w:rPr>
          <w:rFonts w:asciiTheme="majorBidi" w:hAnsiTheme="majorBidi" w:cstheme="majorBidi"/>
        </w:rPr>
        <w:t>overloading is removed to match w</w:t>
      </w:r>
      <w:r w:rsidR="000C5C68">
        <w:rPr>
          <w:rFonts w:asciiTheme="majorBidi" w:hAnsiTheme="majorBidi" w:cstheme="majorBidi"/>
        </w:rPr>
        <w:t xml:space="preserve">ith realistic hemodynamics as Yoshida et al. </w:t>
      </w:r>
      <w:r w:rsidR="007C31DF">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7C31DF">
        <w:rPr>
          <w:rFonts w:asciiTheme="majorBidi" w:hAnsiTheme="majorBidi" w:cstheme="majorBidi"/>
        </w:rPr>
      </w:r>
      <w:r w:rsidR="007C31DF">
        <w:rPr>
          <w:rFonts w:asciiTheme="majorBidi" w:hAnsiTheme="majorBidi" w:cstheme="majorBidi"/>
        </w:rPr>
        <w:fldChar w:fldCharType="separate"/>
      </w:r>
      <w:r w:rsidR="00CF3478">
        <w:rPr>
          <w:rFonts w:asciiTheme="majorBidi" w:hAnsiTheme="majorBidi" w:cstheme="majorBidi"/>
          <w:noProof/>
        </w:rPr>
        <w:t>(Yoshida et al., 2020a)</w:t>
      </w:r>
      <w:r w:rsidR="007C31DF">
        <w:rPr>
          <w:rFonts w:asciiTheme="majorBidi" w:hAnsiTheme="majorBidi" w:cstheme="majorBidi"/>
        </w:rPr>
        <w:fldChar w:fldCharType="end"/>
      </w:r>
      <w:r w:rsidR="007C31DF">
        <w:rPr>
          <w:rFonts w:asciiTheme="majorBidi" w:hAnsiTheme="majorBidi" w:cstheme="majorBidi"/>
        </w:rPr>
        <w:t xml:space="preserve"> </w:t>
      </w:r>
      <w:r w:rsidR="000C5C68">
        <w:rPr>
          <w:rFonts w:asciiTheme="majorBidi" w:hAnsiTheme="majorBidi" w:cstheme="majorBidi"/>
        </w:rPr>
        <w:t>did in their work</w:t>
      </w:r>
      <w:r w:rsidR="00310C0F">
        <w:rPr>
          <w:rFonts w:asciiTheme="majorBidi" w:hAnsiTheme="majorBidi" w:cstheme="majorBidi"/>
        </w:rPr>
        <w:t xml:space="preserve">. Instead, </w:t>
      </w:r>
      <w:r w:rsidR="00310C0F">
        <w:t xml:space="preserve">such a feedback loop controls the arterial pressure by modulating heart rate, </w:t>
      </w:r>
      <w:r w:rsidR="00310C0F" w:rsidRPr="00B95524">
        <w:rPr>
          <w:rFonts w:asciiTheme="majorBidi" w:hAnsiTheme="majorBidi" w:cstheme="majorBidi"/>
        </w:rPr>
        <w:t>intracellular Ca</w:t>
      </w:r>
      <w:r w:rsidR="00310C0F" w:rsidRPr="00B95524">
        <w:rPr>
          <w:rFonts w:asciiTheme="majorBidi" w:hAnsiTheme="majorBidi" w:cstheme="majorBidi"/>
          <w:vertAlign w:val="superscript"/>
        </w:rPr>
        <w:t>2+</w:t>
      </w:r>
      <w:r w:rsidR="00310C0F" w:rsidRPr="00B95524">
        <w:rPr>
          <w:rFonts w:asciiTheme="majorBidi" w:hAnsiTheme="majorBidi" w:cstheme="majorBidi"/>
        </w:rPr>
        <w:t xml:space="preserve"> transient, </w:t>
      </w:r>
      <w:r w:rsidR="00310C0F">
        <w:rPr>
          <w:rFonts w:asciiTheme="majorBidi" w:hAnsiTheme="majorBidi" w:cstheme="majorBidi"/>
        </w:rPr>
        <w:t>function of both myofilaments</w:t>
      </w:r>
      <w:r w:rsidR="00310C0F" w:rsidRPr="00B95524">
        <w:rPr>
          <w:rFonts w:asciiTheme="majorBidi" w:hAnsiTheme="majorBidi" w:cstheme="majorBidi"/>
        </w:rPr>
        <w:t>, and vascular tone</w:t>
      </w:r>
      <w:r w:rsidR="00310C0F">
        <w:rPr>
          <w:rFonts w:asciiTheme="majorBidi" w:hAnsiTheme="majorBidi" w:cstheme="majorBidi"/>
        </w:rPr>
        <w:t>.</w:t>
      </w:r>
      <w:r w:rsidR="007C31DF">
        <w:rPr>
          <w:rFonts w:asciiTheme="majorBidi" w:hAnsiTheme="majorBidi" w:cstheme="majorBidi"/>
        </w:rPr>
        <w:t xml:space="preserve"> </w:t>
      </w:r>
      <w:r w:rsidR="00873DC2">
        <w:t xml:space="preserve">To the best of the authors’ knowledge, </w:t>
      </w:r>
      <w:r w:rsidR="00A85491">
        <w:t>the current study</w:t>
      </w:r>
      <w:r w:rsidR="007C31DF">
        <w:t xml:space="preserve"> is the first time that LV growth </w:t>
      </w:r>
      <w:r w:rsidR="00A85491">
        <w:t>has been</w:t>
      </w:r>
      <w:r w:rsidR="007C31DF">
        <w:t xml:space="preserve"> simulated with </w:t>
      </w:r>
      <w:r w:rsidR="00A85491">
        <w:t>molecular-</w:t>
      </w:r>
      <w:r w:rsidR="007C31DF">
        <w:t xml:space="preserve">level sarcomere mechanics </w:t>
      </w:r>
      <w:r w:rsidR="001B6175">
        <w:t>while the arterial pressure is being controlled by a baroreflex feedback loop</w:t>
      </w:r>
      <w:r w:rsidR="007C31DF">
        <w:t>.</w:t>
      </w:r>
      <w:commentRangeEnd w:id="191"/>
      <w:r w:rsidR="007561A8">
        <w:rPr>
          <w:rStyle w:val="CommentReference"/>
        </w:rPr>
        <w:commentReference w:id="191"/>
      </w:r>
    </w:p>
    <w:p w14:paraId="3D77A4D6" w14:textId="46243521" w:rsidR="00B543A9" w:rsidRDefault="00B543A9" w:rsidP="00F34279">
      <w:pPr>
        <w:pStyle w:val="Heading2"/>
        <w:spacing w:line="240" w:lineRule="auto"/>
      </w:pPr>
      <w:r>
        <w:t>Limitations</w:t>
      </w:r>
      <w:r w:rsidR="00C34E63">
        <w:t xml:space="preserve"> </w:t>
      </w:r>
    </w:p>
    <w:p w14:paraId="4365119E" w14:textId="460E0DA7"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 xml:space="preserve">previous works with </w:t>
      </w:r>
      <w:proofErr w:type="spellStart"/>
      <w:r w:rsidR="005E0AEF">
        <w:t>PyMyoVent</w:t>
      </w:r>
      <w:proofErr w:type="spellEnd"/>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 </w:instrText>
      </w:r>
      <w:r w:rsidR="00CF3478">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EN.CITE.DATA </w:instrText>
      </w:r>
      <w:r w:rsidR="00CF3478">
        <w:fldChar w:fldCharType="end"/>
      </w:r>
      <w:r w:rsidR="00C26191">
        <w:fldChar w:fldCharType="separate"/>
      </w:r>
      <w:r w:rsidR="00CF3478">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w:t>
      </w:r>
      <w:r w:rsidR="000974F6">
        <w:t xml:space="preserve">specifically </w:t>
      </w:r>
      <w:r w:rsidR="00EB286B">
        <w:t xml:space="preserve">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w:t>
      </w:r>
      <w:commentRangeStart w:id="192"/>
      <w:commentRangeStart w:id="193"/>
      <w:r w:rsidR="004D3ED4">
        <w:t>is</w:t>
      </w:r>
      <w:commentRangeEnd w:id="192"/>
      <w:r w:rsidR="00AB2CB3">
        <w:rPr>
          <w:rStyle w:val="CommentReference"/>
        </w:rPr>
        <w:commentReference w:id="192"/>
      </w:r>
      <w:commentRangeEnd w:id="193"/>
      <w:r w:rsidR="004D3ED4">
        <w:rPr>
          <w:rStyle w:val="CommentReference"/>
        </w:rPr>
        <w:commentReference w:id="193"/>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CF3478">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CF3478">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 </w:instrText>
      </w:r>
      <w:r w:rsidR="00CF3478">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EN.CITE.DATA </w:instrText>
      </w:r>
      <w:r w:rsidR="00CF3478">
        <w:fldChar w:fldCharType="end"/>
      </w:r>
      <w:r w:rsidR="00AC2C50">
        <w:fldChar w:fldCharType="separate"/>
      </w:r>
      <w:r w:rsidR="00CF3478">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 </w:instrText>
      </w:r>
      <w:r w:rsidR="00CF3478">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EN.CITE.DATA </w:instrText>
      </w:r>
      <w:r w:rsidR="00CF3478">
        <w:fldChar w:fldCharType="end"/>
      </w:r>
      <w:r w:rsidR="00836020">
        <w:fldChar w:fldCharType="separate"/>
      </w:r>
      <w:r w:rsidR="00CF3478">
        <w:rPr>
          <w:noProof/>
        </w:rPr>
        <w:t>(Rodriguez-Cantano et al., 2019)</w:t>
      </w:r>
      <w:r w:rsidR="00836020">
        <w:fldChar w:fldCharType="end"/>
      </w:r>
      <w:r w:rsidR="00EB286B">
        <w:t xml:space="preserve">. </w:t>
      </w:r>
    </w:p>
    <w:p w14:paraId="5C76EF05" w14:textId="28B7BC45" w:rsidR="000F5424" w:rsidRDefault="00EB286B" w:rsidP="007760CB">
      <w:pPr>
        <w:spacing w:line="240" w:lineRule="auto"/>
        <w:jc w:val="both"/>
        <w:rPr>
          <w:rFonts w:asciiTheme="majorBidi" w:hAnsiTheme="majorBidi" w:cstheme="majorBidi"/>
        </w:rPr>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 </w:instrText>
      </w:r>
      <w:r w:rsidR="00CF3478">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EN.CITE.DATA </w:instrText>
      </w:r>
      <w:r w:rsidR="00CF3478">
        <w:fldChar w:fldCharType="end"/>
      </w:r>
      <w:r w:rsidR="008F4367">
        <w:fldChar w:fldCharType="separate"/>
      </w:r>
      <w:r w:rsidR="00CF3478">
        <w:rPr>
          <w:noProof/>
        </w:rPr>
        <w:t>(Pitoulis and Terracciano, 2020; Washio et al., 2020)</w:t>
      </w:r>
      <w:r w:rsidR="008F4367">
        <w:fldChar w:fldCharType="end"/>
      </w:r>
      <w:r w:rsidR="00E47ED9">
        <w:t xml:space="preserve"> </w:t>
      </w:r>
      <w:r w:rsidR="00891F09">
        <w:t xml:space="preserve">can be </w:t>
      </w:r>
      <w:r w:rsidR="00AF5943">
        <w:t>ac</w:t>
      </w:r>
      <w:r w:rsidR="00891F09">
        <w:t xml:space="preserve">companied by myofiber disarray and remodeling. </w:t>
      </w:r>
      <w:r>
        <w:t xml:space="preserve">However, </w:t>
      </w:r>
      <w:r w:rsidR="00C54358">
        <w:t xml:space="preserve">the </w:t>
      </w:r>
      <w:proofErr w:type="spellStart"/>
      <w:r w:rsidR="00471F65">
        <w:t>PyMyoVent</w:t>
      </w:r>
      <w:proofErr w:type="spellEnd"/>
      <w:r w:rsidR="00471F65">
        <w:t xml:space="preserve">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w:t>
      </w:r>
      <w:r w:rsidR="00B8019D">
        <w:lastRenderedPageBreak/>
        <w:t>during LV growth.</w:t>
      </w:r>
      <w:r w:rsidR="00766DD0">
        <w:t xml:space="preserve"> </w:t>
      </w:r>
      <w:r w:rsidR="00345ED5">
        <w:t xml:space="preserve">Thirdly, the current study does not include the effect of fibrosis </w:t>
      </w:r>
      <w:r w:rsidR="009815CB">
        <w:t xml:space="preserve">that is commonly observed </w:t>
      </w:r>
      <w:r w:rsidR="008D1A6C">
        <w:t>in patient with aortic stenosis</w:t>
      </w:r>
      <w:r w:rsidR="00AB5977">
        <w:t xml:space="preserve"> </w:t>
      </w:r>
      <w:r w:rsidR="00AB5977">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 </w:instrText>
      </w:r>
      <w:r w:rsidR="00CF3478">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EN.CITE.DATA </w:instrText>
      </w:r>
      <w:r w:rsidR="00CF3478">
        <w:fldChar w:fldCharType="end"/>
      </w:r>
      <w:r w:rsidR="00AB5977">
        <w:fldChar w:fldCharType="separate"/>
      </w:r>
      <w:r w:rsidR="00CF3478">
        <w:rPr>
          <w:noProof/>
        </w:rPr>
        <w:t>(Treibel et al., 2018)</w:t>
      </w:r>
      <w:r w:rsidR="00AB5977">
        <w:fldChar w:fldCharType="end"/>
      </w:r>
      <w:r w:rsidR="00CB64C6">
        <w:t>.</w:t>
      </w:r>
      <w:r w:rsidR="00766DD0">
        <w:t xml:space="preserve"> </w:t>
      </w:r>
    </w:p>
    <w:p w14:paraId="07BB7C5F" w14:textId="77777777" w:rsidR="000F5424" w:rsidRDefault="000F5424" w:rsidP="00F34279">
      <w:pPr>
        <w:pStyle w:val="Heading1"/>
        <w:spacing w:line="240" w:lineRule="auto"/>
      </w:pPr>
      <w:r>
        <w:t>Conclusions</w:t>
      </w:r>
    </w:p>
    <w:p w14:paraId="03017B7D" w14:textId="45B1791C" w:rsidR="005F0245" w:rsidRPr="00ED5789" w:rsidRDefault="00637E91" w:rsidP="003053AA">
      <w:pPr>
        <w:jc w:val="both"/>
        <w:rPr>
          <w:b/>
        </w:rPr>
      </w:pPr>
      <w:r w:rsidRPr="003053AA">
        <w:rPr>
          <w:rFonts w:eastAsia="Cambria" w:cs="Times New Roman"/>
          <w:szCs w:val="24"/>
        </w:rPr>
        <w:t xml:space="preserve">This </w:t>
      </w:r>
      <w:r w:rsidR="00FC4BD1" w:rsidRPr="003053AA">
        <w:rPr>
          <w:rFonts w:eastAsia="Cambria" w:cs="Times New Roman"/>
          <w:szCs w:val="24"/>
        </w:rPr>
        <w:t xml:space="preserve">work </w:t>
      </w:r>
      <w:r w:rsidRPr="003053AA">
        <w:rPr>
          <w:rFonts w:eastAsia="Cambria" w:cs="Times New Roman"/>
          <w:szCs w:val="24"/>
        </w:rPr>
        <w:t>extend</w:t>
      </w:r>
      <w:r w:rsidR="007572A3" w:rsidRPr="003053AA">
        <w:rPr>
          <w:rFonts w:eastAsia="Cambria" w:cs="Times New Roman"/>
          <w:szCs w:val="24"/>
        </w:rPr>
        <w:t>s</w:t>
      </w:r>
      <w:r w:rsidRPr="003053AA">
        <w:rPr>
          <w:rFonts w:eastAsia="Cambria" w:cs="Times New Roman"/>
          <w:szCs w:val="24"/>
        </w:rPr>
        <w:t xml:space="preserve"> a multiscale model of cardiovascular</w:t>
      </w:r>
      <w:r w:rsidR="00B8019D" w:rsidRPr="003053AA">
        <w:rPr>
          <w:rFonts w:eastAsia="Cambria" w:cs="Times New Roman"/>
          <w:szCs w:val="24"/>
        </w:rPr>
        <w:t xml:space="preserve"> </w:t>
      </w:r>
      <w:r w:rsidRPr="003053AA">
        <w:rPr>
          <w:rFonts w:eastAsia="Cambria" w:cs="Times New Roman"/>
          <w:szCs w:val="24"/>
        </w:rPr>
        <w:t xml:space="preserve">function </w:t>
      </w:r>
      <w:r w:rsidR="007572A3" w:rsidRPr="003053AA">
        <w:rPr>
          <w:rFonts w:eastAsia="Cambria" w:cs="Times New Roman"/>
          <w:szCs w:val="24"/>
        </w:rPr>
        <w:t xml:space="preserve">by incorporating a growth module that simulates both </w:t>
      </w:r>
      <w:r w:rsidR="003F1CBA" w:rsidRPr="003053AA">
        <w:rPr>
          <w:rFonts w:eastAsia="Cambria" w:cs="Times New Roman"/>
          <w:szCs w:val="24"/>
        </w:rPr>
        <w:t xml:space="preserve">concentric </w:t>
      </w:r>
      <w:r w:rsidR="003F1CBA" w:rsidRPr="003053AA">
        <w:rPr>
          <w:rFonts w:asciiTheme="majorBidi" w:eastAsia="Cambria" w:hAnsiTheme="majorBidi" w:cstheme="majorBidi"/>
          <w:szCs w:val="24"/>
        </w:rPr>
        <w:t>(wall thickening / thinning) and eccentric (chamber dilation / constriction) growth</w:t>
      </w:r>
      <w:r w:rsidR="00DB550B" w:rsidRPr="003053AA">
        <w:rPr>
          <w:rFonts w:eastAsia="Cambria" w:cs="Times New Roman"/>
          <w:szCs w:val="24"/>
        </w:rPr>
        <w:t>.</w:t>
      </w:r>
      <w:r w:rsidR="001C6C1A" w:rsidRPr="003053AA">
        <w:rPr>
          <w:rFonts w:eastAsia="Cambria" w:cs="Times New Roman"/>
          <w:szCs w:val="24"/>
        </w:rPr>
        <w:t xml:space="preserve"> </w:t>
      </w:r>
      <w:r w:rsidR="001C6C1A" w:rsidRPr="003053AA">
        <w:rPr>
          <w:rFonts w:asciiTheme="majorBidi" w:eastAsia="Cambria" w:hAnsiTheme="majorBidi" w:cstheme="majorBidi"/>
          <w:szCs w:val="24"/>
        </w:rPr>
        <w:t>The new framework reproduced clinical measures of LV growth in three types of valvular disease, namely aortic stenosis, aortic insufficiency, and mitral insufficiency.</w:t>
      </w:r>
      <w:r w:rsidR="00DB550B" w:rsidRPr="003053AA">
        <w:rPr>
          <w:rFonts w:eastAsia="Cambria" w:cs="Times New Roman"/>
          <w:szCs w:val="24"/>
        </w:rPr>
        <w:t xml:space="preserve"> </w:t>
      </w:r>
      <w:r w:rsidR="003C241B" w:rsidRPr="003053AA">
        <w:rPr>
          <w:rFonts w:asciiTheme="majorBidi" w:eastAsia="Cambria" w:hAnsiTheme="majorBidi" w:cstheme="majorBidi"/>
          <w:szCs w:val="24"/>
        </w:rPr>
        <w:t xml:space="preserve">Additionally, the new framework could fully regain the LV size and function (reversal of growth) when the disease-mimicking perturbation was removed. </w:t>
      </w:r>
      <w:r w:rsidR="00FC4BD1" w:rsidRPr="003053AA">
        <w:rPr>
          <w:rFonts w:eastAsia="Cambria" w:cs="Times New Roman"/>
          <w:szCs w:val="24"/>
        </w:rPr>
        <w:t xml:space="preserve">In conclusion, the results of this study suggest </w:t>
      </w:r>
      <w:r w:rsidR="00706297" w:rsidRPr="003053AA">
        <w:rPr>
          <w:rFonts w:asciiTheme="majorBidi" w:eastAsia="Cambria" w:hAnsiTheme="majorBidi" w:cstheme="majorBidi"/>
          <w:szCs w:val="24"/>
        </w:rPr>
        <w:t>that myosin ATPase normalized to myofibrillar volume and intr</w:t>
      </w:r>
      <w:r w:rsidR="000774DE">
        <w:rPr>
          <w:rFonts w:asciiTheme="majorBidi" w:eastAsia="Cambria" w:hAnsiTheme="majorBidi" w:cstheme="majorBidi"/>
          <w:szCs w:val="24"/>
        </w:rPr>
        <w:t>a</w:t>
      </w:r>
      <w:r w:rsidR="00706297" w:rsidRPr="003053AA">
        <w:rPr>
          <w:rFonts w:asciiTheme="majorBidi" w:eastAsia="Cambria" w:hAnsiTheme="majorBidi" w:cstheme="majorBidi"/>
          <w:szCs w:val="24"/>
        </w:rPr>
        <w:t>cellular passive stress can be used to drive concentric and eccentric growth in simulations of valve disease.</w:t>
      </w:r>
    </w:p>
    <w:p w14:paraId="61E7F56F" w14:textId="72A90B48" w:rsidR="003F4621" w:rsidRDefault="003F4621" w:rsidP="00706297">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b w:val="0"/>
          <w:bCs/>
        </w:rPr>
      </w:pPr>
      <w:r w:rsidRPr="00ED5789">
        <w:rPr>
          <w:b w:val="0"/>
          <w:bCs/>
        </w:rPr>
        <w:t xml:space="preserve">Supported by NIH HL133359 to KSC and JFW, NIH 148785 and TR0001998 to KSC, and AHA TP135689 to </w:t>
      </w:r>
      <w:commentRangeStart w:id="194"/>
      <w:commentRangeStart w:id="195"/>
      <w:r w:rsidRPr="00ED5789">
        <w:rPr>
          <w:b w:val="0"/>
          <w:bCs/>
        </w:rPr>
        <w:t>KSC</w:t>
      </w:r>
      <w:commentRangeEnd w:id="194"/>
      <w:r>
        <w:rPr>
          <w:rStyle w:val="CommentReference"/>
          <w:rFonts w:eastAsiaTheme="minorHAnsi" w:cstheme="minorBidi"/>
          <w:b w:val="0"/>
        </w:rPr>
        <w:commentReference w:id="194"/>
      </w:r>
      <w:commentRangeEnd w:id="195"/>
      <w:r w:rsidR="007561A8">
        <w:rPr>
          <w:rStyle w:val="CommentReference"/>
          <w:rFonts w:eastAsiaTheme="minorHAnsi" w:cstheme="minorBidi"/>
          <w:b w:val="0"/>
        </w:rPr>
        <w:commentReference w:id="195"/>
      </w:r>
      <w:r w:rsidRPr="00ED5789">
        <w:rPr>
          <w:b w:val="0"/>
          <w:bCs/>
        </w:rPr>
        <w:t>.</w:t>
      </w:r>
    </w:p>
    <w:p w14:paraId="1E95ED14" w14:textId="3E272F4A" w:rsidR="007B336B" w:rsidRDefault="007B336B" w:rsidP="007B336B">
      <w:pPr>
        <w:pStyle w:val="manuspara"/>
      </w:pPr>
    </w:p>
    <w:p w14:paraId="2CB1C471" w14:textId="77777777" w:rsidR="00750248" w:rsidRPr="00ED5789" w:rsidRDefault="00750248" w:rsidP="00750248">
      <w:pPr>
        <w:pStyle w:val="manuspara"/>
        <w:rPr>
          <w:rFonts w:asciiTheme="majorBidi" w:hAnsiTheme="majorBidi" w:cstheme="majorBidi"/>
          <w:b/>
          <w:bCs/>
          <w:sz w:val="24"/>
          <w:szCs w:val="24"/>
        </w:rPr>
      </w:pPr>
      <w:r w:rsidRPr="00ED5789">
        <w:rPr>
          <w:rFonts w:asciiTheme="majorBidi" w:hAnsiTheme="majorBidi" w:cstheme="majorBidi"/>
          <w:b/>
          <w:bCs/>
          <w:sz w:val="24"/>
          <w:szCs w:val="24"/>
        </w:rPr>
        <w:t>Author contributions</w:t>
      </w:r>
    </w:p>
    <w:p w14:paraId="004DF99C" w14:textId="1D8E5791" w:rsidR="007B336B" w:rsidRDefault="00750248" w:rsidP="00454335">
      <w:pPr>
        <w:pStyle w:val="manuspara"/>
        <w:rPr>
          <w:rFonts w:asciiTheme="majorBidi" w:hAnsiTheme="majorBidi" w:cstheme="majorBidi"/>
          <w:sz w:val="24"/>
          <w:szCs w:val="24"/>
        </w:rPr>
      </w:pPr>
      <w:r w:rsidRPr="00ED5789">
        <w:rPr>
          <w:rFonts w:asciiTheme="majorBidi" w:hAnsiTheme="majorBidi" w:cstheme="majorBidi"/>
          <w:sz w:val="24"/>
          <w:szCs w:val="24"/>
        </w:rPr>
        <w:t xml:space="preserve">SH drafted the manuscript, wrote prototype versions of the code, </w:t>
      </w:r>
      <w:r w:rsidR="00AD71F2" w:rsidRPr="001A0AB2">
        <w:rPr>
          <w:rFonts w:asciiTheme="majorBidi" w:hAnsiTheme="majorBidi" w:cstheme="majorBidi"/>
          <w:sz w:val="24"/>
          <w:szCs w:val="24"/>
        </w:rPr>
        <w:t>ran the final simulations, created the figures</w:t>
      </w:r>
      <w:r w:rsidR="00AD71F2">
        <w:rPr>
          <w:rFonts w:asciiTheme="majorBidi" w:hAnsiTheme="majorBidi" w:cstheme="majorBidi"/>
          <w:sz w:val="24"/>
          <w:szCs w:val="24"/>
        </w:rPr>
        <w:t xml:space="preserve">, </w:t>
      </w:r>
      <w:r w:rsidRPr="00ED5789">
        <w:rPr>
          <w:rFonts w:asciiTheme="majorBidi" w:hAnsiTheme="majorBidi" w:cstheme="majorBidi"/>
          <w:sz w:val="24"/>
          <w:szCs w:val="24"/>
        </w:rPr>
        <w:t xml:space="preserve">helped develop the website and GitHub repository, and ran prototype simulations. </w:t>
      </w:r>
      <w:r w:rsidR="00A911D0">
        <w:rPr>
          <w:rFonts w:asciiTheme="majorBidi" w:hAnsiTheme="majorBidi" w:cstheme="majorBidi"/>
          <w:sz w:val="24"/>
          <w:szCs w:val="24"/>
        </w:rPr>
        <w:t>CKM</w:t>
      </w:r>
      <w:r w:rsidR="00A220F0">
        <w:rPr>
          <w:rFonts w:asciiTheme="majorBidi" w:hAnsiTheme="majorBidi" w:cstheme="majorBidi"/>
          <w:sz w:val="24"/>
          <w:szCs w:val="24"/>
        </w:rPr>
        <w:t xml:space="preserve"> helped with planning the structure of the manuscript and edited the manuscript. </w:t>
      </w:r>
      <w:r w:rsidR="00850792">
        <w:rPr>
          <w:rFonts w:asciiTheme="majorBidi" w:hAnsiTheme="majorBidi" w:cstheme="majorBidi"/>
          <w:sz w:val="24"/>
          <w:szCs w:val="24"/>
        </w:rPr>
        <w:t xml:space="preserve">AGWH helped with </w:t>
      </w:r>
      <w:r w:rsidR="00454335">
        <w:rPr>
          <w:rFonts w:asciiTheme="majorBidi" w:hAnsiTheme="majorBidi" w:cstheme="majorBidi"/>
          <w:sz w:val="24"/>
          <w:szCs w:val="24"/>
        </w:rPr>
        <w:t xml:space="preserve">his knowledge </w:t>
      </w:r>
      <w:r w:rsidR="001E1586">
        <w:rPr>
          <w:rFonts w:asciiTheme="majorBidi" w:hAnsiTheme="majorBidi" w:cstheme="majorBidi"/>
          <w:sz w:val="24"/>
          <w:szCs w:val="24"/>
        </w:rPr>
        <w:t>in</w:t>
      </w:r>
      <w:r w:rsidR="00454335">
        <w:rPr>
          <w:rFonts w:asciiTheme="majorBidi" w:hAnsiTheme="majorBidi" w:cstheme="majorBidi"/>
          <w:sz w:val="24"/>
          <w:szCs w:val="24"/>
        </w:rPr>
        <w:t xml:space="preserve"> cell signaling </w:t>
      </w:r>
      <w:r w:rsidR="00BF443A">
        <w:rPr>
          <w:rFonts w:asciiTheme="majorBidi" w:hAnsiTheme="majorBidi" w:cstheme="majorBidi"/>
          <w:sz w:val="24"/>
          <w:szCs w:val="24"/>
        </w:rPr>
        <w:t>by drafting sections 4.1 and 4.2</w:t>
      </w:r>
      <w:r w:rsidR="00454335">
        <w:rPr>
          <w:rFonts w:asciiTheme="majorBidi" w:hAnsiTheme="majorBidi" w:cstheme="majorBidi"/>
          <w:sz w:val="24"/>
          <w:szCs w:val="24"/>
        </w:rPr>
        <w:t xml:space="preserve">. </w:t>
      </w:r>
      <w:r w:rsidRPr="00ED5789">
        <w:rPr>
          <w:rFonts w:asciiTheme="majorBidi" w:hAnsiTheme="majorBidi" w:cstheme="majorBidi"/>
          <w:sz w:val="24"/>
          <w:szCs w:val="24"/>
        </w:rPr>
        <w:t xml:space="preserve">JFW helped develop the model framework and edited the manuscript. KSC planned the overall project, developed the </w:t>
      </w:r>
      <w:r w:rsidR="00AD71F2">
        <w:rPr>
          <w:rFonts w:asciiTheme="majorBidi" w:hAnsiTheme="majorBidi" w:cstheme="majorBidi"/>
          <w:sz w:val="24"/>
          <w:szCs w:val="24"/>
        </w:rPr>
        <w:t>growth</w:t>
      </w:r>
      <w:r w:rsidRPr="00ED5789">
        <w:rPr>
          <w:rFonts w:asciiTheme="majorBidi" w:hAnsiTheme="majorBidi" w:cstheme="majorBidi"/>
          <w:sz w:val="24"/>
          <w:szCs w:val="24"/>
        </w:rPr>
        <w:t xml:space="preserve"> algorithm, wrote the final version of the code, and </w:t>
      </w:r>
      <w:r w:rsidR="001F0321" w:rsidRPr="001A0AB2">
        <w:rPr>
          <w:rFonts w:asciiTheme="majorBidi" w:hAnsiTheme="majorBidi" w:cstheme="majorBidi"/>
          <w:sz w:val="24"/>
          <w:szCs w:val="24"/>
        </w:rPr>
        <w:t xml:space="preserve">edited </w:t>
      </w:r>
      <w:r w:rsidRPr="007561A8">
        <w:rPr>
          <w:rFonts w:asciiTheme="majorBidi" w:hAnsiTheme="majorBidi" w:cstheme="majorBidi"/>
          <w:sz w:val="24"/>
          <w:szCs w:val="24"/>
        </w:rPr>
        <w:t>the manuscript.</w:t>
      </w:r>
    </w:p>
    <w:p w14:paraId="1D015867" w14:textId="77777777" w:rsidR="00144B0A" w:rsidRPr="007561A8" w:rsidRDefault="00144B0A">
      <w:pPr>
        <w:pStyle w:val="manuspara"/>
        <w:rPr>
          <w:rFonts w:asciiTheme="majorBidi" w:hAnsiTheme="majorBidi" w:cstheme="majorBidi"/>
          <w:sz w:val="24"/>
          <w:szCs w:val="24"/>
        </w:rPr>
      </w:pPr>
    </w:p>
    <w:p w14:paraId="64C9345C" w14:textId="65873DD9" w:rsidR="000F5424" w:rsidRPr="000C6269" w:rsidRDefault="000F5424" w:rsidP="00F34279">
      <w:pPr>
        <w:pStyle w:val="Heading1"/>
        <w:numPr>
          <w:ilvl w:val="0"/>
          <w:numId w:val="0"/>
        </w:numPr>
        <w:spacing w:line="240" w:lineRule="auto"/>
        <w:jc w:val="both"/>
        <w:rPr>
          <w:b w:val="0"/>
          <w:bCs/>
        </w:rPr>
      </w:pPr>
      <w:r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17493C11" w14:textId="77777777" w:rsidR="00C72D3A" w:rsidRPr="00C72D3A" w:rsidRDefault="008D245F" w:rsidP="00C72D3A">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C72D3A" w:rsidRPr="00C72D3A">
        <w:rPr>
          <w:noProof/>
        </w:rPr>
        <w:t xml:space="preserve">Arber, S., Hunter, J.J., Ross, J., Jr., Hongo, M., Sansig, G., Borg, J., et al. (1997). MLP-deficient mice exhibit a disruption of cardiac cytoarchitectural organization, dilated cardiomyopathy, and heart failure. </w:t>
      </w:r>
      <w:r w:rsidR="00C72D3A" w:rsidRPr="00C72D3A">
        <w:rPr>
          <w:i/>
          <w:noProof/>
        </w:rPr>
        <w:t>Cell</w:t>
      </w:r>
      <w:r w:rsidR="00C72D3A" w:rsidRPr="00C72D3A">
        <w:rPr>
          <w:noProof/>
        </w:rPr>
        <w:t xml:space="preserve"> 88(3)</w:t>
      </w:r>
      <w:r w:rsidR="00C72D3A" w:rsidRPr="00C72D3A">
        <w:rPr>
          <w:b/>
          <w:noProof/>
        </w:rPr>
        <w:t>,</w:t>
      </w:r>
      <w:r w:rsidR="00C72D3A" w:rsidRPr="00C72D3A">
        <w:rPr>
          <w:noProof/>
        </w:rPr>
        <w:t xml:space="preserve"> 393-403. doi: 10.1016/s0092-8674(00)81878-4.</w:t>
      </w:r>
    </w:p>
    <w:p w14:paraId="5425D130" w14:textId="77777777" w:rsidR="00C72D3A" w:rsidRPr="00C72D3A" w:rsidRDefault="00C72D3A" w:rsidP="00C72D3A">
      <w:pPr>
        <w:pStyle w:val="EndNoteBibliography"/>
        <w:spacing w:after="0"/>
        <w:ind w:left="720" w:hanging="720"/>
        <w:rPr>
          <w:noProof/>
        </w:rPr>
      </w:pPr>
      <w:r w:rsidRPr="00C72D3A">
        <w:rPr>
          <w:noProof/>
        </w:rPr>
        <w:t xml:space="preserve">Arts, T., Lumens, J., Kroon, W., and Delhaas, T. (2012). Control of whole heart geometry by intramyocardial mechano-feedback: a model study. </w:t>
      </w:r>
      <w:r w:rsidRPr="00C72D3A">
        <w:rPr>
          <w:i/>
          <w:noProof/>
        </w:rPr>
        <w:t>PLoS Comput Biol</w:t>
      </w:r>
      <w:r w:rsidRPr="00C72D3A">
        <w:rPr>
          <w:noProof/>
        </w:rPr>
        <w:t xml:space="preserve"> 8(2)</w:t>
      </w:r>
      <w:r w:rsidRPr="00C72D3A">
        <w:rPr>
          <w:b/>
          <w:noProof/>
        </w:rPr>
        <w:t>,</w:t>
      </w:r>
      <w:r w:rsidRPr="00C72D3A">
        <w:rPr>
          <w:noProof/>
        </w:rPr>
        <w:t xml:space="preserve"> e1002369. doi: 10.1371/journal.pcbi.1002369.</w:t>
      </w:r>
    </w:p>
    <w:p w14:paraId="7B3E9AC7" w14:textId="77777777" w:rsidR="00C72D3A" w:rsidRPr="00C72D3A" w:rsidRDefault="00C72D3A" w:rsidP="00C72D3A">
      <w:pPr>
        <w:pStyle w:val="EndNoteBibliography"/>
        <w:spacing w:after="0"/>
        <w:ind w:left="720" w:hanging="720"/>
        <w:rPr>
          <w:noProof/>
        </w:rPr>
      </w:pPr>
      <w:r w:rsidRPr="00C72D3A">
        <w:rPr>
          <w:noProof/>
        </w:rPr>
        <w:t xml:space="preserve">Arumugam, J., Mojumder, J., Kassab, G., and Lee, L.C. (2019). Model of Anisotropic Reverse Cardiac Growth in Mechanical Dyssynchrony. </w:t>
      </w:r>
      <w:r w:rsidRPr="00C72D3A">
        <w:rPr>
          <w:i/>
          <w:noProof/>
        </w:rPr>
        <w:t>Sci Rep</w:t>
      </w:r>
      <w:r w:rsidRPr="00C72D3A">
        <w:rPr>
          <w:noProof/>
        </w:rPr>
        <w:t xml:space="preserve"> 9(1)</w:t>
      </w:r>
      <w:r w:rsidRPr="00C72D3A">
        <w:rPr>
          <w:b/>
          <w:noProof/>
        </w:rPr>
        <w:t>,</w:t>
      </w:r>
      <w:r w:rsidRPr="00C72D3A">
        <w:rPr>
          <w:noProof/>
        </w:rPr>
        <w:t xml:space="preserve"> 12670. doi: 10.1038/s41598-019-48670-8.</w:t>
      </w:r>
    </w:p>
    <w:p w14:paraId="6C7FF211" w14:textId="77777777" w:rsidR="00C72D3A" w:rsidRPr="00C72D3A" w:rsidRDefault="00C72D3A" w:rsidP="00C72D3A">
      <w:pPr>
        <w:pStyle w:val="EndNoteBibliography"/>
        <w:spacing w:after="0"/>
        <w:ind w:left="720" w:hanging="720"/>
        <w:rPr>
          <w:noProof/>
        </w:rPr>
      </w:pPr>
      <w:r w:rsidRPr="00C72D3A">
        <w:rPr>
          <w:noProof/>
        </w:rPr>
        <w:t xml:space="preserve">Bakkestrom, R., Banke, A., Pecini, R., Irmukhamedov, A., Nielsen, S.K., Andersen, M.J., et al. (2018). Cardiac remodelling and haemodynamic characteristics in primary mitral valve regurgitation. </w:t>
      </w:r>
      <w:r w:rsidRPr="00C72D3A">
        <w:rPr>
          <w:i/>
          <w:noProof/>
        </w:rPr>
        <w:t>Open Heart</w:t>
      </w:r>
      <w:r w:rsidRPr="00C72D3A">
        <w:rPr>
          <w:noProof/>
        </w:rPr>
        <w:t xml:space="preserve"> 5(2)</w:t>
      </w:r>
      <w:r w:rsidRPr="00C72D3A">
        <w:rPr>
          <w:b/>
          <w:noProof/>
        </w:rPr>
        <w:t>,</w:t>
      </w:r>
      <w:r w:rsidRPr="00C72D3A">
        <w:rPr>
          <w:noProof/>
        </w:rPr>
        <w:t xml:space="preserve"> e000919. doi: 10.1136/openhrt-2018-000919.</w:t>
      </w:r>
    </w:p>
    <w:p w14:paraId="5E8E9C8D" w14:textId="77777777" w:rsidR="00C72D3A" w:rsidRPr="00483E42" w:rsidRDefault="00C72D3A" w:rsidP="00C72D3A">
      <w:pPr>
        <w:pStyle w:val="EndNoteBibliography"/>
        <w:spacing w:after="0"/>
        <w:ind w:left="720" w:hanging="720"/>
        <w:rPr>
          <w:noProof/>
          <w:lang w:val="fr-FR"/>
          <w:rPrChange w:id="196" w:author="Kenneth Campbell" w:date="2021-12-22T14:43:00Z">
            <w:rPr>
              <w:noProof/>
            </w:rPr>
          </w:rPrChange>
        </w:rPr>
      </w:pPr>
      <w:r w:rsidRPr="00C72D3A">
        <w:rPr>
          <w:noProof/>
        </w:rPr>
        <w:t xml:space="preserve">Bang, M.L., Mudry, R.E., McElhinny, A.S., Trombitas, K., Geach, A.J., Yamasaki, R., et al. (2001). Myopalladin, a novel 145-kilodalton sarcomeric protein with multiple roles in Z-disc and I-band protein assemblies. </w:t>
      </w:r>
      <w:r w:rsidRPr="00483E42">
        <w:rPr>
          <w:i/>
          <w:noProof/>
          <w:lang w:val="fr-FR"/>
          <w:rPrChange w:id="197" w:author="Kenneth Campbell" w:date="2021-12-22T14:43:00Z">
            <w:rPr>
              <w:i/>
              <w:noProof/>
            </w:rPr>
          </w:rPrChange>
        </w:rPr>
        <w:t>J Cell Biol</w:t>
      </w:r>
      <w:r w:rsidRPr="00483E42">
        <w:rPr>
          <w:noProof/>
          <w:lang w:val="fr-FR"/>
          <w:rPrChange w:id="198" w:author="Kenneth Campbell" w:date="2021-12-22T14:43:00Z">
            <w:rPr>
              <w:noProof/>
            </w:rPr>
          </w:rPrChange>
        </w:rPr>
        <w:t xml:space="preserve"> 153(2)</w:t>
      </w:r>
      <w:r w:rsidRPr="00483E42">
        <w:rPr>
          <w:b/>
          <w:noProof/>
          <w:lang w:val="fr-FR"/>
          <w:rPrChange w:id="199" w:author="Kenneth Campbell" w:date="2021-12-22T14:43:00Z">
            <w:rPr>
              <w:b/>
              <w:noProof/>
            </w:rPr>
          </w:rPrChange>
        </w:rPr>
        <w:t>,</w:t>
      </w:r>
      <w:r w:rsidRPr="00483E42">
        <w:rPr>
          <w:noProof/>
          <w:lang w:val="fr-FR"/>
          <w:rPrChange w:id="200" w:author="Kenneth Campbell" w:date="2021-12-22T14:43:00Z">
            <w:rPr>
              <w:noProof/>
            </w:rPr>
          </w:rPrChange>
        </w:rPr>
        <w:t xml:space="preserve"> 413-427. doi: 10.1083/jcb.153.2.413.</w:t>
      </w:r>
    </w:p>
    <w:p w14:paraId="6022023B" w14:textId="77777777" w:rsidR="00C72D3A" w:rsidRPr="00C72D3A" w:rsidRDefault="00C72D3A" w:rsidP="00C72D3A">
      <w:pPr>
        <w:pStyle w:val="EndNoteBibliography"/>
        <w:spacing w:after="0"/>
        <w:ind w:left="720" w:hanging="720"/>
        <w:rPr>
          <w:noProof/>
        </w:rPr>
      </w:pPr>
      <w:r w:rsidRPr="00483E42">
        <w:rPr>
          <w:noProof/>
          <w:lang w:val="fr-FR"/>
          <w:rPrChange w:id="201" w:author="Kenneth Campbell" w:date="2021-12-22T14:43:00Z">
            <w:rPr>
              <w:noProof/>
            </w:rPr>
          </w:rPrChange>
        </w:rPr>
        <w:t xml:space="preserve">Barone-Rochette, G., Pierard, S., Seldrum, S., de Meester de Ravenstein, C., Melchior, J., Maes, F., et al. </w:t>
      </w:r>
      <w:r w:rsidRPr="00C72D3A">
        <w:rPr>
          <w:noProof/>
        </w:rPr>
        <w:t xml:space="preserve">(2013). Aortic valve area, stroke volume, left ventricular hypertrophy, remodeling, and fibrosis in aortic stenosis assessed by cardiac magnetic resonance imaging: comparison between high and low gradient and normal and low flow aortic stenosis. </w:t>
      </w:r>
      <w:r w:rsidRPr="00C72D3A">
        <w:rPr>
          <w:i/>
          <w:noProof/>
        </w:rPr>
        <w:t>Circ Cardiovasc Imaging</w:t>
      </w:r>
      <w:r w:rsidRPr="00C72D3A">
        <w:rPr>
          <w:noProof/>
        </w:rPr>
        <w:t xml:space="preserve"> 6(6)</w:t>
      </w:r>
      <w:r w:rsidRPr="00C72D3A">
        <w:rPr>
          <w:b/>
          <w:noProof/>
        </w:rPr>
        <w:t>,</w:t>
      </w:r>
      <w:r w:rsidRPr="00C72D3A">
        <w:rPr>
          <w:noProof/>
        </w:rPr>
        <w:t xml:space="preserve"> 1009-1017. doi: 10.1161/CIRCIMAGING.113.000515.</w:t>
      </w:r>
    </w:p>
    <w:p w14:paraId="15E0AB7C" w14:textId="77777777" w:rsidR="00C72D3A" w:rsidRPr="00C72D3A" w:rsidRDefault="00C72D3A" w:rsidP="00C72D3A">
      <w:pPr>
        <w:pStyle w:val="EndNoteBibliography"/>
        <w:spacing w:after="0"/>
        <w:ind w:left="720" w:hanging="720"/>
        <w:rPr>
          <w:noProof/>
        </w:rPr>
      </w:pPr>
      <w:r w:rsidRPr="00C72D3A">
        <w:rPr>
          <w:noProof/>
        </w:rPr>
        <w:t xml:space="preserve">Boateng, S.Y., Senyo, S.E., Qi, L., Goldspink, P.H., and Russell, B. (2009). Myocyte remodeling in response to hypertrophic stimuli requires nucleocytoplasmic shuttling of muscle LIM protein. </w:t>
      </w:r>
      <w:r w:rsidRPr="00C72D3A">
        <w:rPr>
          <w:i/>
          <w:noProof/>
        </w:rPr>
        <w:t>J Mol Cell Cardiol</w:t>
      </w:r>
      <w:r w:rsidRPr="00C72D3A">
        <w:rPr>
          <w:noProof/>
        </w:rPr>
        <w:t xml:space="preserve"> 47(4)</w:t>
      </w:r>
      <w:r w:rsidRPr="00C72D3A">
        <w:rPr>
          <w:b/>
          <w:noProof/>
        </w:rPr>
        <w:t>,</w:t>
      </w:r>
      <w:r w:rsidRPr="00C72D3A">
        <w:rPr>
          <w:noProof/>
        </w:rPr>
        <w:t xml:space="preserve"> 426-435. doi: 10.1016/j.yjmcc.2009.04.006.</w:t>
      </w:r>
    </w:p>
    <w:p w14:paraId="3FDAEF40" w14:textId="77777777" w:rsidR="00C72D3A" w:rsidRPr="00C72D3A" w:rsidRDefault="00C72D3A" w:rsidP="00C72D3A">
      <w:pPr>
        <w:pStyle w:val="EndNoteBibliography"/>
        <w:spacing w:after="0"/>
        <w:ind w:left="720" w:hanging="720"/>
        <w:rPr>
          <w:noProof/>
        </w:rPr>
      </w:pPr>
      <w:r w:rsidRPr="00C72D3A">
        <w:rPr>
          <w:noProof/>
        </w:rPr>
        <w:t xml:space="preserve">Bovendeerd, P.H., Borsje, P., Arts, T., and van De Vosse, F.N. (2006). Dependence of intramyocardial pressure and coronary flow on ventricular loading and contractility: a model study. </w:t>
      </w:r>
      <w:r w:rsidRPr="00C72D3A">
        <w:rPr>
          <w:i/>
          <w:noProof/>
        </w:rPr>
        <w:t>Ann Biomed Eng</w:t>
      </w:r>
      <w:r w:rsidRPr="00C72D3A">
        <w:rPr>
          <w:noProof/>
        </w:rPr>
        <w:t xml:space="preserve"> 34(12)</w:t>
      </w:r>
      <w:r w:rsidRPr="00C72D3A">
        <w:rPr>
          <w:b/>
          <w:noProof/>
        </w:rPr>
        <w:t>,</w:t>
      </w:r>
      <w:r w:rsidRPr="00C72D3A">
        <w:rPr>
          <w:noProof/>
        </w:rPr>
        <w:t xml:space="preserve"> 1833-1845. doi: 10.1007/s10439-006-9189-2.</w:t>
      </w:r>
    </w:p>
    <w:p w14:paraId="6F9E2DA9" w14:textId="77777777" w:rsidR="00C72D3A" w:rsidRPr="00C72D3A" w:rsidRDefault="00C72D3A" w:rsidP="00C72D3A">
      <w:pPr>
        <w:pStyle w:val="EndNoteBibliography"/>
        <w:spacing w:after="0"/>
        <w:ind w:left="720" w:hanging="720"/>
        <w:rPr>
          <w:noProof/>
        </w:rPr>
      </w:pPr>
      <w:r w:rsidRPr="00C72D3A">
        <w:rPr>
          <w:noProof/>
        </w:rPr>
        <w:t xml:space="preserve">Campbell, K.S. (2014). Dynamic coupling of regulated binding sites and cycling myosin heads in striated muscle. </w:t>
      </w:r>
      <w:r w:rsidRPr="00C72D3A">
        <w:rPr>
          <w:i/>
          <w:noProof/>
        </w:rPr>
        <w:t>J Gen Physiol</w:t>
      </w:r>
      <w:r w:rsidRPr="00C72D3A">
        <w:rPr>
          <w:noProof/>
        </w:rPr>
        <w:t xml:space="preserve"> 143(3)</w:t>
      </w:r>
      <w:r w:rsidRPr="00C72D3A">
        <w:rPr>
          <w:b/>
          <w:noProof/>
        </w:rPr>
        <w:t>,</w:t>
      </w:r>
      <w:r w:rsidRPr="00C72D3A">
        <w:rPr>
          <w:noProof/>
        </w:rPr>
        <w:t xml:space="preserve"> 387-399. doi: 10.1085/jgp.201311078.</w:t>
      </w:r>
    </w:p>
    <w:p w14:paraId="3ED87F7F" w14:textId="77777777" w:rsidR="00C72D3A" w:rsidRPr="00C72D3A" w:rsidRDefault="00C72D3A" w:rsidP="00C72D3A">
      <w:pPr>
        <w:pStyle w:val="EndNoteBibliography"/>
        <w:spacing w:after="0"/>
        <w:ind w:left="720" w:hanging="720"/>
        <w:rPr>
          <w:noProof/>
        </w:rPr>
      </w:pPr>
      <w:r w:rsidRPr="00C72D3A">
        <w:rPr>
          <w:noProof/>
        </w:rPr>
        <w:t xml:space="preserve">Campbell, K.S., Chrisman, B.S., and Campbell, S.G. (2020). Multiscale Modeling of Cardiovascular Function Predicts That the End-Systolic Pressure Volume Relationship Can Be Targeted via Multiple Therapeutic Strategies. </w:t>
      </w:r>
      <w:r w:rsidRPr="00C72D3A">
        <w:rPr>
          <w:i/>
          <w:noProof/>
        </w:rPr>
        <w:t>Front Physiol</w:t>
      </w:r>
      <w:r w:rsidRPr="00C72D3A">
        <w:rPr>
          <w:noProof/>
        </w:rPr>
        <w:t xml:space="preserve"> 11</w:t>
      </w:r>
      <w:r w:rsidRPr="00C72D3A">
        <w:rPr>
          <w:b/>
          <w:noProof/>
        </w:rPr>
        <w:t>,</w:t>
      </w:r>
      <w:r w:rsidRPr="00C72D3A">
        <w:rPr>
          <w:noProof/>
        </w:rPr>
        <w:t xml:space="preserve"> 1043. doi: 10.3389/fphys.2020.01043.</w:t>
      </w:r>
    </w:p>
    <w:p w14:paraId="1E5F0E57" w14:textId="77777777" w:rsidR="00C72D3A" w:rsidRPr="00C72D3A" w:rsidRDefault="00C72D3A" w:rsidP="00C72D3A">
      <w:pPr>
        <w:pStyle w:val="EndNoteBibliography"/>
        <w:spacing w:after="0"/>
        <w:ind w:left="720" w:hanging="720"/>
        <w:rPr>
          <w:noProof/>
        </w:rPr>
      </w:pPr>
      <w:r w:rsidRPr="00C72D3A">
        <w:rPr>
          <w:noProof/>
        </w:rPr>
        <w:t xml:space="preserve">Campbell, K.S., Janssen, P.M.L., and Campbell, S.G. (2018). Force-Dependent Recruitment from the Myosin Off State Contributes to Length-Dependent Activation. </w:t>
      </w:r>
      <w:r w:rsidRPr="00C72D3A">
        <w:rPr>
          <w:i/>
          <w:noProof/>
        </w:rPr>
        <w:t>Biophys J</w:t>
      </w:r>
      <w:r w:rsidRPr="00C72D3A">
        <w:rPr>
          <w:noProof/>
        </w:rPr>
        <w:t xml:space="preserve"> 115(3)</w:t>
      </w:r>
      <w:r w:rsidRPr="00C72D3A">
        <w:rPr>
          <w:b/>
          <w:noProof/>
        </w:rPr>
        <w:t>,</w:t>
      </w:r>
      <w:r w:rsidRPr="00C72D3A">
        <w:rPr>
          <w:noProof/>
        </w:rPr>
        <w:t xml:space="preserve"> 543-553. doi: 10.1016/j.bpj.2018.07.006.</w:t>
      </w:r>
    </w:p>
    <w:p w14:paraId="73F4175C" w14:textId="77777777" w:rsidR="00C72D3A" w:rsidRPr="00C72D3A" w:rsidRDefault="00C72D3A" w:rsidP="00C72D3A">
      <w:pPr>
        <w:pStyle w:val="EndNoteBibliography"/>
        <w:spacing w:after="0"/>
        <w:ind w:left="720" w:hanging="720"/>
        <w:rPr>
          <w:noProof/>
        </w:rPr>
      </w:pPr>
      <w:r w:rsidRPr="00C72D3A">
        <w:rPr>
          <w:noProof/>
        </w:rPr>
        <w:t xml:space="preserve">Chin, C.W., Khaw, H.J., Luo, E., Tan, S., White, A.C., Newby, D.E., et al. (2014). Echocardiography underestimates stroke volume and aortic valve area: implications for patients with small-area low-gradient aortic stenosis. </w:t>
      </w:r>
      <w:r w:rsidRPr="00C72D3A">
        <w:rPr>
          <w:i/>
          <w:noProof/>
        </w:rPr>
        <w:t>Can J Cardiol</w:t>
      </w:r>
      <w:r w:rsidRPr="00C72D3A">
        <w:rPr>
          <w:noProof/>
        </w:rPr>
        <w:t xml:space="preserve"> 30(9)</w:t>
      </w:r>
      <w:r w:rsidRPr="00C72D3A">
        <w:rPr>
          <w:b/>
          <w:noProof/>
        </w:rPr>
        <w:t>,</w:t>
      </w:r>
      <w:r w:rsidRPr="00C72D3A">
        <w:rPr>
          <w:noProof/>
        </w:rPr>
        <w:t xml:space="preserve"> 1064-1072. doi: 10.1016/j.cjca.2014.04.021.</w:t>
      </w:r>
    </w:p>
    <w:p w14:paraId="07B9D580" w14:textId="77777777" w:rsidR="00C72D3A" w:rsidRPr="00C72D3A" w:rsidRDefault="00C72D3A" w:rsidP="00C72D3A">
      <w:pPr>
        <w:pStyle w:val="EndNoteBibliography"/>
        <w:spacing w:after="0"/>
        <w:ind w:left="720" w:hanging="720"/>
        <w:rPr>
          <w:noProof/>
        </w:rPr>
      </w:pPr>
      <w:r w:rsidRPr="00C72D3A">
        <w:rPr>
          <w:noProof/>
        </w:rPr>
        <w:t xml:space="preserve">Chin, C.W.L., Everett, R.J., Kwiecinski, J., Vesey, A.T., Yeung, E., Esson, G., et al. (2017). Myocardial Fibrosis and Cardiac Decompensation in Aortic Stenosis. </w:t>
      </w:r>
      <w:r w:rsidRPr="00C72D3A">
        <w:rPr>
          <w:i/>
          <w:noProof/>
        </w:rPr>
        <w:t>JACC Cardiovasc Imaging</w:t>
      </w:r>
      <w:r w:rsidRPr="00C72D3A">
        <w:rPr>
          <w:noProof/>
        </w:rPr>
        <w:t xml:space="preserve"> 10(11)</w:t>
      </w:r>
      <w:r w:rsidRPr="00C72D3A">
        <w:rPr>
          <w:b/>
          <w:noProof/>
        </w:rPr>
        <w:t>,</w:t>
      </w:r>
      <w:r w:rsidRPr="00C72D3A">
        <w:rPr>
          <w:noProof/>
        </w:rPr>
        <w:t xml:space="preserve"> 1320-1333. doi: 10.1016/j.jcmg.2016.10.007.</w:t>
      </w:r>
    </w:p>
    <w:p w14:paraId="1CFB4B5A" w14:textId="77777777" w:rsidR="00C72D3A" w:rsidRPr="00C72D3A" w:rsidRDefault="00C72D3A" w:rsidP="00C72D3A">
      <w:pPr>
        <w:pStyle w:val="EndNoteBibliography"/>
        <w:spacing w:after="0"/>
        <w:ind w:left="720" w:hanging="720"/>
        <w:rPr>
          <w:noProof/>
        </w:rPr>
      </w:pPr>
      <w:r w:rsidRPr="00C72D3A">
        <w:rPr>
          <w:noProof/>
        </w:rPr>
        <w:t xml:space="preserve">Davis, J., Davis, L.C., Correll, R.N., Makarewich, C.A., Schwanekamp, J.A., Moussavi-Harami, F., et al. (2016). A Tension-Based Model Distinguishes Hypertrophic versus Dilated Cardiomyopathy. </w:t>
      </w:r>
      <w:r w:rsidRPr="00C72D3A">
        <w:rPr>
          <w:i/>
          <w:noProof/>
        </w:rPr>
        <w:t>Cell</w:t>
      </w:r>
      <w:r w:rsidRPr="00C72D3A">
        <w:rPr>
          <w:noProof/>
        </w:rPr>
        <w:t xml:space="preserve"> 165(5)</w:t>
      </w:r>
      <w:r w:rsidRPr="00C72D3A">
        <w:rPr>
          <w:b/>
          <w:noProof/>
        </w:rPr>
        <w:t>,</w:t>
      </w:r>
      <w:r w:rsidRPr="00C72D3A">
        <w:rPr>
          <w:noProof/>
        </w:rPr>
        <w:t xml:space="preserve"> 1147-1159. doi: 10.1016/j.cell.2016.04.002.</w:t>
      </w:r>
    </w:p>
    <w:p w14:paraId="17DB9BD3" w14:textId="77777777" w:rsidR="00C72D3A" w:rsidRPr="00C72D3A" w:rsidRDefault="00C72D3A" w:rsidP="00C72D3A">
      <w:pPr>
        <w:pStyle w:val="EndNoteBibliography"/>
        <w:spacing w:after="0"/>
        <w:ind w:left="720" w:hanging="720"/>
        <w:rPr>
          <w:noProof/>
        </w:rPr>
      </w:pPr>
      <w:r w:rsidRPr="00C72D3A">
        <w:rPr>
          <w:noProof/>
        </w:rPr>
        <w:t xml:space="preserve">Edwards, N.C., Moody, W.E., Yuan, M., Weale, P., Neal, D., Townend, J.N., et al. (2014). Quantification of left ventricular interstitial fibrosis in asymptomatic chronic primary </w:t>
      </w:r>
      <w:r w:rsidRPr="00C72D3A">
        <w:rPr>
          <w:noProof/>
        </w:rPr>
        <w:lastRenderedPageBreak/>
        <w:t xml:space="preserve">degenerative mitral regurgitation. </w:t>
      </w:r>
      <w:r w:rsidRPr="00C72D3A">
        <w:rPr>
          <w:i/>
          <w:noProof/>
        </w:rPr>
        <w:t>Circ Cardiovasc Imaging</w:t>
      </w:r>
      <w:r w:rsidRPr="00C72D3A">
        <w:rPr>
          <w:noProof/>
        </w:rPr>
        <w:t xml:space="preserve"> 7(6)</w:t>
      </w:r>
      <w:r w:rsidRPr="00C72D3A">
        <w:rPr>
          <w:b/>
          <w:noProof/>
        </w:rPr>
        <w:t>,</w:t>
      </w:r>
      <w:r w:rsidRPr="00C72D3A">
        <w:rPr>
          <w:noProof/>
        </w:rPr>
        <w:t xml:space="preserve"> 946-953. doi: 10.1161/CIRCIMAGING.114.002397.</w:t>
      </w:r>
    </w:p>
    <w:p w14:paraId="22E5FE36" w14:textId="77777777" w:rsidR="00C72D3A" w:rsidRPr="00C72D3A" w:rsidRDefault="00C72D3A" w:rsidP="00C72D3A">
      <w:pPr>
        <w:pStyle w:val="EndNoteBibliography"/>
        <w:spacing w:after="0"/>
        <w:ind w:left="720" w:hanging="720"/>
        <w:rPr>
          <w:noProof/>
        </w:rPr>
      </w:pPr>
      <w:r w:rsidRPr="00C72D3A">
        <w:rPr>
          <w:noProof/>
        </w:rPr>
        <w:t xml:space="preserve">Estrada, A.C., Yoshida, K., Saucerman, J.J., and Holmes, J.W. (2021). A multiscale model of cardiac concentric hypertrophy incorporating both mechanical and hormonal drivers of growth. </w:t>
      </w:r>
      <w:r w:rsidRPr="00C72D3A">
        <w:rPr>
          <w:i/>
          <w:noProof/>
        </w:rPr>
        <w:t>Biomech Model Mechanobiol</w:t>
      </w:r>
      <w:r w:rsidRPr="00C72D3A">
        <w:rPr>
          <w:noProof/>
        </w:rPr>
        <w:t xml:space="preserve"> 20(1)</w:t>
      </w:r>
      <w:r w:rsidRPr="00C72D3A">
        <w:rPr>
          <w:b/>
          <w:noProof/>
        </w:rPr>
        <w:t>,</w:t>
      </w:r>
      <w:r w:rsidRPr="00C72D3A">
        <w:rPr>
          <w:noProof/>
        </w:rPr>
        <w:t xml:space="preserve"> 293-307. doi: 10.1007/s10237-020-01385-6.</w:t>
      </w:r>
    </w:p>
    <w:p w14:paraId="14746AF3" w14:textId="77777777" w:rsidR="00C72D3A" w:rsidRPr="00C72D3A" w:rsidRDefault="00C72D3A" w:rsidP="00C72D3A">
      <w:pPr>
        <w:pStyle w:val="EndNoteBibliography"/>
        <w:spacing w:after="0"/>
        <w:ind w:left="720" w:hanging="720"/>
        <w:rPr>
          <w:noProof/>
        </w:rPr>
      </w:pPr>
      <w:r w:rsidRPr="00C72D3A">
        <w:rPr>
          <w:noProof/>
        </w:rPr>
        <w:t xml:space="preserve">Everett, R.J., Tastet, L., Clavel, M.A., Chin, C.W.L., Capoulade, R., Vassiliou, V.S., et al. (2018). Progression of Hypertrophy and Myocardial Fibrosis in Aortic Stenosis: A Multicenter Cardiac Magnetic Resonance Study. </w:t>
      </w:r>
      <w:r w:rsidRPr="00C72D3A">
        <w:rPr>
          <w:i/>
          <w:noProof/>
        </w:rPr>
        <w:t>Circ Cardiovasc Imaging</w:t>
      </w:r>
      <w:r w:rsidRPr="00C72D3A">
        <w:rPr>
          <w:noProof/>
        </w:rPr>
        <w:t xml:space="preserve"> 11(6)</w:t>
      </w:r>
      <w:r w:rsidRPr="00C72D3A">
        <w:rPr>
          <w:b/>
          <w:noProof/>
        </w:rPr>
        <w:t>,</w:t>
      </w:r>
      <w:r w:rsidRPr="00C72D3A">
        <w:rPr>
          <w:noProof/>
        </w:rPr>
        <w:t xml:space="preserve"> e007451. doi: 10.1161/CIRCIMAGING.117.007451.</w:t>
      </w:r>
    </w:p>
    <w:p w14:paraId="6245CD55" w14:textId="77777777" w:rsidR="00C72D3A" w:rsidRPr="00C72D3A" w:rsidRDefault="00C72D3A" w:rsidP="00C72D3A">
      <w:pPr>
        <w:pStyle w:val="EndNoteBibliography"/>
        <w:spacing w:after="0"/>
        <w:ind w:left="720" w:hanging="720"/>
        <w:rPr>
          <w:noProof/>
        </w:rPr>
      </w:pPr>
      <w:r w:rsidRPr="00C72D3A">
        <w:rPr>
          <w:noProof/>
        </w:rPr>
        <w:t xml:space="preserve">Everett, R.J., Treibel, T.A., Fukui, M., Lee, H., Rigolli, M., Singh, A., et al. (2020). Extracellular Myocardial Volume in Patients With Aortic Stenosis. </w:t>
      </w:r>
      <w:r w:rsidRPr="00C72D3A">
        <w:rPr>
          <w:i/>
          <w:noProof/>
        </w:rPr>
        <w:t>J Am Coll Cardiol</w:t>
      </w:r>
      <w:r w:rsidRPr="00C72D3A">
        <w:rPr>
          <w:noProof/>
        </w:rPr>
        <w:t xml:space="preserve"> 75(3)</w:t>
      </w:r>
      <w:r w:rsidRPr="00C72D3A">
        <w:rPr>
          <w:b/>
          <w:noProof/>
        </w:rPr>
        <w:t>,</w:t>
      </w:r>
      <w:r w:rsidRPr="00C72D3A">
        <w:rPr>
          <w:noProof/>
        </w:rPr>
        <w:t xml:space="preserve"> 304-316. doi: 10.1016/j.jacc.2019.11.032.</w:t>
      </w:r>
    </w:p>
    <w:p w14:paraId="768247E9" w14:textId="77777777" w:rsidR="00C72D3A" w:rsidRPr="00C72D3A" w:rsidRDefault="00C72D3A" w:rsidP="00C72D3A">
      <w:pPr>
        <w:pStyle w:val="EndNoteBibliography"/>
        <w:spacing w:after="0"/>
        <w:ind w:left="720" w:hanging="720"/>
        <w:rPr>
          <w:noProof/>
        </w:rPr>
      </w:pPr>
      <w:r w:rsidRPr="00C72D3A">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C72D3A">
        <w:rPr>
          <w:i/>
          <w:noProof/>
        </w:rPr>
        <w:t>Heart</w:t>
      </w:r>
      <w:r w:rsidRPr="00C72D3A">
        <w:rPr>
          <w:noProof/>
        </w:rPr>
        <w:t xml:space="preserve"> 99(16)</w:t>
      </w:r>
      <w:r w:rsidRPr="00C72D3A">
        <w:rPr>
          <w:b/>
          <w:noProof/>
        </w:rPr>
        <w:t>,</w:t>
      </w:r>
      <w:r w:rsidRPr="00C72D3A">
        <w:rPr>
          <w:noProof/>
        </w:rPr>
        <w:t xml:space="preserve"> 1185-1191. doi: 10.1136/heartjnl-2013-303927.</w:t>
      </w:r>
    </w:p>
    <w:p w14:paraId="40089619" w14:textId="77777777" w:rsidR="00C72D3A" w:rsidRPr="00C72D3A" w:rsidRDefault="00C72D3A" w:rsidP="00C72D3A">
      <w:pPr>
        <w:pStyle w:val="EndNoteBibliography"/>
        <w:spacing w:after="0"/>
        <w:ind w:left="720" w:hanging="720"/>
        <w:rPr>
          <w:noProof/>
        </w:rPr>
      </w:pPr>
      <w:r w:rsidRPr="00C72D3A">
        <w:rPr>
          <w:noProof/>
        </w:rPr>
        <w:t xml:space="preserve">Freiburg, A., Trombitas, K., Hell, W., Cazorla, O., Fougerousse, F., Centner, T., et al. (2000). Series of exon-skipping events in the elastic spring region of titin as the structural basis for myofibrillar elastic diversity. </w:t>
      </w:r>
      <w:r w:rsidRPr="00C72D3A">
        <w:rPr>
          <w:i/>
          <w:noProof/>
        </w:rPr>
        <w:t>Circ Res</w:t>
      </w:r>
      <w:r w:rsidRPr="00C72D3A">
        <w:rPr>
          <w:noProof/>
        </w:rPr>
        <w:t xml:space="preserve"> 86(11)</w:t>
      </w:r>
      <w:r w:rsidRPr="00C72D3A">
        <w:rPr>
          <w:b/>
          <w:noProof/>
        </w:rPr>
        <w:t>,</w:t>
      </w:r>
      <w:r w:rsidRPr="00C72D3A">
        <w:rPr>
          <w:noProof/>
        </w:rPr>
        <w:t xml:space="preserve"> 1114-1121. doi: 10.1161/01.res.86.11.1114.</w:t>
      </w:r>
    </w:p>
    <w:p w14:paraId="7CB89AC7" w14:textId="77777777" w:rsidR="00C72D3A" w:rsidRPr="00C72D3A" w:rsidRDefault="00C72D3A" w:rsidP="00C72D3A">
      <w:pPr>
        <w:pStyle w:val="EndNoteBibliography"/>
        <w:spacing w:after="0"/>
        <w:ind w:left="720" w:hanging="720"/>
        <w:rPr>
          <w:noProof/>
        </w:rPr>
      </w:pPr>
      <w:r w:rsidRPr="00C72D3A">
        <w:rPr>
          <w:noProof/>
        </w:rPr>
        <w:t xml:space="preserve">Frey, N., and Olson, E.N. (2003). Cardiac hypertrophy: the good, the bad, and the ugly. </w:t>
      </w:r>
      <w:r w:rsidRPr="00C72D3A">
        <w:rPr>
          <w:i/>
          <w:noProof/>
        </w:rPr>
        <w:t>Annu Rev Physiol</w:t>
      </w:r>
      <w:r w:rsidRPr="00C72D3A">
        <w:rPr>
          <w:noProof/>
        </w:rPr>
        <w:t xml:space="preserve"> 65</w:t>
      </w:r>
      <w:r w:rsidRPr="00C72D3A">
        <w:rPr>
          <w:b/>
          <w:noProof/>
        </w:rPr>
        <w:t>,</w:t>
      </w:r>
      <w:r w:rsidRPr="00C72D3A">
        <w:rPr>
          <w:noProof/>
        </w:rPr>
        <w:t xml:space="preserve"> 45-79. doi: 10.1146/annurev.physiol.65.092101.142243.</w:t>
      </w:r>
    </w:p>
    <w:p w14:paraId="658A7775" w14:textId="77777777" w:rsidR="00C72D3A" w:rsidRPr="00C72D3A" w:rsidRDefault="00C72D3A" w:rsidP="00C72D3A">
      <w:pPr>
        <w:pStyle w:val="EndNoteBibliography"/>
        <w:spacing w:after="0"/>
        <w:ind w:left="720" w:hanging="720"/>
        <w:rPr>
          <w:noProof/>
        </w:rPr>
      </w:pPr>
      <w:r w:rsidRPr="00C72D3A">
        <w:rPr>
          <w:noProof/>
        </w:rPr>
        <w:t xml:space="preserve">Geiger, J., Rahsepar, A.A., Suwa, K., Powell, A., Ghasemiesfe, A., Barker, A.J., et al. (2018). 4D flow MRI, cardiac function, and T1 -mapping: Association of valve-mediated changes in aortic hemodynamics with left ventricular remodeling. </w:t>
      </w:r>
      <w:r w:rsidRPr="00C72D3A">
        <w:rPr>
          <w:i/>
          <w:noProof/>
        </w:rPr>
        <w:t>J Magn Reson Imaging</w:t>
      </w:r>
      <w:r w:rsidRPr="00C72D3A">
        <w:rPr>
          <w:noProof/>
        </w:rPr>
        <w:t xml:space="preserve"> 48(1)</w:t>
      </w:r>
      <w:r w:rsidRPr="00C72D3A">
        <w:rPr>
          <w:b/>
          <w:noProof/>
        </w:rPr>
        <w:t>,</w:t>
      </w:r>
      <w:r w:rsidRPr="00C72D3A">
        <w:rPr>
          <w:noProof/>
        </w:rPr>
        <w:t xml:space="preserve"> 121-131. doi: 10.1002/jmri.25916.</w:t>
      </w:r>
    </w:p>
    <w:p w14:paraId="583CCDBA" w14:textId="77777777" w:rsidR="00C72D3A" w:rsidRPr="00C72D3A" w:rsidRDefault="00C72D3A" w:rsidP="00C72D3A">
      <w:pPr>
        <w:pStyle w:val="EndNoteBibliography"/>
        <w:spacing w:after="0"/>
        <w:ind w:left="720" w:hanging="720"/>
        <w:rPr>
          <w:noProof/>
        </w:rPr>
      </w:pPr>
      <w:r w:rsidRPr="00C72D3A">
        <w:rPr>
          <w:noProof/>
        </w:rPr>
        <w:t xml:space="preserve">Goktepe, S., Abilez, O.J., Parker, K.K., and Kuhl, E. (2010). A multiscale model for eccentric and concentric cardiac growth through sarcomerogenesis. </w:t>
      </w:r>
      <w:r w:rsidRPr="00C72D3A">
        <w:rPr>
          <w:i/>
          <w:noProof/>
        </w:rPr>
        <w:t>J Theor Biol</w:t>
      </w:r>
      <w:r w:rsidRPr="00C72D3A">
        <w:rPr>
          <w:noProof/>
        </w:rPr>
        <w:t xml:space="preserve"> 265(3)</w:t>
      </w:r>
      <w:r w:rsidRPr="00C72D3A">
        <w:rPr>
          <w:b/>
          <w:noProof/>
        </w:rPr>
        <w:t>,</w:t>
      </w:r>
      <w:r w:rsidRPr="00C72D3A">
        <w:rPr>
          <w:noProof/>
        </w:rPr>
        <w:t xml:space="preserve"> 433-442. doi: 10.1016/j.jtbi.2010.04.023.</w:t>
      </w:r>
    </w:p>
    <w:p w14:paraId="302AB308" w14:textId="77777777" w:rsidR="00C72D3A" w:rsidRPr="00C72D3A" w:rsidRDefault="00C72D3A" w:rsidP="00C72D3A">
      <w:pPr>
        <w:pStyle w:val="EndNoteBibliography"/>
        <w:spacing w:after="0"/>
        <w:ind w:left="720" w:hanging="720"/>
        <w:rPr>
          <w:noProof/>
        </w:rPr>
      </w:pPr>
      <w:r w:rsidRPr="00C72D3A">
        <w:rPr>
          <w:noProof/>
        </w:rPr>
        <w:t xml:space="preserve">Granzier, H.L., Radke, M.H., Peng, J., Westermann, D., Nelson, O.L., Rost, K., et al. (2009). Truncation of titin's elastic PEVK region leads to cardiomyopathy with diastolic dysfunction. </w:t>
      </w:r>
      <w:r w:rsidRPr="00C72D3A">
        <w:rPr>
          <w:i/>
          <w:noProof/>
        </w:rPr>
        <w:t>Circ Res</w:t>
      </w:r>
      <w:r w:rsidRPr="00C72D3A">
        <w:rPr>
          <w:noProof/>
        </w:rPr>
        <w:t xml:space="preserve"> 105(6)</w:t>
      </w:r>
      <w:r w:rsidRPr="00C72D3A">
        <w:rPr>
          <w:b/>
          <w:noProof/>
        </w:rPr>
        <w:t>,</w:t>
      </w:r>
      <w:r w:rsidRPr="00C72D3A">
        <w:rPr>
          <w:noProof/>
        </w:rPr>
        <w:t xml:space="preserve"> 557-564. doi: 10.1161/CIRCRESAHA.109.200964.</w:t>
      </w:r>
    </w:p>
    <w:p w14:paraId="0E4DDB50" w14:textId="77777777" w:rsidR="00C72D3A" w:rsidRPr="00C72D3A" w:rsidRDefault="00C72D3A" w:rsidP="00C72D3A">
      <w:pPr>
        <w:pStyle w:val="EndNoteBibliography"/>
        <w:spacing w:after="0"/>
        <w:ind w:left="720" w:hanging="720"/>
        <w:rPr>
          <w:noProof/>
        </w:rPr>
      </w:pPr>
      <w:r w:rsidRPr="00C72D3A">
        <w:rPr>
          <w:noProof/>
        </w:rPr>
        <w:t xml:space="preserve">Green, D.R., Galluzzi, L., and Kroemer, G. (2011). Mitochondria and the autophagy-inflammation-cell death axis in organismal aging. </w:t>
      </w:r>
      <w:r w:rsidRPr="00C72D3A">
        <w:rPr>
          <w:i/>
          <w:noProof/>
        </w:rPr>
        <w:t>Science</w:t>
      </w:r>
      <w:r w:rsidRPr="00C72D3A">
        <w:rPr>
          <w:noProof/>
        </w:rPr>
        <w:t xml:space="preserve"> 333(6046)</w:t>
      </w:r>
      <w:r w:rsidRPr="00C72D3A">
        <w:rPr>
          <w:b/>
          <w:noProof/>
        </w:rPr>
        <w:t>,</w:t>
      </w:r>
      <w:r w:rsidRPr="00C72D3A">
        <w:rPr>
          <w:noProof/>
        </w:rPr>
        <w:t xml:space="preserve"> 1109-1112. doi: 10.1126/science.1201940.</w:t>
      </w:r>
    </w:p>
    <w:p w14:paraId="3DBF2985" w14:textId="77777777" w:rsidR="00C72D3A" w:rsidRPr="00C72D3A" w:rsidRDefault="00C72D3A" w:rsidP="00C72D3A">
      <w:pPr>
        <w:pStyle w:val="EndNoteBibliography"/>
        <w:spacing w:after="0"/>
        <w:ind w:left="720" w:hanging="720"/>
        <w:rPr>
          <w:noProof/>
        </w:rPr>
      </w:pPr>
      <w:r w:rsidRPr="00C72D3A">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C72D3A">
        <w:rPr>
          <w:i/>
          <w:noProof/>
        </w:rPr>
        <w:t>J Am Coll Cardiol</w:t>
      </w:r>
      <w:r w:rsidRPr="00C72D3A">
        <w:rPr>
          <w:noProof/>
        </w:rPr>
        <w:t xml:space="preserve"> 49(15)</w:t>
      </w:r>
      <w:r w:rsidRPr="00C72D3A">
        <w:rPr>
          <w:b/>
          <w:noProof/>
        </w:rPr>
        <w:t>,</w:t>
      </w:r>
      <w:r w:rsidRPr="00C72D3A">
        <w:rPr>
          <w:noProof/>
        </w:rPr>
        <w:t xml:space="preserve"> 1660-1665. doi: 10.1016/j.jacc.2006.12.044.</w:t>
      </w:r>
    </w:p>
    <w:p w14:paraId="013EE8B8" w14:textId="77777777" w:rsidR="00C72D3A" w:rsidRPr="00C72D3A" w:rsidRDefault="00C72D3A" w:rsidP="00C72D3A">
      <w:pPr>
        <w:pStyle w:val="EndNoteBibliography"/>
        <w:spacing w:after="0"/>
        <w:ind w:left="720" w:hanging="720"/>
        <w:rPr>
          <w:noProof/>
        </w:rPr>
      </w:pPr>
      <w:r w:rsidRPr="00C72D3A">
        <w:rPr>
          <w:noProof/>
        </w:rPr>
        <w:t xml:space="preserve">Guterl, K.A., Haggart, C.R., Janssen, P.M., and Holmes, J.W. (2007). Isometric contraction induces rapid myocyte remodeling in cultured rat right ventricular papillary muscles. </w:t>
      </w:r>
      <w:r w:rsidRPr="00C72D3A">
        <w:rPr>
          <w:i/>
          <w:noProof/>
        </w:rPr>
        <w:t>Am J Physiol Heart Circ Physiol</w:t>
      </w:r>
      <w:r w:rsidRPr="00C72D3A">
        <w:rPr>
          <w:noProof/>
        </w:rPr>
        <w:t xml:space="preserve"> 293(6)</w:t>
      </w:r>
      <w:r w:rsidRPr="00C72D3A">
        <w:rPr>
          <w:b/>
          <w:noProof/>
        </w:rPr>
        <w:t>,</w:t>
      </w:r>
      <w:r w:rsidRPr="00C72D3A">
        <w:rPr>
          <w:noProof/>
        </w:rPr>
        <w:t xml:space="preserve"> H3707-3712. doi: 10.1152/ajpheart.00296.2007.</w:t>
      </w:r>
    </w:p>
    <w:p w14:paraId="2BB3E8DD" w14:textId="77777777" w:rsidR="00C72D3A" w:rsidRPr="00C72D3A" w:rsidRDefault="00C72D3A" w:rsidP="00C72D3A">
      <w:pPr>
        <w:pStyle w:val="EndNoteBibliography"/>
        <w:spacing w:after="0"/>
        <w:ind w:left="720" w:hanging="720"/>
        <w:rPr>
          <w:noProof/>
        </w:rPr>
      </w:pPr>
      <w:r w:rsidRPr="00C72D3A">
        <w:rPr>
          <w:noProof/>
        </w:rPr>
        <w:t xml:space="preserve">Hill, J.A., and Olson, E.N. (2008). Cardiac plasticity. </w:t>
      </w:r>
      <w:r w:rsidRPr="00C72D3A">
        <w:rPr>
          <w:i/>
          <w:noProof/>
        </w:rPr>
        <w:t>N Engl J Med</w:t>
      </w:r>
      <w:r w:rsidRPr="00C72D3A">
        <w:rPr>
          <w:noProof/>
        </w:rPr>
        <w:t xml:space="preserve"> 358(13)</w:t>
      </w:r>
      <w:r w:rsidRPr="00C72D3A">
        <w:rPr>
          <w:b/>
          <w:noProof/>
        </w:rPr>
        <w:t>,</w:t>
      </w:r>
      <w:r w:rsidRPr="00C72D3A">
        <w:rPr>
          <w:noProof/>
        </w:rPr>
        <w:t xml:space="preserve"> 1370-1380. doi: 10.1056/NEJMra072139.</w:t>
      </w:r>
    </w:p>
    <w:p w14:paraId="0623F410" w14:textId="77777777" w:rsidR="00C72D3A" w:rsidRPr="00C72D3A" w:rsidRDefault="00C72D3A" w:rsidP="00C72D3A">
      <w:pPr>
        <w:pStyle w:val="EndNoteBibliography"/>
        <w:spacing w:after="0"/>
        <w:ind w:left="720" w:hanging="720"/>
        <w:rPr>
          <w:noProof/>
        </w:rPr>
      </w:pPr>
      <w:r w:rsidRPr="00C72D3A">
        <w:rPr>
          <w:noProof/>
        </w:rPr>
        <w:t xml:space="preserve">Huxley, A.F. (1957). Muscle structure and theories of contraction. </w:t>
      </w:r>
      <w:r w:rsidRPr="00C72D3A">
        <w:rPr>
          <w:i/>
          <w:noProof/>
        </w:rPr>
        <w:t>Prog Biophys Biophys Chem</w:t>
      </w:r>
      <w:r w:rsidRPr="00C72D3A">
        <w:rPr>
          <w:noProof/>
        </w:rPr>
        <w:t xml:space="preserve"> 7</w:t>
      </w:r>
      <w:r w:rsidRPr="00C72D3A">
        <w:rPr>
          <w:b/>
          <w:noProof/>
        </w:rPr>
        <w:t>,</w:t>
      </w:r>
      <w:r w:rsidRPr="00C72D3A">
        <w:rPr>
          <w:noProof/>
        </w:rPr>
        <w:t xml:space="preserve"> 255-318.</w:t>
      </w:r>
    </w:p>
    <w:p w14:paraId="190A77E2" w14:textId="77777777" w:rsidR="00C72D3A" w:rsidRPr="00C72D3A" w:rsidRDefault="00C72D3A" w:rsidP="00C72D3A">
      <w:pPr>
        <w:pStyle w:val="EndNoteBibliography"/>
        <w:spacing w:after="0"/>
        <w:ind w:left="720" w:hanging="720"/>
        <w:rPr>
          <w:noProof/>
        </w:rPr>
      </w:pPr>
      <w:r w:rsidRPr="00C72D3A">
        <w:rPr>
          <w:noProof/>
        </w:rPr>
        <w:t xml:space="preserve">Iglewski, M., Hill, J.A., Lavandero, S., and Rothermel, B.A. (2010). Mitochondrial fission and autophagy in the normal and diseased heart. </w:t>
      </w:r>
      <w:r w:rsidRPr="00C72D3A">
        <w:rPr>
          <w:i/>
          <w:noProof/>
        </w:rPr>
        <w:t>Curr Hypertens Rep</w:t>
      </w:r>
      <w:r w:rsidRPr="00C72D3A">
        <w:rPr>
          <w:noProof/>
        </w:rPr>
        <w:t xml:space="preserve"> 12(6)</w:t>
      </w:r>
      <w:r w:rsidRPr="00C72D3A">
        <w:rPr>
          <w:b/>
          <w:noProof/>
        </w:rPr>
        <w:t>,</w:t>
      </w:r>
      <w:r w:rsidRPr="00C72D3A">
        <w:rPr>
          <w:noProof/>
        </w:rPr>
        <w:t xml:space="preserve"> 418-425. doi: 10.1007/s11906-010-0147-x.</w:t>
      </w:r>
    </w:p>
    <w:p w14:paraId="49656D90" w14:textId="77777777" w:rsidR="00C72D3A" w:rsidRPr="00C72D3A" w:rsidRDefault="00C72D3A" w:rsidP="00C72D3A">
      <w:pPr>
        <w:pStyle w:val="EndNoteBibliography"/>
        <w:spacing w:after="0"/>
        <w:ind w:left="720" w:hanging="720"/>
        <w:rPr>
          <w:noProof/>
        </w:rPr>
      </w:pPr>
      <w:r w:rsidRPr="00C72D3A">
        <w:rPr>
          <w:noProof/>
        </w:rPr>
        <w:lastRenderedPageBreak/>
        <w:t xml:space="preserve">Kehat, I., Davis, J., Tiburcy, M., Accornero, F., Saba-El-Leil, M.K., Maillet, M., et al. (2011). Extracellular signal-regulated kinases 1 and 2 regulate the balance between eccentric and concentric cardiac growth. </w:t>
      </w:r>
      <w:r w:rsidRPr="00C72D3A">
        <w:rPr>
          <w:i/>
          <w:noProof/>
        </w:rPr>
        <w:t>Circ Res</w:t>
      </w:r>
      <w:r w:rsidRPr="00C72D3A">
        <w:rPr>
          <w:noProof/>
        </w:rPr>
        <w:t xml:space="preserve"> 108(2)</w:t>
      </w:r>
      <w:r w:rsidRPr="00C72D3A">
        <w:rPr>
          <w:b/>
          <w:noProof/>
        </w:rPr>
        <w:t>,</w:t>
      </w:r>
      <w:r w:rsidRPr="00C72D3A">
        <w:rPr>
          <w:noProof/>
        </w:rPr>
        <w:t xml:space="preserve"> 176-183. doi: 10.1161/CIRCRESAHA.110.231514.</w:t>
      </w:r>
    </w:p>
    <w:p w14:paraId="216FC6E2" w14:textId="77777777" w:rsidR="00C72D3A" w:rsidRPr="00C72D3A" w:rsidRDefault="00C72D3A" w:rsidP="00C72D3A">
      <w:pPr>
        <w:pStyle w:val="EndNoteBibliography"/>
        <w:spacing w:after="0"/>
        <w:ind w:left="720" w:hanging="720"/>
        <w:rPr>
          <w:noProof/>
        </w:rPr>
      </w:pPr>
      <w:r w:rsidRPr="00C72D3A">
        <w:rPr>
          <w:noProof/>
        </w:rPr>
        <w:t xml:space="preserve">Kerckhoffs, R.C., Omens, J., and McCulloch, A.D. (2012). A single strain-based growth law predicts concentric and eccentric cardiac growth during pressure and volume overload. </w:t>
      </w:r>
      <w:r w:rsidRPr="00C72D3A">
        <w:rPr>
          <w:i/>
          <w:noProof/>
        </w:rPr>
        <w:t>Mech Res Commun</w:t>
      </w:r>
      <w:r w:rsidRPr="00C72D3A">
        <w:rPr>
          <w:noProof/>
        </w:rPr>
        <w:t xml:space="preserve"> 42</w:t>
      </w:r>
      <w:r w:rsidRPr="00C72D3A">
        <w:rPr>
          <w:b/>
          <w:noProof/>
        </w:rPr>
        <w:t>,</w:t>
      </w:r>
      <w:r w:rsidRPr="00C72D3A">
        <w:rPr>
          <w:noProof/>
        </w:rPr>
        <w:t xml:space="preserve"> 40-50. doi: 10.1016/j.mechrescom.2011.11.004.</w:t>
      </w:r>
    </w:p>
    <w:p w14:paraId="5D39CFCD" w14:textId="77777777" w:rsidR="00C72D3A" w:rsidRPr="00C72D3A" w:rsidRDefault="00C72D3A" w:rsidP="00C72D3A">
      <w:pPr>
        <w:pStyle w:val="EndNoteBibliography"/>
        <w:spacing w:after="0"/>
        <w:ind w:left="720" w:hanging="720"/>
        <w:rPr>
          <w:noProof/>
        </w:rPr>
      </w:pPr>
      <w:r w:rsidRPr="00C72D3A">
        <w:rPr>
          <w:noProof/>
        </w:rPr>
        <w:t xml:space="preserve">Klepach, D., Lee, L.C., Wenk, J.F., Ratcliffe, M.B., Zohdi, T.I., Navia, J.A., et al. (2012). Growth and remodeling of the left ventricle: A case study of myocardial infarction and surgical ventricular restoration. </w:t>
      </w:r>
      <w:r w:rsidRPr="00C72D3A">
        <w:rPr>
          <w:i/>
          <w:noProof/>
        </w:rPr>
        <w:t>Mech Res Commun</w:t>
      </w:r>
      <w:r w:rsidRPr="00C72D3A">
        <w:rPr>
          <w:noProof/>
        </w:rPr>
        <w:t xml:space="preserve"> 42</w:t>
      </w:r>
      <w:r w:rsidRPr="00C72D3A">
        <w:rPr>
          <w:b/>
          <w:noProof/>
        </w:rPr>
        <w:t>,</w:t>
      </w:r>
      <w:r w:rsidRPr="00C72D3A">
        <w:rPr>
          <w:noProof/>
        </w:rPr>
        <w:t xml:space="preserve"> 134-141. doi: 10.1016/j.mechrescom.2012.03.005.</w:t>
      </w:r>
    </w:p>
    <w:p w14:paraId="7C71C63F" w14:textId="77777777" w:rsidR="00C72D3A" w:rsidRPr="00C72D3A" w:rsidRDefault="00C72D3A" w:rsidP="00C72D3A">
      <w:pPr>
        <w:pStyle w:val="EndNoteBibliography"/>
        <w:spacing w:after="0"/>
        <w:ind w:left="720" w:hanging="720"/>
        <w:rPr>
          <w:noProof/>
        </w:rPr>
      </w:pPr>
      <w:r w:rsidRPr="00C72D3A">
        <w:rPr>
          <w:noProof/>
        </w:rPr>
        <w:t xml:space="preserve">Knoll, R., Hoshijima, M., Hoffman, H.M., Person, V., Lorenzen-Schmidt, I., Bang, M.L., et al. (2002). The cardiac mechanical stretch sensor machinery involves a Z disc complex that is defective in a subset of human dilated cardiomyopathy. </w:t>
      </w:r>
      <w:r w:rsidRPr="00C72D3A">
        <w:rPr>
          <w:i/>
          <w:noProof/>
        </w:rPr>
        <w:t>Cell</w:t>
      </w:r>
      <w:r w:rsidRPr="00C72D3A">
        <w:rPr>
          <w:noProof/>
        </w:rPr>
        <w:t xml:space="preserve"> 111(7)</w:t>
      </w:r>
      <w:r w:rsidRPr="00C72D3A">
        <w:rPr>
          <w:b/>
          <w:noProof/>
        </w:rPr>
        <w:t>,</w:t>
      </w:r>
      <w:r w:rsidRPr="00C72D3A">
        <w:rPr>
          <w:noProof/>
        </w:rPr>
        <w:t xml:space="preserve"> 943-955. doi: 10.1016/s0092-8674(02)01226-6.</w:t>
      </w:r>
    </w:p>
    <w:p w14:paraId="2D53077E" w14:textId="77777777" w:rsidR="00C72D3A" w:rsidRPr="00483E42" w:rsidRDefault="00C72D3A" w:rsidP="00C72D3A">
      <w:pPr>
        <w:pStyle w:val="EndNoteBibliography"/>
        <w:spacing w:after="0"/>
        <w:ind w:left="720" w:hanging="720"/>
        <w:rPr>
          <w:noProof/>
          <w:lang w:val="es-ES"/>
          <w:rPrChange w:id="202" w:author="Kenneth Campbell" w:date="2021-12-22T14:43:00Z">
            <w:rPr>
              <w:noProof/>
            </w:rPr>
          </w:rPrChange>
        </w:rPr>
      </w:pPr>
      <w:r w:rsidRPr="00C72D3A">
        <w:rPr>
          <w:noProof/>
        </w:rPr>
        <w:t xml:space="preserve">Knoll, R., Kostin, S., Klede, S., Savvatis, K., Klinge, L., Stehle, I., et al. (2010). A common MLP (muscle LIM protein) variant is associated with cardiomyopathy. </w:t>
      </w:r>
      <w:r w:rsidRPr="00483E42">
        <w:rPr>
          <w:i/>
          <w:noProof/>
          <w:lang w:val="es-ES"/>
          <w:rPrChange w:id="203" w:author="Kenneth Campbell" w:date="2021-12-22T14:43:00Z">
            <w:rPr>
              <w:i/>
              <w:noProof/>
            </w:rPr>
          </w:rPrChange>
        </w:rPr>
        <w:t>Circ Res</w:t>
      </w:r>
      <w:r w:rsidRPr="00483E42">
        <w:rPr>
          <w:noProof/>
          <w:lang w:val="es-ES"/>
          <w:rPrChange w:id="204" w:author="Kenneth Campbell" w:date="2021-12-22T14:43:00Z">
            <w:rPr>
              <w:noProof/>
            </w:rPr>
          </w:rPrChange>
        </w:rPr>
        <w:t xml:space="preserve"> 106(4)</w:t>
      </w:r>
      <w:r w:rsidRPr="00483E42">
        <w:rPr>
          <w:b/>
          <w:noProof/>
          <w:lang w:val="es-ES"/>
          <w:rPrChange w:id="205" w:author="Kenneth Campbell" w:date="2021-12-22T14:43:00Z">
            <w:rPr>
              <w:b/>
              <w:noProof/>
            </w:rPr>
          </w:rPrChange>
        </w:rPr>
        <w:t>,</w:t>
      </w:r>
      <w:r w:rsidRPr="00483E42">
        <w:rPr>
          <w:noProof/>
          <w:lang w:val="es-ES"/>
          <w:rPrChange w:id="206" w:author="Kenneth Campbell" w:date="2021-12-22T14:43:00Z">
            <w:rPr>
              <w:noProof/>
            </w:rPr>
          </w:rPrChange>
        </w:rPr>
        <w:t xml:space="preserve"> 695-704. doi: 10.1161/CIRCRESAHA.109.206243.</w:t>
      </w:r>
    </w:p>
    <w:p w14:paraId="0239DB8C" w14:textId="77777777" w:rsidR="00C72D3A" w:rsidRPr="00C72D3A" w:rsidRDefault="00C72D3A" w:rsidP="00C72D3A">
      <w:pPr>
        <w:pStyle w:val="EndNoteBibliography"/>
        <w:spacing w:after="0"/>
        <w:ind w:left="720" w:hanging="720"/>
        <w:rPr>
          <w:noProof/>
        </w:rPr>
      </w:pPr>
      <w:r w:rsidRPr="00483E42">
        <w:rPr>
          <w:noProof/>
          <w:lang w:val="es-ES"/>
          <w:rPrChange w:id="207" w:author="Kenneth Campbell" w:date="2021-12-22T14:43:00Z">
            <w:rPr>
              <w:noProof/>
            </w:rPr>
          </w:rPrChange>
        </w:rPr>
        <w:t xml:space="preserve">Kojic, S., Medeot, E., Guccione, E., Krmac, H., Zara, I., Martinelli, V., et al. </w:t>
      </w:r>
      <w:r w:rsidRPr="00C72D3A">
        <w:rPr>
          <w:noProof/>
        </w:rPr>
        <w:t xml:space="preserve">(2004). The Ankrd2 protein, a link between the sarcomere and the nucleus in skeletal muscle. </w:t>
      </w:r>
      <w:r w:rsidRPr="00C72D3A">
        <w:rPr>
          <w:i/>
          <w:noProof/>
        </w:rPr>
        <w:t>J Mol Biol</w:t>
      </w:r>
      <w:r w:rsidRPr="00C72D3A">
        <w:rPr>
          <w:noProof/>
        </w:rPr>
        <w:t xml:space="preserve"> 339(2)</w:t>
      </w:r>
      <w:r w:rsidRPr="00C72D3A">
        <w:rPr>
          <w:b/>
          <w:noProof/>
        </w:rPr>
        <w:t>,</w:t>
      </w:r>
      <w:r w:rsidRPr="00C72D3A">
        <w:rPr>
          <w:noProof/>
        </w:rPr>
        <w:t xml:space="preserve"> 313-325. doi: 10.1016/j.jmb.2004.03.071.</w:t>
      </w:r>
    </w:p>
    <w:p w14:paraId="431A8362" w14:textId="77777777" w:rsidR="00C72D3A" w:rsidRPr="00C72D3A" w:rsidRDefault="00C72D3A" w:rsidP="00C72D3A">
      <w:pPr>
        <w:pStyle w:val="EndNoteBibliography"/>
        <w:spacing w:after="0"/>
        <w:ind w:left="720" w:hanging="720"/>
        <w:rPr>
          <w:noProof/>
        </w:rPr>
      </w:pPr>
      <w:r w:rsidRPr="00C72D3A">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C72D3A">
        <w:rPr>
          <w:i/>
          <w:noProof/>
        </w:rPr>
        <w:t>J Am Soc Echocardiogr</w:t>
      </w:r>
      <w:r w:rsidRPr="00C72D3A">
        <w:rPr>
          <w:noProof/>
        </w:rPr>
        <w:t xml:space="preserve"> 28(1)</w:t>
      </w:r>
      <w:r w:rsidRPr="00C72D3A">
        <w:rPr>
          <w:b/>
          <w:noProof/>
        </w:rPr>
        <w:t>,</w:t>
      </w:r>
      <w:r w:rsidRPr="00C72D3A">
        <w:rPr>
          <w:noProof/>
        </w:rPr>
        <w:t xml:space="preserve"> 1-39 e14. doi: 10.1016/j.echo.2014.10.003.</w:t>
      </w:r>
    </w:p>
    <w:p w14:paraId="43B1EBC0" w14:textId="77777777" w:rsidR="00C72D3A" w:rsidRPr="00C72D3A" w:rsidRDefault="00C72D3A" w:rsidP="00C72D3A">
      <w:pPr>
        <w:pStyle w:val="EndNoteBibliography"/>
        <w:spacing w:after="0"/>
        <w:ind w:left="720" w:hanging="720"/>
        <w:rPr>
          <w:noProof/>
        </w:rPr>
      </w:pPr>
      <w:r w:rsidRPr="00C72D3A">
        <w:rPr>
          <w:noProof/>
        </w:rPr>
        <w:t xml:space="preserve">Lange, S., Auerbach, D., McLoughlin, P., Perriard, E., Schafer, B.W., Perriard, J.C., et al. (2002). Subcellular targeting of metabolic enzymes to titin in heart muscle may be mediated by DRAL/FHL-2. </w:t>
      </w:r>
      <w:r w:rsidRPr="00C72D3A">
        <w:rPr>
          <w:i/>
          <w:noProof/>
        </w:rPr>
        <w:t>J Cell Sci</w:t>
      </w:r>
      <w:r w:rsidRPr="00C72D3A">
        <w:rPr>
          <w:noProof/>
        </w:rPr>
        <w:t xml:space="preserve"> 115(Pt 24)</w:t>
      </w:r>
      <w:r w:rsidRPr="00C72D3A">
        <w:rPr>
          <w:b/>
          <w:noProof/>
        </w:rPr>
        <w:t>,</w:t>
      </w:r>
      <w:r w:rsidRPr="00C72D3A">
        <w:rPr>
          <w:noProof/>
        </w:rPr>
        <w:t xml:space="preserve"> 4925-4936. doi: 10.1242/jcs.00181.</w:t>
      </w:r>
    </w:p>
    <w:p w14:paraId="11C7540A" w14:textId="77777777" w:rsidR="00C72D3A" w:rsidRPr="00C72D3A" w:rsidRDefault="00C72D3A" w:rsidP="00C72D3A">
      <w:pPr>
        <w:pStyle w:val="EndNoteBibliography"/>
        <w:spacing w:after="0"/>
        <w:ind w:left="720" w:hanging="720"/>
        <w:rPr>
          <w:noProof/>
        </w:rPr>
      </w:pPr>
      <w:r w:rsidRPr="00C72D3A">
        <w:rPr>
          <w:noProof/>
        </w:rPr>
        <w:t xml:space="preserve">Lange, S., Xiang, F., Yakovenko, A., Vihola, A., Hackman, P., Rostkova, E., et al. (2005). The kinase domain of titin controls muscle gene expression and protein turnover. </w:t>
      </w:r>
      <w:r w:rsidRPr="00C72D3A">
        <w:rPr>
          <w:i/>
          <w:noProof/>
        </w:rPr>
        <w:t>Science</w:t>
      </w:r>
      <w:r w:rsidRPr="00C72D3A">
        <w:rPr>
          <w:noProof/>
        </w:rPr>
        <w:t xml:space="preserve"> 308(5728)</w:t>
      </w:r>
      <w:r w:rsidRPr="00C72D3A">
        <w:rPr>
          <w:b/>
          <w:noProof/>
        </w:rPr>
        <w:t>,</w:t>
      </w:r>
      <w:r w:rsidRPr="00C72D3A">
        <w:rPr>
          <w:noProof/>
        </w:rPr>
        <w:t xml:space="preserve"> 1599-1603. doi: 10.1126/science.1110463.</w:t>
      </w:r>
    </w:p>
    <w:p w14:paraId="1DB976DD" w14:textId="77777777" w:rsidR="00C72D3A" w:rsidRPr="00C72D3A" w:rsidRDefault="00C72D3A" w:rsidP="00C72D3A">
      <w:pPr>
        <w:pStyle w:val="EndNoteBibliography"/>
        <w:spacing w:after="0"/>
        <w:ind w:left="720" w:hanging="720"/>
        <w:rPr>
          <w:noProof/>
        </w:rPr>
      </w:pPr>
      <w:r w:rsidRPr="00C72D3A">
        <w:rPr>
          <w:noProof/>
        </w:rPr>
        <w:t xml:space="preserve">Lavandero, S., Foncea, R., Perez, V., and Sapag-Hagar, M. (1998). Effect of inhibitors of signal transduction on IGF-1-induced protein synthesis associated with hypertrophy in cultured neonatal rat ventricular myocytes. </w:t>
      </w:r>
      <w:r w:rsidRPr="00C72D3A">
        <w:rPr>
          <w:i/>
          <w:noProof/>
        </w:rPr>
        <w:t>FEBS Lett</w:t>
      </w:r>
      <w:r w:rsidRPr="00C72D3A">
        <w:rPr>
          <w:noProof/>
        </w:rPr>
        <w:t xml:space="preserve"> 422(2)</w:t>
      </w:r>
      <w:r w:rsidRPr="00C72D3A">
        <w:rPr>
          <w:b/>
          <w:noProof/>
        </w:rPr>
        <w:t>,</w:t>
      </w:r>
      <w:r w:rsidRPr="00C72D3A">
        <w:rPr>
          <w:noProof/>
        </w:rPr>
        <w:t xml:space="preserve"> 193-196. doi: 10.1016/s0014-5793(98)00008-8.</w:t>
      </w:r>
    </w:p>
    <w:p w14:paraId="1E59C404" w14:textId="77777777" w:rsidR="00C72D3A" w:rsidRPr="00C72D3A" w:rsidRDefault="00C72D3A" w:rsidP="00C72D3A">
      <w:pPr>
        <w:pStyle w:val="EndNoteBibliography"/>
        <w:spacing w:after="0"/>
        <w:ind w:left="720" w:hanging="720"/>
        <w:rPr>
          <w:noProof/>
        </w:rPr>
      </w:pPr>
      <w:r w:rsidRPr="00C72D3A">
        <w:rPr>
          <w:noProof/>
        </w:rPr>
        <w:t xml:space="preserve">Lee, H.J., Lee, H., Kim, S.M., Park, J.B., Kim, E.K., Chang, S.A., et al. (2020). Diffuse Myocardial Fibrosis and Diastolic Function in Aortic Stenosis. </w:t>
      </w:r>
      <w:r w:rsidRPr="00C72D3A">
        <w:rPr>
          <w:i/>
          <w:noProof/>
        </w:rPr>
        <w:t>JACC Cardiovasc Imaging</w:t>
      </w:r>
      <w:r w:rsidRPr="00C72D3A">
        <w:rPr>
          <w:noProof/>
        </w:rPr>
        <w:t xml:space="preserve"> 13(12)</w:t>
      </w:r>
      <w:r w:rsidRPr="00C72D3A">
        <w:rPr>
          <w:b/>
          <w:noProof/>
        </w:rPr>
        <w:t>,</w:t>
      </w:r>
      <w:r w:rsidRPr="00C72D3A">
        <w:rPr>
          <w:noProof/>
        </w:rPr>
        <w:t xml:space="preserve"> 2561-2572. doi: 10.1016/j.jcmg.2020.07.007.</w:t>
      </w:r>
    </w:p>
    <w:p w14:paraId="548E505F" w14:textId="77777777" w:rsidR="00C72D3A" w:rsidRPr="00C72D3A" w:rsidRDefault="00C72D3A" w:rsidP="00C72D3A">
      <w:pPr>
        <w:pStyle w:val="EndNoteBibliography"/>
        <w:spacing w:after="0"/>
        <w:ind w:left="720" w:hanging="720"/>
        <w:rPr>
          <w:noProof/>
        </w:rPr>
      </w:pPr>
      <w:r w:rsidRPr="00C72D3A">
        <w:rPr>
          <w:noProof/>
        </w:rPr>
        <w:t xml:space="preserve">Lee, L.C., Genet, M., Acevedo-Bolton, G., Ordovas, K., Guccione, J.M., and Kuhl, E. (2015a). A computational model that predicts reverse growth in response to mechanical unloading. </w:t>
      </w:r>
      <w:r w:rsidRPr="00C72D3A">
        <w:rPr>
          <w:i/>
          <w:noProof/>
        </w:rPr>
        <w:t>Biomech Model Mechanobiol</w:t>
      </w:r>
      <w:r w:rsidRPr="00C72D3A">
        <w:rPr>
          <w:noProof/>
        </w:rPr>
        <w:t xml:space="preserve"> 14(2)</w:t>
      </w:r>
      <w:r w:rsidRPr="00C72D3A">
        <w:rPr>
          <w:b/>
          <w:noProof/>
        </w:rPr>
        <w:t>,</w:t>
      </w:r>
      <w:r w:rsidRPr="00C72D3A">
        <w:rPr>
          <w:noProof/>
        </w:rPr>
        <w:t xml:space="preserve"> 217-229. doi: 10.1007/s10237-014-0598-0.</w:t>
      </w:r>
    </w:p>
    <w:p w14:paraId="1E830323" w14:textId="77777777" w:rsidR="00C72D3A" w:rsidRPr="00C72D3A" w:rsidRDefault="00C72D3A" w:rsidP="00C72D3A">
      <w:pPr>
        <w:pStyle w:val="EndNoteBibliography"/>
        <w:spacing w:after="0"/>
        <w:ind w:left="720" w:hanging="720"/>
        <w:rPr>
          <w:noProof/>
        </w:rPr>
      </w:pPr>
      <w:r w:rsidRPr="00C72D3A">
        <w:rPr>
          <w:noProof/>
        </w:rPr>
        <w:t xml:space="preserve">Lee, L.C., Sundnes, J., Genet, M., Wenk, J.F., and Wall, S.T. (2016). An integrated electromechanical-growth heart model for simulating cardiac therapies. </w:t>
      </w:r>
      <w:r w:rsidRPr="00C72D3A">
        <w:rPr>
          <w:i/>
          <w:noProof/>
        </w:rPr>
        <w:t>Biomech Model Mechanobiol</w:t>
      </w:r>
      <w:r w:rsidRPr="00C72D3A">
        <w:rPr>
          <w:noProof/>
        </w:rPr>
        <w:t xml:space="preserve"> 15(4)</w:t>
      </w:r>
      <w:r w:rsidRPr="00C72D3A">
        <w:rPr>
          <w:b/>
          <w:noProof/>
        </w:rPr>
        <w:t>,</w:t>
      </w:r>
      <w:r w:rsidRPr="00C72D3A">
        <w:rPr>
          <w:noProof/>
        </w:rPr>
        <w:t xml:space="preserve"> 791-803. doi: 10.1007/s10237-015-0723-8.</w:t>
      </w:r>
    </w:p>
    <w:p w14:paraId="26BA09B8" w14:textId="77777777" w:rsidR="00C72D3A" w:rsidRPr="00C72D3A" w:rsidRDefault="00C72D3A" w:rsidP="00C72D3A">
      <w:pPr>
        <w:pStyle w:val="EndNoteBibliography"/>
        <w:spacing w:after="0"/>
        <w:ind w:left="720" w:hanging="720"/>
        <w:rPr>
          <w:noProof/>
        </w:rPr>
      </w:pPr>
      <w:r w:rsidRPr="00C72D3A">
        <w:rPr>
          <w:noProof/>
        </w:rPr>
        <w:t xml:space="preserve">Lee, S.P., Lee, W., Lee, J.M., Park, E.A., Kim, H.K., Kim, Y.J., et al. (2015b). Assessment of diffuse myocardial fibrosis by using MR imaging in asymptomatic patients with aortic stenosis. </w:t>
      </w:r>
      <w:r w:rsidRPr="00C72D3A">
        <w:rPr>
          <w:i/>
          <w:noProof/>
        </w:rPr>
        <w:t>Radiology</w:t>
      </w:r>
      <w:r w:rsidRPr="00C72D3A">
        <w:rPr>
          <w:noProof/>
        </w:rPr>
        <w:t xml:space="preserve"> 274(2)</w:t>
      </w:r>
      <w:r w:rsidRPr="00C72D3A">
        <w:rPr>
          <w:b/>
          <w:noProof/>
        </w:rPr>
        <w:t>,</w:t>
      </w:r>
      <w:r w:rsidRPr="00C72D3A">
        <w:rPr>
          <w:noProof/>
        </w:rPr>
        <w:t xml:space="preserve"> 359-369. doi: 10.1148/radiol.14141120.</w:t>
      </w:r>
    </w:p>
    <w:p w14:paraId="499F4703" w14:textId="77777777" w:rsidR="00C72D3A" w:rsidRPr="00C72D3A" w:rsidRDefault="00C72D3A" w:rsidP="00C72D3A">
      <w:pPr>
        <w:pStyle w:val="EndNoteBibliography"/>
        <w:spacing w:after="0"/>
        <w:ind w:left="720" w:hanging="720"/>
        <w:rPr>
          <w:noProof/>
        </w:rPr>
      </w:pPr>
      <w:r w:rsidRPr="00C72D3A">
        <w:rPr>
          <w:noProof/>
        </w:rPr>
        <w:lastRenderedPageBreak/>
        <w:t xml:space="preserve">Linke, W.A., Rudy, D.E., Centner, T., Gautel, M., Witt, C., Labeit, S., et al. (1999). I-band titin in cardiac muscle is a three-element molecular spring and is critical for maintaining thin filament structure. </w:t>
      </w:r>
      <w:r w:rsidRPr="00C72D3A">
        <w:rPr>
          <w:i/>
          <w:noProof/>
        </w:rPr>
        <w:t>J Cell Biol</w:t>
      </w:r>
      <w:r w:rsidRPr="00C72D3A">
        <w:rPr>
          <w:noProof/>
        </w:rPr>
        <w:t xml:space="preserve"> 146(3)</w:t>
      </w:r>
      <w:r w:rsidRPr="00C72D3A">
        <w:rPr>
          <w:b/>
          <w:noProof/>
        </w:rPr>
        <w:t>,</w:t>
      </w:r>
      <w:r w:rsidRPr="00C72D3A">
        <w:rPr>
          <w:noProof/>
        </w:rPr>
        <w:t xml:space="preserve"> 631-644. doi: 10.1083/jcb.146.3.631.</w:t>
      </w:r>
    </w:p>
    <w:p w14:paraId="2418AEA5" w14:textId="77777777" w:rsidR="00C72D3A" w:rsidRPr="00C72D3A" w:rsidRDefault="00C72D3A" w:rsidP="00C72D3A">
      <w:pPr>
        <w:pStyle w:val="EndNoteBibliography"/>
        <w:spacing w:after="0"/>
        <w:ind w:left="720" w:hanging="720"/>
        <w:rPr>
          <w:noProof/>
        </w:rPr>
      </w:pPr>
      <w:r w:rsidRPr="00C72D3A">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C72D3A">
        <w:rPr>
          <w:i/>
          <w:noProof/>
        </w:rPr>
        <w:t>J Cardiovasc Magn Reson</w:t>
      </w:r>
      <w:r w:rsidRPr="00C72D3A">
        <w:rPr>
          <w:noProof/>
        </w:rPr>
        <w:t xml:space="preserve"> 22(1)</w:t>
      </w:r>
      <w:r w:rsidRPr="00C72D3A">
        <w:rPr>
          <w:b/>
          <w:noProof/>
        </w:rPr>
        <w:t>,</w:t>
      </w:r>
      <w:r w:rsidRPr="00C72D3A">
        <w:rPr>
          <w:noProof/>
        </w:rPr>
        <w:t xml:space="preserve"> 86. doi: 10.1186/s12968-020-00674-4.</w:t>
      </w:r>
    </w:p>
    <w:p w14:paraId="52995F8A" w14:textId="77777777" w:rsidR="00C72D3A" w:rsidRPr="00483E42" w:rsidRDefault="00C72D3A" w:rsidP="00C72D3A">
      <w:pPr>
        <w:pStyle w:val="EndNoteBibliography"/>
        <w:spacing w:after="0"/>
        <w:ind w:left="720" w:hanging="720"/>
        <w:rPr>
          <w:noProof/>
          <w:lang w:val="fr-FR"/>
          <w:rPrChange w:id="208" w:author="Kenneth Campbell" w:date="2021-12-22T14:43:00Z">
            <w:rPr>
              <w:noProof/>
            </w:rPr>
          </w:rPrChange>
        </w:rPr>
      </w:pPr>
      <w:r w:rsidRPr="00C72D3A">
        <w:rPr>
          <w:noProof/>
        </w:rPr>
        <w:t xml:space="preserve">Luptak, I., Balschi, J.A., Xing, Y., Leone, T.C., Kelly, D.P., and Tian, R. (2005). Decreased contractile and metabolic reserve in peroxisome proliferator-activated receptor-alpha-null hearts can be rescued by increasing glucose transport and utilization. </w:t>
      </w:r>
      <w:r w:rsidRPr="00483E42">
        <w:rPr>
          <w:i/>
          <w:noProof/>
          <w:lang w:val="fr-FR"/>
          <w:rPrChange w:id="209" w:author="Kenneth Campbell" w:date="2021-12-22T14:43:00Z">
            <w:rPr>
              <w:i/>
              <w:noProof/>
            </w:rPr>
          </w:rPrChange>
        </w:rPr>
        <w:t>Circulation</w:t>
      </w:r>
      <w:r w:rsidRPr="00483E42">
        <w:rPr>
          <w:noProof/>
          <w:lang w:val="fr-FR"/>
          <w:rPrChange w:id="210" w:author="Kenneth Campbell" w:date="2021-12-22T14:43:00Z">
            <w:rPr>
              <w:noProof/>
            </w:rPr>
          </w:rPrChange>
        </w:rPr>
        <w:t xml:space="preserve"> 112(15)</w:t>
      </w:r>
      <w:r w:rsidRPr="00483E42">
        <w:rPr>
          <w:b/>
          <w:noProof/>
          <w:lang w:val="fr-FR"/>
          <w:rPrChange w:id="211" w:author="Kenneth Campbell" w:date="2021-12-22T14:43:00Z">
            <w:rPr>
              <w:b/>
              <w:noProof/>
            </w:rPr>
          </w:rPrChange>
        </w:rPr>
        <w:t>,</w:t>
      </w:r>
      <w:r w:rsidRPr="00483E42">
        <w:rPr>
          <w:noProof/>
          <w:lang w:val="fr-FR"/>
          <w:rPrChange w:id="212" w:author="Kenneth Campbell" w:date="2021-12-22T14:43:00Z">
            <w:rPr>
              <w:noProof/>
            </w:rPr>
          </w:rPrChange>
        </w:rPr>
        <w:t xml:space="preserve"> 2339-2346. doi: 10.1161/CIRCULATIONAHA.105.534594.</w:t>
      </w:r>
    </w:p>
    <w:p w14:paraId="4C7A41A0" w14:textId="77777777" w:rsidR="00C72D3A" w:rsidRPr="00C72D3A" w:rsidRDefault="00C72D3A" w:rsidP="00C72D3A">
      <w:pPr>
        <w:pStyle w:val="EndNoteBibliography"/>
        <w:spacing w:after="0"/>
        <w:ind w:left="720" w:hanging="720"/>
        <w:rPr>
          <w:noProof/>
        </w:rPr>
      </w:pPr>
      <w:r w:rsidRPr="00483E42">
        <w:rPr>
          <w:noProof/>
          <w:lang w:val="fr-FR"/>
          <w:rPrChange w:id="213" w:author="Kenneth Campbell" w:date="2021-12-22T14:43:00Z">
            <w:rPr>
              <w:noProof/>
            </w:rPr>
          </w:rPrChange>
        </w:rPr>
        <w:t xml:space="preserve">Luszczak, J., Olszowska, M., Drapisz, S., Plazak, W., Karch, I., Komar, M., et al. </w:t>
      </w:r>
      <w:r w:rsidRPr="00C72D3A">
        <w:rPr>
          <w:noProof/>
        </w:rPr>
        <w:t xml:space="preserve">(2012). Assessment of left ventricle function in patients with symptomatic and asymptomatic aortic stenosis by 2-dimensional speckle-tracking imaging. </w:t>
      </w:r>
      <w:r w:rsidRPr="00C72D3A">
        <w:rPr>
          <w:i/>
          <w:noProof/>
        </w:rPr>
        <w:t>Med Sci Monit</w:t>
      </w:r>
      <w:r w:rsidRPr="00C72D3A">
        <w:rPr>
          <w:noProof/>
        </w:rPr>
        <w:t xml:space="preserve"> 18(12)</w:t>
      </w:r>
      <w:r w:rsidRPr="00C72D3A">
        <w:rPr>
          <w:b/>
          <w:noProof/>
        </w:rPr>
        <w:t>,</w:t>
      </w:r>
      <w:r w:rsidRPr="00C72D3A">
        <w:rPr>
          <w:noProof/>
        </w:rPr>
        <w:t xml:space="preserve"> MT91-96. doi: 10.12659/msm.883587.</w:t>
      </w:r>
    </w:p>
    <w:p w14:paraId="43496FEE" w14:textId="77777777" w:rsidR="00C72D3A" w:rsidRPr="00483E42" w:rsidRDefault="00C72D3A" w:rsidP="00C72D3A">
      <w:pPr>
        <w:pStyle w:val="EndNoteBibliography"/>
        <w:spacing w:after="0"/>
        <w:ind w:left="720" w:hanging="720"/>
        <w:rPr>
          <w:noProof/>
          <w:lang w:val="fr-FR"/>
          <w:rPrChange w:id="214" w:author="Kenneth Campbell" w:date="2021-12-22T14:43:00Z">
            <w:rPr>
              <w:noProof/>
            </w:rPr>
          </w:rPrChange>
        </w:rPr>
      </w:pPr>
      <w:r w:rsidRPr="00C72D3A">
        <w:rPr>
          <w:noProof/>
        </w:rPr>
        <w:t xml:space="preserve">Lyon, R.C., Zanella, F., Omens, J.H., and Sheikh, F. (2015). Mechanotransduction in cardiac hypertrophy and failure. </w:t>
      </w:r>
      <w:r w:rsidRPr="00483E42">
        <w:rPr>
          <w:i/>
          <w:noProof/>
          <w:lang w:val="fr-FR"/>
          <w:rPrChange w:id="215" w:author="Kenneth Campbell" w:date="2021-12-22T14:43:00Z">
            <w:rPr>
              <w:i/>
              <w:noProof/>
            </w:rPr>
          </w:rPrChange>
        </w:rPr>
        <w:t>Circ Res</w:t>
      </w:r>
      <w:r w:rsidRPr="00483E42">
        <w:rPr>
          <w:noProof/>
          <w:lang w:val="fr-FR"/>
          <w:rPrChange w:id="216" w:author="Kenneth Campbell" w:date="2021-12-22T14:43:00Z">
            <w:rPr>
              <w:noProof/>
            </w:rPr>
          </w:rPrChange>
        </w:rPr>
        <w:t xml:space="preserve"> 116(8)</w:t>
      </w:r>
      <w:r w:rsidRPr="00483E42">
        <w:rPr>
          <w:b/>
          <w:noProof/>
          <w:lang w:val="fr-FR"/>
          <w:rPrChange w:id="217" w:author="Kenneth Campbell" w:date="2021-12-22T14:43:00Z">
            <w:rPr>
              <w:b/>
              <w:noProof/>
            </w:rPr>
          </w:rPrChange>
        </w:rPr>
        <w:t>,</w:t>
      </w:r>
      <w:r w:rsidRPr="00483E42">
        <w:rPr>
          <w:noProof/>
          <w:lang w:val="fr-FR"/>
          <w:rPrChange w:id="218" w:author="Kenneth Campbell" w:date="2021-12-22T14:43:00Z">
            <w:rPr>
              <w:noProof/>
            </w:rPr>
          </w:rPrChange>
        </w:rPr>
        <w:t xml:space="preserve"> 1462-1476. doi: 10.1161/CIRCRESAHA.116.304937.</w:t>
      </w:r>
    </w:p>
    <w:p w14:paraId="0E614AFD" w14:textId="77777777" w:rsidR="00C72D3A" w:rsidRPr="00C72D3A" w:rsidRDefault="00C72D3A" w:rsidP="00C72D3A">
      <w:pPr>
        <w:pStyle w:val="EndNoteBibliography"/>
        <w:spacing w:after="0"/>
        <w:ind w:left="720" w:hanging="720"/>
        <w:rPr>
          <w:noProof/>
        </w:rPr>
      </w:pPr>
      <w:r w:rsidRPr="00483E42">
        <w:rPr>
          <w:noProof/>
          <w:lang w:val="fr-FR"/>
          <w:rPrChange w:id="219" w:author="Kenneth Campbell" w:date="2021-12-22T14:43:00Z">
            <w:rPr>
              <w:noProof/>
            </w:rPr>
          </w:rPrChange>
        </w:rPr>
        <w:t xml:space="preserve">Ma, H., Yu, S., Liu, X., Zhang, Y., Fakadej, T., Liu, Z., et al. </w:t>
      </w:r>
      <w:r w:rsidRPr="00C72D3A">
        <w:rPr>
          <w:noProof/>
        </w:rPr>
        <w:t xml:space="preserve">(2019). Lin28a Regulates Pathological Cardiac Hypertrophic Growth Through Pck2-Mediated Enhancement of Anabolic Synthesis. </w:t>
      </w:r>
      <w:r w:rsidRPr="00C72D3A">
        <w:rPr>
          <w:i/>
          <w:noProof/>
        </w:rPr>
        <w:t>Circulation</w:t>
      </w:r>
      <w:r w:rsidRPr="00C72D3A">
        <w:rPr>
          <w:noProof/>
        </w:rPr>
        <w:t xml:space="preserve"> 139(14)</w:t>
      </w:r>
      <w:r w:rsidRPr="00C72D3A">
        <w:rPr>
          <w:b/>
          <w:noProof/>
        </w:rPr>
        <w:t>,</w:t>
      </w:r>
      <w:r w:rsidRPr="00C72D3A">
        <w:rPr>
          <w:noProof/>
        </w:rPr>
        <w:t xml:space="preserve"> 1725-1740. doi: 10.1161/CIRCULATIONAHA.118.037803.</w:t>
      </w:r>
    </w:p>
    <w:p w14:paraId="552F434A" w14:textId="77777777" w:rsidR="00C72D3A" w:rsidRPr="00C72D3A" w:rsidRDefault="00C72D3A" w:rsidP="00C72D3A">
      <w:pPr>
        <w:pStyle w:val="EndNoteBibliography"/>
        <w:spacing w:after="0"/>
        <w:ind w:left="720" w:hanging="720"/>
        <w:rPr>
          <w:noProof/>
        </w:rPr>
      </w:pPr>
      <w:r w:rsidRPr="00C72D3A">
        <w:rPr>
          <w:noProof/>
        </w:rPr>
        <w:t xml:space="preserve">Maceira, A.M., Prasad, S.K., Khan, M., and Pennell, D.J. (2006). Normalized left ventricular systolic and diastolic function by steady state free precession cardiovascular magnetic resonance. </w:t>
      </w:r>
      <w:r w:rsidRPr="00C72D3A">
        <w:rPr>
          <w:i/>
          <w:noProof/>
        </w:rPr>
        <w:t>J Cardiovasc Magn Reson</w:t>
      </w:r>
      <w:r w:rsidRPr="00C72D3A">
        <w:rPr>
          <w:noProof/>
        </w:rPr>
        <w:t xml:space="preserve"> 8(3)</w:t>
      </w:r>
      <w:r w:rsidRPr="00C72D3A">
        <w:rPr>
          <w:b/>
          <w:noProof/>
        </w:rPr>
        <w:t>,</w:t>
      </w:r>
      <w:r w:rsidRPr="00C72D3A">
        <w:rPr>
          <w:noProof/>
        </w:rPr>
        <w:t xml:space="preserve"> 417-426. doi: 10.1080/10976640600572889.</w:t>
      </w:r>
    </w:p>
    <w:p w14:paraId="11BD0271" w14:textId="77777777" w:rsidR="00C72D3A" w:rsidRPr="00C72D3A" w:rsidRDefault="00C72D3A" w:rsidP="00C72D3A">
      <w:pPr>
        <w:pStyle w:val="EndNoteBibliography"/>
        <w:spacing w:after="0"/>
        <w:ind w:left="720" w:hanging="720"/>
        <w:rPr>
          <w:noProof/>
        </w:rPr>
      </w:pPr>
      <w:r w:rsidRPr="00C72D3A">
        <w:rPr>
          <w:noProof/>
        </w:rPr>
        <w:t xml:space="preserve">Malahfji, M., Senapati, A., Tayal, B., Nguyen, D.T., Graviss, E.A., Nagueh, S.F., et al. (2020). Myocardial Scar and Mortality in Chronic Aortic Regurgitation. </w:t>
      </w:r>
      <w:r w:rsidRPr="00C72D3A">
        <w:rPr>
          <w:i/>
          <w:noProof/>
        </w:rPr>
        <w:t>J Am Heart Assoc</w:t>
      </w:r>
      <w:r w:rsidRPr="00C72D3A">
        <w:rPr>
          <w:noProof/>
        </w:rPr>
        <w:t xml:space="preserve"> 9(23)</w:t>
      </w:r>
      <w:r w:rsidRPr="00C72D3A">
        <w:rPr>
          <w:b/>
          <w:noProof/>
        </w:rPr>
        <w:t>,</w:t>
      </w:r>
      <w:r w:rsidRPr="00C72D3A">
        <w:rPr>
          <w:noProof/>
        </w:rPr>
        <w:t xml:space="preserve"> e018731. doi: 10.1161/JAHA.120.018731.</w:t>
      </w:r>
    </w:p>
    <w:p w14:paraId="26BD5A63" w14:textId="77777777" w:rsidR="00C72D3A" w:rsidRPr="00C72D3A" w:rsidRDefault="00C72D3A" w:rsidP="00C72D3A">
      <w:pPr>
        <w:pStyle w:val="EndNoteBibliography"/>
        <w:spacing w:after="0"/>
        <w:ind w:left="720" w:hanging="720"/>
        <w:rPr>
          <w:noProof/>
        </w:rPr>
      </w:pPr>
      <w:r w:rsidRPr="00C72D3A">
        <w:rPr>
          <w:noProof/>
        </w:rPr>
        <w:t xml:space="preserve">Mayans, O., van der Ven, P.F., Wilm, M., Mues, A., Young, P., Furst, D.O., et al. (1998). Structural basis for activation of the titin kinase domain during myofibrillogenesis. </w:t>
      </w:r>
      <w:r w:rsidRPr="00C72D3A">
        <w:rPr>
          <w:i/>
          <w:noProof/>
        </w:rPr>
        <w:t>Nature</w:t>
      </w:r>
      <w:r w:rsidRPr="00C72D3A">
        <w:rPr>
          <w:noProof/>
        </w:rPr>
        <w:t xml:space="preserve"> 395(6705)</w:t>
      </w:r>
      <w:r w:rsidRPr="00C72D3A">
        <w:rPr>
          <w:b/>
          <w:noProof/>
        </w:rPr>
        <w:t>,</w:t>
      </w:r>
      <w:r w:rsidRPr="00C72D3A">
        <w:rPr>
          <w:noProof/>
        </w:rPr>
        <w:t xml:space="preserve"> 863-869. doi: 10.1038/27603.</w:t>
      </w:r>
    </w:p>
    <w:p w14:paraId="4FCDBF23" w14:textId="77777777" w:rsidR="00C72D3A" w:rsidRPr="00C72D3A" w:rsidRDefault="00C72D3A" w:rsidP="00C72D3A">
      <w:pPr>
        <w:pStyle w:val="EndNoteBibliography"/>
        <w:spacing w:after="0"/>
        <w:ind w:left="720" w:hanging="720"/>
        <w:rPr>
          <w:noProof/>
        </w:rPr>
      </w:pPr>
      <w:r w:rsidRPr="00C72D3A">
        <w:rPr>
          <w:noProof/>
        </w:rPr>
        <w:t xml:space="preserve">McMullen, J.R., Shioi, T., Huang, W.Y., Zhang, L., Tarnavski, O., Bisping, E., et al. (2004). The insulin-like growth factor 1 receptor induces physiological heart growth via the phosphoinositide 3-kinase(p110alpha) pathway. </w:t>
      </w:r>
      <w:r w:rsidRPr="00C72D3A">
        <w:rPr>
          <w:i/>
          <w:noProof/>
        </w:rPr>
        <w:t>J Biol Chem</w:t>
      </w:r>
      <w:r w:rsidRPr="00C72D3A">
        <w:rPr>
          <w:noProof/>
        </w:rPr>
        <w:t xml:space="preserve"> 279(6)</w:t>
      </w:r>
      <w:r w:rsidRPr="00C72D3A">
        <w:rPr>
          <w:b/>
          <w:noProof/>
        </w:rPr>
        <w:t>,</w:t>
      </w:r>
      <w:r w:rsidRPr="00C72D3A">
        <w:rPr>
          <w:noProof/>
        </w:rPr>
        <w:t xml:space="preserve"> 4782-4793. doi: 10.1074/jbc.M310405200.</w:t>
      </w:r>
    </w:p>
    <w:p w14:paraId="1EE037FB" w14:textId="77777777" w:rsidR="00C72D3A" w:rsidRPr="00C72D3A" w:rsidRDefault="00C72D3A" w:rsidP="00C72D3A">
      <w:pPr>
        <w:pStyle w:val="EndNoteBibliography"/>
        <w:spacing w:after="0"/>
        <w:ind w:left="720" w:hanging="720"/>
        <w:rPr>
          <w:noProof/>
        </w:rPr>
      </w:pPr>
      <w:r w:rsidRPr="00C72D3A">
        <w:rPr>
          <w:noProof/>
        </w:rPr>
        <w:t xml:space="preserve">Meerson, F.Z., Spiritchev, V.B., Pshennikova, M.G., and Djachkova, L.V. (1967). The role of the pentose-phosphate pathway in adjustment of the heart to a high load and the development of myocardial hypertrophy. </w:t>
      </w:r>
      <w:r w:rsidRPr="00C72D3A">
        <w:rPr>
          <w:i/>
          <w:noProof/>
        </w:rPr>
        <w:t>Experientia</w:t>
      </w:r>
      <w:r w:rsidRPr="00C72D3A">
        <w:rPr>
          <w:noProof/>
        </w:rPr>
        <w:t xml:space="preserve"> 23(7)</w:t>
      </w:r>
      <w:r w:rsidRPr="00C72D3A">
        <w:rPr>
          <w:b/>
          <w:noProof/>
        </w:rPr>
        <w:t>,</w:t>
      </w:r>
      <w:r w:rsidRPr="00C72D3A">
        <w:rPr>
          <w:noProof/>
        </w:rPr>
        <w:t xml:space="preserve"> 530-532. doi: 10.1007/BF02137950.</w:t>
      </w:r>
    </w:p>
    <w:p w14:paraId="6B52B990" w14:textId="77777777" w:rsidR="00C72D3A" w:rsidRPr="00C72D3A" w:rsidRDefault="00C72D3A" w:rsidP="00C72D3A">
      <w:pPr>
        <w:pStyle w:val="EndNoteBibliography"/>
        <w:spacing w:after="0"/>
        <w:ind w:left="720" w:hanging="720"/>
        <w:rPr>
          <w:noProof/>
        </w:rPr>
      </w:pPr>
      <w:r w:rsidRPr="00C72D3A">
        <w:rPr>
          <w:noProof/>
        </w:rPr>
        <w:t xml:space="preserve">Mojumder, J., Choy, J.S., Leng, S., Zhong, L., Kassab, G.S., and Lee, L.C. (2021). Mechanical stimuli for left ventricular growth during pressure overload. </w:t>
      </w:r>
      <w:r w:rsidRPr="00C72D3A">
        <w:rPr>
          <w:i/>
          <w:noProof/>
        </w:rPr>
        <w:t>Exp Mech</w:t>
      </w:r>
      <w:r w:rsidRPr="00C72D3A">
        <w:rPr>
          <w:noProof/>
        </w:rPr>
        <w:t xml:space="preserve"> 61(1)</w:t>
      </w:r>
      <w:r w:rsidRPr="00C72D3A">
        <w:rPr>
          <w:b/>
          <w:noProof/>
        </w:rPr>
        <w:t>,</w:t>
      </w:r>
      <w:r w:rsidRPr="00C72D3A">
        <w:rPr>
          <w:noProof/>
        </w:rPr>
        <w:t xml:space="preserve"> 131-146. doi: 10.1007/s11340-020-00643-z.</w:t>
      </w:r>
    </w:p>
    <w:p w14:paraId="7DA01C75" w14:textId="77777777" w:rsidR="00C72D3A" w:rsidRPr="00C72D3A" w:rsidRDefault="00C72D3A" w:rsidP="00C72D3A">
      <w:pPr>
        <w:pStyle w:val="EndNoteBibliography"/>
        <w:spacing w:after="0"/>
        <w:ind w:left="720" w:hanging="720"/>
        <w:rPr>
          <w:noProof/>
        </w:rPr>
      </w:pPr>
      <w:r w:rsidRPr="00C72D3A">
        <w:rPr>
          <w:noProof/>
        </w:rPr>
        <w:t xml:space="preserve">Myerson, S.G., d'Arcy, J., Christiansen, J.P., Dobson, L.E., Mohiaddin, R., Francis, J.M., et al. (2016). Determination of Clinical Outcome in Mitral Regurgitation With Cardiovascular Magnetic Resonance Quantification. </w:t>
      </w:r>
      <w:r w:rsidRPr="00C72D3A">
        <w:rPr>
          <w:i/>
          <w:noProof/>
        </w:rPr>
        <w:t>Circulation</w:t>
      </w:r>
      <w:r w:rsidRPr="00C72D3A">
        <w:rPr>
          <w:noProof/>
        </w:rPr>
        <w:t xml:space="preserve"> 133(23)</w:t>
      </w:r>
      <w:r w:rsidRPr="00C72D3A">
        <w:rPr>
          <w:b/>
          <w:noProof/>
        </w:rPr>
        <w:t>,</w:t>
      </w:r>
      <w:r w:rsidRPr="00C72D3A">
        <w:rPr>
          <w:noProof/>
        </w:rPr>
        <w:t xml:space="preserve"> 2287-2296. doi: 10.1161/CIRCULATIONAHA.115.017888.</w:t>
      </w:r>
    </w:p>
    <w:p w14:paraId="2C31A55E" w14:textId="77777777" w:rsidR="00C72D3A" w:rsidRPr="00C72D3A" w:rsidRDefault="00C72D3A" w:rsidP="00C72D3A">
      <w:pPr>
        <w:pStyle w:val="EndNoteBibliography"/>
        <w:spacing w:after="0"/>
        <w:ind w:left="720" w:hanging="720"/>
        <w:rPr>
          <w:noProof/>
        </w:rPr>
      </w:pPr>
      <w:r w:rsidRPr="00C72D3A">
        <w:rPr>
          <w:noProof/>
        </w:rPr>
        <w:t xml:space="preserve">Myerson, S.G., d'Arcy, J., Mohiaddin, R., Greenwood, J.P., Karamitsos, T.D., Francis, J.M., et al. (2012). Aortic regurgitation quantification using cardiovascular magnetic resonance: association with clinical outcome. </w:t>
      </w:r>
      <w:r w:rsidRPr="00C72D3A">
        <w:rPr>
          <w:i/>
          <w:noProof/>
        </w:rPr>
        <w:t>Circulation</w:t>
      </w:r>
      <w:r w:rsidRPr="00C72D3A">
        <w:rPr>
          <w:noProof/>
        </w:rPr>
        <w:t xml:space="preserve"> 126(12)</w:t>
      </w:r>
      <w:r w:rsidRPr="00C72D3A">
        <w:rPr>
          <w:b/>
          <w:noProof/>
        </w:rPr>
        <w:t>,</w:t>
      </w:r>
      <w:r w:rsidRPr="00C72D3A">
        <w:rPr>
          <w:noProof/>
        </w:rPr>
        <w:t xml:space="preserve"> 1452-1460. doi: 10.1161/CIRCULATIONAHA.111.083600.</w:t>
      </w:r>
    </w:p>
    <w:p w14:paraId="633C3564" w14:textId="77777777" w:rsidR="00C72D3A" w:rsidRPr="00C72D3A" w:rsidRDefault="00C72D3A" w:rsidP="00C72D3A">
      <w:pPr>
        <w:pStyle w:val="EndNoteBibliography"/>
        <w:spacing w:after="0"/>
        <w:ind w:left="720" w:hanging="720"/>
        <w:rPr>
          <w:noProof/>
        </w:rPr>
      </w:pPr>
      <w:r w:rsidRPr="00C72D3A">
        <w:rPr>
          <w:noProof/>
        </w:rPr>
        <w:lastRenderedPageBreak/>
        <w:t xml:space="preserve">Nakamura, M., and Sadoshima, J. (2018). Mechanisms of physiological and pathological cardiac hypertrophy. </w:t>
      </w:r>
      <w:r w:rsidRPr="00C72D3A">
        <w:rPr>
          <w:i/>
          <w:noProof/>
        </w:rPr>
        <w:t>Nat Rev Cardiol</w:t>
      </w:r>
      <w:r w:rsidRPr="00C72D3A">
        <w:rPr>
          <w:noProof/>
        </w:rPr>
        <w:t xml:space="preserve"> 15(7)</w:t>
      </w:r>
      <w:r w:rsidRPr="00C72D3A">
        <w:rPr>
          <w:b/>
          <w:noProof/>
        </w:rPr>
        <w:t>,</w:t>
      </w:r>
      <w:r w:rsidRPr="00C72D3A">
        <w:rPr>
          <w:noProof/>
        </w:rPr>
        <w:t xml:space="preserve"> 387-407. doi: 10.1038/s41569-018-0007-y.</w:t>
      </w:r>
    </w:p>
    <w:p w14:paraId="404ABA4F" w14:textId="77777777" w:rsidR="00C72D3A" w:rsidRPr="00C72D3A" w:rsidRDefault="00C72D3A" w:rsidP="00C72D3A">
      <w:pPr>
        <w:pStyle w:val="EndNoteBibliography"/>
        <w:spacing w:after="0"/>
        <w:ind w:left="720" w:hanging="720"/>
        <w:rPr>
          <w:noProof/>
        </w:rPr>
      </w:pPr>
      <w:r w:rsidRPr="00C72D3A">
        <w:rPr>
          <w:noProof/>
        </w:rPr>
        <w:t xml:space="preserve">Neubauer, S. (2007). The failing heart--an engine out of fuel. </w:t>
      </w:r>
      <w:r w:rsidRPr="00C72D3A">
        <w:rPr>
          <w:i/>
          <w:noProof/>
        </w:rPr>
        <w:t>N Engl J Med</w:t>
      </w:r>
      <w:r w:rsidRPr="00C72D3A">
        <w:rPr>
          <w:noProof/>
        </w:rPr>
        <w:t xml:space="preserve"> 356(11)</w:t>
      </w:r>
      <w:r w:rsidRPr="00C72D3A">
        <w:rPr>
          <w:b/>
          <w:noProof/>
        </w:rPr>
        <w:t>,</w:t>
      </w:r>
      <w:r w:rsidRPr="00C72D3A">
        <w:rPr>
          <w:noProof/>
        </w:rPr>
        <w:t xml:space="preserve"> 1140-1151. doi: 10.1056/NEJMra063052.</w:t>
      </w:r>
    </w:p>
    <w:p w14:paraId="61C6C488" w14:textId="77777777" w:rsidR="00C72D3A" w:rsidRPr="00C72D3A" w:rsidRDefault="00C72D3A" w:rsidP="00C72D3A">
      <w:pPr>
        <w:pStyle w:val="EndNoteBibliography"/>
        <w:spacing w:after="0"/>
        <w:ind w:left="720" w:hanging="720"/>
        <w:rPr>
          <w:noProof/>
        </w:rPr>
      </w:pPr>
      <w:r w:rsidRPr="00C72D3A">
        <w:rPr>
          <w:noProof/>
        </w:rPr>
        <w:t xml:space="preserve">Otey, C.A., Rachlin, A., Moza, M., Arneman, D., and Carpen, O. (2005). The palladin/myotilin/myopalladin family of actin-associated scaffolds. </w:t>
      </w:r>
      <w:r w:rsidRPr="00C72D3A">
        <w:rPr>
          <w:i/>
          <w:noProof/>
        </w:rPr>
        <w:t>Int Rev Cytol</w:t>
      </w:r>
      <w:r w:rsidRPr="00C72D3A">
        <w:rPr>
          <w:noProof/>
        </w:rPr>
        <w:t xml:space="preserve"> 246</w:t>
      </w:r>
      <w:r w:rsidRPr="00C72D3A">
        <w:rPr>
          <w:b/>
          <w:noProof/>
        </w:rPr>
        <w:t>,</w:t>
      </w:r>
      <w:r w:rsidRPr="00C72D3A">
        <w:rPr>
          <w:noProof/>
        </w:rPr>
        <w:t xml:space="preserve"> 31-58. doi: 10.1016/S0074-7696(05)46002-7.</w:t>
      </w:r>
    </w:p>
    <w:p w14:paraId="25284FDD" w14:textId="77777777" w:rsidR="00C72D3A" w:rsidRPr="00C72D3A" w:rsidRDefault="00C72D3A" w:rsidP="00C72D3A">
      <w:pPr>
        <w:pStyle w:val="EndNoteBibliography"/>
        <w:spacing w:after="0"/>
        <w:ind w:left="720" w:hanging="720"/>
        <w:rPr>
          <w:noProof/>
        </w:rPr>
      </w:pPr>
      <w:r w:rsidRPr="00C72D3A">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C72D3A">
        <w:rPr>
          <w:i/>
          <w:noProof/>
        </w:rPr>
        <w:t>Circulation</w:t>
      </w:r>
      <w:r w:rsidRPr="00C72D3A">
        <w:rPr>
          <w:noProof/>
        </w:rPr>
        <w:t xml:space="preserve"> 143(5)</w:t>
      </w:r>
      <w:r w:rsidRPr="00C72D3A">
        <w:rPr>
          <w:b/>
          <w:noProof/>
        </w:rPr>
        <w:t>,</w:t>
      </w:r>
      <w:r w:rsidRPr="00C72D3A">
        <w:rPr>
          <w:noProof/>
        </w:rPr>
        <w:t xml:space="preserve"> e72-e227. doi: 10.1161/CIR.0000000000000923.</w:t>
      </w:r>
    </w:p>
    <w:p w14:paraId="519F6184" w14:textId="77777777" w:rsidR="00C72D3A" w:rsidRPr="00C72D3A" w:rsidRDefault="00C72D3A" w:rsidP="00C72D3A">
      <w:pPr>
        <w:pStyle w:val="EndNoteBibliography"/>
        <w:spacing w:after="0"/>
        <w:ind w:left="720" w:hanging="720"/>
        <w:rPr>
          <w:noProof/>
        </w:rPr>
      </w:pPr>
      <w:r w:rsidRPr="00C72D3A">
        <w:rPr>
          <w:noProof/>
        </w:rPr>
        <w:t xml:space="preserve">Petersen, S.E., Aung, N., Sanghvi, M.M., Zemrak, F., Fung, K., Paiva, J.M., et al. (2017). Reference ranges for cardiac structure and function using cardiovascular magnetic resonance (CMR) in Caucasians from the UK Biobank population cohort. </w:t>
      </w:r>
      <w:r w:rsidRPr="00C72D3A">
        <w:rPr>
          <w:i/>
          <w:noProof/>
        </w:rPr>
        <w:t>J Cardiovasc Magn Reson</w:t>
      </w:r>
      <w:r w:rsidRPr="00C72D3A">
        <w:rPr>
          <w:noProof/>
        </w:rPr>
        <w:t xml:space="preserve"> 19(1)</w:t>
      </w:r>
      <w:r w:rsidRPr="00C72D3A">
        <w:rPr>
          <w:b/>
          <w:noProof/>
        </w:rPr>
        <w:t>,</w:t>
      </w:r>
      <w:r w:rsidRPr="00C72D3A">
        <w:rPr>
          <w:noProof/>
        </w:rPr>
        <w:t xml:space="preserve"> 18. doi: 10.1186/s12968-017-0327-9.</w:t>
      </w:r>
    </w:p>
    <w:p w14:paraId="059696E2" w14:textId="77777777" w:rsidR="00C72D3A" w:rsidRPr="00C72D3A" w:rsidRDefault="00C72D3A" w:rsidP="00C72D3A">
      <w:pPr>
        <w:pStyle w:val="EndNoteBibliography"/>
        <w:spacing w:after="0"/>
        <w:ind w:left="720" w:hanging="720"/>
        <w:rPr>
          <w:noProof/>
        </w:rPr>
      </w:pPr>
      <w:r w:rsidRPr="00C72D3A">
        <w:rPr>
          <w:noProof/>
        </w:rPr>
        <w:t xml:space="preserve">Pitoulis, F.G., and Terracciano, C.M. (2020). Heart Plasticity in Response to Pressure- and Volume-Overload: A Review of Findings in Compensated and Decompensated Phenotypes. </w:t>
      </w:r>
      <w:r w:rsidRPr="00C72D3A">
        <w:rPr>
          <w:i/>
          <w:noProof/>
        </w:rPr>
        <w:t>Front Physiol</w:t>
      </w:r>
      <w:r w:rsidRPr="00C72D3A">
        <w:rPr>
          <w:noProof/>
        </w:rPr>
        <w:t xml:space="preserve"> 11</w:t>
      </w:r>
      <w:r w:rsidRPr="00C72D3A">
        <w:rPr>
          <w:b/>
          <w:noProof/>
        </w:rPr>
        <w:t>,</w:t>
      </w:r>
      <w:r w:rsidRPr="00C72D3A">
        <w:rPr>
          <w:noProof/>
        </w:rPr>
        <w:t xml:space="preserve"> 92. doi: 10.3389/fphys.2020.00092.</w:t>
      </w:r>
    </w:p>
    <w:p w14:paraId="61D19339" w14:textId="77777777" w:rsidR="00C72D3A" w:rsidRPr="00C72D3A" w:rsidRDefault="00C72D3A" w:rsidP="00C72D3A">
      <w:pPr>
        <w:pStyle w:val="EndNoteBibliography"/>
        <w:spacing w:after="0"/>
        <w:ind w:left="720" w:hanging="720"/>
        <w:rPr>
          <w:noProof/>
        </w:rPr>
      </w:pPr>
      <w:r w:rsidRPr="00C72D3A">
        <w:rPr>
          <w:noProof/>
        </w:rPr>
        <w:t xml:space="preserve">Polte, C.L., Gao, S.A., Johnsson, A.A., Lagerstrand, K.M., and Bech-Hanssen, O. (2017). Characterization of Chronic Aortic and Mitral Regurgitation Undergoing Valve Surgery Using Cardiovascular Magnetic Resonance. </w:t>
      </w:r>
      <w:r w:rsidRPr="00C72D3A">
        <w:rPr>
          <w:i/>
          <w:noProof/>
        </w:rPr>
        <w:t>Am J Cardiol</w:t>
      </w:r>
      <w:r w:rsidRPr="00C72D3A">
        <w:rPr>
          <w:noProof/>
        </w:rPr>
        <w:t xml:space="preserve"> 119(12)</w:t>
      </w:r>
      <w:r w:rsidRPr="00C72D3A">
        <w:rPr>
          <w:b/>
          <w:noProof/>
        </w:rPr>
        <w:t>,</w:t>
      </w:r>
      <w:r w:rsidRPr="00C72D3A">
        <w:rPr>
          <w:noProof/>
        </w:rPr>
        <w:t xml:space="preserve"> 2061-2068. doi: 10.1016/j.amjcard.2017.03.041.</w:t>
      </w:r>
    </w:p>
    <w:p w14:paraId="0195F76B" w14:textId="77777777" w:rsidR="00C72D3A" w:rsidRPr="00C72D3A" w:rsidRDefault="00C72D3A" w:rsidP="00C72D3A">
      <w:pPr>
        <w:pStyle w:val="EndNoteBibliography"/>
        <w:spacing w:after="0"/>
        <w:ind w:left="720" w:hanging="720"/>
        <w:rPr>
          <w:noProof/>
        </w:rPr>
      </w:pPr>
      <w:r w:rsidRPr="00C72D3A">
        <w:rPr>
          <w:noProof/>
        </w:rPr>
        <w:t xml:space="preserve">Puddu, P., Puddu, G.M., Cravero, E., De Pascalis, S., and Muscari, A. (2007). The putative role of mitochondrial dysfunction in hypertension. </w:t>
      </w:r>
      <w:r w:rsidRPr="00C72D3A">
        <w:rPr>
          <w:i/>
          <w:noProof/>
        </w:rPr>
        <w:t>Clin Exp Hypertens</w:t>
      </w:r>
      <w:r w:rsidRPr="00C72D3A">
        <w:rPr>
          <w:noProof/>
        </w:rPr>
        <w:t xml:space="preserve"> 29(7)</w:t>
      </w:r>
      <w:r w:rsidRPr="00C72D3A">
        <w:rPr>
          <w:b/>
          <w:noProof/>
        </w:rPr>
        <w:t>,</w:t>
      </w:r>
      <w:r w:rsidRPr="00C72D3A">
        <w:rPr>
          <w:noProof/>
        </w:rPr>
        <w:t xml:space="preserve"> 427-434. doi: 10.1080/10641960701613852.</w:t>
      </w:r>
    </w:p>
    <w:p w14:paraId="4E24894A" w14:textId="77777777" w:rsidR="00C72D3A" w:rsidRPr="00C72D3A" w:rsidRDefault="00C72D3A" w:rsidP="00C72D3A">
      <w:pPr>
        <w:pStyle w:val="EndNoteBibliography"/>
        <w:spacing w:after="0"/>
        <w:ind w:left="720" w:hanging="720"/>
        <w:rPr>
          <w:noProof/>
        </w:rPr>
      </w:pPr>
      <w:r w:rsidRPr="00C72D3A">
        <w:rPr>
          <w:noProof/>
        </w:rPr>
        <w:t xml:space="preserve">Radke, M.H., Polack, C., Methawasin, M., Fink, C., Granzier, H.L., and Gotthardt, M. (2019). Deleting Full Length Titin Versus the Titin M-Band Region Leads to Differential Mechanosignaling and Cardiac Phenotypes. </w:t>
      </w:r>
      <w:r w:rsidRPr="00C72D3A">
        <w:rPr>
          <w:i/>
          <w:noProof/>
        </w:rPr>
        <w:t>Circulation</w:t>
      </w:r>
      <w:r w:rsidRPr="00C72D3A">
        <w:rPr>
          <w:noProof/>
        </w:rPr>
        <w:t xml:space="preserve"> 139(15)</w:t>
      </w:r>
      <w:r w:rsidRPr="00C72D3A">
        <w:rPr>
          <w:b/>
          <w:noProof/>
        </w:rPr>
        <w:t>,</w:t>
      </w:r>
      <w:r w:rsidRPr="00C72D3A">
        <w:rPr>
          <w:noProof/>
        </w:rPr>
        <w:t xml:space="preserve"> 1813-1827. doi: 10.1161/CIRCULATIONAHA.118.037588.</w:t>
      </w:r>
    </w:p>
    <w:p w14:paraId="52B8BD81" w14:textId="77777777" w:rsidR="00C72D3A" w:rsidRPr="00C72D3A" w:rsidRDefault="00C72D3A" w:rsidP="00C72D3A">
      <w:pPr>
        <w:pStyle w:val="EndNoteBibliography"/>
        <w:spacing w:after="0"/>
        <w:ind w:left="720" w:hanging="720"/>
        <w:rPr>
          <w:noProof/>
        </w:rPr>
      </w:pPr>
      <w:r w:rsidRPr="00C72D3A">
        <w:rPr>
          <w:noProof/>
        </w:rPr>
        <w:t xml:space="preserve">Rausch, M.K., Dam, A., Goktepe, S., Abilez, O.J., and Kuhl, E. (2011). Computational modeling of growth: systemic and pulmonary hypertension in the heart. </w:t>
      </w:r>
      <w:r w:rsidRPr="00C72D3A">
        <w:rPr>
          <w:i/>
          <w:noProof/>
        </w:rPr>
        <w:t>Biomech Model Mechanobiol</w:t>
      </w:r>
      <w:r w:rsidRPr="00C72D3A">
        <w:rPr>
          <w:noProof/>
        </w:rPr>
        <w:t xml:space="preserve"> 10(6)</w:t>
      </w:r>
      <w:r w:rsidRPr="00C72D3A">
        <w:rPr>
          <w:b/>
          <w:noProof/>
        </w:rPr>
        <w:t>,</w:t>
      </w:r>
      <w:r w:rsidRPr="00C72D3A">
        <w:rPr>
          <w:noProof/>
        </w:rPr>
        <w:t xml:space="preserve"> 799-811. doi: 10.1007/s10237-010-0275-x.</w:t>
      </w:r>
    </w:p>
    <w:p w14:paraId="65835307" w14:textId="77777777" w:rsidR="00C72D3A" w:rsidRPr="00C72D3A" w:rsidRDefault="00C72D3A" w:rsidP="00C72D3A">
      <w:pPr>
        <w:pStyle w:val="EndNoteBibliography"/>
        <w:spacing w:after="0"/>
        <w:ind w:left="720" w:hanging="720"/>
        <w:rPr>
          <w:noProof/>
        </w:rPr>
      </w:pPr>
      <w:r w:rsidRPr="00C72D3A">
        <w:rPr>
          <w:noProof/>
        </w:rPr>
        <w:t>Reback, J., jbrockmendel., McKinney, W., and al., e. (2021). pandas-dev/pandas: Pandas 1.3.2. .</w:t>
      </w:r>
    </w:p>
    <w:p w14:paraId="16BA62BD" w14:textId="77777777" w:rsidR="00C72D3A" w:rsidRPr="00C72D3A" w:rsidRDefault="00C72D3A" w:rsidP="00C72D3A">
      <w:pPr>
        <w:pStyle w:val="EndNoteBibliography"/>
        <w:spacing w:after="0"/>
        <w:ind w:left="720" w:hanging="720"/>
        <w:rPr>
          <w:noProof/>
        </w:rPr>
      </w:pPr>
      <w:r w:rsidRPr="00C72D3A">
        <w:rPr>
          <w:noProof/>
        </w:rPr>
        <w:t xml:space="preserve">Ritterhoff, J., and Tian, R. (2017). Metabolism in cardiomyopathy: every substrate matters. </w:t>
      </w:r>
      <w:r w:rsidRPr="00C72D3A">
        <w:rPr>
          <w:i/>
          <w:noProof/>
        </w:rPr>
        <w:t>Cardiovasc Res</w:t>
      </w:r>
      <w:r w:rsidRPr="00C72D3A">
        <w:rPr>
          <w:noProof/>
        </w:rPr>
        <w:t xml:space="preserve"> 113(4)</w:t>
      </w:r>
      <w:r w:rsidRPr="00C72D3A">
        <w:rPr>
          <w:b/>
          <w:noProof/>
        </w:rPr>
        <w:t>,</w:t>
      </w:r>
      <w:r w:rsidRPr="00C72D3A">
        <w:rPr>
          <w:noProof/>
        </w:rPr>
        <w:t xml:space="preserve"> 411-421. doi: 10.1093/cvr/cvx017.</w:t>
      </w:r>
    </w:p>
    <w:p w14:paraId="077FC6DE" w14:textId="77777777" w:rsidR="00C72D3A" w:rsidRPr="00483E42" w:rsidRDefault="00C72D3A" w:rsidP="00C72D3A">
      <w:pPr>
        <w:pStyle w:val="EndNoteBibliography"/>
        <w:spacing w:after="0"/>
        <w:ind w:left="720" w:hanging="720"/>
        <w:rPr>
          <w:noProof/>
          <w:lang w:val="es-ES"/>
          <w:rPrChange w:id="220" w:author="Kenneth Campbell" w:date="2021-12-22T14:43:00Z">
            <w:rPr>
              <w:noProof/>
            </w:rPr>
          </w:rPrChange>
        </w:rPr>
      </w:pPr>
      <w:r w:rsidRPr="00C72D3A">
        <w:rPr>
          <w:noProof/>
        </w:rPr>
        <w:t xml:space="preserve">Ritterhoff, J., Young, S., Villet, O., Shao, D., Neto, F.C., Bettcher, L.F., et al. (2020). Metabolic Remodeling Promotes Cardiac Hypertrophy by Directing Glucose to Aspartate Biosynthesis. </w:t>
      </w:r>
      <w:r w:rsidRPr="00483E42">
        <w:rPr>
          <w:i/>
          <w:noProof/>
          <w:lang w:val="es-ES"/>
          <w:rPrChange w:id="221" w:author="Kenneth Campbell" w:date="2021-12-22T14:43:00Z">
            <w:rPr>
              <w:i/>
              <w:noProof/>
            </w:rPr>
          </w:rPrChange>
        </w:rPr>
        <w:t>Circ Res</w:t>
      </w:r>
      <w:r w:rsidRPr="00483E42">
        <w:rPr>
          <w:noProof/>
          <w:lang w:val="es-ES"/>
          <w:rPrChange w:id="222" w:author="Kenneth Campbell" w:date="2021-12-22T14:43:00Z">
            <w:rPr>
              <w:noProof/>
            </w:rPr>
          </w:rPrChange>
        </w:rPr>
        <w:t xml:space="preserve"> 126(2)</w:t>
      </w:r>
      <w:r w:rsidRPr="00483E42">
        <w:rPr>
          <w:b/>
          <w:noProof/>
          <w:lang w:val="es-ES"/>
          <w:rPrChange w:id="223" w:author="Kenneth Campbell" w:date="2021-12-22T14:43:00Z">
            <w:rPr>
              <w:b/>
              <w:noProof/>
            </w:rPr>
          </w:rPrChange>
        </w:rPr>
        <w:t>,</w:t>
      </w:r>
      <w:r w:rsidRPr="00483E42">
        <w:rPr>
          <w:noProof/>
          <w:lang w:val="es-ES"/>
          <w:rPrChange w:id="224" w:author="Kenneth Campbell" w:date="2021-12-22T14:43:00Z">
            <w:rPr>
              <w:noProof/>
            </w:rPr>
          </w:rPrChange>
        </w:rPr>
        <w:t xml:space="preserve"> 182-196. doi: 10.1161/CIRCRESAHA.119.315483.</w:t>
      </w:r>
    </w:p>
    <w:p w14:paraId="1CF07474" w14:textId="77777777" w:rsidR="00C72D3A" w:rsidRPr="00C72D3A" w:rsidRDefault="00C72D3A" w:rsidP="00C72D3A">
      <w:pPr>
        <w:pStyle w:val="EndNoteBibliography"/>
        <w:spacing w:after="0"/>
        <w:ind w:left="720" w:hanging="720"/>
        <w:rPr>
          <w:noProof/>
        </w:rPr>
      </w:pPr>
      <w:r w:rsidRPr="00483E42">
        <w:rPr>
          <w:noProof/>
          <w:lang w:val="es-ES"/>
          <w:rPrChange w:id="225" w:author="Kenneth Campbell" w:date="2021-12-22T14:43:00Z">
            <w:rPr>
              <w:noProof/>
            </w:rPr>
          </w:rPrChange>
        </w:rPr>
        <w:t xml:space="preserve">Rodriguez-Cantano, R., Sundnes, J., and Rognes, M.E. (2019). </w:t>
      </w:r>
      <w:r w:rsidRPr="00C72D3A">
        <w:rPr>
          <w:noProof/>
        </w:rPr>
        <w:t xml:space="preserve">Uncertainty in cardiac myofiber orientation and stiffnesses dominate the variability of left ventricle deformation response. </w:t>
      </w:r>
      <w:r w:rsidRPr="00C72D3A">
        <w:rPr>
          <w:i/>
          <w:noProof/>
        </w:rPr>
        <w:t>Int J Numer Method Biomed Eng</w:t>
      </w:r>
      <w:r w:rsidRPr="00C72D3A">
        <w:rPr>
          <w:noProof/>
        </w:rPr>
        <w:t xml:space="preserve"> 35(5)</w:t>
      </w:r>
      <w:r w:rsidRPr="00C72D3A">
        <w:rPr>
          <w:b/>
          <w:noProof/>
        </w:rPr>
        <w:t>,</w:t>
      </w:r>
      <w:r w:rsidRPr="00C72D3A">
        <w:rPr>
          <w:noProof/>
        </w:rPr>
        <w:t xml:space="preserve"> e3178. doi: 10.1002/cnm.3178.</w:t>
      </w:r>
    </w:p>
    <w:p w14:paraId="49AB1526" w14:textId="77777777" w:rsidR="00C72D3A" w:rsidRPr="00C72D3A" w:rsidRDefault="00C72D3A" w:rsidP="00C72D3A">
      <w:pPr>
        <w:pStyle w:val="EndNoteBibliography"/>
        <w:spacing w:after="0"/>
        <w:ind w:left="720" w:hanging="720"/>
        <w:rPr>
          <w:noProof/>
        </w:rPr>
      </w:pPr>
      <w:r w:rsidRPr="00C72D3A">
        <w:rPr>
          <w:noProof/>
        </w:rPr>
        <w:t xml:space="preserve">Rondanina, E., and Bovendeerd, P.H.M. (2020a). Evaluation of stimulus-effect relations in left ventricular growth using a simple multiscale model. </w:t>
      </w:r>
      <w:r w:rsidRPr="00C72D3A">
        <w:rPr>
          <w:i/>
          <w:noProof/>
        </w:rPr>
        <w:t>Biomech Model Mechanobiol</w:t>
      </w:r>
      <w:r w:rsidRPr="00C72D3A">
        <w:rPr>
          <w:noProof/>
        </w:rPr>
        <w:t xml:space="preserve"> 19(1)</w:t>
      </w:r>
      <w:r w:rsidRPr="00C72D3A">
        <w:rPr>
          <w:b/>
          <w:noProof/>
        </w:rPr>
        <w:t>,</w:t>
      </w:r>
      <w:r w:rsidRPr="00C72D3A">
        <w:rPr>
          <w:noProof/>
        </w:rPr>
        <w:t xml:space="preserve"> 263-273. doi: 10.1007/s10237-019-01209-2.</w:t>
      </w:r>
    </w:p>
    <w:p w14:paraId="5DF9887A" w14:textId="77777777" w:rsidR="00C72D3A" w:rsidRPr="00C72D3A" w:rsidRDefault="00C72D3A" w:rsidP="00C72D3A">
      <w:pPr>
        <w:pStyle w:val="EndNoteBibliography"/>
        <w:spacing w:after="0"/>
        <w:ind w:left="720" w:hanging="720"/>
        <w:rPr>
          <w:noProof/>
        </w:rPr>
      </w:pPr>
      <w:r w:rsidRPr="00C72D3A">
        <w:rPr>
          <w:noProof/>
        </w:rPr>
        <w:t xml:space="preserve">Rondanina, E., and Bovendeerd, P.H.M. (2020b). Stimulus-effect relations for left ventricular growth obtained with a simple multi-scale model: the influence of hemodynamic feedback. </w:t>
      </w:r>
      <w:r w:rsidRPr="00C72D3A">
        <w:rPr>
          <w:i/>
          <w:noProof/>
        </w:rPr>
        <w:t>Biomech Model Mechanobiol</w:t>
      </w:r>
      <w:r w:rsidRPr="00C72D3A">
        <w:rPr>
          <w:noProof/>
        </w:rPr>
        <w:t xml:space="preserve"> 19(6)</w:t>
      </w:r>
      <w:r w:rsidRPr="00C72D3A">
        <w:rPr>
          <w:b/>
          <w:noProof/>
        </w:rPr>
        <w:t>,</w:t>
      </w:r>
      <w:r w:rsidRPr="00C72D3A">
        <w:rPr>
          <w:noProof/>
        </w:rPr>
        <w:t xml:space="preserve"> 2111-2126. doi: 10.1007/s10237-020-01327-2.</w:t>
      </w:r>
    </w:p>
    <w:p w14:paraId="4CE9F842" w14:textId="77777777" w:rsidR="00C72D3A" w:rsidRPr="00C72D3A" w:rsidRDefault="00C72D3A" w:rsidP="00C72D3A">
      <w:pPr>
        <w:pStyle w:val="EndNoteBibliography"/>
        <w:spacing w:after="0"/>
        <w:ind w:left="720" w:hanging="720"/>
        <w:rPr>
          <w:noProof/>
        </w:rPr>
      </w:pPr>
      <w:r w:rsidRPr="00C72D3A">
        <w:rPr>
          <w:noProof/>
        </w:rPr>
        <w:lastRenderedPageBreak/>
        <w:t xml:space="preserve">Russel, I.K., Gotte, M.J., Bronzwaer, J.G., Knaapen, P., Paulus, W.J., and van Rossum, A.C. (2009). Left ventricular torsion: an expanding role in the analysis of myocardial dysfunction. </w:t>
      </w:r>
      <w:r w:rsidRPr="00C72D3A">
        <w:rPr>
          <w:i/>
          <w:noProof/>
        </w:rPr>
        <w:t>JACC Cardiovasc Imaging</w:t>
      </w:r>
      <w:r w:rsidRPr="00C72D3A">
        <w:rPr>
          <w:noProof/>
        </w:rPr>
        <w:t xml:space="preserve"> 2(5)</w:t>
      </w:r>
      <w:r w:rsidRPr="00C72D3A">
        <w:rPr>
          <w:b/>
          <w:noProof/>
        </w:rPr>
        <w:t>,</w:t>
      </w:r>
      <w:r w:rsidRPr="00C72D3A">
        <w:rPr>
          <w:noProof/>
        </w:rPr>
        <w:t xml:space="preserve"> 648-655. doi: 10.1016/j.jcmg.2009.03.001.</w:t>
      </w:r>
    </w:p>
    <w:p w14:paraId="162532DC" w14:textId="77777777" w:rsidR="00C72D3A" w:rsidRPr="00C72D3A" w:rsidRDefault="00C72D3A" w:rsidP="00C72D3A">
      <w:pPr>
        <w:pStyle w:val="EndNoteBibliography"/>
        <w:spacing w:after="0"/>
        <w:ind w:left="720" w:hanging="720"/>
        <w:rPr>
          <w:noProof/>
        </w:rPr>
      </w:pPr>
      <w:r w:rsidRPr="00C72D3A">
        <w:rPr>
          <w:noProof/>
        </w:rPr>
        <w:t xml:space="preserve">Samarel, A.M. (2008). PICOT: a multidomain scaffolding inhibitor of hypertrophic signal transduction. </w:t>
      </w:r>
      <w:r w:rsidRPr="00C72D3A">
        <w:rPr>
          <w:i/>
          <w:noProof/>
        </w:rPr>
        <w:t>Circ Res</w:t>
      </w:r>
      <w:r w:rsidRPr="00C72D3A">
        <w:rPr>
          <w:noProof/>
        </w:rPr>
        <w:t xml:space="preserve"> 102(6)</w:t>
      </w:r>
      <w:r w:rsidRPr="00C72D3A">
        <w:rPr>
          <w:b/>
          <w:noProof/>
        </w:rPr>
        <w:t>,</w:t>
      </w:r>
      <w:r w:rsidRPr="00C72D3A">
        <w:rPr>
          <w:noProof/>
        </w:rPr>
        <w:t xml:space="preserve"> 625-627. doi: 10.1161/CIRCRESAHA.108.173807.</w:t>
      </w:r>
    </w:p>
    <w:p w14:paraId="20080629" w14:textId="77777777" w:rsidR="00C72D3A" w:rsidRPr="00483E42" w:rsidRDefault="00C72D3A" w:rsidP="00C72D3A">
      <w:pPr>
        <w:pStyle w:val="EndNoteBibliography"/>
        <w:spacing w:after="0"/>
        <w:ind w:left="720" w:hanging="720"/>
        <w:rPr>
          <w:noProof/>
          <w:lang w:val="fr-FR"/>
          <w:rPrChange w:id="226" w:author="Kenneth Campbell" w:date="2021-12-22T14:43:00Z">
            <w:rPr>
              <w:noProof/>
            </w:rPr>
          </w:rPrChange>
        </w:rPr>
      </w:pPr>
      <w:r w:rsidRPr="00C72D3A">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483E42">
        <w:rPr>
          <w:i/>
          <w:noProof/>
          <w:lang w:val="fr-FR"/>
          <w:rPrChange w:id="227" w:author="Kenneth Campbell" w:date="2021-12-22T14:43:00Z">
            <w:rPr>
              <w:i/>
              <w:noProof/>
            </w:rPr>
          </w:rPrChange>
        </w:rPr>
        <w:t>Circulation</w:t>
      </w:r>
      <w:r w:rsidRPr="00483E42">
        <w:rPr>
          <w:noProof/>
          <w:lang w:val="fr-FR"/>
          <w:rPrChange w:id="228" w:author="Kenneth Campbell" w:date="2021-12-22T14:43:00Z">
            <w:rPr>
              <w:noProof/>
            </w:rPr>
          </w:rPrChange>
        </w:rPr>
        <w:t xml:space="preserve"> 125(19)</w:t>
      </w:r>
      <w:r w:rsidRPr="00483E42">
        <w:rPr>
          <w:b/>
          <w:noProof/>
          <w:lang w:val="fr-FR"/>
          <w:rPrChange w:id="229" w:author="Kenneth Campbell" w:date="2021-12-22T14:43:00Z">
            <w:rPr>
              <w:b/>
              <w:noProof/>
            </w:rPr>
          </w:rPrChange>
        </w:rPr>
        <w:t>,</w:t>
      </w:r>
      <w:r w:rsidRPr="00483E42">
        <w:rPr>
          <w:noProof/>
          <w:lang w:val="fr-FR"/>
          <w:rPrChange w:id="230" w:author="Kenneth Campbell" w:date="2021-12-22T14:43:00Z">
            <w:rPr>
              <w:noProof/>
            </w:rPr>
          </w:rPrChange>
        </w:rPr>
        <w:t xml:space="preserve"> 2334-2342. doi: 10.1161/CIRCULATIONAHA.111.073239.</w:t>
      </w:r>
    </w:p>
    <w:p w14:paraId="7EA4843E" w14:textId="77777777" w:rsidR="00C72D3A" w:rsidRPr="00C72D3A" w:rsidRDefault="00C72D3A" w:rsidP="00C72D3A">
      <w:pPr>
        <w:pStyle w:val="EndNoteBibliography"/>
        <w:spacing w:after="0"/>
        <w:ind w:left="720" w:hanging="720"/>
        <w:rPr>
          <w:noProof/>
        </w:rPr>
      </w:pPr>
      <w:r w:rsidRPr="00483E42">
        <w:rPr>
          <w:noProof/>
          <w:lang w:val="fr-FR"/>
          <w:rPrChange w:id="231" w:author="Kenneth Campbell" w:date="2021-12-22T14:43:00Z">
            <w:rPr>
              <w:noProof/>
            </w:rPr>
          </w:rPrChange>
        </w:rPr>
        <w:t xml:space="preserve">Seldrum, S., de Meester, C., Pierard, S., Pasquet, A., Lazam, S., Boulif, J., et al. </w:t>
      </w:r>
      <w:r w:rsidRPr="00C72D3A">
        <w:rPr>
          <w:noProof/>
        </w:rPr>
        <w:t xml:space="preserve">(2019). Assessment of Left Ventricular Reverse Remodeling by Cardiac MRI in Patients Undergoing Repair Surgery for Severe Aortic or Mitral Regurgitation. </w:t>
      </w:r>
      <w:r w:rsidRPr="00C72D3A">
        <w:rPr>
          <w:i/>
          <w:noProof/>
        </w:rPr>
        <w:t>J Cardiothorac Vasc Anesth</w:t>
      </w:r>
      <w:r w:rsidRPr="00C72D3A">
        <w:rPr>
          <w:noProof/>
        </w:rPr>
        <w:t xml:space="preserve"> 33(7)</w:t>
      </w:r>
      <w:r w:rsidRPr="00C72D3A">
        <w:rPr>
          <w:b/>
          <w:noProof/>
        </w:rPr>
        <w:t>,</w:t>
      </w:r>
      <w:r w:rsidRPr="00C72D3A">
        <w:rPr>
          <w:noProof/>
        </w:rPr>
        <w:t xml:space="preserve"> 1901-1911. doi: 10.1053/j.jvca.2018.11.013.</w:t>
      </w:r>
    </w:p>
    <w:p w14:paraId="48C0E482" w14:textId="72F8BE44" w:rsidR="00C72D3A" w:rsidRPr="00C72D3A" w:rsidRDefault="00C72D3A" w:rsidP="00C72D3A">
      <w:pPr>
        <w:pStyle w:val="EndNoteBibliography"/>
        <w:spacing w:after="0"/>
        <w:ind w:left="720" w:hanging="720"/>
        <w:rPr>
          <w:noProof/>
        </w:rPr>
      </w:pPr>
      <w:r w:rsidRPr="00C72D3A">
        <w:rPr>
          <w:noProof/>
        </w:rPr>
        <w:t xml:space="preserve">Sharifi, H., Mann, C.K., Rockward, A.L., and al., e. (2021a). Multiscale simulations of left ventricular growth and remodeling. </w:t>
      </w:r>
      <w:r w:rsidRPr="00C72D3A">
        <w:rPr>
          <w:i/>
          <w:noProof/>
        </w:rPr>
        <w:t>Biophys Rev</w:t>
      </w:r>
      <w:r w:rsidRPr="00C72D3A">
        <w:rPr>
          <w:noProof/>
        </w:rPr>
        <w:t xml:space="preserve">. doi: </w:t>
      </w:r>
      <w:hyperlink r:id="rId39" w:history="1">
        <w:r w:rsidRPr="00C72D3A">
          <w:rPr>
            <w:rStyle w:val="Hyperlink"/>
            <w:noProof/>
          </w:rPr>
          <w:t>https://doi.org/10.1007/s12551-021-00826-5</w:t>
        </w:r>
      </w:hyperlink>
      <w:r w:rsidRPr="00C72D3A">
        <w:rPr>
          <w:noProof/>
        </w:rPr>
        <w:t>.</w:t>
      </w:r>
    </w:p>
    <w:p w14:paraId="7CF26880" w14:textId="1B166959" w:rsidR="00C72D3A" w:rsidRPr="00C72D3A" w:rsidRDefault="00C72D3A" w:rsidP="00C72D3A">
      <w:pPr>
        <w:pStyle w:val="EndNoteBibliography"/>
        <w:spacing w:after="0"/>
        <w:ind w:left="720" w:hanging="720"/>
        <w:rPr>
          <w:noProof/>
        </w:rPr>
      </w:pPr>
      <w:r w:rsidRPr="00C72D3A">
        <w:rPr>
          <w:noProof/>
        </w:rPr>
        <w:t xml:space="preserve">Sharifi, H., Mann, C.K., Wenk, J.F., and al., e. (2021b). A multiscale model of the cardiovascular system that incorporates baroreflex control of chronotropism, cell-level contractility, and vascular tone. </w:t>
      </w:r>
      <w:r w:rsidRPr="00C72D3A">
        <w:rPr>
          <w:i/>
          <w:noProof/>
        </w:rPr>
        <w:t>bioRxiv</w:t>
      </w:r>
      <w:r w:rsidRPr="00C72D3A">
        <w:rPr>
          <w:noProof/>
        </w:rPr>
        <w:t xml:space="preserve">. doi: </w:t>
      </w:r>
      <w:hyperlink r:id="rId40" w:history="1">
        <w:r w:rsidRPr="00C72D3A">
          <w:rPr>
            <w:rStyle w:val="Hyperlink"/>
            <w:noProof/>
          </w:rPr>
          <w:t>https://doi.org/10.1101/2021.10.21.465366</w:t>
        </w:r>
      </w:hyperlink>
      <w:r w:rsidRPr="00C72D3A">
        <w:rPr>
          <w:noProof/>
        </w:rPr>
        <w:t>.</w:t>
      </w:r>
    </w:p>
    <w:p w14:paraId="41021861" w14:textId="77777777" w:rsidR="00C72D3A" w:rsidRPr="00C72D3A" w:rsidRDefault="00C72D3A" w:rsidP="00C72D3A">
      <w:pPr>
        <w:pStyle w:val="EndNoteBibliography"/>
        <w:spacing w:after="0"/>
        <w:ind w:left="720" w:hanging="720"/>
        <w:rPr>
          <w:noProof/>
        </w:rPr>
      </w:pPr>
      <w:r w:rsidRPr="00C72D3A">
        <w:rPr>
          <w:noProof/>
        </w:rPr>
        <w:t xml:space="preserve">Sharma, S., Razeghi, P., Shakir, A., Keneson, B.J., 2nd, Clubb, F., and Taegtmeyer, H. (2003). Regional heterogeneity in gene expression profiles: a transcript analysis in human and rat heart. </w:t>
      </w:r>
      <w:r w:rsidRPr="00C72D3A">
        <w:rPr>
          <w:i/>
          <w:noProof/>
        </w:rPr>
        <w:t>Cardiology</w:t>
      </w:r>
      <w:r w:rsidRPr="00C72D3A">
        <w:rPr>
          <w:noProof/>
        </w:rPr>
        <w:t xml:space="preserve"> 100(2)</w:t>
      </w:r>
      <w:r w:rsidRPr="00C72D3A">
        <w:rPr>
          <w:b/>
          <w:noProof/>
        </w:rPr>
        <w:t>,</w:t>
      </w:r>
      <w:r w:rsidRPr="00C72D3A">
        <w:rPr>
          <w:noProof/>
        </w:rPr>
        <w:t xml:space="preserve"> 73-79. doi: 10.1159/000073042.</w:t>
      </w:r>
    </w:p>
    <w:p w14:paraId="0D837430" w14:textId="77777777" w:rsidR="00C72D3A" w:rsidRPr="00C72D3A" w:rsidRDefault="00C72D3A" w:rsidP="00C72D3A">
      <w:pPr>
        <w:pStyle w:val="EndNoteBibliography"/>
        <w:spacing w:after="0"/>
        <w:ind w:left="720" w:hanging="720"/>
        <w:rPr>
          <w:noProof/>
        </w:rPr>
      </w:pPr>
      <w:r w:rsidRPr="00C72D3A">
        <w:rPr>
          <w:noProof/>
        </w:rPr>
        <w:t xml:space="preserve">Sheikh, F., Raskin, A., Chu, P.H., Lange, S., Domenighetti, A.A., Zheng, M., et al. (2008). An FHL1-containing complex within the cardiomyocyte sarcomere mediates hypertrophic biomechanical stress responses in mice. </w:t>
      </w:r>
      <w:r w:rsidRPr="00C72D3A">
        <w:rPr>
          <w:i/>
          <w:noProof/>
        </w:rPr>
        <w:t>J Clin Invest</w:t>
      </w:r>
      <w:r w:rsidRPr="00C72D3A">
        <w:rPr>
          <w:noProof/>
        </w:rPr>
        <w:t xml:space="preserve"> 118(12)</w:t>
      </w:r>
      <w:r w:rsidRPr="00C72D3A">
        <w:rPr>
          <w:b/>
          <w:noProof/>
        </w:rPr>
        <w:t>,</w:t>
      </w:r>
      <w:r w:rsidRPr="00C72D3A">
        <w:rPr>
          <w:noProof/>
        </w:rPr>
        <w:t xml:space="preserve"> 3870-3880. doi: 10.1172/JCI34472.</w:t>
      </w:r>
    </w:p>
    <w:p w14:paraId="1778D4E5" w14:textId="77777777" w:rsidR="00C72D3A" w:rsidRPr="00C72D3A" w:rsidRDefault="00C72D3A" w:rsidP="00C72D3A">
      <w:pPr>
        <w:pStyle w:val="EndNoteBibliography"/>
        <w:spacing w:after="0"/>
        <w:ind w:left="720" w:hanging="720"/>
        <w:rPr>
          <w:noProof/>
        </w:rPr>
      </w:pPr>
      <w:r w:rsidRPr="00C72D3A">
        <w:rPr>
          <w:noProof/>
        </w:rPr>
        <w:t xml:space="preserve">Shimizu, I., and Minamino, T. (2016). Physiological and pathological cardiac hypertrophy. </w:t>
      </w:r>
      <w:r w:rsidRPr="00C72D3A">
        <w:rPr>
          <w:i/>
          <w:noProof/>
        </w:rPr>
        <w:t>J Mol Cell Cardiol</w:t>
      </w:r>
      <w:r w:rsidRPr="00C72D3A">
        <w:rPr>
          <w:noProof/>
        </w:rPr>
        <w:t xml:space="preserve"> 97</w:t>
      </w:r>
      <w:r w:rsidRPr="00C72D3A">
        <w:rPr>
          <w:b/>
          <w:noProof/>
        </w:rPr>
        <w:t>,</w:t>
      </w:r>
      <w:r w:rsidRPr="00C72D3A">
        <w:rPr>
          <w:noProof/>
        </w:rPr>
        <w:t xml:space="preserve"> 245-262. doi: 10.1016/j.yjmcc.2016.06.001.</w:t>
      </w:r>
    </w:p>
    <w:p w14:paraId="2FC5DFE5" w14:textId="77777777" w:rsidR="00C72D3A" w:rsidRPr="00C72D3A" w:rsidRDefault="00C72D3A" w:rsidP="00C72D3A">
      <w:pPr>
        <w:pStyle w:val="EndNoteBibliography"/>
        <w:spacing w:after="0"/>
        <w:ind w:left="720" w:hanging="720"/>
        <w:rPr>
          <w:noProof/>
        </w:rPr>
      </w:pPr>
      <w:r w:rsidRPr="00C72D3A">
        <w:rPr>
          <w:noProof/>
        </w:rPr>
        <w:t xml:space="preserve">Shiojima, I., Sato, K., Izumiya, Y., Schiekofer, S., Ito, M., Liao, R., et al. (2005). Disruption of coordinated cardiac hypertrophy and angiogenesis contributes to the transition to heart failure. </w:t>
      </w:r>
      <w:r w:rsidRPr="00C72D3A">
        <w:rPr>
          <w:i/>
          <w:noProof/>
        </w:rPr>
        <w:t>J Clin Invest</w:t>
      </w:r>
      <w:r w:rsidRPr="00C72D3A">
        <w:rPr>
          <w:noProof/>
        </w:rPr>
        <w:t xml:space="preserve"> 115(8)</w:t>
      </w:r>
      <w:r w:rsidRPr="00C72D3A">
        <w:rPr>
          <w:b/>
          <w:noProof/>
        </w:rPr>
        <w:t>,</w:t>
      </w:r>
      <w:r w:rsidRPr="00C72D3A">
        <w:rPr>
          <w:noProof/>
        </w:rPr>
        <w:t xml:space="preserve"> 2108-2118. doi: 10.1172/JCI24682.</w:t>
      </w:r>
    </w:p>
    <w:p w14:paraId="217648DC" w14:textId="77777777" w:rsidR="00C72D3A" w:rsidRPr="00C72D3A" w:rsidRDefault="00C72D3A" w:rsidP="00C72D3A">
      <w:pPr>
        <w:pStyle w:val="EndNoteBibliography"/>
        <w:spacing w:after="0"/>
        <w:ind w:left="720" w:hanging="720"/>
        <w:rPr>
          <w:noProof/>
        </w:rPr>
      </w:pPr>
      <w:r w:rsidRPr="00C72D3A">
        <w:rPr>
          <w:noProof/>
        </w:rPr>
        <w:t xml:space="preserve">Singh, A., Chan, D.C.S., Greenwood, J.P., Dawson, D.K., Sonecki, P., Hogrefe, K., et al. (2019). Symptom Onset in Aortic Stenosis: Relation to Sex Differences in Left Ventricular Remodeling. </w:t>
      </w:r>
      <w:r w:rsidRPr="00C72D3A">
        <w:rPr>
          <w:i/>
          <w:noProof/>
        </w:rPr>
        <w:t>JACC Cardiovasc Imaging</w:t>
      </w:r>
      <w:r w:rsidRPr="00C72D3A">
        <w:rPr>
          <w:noProof/>
        </w:rPr>
        <w:t xml:space="preserve"> 12(1)</w:t>
      </w:r>
      <w:r w:rsidRPr="00C72D3A">
        <w:rPr>
          <w:b/>
          <w:noProof/>
        </w:rPr>
        <w:t>,</w:t>
      </w:r>
      <w:r w:rsidRPr="00C72D3A">
        <w:rPr>
          <w:noProof/>
        </w:rPr>
        <w:t xml:space="preserve"> 96-105. doi: 10.1016/j.jcmg.2017.09.019.</w:t>
      </w:r>
    </w:p>
    <w:p w14:paraId="0A83C33B" w14:textId="77777777" w:rsidR="00C72D3A" w:rsidRPr="00C72D3A" w:rsidRDefault="00C72D3A" w:rsidP="00C72D3A">
      <w:pPr>
        <w:pStyle w:val="EndNoteBibliography"/>
        <w:spacing w:after="0"/>
        <w:ind w:left="720" w:hanging="720"/>
        <w:rPr>
          <w:noProof/>
        </w:rPr>
      </w:pPr>
      <w:r w:rsidRPr="00C72D3A">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C72D3A">
        <w:rPr>
          <w:i/>
          <w:noProof/>
        </w:rPr>
        <w:t>Radiol Cardiothorac Imaging</w:t>
      </w:r>
      <w:r w:rsidRPr="00C72D3A">
        <w:rPr>
          <w:noProof/>
        </w:rPr>
        <w:t xml:space="preserve"> 1(4)</w:t>
      </w:r>
      <w:r w:rsidRPr="00C72D3A">
        <w:rPr>
          <w:b/>
          <w:noProof/>
        </w:rPr>
        <w:t>,</w:t>
      </w:r>
      <w:r w:rsidRPr="00C72D3A">
        <w:rPr>
          <w:noProof/>
        </w:rPr>
        <w:t xml:space="preserve"> e190027. doi: 10.1148/ryct.2019190027.</w:t>
      </w:r>
    </w:p>
    <w:p w14:paraId="763CD718" w14:textId="77777777" w:rsidR="00C72D3A" w:rsidRPr="00C72D3A" w:rsidRDefault="00C72D3A" w:rsidP="00C72D3A">
      <w:pPr>
        <w:pStyle w:val="EndNoteBibliography"/>
        <w:spacing w:after="0"/>
        <w:ind w:left="720" w:hanging="720"/>
        <w:rPr>
          <w:noProof/>
        </w:rPr>
      </w:pPr>
      <w:r w:rsidRPr="00C72D3A">
        <w:rPr>
          <w:noProof/>
        </w:rPr>
        <w:t xml:space="preserve">Steadman, C.D., Jerosch-Herold, M., Grundy, B., Rafelt, S., Ng, L.L., Squire, I.B., et al. (2012). Determinants and functional significance of myocardial perfusion reserve in severe aortic stenosis. </w:t>
      </w:r>
      <w:r w:rsidRPr="00C72D3A">
        <w:rPr>
          <w:i/>
          <w:noProof/>
        </w:rPr>
        <w:t>JACC Cardiovasc Imaging</w:t>
      </w:r>
      <w:r w:rsidRPr="00C72D3A">
        <w:rPr>
          <w:noProof/>
        </w:rPr>
        <w:t xml:space="preserve"> 5(2)</w:t>
      </w:r>
      <w:r w:rsidRPr="00C72D3A">
        <w:rPr>
          <w:b/>
          <w:noProof/>
        </w:rPr>
        <w:t>,</w:t>
      </w:r>
      <w:r w:rsidRPr="00C72D3A">
        <w:rPr>
          <w:noProof/>
        </w:rPr>
        <w:t xml:space="preserve"> 182-189. doi: 10.1016/j.jcmg.2011.09.022.</w:t>
      </w:r>
    </w:p>
    <w:p w14:paraId="540B59B5" w14:textId="77777777" w:rsidR="00C72D3A" w:rsidRPr="00C72D3A" w:rsidRDefault="00C72D3A" w:rsidP="00C72D3A">
      <w:pPr>
        <w:pStyle w:val="EndNoteBibliography"/>
        <w:spacing w:after="0"/>
        <w:ind w:left="720" w:hanging="720"/>
        <w:rPr>
          <w:noProof/>
        </w:rPr>
      </w:pPr>
      <w:r w:rsidRPr="00C72D3A">
        <w:rPr>
          <w:noProof/>
        </w:rPr>
        <w:t xml:space="preserve">Tian, R., Musi, N., D'Agostino, J., Hirshman, M.F., and Goodyear, L.J. (2001). Increased adenosine monophosphate-activated protein kinase activity in rat hearts with pressure-overload hypertrophy. </w:t>
      </w:r>
      <w:r w:rsidRPr="00C72D3A">
        <w:rPr>
          <w:i/>
          <w:noProof/>
        </w:rPr>
        <w:t>Circulation</w:t>
      </w:r>
      <w:r w:rsidRPr="00C72D3A">
        <w:rPr>
          <w:noProof/>
        </w:rPr>
        <w:t xml:space="preserve"> 104(14)</w:t>
      </w:r>
      <w:r w:rsidRPr="00C72D3A">
        <w:rPr>
          <w:b/>
          <w:noProof/>
        </w:rPr>
        <w:t>,</w:t>
      </w:r>
      <w:r w:rsidRPr="00C72D3A">
        <w:rPr>
          <w:noProof/>
        </w:rPr>
        <w:t xml:space="preserve"> 1664-1669. doi: 10.1161/hc4001.097183.</w:t>
      </w:r>
    </w:p>
    <w:p w14:paraId="4FB66532" w14:textId="77777777" w:rsidR="00C72D3A" w:rsidRPr="00C72D3A" w:rsidRDefault="00C72D3A" w:rsidP="00C72D3A">
      <w:pPr>
        <w:pStyle w:val="EndNoteBibliography"/>
        <w:spacing w:after="0"/>
        <w:ind w:left="720" w:hanging="720"/>
        <w:rPr>
          <w:noProof/>
        </w:rPr>
      </w:pPr>
      <w:r w:rsidRPr="00C72D3A">
        <w:rPr>
          <w:noProof/>
        </w:rPr>
        <w:t xml:space="preserve">Treibel, T.A., Kozor, R., Schofield, R., Benedetti, G., Fontana, M., Bhuva, A.N., et al. (2018). Reverse Myocardial Remodeling Following Valve Replacement in Patients With Aortic Stenosis. </w:t>
      </w:r>
      <w:r w:rsidRPr="00C72D3A">
        <w:rPr>
          <w:i/>
          <w:noProof/>
        </w:rPr>
        <w:t>J Am Coll Cardiol</w:t>
      </w:r>
      <w:r w:rsidRPr="00C72D3A">
        <w:rPr>
          <w:noProof/>
        </w:rPr>
        <w:t xml:space="preserve"> 71(8)</w:t>
      </w:r>
      <w:r w:rsidRPr="00C72D3A">
        <w:rPr>
          <w:b/>
          <w:noProof/>
        </w:rPr>
        <w:t>,</w:t>
      </w:r>
      <w:r w:rsidRPr="00C72D3A">
        <w:rPr>
          <w:noProof/>
        </w:rPr>
        <w:t xml:space="preserve"> 860-871. doi: 10.1016/j.jacc.2017.12.035.</w:t>
      </w:r>
    </w:p>
    <w:p w14:paraId="2D084578" w14:textId="77777777" w:rsidR="00C72D3A" w:rsidRPr="00C72D3A" w:rsidRDefault="00C72D3A" w:rsidP="00C72D3A">
      <w:pPr>
        <w:pStyle w:val="EndNoteBibliography"/>
        <w:spacing w:after="0"/>
        <w:ind w:left="720" w:hanging="720"/>
        <w:rPr>
          <w:noProof/>
        </w:rPr>
      </w:pPr>
      <w:r w:rsidRPr="00C72D3A">
        <w:rPr>
          <w:noProof/>
        </w:rPr>
        <w:lastRenderedPageBreak/>
        <w:t xml:space="preserve">Uretsky, S., Supariwala, A., Nidadovolu, P., Khokhar, S.S., Comeau, C., Shubayev, O., et al. (2010). Quantification of left ventricular remodeling in response to isolated aortic or mitral regurgitation. </w:t>
      </w:r>
      <w:r w:rsidRPr="00C72D3A">
        <w:rPr>
          <w:i/>
          <w:noProof/>
        </w:rPr>
        <w:t>J Cardiovasc Magn Reson</w:t>
      </w:r>
      <w:r w:rsidRPr="00C72D3A">
        <w:rPr>
          <w:noProof/>
        </w:rPr>
        <w:t xml:space="preserve"> 12</w:t>
      </w:r>
      <w:r w:rsidRPr="00C72D3A">
        <w:rPr>
          <w:b/>
          <w:noProof/>
        </w:rPr>
        <w:t>,</w:t>
      </w:r>
      <w:r w:rsidRPr="00C72D3A">
        <w:rPr>
          <w:noProof/>
        </w:rPr>
        <w:t xml:space="preserve"> 32. doi: 10.1186/1532-429X-12-32.</w:t>
      </w:r>
    </w:p>
    <w:p w14:paraId="019888F7" w14:textId="77777777" w:rsidR="00C72D3A" w:rsidRPr="00C72D3A" w:rsidRDefault="00C72D3A" w:rsidP="00C72D3A">
      <w:pPr>
        <w:pStyle w:val="EndNoteBibliography"/>
        <w:spacing w:after="0"/>
        <w:ind w:left="720" w:hanging="720"/>
        <w:rPr>
          <w:noProof/>
        </w:rPr>
      </w:pPr>
      <w:r w:rsidRPr="00C72D3A">
        <w:rPr>
          <w:noProof/>
        </w:rPr>
        <w:t xml:space="preserve">Van der Walt, S., Colbert, S.C., and Varoquaux, G. (2011). The NumPy array: a structure for efficient numerical computation. </w:t>
      </w:r>
      <w:r w:rsidRPr="00C72D3A">
        <w:rPr>
          <w:i/>
          <w:noProof/>
        </w:rPr>
        <w:t>arXiv</w:t>
      </w:r>
      <w:r w:rsidRPr="00C72D3A">
        <w:rPr>
          <w:noProof/>
        </w:rPr>
        <w:t>. doi: 10.1109/MCSE.2011.37.</w:t>
      </w:r>
    </w:p>
    <w:p w14:paraId="14DADA7E" w14:textId="77777777" w:rsidR="00C72D3A" w:rsidRPr="00C72D3A" w:rsidRDefault="00C72D3A" w:rsidP="00C72D3A">
      <w:pPr>
        <w:pStyle w:val="EndNoteBibliography"/>
        <w:spacing w:after="0"/>
        <w:ind w:left="720" w:hanging="720"/>
        <w:rPr>
          <w:noProof/>
        </w:rPr>
      </w:pPr>
      <w:r w:rsidRPr="00C72D3A">
        <w:rPr>
          <w:noProof/>
        </w:rPr>
        <w:t xml:space="preserve">Verbraecken, J., Van de Heyning, P., De Backer, W., and Van Gaal, L. (2006). Body surface area in normal-weight, overweight, and obese adults. A comparison study. </w:t>
      </w:r>
      <w:r w:rsidRPr="00C72D3A">
        <w:rPr>
          <w:i/>
          <w:noProof/>
        </w:rPr>
        <w:t>Metabolism</w:t>
      </w:r>
      <w:r w:rsidRPr="00C72D3A">
        <w:rPr>
          <w:noProof/>
        </w:rPr>
        <w:t xml:space="preserve"> 55(4)</w:t>
      </w:r>
      <w:r w:rsidRPr="00C72D3A">
        <w:rPr>
          <w:b/>
          <w:noProof/>
        </w:rPr>
        <w:t>,</w:t>
      </w:r>
      <w:r w:rsidRPr="00C72D3A">
        <w:rPr>
          <w:noProof/>
        </w:rPr>
        <w:t xml:space="preserve"> 515-524. doi: 10.1016/j.metabol.2005.11.004.</w:t>
      </w:r>
    </w:p>
    <w:p w14:paraId="160F3972" w14:textId="77777777" w:rsidR="00C72D3A" w:rsidRPr="00C72D3A" w:rsidRDefault="00C72D3A" w:rsidP="00C72D3A">
      <w:pPr>
        <w:pStyle w:val="EndNoteBibliography"/>
        <w:spacing w:after="0"/>
        <w:ind w:left="720" w:hanging="720"/>
        <w:rPr>
          <w:noProof/>
        </w:rPr>
      </w:pPr>
      <w:r w:rsidRPr="00C72D3A">
        <w:rPr>
          <w:noProof/>
        </w:rPr>
        <w:t xml:space="preserve">Virtanen, P., Gommers, R., Oliphant, T.E., Haberland, M., Reddy, T., Cournapeau, D., et al. (2020). SciPy 1.0: fundamental algorithms for scientific computing in Python. </w:t>
      </w:r>
      <w:r w:rsidRPr="00C72D3A">
        <w:rPr>
          <w:i/>
          <w:noProof/>
        </w:rPr>
        <w:t>Nat Methods</w:t>
      </w:r>
      <w:r w:rsidRPr="00C72D3A">
        <w:rPr>
          <w:noProof/>
        </w:rPr>
        <w:t xml:space="preserve"> 17(3)</w:t>
      </w:r>
      <w:r w:rsidRPr="00C72D3A">
        <w:rPr>
          <w:b/>
          <w:noProof/>
        </w:rPr>
        <w:t>,</w:t>
      </w:r>
      <w:r w:rsidRPr="00C72D3A">
        <w:rPr>
          <w:noProof/>
        </w:rPr>
        <w:t xml:space="preserve"> 261-272. doi: 10.1038/s41592-019-0686-2.</w:t>
      </w:r>
    </w:p>
    <w:p w14:paraId="4789BC67" w14:textId="77777777" w:rsidR="00C72D3A" w:rsidRPr="00C72D3A" w:rsidRDefault="00C72D3A" w:rsidP="00C72D3A">
      <w:pPr>
        <w:pStyle w:val="EndNoteBibliography"/>
        <w:spacing w:after="0"/>
        <w:ind w:left="720" w:hanging="720"/>
        <w:rPr>
          <w:noProof/>
        </w:rPr>
      </w:pPr>
      <w:r w:rsidRPr="00C72D3A">
        <w:rPr>
          <w:noProof/>
        </w:rPr>
        <w:t xml:space="preserve">Volkers, M., Toko, H., Doroudgar, S., Din, S., Quijada, P., Joyo, A.Y., et al. (2013). Pathological hypertrophy amelioration by PRAS40-mediated inhibition of mTORC1. </w:t>
      </w:r>
      <w:r w:rsidRPr="00C72D3A">
        <w:rPr>
          <w:i/>
          <w:noProof/>
        </w:rPr>
        <w:t>Proc Natl Acad Sci U S A</w:t>
      </w:r>
      <w:r w:rsidRPr="00C72D3A">
        <w:rPr>
          <w:noProof/>
        </w:rPr>
        <w:t xml:space="preserve"> 110(31)</w:t>
      </w:r>
      <w:r w:rsidRPr="00C72D3A">
        <w:rPr>
          <w:b/>
          <w:noProof/>
        </w:rPr>
        <w:t>,</w:t>
      </w:r>
      <w:r w:rsidRPr="00C72D3A">
        <w:rPr>
          <w:noProof/>
        </w:rPr>
        <w:t xml:space="preserve"> 12661-12666. doi: 10.1073/pnas.1301455110.</w:t>
      </w:r>
    </w:p>
    <w:p w14:paraId="4549607A" w14:textId="77777777" w:rsidR="00C72D3A" w:rsidRPr="00C72D3A" w:rsidRDefault="00C72D3A" w:rsidP="00C72D3A">
      <w:pPr>
        <w:pStyle w:val="EndNoteBibliography"/>
        <w:spacing w:after="0"/>
        <w:ind w:left="720" w:hanging="720"/>
        <w:rPr>
          <w:noProof/>
        </w:rPr>
      </w:pPr>
      <w:r w:rsidRPr="00C72D3A">
        <w:rPr>
          <w:noProof/>
        </w:rPr>
        <w:t xml:space="preserve">Washio, T., Sugiura, S., Okada, J.I., and Hisada, T. (2020). Using Systolic Local Mechanical Load to Predict Fiber Orientation in Ventricles. </w:t>
      </w:r>
      <w:r w:rsidRPr="00C72D3A">
        <w:rPr>
          <w:i/>
          <w:noProof/>
        </w:rPr>
        <w:t>Front Physiol</w:t>
      </w:r>
      <w:r w:rsidRPr="00C72D3A">
        <w:rPr>
          <w:noProof/>
        </w:rPr>
        <w:t xml:space="preserve"> 11</w:t>
      </w:r>
      <w:r w:rsidRPr="00C72D3A">
        <w:rPr>
          <w:b/>
          <w:noProof/>
        </w:rPr>
        <w:t>,</w:t>
      </w:r>
      <w:r w:rsidRPr="00C72D3A">
        <w:rPr>
          <w:noProof/>
        </w:rPr>
        <w:t xml:space="preserve"> 467. doi: 10.3389/fphys.2020.00467.</w:t>
      </w:r>
    </w:p>
    <w:p w14:paraId="4DF8C789" w14:textId="77777777" w:rsidR="00C72D3A" w:rsidRPr="00C72D3A" w:rsidRDefault="00C72D3A" w:rsidP="00C72D3A">
      <w:pPr>
        <w:pStyle w:val="EndNoteBibliography"/>
        <w:spacing w:after="0"/>
        <w:ind w:left="720" w:hanging="720"/>
        <w:rPr>
          <w:noProof/>
        </w:rPr>
      </w:pPr>
      <w:r w:rsidRPr="00C72D3A">
        <w:rPr>
          <w:noProof/>
        </w:rPr>
        <w:t xml:space="preserve">Watkins, H., Ashrafian, H., and Redwood, C. (2011). Inherited cardiomyopathies. </w:t>
      </w:r>
      <w:r w:rsidRPr="00C72D3A">
        <w:rPr>
          <w:i/>
          <w:noProof/>
        </w:rPr>
        <w:t>N Engl J Med</w:t>
      </w:r>
      <w:r w:rsidRPr="00C72D3A">
        <w:rPr>
          <w:noProof/>
        </w:rPr>
        <w:t xml:space="preserve"> 364(17)</w:t>
      </w:r>
      <w:r w:rsidRPr="00C72D3A">
        <w:rPr>
          <w:b/>
          <w:noProof/>
        </w:rPr>
        <w:t>,</w:t>
      </w:r>
      <w:r w:rsidRPr="00C72D3A">
        <w:rPr>
          <w:noProof/>
        </w:rPr>
        <w:t xml:space="preserve"> 1643-1656. doi: 10.1056/NEJMra0902923.</w:t>
      </w:r>
    </w:p>
    <w:p w14:paraId="487573AA" w14:textId="77777777" w:rsidR="00C72D3A" w:rsidRPr="00C72D3A" w:rsidRDefault="00C72D3A" w:rsidP="00C72D3A">
      <w:pPr>
        <w:pStyle w:val="EndNoteBibliography"/>
        <w:spacing w:after="0"/>
        <w:ind w:left="720" w:hanging="720"/>
        <w:rPr>
          <w:noProof/>
        </w:rPr>
      </w:pPr>
      <w:r w:rsidRPr="00C72D3A">
        <w:rPr>
          <w:noProof/>
        </w:rPr>
        <w:t xml:space="preserve">Witt, S.H., Labeit, D., Granzier, H., Labeit, S., and Witt, C.C. (2005). Dimerization of the cardiac ankyrin protein CARP: implications for MARP titin-based signaling. </w:t>
      </w:r>
      <w:r w:rsidRPr="00C72D3A">
        <w:rPr>
          <w:i/>
          <w:noProof/>
        </w:rPr>
        <w:t>J Muscle Res Cell Motil</w:t>
      </w:r>
      <w:r w:rsidRPr="00C72D3A">
        <w:rPr>
          <w:noProof/>
        </w:rPr>
        <w:t xml:space="preserve"> 26(6-8)</w:t>
      </w:r>
      <w:r w:rsidRPr="00C72D3A">
        <w:rPr>
          <w:b/>
          <w:noProof/>
        </w:rPr>
        <w:t>,</w:t>
      </w:r>
      <w:r w:rsidRPr="00C72D3A">
        <w:rPr>
          <w:noProof/>
        </w:rPr>
        <w:t xml:space="preserve"> 401-408. doi: 10.1007/s10974-005-9022-9.</w:t>
      </w:r>
    </w:p>
    <w:p w14:paraId="0F74B1C6" w14:textId="77777777" w:rsidR="00C72D3A" w:rsidRPr="00C72D3A" w:rsidRDefault="00C72D3A" w:rsidP="00C72D3A">
      <w:pPr>
        <w:pStyle w:val="EndNoteBibliography"/>
        <w:spacing w:after="0"/>
        <w:ind w:left="720" w:hanging="720"/>
        <w:rPr>
          <w:noProof/>
        </w:rPr>
      </w:pPr>
      <w:r w:rsidRPr="00C72D3A">
        <w:rPr>
          <w:noProof/>
        </w:rPr>
        <w:t xml:space="preserve">Witzenburg, C.M., and Holmes, J.W. (2017). A Comparison of Phenomenologic Growth Laws for Myocardial Hypertrophy. </w:t>
      </w:r>
      <w:r w:rsidRPr="00C72D3A">
        <w:rPr>
          <w:i/>
          <w:noProof/>
        </w:rPr>
        <w:t>J Elast</w:t>
      </w:r>
      <w:r w:rsidRPr="00C72D3A">
        <w:rPr>
          <w:noProof/>
        </w:rPr>
        <w:t xml:space="preserve"> 129(1-2)</w:t>
      </w:r>
      <w:r w:rsidRPr="00C72D3A">
        <w:rPr>
          <w:b/>
          <w:noProof/>
        </w:rPr>
        <w:t>,</w:t>
      </w:r>
      <w:r w:rsidRPr="00C72D3A">
        <w:rPr>
          <w:noProof/>
        </w:rPr>
        <w:t xml:space="preserve"> 257-281. doi: 10.1007/s10659-017-9631-8.</w:t>
      </w:r>
    </w:p>
    <w:p w14:paraId="328D3722" w14:textId="77777777" w:rsidR="00C72D3A" w:rsidRPr="00C72D3A" w:rsidRDefault="00C72D3A" w:rsidP="00C72D3A">
      <w:pPr>
        <w:pStyle w:val="EndNoteBibliography"/>
        <w:spacing w:after="0"/>
        <w:ind w:left="720" w:hanging="720"/>
        <w:rPr>
          <w:noProof/>
        </w:rPr>
      </w:pPr>
      <w:r w:rsidRPr="00C72D3A">
        <w:rPr>
          <w:noProof/>
        </w:rPr>
        <w:t xml:space="preserve">Witzenburg, C.M., and Holmes, J.W. (2018). Predicting the Time Course of Ventricular Dilation and Thickening Using a Rapid Compartmental Model. </w:t>
      </w:r>
      <w:r w:rsidRPr="00C72D3A">
        <w:rPr>
          <w:i/>
          <w:noProof/>
        </w:rPr>
        <w:t>J Cardiovasc Transl Res</w:t>
      </w:r>
      <w:r w:rsidRPr="00C72D3A">
        <w:rPr>
          <w:noProof/>
        </w:rPr>
        <w:t xml:space="preserve"> 11(2)</w:t>
      </w:r>
      <w:r w:rsidRPr="00C72D3A">
        <w:rPr>
          <w:b/>
          <w:noProof/>
        </w:rPr>
        <w:t>,</w:t>
      </w:r>
      <w:r w:rsidRPr="00C72D3A">
        <w:rPr>
          <w:noProof/>
        </w:rPr>
        <w:t xml:space="preserve"> 109-122. doi: 10.1007/s12265-018-9793-1.</w:t>
      </w:r>
    </w:p>
    <w:p w14:paraId="2F07DF57" w14:textId="77777777" w:rsidR="00C72D3A" w:rsidRPr="00C72D3A" w:rsidRDefault="00C72D3A" w:rsidP="00C72D3A">
      <w:pPr>
        <w:pStyle w:val="EndNoteBibliography"/>
        <w:spacing w:after="0"/>
        <w:ind w:left="720" w:hanging="720"/>
        <w:rPr>
          <w:noProof/>
        </w:rPr>
      </w:pPr>
      <w:r w:rsidRPr="00C72D3A">
        <w:rPr>
          <w:noProof/>
        </w:rPr>
        <w:t xml:space="preserve">Yoshida, K., and Holmes, J.W. (2021). Computational models of cardiac hypertrophy. </w:t>
      </w:r>
      <w:r w:rsidRPr="00C72D3A">
        <w:rPr>
          <w:i/>
          <w:noProof/>
        </w:rPr>
        <w:t>Prog Biophys Mol Biol</w:t>
      </w:r>
      <w:r w:rsidRPr="00C72D3A">
        <w:rPr>
          <w:noProof/>
        </w:rPr>
        <w:t xml:space="preserve"> 159</w:t>
      </w:r>
      <w:r w:rsidRPr="00C72D3A">
        <w:rPr>
          <w:b/>
          <w:noProof/>
        </w:rPr>
        <w:t>,</w:t>
      </w:r>
      <w:r w:rsidRPr="00C72D3A">
        <w:rPr>
          <w:noProof/>
        </w:rPr>
        <w:t xml:space="preserve"> 75-85. doi: 10.1016/j.pbiomolbio.2020.07.001.</w:t>
      </w:r>
    </w:p>
    <w:p w14:paraId="185F5AC5" w14:textId="77777777" w:rsidR="00C72D3A" w:rsidRPr="00C72D3A" w:rsidRDefault="00C72D3A" w:rsidP="00C72D3A">
      <w:pPr>
        <w:pStyle w:val="EndNoteBibliography"/>
        <w:spacing w:after="0"/>
        <w:ind w:left="720" w:hanging="720"/>
        <w:rPr>
          <w:noProof/>
        </w:rPr>
      </w:pPr>
      <w:r w:rsidRPr="00C72D3A">
        <w:rPr>
          <w:noProof/>
        </w:rPr>
        <w:t xml:space="preserve">Yoshida, K., McCulloch, A.D., Omens, J.H., and Holmes, J.W. (2020a). Predictions of hypertrophy and its regression in response to pressure overload. </w:t>
      </w:r>
      <w:r w:rsidRPr="00C72D3A">
        <w:rPr>
          <w:i/>
          <w:noProof/>
        </w:rPr>
        <w:t>Biomech Model Mechanobiol</w:t>
      </w:r>
      <w:r w:rsidRPr="00C72D3A">
        <w:rPr>
          <w:noProof/>
        </w:rPr>
        <w:t xml:space="preserve"> 19(3)</w:t>
      </w:r>
      <w:r w:rsidRPr="00C72D3A">
        <w:rPr>
          <w:b/>
          <w:noProof/>
        </w:rPr>
        <w:t>,</w:t>
      </w:r>
      <w:r w:rsidRPr="00C72D3A">
        <w:rPr>
          <w:noProof/>
        </w:rPr>
        <w:t xml:space="preserve"> 1079-1089. doi: 10.1007/s10237-019-01271-w.</w:t>
      </w:r>
    </w:p>
    <w:p w14:paraId="7AD9306E" w14:textId="210A4967" w:rsidR="00C72D3A" w:rsidRPr="00C72D3A" w:rsidRDefault="00C72D3A" w:rsidP="00C72D3A">
      <w:pPr>
        <w:pStyle w:val="EndNoteBibliography"/>
        <w:spacing w:after="0"/>
        <w:ind w:left="720" w:hanging="720"/>
        <w:rPr>
          <w:noProof/>
        </w:rPr>
      </w:pPr>
      <w:r w:rsidRPr="00C72D3A">
        <w:rPr>
          <w:noProof/>
        </w:rPr>
        <w:t xml:space="preserve">Yoshida, K., Saucerman, J.J., and Holmes, J.W. (2020b). Multiscale model of heart growth during pregnancy: Integrating mechanical and hormonal signaling. </w:t>
      </w:r>
      <w:r w:rsidRPr="00C72D3A">
        <w:rPr>
          <w:i/>
          <w:noProof/>
        </w:rPr>
        <w:t>bioRxiv</w:t>
      </w:r>
      <w:r w:rsidRPr="00C72D3A">
        <w:rPr>
          <w:noProof/>
        </w:rPr>
        <w:t xml:space="preserve">. doi: </w:t>
      </w:r>
      <w:hyperlink r:id="rId41" w:history="1">
        <w:r w:rsidRPr="00C72D3A">
          <w:rPr>
            <w:rStyle w:val="Hyperlink"/>
            <w:noProof/>
          </w:rPr>
          <w:t>https://doi.org/10.1101/2020.09.18.302067</w:t>
        </w:r>
      </w:hyperlink>
      <w:r w:rsidRPr="00C72D3A">
        <w:rPr>
          <w:noProof/>
        </w:rPr>
        <w:t>.</w:t>
      </w:r>
    </w:p>
    <w:p w14:paraId="0DECE52A" w14:textId="77777777" w:rsidR="00C72D3A" w:rsidRPr="00C72D3A" w:rsidRDefault="00C72D3A" w:rsidP="00C72D3A">
      <w:pPr>
        <w:pStyle w:val="EndNoteBibliography"/>
        <w:spacing w:after="0"/>
        <w:ind w:left="720" w:hanging="720"/>
        <w:rPr>
          <w:noProof/>
        </w:rPr>
      </w:pPr>
      <w:r w:rsidRPr="00C72D3A">
        <w:rPr>
          <w:noProof/>
        </w:rPr>
        <w:t xml:space="preserve">Zhang, M., Niu, X., Hu, J., Yuan, Y., Sun, S., Wang, J., et al. (2014). Lin28a protects against hypoxia/reoxygenation induced cardiomyocytes apoptosis by alleviating mitochondrial dysfunction under high glucose/high fat conditions. </w:t>
      </w:r>
      <w:r w:rsidRPr="00C72D3A">
        <w:rPr>
          <w:i/>
          <w:noProof/>
        </w:rPr>
        <w:t>PLoS One</w:t>
      </w:r>
      <w:r w:rsidRPr="00C72D3A">
        <w:rPr>
          <w:noProof/>
        </w:rPr>
        <w:t xml:space="preserve"> 9(10)</w:t>
      </w:r>
      <w:r w:rsidRPr="00C72D3A">
        <w:rPr>
          <w:b/>
          <w:noProof/>
        </w:rPr>
        <w:t>,</w:t>
      </w:r>
      <w:r w:rsidRPr="00C72D3A">
        <w:rPr>
          <w:noProof/>
        </w:rPr>
        <w:t xml:space="preserve"> e110580. doi: 10.1371/journal.pone.0110580.</w:t>
      </w:r>
    </w:p>
    <w:p w14:paraId="6F1F5F0E" w14:textId="77777777" w:rsidR="00C72D3A" w:rsidRPr="00C72D3A" w:rsidRDefault="00C72D3A" w:rsidP="00C72D3A">
      <w:pPr>
        <w:pStyle w:val="EndNoteBibliography"/>
        <w:spacing w:after="0"/>
        <w:ind w:left="720" w:hanging="720"/>
        <w:rPr>
          <w:noProof/>
        </w:rPr>
      </w:pPr>
      <w:r w:rsidRPr="00C72D3A">
        <w:rPr>
          <w:noProof/>
        </w:rPr>
        <w:t xml:space="preserve">Zhu, H., Shyh-Chang, N., Segre, A.V., Shinoda, G., Shah, S.P., Einhorn, W.S., et al. (2011). The Lin28/let-7 axis regulates glucose metabolism. </w:t>
      </w:r>
      <w:r w:rsidRPr="00C72D3A">
        <w:rPr>
          <w:i/>
          <w:noProof/>
        </w:rPr>
        <w:t>Cell</w:t>
      </w:r>
      <w:r w:rsidRPr="00C72D3A">
        <w:rPr>
          <w:noProof/>
        </w:rPr>
        <w:t xml:space="preserve"> 147(1)</w:t>
      </w:r>
      <w:r w:rsidRPr="00C72D3A">
        <w:rPr>
          <w:b/>
          <w:noProof/>
        </w:rPr>
        <w:t>,</w:t>
      </w:r>
      <w:r w:rsidRPr="00C72D3A">
        <w:rPr>
          <w:noProof/>
        </w:rPr>
        <w:t xml:space="preserve"> 81-94. doi: 10.1016/j.cell.2011.08.033.</w:t>
      </w:r>
    </w:p>
    <w:p w14:paraId="72AD8710" w14:textId="77777777" w:rsidR="00C72D3A" w:rsidRPr="00C72D3A" w:rsidRDefault="00C72D3A" w:rsidP="00C72D3A">
      <w:pPr>
        <w:pStyle w:val="EndNoteBibliography"/>
        <w:ind w:left="720" w:hanging="720"/>
        <w:rPr>
          <w:noProof/>
        </w:rPr>
      </w:pPr>
      <w:r w:rsidRPr="00483E42">
        <w:rPr>
          <w:noProof/>
          <w:lang w:val="fr-FR"/>
          <w:rPrChange w:id="232" w:author="Kenneth Campbell" w:date="2021-12-22T14:43:00Z">
            <w:rPr>
              <w:noProof/>
            </w:rPr>
          </w:rPrChange>
        </w:rPr>
        <w:t xml:space="preserve">Zou, P., Pinotsis, N., Lange, S., Song, Y.H., Popov, A., Mavridis, I., et al. </w:t>
      </w:r>
      <w:r w:rsidRPr="00C72D3A">
        <w:rPr>
          <w:noProof/>
        </w:rPr>
        <w:t xml:space="preserve">(2006). Palindromic assembly of the giant muscle protein titin in the sarcomeric Z-disk. </w:t>
      </w:r>
      <w:r w:rsidRPr="00C72D3A">
        <w:rPr>
          <w:i/>
          <w:noProof/>
        </w:rPr>
        <w:t>Nature</w:t>
      </w:r>
      <w:r w:rsidRPr="00C72D3A">
        <w:rPr>
          <w:noProof/>
        </w:rPr>
        <w:t xml:space="preserve"> 439(7073)</w:t>
      </w:r>
      <w:r w:rsidRPr="00C72D3A">
        <w:rPr>
          <w:b/>
          <w:noProof/>
        </w:rPr>
        <w:t>,</w:t>
      </w:r>
      <w:r w:rsidRPr="00C72D3A">
        <w:rPr>
          <w:noProof/>
        </w:rPr>
        <w:t xml:space="preserve"> 229-233. doi: 10.1038/nature04343.</w:t>
      </w:r>
    </w:p>
    <w:p w14:paraId="33DE3510" w14:textId="218E7F12" w:rsidR="007E37A7" w:rsidRPr="00B95524" w:rsidRDefault="008D245F" w:rsidP="00C72D3A">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3E63800C" w:rsidR="0088513A" w:rsidRPr="00757E19" w:rsidRDefault="007E37A7" w:rsidP="00757E19">
      <w:pPr>
        <w:pStyle w:val="Heading1"/>
      </w:pPr>
      <w:r w:rsidRPr="00757E19">
        <w:lastRenderedPageBreak/>
        <w:t>Supplementary material</w:t>
      </w:r>
    </w:p>
    <w:p w14:paraId="0A341A37" w14:textId="77777777" w:rsidR="00823F8E" w:rsidRPr="001B05C1" w:rsidRDefault="00823F8E" w:rsidP="00F36C36"/>
    <w:p w14:paraId="2CFB2498" w14:textId="77777777" w:rsidR="006C34FF" w:rsidRDefault="006C34FF" w:rsidP="006C34FF">
      <w:pPr>
        <w:pStyle w:val="Title"/>
        <w:spacing w:line="240" w:lineRule="auto"/>
        <w:rPr>
          <w:rFonts w:asciiTheme="majorBidi" w:hAnsiTheme="majorBidi" w:cstheme="majorBidi"/>
        </w:rPr>
      </w:pPr>
      <w:r>
        <w:t xml:space="preserve">Multiscale modeling of cardiac valve disease using cell-level signals to drive myocardial growth </w:t>
      </w:r>
    </w:p>
    <w:p w14:paraId="39B7AAF1" w14:textId="275274E2" w:rsidR="006C34FF" w:rsidRPr="00B95524"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Pr="00B95524">
        <w:rPr>
          <w:rFonts w:asciiTheme="majorBidi" w:hAnsiTheme="majorBidi" w:cstheme="majorBidi"/>
          <w:vertAlign w:val="superscript"/>
        </w:rPr>
        <w:t>1</w:t>
      </w:r>
      <w:r w:rsidRPr="00B95524">
        <w:rPr>
          <w:rFonts w:asciiTheme="majorBidi" w:hAnsiTheme="majorBidi" w:cstheme="majorBidi"/>
        </w:rPr>
        <w:t xml:space="preserve">, </w:t>
      </w:r>
      <w:r w:rsidR="00A504B3" w:rsidRPr="00E52AD9">
        <w:rPr>
          <w:rFonts w:asciiTheme="majorBidi" w:hAnsiTheme="majorBidi" w:cstheme="majorBidi"/>
        </w:rPr>
        <w:t>Austin</w:t>
      </w:r>
      <w:r w:rsidR="00A504B3">
        <w:rPr>
          <w:rFonts w:asciiTheme="majorBidi" w:hAnsiTheme="majorBidi" w:cstheme="majorBidi"/>
        </w:rPr>
        <w:t xml:space="preserve"> G.</w:t>
      </w:r>
      <w:r w:rsidR="00A504B3" w:rsidRPr="00E52AD9">
        <w:rPr>
          <w:rFonts w:asciiTheme="majorBidi" w:hAnsiTheme="majorBidi" w:cstheme="majorBidi"/>
        </w:rPr>
        <w:t xml:space="preserve"> Wellette-</w:t>
      </w:r>
      <w:r w:rsidR="00A504B3" w:rsidRPr="000946D3">
        <w:rPr>
          <w:rFonts w:asciiTheme="majorBidi" w:hAnsiTheme="majorBidi" w:cstheme="majorBidi"/>
        </w:rPr>
        <w:t>Hunsucker</w:t>
      </w:r>
      <w:r w:rsidR="00BA6D11">
        <w:rPr>
          <w:rFonts w:asciiTheme="majorBidi" w:hAnsiTheme="majorBidi" w:cstheme="majorBidi"/>
        </w:rPr>
        <w:t xml:space="preserve"> </w:t>
      </w:r>
      <w:r w:rsidR="00BA6D11">
        <w:rPr>
          <w:rFonts w:asciiTheme="majorBidi" w:hAnsiTheme="majorBidi" w:cstheme="majorBidi"/>
          <w:vertAlign w:val="superscript"/>
        </w:rPr>
        <w:t>2</w:t>
      </w:r>
      <w:r w:rsidR="000946D3">
        <w:rPr>
          <w:rFonts w:asciiTheme="majorBidi" w:hAnsiTheme="majorBidi" w:cstheme="majorBidi"/>
        </w:rPr>
        <w:t xml:space="preserve">, </w:t>
      </w:r>
      <w:r w:rsidRPr="000946D3">
        <w:rPr>
          <w:rFonts w:asciiTheme="majorBidi" w:hAnsiTheme="majorBidi" w:cstheme="majorBidi"/>
        </w:rPr>
        <w:t>Charles</w:t>
      </w:r>
      <w:r w:rsidRPr="00B95524">
        <w:rPr>
          <w:rFonts w:asciiTheme="majorBidi" w:hAnsiTheme="majorBidi" w:cstheme="majorBidi"/>
        </w:rPr>
        <w:t xml:space="preserve"> K. Mann</w:t>
      </w:r>
      <w:r w:rsidR="00BA6D11">
        <w:rPr>
          <w:rFonts w:asciiTheme="majorBidi" w:hAnsiTheme="majorBidi" w:cstheme="majorBidi"/>
        </w:rPr>
        <w:t xml:space="preserve"> </w:t>
      </w:r>
      <w:r w:rsidRPr="00B95524">
        <w:rPr>
          <w:rFonts w:asciiTheme="majorBidi" w:hAnsiTheme="majorBidi" w:cstheme="majorBidi"/>
          <w:vertAlign w:val="superscript"/>
        </w:rPr>
        <w:t>1</w:t>
      </w:r>
      <w:r w:rsidRPr="00B95524">
        <w:rPr>
          <w:rFonts w:asciiTheme="majorBidi" w:hAnsiTheme="majorBidi" w:cstheme="majorBidi"/>
        </w:rPr>
        <w:t>,</w:t>
      </w:r>
      <w:r w:rsidR="00E52AD9">
        <w:rPr>
          <w:rFonts w:asciiTheme="majorBidi" w:hAnsiTheme="majorBidi" w:cstheme="majorBidi"/>
        </w:rPr>
        <w:t xml:space="preserve"> </w:t>
      </w:r>
      <w:r w:rsidRPr="00B95524">
        <w:rPr>
          <w:rFonts w:asciiTheme="majorBidi" w:hAnsiTheme="majorBidi" w:cstheme="majorBidi"/>
        </w:rPr>
        <w:t xml:space="preserve">Jonathan F. Wenk </w:t>
      </w:r>
      <w:r w:rsidRPr="00B95524">
        <w:rPr>
          <w:rFonts w:asciiTheme="majorBidi" w:hAnsiTheme="majorBidi" w:cstheme="majorBidi"/>
          <w:vertAlign w:val="superscript"/>
        </w:rPr>
        <w:t>1,</w:t>
      </w:r>
      <w:r w:rsidR="00BA6D11">
        <w:rPr>
          <w:rFonts w:asciiTheme="majorBidi" w:hAnsiTheme="majorBidi" w:cstheme="majorBidi"/>
          <w:vertAlign w:val="superscript"/>
        </w:rPr>
        <w:t>3</w:t>
      </w:r>
      <w:r w:rsidRPr="00B95524">
        <w:rPr>
          <w:rFonts w:asciiTheme="majorBidi" w:hAnsiTheme="majorBidi" w:cstheme="majorBidi"/>
        </w:rPr>
        <w:t>, Kenneth S. Campbell</w:t>
      </w:r>
      <w:r w:rsidR="00BA6D11">
        <w:rPr>
          <w:rFonts w:asciiTheme="majorBidi" w:hAnsiTheme="majorBidi" w:cstheme="majorBidi"/>
        </w:rPr>
        <w:t xml:space="preserve"> </w:t>
      </w:r>
      <w:r w:rsidR="00BA6D11">
        <w:rPr>
          <w:rFonts w:asciiTheme="majorBidi" w:hAnsiTheme="majorBidi" w:cstheme="majorBidi"/>
          <w:vertAlign w:val="superscript"/>
        </w:rPr>
        <w:t>2</w:t>
      </w:r>
    </w:p>
    <w:p w14:paraId="342E1F66" w14:textId="77777777" w:rsidR="00BA6D11" w:rsidRPr="00B95524" w:rsidRDefault="00BA6D11" w:rsidP="00BA6D11">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Pr="00B95524">
        <w:rPr>
          <w:rFonts w:asciiTheme="majorBidi" w:hAnsiTheme="majorBidi" w:cstheme="majorBidi"/>
          <w:szCs w:val="24"/>
        </w:rPr>
        <w:t>Department of Mechanical Engineering, University of Kentucky, Lexington, Kentucky, USA</w:t>
      </w:r>
    </w:p>
    <w:p w14:paraId="68774E10" w14:textId="77777777" w:rsidR="00BA6D11"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Pr="00B95524">
        <w:rPr>
          <w:rFonts w:asciiTheme="majorBidi" w:hAnsiTheme="majorBidi" w:cstheme="majorBidi"/>
          <w:szCs w:val="24"/>
        </w:rPr>
        <w:t>Department of Physiology &amp; Division of Cardiovascular Medicine, University of Kentucky, Lexington, Kentucky, USA</w:t>
      </w:r>
    </w:p>
    <w:p w14:paraId="43FABCFD" w14:textId="77777777" w:rsidR="00BA6D11" w:rsidRPr="00B95524"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3BB69622" w14:textId="77777777" w:rsidR="006C34FF" w:rsidRPr="00B95524" w:rsidRDefault="006C34FF" w:rsidP="006C34FF">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Pr="00B95524">
        <w:rPr>
          <w:rFonts w:asciiTheme="majorBidi" w:hAnsiTheme="majorBidi" w:cstheme="majorBidi"/>
          <w:b/>
          <w:szCs w:val="24"/>
        </w:rPr>
        <w:br/>
      </w:r>
      <w:r>
        <w:rPr>
          <w:rFonts w:asciiTheme="majorBidi" w:hAnsiTheme="majorBidi" w:cstheme="majorBidi"/>
          <w:szCs w:val="24"/>
        </w:rPr>
        <w:t>Kenneth</w:t>
      </w:r>
      <w:r w:rsidRPr="00B95524">
        <w:rPr>
          <w:rFonts w:asciiTheme="majorBidi" w:hAnsiTheme="majorBidi" w:cstheme="majorBidi"/>
          <w:szCs w:val="24"/>
        </w:rPr>
        <w:t xml:space="preserve"> </w:t>
      </w:r>
      <w:r>
        <w:rPr>
          <w:rFonts w:asciiTheme="majorBidi" w:hAnsiTheme="majorBidi" w:cstheme="majorBidi"/>
          <w:szCs w:val="24"/>
        </w:rPr>
        <w:t>S</w:t>
      </w:r>
      <w:r w:rsidRPr="00B95524">
        <w:rPr>
          <w:rFonts w:asciiTheme="majorBidi" w:hAnsiTheme="majorBidi" w:cstheme="majorBidi"/>
          <w:szCs w:val="24"/>
        </w:rPr>
        <w:t xml:space="preserve">. </w:t>
      </w:r>
      <w:r>
        <w:rPr>
          <w:rFonts w:asciiTheme="majorBidi" w:hAnsiTheme="majorBidi" w:cstheme="majorBidi"/>
          <w:szCs w:val="24"/>
        </w:rPr>
        <w:t>Campbell</w:t>
      </w:r>
      <w:r w:rsidRPr="00B95524">
        <w:rPr>
          <w:rFonts w:asciiTheme="majorBidi" w:hAnsiTheme="majorBidi" w:cstheme="majorBidi"/>
          <w:szCs w:val="24"/>
        </w:rPr>
        <w:br/>
      </w:r>
      <w:r w:rsidRPr="006A2633">
        <w:rPr>
          <w:rFonts w:asciiTheme="majorBidi" w:hAnsiTheme="majorBidi" w:cstheme="majorBidi"/>
          <w:szCs w:val="24"/>
        </w:rPr>
        <w:t>k.s.campbell@uky.edu</w:t>
      </w:r>
    </w:p>
    <w:p w14:paraId="66AA6686" w14:textId="1C00F06F" w:rsidR="006C34FF"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Keywords: Multiscale modeling, </w:t>
      </w:r>
      <w:r>
        <w:rPr>
          <w:rFonts w:asciiTheme="majorBidi" w:hAnsiTheme="majorBidi" w:cstheme="majorBidi"/>
        </w:rPr>
        <w:t>Myocardial</w:t>
      </w:r>
      <w:r w:rsidRPr="00B95524">
        <w:rPr>
          <w:rFonts w:asciiTheme="majorBidi" w:hAnsiTheme="majorBidi" w:cstheme="majorBidi"/>
        </w:rPr>
        <w:t xml:space="preserve"> growth, Baroreflex, Concentric growth, Eccentric growth (Min.5-Max. 8)</w:t>
      </w:r>
    </w:p>
    <w:p w14:paraId="322C0A28" w14:textId="77777777" w:rsidR="006C34FF" w:rsidRDefault="006C34FF" w:rsidP="006C34FF">
      <w:pPr>
        <w:spacing w:line="240" w:lineRule="auto"/>
      </w:pPr>
    </w:p>
    <w:p w14:paraId="7C2696FB" w14:textId="15AE2D9F" w:rsidR="007B3453" w:rsidRDefault="007B3453" w:rsidP="007B3453">
      <w:pPr>
        <w:spacing w:after="200" w:line="240" w:lineRule="auto"/>
      </w:pPr>
    </w:p>
    <w:p w14:paraId="53173861" w14:textId="77777777" w:rsidR="00757E19" w:rsidRDefault="00757E19" w:rsidP="007B3453">
      <w:pPr>
        <w:jc w:val="center"/>
      </w:pPr>
    </w:p>
    <w:p w14:paraId="3067077F" w14:textId="77777777" w:rsidR="00757E19" w:rsidRDefault="00757E19">
      <w:r>
        <w:br w:type="page"/>
      </w:r>
    </w:p>
    <w:p w14:paraId="2FDB99F4" w14:textId="77777777" w:rsidR="00757E19" w:rsidRDefault="00757E19" w:rsidP="00757E19">
      <w:pPr>
        <w:pStyle w:val="Heading2"/>
      </w:pPr>
      <w:r>
        <w:lastRenderedPageBreak/>
        <w:t>Supplementary tables</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8017D" w:rsidRPr="00B95524" w14:paraId="75E185E5" w14:textId="77777777" w:rsidTr="0085499C">
        <w:trPr>
          <w:jc w:val="center"/>
        </w:trPr>
        <w:tc>
          <w:tcPr>
            <w:tcW w:w="9767" w:type="dxa"/>
            <w:gridSpan w:val="12"/>
            <w:tcBorders>
              <w:top w:val="double" w:sz="4" w:space="0" w:color="auto"/>
            </w:tcBorders>
            <w:vAlign w:val="center"/>
          </w:tcPr>
          <w:p w14:paraId="124ED8D8" w14:textId="0CD1FADF"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 xml:space="preserve">Table </w:t>
            </w:r>
            <w:r w:rsidR="00C812C3">
              <w:rPr>
                <w:rFonts w:asciiTheme="majorBidi" w:hAnsiTheme="majorBidi" w:cstheme="majorBidi"/>
                <w:b/>
                <w:bCs/>
              </w:rPr>
              <w:t>S</w:t>
            </w:r>
            <w:bookmarkStart w:id="233" w:name="s_table1"/>
            <w:r w:rsidR="005B1A1E">
              <w:rPr>
                <w:rFonts w:asciiTheme="majorBidi" w:hAnsiTheme="majorBidi" w:cstheme="majorBidi"/>
                <w:b/>
                <w:bCs/>
              </w:rPr>
              <w:fldChar w:fldCharType="begin"/>
            </w:r>
            <w:r w:rsidR="005B1A1E">
              <w:rPr>
                <w:rFonts w:asciiTheme="majorBidi" w:hAnsiTheme="majorBidi" w:cstheme="majorBidi"/>
                <w:b/>
                <w:bCs/>
              </w:rPr>
              <w:instrText xml:space="preserve"> seq sup_table </w:instrText>
            </w:r>
            <w:r w:rsidR="005B1A1E">
              <w:rPr>
                <w:rFonts w:asciiTheme="majorBidi" w:hAnsiTheme="majorBidi" w:cstheme="majorBidi"/>
                <w:b/>
                <w:bCs/>
              </w:rPr>
              <w:fldChar w:fldCharType="separate"/>
            </w:r>
            <w:r w:rsidR="00A15D39">
              <w:rPr>
                <w:rFonts w:asciiTheme="majorBidi" w:hAnsiTheme="majorBidi" w:cstheme="majorBidi"/>
                <w:b/>
                <w:bCs/>
                <w:noProof/>
              </w:rPr>
              <w:t>1</w:t>
            </w:r>
            <w:r w:rsidR="005B1A1E">
              <w:rPr>
                <w:rFonts w:asciiTheme="majorBidi" w:hAnsiTheme="majorBidi" w:cstheme="majorBidi"/>
                <w:b/>
                <w:bCs/>
              </w:rPr>
              <w:fldChar w:fldCharType="end"/>
            </w:r>
            <w:bookmarkEnd w:id="233"/>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Pr>
                <w:rFonts w:asciiTheme="majorBidi" w:hAnsiTheme="majorBidi" w:cstheme="majorBidi"/>
              </w:rPr>
              <w:t xml:space="preserve"> imaging</w:t>
            </w:r>
            <w:r w:rsidRPr="00B95524">
              <w:rPr>
                <w:rFonts w:asciiTheme="majorBidi" w:hAnsiTheme="majorBidi" w:cstheme="majorBidi"/>
              </w:rPr>
              <w:t>.</w:t>
            </w:r>
            <w:r w:rsidR="00AA0488" w:rsidRPr="00B95524">
              <w:rPr>
                <w:rFonts w:asciiTheme="majorBidi" w:hAnsiTheme="majorBidi" w:cstheme="majorBidi"/>
                <w:b/>
                <w:bCs/>
              </w:rPr>
              <w:t xml:space="preserve"> </w:t>
            </w:r>
          </w:p>
        </w:tc>
      </w:tr>
      <w:tr w:rsidR="0008017D" w:rsidRPr="00B95524" w14:paraId="0F604519" w14:textId="77777777" w:rsidTr="0085499C">
        <w:trPr>
          <w:jc w:val="center"/>
        </w:trPr>
        <w:tc>
          <w:tcPr>
            <w:tcW w:w="2301" w:type="dxa"/>
            <w:gridSpan w:val="3"/>
            <w:tcBorders>
              <w:top w:val="double" w:sz="4" w:space="0" w:color="auto"/>
              <w:right w:val="double" w:sz="4" w:space="0" w:color="auto"/>
            </w:tcBorders>
            <w:vAlign w:val="center"/>
          </w:tcPr>
          <w:p w14:paraId="67DAA191" w14:textId="77777777"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Control volunteers</w:t>
            </w:r>
          </w:p>
        </w:tc>
        <w:tc>
          <w:tcPr>
            <w:tcW w:w="2461" w:type="dxa"/>
            <w:gridSpan w:val="3"/>
            <w:tcBorders>
              <w:top w:val="double" w:sz="4" w:space="0" w:color="auto"/>
              <w:left w:val="double" w:sz="4" w:space="0" w:color="auto"/>
              <w:right w:val="double" w:sz="4" w:space="0" w:color="auto"/>
            </w:tcBorders>
            <w:vAlign w:val="center"/>
          </w:tcPr>
          <w:p w14:paraId="49752FC9" w14:textId="45C1455A"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BC471E">
              <w:rPr>
                <w:rFonts w:asciiTheme="majorBidi" w:hAnsiTheme="majorBidi" w:cstheme="majorBidi"/>
                <w:b/>
                <w:bCs/>
              </w:rPr>
              <w:t>ortic stenosis</w:t>
            </w:r>
          </w:p>
        </w:tc>
        <w:tc>
          <w:tcPr>
            <w:tcW w:w="2584" w:type="dxa"/>
            <w:gridSpan w:val="3"/>
            <w:tcBorders>
              <w:top w:val="double" w:sz="4" w:space="0" w:color="auto"/>
              <w:left w:val="double" w:sz="4" w:space="0" w:color="auto"/>
            </w:tcBorders>
            <w:vAlign w:val="center"/>
          </w:tcPr>
          <w:p w14:paraId="2FB71261" w14:textId="3D3856A5"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M</w:t>
            </w:r>
            <w:r w:rsidR="00BC471E">
              <w:rPr>
                <w:rFonts w:asciiTheme="majorBidi" w:hAnsiTheme="majorBidi" w:cstheme="majorBidi"/>
                <w:b/>
                <w:bCs/>
              </w:rPr>
              <w:t>itral insufficiency</w:t>
            </w:r>
          </w:p>
        </w:tc>
        <w:tc>
          <w:tcPr>
            <w:tcW w:w="2421" w:type="dxa"/>
            <w:gridSpan w:val="3"/>
            <w:tcBorders>
              <w:top w:val="double" w:sz="4" w:space="0" w:color="auto"/>
              <w:left w:val="double" w:sz="4" w:space="0" w:color="auto"/>
            </w:tcBorders>
          </w:tcPr>
          <w:p w14:paraId="1D48DD58" w14:textId="5C2BA17E"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D30156">
              <w:rPr>
                <w:rFonts w:asciiTheme="majorBidi" w:hAnsiTheme="majorBidi" w:cstheme="majorBidi"/>
                <w:b/>
                <w:bCs/>
              </w:rPr>
              <w:t>ortic insufficiency</w:t>
            </w:r>
          </w:p>
        </w:tc>
      </w:tr>
      <w:tr w:rsidR="0008017D" w:rsidRPr="00B95524" w14:paraId="18B67F6E" w14:textId="77777777" w:rsidTr="0085499C">
        <w:trPr>
          <w:jc w:val="center"/>
        </w:trPr>
        <w:tc>
          <w:tcPr>
            <w:tcW w:w="1269" w:type="dxa"/>
            <w:vAlign w:val="center"/>
          </w:tcPr>
          <w:p w14:paraId="7B47988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04B3B26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416" w:type="dxa"/>
            <w:tcBorders>
              <w:right w:val="double" w:sz="4" w:space="0" w:color="auto"/>
            </w:tcBorders>
            <w:vAlign w:val="center"/>
          </w:tcPr>
          <w:p w14:paraId="7CD03CA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329" w:type="dxa"/>
            <w:tcBorders>
              <w:left w:val="double" w:sz="4" w:space="0" w:color="auto"/>
            </w:tcBorders>
            <w:vAlign w:val="center"/>
          </w:tcPr>
          <w:p w14:paraId="5BB4FDE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497DA2B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73D7525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452" w:type="dxa"/>
            <w:tcBorders>
              <w:left w:val="double" w:sz="4" w:space="0" w:color="auto"/>
            </w:tcBorders>
            <w:vAlign w:val="center"/>
          </w:tcPr>
          <w:p w14:paraId="267EBEF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677161E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03C58FA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285" w:type="dxa"/>
            <w:tcBorders>
              <w:left w:val="double" w:sz="4" w:space="0" w:color="auto"/>
            </w:tcBorders>
            <w:vAlign w:val="center"/>
          </w:tcPr>
          <w:p w14:paraId="4D25682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2F19F35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20" w:type="dxa"/>
            <w:vAlign w:val="center"/>
          </w:tcPr>
          <w:p w14:paraId="11983F0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r>
      <w:tr w:rsidR="0008017D" w:rsidRPr="00B95524" w14:paraId="1CE86040" w14:textId="77777777" w:rsidTr="0085499C">
        <w:trPr>
          <w:jc w:val="center"/>
        </w:trPr>
        <w:tc>
          <w:tcPr>
            <w:tcW w:w="1269" w:type="dxa"/>
            <w:vAlign w:val="center"/>
          </w:tcPr>
          <w:p w14:paraId="2C4365EB" w14:textId="025D8BEA" w:rsidR="0008017D" w:rsidRPr="00EC3C8F" w:rsidRDefault="0008017D" w:rsidP="0085499C">
            <w:pPr>
              <w:jc w:val="center"/>
              <w:rPr>
                <w:rFonts w:asciiTheme="majorBidi" w:hAnsiTheme="majorBidi" w:cstheme="majorBidi"/>
                <w:lang w:val="fr-FR"/>
              </w:rPr>
            </w:pPr>
            <w:r w:rsidRPr="00EC3C8F">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sidRPr="00483E42">
              <w:rPr>
                <w:rFonts w:asciiTheme="majorBidi" w:hAnsiTheme="majorBidi" w:cstheme="majorBidi"/>
                <w:lang w:val="fr-FR"/>
                <w:rPrChange w:id="234"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sidRPr="00483E42">
              <w:rPr>
                <w:rFonts w:asciiTheme="majorBidi" w:hAnsiTheme="majorBidi" w:cstheme="majorBidi"/>
                <w:lang w:val="fr-FR"/>
                <w:rPrChange w:id="235"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36" w:author="Kenneth Campbell" w:date="2021-12-22T14:43:00Z">
                  <w:rPr>
                    <w:rFonts w:asciiTheme="majorBidi" w:hAnsiTheme="majorBidi" w:cstheme="majorBidi"/>
                    <w:noProof/>
                  </w:rPr>
                </w:rPrChange>
              </w:rPr>
              <w:t>(Lee et al., 2020)</w:t>
            </w:r>
            <w:r w:rsidRPr="00B95524">
              <w:rPr>
                <w:rFonts w:asciiTheme="majorBidi" w:hAnsiTheme="majorBidi" w:cstheme="majorBidi"/>
              </w:rPr>
              <w:fldChar w:fldCharType="end"/>
            </w:r>
          </w:p>
        </w:tc>
        <w:tc>
          <w:tcPr>
            <w:tcW w:w="616" w:type="dxa"/>
            <w:vAlign w:val="center"/>
          </w:tcPr>
          <w:p w14:paraId="30A9C2B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416" w:type="dxa"/>
            <w:tcBorders>
              <w:right w:val="double" w:sz="4" w:space="0" w:color="auto"/>
            </w:tcBorders>
            <w:vAlign w:val="center"/>
          </w:tcPr>
          <w:p w14:paraId="7BA0826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57B6CC81" w14:textId="23AA540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sidRPr="00483E42">
              <w:rPr>
                <w:rFonts w:asciiTheme="majorBidi" w:hAnsiTheme="majorBidi" w:cstheme="majorBidi"/>
                <w:lang w:val="fr-FR"/>
                <w:rPrChange w:id="237"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sidRPr="00483E42">
              <w:rPr>
                <w:rFonts w:asciiTheme="majorBidi" w:hAnsiTheme="majorBidi" w:cstheme="majorBidi"/>
                <w:lang w:val="fr-FR"/>
                <w:rPrChange w:id="238"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39" w:author="Kenneth Campbell" w:date="2021-12-22T14:43:00Z">
                  <w:rPr>
                    <w:rFonts w:asciiTheme="majorBidi" w:hAnsiTheme="majorBidi" w:cstheme="majorBidi"/>
                    <w:noProof/>
                  </w:rPr>
                </w:rPrChange>
              </w:rPr>
              <w:t>(Lee et al., 2020)</w:t>
            </w:r>
            <w:r w:rsidRPr="00B95524">
              <w:rPr>
                <w:rFonts w:asciiTheme="majorBidi" w:hAnsiTheme="majorBidi" w:cstheme="majorBidi"/>
              </w:rPr>
              <w:fldChar w:fldCharType="end"/>
            </w:r>
          </w:p>
        </w:tc>
        <w:tc>
          <w:tcPr>
            <w:tcW w:w="616" w:type="dxa"/>
            <w:vAlign w:val="center"/>
          </w:tcPr>
          <w:p w14:paraId="1AD0681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48357A5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191</w:t>
            </w:r>
          </w:p>
        </w:tc>
        <w:tc>
          <w:tcPr>
            <w:tcW w:w="1452" w:type="dxa"/>
            <w:tcBorders>
              <w:left w:val="double" w:sz="4" w:space="0" w:color="auto"/>
            </w:tcBorders>
            <w:vAlign w:val="center"/>
          </w:tcPr>
          <w:p w14:paraId="46A43D58" w14:textId="2CACF228"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00CF3478" w:rsidRPr="00483E42">
              <w:rPr>
                <w:rFonts w:asciiTheme="majorBidi" w:hAnsiTheme="majorBidi" w:cstheme="majorBidi"/>
                <w:lang w:val="fr-FR"/>
                <w:rPrChange w:id="240"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00CF3478" w:rsidRPr="00483E42">
              <w:rPr>
                <w:rFonts w:asciiTheme="majorBidi" w:hAnsiTheme="majorBidi" w:cstheme="majorBidi"/>
                <w:lang w:val="fr-FR"/>
                <w:rPrChange w:id="241"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42" w:author="Kenneth Campbell" w:date="2021-12-22T14:43:00Z">
                  <w:rPr>
                    <w:rFonts w:asciiTheme="majorBidi" w:hAnsiTheme="majorBidi" w:cstheme="majorBidi"/>
                    <w:noProof/>
                  </w:rPr>
                </w:rPrChange>
              </w:rPr>
              <w:t>(Liu et al., 2020)</w:t>
            </w:r>
            <w:r w:rsidRPr="00B95524">
              <w:rPr>
                <w:rFonts w:asciiTheme="majorBidi" w:hAnsiTheme="majorBidi" w:cstheme="majorBidi"/>
              </w:rPr>
              <w:fldChar w:fldCharType="end"/>
            </w:r>
          </w:p>
        </w:tc>
        <w:tc>
          <w:tcPr>
            <w:tcW w:w="616" w:type="dxa"/>
            <w:vAlign w:val="center"/>
          </w:tcPr>
          <w:p w14:paraId="25D2209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0939804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104</w:t>
            </w:r>
          </w:p>
        </w:tc>
        <w:tc>
          <w:tcPr>
            <w:tcW w:w="1285" w:type="dxa"/>
            <w:tcBorders>
              <w:left w:val="double" w:sz="4" w:space="0" w:color="auto"/>
            </w:tcBorders>
          </w:tcPr>
          <w:p w14:paraId="7DFBC0F7" w14:textId="6977629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Malahfji</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00CF3478" w:rsidRPr="00483E42">
              <w:rPr>
                <w:rFonts w:asciiTheme="majorBidi" w:hAnsiTheme="majorBidi" w:cstheme="majorBidi"/>
                <w:lang w:val="fr-FR"/>
                <w:rPrChange w:id="243"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00CF3478" w:rsidRPr="00483E42">
              <w:rPr>
                <w:rFonts w:asciiTheme="majorBidi" w:hAnsiTheme="majorBidi" w:cstheme="majorBidi"/>
                <w:lang w:val="fr-FR"/>
                <w:rPrChange w:id="244"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45" w:author="Kenneth Campbell" w:date="2021-12-22T14:43:00Z">
                  <w:rPr>
                    <w:rFonts w:asciiTheme="majorBidi" w:hAnsiTheme="majorBidi" w:cstheme="majorBidi"/>
                    <w:noProof/>
                  </w:rPr>
                </w:rPrChange>
              </w:rPr>
              <w:t>(Malahfji et al., 2020)</w:t>
            </w:r>
            <w:r w:rsidRPr="00B95524">
              <w:rPr>
                <w:rFonts w:asciiTheme="majorBidi" w:hAnsiTheme="majorBidi" w:cstheme="majorBidi"/>
              </w:rPr>
              <w:fldChar w:fldCharType="end"/>
            </w:r>
          </w:p>
        </w:tc>
        <w:tc>
          <w:tcPr>
            <w:tcW w:w="616" w:type="dxa"/>
          </w:tcPr>
          <w:p w14:paraId="3E26D0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2021</w:t>
            </w:r>
          </w:p>
        </w:tc>
        <w:tc>
          <w:tcPr>
            <w:tcW w:w="520" w:type="dxa"/>
          </w:tcPr>
          <w:p w14:paraId="7214A4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392</w:t>
            </w:r>
          </w:p>
        </w:tc>
      </w:tr>
      <w:tr w:rsidR="0008017D" w:rsidRPr="00B95524" w14:paraId="52BC055A" w14:textId="77777777" w:rsidTr="0085499C">
        <w:trPr>
          <w:jc w:val="center"/>
        </w:trPr>
        <w:tc>
          <w:tcPr>
            <w:tcW w:w="1269" w:type="dxa"/>
            <w:vAlign w:val="center"/>
          </w:tcPr>
          <w:p w14:paraId="19C132D2" w14:textId="70A60A9E"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(Spath et al., 2019)</w:t>
            </w:r>
            <w:r w:rsidRPr="00B95524">
              <w:rPr>
                <w:rFonts w:asciiTheme="majorBidi" w:hAnsiTheme="majorBidi" w:cstheme="majorBidi"/>
              </w:rPr>
              <w:fldChar w:fldCharType="end"/>
            </w:r>
          </w:p>
        </w:tc>
        <w:tc>
          <w:tcPr>
            <w:tcW w:w="616" w:type="dxa"/>
            <w:vAlign w:val="center"/>
          </w:tcPr>
          <w:p w14:paraId="23C7654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3385171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329" w:type="dxa"/>
            <w:tcBorders>
              <w:left w:val="double" w:sz="4" w:space="0" w:color="auto"/>
            </w:tcBorders>
            <w:vAlign w:val="center"/>
          </w:tcPr>
          <w:p w14:paraId="13D43722" w14:textId="68D2E98E"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00CF3478" w:rsidRPr="00483E42">
              <w:rPr>
                <w:rFonts w:asciiTheme="majorBidi" w:hAnsiTheme="majorBidi" w:cstheme="majorBidi"/>
                <w:lang w:val="fr-FR"/>
                <w:rPrChange w:id="246"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00CF3478" w:rsidRPr="00483E42">
              <w:rPr>
                <w:rFonts w:asciiTheme="majorBidi" w:hAnsiTheme="majorBidi" w:cstheme="majorBidi"/>
                <w:lang w:val="fr-FR"/>
                <w:rPrChange w:id="247"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48" w:author="Kenneth Campbell" w:date="2021-12-22T14:43:00Z">
                  <w:rPr>
                    <w:rFonts w:asciiTheme="majorBidi" w:hAnsiTheme="majorBidi" w:cstheme="majorBidi"/>
                    <w:noProof/>
                  </w:rPr>
                </w:rPrChange>
              </w:rPr>
              <w:t>(Everett et al., 2020)</w:t>
            </w:r>
            <w:r w:rsidRPr="00B95524">
              <w:rPr>
                <w:rFonts w:asciiTheme="majorBidi" w:hAnsiTheme="majorBidi" w:cstheme="majorBidi"/>
              </w:rPr>
              <w:fldChar w:fldCharType="end"/>
            </w:r>
          </w:p>
        </w:tc>
        <w:tc>
          <w:tcPr>
            <w:tcW w:w="616" w:type="dxa"/>
            <w:vAlign w:val="center"/>
          </w:tcPr>
          <w:p w14:paraId="4F53E26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6021551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440</w:t>
            </w:r>
          </w:p>
        </w:tc>
        <w:tc>
          <w:tcPr>
            <w:tcW w:w="1452" w:type="dxa"/>
            <w:tcBorders>
              <w:left w:val="double" w:sz="4" w:space="0" w:color="auto"/>
            </w:tcBorders>
            <w:vAlign w:val="center"/>
          </w:tcPr>
          <w:p w14:paraId="79CA6516" w14:textId="5BF4130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249"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250"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51" w:author="Kenneth Campbell" w:date="2021-12-22T14:43:00Z">
                  <w:rPr>
                    <w:rFonts w:asciiTheme="majorBidi" w:hAnsiTheme="majorBidi" w:cstheme="majorBidi"/>
                    <w:noProof/>
                  </w:rPr>
                </w:rPrChange>
              </w:rPr>
              <w:t>(Seldrum et al., 2019)</w:t>
            </w:r>
            <w:r w:rsidRPr="00B95524">
              <w:rPr>
                <w:rFonts w:asciiTheme="majorBidi" w:hAnsiTheme="majorBidi" w:cstheme="majorBidi"/>
              </w:rPr>
              <w:fldChar w:fldCharType="end"/>
            </w:r>
          </w:p>
        </w:tc>
        <w:tc>
          <w:tcPr>
            <w:tcW w:w="616" w:type="dxa"/>
            <w:vAlign w:val="center"/>
          </w:tcPr>
          <w:p w14:paraId="6495085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446E859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59</w:t>
            </w:r>
          </w:p>
        </w:tc>
        <w:tc>
          <w:tcPr>
            <w:tcW w:w="1285" w:type="dxa"/>
            <w:tcBorders>
              <w:left w:val="double" w:sz="4" w:space="0" w:color="auto"/>
            </w:tcBorders>
          </w:tcPr>
          <w:p w14:paraId="5F06E4D7" w14:textId="19CFBBB9"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252"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253"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54" w:author="Kenneth Campbell" w:date="2021-12-22T14:43:00Z">
                  <w:rPr>
                    <w:rFonts w:asciiTheme="majorBidi" w:hAnsiTheme="majorBidi" w:cstheme="majorBidi"/>
                    <w:noProof/>
                  </w:rPr>
                </w:rPrChange>
              </w:rPr>
              <w:t>(Seldrum et al., 2019)</w:t>
            </w:r>
            <w:r w:rsidRPr="00B95524">
              <w:rPr>
                <w:rFonts w:asciiTheme="majorBidi" w:hAnsiTheme="majorBidi" w:cstheme="majorBidi"/>
              </w:rPr>
              <w:fldChar w:fldCharType="end"/>
            </w:r>
          </w:p>
        </w:tc>
        <w:tc>
          <w:tcPr>
            <w:tcW w:w="616" w:type="dxa"/>
          </w:tcPr>
          <w:p w14:paraId="2685EBC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20" w:type="dxa"/>
          </w:tcPr>
          <w:p w14:paraId="7AB37C7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29</w:t>
            </w:r>
          </w:p>
        </w:tc>
      </w:tr>
      <w:tr w:rsidR="0008017D" w:rsidRPr="00B95524" w14:paraId="25DE8D4C" w14:textId="77777777" w:rsidTr="0085499C">
        <w:trPr>
          <w:jc w:val="center"/>
        </w:trPr>
        <w:tc>
          <w:tcPr>
            <w:tcW w:w="1269" w:type="dxa"/>
            <w:vAlign w:val="center"/>
          </w:tcPr>
          <w:p w14:paraId="12263938" w14:textId="1A9038D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255"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sidRPr="00483E42">
              <w:rPr>
                <w:rFonts w:asciiTheme="majorBidi" w:hAnsiTheme="majorBidi" w:cstheme="majorBidi"/>
                <w:lang w:val="fr-FR"/>
                <w:rPrChange w:id="256"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57" w:author="Kenneth Campbell" w:date="2021-12-22T14:43:00Z">
                  <w:rPr>
                    <w:rFonts w:asciiTheme="majorBidi" w:hAnsiTheme="majorBidi" w:cstheme="majorBidi"/>
                    <w:noProof/>
                  </w:rPr>
                </w:rPrChange>
              </w:rPr>
              <w:t>(Seldrum et al., 2019)</w:t>
            </w:r>
            <w:r w:rsidRPr="00B95524">
              <w:rPr>
                <w:rFonts w:asciiTheme="majorBidi" w:hAnsiTheme="majorBidi" w:cstheme="majorBidi"/>
              </w:rPr>
              <w:fldChar w:fldCharType="end"/>
            </w:r>
          </w:p>
        </w:tc>
        <w:tc>
          <w:tcPr>
            <w:tcW w:w="616" w:type="dxa"/>
            <w:vAlign w:val="center"/>
          </w:tcPr>
          <w:p w14:paraId="5F6DE5E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161A5AA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0C13F922" w14:textId="4A3DD196"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(Spath et al., 2019)</w:t>
            </w:r>
            <w:r w:rsidRPr="00B95524">
              <w:rPr>
                <w:rFonts w:asciiTheme="majorBidi" w:hAnsiTheme="majorBidi" w:cstheme="majorBidi"/>
              </w:rPr>
              <w:fldChar w:fldCharType="end"/>
            </w:r>
          </w:p>
        </w:tc>
        <w:tc>
          <w:tcPr>
            <w:tcW w:w="616" w:type="dxa"/>
            <w:vAlign w:val="center"/>
          </w:tcPr>
          <w:p w14:paraId="75493FA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161AD8C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159</w:t>
            </w:r>
          </w:p>
        </w:tc>
        <w:tc>
          <w:tcPr>
            <w:tcW w:w="1452" w:type="dxa"/>
            <w:tcBorders>
              <w:left w:val="double" w:sz="4" w:space="0" w:color="auto"/>
            </w:tcBorders>
            <w:vAlign w:val="center"/>
          </w:tcPr>
          <w:p w14:paraId="1EFA593B" w14:textId="431F2588"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Bakkesstrom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r>
            <w:r w:rsidR="00CF3478" w:rsidRPr="00483E42">
              <w:rPr>
                <w:rFonts w:asciiTheme="majorBidi" w:hAnsiTheme="majorBidi" w:cstheme="majorBidi"/>
                <w:lang w:val="fr-FR"/>
                <w:rPrChange w:id="258" w:author="Kenneth Campbell" w:date="2021-12-22T14:43:00Z">
                  <w:rPr>
                    <w:rFonts w:asciiTheme="majorBidi" w:hAnsiTheme="majorBidi" w:cstheme="majorBidi"/>
                  </w:rPr>
                </w:rPrChange>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59" w:author="Kenneth Campbell" w:date="2021-12-22T14:43:00Z">
                  <w:rPr>
                    <w:rFonts w:asciiTheme="majorBidi" w:hAnsiTheme="majorBidi" w:cstheme="majorBidi"/>
                    <w:noProof/>
                  </w:rPr>
                </w:rPrChange>
              </w:rPr>
              <w:t>(Bakkestrom et al., 2018)</w:t>
            </w:r>
            <w:r w:rsidRPr="00B95524">
              <w:rPr>
                <w:rFonts w:asciiTheme="majorBidi" w:hAnsiTheme="majorBidi" w:cstheme="majorBidi"/>
              </w:rPr>
              <w:fldChar w:fldCharType="end"/>
            </w:r>
          </w:p>
        </w:tc>
        <w:tc>
          <w:tcPr>
            <w:tcW w:w="616" w:type="dxa"/>
            <w:vAlign w:val="center"/>
          </w:tcPr>
          <w:p w14:paraId="053DDC3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3136E5A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46</w:t>
            </w:r>
          </w:p>
        </w:tc>
        <w:tc>
          <w:tcPr>
            <w:tcW w:w="1285" w:type="dxa"/>
            <w:tcBorders>
              <w:left w:val="double" w:sz="4" w:space="0" w:color="auto"/>
            </w:tcBorders>
          </w:tcPr>
          <w:p w14:paraId="22151B2D" w14:textId="7B87AD05"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00CF3478" w:rsidRPr="00483E42">
              <w:rPr>
                <w:rFonts w:asciiTheme="majorBidi" w:hAnsiTheme="majorBidi" w:cstheme="majorBidi"/>
                <w:lang w:val="fr-FR"/>
                <w:rPrChange w:id="260"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00CF3478" w:rsidRPr="00483E42">
              <w:rPr>
                <w:rFonts w:asciiTheme="majorBidi" w:hAnsiTheme="majorBidi" w:cstheme="majorBidi"/>
                <w:lang w:val="fr-FR"/>
                <w:rPrChange w:id="261"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62" w:author="Kenneth Campbell" w:date="2021-12-22T14:43:00Z">
                  <w:rPr>
                    <w:rFonts w:asciiTheme="majorBidi" w:hAnsiTheme="majorBidi" w:cstheme="majorBidi"/>
                    <w:noProof/>
                  </w:rPr>
                </w:rPrChange>
              </w:rPr>
              <w:t>(Geiger et al., 2018)</w:t>
            </w:r>
            <w:r w:rsidRPr="00B95524">
              <w:rPr>
                <w:rFonts w:asciiTheme="majorBidi" w:hAnsiTheme="majorBidi" w:cstheme="majorBidi"/>
              </w:rPr>
              <w:fldChar w:fldCharType="end"/>
            </w:r>
          </w:p>
        </w:tc>
        <w:tc>
          <w:tcPr>
            <w:tcW w:w="616" w:type="dxa"/>
          </w:tcPr>
          <w:p w14:paraId="1EC0493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51C5A1D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16</w:t>
            </w:r>
          </w:p>
        </w:tc>
      </w:tr>
      <w:tr w:rsidR="0008017D" w:rsidRPr="00B95524" w14:paraId="547CED8D" w14:textId="77777777" w:rsidTr="0085499C">
        <w:trPr>
          <w:jc w:val="center"/>
        </w:trPr>
        <w:tc>
          <w:tcPr>
            <w:tcW w:w="1269" w:type="dxa"/>
            <w:vAlign w:val="center"/>
          </w:tcPr>
          <w:p w14:paraId="65DF6E6E" w14:textId="0C3B933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00CF3478" w:rsidRPr="00483E42">
              <w:rPr>
                <w:rFonts w:asciiTheme="majorBidi" w:hAnsiTheme="majorBidi" w:cstheme="majorBidi"/>
                <w:lang w:val="fr-FR"/>
                <w:rPrChange w:id="263"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00CF3478" w:rsidRPr="00483E42">
              <w:rPr>
                <w:rFonts w:asciiTheme="majorBidi" w:hAnsiTheme="majorBidi" w:cstheme="majorBidi"/>
                <w:lang w:val="fr-FR"/>
                <w:rPrChange w:id="264"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65" w:author="Kenneth Campbell" w:date="2021-12-22T14:43:00Z">
                  <w:rPr>
                    <w:rFonts w:asciiTheme="majorBidi" w:hAnsiTheme="majorBidi" w:cstheme="majorBidi"/>
                    <w:noProof/>
                  </w:rPr>
                </w:rPrChange>
              </w:rPr>
              <w:t>(Lee et al., 2015b)</w:t>
            </w:r>
            <w:r w:rsidRPr="00B95524">
              <w:rPr>
                <w:rFonts w:asciiTheme="majorBidi" w:hAnsiTheme="majorBidi" w:cstheme="majorBidi"/>
              </w:rPr>
              <w:fldChar w:fldCharType="end"/>
            </w:r>
          </w:p>
        </w:tc>
        <w:tc>
          <w:tcPr>
            <w:tcW w:w="616" w:type="dxa"/>
            <w:vAlign w:val="center"/>
          </w:tcPr>
          <w:p w14:paraId="479C594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2015</w:t>
            </w:r>
          </w:p>
        </w:tc>
        <w:tc>
          <w:tcPr>
            <w:tcW w:w="416" w:type="dxa"/>
            <w:tcBorders>
              <w:right w:val="double" w:sz="4" w:space="0" w:color="auto"/>
            </w:tcBorders>
            <w:vAlign w:val="center"/>
          </w:tcPr>
          <w:p w14:paraId="541A31D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w:t>
            </w:r>
          </w:p>
        </w:tc>
        <w:tc>
          <w:tcPr>
            <w:tcW w:w="1329" w:type="dxa"/>
            <w:tcBorders>
              <w:left w:val="double" w:sz="4" w:space="0" w:color="auto"/>
            </w:tcBorders>
            <w:vAlign w:val="center"/>
          </w:tcPr>
          <w:p w14:paraId="0BF7DE27" w14:textId="718D0061"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00CF3478" w:rsidRPr="00483E42">
              <w:rPr>
                <w:rFonts w:asciiTheme="majorBidi" w:hAnsiTheme="majorBidi" w:cstheme="majorBidi"/>
                <w:lang w:val="fr-FR"/>
                <w:rPrChange w:id="266"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00CF3478" w:rsidRPr="00483E42">
              <w:rPr>
                <w:rFonts w:asciiTheme="majorBidi" w:hAnsiTheme="majorBidi" w:cstheme="majorBidi"/>
                <w:lang w:val="fr-FR"/>
                <w:rPrChange w:id="267"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68" w:author="Kenneth Campbell" w:date="2021-12-22T14:43:00Z">
                  <w:rPr>
                    <w:rFonts w:asciiTheme="majorBidi" w:hAnsiTheme="majorBidi" w:cstheme="majorBidi"/>
                    <w:noProof/>
                  </w:rPr>
                </w:rPrChange>
              </w:rPr>
              <w:t>(Singh et al., 2019)</w:t>
            </w:r>
            <w:r w:rsidRPr="00B95524">
              <w:rPr>
                <w:rFonts w:asciiTheme="majorBidi" w:hAnsiTheme="majorBidi" w:cstheme="majorBidi"/>
              </w:rPr>
              <w:fldChar w:fldCharType="end"/>
            </w:r>
          </w:p>
        </w:tc>
        <w:tc>
          <w:tcPr>
            <w:tcW w:w="616" w:type="dxa"/>
            <w:vAlign w:val="center"/>
          </w:tcPr>
          <w:p w14:paraId="3F1243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3AA51A7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174</w:t>
            </w:r>
          </w:p>
        </w:tc>
        <w:tc>
          <w:tcPr>
            <w:tcW w:w="1452" w:type="dxa"/>
            <w:tcBorders>
              <w:left w:val="double" w:sz="4" w:space="0" w:color="auto"/>
            </w:tcBorders>
            <w:vAlign w:val="center"/>
          </w:tcPr>
          <w:p w14:paraId="6AF5B8F2" w14:textId="5DD4AF4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sidRPr="00483E42">
              <w:rPr>
                <w:rFonts w:asciiTheme="majorBidi" w:hAnsiTheme="majorBidi" w:cstheme="majorBidi"/>
                <w:lang w:val="fr-FR"/>
                <w:rPrChange w:id="269"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sidRPr="00483E42">
              <w:rPr>
                <w:rFonts w:asciiTheme="majorBidi" w:hAnsiTheme="majorBidi" w:cstheme="majorBidi"/>
                <w:lang w:val="fr-FR"/>
                <w:rPrChange w:id="270"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71" w:author="Kenneth Campbell" w:date="2021-12-22T14:43:00Z">
                  <w:rPr>
                    <w:rFonts w:asciiTheme="majorBidi" w:hAnsiTheme="majorBidi" w:cstheme="majorBidi"/>
                    <w:noProof/>
                  </w:rPr>
                </w:rPrChange>
              </w:rPr>
              <w:t>(Polte et al., 2017)</w:t>
            </w:r>
            <w:r w:rsidRPr="00B95524">
              <w:rPr>
                <w:rFonts w:asciiTheme="majorBidi" w:hAnsiTheme="majorBidi" w:cstheme="majorBidi"/>
              </w:rPr>
              <w:fldChar w:fldCharType="end"/>
            </w:r>
          </w:p>
        </w:tc>
        <w:tc>
          <w:tcPr>
            <w:tcW w:w="616" w:type="dxa"/>
            <w:vAlign w:val="center"/>
          </w:tcPr>
          <w:p w14:paraId="6FC51B1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16" w:type="dxa"/>
            <w:tcBorders>
              <w:right w:val="double" w:sz="4" w:space="0" w:color="auto"/>
            </w:tcBorders>
            <w:vAlign w:val="center"/>
          </w:tcPr>
          <w:p w14:paraId="77AC3E7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40</w:t>
            </w:r>
          </w:p>
        </w:tc>
        <w:tc>
          <w:tcPr>
            <w:tcW w:w="1285" w:type="dxa"/>
            <w:tcBorders>
              <w:left w:val="double" w:sz="4" w:space="0" w:color="auto"/>
            </w:tcBorders>
          </w:tcPr>
          <w:p w14:paraId="25E4DBE8" w14:textId="4888294F"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sidRPr="00483E42">
              <w:rPr>
                <w:rFonts w:asciiTheme="majorBidi" w:hAnsiTheme="majorBidi" w:cstheme="majorBidi"/>
                <w:lang w:val="fr-FR"/>
                <w:rPrChange w:id="272"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sidRPr="00483E42">
              <w:rPr>
                <w:rFonts w:asciiTheme="majorBidi" w:hAnsiTheme="majorBidi" w:cstheme="majorBidi"/>
                <w:lang w:val="fr-FR"/>
                <w:rPrChange w:id="273"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74" w:author="Kenneth Campbell" w:date="2021-12-22T14:43:00Z">
                  <w:rPr>
                    <w:rFonts w:asciiTheme="majorBidi" w:hAnsiTheme="majorBidi" w:cstheme="majorBidi"/>
                    <w:noProof/>
                  </w:rPr>
                </w:rPrChange>
              </w:rPr>
              <w:t>(Polte et al., 2017)</w:t>
            </w:r>
            <w:r w:rsidRPr="00B95524">
              <w:rPr>
                <w:rFonts w:asciiTheme="majorBidi" w:hAnsiTheme="majorBidi" w:cstheme="majorBidi"/>
              </w:rPr>
              <w:fldChar w:fldCharType="end"/>
            </w:r>
          </w:p>
        </w:tc>
        <w:tc>
          <w:tcPr>
            <w:tcW w:w="616" w:type="dxa"/>
          </w:tcPr>
          <w:p w14:paraId="57D51F2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261A27F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38</w:t>
            </w:r>
          </w:p>
        </w:tc>
      </w:tr>
      <w:tr w:rsidR="0008017D" w:rsidRPr="00B95524" w14:paraId="30F7AB58" w14:textId="77777777" w:rsidTr="0085499C">
        <w:trPr>
          <w:jc w:val="center"/>
        </w:trPr>
        <w:tc>
          <w:tcPr>
            <w:tcW w:w="1269" w:type="dxa"/>
            <w:vAlign w:val="center"/>
          </w:tcPr>
          <w:p w14:paraId="57B20F7D" w14:textId="1C17FC6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sidRPr="00483E42">
              <w:rPr>
                <w:rFonts w:asciiTheme="majorBidi" w:hAnsiTheme="majorBidi" w:cstheme="majorBidi"/>
                <w:lang w:val="fr-FR"/>
                <w:rPrChange w:id="275"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sidRPr="00483E42">
              <w:rPr>
                <w:rFonts w:asciiTheme="majorBidi" w:hAnsiTheme="majorBidi" w:cstheme="majorBidi"/>
                <w:lang w:val="fr-FR"/>
                <w:rPrChange w:id="276"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77" w:author="Kenneth Campbell" w:date="2021-12-22T14:43:00Z">
                  <w:rPr>
                    <w:rFonts w:asciiTheme="majorBidi" w:hAnsiTheme="majorBidi" w:cstheme="majorBidi"/>
                    <w:noProof/>
                  </w:rPr>
                </w:rPrChange>
              </w:rPr>
              <w:t>(Edwards et al., 2014)</w:t>
            </w:r>
            <w:r w:rsidRPr="00B95524">
              <w:rPr>
                <w:rFonts w:asciiTheme="majorBidi" w:hAnsiTheme="majorBidi" w:cstheme="majorBidi"/>
              </w:rPr>
              <w:fldChar w:fldCharType="end"/>
            </w:r>
          </w:p>
        </w:tc>
        <w:tc>
          <w:tcPr>
            <w:tcW w:w="616" w:type="dxa"/>
            <w:vAlign w:val="center"/>
          </w:tcPr>
          <w:p w14:paraId="650923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2A9EE21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329" w:type="dxa"/>
            <w:tcBorders>
              <w:left w:val="double" w:sz="4" w:space="0" w:color="auto"/>
            </w:tcBorders>
            <w:vAlign w:val="center"/>
          </w:tcPr>
          <w:p w14:paraId="2C55038C" w14:textId="3632CE2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r w:rsidR="00CF3478" w:rsidRPr="00483E42">
              <w:rPr>
                <w:rFonts w:asciiTheme="majorBidi" w:hAnsiTheme="majorBidi" w:cstheme="majorBidi"/>
                <w:lang w:val="fr-FR"/>
                <w:rPrChange w:id="278"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r w:rsidR="00CF3478" w:rsidRPr="00483E42">
              <w:rPr>
                <w:rFonts w:asciiTheme="majorBidi" w:hAnsiTheme="majorBidi" w:cstheme="majorBidi"/>
                <w:lang w:val="fr-FR"/>
                <w:rPrChange w:id="279"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80" w:author="Kenneth Campbell" w:date="2021-12-22T14:43:00Z">
                  <w:rPr>
                    <w:rFonts w:asciiTheme="majorBidi" w:hAnsiTheme="majorBidi" w:cstheme="majorBidi"/>
                    <w:noProof/>
                  </w:rPr>
                </w:rPrChange>
              </w:rPr>
              <w:t>(Everett et al., 2018)</w:t>
            </w:r>
            <w:r w:rsidRPr="00B95524">
              <w:rPr>
                <w:rFonts w:asciiTheme="majorBidi" w:hAnsiTheme="majorBidi" w:cstheme="majorBidi"/>
              </w:rPr>
              <w:fldChar w:fldCharType="end"/>
            </w:r>
          </w:p>
        </w:tc>
        <w:tc>
          <w:tcPr>
            <w:tcW w:w="616" w:type="dxa"/>
            <w:vAlign w:val="center"/>
          </w:tcPr>
          <w:p w14:paraId="5475CE4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4676568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61</w:t>
            </w:r>
          </w:p>
        </w:tc>
        <w:tc>
          <w:tcPr>
            <w:tcW w:w="1452" w:type="dxa"/>
            <w:tcBorders>
              <w:left w:val="double" w:sz="4" w:space="0" w:color="auto"/>
            </w:tcBorders>
            <w:vAlign w:val="center"/>
          </w:tcPr>
          <w:p w14:paraId="44E23463" w14:textId="32F1D38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00CF3478" w:rsidRPr="00483E42">
              <w:rPr>
                <w:rFonts w:asciiTheme="majorBidi" w:hAnsiTheme="majorBidi" w:cstheme="majorBidi"/>
                <w:lang w:val="fr-FR"/>
                <w:rPrChange w:id="281"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00CF3478" w:rsidRPr="00483E42">
              <w:rPr>
                <w:rFonts w:asciiTheme="majorBidi" w:hAnsiTheme="majorBidi" w:cstheme="majorBidi"/>
                <w:lang w:val="fr-FR"/>
                <w:rPrChange w:id="282"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83" w:author="Kenneth Campbell" w:date="2021-12-22T14:43:00Z">
                  <w:rPr>
                    <w:rFonts w:asciiTheme="majorBidi" w:hAnsiTheme="majorBidi" w:cstheme="majorBidi"/>
                    <w:noProof/>
                  </w:rPr>
                </w:rPrChange>
              </w:rPr>
              <w:t>(Myerson et al., 2016)</w:t>
            </w:r>
            <w:r w:rsidRPr="00B95524">
              <w:rPr>
                <w:rFonts w:asciiTheme="majorBidi" w:hAnsiTheme="majorBidi" w:cstheme="majorBidi"/>
              </w:rPr>
              <w:fldChar w:fldCharType="end"/>
            </w:r>
          </w:p>
        </w:tc>
        <w:tc>
          <w:tcPr>
            <w:tcW w:w="616" w:type="dxa"/>
            <w:vAlign w:val="center"/>
          </w:tcPr>
          <w:p w14:paraId="35008E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2016</w:t>
            </w:r>
          </w:p>
        </w:tc>
        <w:tc>
          <w:tcPr>
            <w:tcW w:w="516" w:type="dxa"/>
            <w:tcBorders>
              <w:right w:val="double" w:sz="4" w:space="0" w:color="auto"/>
            </w:tcBorders>
            <w:vAlign w:val="center"/>
          </w:tcPr>
          <w:p w14:paraId="716420D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152</w:t>
            </w:r>
          </w:p>
        </w:tc>
        <w:tc>
          <w:tcPr>
            <w:tcW w:w="1285" w:type="dxa"/>
            <w:tcBorders>
              <w:left w:val="double" w:sz="4" w:space="0" w:color="auto"/>
            </w:tcBorders>
          </w:tcPr>
          <w:p w14:paraId="294BE77D" w14:textId="1B88824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Fairbairn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00CF3478" w:rsidRPr="00483E42">
              <w:rPr>
                <w:rFonts w:asciiTheme="majorBidi" w:hAnsiTheme="majorBidi" w:cstheme="majorBidi"/>
                <w:lang w:val="fr-FR"/>
                <w:rPrChange w:id="284"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00CF3478" w:rsidRPr="00483E42">
              <w:rPr>
                <w:rFonts w:asciiTheme="majorBidi" w:hAnsiTheme="majorBidi" w:cstheme="majorBidi"/>
                <w:lang w:val="fr-FR"/>
                <w:rPrChange w:id="285"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86" w:author="Kenneth Campbell" w:date="2021-12-22T14:43:00Z">
                  <w:rPr>
                    <w:rFonts w:asciiTheme="majorBidi" w:hAnsiTheme="majorBidi" w:cstheme="majorBidi"/>
                    <w:noProof/>
                  </w:rPr>
                </w:rPrChange>
              </w:rPr>
              <w:t>(Fairbairn et al., 2013)</w:t>
            </w:r>
            <w:r w:rsidRPr="00B95524">
              <w:rPr>
                <w:rFonts w:asciiTheme="majorBidi" w:hAnsiTheme="majorBidi" w:cstheme="majorBidi"/>
              </w:rPr>
              <w:fldChar w:fldCharType="end"/>
            </w:r>
          </w:p>
        </w:tc>
        <w:tc>
          <w:tcPr>
            <w:tcW w:w="616" w:type="dxa"/>
          </w:tcPr>
          <w:p w14:paraId="5FFC801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20" w:type="dxa"/>
          </w:tcPr>
          <w:p w14:paraId="74CB29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50</w:t>
            </w:r>
          </w:p>
        </w:tc>
      </w:tr>
      <w:tr w:rsidR="0008017D" w:rsidRPr="00B95524" w14:paraId="32158F97" w14:textId="77777777" w:rsidTr="0085499C">
        <w:trPr>
          <w:jc w:val="center"/>
        </w:trPr>
        <w:tc>
          <w:tcPr>
            <w:tcW w:w="1269" w:type="dxa"/>
            <w:vAlign w:val="center"/>
          </w:tcPr>
          <w:p w14:paraId="28751C85" w14:textId="19DC5BC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sidRPr="00483E42">
              <w:rPr>
                <w:rFonts w:asciiTheme="majorBidi" w:hAnsiTheme="majorBidi" w:cstheme="majorBidi"/>
                <w:lang w:val="fr-FR"/>
                <w:rPrChange w:id="287"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sidRPr="00483E42">
              <w:rPr>
                <w:rFonts w:asciiTheme="majorBidi" w:hAnsiTheme="majorBidi" w:cstheme="majorBidi"/>
                <w:lang w:val="fr-FR"/>
                <w:rPrChange w:id="288"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89" w:author="Kenneth Campbell" w:date="2021-12-22T14:43:00Z">
                  <w:rPr>
                    <w:rFonts w:asciiTheme="majorBidi" w:hAnsiTheme="majorBidi" w:cstheme="majorBidi"/>
                    <w:noProof/>
                  </w:rPr>
                </w:rPrChange>
              </w:rPr>
              <w:t>(Chin et al., 2014)</w:t>
            </w:r>
            <w:r w:rsidRPr="00B95524">
              <w:rPr>
                <w:rFonts w:asciiTheme="majorBidi" w:hAnsiTheme="majorBidi" w:cstheme="majorBidi"/>
              </w:rPr>
              <w:fldChar w:fldCharType="end"/>
            </w:r>
          </w:p>
        </w:tc>
        <w:tc>
          <w:tcPr>
            <w:tcW w:w="616" w:type="dxa"/>
            <w:vAlign w:val="center"/>
          </w:tcPr>
          <w:p w14:paraId="2FD3F41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7147945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33</w:t>
            </w:r>
          </w:p>
        </w:tc>
        <w:tc>
          <w:tcPr>
            <w:tcW w:w="1329" w:type="dxa"/>
            <w:tcBorders>
              <w:left w:val="double" w:sz="4" w:space="0" w:color="auto"/>
            </w:tcBorders>
            <w:vAlign w:val="center"/>
          </w:tcPr>
          <w:p w14:paraId="62125E63" w14:textId="61B0EA3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sidRPr="00483E42">
              <w:rPr>
                <w:rFonts w:asciiTheme="majorBidi" w:hAnsiTheme="majorBidi" w:cstheme="majorBidi"/>
                <w:lang w:val="fr-FR"/>
                <w:rPrChange w:id="290"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sidRPr="00483E42">
              <w:rPr>
                <w:rFonts w:asciiTheme="majorBidi" w:hAnsiTheme="majorBidi" w:cstheme="majorBidi"/>
                <w:lang w:val="fr-FR"/>
                <w:rPrChange w:id="291"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92" w:author="Kenneth Campbell" w:date="2021-12-22T14:43:00Z">
                  <w:rPr>
                    <w:rFonts w:asciiTheme="majorBidi" w:hAnsiTheme="majorBidi" w:cstheme="majorBidi"/>
                    <w:noProof/>
                  </w:rPr>
                </w:rPrChange>
              </w:rPr>
              <w:t>(Chin et al., 2014)</w:t>
            </w:r>
            <w:r w:rsidRPr="00B95524">
              <w:rPr>
                <w:rFonts w:asciiTheme="majorBidi" w:hAnsiTheme="majorBidi" w:cstheme="majorBidi"/>
              </w:rPr>
              <w:fldChar w:fldCharType="end"/>
            </w:r>
          </w:p>
        </w:tc>
        <w:tc>
          <w:tcPr>
            <w:tcW w:w="616" w:type="dxa"/>
            <w:vAlign w:val="center"/>
          </w:tcPr>
          <w:p w14:paraId="75BBF0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45F9E3F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133</w:t>
            </w:r>
          </w:p>
        </w:tc>
        <w:tc>
          <w:tcPr>
            <w:tcW w:w="1452" w:type="dxa"/>
            <w:tcBorders>
              <w:left w:val="double" w:sz="4" w:space="0" w:color="auto"/>
            </w:tcBorders>
            <w:vAlign w:val="center"/>
          </w:tcPr>
          <w:p w14:paraId="1EAC1B48" w14:textId="2BBF927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sidRPr="00483E42">
              <w:rPr>
                <w:rFonts w:asciiTheme="majorBidi" w:hAnsiTheme="majorBidi" w:cstheme="majorBidi"/>
                <w:lang w:val="fr-FR"/>
                <w:rPrChange w:id="293"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sidRPr="00483E42">
              <w:rPr>
                <w:rFonts w:asciiTheme="majorBidi" w:hAnsiTheme="majorBidi" w:cstheme="majorBidi"/>
                <w:lang w:val="fr-FR"/>
                <w:rPrChange w:id="294"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95" w:author="Kenneth Campbell" w:date="2021-12-22T14:43:00Z">
                  <w:rPr>
                    <w:rFonts w:asciiTheme="majorBidi" w:hAnsiTheme="majorBidi" w:cstheme="majorBidi"/>
                    <w:noProof/>
                  </w:rPr>
                </w:rPrChange>
              </w:rPr>
              <w:t>(Edwards et al., 2014)</w:t>
            </w:r>
            <w:r w:rsidRPr="00B95524">
              <w:rPr>
                <w:rFonts w:asciiTheme="majorBidi" w:hAnsiTheme="majorBidi" w:cstheme="majorBidi"/>
              </w:rPr>
              <w:fldChar w:fldCharType="end"/>
            </w:r>
          </w:p>
        </w:tc>
        <w:tc>
          <w:tcPr>
            <w:tcW w:w="616" w:type="dxa"/>
            <w:vAlign w:val="center"/>
          </w:tcPr>
          <w:p w14:paraId="4B9F5FB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3C28B38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285" w:type="dxa"/>
            <w:tcBorders>
              <w:left w:val="double" w:sz="4" w:space="0" w:color="auto"/>
            </w:tcBorders>
          </w:tcPr>
          <w:p w14:paraId="007CCC31" w14:textId="2464DAA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00CF3478" w:rsidRPr="00483E42">
              <w:rPr>
                <w:rFonts w:asciiTheme="majorBidi" w:hAnsiTheme="majorBidi" w:cstheme="majorBidi"/>
                <w:lang w:val="fr-FR"/>
                <w:rPrChange w:id="296"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00CF3478" w:rsidRPr="00483E42">
              <w:rPr>
                <w:rFonts w:asciiTheme="majorBidi" w:hAnsiTheme="majorBidi" w:cstheme="majorBidi"/>
                <w:lang w:val="fr-FR"/>
                <w:rPrChange w:id="297"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298" w:author="Kenneth Campbell" w:date="2021-12-22T14:43:00Z">
                  <w:rPr>
                    <w:rFonts w:asciiTheme="majorBidi" w:hAnsiTheme="majorBidi" w:cstheme="majorBidi"/>
                    <w:noProof/>
                  </w:rPr>
                </w:rPrChange>
              </w:rPr>
              <w:t>(Myerson et al., 2012)</w:t>
            </w:r>
            <w:r w:rsidRPr="00B95524">
              <w:rPr>
                <w:rFonts w:asciiTheme="majorBidi" w:hAnsiTheme="majorBidi" w:cstheme="majorBidi"/>
              </w:rPr>
              <w:fldChar w:fldCharType="end"/>
            </w:r>
          </w:p>
        </w:tc>
        <w:tc>
          <w:tcPr>
            <w:tcW w:w="616" w:type="dxa"/>
          </w:tcPr>
          <w:p w14:paraId="4EB22E7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20" w:type="dxa"/>
          </w:tcPr>
          <w:p w14:paraId="24AD940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158</w:t>
            </w:r>
          </w:p>
        </w:tc>
      </w:tr>
      <w:tr w:rsidR="0008017D" w:rsidRPr="00B95524" w14:paraId="50052931" w14:textId="77777777" w:rsidTr="0085499C">
        <w:trPr>
          <w:jc w:val="center"/>
        </w:trPr>
        <w:tc>
          <w:tcPr>
            <w:tcW w:w="1269" w:type="dxa"/>
            <w:vAlign w:val="center"/>
          </w:tcPr>
          <w:p w14:paraId="003257AB" w14:textId="2062069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sidRPr="00483E42">
              <w:rPr>
                <w:rFonts w:asciiTheme="majorBidi" w:hAnsiTheme="majorBidi" w:cstheme="majorBidi"/>
                <w:lang w:val="fr-FR"/>
                <w:rPrChange w:id="299"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sidRPr="00483E42">
              <w:rPr>
                <w:rFonts w:asciiTheme="majorBidi" w:hAnsiTheme="majorBidi" w:cstheme="majorBidi"/>
                <w:lang w:val="fr-FR"/>
                <w:rPrChange w:id="300"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301" w:author="Kenneth Campbell" w:date="2021-12-22T14:43:00Z">
                  <w:rPr>
                    <w:rFonts w:asciiTheme="majorBidi" w:hAnsiTheme="majorBidi" w:cstheme="majorBidi"/>
                    <w:noProof/>
                  </w:rPr>
                </w:rPrChange>
              </w:rPr>
              <w:t>(Barone-Rochette et al., 2013)</w:t>
            </w:r>
            <w:r w:rsidRPr="00B95524">
              <w:rPr>
                <w:rFonts w:asciiTheme="majorBidi" w:hAnsiTheme="majorBidi" w:cstheme="majorBidi"/>
              </w:rPr>
              <w:fldChar w:fldCharType="end"/>
            </w:r>
          </w:p>
        </w:tc>
        <w:tc>
          <w:tcPr>
            <w:tcW w:w="616" w:type="dxa"/>
            <w:vAlign w:val="center"/>
          </w:tcPr>
          <w:p w14:paraId="2659FD5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416" w:type="dxa"/>
            <w:tcBorders>
              <w:right w:val="double" w:sz="4" w:space="0" w:color="auto"/>
            </w:tcBorders>
            <w:vAlign w:val="center"/>
          </w:tcPr>
          <w:p w14:paraId="65597BC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c>
          <w:tcPr>
            <w:tcW w:w="1329" w:type="dxa"/>
            <w:tcBorders>
              <w:left w:val="double" w:sz="4" w:space="0" w:color="auto"/>
            </w:tcBorders>
            <w:vAlign w:val="center"/>
          </w:tcPr>
          <w:p w14:paraId="34EE62DA" w14:textId="371B7457"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sidRPr="00483E42">
              <w:rPr>
                <w:rFonts w:asciiTheme="majorBidi" w:hAnsiTheme="majorBidi" w:cstheme="majorBidi"/>
                <w:lang w:val="fr-FR"/>
                <w:rPrChange w:id="302"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sidRPr="00483E42">
              <w:rPr>
                <w:rFonts w:asciiTheme="majorBidi" w:hAnsiTheme="majorBidi" w:cstheme="majorBidi"/>
                <w:lang w:val="fr-FR"/>
                <w:rPrChange w:id="303"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304" w:author="Kenneth Campbell" w:date="2021-12-22T14:43:00Z">
                  <w:rPr>
                    <w:rFonts w:asciiTheme="majorBidi" w:hAnsiTheme="majorBidi" w:cstheme="majorBidi"/>
                    <w:noProof/>
                  </w:rPr>
                </w:rPrChange>
              </w:rPr>
              <w:t>(Barone-Rochette et al., 2013)</w:t>
            </w:r>
            <w:r w:rsidRPr="00B95524">
              <w:rPr>
                <w:rFonts w:asciiTheme="majorBidi" w:hAnsiTheme="majorBidi" w:cstheme="majorBidi"/>
              </w:rPr>
              <w:fldChar w:fldCharType="end"/>
            </w:r>
          </w:p>
        </w:tc>
        <w:tc>
          <w:tcPr>
            <w:tcW w:w="616" w:type="dxa"/>
            <w:vAlign w:val="center"/>
          </w:tcPr>
          <w:p w14:paraId="38530BB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16" w:type="dxa"/>
            <w:tcBorders>
              <w:right w:val="double" w:sz="4" w:space="0" w:color="auto"/>
            </w:tcBorders>
            <w:vAlign w:val="center"/>
          </w:tcPr>
          <w:p w14:paraId="64F4CF4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128</w:t>
            </w:r>
          </w:p>
        </w:tc>
        <w:tc>
          <w:tcPr>
            <w:tcW w:w="1452" w:type="dxa"/>
            <w:tcBorders>
              <w:left w:val="double" w:sz="4" w:space="0" w:color="auto"/>
            </w:tcBorders>
            <w:vAlign w:val="center"/>
          </w:tcPr>
          <w:p w14:paraId="1EC1D827" w14:textId="2334639F"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sidRPr="00483E42">
              <w:rPr>
                <w:rFonts w:asciiTheme="majorBidi" w:hAnsiTheme="majorBidi" w:cstheme="majorBidi"/>
                <w:lang w:val="fr-FR"/>
                <w:rPrChange w:id="305"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sidRPr="00483E42">
              <w:rPr>
                <w:rFonts w:asciiTheme="majorBidi" w:hAnsiTheme="majorBidi" w:cstheme="majorBidi"/>
                <w:lang w:val="fr-FR"/>
                <w:rPrChange w:id="306"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307" w:author="Kenneth Campbell" w:date="2021-12-22T14:43:00Z">
                  <w:rPr>
                    <w:rFonts w:asciiTheme="majorBidi" w:hAnsiTheme="majorBidi" w:cstheme="majorBidi"/>
                    <w:noProof/>
                  </w:rPr>
                </w:rPrChange>
              </w:rPr>
              <w:t>(Schiros et al., 2012)</w:t>
            </w:r>
            <w:r w:rsidRPr="00B95524">
              <w:rPr>
                <w:rFonts w:asciiTheme="majorBidi" w:hAnsiTheme="majorBidi" w:cstheme="majorBidi"/>
              </w:rPr>
              <w:fldChar w:fldCharType="end"/>
            </w:r>
          </w:p>
        </w:tc>
        <w:tc>
          <w:tcPr>
            <w:tcW w:w="616" w:type="dxa"/>
            <w:vAlign w:val="center"/>
          </w:tcPr>
          <w:p w14:paraId="0D8E0A7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right w:val="double" w:sz="4" w:space="0" w:color="auto"/>
            </w:tcBorders>
            <w:vAlign w:val="center"/>
          </w:tcPr>
          <w:p w14:paraId="1D3436D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94</w:t>
            </w:r>
          </w:p>
        </w:tc>
        <w:tc>
          <w:tcPr>
            <w:tcW w:w="1285" w:type="dxa"/>
            <w:tcBorders>
              <w:left w:val="double" w:sz="4" w:space="0" w:color="auto"/>
            </w:tcBorders>
          </w:tcPr>
          <w:p w14:paraId="7728DE79" w14:textId="47DCE34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sidRPr="00483E42">
              <w:rPr>
                <w:rFonts w:asciiTheme="majorBidi" w:hAnsiTheme="majorBidi" w:cstheme="majorBidi"/>
                <w:lang w:val="fr-FR"/>
                <w:rPrChange w:id="308"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sidRPr="00483E42">
              <w:rPr>
                <w:rFonts w:asciiTheme="majorBidi" w:hAnsiTheme="majorBidi" w:cstheme="majorBidi"/>
                <w:lang w:val="fr-FR"/>
                <w:rPrChange w:id="309"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310" w:author="Kenneth Campbell" w:date="2021-12-22T14:43:00Z">
                  <w:rPr>
                    <w:rFonts w:asciiTheme="majorBidi" w:hAnsiTheme="majorBidi" w:cstheme="majorBidi"/>
                    <w:noProof/>
                  </w:rPr>
                </w:rPrChange>
              </w:rPr>
              <w:t>(Uretsky et al., 2010)</w:t>
            </w:r>
            <w:r w:rsidRPr="00B95524">
              <w:rPr>
                <w:rFonts w:asciiTheme="majorBidi" w:hAnsiTheme="majorBidi" w:cstheme="majorBidi"/>
              </w:rPr>
              <w:fldChar w:fldCharType="end"/>
            </w:r>
          </w:p>
        </w:tc>
        <w:tc>
          <w:tcPr>
            <w:tcW w:w="616" w:type="dxa"/>
          </w:tcPr>
          <w:p w14:paraId="75EBB84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20" w:type="dxa"/>
          </w:tcPr>
          <w:p w14:paraId="6F093A0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34</w:t>
            </w:r>
          </w:p>
        </w:tc>
      </w:tr>
      <w:tr w:rsidR="0008017D" w:rsidRPr="00B95524" w14:paraId="48FEE877" w14:textId="77777777" w:rsidTr="0085499C">
        <w:trPr>
          <w:jc w:val="center"/>
        </w:trPr>
        <w:tc>
          <w:tcPr>
            <w:tcW w:w="1269" w:type="dxa"/>
            <w:tcBorders>
              <w:bottom w:val="double" w:sz="4" w:space="0" w:color="auto"/>
            </w:tcBorders>
            <w:vAlign w:val="center"/>
          </w:tcPr>
          <w:p w14:paraId="710A0B3F" w14:textId="06871CC6"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sidRPr="00483E42">
              <w:rPr>
                <w:rFonts w:asciiTheme="majorBidi" w:hAnsiTheme="majorBidi" w:cstheme="majorBidi"/>
                <w:lang w:val="fr-FR"/>
                <w:rPrChange w:id="311"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sidRPr="00483E42">
              <w:rPr>
                <w:rFonts w:asciiTheme="majorBidi" w:hAnsiTheme="majorBidi" w:cstheme="majorBidi"/>
                <w:lang w:val="fr-FR"/>
                <w:rPrChange w:id="312"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313" w:author="Kenneth Campbell" w:date="2021-12-22T14:43:00Z">
                  <w:rPr>
                    <w:rFonts w:asciiTheme="majorBidi" w:hAnsiTheme="majorBidi" w:cstheme="majorBidi"/>
                    <w:noProof/>
                  </w:rPr>
                </w:rPrChange>
              </w:rPr>
              <w:t>(Schiros et al., 2012)</w:t>
            </w:r>
            <w:r w:rsidRPr="00B95524">
              <w:rPr>
                <w:rFonts w:asciiTheme="majorBidi" w:hAnsiTheme="majorBidi" w:cstheme="majorBidi"/>
              </w:rPr>
              <w:fldChar w:fldCharType="end"/>
            </w:r>
          </w:p>
        </w:tc>
        <w:tc>
          <w:tcPr>
            <w:tcW w:w="616" w:type="dxa"/>
            <w:tcBorders>
              <w:bottom w:val="double" w:sz="4" w:space="0" w:color="auto"/>
            </w:tcBorders>
            <w:vAlign w:val="center"/>
          </w:tcPr>
          <w:p w14:paraId="295E76E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416" w:type="dxa"/>
            <w:tcBorders>
              <w:bottom w:val="double" w:sz="4" w:space="0" w:color="auto"/>
              <w:right w:val="double" w:sz="4" w:space="0" w:color="auto"/>
            </w:tcBorders>
            <w:vAlign w:val="center"/>
          </w:tcPr>
          <w:p w14:paraId="280488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51</w:t>
            </w:r>
          </w:p>
        </w:tc>
        <w:tc>
          <w:tcPr>
            <w:tcW w:w="1329" w:type="dxa"/>
            <w:tcBorders>
              <w:left w:val="double" w:sz="4" w:space="0" w:color="auto"/>
              <w:bottom w:val="double" w:sz="4" w:space="0" w:color="auto"/>
            </w:tcBorders>
            <w:vAlign w:val="center"/>
          </w:tcPr>
          <w:p w14:paraId="50F1EDB9" w14:textId="182FD055"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Steadman et al. </w:t>
            </w:r>
            <w:r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rPr>
              <w:fldChar w:fldCharType="separate"/>
            </w:r>
            <w:r w:rsidR="00CF3478">
              <w:rPr>
                <w:rFonts w:asciiTheme="majorBidi" w:hAnsiTheme="majorBidi" w:cstheme="majorBidi"/>
                <w:noProof/>
              </w:rPr>
              <w:t>(Steadman et al., 2012)</w:t>
            </w:r>
            <w:r w:rsidRPr="00B95524">
              <w:rPr>
                <w:rFonts w:asciiTheme="majorBidi" w:hAnsiTheme="majorBidi" w:cstheme="majorBidi"/>
              </w:rPr>
              <w:fldChar w:fldCharType="end"/>
            </w:r>
          </w:p>
        </w:tc>
        <w:tc>
          <w:tcPr>
            <w:tcW w:w="616" w:type="dxa"/>
            <w:tcBorders>
              <w:bottom w:val="double" w:sz="4" w:space="0" w:color="auto"/>
            </w:tcBorders>
            <w:vAlign w:val="center"/>
          </w:tcPr>
          <w:p w14:paraId="6C39BA4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bottom w:val="double" w:sz="4" w:space="0" w:color="auto"/>
              <w:right w:val="double" w:sz="4" w:space="0" w:color="auto"/>
            </w:tcBorders>
            <w:vAlign w:val="center"/>
          </w:tcPr>
          <w:p w14:paraId="7DAC417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452" w:type="dxa"/>
            <w:tcBorders>
              <w:left w:val="double" w:sz="4" w:space="0" w:color="auto"/>
              <w:bottom w:val="double" w:sz="4" w:space="0" w:color="auto"/>
            </w:tcBorders>
            <w:vAlign w:val="center"/>
          </w:tcPr>
          <w:p w14:paraId="54581585" w14:textId="5B0818A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sidRPr="00483E42">
              <w:rPr>
                <w:rFonts w:asciiTheme="majorBidi" w:hAnsiTheme="majorBidi" w:cstheme="majorBidi"/>
                <w:lang w:val="fr-FR"/>
                <w:rPrChange w:id="314"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sidRPr="00483E42">
              <w:rPr>
                <w:rFonts w:asciiTheme="majorBidi" w:hAnsiTheme="majorBidi" w:cstheme="majorBidi"/>
                <w:lang w:val="fr-FR"/>
                <w:rPrChange w:id="315"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316" w:author="Kenneth Campbell" w:date="2021-12-22T14:43:00Z">
                  <w:rPr>
                    <w:rFonts w:asciiTheme="majorBidi" w:hAnsiTheme="majorBidi" w:cstheme="majorBidi"/>
                    <w:noProof/>
                  </w:rPr>
                </w:rPrChange>
              </w:rPr>
              <w:t>(Uretsky et al., 2010)</w:t>
            </w:r>
            <w:r w:rsidRPr="00B95524">
              <w:rPr>
                <w:rFonts w:asciiTheme="majorBidi" w:hAnsiTheme="majorBidi" w:cstheme="majorBidi"/>
              </w:rPr>
              <w:fldChar w:fldCharType="end"/>
            </w:r>
          </w:p>
        </w:tc>
        <w:tc>
          <w:tcPr>
            <w:tcW w:w="616" w:type="dxa"/>
            <w:tcBorders>
              <w:bottom w:val="double" w:sz="4" w:space="0" w:color="auto"/>
            </w:tcBorders>
            <w:vAlign w:val="center"/>
          </w:tcPr>
          <w:p w14:paraId="523E7E6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16" w:type="dxa"/>
            <w:tcBorders>
              <w:right w:val="double" w:sz="4" w:space="0" w:color="auto"/>
            </w:tcBorders>
            <w:vAlign w:val="center"/>
          </w:tcPr>
          <w:p w14:paraId="4285507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23</w:t>
            </w:r>
          </w:p>
        </w:tc>
        <w:tc>
          <w:tcPr>
            <w:tcW w:w="1285" w:type="dxa"/>
            <w:tcBorders>
              <w:left w:val="double" w:sz="4" w:space="0" w:color="auto"/>
            </w:tcBorders>
          </w:tcPr>
          <w:p w14:paraId="0F6D1E3B" w14:textId="7C3459E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Grotenhuis</w:t>
            </w:r>
            <w:proofErr w:type="spellEnd"/>
            <w:r w:rsidRPr="00B148D0">
              <w:rPr>
                <w:rFonts w:asciiTheme="majorBidi" w:hAnsiTheme="majorBidi" w:cstheme="majorBidi"/>
                <w:lang w:val="fr-FR"/>
              </w:rPr>
              <w:t xml:space="preserve"> et al.</w:t>
            </w:r>
            <w:r w:rsidRPr="00B9552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00CF3478" w:rsidRPr="00483E42">
              <w:rPr>
                <w:rFonts w:asciiTheme="majorBidi" w:hAnsiTheme="majorBidi" w:cstheme="majorBidi"/>
                <w:lang w:val="fr-FR"/>
                <w:rPrChange w:id="317" w:author="Kenneth Campbell" w:date="2021-12-22T14:43:00Z">
                  <w:rPr>
                    <w:rFonts w:asciiTheme="majorBidi" w:hAnsiTheme="majorBidi" w:cstheme="majorBidi"/>
                  </w:rPr>
                </w:rPrChange>
              </w:rPr>
              <w:instrText xml:space="preserve"> ADDIN EN.CITE </w:instrText>
            </w:r>
            <w:r w:rsidR="00CF3478">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00CF3478" w:rsidRPr="00483E42">
              <w:rPr>
                <w:rFonts w:asciiTheme="majorBidi" w:hAnsiTheme="majorBidi" w:cstheme="majorBidi"/>
                <w:lang w:val="fr-FR"/>
                <w:rPrChange w:id="318" w:author="Kenneth Campbell" w:date="2021-12-22T14:43:00Z">
                  <w:rPr>
                    <w:rFonts w:asciiTheme="majorBidi" w:hAnsiTheme="majorBidi" w:cstheme="majorBidi"/>
                  </w:rPr>
                </w:rPrChange>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sidRPr="00483E42">
              <w:rPr>
                <w:rFonts w:asciiTheme="majorBidi" w:hAnsiTheme="majorBidi" w:cstheme="majorBidi"/>
                <w:noProof/>
                <w:lang w:val="fr-FR"/>
                <w:rPrChange w:id="319" w:author="Kenneth Campbell" w:date="2021-12-22T14:43:00Z">
                  <w:rPr>
                    <w:rFonts w:asciiTheme="majorBidi" w:hAnsiTheme="majorBidi" w:cstheme="majorBidi"/>
                    <w:noProof/>
                  </w:rPr>
                </w:rPrChange>
              </w:rPr>
              <w:t>(</w:t>
            </w:r>
            <w:proofErr w:type="spellStart"/>
            <w:r w:rsidR="00CF3478" w:rsidRPr="00483E42">
              <w:rPr>
                <w:rFonts w:asciiTheme="majorBidi" w:hAnsiTheme="majorBidi" w:cstheme="majorBidi"/>
                <w:noProof/>
                <w:lang w:val="fr-FR"/>
                <w:rPrChange w:id="320" w:author="Kenneth Campbell" w:date="2021-12-22T14:43:00Z">
                  <w:rPr>
                    <w:rFonts w:asciiTheme="majorBidi" w:hAnsiTheme="majorBidi" w:cstheme="majorBidi"/>
                    <w:noProof/>
                  </w:rPr>
                </w:rPrChange>
              </w:rPr>
              <w:t>Grotenhuis</w:t>
            </w:r>
            <w:proofErr w:type="spellEnd"/>
            <w:r w:rsidR="00CF3478" w:rsidRPr="00483E42">
              <w:rPr>
                <w:rFonts w:asciiTheme="majorBidi" w:hAnsiTheme="majorBidi" w:cstheme="majorBidi"/>
                <w:noProof/>
                <w:lang w:val="fr-FR"/>
                <w:rPrChange w:id="321" w:author="Kenneth Campbell" w:date="2021-12-22T14:43:00Z">
                  <w:rPr>
                    <w:rFonts w:asciiTheme="majorBidi" w:hAnsiTheme="majorBidi" w:cstheme="majorBidi"/>
                    <w:noProof/>
                  </w:rPr>
                </w:rPrChange>
              </w:rPr>
              <w:t xml:space="preserve"> et al., 2007)</w:t>
            </w:r>
            <w:r w:rsidRPr="00B95524">
              <w:rPr>
                <w:rFonts w:asciiTheme="majorBidi" w:hAnsiTheme="majorBidi" w:cstheme="majorBidi"/>
              </w:rPr>
              <w:fldChar w:fldCharType="end"/>
            </w:r>
          </w:p>
        </w:tc>
        <w:tc>
          <w:tcPr>
            <w:tcW w:w="616" w:type="dxa"/>
          </w:tcPr>
          <w:p w14:paraId="682D82F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2007</w:t>
            </w:r>
          </w:p>
        </w:tc>
        <w:tc>
          <w:tcPr>
            <w:tcW w:w="520" w:type="dxa"/>
          </w:tcPr>
          <w:p w14:paraId="35062D2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r>
      <w:tr w:rsidR="0008017D" w:rsidRPr="00B95524" w14:paraId="1CE5FBDA" w14:textId="77777777" w:rsidTr="0085499C">
        <w:trPr>
          <w:jc w:val="center"/>
        </w:trPr>
        <w:tc>
          <w:tcPr>
            <w:tcW w:w="9767" w:type="dxa"/>
            <w:gridSpan w:val="12"/>
            <w:tcBorders>
              <w:top w:val="double" w:sz="4" w:space="0" w:color="auto"/>
            </w:tcBorders>
            <w:vAlign w:val="center"/>
          </w:tcPr>
          <w:p w14:paraId="7628F904" w14:textId="77777777" w:rsidR="0008017D" w:rsidRPr="00B95524" w:rsidRDefault="0008017D" w:rsidP="0085499C">
            <w:pPr>
              <w:rPr>
                <w:rFonts w:asciiTheme="majorBidi" w:hAnsiTheme="majorBidi" w:cstheme="majorBidi"/>
              </w:rPr>
            </w:pPr>
            <w:r w:rsidRPr="00B95524">
              <w:rPr>
                <w:rFonts w:asciiTheme="majorBidi" w:hAnsiTheme="majorBidi" w:cstheme="majorBidi"/>
              </w:rPr>
              <w:t>Data were reported as mean ± standard deviation (SD) or median (interquartile range).</w:t>
            </w:r>
          </w:p>
        </w:tc>
      </w:tr>
    </w:tbl>
    <w:p w14:paraId="301B27CE" w14:textId="4661C551" w:rsidR="00757E19" w:rsidRDefault="007B3453" w:rsidP="00757E19">
      <w:pPr>
        <w:pStyle w:val="Heading2"/>
        <w:numPr>
          <w:ilvl w:val="0"/>
          <w:numId w:val="0"/>
        </w:numPr>
      </w:pPr>
      <w:r>
        <w:br w:type="page"/>
      </w:r>
    </w:p>
    <w:p w14:paraId="03268BE0" w14:textId="77777777" w:rsidR="00757E19" w:rsidRPr="00757E19" w:rsidRDefault="00757E19" w:rsidP="00757E19"/>
    <w:p w14:paraId="2FAA0BBE" w14:textId="0B52495D" w:rsidR="00757E19" w:rsidRDefault="00757E19" w:rsidP="00757E19">
      <w:pPr>
        <w:pStyle w:val="Heading2"/>
      </w:pPr>
      <w:r w:rsidRPr="00757E19">
        <w:t>Supplementary figures</w:t>
      </w:r>
    </w:p>
    <w:p w14:paraId="25E97D65" w14:textId="3721844B" w:rsidR="00406161" w:rsidRDefault="00CE7DE2" w:rsidP="00406161">
      <w:pPr>
        <w:spacing w:line="240" w:lineRule="auto"/>
        <w:jc w:val="center"/>
        <w:rPr>
          <w:rFonts w:asciiTheme="majorBidi" w:hAnsiTheme="majorBidi" w:cstheme="majorBidi"/>
          <w:b/>
          <w:bCs/>
        </w:rPr>
      </w:pPr>
      <w:r>
        <w:rPr>
          <w:rFonts w:asciiTheme="majorBidi" w:hAnsiTheme="majorBidi" w:cstheme="majorBidi"/>
          <w:b/>
          <w:bCs/>
          <w:noProof/>
        </w:rPr>
        <w:drawing>
          <wp:inline distT="0" distB="0" distL="0" distR="0" wp14:anchorId="1BDD0E9C" wp14:editId="0487C001">
            <wp:extent cx="6208395" cy="160210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8395" cy="1602105"/>
                    </a:xfrm>
                    <a:prstGeom prst="rect">
                      <a:avLst/>
                    </a:prstGeom>
                  </pic:spPr>
                </pic:pic>
              </a:graphicData>
            </a:graphic>
          </wp:inline>
        </w:drawing>
      </w:r>
    </w:p>
    <w:p w14:paraId="097C635C" w14:textId="4E249615" w:rsidR="00406161" w:rsidRPr="001B05C1" w:rsidRDefault="00406161" w:rsidP="00406161">
      <w:pPr>
        <w:spacing w:line="240" w:lineRule="auto"/>
        <w:jc w:val="center"/>
        <w:rPr>
          <w:rFonts w:asciiTheme="majorBidi" w:hAnsiTheme="majorBidi" w:cstheme="majorBidi"/>
        </w:rPr>
      </w:pPr>
      <w:r>
        <w:rPr>
          <w:rFonts w:asciiTheme="majorBidi" w:hAnsiTheme="majorBidi" w:cstheme="majorBidi"/>
          <w:b/>
          <w:bCs/>
        </w:rPr>
        <w:t>Figure S</w:t>
      </w:r>
      <w:bookmarkStart w:id="322" w:name="figs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1</w:t>
      </w:r>
      <w:r>
        <w:rPr>
          <w:rFonts w:asciiTheme="majorBidi" w:hAnsiTheme="majorBidi" w:cstheme="majorBidi"/>
          <w:b/>
          <w:bCs/>
        </w:rPr>
        <w:fldChar w:fldCharType="end"/>
      </w:r>
      <w:bookmarkEnd w:id="322"/>
      <w:r w:rsidR="00EC1428">
        <w:rPr>
          <w:rFonts w:asciiTheme="majorBidi" w:hAnsiTheme="majorBidi" w:cstheme="majorBidi"/>
          <w:b/>
          <w:bCs/>
        </w:rPr>
        <w:t xml:space="preserve">. </w:t>
      </w:r>
      <w:r w:rsidR="007F6F16">
        <w:rPr>
          <w:rFonts w:asciiTheme="majorBidi" w:hAnsiTheme="majorBidi" w:cstheme="majorBidi"/>
          <w:b/>
          <w:bCs/>
        </w:rPr>
        <w:t>Sensitivity</w:t>
      </w:r>
      <w:r w:rsidR="00EC1428">
        <w:rPr>
          <w:rFonts w:asciiTheme="majorBidi" w:hAnsiTheme="majorBidi" w:cstheme="majorBidi"/>
          <w:b/>
          <w:bCs/>
        </w:rPr>
        <w:t xml:space="preserve"> of </w:t>
      </w:r>
      <w:r w:rsidR="00A74BEE">
        <w:rPr>
          <w:rFonts w:asciiTheme="majorBidi" w:hAnsiTheme="majorBidi" w:cstheme="majorBidi"/>
          <w:b/>
          <w:bCs/>
        </w:rPr>
        <w:t xml:space="preserve">growth </w:t>
      </w:r>
      <w:r w:rsidR="00245921">
        <w:rPr>
          <w:rFonts w:asciiTheme="majorBidi" w:hAnsiTheme="majorBidi" w:cstheme="majorBidi"/>
          <w:b/>
          <w:bCs/>
        </w:rPr>
        <w:t>module to rate constants of control</w:t>
      </w:r>
      <w:r w:rsidR="001F78F9">
        <w:rPr>
          <w:rFonts w:asciiTheme="majorBidi" w:hAnsiTheme="majorBidi" w:cstheme="majorBidi"/>
          <w:b/>
          <w:bCs/>
        </w:rPr>
        <w:t xml:space="preserve"> signals</w:t>
      </w:r>
      <w:r w:rsidR="00A91EC1">
        <w:rPr>
          <w:rFonts w:asciiTheme="majorBidi" w:hAnsiTheme="majorBidi" w:cstheme="majorBidi"/>
          <w:b/>
          <w:bCs/>
        </w:rPr>
        <w:t xml:space="preserve"> </w:t>
      </w:r>
      <w:proofErr w:type="spellStart"/>
      <w:r w:rsidR="00A91EC1" w:rsidRPr="001B05C1">
        <w:rPr>
          <w:rFonts w:ascii="Cambria Math" w:hAnsi="Cambria Math"/>
          <w:b/>
          <w:bCs/>
        </w:rPr>
        <w:t>γ</w:t>
      </w:r>
      <w:proofErr w:type="gramStart"/>
      <w:r w:rsidR="00A91EC1" w:rsidRPr="001B05C1">
        <w:rPr>
          <w:b/>
          <w:bCs/>
          <w:vertAlign w:val="subscript"/>
        </w:rPr>
        <w:t>growth,con</w:t>
      </w:r>
      <w:proofErr w:type="spellEnd"/>
      <w:proofErr w:type="gramEnd"/>
      <w:r w:rsidR="00A91EC1" w:rsidRPr="001B05C1">
        <w:rPr>
          <w:b/>
          <w:bCs/>
        </w:rPr>
        <w:t xml:space="preserve"> and </w:t>
      </w:r>
      <w:proofErr w:type="spellStart"/>
      <w:r w:rsidR="00A91EC1" w:rsidRPr="001B05C1">
        <w:rPr>
          <w:rFonts w:ascii="Cambria Math" w:hAnsi="Cambria Math"/>
          <w:b/>
          <w:bCs/>
        </w:rPr>
        <w:t>γ</w:t>
      </w:r>
      <w:r w:rsidR="00A91EC1" w:rsidRPr="001B05C1">
        <w:rPr>
          <w:b/>
          <w:bCs/>
          <w:vertAlign w:val="subscript"/>
        </w:rPr>
        <w:t>growth,</w:t>
      </w:r>
      <w:r w:rsidR="00634DE6" w:rsidRPr="001B05C1">
        <w:rPr>
          <w:b/>
          <w:bCs/>
          <w:vertAlign w:val="subscript"/>
        </w:rPr>
        <w:t>ecc</w:t>
      </w:r>
      <w:proofErr w:type="spellEnd"/>
      <w:r w:rsidR="001F78F9">
        <w:rPr>
          <w:rFonts w:asciiTheme="majorBidi" w:hAnsiTheme="majorBidi" w:cstheme="majorBidi"/>
          <w:b/>
          <w:bCs/>
        </w:rPr>
        <w:t xml:space="preserve">. </w:t>
      </w:r>
      <w:r w:rsidR="001F78F9">
        <w:rPr>
          <w:rFonts w:asciiTheme="majorBidi" w:hAnsiTheme="majorBidi" w:cstheme="majorBidi"/>
        </w:rPr>
        <w:t xml:space="preserve">For </w:t>
      </w:r>
      <w:r w:rsidR="00AA0AF9">
        <w:rPr>
          <w:rFonts w:asciiTheme="majorBidi" w:hAnsiTheme="majorBidi" w:cstheme="majorBidi"/>
        </w:rPr>
        <w:t>simplicity,</w:t>
      </w:r>
      <w:r w:rsidR="004A5279">
        <w:rPr>
          <w:rFonts w:asciiTheme="majorBidi" w:hAnsiTheme="majorBidi" w:cstheme="majorBidi"/>
        </w:rPr>
        <w:t xml:space="preserve"> </w:t>
      </w:r>
      <w:proofErr w:type="spellStart"/>
      <w:r w:rsidR="004A5279">
        <w:rPr>
          <w:rFonts w:ascii="Cambria Math" w:hAnsi="Cambria Math"/>
        </w:rPr>
        <w:t>γ</w:t>
      </w:r>
      <w:r w:rsidR="004A5279">
        <w:rPr>
          <w:vertAlign w:val="subscript"/>
        </w:rPr>
        <w:t>anti</w:t>
      </w:r>
      <w:proofErr w:type="spellEnd"/>
      <w:r w:rsidR="004A5279">
        <w:rPr>
          <w:vertAlign w:val="subscript"/>
        </w:rPr>
        <w:t xml:space="preserve"> </w:t>
      </w:r>
      <w:proofErr w:type="spellStart"/>
      <w:proofErr w:type="gramStart"/>
      <w:r w:rsidR="004A5279">
        <w:rPr>
          <w:vertAlign w:val="subscript"/>
        </w:rPr>
        <w:t>growth,i</w:t>
      </w:r>
      <w:proofErr w:type="spellEnd"/>
      <w:proofErr w:type="gramEnd"/>
      <w:r w:rsidR="004A5279">
        <w:rPr>
          <w:vertAlign w:val="subscript"/>
        </w:rPr>
        <w:t xml:space="preserve"> </w:t>
      </w:r>
      <w:r w:rsidR="004A5279">
        <w:t xml:space="preserve">were chosen to have similar magnitudes </w:t>
      </w:r>
      <w:r w:rsidR="00B07DFA">
        <w:t xml:space="preserve">as </w:t>
      </w:r>
      <w:proofErr w:type="spellStart"/>
      <w:r w:rsidR="00B07DFA">
        <w:rPr>
          <w:rFonts w:ascii="Cambria Math" w:hAnsi="Cambria Math"/>
        </w:rPr>
        <w:t>γ</w:t>
      </w:r>
      <w:r w:rsidR="00B07DFA">
        <w:rPr>
          <w:vertAlign w:val="subscript"/>
        </w:rPr>
        <w:t>growth,i</w:t>
      </w:r>
      <w:proofErr w:type="spellEnd"/>
      <w:r w:rsidR="00B07DFA">
        <w:t xml:space="preserve"> </w:t>
      </w:r>
      <w:r w:rsidR="004A5279">
        <w:t>but in the opposite directions</w:t>
      </w:r>
      <w:r w:rsidR="006D4744">
        <w:t>,</w:t>
      </w:r>
      <w:r w:rsidR="00655C2D" w:rsidRPr="00655C2D">
        <w:t xml:space="preserve"> </w:t>
      </w:r>
      <w:r w:rsidR="006D4744">
        <w:t>w</w:t>
      </w:r>
      <w:r w:rsidR="00655C2D">
        <w:t>here i reflects the growth type.</w:t>
      </w:r>
      <w:r w:rsidR="004A5279">
        <w:t xml:space="preserve"> </w:t>
      </w:r>
      <w:r w:rsidR="004A5279">
        <w:rPr>
          <w:rFonts w:ascii="Cambria Math" w:hAnsi="Cambria Math"/>
        </w:rPr>
        <w:t>γ</w:t>
      </w:r>
      <w:proofErr w:type="gramStart"/>
      <w:r w:rsidR="004A5279">
        <w:rPr>
          <w:vertAlign w:val="subscript"/>
        </w:rPr>
        <w:t>0,</w:t>
      </w:r>
      <w:r w:rsidR="00AF1A7E">
        <w:rPr>
          <w:vertAlign w:val="subscript"/>
        </w:rPr>
        <w:t>con</w:t>
      </w:r>
      <w:proofErr w:type="gramEnd"/>
      <w:r w:rsidR="00AF1A7E">
        <w:t xml:space="preserve"> and </w:t>
      </w:r>
      <w:r w:rsidR="00AF1A7E">
        <w:rPr>
          <w:rFonts w:ascii="Cambria Math" w:hAnsi="Cambria Math"/>
        </w:rPr>
        <w:t>γ</w:t>
      </w:r>
      <w:r w:rsidR="00AF1A7E">
        <w:rPr>
          <w:vertAlign w:val="subscript"/>
        </w:rPr>
        <w:t>0,ecc</w:t>
      </w:r>
      <w:r w:rsidR="00AF1A7E">
        <w:t xml:space="preserve"> are the </w:t>
      </w:r>
      <w:r w:rsidR="003C7BF7">
        <w:t xml:space="preserve">rate constants </w:t>
      </w:r>
      <w:r w:rsidR="00A91EC1">
        <w:t xml:space="preserve">values </w:t>
      </w:r>
      <w:r w:rsidR="003C7BF7">
        <w:t>that were used in</w:t>
      </w:r>
      <w:r w:rsidR="00571899">
        <w:t xml:space="preserve"> all simulations of this study. </w:t>
      </w:r>
      <w:r w:rsidR="00C227B2" w:rsidRPr="00B95524">
        <w:rPr>
          <w:rFonts w:asciiTheme="majorBidi" w:hAnsiTheme="majorBidi" w:cstheme="majorBidi"/>
        </w:rPr>
        <w:t xml:space="preserve">The growth module was activated at 50 s (first dashed vertical line from left on all panels) when the system was at </w:t>
      </w:r>
      <w:r w:rsidR="00C227B2">
        <w:rPr>
          <w:rFonts w:asciiTheme="majorBidi" w:hAnsiTheme="majorBidi" w:cstheme="majorBidi"/>
        </w:rPr>
        <w:t>steady state using default parameters. The system was gradually perturbed from 300 s to 400 s (second and third vertical dashed lines)</w:t>
      </w:r>
      <w:r w:rsidR="00A83A2F">
        <w:rPr>
          <w:rFonts w:asciiTheme="majorBidi" w:hAnsiTheme="majorBidi" w:cstheme="majorBidi"/>
        </w:rPr>
        <w:t xml:space="preserve"> by applying the underlying </w:t>
      </w:r>
      <w:r w:rsidR="00AC09D9">
        <w:rPr>
          <w:rFonts w:asciiTheme="majorBidi" w:hAnsiTheme="majorBidi" w:cstheme="majorBidi"/>
        </w:rPr>
        <w:t xml:space="preserve">valvular disorders. </w:t>
      </w:r>
    </w:p>
    <w:p w14:paraId="0AB60BA9" w14:textId="11796AC2" w:rsidR="00406161" w:rsidRPr="00406161" w:rsidRDefault="00406161" w:rsidP="001B05C1"/>
    <w:p w14:paraId="143325B1" w14:textId="7B7AC37A" w:rsidR="007B3453" w:rsidRDefault="007B3453" w:rsidP="007B3453">
      <w:pPr>
        <w:jc w:val="center"/>
      </w:pPr>
      <w:r>
        <w:rPr>
          <w:noProof/>
        </w:rPr>
        <w:lastRenderedPageBreak/>
        <w:drawing>
          <wp:inline distT="0" distB="0" distL="0" distR="0" wp14:anchorId="2D5E9994" wp14:editId="06C7EC59">
            <wp:extent cx="4883727" cy="5758872"/>
            <wp:effectExtent l="0" t="0" r="635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91349" cy="5767860"/>
                    </a:xfrm>
                    <a:prstGeom prst="rect">
                      <a:avLst/>
                    </a:prstGeom>
                  </pic:spPr>
                </pic:pic>
              </a:graphicData>
            </a:graphic>
          </wp:inline>
        </w:drawing>
      </w:r>
    </w:p>
    <w:p w14:paraId="15FCE556" w14:textId="27E4381E" w:rsidR="006C34FF" w:rsidRPr="001B05C1" w:rsidRDefault="007B3453" w:rsidP="00946339">
      <w:pPr>
        <w:jc w:val="center"/>
      </w:pPr>
      <w:r w:rsidRPr="00427EB0">
        <w:rPr>
          <w:b/>
          <w:bCs/>
        </w:rPr>
        <w:t>Fig</w:t>
      </w:r>
      <w:r w:rsidR="009B68EC">
        <w:rPr>
          <w:b/>
          <w:bCs/>
        </w:rPr>
        <w:t>ure</w:t>
      </w:r>
      <w:r w:rsidRPr="00427EB0">
        <w:rPr>
          <w:b/>
          <w:bCs/>
        </w:rPr>
        <w:t xml:space="preserve"> S</w:t>
      </w:r>
      <w:bookmarkStart w:id="323" w:name="figs2"/>
      <w:r w:rsidR="006242E1" w:rsidRPr="00427EB0">
        <w:rPr>
          <w:b/>
          <w:bCs/>
        </w:rPr>
        <w:fldChar w:fldCharType="begin"/>
      </w:r>
      <w:r w:rsidR="006242E1" w:rsidRPr="00427EB0">
        <w:rPr>
          <w:b/>
          <w:bCs/>
        </w:rPr>
        <w:instrText xml:space="preserve"> seq sfigure </w:instrText>
      </w:r>
      <w:r w:rsidR="006242E1" w:rsidRPr="00427EB0">
        <w:rPr>
          <w:b/>
          <w:bCs/>
        </w:rPr>
        <w:fldChar w:fldCharType="separate"/>
      </w:r>
      <w:r w:rsidR="00A15D39">
        <w:rPr>
          <w:b/>
          <w:bCs/>
          <w:noProof/>
        </w:rPr>
        <w:t>2</w:t>
      </w:r>
      <w:r w:rsidR="006242E1" w:rsidRPr="00427EB0">
        <w:rPr>
          <w:b/>
          <w:bCs/>
        </w:rPr>
        <w:fldChar w:fldCharType="end"/>
      </w:r>
      <w:bookmarkEnd w:id="323"/>
      <w:r w:rsidR="006242E1" w:rsidRPr="00427EB0">
        <w:rPr>
          <w:b/>
          <w:bCs/>
        </w:rPr>
        <w:t>.</w:t>
      </w:r>
      <w:r w:rsidR="006242E1">
        <w:t xml:space="preserve"> </w:t>
      </w:r>
      <w:r w:rsidR="006242E1" w:rsidRPr="006D3741">
        <w:rPr>
          <w:b/>
          <w:bCs/>
        </w:rPr>
        <w:t xml:space="preserve">Baseline </w:t>
      </w:r>
      <w:r w:rsidR="00011054" w:rsidRPr="006D3741">
        <w:rPr>
          <w:b/>
          <w:bCs/>
        </w:rPr>
        <w:t>steady</w:t>
      </w:r>
      <w:r w:rsidR="0028295E">
        <w:rPr>
          <w:b/>
          <w:bCs/>
        </w:rPr>
        <w:t xml:space="preserve"> </w:t>
      </w:r>
      <w:r w:rsidR="00011054" w:rsidRPr="006D3741">
        <w:rPr>
          <w:b/>
          <w:bCs/>
        </w:rPr>
        <w:t xml:space="preserve">state using default parameters </w:t>
      </w:r>
      <w:r w:rsidR="006D3741" w:rsidRPr="006D3741">
        <w:rPr>
          <w:b/>
          <w:bCs/>
        </w:rPr>
        <w:t xml:space="preserve">under </w:t>
      </w:r>
      <w:r w:rsidR="00B359BB">
        <w:rPr>
          <w:b/>
          <w:bCs/>
        </w:rPr>
        <w:t xml:space="preserve">control of </w:t>
      </w:r>
      <w:r w:rsidR="006D3741" w:rsidRPr="006D3741">
        <w:rPr>
          <w:b/>
          <w:bCs/>
        </w:rPr>
        <w:t xml:space="preserve">baroreflex feedback loop. </w:t>
      </w:r>
      <w:r w:rsidR="006F418E">
        <w:t xml:space="preserve">Left hand column shows </w:t>
      </w:r>
      <w:r w:rsidR="004C1835">
        <w:t>the response of cen</w:t>
      </w:r>
      <w:r w:rsidR="00F5753B">
        <w:t xml:space="preserve">tral framework in </w:t>
      </w:r>
      <w:proofErr w:type="spellStart"/>
      <w:r w:rsidR="00F5753B">
        <w:t>PyMyoVent</w:t>
      </w:r>
      <w:proofErr w:type="spellEnd"/>
      <w:r w:rsidR="00F5753B">
        <w:t xml:space="preserve"> </w:t>
      </w:r>
      <w:r w:rsidR="00F5753B">
        <w:fldChar w:fldCharType="begin"/>
      </w:r>
      <w:r w:rsidR="00CF3478">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5753B">
        <w:fldChar w:fldCharType="separate"/>
      </w:r>
      <w:r w:rsidR="00CF3478">
        <w:rPr>
          <w:noProof/>
        </w:rPr>
        <w:t>(Campbell et al., 2020)</w:t>
      </w:r>
      <w:r w:rsidR="00F5753B">
        <w:fldChar w:fldCharType="end"/>
      </w:r>
      <w:r w:rsidR="00F5753B">
        <w:t>.</w:t>
      </w:r>
      <w:r w:rsidR="00051257">
        <w:t xml:space="preserve"> Right hand colum</w:t>
      </w:r>
      <w:r w:rsidR="007C5A5C">
        <w:t xml:space="preserve">n shows </w:t>
      </w:r>
      <w:r w:rsidR="000F6FA6">
        <w:t xml:space="preserve">the response of baroreflex algorithm. </w:t>
      </w:r>
      <w:r w:rsidR="00546A6F">
        <w:t>Simulation started with using default parameters</w:t>
      </w:r>
      <w:r w:rsidR="00DC464E">
        <w:t xml:space="preserve">. At 20 s, baroreflex algorithm was activated </w:t>
      </w:r>
      <w:r w:rsidR="000F6FA6">
        <w:t>to move</w:t>
      </w:r>
      <w:r w:rsidR="007B0A43" w:rsidRPr="007B0A43">
        <w:t xml:space="preserve"> </w:t>
      </w:r>
      <w:r w:rsidR="007B0A43">
        <w:t>arterial pressure towards the setpoint of 90 mmHg by modulating heart rate, intracellular Ca</w:t>
      </w:r>
      <w:r w:rsidR="007B0A43">
        <w:rPr>
          <w:vertAlign w:val="superscript"/>
        </w:rPr>
        <w:t>2+</w:t>
      </w:r>
      <w:r w:rsidR="007B0A43">
        <w:t xml:space="preserve"> dynamics (</w:t>
      </w:r>
      <w:proofErr w:type="spellStart"/>
      <w:r w:rsidR="007B0A43">
        <w:t>k</w:t>
      </w:r>
      <w:r w:rsidR="007B0A43">
        <w:rPr>
          <w:vertAlign w:val="subscript"/>
        </w:rPr>
        <w:t>act</w:t>
      </w:r>
      <w:proofErr w:type="spellEnd"/>
      <w:r w:rsidR="007B0A43">
        <w:t xml:space="preserve"> and </w:t>
      </w:r>
      <w:proofErr w:type="spellStart"/>
      <w:r w:rsidR="007B0A43">
        <w:t>k</w:t>
      </w:r>
      <w:r w:rsidR="007B0A43">
        <w:rPr>
          <w:vertAlign w:val="subscript"/>
        </w:rPr>
        <w:t>SERCA</w:t>
      </w:r>
      <w:proofErr w:type="spellEnd"/>
      <w:r w:rsidR="007B0A43">
        <w:t>), myofilament function (k</w:t>
      </w:r>
      <w:r w:rsidR="007B0A43">
        <w:rPr>
          <w:vertAlign w:val="subscript"/>
        </w:rPr>
        <w:t>1</w:t>
      </w:r>
      <w:r w:rsidR="007B0A43">
        <w:t>, k</w:t>
      </w:r>
      <w:r w:rsidR="007B0A43">
        <w:rPr>
          <w:vertAlign w:val="subscript"/>
        </w:rPr>
        <w:t>3</w:t>
      </w:r>
      <w:r w:rsidR="007B0A43">
        <w:t xml:space="preserve">, and </w:t>
      </w:r>
      <w:proofErr w:type="spellStart"/>
      <w:r w:rsidR="007B0A43">
        <w:t>k</w:t>
      </w:r>
      <w:r w:rsidR="007B0A43">
        <w:rPr>
          <w:vertAlign w:val="subscript"/>
        </w:rPr>
        <w:t>on</w:t>
      </w:r>
      <w:proofErr w:type="spellEnd"/>
      <w:r w:rsidR="007B0A43">
        <w:t>), and vascular tone (</w:t>
      </w:r>
      <w:proofErr w:type="spellStart"/>
      <w:r w:rsidR="007B0A43">
        <w:t>R</w:t>
      </w:r>
      <w:r w:rsidR="007B0A43">
        <w:rPr>
          <w:vertAlign w:val="subscript"/>
        </w:rPr>
        <w:t>arteriolar</w:t>
      </w:r>
      <w:proofErr w:type="spellEnd"/>
      <w:r w:rsidR="007B0A43">
        <w:t xml:space="preserve"> and </w:t>
      </w:r>
      <w:proofErr w:type="spellStart"/>
      <w:r w:rsidR="007B0A43">
        <w:t>C</w:t>
      </w:r>
      <w:r w:rsidR="007B0A43">
        <w:rPr>
          <w:vertAlign w:val="subscript"/>
        </w:rPr>
        <w:t>veins</w:t>
      </w:r>
      <w:proofErr w:type="spellEnd"/>
      <w:r w:rsidR="007B0A43">
        <w:t xml:space="preserve">). </w:t>
      </w:r>
      <w:r w:rsidR="0000548D">
        <w:t>N</w:t>
      </w:r>
      <w:r w:rsidR="0000548D">
        <w:rPr>
          <w:vertAlign w:val="subscript"/>
        </w:rPr>
        <w:t>on</w:t>
      </w:r>
      <w:r w:rsidR="0000548D">
        <w:t xml:space="preserve"> and </w:t>
      </w:r>
      <w:proofErr w:type="spellStart"/>
      <w:r w:rsidR="0000548D">
        <w:t>N</w:t>
      </w:r>
      <w:r w:rsidR="0000548D">
        <w:rPr>
          <w:vertAlign w:val="subscript"/>
        </w:rPr>
        <w:t>off</w:t>
      </w:r>
      <w:proofErr w:type="spellEnd"/>
      <w:r w:rsidR="0000548D">
        <w:t xml:space="preserve"> refer to </w:t>
      </w:r>
      <w:r w:rsidR="00DB13C0">
        <w:t>status of actin binding sites</w:t>
      </w:r>
      <w:r w:rsidR="00FA4669">
        <w:t>. M</w:t>
      </w:r>
      <w:r w:rsidR="00FA4669">
        <w:rPr>
          <w:vertAlign w:val="subscript"/>
        </w:rPr>
        <w:t>SRX</w:t>
      </w:r>
      <w:r w:rsidR="00FA4669">
        <w:t>, M</w:t>
      </w:r>
      <w:r w:rsidR="00FA4669">
        <w:rPr>
          <w:vertAlign w:val="subscript"/>
        </w:rPr>
        <w:t>DRX</w:t>
      </w:r>
      <w:r w:rsidR="00FA4669">
        <w:t>, and M</w:t>
      </w:r>
      <w:r w:rsidR="00FA4669">
        <w:rPr>
          <w:vertAlign w:val="subscript"/>
        </w:rPr>
        <w:t>FG</w:t>
      </w:r>
      <w:r w:rsidR="00FA4669">
        <w:t xml:space="preserve"> represent the status of myosin heads </w:t>
      </w:r>
      <w:r w:rsidR="001E04E4">
        <w:t>on</w:t>
      </w:r>
      <w:r w:rsidR="00FA4669">
        <w:t xml:space="preserve"> thick </w:t>
      </w:r>
      <w:r w:rsidR="001E04E4">
        <w:t>filament in the super-</w:t>
      </w:r>
      <w:proofErr w:type="spellStart"/>
      <w:r w:rsidR="001E04E4">
        <w:t>real</w:t>
      </w:r>
      <w:r w:rsidR="00A86F2D">
        <w:t>x</w:t>
      </w:r>
      <w:r w:rsidR="001E04E4">
        <w:t>ed</w:t>
      </w:r>
      <w:proofErr w:type="spellEnd"/>
      <w:r w:rsidR="001E04E4">
        <w:t>, disordered</w:t>
      </w:r>
      <w:r w:rsidR="009F13E4">
        <w:t>-relaxed</w:t>
      </w:r>
      <w:r w:rsidR="00546A6F">
        <w:t xml:space="preserve">, and force generating states, respectively. </w:t>
      </w:r>
      <w:proofErr w:type="spellStart"/>
      <w:r w:rsidR="00FB2F0A">
        <w:t>P</w:t>
      </w:r>
      <w:r w:rsidR="00FB2F0A">
        <w:rPr>
          <w:vertAlign w:val="subscript"/>
        </w:rPr>
        <w:t>arteries</w:t>
      </w:r>
      <w:proofErr w:type="spellEnd"/>
      <w:r w:rsidR="00FB2F0A">
        <w:t xml:space="preserve"> and </w:t>
      </w:r>
      <w:proofErr w:type="spellStart"/>
      <w:r w:rsidR="00FB2F0A">
        <w:t>P</w:t>
      </w:r>
      <w:r w:rsidR="00FB2F0A">
        <w:rPr>
          <w:vertAlign w:val="subscript"/>
        </w:rPr>
        <w:t>set</w:t>
      </w:r>
      <w:proofErr w:type="spellEnd"/>
      <w:r w:rsidR="00FB2F0A">
        <w:t xml:space="preserve"> refer to the </w:t>
      </w:r>
      <w:r w:rsidR="00F0507C">
        <w:t xml:space="preserve">actual </w:t>
      </w:r>
      <w:r w:rsidR="00FB2F0A">
        <w:t xml:space="preserve">arterial pressure </w:t>
      </w:r>
      <w:r w:rsidR="007B7BCF">
        <w:t xml:space="preserve">and setpoint </w:t>
      </w:r>
      <w:r w:rsidR="001E4821">
        <w:t xml:space="preserve">for the arterial pressure, respectively. </w:t>
      </w:r>
    </w:p>
    <w:p w14:paraId="634638A6" w14:textId="03851B10" w:rsidR="007637E7" w:rsidRDefault="007637E7" w:rsidP="00F34279">
      <w:pPr>
        <w:spacing w:line="240" w:lineRule="auto"/>
      </w:pPr>
    </w:p>
    <w:p w14:paraId="246BE36B" w14:textId="77777777" w:rsidR="007637E7" w:rsidRDefault="007637E7">
      <w:r>
        <w:br w:type="page"/>
      </w:r>
    </w:p>
    <w:p w14:paraId="4CAD153A" w14:textId="0C379C23" w:rsidR="005F398C" w:rsidRDefault="00EA2810" w:rsidP="003259A0">
      <w:pPr>
        <w:spacing w:line="240" w:lineRule="auto"/>
        <w:jc w:val="center"/>
        <w:rPr>
          <w:rFonts w:asciiTheme="majorBidi" w:hAnsiTheme="majorBidi" w:cstheme="majorBidi"/>
          <w:b/>
          <w:bCs/>
        </w:rPr>
      </w:pPr>
      <w:r>
        <w:rPr>
          <w:noProof/>
        </w:rPr>
        <w:lastRenderedPageBreak/>
        <w:drawing>
          <wp:inline distT="0" distB="0" distL="0" distR="0" wp14:anchorId="2FB6C9EE" wp14:editId="28E358AF">
            <wp:extent cx="3913094" cy="5933048"/>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17110" cy="5939137"/>
                    </a:xfrm>
                    <a:prstGeom prst="rect">
                      <a:avLst/>
                    </a:prstGeom>
                  </pic:spPr>
                </pic:pic>
              </a:graphicData>
            </a:graphic>
          </wp:inline>
        </w:drawing>
      </w:r>
    </w:p>
    <w:p w14:paraId="271432E1" w14:textId="5E1DDAD6" w:rsidR="005F398C" w:rsidRPr="001B05C1" w:rsidRDefault="005F398C" w:rsidP="005F398C">
      <w:pPr>
        <w:spacing w:line="240" w:lineRule="auto"/>
        <w:jc w:val="center"/>
        <w:rPr>
          <w:rFonts w:asciiTheme="majorBidi" w:hAnsiTheme="majorBidi" w:cstheme="majorBidi"/>
        </w:rPr>
      </w:pPr>
      <w:r>
        <w:rPr>
          <w:rFonts w:asciiTheme="majorBidi" w:hAnsiTheme="majorBidi" w:cstheme="majorBidi"/>
          <w:b/>
          <w:bCs/>
        </w:rPr>
        <w:t>Figure S</w:t>
      </w:r>
      <w:bookmarkStart w:id="324" w:name="figs3"/>
      <w:bookmarkEnd w:id="324"/>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3</w:t>
      </w:r>
      <w:r>
        <w:rPr>
          <w:rFonts w:asciiTheme="majorBidi" w:hAnsiTheme="majorBidi" w:cstheme="majorBidi"/>
          <w:b/>
          <w:bCs/>
        </w:rPr>
        <w:fldChar w:fldCharType="end"/>
      </w:r>
      <w:r>
        <w:rPr>
          <w:rFonts w:asciiTheme="majorBidi" w:hAnsiTheme="majorBidi" w:cstheme="majorBidi"/>
          <w:b/>
          <w:bCs/>
        </w:rPr>
        <w:t xml:space="preserve">. </w:t>
      </w:r>
      <w:r w:rsidR="00560559">
        <w:rPr>
          <w:rFonts w:asciiTheme="majorBidi" w:hAnsiTheme="majorBidi" w:cstheme="majorBidi"/>
          <w:b/>
          <w:bCs/>
        </w:rPr>
        <w:t xml:space="preserve">Alteration in </w:t>
      </w:r>
      <w:r w:rsidR="007E0C13">
        <w:rPr>
          <w:rFonts w:asciiTheme="majorBidi" w:hAnsiTheme="majorBidi" w:cstheme="majorBidi"/>
          <w:b/>
          <w:bCs/>
        </w:rPr>
        <w:t xml:space="preserve">the averaged </w:t>
      </w:r>
      <w:r w:rsidR="00AD7E1B">
        <w:rPr>
          <w:rFonts w:asciiTheme="majorBidi" w:hAnsiTheme="majorBidi" w:cstheme="majorBidi"/>
          <w:b/>
          <w:bCs/>
        </w:rPr>
        <w:t>myosin ATPase normalized by myofibrillar volume</w:t>
      </w:r>
      <w:r w:rsidR="00A84C4F">
        <w:rPr>
          <w:rFonts w:asciiTheme="majorBidi" w:hAnsiTheme="majorBidi" w:cstheme="majorBidi"/>
          <w:b/>
          <w:bCs/>
        </w:rPr>
        <w:t xml:space="preserve"> (Mean </w:t>
      </w:r>
      <w:proofErr w:type="spellStart"/>
      <w:r w:rsidR="00A84C4F">
        <w:rPr>
          <w:rFonts w:asciiTheme="majorBidi" w:hAnsiTheme="majorBidi" w:cstheme="majorBidi"/>
          <w:b/>
          <w:bCs/>
        </w:rPr>
        <w:t>S</w:t>
      </w:r>
      <w:r w:rsidR="00A84C4F">
        <w:rPr>
          <w:rFonts w:asciiTheme="majorBidi" w:hAnsiTheme="majorBidi" w:cstheme="majorBidi"/>
          <w:b/>
          <w:bCs/>
          <w:vertAlign w:val="subscript"/>
        </w:rPr>
        <w:t>con</w:t>
      </w:r>
      <w:proofErr w:type="spellEnd"/>
      <w:r w:rsidR="00A84C4F">
        <w:rPr>
          <w:rFonts w:asciiTheme="majorBidi" w:hAnsiTheme="majorBidi" w:cstheme="majorBidi"/>
          <w:b/>
          <w:bCs/>
        </w:rPr>
        <w:t>)</w:t>
      </w:r>
      <w:r w:rsidR="00AD7E1B">
        <w:rPr>
          <w:rFonts w:asciiTheme="majorBidi" w:hAnsiTheme="majorBidi" w:cstheme="majorBidi"/>
          <w:b/>
          <w:bCs/>
        </w:rPr>
        <w:t xml:space="preserve"> with respect t</w:t>
      </w:r>
      <w:r w:rsidR="009512BC">
        <w:rPr>
          <w:rFonts w:asciiTheme="majorBidi" w:hAnsiTheme="majorBidi" w:cstheme="majorBidi"/>
          <w:b/>
          <w:bCs/>
        </w:rPr>
        <w:t xml:space="preserve">o the </w:t>
      </w:r>
      <w:r w:rsidR="00A84C4F">
        <w:rPr>
          <w:rFonts w:asciiTheme="majorBidi" w:hAnsiTheme="majorBidi" w:cstheme="majorBidi"/>
          <w:b/>
          <w:bCs/>
        </w:rPr>
        <w:t xml:space="preserve">concentric growth setpoint </w:t>
      </w:r>
      <w:r w:rsidR="009C6439">
        <w:rPr>
          <w:rFonts w:asciiTheme="majorBidi" w:hAnsiTheme="majorBidi" w:cstheme="majorBidi"/>
          <w:b/>
          <w:bCs/>
        </w:rPr>
        <w:t>(</w:t>
      </w:r>
      <w:proofErr w:type="spellStart"/>
      <w:proofErr w:type="gramStart"/>
      <w:r w:rsidR="00A84C4F">
        <w:rPr>
          <w:rFonts w:asciiTheme="majorBidi" w:hAnsiTheme="majorBidi" w:cstheme="majorBidi"/>
          <w:b/>
          <w:bCs/>
        </w:rPr>
        <w:t>S</w:t>
      </w:r>
      <w:r w:rsidR="004339CC">
        <w:rPr>
          <w:rFonts w:asciiTheme="majorBidi" w:hAnsiTheme="majorBidi" w:cstheme="majorBidi"/>
          <w:b/>
          <w:bCs/>
          <w:vertAlign w:val="subscript"/>
        </w:rPr>
        <w:t>con,s</w:t>
      </w:r>
      <w:r w:rsidR="00A84C4F">
        <w:rPr>
          <w:rFonts w:asciiTheme="majorBidi" w:hAnsiTheme="majorBidi" w:cstheme="majorBidi"/>
          <w:b/>
          <w:bCs/>
          <w:vertAlign w:val="subscript"/>
        </w:rPr>
        <w:t>et</w:t>
      </w:r>
      <w:proofErr w:type="spellEnd"/>
      <w:proofErr w:type="gramEnd"/>
      <w:r w:rsidR="009C6439">
        <w:rPr>
          <w:rFonts w:asciiTheme="majorBidi" w:hAnsiTheme="majorBidi" w:cstheme="majorBidi"/>
          <w:b/>
          <w:bCs/>
        </w:rPr>
        <w:t>).</w:t>
      </w:r>
      <w:r>
        <w:rPr>
          <w:rFonts w:asciiTheme="majorBidi" w:hAnsiTheme="majorBidi" w:cstheme="majorBidi"/>
          <w:b/>
          <w:bCs/>
        </w:rPr>
        <w:t xml:space="preserve">  </w:t>
      </w:r>
      <w:r w:rsidR="00285CBA">
        <w:rPr>
          <w:rFonts w:asciiTheme="majorBidi" w:hAnsiTheme="majorBidi" w:cstheme="majorBidi"/>
        </w:rPr>
        <w:t xml:space="preserve">Results </w:t>
      </w:r>
      <w:r w:rsidR="00EA7CB6">
        <w:rPr>
          <w:rFonts w:asciiTheme="majorBidi" w:hAnsiTheme="majorBidi" w:cstheme="majorBidi"/>
        </w:rPr>
        <w:t xml:space="preserve">are replicated from Figure </w:t>
      </w:r>
      <w:r w:rsidR="00EA7CB6">
        <w:rPr>
          <w:rFonts w:asciiTheme="majorBidi" w:hAnsiTheme="majorBidi" w:cstheme="majorBidi"/>
        </w:rPr>
        <w:fldChar w:fldCharType="begin"/>
      </w:r>
      <w:r w:rsidR="00EA7CB6">
        <w:rPr>
          <w:rFonts w:asciiTheme="majorBidi" w:hAnsiTheme="majorBidi" w:cstheme="majorBidi"/>
        </w:rPr>
        <w:instrText xml:space="preserve"> seq figure fig2 </w:instrText>
      </w:r>
      <w:r w:rsidR="00EA7CB6">
        <w:rPr>
          <w:rFonts w:asciiTheme="majorBidi" w:hAnsiTheme="majorBidi" w:cstheme="majorBidi"/>
        </w:rPr>
        <w:fldChar w:fldCharType="separate"/>
      </w:r>
      <w:r w:rsidR="00A15D39">
        <w:rPr>
          <w:rFonts w:asciiTheme="majorBidi" w:hAnsiTheme="majorBidi" w:cstheme="majorBidi"/>
          <w:noProof/>
        </w:rPr>
        <w:t>2</w:t>
      </w:r>
      <w:r w:rsidR="00EA7CB6">
        <w:rPr>
          <w:rFonts w:asciiTheme="majorBidi" w:hAnsiTheme="majorBidi" w:cstheme="majorBidi"/>
        </w:rPr>
        <w:fldChar w:fldCharType="end"/>
      </w:r>
      <w:r w:rsidR="00EA7CB6">
        <w:rPr>
          <w:rFonts w:asciiTheme="majorBidi" w:hAnsiTheme="majorBidi" w:cstheme="majorBidi"/>
        </w:rPr>
        <w:t xml:space="preserve">.  </w:t>
      </w:r>
      <w:proofErr w:type="spellStart"/>
      <w:r w:rsidR="00040120">
        <w:rPr>
          <w:rFonts w:asciiTheme="majorBidi" w:hAnsiTheme="majorBidi" w:cstheme="majorBidi"/>
        </w:rPr>
        <w:t>S</w:t>
      </w:r>
      <w:r w:rsidR="00040120">
        <w:rPr>
          <w:rFonts w:asciiTheme="majorBidi" w:hAnsiTheme="majorBidi" w:cstheme="majorBidi"/>
          <w:vertAlign w:val="subscript"/>
        </w:rPr>
        <w:t>con</w:t>
      </w:r>
      <w:proofErr w:type="spellEnd"/>
      <w:r w:rsidR="00040120">
        <w:rPr>
          <w:rFonts w:asciiTheme="majorBidi" w:hAnsiTheme="majorBidi" w:cstheme="majorBidi"/>
        </w:rPr>
        <w:t xml:space="preserve"> is </w:t>
      </w:r>
      <w:r w:rsidR="00EE1AEA">
        <w:rPr>
          <w:rFonts w:asciiTheme="majorBidi" w:hAnsiTheme="majorBidi" w:cstheme="majorBidi"/>
        </w:rPr>
        <w:t>stimulus</w:t>
      </w:r>
      <w:r w:rsidR="00040120">
        <w:rPr>
          <w:rFonts w:asciiTheme="majorBidi" w:hAnsiTheme="majorBidi" w:cstheme="majorBidi"/>
        </w:rPr>
        <w:t xml:space="preserve"> signal for </w:t>
      </w:r>
      <w:r w:rsidR="0009155B">
        <w:rPr>
          <w:rFonts w:asciiTheme="majorBidi" w:hAnsiTheme="majorBidi" w:cstheme="majorBidi"/>
        </w:rPr>
        <w:t xml:space="preserve">concentric growth law. </w:t>
      </w:r>
      <w:proofErr w:type="spellStart"/>
      <w:proofErr w:type="gramStart"/>
      <w:r w:rsidR="00360B54">
        <w:rPr>
          <w:rFonts w:asciiTheme="majorBidi" w:hAnsiTheme="majorBidi" w:cstheme="majorBidi"/>
        </w:rPr>
        <w:t>G</w:t>
      </w:r>
      <w:r w:rsidR="00360B54">
        <w:rPr>
          <w:rFonts w:asciiTheme="majorBidi" w:hAnsiTheme="majorBidi" w:cstheme="majorBidi"/>
          <w:vertAlign w:val="subscript"/>
        </w:rPr>
        <w:t>a,con</w:t>
      </w:r>
      <w:proofErr w:type="spellEnd"/>
      <w:proofErr w:type="gramEnd"/>
      <w:r w:rsidR="00360B54">
        <w:rPr>
          <w:rFonts w:asciiTheme="majorBidi" w:hAnsiTheme="majorBidi" w:cstheme="majorBidi"/>
        </w:rPr>
        <w:t xml:space="preserve"> and </w:t>
      </w:r>
      <w:proofErr w:type="spellStart"/>
      <w:r w:rsidR="00360B54">
        <w:rPr>
          <w:rFonts w:asciiTheme="majorBidi" w:hAnsiTheme="majorBidi" w:cstheme="majorBidi"/>
        </w:rPr>
        <w:t>G</w:t>
      </w:r>
      <w:r w:rsidR="00360B54">
        <w:rPr>
          <w:rFonts w:asciiTheme="majorBidi" w:hAnsiTheme="majorBidi" w:cstheme="majorBidi"/>
          <w:vertAlign w:val="subscript"/>
        </w:rPr>
        <w:t>c,con</w:t>
      </w:r>
      <w:proofErr w:type="spellEnd"/>
      <w:r w:rsidR="00360B54">
        <w:rPr>
          <w:rFonts w:asciiTheme="majorBidi" w:hAnsiTheme="majorBidi" w:cstheme="majorBidi"/>
        </w:rPr>
        <w:t xml:space="preserve"> </w:t>
      </w:r>
      <w:r w:rsidR="004339CC">
        <w:rPr>
          <w:rFonts w:asciiTheme="majorBidi" w:hAnsiTheme="majorBidi" w:cstheme="majorBidi"/>
        </w:rPr>
        <w:t>are</w:t>
      </w:r>
      <w:r w:rsidR="00360B54">
        <w:rPr>
          <w:rFonts w:asciiTheme="majorBidi" w:hAnsiTheme="majorBidi" w:cstheme="majorBidi"/>
        </w:rPr>
        <w:t>,</w:t>
      </w:r>
      <w:r w:rsidR="00360B54" w:rsidRPr="00017E48">
        <w:rPr>
          <w:rFonts w:asciiTheme="majorBidi" w:hAnsiTheme="majorBidi" w:cstheme="majorBidi"/>
        </w:rPr>
        <w:t xml:space="preserve"> </w:t>
      </w:r>
      <w:r w:rsidR="00360B54">
        <w:rPr>
          <w:rFonts w:asciiTheme="majorBidi" w:hAnsiTheme="majorBidi" w:cstheme="majorBidi"/>
        </w:rPr>
        <w:t>normalized growth and control signal</w:t>
      </w:r>
      <w:r w:rsidR="004339CC">
        <w:rPr>
          <w:rFonts w:asciiTheme="majorBidi" w:hAnsiTheme="majorBidi" w:cstheme="majorBidi"/>
        </w:rPr>
        <w:t>s</w:t>
      </w:r>
      <w:r w:rsidR="00360B54">
        <w:rPr>
          <w:rFonts w:asciiTheme="majorBidi" w:hAnsiTheme="majorBidi" w:cstheme="majorBidi"/>
        </w:rPr>
        <w:t xml:space="preserve"> for concentric growth, respectively</w:t>
      </w:r>
    </w:p>
    <w:p w14:paraId="63EEE9FE" w14:textId="52B8443B" w:rsidR="005F398C" w:rsidRDefault="005F398C" w:rsidP="007637E7"/>
    <w:p w14:paraId="021E644D" w14:textId="77777777" w:rsidR="005F398C" w:rsidRDefault="005F398C">
      <w:r>
        <w:br w:type="page"/>
      </w:r>
    </w:p>
    <w:p w14:paraId="5F837F52" w14:textId="72B3066A" w:rsidR="007637E7" w:rsidRDefault="005F398C" w:rsidP="001B05C1">
      <w:pPr>
        <w:jc w:val="center"/>
      </w:pPr>
      <w:r>
        <w:rPr>
          <w:noProof/>
        </w:rPr>
        <w:lastRenderedPageBreak/>
        <w:drawing>
          <wp:inline distT="0" distB="0" distL="0" distR="0" wp14:anchorId="590A08FE" wp14:editId="7107D51B">
            <wp:extent cx="4572000" cy="28321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p>
    <w:p w14:paraId="06585F4F" w14:textId="3AFACBD4" w:rsidR="005F398C" w:rsidRDefault="005F75C2" w:rsidP="005F75C2">
      <w:pPr>
        <w:spacing w:line="240" w:lineRule="auto"/>
        <w:jc w:val="center"/>
        <w:rPr>
          <w:b/>
          <w:bCs/>
        </w:rPr>
      </w:pPr>
      <w:r>
        <w:rPr>
          <w:b/>
          <w:bCs/>
        </w:rPr>
        <w:t xml:space="preserve">Figure </w:t>
      </w:r>
      <w:r w:rsidR="00255874">
        <w:rPr>
          <w:b/>
          <w:bCs/>
        </w:rPr>
        <w:t>S</w:t>
      </w:r>
      <w:bookmarkStart w:id="325" w:name="figs4"/>
      <w:r w:rsidR="00255874">
        <w:rPr>
          <w:b/>
          <w:bCs/>
        </w:rPr>
        <w:fldChar w:fldCharType="begin"/>
      </w:r>
      <w:r w:rsidR="00255874">
        <w:rPr>
          <w:b/>
          <w:bCs/>
        </w:rPr>
        <w:instrText xml:space="preserve"> seq sfigure </w:instrText>
      </w:r>
      <w:r w:rsidR="00255874">
        <w:rPr>
          <w:b/>
          <w:bCs/>
        </w:rPr>
        <w:fldChar w:fldCharType="separate"/>
      </w:r>
      <w:r w:rsidR="00A15D39">
        <w:rPr>
          <w:b/>
          <w:bCs/>
          <w:noProof/>
        </w:rPr>
        <w:t>4</w:t>
      </w:r>
      <w:r w:rsidR="00255874">
        <w:rPr>
          <w:b/>
          <w:bCs/>
        </w:rPr>
        <w:fldChar w:fldCharType="end"/>
      </w:r>
      <w:bookmarkEnd w:id="325"/>
      <w:r w:rsidR="00255874">
        <w:rPr>
          <w:b/>
          <w:bCs/>
        </w:rPr>
        <w:t>.</w:t>
      </w:r>
      <w:r w:rsidR="00DC4727">
        <w:rPr>
          <w:b/>
          <w:bCs/>
        </w:rPr>
        <w:t xml:space="preserve"> </w:t>
      </w:r>
      <w:r w:rsidR="00EF2B93">
        <w:rPr>
          <w:b/>
          <w:bCs/>
        </w:rPr>
        <w:t xml:space="preserve">Comparison </w:t>
      </w:r>
      <w:r w:rsidR="004B2371">
        <w:rPr>
          <w:b/>
          <w:bCs/>
        </w:rPr>
        <w:t xml:space="preserve">in myosin ATPase </w:t>
      </w:r>
      <w:r w:rsidR="009A66B7">
        <w:rPr>
          <w:b/>
          <w:bCs/>
        </w:rPr>
        <w:t xml:space="preserve">normalized by myofibrillar volume </w:t>
      </w:r>
      <w:r w:rsidR="005D13A0">
        <w:rPr>
          <w:b/>
          <w:bCs/>
        </w:rPr>
        <w:t xml:space="preserve">profile over a cardiac cycle </w:t>
      </w:r>
      <w:r w:rsidR="00166ADA">
        <w:rPr>
          <w:b/>
          <w:bCs/>
        </w:rPr>
        <w:t>at baseline and growth sta</w:t>
      </w:r>
      <w:r w:rsidR="00F93E85">
        <w:rPr>
          <w:b/>
          <w:bCs/>
        </w:rPr>
        <w:t>t</w:t>
      </w:r>
      <w:r w:rsidR="00166ADA">
        <w:rPr>
          <w:b/>
          <w:bCs/>
        </w:rPr>
        <w:t xml:space="preserve">es. </w:t>
      </w:r>
    </w:p>
    <w:p w14:paraId="593475AD" w14:textId="757A36E9" w:rsidR="006C1347" w:rsidRDefault="006C1347" w:rsidP="005F75C2">
      <w:pPr>
        <w:spacing w:line="240" w:lineRule="auto"/>
        <w:jc w:val="center"/>
        <w:rPr>
          <w:b/>
          <w:bCs/>
        </w:rPr>
      </w:pPr>
    </w:p>
    <w:p w14:paraId="6C998B64" w14:textId="77777777" w:rsidR="006C1347" w:rsidRDefault="006C1347">
      <w:pPr>
        <w:rPr>
          <w:b/>
          <w:bCs/>
        </w:rPr>
      </w:pPr>
      <w:r>
        <w:rPr>
          <w:b/>
          <w:bCs/>
        </w:rPr>
        <w:br w:type="page"/>
      </w:r>
    </w:p>
    <w:p w14:paraId="6BFA1EBD" w14:textId="2BE0F1F7" w:rsidR="006C1347" w:rsidRDefault="003F287F" w:rsidP="005F75C2">
      <w:pPr>
        <w:spacing w:line="240" w:lineRule="auto"/>
        <w:jc w:val="center"/>
        <w:rPr>
          <w:b/>
          <w:bCs/>
        </w:rPr>
      </w:pPr>
      <w:r>
        <w:rPr>
          <w:b/>
          <w:bCs/>
          <w:noProof/>
        </w:rPr>
        <w:lastRenderedPageBreak/>
        <w:drawing>
          <wp:inline distT="0" distB="0" distL="0" distR="0" wp14:anchorId="6FAF5849" wp14:editId="22475715">
            <wp:extent cx="4216400" cy="6392921"/>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21107" cy="6400058"/>
                    </a:xfrm>
                    <a:prstGeom prst="rect">
                      <a:avLst/>
                    </a:prstGeom>
                  </pic:spPr>
                </pic:pic>
              </a:graphicData>
            </a:graphic>
          </wp:inline>
        </w:drawing>
      </w:r>
    </w:p>
    <w:p w14:paraId="6185F7D1" w14:textId="3AF967B6" w:rsidR="00637E3B" w:rsidRDefault="00637E3B" w:rsidP="00637E3B">
      <w:pPr>
        <w:spacing w:line="240" w:lineRule="auto"/>
        <w:jc w:val="center"/>
        <w:rPr>
          <w:rFonts w:asciiTheme="majorBidi" w:hAnsiTheme="majorBidi" w:cstheme="majorBidi"/>
        </w:rPr>
      </w:pPr>
      <w:r>
        <w:rPr>
          <w:rFonts w:asciiTheme="majorBidi" w:hAnsiTheme="majorBidi" w:cstheme="majorBidi"/>
          <w:b/>
          <w:bCs/>
        </w:rPr>
        <w:t>Figure S</w:t>
      </w:r>
      <w:bookmarkStart w:id="326"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5</w:t>
      </w:r>
      <w:r>
        <w:rPr>
          <w:rFonts w:asciiTheme="majorBidi" w:hAnsiTheme="majorBidi" w:cstheme="majorBidi"/>
          <w:b/>
          <w:bCs/>
        </w:rPr>
        <w:fldChar w:fldCharType="end"/>
      </w:r>
      <w:bookmarkEnd w:id="326"/>
      <w:r>
        <w:rPr>
          <w:rFonts w:asciiTheme="majorBidi" w:hAnsiTheme="majorBidi" w:cstheme="majorBidi"/>
          <w:b/>
          <w:bCs/>
        </w:rPr>
        <w:t xml:space="preserve">. Alteration in the averaged </w:t>
      </w:r>
      <w:r w:rsidR="007114E4">
        <w:rPr>
          <w:rFonts w:asciiTheme="majorBidi" w:hAnsiTheme="majorBidi" w:cstheme="majorBidi"/>
          <w:b/>
          <w:bCs/>
        </w:rPr>
        <w:t>intracellular passive stress</w:t>
      </w:r>
      <w:r>
        <w:rPr>
          <w:rFonts w:asciiTheme="majorBidi" w:hAnsiTheme="majorBidi" w:cstheme="majorBidi"/>
          <w:b/>
          <w:bCs/>
        </w:rPr>
        <w:t xml:space="preserve"> (Mean </w:t>
      </w:r>
      <w:proofErr w:type="spellStart"/>
      <w:r>
        <w:rPr>
          <w:rFonts w:asciiTheme="majorBidi" w:hAnsiTheme="majorBidi" w:cstheme="majorBidi"/>
          <w:b/>
          <w:bCs/>
        </w:rPr>
        <w:t>S</w:t>
      </w:r>
      <w:r w:rsidR="007114E4">
        <w:rPr>
          <w:rFonts w:asciiTheme="majorBidi" w:hAnsiTheme="majorBidi" w:cstheme="majorBidi"/>
          <w:b/>
          <w:bCs/>
          <w:vertAlign w:val="subscript"/>
        </w:rPr>
        <w:t>ecc</w:t>
      </w:r>
      <w:proofErr w:type="spellEnd"/>
      <w:r>
        <w:rPr>
          <w:rFonts w:asciiTheme="majorBidi" w:hAnsiTheme="majorBidi" w:cstheme="majorBidi"/>
          <w:b/>
          <w:bCs/>
        </w:rPr>
        <w:t xml:space="preserve">) with respect to the </w:t>
      </w:r>
      <w:r w:rsidR="007114E4">
        <w:rPr>
          <w:rFonts w:asciiTheme="majorBidi" w:hAnsiTheme="majorBidi" w:cstheme="majorBidi"/>
          <w:b/>
          <w:bCs/>
        </w:rPr>
        <w:t>eccentric</w:t>
      </w:r>
      <w:r>
        <w:rPr>
          <w:rFonts w:asciiTheme="majorBidi" w:hAnsiTheme="majorBidi" w:cstheme="majorBidi"/>
          <w:b/>
          <w:bCs/>
        </w:rPr>
        <w:t xml:space="preserve"> growth setpoint (</w:t>
      </w:r>
      <w:proofErr w:type="spellStart"/>
      <w:proofErr w:type="gramStart"/>
      <w:r>
        <w:rPr>
          <w:rFonts w:asciiTheme="majorBidi" w:hAnsiTheme="majorBidi" w:cstheme="majorBidi"/>
          <w:b/>
          <w:bCs/>
        </w:rPr>
        <w:t>S</w:t>
      </w:r>
      <w:r w:rsidR="007114E4">
        <w:rPr>
          <w:rFonts w:asciiTheme="majorBidi" w:hAnsiTheme="majorBidi" w:cstheme="majorBidi"/>
          <w:b/>
          <w:bCs/>
          <w:vertAlign w:val="subscript"/>
        </w:rPr>
        <w:t>ecc</w:t>
      </w:r>
      <w:r>
        <w:rPr>
          <w:rFonts w:asciiTheme="majorBidi" w:hAnsiTheme="majorBidi" w:cstheme="majorBidi"/>
          <w:b/>
          <w:bCs/>
          <w:vertAlign w:val="subscript"/>
        </w:rPr>
        <w:t>,set</w:t>
      </w:r>
      <w:proofErr w:type="spellEnd"/>
      <w:proofErr w:type="gramEnd"/>
      <w:r>
        <w:rPr>
          <w:rFonts w:asciiTheme="majorBidi" w:hAnsiTheme="majorBidi" w:cstheme="majorBidi"/>
          <w:b/>
          <w:bCs/>
        </w:rPr>
        <w:t xml:space="preserve">).  </w:t>
      </w:r>
      <w:r>
        <w:rPr>
          <w:rFonts w:asciiTheme="majorBidi" w:hAnsiTheme="majorBidi" w:cstheme="majorBidi"/>
        </w:rPr>
        <w:t>Results are replicated from Figure</w:t>
      </w:r>
      <w:r w:rsidR="00E20116">
        <w:rPr>
          <w:rFonts w:asciiTheme="majorBidi" w:hAnsiTheme="majorBidi" w:cstheme="majorBidi"/>
        </w:rPr>
        <w:t xml:space="preserve"> </w:t>
      </w:r>
      <w:r w:rsidR="00E20116">
        <w:rPr>
          <w:rFonts w:asciiTheme="majorBidi" w:hAnsiTheme="majorBidi" w:cstheme="majorBidi"/>
        </w:rPr>
        <w:fldChar w:fldCharType="begin"/>
      </w:r>
      <w:r w:rsidR="00E20116">
        <w:rPr>
          <w:rFonts w:asciiTheme="majorBidi" w:hAnsiTheme="majorBidi" w:cstheme="majorBidi"/>
        </w:rPr>
        <w:instrText xml:space="preserve"> seq figure fig4 </w:instrText>
      </w:r>
      <w:r w:rsidR="00E20116">
        <w:rPr>
          <w:rFonts w:asciiTheme="majorBidi" w:hAnsiTheme="majorBidi" w:cstheme="majorBidi"/>
        </w:rPr>
        <w:fldChar w:fldCharType="separate"/>
      </w:r>
      <w:r w:rsidR="00E20116">
        <w:rPr>
          <w:rFonts w:asciiTheme="majorBidi" w:hAnsiTheme="majorBidi" w:cstheme="majorBidi"/>
          <w:noProof/>
        </w:rPr>
        <w:t>4</w:t>
      </w:r>
      <w:r w:rsidR="00E20116">
        <w:rPr>
          <w:rFonts w:asciiTheme="majorBidi" w:hAnsiTheme="majorBidi" w:cstheme="majorBidi"/>
        </w:rPr>
        <w:fldChar w:fldCharType="end"/>
      </w:r>
      <w:r>
        <w:rPr>
          <w:rFonts w:asciiTheme="majorBidi" w:hAnsiTheme="majorBidi" w:cstheme="majorBidi"/>
        </w:rPr>
        <w:t>.</w:t>
      </w:r>
      <w:r w:rsidR="007114E4">
        <w:rPr>
          <w:rFonts w:asciiTheme="majorBidi" w:hAnsiTheme="majorBidi" w:cstheme="majorBidi"/>
        </w:rPr>
        <w:t xml:space="preserve"> </w:t>
      </w:r>
      <w:proofErr w:type="spellStart"/>
      <w:r>
        <w:rPr>
          <w:rFonts w:asciiTheme="majorBidi" w:hAnsiTheme="majorBidi" w:cstheme="majorBidi"/>
        </w:rPr>
        <w:t>S</w:t>
      </w:r>
      <w:r w:rsidR="007114E4">
        <w:rPr>
          <w:rFonts w:asciiTheme="majorBidi" w:hAnsiTheme="majorBidi" w:cstheme="majorBidi"/>
          <w:vertAlign w:val="subscript"/>
        </w:rPr>
        <w:t>ecc</w:t>
      </w:r>
      <w:proofErr w:type="spellEnd"/>
      <w:r>
        <w:rPr>
          <w:rFonts w:asciiTheme="majorBidi" w:hAnsiTheme="majorBidi" w:cstheme="majorBidi"/>
        </w:rPr>
        <w:t xml:space="preserve"> is </w:t>
      </w:r>
      <w:r w:rsidR="00EE1AEA">
        <w:rPr>
          <w:rFonts w:asciiTheme="majorBidi" w:hAnsiTheme="majorBidi" w:cstheme="majorBidi"/>
        </w:rPr>
        <w:t>stimulus</w:t>
      </w:r>
      <w:r>
        <w:rPr>
          <w:rFonts w:asciiTheme="majorBidi" w:hAnsiTheme="majorBidi" w:cstheme="majorBidi"/>
        </w:rPr>
        <w:t xml:space="preserve"> signal for concentric growth law. </w:t>
      </w:r>
      <w:proofErr w:type="spellStart"/>
      <w:proofErr w:type="gramStart"/>
      <w:r>
        <w:rPr>
          <w:rFonts w:asciiTheme="majorBidi" w:hAnsiTheme="majorBidi" w:cstheme="majorBidi"/>
        </w:rPr>
        <w:t>G</w:t>
      </w:r>
      <w:r>
        <w:rPr>
          <w:rFonts w:asciiTheme="majorBidi" w:hAnsiTheme="majorBidi" w:cstheme="majorBidi"/>
          <w:vertAlign w:val="subscript"/>
        </w:rPr>
        <w:t>a,</w:t>
      </w:r>
      <w:r w:rsidR="00AC5DAB">
        <w:rPr>
          <w:rFonts w:asciiTheme="majorBidi" w:hAnsiTheme="majorBidi" w:cstheme="majorBidi"/>
          <w:vertAlign w:val="subscript"/>
        </w:rPr>
        <w:t>ecc</w:t>
      </w:r>
      <w:proofErr w:type="spellEnd"/>
      <w:proofErr w:type="gramEnd"/>
      <w:r>
        <w:rPr>
          <w:rFonts w:asciiTheme="majorBidi" w:hAnsiTheme="majorBidi" w:cstheme="majorBidi"/>
        </w:rPr>
        <w:t xml:space="preserve"> and </w:t>
      </w:r>
      <w:proofErr w:type="spellStart"/>
      <w:r>
        <w:rPr>
          <w:rFonts w:asciiTheme="majorBidi" w:hAnsiTheme="majorBidi" w:cstheme="majorBidi"/>
        </w:rPr>
        <w:t>G</w:t>
      </w:r>
      <w:r>
        <w:rPr>
          <w:rFonts w:asciiTheme="majorBidi" w:hAnsiTheme="majorBidi" w:cstheme="majorBidi"/>
          <w:vertAlign w:val="subscript"/>
        </w:rPr>
        <w:t>c,</w:t>
      </w:r>
      <w:r w:rsidR="00AC5DAB">
        <w:rPr>
          <w:rFonts w:asciiTheme="majorBidi" w:hAnsiTheme="majorBidi" w:cstheme="majorBidi"/>
          <w:vertAlign w:val="subscript"/>
        </w:rPr>
        <w:t>ecc</w:t>
      </w:r>
      <w:proofErr w:type="spellEnd"/>
      <w:r>
        <w:rPr>
          <w:rFonts w:asciiTheme="majorBidi" w:hAnsiTheme="majorBidi" w:cstheme="majorBidi"/>
        </w:rPr>
        <w:t xml:space="preserve"> are,</w:t>
      </w:r>
      <w:r w:rsidRPr="00017E48">
        <w:rPr>
          <w:rFonts w:asciiTheme="majorBidi" w:hAnsiTheme="majorBidi" w:cstheme="majorBidi"/>
        </w:rPr>
        <w:t xml:space="preserve"> </w:t>
      </w:r>
      <w:r>
        <w:rPr>
          <w:rFonts w:asciiTheme="majorBidi" w:hAnsiTheme="majorBidi" w:cstheme="majorBidi"/>
        </w:rPr>
        <w:t xml:space="preserve">normalized growth and control signals for </w:t>
      </w:r>
      <w:r w:rsidR="00AC5DAB">
        <w:rPr>
          <w:rFonts w:asciiTheme="majorBidi" w:hAnsiTheme="majorBidi" w:cstheme="majorBidi"/>
        </w:rPr>
        <w:t>eccentric</w:t>
      </w:r>
      <w:r>
        <w:rPr>
          <w:rFonts w:asciiTheme="majorBidi" w:hAnsiTheme="majorBidi" w:cstheme="majorBidi"/>
        </w:rPr>
        <w:t xml:space="preserve"> growth, respectively</w:t>
      </w:r>
    </w:p>
    <w:p w14:paraId="7116DEDE" w14:textId="1456F1FD" w:rsidR="00637E3B" w:rsidRDefault="00637E3B" w:rsidP="00637E3B">
      <w:pPr>
        <w:spacing w:line="240" w:lineRule="auto"/>
        <w:jc w:val="center"/>
        <w:rPr>
          <w:rFonts w:asciiTheme="majorBidi" w:hAnsiTheme="majorBidi" w:cstheme="majorBidi"/>
        </w:rPr>
      </w:pPr>
    </w:p>
    <w:p w14:paraId="668E44B9" w14:textId="77777777" w:rsidR="00637E3B" w:rsidRDefault="00637E3B">
      <w:pPr>
        <w:rPr>
          <w:rFonts w:asciiTheme="majorBidi" w:hAnsiTheme="majorBidi" w:cstheme="majorBidi"/>
        </w:rPr>
      </w:pPr>
      <w:r>
        <w:rPr>
          <w:rFonts w:asciiTheme="majorBidi" w:hAnsiTheme="majorBidi" w:cstheme="majorBidi"/>
        </w:rPr>
        <w:br w:type="page"/>
      </w:r>
    </w:p>
    <w:p w14:paraId="0337F24C" w14:textId="573C5568" w:rsidR="00637E3B" w:rsidRPr="0070010B" w:rsidRDefault="003F287F" w:rsidP="00637E3B">
      <w:pPr>
        <w:spacing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40A565D3" wp14:editId="2B6B8A99">
            <wp:extent cx="4145280" cy="2567771"/>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154214" cy="2573305"/>
                    </a:xfrm>
                    <a:prstGeom prst="rect">
                      <a:avLst/>
                    </a:prstGeom>
                  </pic:spPr>
                </pic:pic>
              </a:graphicData>
            </a:graphic>
          </wp:inline>
        </w:drawing>
      </w:r>
    </w:p>
    <w:p w14:paraId="6CBD197E" w14:textId="7A3B222A" w:rsidR="004D3ED7" w:rsidRDefault="004D3ED7" w:rsidP="004D3ED7">
      <w:pPr>
        <w:spacing w:line="240" w:lineRule="auto"/>
        <w:jc w:val="center"/>
        <w:rPr>
          <w:b/>
          <w:bCs/>
        </w:rPr>
      </w:pPr>
      <w:r>
        <w:rPr>
          <w:b/>
          <w:bCs/>
        </w:rPr>
        <w:t>Figure S</w:t>
      </w:r>
      <w:bookmarkStart w:id="327" w:name="figs6"/>
      <w:r>
        <w:rPr>
          <w:b/>
          <w:bCs/>
        </w:rPr>
        <w:fldChar w:fldCharType="begin"/>
      </w:r>
      <w:r>
        <w:rPr>
          <w:b/>
          <w:bCs/>
        </w:rPr>
        <w:instrText xml:space="preserve"> seq sfigure </w:instrText>
      </w:r>
      <w:r>
        <w:rPr>
          <w:b/>
          <w:bCs/>
        </w:rPr>
        <w:fldChar w:fldCharType="separate"/>
      </w:r>
      <w:r w:rsidR="00A15D39">
        <w:rPr>
          <w:b/>
          <w:bCs/>
          <w:noProof/>
        </w:rPr>
        <w:t>6</w:t>
      </w:r>
      <w:r>
        <w:rPr>
          <w:b/>
          <w:bCs/>
        </w:rPr>
        <w:fldChar w:fldCharType="end"/>
      </w:r>
      <w:bookmarkEnd w:id="327"/>
      <w:r>
        <w:rPr>
          <w:b/>
          <w:bCs/>
        </w:rPr>
        <w:t xml:space="preserve">. Comparison in </w:t>
      </w:r>
      <w:r w:rsidR="00AC5DAB">
        <w:rPr>
          <w:b/>
          <w:bCs/>
        </w:rPr>
        <w:t>intracellular passive stress</w:t>
      </w:r>
      <w:r>
        <w:rPr>
          <w:b/>
          <w:bCs/>
        </w:rPr>
        <w:t xml:space="preserve"> profile over a cardiac cycle at baseline and growth states. </w:t>
      </w:r>
    </w:p>
    <w:p w14:paraId="443EFFD6" w14:textId="59409585" w:rsidR="004D3ED7" w:rsidRDefault="004D3ED7" w:rsidP="005F75C2">
      <w:pPr>
        <w:rPr>
          <w:b/>
          <w:bCs/>
        </w:rPr>
      </w:pPr>
    </w:p>
    <w:p w14:paraId="427529E9" w14:textId="7FB7BA2D" w:rsidR="008B3136" w:rsidRPr="001B05C1" w:rsidRDefault="004D3ED7" w:rsidP="001B05C1">
      <w:pPr>
        <w:rPr>
          <w:b/>
          <w:bCs/>
        </w:rPr>
      </w:pPr>
      <w:r>
        <w:br w:type="page"/>
      </w:r>
    </w:p>
    <w:p w14:paraId="43AABDE5" w14:textId="19F2D1C8" w:rsidR="004C58E4" w:rsidRDefault="00297A9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A6F7675" wp14:editId="7040976F">
            <wp:extent cx="6208395" cy="4575175"/>
            <wp:effectExtent l="0" t="0" r="1905" b="0"/>
            <wp:docPr id="256" name="Picture 25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engineering drawing, schematic&#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64C1722C"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w:t>
      </w:r>
      <w:r w:rsidR="00881CC4" w:rsidRPr="00B342B9">
        <w:rPr>
          <w:rFonts w:asciiTheme="majorBidi" w:hAnsiTheme="majorBidi" w:cstheme="majorBidi"/>
          <w:b/>
          <w:bCs/>
        </w:rPr>
        <w:t>S</w:t>
      </w:r>
      <w:bookmarkStart w:id="328" w:name="figs7"/>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A15D39">
        <w:rPr>
          <w:rFonts w:asciiTheme="majorBidi" w:hAnsiTheme="majorBidi" w:cstheme="majorBidi"/>
          <w:b/>
          <w:bCs/>
          <w:noProof/>
        </w:rPr>
        <w:t>7</w:t>
      </w:r>
      <w:r w:rsidRPr="00B342B9">
        <w:rPr>
          <w:rFonts w:asciiTheme="majorBidi" w:hAnsiTheme="majorBidi" w:cstheme="majorBidi"/>
          <w:b/>
          <w:bCs/>
        </w:rPr>
        <w:fldChar w:fldCharType="end"/>
      </w:r>
      <w:bookmarkEnd w:id="328"/>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329"/>
      <w:r w:rsidR="00E31AED">
        <w:rPr>
          <w:rFonts w:asciiTheme="majorBidi" w:hAnsiTheme="majorBidi" w:cstheme="majorBidi"/>
          <w:b/>
          <w:bCs/>
        </w:rPr>
        <w:t>removed pressure overloading</w:t>
      </w:r>
      <w:commentRangeEnd w:id="329"/>
      <w:r w:rsidR="007B336B">
        <w:rPr>
          <w:rStyle w:val="CommentReference"/>
        </w:rPr>
        <w:commentReference w:id="329"/>
      </w:r>
      <w:r w:rsidR="00E31AED">
        <w:rPr>
          <w:rFonts w:asciiTheme="majorBidi" w:hAnsiTheme="majorBidi" w:cstheme="majorBidi"/>
          <w:b/>
          <w:bCs/>
        </w:rPr>
        <w:t xml:space="preserve">. </w:t>
      </w:r>
      <w:r w:rsidR="007D3FF9" w:rsidRPr="00B95524">
        <w:rPr>
          <w:rFonts w:asciiTheme="majorBidi" w:hAnsiTheme="majorBidi" w:cstheme="majorBidi"/>
        </w:rPr>
        <w:t>Similar arrangement for panels as in Fig</w:t>
      </w:r>
      <w:r w:rsidR="009B68EC">
        <w:rPr>
          <w:rFonts w:asciiTheme="majorBidi" w:hAnsiTheme="majorBidi" w:cstheme="majorBidi"/>
        </w:rPr>
        <w:t>ure</w:t>
      </w:r>
      <w:r w:rsidR="007D3FF9" w:rsidRPr="00B95524">
        <w:rPr>
          <w:rFonts w:asciiTheme="majorBidi" w:hAnsiTheme="majorBidi" w:cstheme="majorBidi"/>
        </w:rPr>
        <w:t xml:space="preserve">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A15D39">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5E34A429" w:rsidR="00EA144E" w:rsidRDefault="00EA144E" w:rsidP="00F34279">
      <w:pPr>
        <w:spacing w:after="200" w:line="240" w:lineRule="auto"/>
        <w:rPr>
          <w:rFonts w:asciiTheme="majorBidi" w:hAnsiTheme="majorBidi" w:cstheme="majorBidi"/>
        </w:rPr>
      </w:pPr>
    </w:p>
    <w:p w14:paraId="248AAB3D" w14:textId="77777777" w:rsidR="00EA144E" w:rsidRDefault="00EA144E">
      <w:pPr>
        <w:rPr>
          <w:rFonts w:asciiTheme="majorBidi" w:hAnsiTheme="majorBidi" w:cstheme="majorBidi"/>
        </w:rPr>
      </w:pPr>
      <w:r>
        <w:rPr>
          <w:rFonts w:asciiTheme="majorBidi" w:hAnsiTheme="majorBidi" w:cstheme="majorBidi"/>
        </w:rPr>
        <w:br w:type="page"/>
      </w:r>
    </w:p>
    <w:p w14:paraId="399B4073" w14:textId="76D6F14A" w:rsidR="00EA144E" w:rsidRDefault="00297A99" w:rsidP="00EA144E">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2EF3A98E" wp14:editId="0388198C">
            <wp:extent cx="6208395" cy="4575175"/>
            <wp:effectExtent l="0" t="0" r="1905" b="0"/>
            <wp:docPr id="257" name="Picture 2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engineering draw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1404571E" w14:textId="32977CCE" w:rsidR="00EA144E" w:rsidRDefault="00EA144E" w:rsidP="00EA144E">
      <w:pPr>
        <w:spacing w:line="240" w:lineRule="auto"/>
        <w:jc w:val="center"/>
        <w:rPr>
          <w:rFonts w:asciiTheme="majorBidi" w:hAnsiTheme="majorBidi" w:cstheme="majorBidi"/>
        </w:rPr>
      </w:pPr>
      <w:r w:rsidRPr="00B342B9">
        <w:rPr>
          <w:rFonts w:asciiTheme="majorBidi" w:hAnsiTheme="majorBidi" w:cstheme="majorBidi"/>
          <w:b/>
          <w:bCs/>
        </w:rPr>
        <w:t>Fig</w:t>
      </w:r>
      <w:r>
        <w:rPr>
          <w:rFonts w:asciiTheme="majorBidi" w:hAnsiTheme="majorBidi" w:cstheme="majorBidi"/>
          <w:b/>
          <w:bCs/>
        </w:rPr>
        <w:t>ure</w:t>
      </w:r>
      <w:r w:rsidRPr="00B342B9">
        <w:rPr>
          <w:rFonts w:asciiTheme="majorBidi" w:hAnsiTheme="majorBidi" w:cstheme="majorBidi"/>
          <w:b/>
          <w:bCs/>
        </w:rPr>
        <w:t xml:space="preserve"> S</w:t>
      </w:r>
      <w:bookmarkStart w:id="330" w:name="figs8"/>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Pr>
          <w:rFonts w:asciiTheme="majorBidi" w:hAnsiTheme="majorBidi" w:cstheme="majorBidi"/>
          <w:b/>
          <w:bCs/>
          <w:noProof/>
        </w:rPr>
        <w:t>8</w:t>
      </w:r>
      <w:r w:rsidRPr="00B342B9">
        <w:rPr>
          <w:rFonts w:asciiTheme="majorBidi" w:hAnsiTheme="majorBidi" w:cstheme="majorBidi"/>
          <w:b/>
          <w:bCs/>
        </w:rPr>
        <w:fldChar w:fldCharType="end"/>
      </w:r>
      <w:bookmarkEnd w:id="330"/>
      <w:r w:rsidRPr="00B342B9">
        <w:rPr>
          <w:rFonts w:asciiTheme="majorBidi" w:hAnsiTheme="majorBidi" w:cstheme="majorBidi"/>
          <w:b/>
          <w:bCs/>
        </w:rPr>
        <w:t>.</w:t>
      </w:r>
      <w:r>
        <w:rPr>
          <w:rFonts w:asciiTheme="majorBidi" w:hAnsiTheme="majorBidi" w:cstheme="majorBidi"/>
          <w:b/>
          <w:bCs/>
        </w:rPr>
        <w:t xml:space="preserve"> </w:t>
      </w:r>
      <w:r w:rsidRPr="00B95524">
        <w:rPr>
          <w:rFonts w:asciiTheme="majorBidi" w:hAnsiTheme="majorBidi" w:cstheme="majorBidi"/>
          <w:b/>
          <w:bCs/>
        </w:rPr>
        <w:t xml:space="preserve">Predicted </w:t>
      </w:r>
      <w:r>
        <w:rPr>
          <w:rFonts w:asciiTheme="majorBidi" w:hAnsiTheme="majorBidi" w:cstheme="majorBidi"/>
          <w:b/>
          <w:bCs/>
        </w:rPr>
        <w:t xml:space="preserve">recovery of LV size and function in response to removed aortic </w:t>
      </w:r>
      <w:r w:rsidRPr="0070010B">
        <w:rPr>
          <w:rFonts w:asciiTheme="majorBidi" w:hAnsiTheme="majorBidi" w:cstheme="majorBidi"/>
          <w:b/>
          <w:bCs/>
        </w:rPr>
        <w:t>insufficiency</w:t>
      </w:r>
      <w:r>
        <w:rPr>
          <w:rFonts w:asciiTheme="majorBidi" w:hAnsiTheme="majorBidi" w:cstheme="majorBidi"/>
          <w:b/>
          <w:bCs/>
        </w:rPr>
        <w:t xml:space="preserve">. </w:t>
      </w:r>
      <w:r w:rsidRPr="00B95524">
        <w:rPr>
          <w:rFonts w:asciiTheme="majorBidi" w:hAnsiTheme="majorBidi" w:cstheme="majorBidi"/>
        </w:rPr>
        <w:t>Similar arrangement for panels as in Fi</w:t>
      </w:r>
      <w:r>
        <w:rPr>
          <w:rFonts w:asciiTheme="majorBidi" w:hAnsiTheme="majorBidi" w:cstheme="majorBidi"/>
        </w:rPr>
        <w:t>gure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Pr>
          <w:rFonts w:asciiTheme="majorBidi" w:hAnsiTheme="majorBidi" w:cstheme="majorBidi"/>
        </w:rPr>
        <w:t>aortic insufficiency</w:t>
      </w:r>
      <w:r w:rsidRPr="00B95524">
        <w:rPr>
          <w:rFonts w:asciiTheme="majorBidi" w:hAnsiTheme="majorBidi" w:cstheme="majorBidi"/>
        </w:rPr>
        <w:t xml:space="preserve">. Fourth and fifth vertical lines shows the onset and ending of the removed </w:t>
      </w:r>
      <w:r>
        <w:rPr>
          <w:rFonts w:asciiTheme="majorBidi" w:hAnsiTheme="majorBidi" w:cstheme="majorBidi"/>
        </w:rPr>
        <w:t>aortic insufficiency</w:t>
      </w:r>
      <w:r w:rsidRPr="00B95524">
        <w:rPr>
          <w:rFonts w:asciiTheme="majorBidi" w:hAnsiTheme="majorBidi" w:cstheme="majorBidi"/>
        </w:rPr>
        <w:t>.</w:t>
      </w:r>
    </w:p>
    <w:p w14:paraId="6A3DC17C" w14:textId="4DC518F7" w:rsidR="00EA144E" w:rsidRDefault="00EA144E" w:rsidP="00F34279">
      <w:pPr>
        <w:spacing w:after="200" w:line="240" w:lineRule="auto"/>
        <w:rPr>
          <w:rFonts w:asciiTheme="majorBidi" w:hAnsiTheme="majorBidi" w:cstheme="majorBidi"/>
        </w:rPr>
      </w:pPr>
    </w:p>
    <w:p w14:paraId="1D5BA289" w14:textId="77777777" w:rsidR="00EA144E" w:rsidRDefault="00EA144E">
      <w:pPr>
        <w:rPr>
          <w:rFonts w:asciiTheme="majorBidi" w:hAnsiTheme="majorBidi" w:cstheme="majorBidi"/>
        </w:rPr>
      </w:pPr>
      <w:r>
        <w:rPr>
          <w:rFonts w:asciiTheme="majorBidi" w:hAnsiTheme="majorBidi" w:cstheme="majorBidi"/>
        </w:rPr>
        <w:br w:type="page"/>
      </w:r>
    </w:p>
    <w:p w14:paraId="1E239058" w14:textId="24911EFD" w:rsidR="00881CC4" w:rsidRDefault="00881CC4" w:rsidP="00F34279">
      <w:pPr>
        <w:spacing w:after="200" w:line="240" w:lineRule="auto"/>
        <w:rPr>
          <w:rFonts w:asciiTheme="majorBidi" w:hAnsiTheme="majorBidi" w:cstheme="majorBidi"/>
        </w:rPr>
      </w:pPr>
    </w:p>
    <w:p w14:paraId="2D495082" w14:textId="505CD351" w:rsidR="00881CC4" w:rsidRDefault="00297A99"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0D95FADB" wp14:editId="6DFA103C">
            <wp:extent cx="6208395" cy="4575175"/>
            <wp:effectExtent l="0" t="0" r="1905" b="0"/>
            <wp:docPr id="258" name="Picture 2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 engineering drawing&#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011F6628"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S</w:t>
      </w:r>
      <w:bookmarkStart w:id="331" w:name="figs9"/>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EA144E">
        <w:rPr>
          <w:rFonts w:asciiTheme="majorBidi" w:hAnsiTheme="majorBidi" w:cstheme="majorBidi"/>
          <w:b/>
          <w:bCs/>
          <w:noProof/>
        </w:rPr>
        <w:t>9</w:t>
      </w:r>
      <w:r w:rsidRPr="00B342B9">
        <w:rPr>
          <w:rFonts w:asciiTheme="majorBidi" w:hAnsiTheme="majorBidi" w:cstheme="majorBidi"/>
          <w:b/>
          <w:bCs/>
        </w:rPr>
        <w:fldChar w:fldCharType="end"/>
      </w:r>
      <w:bookmarkEnd w:id="331"/>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332"/>
      <w:r w:rsidR="004C170C" w:rsidRPr="00B95524">
        <w:rPr>
          <w:rFonts w:asciiTheme="majorBidi" w:hAnsiTheme="majorBidi" w:cstheme="majorBidi"/>
        </w:rPr>
        <w:t>Similar</w:t>
      </w:r>
      <w:commentRangeEnd w:id="332"/>
      <w:r w:rsidR="006E39A3">
        <w:rPr>
          <w:rStyle w:val="CommentReference"/>
        </w:rPr>
        <w:commentReference w:id="332"/>
      </w:r>
      <w:r w:rsidR="004C170C" w:rsidRPr="00B95524">
        <w:rPr>
          <w:rFonts w:asciiTheme="majorBidi" w:hAnsiTheme="majorBidi" w:cstheme="majorBidi"/>
        </w:rPr>
        <w:t xml:space="preserve"> arrangement for panels as in Fi</w:t>
      </w:r>
      <w:r w:rsidR="004C170C">
        <w:rPr>
          <w:rFonts w:asciiTheme="majorBidi" w:hAnsiTheme="majorBidi" w:cstheme="majorBidi"/>
        </w:rPr>
        <w:t>g</w:t>
      </w:r>
      <w:r w:rsidR="009B68EC">
        <w:rPr>
          <w:rFonts w:asciiTheme="majorBidi" w:hAnsiTheme="majorBidi" w:cstheme="majorBidi"/>
        </w:rPr>
        <w:t>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670A4462" w14:textId="0224D9A3" w:rsidR="00804F71" w:rsidRDefault="00804F71" w:rsidP="001B05C1">
      <w:pPr>
        <w:spacing w:after="200" w:line="240" w:lineRule="auto"/>
        <w:rPr>
          <w:rFonts w:asciiTheme="majorBidi" w:hAnsiTheme="majorBidi" w:cstheme="majorBidi"/>
        </w:rPr>
      </w:pPr>
    </w:p>
    <w:p w14:paraId="6F45EE92" w14:textId="5E931EC0" w:rsidR="00391B87" w:rsidRDefault="00391B87" w:rsidP="00804F71">
      <w:pPr>
        <w:rPr>
          <w:rFonts w:asciiTheme="majorBidi" w:hAnsiTheme="majorBidi" w:cstheme="majorBidi"/>
        </w:rPr>
      </w:pPr>
      <w:r w:rsidRPr="00804F71">
        <w:rPr>
          <w:rFonts w:asciiTheme="majorBidi" w:hAnsiTheme="majorBidi" w:cstheme="majorBidi"/>
        </w:rPr>
        <w:br w:type="page"/>
      </w:r>
      <w:r w:rsidR="001F054A">
        <w:rPr>
          <w:rFonts w:asciiTheme="majorBidi" w:hAnsiTheme="majorBidi" w:cstheme="majorBidi"/>
          <w:noProof/>
        </w:rPr>
        <w:lastRenderedPageBreak/>
        <w:drawing>
          <wp:inline distT="0" distB="0" distL="0" distR="0" wp14:anchorId="4D0FA50F" wp14:editId="7483B464">
            <wp:extent cx="6208395" cy="4575175"/>
            <wp:effectExtent l="0" t="0" r="190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42BAE94" w14:textId="2A9326E0" w:rsidR="00896DCF" w:rsidRPr="001B05C1" w:rsidRDefault="00896DCF" w:rsidP="001B05C1">
      <w:pPr>
        <w:spacing w:line="240" w:lineRule="auto"/>
        <w:ind w:firstLine="567"/>
        <w:jc w:val="center"/>
        <w:rPr>
          <w:rFonts w:asciiTheme="majorBidi" w:hAnsiTheme="majorBidi" w:cstheme="majorBidi"/>
          <w:b/>
          <w:bCs/>
        </w:rPr>
      </w:pPr>
      <w:r w:rsidRPr="001B05C1">
        <w:rPr>
          <w:rFonts w:asciiTheme="majorBidi" w:hAnsiTheme="majorBidi" w:cstheme="majorBidi"/>
          <w:b/>
          <w:bCs/>
        </w:rPr>
        <w:t>Figure S</w:t>
      </w:r>
      <w:bookmarkStart w:id="333" w:name="figs10"/>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10</w:t>
      </w:r>
      <w:r w:rsidRPr="001B05C1">
        <w:rPr>
          <w:rFonts w:asciiTheme="majorBidi" w:hAnsiTheme="majorBidi" w:cstheme="majorBidi"/>
          <w:b/>
          <w:bCs/>
        </w:rPr>
        <w:fldChar w:fldCharType="end"/>
      </w:r>
      <w:bookmarkEnd w:id="333"/>
      <w:r w:rsidR="00B22669">
        <w:rPr>
          <w:rFonts w:asciiTheme="majorBidi" w:hAnsiTheme="majorBidi" w:cstheme="majorBidi"/>
          <w:b/>
          <w:bCs/>
        </w:rPr>
        <w:t>. Simulated aortic stenosis without the baroreflex control of arterial pressure</w:t>
      </w:r>
      <w:r w:rsidR="00B22669" w:rsidRPr="00B95524">
        <w:rPr>
          <w:rFonts w:asciiTheme="majorBidi" w:hAnsiTheme="majorBidi" w:cstheme="majorBidi"/>
          <w:b/>
          <w:bCs/>
        </w:rPr>
        <w:t>.</w:t>
      </w:r>
      <w:r w:rsidR="00B22669" w:rsidRPr="00B95524">
        <w:rPr>
          <w:rFonts w:asciiTheme="majorBidi" w:hAnsiTheme="majorBidi" w:cstheme="majorBidi"/>
        </w:rPr>
        <w:t xml:space="preserve"> </w:t>
      </w:r>
      <w:r w:rsidR="00B22669">
        <w:rPr>
          <w:rFonts w:asciiTheme="majorBidi" w:hAnsiTheme="majorBidi" w:cstheme="majorBidi"/>
        </w:rPr>
        <w:t>The</w:t>
      </w:r>
      <w:r w:rsidR="00B22669" w:rsidRPr="00B95524">
        <w:rPr>
          <w:rFonts w:asciiTheme="majorBidi" w:hAnsiTheme="majorBidi" w:cstheme="majorBidi"/>
        </w:rPr>
        <w:t xml:space="preserve"> panels </w:t>
      </w:r>
      <w:r w:rsidR="00B22669">
        <w:rPr>
          <w:rFonts w:asciiTheme="majorBidi" w:hAnsiTheme="majorBidi" w:cstheme="majorBidi"/>
        </w:rPr>
        <w:t>are arranged similarly to those</w:t>
      </w:r>
      <w:r w:rsidR="00B22669" w:rsidRPr="00B95524">
        <w:rPr>
          <w:rFonts w:asciiTheme="majorBidi" w:hAnsiTheme="majorBidi" w:cstheme="majorBidi"/>
        </w:rPr>
        <w:t xml:space="preserve"> in Fig</w:t>
      </w:r>
      <w:r w:rsidR="00B22669">
        <w:rPr>
          <w:rFonts w:asciiTheme="majorBidi" w:hAnsiTheme="majorBidi" w:cstheme="majorBidi"/>
        </w:rPr>
        <w:t>ure</w:t>
      </w:r>
      <w:r w:rsidR="00B22669" w:rsidRPr="00B95524">
        <w:rPr>
          <w:rFonts w:asciiTheme="majorBidi" w:hAnsiTheme="majorBidi" w:cstheme="majorBidi"/>
        </w:rPr>
        <w:t xml:space="preserve"> </w:t>
      </w:r>
      <w:r w:rsidR="00B22669" w:rsidRPr="00B95524">
        <w:rPr>
          <w:rFonts w:asciiTheme="majorBidi" w:hAnsiTheme="majorBidi" w:cstheme="majorBidi"/>
        </w:rPr>
        <w:fldChar w:fldCharType="begin"/>
      </w:r>
      <w:r w:rsidR="00B22669" w:rsidRPr="00B95524">
        <w:rPr>
          <w:rFonts w:asciiTheme="majorBidi" w:hAnsiTheme="majorBidi" w:cstheme="majorBidi"/>
        </w:rPr>
        <w:instrText xml:space="preserve"> seq figure fig2 </w:instrText>
      </w:r>
      <w:r w:rsidR="00B22669" w:rsidRPr="00B95524">
        <w:rPr>
          <w:rFonts w:asciiTheme="majorBidi" w:hAnsiTheme="majorBidi" w:cstheme="majorBidi"/>
        </w:rPr>
        <w:fldChar w:fldCharType="separate"/>
      </w:r>
      <w:r w:rsidR="00A15D39">
        <w:rPr>
          <w:rFonts w:asciiTheme="majorBidi" w:hAnsiTheme="majorBidi" w:cstheme="majorBidi"/>
          <w:noProof/>
        </w:rPr>
        <w:t>2</w:t>
      </w:r>
      <w:r w:rsidR="00B22669" w:rsidRPr="00B95524">
        <w:rPr>
          <w:rFonts w:asciiTheme="majorBidi" w:hAnsiTheme="majorBidi" w:cstheme="majorBidi"/>
          <w:noProof/>
        </w:rPr>
        <w:fldChar w:fldCharType="end"/>
      </w:r>
      <w:r w:rsidR="00B22669" w:rsidRPr="00B95524">
        <w:rPr>
          <w:rFonts w:asciiTheme="majorBidi" w:hAnsiTheme="majorBidi" w:cstheme="majorBidi"/>
        </w:rPr>
        <w:t xml:space="preserve">. </w:t>
      </w:r>
      <w:r w:rsidR="003441D5">
        <w:rPr>
          <w:rFonts w:asciiTheme="majorBidi" w:hAnsiTheme="majorBidi" w:cstheme="majorBidi"/>
        </w:rPr>
        <w:t xml:space="preserve">The simulation was gradually perturbed from 300 s to 400 s (second and third vertical dashed lines) by increasing </w:t>
      </w:r>
      <w:proofErr w:type="spellStart"/>
      <w:r w:rsidR="003441D5">
        <w:rPr>
          <w:rFonts w:asciiTheme="majorBidi" w:hAnsiTheme="majorBidi" w:cstheme="majorBidi"/>
        </w:rPr>
        <w:t>R</w:t>
      </w:r>
      <w:r w:rsidR="003441D5">
        <w:rPr>
          <w:rFonts w:asciiTheme="majorBidi" w:hAnsiTheme="majorBidi" w:cstheme="majorBidi"/>
          <w:vertAlign w:val="subscript"/>
        </w:rPr>
        <w:t>aorta</w:t>
      </w:r>
      <w:proofErr w:type="spellEnd"/>
      <w:r w:rsidR="003441D5">
        <w:rPr>
          <w:rFonts w:asciiTheme="majorBidi" w:hAnsiTheme="majorBidi" w:cstheme="majorBidi"/>
        </w:rPr>
        <w:t xml:space="preserve"> (top panel in the right-hand column) in equation </w:t>
      </w:r>
      <w:r w:rsidR="00A15D39">
        <w:rPr>
          <w:rFonts w:asciiTheme="majorBidi" w:hAnsiTheme="majorBidi" w:cstheme="majorBidi"/>
        </w:rPr>
        <w:fldChar w:fldCharType="begin"/>
      </w:r>
      <w:r w:rsidR="00A15D39">
        <w:rPr>
          <w:rFonts w:asciiTheme="majorBidi" w:hAnsiTheme="majorBidi" w:cstheme="majorBidi"/>
        </w:rPr>
        <w:instrText xml:space="preserve"> GOTOBUTTON ZEqnNum316125  \* MERGEFORMAT </w:instrText>
      </w:r>
      <w:r w:rsidR="00A15D39">
        <w:rPr>
          <w:rFonts w:asciiTheme="majorBidi" w:hAnsiTheme="majorBidi" w:cstheme="majorBidi"/>
        </w:rPr>
        <w:fldChar w:fldCharType="begin"/>
      </w:r>
      <w:r w:rsidR="00A15D39">
        <w:rPr>
          <w:rFonts w:asciiTheme="majorBidi" w:hAnsiTheme="majorBidi" w:cstheme="majorBidi"/>
        </w:rPr>
        <w:instrText xml:space="preserve"> REF ZEqnNum316125 \* Charformat \! \* MERGEFORMAT </w:instrText>
      </w:r>
      <w:r w:rsidR="00A15D39">
        <w:rPr>
          <w:rFonts w:asciiTheme="majorBidi" w:hAnsiTheme="majorBidi" w:cstheme="majorBidi"/>
        </w:rPr>
        <w:fldChar w:fldCharType="separate"/>
      </w:r>
      <w:r w:rsidR="00A15D39" w:rsidRPr="001B05C1">
        <w:rPr>
          <w:rFonts w:asciiTheme="majorBidi" w:hAnsiTheme="majorBidi" w:cstheme="majorBidi"/>
        </w:rPr>
        <w:instrText>(7)</w:instrText>
      </w:r>
      <w:r w:rsidR="00A15D39">
        <w:rPr>
          <w:rFonts w:asciiTheme="majorBidi" w:hAnsiTheme="majorBidi" w:cstheme="majorBidi"/>
        </w:rPr>
        <w:fldChar w:fldCharType="end"/>
      </w:r>
      <w:r w:rsidR="00A15D39">
        <w:rPr>
          <w:rFonts w:asciiTheme="majorBidi" w:hAnsiTheme="majorBidi" w:cstheme="majorBidi"/>
        </w:rPr>
        <w:fldChar w:fldCharType="end"/>
      </w:r>
      <w:r w:rsidR="003441D5">
        <w:rPr>
          <w:rFonts w:asciiTheme="majorBidi" w:hAnsiTheme="majorBidi" w:cstheme="majorBidi"/>
        </w:rPr>
        <w:t xml:space="preserve"> by 500%.</w:t>
      </w:r>
      <w:r w:rsidR="00A15D39">
        <w:rPr>
          <w:rFonts w:asciiTheme="majorBidi" w:hAnsiTheme="majorBidi" w:cstheme="majorBidi"/>
        </w:rPr>
        <w:t xml:space="preserve"> </w:t>
      </w:r>
      <w:r w:rsidR="00B22669">
        <w:rPr>
          <w:rFonts w:asciiTheme="majorBidi" w:hAnsiTheme="majorBidi" w:cstheme="majorBidi"/>
        </w:rPr>
        <w:t>The baroreflex module was deactivated at 200 s (vertical red dashed line).</w:t>
      </w:r>
    </w:p>
    <w:p w14:paraId="17060644" w14:textId="6110A8A7" w:rsidR="00804F71" w:rsidRDefault="00804F71" w:rsidP="00804F71">
      <w:pPr>
        <w:rPr>
          <w:rFonts w:asciiTheme="majorBidi" w:hAnsiTheme="majorBidi" w:cstheme="majorBidi"/>
        </w:rPr>
      </w:pPr>
    </w:p>
    <w:p w14:paraId="5722E92E" w14:textId="515924CA" w:rsidR="00804F71" w:rsidRDefault="00804F71" w:rsidP="00804F71">
      <w:pPr>
        <w:rPr>
          <w:rFonts w:asciiTheme="majorBidi" w:hAnsiTheme="majorBidi" w:cstheme="majorBidi"/>
        </w:rPr>
      </w:pPr>
    </w:p>
    <w:p w14:paraId="63E5334B" w14:textId="77777777" w:rsidR="00804F71" w:rsidRDefault="00804F71">
      <w:pPr>
        <w:rPr>
          <w:rFonts w:asciiTheme="majorBidi" w:hAnsiTheme="majorBidi" w:cstheme="majorBidi"/>
        </w:rPr>
      </w:pPr>
      <w:r>
        <w:rPr>
          <w:rFonts w:asciiTheme="majorBidi" w:hAnsiTheme="majorBidi" w:cstheme="majorBidi"/>
        </w:rPr>
        <w:br w:type="page"/>
      </w:r>
    </w:p>
    <w:p w14:paraId="1850083F" w14:textId="2A4DCF0A" w:rsidR="00804F71"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60C6942" wp14:editId="75A206FE">
            <wp:extent cx="6208395" cy="4575175"/>
            <wp:effectExtent l="0" t="0" r="1905"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27F9233" w14:textId="7BFF4745" w:rsidR="00896DCF" w:rsidRPr="001B05C1" w:rsidRDefault="00896DCF" w:rsidP="001B05C1">
      <w:pPr>
        <w:jc w:val="center"/>
        <w:rPr>
          <w:rFonts w:asciiTheme="majorBidi" w:hAnsiTheme="majorBidi" w:cstheme="majorBidi"/>
          <w:b/>
          <w:bCs/>
        </w:rPr>
      </w:pPr>
      <w:r w:rsidRPr="001B05C1">
        <w:rPr>
          <w:rFonts w:asciiTheme="majorBidi" w:hAnsiTheme="majorBidi" w:cstheme="majorBidi"/>
          <w:b/>
          <w:bCs/>
        </w:rPr>
        <w:t>Figure S</w:t>
      </w:r>
      <w:bookmarkStart w:id="334" w:name="figs11"/>
      <w:r w:rsidRPr="001B05C1">
        <w:rPr>
          <w:rFonts w:asciiTheme="majorBidi" w:hAnsiTheme="majorBidi" w:cstheme="majorBidi"/>
          <w:b/>
          <w:bCs/>
        </w:rPr>
        <w:fldChar w:fldCharType="begin"/>
      </w:r>
      <w:r w:rsidRPr="001B05C1">
        <w:rPr>
          <w:rFonts w:asciiTheme="majorBidi" w:hAnsiTheme="majorBidi" w:cstheme="majorBidi"/>
          <w:b/>
          <w:bCs/>
        </w:rPr>
        <w:instrText xml:space="preserve"> seq </w:instrText>
      </w:r>
      <w:r w:rsidR="00A109E5" w:rsidRPr="001B05C1">
        <w:rPr>
          <w:rFonts w:asciiTheme="majorBidi" w:hAnsiTheme="majorBidi" w:cstheme="majorBidi"/>
          <w:b/>
          <w:bCs/>
        </w:rPr>
        <w:instrText>sfigure</w:instrText>
      </w:r>
      <w:r w:rsidRPr="001B05C1">
        <w:rPr>
          <w:rFonts w:asciiTheme="majorBidi" w:hAnsiTheme="majorBidi" w:cstheme="majorBidi"/>
          <w:b/>
          <w:bCs/>
        </w:rPr>
        <w:instrText xml:space="preserve"> </w:instrText>
      </w:r>
      <w:r w:rsidRPr="001B05C1">
        <w:rPr>
          <w:rFonts w:asciiTheme="majorBidi" w:hAnsiTheme="majorBidi" w:cstheme="majorBidi"/>
          <w:b/>
          <w:bCs/>
        </w:rPr>
        <w:fldChar w:fldCharType="separate"/>
      </w:r>
      <w:r w:rsidR="00A15D39">
        <w:rPr>
          <w:rFonts w:asciiTheme="majorBidi" w:hAnsiTheme="majorBidi" w:cstheme="majorBidi"/>
          <w:b/>
          <w:bCs/>
          <w:noProof/>
        </w:rPr>
        <w:t>11</w:t>
      </w:r>
      <w:r w:rsidRPr="001B05C1">
        <w:rPr>
          <w:rFonts w:asciiTheme="majorBidi" w:hAnsiTheme="majorBidi" w:cstheme="majorBidi"/>
          <w:b/>
          <w:bCs/>
        </w:rPr>
        <w:fldChar w:fldCharType="end"/>
      </w:r>
      <w:bookmarkEnd w:id="334"/>
      <w:r w:rsidR="001F5979">
        <w:rPr>
          <w:rFonts w:asciiTheme="majorBidi" w:hAnsiTheme="majorBidi" w:cstheme="majorBidi"/>
          <w:b/>
          <w:bCs/>
        </w:rPr>
        <w:t>. Simulated aortic insufficiency without the baroreflex control of arterial pressure</w:t>
      </w:r>
      <w:r w:rsidR="001F5979" w:rsidRPr="00B95524">
        <w:rPr>
          <w:rFonts w:asciiTheme="majorBidi" w:hAnsiTheme="majorBidi" w:cstheme="majorBidi"/>
          <w:b/>
          <w:bCs/>
        </w:rPr>
        <w:t>.</w:t>
      </w:r>
      <w:r w:rsidR="001F5979" w:rsidRPr="00B95524">
        <w:rPr>
          <w:rFonts w:asciiTheme="majorBidi" w:hAnsiTheme="majorBidi" w:cstheme="majorBidi"/>
        </w:rPr>
        <w:t xml:space="preserve"> </w:t>
      </w:r>
      <w:r w:rsidR="001F5979">
        <w:rPr>
          <w:rFonts w:asciiTheme="majorBidi" w:hAnsiTheme="majorBidi" w:cstheme="majorBidi"/>
        </w:rPr>
        <w:t>The</w:t>
      </w:r>
      <w:r w:rsidR="001F5979" w:rsidRPr="00B95524">
        <w:rPr>
          <w:rFonts w:asciiTheme="majorBidi" w:hAnsiTheme="majorBidi" w:cstheme="majorBidi"/>
        </w:rPr>
        <w:t xml:space="preserve"> panels </w:t>
      </w:r>
      <w:r w:rsidR="001F5979">
        <w:rPr>
          <w:rFonts w:asciiTheme="majorBidi" w:hAnsiTheme="majorBidi" w:cstheme="majorBidi"/>
        </w:rPr>
        <w:t>are arranged similarly to those</w:t>
      </w:r>
      <w:r w:rsidR="001F5979" w:rsidRPr="00B95524">
        <w:rPr>
          <w:rFonts w:asciiTheme="majorBidi" w:hAnsiTheme="majorBidi" w:cstheme="majorBidi"/>
        </w:rPr>
        <w:t xml:space="preserve"> in Fig</w:t>
      </w:r>
      <w:r w:rsidR="001F5979">
        <w:rPr>
          <w:rFonts w:asciiTheme="majorBidi" w:hAnsiTheme="majorBidi" w:cstheme="majorBidi"/>
        </w:rPr>
        <w:t>ure</w:t>
      </w:r>
      <w:r w:rsidR="001F5979" w:rsidRPr="00B95524">
        <w:rPr>
          <w:rFonts w:asciiTheme="majorBidi" w:hAnsiTheme="majorBidi" w:cstheme="majorBidi"/>
        </w:rPr>
        <w:t xml:space="preserve"> </w:t>
      </w:r>
      <w:r w:rsidR="001F5979" w:rsidRPr="00B95524">
        <w:rPr>
          <w:rFonts w:asciiTheme="majorBidi" w:hAnsiTheme="majorBidi" w:cstheme="majorBidi"/>
        </w:rPr>
        <w:fldChar w:fldCharType="begin"/>
      </w:r>
      <w:r w:rsidR="001F5979" w:rsidRPr="00B95524">
        <w:rPr>
          <w:rFonts w:asciiTheme="majorBidi" w:hAnsiTheme="majorBidi" w:cstheme="majorBidi"/>
        </w:rPr>
        <w:instrText xml:space="preserve"> seq figure fig2 </w:instrText>
      </w:r>
      <w:r w:rsidR="001F5979" w:rsidRPr="00B95524">
        <w:rPr>
          <w:rFonts w:asciiTheme="majorBidi" w:hAnsiTheme="majorBidi" w:cstheme="majorBidi"/>
        </w:rPr>
        <w:fldChar w:fldCharType="separate"/>
      </w:r>
      <w:r w:rsidR="00A15D39">
        <w:rPr>
          <w:rFonts w:asciiTheme="majorBidi" w:hAnsiTheme="majorBidi" w:cstheme="majorBidi"/>
          <w:noProof/>
        </w:rPr>
        <w:t>2</w:t>
      </w:r>
      <w:r w:rsidR="001F5979" w:rsidRPr="00B95524">
        <w:rPr>
          <w:rFonts w:asciiTheme="majorBidi" w:hAnsiTheme="majorBidi" w:cstheme="majorBidi"/>
          <w:noProof/>
        </w:rPr>
        <w:fldChar w:fldCharType="end"/>
      </w:r>
      <w:r w:rsidR="001F5979">
        <w:rPr>
          <w:rFonts w:asciiTheme="majorBidi" w:hAnsiTheme="majorBidi" w:cstheme="majorBidi"/>
          <w:noProof/>
        </w:rPr>
        <w:t>,</w:t>
      </w:r>
      <w:r w:rsidR="001F5979" w:rsidRPr="00B95524">
        <w:rPr>
          <w:rFonts w:asciiTheme="majorBidi" w:hAnsiTheme="majorBidi" w:cstheme="majorBidi"/>
        </w:rPr>
        <w:t xml:space="preserve"> except that </w:t>
      </w:r>
      <w:r w:rsidR="006258B6">
        <w:rPr>
          <w:rFonts w:asciiTheme="majorBidi" w:hAnsiTheme="majorBidi" w:cstheme="majorBidi"/>
        </w:rPr>
        <w:t>aortic</w:t>
      </w:r>
      <w:r w:rsidR="001F5979" w:rsidRPr="00B95524">
        <w:rPr>
          <w:rFonts w:asciiTheme="majorBidi" w:hAnsiTheme="majorBidi" w:cstheme="majorBidi"/>
        </w:rPr>
        <w:t xml:space="preserve"> regurgitant volume is shown in place of aortic resistance in</w:t>
      </w:r>
      <w:r w:rsidR="001F5979">
        <w:rPr>
          <w:rFonts w:asciiTheme="majorBidi" w:hAnsiTheme="majorBidi" w:cstheme="majorBidi"/>
        </w:rPr>
        <w:t xml:space="preserve"> the</w:t>
      </w:r>
      <w:r w:rsidR="001F5979" w:rsidRPr="00B95524">
        <w:rPr>
          <w:rFonts w:asciiTheme="majorBidi" w:hAnsiTheme="majorBidi" w:cstheme="majorBidi"/>
        </w:rPr>
        <w:t xml:space="preserve"> right</w:t>
      </w:r>
      <w:r w:rsidR="001F5979">
        <w:rPr>
          <w:rFonts w:asciiTheme="majorBidi" w:hAnsiTheme="majorBidi" w:cstheme="majorBidi"/>
        </w:rPr>
        <w:t>-</w:t>
      </w:r>
      <w:r w:rsidR="001F5979" w:rsidRPr="00B95524">
        <w:rPr>
          <w:rFonts w:asciiTheme="majorBidi" w:hAnsiTheme="majorBidi" w:cstheme="majorBidi"/>
        </w:rPr>
        <w:t xml:space="preserve">hand column.  </w:t>
      </w:r>
      <w:r w:rsidR="001F5979">
        <w:rPr>
          <w:rFonts w:asciiTheme="majorBidi" w:hAnsiTheme="majorBidi" w:cstheme="majorBidi"/>
        </w:rPr>
        <w:t xml:space="preserve">The simulation shown in this figure was perturbed gradually (second and third vertical dashed lines) by increasing </w:t>
      </w:r>
      <w:proofErr w:type="spellStart"/>
      <w:r w:rsidR="001F5979" w:rsidRPr="00B95524">
        <w:rPr>
          <w:rFonts w:asciiTheme="majorBidi" w:hAnsiTheme="majorBidi" w:cstheme="majorBidi"/>
        </w:rPr>
        <w:t>G</w:t>
      </w:r>
      <w:r w:rsidR="001F5979">
        <w:rPr>
          <w:rFonts w:asciiTheme="majorBidi" w:hAnsiTheme="majorBidi" w:cstheme="majorBidi"/>
          <w:vertAlign w:val="subscript"/>
        </w:rPr>
        <w:t>aorta</w:t>
      </w:r>
      <w:proofErr w:type="spellEnd"/>
      <w:r w:rsidR="001F5979" w:rsidRPr="00B95524">
        <w:rPr>
          <w:rFonts w:asciiTheme="majorBidi" w:hAnsiTheme="majorBidi" w:cstheme="majorBidi"/>
          <w:vertAlign w:val="subscript"/>
        </w:rPr>
        <w:t xml:space="preserve"> </w:t>
      </w:r>
      <w:r w:rsidR="001F5979" w:rsidRPr="00B95524">
        <w:rPr>
          <w:rFonts w:asciiTheme="majorBidi" w:hAnsiTheme="majorBidi" w:cstheme="majorBidi"/>
        </w:rPr>
        <w:t xml:space="preserve">in equation </w:t>
      </w:r>
      <w:r w:rsidR="003533C8">
        <w:rPr>
          <w:rFonts w:asciiTheme="majorBidi" w:hAnsiTheme="majorBidi" w:cstheme="majorBidi"/>
        </w:rPr>
        <w:fldChar w:fldCharType="begin"/>
      </w:r>
      <w:r w:rsidR="003533C8">
        <w:rPr>
          <w:rFonts w:asciiTheme="majorBidi" w:hAnsiTheme="majorBidi" w:cstheme="majorBidi"/>
        </w:rPr>
        <w:instrText xml:space="preserve"> GOTOBUTTON ZEqnNum316125  \* MERGEFORMAT </w:instrText>
      </w:r>
      <w:r w:rsidR="003533C8">
        <w:rPr>
          <w:rFonts w:asciiTheme="majorBidi" w:hAnsiTheme="majorBidi" w:cstheme="majorBidi"/>
        </w:rPr>
        <w:fldChar w:fldCharType="begin"/>
      </w:r>
      <w:r w:rsidR="003533C8">
        <w:rPr>
          <w:rFonts w:asciiTheme="majorBidi" w:hAnsiTheme="majorBidi" w:cstheme="majorBidi"/>
        </w:rPr>
        <w:instrText xml:space="preserve"> REF ZEqnNum316125 \* Charformat \! \* MERGEFORMAT </w:instrText>
      </w:r>
      <w:r w:rsidR="003533C8">
        <w:rPr>
          <w:rFonts w:asciiTheme="majorBidi" w:hAnsiTheme="majorBidi" w:cstheme="majorBidi"/>
        </w:rPr>
        <w:fldChar w:fldCharType="separate"/>
      </w:r>
      <w:r w:rsidR="00A15D39" w:rsidRPr="001B05C1">
        <w:rPr>
          <w:rFonts w:asciiTheme="majorBidi" w:hAnsiTheme="majorBidi" w:cstheme="majorBidi"/>
        </w:rPr>
        <w:instrText>(7)</w:instrText>
      </w:r>
      <w:r w:rsidR="003533C8">
        <w:rPr>
          <w:rFonts w:asciiTheme="majorBidi" w:hAnsiTheme="majorBidi" w:cstheme="majorBidi"/>
        </w:rPr>
        <w:fldChar w:fldCharType="end"/>
      </w:r>
      <w:r w:rsidR="003533C8">
        <w:rPr>
          <w:rFonts w:asciiTheme="majorBidi" w:hAnsiTheme="majorBidi" w:cstheme="majorBidi"/>
        </w:rPr>
        <w:fldChar w:fldCharType="end"/>
      </w:r>
      <w:r w:rsidR="001F5979" w:rsidRPr="00B95524">
        <w:rPr>
          <w:rFonts w:asciiTheme="majorBidi" w:hAnsiTheme="majorBidi" w:cstheme="majorBidi"/>
        </w:rPr>
        <w:t xml:space="preserve"> from 0 to </w:t>
      </w:r>
      <w:r w:rsidR="003533C8">
        <w:rPr>
          <w:rFonts w:asciiTheme="majorBidi" w:hAnsiTheme="majorBidi" w:cstheme="majorBidi"/>
        </w:rPr>
        <w:t>1</w:t>
      </w:r>
      <w:r w:rsidR="001F5979" w:rsidRPr="00B95524">
        <w:rPr>
          <w:rFonts w:asciiTheme="majorBidi" w:hAnsiTheme="majorBidi" w:cstheme="majorBidi"/>
        </w:rPr>
        <w:t>e-3</w:t>
      </w:r>
      <w:r w:rsidR="001F5979">
        <w:rPr>
          <w:rFonts w:asciiTheme="majorBidi" w:hAnsiTheme="majorBidi" w:cstheme="majorBidi"/>
        </w:rPr>
        <w:t xml:space="preserve"> ([mmHg s]</w:t>
      </w:r>
      <w:r w:rsidR="001F5979">
        <w:rPr>
          <w:rFonts w:asciiTheme="majorBidi" w:hAnsiTheme="majorBidi" w:cstheme="majorBidi"/>
          <w:vertAlign w:val="superscript"/>
        </w:rPr>
        <w:t>-1</w:t>
      </w:r>
      <w:r w:rsidR="001F5979">
        <w:rPr>
          <w:rFonts w:asciiTheme="majorBidi" w:hAnsiTheme="majorBidi" w:cstheme="majorBidi"/>
        </w:rPr>
        <w:t xml:space="preserve"> </w:t>
      </w:r>
      <w:r w:rsidR="001F5979" w:rsidRPr="00A06B15">
        <w:rPr>
          <w:rFonts w:asciiTheme="majorBidi" w:hAnsiTheme="majorBidi" w:cstheme="majorBidi"/>
        </w:rPr>
        <w:t>L</w:t>
      </w:r>
      <w:r w:rsidR="001F5979">
        <w:rPr>
          <w:rFonts w:asciiTheme="majorBidi" w:hAnsiTheme="majorBidi" w:cstheme="majorBidi"/>
        </w:rPr>
        <w:t>)</w:t>
      </w:r>
      <w:r w:rsidR="001F5979" w:rsidRPr="00B95524">
        <w:rPr>
          <w:rFonts w:asciiTheme="majorBidi" w:hAnsiTheme="majorBidi" w:cstheme="majorBidi"/>
        </w:rPr>
        <w:t xml:space="preserve"> to induce a regurgitant volume of ~</w:t>
      </w:r>
      <w:r w:rsidR="003533C8">
        <w:rPr>
          <w:rFonts w:asciiTheme="majorBidi" w:hAnsiTheme="majorBidi" w:cstheme="majorBidi"/>
        </w:rPr>
        <w:t>4</w:t>
      </w:r>
      <w:r w:rsidR="001F5979" w:rsidRPr="00B95524">
        <w:rPr>
          <w:rFonts w:asciiTheme="majorBidi" w:hAnsiTheme="majorBidi" w:cstheme="majorBidi"/>
        </w:rPr>
        <w:t xml:space="preserve">0 ml (Table </w:t>
      </w:r>
      <w:r w:rsidR="001F5979">
        <w:rPr>
          <w:rFonts w:asciiTheme="majorBidi" w:hAnsiTheme="majorBidi" w:cstheme="majorBidi"/>
        </w:rPr>
        <w:fldChar w:fldCharType="begin"/>
      </w:r>
      <w:r w:rsidR="001F5979">
        <w:rPr>
          <w:rFonts w:asciiTheme="majorBidi" w:hAnsiTheme="majorBidi" w:cstheme="majorBidi"/>
        </w:rPr>
        <w:instrText xml:space="preserve"> seq table table3 </w:instrText>
      </w:r>
      <w:r w:rsidR="001F5979">
        <w:rPr>
          <w:rFonts w:asciiTheme="majorBidi" w:hAnsiTheme="majorBidi" w:cstheme="majorBidi"/>
        </w:rPr>
        <w:fldChar w:fldCharType="separate"/>
      </w:r>
      <w:r w:rsidR="00A15D39">
        <w:rPr>
          <w:rFonts w:asciiTheme="majorBidi" w:hAnsiTheme="majorBidi" w:cstheme="majorBidi"/>
          <w:noProof/>
        </w:rPr>
        <w:t>3</w:t>
      </w:r>
      <w:r w:rsidR="001F5979">
        <w:rPr>
          <w:rFonts w:asciiTheme="majorBidi" w:hAnsiTheme="majorBidi" w:cstheme="majorBidi"/>
        </w:rPr>
        <w:fldChar w:fldCharType="end"/>
      </w:r>
      <w:r w:rsidR="001F5979" w:rsidRPr="00B95524">
        <w:rPr>
          <w:rFonts w:asciiTheme="majorBidi" w:hAnsiTheme="majorBidi" w:cstheme="majorBidi"/>
        </w:rPr>
        <w:t>).</w:t>
      </w:r>
      <w:r w:rsidR="001F5979">
        <w:rPr>
          <w:rFonts w:asciiTheme="majorBidi" w:hAnsiTheme="majorBidi" w:cstheme="majorBidi"/>
        </w:rPr>
        <w:t xml:space="preserve"> The baroreflex module was deactivated at 200 s (vertical red dashed line).</w:t>
      </w:r>
    </w:p>
    <w:p w14:paraId="30D6B988" w14:textId="4258AA06" w:rsidR="00896DCF" w:rsidRDefault="00896DCF" w:rsidP="00804F71">
      <w:pPr>
        <w:rPr>
          <w:rFonts w:asciiTheme="majorBidi" w:hAnsiTheme="majorBidi" w:cstheme="majorBidi"/>
        </w:rPr>
      </w:pPr>
    </w:p>
    <w:p w14:paraId="5E7F74D4" w14:textId="77777777" w:rsidR="00896DCF" w:rsidRDefault="00896DCF">
      <w:pPr>
        <w:rPr>
          <w:rFonts w:asciiTheme="majorBidi" w:hAnsiTheme="majorBidi" w:cstheme="majorBidi"/>
        </w:rPr>
      </w:pPr>
      <w:r>
        <w:rPr>
          <w:rFonts w:asciiTheme="majorBidi" w:hAnsiTheme="majorBidi" w:cstheme="majorBidi"/>
        </w:rPr>
        <w:br w:type="page"/>
      </w:r>
    </w:p>
    <w:p w14:paraId="6D71D080" w14:textId="331D7113" w:rsidR="00896DCF"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B87A5F8" wp14:editId="70D881FA">
            <wp:extent cx="6208395" cy="4575175"/>
            <wp:effectExtent l="0" t="0" r="1905" b="0"/>
            <wp:docPr id="261" name="Picture 2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3481117" w14:textId="3E3E2CDB" w:rsidR="00A109E5" w:rsidRPr="001B05C1" w:rsidRDefault="00A109E5" w:rsidP="001B05C1">
      <w:pPr>
        <w:jc w:val="center"/>
        <w:rPr>
          <w:rFonts w:asciiTheme="majorBidi" w:hAnsiTheme="majorBidi" w:cstheme="majorBidi"/>
          <w:b/>
          <w:bCs/>
        </w:rPr>
      </w:pPr>
      <w:r w:rsidRPr="001B05C1">
        <w:rPr>
          <w:rFonts w:asciiTheme="majorBidi" w:hAnsiTheme="majorBidi" w:cstheme="majorBidi"/>
          <w:b/>
          <w:bCs/>
        </w:rPr>
        <w:t>Figure S</w:t>
      </w:r>
      <w:bookmarkStart w:id="335" w:name="figs12"/>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12</w:t>
      </w:r>
      <w:r w:rsidRPr="001B05C1">
        <w:rPr>
          <w:rFonts w:asciiTheme="majorBidi" w:hAnsiTheme="majorBidi" w:cstheme="majorBidi"/>
          <w:b/>
          <w:bCs/>
        </w:rPr>
        <w:fldChar w:fldCharType="end"/>
      </w:r>
      <w:bookmarkEnd w:id="335"/>
      <w:r w:rsidR="00E6155A">
        <w:rPr>
          <w:rFonts w:asciiTheme="majorBidi" w:hAnsiTheme="majorBidi" w:cstheme="majorBidi"/>
          <w:b/>
          <w:bCs/>
        </w:rPr>
        <w:t xml:space="preserve">. </w:t>
      </w:r>
      <w:r w:rsidR="00E846B1">
        <w:rPr>
          <w:rFonts w:asciiTheme="majorBidi" w:hAnsiTheme="majorBidi" w:cstheme="majorBidi"/>
          <w:b/>
          <w:bCs/>
        </w:rPr>
        <w:t>Simulated mitral insufficiency without the baroreflex control of arterial pressure</w:t>
      </w:r>
      <w:r w:rsidR="00E6155A" w:rsidRPr="00B95524">
        <w:rPr>
          <w:rFonts w:asciiTheme="majorBidi" w:hAnsiTheme="majorBidi" w:cstheme="majorBidi"/>
          <w:b/>
          <w:bCs/>
        </w:rPr>
        <w:t>.</w:t>
      </w:r>
      <w:r w:rsidR="00E6155A" w:rsidRPr="00B95524">
        <w:rPr>
          <w:rFonts w:asciiTheme="majorBidi" w:hAnsiTheme="majorBidi" w:cstheme="majorBidi"/>
        </w:rPr>
        <w:t xml:space="preserve"> </w:t>
      </w:r>
      <w:r w:rsidR="00E6155A">
        <w:rPr>
          <w:rFonts w:asciiTheme="majorBidi" w:hAnsiTheme="majorBidi" w:cstheme="majorBidi"/>
        </w:rPr>
        <w:t>The</w:t>
      </w:r>
      <w:r w:rsidR="00E6155A" w:rsidRPr="00B95524">
        <w:rPr>
          <w:rFonts w:asciiTheme="majorBidi" w:hAnsiTheme="majorBidi" w:cstheme="majorBidi"/>
        </w:rPr>
        <w:t xml:space="preserve"> panels </w:t>
      </w:r>
      <w:r w:rsidR="00E6155A">
        <w:rPr>
          <w:rFonts w:asciiTheme="majorBidi" w:hAnsiTheme="majorBidi" w:cstheme="majorBidi"/>
        </w:rPr>
        <w:t>are arranged similarly to those</w:t>
      </w:r>
      <w:r w:rsidR="00E6155A" w:rsidRPr="00B95524">
        <w:rPr>
          <w:rFonts w:asciiTheme="majorBidi" w:hAnsiTheme="majorBidi" w:cstheme="majorBidi"/>
        </w:rPr>
        <w:t xml:space="preserve"> in Fig</w:t>
      </w:r>
      <w:r w:rsidR="00E6155A">
        <w:rPr>
          <w:rFonts w:asciiTheme="majorBidi" w:hAnsiTheme="majorBidi" w:cstheme="majorBidi"/>
        </w:rPr>
        <w:t>ure</w:t>
      </w:r>
      <w:r w:rsidR="00E6155A" w:rsidRPr="00B95524">
        <w:rPr>
          <w:rFonts w:asciiTheme="majorBidi" w:hAnsiTheme="majorBidi" w:cstheme="majorBidi"/>
        </w:rPr>
        <w:t xml:space="preserve"> </w:t>
      </w:r>
      <w:r w:rsidR="00E6155A" w:rsidRPr="00B95524">
        <w:rPr>
          <w:rFonts w:asciiTheme="majorBidi" w:hAnsiTheme="majorBidi" w:cstheme="majorBidi"/>
        </w:rPr>
        <w:fldChar w:fldCharType="begin"/>
      </w:r>
      <w:r w:rsidR="00E6155A" w:rsidRPr="00B95524">
        <w:rPr>
          <w:rFonts w:asciiTheme="majorBidi" w:hAnsiTheme="majorBidi" w:cstheme="majorBidi"/>
        </w:rPr>
        <w:instrText xml:space="preserve"> seq figure fig2 </w:instrText>
      </w:r>
      <w:r w:rsidR="00E6155A" w:rsidRPr="00B95524">
        <w:rPr>
          <w:rFonts w:asciiTheme="majorBidi" w:hAnsiTheme="majorBidi" w:cstheme="majorBidi"/>
        </w:rPr>
        <w:fldChar w:fldCharType="separate"/>
      </w:r>
      <w:r w:rsidR="00A15D39">
        <w:rPr>
          <w:rFonts w:asciiTheme="majorBidi" w:hAnsiTheme="majorBidi" w:cstheme="majorBidi"/>
          <w:noProof/>
        </w:rPr>
        <w:t>2</w:t>
      </w:r>
      <w:r w:rsidR="00E6155A" w:rsidRPr="00B95524">
        <w:rPr>
          <w:rFonts w:asciiTheme="majorBidi" w:hAnsiTheme="majorBidi" w:cstheme="majorBidi"/>
          <w:noProof/>
        </w:rPr>
        <w:fldChar w:fldCharType="end"/>
      </w:r>
      <w:r w:rsidR="00E6155A">
        <w:rPr>
          <w:rFonts w:asciiTheme="majorBidi" w:hAnsiTheme="majorBidi" w:cstheme="majorBidi"/>
          <w:noProof/>
        </w:rPr>
        <w:t>,</w:t>
      </w:r>
      <w:r w:rsidR="00E6155A" w:rsidRPr="00B95524">
        <w:rPr>
          <w:rFonts w:asciiTheme="majorBidi" w:hAnsiTheme="majorBidi" w:cstheme="majorBidi"/>
        </w:rPr>
        <w:t xml:space="preserve"> except that mitral regurgitant volume is shown in place of aortic resistance in</w:t>
      </w:r>
      <w:r w:rsidR="00E6155A">
        <w:rPr>
          <w:rFonts w:asciiTheme="majorBidi" w:hAnsiTheme="majorBidi" w:cstheme="majorBidi"/>
        </w:rPr>
        <w:t xml:space="preserve"> the</w:t>
      </w:r>
      <w:r w:rsidR="00E6155A" w:rsidRPr="00B95524">
        <w:rPr>
          <w:rFonts w:asciiTheme="majorBidi" w:hAnsiTheme="majorBidi" w:cstheme="majorBidi"/>
        </w:rPr>
        <w:t xml:space="preserve"> right</w:t>
      </w:r>
      <w:r w:rsidR="00E6155A">
        <w:rPr>
          <w:rFonts w:asciiTheme="majorBidi" w:hAnsiTheme="majorBidi" w:cstheme="majorBidi"/>
        </w:rPr>
        <w:t>-</w:t>
      </w:r>
      <w:r w:rsidR="00E6155A" w:rsidRPr="00B95524">
        <w:rPr>
          <w:rFonts w:asciiTheme="majorBidi" w:hAnsiTheme="majorBidi" w:cstheme="majorBidi"/>
        </w:rPr>
        <w:t xml:space="preserve">hand column.  </w:t>
      </w:r>
      <w:r w:rsidR="00E6155A">
        <w:rPr>
          <w:rFonts w:asciiTheme="majorBidi" w:hAnsiTheme="majorBidi" w:cstheme="majorBidi"/>
        </w:rPr>
        <w:t xml:space="preserve">The simulation shown in this figure was perturbed gradually (second and third vertical dashed lines) by increasing </w:t>
      </w:r>
      <w:proofErr w:type="spellStart"/>
      <w:r w:rsidR="00E6155A" w:rsidRPr="00B95524">
        <w:rPr>
          <w:rFonts w:asciiTheme="majorBidi" w:hAnsiTheme="majorBidi" w:cstheme="majorBidi"/>
        </w:rPr>
        <w:t>G</w:t>
      </w:r>
      <w:r w:rsidR="00E6155A" w:rsidRPr="00B95524">
        <w:rPr>
          <w:rFonts w:asciiTheme="majorBidi" w:hAnsiTheme="majorBidi" w:cstheme="majorBidi"/>
          <w:vertAlign w:val="subscript"/>
        </w:rPr>
        <w:t>mitral</w:t>
      </w:r>
      <w:proofErr w:type="spellEnd"/>
      <w:r w:rsidR="00E6155A" w:rsidRPr="00B95524">
        <w:rPr>
          <w:rFonts w:asciiTheme="majorBidi" w:hAnsiTheme="majorBidi" w:cstheme="majorBidi"/>
          <w:vertAlign w:val="subscript"/>
        </w:rPr>
        <w:t xml:space="preserve"> </w:t>
      </w:r>
      <w:r w:rsidR="00E6155A" w:rsidRPr="00B95524">
        <w:rPr>
          <w:rFonts w:asciiTheme="majorBidi" w:hAnsiTheme="majorBidi" w:cstheme="majorBidi"/>
        </w:rPr>
        <w:t xml:space="preserve">in equation </w:t>
      </w:r>
      <w:r w:rsidR="00E6155A">
        <w:rPr>
          <w:rFonts w:asciiTheme="majorBidi" w:hAnsiTheme="majorBidi" w:cstheme="majorBidi"/>
        </w:rPr>
        <w:fldChar w:fldCharType="begin"/>
      </w:r>
      <w:r w:rsidR="00E6155A">
        <w:rPr>
          <w:rFonts w:asciiTheme="majorBidi" w:hAnsiTheme="majorBidi" w:cstheme="majorBidi"/>
        </w:rPr>
        <w:instrText xml:space="preserve"> GOTOBUTTON ZEqnNum399149  \* MERGEFORMAT </w:instrText>
      </w:r>
      <w:r w:rsidR="00E6155A">
        <w:rPr>
          <w:rFonts w:asciiTheme="majorBidi" w:hAnsiTheme="majorBidi" w:cstheme="majorBidi"/>
        </w:rPr>
        <w:fldChar w:fldCharType="begin"/>
      </w:r>
      <w:r w:rsidR="00E6155A">
        <w:rPr>
          <w:rFonts w:asciiTheme="majorBidi" w:hAnsiTheme="majorBidi" w:cstheme="majorBidi"/>
        </w:rPr>
        <w:instrText xml:space="preserve"> REF ZEqnNum399149 \* Charformat \! \* MERGEFORMAT </w:instrText>
      </w:r>
      <w:r w:rsidR="00E6155A">
        <w:rPr>
          <w:rFonts w:asciiTheme="majorBidi" w:hAnsiTheme="majorBidi" w:cstheme="majorBidi"/>
        </w:rPr>
        <w:fldChar w:fldCharType="separate"/>
      </w:r>
      <w:r w:rsidR="00A15D39" w:rsidRPr="001B05C1">
        <w:rPr>
          <w:rFonts w:asciiTheme="majorBidi" w:hAnsiTheme="majorBidi" w:cstheme="majorBidi"/>
          <w:b/>
          <w:bCs/>
        </w:rPr>
        <w:instrText>(8)</w:instrText>
      </w:r>
      <w:r w:rsidR="00E6155A">
        <w:rPr>
          <w:rFonts w:asciiTheme="majorBidi" w:hAnsiTheme="majorBidi" w:cstheme="majorBidi"/>
        </w:rPr>
        <w:fldChar w:fldCharType="end"/>
      </w:r>
      <w:r w:rsidR="00E6155A">
        <w:rPr>
          <w:rFonts w:asciiTheme="majorBidi" w:hAnsiTheme="majorBidi" w:cstheme="majorBidi"/>
        </w:rPr>
        <w:fldChar w:fldCharType="end"/>
      </w:r>
      <w:r w:rsidR="00E6155A" w:rsidRPr="00B95524">
        <w:rPr>
          <w:rFonts w:asciiTheme="majorBidi" w:hAnsiTheme="majorBidi" w:cstheme="majorBidi"/>
        </w:rPr>
        <w:t xml:space="preserve"> from 0 to 2e-3</w:t>
      </w:r>
      <w:r w:rsidR="00E6155A">
        <w:rPr>
          <w:rFonts w:asciiTheme="majorBidi" w:hAnsiTheme="majorBidi" w:cstheme="majorBidi"/>
        </w:rPr>
        <w:t xml:space="preserve"> ([mmHg s]</w:t>
      </w:r>
      <w:r w:rsidR="00E6155A">
        <w:rPr>
          <w:rFonts w:asciiTheme="majorBidi" w:hAnsiTheme="majorBidi" w:cstheme="majorBidi"/>
          <w:vertAlign w:val="superscript"/>
        </w:rPr>
        <w:t>-1</w:t>
      </w:r>
      <w:r w:rsidR="00E6155A">
        <w:rPr>
          <w:rFonts w:asciiTheme="majorBidi" w:hAnsiTheme="majorBidi" w:cstheme="majorBidi"/>
        </w:rPr>
        <w:t xml:space="preserve"> </w:t>
      </w:r>
      <w:r w:rsidR="00E6155A" w:rsidRPr="00A06B15">
        <w:rPr>
          <w:rFonts w:asciiTheme="majorBidi" w:hAnsiTheme="majorBidi" w:cstheme="majorBidi"/>
        </w:rPr>
        <w:t>L</w:t>
      </w:r>
      <w:r w:rsidR="00E6155A">
        <w:rPr>
          <w:rFonts w:asciiTheme="majorBidi" w:hAnsiTheme="majorBidi" w:cstheme="majorBidi"/>
        </w:rPr>
        <w:t>)</w:t>
      </w:r>
      <w:r w:rsidR="00E6155A" w:rsidRPr="00B95524">
        <w:rPr>
          <w:rFonts w:asciiTheme="majorBidi" w:hAnsiTheme="majorBidi" w:cstheme="majorBidi"/>
        </w:rPr>
        <w:t xml:space="preserve"> to induce a mitral regurgitant volume of ~60 ml (Table </w:t>
      </w:r>
      <w:r w:rsidR="00E6155A">
        <w:rPr>
          <w:rFonts w:asciiTheme="majorBidi" w:hAnsiTheme="majorBidi" w:cstheme="majorBidi"/>
        </w:rPr>
        <w:fldChar w:fldCharType="begin"/>
      </w:r>
      <w:r w:rsidR="00E6155A">
        <w:rPr>
          <w:rFonts w:asciiTheme="majorBidi" w:hAnsiTheme="majorBidi" w:cstheme="majorBidi"/>
        </w:rPr>
        <w:instrText xml:space="preserve"> seq table table3 </w:instrText>
      </w:r>
      <w:r w:rsidR="00E6155A">
        <w:rPr>
          <w:rFonts w:asciiTheme="majorBidi" w:hAnsiTheme="majorBidi" w:cstheme="majorBidi"/>
        </w:rPr>
        <w:fldChar w:fldCharType="separate"/>
      </w:r>
      <w:r w:rsidR="00A15D39">
        <w:rPr>
          <w:rFonts w:asciiTheme="majorBidi" w:hAnsiTheme="majorBidi" w:cstheme="majorBidi"/>
          <w:noProof/>
        </w:rPr>
        <w:t>3</w:t>
      </w:r>
      <w:r w:rsidR="00E6155A">
        <w:rPr>
          <w:rFonts w:asciiTheme="majorBidi" w:hAnsiTheme="majorBidi" w:cstheme="majorBidi"/>
        </w:rPr>
        <w:fldChar w:fldCharType="end"/>
      </w:r>
      <w:r w:rsidR="00E6155A" w:rsidRPr="00B95524">
        <w:rPr>
          <w:rFonts w:asciiTheme="majorBidi" w:hAnsiTheme="majorBidi" w:cstheme="majorBidi"/>
        </w:rPr>
        <w:t>).</w:t>
      </w:r>
      <w:r w:rsidR="001616D0">
        <w:rPr>
          <w:rFonts w:asciiTheme="majorBidi" w:hAnsiTheme="majorBidi" w:cstheme="majorBidi"/>
        </w:rPr>
        <w:t xml:space="preserve"> The baroreflex module was deactivated at 200 s (vertical red dashed line)</w:t>
      </w:r>
      <w:r w:rsidR="001F5979">
        <w:rPr>
          <w:rFonts w:asciiTheme="majorBidi" w:hAnsiTheme="majorBidi" w:cstheme="majorBidi"/>
        </w:rPr>
        <w:t xml:space="preserve">. </w:t>
      </w:r>
    </w:p>
    <w:p w14:paraId="682ABE6D" w14:textId="4D72E6B3" w:rsidR="00A109E5" w:rsidRPr="00B342B9" w:rsidRDefault="00A109E5" w:rsidP="005A5714">
      <w:pPr>
        <w:rPr>
          <w:rFonts w:asciiTheme="majorBidi" w:hAnsiTheme="majorBidi" w:cstheme="majorBidi"/>
          <w:b/>
          <w:bCs/>
        </w:rPr>
      </w:pPr>
    </w:p>
    <w:sectPr w:rsidR="00A109E5" w:rsidRPr="00B342B9" w:rsidSect="00D537FA">
      <w:footerReference w:type="even" r:id="rId54"/>
      <w:footerReference w:type="default" r:id="rId55"/>
      <w:headerReference w:type="first" r:id="rId56"/>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Kenneth Campbell" w:date="2021-11-01T22:40:00Z" w:initials="KC">
    <w:p w14:paraId="4D5920B1" w14:textId="48A65C99" w:rsidR="003B7B70" w:rsidRDefault="003B7B70">
      <w:pPr>
        <w:pStyle w:val="CommentText"/>
      </w:pPr>
      <w:r>
        <w:rPr>
          <w:rStyle w:val="CommentReference"/>
        </w:rPr>
        <w:annotationRef/>
      </w:r>
      <w:r>
        <w:t xml:space="preserve">I think this title is stronger and more appropriate. Note that we have consistently used multiscale instead of multi-scale in </w:t>
      </w:r>
      <w:proofErr w:type="gramStart"/>
      <w:r>
        <w:t>all of</w:t>
      </w:r>
      <w:proofErr w:type="gramEnd"/>
      <w:r>
        <w:t xml:space="preserve"> our grant applications and my papers. Please use that.</w:t>
      </w:r>
    </w:p>
  </w:comment>
  <w:comment w:id="14" w:author="Campbell, Kenneth S." w:date="2021-11-01T19:34:00Z" w:initials="CKS">
    <w:p w14:paraId="3114A35C" w14:textId="63998C97" w:rsidR="003B7B70" w:rsidRDefault="003B7B70">
      <w:pPr>
        <w:pStyle w:val="CommentText"/>
      </w:pPr>
      <w:r>
        <w:rPr>
          <w:rStyle w:val="CommentReference"/>
        </w:rPr>
        <w:annotationRef/>
      </w:r>
      <w:r>
        <w:t xml:space="preserve">I’ve been using multiscale without a hyphen in all our work because that is what the </w:t>
      </w:r>
      <w:r>
        <w:rPr>
          <w:noProof/>
        </w:rPr>
        <w:t xml:space="preserve">RFA for the </w:t>
      </w:r>
      <w:r>
        <w:t>U01 application used. Please use that term and replace all to change throughout text.</w:t>
      </w:r>
    </w:p>
  </w:comment>
  <w:comment w:id="15" w:author="Sharifi, Hossein" w:date="2021-11-04T15:33:00Z" w:initials="SH">
    <w:p w14:paraId="1CA433D5" w14:textId="14027BB4" w:rsidR="003B7B70" w:rsidRDefault="003B7B70">
      <w:pPr>
        <w:pStyle w:val="CommentText"/>
      </w:pPr>
      <w:r>
        <w:rPr>
          <w:rStyle w:val="CommentReference"/>
        </w:rPr>
        <w:annotationRef/>
      </w:r>
      <w:r>
        <w:t>Adopted through the whole manuscript.</w:t>
      </w:r>
    </w:p>
  </w:comment>
  <w:comment w:id="18" w:author="Campbell, Kenneth S." w:date="2021-11-01T19:34:00Z" w:initials="CKS">
    <w:p w14:paraId="0ADF95C3" w14:textId="50C1C655" w:rsidR="003B7B70" w:rsidRDefault="003B7B70">
      <w:pPr>
        <w:pStyle w:val="CommentText"/>
      </w:pPr>
      <w:r>
        <w:rPr>
          <w:rStyle w:val="CommentReference"/>
        </w:rPr>
        <w:annotationRef/>
      </w:r>
      <w:r>
        <w:t>This means pushed under a fluid. I think you mean emerging.</w:t>
      </w:r>
    </w:p>
  </w:comment>
  <w:comment w:id="19" w:author="Sharifi, Hossein" w:date="2021-11-04T15:34:00Z" w:initials="SH">
    <w:p w14:paraId="69C236EE" w14:textId="6BC1871B" w:rsidR="003B7B70" w:rsidRDefault="003B7B70">
      <w:pPr>
        <w:pStyle w:val="CommentText"/>
      </w:pPr>
      <w:r>
        <w:rPr>
          <w:rStyle w:val="CommentReference"/>
        </w:rPr>
        <w:annotationRef/>
      </w:r>
      <w:r>
        <w:t>Thanks for catching this.</w:t>
      </w:r>
    </w:p>
  </w:comment>
  <w:comment w:id="27" w:author="Campbell, Kenneth S." w:date="2021-11-01T19:35:00Z" w:initials="CKS">
    <w:p w14:paraId="30C26CCC" w14:textId="1F2FA138" w:rsidR="003B7B70" w:rsidRDefault="003B7B70">
      <w:pPr>
        <w:pStyle w:val="CommentText"/>
      </w:pPr>
      <w:r>
        <w:rPr>
          <w:rStyle w:val="CommentReference"/>
        </w:rPr>
        <w:annotationRef/>
      </w:r>
      <w:r>
        <w:t>This is not a good example if we don’t test it in the manuscript. Delete.</w:t>
      </w:r>
    </w:p>
  </w:comment>
  <w:comment w:id="28" w:author="Sharifi, Hossein" w:date="2021-11-04T15:34:00Z" w:initials="SH">
    <w:p w14:paraId="1ABE154A" w14:textId="0128C32C" w:rsidR="003B7B70" w:rsidRDefault="003B7B70">
      <w:pPr>
        <w:pStyle w:val="CommentText"/>
      </w:pPr>
      <w:r>
        <w:rPr>
          <w:rStyle w:val="CommentReference"/>
        </w:rPr>
        <w:annotationRef/>
      </w:r>
      <w:r>
        <w:t xml:space="preserve">Removed </w:t>
      </w:r>
    </w:p>
  </w:comment>
  <w:comment w:id="31" w:author="Campbell, Kenneth S." w:date="2021-11-01T19:36:00Z" w:initials="CKS">
    <w:p w14:paraId="4729C997" w14:textId="77777777" w:rsidR="003B7B70" w:rsidRDefault="003B7B70">
      <w:pPr>
        <w:pStyle w:val="CommentText"/>
        <w:rPr>
          <w:rStyle w:val="CommentReference"/>
        </w:rPr>
      </w:pPr>
      <w:r>
        <w:rPr>
          <w:rStyle w:val="CommentReference"/>
        </w:rPr>
        <w:annotationRef/>
      </w:r>
    </w:p>
    <w:p w14:paraId="4E402EAD" w14:textId="76416E1A" w:rsidR="003B7B70" w:rsidRDefault="003B7B70">
      <w:pPr>
        <w:pStyle w:val="CommentText"/>
      </w:pPr>
      <w:r>
        <w:t>?</w:t>
      </w:r>
    </w:p>
  </w:comment>
  <w:comment w:id="32" w:author="Sharifi, Hossein" w:date="2021-11-04T15:44:00Z" w:initials="SH">
    <w:p w14:paraId="751D411D" w14:textId="0E850032" w:rsidR="003B7B70" w:rsidRDefault="003B7B70">
      <w:pPr>
        <w:pStyle w:val="CommentText"/>
      </w:pPr>
      <w:r>
        <w:rPr>
          <w:rStyle w:val="CommentReference"/>
        </w:rPr>
        <w:annotationRef/>
      </w:r>
      <w:r>
        <w:t>Adopted your style.</w:t>
      </w:r>
    </w:p>
  </w:comment>
  <w:comment w:id="39" w:author="Kenneth Campbell" w:date="2021-11-03T09:43:00Z" w:initials="KC">
    <w:p w14:paraId="54782D63" w14:textId="528D8797" w:rsidR="003B7B70" w:rsidRDefault="003B7B70">
      <w:pPr>
        <w:pStyle w:val="CommentText"/>
      </w:pPr>
      <w:r>
        <w:rPr>
          <w:rStyle w:val="CommentReference"/>
        </w:rPr>
        <w:annotationRef/>
      </w:r>
      <w:r>
        <w:t>Don’t define abbreviations if you are not going to use them again in the abstract. It’s a waste of space.</w:t>
      </w:r>
    </w:p>
  </w:comment>
  <w:comment w:id="40" w:author="Sharifi, Hossein" w:date="2021-12-06T08:20:00Z" w:initials="SH">
    <w:p w14:paraId="0BF1F625" w14:textId="4BFF8A14" w:rsidR="003B7B70" w:rsidRDefault="003B7B70">
      <w:pPr>
        <w:pStyle w:val="CommentText"/>
      </w:pPr>
      <w:r>
        <w:rPr>
          <w:rStyle w:val="CommentReference"/>
        </w:rPr>
        <w:annotationRef/>
      </w:r>
      <w:r>
        <w:t>Heavily reduce the usage of abbreviations through the entire paper.</w:t>
      </w:r>
    </w:p>
  </w:comment>
  <w:comment w:id="49" w:author="Kenneth Campbell" w:date="2021-11-01T22:51:00Z" w:initials="KC">
    <w:p w14:paraId="441D195A" w14:textId="2DE89053" w:rsidR="003B7B70" w:rsidRDefault="003B7B70">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50" w:author="Sharifi, Hossein" w:date="2021-12-06T08:21:00Z" w:initials="SH">
    <w:p w14:paraId="124204B9" w14:textId="52916715" w:rsidR="003B7B70" w:rsidRDefault="003B7B70">
      <w:pPr>
        <w:pStyle w:val="CommentText"/>
      </w:pPr>
      <w:r>
        <w:rPr>
          <w:rStyle w:val="CommentReference"/>
        </w:rPr>
        <w:annotationRef/>
      </w:r>
      <w:r>
        <w:t>Edited.</w:t>
      </w:r>
    </w:p>
  </w:comment>
  <w:comment w:id="60" w:author="Kenneth Campbell" w:date="2021-11-01T22:53:00Z" w:initials="KC">
    <w:p w14:paraId="515373A9" w14:textId="3040CE0D" w:rsidR="003B7B70" w:rsidRDefault="003B7B70">
      <w:pPr>
        <w:pStyle w:val="CommentText"/>
      </w:pPr>
      <w:r>
        <w:rPr>
          <w:rStyle w:val="CommentReference"/>
        </w:rPr>
        <w:annotationRef/>
      </w:r>
      <w:r>
        <w:t>If a sentence extends beyond 3 lines, break it up. This one i</w:t>
      </w:r>
      <w:r>
        <w:rPr>
          <w:noProof/>
        </w:rPr>
        <w:t>s</w:t>
      </w:r>
      <w:r>
        <w:t xml:space="preserve"> 6. This is too hard for the reader to follow with ease.</w:t>
      </w:r>
    </w:p>
  </w:comment>
  <w:comment w:id="93" w:author="Sharifi, Hossein" w:date="2021-12-22T11:25:00Z" w:initials="SH">
    <w:p w14:paraId="764E442D" w14:textId="796B890B" w:rsidR="003B7B70" w:rsidRDefault="003B7B70">
      <w:pPr>
        <w:pStyle w:val="CommentText"/>
      </w:pPr>
      <w:r>
        <w:rPr>
          <w:rStyle w:val="CommentReference"/>
        </w:rPr>
        <w:annotationRef/>
      </w:r>
      <w:r>
        <w:t xml:space="preserve">This section is entirely new. </w:t>
      </w:r>
    </w:p>
  </w:comment>
  <w:comment w:id="94" w:author="Sharifi, Hossein" w:date="2021-12-18T17:26:00Z" w:initials="SH">
    <w:p w14:paraId="0CBCBDC6" w14:textId="7EE52A71" w:rsidR="003B7B70" w:rsidRDefault="003B7B70">
      <w:pPr>
        <w:pStyle w:val="CommentText"/>
      </w:pPr>
      <w:r>
        <w:rPr>
          <w:rStyle w:val="CommentReference"/>
        </w:rPr>
        <w:annotationRef/>
      </w:r>
      <w:r>
        <w:t xml:space="preserve">This </w:t>
      </w:r>
      <w:proofErr w:type="gramStart"/>
      <w:r>
        <w:t>section  is</w:t>
      </w:r>
      <w:proofErr w:type="gramEnd"/>
      <w:r>
        <w:t xml:space="preserve"> newly added</w:t>
      </w:r>
    </w:p>
  </w:comment>
  <w:comment w:id="95" w:author="Kenneth Campbell" w:date="2021-11-01T23:08:00Z" w:initials="KC">
    <w:p w14:paraId="13A7559C" w14:textId="0C4E8F1A" w:rsidR="003B7B70" w:rsidRDefault="003B7B70">
      <w:pPr>
        <w:pStyle w:val="CommentText"/>
      </w:pPr>
      <w:r>
        <w:rPr>
          <w:rStyle w:val="CommentReference"/>
        </w:rPr>
        <w:annotationRef/>
      </w:r>
      <w:r>
        <w:rPr>
          <w:noProof/>
        </w:rPr>
        <w:t>I do not think y</w:t>
      </w:r>
      <w:proofErr w:type="spellStart"/>
      <w:r>
        <w:t>ou</w:t>
      </w:r>
      <w:proofErr w:type="spellEnd"/>
      <w:r>
        <w:t xml:space="preserve"> have clinical data that is NOT from patients. If you have the chance to drop words that don’t add to the context, do so every time you can. In the words of Strunk and Whyte, “Omit useless words.” This is a good book to help make your writing tighter.</w:t>
      </w:r>
      <w:r>
        <w:br/>
      </w:r>
      <w:r w:rsidRPr="005E23C4">
        <w:t>https://en.wikipedia.org/wiki/The_Elements_of_Style</w:t>
      </w:r>
    </w:p>
  </w:comment>
  <w:comment w:id="96" w:author="Sharifi, Hossein" w:date="2021-12-06T16:06:00Z" w:initials="SH">
    <w:p w14:paraId="46D59A03" w14:textId="5B77AB39" w:rsidR="003B7B70" w:rsidRDefault="003B7B70">
      <w:pPr>
        <w:pStyle w:val="CommentText"/>
      </w:pPr>
      <w:r>
        <w:rPr>
          <w:rStyle w:val="CommentReference"/>
        </w:rPr>
        <w:annotationRef/>
      </w:r>
      <w:r>
        <w:t>Adopted.</w:t>
      </w:r>
    </w:p>
  </w:comment>
  <w:comment w:id="97" w:author="Kenneth Campbell" w:date="2021-11-01T23:10:00Z" w:initials="KC">
    <w:p w14:paraId="1FC3600A" w14:textId="7A4B2710" w:rsidR="003B7B70" w:rsidRDefault="003B7B70">
      <w:pPr>
        <w:pStyle w:val="CommentText"/>
      </w:pPr>
      <w:r>
        <w:rPr>
          <w:rStyle w:val="CommentReference"/>
        </w:rPr>
        <w:annotationRef/>
      </w:r>
      <w:r>
        <w:t>I think you can halve the length of this section by referring to other work. Save your efforts for the stuff that is new.</w:t>
      </w:r>
    </w:p>
  </w:comment>
  <w:comment w:id="98" w:author="Sharifi, Hossein" w:date="2021-11-05T09:49:00Z" w:initials="SH">
    <w:p w14:paraId="2E48F127" w14:textId="4186CD22" w:rsidR="003B7B70" w:rsidRDefault="003B7B70">
      <w:pPr>
        <w:pStyle w:val="CommentText"/>
      </w:pPr>
      <w:r>
        <w:rPr>
          <w:rStyle w:val="CommentReference"/>
        </w:rPr>
        <w:annotationRef/>
      </w:r>
      <w:r>
        <w:t xml:space="preserve">I prefer to keep this section in here to give a very </w:t>
      </w:r>
      <w:proofErr w:type="gramStart"/>
      <w:r>
        <w:t>brief summary</w:t>
      </w:r>
      <w:proofErr w:type="gramEnd"/>
      <w:r>
        <w:t xml:space="preserve"> of the central framework of </w:t>
      </w:r>
      <w:proofErr w:type="spellStart"/>
      <w:r>
        <w:t>pymyovent</w:t>
      </w:r>
      <w:proofErr w:type="spellEnd"/>
      <w:r>
        <w:t xml:space="preserve"> to new readers of our works. </w:t>
      </w:r>
    </w:p>
  </w:comment>
  <w:comment w:id="99" w:author="Kenneth Campbell" w:date="2021-11-01T23:11:00Z" w:initials="KC">
    <w:p w14:paraId="1641A0FB" w14:textId="24E77A52" w:rsidR="003B7B70" w:rsidRDefault="003B7B70">
      <w:pPr>
        <w:pStyle w:val="CommentText"/>
      </w:pPr>
      <w:r>
        <w:rPr>
          <w:rStyle w:val="CommentReference"/>
        </w:rPr>
        <w:annotationRef/>
      </w:r>
      <w:r>
        <w:t xml:space="preserve">In the figure, what is the significance of the italics. There doesn’t seem to be a good reason why things are in italics and things are not. The eccentric heart is touching the box and needs to be fixed. </w:t>
      </w:r>
      <w:proofErr w:type="gramStart"/>
      <w:r>
        <w:t>Similarly</w:t>
      </w:r>
      <w:proofErr w:type="gramEnd"/>
      <w:r>
        <w:t xml:space="preserve"> the growth labels are touching.</w:t>
      </w:r>
    </w:p>
  </w:comment>
  <w:comment w:id="100" w:author="Sharifi, Hossein" w:date="2021-11-04T15:25:00Z" w:initials="SH">
    <w:p w14:paraId="6F501FFB" w14:textId="701492D7" w:rsidR="003B7B70" w:rsidRDefault="003B7B70">
      <w:pPr>
        <w:pStyle w:val="CommentText"/>
      </w:pPr>
      <w:r>
        <w:rPr>
          <w:rStyle w:val="CommentReference"/>
        </w:rPr>
        <w:annotationRef/>
      </w:r>
      <w:r>
        <w:t>Adopted</w:t>
      </w:r>
    </w:p>
  </w:comment>
  <w:comment w:id="102" w:author="Kenneth Campbell" w:date="2021-11-01T23:11:00Z" w:initials="KC">
    <w:p w14:paraId="41D39980" w14:textId="1F465750" w:rsidR="003B7B70" w:rsidRDefault="003B7B70">
      <w:pPr>
        <w:pStyle w:val="CommentText"/>
      </w:pPr>
      <w:r>
        <w:rPr>
          <w:rStyle w:val="CommentReference"/>
        </w:rPr>
        <w:annotationRef/>
      </w:r>
      <w:r>
        <w:t>These are not sentences and need to be rewritten. The legend needs to note that it is modified from prior publications with a citation.</w:t>
      </w:r>
    </w:p>
  </w:comment>
  <w:comment w:id="103" w:author="Sharifi, Hossein" w:date="2021-12-06T21:42:00Z" w:initials="SH">
    <w:p w14:paraId="1634D656" w14:textId="5EC5DD3A" w:rsidR="003B7B70" w:rsidRDefault="003B7B70">
      <w:pPr>
        <w:pStyle w:val="CommentText"/>
      </w:pPr>
      <w:r>
        <w:rPr>
          <w:rStyle w:val="CommentReference"/>
        </w:rPr>
        <w:annotationRef/>
      </w:r>
      <w:r>
        <w:t xml:space="preserve">Rewritten. </w:t>
      </w:r>
    </w:p>
  </w:comment>
  <w:comment w:id="104" w:author="Kenneth Campbell" w:date="2021-11-01T23:14:00Z" w:initials="KC">
    <w:p w14:paraId="052A5FE7" w14:textId="54805B29" w:rsidR="003B7B70" w:rsidRDefault="003B7B70">
      <w:pPr>
        <w:pStyle w:val="CommentText"/>
      </w:pPr>
      <w:r>
        <w:rPr>
          <w:rStyle w:val="CommentReference"/>
        </w:rPr>
        <w:annotationRef/>
      </w:r>
      <w:r>
        <w:t xml:space="preserve">You don’t </w:t>
      </w:r>
      <w:r>
        <w:rPr>
          <w:noProof/>
        </w:rPr>
        <w:t xml:space="preserve">need to write </w:t>
      </w:r>
      <w:r>
        <w:t>setpoint level</w:t>
      </w:r>
      <w:r>
        <w:rPr>
          <w:noProof/>
        </w:rPr>
        <w:t xml:space="preserve"> - setpoint suffices - thus s</w:t>
      </w:r>
      <w:proofErr w:type="spellStart"/>
      <w:r>
        <w:t>impler</w:t>
      </w:r>
      <w:proofErr w:type="spellEnd"/>
      <w:r>
        <w:t xml:space="preserve"> </w:t>
      </w:r>
      <w:r>
        <w:rPr>
          <w:noProof/>
        </w:rPr>
        <w:t xml:space="preserve">and better </w:t>
      </w:r>
      <w:r>
        <w:t>to write “towards a user-defined setpoint.”</w:t>
      </w:r>
    </w:p>
  </w:comment>
  <w:comment w:id="105" w:author="Sharifi, Hossein" w:date="2021-12-07T09:32:00Z" w:initials="SH">
    <w:p w14:paraId="57BC3202" w14:textId="39C76697" w:rsidR="003B7B70" w:rsidRDefault="003B7B70">
      <w:pPr>
        <w:pStyle w:val="CommentText"/>
      </w:pPr>
      <w:r>
        <w:rPr>
          <w:rStyle w:val="CommentReference"/>
        </w:rPr>
        <w:annotationRef/>
      </w:r>
      <w:r>
        <w:t>edited</w:t>
      </w:r>
    </w:p>
  </w:comment>
  <w:comment w:id="106" w:author="Sharifi, Hossein" w:date="2021-12-18T17:57:00Z" w:initials="SH">
    <w:p w14:paraId="7AA5C25B" w14:textId="7AA1470E" w:rsidR="003B7B70" w:rsidRDefault="003B7B70">
      <w:pPr>
        <w:pStyle w:val="CommentText"/>
      </w:pPr>
      <w:r>
        <w:rPr>
          <w:rStyle w:val="CommentReference"/>
        </w:rPr>
        <w:annotationRef/>
      </w:r>
      <w:r>
        <w:t>Rewrote the section</w:t>
      </w:r>
    </w:p>
  </w:comment>
  <w:comment w:id="109" w:author="Kenneth Campbell" w:date="2021-11-02T09:18:00Z" w:initials="KC">
    <w:p w14:paraId="40049292" w14:textId="5E3DD716" w:rsidR="003B7B70" w:rsidRDefault="003B7B70">
      <w:pPr>
        <w:pStyle w:val="CommentText"/>
      </w:pPr>
      <w:r>
        <w:rPr>
          <w:rStyle w:val="CommentReference"/>
        </w:rPr>
        <w:annotationRef/>
      </w:r>
      <w:r>
        <w:t xml:space="preserve">Do you want to stick with this nomenclature? I think it might be better to change it so that there is less overlap with the baroreflex system. That will also require changing the </w:t>
      </w:r>
      <w:proofErr w:type="gramStart"/>
      <w:r>
        <w:t>code-base</w:t>
      </w:r>
      <w:proofErr w:type="gramEnd"/>
      <w:r>
        <w:t xml:space="preserve"> which is pretty easy given the modular structure we’re using.</w:t>
      </w:r>
    </w:p>
  </w:comment>
  <w:comment w:id="110" w:author="Sharifi, Hossein" w:date="2021-12-07T09:34:00Z" w:initials="SH">
    <w:p w14:paraId="0BC4599F" w14:textId="270F1E05" w:rsidR="003B7B70" w:rsidRDefault="003B7B70">
      <w:pPr>
        <w:pStyle w:val="CommentText"/>
      </w:pPr>
      <w:r>
        <w:rPr>
          <w:rStyle w:val="CommentReference"/>
        </w:rPr>
        <w:annotationRef/>
      </w:r>
      <w:r>
        <w:t xml:space="preserve">Changed to </w:t>
      </w:r>
      <w:proofErr w:type="spellStart"/>
      <w:r>
        <w:t>k_a</w:t>
      </w:r>
      <w:proofErr w:type="spellEnd"/>
    </w:p>
  </w:comment>
  <w:comment w:id="111" w:author="Kenneth Campbell" w:date="2021-11-02T09:19:00Z" w:initials="KC">
    <w:p w14:paraId="3993E7E8" w14:textId="7B8C1101" w:rsidR="003B7B70" w:rsidRDefault="003B7B70">
      <w:pPr>
        <w:pStyle w:val="CommentText"/>
      </w:pPr>
      <w:r>
        <w:rPr>
          <w:rStyle w:val="CommentReference"/>
        </w:rPr>
        <w:annotationRef/>
      </w:r>
      <w:r>
        <w:t>What do these limits correspond to physiologically?</w:t>
      </w:r>
    </w:p>
  </w:comment>
  <w:comment w:id="112" w:author="Sharifi, Hossein" w:date="2021-12-07T09:35:00Z" w:initials="SH">
    <w:p w14:paraId="11A5106A" w14:textId="56A6DA23" w:rsidR="003B7B70" w:rsidRDefault="003B7B70">
      <w:pPr>
        <w:pStyle w:val="CommentText"/>
      </w:pPr>
      <w:r>
        <w:rPr>
          <w:rStyle w:val="CommentReference"/>
        </w:rPr>
        <w:annotationRef/>
      </w:r>
      <w:r>
        <w:t>Explained now</w:t>
      </w:r>
    </w:p>
  </w:comment>
  <w:comment w:id="114" w:author="Kenneth Campbell" w:date="2021-11-01T23:20:00Z" w:initials="KC">
    <w:p w14:paraId="616239B6" w14:textId="3C5E5293" w:rsidR="003B7B70" w:rsidRDefault="003B7B70">
      <w:pPr>
        <w:pStyle w:val="CommentText"/>
      </w:pPr>
      <w:r>
        <w:rPr>
          <w:rStyle w:val="CommentReference"/>
        </w:rPr>
        <w:annotationRef/>
      </w:r>
      <w:r>
        <w:t>I think the key thing that is missing from this section is why you chose to set the algorithm up like this. Think about how I described the baroreflex and explained all the steps. What does your Ga signal represent in the heart? Including that explanation transforms the paper by linking your equations to real biology. It’s one of the key points that allows you to have impact across fields instead of being stuck to a single area of science.</w:t>
      </w:r>
    </w:p>
  </w:comment>
  <w:comment w:id="115" w:author="Sharifi, Hossein" w:date="2021-12-07T09:36:00Z" w:initials="SH">
    <w:p w14:paraId="01EAF28F" w14:textId="0D6CA5C4" w:rsidR="003B7B70" w:rsidRDefault="003B7B70">
      <w:pPr>
        <w:pStyle w:val="CommentText"/>
      </w:pPr>
      <w:r>
        <w:rPr>
          <w:rStyle w:val="CommentReference"/>
        </w:rPr>
        <w:annotationRef/>
      </w:r>
      <w:r>
        <w:t>I think this is now better.</w:t>
      </w:r>
    </w:p>
  </w:comment>
  <w:comment w:id="116" w:author="Sharifi, Hossein" w:date="2021-12-18T17:58:00Z" w:initials="SH">
    <w:p w14:paraId="0ECE3253" w14:textId="6B52B63B" w:rsidR="003B7B70" w:rsidRDefault="003B7B70">
      <w:pPr>
        <w:pStyle w:val="CommentText"/>
      </w:pPr>
      <w:r>
        <w:rPr>
          <w:rStyle w:val="CommentReference"/>
        </w:rPr>
        <w:annotationRef/>
      </w:r>
      <w:r>
        <w:t>Rewrote the section</w:t>
      </w:r>
    </w:p>
  </w:comment>
  <w:comment w:id="117" w:author="Kenneth Campbell" w:date="2021-11-01T23:22:00Z" w:initials="KC">
    <w:p w14:paraId="49EEB7CF" w14:textId="643D5A75" w:rsidR="003B7B70" w:rsidRDefault="003B7B70">
      <w:pPr>
        <w:pStyle w:val="CommentText"/>
      </w:pPr>
      <w:r>
        <w:rPr>
          <w:rStyle w:val="CommentReference"/>
        </w:rPr>
        <w:annotationRef/>
      </w:r>
      <w:r>
        <w:t xml:space="preserve">That is imprecise. You have written a whole paper about growth being controlled by passive stress and now you contradict that. I think what you mean is that eccentric growth is implemented by changing the number of half-sarcomeres in series around the circumference of the ventricle. Do you see the important difference? The control is via the feedback signal. The implementation is via changing </w:t>
      </w:r>
      <w:proofErr w:type="spellStart"/>
      <w:r>
        <w:t>n_hs</w:t>
      </w:r>
      <w:proofErr w:type="spellEnd"/>
    </w:p>
  </w:comment>
  <w:comment w:id="118" w:author="Sharifi, Hossein" w:date="2021-12-07T09:37:00Z" w:initials="SH">
    <w:p w14:paraId="73532413" w14:textId="7E8A511A" w:rsidR="003B7B70" w:rsidRDefault="003B7B70">
      <w:pPr>
        <w:pStyle w:val="CommentText"/>
      </w:pPr>
      <w:r>
        <w:rPr>
          <w:rStyle w:val="CommentReference"/>
        </w:rPr>
        <w:annotationRef/>
      </w:r>
      <w:r>
        <w:t xml:space="preserve">You are right. Rewrote the statement. </w:t>
      </w:r>
    </w:p>
  </w:comment>
  <w:comment w:id="119" w:author="Kenneth Campbell" w:date="2021-11-01T23:24:00Z" w:initials="KC">
    <w:p w14:paraId="37E0C18B" w14:textId="6885B2DD" w:rsidR="003B7B70" w:rsidRDefault="003B7B70">
      <w:pPr>
        <w:pStyle w:val="CommentText"/>
      </w:pPr>
      <w:r>
        <w:rPr>
          <w:rStyle w:val="CommentReference"/>
        </w:rPr>
        <w:annotationRef/>
      </w:r>
      <w:r>
        <w:t xml:space="preserve">What about when </w:t>
      </w:r>
      <w:proofErr w:type="spellStart"/>
      <w:r>
        <w:t>x_hs</w:t>
      </w:r>
      <w:proofErr w:type="spellEnd"/>
      <w:r>
        <w:t xml:space="preserve"> &lt; </w:t>
      </w:r>
      <w:proofErr w:type="spellStart"/>
      <w:r>
        <w:t>L_slack</w:t>
      </w:r>
      <w:proofErr w:type="spellEnd"/>
      <w:r>
        <w:t>?</w:t>
      </w:r>
      <w:r>
        <w:rPr>
          <w:noProof/>
        </w:rPr>
        <w:t xml:space="preserve"> Your equations don't cover this possibility and are thus incomplete</w:t>
      </w:r>
    </w:p>
  </w:comment>
  <w:comment w:id="120" w:author="Sharifi, Hossein" w:date="2021-12-07T09:39:00Z" w:initials="SH">
    <w:p w14:paraId="5E1CA9E2" w14:textId="41B7E0DB" w:rsidR="003B7B70" w:rsidRDefault="003B7B70">
      <w:pPr>
        <w:pStyle w:val="CommentText"/>
      </w:pPr>
      <w:r>
        <w:rPr>
          <w:rStyle w:val="CommentReference"/>
        </w:rPr>
        <w:annotationRef/>
      </w:r>
      <w:r>
        <w:t>implemented</w:t>
      </w:r>
    </w:p>
  </w:comment>
  <w:comment w:id="123" w:author="Kenneth Campbell" w:date="2021-11-02T09:34:00Z" w:initials="KC">
    <w:p w14:paraId="7381417B" w14:textId="48554222" w:rsidR="003B7B70" w:rsidRDefault="003B7B70">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124" w:author="Sharifi, Hossein" w:date="2021-12-07T09:40:00Z" w:initials="SH">
    <w:p w14:paraId="2F484871" w14:textId="0FDC60F4" w:rsidR="003B7B70" w:rsidRDefault="003B7B70">
      <w:pPr>
        <w:pStyle w:val="CommentText"/>
      </w:pPr>
      <w:r>
        <w:rPr>
          <w:rStyle w:val="CommentReference"/>
        </w:rPr>
        <w:annotationRef/>
      </w:r>
      <w:r>
        <w:t>Changed my statement.</w:t>
      </w:r>
    </w:p>
  </w:comment>
  <w:comment w:id="125" w:author="Kenneth Campbell" w:date="2021-11-02T09:36:00Z" w:initials="KC">
    <w:p w14:paraId="6EC02753" w14:textId="2CA23951" w:rsidR="003B7B70" w:rsidRDefault="003B7B70">
      <w:pPr>
        <w:pStyle w:val="CommentText"/>
      </w:pPr>
      <w:r>
        <w:rPr>
          <w:rStyle w:val="CommentReference"/>
        </w:rPr>
        <w:annotationRef/>
      </w:r>
      <w:r>
        <w:t>Ratio of myosin ATPase per myofibrillar volume is confusing. Better to write as myosin ATPase normalized to myofibrillar volume.</w:t>
      </w:r>
    </w:p>
  </w:comment>
  <w:comment w:id="126" w:author="Sharifi, Hossein" w:date="2021-12-07T09:41:00Z" w:initials="SH">
    <w:p w14:paraId="6A738785" w14:textId="6F5704B8" w:rsidR="003B7B70" w:rsidRDefault="003B7B70">
      <w:pPr>
        <w:pStyle w:val="CommentText"/>
      </w:pPr>
      <w:r>
        <w:rPr>
          <w:rStyle w:val="CommentReference"/>
        </w:rPr>
        <w:annotationRef/>
      </w:r>
      <w:r>
        <w:t>Implemented throughout the paper</w:t>
      </w:r>
    </w:p>
  </w:comment>
  <w:comment w:id="127" w:author="Kenneth Campbell" w:date="2021-11-02T09:39:00Z" w:initials="KC">
    <w:p w14:paraId="4A36E35B" w14:textId="720279BE" w:rsidR="003B7B70" w:rsidRDefault="003B7B70">
      <w:pPr>
        <w:pStyle w:val="CommentText"/>
      </w:pPr>
      <w:r>
        <w:rPr>
          <w:rStyle w:val="CommentReference"/>
        </w:rPr>
        <w:annotationRef/>
      </w:r>
      <w:r>
        <w:t>I am not sure this is correct. Did you allow for the proportion of tissue that is extracellular? I guess this depends on whether you had fibrosis in your model.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128" w:author="Sharifi, Hossein" w:date="2021-12-07T09:42:00Z" w:initials="SH">
    <w:p w14:paraId="1583E939" w14:textId="77777777" w:rsidR="003B7B70" w:rsidRDefault="003B7B70">
      <w:pPr>
        <w:pStyle w:val="CommentText"/>
      </w:pPr>
      <w:r>
        <w:rPr>
          <w:rStyle w:val="CommentReference"/>
        </w:rPr>
        <w:annotationRef/>
      </w:r>
      <w:r>
        <w:t>No, we don’t have the extracellular proportion of the tissue in this study. That will be important in modeling of heart failure.</w:t>
      </w:r>
      <w:r>
        <w:rPr>
          <w:noProof/>
        </w:rPr>
        <w:t xml:space="preserve"> </w:t>
      </w:r>
    </w:p>
    <w:p w14:paraId="753F23D6" w14:textId="5A129250" w:rsidR="003B7B70" w:rsidRDefault="003B7B70">
      <w:pPr>
        <w:pStyle w:val="CommentText"/>
      </w:pPr>
      <w:r>
        <w:t xml:space="preserve">I have addressed your points regarding this equation. </w:t>
      </w:r>
    </w:p>
  </w:comment>
  <w:comment w:id="129" w:author="Kenneth Campbell" w:date="2021-11-03T10:05:00Z" w:initials="KC">
    <w:p w14:paraId="3429E7AA" w14:textId="79EF23E2" w:rsidR="003B7B70" w:rsidRDefault="003B7B70">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130" w:author="Sharifi, Hossein" w:date="2021-12-07T09:44:00Z" w:initials="SH">
    <w:p w14:paraId="57722AE6" w14:textId="04630CE3" w:rsidR="003B7B70" w:rsidRDefault="003B7B70">
      <w:pPr>
        <w:pStyle w:val="CommentText"/>
      </w:pPr>
      <w:r>
        <w:rPr>
          <w:rStyle w:val="CommentReference"/>
        </w:rPr>
        <w:annotationRef/>
      </w:r>
      <w:r>
        <w:t>Implemented.</w:t>
      </w:r>
    </w:p>
  </w:comment>
  <w:comment w:id="132" w:author="Kenneth Campbell" w:date="2021-11-02T09:37:00Z" w:initials="KC">
    <w:p w14:paraId="1CE23259" w14:textId="77777777" w:rsidR="003B7B70" w:rsidRDefault="003B7B70" w:rsidP="00061ABF">
      <w:pPr>
        <w:pStyle w:val="CommentText"/>
      </w:pPr>
      <w:r>
        <w:t>Better to write as the number of myosin heads in a hypothetical half-sarcomere with a cross-sectional area of 1 m^2</w:t>
      </w:r>
      <w:r>
        <w:rPr>
          <w:rStyle w:val="CommentReference"/>
        </w:rPr>
        <w:annotationRef/>
      </w:r>
      <w:r>
        <w:t>.</w:t>
      </w:r>
    </w:p>
  </w:comment>
  <w:comment w:id="133" w:author="Sharifi, Hossein" w:date="2021-12-07T09:44:00Z" w:initials="SH">
    <w:p w14:paraId="05B478CA" w14:textId="7899E1D0" w:rsidR="003B7B70" w:rsidRDefault="003B7B70">
      <w:pPr>
        <w:pStyle w:val="CommentText"/>
      </w:pPr>
      <w:r>
        <w:rPr>
          <w:rStyle w:val="CommentReference"/>
        </w:rPr>
        <w:annotationRef/>
      </w:r>
      <w:r>
        <w:t>Implemented</w:t>
      </w:r>
    </w:p>
  </w:comment>
  <w:comment w:id="134" w:author="Kenneth Campbell" w:date="2021-11-02T09:39:00Z" w:initials="KC">
    <w:p w14:paraId="4DF2C16B" w14:textId="77777777" w:rsidR="003B7B70" w:rsidRDefault="003B7B70" w:rsidP="00061ABF">
      <w:pPr>
        <w:pStyle w:val="CommentText"/>
      </w:pPr>
      <w:r>
        <w:rPr>
          <w:rStyle w:val="CommentReference"/>
        </w:rPr>
        <w:annotationRef/>
      </w:r>
      <w:r>
        <w:t>What are the units?</w:t>
      </w:r>
    </w:p>
  </w:comment>
  <w:comment w:id="135" w:author="Sharifi, Hossein" w:date="2021-12-07T09:44:00Z" w:initials="SH">
    <w:p w14:paraId="11CDC873" w14:textId="26952B4F" w:rsidR="003B7B70" w:rsidRDefault="003B7B70">
      <w:pPr>
        <w:pStyle w:val="CommentText"/>
      </w:pPr>
      <w:r>
        <w:rPr>
          <w:rStyle w:val="CommentReference"/>
        </w:rPr>
        <w:annotationRef/>
      </w:r>
      <w:r>
        <w:t>Added</w:t>
      </w:r>
    </w:p>
  </w:comment>
  <w:comment w:id="137" w:author="Sharifi, Hossein" w:date="2021-12-18T17:59:00Z" w:initials="SH">
    <w:p w14:paraId="1C018BE2" w14:textId="1F344288" w:rsidR="003B7B70" w:rsidRDefault="003B7B70">
      <w:pPr>
        <w:pStyle w:val="CommentText"/>
      </w:pPr>
      <w:r>
        <w:rPr>
          <w:rStyle w:val="CommentReference"/>
        </w:rPr>
        <w:annotationRef/>
      </w:r>
      <w:r>
        <w:t>Rewrote the whole section</w:t>
      </w:r>
    </w:p>
  </w:comment>
  <w:comment w:id="138" w:author="Kenneth Campbell" w:date="2021-11-03T10:07:00Z" w:initials="KC">
    <w:p w14:paraId="09431CDA" w14:textId="331E9271" w:rsidR="003B7B70" w:rsidRDefault="003B7B70">
      <w:pPr>
        <w:pStyle w:val="CommentText"/>
      </w:pPr>
      <w:r>
        <w:rPr>
          <w:rStyle w:val="CommentReference"/>
        </w:rPr>
        <w:annotationRef/>
      </w:r>
      <w:r>
        <w:t xml:space="preserve">You didn’t explain how you implemented the growth module. I think this can be done very simply as I did in the baroreflex </w:t>
      </w:r>
      <w:proofErr w:type="gramStart"/>
      <w:r>
        <w:t>manuscript</w:t>
      </w:r>
      <w:proofErr w:type="gramEnd"/>
      <w:r>
        <w:t xml:space="preserve"> but it should be explained.</w:t>
      </w:r>
    </w:p>
  </w:comment>
  <w:comment w:id="139" w:author="Sharifi, Hossein" w:date="2021-12-07T09:44:00Z" w:initials="SH">
    <w:p w14:paraId="38138222" w14:textId="4FD8B0AA" w:rsidR="003B7B70" w:rsidRDefault="003B7B70">
      <w:pPr>
        <w:pStyle w:val="CommentText"/>
      </w:pPr>
      <w:r>
        <w:rPr>
          <w:rStyle w:val="CommentReference"/>
        </w:rPr>
        <w:annotationRef/>
      </w:r>
      <w:r>
        <w:t>Implemented now.</w:t>
      </w:r>
    </w:p>
  </w:comment>
  <w:comment w:id="140" w:author="Sharifi, Hossein" w:date="2021-12-18T18:04:00Z" w:initials="SH">
    <w:p w14:paraId="7223E09A" w14:textId="468801FC" w:rsidR="003B7B70" w:rsidRDefault="003B7B70">
      <w:pPr>
        <w:pStyle w:val="CommentText"/>
      </w:pPr>
      <w:r>
        <w:rPr>
          <w:rStyle w:val="CommentReference"/>
        </w:rPr>
        <w:annotationRef/>
      </w:r>
      <w:r>
        <w:t>Almost rewrote the whole section</w:t>
      </w:r>
    </w:p>
  </w:comment>
  <w:comment w:id="141" w:author="Kenneth Campbell" w:date="2021-11-02T09:45:00Z" w:initials="KC">
    <w:p w14:paraId="14B46454" w14:textId="25B82920" w:rsidR="003B7B70" w:rsidRDefault="003B7B70">
      <w:pPr>
        <w:pStyle w:val="CommentText"/>
      </w:pPr>
      <w:r>
        <w:rPr>
          <w:rStyle w:val="CommentReference"/>
        </w:rPr>
        <w:annotationRef/>
      </w:r>
      <w:r>
        <w:t>What do these citations represent?</w:t>
      </w:r>
    </w:p>
  </w:comment>
  <w:comment w:id="142" w:author="Sharifi, Hossein" w:date="2021-11-07T10:17:00Z" w:initials="SH">
    <w:p w14:paraId="7A24134A" w14:textId="0F8FD591" w:rsidR="003B7B70" w:rsidRDefault="003B7B70">
      <w:pPr>
        <w:pStyle w:val="CommentText"/>
      </w:pPr>
      <w:r>
        <w:rPr>
          <w:rStyle w:val="CommentReference"/>
        </w:rPr>
        <w:annotationRef/>
      </w:r>
      <w:r>
        <w:t xml:space="preserve">Normal range of characteristics parameters of the cardiac function for a healthy adult </w:t>
      </w:r>
    </w:p>
  </w:comment>
  <w:comment w:id="143" w:author="Kenneth Campbell" w:date="2021-11-02T10:00:00Z" w:initials="KC">
    <w:p w14:paraId="4E908CC5" w14:textId="6EF5C741" w:rsidR="003B7B70" w:rsidRDefault="003B7B70">
      <w:pPr>
        <w:pStyle w:val="CommentText"/>
      </w:pPr>
      <w:r>
        <w:rPr>
          <w:rStyle w:val="CommentReference"/>
        </w:rPr>
        <w:annotationRef/>
      </w:r>
      <w:r>
        <w:t>You pitched this paragraph very differently from the preceding ones. There are elements that almost sound like discussion. I think this is out of place here. Could you just say that you simulated aortic stenosis with 3 different levels of resistance</w:t>
      </w:r>
      <w:r>
        <w:rPr>
          <w:noProof/>
        </w:rPr>
        <w:t>?</w:t>
      </w:r>
      <w:r>
        <w:t xml:space="preserve"> If you want the justification and table, it should go in Supplementary Data. The values are certainly not appropriate for methods.</w:t>
      </w:r>
    </w:p>
    <w:p w14:paraId="57334CD7" w14:textId="77777777" w:rsidR="003B7B70" w:rsidRDefault="003B7B70">
      <w:pPr>
        <w:pStyle w:val="CommentText"/>
      </w:pPr>
    </w:p>
    <w:p w14:paraId="4350EDC7" w14:textId="3A408769" w:rsidR="003B7B70" w:rsidRDefault="003B7B70">
      <w:pPr>
        <w:pStyle w:val="CommentText"/>
      </w:pPr>
      <w:r>
        <w:t xml:space="preserve">Note also that this section includes specific details </w:t>
      </w:r>
      <w:proofErr w:type="gramStart"/>
      <w:r>
        <w:t>on  parameter</w:t>
      </w:r>
      <w:proofErr w:type="gramEnd"/>
      <w:r>
        <w:t xml:space="preserve"> values that you don’t go into with the other mechanisms so the presentation is unequal.</w:t>
      </w:r>
    </w:p>
  </w:comment>
  <w:comment w:id="144" w:author="Sharifi, Hossein" w:date="2021-12-07T09:47:00Z" w:initials="SH">
    <w:p w14:paraId="097CAB99" w14:textId="4FB54D51" w:rsidR="003B7B70" w:rsidRDefault="003B7B70">
      <w:pPr>
        <w:pStyle w:val="CommentText"/>
      </w:pPr>
      <w:r>
        <w:rPr>
          <w:rStyle w:val="CommentReference"/>
        </w:rPr>
        <w:annotationRef/>
      </w:r>
      <w:r>
        <w:t xml:space="preserve">I removed the redundant information that looked like a discussion. However, I think we need to keep the tables in this section because we need to explain how we did model different levels of valve diseases and what was the rationale behind picking three levels of severities.  </w:t>
      </w:r>
    </w:p>
  </w:comment>
  <w:comment w:id="146" w:author="Kenneth Campbell" w:date="2021-11-02T10:52:00Z" w:initials="KC">
    <w:p w14:paraId="7F2A9550" w14:textId="580AFF20" w:rsidR="003B7B70" w:rsidRDefault="003B7B70">
      <w:pPr>
        <w:pStyle w:val="CommentText"/>
      </w:pPr>
      <w:r>
        <w:rPr>
          <w:rStyle w:val="CommentReference"/>
        </w:rPr>
        <w:annotationRef/>
      </w:r>
      <w:r>
        <w:t xml:space="preserve">I think you need to explain the flow equation up front. You’ve said that you are mimicking valve stenosis by changing </w:t>
      </w:r>
      <w:proofErr w:type="gramStart"/>
      <w:r>
        <w:t>resistance</w:t>
      </w:r>
      <w:proofErr w:type="gramEnd"/>
      <w:r>
        <w:t xml:space="preserve"> but the equation doesn’t come until after you talk about regurgitation.</w:t>
      </w:r>
    </w:p>
  </w:comment>
  <w:comment w:id="147" w:author="Sharifi, Hossein" w:date="2021-12-07T09:46:00Z" w:initials="SH">
    <w:p w14:paraId="709C8506" w14:textId="2CEFAA17" w:rsidR="003B7B70" w:rsidRDefault="003B7B70">
      <w:pPr>
        <w:pStyle w:val="CommentText"/>
      </w:pPr>
      <w:r>
        <w:rPr>
          <w:rStyle w:val="CommentReference"/>
        </w:rPr>
        <w:annotationRef/>
      </w:r>
      <w:r>
        <w:t xml:space="preserve">You are right. Made the required changes. </w:t>
      </w:r>
    </w:p>
  </w:comment>
  <w:comment w:id="153" w:author="Sharifi, Hossein" w:date="2021-12-18T18:13:00Z" w:initials="SH">
    <w:p w14:paraId="40D8AD33" w14:textId="35697CD5" w:rsidR="003B7B70" w:rsidRDefault="003B7B70">
      <w:pPr>
        <w:pStyle w:val="CommentText"/>
      </w:pPr>
      <w:r>
        <w:rPr>
          <w:rStyle w:val="CommentReference"/>
        </w:rPr>
        <w:annotationRef/>
      </w:r>
      <w:r>
        <w:t>Rewrote the whole section</w:t>
      </w:r>
    </w:p>
  </w:comment>
  <w:comment w:id="154" w:author="Kenneth Campbell" w:date="2021-11-02T11:00:00Z" w:initials="KC">
    <w:p w14:paraId="230DF242" w14:textId="77777777" w:rsidR="003B7B70" w:rsidRDefault="003B7B70">
      <w:pPr>
        <w:pStyle w:val="CommentText"/>
        <w:rPr>
          <w:noProof/>
        </w:rPr>
      </w:pPr>
      <w:r>
        <w:rPr>
          <w:rStyle w:val="CommentReference"/>
        </w:rPr>
        <w:annotationRef/>
      </w:r>
      <w:r>
        <w:t xml:space="preserve">I think you should focus on the valve disease here, and not mix the terms pressure and volume overload in with the valvular intervention. </w:t>
      </w:r>
      <w:r>
        <w:rPr>
          <w:noProof/>
        </w:rPr>
        <w:t>It's similar to differentiating between dependent and independent variables in statistics.</w:t>
      </w:r>
    </w:p>
    <w:p w14:paraId="4D8376EE" w14:textId="1D32104E" w:rsidR="003B7B70" w:rsidRDefault="003B7B70">
      <w:pPr>
        <w:pStyle w:val="CommentText"/>
      </w:pPr>
      <w:r>
        <w:t>This falls under making your writing tighter, more precise, and simpler. That leads to increased impact.</w:t>
      </w:r>
    </w:p>
  </w:comment>
  <w:comment w:id="155" w:author="Sharifi, Hossein" w:date="2021-12-05T14:26:00Z" w:initials="SH">
    <w:p w14:paraId="4533196C" w14:textId="136377E7" w:rsidR="003B7B70" w:rsidRDefault="003B7B70">
      <w:pPr>
        <w:pStyle w:val="CommentText"/>
      </w:pPr>
      <w:r>
        <w:rPr>
          <w:rStyle w:val="CommentReference"/>
        </w:rPr>
        <w:annotationRef/>
      </w:r>
      <w:r>
        <w:t>The text is completely rewritten now. I have adapted all your points.</w:t>
      </w:r>
    </w:p>
  </w:comment>
  <w:comment w:id="156" w:author="Sharifi, Hossein" w:date="2021-12-07T10:21:00Z" w:initials="SH">
    <w:p w14:paraId="17D11723" w14:textId="77777777" w:rsidR="003B7B70" w:rsidRDefault="003B7B70">
      <w:pPr>
        <w:pStyle w:val="CommentText"/>
      </w:pPr>
      <w:r>
        <w:rPr>
          <w:rStyle w:val="CommentReference"/>
        </w:rPr>
        <w:annotationRef/>
      </w:r>
      <w:r>
        <w:t>Thank you again for your comments on this figure. I have implemented some of your points and will explain my rationale behind the adjustment of this figure in below:</w:t>
      </w:r>
    </w:p>
    <w:p w14:paraId="5A6B8989" w14:textId="77777777" w:rsidR="003B7B70" w:rsidRDefault="003B7B70">
      <w:pPr>
        <w:pStyle w:val="CommentText"/>
      </w:pPr>
    </w:p>
    <w:p w14:paraId="7723C406" w14:textId="7DB60B31" w:rsidR="003B7B70" w:rsidRDefault="003B7B70">
      <w:pPr>
        <w:pStyle w:val="CommentText"/>
      </w:pPr>
      <w:r>
        <w:t xml:space="preserve">As explained in the text, the </w:t>
      </w:r>
      <w:proofErr w:type="gramStart"/>
      <w:r>
        <w:t>left hand</w:t>
      </w:r>
      <w:proofErr w:type="gramEnd"/>
      <w:r>
        <w:t xml:space="preserve"> column is supposed to present the results from the central framework of the </w:t>
      </w:r>
      <w:proofErr w:type="spellStart"/>
      <w:r>
        <w:t>PyMyovent</w:t>
      </w:r>
      <w:proofErr w:type="spellEnd"/>
      <w:r>
        <w:t xml:space="preserve">. I tried to have the most informative ones from molecular to organ levels. </w:t>
      </w:r>
      <w:r>
        <w:br/>
      </w:r>
    </w:p>
    <w:p w14:paraId="09B4848D" w14:textId="77777777" w:rsidR="003B7B70" w:rsidRDefault="003B7B70">
      <w:pPr>
        <w:pStyle w:val="CommentText"/>
      </w:pPr>
      <w:r>
        <w:t xml:space="preserve">Note: According to your point regarding the passive stress being barely clear, I decided to only show the total wall stress. Because passive is small in comparison to other two, and thus total and active are overlapping. </w:t>
      </w:r>
    </w:p>
    <w:p w14:paraId="19B44D08" w14:textId="77777777" w:rsidR="003B7B70" w:rsidRDefault="003B7B70">
      <w:pPr>
        <w:pStyle w:val="CommentText"/>
      </w:pPr>
    </w:p>
    <w:p w14:paraId="78F3D447" w14:textId="2E184473" w:rsidR="003B7B70" w:rsidRDefault="003B7B70">
      <w:pPr>
        <w:pStyle w:val="CommentText"/>
      </w:pPr>
      <w:r>
        <w:t xml:space="preserve">The middle column demonstrates how the baroreflex modulate selected parameters to control the arterial pressure. That is something that distinguishes this paper from other works. </w:t>
      </w:r>
    </w:p>
    <w:p w14:paraId="551BDCD3" w14:textId="77777777" w:rsidR="003B7B70" w:rsidRDefault="003B7B70">
      <w:pPr>
        <w:pStyle w:val="CommentText"/>
      </w:pPr>
    </w:p>
    <w:p w14:paraId="7BF6CB03" w14:textId="77777777" w:rsidR="003B7B70" w:rsidRDefault="003B7B70">
      <w:pPr>
        <w:pStyle w:val="CommentText"/>
      </w:pPr>
      <w:r>
        <w:t xml:space="preserve">Right hand column shows the properties relevant to the growth module with having the disease-mimicking perturbed parameters at top panel and pertaining signals for concentric and eccentric growth in the following panels, respectively. For example, panels 2 from top in this column shows the stimulus signal and setpoint for concentric growth. Then third and fourth panels show the normalized growth signal and control signal for concentric growth. Finally, the fifth panel shows the effector parameter for concentric growth. </w:t>
      </w:r>
    </w:p>
    <w:p w14:paraId="578EBE6D" w14:textId="77777777" w:rsidR="003B7B70" w:rsidRDefault="003B7B70">
      <w:pPr>
        <w:pStyle w:val="CommentText"/>
      </w:pPr>
    </w:p>
    <w:p w14:paraId="07C9619F" w14:textId="77777777" w:rsidR="003B7B70" w:rsidRDefault="003B7B70">
      <w:pPr>
        <w:pStyle w:val="CommentText"/>
      </w:pPr>
    </w:p>
    <w:p w14:paraId="0EC29D1B" w14:textId="1462E952" w:rsidR="003B7B70" w:rsidRDefault="003B7B70">
      <w:pPr>
        <w:pStyle w:val="CommentText"/>
      </w:pPr>
      <w:r>
        <w:t xml:space="preserve">Regarding the </w:t>
      </w:r>
      <w:proofErr w:type="gramStart"/>
      <w:r>
        <w:t>y-axes</w:t>
      </w:r>
      <w:proofErr w:type="gramEnd"/>
      <w:r>
        <w:t xml:space="preserve"> limits, I have made some changes and considered this point for all figures in this paper. I kept the reflex-sensitive parameters in the middle column to not start from 0 because otherwise the alteration in their value would have not been discernible. </w:t>
      </w:r>
    </w:p>
  </w:comment>
  <w:comment w:id="157" w:author="Kenneth Campbell" w:date="2021-11-02T15:45:00Z" w:initials="KC">
    <w:p w14:paraId="5C4EA4EB" w14:textId="77777777" w:rsidR="003B7B70" w:rsidRDefault="003B7B70">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3B7B70" w:rsidRDefault="003B7B70">
      <w:pPr>
        <w:pStyle w:val="CommentText"/>
      </w:pPr>
    </w:p>
    <w:p w14:paraId="53892CF2" w14:textId="77777777" w:rsidR="003B7B70" w:rsidRDefault="003B7B70">
      <w:pPr>
        <w:pStyle w:val="CommentText"/>
      </w:pPr>
      <w:r>
        <w:t xml:space="preserve">I’m not sure there is a great way of doing this but what is the reasoning behind the choice of panels? Is it optimal? For example, I don’t see a ventricular </w:t>
      </w:r>
      <w:proofErr w:type="gramStart"/>
      <w:r>
        <w:t>pressure</w:t>
      </w:r>
      <w:proofErr w:type="gramEnd"/>
      <w:r>
        <w:t xml:space="preserv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3B7B70" w:rsidRDefault="003B7B70">
      <w:pPr>
        <w:pStyle w:val="CommentText"/>
      </w:pPr>
    </w:p>
    <w:p w14:paraId="3C0FB237" w14:textId="77777777" w:rsidR="003B7B70" w:rsidRDefault="003B7B70">
      <w:pPr>
        <w:pStyle w:val="CommentText"/>
      </w:pPr>
      <w:r>
        <w:t>I am sure that there is a rationale choice of these panels and the order in which they are arranged but it is not obvious to me what it is. Can you explain that in the text?</w:t>
      </w:r>
    </w:p>
    <w:p w14:paraId="273FF104" w14:textId="77777777" w:rsidR="003B7B70" w:rsidRDefault="003B7B70">
      <w:pPr>
        <w:pStyle w:val="CommentText"/>
      </w:pPr>
    </w:p>
    <w:p w14:paraId="33A10FA5" w14:textId="77777777" w:rsidR="003B7B70" w:rsidRDefault="003B7B70">
      <w:pPr>
        <w:pStyle w:val="CommentText"/>
      </w:pPr>
      <w:r>
        <w:t>I think the convention is to write mmHg, not mm Hg.</w:t>
      </w:r>
    </w:p>
    <w:p w14:paraId="0B17D1BE" w14:textId="77777777" w:rsidR="003B7B70" w:rsidRDefault="003B7B70">
      <w:pPr>
        <w:pStyle w:val="CommentText"/>
      </w:pPr>
    </w:p>
    <w:p w14:paraId="61FEEC4D" w14:textId="3DBBF2B3" w:rsidR="003B7B70" w:rsidRDefault="003B7B70">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3B7B70" w:rsidRDefault="003B7B70">
      <w:pPr>
        <w:pStyle w:val="CommentText"/>
      </w:pPr>
    </w:p>
    <w:p w14:paraId="0A655780" w14:textId="24156591" w:rsidR="003B7B70" w:rsidRDefault="003B7B70">
      <w:pPr>
        <w:pStyle w:val="CommentText"/>
      </w:pPr>
      <w:r>
        <w:t xml:space="preserve">What was the justification for starting some y axes at 0 and others not at </w:t>
      </w:r>
      <w:proofErr w:type="gramStart"/>
      <w:r>
        <w:t>0.</w:t>
      </w:r>
      <w:proofErr w:type="gramEnd"/>
      <w:r>
        <w:t xml:space="preserve"> Is there a consistent reason? In general, I prefer everything starting at 0, unless the 0 value does not have significance. Thus, I would start ventricular volume at 0 so that the ejection fraction is immediately obvious from visual inspection but plot half-sarcomere length as, </w:t>
      </w:r>
      <w:proofErr w:type="spellStart"/>
      <w:r>
        <w:t>e.g</w:t>
      </w:r>
      <w:proofErr w:type="spellEnd"/>
      <w:r>
        <w:t xml:space="preserve"> 800 to 1200 because the reference for that variable is the slack length of the cell (!= 0)</w:t>
      </w:r>
    </w:p>
    <w:p w14:paraId="591E1C3E" w14:textId="77777777" w:rsidR="003B7B70" w:rsidRDefault="003B7B70">
      <w:pPr>
        <w:pStyle w:val="CommentText"/>
      </w:pPr>
    </w:p>
    <w:p w14:paraId="4D9B6502" w14:textId="2AB77D92" w:rsidR="003B7B70" w:rsidRPr="00772EE9" w:rsidRDefault="003B7B70">
      <w:pPr>
        <w:pStyle w:val="CommentText"/>
      </w:pPr>
      <w:r>
        <w:t>I can’t see passive stress response on the third panel on left-hand side but there is a label</w:t>
      </w:r>
      <w:r w:rsidRPr="00467344">
        <w:rPr>
          <w:b/>
          <w:bCs/>
          <w:color w:val="FF0000"/>
        </w:rPr>
        <w:t>.</w:t>
      </w:r>
      <w:r w:rsidRPr="00430FE2">
        <w:t xml:space="preserve"> Also, </w:t>
      </w:r>
      <w:r>
        <w:t>you labeled the middle force as Cross-bridge. Would it be more consistent to label it as Active?</w:t>
      </w:r>
    </w:p>
    <w:p w14:paraId="7AB7087D" w14:textId="55491050" w:rsidR="003B7B70" w:rsidRPr="00772EE9" w:rsidRDefault="003B7B70">
      <w:pPr>
        <w:pStyle w:val="CommentText"/>
      </w:pPr>
    </w:p>
    <w:p w14:paraId="059A9A66" w14:textId="1708F0E1" w:rsidR="003B7B70" w:rsidRPr="00031B72" w:rsidRDefault="003B7B70">
      <w:pPr>
        <w:pStyle w:val="CommentText"/>
      </w:pPr>
      <w:r w:rsidRPr="00772EE9">
        <w:t xml:space="preserve">The </w:t>
      </w:r>
      <w:r>
        <w:t xml:space="preserve">increase in peak ATPase confused me for a long time – see comments on Discussion – so I suspect it needs to be addressed here. I would show the ATPase signals on </w:t>
      </w:r>
      <w:proofErr w:type="spellStart"/>
      <w:proofErr w:type="gramStart"/>
      <w:r>
        <w:t>a</w:t>
      </w:r>
      <w:proofErr w:type="spellEnd"/>
      <w:proofErr w:type="gramEnd"/>
      <w:r>
        <w:t xml:space="preserve"> enlarged time-scale in a new figure and put that here as opposed to trying to fit it in Results.</w:t>
      </w:r>
    </w:p>
  </w:comment>
  <w:comment w:id="159" w:author="Kenneth Campbell" w:date="2021-11-02T23:31:00Z" w:initials="KC">
    <w:p w14:paraId="44C830B9" w14:textId="77777777" w:rsidR="003B7B70" w:rsidRDefault="003B7B70" w:rsidP="00406492">
      <w:pPr>
        <w:pStyle w:val="CommentText"/>
      </w:pPr>
      <w:r>
        <w:rPr>
          <w:rStyle w:val="CommentReference"/>
        </w:rPr>
        <w:annotationRef/>
      </w:r>
      <w:r>
        <w:t>I like the conductance idea here.</w:t>
      </w:r>
    </w:p>
  </w:comment>
  <w:comment w:id="160" w:author="Kenneth Campbell" w:date="2021-11-02T23:33:00Z" w:initials="KC">
    <w:p w14:paraId="62EBC009" w14:textId="77777777" w:rsidR="003B7B70" w:rsidRDefault="003B7B70" w:rsidP="007E41F6">
      <w:pPr>
        <w:pStyle w:val="CommentText"/>
      </w:pPr>
      <w:r>
        <w:rPr>
          <w:rStyle w:val="CommentReference"/>
        </w:rPr>
        <w:annotationRef/>
      </w:r>
      <w:r>
        <w:t>As before, I don’t find these numbers compelling because they are not dependent on the other changes. What value do you get from writing them down here?</w:t>
      </w:r>
    </w:p>
  </w:comment>
  <w:comment w:id="161" w:author="Sharifi, Hossein" w:date="2021-11-18T09:24:00Z" w:initials="SH">
    <w:p w14:paraId="29F13F0B" w14:textId="1AA9AEE1" w:rsidR="003B7B70" w:rsidRDefault="003B7B70">
      <w:pPr>
        <w:pStyle w:val="CommentText"/>
      </w:pPr>
      <w:r>
        <w:rPr>
          <w:rStyle w:val="CommentReference"/>
        </w:rPr>
        <w:annotationRef/>
      </w:r>
      <w:r>
        <w:t xml:space="preserve">These numbers would give the reader an idea of how LV dimensions (cavity volume, wall volume and wall thickness) have been changed in comparison to each other. </w:t>
      </w:r>
      <w:r>
        <w:br/>
      </w:r>
      <w:r>
        <w:br/>
        <w:t>For instance, in response to a valve problem are we getting more dilation or more hypertrophy….</w:t>
      </w:r>
    </w:p>
  </w:comment>
  <w:comment w:id="163" w:author="Kenneth Campbell" w:date="2021-11-02T23:00:00Z" w:initials="KC">
    <w:p w14:paraId="45FC52BB" w14:textId="77777777" w:rsidR="003B7B70" w:rsidRDefault="003B7B70" w:rsidP="00F75499">
      <w:pPr>
        <w:pStyle w:val="CommentText"/>
      </w:pPr>
      <w:r>
        <w:rPr>
          <w:rStyle w:val="CommentReference"/>
        </w:rPr>
        <w:annotationRef/>
      </w:r>
      <w:r>
        <w:t>This needs units.</w:t>
      </w:r>
    </w:p>
  </w:comment>
  <w:comment w:id="164" w:author="Kenneth Campbell" w:date="2021-11-02T23:02:00Z" w:initials="KC">
    <w:p w14:paraId="672B863C" w14:textId="77777777" w:rsidR="003B7B70" w:rsidRDefault="003B7B70" w:rsidP="00974CC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165" w:author="Sharifi, Hossein" w:date="2021-11-08T13:37:00Z" w:initials="SH">
    <w:p w14:paraId="0BC98FE8" w14:textId="1204E64D" w:rsidR="003B7B70" w:rsidRDefault="003B7B70" w:rsidP="00974CC1">
      <w:pPr>
        <w:pStyle w:val="CommentText"/>
      </w:pPr>
      <w:r>
        <w:rPr>
          <w:rStyle w:val="CommentReference"/>
        </w:rPr>
        <w:annotationRef/>
      </w:r>
      <w:r>
        <w:t xml:space="preserve">I think these numbers are useful to be presented because they can quantitatively compare the changes in different components </w:t>
      </w:r>
      <w:proofErr w:type="gramStart"/>
      <w:r>
        <w:t>of  LV</w:t>
      </w:r>
      <w:proofErr w:type="gramEnd"/>
      <w:r>
        <w:t xml:space="preserve"> geometry. </w:t>
      </w:r>
      <w:r>
        <w:br/>
        <w:t xml:space="preserve">You are right, LW wall thickness is highly dependent on the cavity volume. That is why I have presented the changes in LV wall and cavity volumes first, and then reported the wall thickness. </w:t>
      </w:r>
      <w:r>
        <w:br/>
        <w:t xml:space="preserve">By reading these numbers, a reader can see that due to mitral regurgitation, LV has dilated with a small increase in wall thickness. </w:t>
      </w:r>
    </w:p>
  </w:comment>
  <w:comment w:id="167" w:author="Kenneth Campbell" w:date="2021-11-02T23:42:00Z" w:initials="KC">
    <w:p w14:paraId="42D198C2" w14:textId="1952E53B" w:rsidR="003B7B70" w:rsidRDefault="003B7B70">
      <w:pPr>
        <w:pStyle w:val="CommentText"/>
      </w:pPr>
      <w:r>
        <w:rPr>
          <w:rStyle w:val="CommentReference"/>
        </w:rPr>
        <w:annotationRef/>
      </w:r>
      <w:r>
        <w:t xml:space="preserve">I’m a little surprised that these plots are showing different passive filling relationships. Is this a consequence of Laplace’s law for a given constitutive equation? Can you confirm that analytically for us as a check of the underlying </w:t>
      </w:r>
      <w:proofErr w:type="gramStart"/>
      <w:r>
        <w:t>model.</w:t>
      </w:r>
      <w:proofErr w:type="gramEnd"/>
      <w:r>
        <w:t xml:space="preserve"> I don’t think that this needs to go in the </w:t>
      </w:r>
      <w:proofErr w:type="gramStart"/>
      <w:r>
        <w:t>paper</w:t>
      </w:r>
      <w:proofErr w:type="gramEnd"/>
      <w:r>
        <w:t xml:space="preserve"> but I would like to know it’s correct before we submit.</w:t>
      </w:r>
    </w:p>
  </w:comment>
  <w:comment w:id="168" w:author="Sharifi, Hossein" w:date="2021-11-13T13:06:00Z" w:initials="SH">
    <w:p w14:paraId="7CB12558" w14:textId="77777777" w:rsidR="003B7B70" w:rsidRDefault="003B7B70">
      <w:pPr>
        <w:pStyle w:val="CommentText"/>
      </w:pPr>
      <w:r>
        <w:rPr>
          <w:rStyle w:val="CommentReference"/>
        </w:rPr>
        <w:annotationRef/>
      </w:r>
      <w:r>
        <w:t>Although I have replaced the figure with a new one. I explain the changes in passive filling relationships here:</w:t>
      </w:r>
      <w:r>
        <w:br/>
      </w:r>
      <w:r>
        <w:br/>
        <w:t>According to Laplace’s law:</w:t>
      </w:r>
      <w:r>
        <w:br/>
      </w:r>
    </w:p>
    <w:p w14:paraId="6F44648F" w14:textId="77777777" w:rsidR="003B7B70" w:rsidRDefault="003B7B70">
      <w:pPr>
        <w:pStyle w:val="CommentText"/>
      </w:pPr>
      <w:r>
        <w:t>Due to growth reflex control of passive stress, averaged passive wall stress is remained unchanged for all valve cases. However, wall thickness (</w:t>
      </w:r>
      <w:proofErr w:type="spellStart"/>
      <w:r>
        <w:t>t_w</w:t>
      </w:r>
      <w:proofErr w:type="spellEnd"/>
      <w:r>
        <w:t>) and internal radius (</w:t>
      </w:r>
      <w:proofErr w:type="spellStart"/>
      <w:r>
        <w:t>r_i</w:t>
      </w:r>
      <w:proofErr w:type="spellEnd"/>
      <w:r>
        <w:t xml:space="preserve">) have been changed. </w:t>
      </w:r>
      <w:r>
        <w:br/>
        <w:t xml:space="preserve">In aortic stenosis case, increased </w:t>
      </w:r>
      <w:proofErr w:type="spellStart"/>
      <w:r>
        <w:t>t_w</w:t>
      </w:r>
      <w:proofErr w:type="spellEnd"/>
      <w:r>
        <w:t xml:space="preserve"> and decreased </w:t>
      </w:r>
      <w:proofErr w:type="spellStart"/>
      <w:r>
        <w:t>r_i</w:t>
      </w:r>
      <w:proofErr w:type="spellEnd"/>
      <w:r>
        <w:t xml:space="preserve"> lead to higher pressure and thus increase the slope of EDPVR.</w:t>
      </w:r>
    </w:p>
    <w:p w14:paraId="738D7BAB" w14:textId="25C050E5" w:rsidR="003B7B70" w:rsidRDefault="003B7B70">
      <w:pPr>
        <w:pStyle w:val="CommentText"/>
      </w:pPr>
      <w:r>
        <w:t xml:space="preserve"> </w:t>
      </w:r>
      <w:r>
        <w:br/>
        <w:t xml:space="preserve">In aortic regurgitation case, the amount of increase in </w:t>
      </w:r>
      <w:proofErr w:type="spellStart"/>
      <w:r>
        <w:t>r_i</w:t>
      </w:r>
      <w:proofErr w:type="spellEnd"/>
      <w:r>
        <w:t xml:space="preserve"> is more than </w:t>
      </w:r>
      <w:proofErr w:type="spellStart"/>
      <w:r>
        <w:t>t_w</w:t>
      </w:r>
      <w:proofErr w:type="spellEnd"/>
      <w:r>
        <w:t xml:space="preserve"> and thus results into lower pressure and decrease in slope of EDPVR. </w:t>
      </w:r>
      <w:r>
        <w:br/>
      </w:r>
      <w:r>
        <w:br/>
        <w:t xml:space="preserve">Similar scenario is true for mitral regurgitation. </w:t>
      </w:r>
      <w:r>
        <w:br/>
      </w:r>
      <w:r>
        <w:br/>
        <w:t>In general, slope of EDPVR is the r</w:t>
      </w:r>
      <w:r w:rsidRPr="007A1A3D">
        <w:t>eciprocal of ventricular compliance</w:t>
      </w:r>
      <w:r>
        <w:t xml:space="preserve">. Therefore, during concentric growth, LV wall is stiffer and thus slope of EDPVR is increased. On the other hand, during eccentric growth, LV is </w:t>
      </w:r>
      <w:proofErr w:type="gramStart"/>
      <w:r>
        <w:t>less stiffer</w:t>
      </w:r>
      <w:proofErr w:type="gramEnd"/>
      <w:r>
        <w:t xml:space="preserve"> and thus slope of EDPVR decreases. </w:t>
      </w:r>
      <w:r>
        <w:br/>
        <w:t>Check this:</w:t>
      </w:r>
      <w:r>
        <w:br/>
      </w:r>
      <w:hyperlink r:id="rId1" w:anchor=":~:text=When%20the%20LVP%20falls%20below,the%20ventricle%20begins%20to%20fill.&amp;text=Ventricular%20filling%20occurs%20along%20the,the%20reciprocal%20of%20ventricular%20compliance." w:history="1">
        <w:r w:rsidRPr="001342B1">
          <w:rPr>
            <w:rStyle w:val="Hyperlink"/>
          </w:rPr>
          <w:t xml:space="preserve">https://www.cvphysiology.com/Cardiac Function/CF024 - :~:text=When the LVP falls </w:t>
        </w:r>
        <w:proofErr w:type="spellStart"/>
        <w:r w:rsidRPr="001342B1">
          <w:rPr>
            <w:rStyle w:val="Hyperlink"/>
          </w:rPr>
          <w:t>below,the</w:t>
        </w:r>
        <w:proofErr w:type="spellEnd"/>
        <w:r w:rsidRPr="001342B1">
          <w:rPr>
            <w:rStyle w:val="Hyperlink"/>
          </w:rPr>
          <w:t xml:space="preserve"> ventricle begins to </w:t>
        </w:r>
        <w:proofErr w:type="spellStart"/>
        <w:r w:rsidRPr="001342B1">
          <w:rPr>
            <w:rStyle w:val="Hyperlink"/>
          </w:rPr>
          <w:t>fill.&amp;text</w:t>
        </w:r>
        <w:proofErr w:type="spellEnd"/>
        <w:r w:rsidRPr="001342B1">
          <w:rPr>
            <w:rStyle w:val="Hyperlink"/>
          </w:rPr>
          <w:t xml:space="preserve">=Ventricular filling occurs along </w:t>
        </w:r>
        <w:proofErr w:type="spellStart"/>
        <w:r w:rsidRPr="001342B1">
          <w:rPr>
            <w:rStyle w:val="Hyperlink"/>
          </w:rPr>
          <w:t>the,the</w:t>
        </w:r>
        <w:proofErr w:type="spellEnd"/>
        <w:r w:rsidRPr="001342B1">
          <w:rPr>
            <w:rStyle w:val="Hyperlink"/>
          </w:rPr>
          <w:t xml:space="preserve"> reciprocal of ventricular compliance.</w:t>
        </w:r>
      </w:hyperlink>
    </w:p>
  </w:comment>
  <w:comment w:id="169" w:author="Kenneth Campbell" w:date="2021-11-02T23:45:00Z" w:initials="KC">
    <w:p w14:paraId="07975D22" w14:textId="25286CE3" w:rsidR="003B7B70" w:rsidRDefault="003B7B70">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 ? It looks very close to vertical. Can you check this please? I wonder if it is a bug in the core model?</w:t>
      </w:r>
      <w:r>
        <w:br/>
      </w:r>
      <w:r>
        <w:br/>
        <w:t xml:space="preserve">Here is what it looks like in </w:t>
      </w:r>
      <w:proofErr w:type="spellStart"/>
      <w:r>
        <w:t>CircAdapt</w:t>
      </w:r>
      <w:proofErr w:type="spellEnd"/>
      <w:r>
        <w:t>. (You may need to cut and paste this figure to look at the PV loops, or alternatively run the simulations yourself as I did)</w:t>
      </w:r>
      <w:r>
        <w:br/>
      </w:r>
      <w:r>
        <w:rPr>
          <w:noProof/>
        </w:rPr>
        <w:drawing>
          <wp:inline distT="0" distB="0" distL="0" distR="0" wp14:anchorId="15ADC6A9" wp14:editId="3A911BA3">
            <wp:extent cx="6208395" cy="3953510"/>
            <wp:effectExtent l="0" t="0" r="0" b="0"/>
            <wp:docPr id="32" name="Picture 3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2"/>
                    <a:stretch>
                      <a:fillRect/>
                    </a:stretch>
                  </pic:blipFill>
                  <pic:spPr>
                    <a:xfrm>
                      <a:off x="0" y="0"/>
                      <a:ext cx="6208395" cy="3953510"/>
                    </a:xfrm>
                    <a:prstGeom prst="rect">
                      <a:avLst/>
                    </a:prstGeom>
                  </pic:spPr>
                </pic:pic>
              </a:graphicData>
            </a:graphic>
          </wp:inline>
        </w:drawing>
      </w:r>
    </w:p>
  </w:comment>
  <w:comment w:id="170" w:author="Sharifi, Hossein" w:date="2021-12-07T12:16:00Z" w:initials="SH">
    <w:p w14:paraId="43CE829F" w14:textId="631BDF55" w:rsidR="003B7B70" w:rsidRDefault="003B7B70">
      <w:pPr>
        <w:pStyle w:val="CommentText"/>
      </w:pPr>
      <w:r>
        <w:rPr>
          <w:rStyle w:val="CommentReference"/>
        </w:rPr>
        <w:annotationRef/>
      </w:r>
      <w:r>
        <w:t xml:space="preserve">I investigated this and I noticed that the rise in the pressure during early systole is very quick. According to the attached figure, at the onset of systole, the LV pressure rises very quickly such that the leaking blood flow and ejection happens nearly at the same time. </w:t>
      </w:r>
      <w:r>
        <w:br/>
      </w:r>
      <w:r>
        <w:br/>
      </w:r>
      <w:proofErr w:type="spellStart"/>
      <w:r>
        <w:t>Regardin</w:t>
      </w:r>
      <w:proofErr w:type="spellEnd"/>
      <w:r>
        <w:t xml:space="preserve"> the </w:t>
      </w:r>
      <w:proofErr w:type="spellStart"/>
      <w:r>
        <w:t>CircAdapt</w:t>
      </w:r>
      <w:proofErr w:type="spellEnd"/>
      <w:r>
        <w:t xml:space="preserve"> figure that you copied </w:t>
      </w:r>
      <w:proofErr w:type="gramStart"/>
      <w:r>
        <w:t>here,</w:t>
      </w:r>
      <w:proofErr w:type="gramEnd"/>
      <w:r>
        <w:t xml:space="preserve"> I think that figure does not consider the effect of eccentric growth. According to clinical data I have collected, LV chamber volume dilates at both ED and ES. That is also in line with other papers that simulated the eccentric growth. Such as: </w:t>
      </w:r>
      <w:hyperlink r:id="rId3" w:history="1">
        <w:r w:rsidRPr="00530914">
          <w:rPr>
            <w:rStyle w:val="Hyperlink"/>
          </w:rPr>
          <w:t>https://link.springer.com/content/pdf/10.1007/s10237-019-01209-2.pdf</w:t>
        </w:r>
      </w:hyperlink>
      <w:r>
        <w:t xml:space="preserve"> </w:t>
      </w:r>
    </w:p>
  </w:comment>
  <w:comment w:id="172" w:author="Kenneth Campbell" w:date="2021-11-02T23:41:00Z" w:initials="KC">
    <w:p w14:paraId="023B72EB" w14:textId="4C89F6D7" w:rsidR="003B7B70" w:rsidRDefault="003B7B70">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173" w:author="Sharifi, Hossein" w:date="2021-11-12T13:24:00Z" w:initials="SH">
    <w:p w14:paraId="103D493C" w14:textId="0D41E78F" w:rsidR="003B7B70" w:rsidRDefault="003B7B70">
      <w:pPr>
        <w:pStyle w:val="CommentText"/>
      </w:pPr>
      <w:r>
        <w:rPr>
          <w:rStyle w:val="CommentReference"/>
        </w:rPr>
        <w:annotationRef/>
      </w:r>
      <w:r>
        <w:t>Adopted</w:t>
      </w:r>
    </w:p>
  </w:comment>
  <w:comment w:id="175" w:author="Sharifi, Hossein" w:date="2021-12-18T21:21:00Z" w:initials="SH">
    <w:p w14:paraId="3DD476EA" w14:textId="5681D00C" w:rsidR="003B7B70" w:rsidRDefault="003B7B70">
      <w:pPr>
        <w:pStyle w:val="CommentText"/>
      </w:pPr>
      <w:r>
        <w:rPr>
          <w:rStyle w:val="CommentReference"/>
        </w:rPr>
        <w:annotationRef/>
      </w:r>
      <w:r>
        <w:t>New section is added</w:t>
      </w:r>
    </w:p>
  </w:comment>
  <w:comment w:id="177" w:author="Kenneth Campbell" w:date="2021-11-02T23:55:00Z" w:initials="KC">
    <w:p w14:paraId="45A4DFEC" w14:textId="77777777" w:rsidR="003B7B70" w:rsidRDefault="003B7B70" w:rsidP="00515123">
      <w:pPr>
        <w:pStyle w:val="CommentText"/>
      </w:pPr>
      <w:r>
        <w:rPr>
          <w:rStyle w:val="CommentReference"/>
        </w:rPr>
        <w:annotationRef/>
      </w:r>
      <w:r>
        <w:t>As usual, lots of questions and comments about this figure.</w:t>
      </w:r>
    </w:p>
    <w:p w14:paraId="5D11E791" w14:textId="77777777" w:rsidR="003B7B70" w:rsidRDefault="003B7B70" w:rsidP="00515123">
      <w:pPr>
        <w:pStyle w:val="CommentText"/>
      </w:pPr>
    </w:p>
    <w:p w14:paraId="64655C4B" w14:textId="77777777" w:rsidR="003B7B70" w:rsidRDefault="003B7B70"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3B7B70" w:rsidRDefault="003B7B70" w:rsidP="00515123">
      <w:pPr>
        <w:pStyle w:val="CommentText"/>
      </w:pPr>
    </w:p>
    <w:p w14:paraId="3A983FAE" w14:textId="122D336E" w:rsidR="003B7B70" w:rsidRDefault="003B7B70" w:rsidP="00515123">
      <w:pPr>
        <w:pStyle w:val="CommentText"/>
      </w:pPr>
      <w:r>
        <w:t>Why did you choose to offset the y-axis values from 0?</w:t>
      </w:r>
    </w:p>
    <w:p w14:paraId="5D7AB1E4" w14:textId="0C19F06F" w:rsidR="003B7B70" w:rsidRDefault="003B7B70" w:rsidP="00515123">
      <w:pPr>
        <w:pStyle w:val="CommentText"/>
      </w:pPr>
    </w:p>
    <w:p w14:paraId="5A2978B0" w14:textId="2F31AA50" w:rsidR="003B7B70" w:rsidRDefault="003B7B70" w:rsidP="00515123">
      <w:pPr>
        <w:pStyle w:val="CommentText"/>
      </w:pPr>
      <w:r>
        <w:t>As in a prior figure, I think it would be much better if you scaled all the axes the same.</w:t>
      </w:r>
    </w:p>
    <w:p w14:paraId="4BCDA3A3" w14:textId="77777777" w:rsidR="003B7B70" w:rsidRDefault="003B7B70" w:rsidP="00515123">
      <w:pPr>
        <w:pStyle w:val="CommentText"/>
      </w:pPr>
    </w:p>
    <w:p w14:paraId="1C49EE08" w14:textId="487234EB" w:rsidR="003B7B70" w:rsidRDefault="003B7B70" w:rsidP="00515123">
      <w:pPr>
        <w:pStyle w:val="CommentText"/>
      </w:pPr>
      <w:r>
        <w:t>Can you do statistical tests to put a p-value for differences between the simulations and the clinical data</w:t>
      </w:r>
      <w:r>
        <w:rPr>
          <w:noProof/>
        </w:rPr>
        <w:t>?</w:t>
      </w:r>
    </w:p>
    <w:p w14:paraId="64AD38E8" w14:textId="77777777" w:rsidR="003B7B70" w:rsidRDefault="003B7B70" w:rsidP="00515123">
      <w:pPr>
        <w:pStyle w:val="CommentText"/>
      </w:pPr>
    </w:p>
    <w:p w14:paraId="0DDBDF6E" w14:textId="77777777" w:rsidR="003B7B70" w:rsidRDefault="003B7B70" w:rsidP="00515123">
      <w:pPr>
        <w:pStyle w:val="CommentText"/>
      </w:pPr>
      <w:r>
        <w:t xml:space="preserve">What is the difference between “control data” and “patient </w:t>
      </w:r>
      <w:proofErr w:type="gramStart"/>
      <w:r>
        <w:t>data”.</w:t>
      </w:r>
      <w:proofErr w:type="gramEnd"/>
      <w:r>
        <w:t xml:space="preserve"> Aren’t </w:t>
      </w:r>
      <w:proofErr w:type="gramStart"/>
      <w:r>
        <w:t>all of</w:t>
      </w:r>
      <w:proofErr w:type="gramEnd"/>
      <w:r>
        <w:t xml:space="preserve">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3B7B70" w:rsidRDefault="003B7B70" w:rsidP="00515123">
      <w:pPr>
        <w:pStyle w:val="CommentText"/>
      </w:pPr>
    </w:p>
    <w:p w14:paraId="0889A80E" w14:textId="77777777" w:rsidR="003B7B70" w:rsidRDefault="003B7B70" w:rsidP="00515123">
      <w:pPr>
        <w:pStyle w:val="CommentText"/>
      </w:pPr>
      <w:r>
        <w:t>What is the LV end-systolic volume index? It is not defined in the figure.</w:t>
      </w:r>
    </w:p>
    <w:p w14:paraId="551C62A4" w14:textId="77777777" w:rsidR="003B7B70" w:rsidRDefault="003B7B70" w:rsidP="00515123">
      <w:pPr>
        <w:pStyle w:val="CommentText"/>
      </w:pPr>
    </w:p>
    <w:p w14:paraId="4D96CC5B" w14:textId="3118A948" w:rsidR="003B7B70" w:rsidRDefault="003B7B70" w:rsidP="00515123">
      <w:pPr>
        <w:pStyle w:val="CommentText"/>
      </w:pPr>
      <w:r>
        <w:t>The x axis label of Subjects is wrong since it also applies to simulation data.</w:t>
      </w:r>
    </w:p>
    <w:p w14:paraId="238DD9D5" w14:textId="77777777" w:rsidR="003B7B70" w:rsidRDefault="003B7B70" w:rsidP="00515123">
      <w:pPr>
        <w:pStyle w:val="CommentText"/>
      </w:pPr>
    </w:p>
    <w:p w14:paraId="2F69D72B" w14:textId="77777777" w:rsidR="003B7B70" w:rsidRDefault="003B7B70" w:rsidP="00515123">
      <w:pPr>
        <w:pStyle w:val="CommentText"/>
      </w:pPr>
      <w:r>
        <w:t xml:space="preserve">There is an </w:t>
      </w:r>
      <w:proofErr w:type="gramStart"/>
      <w:r>
        <w:t>extra )</w:t>
      </w:r>
      <w:proofErr w:type="gramEnd"/>
      <w:r>
        <w:t xml:space="preserve"> in the y axis label for the second panel in column 3.</w:t>
      </w:r>
    </w:p>
    <w:p w14:paraId="6A23CF58" w14:textId="77777777" w:rsidR="003B7B70" w:rsidRDefault="003B7B70" w:rsidP="00515123">
      <w:pPr>
        <w:pStyle w:val="CommentText"/>
      </w:pPr>
    </w:p>
    <w:p w14:paraId="1F66E534" w14:textId="29DF7D4D" w:rsidR="003B7B70" w:rsidRDefault="003B7B70" w:rsidP="00515123">
      <w:pPr>
        <w:pStyle w:val="CommentText"/>
      </w:pPr>
      <w:r>
        <w:t>Did you mean to use a small b for baseline in the legends? I think it would be better as Baseline.</w:t>
      </w:r>
    </w:p>
  </w:comment>
  <w:comment w:id="178" w:author="Sharifi, Hossein" w:date="2021-12-10T13:17:00Z" w:initials="SH">
    <w:p w14:paraId="5BAEC22A" w14:textId="77777777" w:rsidR="003B7B70" w:rsidRDefault="003B7B70">
      <w:pPr>
        <w:pStyle w:val="CommentText"/>
      </w:pPr>
      <w:r>
        <w:rPr>
          <w:rStyle w:val="CommentReference"/>
        </w:rPr>
        <w:annotationRef/>
      </w:r>
      <w:r>
        <w:t xml:space="preserve">X labels are now spelled </w:t>
      </w:r>
      <w:proofErr w:type="gramStart"/>
      <w:r>
        <w:t>out, but</w:t>
      </w:r>
      <w:proofErr w:type="gramEnd"/>
      <w:r>
        <w:t xml:space="preserve"> rotated to not overlap with each other. </w:t>
      </w:r>
    </w:p>
    <w:p w14:paraId="7DC2FD36" w14:textId="77777777" w:rsidR="003B7B70" w:rsidRDefault="003B7B70">
      <w:pPr>
        <w:pStyle w:val="CommentText"/>
      </w:pPr>
    </w:p>
    <w:p w14:paraId="04AB946F" w14:textId="2E59DE56" w:rsidR="003B7B70" w:rsidRDefault="003B7B70">
      <w:pPr>
        <w:pStyle w:val="CommentText"/>
      </w:pPr>
      <w:r>
        <w:t xml:space="preserve">As explained in the first paragraph of this section, the clinical data are compiled from 8 different papers for each disease state. That is why we had various values for clinical data. </w:t>
      </w:r>
      <w:r>
        <w:br/>
      </w:r>
      <w:r>
        <w:br/>
        <w:t xml:space="preserve">In this version of figure, I decided to show the clinical data with box plots instead of dot plots as it was in previous version of the figure. </w:t>
      </w:r>
    </w:p>
    <w:p w14:paraId="44149881" w14:textId="25EB6060" w:rsidR="003B7B70" w:rsidRDefault="003B7B70" w:rsidP="00A77CCC">
      <w:pPr>
        <w:pStyle w:val="CommentText"/>
      </w:pPr>
      <w:r>
        <w:t>That is because I wanted to show both the range and interquartile range of clinical data. Showing them with mean +- SD might not be accurate because each study has different population (n) which needs to be considered.</w:t>
      </w:r>
    </w:p>
    <w:p w14:paraId="7D4EAE97" w14:textId="77777777" w:rsidR="003B7B70" w:rsidRDefault="003B7B70">
      <w:pPr>
        <w:pStyle w:val="CommentText"/>
      </w:pPr>
    </w:p>
    <w:p w14:paraId="420196F6" w14:textId="2AEA35BB" w:rsidR="003B7B70" w:rsidRDefault="003B7B70">
      <w:pPr>
        <w:pStyle w:val="CommentText"/>
      </w:pPr>
      <w:r>
        <w:t xml:space="preserve">The goal of figures 8 ad 9 are to show that </w:t>
      </w:r>
      <w:proofErr w:type="spellStart"/>
      <w:r>
        <w:t>pymyovent</w:t>
      </w:r>
      <w:proofErr w:type="spellEnd"/>
      <w:r>
        <w:t xml:space="preserve"> results are following both the trend and magnitude observed in clinical data. This can be obtained by comparing our predictions with the reported range and not the mean value. </w:t>
      </w:r>
    </w:p>
    <w:p w14:paraId="217F199E" w14:textId="77777777" w:rsidR="003B7B70" w:rsidRDefault="003B7B70">
      <w:pPr>
        <w:pStyle w:val="CommentText"/>
      </w:pPr>
    </w:p>
    <w:p w14:paraId="3F91C0FA" w14:textId="35A26429" w:rsidR="003B7B70" w:rsidRDefault="003B7B70">
      <w:pPr>
        <w:pStyle w:val="CommentText"/>
      </w:pPr>
      <w:r>
        <w:t>I have scaled the y axis the same for all plots. Also, calculated the p-values using t-test, but honestly not sure it is the appropriate to use it for only 3 data points of the simulation results! Might need your feedback on this.</w:t>
      </w:r>
      <w:r>
        <w:br/>
      </w:r>
      <w:r>
        <w:br/>
        <w:t xml:space="preserve">Regarding the control data, I see what </w:t>
      </w:r>
      <w:proofErr w:type="gramStart"/>
      <w:r>
        <w:t>is your point</w:t>
      </w:r>
      <w:proofErr w:type="gramEnd"/>
      <w:r>
        <w:t xml:space="preserve">. However, all 8 different papers, that I have complied the data from, have labeled them as “control” group. </w:t>
      </w:r>
      <w:proofErr w:type="gramStart"/>
      <w:r>
        <w:t>So</w:t>
      </w:r>
      <w:proofErr w:type="gramEnd"/>
      <w:r>
        <w:t xml:space="preserve"> I believe they have recruited non-patients for their study.</w:t>
      </w:r>
    </w:p>
    <w:p w14:paraId="3A09A338" w14:textId="77777777" w:rsidR="003B7B70" w:rsidRDefault="003B7B70">
      <w:pPr>
        <w:pStyle w:val="CommentText"/>
      </w:pPr>
    </w:p>
    <w:p w14:paraId="030E8D29" w14:textId="001DE23F" w:rsidR="003B7B70" w:rsidRDefault="003B7B70">
      <w:pPr>
        <w:pStyle w:val="CommentText"/>
      </w:pPr>
      <w:r>
        <w:t xml:space="preserve">I have implemented all the remaining points that you brought up on this figure. </w:t>
      </w:r>
      <w:r>
        <w:br/>
      </w:r>
      <w:r>
        <w:br/>
        <w:t>Thanks</w:t>
      </w:r>
    </w:p>
  </w:comment>
  <w:comment w:id="181" w:author="Sharifi, Hossein" w:date="2021-12-10T13:10:00Z" w:initials="SH">
    <w:p w14:paraId="126CA84E" w14:textId="20B12F56" w:rsidR="003B7B70" w:rsidRDefault="003B7B70">
      <w:pPr>
        <w:pStyle w:val="CommentText"/>
      </w:pPr>
      <w:r>
        <w:rPr>
          <w:rStyle w:val="CommentReference"/>
        </w:rPr>
        <w:annotationRef/>
      </w:r>
      <w:r>
        <w:t xml:space="preserve">I have drafted this section with the help of Austin in cell signaling. </w:t>
      </w:r>
    </w:p>
  </w:comment>
  <w:comment w:id="182" w:author="Wenk, Jonathan F." w:date="2021-12-18T13:37:00Z" w:initials="J">
    <w:p w14:paraId="7216E9F7" w14:textId="12A6C3FC" w:rsidR="003B7B70" w:rsidRDefault="003B7B70">
      <w:pPr>
        <w:pStyle w:val="CommentText"/>
      </w:pPr>
      <w:r>
        <w:rPr>
          <w:rStyle w:val="CommentReference"/>
        </w:rPr>
        <w:annotationRef/>
      </w:r>
      <w:r>
        <w:t>There is a ton of detail in this section, that might be a bit overkill. A reviewer might wonder why we aren’t directly modeling a lot of the pathways we describe. I will let Ken decide</w:t>
      </w:r>
      <w:r w:rsidR="009F6990">
        <w:t xml:space="preserve"> whether this needs to be cut down</w:t>
      </w:r>
      <w:r>
        <w:t>.</w:t>
      </w:r>
    </w:p>
  </w:comment>
  <w:comment w:id="184" w:author="Wenk, Jonathan F." w:date="2021-12-18T14:53:00Z" w:initials="J">
    <w:p w14:paraId="7D331F95" w14:textId="5724D47C" w:rsidR="003B7B70" w:rsidRDefault="003B7B70">
      <w:pPr>
        <w:pStyle w:val="CommentText"/>
      </w:pPr>
      <w:r>
        <w:rPr>
          <w:rStyle w:val="CommentReference"/>
        </w:rPr>
        <w:annotationRef/>
      </w:r>
      <w:r>
        <w:t>Same comment as above. This feels like a ton of detail than might not all be necessary.</w:t>
      </w:r>
    </w:p>
  </w:comment>
  <w:comment w:id="185" w:author="Kenneth Campbell" w:date="2021-11-03T12:29:00Z" w:initials="KC">
    <w:p w14:paraId="02F94D0D" w14:textId="33C9A0C5" w:rsidR="003B7B70" w:rsidRDefault="003B7B70">
      <w:pPr>
        <w:pStyle w:val="CommentText"/>
      </w:pPr>
      <w:r>
        <w:rPr>
          <w:rStyle w:val="CommentReference"/>
        </w:rPr>
        <w:annotationRef/>
      </w:r>
      <w:r>
        <w:t>I am a little surprised that the Arts model used a Hill-type system. Are you sure these are correct?</w:t>
      </w:r>
    </w:p>
  </w:comment>
  <w:comment w:id="186" w:author="Sharifi, Hossein" w:date="2021-11-29T10:18:00Z" w:initials="SH">
    <w:p w14:paraId="7580C105" w14:textId="2A682C5D" w:rsidR="003B7B70" w:rsidRDefault="003B7B70">
      <w:pPr>
        <w:pStyle w:val="CommentText"/>
      </w:pPr>
      <w:r>
        <w:rPr>
          <w:rStyle w:val="CommentReference"/>
        </w:rPr>
        <w:annotationRef/>
      </w:r>
      <w:r>
        <w:t xml:space="preserve">I think you are right. They are </w:t>
      </w:r>
      <w:proofErr w:type="gramStart"/>
      <w:r>
        <w:t>actually using</w:t>
      </w:r>
      <w:proofErr w:type="gramEnd"/>
      <w:r>
        <w:t xml:space="preserve"> a single sarcomere model. So, I removed the citation from here. </w:t>
      </w:r>
      <w:r>
        <w:br/>
      </w:r>
    </w:p>
    <w:p w14:paraId="37C6B805" w14:textId="3091A706" w:rsidR="003B7B70" w:rsidRDefault="003B7B70">
      <w:pPr>
        <w:pStyle w:val="CommentText"/>
      </w:pPr>
      <w:r>
        <w:t xml:space="preserve">However, Jeff </w:t>
      </w:r>
      <w:proofErr w:type="spellStart"/>
      <w:r>
        <w:t>Holme’s</w:t>
      </w:r>
      <w:proofErr w:type="spellEnd"/>
      <w:r>
        <w:t xml:space="preserve"> group has repeatedly reported the model used by Arts as a Hill-type model of contraction. For example:</w:t>
      </w:r>
    </w:p>
    <w:p w14:paraId="21702154" w14:textId="2F5046FF" w:rsidR="003B7B70" w:rsidRDefault="005B1648">
      <w:pPr>
        <w:pStyle w:val="CommentText"/>
      </w:pPr>
      <w:hyperlink r:id="rId4" w:history="1">
        <w:r w:rsidR="003B7B70" w:rsidRPr="007D6C42">
          <w:rPr>
            <w:rStyle w:val="Hyperlink"/>
          </w:rPr>
          <w:t>https://www.ncbi.nlm.nih.gov/pmc/articles/PMC5889094/</w:t>
        </w:r>
      </w:hyperlink>
      <w:r w:rsidR="003B7B70">
        <w:br/>
      </w:r>
      <w:r w:rsidR="003B7B70">
        <w:br/>
      </w:r>
      <w:r w:rsidR="003B7B70">
        <w:br/>
        <w:t xml:space="preserve">  </w:t>
      </w:r>
    </w:p>
  </w:comment>
  <w:comment w:id="187" w:author="Kenneth Campbell" w:date="2021-11-03T12:30:00Z" w:initials="KC">
    <w:p w14:paraId="14E3476E" w14:textId="6406F476" w:rsidR="003B7B70" w:rsidRDefault="003B7B70">
      <w:pPr>
        <w:pStyle w:val="CommentText"/>
      </w:pPr>
      <w:r>
        <w:rPr>
          <w:rStyle w:val="CommentReference"/>
        </w:rPr>
        <w:annotationRef/>
      </w:r>
      <w:r>
        <w:t>That needs to be defined.</w:t>
      </w:r>
    </w:p>
  </w:comment>
  <w:comment w:id="188" w:author="Sharifi, Hossein" w:date="2021-11-29T10:48:00Z" w:initials="SH">
    <w:p w14:paraId="4B4B5D97" w14:textId="04C3FFEC" w:rsidR="003B7B70" w:rsidRDefault="003B7B70">
      <w:pPr>
        <w:pStyle w:val="CommentText"/>
      </w:pPr>
      <w:r>
        <w:rPr>
          <w:rStyle w:val="CommentReference"/>
        </w:rPr>
        <w:annotationRef/>
      </w:r>
      <w:r>
        <w:t xml:space="preserve">Now it is defined in the next statement. </w:t>
      </w:r>
    </w:p>
  </w:comment>
  <w:comment w:id="189" w:author="Sharifi, Hossein" w:date="2021-11-29T10:47:00Z" w:initials="SH">
    <w:p w14:paraId="7360ACEC" w14:textId="49F08693" w:rsidR="003B7B70" w:rsidRDefault="003B7B70">
      <w:pPr>
        <w:pStyle w:val="CommentText"/>
      </w:pPr>
      <w:r>
        <w:rPr>
          <w:rStyle w:val="CommentReference"/>
        </w:rPr>
        <w:annotationRef/>
      </w:r>
      <w:r>
        <w:t xml:space="preserve">I think this one is a better paper to cite. It is from 1957 and explains all the mathematical modeling …. </w:t>
      </w:r>
    </w:p>
  </w:comment>
  <w:comment w:id="190" w:author="Sharifi, Hossein" w:date="2021-12-18T22:47:00Z" w:initials="SH">
    <w:p w14:paraId="2E7EF8C3" w14:textId="622B14CA" w:rsidR="003B7B70" w:rsidRDefault="003B7B70">
      <w:pPr>
        <w:pStyle w:val="CommentText"/>
      </w:pPr>
      <w:r>
        <w:rPr>
          <w:rStyle w:val="CommentReference"/>
        </w:rPr>
        <w:annotationRef/>
      </w:r>
      <w:r>
        <w:t>This section is new</w:t>
      </w:r>
    </w:p>
  </w:comment>
  <w:comment w:id="191" w:author="Sharifi, Hossein" w:date="2021-12-18T22:48:00Z" w:initials="SH">
    <w:p w14:paraId="0E2544A0" w14:textId="35DAF0A4" w:rsidR="003B7B70" w:rsidRDefault="003B7B70">
      <w:pPr>
        <w:pStyle w:val="CommentText"/>
      </w:pPr>
      <w:r>
        <w:rPr>
          <w:rStyle w:val="CommentReference"/>
        </w:rPr>
        <w:annotationRef/>
      </w:r>
      <w:r>
        <w:t>This section is new</w:t>
      </w:r>
    </w:p>
  </w:comment>
  <w:comment w:id="192" w:author="Kenneth Campbell" w:date="2021-11-03T12:36:00Z" w:initials="KC">
    <w:p w14:paraId="5263AA6A" w14:textId="784335ED" w:rsidR="003B7B70" w:rsidRDefault="003B7B70">
      <w:pPr>
        <w:pStyle w:val="CommentText"/>
      </w:pPr>
      <w:r>
        <w:rPr>
          <w:rStyle w:val="CommentReference"/>
        </w:rPr>
        <w:annotationRef/>
      </w:r>
      <w:r>
        <w:t>If it’s mainly due to x, what are the other reasons? If you can’t think of other reasons, don’t start off with mainly.</w:t>
      </w:r>
    </w:p>
  </w:comment>
  <w:comment w:id="193" w:author="Sharifi, Hossein" w:date="2021-12-02T12:55:00Z" w:initials="SH">
    <w:p w14:paraId="35AC9C48" w14:textId="69799A9A" w:rsidR="003B7B70" w:rsidRDefault="003B7B70">
      <w:pPr>
        <w:pStyle w:val="CommentText"/>
      </w:pPr>
      <w:r>
        <w:rPr>
          <w:rStyle w:val="CommentReference"/>
        </w:rPr>
        <w:annotationRef/>
      </w:r>
      <w:r>
        <w:t xml:space="preserve">Adapted the wording. </w:t>
      </w:r>
    </w:p>
  </w:comment>
  <w:comment w:id="194" w:author="Kenneth Campbell" w:date="2021-11-03T14:33:00Z" w:initials="KC">
    <w:p w14:paraId="215E19CD" w14:textId="11BD572B" w:rsidR="003B7B70" w:rsidRDefault="003B7B70">
      <w:pPr>
        <w:pStyle w:val="CommentText"/>
      </w:pPr>
      <w:r>
        <w:rPr>
          <w:rStyle w:val="CommentReference"/>
        </w:rPr>
        <w:annotationRef/>
      </w:r>
      <w:r>
        <w:t>Can you add author contributions, to make it clear which people did which things? I think that is good form for all manuscripts now.</w:t>
      </w:r>
    </w:p>
  </w:comment>
  <w:comment w:id="195" w:author="Sharifi, Hossein" w:date="2021-12-18T22:48:00Z" w:initials="SH">
    <w:p w14:paraId="066F70F3" w14:textId="7D0C56BE" w:rsidR="003B7B70" w:rsidRDefault="003B7B70">
      <w:pPr>
        <w:pStyle w:val="CommentText"/>
      </w:pPr>
      <w:r>
        <w:rPr>
          <w:rStyle w:val="CommentReference"/>
        </w:rPr>
        <w:annotationRef/>
      </w:r>
      <w:r>
        <w:t>Added</w:t>
      </w:r>
    </w:p>
  </w:comment>
  <w:comment w:id="329" w:author="Kenneth Campbell" w:date="2021-11-03T14:36:00Z" w:initials="KC">
    <w:p w14:paraId="707A8C7A" w14:textId="3FBEE360" w:rsidR="003B7B70" w:rsidRDefault="003B7B70">
      <w:pPr>
        <w:pStyle w:val="CommentText"/>
      </w:pPr>
      <w:r>
        <w:rPr>
          <w:rStyle w:val="CommentReference"/>
        </w:rPr>
        <w:annotationRef/>
      </w:r>
      <w:r>
        <w:t xml:space="preserve">Usual comment about focusing on the intervention (aortic stenosis) and not the hemodynamic effect. Usual comments about choice of panels, layout of labels, vertical alignment of numbers in boxes at top, and typos in labels. </w:t>
      </w:r>
      <w:proofErr w:type="spellStart"/>
      <w:r>
        <w:t>S_x</w:t>
      </w:r>
      <w:proofErr w:type="spellEnd"/>
      <w:r>
        <w:t xml:space="preserve"> </w:t>
      </w:r>
      <w:proofErr w:type="gramStart"/>
      <w:r>
        <w:t>are</w:t>
      </w:r>
      <w:proofErr w:type="gramEnd"/>
      <w:r>
        <w:t xml:space="preserve"> not defined.</w:t>
      </w:r>
    </w:p>
  </w:comment>
  <w:comment w:id="332" w:author="Kenneth Campbell" w:date="2021-11-03T19:14:00Z" w:initials="KC">
    <w:p w14:paraId="25428571" w14:textId="4042520B" w:rsidR="003B7B70" w:rsidRDefault="003B7B70">
      <w:pPr>
        <w:pStyle w:val="CommentText"/>
      </w:pPr>
      <w:r>
        <w:rPr>
          <w:rStyle w:val="CommentReference"/>
        </w:rPr>
        <w:annotationRef/>
      </w:r>
      <w:r>
        <w:t>Comments as for above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5920B1" w15:done="0"/>
  <w15:commentEx w15:paraId="3114A35C" w15:done="0"/>
  <w15:commentEx w15:paraId="1CA433D5" w15:paraIdParent="3114A35C" w15:done="0"/>
  <w15:commentEx w15:paraId="0ADF95C3" w15:done="0"/>
  <w15:commentEx w15:paraId="69C236EE" w15:paraIdParent="0ADF95C3" w15:done="0"/>
  <w15:commentEx w15:paraId="30C26CCC" w15:done="0"/>
  <w15:commentEx w15:paraId="1ABE154A" w15:paraIdParent="30C26CCC" w15:done="0"/>
  <w15:commentEx w15:paraId="4E402EAD" w15:done="0"/>
  <w15:commentEx w15:paraId="751D411D" w15:paraIdParent="4E402EAD" w15:done="0"/>
  <w15:commentEx w15:paraId="54782D63" w15:done="0"/>
  <w15:commentEx w15:paraId="0BF1F625" w15:paraIdParent="54782D63" w15:done="0"/>
  <w15:commentEx w15:paraId="441D195A" w15:done="0"/>
  <w15:commentEx w15:paraId="124204B9" w15:paraIdParent="441D195A" w15:done="0"/>
  <w15:commentEx w15:paraId="515373A9" w15:done="0"/>
  <w15:commentEx w15:paraId="764E442D" w15:done="0"/>
  <w15:commentEx w15:paraId="0CBCBDC6" w15:done="0"/>
  <w15:commentEx w15:paraId="13A7559C" w15:done="0"/>
  <w15:commentEx w15:paraId="46D59A03" w15:paraIdParent="13A7559C" w15:done="0"/>
  <w15:commentEx w15:paraId="1FC3600A" w15:done="0"/>
  <w15:commentEx w15:paraId="2E48F127" w15:paraIdParent="1FC3600A" w15:done="0"/>
  <w15:commentEx w15:paraId="1641A0FB" w15:done="0"/>
  <w15:commentEx w15:paraId="6F501FFB" w15:paraIdParent="1641A0FB" w15:done="0"/>
  <w15:commentEx w15:paraId="41D39980" w15:done="0"/>
  <w15:commentEx w15:paraId="1634D656" w15:paraIdParent="41D39980" w15:done="0"/>
  <w15:commentEx w15:paraId="052A5FE7" w15:done="0"/>
  <w15:commentEx w15:paraId="57BC3202" w15:paraIdParent="052A5FE7" w15:done="0"/>
  <w15:commentEx w15:paraId="7AA5C25B" w15:done="0"/>
  <w15:commentEx w15:paraId="40049292" w15:done="0"/>
  <w15:commentEx w15:paraId="0BC4599F" w15:paraIdParent="40049292" w15:done="0"/>
  <w15:commentEx w15:paraId="3993E7E8" w15:done="0"/>
  <w15:commentEx w15:paraId="11A5106A" w15:paraIdParent="3993E7E8" w15:done="0"/>
  <w15:commentEx w15:paraId="616239B6" w15:done="0"/>
  <w15:commentEx w15:paraId="01EAF28F" w15:paraIdParent="616239B6" w15:done="0"/>
  <w15:commentEx w15:paraId="0ECE3253" w15:done="0"/>
  <w15:commentEx w15:paraId="49EEB7CF" w15:done="0"/>
  <w15:commentEx w15:paraId="73532413" w15:paraIdParent="49EEB7CF" w15:done="0"/>
  <w15:commentEx w15:paraId="37E0C18B" w15:done="0"/>
  <w15:commentEx w15:paraId="5E1CA9E2" w15:paraIdParent="37E0C18B" w15:done="0"/>
  <w15:commentEx w15:paraId="7381417B" w15:done="0"/>
  <w15:commentEx w15:paraId="2F484871" w15:paraIdParent="7381417B" w15:done="0"/>
  <w15:commentEx w15:paraId="6EC02753" w15:done="0"/>
  <w15:commentEx w15:paraId="6A738785" w15:paraIdParent="6EC02753" w15:done="0"/>
  <w15:commentEx w15:paraId="4A36E35B" w15:done="0"/>
  <w15:commentEx w15:paraId="753F23D6" w15:paraIdParent="4A36E35B" w15:done="0"/>
  <w15:commentEx w15:paraId="3429E7AA" w15:done="0"/>
  <w15:commentEx w15:paraId="57722AE6" w15:paraIdParent="3429E7AA" w15:done="0"/>
  <w15:commentEx w15:paraId="1CE23259" w15:done="0"/>
  <w15:commentEx w15:paraId="05B478CA" w15:paraIdParent="1CE23259" w15:done="0"/>
  <w15:commentEx w15:paraId="4DF2C16B" w15:done="0"/>
  <w15:commentEx w15:paraId="11CDC873" w15:paraIdParent="4DF2C16B" w15:done="0"/>
  <w15:commentEx w15:paraId="1C018BE2" w15:done="0"/>
  <w15:commentEx w15:paraId="09431CDA" w15:done="0"/>
  <w15:commentEx w15:paraId="38138222" w15:paraIdParent="09431CDA" w15:done="0"/>
  <w15:commentEx w15:paraId="7223E09A" w15:done="0"/>
  <w15:commentEx w15:paraId="14B46454" w15:done="0"/>
  <w15:commentEx w15:paraId="7A24134A" w15:paraIdParent="14B46454" w15:done="0"/>
  <w15:commentEx w15:paraId="4350EDC7" w15:done="0"/>
  <w15:commentEx w15:paraId="097CAB99" w15:paraIdParent="4350EDC7" w15:done="0"/>
  <w15:commentEx w15:paraId="7F2A9550" w15:done="0"/>
  <w15:commentEx w15:paraId="709C8506" w15:paraIdParent="7F2A9550" w15:done="0"/>
  <w15:commentEx w15:paraId="40D8AD33" w15:done="0"/>
  <w15:commentEx w15:paraId="4D8376EE" w15:done="0"/>
  <w15:commentEx w15:paraId="4533196C" w15:paraIdParent="4D8376EE" w15:done="0"/>
  <w15:commentEx w15:paraId="0EC29D1B" w15:done="0"/>
  <w15:commentEx w15:paraId="059A9A66" w15:done="0"/>
  <w15:commentEx w15:paraId="44C830B9" w15:done="0"/>
  <w15:commentEx w15:paraId="62EBC009" w15:done="0"/>
  <w15:commentEx w15:paraId="29F13F0B" w15:paraIdParent="62EBC009" w15:done="0"/>
  <w15:commentEx w15:paraId="45FC52BB" w15:done="0"/>
  <w15:commentEx w15:paraId="672B863C" w15:done="0"/>
  <w15:commentEx w15:paraId="0BC98FE8" w15:paraIdParent="672B863C" w15:done="0"/>
  <w15:commentEx w15:paraId="42D198C2" w15:done="0"/>
  <w15:commentEx w15:paraId="738D7BAB" w15:paraIdParent="42D198C2" w15:done="0"/>
  <w15:commentEx w15:paraId="07975D22" w15:done="0"/>
  <w15:commentEx w15:paraId="43CE829F" w15:paraIdParent="07975D22" w15:done="0"/>
  <w15:commentEx w15:paraId="023B72EB" w15:done="0"/>
  <w15:commentEx w15:paraId="103D493C" w15:paraIdParent="023B72EB" w15:done="0"/>
  <w15:commentEx w15:paraId="3DD476EA" w15:done="0"/>
  <w15:commentEx w15:paraId="1F66E534" w15:done="0"/>
  <w15:commentEx w15:paraId="030E8D29" w15:paraIdParent="1F66E534" w15:done="0"/>
  <w15:commentEx w15:paraId="126CA84E" w15:done="0"/>
  <w15:commentEx w15:paraId="7216E9F7" w15:done="0"/>
  <w15:commentEx w15:paraId="7D331F95" w15:done="0"/>
  <w15:commentEx w15:paraId="02F94D0D" w15:done="0"/>
  <w15:commentEx w15:paraId="21702154" w15:paraIdParent="02F94D0D" w15:done="0"/>
  <w15:commentEx w15:paraId="14E3476E" w15:done="0"/>
  <w15:commentEx w15:paraId="4B4B5D97" w15:paraIdParent="14E3476E" w15:done="0"/>
  <w15:commentEx w15:paraId="7360ACEC" w15:done="0"/>
  <w15:commentEx w15:paraId="2E7EF8C3" w15:done="0"/>
  <w15:commentEx w15:paraId="0E2544A0" w15:done="0"/>
  <w15:commentEx w15:paraId="5263AA6A" w15:done="0"/>
  <w15:commentEx w15:paraId="35AC9C48" w15:paraIdParent="5263AA6A" w15:done="0"/>
  <w15:commentEx w15:paraId="215E19CD" w15:done="0"/>
  <w15:commentEx w15:paraId="066F70F3" w15:paraIdParent="215E19CD" w15:done="0"/>
  <w15:commentEx w15:paraId="707A8C7A" w15:done="0"/>
  <w15:commentEx w15:paraId="254285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EB67" w16cex:dateUtc="2021-11-02T02:40:00Z"/>
  <w16cex:commentExtensible w16cex:durableId="252ABFB2" w16cex:dateUtc="2021-11-01T23:34:00Z"/>
  <w16cex:commentExtensible w16cex:durableId="252E7BDE" w16cex:dateUtc="2021-11-04T19:33:00Z"/>
  <w16cex:commentExtensible w16cex:durableId="252ABFCB" w16cex:dateUtc="2021-11-01T23:34:00Z"/>
  <w16cex:commentExtensible w16cex:durableId="252E7BF3" w16cex:dateUtc="2021-11-04T19:34:00Z"/>
  <w16cex:commentExtensible w16cex:durableId="252ABFEB" w16cex:dateUtc="2021-11-01T23:35:00Z"/>
  <w16cex:commentExtensible w16cex:durableId="252E7C01" w16cex:dateUtc="2021-11-04T19:34:00Z"/>
  <w16cex:commentExtensible w16cex:durableId="252AC03B" w16cex:dateUtc="2021-11-01T23:36:00Z"/>
  <w16cex:commentExtensible w16cex:durableId="252E7E4B" w16cex:dateUtc="2021-11-04T19:44:00Z"/>
  <w16cex:commentExtensible w16cex:durableId="252CD838" w16cex:dateUtc="2021-11-03T13:43:00Z"/>
  <w16cex:commentExtensible w16cex:durableId="25584658" w16cex:dateUtc="2021-12-06T13:20:00Z"/>
  <w16cex:commentExtensible w16cex:durableId="252AEDF5" w16cex:dateUtc="2021-11-02T02:51:00Z"/>
  <w16cex:commentExtensible w16cex:durableId="25584680" w16cex:dateUtc="2021-12-06T13:21:00Z"/>
  <w16cex:commentExtensible w16cex:durableId="252AEE54" w16cex:dateUtc="2021-11-02T02:53:00Z"/>
  <w16cex:commentExtensible w16cex:durableId="256D89AD" w16cex:dateUtc="2021-12-22T16:25:00Z"/>
  <w16cex:commentExtensible w16cex:durableId="25689841" w16cex:dateUtc="2021-12-18T22:26:00Z"/>
  <w16cex:commentExtensible w16cex:durableId="252AF207" w16cex:dateUtc="2021-11-02T03:08:00Z"/>
  <w16cex:commentExtensible w16cex:durableId="2558B375" w16cex:dateUtc="2021-12-06T21:06:00Z"/>
  <w16cex:commentExtensible w16cex:durableId="252AF262" w16cex:dateUtc="2021-11-02T03:10:00Z"/>
  <w16cex:commentExtensible w16cex:durableId="252F7CB9" w16cex:dateUtc="2021-11-05T13:49:00Z"/>
  <w16cex:commentExtensible w16cex:durableId="256D90F4" w16cex:dateUtc="2021-11-02T03:11:00Z"/>
  <w16cex:commentExtensible w16cex:durableId="252E79F1" w16cex:dateUtc="2021-11-04T19:25:00Z"/>
  <w16cex:commentExtensible w16cex:durableId="252AF284" w16cex:dateUtc="2021-11-02T03:11:00Z"/>
  <w16cex:commentExtensible w16cex:durableId="25590237" w16cex:dateUtc="2021-12-07T02:42:00Z"/>
  <w16cex:commentExtensible w16cex:durableId="252AF354" w16cex:dateUtc="2021-11-02T03:14:00Z"/>
  <w16cex:commentExtensible w16cex:durableId="2559A8CB" w16cex:dateUtc="2021-12-07T14:32:00Z"/>
  <w16cex:commentExtensible w16cex:durableId="25689FA4" w16cex:dateUtc="2021-12-18T22:57:00Z"/>
  <w16cex:commentExtensible w16cex:durableId="252B80D8" w16cex:dateUtc="2021-11-02T13:18:00Z"/>
  <w16cex:commentExtensible w16cex:durableId="2559AAFE" w16cex:dateUtc="2021-12-07T14:34:00Z"/>
  <w16cex:commentExtensible w16cex:durableId="252B8139" w16cex:dateUtc="2021-11-02T13:19:00Z"/>
  <w16cex:commentExtensible w16cex:durableId="2559AB00" w16cex:dateUtc="2021-12-07T14:35:00Z"/>
  <w16cex:commentExtensible w16cex:durableId="252AF4D0" w16cex:dateUtc="2021-11-02T03:20:00Z"/>
  <w16cex:commentExtensible w16cex:durableId="2559AB02" w16cex:dateUtc="2021-12-07T14:36:00Z"/>
  <w16cex:commentExtensible w16cex:durableId="25689FE2" w16cex:dateUtc="2021-12-18T22:58:00Z"/>
  <w16cex:commentExtensible w16cex:durableId="252AF551" w16cex:dateUtc="2021-11-02T03:22:00Z"/>
  <w16cex:commentExtensible w16cex:durableId="2559AB03" w16cex:dateUtc="2021-12-07T14:37:00Z"/>
  <w16cex:commentExtensible w16cex:durableId="252AF5BE" w16cex:dateUtc="2021-11-02T03:24:00Z"/>
  <w16cex:commentExtensible w16cex:durableId="2559AB04" w16cex:dateUtc="2021-12-07T14:39:00Z"/>
  <w16cex:commentExtensible w16cex:durableId="252B84A0" w16cex:dateUtc="2021-11-02T13:34:00Z"/>
  <w16cex:commentExtensible w16cex:durableId="2559AB06" w16cex:dateUtc="2021-12-07T14:40:00Z"/>
  <w16cex:commentExtensible w16cex:durableId="252B8536" w16cex:dateUtc="2021-11-02T13:36:00Z"/>
  <w16cex:commentExtensible w16cex:durableId="2559AB07" w16cex:dateUtc="2021-12-07T14:41:00Z"/>
  <w16cex:commentExtensible w16cex:durableId="252B85E9" w16cex:dateUtc="2021-11-02T13:39:00Z"/>
  <w16cex:commentExtensible w16cex:durableId="2559AB08" w16cex:dateUtc="2021-12-07T14:42:00Z"/>
  <w16cex:commentExtensible w16cex:durableId="252CDD58" w16cex:dateUtc="2021-11-03T14:05:00Z"/>
  <w16cex:commentExtensible w16cex:durableId="2559AB64" w16cex:dateUtc="2021-12-07T14:44:00Z"/>
  <w16cex:commentExtensible w16cex:durableId="2532145E" w16cex:dateUtc="2021-11-02T13:37:00Z"/>
  <w16cex:commentExtensible w16cex:durableId="2559AB79" w16cex:dateUtc="2021-12-07T14:44:00Z"/>
  <w16cex:commentExtensible w16cex:durableId="2532145C" w16cex:dateUtc="2021-11-02T13:39:00Z"/>
  <w16cex:commentExtensible w16cex:durableId="2559AB81" w16cex:dateUtc="2021-12-07T14:44:00Z"/>
  <w16cex:commentExtensible w16cex:durableId="25689FF3" w16cex:dateUtc="2021-12-18T22:59:00Z"/>
  <w16cex:commentExtensible w16cex:durableId="252CDDE8" w16cex:dateUtc="2021-11-03T14:07:00Z"/>
  <w16cex:commentExtensible w16cex:durableId="2559AB8C" w16cex:dateUtc="2021-12-07T14:44:00Z"/>
  <w16cex:commentExtensible w16cex:durableId="2568A111" w16cex:dateUtc="2021-12-18T23:04:00Z"/>
  <w16cex:commentExtensible w16cex:durableId="252B871D" w16cex:dateUtc="2021-11-02T13:45:00Z"/>
  <w16cex:commentExtensible w16cex:durableId="25322636" w16cex:dateUtc="2021-11-07T15:17:00Z"/>
  <w16cex:commentExtensible w16cex:durableId="252B8AAF" w16cex:dateUtc="2021-11-02T14:00:00Z"/>
  <w16cex:commentExtensible w16cex:durableId="2559AC1F" w16cex:dateUtc="2021-12-07T14:47:00Z"/>
  <w16cex:commentExtensible w16cex:durableId="252B96FA" w16cex:dateUtc="2021-11-02T14:52:00Z"/>
  <w16cex:commentExtensible w16cex:durableId="2559AC06" w16cex:dateUtc="2021-12-07T14:46:00Z"/>
  <w16cex:commentExtensible w16cex:durableId="2568A339" w16cex:dateUtc="2021-12-18T23:13:00Z"/>
  <w16cex:commentExtensible w16cex:durableId="252B98DF" w16cex:dateUtc="2021-11-02T15:00:00Z"/>
  <w16cex:commentExtensible w16cex:durableId="25574A92" w16cex:dateUtc="2021-12-05T19:26:00Z"/>
  <w16cex:commentExtensible w16cex:durableId="2559B432" w16cex:dateUtc="2021-12-07T15:21:00Z"/>
  <w16cex:commentExtensible w16cex:durableId="252BDBA1" w16cex:dateUtc="2021-11-02T19:45:00Z"/>
  <w16cex:commentExtensible w16cex:durableId="253608AF" w16cex:dateUtc="2021-11-03T03:31:00Z"/>
  <w16cex:commentExtensible w16cex:durableId="253608E0" w16cex:dateUtc="2021-11-03T03:33:00Z"/>
  <w16cex:commentExtensible w16cex:durableId="25409A3B" w16cex:dateUtc="2021-11-18T14:24:00Z"/>
  <w16cex:commentExtensible w16cex:durableId="2534F21D" w16cex:dateUtc="2021-11-03T03:00:00Z"/>
  <w16cex:commentExtensible w16cex:durableId="25350AD8" w16cex:dateUtc="2021-11-03T03:02:00Z"/>
  <w16cex:commentExtensible w16cex:durableId="25350AD7" w16cex:dateUtc="2021-11-08T18:37:00Z"/>
  <w16cex:commentExtensible w16cex:durableId="252C4B60" w16cex:dateUtc="2021-11-03T03:42:00Z"/>
  <w16cex:commentExtensible w16cex:durableId="253A36DC" w16cex:dateUtc="2021-11-13T18:06:00Z"/>
  <w16cex:commentExtensible w16cex:durableId="252C4C34" w16cex:dateUtc="2021-11-03T03:45:00Z"/>
  <w16cex:commentExtensible w16cex:durableId="2559CF31" w16cex:dateUtc="2021-12-07T17:16:00Z"/>
  <w16cex:commentExtensible w16cex:durableId="252C4B21" w16cex:dateUtc="2021-11-03T03:41:00Z"/>
  <w16cex:commentExtensible w16cex:durableId="2538E983" w16cex:dateUtc="2021-11-12T18:24:00Z"/>
  <w16cex:commentExtensible w16cex:durableId="2568CF4A" w16cex:dateUtc="2021-12-19T02:21:00Z"/>
  <w16cex:commentExtensible w16cex:durableId="252C4E77" w16cex:dateUtc="2021-11-03T03:55:00Z"/>
  <w16cex:commentExtensible w16cex:durableId="255DD1EC" w16cex:dateUtc="2021-12-10T18:17:00Z"/>
  <w16cex:commentExtensible w16cex:durableId="255DD034" w16cex:dateUtc="2021-12-10T18:10:00Z"/>
  <w16cex:commentExtensible w16cex:durableId="2568629E" w16cex:dateUtc="2021-12-18T18:37:00Z"/>
  <w16cex:commentExtensible w16cex:durableId="25687453" w16cex:dateUtc="2021-12-18T19:53:00Z"/>
  <w16cex:commentExtensible w16cex:durableId="252CFF3F" w16cex:dateUtc="2021-11-03T16:29:00Z"/>
  <w16cex:commentExtensible w16cex:durableId="254F277F" w16cex:dateUtc="2021-11-29T15:18:00Z"/>
  <w16cex:commentExtensible w16cex:durableId="252CFF7C" w16cex:dateUtc="2021-11-03T16:30:00Z"/>
  <w16cex:commentExtensible w16cex:durableId="254F2E8E" w16cex:dateUtc="2021-11-29T15:48:00Z"/>
  <w16cex:commentExtensible w16cex:durableId="254F2E33" w16cex:dateUtc="2021-11-29T15:47:00Z"/>
  <w16cex:commentExtensible w16cex:durableId="2568E392" w16cex:dateUtc="2021-12-19T03:47:00Z"/>
  <w16cex:commentExtensible w16cex:durableId="2568E3B1" w16cex:dateUtc="2021-12-19T03:48:00Z"/>
  <w16cex:commentExtensible w16cex:durableId="252D00E6" w16cex:dateUtc="2021-11-03T16:36:00Z"/>
  <w16cex:commentExtensible w16cex:durableId="255340D8" w16cex:dateUtc="2021-12-02T17:55:00Z"/>
  <w16cex:commentExtensible w16cex:durableId="252D1C20" w16cex:dateUtc="2021-11-03T18:33:00Z"/>
  <w16cex:commentExtensible w16cex:durableId="2568E3C7" w16cex:dateUtc="2021-12-19T03:48:00Z"/>
  <w16cex:commentExtensible w16cex:durableId="252D1CDA" w16cex:dateUtc="2021-11-03T18:36:00Z"/>
  <w16cex:commentExtensible w16cex:durableId="252D5E0F" w16cex:dateUtc="2021-11-03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5920B1" w16cid:durableId="252AEB67"/>
  <w16cid:commentId w16cid:paraId="3114A35C" w16cid:durableId="252ABFB2"/>
  <w16cid:commentId w16cid:paraId="1CA433D5" w16cid:durableId="252E7BDE"/>
  <w16cid:commentId w16cid:paraId="0ADF95C3" w16cid:durableId="252ABFCB"/>
  <w16cid:commentId w16cid:paraId="69C236EE" w16cid:durableId="252E7BF3"/>
  <w16cid:commentId w16cid:paraId="30C26CCC" w16cid:durableId="252ABFEB"/>
  <w16cid:commentId w16cid:paraId="1ABE154A" w16cid:durableId="252E7C01"/>
  <w16cid:commentId w16cid:paraId="4E402EAD" w16cid:durableId="252AC03B"/>
  <w16cid:commentId w16cid:paraId="751D411D" w16cid:durableId="252E7E4B"/>
  <w16cid:commentId w16cid:paraId="54782D63" w16cid:durableId="252CD838"/>
  <w16cid:commentId w16cid:paraId="0BF1F625" w16cid:durableId="25584658"/>
  <w16cid:commentId w16cid:paraId="441D195A" w16cid:durableId="252AEDF5"/>
  <w16cid:commentId w16cid:paraId="124204B9" w16cid:durableId="25584680"/>
  <w16cid:commentId w16cid:paraId="515373A9" w16cid:durableId="252AEE54"/>
  <w16cid:commentId w16cid:paraId="764E442D" w16cid:durableId="256D89AD"/>
  <w16cid:commentId w16cid:paraId="0CBCBDC6" w16cid:durableId="25689841"/>
  <w16cid:commentId w16cid:paraId="13A7559C" w16cid:durableId="252AF207"/>
  <w16cid:commentId w16cid:paraId="46D59A03" w16cid:durableId="2558B375"/>
  <w16cid:commentId w16cid:paraId="1FC3600A" w16cid:durableId="252AF262"/>
  <w16cid:commentId w16cid:paraId="2E48F127" w16cid:durableId="252F7CB9"/>
  <w16cid:commentId w16cid:paraId="1641A0FB" w16cid:durableId="256D90F4"/>
  <w16cid:commentId w16cid:paraId="6F501FFB" w16cid:durableId="252E79F1"/>
  <w16cid:commentId w16cid:paraId="41D39980" w16cid:durableId="252AF284"/>
  <w16cid:commentId w16cid:paraId="1634D656" w16cid:durableId="25590237"/>
  <w16cid:commentId w16cid:paraId="052A5FE7" w16cid:durableId="252AF354"/>
  <w16cid:commentId w16cid:paraId="57BC3202" w16cid:durableId="2559A8CB"/>
  <w16cid:commentId w16cid:paraId="7AA5C25B" w16cid:durableId="25689FA4"/>
  <w16cid:commentId w16cid:paraId="40049292" w16cid:durableId="252B80D8"/>
  <w16cid:commentId w16cid:paraId="0BC4599F" w16cid:durableId="2559AAFE"/>
  <w16cid:commentId w16cid:paraId="3993E7E8" w16cid:durableId="252B8139"/>
  <w16cid:commentId w16cid:paraId="11A5106A" w16cid:durableId="2559AB00"/>
  <w16cid:commentId w16cid:paraId="616239B6" w16cid:durableId="252AF4D0"/>
  <w16cid:commentId w16cid:paraId="01EAF28F" w16cid:durableId="2559AB02"/>
  <w16cid:commentId w16cid:paraId="0ECE3253" w16cid:durableId="25689FE2"/>
  <w16cid:commentId w16cid:paraId="49EEB7CF" w16cid:durableId="252AF551"/>
  <w16cid:commentId w16cid:paraId="73532413" w16cid:durableId="2559AB03"/>
  <w16cid:commentId w16cid:paraId="37E0C18B" w16cid:durableId="252AF5BE"/>
  <w16cid:commentId w16cid:paraId="5E1CA9E2" w16cid:durableId="2559AB04"/>
  <w16cid:commentId w16cid:paraId="7381417B" w16cid:durableId="252B84A0"/>
  <w16cid:commentId w16cid:paraId="2F484871" w16cid:durableId="2559AB06"/>
  <w16cid:commentId w16cid:paraId="6EC02753" w16cid:durableId="252B8536"/>
  <w16cid:commentId w16cid:paraId="6A738785" w16cid:durableId="2559AB07"/>
  <w16cid:commentId w16cid:paraId="4A36E35B" w16cid:durableId="252B85E9"/>
  <w16cid:commentId w16cid:paraId="753F23D6" w16cid:durableId="2559AB08"/>
  <w16cid:commentId w16cid:paraId="3429E7AA" w16cid:durableId="252CDD58"/>
  <w16cid:commentId w16cid:paraId="57722AE6" w16cid:durableId="2559AB64"/>
  <w16cid:commentId w16cid:paraId="1CE23259" w16cid:durableId="2532145E"/>
  <w16cid:commentId w16cid:paraId="05B478CA" w16cid:durableId="2559AB79"/>
  <w16cid:commentId w16cid:paraId="4DF2C16B" w16cid:durableId="2532145C"/>
  <w16cid:commentId w16cid:paraId="11CDC873" w16cid:durableId="2559AB81"/>
  <w16cid:commentId w16cid:paraId="1C018BE2" w16cid:durableId="25689FF3"/>
  <w16cid:commentId w16cid:paraId="09431CDA" w16cid:durableId="252CDDE8"/>
  <w16cid:commentId w16cid:paraId="38138222" w16cid:durableId="2559AB8C"/>
  <w16cid:commentId w16cid:paraId="7223E09A" w16cid:durableId="2568A111"/>
  <w16cid:commentId w16cid:paraId="14B46454" w16cid:durableId="252B871D"/>
  <w16cid:commentId w16cid:paraId="7A24134A" w16cid:durableId="25322636"/>
  <w16cid:commentId w16cid:paraId="4350EDC7" w16cid:durableId="252B8AAF"/>
  <w16cid:commentId w16cid:paraId="097CAB99" w16cid:durableId="2559AC1F"/>
  <w16cid:commentId w16cid:paraId="7F2A9550" w16cid:durableId="252B96FA"/>
  <w16cid:commentId w16cid:paraId="709C8506" w16cid:durableId="2559AC06"/>
  <w16cid:commentId w16cid:paraId="40D8AD33" w16cid:durableId="2568A339"/>
  <w16cid:commentId w16cid:paraId="4D8376EE" w16cid:durableId="252B98DF"/>
  <w16cid:commentId w16cid:paraId="4533196C" w16cid:durableId="25574A92"/>
  <w16cid:commentId w16cid:paraId="0EC29D1B" w16cid:durableId="2559B432"/>
  <w16cid:commentId w16cid:paraId="059A9A66" w16cid:durableId="252BDBA1"/>
  <w16cid:commentId w16cid:paraId="44C830B9" w16cid:durableId="253608AF"/>
  <w16cid:commentId w16cid:paraId="62EBC009" w16cid:durableId="253608E0"/>
  <w16cid:commentId w16cid:paraId="29F13F0B" w16cid:durableId="25409A3B"/>
  <w16cid:commentId w16cid:paraId="45FC52BB" w16cid:durableId="2534F21D"/>
  <w16cid:commentId w16cid:paraId="672B863C" w16cid:durableId="25350AD8"/>
  <w16cid:commentId w16cid:paraId="0BC98FE8" w16cid:durableId="25350AD7"/>
  <w16cid:commentId w16cid:paraId="42D198C2" w16cid:durableId="252C4B60"/>
  <w16cid:commentId w16cid:paraId="738D7BAB" w16cid:durableId="253A36DC"/>
  <w16cid:commentId w16cid:paraId="07975D22" w16cid:durableId="252C4C34"/>
  <w16cid:commentId w16cid:paraId="43CE829F" w16cid:durableId="2559CF31"/>
  <w16cid:commentId w16cid:paraId="023B72EB" w16cid:durableId="252C4B21"/>
  <w16cid:commentId w16cid:paraId="103D493C" w16cid:durableId="2538E983"/>
  <w16cid:commentId w16cid:paraId="3DD476EA" w16cid:durableId="2568CF4A"/>
  <w16cid:commentId w16cid:paraId="1F66E534" w16cid:durableId="252C4E77"/>
  <w16cid:commentId w16cid:paraId="030E8D29" w16cid:durableId="255DD1EC"/>
  <w16cid:commentId w16cid:paraId="126CA84E" w16cid:durableId="255DD034"/>
  <w16cid:commentId w16cid:paraId="7216E9F7" w16cid:durableId="2568629E"/>
  <w16cid:commentId w16cid:paraId="7D331F95" w16cid:durableId="25687453"/>
  <w16cid:commentId w16cid:paraId="02F94D0D" w16cid:durableId="252CFF3F"/>
  <w16cid:commentId w16cid:paraId="21702154" w16cid:durableId="254F277F"/>
  <w16cid:commentId w16cid:paraId="14E3476E" w16cid:durableId="252CFF7C"/>
  <w16cid:commentId w16cid:paraId="4B4B5D97" w16cid:durableId="254F2E8E"/>
  <w16cid:commentId w16cid:paraId="7360ACEC" w16cid:durableId="254F2E33"/>
  <w16cid:commentId w16cid:paraId="2E7EF8C3" w16cid:durableId="2568E392"/>
  <w16cid:commentId w16cid:paraId="0E2544A0" w16cid:durableId="2568E3B1"/>
  <w16cid:commentId w16cid:paraId="5263AA6A" w16cid:durableId="252D00E6"/>
  <w16cid:commentId w16cid:paraId="35AC9C48" w16cid:durableId="255340D8"/>
  <w16cid:commentId w16cid:paraId="215E19CD" w16cid:durableId="252D1C20"/>
  <w16cid:commentId w16cid:paraId="066F70F3" w16cid:durableId="2568E3C7"/>
  <w16cid:commentId w16cid:paraId="707A8C7A" w16cid:durableId="252D1CDA"/>
  <w16cid:commentId w16cid:paraId="25428571" w16cid:durableId="252D5E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E36CC" w14:textId="77777777" w:rsidR="005B1648" w:rsidRDefault="005B1648" w:rsidP="00117666">
      <w:pPr>
        <w:spacing w:after="0"/>
      </w:pPr>
      <w:r>
        <w:separator/>
      </w:r>
    </w:p>
  </w:endnote>
  <w:endnote w:type="continuationSeparator" w:id="0">
    <w:p w14:paraId="2FADBAF2" w14:textId="77777777" w:rsidR="005B1648" w:rsidRDefault="005B1648" w:rsidP="00117666">
      <w:pPr>
        <w:spacing w:after="0"/>
      </w:pPr>
      <w:r>
        <w:continuationSeparator/>
      </w:r>
    </w:p>
  </w:endnote>
  <w:endnote w:type="continuationNotice" w:id="1">
    <w:p w14:paraId="3B9E4C97" w14:textId="77777777" w:rsidR="005B1648" w:rsidRDefault="005B164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0CBFC1AF" w:rsidR="003B7B70" w:rsidRPr="00577C4C" w:rsidRDefault="003B7B70">
    <w:pPr>
      <w:pStyle w:val="Footer"/>
      <w:rPr>
        <w:color w:val="C00000"/>
        <w:szCs w:val="24"/>
      </w:rPr>
    </w:pPr>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DFBD5D" id="_x0000_t202" coordsize="21600,21600" o:spt="202" path="m,l,21600r21600,l21600,xe">
              <v:stroke joinstyle="miter"/>
              <v:path gradientshapeok="t" o:connecttype="rect"/>
            </v:shapetype>
            <v:shape id="Text Box 1" o:spid="_x0000_s1026"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" filled="f" stroked="f" strokeweight=".5pt">
              <v:textbox style="mso-fit-shape-to-text:t">
                <w:txbxContent>
                  <w:p w14:paraId="214951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2E5DCF75" w:rsidR="003B7B70" w:rsidRPr="00577C4C" w:rsidRDefault="003B7B70">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7"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" filled="f" stroked="f" strokeweight=".5pt">
              <v:textbox style="mso-fit-shape-to-text:t">
                <w:txbxContent>
                  <w:p w14:paraId="74D070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B08FF" w14:textId="77777777" w:rsidR="005B1648" w:rsidRDefault="005B1648" w:rsidP="00117666">
      <w:pPr>
        <w:spacing w:after="0"/>
      </w:pPr>
      <w:r>
        <w:separator/>
      </w:r>
    </w:p>
  </w:footnote>
  <w:footnote w:type="continuationSeparator" w:id="0">
    <w:p w14:paraId="5BD83B3F" w14:textId="77777777" w:rsidR="005B1648" w:rsidRDefault="005B1648" w:rsidP="00117666">
      <w:pPr>
        <w:spacing w:after="0"/>
      </w:pPr>
      <w:r>
        <w:continuationSeparator/>
      </w:r>
    </w:p>
  </w:footnote>
  <w:footnote w:type="continuationNotice" w:id="1">
    <w:p w14:paraId="080B754E" w14:textId="77777777" w:rsidR="005B1648" w:rsidRDefault="005B164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4608E54A" w:rsidR="003B7B70" w:rsidRDefault="003B7B70"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neth Campbell">
    <w15:presenceInfo w15:providerId="Windows Live" w15:userId="2484c2e00bdb3e79"/>
  </w15:person>
  <w15:person w15:author="Sharifi, Hossein">
    <w15:presenceInfo w15:providerId="AD" w15:userId="S::hsh245@uky.edu::20a32e42-02e9-4b7a-878f-9e266e3241a3"/>
  </w15:person>
  <w15:person w15:author="Wenk, Jonathan F.">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trackRevisions/>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3&lt;/item&gt;&lt;item&gt;4&lt;/item&gt;&lt;item&gt;5&lt;/item&gt;&lt;item&gt;6&lt;/item&gt;&lt;item&gt;14&lt;/item&gt;&lt;item&gt;15&lt;/item&gt;&lt;item&gt;16&lt;/item&gt;&lt;item&gt;17&lt;/item&gt;&lt;item&gt;18&lt;/item&gt;&lt;item&gt;19&lt;/item&gt;&lt;item&gt;20&lt;/item&gt;&lt;item&gt;21&lt;/item&gt;&lt;item&gt;22&lt;/item&gt;&lt;item&gt;24&lt;/item&gt;&lt;item&gt;25&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4&lt;/item&gt;&lt;item&gt;55&lt;/item&gt;&lt;item&gt;56&lt;/item&gt;&lt;item&gt;60&lt;/item&gt;&lt;item&gt;61&lt;/item&gt;&lt;item&gt;62&lt;/item&gt;&lt;item&gt;63&lt;/item&gt;&lt;item&gt;64&lt;/item&gt;&lt;item&gt;69&lt;/item&gt;&lt;item&gt;70&lt;/item&gt;&lt;item&gt;71&lt;/item&gt;&lt;item&gt;72&lt;/item&gt;&lt;item&gt;73&lt;/item&gt;&lt;item&gt;74&lt;/item&gt;&lt;item&gt;80&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3&lt;/item&gt;&lt;item&gt;124&lt;/item&gt;&lt;item&gt;125&lt;/item&gt;&lt;item&gt;126&lt;/item&gt;&lt;item&gt;127&lt;/item&gt;&lt;item&gt;128&lt;/item&gt;&lt;item&gt;129&lt;/item&gt;&lt;item&gt;132&lt;/item&gt;&lt;item&gt;133&lt;/item&gt;&lt;item&gt;134&lt;/item&gt;&lt;item&gt;135&lt;/item&gt;&lt;item&gt;136&lt;/item&gt;&lt;item&gt;137&lt;/item&gt;&lt;item&gt;138&lt;/item&gt;&lt;item&gt;140&lt;/item&gt;&lt;item&gt;141&lt;/item&gt;&lt;/record-ids&gt;&lt;/item&gt;&lt;/Libraries&gt;"/>
  </w:docVars>
  <w:rsids>
    <w:rsidRoot w:val="00681821"/>
    <w:rsid w:val="000009C4"/>
    <w:rsid w:val="00000E6D"/>
    <w:rsid w:val="00000EF6"/>
    <w:rsid w:val="00001AE1"/>
    <w:rsid w:val="00001C1C"/>
    <w:rsid w:val="0000209E"/>
    <w:rsid w:val="000022BE"/>
    <w:rsid w:val="00002413"/>
    <w:rsid w:val="000028D2"/>
    <w:rsid w:val="00002A98"/>
    <w:rsid w:val="00002ACE"/>
    <w:rsid w:val="00002BC2"/>
    <w:rsid w:val="0000380A"/>
    <w:rsid w:val="000039BA"/>
    <w:rsid w:val="00003A8A"/>
    <w:rsid w:val="00003C5C"/>
    <w:rsid w:val="00003D1C"/>
    <w:rsid w:val="0000434C"/>
    <w:rsid w:val="0000472B"/>
    <w:rsid w:val="0000522A"/>
    <w:rsid w:val="00005488"/>
    <w:rsid w:val="0000548D"/>
    <w:rsid w:val="000054D0"/>
    <w:rsid w:val="000064C3"/>
    <w:rsid w:val="00006A97"/>
    <w:rsid w:val="00006AF1"/>
    <w:rsid w:val="00007026"/>
    <w:rsid w:val="0000732F"/>
    <w:rsid w:val="0000751A"/>
    <w:rsid w:val="000075B7"/>
    <w:rsid w:val="00007851"/>
    <w:rsid w:val="00007875"/>
    <w:rsid w:val="00007D6D"/>
    <w:rsid w:val="00007D8C"/>
    <w:rsid w:val="00007FED"/>
    <w:rsid w:val="00010120"/>
    <w:rsid w:val="000102A7"/>
    <w:rsid w:val="00010D87"/>
    <w:rsid w:val="00011054"/>
    <w:rsid w:val="00011178"/>
    <w:rsid w:val="000114BB"/>
    <w:rsid w:val="00011567"/>
    <w:rsid w:val="000119D5"/>
    <w:rsid w:val="00011D01"/>
    <w:rsid w:val="00011E0E"/>
    <w:rsid w:val="0001217C"/>
    <w:rsid w:val="0001227E"/>
    <w:rsid w:val="00012370"/>
    <w:rsid w:val="00012899"/>
    <w:rsid w:val="00012A7E"/>
    <w:rsid w:val="00012AF4"/>
    <w:rsid w:val="00012D5B"/>
    <w:rsid w:val="00012D6A"/>
    <w:rsid w:val="000135D1"/>
    <w:rsid w:val="00013E46"/>
    <w:rsid w:val="000140C0"/>
    <w:rsid w:val="000144A6"/>
    <w:rsid w:val="00014596"/>
    <w:rsid w:val="0001473B"/>
    <w:rsid w:val="00014C9C"/>
    <w:rsid w:val="000153E9"/>
    <w:rsid w:val="00015472"/>
    <w:rsid w:val="00015B09"/>
    <w:rsid w:val="00015E96"/>
    <w:rsid w:val="0001646D"/>
    <w:rsid w:val="00016FF4"/>
    <w:rsid w:val="00017062"/>
    <w:rsid w:val="00017127"/>
    <w:rsid w:val="000171DA"/>
    <w:rsid w:val="000174D0"/>
    <w:rsid w:val="00017E48"/>
    <w:rsid w:val="000200F5"/>
    <w:rsid w:val="000201C5"/>
    <w:rsid w:val="00020393"/>
    <w:rsid w:val="00020452"/>
    <w:rsid w:val="00021468"/>
    <w:rsid w:val="00021918"/>
    <w:rsid w:val="00021E7B"/>
    <w:rsid w:val="00021F1E"/>
    <w:rsid w:val="0002211E"/>
    <w:rsid w:val="00022D52"/>
    <w:rsid w:val="00023691"/>
    <w:rsid w:val="0002392F"/>
    <w:rsid w:val="00023E54"/>
    <w:rsid w:val="00023E9F"/>
    <w:rsid w:val="00023F2B"/>
    <w:rsid w:val="000242C9"/>
    <w:rsid w:val="0002436F"/>
    <w:rsid w:val="00024773"/>
    <w:rsid w:val="00024A55"/>
    <w:rsid w:val="00024B2F"/>
    <w:rsid w:val="00024D3C"/>
    <w:rsid w:val="00024F04"/>
    <w:rsid w:val="000252CB"/>
    <w:rsid w:val="000255D7"/>
    <w:rsid w:val="00025630"/>
    <w:rsid w:val="00025E4E"/>
    <w:rsid w:val="00026373"/>
    <w:rsid w:val="0002639C"/>
    <w:rsid w:val="00026A0C"/>
    <w:rsid w:val="00026A3A"/>
    <w:rsid w:val="00026C5A"/>
    <w:rsid w:val="00026DB5"/>
    <w:rsid w:val="00027442"/>
    <w:rsid w:val="00027879"/>
    <w:rsid w:val="00027C50"/>
    <w:rsid w:val="00027C90"/>
    <w:rsid w:val="00027CFF"/>
    <w:rsid w:val="00027F10"/>
    <w:rsid w:val="00030154"/>
    <w:rsid w:val="000302EA"/>
    <w:rsid w:val="0003042E"/>
    <w:rsid w:val="00030609"/>
    <w:rsid w:val="000307A5"/>
    <w:rsid w:val="0003098F"/>
    <w:rsid w:val="00030CDB"/>
    <w:rsid w:val="00030D35"/>
    <w:rsid w:val="000313AE"/>
    <w:rsid w:val="000314FD"/>
    <w:rsid w:val="00031B72"/>
    <w:rsid w:val="00031C80"/>
    <w:rsid w:val="0003272F"/>
    <w:rsid w:val="000329E5"/>
    <w:rsid w:val="000329FC"/>
    <w:rsid w:val="00032D11"/>
    <w:rsid w:val="00034304"/>
    <w:rsid w:val="00034670"/>
    <w:rsid w:val="00034B58"/>
    <w:rsid w:val="00034F08"/>
    <w:rsid w:val="00034F18"/>
    <w:rsid w:val="00035434"/>
    <w:rsid w:val="0003558C"/>
    <w:rsid w:val="0003581C"/>
    <w:rsid w:val="00036062"/>
    <w:rsid w:val="0003699E"/>
    <w:rsid w:val="00036C17"/>
    <w:rsid w:val="00036E5D"/>
    <w:rsid w:val="00037242"/>
    <w:rsid w:val="000377E6"/>
    <w:rsid w:val="00037872"/>
    <w:rsid w:val="00037DE2"/>
    <w:rsid w:val="00037E98"/>
    <w:rsid w:val="00040120"/>
    <w:rsid w:val="00040683"/>
    <w:rsid w:val="000406EA"/>
    <w:rsid w:val="00040D71"/>
    <w:rsid w:val="000423F3"/>
    <w:rsid w:val="00042E15"/>
    <w:rsid w:val="0004391D"/>
    <w:rsid w:val="00043AB3"/>
    <w:rsid w:val="00043ABA"/>
    <w:rsid w:val="00043D44"/>
    <w:rsid w:val="00043DC2"/>
    <w:rsid w:val="00043F0D"/>
    <w:rsid w:val="000444F9"/>
    <w:rsid w:val="0004468C"/>
    <w:rsid w:val="00044C83"/>
    <w:rsid w:val="00045347"/>
    <w:rsid w:val="00045678"/>
    <w:rsid w:val="00045880"/>
    <w:rsid w:val="000458E4"/>
    <w:rsid w:val="00045DAA"/>
    <w:rsid w:val="00045DFC"/>
    <w:rsid w:val="00045E89"/>
    <w:rsid w:val="000465FC"/>
    <w:rsid w:val="0004716B"/>
    <w:rsid w:val="0004732A"/>
    <w:rsid w:val="00047572"/>
    <w:rsid w:val="000479BD"/>
    <w:rsid w:val="00047ECA"/>
    <w:rsid w:val="00050084"/>
    <w:rsid w:val="000500E3"/>
    <w:rsid w:val="0005010E"/>
    <w:rsid w:val="00050498"/>
    <w:rsid w:val="00051024"/>
    <w:rsid w:val="00051116"/>
    <w:rsid w:val="00051257"/>
    <w:rsid w:val="0005129F"/>
    <w:rsid w:val="000516A0"/>
    <w:rsid w:val="000519E5"/>
    <w:rsid w:val="000523C4"/>
    <w:rsid w:val="000523E0"/>
    <w:rsid w:val="0005252B"/>
    <w:rsid w:val="000529E5"/>
    <w:rsid w:val="00052AAE"/>
    <w:rsid w:val="000531EB"/>
    <w:rsid w:val="00053351"/>
    <w:rsid w:val="000533C9"/>
    <w:rsid w:val="000533D4"/>
    <w:rsid w:val="00053439"/>
    <w:rsid w:val="0005383C"/>
    <w:rsid w:val="000539ED"/>
    <w:rsid w:val="000542CD"/>
    <w:rsid w:val="0005468E"/>
    <w:rsid w:val="000546B4"/>
    <w:rsid w:val="000547C5"/>
    <w:rsid w:val="00054E13"/>
    <w:rsid w:val="00055040"/>
    <w:rsid w:val="000551B3"/>
    <w:rsid w:val="00055673"/>
    <w:rsid w:val="0005575D"/>
    <w:rsid w:val="0005580B"/>
    <w:rsid w:val="000559BC"/>
    <w:rsid w:val="00055BC6"/>
    <w:rsid w:val="00055BDF"/>
    <w:rsid w:val="00055C17"/>
    <w:rsid w:val="00055E48"/>
    <w:rsid w:val="00056AD5"/>
    <w:rsid w:val="00056AEC"/>
    <w:rsid w:val="00056BBA"/>
    <w:rsid w:val="00057B87"/>
    <w:rsid w:val="00057D77"/>
    <w:rsid w:val="00060230"/>
    <w:rsid w:val="00060274"/>
    <w:rsid w:val="000604A9"/>
    <w:rsid w:val="00060FE0"/>
    <w:rsid w:val="00061ABF"/>
    <w:rsid w:val="00061BE9"/>
    <w:rsid w:val="00061EC6"/>
    <w:rsid w:val="00062479"/>
    <w:rsid w:val="0006258A"/>
    <w:rsid w:val="00063300"/>
    <w:rsid w:val="0006359B"/>
    <w:rsid w:val="00063B3F"/>
    <w:rsid w:val="00063C07"/>
    <w:rsid w:val="00063D84"/>
    <w:rsid w:val="00063F3E"/>
    <w:rsid w:val="00064006"/>
    <w:rsid w:val="000647E0"/>
    <w:rsid w:val="0006486E"/>
    <w:rsid w:val="000648CE"/>
    <w:rsid w:val="00064A28"/>
    <w:rsid w:val="00064CBF"/>
    <w:rsid w:val="00064D39"/>
    <w:rsid w:val="00065A55"/>
    <w:rsid w:val="00065B76"/>
    <w:rsid w:val="00065D1D"/>
    <w:rsid w:val="0006621B"/>
    <w:rsid w:val="0006636D"/>
    <w:rsid w:val="00066AAB"/>
    <w:rsid w:val="00066DE3"/>
    <w:rsid w:val="00067140"/>
    <w:rsid w:val="000676C4"/>
    <w:rsid w:val="00067F93"/>
    <w:rsid w:val="000702F0"/>
    <w:rsid w:val="000705B5"/>
    <w:rsid w:val="000713BE"/>
    <w:rsid w:val="00071541"/>
    <w:rsid w:val="00071672"/>
    <w:rsid w:val="0007168F"/>
    <w:rsid w:val="00071992"/>
    <w:rsid w:val="00071D46"/>
    <w:rsid w:val="00071EF9"/>
    <w:rsid w:val="00072612"/>
    <w:rsid w:val="000727FE"/>
    <w:rsid w:val="00072955"/>
    <w:rsid w:val="00072967"/>
    <w:rsid w:val="00072C9C"/>
    <w:rsid w:val="00072FC0"/>
    <w:rsid w:val="00073125"/>
    <w:rsid w:val="00073508"/>
    <w:rsid w:val="00073839"/>
    <w:rsid w:val="000740AD"/>
    <w:rsid w:val="0007413C"/>
    <w:rsid w:val="00074441"/>
    <w:rsid w:val="000745EE"/>
    <w:rsid w:val="000749A4"/>
    <w:rsid w:val="00074A1D"/>
    <w:rsid w:val="00075511"/>
    <w:rsid w:val="0007558C"/>
    <w:rsid w:val="0007594E"/>
    <w:rsid w:val="000759AC"/>
    <w:rsid w:val="00075A4D"/>
    <w:rsid w:val="0007609F"/>
    <w:rsid w:val="00076121"/>
    <w:rsid w:val="000763FB"/>
    <w:rsid w:val="00076810"/>
    <w:rsid w:val="00076FB4"/>
    <w:rsid w:val="000774DE"/>
    <w:rsid w:val="00077887"/>
    <w:rsid w:val="00077C48"/>
    <w:rsid w:val="00077D53"/>
    <w:rsid w:val="000800DB"/>
    <w:rsid w:val="0008017D"/>
    <w:rsid w:val="00080F78"/>
    <w:rsid w:val="00081394"/>
    <w:rsid w:val="00081878"/>
    <w:rsid w:val="00081C0A"/>
    <w:rsid w:val="00081E0E"/>
    <w:rsid w:val="00081FAE"/>
    <w:rsid w:val="0008241F"/>
    <w:rsid w:val="00082841"/>
    <w:rsid w:val="000828BD"/>
    <w:rsid w:val="00082F52"/>
    <w:rsid w:val="00082F6C"/>
    <w:rsid w:val="000835CD"/>
    <w:rsid w:val="000836B6"/>
    <w:rsid w:val="000846CC"/>
    <w:rsid w:val="000849F0"/>
    <w:rsid w:val="00084C1E"/>
    <w:rsid w:val="00085BC0"/>
    <w:rsid w:val="00085FB1"/>
    <w:rsid w:val="000871FD"/>
    <w:rsid w:val="0008728A"/>
    <w:rsid w:val="00087BED"/>
    <w:rsid w:val="000908A9"/>
    <w:rsid w:val="00090AC5"/>
    <w:rsid w:val="00090D74"/>
    <w:rsid w:val="00090EEE"/>
    <w:rsid w:val="00090EEF"/>
    <w:rsid w:val="0009155B"/>
    <w:rsid w:val="0009177D"/>
    <w:rsid w:val="00091CB9"/>
    <w:rsid w:val="00091F09"/>
    <w:rsid w:val="000920E1"/>
    <w:rsid w:val="000921B1"/>
    <w:rsid w:val="00092548"/>
    <w:rsid w:val="000935FD"/>
    <w:rsid w:val="0009399F"/>
    <w:rsid w:val="00093DDA"/>
    <w:rsid w:val="000946D3"/>
    <w:rsid w:val="000949A6"/>
    <w:rsid w:val="00094BA8"/>
    <w:rsid w:val="00095577"/>
    <w:rsid w:val="00095BCC"/>
    <w:rsid w:val="00095DF6"/>
    <w:rsid w:val="00095E17"/>
    <w:rsid w:val="000961B2"/>
    <w:rsid w:val="00096624"/>
    <w:rsid w:val="00096874"/>
    <w:rsid w:val="00096CA9"/>
    <w:rsid w:val="00097074"/>
    <w:rsid w:val="000973D7"/>
    <w:rsid w:val="00097459"/>
    <w:rsid w:val="000974F6"/>
    <w:rsid w:val="000975DC"/>
    <w:rsid w:val="00097DFB"/>
    <w:rsid w:val="00097FAC"/>
    <w:rsid w:val="000A0AC5"/>
    <w:rsid w:val="000A0FE4"/>
    <w:rsid w:val="000A146A"/>
    <w:rsid w:val="000A1A51"/>
    <w:rsid w:val="000A1AAA"/>
    <w:rsid w:val="000A1BF9"/>
    <w:rsid w:val="000A1F06"/>
    <w:rsid w:val="000A2AEE"/>
    <w:rsid w:val="000A301F"/>
    <w:rsid w:val="000A3263"/>
    <w:rsid w:val="000A3629"/>
    <w:rsid w:val="000A3710"/>
    <w:rsid w:val="000A39F7"/>
    <w:rsid w:val="000A4027"/>
    <w:rsid w:val="000A4181"/>
    <w:rsid w:val="000A4352"/>
    <w:rsid w:val="000A4C06"/>
    <w:rsid w:val="000A4C36"/>
    <w:rsid w:val="000A50C1"/>
    <w:rsid w:val="000A5DBF"/>
    <w:rsid w:val="000A60ED"/>
    <w:rsid w:val="000A6492"/>
    <w:rsid w:val="000A676A"/>
    <w:rsid w:val="000A6B72"/>
    <w:rsid w:val="000A6CA8"/>
    <w:rsid w:val="000A6FCF"/>
    <w:rsid w:val="000A729E"/>
    <w:rsid w:val="000A7788"/>
    <w:rsid w:val="000A7DA5"/>
    <w:rsid w:val="000A7FA3"/>
    <w:rsid w:val="000B07EB"/>
    <w:rsid w:val="000B0893"/>
    <w:rsid w:val="000B1679"/>
    <w:rsid w:val="000B185A"/>
    <w:rsid w:val="000B1915"/>
    <w:rsid w:val="000B1DD4"/>
    <w:rsid w:val="000B22DB"/>
    <w:rsid w:val="000B2BFE"/>
    <w:rsid w:val="000B2E5A"/>
    <w:rsid w:val="000B3493"/>
    <w:rsid w:val="000B3499"/>
    <w:rsid w:val="000B34BD"/>
    <w:rsid w:val="000B3607"/>
    <w:rsid w:val="000B389B"/>
    <w:rsid w:val="000B4370"/>
    <w:rsid w:val="000B47AE"/>
    <w:rsid w:val="000B49AB"/>
    <w:rsid w:val="000B49E4"/>
    <w:rsid w:val="000B4CA7"/>
    <w:rsid w:val="000B4FB1"/>
    <w:rsid w:val="000B5169"/>
    <w:rsid w:val="000B51ED"/>
    <w:rsid w:val="000B5372"/>
    <w:rsid w:val="000B66D1"/>
    <w:rsid w:val="000B754B"/>
    <w:rsid w:val="000C01DF"/>
    <w:rsid w:val="000C01EC"/>
    <w:rsid w:val="000C03D4"/>
    <w:rsid w:val="000C0455"/>
    <w:rsid w:val="000C0DED"/>
    <w:rsid w:val="000C100F"/>
    <w:rsid w:val="000C1013"/>
    <w:rsid w:val="000C105B"/>
    <w:rsid w:val="000C149C"/>
    <w:rsid w:val="000C14B6"/>
    <w:rsid w:val="000C24A4"/>
    <w:rsid w:val="000C2699"/>
    <w:rsid w:val="000C29CF"/>
    <w:rsid w:val="000C3171"/>
    <w:rsid w:val="000C3303"/>
    <w:rsid w:val="000C373D"/>
    <w:rsid w:val="000C376D"/>
    <w:rsid w:val="000C3905"/>
    <w:rsid w:val="000C4283"/>
    <w:rsid w:val="000C4423"/>
    <w:rsid w:val="000C4636"/>
    <w:rsid w:val="000C50D2"/>
    <w:rsid w:val="000C5BB3"/>
    <w:rsid w:val="000C5C68"/>
    <w:rsid w:val="000C5C93"/>
    <w:rsid w:val="000C5D59"/>
    <w:rsid w:val="000C611B"/>
    <w:rsid w:val="000C615D"/>
    <w:rsid w:val="000C6269"/>
    <w:rsid w:val="000C644B"/>
    <w:rsid w:val="000C6611"/>
    <w:rsid w:val="000C663C"/>
    <w:rsid w:val="000C6B34"/>
    <w:rsid w:val="000C717F"/>
    <w:rsid w:val="000C71F0"/>
    <w:rsid w:val="000C7499"/>
    <w:rsid w:val="000C781B"/>
    <w:rsid w:val="000C7E2A"/>
    <w:rsid w:val="000C7F17"/>
    <w:rsid w:val="000D00EB"/>
    <w:rsid w:val="000D0319"/>
    <w:rsid w:val="000D063C"/>
    <w:rsid w:val="000D1446"/>
    <w:rsid w:val="000D1A54"/>
    <w:rsid w:val="000D1A86"/>
    <w:rsid w:val="000D1C5A"/>
    <w:rsid w:val="000D1E34"/>
    <w:rsid w:val="000D287A"/>
    <w:rsid w:val="000D362C"/>
    <w:rsid w:val="000D38FB"/>
    <w:rsid w:val="000D3C00"/>
    <w:rsid w:val="000D4636"/>
    <w:rsid w:val="000D50CC"/>
    <w:rsid w:val="000D511E"/>
    <w:rsid w:val="000D57B7"/>
    <w:rsid w:val="000D5D18"/>
    <w:rsid w:val="000D5FB4"/>
    <w:rsid w:val="000D6000"/>
    <w:rsid w:val="000D6026"/>
    <w:rsid w:val="000D616D"/>
    <w:rsid w:val="000D6904"/>
    <w:rsid w:val="000D6AD4"/>
    <w:rsid w:val="000D6B17"/>
    <w:rsid w:val="000D730A"/>
    <w:rsid w:val="000D7327"/>
    <w:rsid w:val="000D764F"/>
    <w:rsid w:val="000D7AEC"/>
    <w:rsid w:val="000E0B0C"/>
    <w:rsid w:val="000E0BD9"/>
    <w:rsid w:val="000E0CC1"/>
    <w:rsid w:val="000E0DBA"/>
    <w:rsid w:val="000E0FB4"/>
    <w:rsid w:val="000E10D0"/>
    <w:rsid w:val="000E11A7"/>
    <w:rsid w:val="000E1A4A"/>
    <w:rsid w:val="000E1E3F"/>
    <w:rsid w:val="000E244A"/>
    <w:rsid w:val="000E2607"/>
    <w:rsid w:val="000E2A8C"/>
    <w:rsid w:val="000E2FF7"/>
    <w:rsid w:val="000E38FF"/>
    <w:rsid w:val="000E3990"/>
    <w:rsid w:val="000E39EE"/>
    <w:rsid w:val="000E3A8E"/>
    <w:rsid w:val="000E3C0C"/>
    <w:rsid w:val="000E3D2D"/>
    <w:rsid w:val="000E3DD6"/>
    <w:rsid w:val="000E431B"/>
    <w:rsid w:val="000E500D"/>
    <w:rsid w:val="000E5719"/>
    <w:rsid w:val="000E5D85"/>
    <w:rsid w:val="000E5ECB"/>
    <w:rsid w:val="000E60B4"/>
    <w:rsid w:val="000E644E"/>
    <w:rsid w:val="000E6908"/>
    <w:rsid w:val="000E693B"/>
    <w:rsid w:val="000E6DAF"/>
    <w:rsid w:val="000E6DED"/>
    <w:rsid w:val="000E70CD"/>
    <w:rsid w:val="000E720E"/>
    <w:rsid w:val="000E7941"/>
    <w:rsid w:val="000F0CBF"/>
    <w:rsid w:val="000F1A05"/>
    <w:rsid w:val="000F1BC6"/>
    <w:rsid w:val="000F1BD2"/>
    <w:rsid w:val="000F229E"/>
    <w:rsid w:val="000F23B1"/>
    <w:rsid w:val="000F2876"/>
    <w:rsid w:val="000F29E1"/>
    <w:rsid w:val="000F2E56"/>
    <w:rsid w:val="000F35BC"/>
    <w:rsid w:val="000F3B53"/>
    <w:rsid w:val="000F3CBD"/>
    <w:rsid w:val="000F3E39"/>
    <w:rsid w:val="000F46A6"/>
    <w:rsid w:val="000F4744"/>
    <w:rsid w:val="000F47FC"/>
    <w:rsid w:val="000F4B4D"/>
    <w:rsid w:val="000F4CFB"/>
    <w:rsid w:val="000F4FD2"/>
    <w:rsid w:val="000F5002"/>
    <w:rsid w:val="000F5424"/>
    <w:rsid w:val="000F5C54"/>
    <w:rsid w:val="000F5E5E"/>
    <w:rsid w:val="000F6868"/>
    <w:rsid w:val="000F690A"/>
    <w:rsid w:val="000F6BF5"/>
    <w:rsid w:val="000F6C1A"/>
    <w:rsid w:val="000F6FA6"/>
    <w:rsid w:val="000F70FB"/>
    <w:rsid w:val="000F7585"/>
    <w:rsid w:val="000F76CD"/>
    <w:rsid w:val="000F798F"/>
    <w:rsid w:val="000F7A99"/>
    <w:rsid w:val="000F7DFA"/>
    <w:rsid w:val="00100181"/>
    <w:rsid w:val="0010031B"/>
    <w:rsid w:val="00100333"/>
    <w:rsid w:val="001005F7"/>
    <w:rsid w:val="00100EC7"/>
    <w:rsid w:val="0010118D"/>
    <w:rsid w:val="00101A03"/>
    <w:rsid w:val="00101A22"/>
    <w:rsid w:val="001026E2"/>
    <w:rsid w:val="0010341D"/>
    <w:rsid w:val="00103545"/>
    <w:rsid w:val="0010457E"/>
    <w:rsid w:val="0010471A"/>
    <w:rsid w:val="001048B8"/>
    <w:rsid w:val="00104F81"/>
    <w:rsid w:val="001052B5"/>
    <w:rsid w:val="001054C8"/>
    <w:rsid w:val="0010591C"/>
    <w:rsid w:val="00105F4D"/>
    <w:rsid w:val="00106524"/>
    <w:rsid w:val="001067F4"/>
    <w:rsid w:val="00106898"/>
    <w:rsid w:val="0010689C"/>
    <w:rsid w:val="001072BC"/>
    <w:rsid w:val="00107363"/>
    <w:rsid w:val="001077DE"/>
    <w:rsid w:val="00107A55"/>
    <w:rsid w:val="001100B5"/>
    <w:rsid w:val="00110396"/>
    <w:rsid w:val="0011061C"/>
    <w:rsid w:val="00110CB8"/>
    <w:rsid w:val="00111090"/>
    <w:rsid w:val="001112A1"/>
    <w:rsid w:val="001113F5"/>
    <w:rsid w:val="00111857"/>
    <w:rsid w:val="00111BA6"/>
    <w:rsid w:val="001120B4"/>
    <w:rsid w:val="0011251A"/>
    <w:rsid w:val="00113072"/>
    <w:rsid w:val="00113549"/>
    <w:rsid w:val="0011376F"/>
    <w:rsid w:val="0011377F"/>
    <w:rsid w:val="00113A80"/>
    <w:rsid w:val="00113B02"/>
    <w:rsid w:val="00114360"/>
    <w:rsid w:val="00114540"/>
    <w:rsid w:val="00114F8C"/>
    <w:rsid w:val="00115168"/>
    <w:rsid w:val="001158B8"/>
    <w:rsid w:val="00115C0B"/>
    <w:rsid w:val="00116547"/>
    <w:rsid w:val="00116617"/>
    <w:rsid w:val="00116BB4"/>
    <w:rsid w:val="00116CBA"/>
    <w:rsid w:val="00116DCB"/>
    <w:rsid w:val="00116F62"/>
    <w:rsid w:val="00116FD1"/>
    <w:rsid w:val="001173A3"/>
    <w:rsid w:val="00117666"/>
    <w:rsid w:val="001177B3"/>
    <w:rsid w:val="00117B14"/>
    <w:rsid w:val="001207CB"/>
    <w:rsid w:val="001208B4"/>
    <w:rsid w:val="00120C6F"/>
    <w:rsid w:val="00120F01"/>
    <w:rsid w:val="00121034"/>
    <w:rsid w:val="001214A4"/>
    <w:rsid w:val="00121552"/>
    <w:rsid w:val="0012220F"/>
    <w:rsid w:val="001223A7"/>
    <w:rsid w:val="00122849"/>
    <w:rsid w:val="001228A5"/>
    <w:rsid w:val="00122B9C"/>
    <w:rsid w:val="00122CAD"/>
    <w:rsid w:val="00123DF1"/>
    <w:rsid w:val="00123E71"/>
    <w:rsid w:val="00123FFF"/>
    <w:rsid w:val="001241F3"/>
    <w:rsid w:val="00124253"/>
    <w:rsid w:val="0012451C"/>
    <w:rsid w:val="00124576"/>
    <w:rsid w:val="001247AB"/>
    <w:rsid w:val="001249CB"/>
    <w:rsid w:val="00124EF0"/>
    <w:rsid w:val="0012556A"/>
    <w:rsid w:val="0012568E"/>
    <w:rsid w:val="001257BF"/>
    <w:rsid w:val="00125837"/>
    <w:rsid w:val="00125AF5"/>
    <w:rsid w:val="00125F24"/>
    <w:rsid w:val="00126342"/>
    <w:rsid w:val="00126660"/>
    <w:rsid w:val="00126BB9"/>
    <w:rsid w:val="00127236"/>
    <w:rsid w:val="001277AB"/>
    <w:rsid w:val="001278A3"/>
    <w:rsid w:val="00127C2D"/>
    <w:rsid w:val="00127CCE"/>
    <w:rsid w:val="00130027"/>
    <w:rsid w:val="001300C8"/>
    <w:rsid w:val="00130441"/>
    <w:rsid w:val="00130912"/>
    <w:rsid w:val="0013099E"/>
    <w:rsid w:val="00130A67"/>
    <w:rsid w:val="00130B0B"/>
    <w:rsid w:val="00130B55"/>
    <w:rsid w:val="00131386"/>
    <w:rsid w:val="001313CF"/>
    <w:rsid w:val="0013153B"/>
    <w:rsid w:val="001315FD"/>
    <w:rsid w:val="00131F57"/>
    <w:rsid w:val="00132E82"/>
    <w:rsid w:val="00133398"/>
    <w:rsid w:val="00133451"/>
    <w:rsid w:val="00133487"/>
    <w:rsid w:val="00133576"/>
    <w:rsid w:val="0013396D"/>
    <w:rsid w:val="00133AF3"/>
    <w:rsid w:val="00133F89"/>
    <w:rsid w:val="00134081"/>
    <w:rsid w:val="001340B5"/>
    <w:rsid w:val="00134256"/>
    <w:rsid w:val="001342B1"/>
    <w:rsid w:val="001346FD"/>
    <w:rsid w:val="001347CF"/>
    <w:rsid w:val="0013495B"/>
    <w:rsid w:val="00135038"/>
    <w:rsid w:val="00135B4A"/>
    <w:rsid w:val="00135B50"/>
    <w:rsid w:val="00135B56"/>
    <w:rsid w:val="00136F11"/>
    <w:rsid w:val="00137280"/>
    <w:rsid w:val="00137680"/>
    <w:rsid w:val="00137ACB"/>
    <w:rsid w:val="00137BDA"/>
    <w:rsid w:val="00137E5A"/>
    <w:rsid w:val="00140404"/>
    <w:rsid w:val="0014047F"/>
    <w:rsid w:val="001407EF"/>
    <w:rsid w:val="00140AA8"/>
    <w:rsid w:val="00140CE6"/>
    <w:rsid w:val="00140E92"/>
    <w:rsid w:val="00141412"/>
    <w:rsid w:val="001415A2"/>
    <w:rsid w:val="00141661"/>
    <w:rsid w:val="00141909"/>
    <w:rsid w:val="00141BA4"/>
    <w:rsid w:val="00141EF7"/>
    <w:rsid w:val="00142883"/>
    <w:rsid w:val="00142A7D"/>
    <w:rsid w:val="00142B55"/>
    <w:rsid w:val="0014308C"/>
    <w:rsid w:val="00143138"/>
    <w:rsid w:val="00144666"/>
    <w:rsid w:val="00144B0A"/>
    <w:rsid w:val="001455F8"/>
    <w:rsid w:val="001457D0"/>
    <w:rsid w:val="00145AE6"/>
    <w:rsid w:val="001463D8"/>
    <w:rsid w:val="00146866"/>
    <w:rsid w:val="001469B4"/>
    <w:rsid w:val="00146B91"/>
    <w:rsid w:val="00146DA3"/>
    <w:rsid w:val="00146E64"/>
    <w:rsid w:val="0014727A"/>
    <w:rsid w:val="00147395"/>
    <w:rsid w:val="00147F9C"/>
    <w:rsid w:val="00150BA8"/>
    <w:rsid w:val="00150D36"/>
    <w:rsid w:val="00151155"/>
    <w:rsid w:val="00151339"/>
    <w:rsid w:val="001516F0"/>
    <w:rsid w:val="00151EF6"/>
    <w:rsid w:val="0015234A"/>
    <w:rsid w:val="00152379"/>
    <w:rsid w:val="001526AD"/>
    <w:rsid w:val="00152F6E"/>
    <w:rsid w:val="001531B4"/>
    <w:rsid w:val="0015324D"/>
    <w:rsid w:val="001535D1"/>
    <w:rsid w:val="00153766"/>
    <w:rsid w:val="0015380A"/>
    <w:rsid w:val="00153B57"/>
    <w:rsid w:val="00153F94"/>
    <w:rsid w:val="00154039"/>
    <w:rsid w:val="0015455A"/>
    <w:rsid w:val="001546D6"/>
    <w:rsid w:val="001547BE"/>
    <w:rsid w:val="00154822"/>
    <w:rsid w:val="00154892"/>
    <w:rsid w:val="00154A7E"/>
    <w:rsid w:val="00154B95"/>
    <w:rsid w:val="00154C33"/>
    <w:rsid w:val="00154C6F"/>
    <w:rsid w:val="00154D6C"/>
    <w:rsid w:val="00154E01"/>
    <w:rsid w:val="001551BF"/>
    <w:rsid w:val="001552C9"/>
    <w:rsid w:val="0015543C"/>
    <w:rsid w:val="0015549B"/>
    <w:rsid w:val="001555C1"/>
    <w:rsid w:val="00155852"/>
    <w:rsid w:val="00155E88"/>
    <w:rsid w:val="00156264"/>
    <w:rsid w:val="0015634F"/>
    <w:rsid w:val="0015637D"/>
    <w:rsid w:val="0015638F"/>
    <w:rsid w:val="0015717B"/>
    <w:rsid w:val="0015739A"/>
    <w:rsid w:val="00157612"/>
    <w:rsid w:val="00157BCA"/>
    <w:rsid w:val="00160360"/>
    <w:rsid w:val="00160BA0"/>
    <w:rsid w:val="00160BA8"/>
    <w:rsid w:val="00160D4B"/>
    <w:rsid w:val="0016156A"/>
    <w:rsid w:val="00161610"/>
    <w:rsid w:val="001616D0"/>
    <w:rsid w:val="001617EE"/>
    <w:rsid w:val="00161B73"/>
    <w:rsid w:val="00161D2A"/>
    <w:rsid w:val="001622DE"/>
    <w:rsid w:val="0016279B"/>
    <w:rsid w:val="001628FF"/>
    <w:rsid w:val="00162EE6"/>
    <w:rsid w:val="00162F28"/>
    <w:rsid w:val="00163720"/>
    <w:rsid w:val="001637CC"/>
    <w:rsid w:val="0016399A"/>
    <w:rsid w:val="001640B1"/>
    <w:rsid w:val="00164114"/>
    <w:rsid w:val="00164370"/>
    <w:rsid w:val="001644A2"/>
    <w:rsid w:val="001645CD"/>
    <w:rsid w:val="001647C5"/>
    <w:rsid w:val="001647DB"/>
    <w:rsid w:val="001648F2"/>
    <w:rsid w:val="0016496D"/>
    <w:rsid w:val="00164A5E"/>
    <w:rsid w:val="00164C44"/>
    <w:rsid w:val="00165CCD"/>
    <w:rsid w:val="00165EC4"/>
    <w:rsid w:val="00166678"/>
    <w:rsid w:val="001666F7"/>
    <w:rsid w:val="0016691F"/>
    <w:rsid w:val="001669BB"/>
    <w:rsid w:val="00166ADA"/>
    <w:rsid w:val="00166FE8"/>
    <w:rsid w:val="001671B8"/>
    <w:rsid w:val="001671CC"/>
    <w:rsid w:val="0016743B"/>
    <w:rsid w:val="00167524"/>
    <w:rsid w:val="00167686"/>
    <w:rsid w:val="00167924"/>
    <w:rsid w:val="00167B9E"/>
    <w:rsid w:val="00167CBC"/>
    <w:rsid w:val="00167F19"/>
    <w:rsid w:val="00167FBA"/>
    <w:rsid w:val="0017004F"/>
    <w:rsid w:val="0017082C"/>
    <w:rsid w:val="00170875"/>
    <w:rsid w:val="00171063"/>
    <w:rsid w:val="00171368"/>
    <w:rsid w:val="0017177A"/>
    <w:rsid w:val="00171DE2"/>
    <w:rsid w:val="0017239F"/>
    <w:rsid w:val="00172498"/>
    <w:rsid w:val="00172BB2"/>
    <w:rsid w:val="00172DDC"/>
    <w:rsid w:val="00172E97"/>
    <w:rsid w:val="00172FD8"/>
    <w:rsid w:val="0017300E"/>
    <w:rsid w:val="0017345D"/>
    <w:rsid w:val="00173768"/>
    <w:rsid w:val="00173B3B"/>
    <w:rsid w:val="00173D74"/>
    <w:rsid w:val="001742DB"/>
    <w:rsid w:val="0017488A"/>
    <w:rsid w:val="00174CB1"/>
    <w:rsid w:val="00174FD8"/>
    <w:rsid w:val="0017510B"/>
    <w:rsid w:val="0017531F"/>
    <w:rsid w:val="001756C6"/>
    <w:rsid w:val="00175C7E"/>
    <w:rsid w:val="001765F4"/>
    <w:rsid w:val="00176E6A"/>
    <w:rsid w:val="00177551"/>
    <w:rsid w:val="00177828"/>
    <w:rsid w:val="00177D84"/>
    <w:rsid w:val="00180362"/>
    <w:rsid w:val="0018089E"/>
    <w:rsid w:val="00180B52"/>
    <w:rsid w:val="00180BA2"/>
    <w:rsid w:val="00180D41"/>
    <w:rsid w:val="00180F31"/>
    <w:rsid w:val="00181544"/>
    <w:rsid w:val="0018188A"/>
    <w:rsid w:val="00181C5E"/>
    <w:rsid w:val="00181C88"/>
    <w:rsid w:val="00181DF4"/>
    <w:rsid w:val="00182D52"/>
    <w:rsid w:val="00183542"/>
    <w:rsid w:val="00183757"/>
    <w:rsid w:val="001846DB"/>
    <w:rsid w:val="00184D10"/>
    <w:rsid w:val="00184E25"/>
    <w:rsid w:val="00184EDE"/>
    <w:rsid w:val="0018523C"/>
    <w:rsid w:val="001852CC"/>
    <w:rsid w:val="0018549A"/>
    <w:rsid w:val="0018559A"/>
    <w:rsid w:val="00185C3B"/>
    <w:rsid w:val="001860A4"/>
    <w:rsid w:val="001860C8"/>
    <w:rsid w:val="0018634A"/>
    <w:rsid w:val="001872C6"/>
    <w:rsid w:val="0018795B"/>
    <w:rsid w:val="00187AE4"/>
    <w:rsid w:val="00187BC3"/>
    <w:rsid w:val="00187E51"/>
    <w:rsid w:val="0019006C"/>
    <w:rsid w:val="00190093"/>
    <w:rsid w:val="00190B65"/>
    <w:rsid w:val="00190D2C"/>
    <w:rsid w:val="00190D3B"/>
    <w:rsid w:val="0019126B"/>
    <w:rsid w:val="00191700"/>
    <w:rsid w:val="0019174E"/>
    <w:rsid w:val="0019182B"/>
    <w:rsid w:val="001918D2"/>
    <w:rsid w:val="0019219C"/>
    <w:rsid w:val="001921BA"/>
    <w:rsid w:val="00192575"/>
    <w:rsid w:val="00192712"/>
    <w:rsid w:val="00192883"/>
    <w:rsid w:val="00192B61"/>
    <w:rsid w:val="00192B8A"/>
    <w:rsid w:val="00192BA8"/>
    <w:rsid w:val="00192E00"/>
    <w:rsid w:val="0019338C"/>
    <w:rsid w:val="001933A1"/>
    <w:rsid w:val="00193494"/>
    <w:rsid w:val="001938BF"/>
    <w:rsid w:val="00193BC0"/>
    <w:rsid w:val="00193DE9"/>
    <w:rsid w:val="001940EA"/>
    <w:rsid w:val="00194CBB"/>
    <w:rsid w:val="00195057"/>
    <w:rsid w:val="00195207"/>
    <w:rsid w:val="001956F1"/>
    <w:rsid w:val="00195947"/>
    <w:rsid w:val="00195A1A"/>
    <w:rsid w:val="00195CE1"/>
    <w:rsid w:val="001964EF"/>
    <w:rsid w:val="0019696A"/>
    <w:rsid w:val="00196BDB"/>
    <w:rsid w:val="00196C35"/>
    <w:rsid w:val="00196C41"/>
    <w:rsid w:val="00197714"/>
    <w:rsid w:val="00197DB4"/>
    <w:rsid w:val="001A03AC"/>
    <w:rsid w:val="001A0B73"/>
    <w:rsid w:val="001A0F3E"/>
    <w:rsid w:val="001A1295"/>
    <w:rsid w:val="001A1693"/>
    <w:rsid w:val="001A18BE"/>
    <w:rsid w:val="001A1B3B"/>
    <w:rsid w:val="001A1CC4"/>
    <w:rsid w:val="001A20A5"/>
    <w:rsid w:val="001A224E"/>
    <w:rsid w:val="001A283F"/>
    <w:rsid w:val="001A2C6F"/>
    <w:rsid w:val="001A2ED0"/>
    <w:rsid w:val="001A3353"/>
    <w:rsid w:val="001A3A26"/>
    <w:rsid w:val="001A3A9C"/>
    <w:rsid w:val="001A3AC4"/>
    <w:rsid w:val="001A3D88"/>
    <w:rsid w:val="001A425B"/>
    <w:rsid w:val="001A46B8"/>
    <w:rsid w:val="001A4ACD"/>
    <w:rsid w:val="001A4EAC"/>
    <w:rsid w:val="001A5604"/>
    <w:rsid w:val="001A5A53"/>
    <w:rsid w:val="001A5EFF"/>
    <w:rsid w:val="001A6856"/>
    <w:rsid w:val="001A6C2A"/>
    <w:rsid w:val="001A72ED"/>
    <w:rsid w:val="001A7473"/>
    <w:rsid w:val="001A7D53"/>
    <w:rsid w:val="001B05C1"/>
    <w:rsid w:val="001B07A0"/>
    <w:rsid w:val="001B0921"/>
    <w:rsid w:val="001B0CE7"/>
    <w:rsid w:val="001B0D20"/>
    <w:rsid w:val="001B1A2C"/>
    <w:rsid w:val="001B266E"/>
    <w:rsid w:val="001B2AB2"/>
    <w:rsid w:val="001B3028"/>
    <w:rsid w:val="001B30C9"/>
    <w:rsid w:val="001B356F"/>
    <w:rsid w:val="001B378C"/>
    <w:rsid w:val="001B3902"/>
    <w:rsid w:val="001B397A"/>
    <w:rsid w:val="001B3CB6"/>
    <w:rsid w:val="001B4072"/>
    <w:rsid w:val="001B44DE"/>
    <w:rsid w:val="001B49B2"/>
    <w:rsid w:val="001B4EA6"/>
    <w:rsid w:val="001B5384"/>
    <w:rsid w:val="001B5D5A"/>
    <w:rsid w:val="001B5F7E"/>
    <w:rsid w:val="001B5F82"/>
    <w:rsid w:val="001B6175"/>
    <w:rsid w:val="001B6559"/>
    <w:rsid w:val="001B663E"/>
    <w:rsid w:val="001B6CBD"/>
    <w:rsid w:val="001B6D95"/>
    <w:rsid w:val="001B6F83"/>
    <w:rsid w:val="001B6F86"/>
    <w:rsid w:val="001B713D"/>
    <w:rsid w:val="001B755A"/>
    <w:rsid w:val="001B795E"/>
    <w:rsid w:val="001C0857"/>
    <w:rsid w:val="001C094C"/>
    <w:rsid w:val="001C0B1D"/>
    <w:rsid w:val="001C0BAE"/>
    <w:rsid w:val="001C1677"/>
    <w:rsid w:val="001C1702"/>
    <w:rsid w:val="001C1ACD"/>
    <w:rsid w:val="001C280F"/>
    <w:rsid w:val="001C2985"/>
    <w:rsid w:val="001C3168"/>
    <w:rsid w:val="001C31FF"/>
    <w:rsid w:val="001C3247"/>
    <w:rsid w:val="001C32DE"/>
    <w:rsid w:val="001C35D1"/>
    <w:rsid w:val="001C3761"/>
    <w:rsid w:val="001C383A"/>
    <w:rsid w:val="001C3E14"/>
    <w:rsid w:val="001C41A4"/>
    <w:rsid w:val="001C4797"/>
    <w:rsid w:val="001C48C1"/>
    <w:rsid w:val="001C4E37"/>
    <w:rsid w:val="001C4F8F"/>
    <w:rsid w:val="001C5493"/>
    <w:rsid w:val="001C5580"/>
    <w:rsid w:val="001C5CA6"/>
    <w:rsid w:val="001C6026"/>
    <w:rsid w:val="001C6709"/>
    <w:rsid w:val="001C67F8"/>
    <w:rsid w:val="001C6B6E"/>
    <w:rsid w:val="001C6C1A"/>
    <w:rsid w:val="001C6C67"/>
    <w:rsid w:val="001C6E56"/>
    <w:rsid w:val="001C74A9"/>
    <w:rsid w:val="001D016E"/>
    <w:rsid w:val="001D02B9"/>
    <w:rsid w:val="001D0538"/>
    <w:rsid w:val="001D0BE5"/>
    <w:rsid w:val="001D0C7C"/>
    <w:rsid w:val="001D1255"/>
    <w:rsid w:val="001D17DE"/>
    <w:rsid w:val="001D1E02"/>
    <w:rsid w:val="001D1EC6"/>
    <w:rsid w:val="001D22EF"/>
    <w:rsid w:val="001D24FA"/>
    <w:rsid w:val="001D26A1"/>
    <w:rsid w:val="001D2AE6"/>
    <w:rsid w:val="001D2CC3"/>
    <w:rsid w:val="001D35E8"/>
    <w:rsid w:val="001D3712"/>
    <w:rsid w:val="001D379B"/>
    <w:rsid w:val="001D3BF0"/>
    <w:rsid w:val="001D446C"/>
    <w:rsid w:val="001D45D7"/>
    <w:rsid w:val="001D49A1"/>
    <w:rsid w:val="001D4D47"/>
    <w:rsid w:val="001D5146"/>
    <w:rsid w:val="001D5239"/>
    <w:rsid w:val="001D573E"/>
    <w:rsid w:val="001D5C23"/>
    <w:rsid w:val="001D6003"/>
    <w:rsid w:val="001D629A"/>
    <w:rsid w:val="001D6482"/>
    <w:rsid w:val="001D65DD"/>
    <w:rsid w:val="001D6AEF"/>
    <w:rsid w:val="001D6BC6"/>
    <w:rsid w:val="001D6CCA"/>
    <w:rsid w:val="001D736F"/>
    <w:rsid w:val="001D7553"/>
    <w:rsid w:val="001D7692"/>
    <w:rsid w:val="001D76F8"/>
    <w:rsid w:val="001D79A8"/>
    <w:rsid w:val="001D7AA5"/>
    <w:rsid w:val="001E04E4"/>
    <w:rsid w:val="001E063F"/>
    <w:rsid w:val="001E0889"/>
    <w:rsid w:val="001E096A"/>
    <w:rsid w:val="001E0A60"/>
    <w:rsid w:val="001E0AA3"/>
    <w:rsid w:val="001E0E63"/>
    <w:rsid w:val="001E11D7"/>
    <w:rsid w:val="001E1586"/>
    <w:rsid w:val="001E17ED"/>
    <w:rsid w:val="001E19FE"/>
    <w:rsid w:val="001E1A30"/>
    <w:rsid w:val="001E1B18"/>
    <w:rsid w:val="001E1D0E"/>
    <w:rsid w:val="001E1D21"/>
    <w:rsid w:val="001E21D9"/>
    <w:rsid w:val="001E2402"/>
    <w:rsid w:val="001E25F8"/>
    <w:rsid w:val="001E2C23"/>
    <w:rsid w:val="001E2DB0"/>
    <w:rsid w:val="001E302B"/>
    <w:rsid w:val="001E30AC"/>
    <w:rsid w:val="001E3BCC"/>
    <w:rsid w:val="001E3BE8"/>
    <w:rsid w:val="001E3ED5"/>
    <w:rsid w:val="001E4092"/>
    <w:rsid w:val="001E40CA"/>
    <w:rsid w:val="001E4818"/>
    <w:rsid w:val="001E4821"/>
    <w:rsid w:val="001E4A56"/>
    <w:rsid w:val="001E55D9"/>
    <w:rsid w:val="001E5B46"/>
    <w:rsid w:val="001E5E0B"/>
    <w:rsid w:val="001E66B2"/>
    <w:rsid w:val="001E6708"/>
    <w:rsid w:val="001E6A1D"/>
    <w:rsid w:val="001E6B76"/>
    <w:rsid w:val="001E6DBA"/>
    <w:rsid w:val="001E6FBF"/>
    <w:rsid w:val="001E7253"/>
    <w:rsid w:val="001E7F4E"/>
    <w:rsid w:val="001E7FF9"/>
    <w:rsid w:val="001F005E"/>
    <w:rsid w:val="001F0098"/>
    <w:rsid w:val="001F012A"/>
    <w:rsid w:val="001F0321"/>
    <w:rsid w:val="001F03A1"/>
    <w:rsid w:val="001F054A"/>
    <w:rsid w:val="001F0885"/>
    <w:rsid w:val="001F09DF"/>
    <w:rsid w:val="001F0E51"/>
    <w:rsid w:val="001F1037"/>
    <w:rsid w:val="001F113D"/>
    <w:rsid w:val="001F157B"/>
    <w:rsid w:val="001F2371"/>
    <w:rsid w:val="001F261F"/>
    <w:rsid w:val="001F27D6"/>
    <w:rsid w:val="001F29F2"/>
    <w:rsid w:val="001F2DD3"/>
    <w:rsid w:val="001F33DB"/>
    <w:rsid w:val="001F3593"/>
    <w:rsid w:val="001F3C08"/>
    <w:rsid w:val="001F3DE6"/>
    <w:rsid w:val="001F420B"/>
    <w:rsid w:val="001F456F"/>
    <w:rsid w:val="001F4617"/>
    <w:rsid w:val="001F4731"/>
    <w:rsid w:val="001F498C"/>
    <w:rsid w:val="001F4BEA"/>
    <w:rsid w:val="001F4C07"/>
    <w:rsid w:val="001F4C6C"/>
    <w:rsid w:val="001F5707"/>
    <w:rsid w:val="001F579D"/>
    <w:rsid w:val="001F5979"/>
    <w:rsid w:val="001F5AFC"/>
    <w:rsid w:val="001F61E9"/>
    <w:rsid w:val="001F64FF"/>
    <w:rsid w:val="001F69F1"/>
    <w:rsid w:val="001F6AD7"/>
    <w:rsid w:val="001F6D77"/>
    <w:rsid w:val="001F710D"/>
    <w:rsid w:val="001F739E"/>
    <w:rsid w:val="001F78F9"/>
    <w:rsid w:val="001F792F"/>
    <w:rsid w:val="001F7B09"/>
    <w:rsid w:val="001F7DE0"/>
    <w:rsid w:val="00200456"/>
    <w:rsid w:val="00200B4A"/>
    <w:rsid w:val="00200CFA"/>
    <w:rsid w:val="00200D3C"/>
    <w:rsid w:val="00200EA2"/>
    <w:rsid w:val="002010AD"/>
    <w:rsid w:val="002013BC"/>
    <w:rsid w:val="0020174B"/>
    <w:rsid w:val="002019BF"/>
    <w:rsid w:val="00201EBC"/>
    <w:rsid w:val="00202091"/>
    <w:rsid w:val="00202143"/>
    <w:rsid w:val="00202B15"/>
    <w:rsid w:val="00202BF2"/>
    <w:rsid w:val="00202DB3"/>
    <w:rsid w:val="00202DCA"/>
    <w:rsid w:val="00202DF7"/>
    <w:rsid w:val="00203121"/>
    <w:rsid w:val="00203124"/>
    <w:rsid w:val="0020401E"/>
    <w:rsid w:val="0020437F"/>
    <w:rsid w:val="00204462"/>
    <w:rsid w:val="002045B7"/>
    <w:rsid w:val="00204ADE"/>
    <w:rsid w:val="00204AE2"/>
    <w:rsid w:val="00204BB2"/>
    <w:rsid w:val="002050A3"/>
    <w:rsid w:val="002054FF"/>
    <w:rsid w:val="0020600F"/>
    <w:rsid w:val="00206560"/>
    <w:rsid w:val="00206906"/>
    <w:rsid w:val="00206CBD"/>
    <w:rsid w:val="002071BE"/>
    <w:rsid w:val="002073CB"/>
    <w:rsid w:val="002074BD"/>
    <w:rsid w:val="00207DE3"/>
    <w:rsid w:val="002100A8"/>
    <w:rsid w:val="002100E7"/>
    <w:rsid w:val="002101FE"/>
    <w:rsid w:val="002103C5"/>
    <w:rsid w:val="0021048E"/>
    <w:rsid w:val="002106CE"/>
    <w:rsid w:val="00210895"/>
    <w:rsid w:val="00210BCE"/>
    <w:rsid w:val="00210BEC"/>
    <w:rsid w:val="00210C14"/>
    <w:rsid w:val="00210EF5"/>
    <w:rsid w:val="00211373"/>
    <w:rsid w:val="002113E5"/>
    <w:rsid w:val="002115FC"/>
    <w:rsid w:val="002116FB"/>
    <w:rsid w:val="0021177F"/>
    <w:rsid w:val="00211873"/>
    <w:rsid w:val="00212DC0"/>
    <w:rsid w:val="00213234"/>
    <w:rsid w:val="00213410"/>
    <w:rsid w:val="002139EB"/>
    <w:rsid w:val="00213AFB"/>
    <w:rsid w:val="00213EED"/>
    <w:rsid w:val="0021409A"/>
    <w:rsid w:val="00214960"/>
    <w:rsid w:val="00214C13"/>
    <w:rsid w:val="00215D5D"/>
    <w:rsid w:val="0021627C"/>
    <w:rsid w:val="00216430"/>
    <w:rsid w:val="00216889"/>
    <w:rsid w:val="00216C1A"/>
    <w:rsid w:val="00217675"/>
    <w:rsid w:val="0021779C"/>
    <w:rsid w:val="0021784B"/>
    <w:rsid w:val="0021785E"/>
    <w:rsid w:val="00217F49"/>
    <w:rsid w:val="0022026F"/>
    <w:rsid w:val="00220385"/>
    <w:rsid w:val="002204D0"/>
    <w:rsid w:val="0022081E"/>
    <w:rsid w:val="00220AEA"/>
    <w:rsid w:val="00221088"/>
    <w:rsid w:val="00221268"/>
    <w:rsid w:val="00221563"/>
    <w:rsid w:val="002218E3"/>
    <w:rsid w:val="00221DE9"/>
    <w:rsid w:val="00221E06"/>
    <w:rsid w:val="00221E88"/>
    <w:rsid w:val="00221F86"/>
    <w:rsid w:val="00222532"/>
    <w:rsid w:val="00222536"/>
    <w:rsid w:val="0022335F"/>
    <w:rsid w:val="002235A1"/>
    <w:rsid w:val="00223780"/>
    <w:rsid w:val="002237BC"/>
    <w:rsid w:val="00223905"/>
    <w:rsid w:val="002239E0"/>
    <w:rsid w:val="00223D72"/>
    <w:rsid w:val="00223E97"/>
    <w:rsid w:val="002241B6"/>
    <w:rsid w:val="00224722"/>
    <w:rsid w:val="002248A0"/>
    <w:rsid w:val="00224D97"/>
    <w:rsid w:val="00224EE5"/>
    <w:rsid w:val="00225444"/>
    <w:rsid w:val="00225751"/>
    <w:rsid w:val="0022587A"/>
    <w:rsid w:val="00225BAC"/>
    <w:rsid w:val="00225C1E"/>
    <w:rsid w:val="00226043"/>
    <w:rsid w:val="0022626B"/>
    <w:rsid w:val="0022631D"/>
    <w:rsid w:val="00226337"/>
    <w:rsid w:val="00226954"/>
    <w:rsid w:val="00226A75"/>
    <w:rsid w:val="0022753D"/>
    <w:rsid w:val="0022761A"/>
    <w:rsid w:val="00227A9B"/>
    <w:rsid w:val="00227C2C"/>
    <w:rsid w:val="00227D9A"/>
    <w:rsid w:val="00227E48"/>
    <w:rsid w:val="00227E89"/>
    <w:rsid w:val="002303C2"/>
    <w:rsid w:val="00230920"/>
    <w:rsid w:val="00230F54"/>
    <w:rsid w:val="00230FD8"/>
    <w:rsid w:val="00231096"/>
    <w:rsid w:val="0023163B"/>
    <w:rsid w:val="00231789"/>
    <w:rsid w:val="00231A0A"/>
    <w:rsid w:val="00231D8D"/>
    <w:rsid w:val="00231F5D"/>
    <w:rsid w:val="00232125"/>
    <w:rsid w:val="00232169"/>
    <w:rsid w:val="002323C9"/>
    <w:rsid w:val="002327E3"/>
    <w:rsid w:val="00232FF6"/>
    <w:rsid w:val="002330D4"/>
    <w:rsid w:val="00233BCB"/>
    <w:rsid w:val="002340D2"/>
    <w:rsid w:val="002340F5"/>
    <w:rsid w:val="002346DC"/>
    <w:rsid w:val="00234A4E"/>
    <w:rsid w:val="00234ACB"/>
    <w:rsid w:val="00234B91"/>
    <w:rsid w:val="00234CC2"/>
    <w:rsid w:val="00234D31"/>
    <w:rsid w:val="0023540E"/>
    <w:rsid w:val="00235E15"/>
    <w:rsid w:val="00235F62"/>
    <w:rsid w:val="002361E0"/>
    <w:rsid w:val="002366FD"/>
    <w:rsid w:val="0023719F"/>
    <w:rsid w:val="002375F2"/>
    <w:rsid w:val="002378A1"/>
    <w:rsid w:val="00237E1E"/>
    <w:rsid w:val="00240A6C"/>
    <w:rsid w:val="00240E25"/>
    <w:rsid w:val="002412EC"/>
    <w:rsid w:val="0024139C"/>
    <w:rsid w:val="00241A0E"/>
    <w:rsid w:val="00241E60"/>
    <w:rsid w:val="00241F97"/>
    <w:rsid w:val="00242531"/>
    <w:rsid w:val="00242D04"/>
    <w:rsid w:val="00242D81"/>
    <w:rsid w:val="00242F25"/>
    <w:rsid w:val="002430AA"/>
    <w:rsid w:val="00243798"/>
    <w:rsid w:val="002438EC"/>
    <w:rsid w:val="00243A61"/>
    <w:rsid w:val="0024464A"/>
    <w:rsid w:val="00244667"/>
    <w:rsid w:val="00244B75"/>
    <w:rsid w:val="00244FA5"/>
    <w:rsid w:val="00245035"/>
    <w:rsid w:val="00245068"/>
    <w:rsid w:val="002452C1"/>
    <w:rsid w:val="002452CA"/>
    <w:rsid w:val="0024574E"/>
    <w:rsid w:val="00245921"/>
    <w:rsid w:val="002467FC"/>
    <w:rsid w:val="0024690C"/>
    <w:rsid w:val="0024728A"/>
    <w:rsid w:val="00247A6B"/>
    <w:rsid w:val="00247E83"/>
    <w:rsid w:val="00250311"/>
    <w:rsid w:val="00250800"/>
    <w:rsid w:val="0025090B"/>
    <w:rsid w:val="00250AD4"/>
    <w:rsid w:val="00250DC8"/>
    <w:rsid w:val="002514F2"/>
    <w:rsid w:val="00251671"/>
    <w:rsid w:val="0025167A"/>
    <w:rsid w:val="00251E45"/>
    <w:rsid w:val="0025230A"/>
    <w:rsid w:val="002524C3"/>
    <w:rsid w:val="00252C28"/>
    <w:rsid w:val="00253018"/>
    <w:rsid w:val="002534D5"/>
    <w:rsid w:val="00253695"/>
    <w:rsid w:val="0025385F"/>
    <w:rsid w:val="00253C22"/>
    <w:rsid w:val="002543C2"/>
    <w:rsid w:val="00254489"/>
    <w:rsid w:val="00254649"/>
    <w:rsid w:val="0025509C"/>
    <w:rsid w:val="002551F9"/>
    <w:rsid w:val="00255349"/>
    <w:rsid w:val="0025534B"/>
    <w:rsid w:val="00255525"/>
    <w:rsid w:val="002557F7"/>
    <w:rsid w:val="00255874"/>
    <w:rsid w:val="00255ACC"/>
    <w:rsid w:val="00255C1A"/>
    <w:rsid w:val="00256114"/>
    <w:rsid w:val="002561EE"/>
    <w:rsid w:val="002563F1"/>
    <w:rsid w:val="00256790"/>
    <w:rsid w:val="00256A44"/>
    <w:rsid w:val="00256B32"/>
    <w:rsid w:val="00256B52"/>
    <w:rsid w:val="00257E89"/>
    <w:rsid w:val="00257FA3"/>
    <w:rsid w:val="0026037A"/>
    <w:rsid w:val="002607D0"/>
    <w:rsid w:val="002625D0"/>
    <w:rsid w:val="002625D7"/>
    <w:rsid w:val="00262804"/>
    <w:rsid w:val="002629A3"/>
    <w:rsid w:val="00262C83"/>
    <w:rsid w:val="002631B2"/>
    <w:rsid w:val="00263356"/>
    <w:rsid w:val="00263467"/>
    <w:rsid w:val="002638CB"/>
    <w:rsid w:val="0026396F"/>
    <w:rsid w:val="0026416F"/>
    <w:rsid w:val="00264285"/>
    <w:rsid w:val="00264847"/>
    <w:rsid w:val="00264B90"/>
    <w:rsid w:val="00265077"/>
    <w:rsid w:val="0026529E"/>
    <w:rsid w:val="00265660"/>
    <w:rsid w:val="00265F76"/>
    <w:rsid w:val="00265FDB"/>
    <w:rsid w:val="00266289"/>
    <w:rsid w:val="002665BE"/>
    <w:rsid w:val="002669A8"/>
    <w:rsid w:val="00266C4E"/>
    <w:rsid w:val="00266DFD"/>
    <w:rsid w:val="00266F21"/>
    <w:rsid w:val="00267379"/>
    <w:rsid w:val="00267A46"/>
    <w:rsid w:val="00267D18"/>
    <w:rsid w:val="00270149"/>
    <w:rsid w:val="0027024A"/>
    <w:rsid w:val="0027049C"/>
    <w:rsid w:val="00270566"/>
    <w:rsid w:val="0027057E"/>
    <w:rsid w:val="00270700"/>
    <w:rsid w:val="0027144D"/>
    <w:rsid w:val="00271585"/>
    <w:rsid w:val="0027171F"/>
    <w:rsid w:val="00271FC4"/>
    <w:rsid w:val="0027208C"/>
    <w:rsid w:val="00272565"/>
    <w:rsid w:val="00272700"/>
    <w:rsid w:val="00272CD8"/>
    <w:rsid w:val="00273EDB"/>
    <w:rsid w:val="00274179"/>
    <w:rsid w:val="00274193"/>
    <w:rsid w:val="0027439A"/>
    <w:rsid w:val="002743C4"/>
    <w:rsid w:val="0027451B"/>
    <w:rsid w:val="0027469F"/>
    <w:rsid w:val="002750C9"/>
    <w:rsid w:val="002753BC"/>
    <w:rsid w:val="00275661"/>
    <w:rsid w:val="00275821"/>
    <w:rsid w:val="00275BC0"/>
    <w:rsid w:val="0027606F"/>
    <w:rsid w:val="002761DD"/>
    <w:rsid w:val="00276679"/>
    <w:rsid w:val="002767D3"/>
    <w:rsid w:val="00276C69"/>
    <w:rsid w:val="00276DB0"/>
    <w:rsid w:val="002772CC"/>
    <w:rsid w:val="00277387"/>
    <w:rsid w:val="002774AF"/>
    <w:rsid w:val="0027773A"/>
    <w:rsid w:val="00277B42"/>
    <w:rsid w:val="0028057C"/>
    <w:rsid w:val="00280901"/>
    <w:rsid w:val="00280C19"/>
    <w:rsid w:val="00280C90"/>
    <w:rsid w:val="002814D4"/>
    <w:rsid w:val="00281585"/>
    <w:rsid w:val="00281726"/>
    <w:rsid w:val="00281B54"/>
    <w:rsid w:val="00281F1C"/>
    <w:rsid w:val="00282175"/>
    <w:rsid w:val="002827B4"/>
    <w:rsid w:val="0028295E"/>
    <w:rsid w:val="002829A2"/>
    <w:rsid w:val="002832DD"/>
    <w:rsid w:val="0028338D"/>
    <w:rsid w:val="00284236"/>
    <w:rsid w:val="00284B39"/>
    <w:rsid w:val="00285656"/>
    <w:rsid w:val="002857F2"/>
    <w:rsid w:val="00285CBA"/>
    <w:rsid w:val="00285D43"/>
    <w:rsid w:val="00285F1B"/>
    <w:rsid w:val="002867E4"/>
    <w:rsid w:val="002868E2"/>
    <w:rsid w:val="002869C3"/>
    <w:rsid w:val="00287979"/>
    <w:rsid w:val="00287C19"/>
    <w:rsid w:val="00287D05"/>
    <w:rsid w:val="00290621"/>
    <w:rsid w:val="00290B81"/>
    <w:rsid w:val="00290D35"/>
    <w:rsid w:val="00290E47"/>
    <w:rsid w:val="002912BB"/>
    <w:rsid w:val="00291554"/>
    <w:rsid w:val="00291B70"/>
    <w:rsid w:val="00291BDE"/>
    <w:rsid w:val="002924E1"/>
    <w:rsid w:val="00292792"/>
    <w:rsid w:val="00292E16"/>
    <w:rsid w:val="002936C8"/>
    <w:rsid w:val="002936E4"/>
    <w:rsid w:val="002936FF"/>
    <w:rsid w:val="00293C7B"/>
    <w:rsid w:val="00293E39"/>
    <w:rsid w:val="00294EE1"/>
    <w:rsid w:val="0029516E"/>
    <w:rsid w:val="00295406"/>
    <w:rsid w:val="002955E7"/>
    <w:rsid w:val="00295787"/>
    <w:rsid w:val="00295A5A"/>
    <w:rsid w:val="00295DC9"/>
    <w:rsid w:val="0029632E"/>
    <w:rsid w:val="0029634D"/>
    <w:rsid w:val="00296B88"/>
    <w:rsid w:val="00296E19"/>
    <w:rsid w:val="00296F62"/>
    <w:rsid w:val="00297023"/>
    <w:rsid w:val="00297550"/>
    <w:rsid w:val="002977A8"/>
    <w:rsid w:val="0029798C"/>
    <w:rsid w:val="00297A99"/>
    <w:rsid w:val="00297B52"/>
    <w:rsid w:val="002A045B"/>
    <w:rsid w:val="002A0F52"/>
    <w:rsid w:val="002A0FFF"/>
    <w:rsid w:val="002A136C"/>
    <w:rsid w:val="002A15E2"/>
    <w:rsid w:val="002A197F"/>
    <w:rsid w:val="002A2101"/>
    <w:rsid w:val="002A2207"/>
    <w:rsid w:val="002A229A"/>
    <w:rsid w:val="002A2534"/>
    <w:rsid w:val="002A2C49"/>
    <w:rsid w:val="002A3524"/>
    <w:rsid w:val="002A37FB"/>
    <w:rsid w:val="002A414F"/>
    <w:rsid w:val="002A4375"/>
    <w:rsid w:val="002A4C2C"/>
    <w:rsid w:val="002A4DD9"/>
    <w:rsid w:val="002A5257"/>
    <w:rsid w:val="002A56B2"/>
    <w:rsid w:val="002A6069"/>
    <w:rsid w:val="002A67FB"/>
    <w:rsid w:val="002A685D"/>
    <w:rsid w:val="002A6866"/>
    <w:rsid w:val="002A68C5"/>
    <w:rsid w:val="002A6FF6"/>
    <w:rsid w:val="002B057A"/>
    <w:rsid w:val="002B0629"/>
    <w:rsid w:val="002B0780"/>
    <w:rsid w:val="002B0855"/>
    <w:rsid w:val="002B08EB"/>
    <w:rsid w:val="002B094F"/>
    <w:rsid w:val="002B0C02"/>
    <w:rsid w:val="002B0CBF"/>
    <w:rsid w:val="002B0D85"/>
    <w:rsid w:val="002B1587"/>
    <w:rsid w:val="002B15CA"/>
    <w:rsid w:val="002B169E"/>
    <w:rsid w:val="002B1A4C"/>
    <w:rsid w:val="002B1F27"/>
    <w:rsid w:val="002B2A14"/>
    <w:rsid w:val="002B2D81"/>
    <w:rsid w:val="002B2FB0"/>
    <w:rsid w:val="002B307F"/>
    <w:rsid w:val="002B315E"/>
    <w:rsid w:val="002B3282"/>
    <w:rsid w:val="002B3406"/>
    <w:rsid w:val="002B377E"/>
    <w:rsid w:val="002B3BDC"/>
    <w:rsid w:val="002B43C6"/>
    <w:rsid w:val="002B4416"/>
    <w:rsid w:val="002B472A"/>
    <w:rsid w:val="002B5524"/>
    <w:rsid w:val="002B5867"/>
    <w:rsid w:val="002B5966"/>
    <w:rsid w:val="002B5FC8"/>
    <w:rsid w:val="002B6011"/>
    <w:rsid w:val="002B6166"/>
    <w:rsid w:val="002B67E6"/>
    <w:rsid w:val="002B6AAB"/>
    <w:rsid w:val="002B7043"/>
    <w:rsid w:val="002B7069"/>
    <w:rsid w:val="002B7306"/>
    <w:rsid w:val="002B7611"/>
    <w:rsid w:val="002B7CAD"/>
    <w:rsid w:val="002B7CD8"/>
    <w:rsid w:val="002C0248"/>
    <w:rsid w:val="002C0453"/>
    <w:rsid w:val="002C0579"/>
    <w:rsid w:val="002C0E45"/>
    <w:rsid w:val="002C149E"/>
    <w:rsid w:val="002C16A1"/>
    <w:rsid w:val="002C1A3C"/>
    <w:rsid w:val="002C2603"/>
    <w:rsid w:val="002C26A7"/>
    <w:rsid w:val="002C26FA"/>
    <w:rsid w:val="002C270E"/>
    <w:rsid w:val="002C277C"/>
    <w:rsid w:val="002C2984"/>
    <w:rsid w:val="002C2BDE"/>
    <w:rsid w:val="002C302E"/>
    <w:rsid w:val="002C3317"/>
    <w:rsid w:val="002C3440"/>
    <w:rsid w:val="002C35F1"/>
    <w:rsid w:val="002C45FE"/>
    <w:rsid w:val="002C48AF"/>
    <w:rsid w:val="002C4942"/>
    <w:rsid w:val="002C499A"/>
    <w:rsid w:val="002C4AAB"/>
    <w:rsid w:val="002C4C78"/>
    <w:rsid w:val="002C4D49"/>
    <w:rsid w:val="002C544C"/>
    <w:rsid w:val="002C561F"/>
    <w:rsid w:val="002C59A6"/>
    <w:rsid w:val="002C5A71"/>
    <w:rsid w:val="002C5B6E"/>
    <w:rsid w:val="002C5EE0"/>
    <w:rsid w:val="002C6607"/>
    <w:rsid w:val="002C68AC"/>
    <w:rsid w:val="002C7190"/>
    <w:rsid w:val="002C743B"/>
    <w:rsid w:val="002C74CA"/>
    <w:rsid w:val="002C7A6D"/>
    <w:rsid w:val="002D01D8"/>
    <w:rsid w:val="002D0209"/>
    <w:rsid w:val="002D021D"/>
    <w:rsid w:val="002D054A"/>
    <w:rsid w:val="002D06AC"/>
    <w:rsid w:val="002D084C"/>
    <w:rsid w:val="002D11BE"/>
    <w:rsid w:val="002D12E8"/>
    <w:rsid w:val="002D15F5"/>
    <w:rsid w:val="002D1960"/>
    <w:rsid w:val="002D2292"/>
    <w:rsid w:val="002D25EE"/>
    <w:rsid w:val="002D2B12"/>
    <w:rsid w:val="002D2B5E"/>
    <w:rsid w:val="002D3315"/>
    <w:rsid w:val="002D395B"/>
    <w:rsid w:val="002D3EB1"/>
    <w:rsid w:val="002D4374"/>
    <w:rsid w:val="002D44F2"/>
    <w:rsid w:val="002D4670"/>
    <w:rsid w:val="002D4D5A"/>
    <w:rsid w:val="002D4E55"/>
    <w:rsid w:val="002D52A0"/>
    <w:rsid w:val="002D531A"/>
    <w:rsid w:val="002D5431"/>
    <w:rsid w:val="002D562D"/>
    <w:rsid w:val="002D59D9"/>
    <w:rsid w:val="002D628F"/>
    <w:rsid w:val="002D633A"/>
    <w:rsid w:val="002D6A2F"/>
    <w:rsid w:val="002D7AFC"/>
    <w:rsid w:val="002D7DB3"/>
    <w:rsid w:val="002D7E14"/>
    <w:rsid w:val="002E0BA6"/>
    <w:rsid w:val="002E11E9"/>
    <w:rsid w:val="002E139A"/>
    <w:rsid w:val="002E14BA"/>
    <w:rsid w:val="002E15C8"/>
    <w:rsid w:val="002E171A"/>
    <w:rsid w:val="002E17B6"/>
    <w:rsid w:val="002E17FF"/>
    <w:rsid w:val="002E183B"/>
    <w:rsid w:val="002E1D15"/>
    <w:rsid w:val="002E2193"/>
    <w:rsid w:val="002E2259"/>
    <w:rsid w:val="002E22CA"/>
    <w:rsid w:val="002E24DB"/>
    <w:rsid w:val="002E3629"/>
    <w:rsid w:val="002E3A1A"/>
    <w:rsid w:val="002E3B65"/>
    <w:rsid w:val="002E3F0C"/>
    <w:rsid w:val="002E4720"/>
    <w:rsid w:val="002E4725"/>
    <w:rsid w:val="002E52B1"/>
    <w:rsid w:val="002E569A"/>
    <w:rsid w:val="002E5F89"/>
    <w:rsid w:val="002E6245"/>
    <w:rsid w:val="002E67A9"/>
    <w:rsid w:val="002E6A51"/>
    <w:rsid w:val="002E6AC7"/>
    <w:rsid w:val="002E6AF9"/>
    <w:rsid w:val="002E6D14"/>
    <w:rsid w:val="002E7018"/>
    <w:rsid w:val="002E70D7"/>
    <w:rsid w:val="002E7568"/>
    <w:rsid w:val="002E7B9A"/>
    <w:rsid w:val="002E7BD8"/>
    <w:rsid w:val="002F0179"/>
    <w:rsid w:val="002F01FF"/>
    <w:rsid w:val="002F08AC"/>
    <w:rsid w:val="002F0C85"/>
    <w:rsid w:val="002F0FBA"/>
    <w:rsid w:val="002F10F6"/>
    <w:rsid w:val="002F1192"/>
    <w:rsid w:val="002F11C0"/>
    <w:rsid w:val="002F192D"/>
    <w:rsid w:val="002F1DB8"/>
    <w:rsid w:val="002F23BA"/>
    <w:rsid w:val="002F2F47"/>
    <w:rsid w:val="002F2F5E"/>
    <w:rsid w:val="002F3644"/>
    <w:rsid w:val="002F412F"/>
    <w:rsid w:val="002F45DB"/>
    <w:rsid w:val="002F4601"/>
    <w:rsid w:val="002F4622"/>
    <w:rsid w:val="002F46B8"/>
    <w:rsid w:val="002F46C7"/>
    <w:rsid w:val="002F470B"/>
    <w:rsid w:val="002F4BA0"/>
    <w:rsid w:val="002F4BEF"/>
    <w:rsid w:val="002F4CFC"/>
    <w:rsid w:val="002F4FD7"/>
    <w:rsid w:val="002F5804"/>
    <w:rsid w:val="002F58A0"/>
    <w:rsid w:val="002F5FA5"/>
    <w:rsid w:val="002F61B4"/>
    <w:rsid w:val="002F6F69"/>
    <w:rsid w:val="002F6FBF"/>
    <w:rsid w:val="002F6FDE"/>
    <w:rsid w:val="002F71F8"/>
    <w:rsid w:val="002F7357"/>
    <w:rsid w:val="002F744D"/>
    <w:rsid w:val="002F771A"/>
    <w:rsid w:val="002F7BC9"/>
    <w:rsid w:val="002F7EC9"/>
    <w:rsid w:val="003002F0"/>
    <w:rsid w:val="003008DA"/>
    <w:rsid w:val="00300D2E"/>
    <w:rsid w:val="00301139"/>
    <w:rsid w:val="00301884"/>
    <w:rsid w:val="00301967"/>
    <w:rsid w:val="00301C37"/>
    <w:rsid w:val="00301DA9"/>
    <w:rsid w:val="00302056"/>
    <w:rsid w:val="0030223B"/>
    <w:rsid w:val="00302596"/>
    <w:rsid w:val="00302828"/>
    <w:rsid w:val="0030287C"/>
    <w:rsid w:val="00302B82"/>
    <w:rsid w:val="00302C2C"/>
    <w:rsid w:val="00302E9C"/>
    <w:rsid w:val="00302EDC"/>
    <w:rsid w:val="00303015"/>
    <w:rsid w:val="00303DB0"/>
    <w:rsid w:val="00303DE6"/>
    <w:rsid w:val="00303E12"/>
    <w:rsid w:val="00304E15"/>
    <w:rsid w:val="0030502A"/>
    <w:rsid w:val="00305288"/>
    <w:rsid w:val="003053AA"/>
    <w:rsid w:val="00306154"/>
    <w:rsid w:val="00306250"/>
    <w:rsid w:val="003062F5"/>
    <w:rsid w:val="003063DD"/>
    <w:rsid w:val="003066BC"/>
    <w:rsid w:val="003073C3"/>
    <w:rsid w:val="00307934"/>
    <w:rsid w:val="003100E2"/>
    <w:rsid w:val="00310124"/>
    <w:rsid w:val="00310B09"/>
    <w:rsid w:val="00310C0F"/>
    <w:rsid w:val="003110D6"/>
    <w:rsid w:val="003112FF"/>
    <w:rsid w:val="003115CA"/>
    <w:rsid w:val="00311D7F"/>
    <w:rsid w:val="003121DF"/>
    <w:rsid w:val="0031231B"/>
    <w:rsid w:val="003124A6"/>
    <w:rsid w:val="003127E2"/>
    <w:rsid w:val="0031289B"/>
    <w:rsid w:val="00312ADE"/>
    <w:rsid w:val="00312B6D"/>
    <w:rsid w:val="00312B7C"/>
    <w:rsid w:val="00312D8B"/>
    <w:rsid w:val="003137C8"/>
    <w:rsid w:val="0031419F"/>
    <w:rsid w:val="003141EE"/>
    <w:rsid w:val="0031503B"/>
    <w:rsid w:val="00315090"/>
    <w:rsid w:val="0031558D"/>
    <w:rsid w:val="0031563F"/>
    <w:rsid w:val="00315712"/>
    <w:rsid w:val="00315A5B"/>
    <w:rsid w:val="0031619B"/>
    <w:rsid w:val="003161B4"/>
    <w:rsid w:val="003161ED"/>
    <w:rsid w:val="00316233"/>
    <w:rsid w:val="00316414"/>
    <w:rsid w:val="00316742"/>
    <w:rsid w:val="00316808"/>
    <w:rsid w:val="003168BF"/>
    <w:rsid w:val="0031698E"/>
    <w:rsid w:val="00316C1D"/>
    <w:rsid w:val="00316C9E"/>
    <w:rsid w:val="003171A9"/>
    <w:rsid w:val="0031769A"/>
    <w:rsid w:val="003176F0"/>
    <w:rsid w:val="003177A1"/>
    <w:rsid w:val="00317884"/>
    <w:rsid w:val="00317A92"/>
    <w:rsid w:val="00317FDD"/>
    <w:rsid w:val="003200E4"/>
    <w:rsid w:val="00320464"/>
    <w:rsid w:val="0032087D"/>
    <w:rsid w:val="00320A2A"/>
    <w:rsid w:val="0032158D"/>
    <w:rsid w:val="00321B00"/>
    <w:rsid w:val="00321BFF"/>
    <w:rsid w:val="00322345"/>
    <w:rsid w:val="00322795"/>
    <w:rsid w:val="00322B2B"/>
    <w:rsid w:val="00322B3B"/>
    <w:rsid w:val="00322CE0"/>
    <w:rsid w:val="00323095"/>
    <w:rsid w:val="0032378A"/>
    <w:rsid w:val="00323A92"/>
    <w:rsid w:val="00323B67"/>
    <w:rsid w:val="003241D0"/>
    <w:rsid w:val="00324409"/>
    <w:rsid w:val="00324860"/>
    <w:rsid w:val="003252DB"/>
    <w:rsid w:val="0032540F"/>
    <w:rsid w:val="00325441"/>
    <w:rsid w:val="003259A0"/>
    <w:rsid w:val="00325BCC"/>
    <w:rsid w:val="00325EF2"/>
    <w:rsid w:val="003260C7"/>
    <w:rsid w:val="00326599"/>
    <w:rsid w:val="0032667A"/>
    <w:rsid w:val="003268E8"/>
    <w:rsid w:val="0032691E"/>
    <w:rsid w:val="00326C64"/>
    <w:rsid w:val="00326F54"/>
    <w:rsid w:val="00327013"/>
    <w:rsid w:val="00327043"/>
    <w:rsid w:val="0032709B"/>
    <w:rsid w:val="003270C5"/>
    <w:rsid w:val="003271BD"/>
    <w:rsid w:val="0032768E"/>
    <w:rsid w:val="00327A2F"/>
    <w:rsid w:val="00327E65"/>
    <w:rsid w:val="0033022F"/>
    <w:rsid w:val="00330786"/>
    <w:rsid w:val="00330B59"/>
    <w:rsid w:val="00330CDA"/>
    <w:rsid w:val="00330FE2"/>
    <w:rsid w:val="0033117B"/>
    <w:rsid w:val="00331785"/>
    <w:rsid w:val="003317C4"/>
    <w:rsid w:val="00331C07"/>
    <w:rsid w:val="00331CB3"/>
    <w:rsid w:val="00331CB4"/>
    <w:rsid w:val="003321EE"/>
    <w:rsid w:val="00332258"/>
    <w:rsid w:val="00332883"/>
    <w:rsid w:val="00332CE5"/>
    <w:rsid w:val="003330B8"/>
    <w:rsid w:val="0033343D"/>
    <w:rsid w:val="00333882"/>
    <w:rsid w:val="00333BAD"/>
    <w:rsid w:val="003340CB"/>
    <w:rsid w:val="00334153"/>
    <w:rsid w:val="00334630"/>
    <w:rsid w:val="003346BB"/>
    <w:rsid w:val="00334B12"/>
    <w:rsid w:val="00335038"/>
    <w:rsid w:val="003350D1"/>
    <w:rsid w:val="00335142"/>
    <w:rsid w:val="0033517D"/>
    <w:rsid w:val="00335BA0"/>
    <w:rsid w:val="00335CEA"/>
    <w:rsid w:val="00336020"/>
    <w:rsid w:val="003366F8"/>
    <w:rsid w:val="00336BB1"/>
    <w:rsid w:val="00336DA5"/>
    <w:rsid w:val="00336F43"/>
    <w:rsid w:val="00336FDD"/>
    <w:rsid w:val="003375AB"/>
    <w:rsid w:val="0033781B"/>
    <w:rsid w:val="00337C84"/>
    <w:rsid w:val="00337FC1"/>
    <w:rsid w:val="00340172"/>
    <w:rsid w:val="00340433"/>
    <w:rsid w:val="00340CCD"/>
    <w:rsid w:val="003411B4"/>
    <w:rsid w:val="003412E4"/>
    <w:rsid w:val="00341814"/>
    <w:rsid w:val="00341843"/>
    <w:rsid w:val="00341C5B"/>
    <w:rsid w:val="003423ED"/>
    <w:rsid w:val="00343781"/>
    <w:rsid w:val="003441D5"/>
    <w:rsid w:val="00344BA8"/>
    <w:rsid w:val="003451A8"/>
    <w:rsid w:val="0034526A"/>
    <w:rsid w:val="00345707"/>
    <w:rsid w:val="00345C36"/>
    <w:rsid w:val="00345ED5"/>
    <w:rsid w:val="003464EB"/>
    <w:rsid w:val="00346648"/>
    <w:rsid w:val="0034686C"/>
    <w:rsid w:val="00346A39"/>
    <w:rsid w:val="0034727F"/>
    <w:rsid w:val="003474D0"/>
    <w:rsid w:val="003477C6"/>
    <w:rsid w:val="00347B14"/>
    <w:rsid w:val="00347C7D"/>
    <w:rsid w:val="003502F5"/>
    <w:rsid w:val="00350415"/>
    <w:rsid w:val="00350600"/>
    <w:rsid w:val="00350897"/>
    <w:rsid w:val="00350968"/>
    <w:rsid w:val="00350CCB"/>
    <w:rsid w:val="00350DB9"/>
    <w:rsid w:val="00351371"/>
    <w:rsid w:val="00351600"/>
    <w:rsid w:val="00351DF7"/>
    <w:rsid w:val="00351E12"/>
    <w:rsid w:val="00351EB8"/>
    <w:rsid w:val="003527B5"/>
    <w:rsid w:val="00352857"/>
    <w:rsid w:val="0035288E"/>
    <w:rsid w:val="00352FD5"/>
    <w:rsid w:val="00353019"/>
    <w:rsid w:val="003533C8"/>
    <w:rsid w:val="00353685"/>
    <w:rsid w:val="003537AC"/>
    <w:rsid w:val="00353F66"/>
    <w:rsid w:val="0035416E"/>
    <w:rsid w:val="003544FB"/>
    <w:rsid w:val="003548D9"/>
    <w:rsid w:val="00354BF6"/>
    <w:rsid w:val="00354CAC"/>
    <w:rsid w:val="0035507A"/>
    <w:rsid w:val="00355370"/>
    <w:rsid w:val="003553D8"/>
    <w:rsid w:val="003554B9"/>
    <w:rsid w:val="00355526"/>
    <w:rsid w:val="00355545"/>
    <w:rsid w:val="00355745"/>
    <w:rsid w:val="00355945"/>
    <w:rsid w:val="003571F8"/>
    <w:rsid w:val="0035756F"/>
    <w:rsid w:val="003575F9"/>
    <w:rsid w:val="00357704"/>
    <w:rsid w:val="0036021E"/>
    <w:rsid w:val="00360387"/>
    <w:rsid w:val="00360399"/>
    <w:rsid w:val="0036046B"/>
    <w:rsid w:val="00360534"/>
    <w:rsid w:val="00360553"/>
    <w:rsid w:val="0036080D"/>
    <w:rsid w:val="0036093B"/>
    <w:rsid w:val="00360B54"/>
    <w:rsid w:val="00360C92"/>
    <w:rsid w:val="00360E93"/>
    <w:rsid w:val="003610D4"/>
    <w:rsid w:val="003614AD"/>
    <w:rsid w:val="003617D4"/>
    <w:rsid w:val="00361F52"/>
    <w:rsid w:val="003621DD"/>
    <w:rsid w:val="0036298A"/>
    <w:rsid w:val="00362DE3"/>
    <w:rsid w:val="0036344F"/>
    <w:rsid w:val="00363613"/>
    <w:rsid w:val="00363644"/>
    <w:rsid w:val="003638FE"/>
    <w:rsid w:val="00363BBE"/>
    <w:rsid w:val="00364627"/>
    <w:rsid w:val="00364635"/>
    <w:rsid w:val="0036464C"/>
    <w:rsid w:val="003651F1"/>
    <w:rsid w:val="00365261"/>
    <w:rsid w:val="0036541B"/>
    <w:rsid w:val="0036546A"/>
    <w:rsid w:val="00365521"/>
    <w:rsid w:val="00365B9C"/>
    <w:rsid w:val="00365D63"/>
    <w:rsid w:val="00365E54"/>
    <w:rsid w:val="00366124"/>
    <w:rsid w:val="00366175"/>
    <w:rsid w:val="00366239"/>
    <w:rsid w:val="003665AD"/>
    <w:rsid w:val="0036767B"/>
    <w:rsid w:val="0036793B"/>
    <w:rsid w:val="00367A6E"/>
    <w:rsid w:val="00367F3D"/>
    <w:rsid w:val="00367F7A"/>
    <w:rsid w:val="00370279"/>
    <w:rsid w:val="00370577"/>
    <w:rsid w:val="003707BF"/>
    <w:rsid w:val="003709AE"/>
    <w:rsid w:val="00370FFB"/>
    <w:rsid w:val="003712EC"/>
    <w:rsid w:val="00371816"/>
    <w:rsid w:val="00371C90"/>
    <w:rsid w:val="00372682"/>
    <w:rsid w:val="0037312C"/>
    <w:rsid w:val="00373495"/>
    <w:rsid w:val="003734D4"/>
    <w:rsid w:val="00373E4B"/>
    <w:rsid w:val="00374977"/>
    <w:rsid w:val="00374DFB"/>
    <w:rsid w:val="00374FE2"/>
    <w:rsid w:val="003755AA"/>
    <w:rsid w:val="00375B23"/>
    <w:rsid w:val="00376649"/>
    <w:rsid w:val="00376ABA"/>
    <w:rsid w:val="00376CC5"/>
    <w:rsid w:val="00376DB3"/>
    <w:rsid w:val="00376F86"/>
    <w:rsid w:val="0037718C"/>
    <w:rsid w:val="003772DC"/>
    <w:rsid w:val="003772EE"/>
    <w:rsid w:val="0037767C"/>
    <w:rsid w:val="00377BDD"/>
    <w:rsid w:val="003800CC"/>
    <w:rsid w:val="00380278"/>
    <w:rsid w:val="003805DF"/>
    <w:rsid w:val="00380663"/>
    <w:rsid w:val="0038090F"/>
    <w:rsid w:val="003809A3"/>
    <w:rsid w:val="003809C3"/>
    <w:rsid w:val="00380C32"/>
    <w:rsid w:val="00380C43"/>
    <w:rsid w:val="00380E6E"/>
    <w:rsid w:val="00380F65"/>
    <w:rsid w:val="003814E3"/>
    <w:rsid w:val="003815B9"/>
    <w:rsid w:val="0038180A"/>
    <w:rsid w:val="00381B62"/>
    <w:rsid w:val="003821BA"/>
    <w:rsid w:val="00382536"/>
    <w:rsid w:val="00382BF3"/>
    <w:rsid w:val="0038308E"/>
    <w:rsid w:val="00383848"/>
    <w:rsid w:val="003838DE"/>
    <w:rsid w:val="00383BD6"/>
    <w:rsid w:val="00384397"/>
    <w:rsid w:val="00384496"/>
    <w:rsid w:val="00384648"/>
    <w:rsid w:val="00384B16"/>
    <w:rsid w:val="00384CF6"/>
    <w:rsid w:val="00384FE9"/>
    <w:rsid w:val="003850A8"/>
    <w:rsid w:val="00385450"/>
    <w:rsid w:val="0038581D"/>
    <w:rsid w:val="00385E0C"/>
    <w:rsid w:val="00385E34"/>
    <w:rsid w:val="00386B1C"/>
    <w:rsid w:val="00386C1F"/>
    <w:rsid w:val="00386F41"/>
    <w:rsid w:val="0038724B"/>
    <w:rsid w:val="00387790"/>
    <w:rsid w:val="0039014B"/>
    <w:rsid w:val="00390880"/>
    <w:rsid w:val="00390992"/>
    <w:rsid w:val="00390B29"/>
    <w:rsid w:val="00390B8B"/>
    <w:rsid w:val="00390D92"/>
    <w:rsid w:val="003915ED"/>
    <w:rsid w:val="003917F8"/>
    <w:rsid w:val="00391B87"/>
    <w:rsid w:val="00391F15"/>
    <w:rsid w:val="00391F2C"/>
    <w:rsid w:val="003922CD"/>
    <w:rsid w:val="00392C0F"/>
    <w:rsid w:val="003931DB"/>
    <w:rsid w:val="00393FA4"/>
    <w:rsid w:val="00394029"/>
    <w:rsid w:val="003943EB"/>
    <w:rsid w:val="003944F6"/>
    <w:rsid w:val="003945F4"/>
    <w:rsid w:val="00394798"/>
    <w:rsid w:val="003948AA"/>
    <w:rsid w:val="00394968"/>
    <w:rsid w:val="00394A92"/>
    <w:rsid w:val="00395034"/>
    <w:rsid w:val="00395128"/>
    <w:rsid w:val="0039524A"/>
    <w:rsid w:val="003954D5"/>
    <w:rsid w:val="00395BB1"/>
    <w:rsid w:val="00395CAA"/>
    <w:rsid w:val="00395CD7"/>
    <w:rsid w:val="00395DA9"/>
    <w:rsid w:val="00395E9B"/>
    <w:rsid w:val="00395EC5"/>
    <w:rsid w:val="0039645D"/>
    <w:rsid w:val="0039693B"/>
    <w:rsid w:val="00396BC1"/>
    <w:rsid w:val="00396EA3"/>
    <w:rsid w:val="0039795A"/>
    <w:rsid w:val="00397C58"/>
    <w:rsid w:val="00397F1A"/>
    <w:rsid w:val="003A0212"/>
    <w:rsid w:val="003A06FB"/>
    <w:rsid w:val="003A0A65"/>
    <w:rsid w:val="003A0A72"/>
    <w:rsid w:val="003A0F21"/>
    <w:rsid w:val="003A2257"/>
    <w:rsid w:val="003A2749"/>
    <w:rsid w:val="003A2C32"/>
    <w:rsid w:val="003A2D9D"/>
    <w:rsid w:val="003A3550"/>
    <w:rsid w:val="003A4783"/>
    <w:rsid w:val="003A492D"/>
    <w:rsid w:val="003A4D09"/>
    <w:rsid w:val="003A4FEE"/>
    <w:rsid w:val="003A55F3"/>
    <w:rsid w:val="003A5910"/>
    <w:rsid w:val="003A5914"/>
    <w:rsid w:val="003A5CFE"/>
    <w:rsid w:val="003A61D6"/>
    <w:rsid w:val="003A6541"/>
    <w:rsid w:val="003A6B6A"/>
    <w:rsid w:val="003A6D50"/>
    <w:rsid w:val="003A70EA"/>
    <w:rsid w:val="003A77DF"/>
    <w:rsid w:val="003A7A0D"/>
    <w:rsid w:val="003A7FFE"/>
    <w:rsid w:val="003B0212"/>
    <w:rsid w:val="003B16C3"/>
    <w:rsid w:val="003B170D"/>
    <w:rsid w:val="003B1800"/>
    <w:rsid w:val="003B1D21"/>
    <w:rsid w:val="003B1D2E"/>
    <w:rsid w:val="003B2076"/>
    <w:rsid w:val="003B2192"/>
    <w:rsid w:val="003B2358"/>
    <w:rsid w:val="003B2804"/>
    <w:rsid w:val="003B291C"/>
    <w:rsid w:val="003B296F"/>
    <w:rsid w:val="003B2A19"/>
    <w:rsid w:val="003B2AE5"/>
    <w:rsid w:val="003B2C8C"/>
    <w:rsid w:val="003B309D"/>
    <w:rsid w:val="003B342F"/>
    <w:rsid w:val="003B3449"/>
    <w:rsid w:val="003B4296"/>
    <w:rsid w:val="003B434A"/>
    <w:rsid w:val="003B4D41"/>
    <w:rsid w:val="003B4F6D"/>
    <w:rsid w:val="003B55BA"/>
    <w:rsid w:val="003B57EB"/>
    <w:rsid w:val="003B58B7"/>
    <w:rsid w:val="003B5A39"/>
    <w:rsid w:val="003B5BCF"/>
    <w:rsid w:val="003B6061"/>
    <w:rsid w:val="003B60B8"/>
    <w:rsid w:val="003B6182"/>
    <w:rsid w:val="003B618F"/>
    <w:rsid w:val="003B61C3"/>
    <w:rsid w:val="003B6276"/>
    <w:rsid w:val="003B63B5"/>
    <w:rsid w:val="003B652E"/>
    <w:rsid w:val="003B6661"/>
    <w:rsid w:val="003B6858"/>
    <w:rsid w:val="003B6B95"/>
    <w:rsid w:val="003B6E08"/>
    <w:rsid w:val="003B7126"/>
    <w:rsid w:val="003B7A44"/>
    <w:rsid w:val="003B7B70"/>
    <w:rsid w:val="003C0717"/>
    <w:rsid w:val="003C08EC"/>
    <w:rsid w:val="003C0DD6"/>
    <w:rsid w:val="003C0E10"/>
    <w:rsid w:val="003C1146"/>
    <w:rsid w:val="003C11CA"/>
    <w:rsid w:val="003C143A"/>
    <w:rsid w:val="003C241B"/>
    <w:rsid w:val="003C287A"/>
    <w:rsid w:val="003C298B"/>
    <w:rsid w:val="003C2F90"/>
    <w:rsid w:val="003C3F78"/>
    <w:rsid w:val="003C4054"/>
    <w:rsid w:val="003C421E"/>
    <w:rsid w:val="003C42C5"/>
    <w:rsid w:val="003C45F2"/>
    <w:rsid w:val="003C465D"/>
    <w:rsid w:val="003C490C"/>
    <w:rsid w:val="003C4D2D"/>
    <w:rsid w:val="003C4EA9"/>
    <w:rsid w:val="003C54CE"/>
    <w:rsid w:val="003C5545"/>
    <w:rsid w:val="003C6CF5"/>
    <w:rsid w:val="003C7123"/>
    <w:rsid w:val="003C751D"/>
    <w:rsid w:val="003C7A58"/>
    <w:rsid w:val="003C7BF7"/>
    <w:rsid w:val="003D05C3"/>
    <w:rsid w:val="003D1A9D"/>
    <w:rsid w:val="003D2872"/>
    <w:rsid w:val="003D2C62"/>
    <w:rsid w:val="003D2F2D"/>
    <w:rsid w:val="003D35D7"/>
    <w:rsid w:val="003D3953"/>
    <w:rsid w:val="003D3A92"/>
    <w:rsid w:val="003D3B30"/>
    <w:rsid w:val="003D3BA7"/>
    <w:rsid w:val="003D3CB0"/>
    <w:rsid w:val="003D433D"/>
    <w:rsid w:val="003D48E7"/>
    <w:rsid w:val="003D4E20"/>
    <w:rsid w:val="003D524A"/>
    <w:rsid w:val="003D5290"/>
    <w:rsid w:val="003D5E2D"/>
    <w:rsid w:val="003D6218"/>
    <w:rsid w:val="003D634E"/>
    <w:rsid w:val="003D67A8"/>
    <w:rsid w:val="003D69B0"/>
    <w:rsid w:val="003D6E66"/>
    <w:rsid w:val="003D7ED1"/>
    <w:rsid w:val="003E0E39"/>
    <w:rsid w:val="003E1DB9"/>
    <w:rsid w:val="003E2603"/>
    <w:rsid w:val="003E2742"/>
    <w:rsid w:val="003E2C7A"/>
    <w:rsid w:val="003E2F84"/>
    <w:rsid w:val="003E3A60"/>
    <w:rsid w:val="003E489C"/>
    <w:rsid w:val="003E4B5F"/>
    <w:rsid w:val="003E51D3"/>
    <w:rsid w:val="003E5363"/>
    <w:rsid w:val="003E54CA"/>
    <w:rsid w:val="003E5560"/>
    <w:rsid w:val="003E5736"/>
    <w:rsid w:val="003E5FBE"/>
    <w:rsid w:val="003E632C"/>
    <w:rsid w:val="003E6459"/>
    <w:rsid w:val="003E6D44"/>
    <w:rsid w:val="003E6DC3"/>
    <w:rsid w:val="003E6F58"/>
    <w:rsid w:val="003E7120"/>
    <w:rsid w:val="003F01E7"/>
    <w:rsid w:val="003F027C"/>
    <w:rsid w:val="003F0B47"/>
    <w:rsid w:val="003F0FCE"/>
    <w:rsid w:val="003F126A"/>
    <w:rsid w:val="003F1270"/>
    <w:rsid w:val="003F135B"/>
    <w:rsid w:val="003F171B"/>
    <w:rsid w:val="003F1897"/>
    <w:rsid w:val="003F1CBA"/>
    <w:rsid w:val="003F21AE"/>
    <w:rsid w:val="003F22F2"/>
    <w:rsid w:val="003F287F"/>
    <w:rsid w:val="003F2D9E"/>
    <w:rsid w:val="003F33B3"/>
    <w:rsid w:val="003F3889"/>
    <w:rsid w:val="003F38DF"/>
    <w:rsid w:val="003F3B5D"/>
    <w:rsid w:val="003F4433"/>
    <w:rsid w:val="003F4621"/>
    <w:rsid w:val="003F487F"/>
    <w:rsid w:val="003F4C26"/>
    <w:rsid w:val="003F50BA"/>
    <w:rsid w:val="003F52CA"/>
    <w:rsid w:val="003F58EF"/>
    <w:rsid w:val="003F607E"/>
    <w:rsid w:val="003F62B4"/>
    <w:rsid w:val="003F63D2"/>
    <w:rsid w:val="003F69A3"/>
    <w:rsid w:val="003F69F2"/>
    <w:rsid w:val="003F6B7F"/>
    <w:rsid w:val="003F712E"/>
    <w:rsid w:val="003F71DB"/>
    <w:rsid w:val="003F7542"/>
    <w:rsid w:val="00400818"/>
    <w:rsid w:val="00400F11"/>
    <w:rsid w:val="00400F2A"/>
    <w:rsid w:val="00401384"/>
    <w:rsid w:val="00401590"/>
    <w:rsid w:val="0040177A"/>
    <w:rsid w:val="004017F1"/>
    <w:rsid w:val="0040180E"/>
    <w:rsid w:val="00401816"/>
    <w:rsid w:val="00402155"/>
    <w:rsid w:val="004027CE"/>
    <w:rsid w:val="004028F8"/>
    <w:rsid w:val="00402D59"/>
    <w:rsid w:val="004038B1"/>
    <w:rsid w:val="0040439E"/>
    <w:rsid w:val="00404619"/>
    <w:rsid w:val="00404A71"/>
    <w:rsid w:val="00404D79"/>
    <w:rsid w:val="00404ED0"/>
    <w:rsid w:val="00405144"/>
    <w:rsid w:val="00405377"/>
    <w:rsid w:val="004059F6"/>
    <w:rsid w:val="00405A3C"/>
    <w:rsid w:val="00405BC2"/>
    <w:rsid w:val="00406161"/>
    <w:rsid w:val="00406492"/>
    <w:rsid w:val="004064E5"/>
    <w:rsid w:val="0040652D"/>
    <w:rsid w:val="00406B9E"/>
    <w:rsid w:val="00406D86"/>
    <w:rsid w:val="00406F4F"/>
    <w:rsid w:val="00407031"/>
    <w:rsid w:val="00407D08"/>
    <w:rsid w:val="004102A4"/>
    <w:rsid w:val="00411282"/>
    <w:rsid w:val="00411295"/>
    <w:rsid w:val="00411487"/>
    <w:rsid w:val="00411886"/>
    <w:rsid w:val="00411AB6"/>
    <w:rsid w:val="00411C9F"/>
    <w:rsid w:val="00411DC0"/>
    <w:rsid w:val="00411F31"/>
    <w:rsid w:val="00411FB8"/>
    <w:rsid w:val="00411FE1"/>
    <w:rsid w:val="00412436"/>
    <w:rsid w:val="0041279B"/>
    <w:rsid w:val="00412DF0"/>
    <w:rsid w:val="0041304F"/>
    <w:rsid w:val="004132CE"/>
    <w:rsid w:val="0041340C"/>
    <w:rsid w:val="004139F1"/>
    <w:rsid w:val="00413D0B"/>
    <w:rsid w:val="00413E4B"/>
    <w:rsid w:val="00413F93"/>
    <w:rsid w:val="00414127"/>
    <w:rsid w:val="004141D0"/>
    <w:rsid w:val="0041447C"/>
    <w:rsid w:val="004147FD"/>
    <w:rsid w:val="00414D15"/>
    <w:rsid w:val="00415093"/>
    <w:rsid w:val="00415AAF"/>
    <w:rsid w:val="00415BAB"/>
    <w:rsid w:val="00415C36"/>
    <w:rsid w:val="00415E48"/>
    <w:rsid w:val="0041628F"/>
    <w:rsid w:val="004167CC"/>
    <w:rsid w:val="00416981"/>
    <w:rsid w:val="00417041"/>
    <w:rsid w:val="0041721B"/>
    <w:rsid w:val="004179F7"/>
    <w:rsid w:val="00417C0C"/>
    <w:rsid w:val="00417C97"/>
    <w:rsid w:val="00417F1D"/>
    <w:rsid w:val="00420237"/>
    <w:rsid w:val="004202B5"/>
    <w:rsid w:val="004205B9"/>
    <w:rsid w:val="004208C6"/>
    <w:rsid w:val="00420A6D"/>
    <w:rsid w:val="00420E7C"/>
    <w:rsid w:val="004210C4"/>
    <w:rsid w:val="0042116D"/>
    <w:rsid w:val="0042140F"/>
    <w:rsid w:val="00421610"/>
    <w:rsid w:val="004217B5"/>
    <w:rsid w:val="0042190C"/>
    <w:rsid w:val="00421A18"/>
    <w:rsid w:val="00421B42"/>
    <w:rsid w:val="00421B8B"/>
    <w:rsid w:val="00421E95"/>
    <w:rsid w:val="0042259F"/>
    <w:rsid w:val="00422C94"/>
    <w:rsid w:val="00422FE0"/>
    <w:rsid w:val="00423118"/>
    <w:rsid w:val="00423191"/>
    <w:rsid w:val="0042373D"/>
    <w:rsid w:val="00423FED"/>
    <w:rsid w:val="004241AB"/>
    <w:rsid w:val="004241AF"/>
    <w:rsid w:val="0042425D"/>
    <w:rsid w:val="004245E8"/>
    <w:rsid w:val="00424B48"/>
    <w:rsid w:val="00424C1A"/>
    <w:rsid w:val="00424D28"/>
    <w:rsid w:val="00425444"/>
    <w:rsid w:val="004254D9"/>
    <w:rsid w:val="004255DB"/>
    <w:rsid w:val="00425AD6"/>
    <w:rsid w:val="00425AF3"/>
    <w:rsid w:val="00426092"/>
    <w:rsid w:val="00426480"/>
    <w:rsid w:val="00426748"/>
    <w:rsid w:val="0042675B"/>
    <w:rsid w:val="00426CF6"/>
    <w:rsid w:val="00426D71"/>
    <w:rsid w:val="00427270"/>
    <w:rsid w:val="0042787B"/>
    <w:rsid w:val="00427EB0"/>
    <w:rsid w:val="004302A3"/>
    <w:rsid w:val="004308CF"/>
    <w:rsid w:val="004309BF"/>
    <w:rsid w:val="00430F57"/>
    <w:rsid w:val="00430FE2"/>
    <w:rsid w:val="004311F9"/>
    <w:rsid w:val="00431438"/>
    <w:rsid w:val="00431AA5"/>
    <w:rsid w:val="00431C38"/>
    <w:rsid w:val="00431EF4"/>
    <w:rsid w:val="004321D9"/>
    <w:rsid w:val="004322B5"/>
    <w:rsid w:val="00432899"/>
    <w:rsid w:val="0043321C"/>
    <w:rsid w:val="00433592"/>
    <w:rsid w:val="0043395F"/>
    <w:rsid w:val="004339CC"/>
    <w:rsid w:val="00433BDF"/>
    <w:rsid w:val="00433C9B"/>
    <w:rsid w:val="00433E9E"/>
    <w:rsid w:val="004342C9"/>
    <w:rsid w:val="004344B4"/>
    <w:rsid w:val="0043515C"/>
    <w:rsid w:val="00435298"/>
    <w:rsid w:val="004352EC"/>
    <w:rsid w:val="00435A3C"/>
    <w:rsid w:val="00435A9E"/>
    <w:rsid w:val="00435EB5"/>
    <w:rsid w:val="0043647F"/>
    <w:rsid w:val="00436C34"/>
    <w:rsid w:val="00436F54"/>
    <w:rsid w:val="00437061"/>
    <w:rsid w:val="0043767A"/>
    <w:rsid w:val="004377BA"/>
    <w:rsid w:val="004377CE"/>
    <w:rsid w:val="004378A9"/>
    <w:rsid w:val="00437F4E"/>
    <w:rsid w:val="004400EC"/>
    <w:rsid w:val="004405C6"/>
    <w:rsid w:val="004407BE"/>
    <w:rsid w:val="00440A91"/>
    <w:rsid w:val="00440CB7"/>
    <w:rsid w:val="00440E84"/>
    <w:rsid w:val="00440EA1"/>
    <w:rsid w:val="004415C0"/>
    <w:rsid w:val="004415F5"/>
    <w:rsid w:val="00441875"/>
    <w:rsid w:val="00441C06"/>
    <w:rsid w:val="00441DA5"/>
    <w:rsid w:val="00441E5C"/>
    <w:rsid w:val="00442030"/>
    <w:rsid w:val="00442DD8"/>
    <w:rsid w:val="00442F4B"/>
    <w:rsid w:val="004430CE"/>
    <w:rsid w:val="004431D4"/>
    <w:rsid w:val="004437BA"/>
    <w:rsid w:val="004437FD"/>
    <w:rsid w:val="00443A65"/>
    <w:rsid w:val="00443A82"/>
    <w:rsid w:val="00443E2D"/>
    <w:rsid w:val="00444334"/>
    <w:rsid w:val="004445E3"/>
    <w:rsid w:val="004447E2"/>
    <w:rsid w:val="00444858"/>
    <w:rsid w:val="004451AC"/>
    <w:rsid w:val="0044523B"/>
    <w:rsid w:val="00445581"/>
    <w:rsid w:val="004456A3"/>
    <w:rsid w:val="004457C8"/>
    <w:rsid w:val="00445874"/>
    <w:rsid w:val="00445E4B"/>
    <w:rsid w:val="004468DF"/>
    <w:rsid w:val="004469CA"/>
    <w:rsid w:val="0044704E"/>
    <w:rsid w:val="0044712B"/>
    <w:rsid w:val="0044715D"/>
    <w:rsid w:val="00447336"/>
    <w:rsid w:val="004476EE"/>
    <w:rsid w:val="00447EE4"/>
    <w:rsid w:val="00450979"/>
    <w:rsid w:val="004509F7"/>
    <w:rsid w:val="0045166C"/>
    <w:rsid w:val="00451804"/>
    <w:rsid w:val="00451A44"/>
    <w:rsid w:val="00451B32"/>
    <w:rsid w:val="004529E4"/>
    <w:rsid w:val="00453450"/>
    <w:rsid w:val="004536C1"/>
    <w:rsid w:val="00453B94"/>
    <w:rsid w:val="00453DC7"/>
    <w:rsid w:val="00454335"/>
    <w:rsid w:val="0045494D"/>
    <w:rsid w:val="00454AA5"/>
    <w:rsid w:val="00454E12"/>
    <w:rsid w:val="0045506A"/>
    <w:rsid w:val="00455218"/>
    <w:rsid w:val="004556AA"/>
    <w:rsid w:val="0045581C"/>
    <w:rsid w:val="00456BEC"/>
    <w:rsid w:val="00457163"/>
    <w:rsid w:val="0045734E"/>
    <w:rsid w:val="00457A61"/>
    <w:rsid w:val="00457B01"/>
    <w:rsid w:val="00457D76"/>
    <w:rsid w:val="00457E28"/>
    <w:rsid w:val="004602B1"/>
    <w:rsid w:val="004602D4"/>
    <w:rsid w:val="004603C7"/>
    <w:rsid w:val="00460512"/>
    <w:rsid w:val="004609EC"/>
    <w:rsid w:val="00460A6C"/>
    <w:rsid w:val="004618AD"/>
    <w:rsid w:val="00461E10"/>
    <w:rsid w:val="00462526"/>
    <w:rsid w:val="00462597"/>
    <w:rsid w:val="00462840"/>
    <w:rsid w:val="0046294B"/>
    <w:rsid w:val="00462ADE"/>
    <w:rsid w:val="00462EC8"/>
    <w:rsid w:val="00463140"/>
    <w:rsid w:val="00463E3D"/>
    <w:rsid w:val="00463F25"/>
    <w:rsid w:val="004645AE"/>
    <w:rsid w:val="0046506B"/>
    <w:rsid w:val="00465479"/>
    <w:rsid w:val="00465602"/>
    <w:rsid w:val="00466178"/>
    <w:rsid w:val="00466362"/>
    <w:rsid w:val="0046641E"/>
    <w:rsid w:val="004667D8"/>
    <w:rsid w:val="00466980"/>
    <w:rsid w:val="00466A52"/>
    <w:rsid w:val="00466B68"/>
    <w:rsid w:val="00466E0D"/>
    <w:rsid w:val="00466F9E"/>
    <w:rsid w:val="0046716D"/>
    <w:rsid w:val="004671DD"/>
    <w:rsid w:val="00467344"/>
    <w:rsid w:val="0046778F"/>
    <w:rsid w:val="00467849"/>
    <w:rsid w:val="00467A6F"/>
    <w:rsid w:val="00467B88"/>
    <w:rsid w:val="00467BF1"/>
    <w:rsid w:val="004705B1"/>
    <w:rsid w:val="00470A2F"/>
    <w:rsid w:val="00470C60"/>
    <w:rsid w:val="00470D24"/>
    <w:rsid w:val="00471254"/>
    <w:rsid w:val="00471291"/>
    <w:rsid w:val="00471740"/>
    <w:rsid w:val="004717B1"/>
    <w:rsid w:val="00471B61"/>
    <w:rsid w:val="00471D19"/>
    <w:rsid w:val="00471F65"/>
    <w:rsid w:val="00472A0E"/>
    <w:rsid w:val="0047306B"/>
    <w:rsid w:val="004735A8"/>
    <w:rsid w:val="00473F88"/>
    <w:rsid w:val="004743EF"/>
    <w:rsid w:val="00474BF8"/>
    <w:rsid w:val="00474F6F"/>
    <w:rsid w:val="00475039"/>
    <w:rsid w:val="00475193"/>
    <w:rsid w:val="00475401"/>
    <w:rsid w:val="00475702"/>
    <w:rsid w:val="00475859"/>
    <w:rsid w:val="00475AA9"/>
    <w:rsid w:val="004761DE"/>
    <w:rsid w:val="004764FE"/>
    <w:rsid w:val="00476B89"/>
    <w:rsid w:val="00476FE7"/>
    <w:rsid w:val="0047730D"/>
    <w:rsid w:val="004776FD"/>
    <w:rsid w:val="00480C6B"/>
    <w:rsid w:val="00480E7D"/>
    <w:rsid w:val="00481158"/>
    <w:rsid w:val="00481251"/>
    <w:rsid w:val="0048176F"/>
    <w:rsid w:val="00481CAF"/>
    <w:rsid w:val="00482BEC"/>
    <w:rsid w:val="00482CDD"/>
    <w:rsid w:val="00482EB4"/>
    <w:rsid w:val="00483553"/>
    <w:rsid w:val="00483CC9"/>
    <w:rsid w:val="00483E42"/>
    <w:rsid w:val="00484893"/>
    <w:rsid w:val="00484B9C"/>
    <w:rsid w:val="00484C65"/>
    <w:rsid w:val="00484CD9"/>
    <w:rsid w:val="00484CFB"/>
    <w:rsid w:val="00485A1D"/>
    <w:rsid w:val="00486055"/>
    <w:rsid w:val="0048619C"/>
    <w:rsid w:val="004862FF"/>
    <w:rsid w:val="00486EE5"/>
    <w:rsid w:val="004873E7"/>
    <w:rsid w:val="0048759A"/>
    <w:rsid w:val="00487B7C"/>
    <w:rsid w:val="00490792"/>
    <w:rsid w:val="004907C8"/>
    <w:rsid w:val="00490812"/>
    <w:rsid w:val="004914B2"/>
    <w:rsid w:val="004914B9"/>
    <w:rsid w:val="00491640"/>
    <w:rsid w:val="00491A72"/>
    <w:rsid w:val="00491AD8"/>
    <w:rsid w:val="00491BEE"/>
    <w:rsid w:val="00492313"/>
    <w:rsid w:val="00492C47"/>
    <w:rsid w:val="004935A1"/>
    <w:rsid w:val="004936BC"/>
    <w:rsid w:val="004937FE"/>
    <w:rsid w:val="00493A9B"/>
    <w:rsid w:val="00494D1B"/>
    <w:rsid w:val="00494F18"/>
    <w:rsid w:val="004962D4"/>
    <w:rsid w:val="00496783"/>
    <w:rsid w:val="0049688B"/>
    <w:rsid w:val="00496926"/>
    <w:rsid w:val="00496E13"/>
    <w:rsid w:val="00497344"/>
    <w:rsid w:val="00497545"/>
    <w:rsid w:val="00497759"/>
    <w:rsid w:val="00497856"/>
    <w:rsid w:val="00497F69"/>
    <w:rsid w:val="004A06BA"/>
    <w:rsid w:val="004A0C15"/>
    <w:rsid w:val="004A0E6F"/>
    <w:rsid w:val="004A1780"/>
    <w:rsid w:val="004A179A"/>
    <w:rsid w:val="004A1E51"/>
    <w:rsid w:val="004A1FFE"/>
    <w:rsid w:val="004A21E3"/>
    <w:rsid w:val="004A2674"/>
    <w:rsid w:val="004A3611"/>
    <w:rsid w:val="004A3B0B"/>
    <w:rsid w:val="004A4699"/>
    <w:rsid w:val="004A469C"/>
    <w:rsid w:val="004A4AB1"/>
    <w:rsid w:val="004A4AF0"/>
    <w:rsid w:val="004A4C92"/>
    <w:rsid w:val="004A4EE3"/>
    <w:rsid w:val="004A5279"/>
    <w:rsid w:val="004A5375"/>
    <w:rsid w:val="004A5F81"/>
    <w:rsid w:val="004A621F"/>
    <w:rsid w:val="004A6705"/>
    <w:rsid w:val="004A760E"/>
    <w:rsid w:val="004A761D"/>
    <w:rsid w:val="004A79C1"/>
    <w:rsid w:val="004A7B1A"/>
    <w:rsid w:val="004B00CC"/>
    <w:rsid w:val="004B0266"/>
    <w:rsid w:val="004B02A8"/>
    <w:rsid w:val="004B092C"/>
    <w:rsid w:val="004B0BD5"/>
    <w:rsid w:val="004B0FBB"/>
    <w:rsid w:val="004B1B34"/>
    <w:rsid w:val="004B1C78"/>
    <w:rsid w:val="004B1DAC"/>
    <w:rsid w:val="004B1ECB"/>
    <w:rsid w:val="004B224F"/>
    <w:rsid w:val="004B2371"/>
    <w:rsid w:val="004B256F"/>
    <w:rsid w:val="004B2793"/>
    <w:rsid w:val="004B2F1E"/>
    <w:rsid w:val="004B3189"/>
    <w:rsid w:val="004B3314"/>
    <w:rsid w:val="004B34F1"/>
    <w:rsid w:val="004B37AD"/>
    <w:rsid w:val="004B3A31"/>
    <w:rsid w:val="004B3B08"/>
    <w:rsid w:val="004B3C3A"/>
    <w:rsid w:val="004B42A6"/>
    <w:rsid w:val="004B47E0"/>
    <w:rsid w:val="004B4DD1"/>
    <w:rsid w:val="004B5948"/>
    <w:rsid w:val="004B5C9A"/>
    <w:rsid w:val="004B632E"/>
    <w:rsid w:val="004B67F2"/>
    <w:rsid w:val="004B69FD"/>
    <w:rsid w:val="004B6F24"/>
    <w:rsid w:val="004B6FF2"/>
    <w:rsid w:val="004B7177"/>
    <w:rsid w:val="004B772F"/>
    <w:rsid w:val="004B7F03"/>
    <w:rsid w:val="004C012C"/>
    <w:rsid w:val="004C02EA"/>
    <w:rsid w:val="004C038D"/>
    <w:rsid w:val="004C04AA"/>
    <w:rsid w:val="004C07B3"/>
    <w:rsid w:val="004C088E"/>
    <w:rsid w:val="004C170C"/>
    <w:rsid w:val="004C1835"/>
    <w:rsid w:val="004C20C4"/>
    <w:rsid w:val="004C20FF"/>
    <w:rsid w:val="004C2416"/>
    <w:rsid w:val="004C24AC"/>
    <w:rsid w:val="004C27E9"/>
    <w:rsid w:val="004C2841"/>
    <w:rsid w:val="004C2A5C"/>
    <w:rsid w:val="004C2AEA"/>
    <w:rsid w:val="004C2E0A"/>
    <w:rsid w:val="004C2E73"/>
    <w:rsid w:val="004C3466"/>
    <w:rsid w:val="004C3825"/>
    <w:rsid w:val="004C3AA4"/>
    <w:rsid w:val="004C3B38"/>
    <w:rsid w:val="004C3D37"/>
    <w:rsid w:val="004C432D"/>
    <w:rsid w:val="004C4D24"/>
    <w:rsid w:val="004C4E1D"/>
    <w:rsid w:val="004C5267"/>
    <w:rsid w:val="004C5284"/>
    <w:rsid w:val="004C56BF"/>
    <w:rsid w:val="004C58E4"/>
    <w:rsid w:val="004C5EB2"/>
    <w:rsid w:val="004C64A3"/>
    <w:rsid w:val="004C6C28"/>
    <w:rsid w:val="004C6FC3"/>
    <w:rsid w:val="004C708C"/>
    <w:rsid w:val="004C75B6"/>
    <w:rsid w:val="004C7647"/>
    <w:rsid w:val="004C7C14"/>
    <w:rsid w:val="004C7D7C"/>
    <w:rsid w:val="004D01AA"/>
    <w:rsid w:val="004D051A"/>
    <w:rsid w:val="004D07F5"/>
    <w:rsid w:val="004D0932"/>
    <w:rsid w:val="004D0951"/>
    <w:rsid w:val="004D0BD7"/>
    <w:rsid w:val="004D0C61"/>
    <w:rsid w:val="004D0D29"/>
    <w:rsid w:val="004D1028"/>
    <w:rsid w:val="004D18E3"/>
    <w:rsid w:val="004D1B41"/>
    <w:rsid w:val="004D1D29"/>
    <w:rsid w:val="004D1FBE"/>
    <w:rsid w:val="004D2156"/>
    <w:rsid w:val="004D2434"/>
    <w:rsid w:val="004D2BD6"/>
    <w:rsid w:val="004D3E33"/>
    <w:rsid w:val="004D3ED4"/>
    <w:rsid w:val="004D3ED7"/>
    <w:rsid w:val="004D3EE8"/>
    <w:rsid w:val="004D4284"/>
    <w:rsid w:val="004D4A09"/>
    <w:rsid w:val="004D4A47"/>
    <w:rsid w:val="004D4AE5"/>
    <w:rsid w:val="004D52C7"/>
    <w:rsid w:val="004D5537"/>
    <w:rsid w:val="004D58C5"/>
    <w:rsid w:val="004D5EF6"/>
    <w:rsid w:val="004D5F47"/>
    <w:rsid w:val="004D6189"/>
    <w:rsid w:val="004D6846"/>
    <w:rsid w:val="004D69F9"/>
    <w:rsid w:val="004D7294"/>
    <w:rsid w:val="004D79B0"/>
    <w:rsid w:val="004D7B8A"/>
    <w:rsid w:val="004E08B0"/>
    <w:rsid w:val="004E0B9A"/>
    <w:rsid w:val="004E1229"/>
    <w:rsid w:val="004E1612"/>
    <w:rsid w:val="004E1629"/>
    <w:rsid w:val="004E1DD3"/>
    <w:rsid w:val="004E2852"/>
    <w:rsid w:val="004E2E1F"/>
    <w:rsid w:val="004E3405"/>
    <w:rsid w:val="004E359B"/>
    <w:rsid w:val="004E3697"/>
    <w:rsid w:val="004E4274"/>
    <w:rsid w:val="004E4494"/>
    <w:rsid w:val="004E45C1"/>
    <w:rsid w:val="004E4653"/>
    <w:rsid w:val="004E479C"/>
    <w:rsid w:val="004E47E5"/>
    <w:rsid w:val="004E488F"/>
    <w:rsid w:val="004E49F5"/>
    <w:rsid w:val="004E4A49"/>
    <w:rsid w:val="004E4AEA"/>
    <w:rsid w:val="004E543D"/>
    <w:rsid w:val="004E577D"/>
    <w:rsid w:val="004E5A39"/>
    <w:rsid w:val="004E5ABF"/>
    <w:rsid w:val="004E5E35"/>
    <w:rsid w:val="004E6200"/>
    <w:rsid w:val="004E6680"/>
    <w:rsid w:val="004E6798"/>
    <w:rsid w:val="004E6DC0"/>
    <w:rsid w:val="004E7719"/>
    <w:rsid w:val="004E77B5"/>
    <w:rsid w:val="004E7D1A"/>
    <w:rsid w:val="004E7DB5"/>
    <w:rsid w:val="004E7F93"/>
    <w:rsid w:val="004F031C"/>
    <w:rsid w:val="004F03B3"/>
    <w:rsid w:val="004F0A9A"/>
    <w:rsid w:val="004F0B18"/>
    <w:rsid w:val="004F181F"/>
    <w:rsid w:val="004F1B8F"/>
    <w:rsid w:val="004F1C4C"/>
    <w:rsid w:val="004F1CA3"/>
    <w:rsid w:val="004F20F5"/>
    <w:rsid w:val="004F20FD"/>
    <w:rsid w:val="004F2123"/>
    <w:rsid w:val="004F241E"/>
    <w:rsid w:val="004F24D9"/>
    <w:rsid w:val="004F253B"/>
    <w:rsid w:val="004F2660"/>
    <w:rsid w:val="004F2805"/>
    <w:rsid w:val="004F2E43"/>
    <w:rsid w:val="004F3078"/>
    <w:rsid w:val="004F3431"/>
    <w:rsid w:val="004F349E"/>
    <w:rsid w:val="004F35B4"/>
    <w:rsid w:val="004F35F4"/>
    <w:rsid w:val="004F3618"/>
    <w:rsid w:val="004F3D7F"/>
    <w:rsid w:val="004F41DF"/>
    <w:rsid w:val="004F42D1"/>
    <w:rsid w:val="004F4EB3"/>
    <w:rsid w:val="004F4F66"/>
    <w:rsid w:val="004F5591"/>
    <w:rsid w:val="004F5688"/>
    <w:rsid w:val="004F59BC"/>
    <w:rsid w:val="004F5C13"/>
    <w:rsid w:val="004F5D45"/>
    <w:rsid w:val="004F5F9F"/>
    <w:rsid w:val="004F67F3"/>
    <w:rsid w:val="004F69F2"/>
    <w:rsid w:val="004F6AE8"/>
    <w:rsid w:val="004F6F9E"/>
    <w:rsid w:val="004F7470"/>
    <w:rsid w:val="004F7DFB"/>
    <w:rsid w:val="00500912"/>
    <w:rsid w:val="00500DA5"/>
    <w:rsid w:val="00500F6A"/>
    <w:rsid w:val="00501066"/>
    <w:rsid w:val="005014CC"/>
    <w:rsid w:val="0050177E"/>
    <w:rsid w:val="00501937"/>
    <w:rsid w:val="00501A71"/>
    <w:rsid w:val="00502530"/>
    <w:rsid w:val="0050298C"/>
    <w:rsid w:val="00502EAA"/>
    <w:rsid w:val="005031AF"/>
    <w:rsid w:val="005034DC"/>
    <w:rsid w:val="0050397E"/>
    <w:rsid w:val="00503F8B"/>
    <w:rsid w:val="005046BE"/>
    <w:rsid w:val="00504937"/>
    <w:rsid w:val="00504D72"/>
    <w:rsid w:val="00504F1B"/>
    <w:rsid w:val="00505383"/>
    <w:rsid w:val="005053E4"/>
    <w:rsid w:val="00505ED5"/>
    <w:rsid w:val="00505F46"/>
    <w:rsid w:val="0050609F"/>
    <w:rsid w:val="005067AD"/>
    <w:rsid w:val="00506C60"/>
    <w:rsid w:val="00506F68"/>
    <w:rsid w:val="00506FBE"/>
    <w:rsid w:val="0050704C"/>
    <w:rsid w:val="005075AC"/>
    <w:rsid w:val="0050775B"/>
    <w:rsid w:val="005079F0"/>
    <w:rsid w:val="00507F34"/>
    <w:rsid w:val="005101EF"/>
    <w:rsid w:val="005103E3"/>
    <w:rsid w:val="00510C55"/>
    <w:rsid w:val="00511149"/>
    <w:rsid w:val="00511250"/>
    <w:rsid w:val="00511BAA"/>
    <w:rsid w:val="005128C6"/>
    <w:rsid w:val="0051294C"/>
    <w:rsid w:val="00512A87"/>
    <w:rsid w:val="00512D08"/>
    <w:rsid w:val="00512F0E"/>
    <w:rsid w:val="00512F7B"/>
    <w:rsid w:val="005130AD"/>
    <w:rsid w:val="00513179"/>
    <w:rsid w:val="005133A0"/>
    <w:rsid w:val="00513F0D"/>
    <w:rsid w:val="0051418E"/>
    <w:rsid w:val="00514201"/>
    <w:rsid w:val="005143CE"/>
    <w:rsid w:val="00514640"/>
    <w:rsid w:val="00514886"/>
    <w:rsid w:val="0051491B"/>
    <w:rsid w:val="0051501A"/>
    <w:rsid w:val="00515123"/>
    <w:rsid w:val="0051522A"/>
    <w:rsid w:val="00515E13"/>
    <w:rsid w:val="00515F6C"/>
    <w:rsid w:val="00516138"/>
    <w:rsid w:val="00516139"/>
    <w:rsid w:val="00516931"/>
    <w:rsid w:val="00516B6C"/>
    <w:rsid w:val="00516D05"/>
    <w:rsid w:val="00516FC7"/>
    <w:rsid w:val="00517220"/>
    <w:rsid w:val="0051755F"/>
    <w:rsid w:val="00517AB5"/>
    <w:rsid w:val="00517EAF"/>
    <w:rsid w:val="00517EF8"/>
    <w:rsid w:val="005200AE"/>
    <w:rsid w:val="00520436"/>
    <w:rsid w:val="00520DB6"/>
    <w:rsid w:val="00521426"/>
    <w:rsid w:val="005214E0"/>
    <w:rsid w:val="005216BB"/>
    <w:rsid w:val="0052193B"/>
    <w:rsid w:val="00521C9F"/>
    <w:rsid w:val="005222DC"/>
    <w:rsid w:val="00522415"/>
    <w:rsid w:val="00522858"/>
    <w:rsid w:val="00522D6C"/>
    <w:rsid w:val="005231C4"/>
    <w:rsid w:val="005232DD"/>
    <w:rsid w:val="00523636"/>
    <w:rsid w:val="00523B09"/>
    <w:rsid w:val="00523D97"/>
    <w:rsid w:val="00523EC8"/>
    <w:rsid w:val="00524513"/>
    <w:rsid w:val="005245A9"/>
    <w:rsid w:val="005248E2"/>
    <w:rsid w:val="005249F6"/>
    <w:rsid w:val="00524B6A"/>
    <w:rsid w:val="00524BEB"/>
    <w:rsid w:val="005250F2"/>
    <w:rsid w:val="00525AB3"/>
    <w:rsid w:val="00525B27"/>
    <w:rsid w:val="00525D94"/>
    <w:rsid w:val="00525E52"/>
    <w:rsid w:val="0052600C"/>
    <w:rsid w:val="0052606D"/>
    <w:rsid w:val="005266CC"/>
    <w:rsid w:val="005267B3"/>
    <w:rsid w:val="00526AC8"/>
    <w:rsid w:val="00526C43"/>
    <w:rsid w:val="0052749F"/>
    <w:rsid w:val="00527B33"/>
    <w:rsid w:val="00530914"/>
    <w:rsid w:val="005309BB"/>
    <w:rsid w:val="00530C0F"/>
    <w:rsid w:val="00530D0E"/>
    <w:rsid w:val="0053100D"/>
    <w:rsid w:val="005313A7"/>
    <w:rsid w:val="00531786"/>
    <w:rsid w:val="005318FE"/>
    <w:rsid w:val="00531E20"/>
    <w:rsid w:val="005326F8"/>
    <w:rsid w:val="00532717"/>
    <w:rsid w:val="00532758"/>
    <w:rsid w:val="00532896"/>
    <w:rsid w:val="005328AF"/>
    <w:rsid w:val="00532F79"/>
    <w:rsid w:val="00532FE4"/>
    <w:rsid w:val="00533368"/>
    <w:rsid w:val="00533789"/>
    <w:rsid w:val="005338D5"/>
    <w:rsid w:val="005339AA"/>
    <w:rsid w:val="00534C1A"/>
    <w:rsid w:val="00534D60"/>
    <w:rsid w:val="00534DF4"/>
    <w:rsid w:val="0053527E"/>
    <w:rsid w:val="005352DC"/>
    <w:rsid w:val="0053542D"/>
    <w:rsid w:val="00535786"/>
    <w:rsid w:val="005358C4"/>
    <w:rsid w:val="00536111"/>
    <w:rsid w:val="0053637F"/>
    <w:rsid w:val="00537029"/>
    <w:rsid w:val="005370E6"/>
    <w:rsid w:val="00537200"/>
    <w:rsid w:val="005374B2"/>
    <w:rsid w:val="00537703"/>
    <w:rsid w:val="005378B4"/>
    <w:rsid w:val="00537EA2"/>
    <w:rsid w:val="00540123"/>
    <w:rsid w:val="00540591"/>
    <w:rsid w:val="00541406"/>
    <w:rsid w:val="00542490"/>
    <w:rsid w:val="0054254B"/>
    <w:rsid w:val="00542859"/>
    <w:rsid w:val="005428E0"/>
    <w:rsid w:val="005433D7"/>
    <w:rsid w:val="0054341C"/>
    <w:rsid w:val="0054378F"/>
    <w:rsid w:val="0054380C"/>
    <w:rsid w:val="00543A40"/>
    <w:rsid w:val="00543BCA"/>
    <w:rsid w:val="005440D0"/>
    <w:rsid w:val="00544182"/>
    <w:rsid w:val="00544202"/>
    <w:rsid w:val="00544396"/>
    <w:rsid w:val="005445FA"/>
    <w:rsid w:val="00544772"/>
    <w:rsid w:val="00544875"/>
    <w:rsid w:val="005448FF"/>
    <w:rsid w:val="00544C8F"/>
    <w:rsid w:val="00544E1E"/>
    <w:rsid w:val="00544F2A"/>
    <w:rsid w:val="00545485"/>
    <w:rsid w:val="005455F6"/>
    <w:rsid w:val="005458B7"/>
    <w:rsid w:val="00545CD7"/>
    <w:rsid w:val="00545DC4"/>
    <w:rsid w:val="00545FEE"/>
    <w:rsid w:val="005462A8"/>
    <w:rsid w:val="005463CA"/>
    <w:rsid w:val="005468AA"/>
    <w:rsid w:val="00546A6F"/>
    <w:rsid w:val="00546E04"/>
    <w:rsid w:val="00546E0B"/>
    <w:rsid w:val="005471E9"/>
    <w:rsid w:val="005476B7"/>
    <w:rsid w:val="00547A97"/>
    <w:rsid w:val="00547D30"/>
    <w:rsid w:val="00547FBB"/>
    <w:rsid w:val="00550280"/>
    <w:rsid w:val="00550539"/>
    <w:rsid w:val="00550AEB"/>
    <w:rsid w:val="00550DC4"/>
    <w:rsid w:val="005519C4"/>
    <w:rsid w:val="0055250D"/>
    <w:rsid w:val="0055282B"/>
    <w:rsid w:val="0055299C"/>
    <w:rsid w:val="00552A31"/>
    <w:rsid w:val="00552A71"/>
    <w:rsid w:val="00552A83"/>
    <w:rsid w:val="00552B61"/>
    <w:rsid w:val="00552F8B"/>
    <w:rsid w:val="00553008"/>
    <w:rsid w:val="005538F1"/>
    <w:rsid w:val="0055399B"/>
    <w:rsid w:val="005539AD"/>
    <w:rsid w:val="00553F40"/>
    <w:rsid w:val="0055486B"/>
    <w:rsid w:val="00555005"/>
    <w:rsid w:val="005554E5"/>
    <w:rsid w:val="005558BE"/>
    <w:rsid w:val="005558E5"/>
    <w:rsid w:val="00555AC9"/>
    <w:rsid w:val="00555CCB"/>
    <w:rsid w:val="0055603C"/>
    <w:rsid w:val="005567A9"/>
    <w:rsid w:val="0055694E"/>
    <w:rsid w:val="00556CB1"/>
    <w:rsid w:val="00556E9B"/>
    <w:rsid w:val="00557657"/>
    <w:rsid w:val="0056016A"/>
    <w:rsid w:val="005601DA"/>
    <w:rsid w:val="0056048B"/>
    <w:rsid w:val="00560559"/>
    <w:rsid w:val="0056079D"/>
    <w:rsid w:val="005608E6"/>
    <w:rsid w:val="00560B0F"/>
    <w:rsid w:val="00560D24"/>
    <w:rsid w:val="00560DC3"/>
    <w:rsid w:val="00560E5A"/>
    <w:rsid w:val="005612C1"/>
    <w:rsid w:val="00561966"/>
    <w:rsid w:val="00561C2C"/>
    <w:rsid w:val="00561FD8"/>
    <w:rsid w:val="005621C0"/>
    <w:rsid w:val="00562234"/>
    <w:rsid w:val="005624AC"/>
    <w:rsid w:val="00562856"/>
    <w:rsid w:val="00562AE9"/>
    <w:rsid w:val="00562F88"/>
    <w:rsid w:val="00563182"/>
    <w:rsid w:val="00563D5B"/>
    <w:rsid w:val="00563FE7"/>
    <w:rsid w:val="00564E1F"/>
    <w:rsid w:val="00564F5C"/>
    <w:rsid w:val="005651CC"/>
    <w:rsid w:val="00565238"/>
    <w:rsid w:val="005658D7"/>
    <w:rsid w:val="00565A5D"/>
    <w:rsid w:val="00565CB5"/>
    <w:rsid w:val="0056681D"/>
    <w:rsid w:val="00566B3A"/>
    <w:rsid w:val="00566BBD"/>
    <w:rsid w:val="00566D07"/>
    <w:rsid w:val="00567087"/>
    <w:rsid w:val="005676EB"/>
    <w:rsid w:val="00567C6E"/>
    <w:rsid w:val="00567E48"/>
    <w:rsid w:val="00567FEE"/>
    <w:rsid w:val="00570048"/>
    <w:rsid w:val="005702F1"/>
    <w:rsid w:val="00570306"/>
    <w:rsid w:val="005705B9"/>
    <w:rsid w:val="00570709"/>
    <w:rsid w:val="00570AE3"/>
    <w:rsid w:val="00570B34"/>
    <w:rsid w:val="00570B38"/>
    <w:rsid w:val="00570D83"/>
    <w:rsid w:val="0057123F"/>
    <w:rsid w:val="005713FF"/>
    <w:rsid w:val="00571899"/>
    <w:rsid w:val="00571B51"/>
    <w:rsid w:val="00571D05"/>
    <w:rsid w:val="00571DF1"/>
    <w:rsid w:val="00572200"/>
    <w:rsid w:val="005722A4"/>
    <w:rsid w:val="00572527"/>
    <w:rsid w:val="00572AD4"/>
    <w:rsid w:val="00572C6F"/>
    <w:rsid w:val="00572C84"/>
    <w:rsid w:val="00573505"/>
    <w:rsid w:val="005736D0"/>
    <w:rsid w:val="00573749"/>
    <w:rsid w:val="00573AB0"/>
    <w:rsid w:val="00573E49"/>
    <w:rsid w:val="00574C91"/>
    <w:rsid w:val="00574DA9"/>
    <w:rsid w:val="005751CB"/>
    <w:rsid w:val="00575B25"/>
    <w:rsid w:val="00576A9E"/>
    <w:rsid w:val="00576D46"/>
    <w:rsid w:val="00576FB4"/>
    <w:rsid w:val="00577231"/>
    <w:rsid w:val="0057788E"/>
    <w:rsid w:val="0058019E"/>
    <w:rsid w:val="0058081F"/>
    <w:rsid w:val="00580ABC"/>
    <w:rsid w:val="00580C3F"/>
    <w:rsid w:val="00580E07"/>
    <w:rsid w:val="00581420"/>
    <w:rsid w:val="00581694"/>
    <w:rsid w:val="00581E7C"/>
    <w:rsid w:val="00581FF1"/>
    <w:rsid w:val="00582044"/>
    <w:rsid w:val="0058224E"/>
    <w:rsid w:val="00582946"/>
    <w:rsid w:val="00582E52"/>
    <w:rsid w:val="0058362A"/>
    <w:rsid w:val="0058378B"/>
    <w:rsid w:val="00583A0A"/>
    <w:rsid w:val="00583C78"/>
    <w:rsid w:val="00583CE2"/>
    <w:rsid w:val="00583E02"/>
    <w:rsid w:val="005842BF"/>
    <w:rsid w:val="00584CEA"/>
    <w:rsid w:val="00584FA5"/>
    <w:rsid w:val="00585C0A"/>
    <w:rsid w:val="0058666B"/>
    <w:rsid w:val="005866B5"/>
    <w:rsid w:val="005872AA"/>
    <w:rsid w:val="00587C78"/>
    <w:rsid w:val="0059016C"/>
    <w:rsid w:val="00590397"/>
    <w:rsid w:val="00590574"/>
    <w:rsid w:val="00590890"/>
    <w:rsid w:val="0059090D"/>
    <w:rsid w:val="00590DEF"/>
    <w:rsid w:val="00590F81"/>
    <w:rsid w:val="00590FD1"/>
    <w:rsid w:val="00591437"/>
    <w:rsid w:val="005915AC"/>
    <w:rsid w:val="00591B61"/>
    <w:rsid w:val="00591BF7"/>
    <w:rsid w:val="00591C67"/>
    <w:rsid w:val="005920DB"/>
    <w:rsid w:val="00592374"/>
    <w:rsid w:val="00593DCF"/>
    <w:rsid w:val="005946A2"/>
    <w:rsid w:val="005948E1"/>
    <w:rsid w:val="005948EF"/>
    <w:rsid w:val="00595590"/>
    <w:rsid w:val="005959BD"/>
    <w:rsid w:val="00596A7E"/>
    <w:rsid w:val="00596AD0"/>
    <w:rsid w:val="00596CDB"/>
    <w:rsid w:val="00596CED"/>
    <w:rsid w:val="00597037"/>
    <w:rsid w:val="00597294"/>
    <w:rsid w:val="00597CA3"/>
    <w:rsid w:val="00597DB4"/>
    <w:rsid w:val="005A0069"/>
    <w:rsid w:val="005A00BE"/>
    <w:rsid w:val="005A0200"/>
    <w:rsid w:val="005A06A1"/>
    <w:rsid w:val="005A07F0"/>
    <w:rsid w:val="005A0B66"/>
    <w:rsid w:val="005A0C6D"/>
    <w:rsid w:val="005A0EFC"/>
    <w:rsid w:val="005A1219"/>
    <w:rsid w:val="005A16CB"/>
    <w:rsid w:val="005A1D84"/>
    <w:rsid w:val="005A1E0F"/>
    <w:rsid w:val="005A1FCF"/>
    <w:rsid w:val="005A2D8D"/>
    <w:rsid w:val="005A2F5A"/>
    <w:rsid w:val="005A2F5C"/>
    <w:rsid w:val="005A33DD"/>
    <w:rsid w:val="005A36D3"/>
    <w:rsid w:val="005A39C0"/>
    <w:rsid w:val="005A4010"/>
    <w:rsid w:val="005A462A"/>
    <w:rsid w:val="005A492C"/>
    <w:rsid w:val="005A495B"/>
    <w:rsid w:val="005A4AE4"/>
    <w:rsid w:val="005A4BF1"/>
    <w:rsid w:val="005A4FDC"/>
    <w:rsid w:val="005A556C"/>
    <w:rsid w:val="005A5714"/>
    <w:rsid w:val="005A581A"/>
    <w:rsid w:val="005A58D5"/>
    <w:rsid w:val="005A5BA9"/>
    <w:rsid w:val="005A5D9E"/>
    <w:rsid w:val="005A61F6"/>
    <w:rsid w:val="005A6BA9"/>
    <w:rsid w:val="005A6EAC"/>
    <w:rsid w:val="005A7064"/>
    <w:rsid w:val="005A70EA"/>
    <w:rsid w:val="005A78B3"/>
    <w:rsid w:val="005A7B30"/>
    <w:rsid w:val="005A7D59"/>
    <w:rsid w:val="005A7E26"/>
    <w:rsid w:val="005A7FB2"/>
    <w:rsid w:val="005B017D"/>
    <w:rsid w:val="005B0352"/>
    <w:rsid w:val="005B05BA"/>
    <w:rsid w:val="005B0BB9"/>
    <w:rsid w:val="005B0C0A"/>
    <w:rsid w:val="005B0F71"/>
    <w:rsid w:val="005B1126"/>
    <w:rsid w:val="005B13AF"/>
    <w:rsid w:val="005B1648"/>
    <w:rsid w:val="005B16EB"/>
    <w:rsid w:val="005B1A1E"/>
    <w:rsid w:val="005B1E6C"/>
    <w:rsid w:val="005B1FF1"/>
    <w:rsid w:val="005B29D1"/>
    <w:rsid w:val="005B2C76"/>
    <w:rsid w:val="005B2D7F"/>
    <w:rsid w:val="005B301D"/>
    <w:rsid w:val="005B325E"/>
    <w:rsid w:val="005B3384"/>
    <w:rsid w:val="005B345B"/>
    <w:rsid w:val="005B36B0"/>
    <w:rsid w:val="005B3781"/>
    <w:rsid w:val="005B3884"/>
    <w:rsid w:val="005B3E6C"/>
    <w:rsid w:val="005B3E80"/>
    <w:rsid w:val="005B40FA"/>
    <w:rsid w:val="005B41FF"/>
    <w:rsid w:val="005B47E3"/>
    <w:rsid w:val="005B50FF"/>
    <w:rsid w:val="005B51C5"/>
    <w:rsid w:val="005B51F5"/>
    <w:rsid w:val="005B5394"/>
    <w:rsid w:val="005B5A54"/>
    <w:rsid w:val="005B5AF3"/>
    <w:rsid w:val="005B5C1E"/>
    <w:rsid w:val="005B5DBB"/>
    <w:rsid w:val="005B6012"/>
    <w:rsid w:val="005B63D3"/>
    <w:rsid w:val="005B67E8"/>
    <w:rsid w:val="005B68FE"/>
    <w:rsid w:val="005B6D51"/>
    <w:rsid w:val="005B7080"/>
    <w:rsid w:val="005B783C"/>
    <w:rsid w:val="005B7976"/>
    <w:rsid w:val="005B7E45"/>
    <w:rsid w:val="005B7E50"/>
    <w:rsid w:val="005C00F3"/>
    <w:rsid w:val="005C0781"/>
    <w:rsid w:val="005C11B8"/>
    <w:rsid w:val="005C17BD"/>
    <w:rsid w:val="005C1C44"/>
    <w:rsid w:val="005C1D15"/>
    <w:rsid w:val="005C21E6"/>
    <w:rsid w:val="005C247A"/>
    <w:rsid w:val="005C252D"/>
    <w:rsid w:val="005C2920"/>
    <w:rsid w:val="005C31F4"/>
    <w:rsid w:val="005C3224"/>
    <w:rsid w:val="005C3963"/>
    <w:rsid w:val="005C3CD0"/>
    <w:rsid w:val="005C3CFA"/>
    <w:rsid w:val="005C3ED7"/>
    <w:rsid w:val="005C4147"/>
    <w:rsid w:val="005C4696"/>
    <w:rsid w:val="005C4DBC"/>
    <w:rsid w:val="005C4E8C"/>
    <w:rsid w:val="005C50B5"/>
    <w:rsid w:val="005C521E"/>
    <w:rsid w:val="005C54B7"/>
    <w:rsid w:val="005C56F3"/>
    <w:rsid w:val="005C598D"/>
    <w:rsid w:val="005C63A9"/>
    <w:rsid w:val="005C6B4D"/>
    <w:rsid w:val="005C6C3C"/>
    <w:rsid w:val="005C6D0C"/>
    <w:rsid w:val="005C6DED"/>
    <w:rsid w:val="005C73B3"/>
    <w:rsid w:val="005C7482"/>
    <w:rsid w:val="005C74C0"/>
    <w:rsid w:val="005C757A"/>
    <w:rsid w:val="005C76B5"/>
    <w:rsid w:val="005C7B58"/>
    <w:rsid w:val="005C7B59"/>
    <w:rsid w:val="005D0199"/>
    <w:rsid w:val="005D0C7D"/>
    <w:rsid w:val="005D13A0"/>
    <w:rsid w:val="005D1689"/>
    <w:rsid w:val="005D1840"/>
    <w:rsid w:val="005D18C0"/>
    <w:rsid w:val="005D1A95"/>
    <w:rsid w:val="005D1B4F"/>
    <w:rsid w:val="005D205C"/>
    <w:rsid w:val="005D271E"/>
    <w:rsid w:val="005D278D"/>
    <w:rsid w:val="005D35E4"/>
    <w:rsid w:val="005D380B"/>
    <w:rsid w:val="005D3897"/>
    <w:rsid w:val="005D4159"/>
    <w:rsid w:val="005D436F"/>
    <w:rsid w:val="005D49B2"/>
    <w:rsid w:val="005D4BDC"/>
    <w:rsid w:val="005D4D35"/>
    <w:rsid w:val="005D4F49"/>
    <w:rsid w:val="005D513D"/>
    <w:rsid w:val="005D5DD8"/>
    <w:rsid w:val="005D5E67"/>
    <w:rsid w:val="005D675E"/>
    <w:rsid w:val="005D6C59"/>
    <w:rsid w:val="005D6F1A"/>
    <w:rsid w:val="005D736A"/>
    <w:rsid w:val="005D74EF"/>
    <w:rsid w:val="005D75F0"/>
    <w:rsid w:val="005D779C"/>
    <w:rsid w:val="005D7910"/>
    <w:rsid w:val="005D7BD9"/>
    <w:rsid w:val="005E04FE"/>
    <w:rsid w:val="005E0AEF"/>
    <w:rsid w:val="005E0F6E"/>
    <w:rsid w:val="005E0FB8"/>
    <w:rsid w:val="005E1B01"/>
    <w:rsid w:val="005E1B91"/>
    <w:rsid w:val="005E2061"/>
    <w:rsid w:val="005E21DA"/>
    <w:rsid w:val="005E23C4"/>
    <w:rsid w:val="005E2D0A"/>
    <w:rsid w:val="005E351C"/>
    <w:rsid w:val="005E3E2E"/>
    <w:rsid w:val="005E3E3A"/>
    <w:rsid w:val="005E422E"/>
    <w:rsid w:val="005E4355"/>
    <w:rsid w:val="005E4438"/>
    <w:rsid w:val="005E4618"/>
    <w:rsid w:val="005E5119"/>
    <w:rsid w:val="005E5253"/>
    <w:rsid w:val="005E56F2"/>
    <w:rsid w:val="005E62B9"/>
    <w:rsid w:val="005E6B24"/>
    <w:rsid w:val="005E6D2B"/>
    <w:rsid w:val="005E6D5F"/>
    <w:rsid w:val="005E7869"/>
    <w:rsid w:val="005E7AA3"/>
    <w:rsid w:val="005E7AC0"/>
    <w:rsid w:val="005E7FC4"/>
    <w:rsid w:val="005F0124"/>
    <w:rsid w:val="005F0223"/>
    <w:rsid w:val="005F0245"/>
    <w:rsid w:val="005F02B9"/>
    <w:rsid w:val="005F09FD"/>
    <w:rsid w:val="005F0A98"/>
    <w:rsid w:val="005F126D"/>
    <w:rsid w:val="005F16B4"/>
    <w:rsid w:val="005F1939"/>
    <w:rsid w:val="005F1C58"/>
    <w:rsid w:val="005F1C92"/>
    <w:rsid w:val="005F1DB2"/>
    <w:rsid w:val="005F32DF"/>
    <w:rsid w:val="005F357B"/>
    <w:rsid w:val="005F365F"/>
    <w:rsid w:val="005F398C"/>
    <w:rsid w:val="005F3AD0"/>
    <w:rsid w:val="005F3CA2"/>
    <w:rsid w:val="005F4001"/>
    <w:rsid w:val="005F40C2"/>
    <w:rsid w:val="005F42A3"/>
    <w:rsid w:val="005F4AD0"/>
    <w:rsid w:val="005F4D87"/>
    <w:rsid w:val="005F4E03"/>
    <w:rsid w:val="005F4E98"/>
    <w:rsid w:val="005F4FAB"/>
    <w:rsid w:val="005F4FD5"/>
    <w:rsid w:val="005F5666"/>
    <w:rsid w:val="005F5C48"/>
    <w:rsid w:val="005F5DC4"/>
    <w:rsid w:val="005F5E1F"/>
    <w:rsid w:val="005F5FC2"/>
    <w:rsid w:val="005F6461"/>
    <w:rsid w:val="005F65BB"/>
    <w:rsid w:val="005F67A9"/>
    <w:rsid w:val="005F6A72"/>
    <w:rsid w:val="005F6B18"/>
    <w:rsid w:val="005F6C76"/>
    <w:rsid w:val="005F6E64"/>
    <w:rsid w:val="005F6F00"/>
    <w:rsid w:val="005F72DD"/>
    <w:rsid w:val="005F7376"/>
    <w:rsid w:val="005F749F"/>
    <w:rsid w:val="005F75C2"/>
    <w:rsid w:val="005F75CB"/>
    <w:rsid w:val="005F75EA"/>
    <w:rsid w:val="005F7942"/>
    <w:rsid w:val="005F79AA"/>
    <w:rsid w:val="005F7DBA"/>
    <w:rsid w:val="00600B6D"/>
    <w:rsid w:val="0060108C"/>
    <w:rsid w:val="00601831"/>
    <w:rsid w:val="00601E3A"/>
    <w:rsid w:val="006023B4"/>
    <w:rsid w:val="00602817"/>
    <w:rsid w:val="00602884"/>
    <w:rsid w:val="006029A4"/>
    <w:rsid w:val="006029C2"/>
    <w:rsid w:val="0060338B"/>
    <w:rsid w:val="00603C6A"/>
    <w:rsid w:val="00603DB1"/>
    <w:rsid w:val="00604291"/>
    <w:rsid w:val="00604465"/>
    <w:rsid w:val="00604531"/>
    <w:rsid w:val="00604952"/>
    <w:rsid w:val="00604DBD"/>
    <w:rsid w:val="00604E7C"/>
    <w:rsid w:val="0060535F"/>
    <w:rsid w:val="00605D89"/>
    <w:rsid w:val="00606718"/>
    <w:rsid w:val="00606E59"/>
    <w:rsid w:val="00606E91"/>
    <w:rsid w:val="00606F6D"/>
    <w:rsid w:val="006070FC"/>
    <w:rsid w:val="006076F1"/>
    <w:rsid w:val="00607705"/>
    <w:rsid w:val="00607FDB"/>
    <w:rsid w:val="006104F8"/>
    <w:rsid w:val="00610B65"/>
    <w:rsid w:val="00611402"/>
    <w:rsid w:val="0061191A"/>
    <w:rsid w:val="00611AC8"/>
    <w:rsid w:val="00611B71"/>
    <w:rsid w:val="00611C2B"/>
    <w:rsid w:val="006121E8"/>
    <w:rsid w:val="00612C81"/>
    <w:rsid w:val="00613006"/>
    <w:rsid w:val="0061340D"/>
    <w:rsid w:val="00613521"/>
    <w:rsid w:val="00613FB6"/>
    <w:rsid w:val="00613FC8"/>
    <w:rsid w:val="006141B4"/>
    <w:rsid w:val="00614334"/>
    <w:rsid w:val="006144D8"/>
    <w:rsid w:val="00614697"/>
    <w:rsid w:val="00614956"/>
    <w:rsid w:val="006154D2"/>
    <w:rsid w:val="00615557"/>
    <w:rsid w:val="00615679"/>
    <w:rsid w:val="0061590C"/>
    <w:rsid w:val="00615BE3"/>
    <w:rsid w:val="00615C22"/>
    <w:rsid w:val="006167F9"/>
    <w:rsid w:val="0061739E"/>
    <w:rsid w:val="0061752C"/>
    <w:rsid w:val="00617532"/>
    <w:rsid w:val="00617D4F"/>
    <w:rsid w:val="00617DB1"/>
    <w:rsid w:val="00620026"/>
    <w:rsid w:val="0062026F"/>
    <w:rsid w:val="006204DF"/>
    <w:rsid w:val="00620562"/>
    <w:rsid w:val="006209A2"/>
    <w:rsid w:val="00621187"/>
    <w:rsid w:val="0062154F"/>
    <w:rsid w:val="006216A2"/>
    <w:rsid w:val="0062179A"/>
    <w:rsid w:val="006217B8"/>
    <w:rsid w:val="00621D21"/>
    <w:rsid w:val="00621D49"/>
    <w:rsid w:val="00621DD8"/>
    <w:rsid w:val="00621E0F"/>
    <w:rsid w:val="006220F7"/>
    <w:rsid w:val="006220FC"/>
    <w:rsid w:val="00622265"/>
    <w:rsid w:val="006225D2"/>
    <w:rsid w:val="00622809"/>
    <w:rsid w:val="00622B32"/>
    <w:rsid w:val="00623038"/>
    <w:rsid w:val="00623041"/>
    <w:rsid w:val="0062344A"/>
    <w:rsid w:val="0062407B"/>
    <w:rsid w:val="006240A3"/>
    <w:rsid w:val="006240FE"/>
    <w:rsid w:val="006242E1"/>
    <w:rsid w:val="00624361"/>
    <w:rsid w:val="006245F5"/>
    <w:rsid w:val="00624867"/>
    <w:rsid w:val="0062526E"/>
    <w:rsid w:val="006253E6"/>
    <w:rsid w:val="006258B6"/>
    <w:rsid w:val="00625A05"/>
    <w:rsid w:val="00625F2F"/>
    <w:rsid w:val="00626097"/>
    <w:rsid w:val="00626142"/>
    <w:rsid w:val="00626436"/>
    <w:rsid w:val="00626610"/>
    <w:rsid w:val="0062667B"/>
    <w:rsid w:val="006266C4"/>
    <w:rsid w:val="00626EFC"/>
    <w:rsid w:val="0062705B"/>
    <w:rsid w:val="00630094"/>
    <w:rsid w:val="00630105"/>
    <w:rsid w:val="006305D3"/>
    <w:rsid w:val="0063071C"/>
    <w:rsid w:val="00631A8C"/>
    <w:rsid w:val="006321A6"/>
    <w:rsid w:val="006323B5"/>
    <w:rsid w:val="00632427"/>
    <w:rsid w:val="0063282D"/>
    <w:rsid w:val="00632B08"/>
    <w:rsid w:val="00632B8F"/>
    <w:rsid w:val="00632DB6"/>
    <w:rsid w:val="00632DFD"/>
    <w:rsid w:val="006333CD"/>
    <w:rsid w:val="0063386A"/>
    <w:rsid w:val="006338F5"/>
    <w:rsid w:val="00633D31"/>
    <w:rsid w:val="00633DF9"/>
    <w:rsid w:val="00633E98"/>
    <w:rsid w:val="0063402C"/>
    <w:rsid w:val="006341A0"/>
    <w:rsid w:val="00634484"/>
    <w:rsid w:val="006347BB"/>
    <w:rsid w:val="00634828"/>
    <w:rsid w:val="0063486C"/>
    <w:rsid w:val="0063492B"/>
    <w:rsid w:val="00634DE6"/>
    <w:rsid w:val="0063506A"/>
    <w:rsid w:val="00635325"/>
    <w:rsid w:val="0063562C"/>
    <w:rsid w:val="006357D1"/>
    <w:rsid w:val="0063580B"/>
    <w:rsid w:val="00635DF6"/>
    <w:rsid w:val="006365CC"/>
    <w:rsid w:val="006372DA"/>
    <w:rsid w:val="00637661"/>
    <w:rsid w:val="00637DAF"/>
    <w:rsid w:val="00637E3B"/>
    <w:rsid w:val="00637E91"/>
    <w:rsid w:val="00637F2C"/>
    <w:rsid w:val="0064039E"/>
    <w:rsid w:val="00640884"/>
    <w:rsid w:val="006410EE"/>
    <w:rsid w:val="00641912"/>
    <w:rsid w:val="0064235D"/>
    <w:rsid w:val="0064243D"/>
    <w:rsid w:val="0064307F"/>
    <w:rsid w:val="006432DB"/>
    <w:rsid w:val="0064392E"/>
    <w:rsid w:val="00644BE4"/>
    <w:rsid w:val="00644D83"/>
    <w:rsid w:val="006454CA"/>
    <w:rsid w:val="00646039"/>
    <w:rsid w:val="006469E9"/>
    <w:rsid w:val="00646D52"/>
    <w:rsid w:val="00646F91"/>
    <w:rsid w:val="00646FF5"/>
    <w:rsid w:val="00647E9E"/>
    <w:rsid w:val="00647F44"/>
    <w:rsid w:val="006508C8"/>
    <w:rsid w:val="00650AB7"/>
    <w:rsid w:val="00650CE3"/>
    <w:rsid w:val="00651028"/>
    <w:rsid w:val="00651545"/>
    <w:rsid w:val="00651A66"/>
    <w:rsid w:val="00651CA2"/>
    <w:rsid w:val="00651D00"/>
    <w:rsid w:val="00651D38"/>
    <w:rsid w:val="00651D7C"/>
    <w:rsid w:val="006522A7"/>
    <w:rsid w:val="006523D8"/>
    <w:rsid w:val="0065266E"/>
    <w:rsid w:val="006528D2"/>
    <w:rsid w:val="006529F5"/>
    <w:rsid w:val="00653D60"/>
    <w:rsid w:val="00654068"/>
    <w:rsid w:val="0065417E"/>
    <w:rsid w:val="00654533"/>
    <w:rsid w:val="00654594"/>
    <w:rsid w:val="0065481C"/>
    <w:rsid w:val="006549AE"/>
    <w:rsid w:val="00654DE0"/>
    <w:rsid w:val="00654E67"/>
    <w:rsid w:val="006550A8"/>
    <w:rsid w:val="0065516B"/>
    <w:rsid w:val="0065519C"/>
    <w:rsid w:val="00655C2D"/>
    <w:rsid w:val="00655FBB"/>
    <w:rsid w:val="00656276"/>
    <w:rsid w:val="00656E39"/>
    <w:rsid w:val="00656EE6"/>
    <w:rsid w:val="00656F34"/>
    <w:rsid w:val="00657134"/>
    <w:rsid w:val="006571DB"/>
    <w:rsid w:val="00657BB3"/>
    <w:rsid w:val="00660D05"/>
    <w:rsid w:val="00661374"/>
    <w:rsid w:val="006613A2"/>
    <w:rsid w:val="00661C64"/>
    <w:rsid w:val="006620F8"/>
    <w:rsid w:val="006623DF"/>
    <w:rsid w:val="00662A3F"/>
    <w:rsid w:val="00662BC0"/>
    <w:rsid w:val="00663376"/>
    <w:rsid w:val="0066375C"/>
    <w:rsid w:val="006637A9"/>
    <w:rsid w:val="00663BEF"/>
    <w:rsid w:val="00663DD2"/>
    <w:rsid w:val="00664475"/>
    <w:rsid w:val="00664834"/>
    <w:rsid w:val="00665474"/>
    <w:rsid w:val="006656C6"/>
    <w:rsid w:val="0066576E"/>
    <w:rsid w:val="006661F3"/>
    <w:rsid w:val="00666320"/>
    <w:rsid w:val="0066634F"/>
    <w:rsid w:val="0066649B"/>
    <w:rsid w:val="0066674B"/>
    <w:rsid w:val="00666B8C"/>
    <w:rsid w:val="00666C12"/>
    <w:rsid w:val="00666E5A"/>
    <w:rsid w:val="00667000"/>
    <w:rsid w:val="00667AC7"/>
    <w:rsid w:val="00670119"/>
    <w:rsid w:val="006706A0"/>
    <w:rsid w:val="00670A22"/>
    <w:rsid w:val="00670B9C"/>
    <w:rsid w:val="00670D28"/>
    <w:rsid w:val="0067105E"/>
    <w:rsid w:val="00671082"/>
    <w:rsid w:val="00671554"/>
    <w:rsid w:val="006717A6"/>
    <w:rsid w:val="00671D9A"/>
    <w:rsid w:val="00671E18"/>
    <w:rsid w:val="00671F4D"/>
    <w:rsid w:val="00671F75"/>
    <w:rsid w:val="006724CB"/>
    <w:rsid w:val="00672580"/>
    <w:rsid w:val="00672687"/>
    <w:rsid w:val="00672AF7"/>
    <w:rsid w:val="00672BD3"/>
    <w:rsid w:val="00672F01"/>
    <w:rsid w:val="00673952"/>
    <w:rsid w:val="006739BF"/>
    <w:rsid w:val="00674081"/>
    <w:rsid w:val="00674315"/>
    <w:rsid w:val="00674389"/>
    <w:rsid w:val="00674B42"/>
    <w:rsid w:val="00674F13"/>
    <w:rsid w:val="0067510E"/>
    <w:rsid w:val="006752B4"/>
    <w:rsid w:val="00675313"/>
    <w:rsid w:val="006757C1"/>
    <w:rsid w:val="00675E2E"/>
    <w:rsid w:val="00675E2F"/>
    <w:rsid w:val="00676F15"/>
    <w:rsid w:val="00677143"/>
    <w:rsid w:val="006771CE"/>
    <w:rsid w:val="0067751D"/>
    <w:rsid w:val="00677645"/>
    <w:rsid w:val="00677A1D"/>
    <w:rsid w:val="0068005F"/>
    <w:rsid w:val="00680105"/>
    <w:rsid w:val="0068037F"/>
    <w:rsid w:val="00680842"/>
    <w:rsid w:val="00680F2C"/>
    <w:rsid w:val="0068141D"/>
    <w:rsid w:val="00681821"/>
    <w:rsid w:val="006818A8"/>
    <w:rsid w:val="00681D65"/>
    <w:rsid w:val="00681DA8"/>
    <w:rsid w:val="00681F79"/>
    <w:rsid w:val="006822FD"/>
    <w:rsid w:val="0068268D"/>
    <w:rsid w:val="00683013"/>
    <w:rsid w:val="00683056"/>
    <w:rsid w:val="0068337C"/>
    <w:rsid w:val="00683914"/>
    <w:rsid w:val="00683E11"/>
    <w:rsid w:val="006841D0"/>
    <w:rsid w:val="00684471"/>
    <w:rsid w:val="00684F25"/>
    <w:rsid w:val="00685147"/>
    <w:rsid w:val="00685233"/>
    <w:rsid w:val="006852D6"/>
    <w:rsid w:val="0068588F"/>
    <w:rsid w:val="006859B9"/>
    <w:rsid w:val="00685A54"/>
    <w:rsid w:val="00685CE8"/>
    <w:rsid w:val="00685D7C"/>
    <w:rsid w:val="006863EF"/>
    <w:rsid w:val="0068663A"/>
    <w:rsid w:val="00686A9E"/>
    <w:rsid w:val="00686B18"/>
    <w:rsid w:val="00686C9D"/>
    <w:rsid w:val="0068752D"/>
    <w:rsid w:val="006900AC"/>
    <w:rsid w:val="0069087D"/>
    <w:rsid w:val="00691054"/>
    <w:rsid w:val="006910B6"/>
    <w:rsid w:val="0069196D"/>
    <w:rsid w:val="00691A76"/>
    <w:rsid w:val="00691D68"/>
    <w:rsid w:val="00691E86"/>
    <w:rsid w:val="006922E0"/>
    <w:rsid w:val="0069284D"/>
    <w:rsid w:val="00692BD3"/>
    <w:rsid w:val="00692C58"/>
    <w:rsid w:val="00693963"/>
    <w:rsid w:val="00693A2A"/>
    <w:rsid w:val="00693FC7"/>
    <w:rsid w:val="00694E57"/>
    <w:rsid w:val="0069501E"/>
    <w:rsid w:val="00695124"/>
    <w:rsid w:val="00695470"/>
    <w:rsid w:val="006957B2"/>
    <w:rsid w:val="0069590D"/>
    <w:rsid w:val="006959CB"/>
    <w:rsid w:val="00695A27"/>
    <w:rsid w:val="00695D5D"/>
    <w:rsid w:val="00695F35"/>
    <w:rsid w:val="00696DE4"/>
    <w:rsid w:val="006974D8"/>
    <w:rsid w:val="006976B2"/>
    <w:rsid w:val="00697E7F"/>
    <w:rsid w:val="00697EE9"/>
    <w:rsid w:val="006A0022"/>
    <w:rsid w:val="006A02DD"/>
    <w:rsid w:val="006A071F"/>
    <w:rsid w:val="006A0B86"/>
    <w:rsid w:val="006A0D98"/>
    <w:rsid w:val="006A0FFD"/>
    <w:rsid w:val="006A2633"/>
    <w:rsid w:val="006A2D46"/>
    <w:rsid w:val="006A3192"/>
    <w:rsid w:val="006A332A"/>
    <w:rsid w:val="006A34F2"/>
    <w:rsid w:val="006A354E"/>
    <w:rsid w:val="006A44B9"/>
    <w:rsid w:val="006A4A07"/>
    <w:rsid w:val="006A5BD0"/>
    <w:rsid w:val="006A5CCE"/>
    <w:rsid w:val="006A6068"/>
    <w:rsid w:val="006A6222"/>
    <w:rsid w:val="006A62DC"/>
    <w:rsid w:val="006A64E6"/>
    <w:rsid w:val="006A670B"/>
    <w:rsid w:val="006A6ED9"/>
    <w:rsid w:val="006A75FD"/>
    <w:rsid w:val="006A7D93"/>
    <w:rsid w:val="006B02C7"/>
    <w:rsid w:val="006B0457"/>
    <w:rsid w:val="006B0A11"/>
    <w:rsid w:val="006B0BA8"/>
    <w:rsid w:val="006B182B"/>
    <w:rsid w:val="006B1880"/>
    <w:rsid w:val="006B18D6"/>
    <w:rsid w:val="006B2351"/>
    <w:rsid w:val="006B2904"/>
    <w:rsid w:val="006B2AFB"/>
    <w:rsid w:val="006B2D5B"/>
    <w:rsid w:val="006B3008"/>
    <w:rsid w:val="006B32E6"/>
    <w:rsid w:val="006B34F8"/>
    <w:rsid w:val="006B365D"/>
    <w:rsid w:val="006B36BF"/>
    <w:rsid w:val="006B382B"/>
    <w:rsid w:val="006B38DA"/>
    <w:rsid w:val="006B3915"/>
    <w:rsid w:val="006B397E"/>
    <w:rsid w:val="006B3AA2"/>
    <w:rsid w:val="006B3BBC"/>
    <w:rsid w:val="006B3C2F"/>
    <w:rsid w:val="006B3CA9"/>
    <w:rsid w:val="006B3F00"/>
    <w:rsid w:val="006B43C6"/>
    <w:rsid w:val="006B46BA"/>
    <w:rsid w:val="006B51CC"/>
    <w:rsid w:val="006B54FD"/>
    <w:rsid w:val="006B553E"/>
    <w:rsid w:val="006B58AD"/>
    <w:rsid w:val="006B5B87"/>
    <w:rsid w:val="006B5FD8"/>
    <w:rsid w:val="006B6113"/>
    <w:rsid w:val="006B6AC2"/>
    <w:rsid w:val="006B79A6"/>
    <w:rsid w:val="006B7AE0"/>
    <w:rsid w:val="006B7D14"/>
    <w:rsid w:val="006C01A3"/>
    <w:rsid w:val="006C068E"/>
    <w:rsid w:val="006C06CD"/>
    <w:rsid w:val="006C084B"/>
    <w:rsid w:val="006C088B"/>
    <w:rsid w:val="006C1347"/>
    <w:rsid w:val="006C1598"/>
    <w:rsid w:val="006C2802"/>
    <w:rsid w:val="006C29CD"/>
    <w:rsid w:val="006C2EA5"/>
    <w:rsid w:val="006C3460"/>
    <w:rsid w:val="006C34FF"/>
    <w:rsid w:val="006C363C"/>
    <w:rsid w:val="006C3F0C"/>
    <w:rsid w:val="006C486F"/>
    <w:rsid w:val="006C4D39"/>
    <w:rsid w:val="006C5230"/>
    <w:rsid w:val="006C54E4"/>
    <w:rsid w:val="006C55C8"/>
    <w:rsid w:val="006C5EFC"/>
    <w:rsid w:val="006C610B"/>
    <w:rsid w:val="006C6181"/>
    <w:rsid w:val="006C653E"/>
    <w:rsid w:val="006C6557"/>
    <w:rsid w:val="006C66A2"/>
    <w:rsid w:val="006C6B17"/>
    <w:rsid w:val="006C7504"/>
    <w:rsid w:val="006C7723"/>
    <w:rsid w:val="006C7D23"/>
    <w:rsid w:val="006D0A9A"/>
    <w:rsid w:val="006D0AF8"/>
    <w:rsid w:val="006D0E11"/>
    <w:rsid w:val="006D1427"/>
    <w:rsid w:val="006D180C"/>
    <w:rsid w:val="006D190E"/>
    <w:rsid w:val="006D1ADA"/>
    <w:rsid w:val="006D2408"/>
    <w:rsid w:val="006D26C0"/>
    <w:rsid w:val="006D2800"/>
    <w:rsid w:val="006D29C3"/>
    <w:rsid w:val="006D2A3C"/>
    <w:rsid w:val="006D2C56"/>
    <w:rsid w:val="006D2D0F"/>
    <w:rsid w:val="006D3012"/>
    <w:rsid w:val="006D3416"/>
    <w:rsid w:val="006D35A8"/>
    <w:rsid w:val="006D36A0"/>
    <w:rsid w:val="006D3741"/>
    <w:rsid w:val="006D3988"/>
    <w:rsid w:val="006D3FAB"/>
    <w:rsid w:val="006D3FB3"/>
    <w:rsid w:val="006D4744"/>
    <w:rsid w:val="006D5271"/>
    <w:rsid w:val="006D5B93"/>
    <w:rsid w:val="006D5DD6"/>
    <w:rsid w:val="006D654E"/>
    <w:rsid w:val="006D6699"/>
    <w:rsid w:val="006D68F9"/>
    <w:rsid w:val="006D7007"/>
    <w:rsid w:val="006D732B"/>
    <w:rsid w:val="006D79AC"/>
    <w:rsid w:val="006E06E9"/>
    <w:rsid w:val="006E1346"/>
    <w:rsid w:val="006E1521"/>
    <w:rsid w:val="006E18D5"/>
    <w:rsid w:val="006E19A1"/>
    <w:rsid w:val="006E232B"/>
    <w:rsid w:val="006E2365"/>
    <w:rsid w:val="006E245F"/>
    <w:rsid w:val="006E2547"/>
    <w:rsid w:val="006E29E4"/>
    <w:rsid w:val="006E2AA1"/>
    <w:rsid w:val="006E2F69"/>
    <w:rsid w:val="006E35D6"/>
    <w:rsid w:val="006E39A3"/>
    <w:rsid w:val="006E3A0B"/>
    <w:rsid w:val="006E402E"/>
    <w:rsid w:val="006E4F19"/>
    <w:rsid w:val="006E5747"/>
    <w:rsid w:val="006E5B53"/>
    <w:rsid w:val="006E6298"/>
    <w:rsid w:val="006E6A47"/>
    <w:rsid w:val="006E6D72"/>
    <w:rsid w:val="006E6DFD"/>
    <w:rsid w:val="006E7997"/>
    <w:rsid w:val="006E7C2E"/>
    <w:rsid w:val="006F018B"/>
    <w:rsid w:val="006F01BC"/>
    <w:rsid w:val="006F049C"/>
    <w:rsid w:val="006F04B2"/>
    <w:rsid w:val="006F08AD"/>
    <w:rsid w:val="006F0D99"/>
    <w:rsid w:val="006F0DEF"/>
    <w:rsid w:val="006F0F4F"/>
    <w:rsid w:val="006F11FB"/>
    <w:rsid w:val="006F14A2"/>
    <w:rsid w:val="006F1686"/>
    <w:rsid w:val="006F17A2"/>
    <w:rsid w:val="006F180A"/>
    <w:rsid w:val="006F1F00"/>
    <w:rsid w:val="006F259C"/>
    <w:rsid w:val="006F2D73"/>
    <w:rsid w:val="006F35C6"/>
    <w:rsid w:val="006F363A"/>
    <w:rsid w:val="006F3710"/>
    <w:rsid w:val="006F3768"/>
    <w:rsid w:val="006F3AF0"/>
    <w:rsid w:val="006F418E"/>
    <w:rsid w:val="006F423A"/>
    <w:rsid w:val="006F43B7"/>
    <w:rsid w:val="006F4497"/>
    <w:rsid w:val="006F4910"/>
    <w:rsid w:val="006F49BC"/>
    <w:rsid w:val="006F4FE7"/>
    <w:rsid w:val="006F501F"/>
    <w:rsid w:val="006F5A24"/>
    <w:rsid w:val="006F5BDC"/>
    <w:rsid w:val="006F6767"/>
    <w:rsid w:val="006F729D"/>
    <w:rsid w:val="006F74E8"/>
    <w:rsid w:val="006F7BFE"/>
    <w:rsid w:val="00700267"/>
    <w:rsid w:val="0070036E"/>
    <w:rsid w:val="00700586"/>
    <w:rsid w:val="007007FC"/>
    <w:rsid w:val="00700BCF"/>
    <w:rsid w:val="007016D0"/>
    <w:rsid w:val="00701856"/>
    <w:rsid w:val="00701CC8"/>
    <w:rsid w:val="00702D65"/>
    <w:rsid w:val="00703E24"/>
    <w:rsid w:val="00703F17"/>
    <w:rsid w:val="00704A18"/>
    <w:rsid w:val="00705AA1"/>
    <w:rsid w:val="00705DC8"/>
    <w:rsid w:val="00705FB4"/>
    <w:rsid w:val="0070614F"/>
    <w:rsid w:val="00706297"/>
    <w:rsid w:val="00706682"/>
    <w:rsid w:val="007066D8"/>
    <w:rsid w:val="00706785"/>
    <w:rsid w:val="00706C57"/>
    <w:rsid w:val="00706C75"/>
    <w:rsid w:val="00706EA8"/>
    <w:rsid w:val="00706EE4"/>
    <w:rsid w:val="0070776B"/>
    <w:rsid w:val="0070778F"/>
    <w:rsid w:val="00707B18"/>
    <w:rsid w:val="00707C42"/>
    <w:rsid w:val="00707DA1"/>
    <w:rsid w:val="00707F1E"/>
    <w:rsid w:val="00710329"/>
    <w:rsid w:val="0071061C"/>
    <w:rsid w:val="00710F80"/>
    <w:rsid w:val="0071113F"/>
    <w:rsid w:val="007111B7"/>
    <w:rsid w:val="00711200"/>
    <w:rsid w:val="007112CB"/>
    <w:rsid w:val="007114E4"/>
    <w:rsid w:val="00711577"/>
    <w:rsid w:val="00711DA4"/>
    <w:rsid w:val="00712583"/>
    <w:rsid w:val="007131C0"/>
    <w:rsid w:val="00713638"/>
    <w:rsid w:val="00713844"/>
    <w:rsid w:val="00713CE9"/>
    <w:rsid w:val="00713E44"/>
    <w:rsid w:val="00713EB1"/>
    <w:rsid w:val="00714186"/>
    <w:rsid w:val="007144A7"/>
    <w:rsid w:val="007149D4"/>
    <w:rsid w:val="00714A8F"/>
    <w:rsid w:val="00714A94"/>
    <w:rsid w:val="00714D4D"/>
    <w:rsid w:val="00714E2B"/>
    <w:rsid w:val="007155C0"/>
    <w:rsid w:val="007156EA"/>
    <w:rsid w:val="00715AD2"/>
    <w:rsid w:val="00715B6B"/>
    <w:rsid w:val="00715F52"/>
    <w:rsid w:val="007162C6"/>
    <w:rsid w:val="00716B71"/>
    <w:rsid w:val="00716F56"/>
    <w:rsid w:val="00717150"/>
    <w:rsid w:val="00717D91"/>
    <w:rsid w:val="00720460"/>
    <w:rsid w:val="007204C3"/>
    <w:rsid w:val="007209A3"/>
    <w:rsid w:val="00720EEC"/>
    <w:rsid w:val="00720F84"/>
    <w:rsid w:val="0072164C"/>
    <w:rsid w:val="00721DCF"/>
    <w:rsid w:val="00721DD5"/>
    <w:rsid w:val="00722343"/>
    <w:rsid w:val="00722370"/>
    <w:rsid w:val="0072238F"/>
    <w:rsid w:val="00722A99"/>
    <w:rsid w:val="00722B5D"/>
    <w:rsid w:val="00722BC3"/>
    <w:rsid w:val="00723009"/>
    <w:rsid w:val="00723176"/>
    <w:rsid w:val="00723783"/>
    <w:rsid w:val="00723CF8"/>
    <w:rsid w:val="007246FD"/>
    <w:rsid w:val="0072488B"/>
    <w:rsid w:val="00724A1E"/>
    <w:rsid w:val="00724E79"/>
    <w:rsid w:val="00725221"/>
    <w:rsid w:val="00725564"/>
    <w:rsid w:val="007257FE"/>
    <w:rsid w:val="00725A57"/>
    <w:rsid w:val="00725A7D"/>
    <w:rsid w:val="00725BBF"/>
    <w:rsid w:val="007269E5"/>
    <w:rsid w:val="00726F17"/>
    <w:rsid w:val="00727681"/>
    <w:rsid w:val="007278B3"/>
    <w:rsid w:val="00727CEE"/>
    <w:rsid w:val="00730649"/>
    <w:rsid w:val="0073085C"/>
    <w:rsid w:val="00730A08"/>
    <w:rsid w:val="00730D09"/>
    <w:rsid w:val="00730D5A"/>
    <w:rsid w:val="00730ECB"/>
    <w:rsid w:val="00730F5D"/>
    <w:rsid w:val="007311B0"/>
    <w:rsid w:val="00731351"/>
    <w:rsid w:val="007313B4"/>
    <w:rsid w:val="00731657"/>
    <w:rsid w:val="00731856"/>
    <w:rsid w:val="00731FBF"/>
    <w:rsid w:val="0073252C"/>
    <w:rsid w:val="00732D07"/>
    <w:rsid w:val="007330FB"/>
    <w:rsid w:val="007334F9"/>
    <w:rsid w:val="00733784"/>
    <w:rsid w:val="007338C7"/>
    <w:rsid w:val="00733989"/>
    <w:rsid w:val="00733E27"/>
    <w:rsid w:val="007340D8"/>
    <w:rsid w:val="007343D3"/>
    <w:rsid w:val="0073505B"/>
    <w:rsid w:val="00735856"/>
    <w:rsid w:val="0073613B"/>
    <w:rsid w:val="0073624B"/>
    <w:rsid w:val="0073688F"/>
    <w:rsid w:val="00736AE3"/>
    <w:rsid w:val="00736B2B"/>
    <w:rsid w:val="00737199"/>
    <w:rsid w:val="0073727E"/>
    <w:rsid w:val="007372C9"/>
    <w:rsid w:val="007374FC"/>
    <w:rsid w:val="007375AA"/>
    <w:rsid w:val="00737631"/>
    <w:rsid w:val="00737E44"/>
    <w:rsid w:val="00737F3C"/>
    <w:rsid w:val="007408AF"/>
    <w:rsid w:val="00740AF6"/>
    <w:rsid w:val="00740B73"/>
    <w:rsid w:val="00741150"/>
    <w:rsid w:val="00741520"/>
    <w:rsid w:val="00742A9F"/>
    <w:rsid w:val="00742FDF"/>
    <w:rsid w:val="00743615"/>
    <w:rsid w:val="007439A8"/>
    <w:rsid w:val="00743EB7"/>
    <w:rsid w:val="00743F95"/>
    <w:rsid w:val="007441A6"/>
    <w:rsid w:val="00744664"/>
    <w:rsid w:val="00744789"/>
    <w:rsid w:val="00744B29"/>
    <w:rsid w:val="00744BF7"/>
    <w:rsid w:val="00744D8E"/>
    <w:rsid w:val="00745C4F"/>
    <w:rsid w:val="00745CCF"/>
    <w:rsid w:val="00746026"/>
    <w:rsid w:val="0074629E"/>
    <w:rsid w:val="007462CA"/>
    <w:rsid w:val="00746505"/>
    <w:rsid w:val="007468CC"/>
    <w:rsid w:val="00746944"/>
    <w:rsid w:val="00746A52"/>
    <w:rsid w:val="00746F3F"/>
    <w:rsid w:val="00747249"/>
    <w:rsid w:val="00747666"/>
    <w:rsid w:val="00750248"/>
    <w:rsid w:val="007503DE"/>
    <w:rsid w:val="0075090F"/>
    <w:rsid w:val="00752737"/>
    <w:rsid w:val="0075273A"/>
    <w:rsid w:val="0075347D"/>
    <w:rsid w:val="007536A4"/>
    <w:rsid w:val="00753756"/>
    <w:rsid w:val="00753A67"/>
    <w:rsid w:val="00753E6F"/>
    <w:rsid w:val="00753EAE"/>
    <w:rsid w:val="007540E4"/>
    <w:rsid w:val="007541B2"/>
    <w:rsid w:val="00754647"/>
    <w:rsid w:val="007548DC"/>
    <w:rsid w:val="00754C16"/>
    <w:rsid w:val="00755339"/>
    <w:rsid w:val="0075563E"/>
    <w:rsid w:val="00755A79"/>
    <w:rsid w:val="00755C27"/>
    <w:rsid w:val="00756182"/>
    <w:rsid w:val="007561A8"/>
    <w:rsid w:val="0075629C"/>
    <w:rsid w:val="00756677"/>
    <w:rsid w:val="00756793"/>
    <w:rsid w:val="00756A00"/>
    <w:rsid w:val="00756C66"/>
    <w:rsid w:val="00756D98"/>
    <w:rsid w:val="00756E54"/>
    <w:rsid w:val="00756F7F"/>
    <w:rsid w:val="007572A3"/>
    <w:rsid w:val="00757426"/>
    <w:rsid w:val="00757C12"/>
    <w:rsid w:val="00757E19"/>
    <w:rsid w:val="0076032C"/>
    <w:rsid w:val="0076038A"/>
    <w:rsid w:val="0076048D"/>
    <w:rsid w:val="00760993"/>
    <w:rsid w:val="00761299"/>
    <w:rsid w:val="00761715"/>
    <w:rsid w:val="00761B84"/>
    <w:rsid w:val="007623F2"/>
    <w:rsid w:val="007629A7"/>
    <w:rsid w:val="00762DAD"/>
    <w:rsid w:val="007633B9"/>
    <w:rsid w:val="007637E7"/>
    <w:rsid w:val="00763AB6"/>
    <w:rsid w:val="007644AA"/>
    <w:rsid w:val="0076497D"/>
    <w:rsid w:val="00764B8D"/>
    <w:rsid w:val="0076534B"/>
    <w:rsid w:val="00765678"/>
    <w:rsid w:val="0076571E"/>
    <w:rsid w:val="00766A11"/>
    <w:rsid w:val="00766D5E"/>
    <w:rsid w:val="00766DD0"/>
    <w:rsid w:val="00766EB4"/>
    <w:rsid w:val="00767353"/>
    <w:rsid w:val="0076746C"/>
    <w:rsid w:val="007674AA"/>
    <w:rsid w:val="0076787D"/>
    <w:rsid w:val="00767B6D"/>
    <w:rsid w:val="00770108"/>
    <w:rsid w:val="007705C8"/>
    <w:rsid w:val="007708A1"/>
    <w:rsid w:val="00771852"/>
    <w:rsid w:val="00771ED8"/>
    <w:rsid w:val="00772EE9"/>
    <w:rsid w:val="00773D5E"/>
    <w:rsid w:val="00773E65"/>
    <w:rsid w:val="00773FBB"/>
    <w:rsid w:val="00774020"/>
    <w:rsid w:val="00774022"/>
    <w:rsid w:val="00774044"/>
    <w:rsid w:val="0077418C"/>
    <w:rsid w:val="0077418E"/>
    <w:rsid w:val="00774574"/>
    <w:rsid w:val="00774DDD"/>
    <w:rsid w:val="007752B6"/>
    <w:rsid w:val="00775894"/>
    <w:rsid w:val="00775A76"/>
    <w:rsid w:val="007760CB"/>
    <w:rsid w:val="0077679B"/>
    <w:rsid w:val="00776A2A"/>
    <w:rsid w:val="00776A84"/>
    <w:rsid w:val="00776B82"/>
    <w:rsid w:val="007771D2"/>
    <w:rsid w:val="007773CE"/>
    <w:rsid w:val="0078041C"/>
    <w:rsid w:val="007804D8"/>
    <w:rsid w:val="0078082B"/>
    <w:rsid w:val="007808D4"/>
    <w:rsid w:val="00780F0C"/>
    <w:rsid w:val="007811E2"/>
    <w:rsid w:val="00781CC6"/>
    <w:rsid w:val="00781DEF"/>
    <w:rsid w:val="00782222"/>
    <w:rsid w:val="007822CE"/>
    <w:rsid w:val="00782340"/>
    <w:rsid w:val="007830CE"/>
    <w:rsid w:val="007831D4"/>
    <w:rsid w:val="00783272"/>
    <w:rsid w:val="00783302"/>
    <w:rsid w:val="007840AB"/>
    <w:rsid w:val="00784610"/>
    <w:rsid w:val="00784B01"/>
    <w:rsid w:val="00784F4D"/>
    <w:rsid w:val="00785352"/>
    <w:rsid w:val="007853B2"/>
    <w:rsid w:val="007857CC"/>
    <w:rsid w:val="0078583F"/>
    <w:rsid w:val="00786AA1"/>
    <w:rsid w:val="00786B2F"/>
    <w:rsid w:val="00787320"/>
    <w:rsid w:val="0078732A"/>
    <w:rsid w:val="00787423"/>
    <w:rsid w:val="007878C7"/>
    <w:rsid w:val="00787B76"/>
    <w:rsid w:val="00787FAB"/>
    <w:rsid w:val="00790195"/>
    <w:rsid w:val="00790386"/>
    <w:rsid w:val="00790434"/>
    <w:rsid w:val="00790549"/>
    <w:rsid w:val="00790BB3"/>
    <w:rsid w:val="00790D59"/>
    <w:rsid w:val="00791518"/>
    <w:rsid w:val="00791967"/>
    <w:rsid w:val="00791B7C"/>
    <w:rsid w:val="00791C50"/>
    <w:rsid w:val="00791CFE"/>
    <w:rsid w:val="00791FFA"/>
    <w:rsid w:val="00792043"/>
    <w:rsid w:val="007923BF"/>
    <w:rsid w:val="00792AD7"/>
    <w:rsid w:val="00792EEA"/>
    <w:rsid w:val="0079323C"/>
    <w:rsid w:val="00793250"/>
    <w:rsid w:val="007937A4"/>
    <w:rsid w:val="00793816"/>
    <w:rsid w:val="00793DF8"/>
    <w:rsid w:val="00793F81"/>
    <w:rsid w:val="007947B7"/>
    <w:rsid w:val="00794FBE"/>
    <w:rsid w:val="00795768"/>
    <w:rsid w:val="0079596B"/>
    <w:rsid w:val="007960F7"/>
    <w:rsid w:val="007966E1"/>
    <w:rsid w:val="00796ADF"/>
    <w:rsid w:val="00796B83"/>
    <w:rsid w:val="00796EC6"/>
    <w:rsid w:val="00797152"/>
    <w:rsid w:val="00797522"/>
    <w:rsid w:val="00797937"/>
    <w:rsid w:val="00797B82"/>
    <w:rsid w:val="00797EDD"/>
    <w:rsid w:val="007A0AD7"/>
    <w:rsid w:val="007A0D79"/>
    <w:rsid w:val="007A14C7"/>
    <w:rsid w:val="007A1590"/>
    <w:rsid w:val="007A1884"/>
    <w:rsid w:val="007A1A3D"/>
    <w:rsid w:val="007A1CCD"/>
    <w:rsid w:val="007A203E"/>
    <w:rsid w:val="007A22C2"/>
    <w:rsid w:val="007A305F"/>
    <w:rsid w:val="007A315D"/>
    <w:rsid w:val="007A35DE"/>
    <w:rsid w:val="007A3D0C"/>
    <w:rsid w:val="007A3EE1"/>
    <w:rsid w:val="007A4257"/>
    <w:rsid w:val="007A483F"/>
    <w:rsid w:val="007A552F"/>
    <w:rsid w:val="007A5830"/>
    <w:rsid w:val="007A598A"/>
    <w:rsid w:val="007A5C96"/>
    <w:rsid w:val="007A657D"/>
    <w:rsid w:val="007A6661"/>
    <w:rsid w:val="007A6B64"/>
    <w:rsid w:val="007A7032"/>
    <w:rsid w:val="007A75E3"/>
    <w:rsid w:val="007A79E9"/>
    <w:rsid w:val="007B0322"/>
    <w:rsid w:val="007B0397"/>
    <w:rsid w:val="007B059E"/>
    <w:rsid w:val="007B061E"/>
    <w:rsid w:val="007B0645"/>
    <w:rsid w:val="007B0A43"/>
    <w:rsid w:val="007B1072"/>
    <w:rsid w:val="007B11AE"/>
    <w:rsid w:val="007B147F"/>
    <w:rsid w:val="007B1573"/>
    <w:rsid w:val="007B1BB8"/>
    <w:rsid w:val="007B1F4D"/>
    <w:rsid w:val="007B21C3"/>
    <w:rsid w:val="007B21F2"/>
    <w:rsid w:val="007B2381"/>
    <w:rsid w:val="007B2795"/>
    <w:rsid w:val="007B2AA8"/>
    <w:rsid w:val="007B2CC0"/>
    <w:rsid w:val="007B2D9D"/>
    <w:rsid w:val="007B336B"/>
    <w:rsid w:val="007B3453"/>
    <w:rsid w:val="007B3C0C"/>
    <w:rsid w:val="007B431E"/>
    <w:rsid w:val="007B435D"/>
    <w:rsid w:val="007B48F1"/>
    <w:rsid w:val="007B4918"/>
    <w:rsid w:val="007B4E2E"/>
    <w:rsid w:val="007B541E"/>
    <w:rsid w:val="007B5487"/>
    <w:rsid w:val="007B549A"/>
    <w:rsid w:val="007B5673"/>
    <w:rsid w:val="007B58EB"/>
    <w:rsid w:val="007B6411"/>
    <w:rsid w:val="007B6722"/>
    <w:rsid w:val="007B6B44"/>
    <w:rsid w:val="007B6C61"/>
    <w:rsid w:val="007B6DDD"/>
    <w:rsid w:val="007B6F0A"/>
    <w:rsid w:val="007B7236"/>
    <w:rsid w:val="007B7551"/>
    <w:rsid w:val="007B777E"/>
    <w:rsid w:val="007B7881"/>
    <w:rsid w:val="007B7A67"/>
    <w:rsid w:val="007B7BCF"/>
    <w:rsid w:val="007B7F51"/>
    <w:rsid w:val="007C040E"/>
    <w:rsid w:val="007C04CD"/>
    <w:rsid w:val="007C073F"/>
    <w:rsid w:val="007C0C46"/>
    <w:rsid w:val="007C0E3F"/>
    <w:rsid w:val="007C16B0"/>
    <w:rsid w:val="007C181D"/>
    <w:rsid w:val="007C1E57"/>
    <w:rsid w:val="007C1EDA"/>
    <w:rsid w:val="007C206C"/>
    <w:rsid w:val="007C217D"/>
    <w:rsid w:val="007C2224"/>
    <w:rsid w:val="007C31DF"/>
    <w:rsid w:val="007C38A8"/>
    <w:rsid w:val="007C399D"/>
    <w:rsid w:val="007C3C44"/>
    <w:rsid w:val="007C4385"/>
    <w:rsid w:val="007C4CB3"/>
    <w:rsid w:val="007C5483"/>
    <w:rsid w:val="007C5729"/>
    <w:rsid w:val="007C57AE"/>
    <w:rsid w:val="007C5A5C"/>
    <w:rsid w:val="007C651A"/>
    <w:rsid w:val="007C6969"/>
    <w:rsid w:val="007C7184"/>
    <w:rsid w:val="007C7A20"/>
    <w:rsid w:val="007C7EEF"/>
    <w:rsid w:val="007D081F"/>
    <w:rsid w:val="007D08EA"/>
    <w:rsid w:val="007D0AB9"/>
    <w:rsid w:val="007D0B1C"/>
    <w:rsid w:val="007D0B29"/>
    <w:rsid w:val="007D0BAD"/>
    <w:rsid w:val="007D0ECB"/>
    <w:rsid w:val="007D1495"/>
    <w:rsid w:val="007D162B"/>
    <w:rsid w:val="007D1BBF"/>
    <w:rsid w:val="007D1E1E"/>
    <w:rsid w:val="007D1F2D"/>
    <w:rsid w:val="007D23B6"/>
    <w:rsid w:val="007D28E7"/>
    <w:rsid w:val="007D2956"/>
    <w:rsid w:val="007D330B"/>
    <w:rsid w:val="007D359E"/>
    <w:rsid w:val="007D3887"/>
    <w:rsid w:val="007D38BB"/>
    <w:rsid w:val="007D3FF9"/>
    <w:rsid w:val="007D4571"/>
    <w:rsid w:val="007D46DD"/>
    <w:rsid w:val="007D484B"/>
    <w:rsid w:val="007D567F"/>
    <w:rsid w:val="007D5C5C"/>
    <w:rsid w:val="007D5D2A"/>
    <w:rsid w:val="007D5F59"/>
    <w:rsid w:val="007D64BB"/>
    <w:rsid w:val="007D650B"/>
    <w:rsid w:val="007D69A5"/>
    <w:rsid w:val="007D69EA"/>
    <w:rsid w:val="007D6C42"/>
    <w:rsid w:val="007D6C9D"/>
    <w:rsid w:val="007D7719"/>
    <w:rsid w:val="007D791D"/>
    <w:rsid w:val="007D7AFF"/>
    <w:rsid w:val="007E0559"/>
    <w:rsid w:val="007E07FA"/>
    <w:rsid w:val="007E0A72"/>
    <w:rsid w:val="007E0C13"/>
    <w:rsid w:val="007E1AB1"/>
    <w:rsid w:val="007E1BE7"/>
    <w:rsid w:val="007E1C99"/>
    <w:rsid w:val="007E1E06"/>
    <w:rsid w:val="007E215A"/>
    <w:rsid w:val="007E22C4"/>
    <w:rsid w:val="007E256D"/>
    <w:rsid w:val="007E2C0D"/>
    <w:rsid w:val="007E33CF"/>
    <w:rsid w:val="007E3573"/>
    <w:rsid w:val="007E37A7"/>
    <w:rsid w:val="007E38B2"/>
    <w:rsid w:val="007E39F9"/>
    <w:rsid w:val="007E41F6"/>
    <w:rsid w:val="007E49C1"/>
    <w:rsid w:val="007E4AE3"/>
    <w:rsid w:val="007E4B14"/>
    <w:rsid w:val="007E4B93"/>
    <w:rsid w:val="007E51E8"/>
    <w:rsid w:val="007E52D4"/>
    <w:rsid w:val="007E5334"/>
    <w:rsid w:val="007E55BA"/>
    <w:rsid w:val="007E59B3"/>
    <w:rsid w:val="007E59E0"/>
    <w:rsid w:val="007E59F5"/>
    <w:rsid w:val="007E6240"/>
    <w:rsid w:val="007E6287"/>
    <w:rsid w:val="007E6333"/>
    <w:rsid w:val="007E6B43"/>
    <w:rsid w:val="007E6E9A"/>
    <w:rsid w:val="007E7461"/>
    <w:rsid w:val="007E780B"/>
    <w:rsid w:val="007E7817"/>
    <w:rsid w:val="007E79BF"/>
    <w:rsid w:val="007E7DD0"/>
    <w:rsid w:val="007F0019"/>
    <w:rsid w:val="007F0194"/>
    <w:rsid w:val="007F04E9"/>
    <w:rsid w:val="007F0B43"/>
    <w:rsid w:val="007F100A"/>
    <w:rsid w:val="007F1062"/>
    <w:rsid w:val="007F11D7"/>
    <w:rsid w:val="007F1344"/>
    <w:rsid w:val="007F1D19"/>
    <w:rsid w:val="007F1D59"/>
    <w:rsid w:val="007F260F"/>
    <w:rsid w:val="007F2F08"/>
    <w:rsid w:val="007F43A6"/>
    <w:rsid w:val="007F4974"/>
    <w:rsid w:val="007F4B26"/>
    <w:rsid w:val="007F4B5D"/>
    <w:rsid w:val="007F4E66"/>
    <w:rsid w:val="007F50FE"/>
    <w:rsid w:val="007F53E9"/>
    <w:rsid w:val="007F6048"/>
    <w:rsid w:val="007F6091"/>
    <w:rsid w:val="007F630B"/>
    <w:rsid w:val="007F636C"/>
    <w:rsid w:val="007F671A"/>
    <w:rsid w:val="007F6803"/>
    <w:rsid w:val="007F6DC5"/>
    <w:rsid w:val="007F6F16"/>
    <w:rsid w:val="007F7067"/>
    <w:rsid w:val="008005E6"/>
    <w:rsid w:val="00800854"/>
    <w:rsid w:val="00800866"/>
    <w:rsid w:val="00800892"/>
    <w:rsid w:val="00800AC2"/>
    <w:rsid w:val="00800F35"/>
    <w:rsid w:val="0080120F"/>
    <w:rsid w:val="00801324"/>
    <w:rsid w:val="0080141A"/>
    <w:rsid w:val="0080199D"/>
    <w:rsid w:val="0080204C"/>
    <w:rsid w:val="0080204F"/>
    <w:rsid w:val="0080226C"/>
    <w:rsid w:val="00802840"/>
    <w:rsid w:val="00802DE0"/>
    <w:rsid w:val="00802E2C"/>
    <w:rsid w:val="008030D5"/>
    <w:rsid w:val="00803846"/>
    <w:rsid w:val="00803C9B"/>
    <w:rsid w:val="00803FD5"/>
    <w:rsid w:val="00804076"/>
    <w:rsid w:val="00804786"/>
    <w:rsid w:val="008048F2"/>
    <w:rsid w:val="00804A46"/>
    <w:rsid w:val="00804C2C"/>
    <w:rsid w:val="00804E13"/>
    <w:rsid w:val="00804F71"/>
    <w:rsid w:val="0080506D"/>
    <w:rsid w:val="0080516A"/>
    <w:rsid w:val="00805848"/>
    <w:rsid w:val="00805D6C"/>
    <w:rsid w:val="00805E64"/>
    <w:rsid w:val="00805FC0"/>
    <w:rsid w:val="008064F9"/>
    <w:rsid w:val="008071C6"/>
    <w:rsid w:val="00807321"/>
    <w:rsid w:val="00810079"/>
    <w:rsid w:val="008103AC"/>
    <w:rsid w:val="00810733"/>
    <w:rsid w:val="008107DE"/>
    <w:rsid w:val="008108C7"/>
    <w:rsid w:val="008111BC"/>
    <w:rsid w:val="008111E4"/>
    <w:rsid w:val="0081126E"/>
    <w:rsid w:val="00811DB1"/>
    <w:rsid w:val="00811EAE"/>
    <w:rsid w:val="00811FC9"/>
    <w:rsid w:val="00812440"/>
    <w:rsid w:val="00812B28"/>
    <w:rsid w:val="00812CD9"/>
    <w:rsid w:val="00812E69"/>
    <w:rsid w:val="0081301C"/>
    <w:rsid w:val="0081309A"/>
    <w:rsid w:val="008138BA"/>
    <w:rsid w:val="00813DE4"/>
    <w:rsid w:val="00815185"/>
    <w:rsid w:val="008154AA"/>
    <w:rsid w:val="0081559A"/>
    <w:rsid w:val="00815607"/>
    <w:rsid w:val="00815653"/>
    <w:rsid w:val="00815846"/>
    <w:rsid w:val="00815DA1"/>
    <w:rsid w:val="0081779D"/>
    <w:rsid w:val="008179AE"/>
    <w:rsid w:val="00817DB7"/>
    <w:rsid w:val="00817DD6"/>
    <w:rsid w:val="00817F80"/>
    <w:rsid w:val="00820555"/>
    <w:rsid w:val="008213DA"/>
    <w:rsid w:val="008216BD"/>
    <w:rsid w:val="00821765"/>
    <w:rsid w:val="008218A0"/>
    <w:rsid w:val="008235E0"/>
    <w:rsid w:val="00823F8E"/>
    <w:rsid w:val="0082537A"/>
    <w:rsid w:val="0082539A"/>
    <w:rsid w:val="0082561F"/>
    <w:rsid w:val="00825AE7"/>
    <w:rsid w:val="00825EEA"/>
    <w:rsid w:val="0082621E"/>
    <w:rsid w:val="0082668E"/>
    <w:rsid w:val="0082668F"/>
    <w:rsid w:val="00826A65"/>
    <w:rsid w:val="0082748E"/>
    <w:rsid w:val="00827B5D"/>
    <w:rsid w:val="00827BDE"/>
    <w:rsid w:val="00827E6A"/>
    <w:rsid w:val="008301C7"/>
    <w:rsid w:val="00830756"/>
    <w:rsid w:val="008307BC"/>
    <w:rsid w:val="008307CF"/>
    <w:rsid w:val="00830C93"/>
    <w:rsid w:val="00830D9B"/>
    <w:rsid w:val="00830E88"/>
    <w:rsid w:val="00830EA7"/>
    <w:rsid w:val="0083119B"/>
    <w:rsid w:val="008314CA"/>
    <w:rsid w:val="008315E4"/>
    <w:rsid w:val="0083165C"/>
    <w:rsid w:val="008317FD"/>
    <w:rsid w:val="00831EEE"/>
    <w:rsid w:val="00832969"/>
    <w:rsid w:val="00833203"/>
    <w:rsid w:val="0083324D"/>
    <w:rsid w:val="0083363D"/>
    <w:rsid w:val="008336CC"/>
    <w:rsid w:val="00833717"/>
    <w:rsid w:val="008337B6"/>
    <w:rsid w:val="00833849"/>
    <w:rsid w:val="008338A6"/>
    <w:rsid w:val="00833DB3"/>
    <w:rsid w:val="008344BE"/>
    <w:rsid w:val="00834A9D"/>
    <w:rsid w:val="00834B12"/>
    <w:rsid w:val="00834E08"/>
    <w:rsid w:val="0083537A"/>
    <w:rsid w:val="008353B8"/>
    <w:rsid w:val="00836020"/>
    <w:rsid w:val="0083650F"/>
    <w:rsid w:val="00836A95"/>
    <w:rsid w:val="00836AF0"/>
    <w:rsid w:val="00837057"/>
    <w:rsid w:val="00837957"/>
    <w:rsid w:val="00837A61"/>
    <w:rsid w:val="0084045B"/>
    <w:rsid w:val="00840907"/>
    <w:rsid w:val="00840B19"/>
    <w:rsid w:val="00840DEB"/>
    <w:rsid w:val="00840FCD"/>
    <w:rsid w:val="00841314"/>
    <w:rsid w:val="008417C8"/>
    <w:rsid w:val="0084198E"/>
    <w:rsid w:val="00841C70"/>
    <w:rsid w:val="00841CC7"/>
    <w:rsid w:val="00842CD9"/>
    <w:rsid w:val="00842D5E"/>
    <w:rsid w:val="0084463D"/>
    <w:rsid w:val="00844B2F"/>
    <w:rsid w:val="00844C66"/>
    <w:rsid w:val="00844D08"/>
    <w:rsid w:val="00844F55"/>
    <w:rsid w:val="0084500C"/>
    <w:rsid w:val="008454AC"/>
    <w:rsid w:val="008454B7"/>
    <w:rsid w:val="00845864"/>
    <w:rsid w:val="008459E1"/>
    <w:rsid w:val="00846031"/>
    <w:rsid w:val="00846194"/>
    <w:rsid w:val="00846200"/>
    <w:rsid w:val="00846C42"/>
    <w:rsid w:val="00847268"/>
    <w:rsid w:val="00847C23"/>
    <w:rsid w:val="00847DE4"/>
    <w:rsid w:val="008504CE"/>
    <w:rsid w:val="00850792"/>
    <w:rsid w:val="00851CA6"/>
    <w:rsid w:val="00851DB0"/>
    <w:rsid w:val="00851FB7"/>
    <w:rsid w:val="008521C3"/>
    <w:rsid w:val="00852515"/>
    <w:rsid w:val="008528DC"/>
    <w:rsid w:val="0085299C"/>
    <w:rsid w:val="00852C68"/>
    <w:rsid w:val="00853318"/>
    <w:rsid w:val="00853492"/>
    <w:rsid w:val="00853D1B"/>
    <w:rsid w:val="008541B1"/>
    <w:rsid w:val="00854345"/>
    <w:rsid w:val="00854507"/>
    <w:rsid w:val="00854949"/>
    <w:rsid w:val="0085499C"/>
    <w:rsid w:val="00854B59"/>
    <w:rsid w:val="00855CB8"/>
    <w:rsid w:val="00855E3F"/>
    <w:rsid w:val="00855EF3"/>
    <w:rsid w:val="0085644A"/>
    <w:rsid w:val="00856554"/>
    <w:rsid w:val="00856936"/>
    <w:rsid w:val="00856FA8"/>
    <w:rsid w:val="0085700A"/>
    <w:rsid w:val="0085754A"/>
    <w:rsid w:val="00857AD3"/>
    <w:rsid w:val="00857FBA"/>
    <w:rsid w:val="00860BA9"/>
    <w:rsid w:val="00860F6F"/>
    <w:rsid w:val="008610BD"/>
    <w:rsid w:val="0086131F"/>
    <w:rsid w:val="00861591"/>
    <w:rsid w:val="00861A5F"/>
    <w:rsid w:val="00861B99"/>
    <w:rsid w:val="00861E49"/>
    <w:rsid w:val="00861FED"/>
    <w:rsid w:val="0086285C"/>
    <w:rsid w:val="008629A9"/>
    <w:rsid w:val="00862EC3"/>
    <w:rsid w:val="00862F6A"/>
    <w:rsid w:val="00863DBD"/>
    <w:rsid w:val="00863E9E"/>
    <w:rsid w:val="00863ECC"/>
    <w:rsid w:val="00864842"/>
    <w:rsid w:val="00864BD6"/>
    <w:rsid w:val="00864D43"/>
    <w:rsid w:val="00864F1E"/>
    <w:rsid w:val="00864F71"/>
    <w:rsid w:val="0086551A"/>
    <w:rsid w:val="008656EC"/>
    <w:rsid w:val="00865C87"/>
    <w:rsid w:val="00865C9B"/>
    <w:rsid w:val="0086612F"/>
    <w:rsid w:val="00866292"/>
    <w:rsid w:val="00866368"/>
    <w:rsid w:val="008664C7"/>
    <w:rsid w:val="0086788C"/>
    <w:rsid w:val="008700B1"/>
    <w:rsid w:val="008700E8"/>
    <w:rsid w:val="00870355"/>
    <w:rsid w:val="008705DD"/>
    <w:rsid w:val="00870682"/>
    <w:rsid w:val="008706FB"/>
    <w:rsid w:val="00870789"/>
    <w:rsid w:val="0087095B"/>
    <w:rsid w:val="00870E46"/>
    <w:rsid w:val="008712D7"/>
    <w:rsid w:val="0087168E"/>
    <w:rsid w:val="008717E9"/>
    <w:rsid w:val="0087187E"/>
    <w:rsid w:val="00871AC7"/>
    <w:rsid w:val="00871DE7"/>
    <w:rsid w:val="00871EEB"/>
    <w:rsid w:val="00871F0E"/>
    <w:rsid w:val="00872B5E"/>
    <w:rsid w:val="00872F90"/>
    <w:rsid w:val="00873442"/>
    <w:rsid w:val="00873DC2"/>
    <w:rsid w:val="00874297"/>
    <w:rsid w:val="00874798"/>
    <w:rsid w:val="00875935"/>
    <w:rsid w:val="00875993"/>
    <w:rsid w:val="00875A34"/>
    <w:rsid w:val="00875CED"/>
    <w:rsid w:val="00875F67"/>
    <w:rsid w:val="00877431"/>
    <w:rsid w:val="00877515"/>
    <w:rsid w:val="00877B64"/>
    <w:rsid w:val="00880021"/>
    <w:rsid w:val="0088014E"/>
    <w:rsid w:val="008803FB"/>
    <w:rsid w:val="00880586"/>
    <w:rsid w:val="0088121D"/>
    <w:rsid w:val="00881322"/>
    <w:rsid w:val="00881B4E"/>
    <w:rsid w:val="00881CC4"/>
    <w:rsid w:val="00881D47"/>
    <w:rsid w:val="0088262A"/>
    <w:rsid w:val="0088273E"/>
    <w:rsid w:val="00882943"/>
    <w:rsid w:val="00882DF0"/>
    <w:rsid w:val="00883159"/>
    <w:rsid w:val="008838B4"/>
    <w:rsid w:val="00883D1F"/>
    <w:rsid w:val="0088448F"/>
    <w:rsid w:val="00884603"/>
    <w:rsid w:val="0088473A"/>
    <w:rsid w:val="008847FA"/>
    <w:rsid w:val="00884B7B"/>
    <w:rsid w:val="00884D32"/>
    <w:rsid w:val="00884D60"/>
    <w:rsid w:val="0088513A"/>
    <w:rsid w:val="00885303"/>
    <w:rsid w:val="00885393"/>
    <w:rsid w:val="00885650"/>
    <w:rsid w:val="00885969"/>
    <w:rsid w:val="00885E0E"/>
    <w:rsid w:val="008863CA"/>
    <w:rsid w:val="008866BC"/>
    <w:rsid w:val="00886A47"/>
    <w:rsid w:val="00886A90"/>
    <w:rsid w:val="00887817"/>
    <w:rsid w:val="00887A06"/>
    <w:rsid w:val="00887A9F"/>
    <w:rsid w:val="00887F44"/>
    <w:rsid w:val="008903A9"/>
    <w:rsid w:val="0089057F"/>
    <w:rsid w:val="008907A8"/>
    <w:rsid w:val="00890F3F"/>
    <w:rsid w:val="008910A1"/>
    <w:rsid w:val="00891AC8"/>
    <w:rsid w:val="00891CB9"/>
    <w:rsid w:val="00891E32"/>
    <w:rsid w:val="00891F09"/>
    <w:rsid w:val="0089253F"/>
    <w:rsid w:val="00892825"/>
    <w:rsid w:val="00892C58"/>
    <w:rsid w:val="0089317B"/>
    <w:rsid w:val="0089355B"/>
    <w:rsid w:val="008938BC"/>
    <w:rsid w:val="00893C19"/>
    <w:rsid w:val="00894373"/>
    <w:rsid w:val="008948E5"/>
    <w:rsid w:val="00894B49"/>
    <w:rsid w:val="00894C5C"/>
    <w:rsid w:val="00894F66"/>
    <w:rsid w:val="00895127"/>
    <w:rsid w:val="00895773"/>
    <w:rsid w:val="00895AFC"/>
    <w:rsid w:val="00895C87"/>
    <w:rsid w:val="0089601F"/>
    <w:rsid w:val="00896263"/>
    <w:rsid w:val="0089671A"/>
    <w:rsid w:val="00896C46"/>
    <w:rsid w:val="00896DCF"/>
    <w:rsid w:val="00896EAC"/>
    <w:rsid w:val="00897082"/>
    <w:rsid w:val="00897130"/>
    <w:rsid w:val="00897133"/>
    <w:rsid w:val="00897422"/>
    <w:rsid w:val="00897C9C"/>
    <w:rsid w:val="00897DB5"/>
    <w:rsid w:val="00897F8F"/>
    <w:rsid w:val="008A0588"/>
    <w:rsid w:val="008A0942"/>
    <w:rsid w:val="008A09AB"/>
    <w:rsid w:val="008A0BBB"/>
    <w:rsid w:val="008A10C5"/>
    <w:rsid w:val="008A1103"/>
    <w:rsid w:val="008A1145"/>
    <w:rsid w:val="008A1771"/>
    <w:rsid w:val="008A1868"/>
    <w:rsid w:val="008A1BC1"/>
    <w:rsid w:val="008A1CC0"/>
    <w:rsid w:val="008A1F71"/>
    <w:rsid w:val="008A2021"/>
    <w:rsid w:val="008A2053"/>
    <w:rsid w:val="008A27D0"/>
    <w:rsid w:val="008A2F6B"/>
    <w:rsid w:val="008A39A7"/>
    <w:rsid w:val="008A3AAD"/>
    <w:rsid w:val="008A3AB2"/>
    <w:rsid w:val="008A3B5B"/>
    <w:rsid w:val="008A42BD"/>
    <w:rsid w:val="008A4311"/>
    <w:rsid w:val="008A4682"/>
    <w:rsid w:val="008A4AF1"/>
    <w:rsid w:val="008A4C04"/>
    <w:rsid w:val="008A5C4E"/>
    <w:rsid w:val="008A5E2F"/>
    <w:rsid w:val="008A61D1"/>
    <w:rsid w:val="008A63AC"/>
    <w:rsid w:val="008A663C"/>
    <w:rsid w:val="008A66F2"/>
    <w:rsid w:val="008A6901"/>
    <w:rsid w:val="008A6C28"/>
    <w:rsid w:val="008A6D23"/>
    <w:rsid w:val="008A6D85"/>
    <w:rsid w:val="008A7453"/>
    <w:rsid w:val="008A75FF"/>
    <w:rsid w:val="008A7640"/>
    <w:rsid w:val="008A7C15"/>
    <w:rsid w:val="008A7D5F"/>
    <w:rsid w:val="008B0937"/>
    <w:rsid w:val="008B0FA3"/>
    <w:rsid w:val="008B1419"/>
    <w:rsid w:val="008B1CEC"/>
    <w:rsid w:val="008B2084"/>
    <w:rsid w:val="008B20CF"/>
    <w:rsid w:val="008B2380"/>
    <w:rsid w:val="008B245C"/>
    <w:rsid w:val="008B26B6"/>
    <w:rsid w:val="008B2DA1"/>
    <w:rsid w:val="008B303E"/>
    <w:rsid w:val="008B3136"/>
    <w:rsid w:val="008B316E"/>
    <w:rsid w:val="008B3187"/>
    <w:rsid w:val="008B3652"/>
    <w:rsid w:val="008B3A36"/>
    <w:rsid w:val="008B3A51"/>
    <w:rsid w:val="008B3DAE"/>
    <w:rsid w:val="008B4171"/>
    <w:rsid w:val="008B419B"/>
    <w:rsid w:val="008B45F5"/>
    <w:rsid w:val="008B4BD0"/>
    <w:rsid w:val="008B518D"/>
    <w:rsid w:val="008B538E"/>
    <w:rsid w:val="008B5653"/>
    <w:rsid w:val="008B6321"/>
    <w:rsid w:val="008B69CA"/>
    <w:rsid w:val="008B6CAE"/>
    <w:rsid w:val="008B7AFC"/>
    <w:rsid w:val="008C00FA"/>
    <w:rsid w:val="008C068A"/>
    <w:rsid w:val="008C074A"/>
    <w:rsid w:val="008C09FA"/>
    <w:rsid w:val="008C1B46"/>
    <w:rsid w:val="008C1B47"/>
    <w:rsid w:val="008C1C5F"/>
    <w:rsid w:val="008C209D"/>
    <w:rsid w:val="008C26C9"/>
    <w:rsid w:val="008C2882"/>
    <w:rsid w:val="008C3096"/>
    <w:rsid w:val="008C3158"/>
    <w:rsid w:val="008C33DB"/>
    <w:rsid w:val="008C3510"/>
    <w:rsid w:val="008C3706"/>
    <w:rsid w:val="008C3DB1"/>
    <w:rsid w:val="008C3EEA"/>
    <w:rsid w:val="008C40AE"/>
    <w:rsid w:val="008C41B4"/>
    <w:rsid w:val="008C43AB"/>
    <w:rsid w:val="008C4435"/>
    <w:rsid w:val="008C4521"/>
    <w:rsid w:val="008C45EF"/>
    <w:rsid w:val="008C4682"/>
    <w:rsid w:val="008C4CA6"/>
    <w:rsid w:val="008C4D63"/>
    <w:rsid w:val="008C52CE"/>
    <w:rsid w:val="008C534C"/>
    <w:rsid w:val="008C56C4"/>
    <w:rsid w:val="008C571E"/>
    <w:rsid w:val="008C58C3"/>
    <w:rsid w:val="008C6181"/>
    <w:rsid w:val="008C6510"/>
    <w:rsid w:val="008C6D9A"/>
    <w:rsid w:val="008C6E80"/>
    <w:rsid w:val="008C7059"/>
    <w:rsid w:val="008C73C9"/>
    <w:rsid w:val="008C741E"/>
    <w:rsid w:val="008C770F"/>
    <w:rsid w:val="008C77DA"/>
    <w:rsid w:val="008D010E"/>
    <w:rsid w:val="008D011F"/>
    <w:rsid w:val="008D11A8"/>
    <w:rsid w:val="008D1550"/>
    <w:rsid w:val="008D1A6C"/>
    <w:rsid w:val="008D1D1D"/>
    <w:rsid w:val="008D1F7C"/>
    <w:rsid w:val="008D20B8"/>
    <w:rsid w:val="008D245F"/>
    <w:rsid w:val="008D2840"/>
    <w:rsid w:val="008D2C70"/>
    <w:rsid w:val="008D2D1F"/>
    <w:rsid w:val="008D2E39"/>
    <w:rsid w:val="008D37C5"/>
    <w:rsid w:val="008D3E09"/>
    <w:rsid w:val="008D4266"/>
    <w:rsid w:val="008D434B"/>
    <w:rsid w:val="008D4916"/>
    <w:rsid w:val="008D4CD3"/>
    <w:rsid w:val="008D4E72"/>
    <w:rsid w:val="008D5040"/>
    <w:rsid w:val="008D5191"/>
    <w:rsid w:val="008D5929"/>
    <w:rsid w:val="008D5B01"/>
    <w:rsid w:val="008D5DF8"/>
    <w:rsid w:val="008D6025"/>
    <w:rsid w:val="008D6101"/>
    <w:rsid w:val="008D61BC"/>
    <w:rsid w:val="008D6524"/>
    <w:rsid w:val="008D6C18"/>
    <w:rsid w:val="008D6C8D"/>
    <w:rsid w:val="008D6DB9"/>
    <w:rsid w:val="008D7341"/>
    <w:rsid w:val="008D768A"/>
    <w:rsid w:val="008D77CF"/>
    <w:rsid w:val="008D7ABF"/>
    <w:rsid w:val="008E05EE"/>
    <w:rsid w:val="008E0915"/>
    <w:rsid w:val="008E096C"/>
    <w:rsid w:val="008E0A43"/>
    <w:rsid w:val="008E0CBD"/>
    <w:rsid w:val="008E0EA1"/>
    <w:rsid w:val="008E154B"/>
    <w:rsid w:val="008E19F4"/>
    <w:rsid w:val="008E208E"/>
    <w:rsid w:val="008E2937"/>
    <w:rsid w:val="008E2A8E"/>
    <w:rsid w:val="008E2B54"/>
    <w:rsid w:val="008E2BCA"/>
    <w:rsid w:val="008E3235"/>
    <w:rsid w:val="008E3410"/>
    <w:rsid w:val="008E3986"/>
    <w:rsid w:val="008E3DAB"/>
    <w:rsid w:val="008E3F2F"/>
    <w:rsid w:val="008E4293"/>
    <w:rsid w:val="008E4404"/>
    <w:rsid w:val="008E4B9E"/>
    <w:rsid w:val="008E4BC5"/>
    <w:rsid w:val="008E5418"/>
    <w:rsid w:val="008E5444"/>
    <w:rsid w:val="008E58C7"/>
    <w:rsid w:val="008E5A39"/>
    <w:rsid w:val="008E5A3F"/>
    <w:rsid w:val="008E641F"/>
    <w:rsid w:val="008E7332"/>
    <w:rsid w:val="008E79B7"/>
    <w:rsid w:val="008E7A45"/>
    <w:rsid w:val="008E7CD1"/>
    <w:rsid w:val="008E7FB3"/>
    <w:rsid w:val="008E7FE0"/>
    <w:rsid w:val="008F0587"/>
    <w:rsid w:val="008F06C5"/>
    <w:rsid w:val="008F0750"/>
    <w:rsid w:val="008F12FA"/>
    <w:rsid w:val="008F178B"/>
    <w:rsid w:val="008F1979"/>
    <w:rsid w:val="008F19F2"/>
    <w:rsid w:val="008F1A8B"/>
    <w:rsid w:val="008F1DB4"/>
    <w:rsid w:val="008F238A"/>
    <w:rsid w:val="008F23CE"/>
    <w:rsid w:val="008F2447"/>
    <w:rsid w:val="008F2617"/>
    <w:rsid w:val="008F2C04"/>
    <w:rsid w:val="008F2C46"/>
    <w:rsid w:val="008F3B55"/>
    <w:rsid w:val="008F4037"/>
    <w:rsid w:val="008F408A"/>
    <w:rsid w:val="008F4367"/>
    <w:rsid w:val="008F44E3"/>
    <w:rsid w:val="008F471E"/>
    <w:rsid w:val="008F47F8"/>
    <w:rsid w:val="008F4EAC"/>
    <w:rsid w:val="008F4F7A"/>
    <w:rsid w:val="008F5021"/>
    <w:rsid w:val="008F52DA"/>
    <w:rsid w:val="008F5856"/>
    <w:rsid w:val="008F58BC"/>
    <w:rsid w:val="008F5AC9"/>
    <w:rsid w:val="008F5CC8"/>
    <w:rsid w:val="008F6063"/>
    <w:rsid w:val="008F6227"/>
    <w:rsid w:val="008F6356"/>
    <w:rsid w:val="008F6BA7"/>
    <w:rsid w:val="008F6C8F"/>
    <w:rsid w:val="008F6F2F"/>
    <w:rsid w:val="008F7710"/>
    <w:rsid w:val="008F7781"/>
    <w:rsid w:val="008F79AF"/>
    <w:rsid w:val="008F7D75"/>
    <w:rsid w:val="00900167"/>
    <w:rsid w:val="00900514"/>
    <w:rsid w:val="00900E27"/>
    <w:rsid w:val="00900F8E"/>
    <w:rsid w:val="00900FC2"/>
    <w:rsid w:val="00901547"/>
    <w:rsid w:val="0090163D"/>
    <w:rsid w:val="0090179D"/>
    <w:rsid w:val="00901821"/>
    <w:rsid w:val="00901C37"/>
    <w:rsid w:val="00902468"/>
    <w:rsid w:val="00902934"/>
    <w:rsid w:val="00902C0F"/>
    <w:rsid w:val="00902E08"/>
    <w:rsid w:val="00902F85"/>
    <w:rsid w:val="009030F0"/>
    <w:rsid w:val="00903697"/>
    <w:rsid w:val="00903DC5"/>
    <w:rsid w:val="00903DE6"/>
    <w:rsid w:val="00903EC5"/>
    <w:rsid w:val="00903F01"/>
    <w:rsid w:val="009040BD"/>
    <w:rsid w:val="009049F6"/>
    <w:rsid w:val="00904E2E"/>
    <w:rsid w:val="00904FEE"/>
    <w:rsid w:val="00905820"/>
    <w:rsid w:val="00905DF7"/>
    <w:rsid w:val="00906330"/>
    <w:rsid w:val="0090658F"/>
    <w:rsid w:val="00906BB5"/>
    <w:rsid w:val="00907F33"/>
    <w:rsid w:val="009100D0"/>
    <w:rsid w:val="0091032C"/>
    <w:rsid w:val="009104C9"/>
    <w:rsid w:val="00910747"/>
    <w:rsid w:val="00910A53"/>
    <w:rsid w:val="00911459"/>
    <w:rsid w:val="00911AF5"/>
    <w:rsid w:val="00911E41"/>
    <w:rsid w:val="00911F7E"/>
    <w:rsid w:val="00911FBC"/>
    <w:rsid w:val="0091207C"/>
    <w:rsid w:val="009123C8"/>
    <w:rsid w:val="00912414"/>
    <w:rsid w:val="009124E3"/>
    <w:rsid w:val="00912BB6"/>
    <w:rsid w:val="009134F7"/>
    <w:rsid w:val="009136CA"/>
    <w:rsid w:val="00913C21"/>
    <w:rsid w:val="00914CC5"/>
    <w:rsid w:val="009151A4"/>
    <w:rsid w:val="0091549F"/>
    <w:rsid w:val="009154BB"/>
    <w:rsid w:val="00915E1D"/>
    <w:rsid w:val="009167B7"/>
    <w:rsid w:val="00916A90"/>
    <w:rsid w:val="00917443"/>
    <w:rsid w:val="00917BC7"/>
    <w:rsid w:val="00917D1E"/>
    <w:rsid w:val="00917DBC"/>
    <w:rsid w:val="00920107"/>
    <w:rsid w:val="0092012C"/>
    <w:rsid w:val="009202CE"/>
    <w:rsid w:val="00920569"/>
    <w:rsid w:val="009212BA"/>
    <w:rsid w:val="00921366"/>
    <w:rsid w:val="00921459"/>
    <w:rsid w:val="00921FFB"/>
    <w:rsid w:val="009228B0"/>
    <w:rsid w:val="00922938"/>
    <w:rsid w:val="009231F6"/>
    <w:rsid w:val="009238D9"/>
    <w:rsid w:val="00923B3A"/>
    <w:rsid w:val="00923C5F"/>
    <w:rsid w:val="00923F9E"/>
    <w:rsid w:val="0092405C"/>
    <w:rsid w:val="00924EA1"/>
    <w:rsid w:val="00924ECF"/>
    <w:rsid w:val="00925143"/>
    <w:rsid w:val="009251DB"/>
    <w:rsid w:val="0092553B"/>
    <w:rsid w:val="00925928"/>
    <w:rsid w:val="009259A7"/>
    <w:rsid w:val="00925A17"/>
    <w:rsid w:val="00925B6D"/>
    <w:rsid w:val="00925E57"/>
    <w:rsid w:val="009260DC"/>
    <w:rsid w:val="009264DD"/>
    <w:rsid w:val="009267C0"/>
    <w:rsid w:val="00926996"/>
    <w:rsid w:val="00927072"/>
    <w:rsid w:val="00927212"/>
    <w:rsid w:val="00927243"/>
    <w:rsid w:val="00927365"/>
    <w:rsid w:val="009273C2"/>
    <w:rsid w:val="00927442"/>
    <w:rsid w:val="00927AF8"/>
    <w:rsid w:val="00927C41"/>
    <w:rsid w:val="00927D05"/>
    <w:rsid w:val="0093058A"/>
    <w:rsid w:val="00930E48"/>
    <w:rsid w:val="00930EFE"/>
    <w:rsid w:val="00931580"/>
    <w:rsid w:val="00931887"/>
    <w:rsid w:val="00931B08"/>
    <w:rsid w:val="00931B5E"/>
    <w:rsid w:val="00931EE7"/>
    <w:rsid w:val="00932296"/>
    <w:rsid w:val="00932822"/>
    <w:rsid w:val="00932825"/>
    <w:rsid w:val="009328BA"/>
    <w:rsid w:val="00933190"/>
    <w:rsid w:val="009332B2"/>
    <w:rsid w:val="00933648"/>
    <w:rsid w:val="00933893"/>
    <w:rsid w:val="00933A19"/>
    <w:rsid w:val="00933A46"/>
    <w:rsid w:val="00933AA8"/>
    <w:rsid w:val="00933EF9"/>
    <w:rsid w:val="009342AA"/>
    <w:rsid w:val="009343C6"/>
    <w:rsid w:val="0093478B"/>
    <w:rsid w:val="0093581E"/>
    <w:rsid w:val="00935850"/>
    <w:rsid w:val="00935C19"/>
    <w:rsid w:val="00935F9E"/>
    <w:rsid w:val="0093602D"/>
    <w:rsid w:val="0093622E"/>
    <w:rsid w:val="0093699D"/>
    <w:rsid w:val="00936E55"/>
    <w:rsid w:val="0093718B"/>
    <w:rsid w:val="0093752B"/>
    <w:rsid w:val="0093767C"/>
    <w:rsid w:val="009376B8"/>
    <w:rsid w:val="00937A6B"/>
    <w:rsid w:val="00937BA4"/>
    <w:rsid w:val="0094015A"/>
    <w:rsid w:val="0094049A"/>
    <w:rsid w:val="009406F1"/>
    <w:rsid w:val="00940790"/>
    <w:rsid w:val="00940A18"/>
    <w:rsid w:val="00940E1F"/>
    <w:rsid w:val="00940E59"/>
    <w:rsid w:val="009419FE"/>
    <w:rsid w:val="0094281F"/>
    <w:rsid w:val="009429CB"/>
    <w:rsid w:val="00943573"/>
    <w:rsid w:val="00943907"/>
    <w:rsid w:val="00944063"/>
    <w:rsid w:val="00944726"/>
    <w:rsid w:val="00944814"/>
    <w:rsid w:val="00944A21"/>
    <w:rsid w:val="009453A9"/>
    <w:rsid w:val="009456FD"/>
    <w:rsid w:val="00945789"/>
    <w:rsid w:val="009457A0"/>
    <w:rsid w:val="00945A55"/>
    <w:rsid w:val="00946301"/>
    <w:rsid w:val="00946339"/>
    <w:rsid w:val="009466B9"/>
    <w:rsid w:val="00946884"/>
    <w:rsid w:val="00946F37"/>
    <w:rsid w:val="0094715A"/>
    <w:rsid w:val="00947737"/>
    <w:rsid w:val="00947904"/>
    <w:rsid w:val="0094799B"/>
    <w:rsid w:val="00947D5A"/>
    <w:rsid w:val="009512BC"/>
    <w:rsid w:val="00951314"/>
    <w:rsid w:val="00951356"/>
    <w:rsid w:val="00951A90"/>
    <w:rsid w:val="00951BCD"/>
    <w:rsid w:val="00951C5A"/>
    <w:rsid w:val="00951CA7"/>
    <w:rsid w:val="00951E0C"/>
    <w:rsid w:val="00952308"/>
    <w:rsid w:val="009524E6"/>
    <w:rsid w:val="00952BA8"/>
    <w:rsid w:val="00952F66"/>
    <w:rsid w:val="0095304A"/>
    <w:rsid w:val="009537A8"/>
    <w:rsid w:val="00953B22"/>
    <w:rsid w:val="00953B42"/>
    <w:rsid w:val="00953F62"/>
    <w:rsid w:val="00954100"/>
    <w:rsid w:val="00954535"/>
    <w:rsid w:val="0095483C"/>
    <w:rsid w:val="00954A9F"/>
    <w:rsid w:val="00954B3D"/>
    <w:rsid w:val="00954FB2"/>
    <w:rsid w:val="00954FE5"/>
    <w:rsid w:val="009558CD"/>
    <w:rsid w:val="00955E5F"/>
    <w:rsid w:val="0095603A"/>
    <w:rsid w:val="0095620D"/>
    <w:rsid w:val="009569DB"/>
    <w:rsid w:val="00956CA9"/>
    <w:rsid w:val="00956D87"/>
    <w:rsid w:val="0095727B"/>
    <w:rsid w:val="00957282"/>
    <w:rsid w:val="00957334"/>
    <w:rsid w:val="0095741C"/>
    <w:rsid w:val="00957EC2"/>
    <w:rsid w:val="00957ED3"/>
    <w:rsid w:val="009600DF"/>
    <w:rsid w:val="0096048E"/>
    <w:rsid w:val="00960644"/>
    <w:rsid w:val="0096078D"/>
    <w:rsid w:val="0096099D"/>
    <w:rsid w:val="00960A40"/>
    <w:rsid w:val="009613B6"/>
    <w:rsid w:val="0096156E"/>
    <w:rsid w:val="009616EE"/>
    <w:rsid w:val="009617C9"/>
    <w:rsid w:val="009617DF"/>
    <w:rsid w:val="0096186C"/>
    <w:rsid w:val="00961965"/>
    <w:rsid w:val="00961B41"/>
    <w:rsid w:val="00961DA1"/>
    <w:rsid w:val="00963419"/>
    <w:rsid w:val="009636CD"/>
    <w:rsid w:val="0096410E"/>
    <w:rsid w:val="009643F1"/>
    <w:rsid w:val="00964F2B"/>
    <w:rsid w:val="0096579D"/>
    <w:rsid w:val="00965CD7"/>
    <w:rsid w:val="00966331"/>
    <w:rsid w:val="00966508"/>
    <w:rsid w:val="0096698C"/>
    <w:rsid w:val="00966C17"/>
    <w:rsid w:val="00966CC0"/>
    <w:rsid w:val="00966F8F"/>
    <w:rsid w:val="00967201"/>
    <w:rsid w:val="009679C2"/>
    <w:rsid w:val="00967BE0"/>
    <w:rsid w:val="00967DD5"/>
    <w:rsid w:val="009701D9"/>
    <w:rsid w:val="00970322"/>
    <w:rsid w:val="00970355"/>
    <w:rsid w:val="009704EB"/>
    <w:rsid w:val="00970D37"/>
    <w:rsid w:val="00970E55"/>
    <w:rsid w:val="0097101D"/>
    <w:rsid w:val="00971081"/>
    <w:rsid w:val="009712B0"/>
    <w:rsid w:val="00971488"/>
    <w:rsid w:val="009718B2"/>
    <w:rsid w:val="009719EA"/>
    <w:rsid w:val="00971B61"/>
    <w:rsid w:val="00971B69"/>
    <w:rsid w:val="00971E62"/>
    <w:rsid w:val="00972185"/>
    <w:rsid w:val="00972A7C"/>
    <w:rsid w:val="00972C4A"/>
    <w:rsid w:val="00972D40"/>
    <w:rsid w:val="009730B7"/>
    <w:rsid w:val="00973481"/>
    <w:rsid w:val="0097369C"/>
    <w:rsid w:val="00973761"/>
    <w:rsid w:val="0097378D"/>
    <w:rsid w:val="0097396E"/>
    <w:rsid w:val="00974376"/>
    <w:rsid w:val="00974683"/>
    <w:rsid w:val="00974CC1"/>
    <w:rsid w:val="0097520C"/>
    <w:rsid w:val="0097521B"/>
    <w:rsid w:val="0097533B"/>
    <w:rsid w:val="009756D1"/>
    <w:rsid w:val="0097579C"/>
    <w:rsid w:val="00975A61"/>
    <w:rsid w:val="00975AB8"/>
    <w:rsid w:val="00975B2F"/>
    <w:rsid w:val="00975B95"/>
    <w:rsid w:val="00975E79"/>
    <w:rsid w:val="00975EB0"/>
    <w:rsid w:val="009766AC"/>
    <w:rsid w:val="00976922"/>
    <w:rsid w:val="009769B8"/>
    <w:rsid w:val="00976A03"/>
    <w:rsid w:val="00976A08"/>
    <w:rsid w:val="00976DB2"/>
    <w:rsid w:val="00977640"/>
    <w:rsid w:val="00977CA1"/>
    <w:rsid w:val="00980331"/>
    <w:rsid w:val="00980521"/>
    <w:rsid w:val="00980A13"/>
    <w:rsid w:val="00980BB1"/>
    <w:rsid w:val="00980C14"/>
    <w:rsid w:val="00980C31"/>
    <w:rsid w:val="00981000"/>
    <w:rsid w:val="009815CB"/>
    <w:rsid w:val="00981DF0"/>
    <w:rsid w:val="00982243"/>
    <w:rsid w:val="0098229E"/>
    <w:rsid w:val="00982447"/>
    <w:rsid w:val="009826EB"/>
    <w:rsid w:val="00982A3E"/>
    <w:rsid w:val="0098314F"/>
    <w:rsid w:val="00983349"/>
    <w:rsid w:val="00983695"/>
    <w:rsid w:val="009839A1"/>
    <w:rsid w:val="00983CCB"/>
    <w:rsid w:val="009841C6"/>
    <w:rsid w:val="00984249"/>
    <w:rsid w:val="0098427E"/>
    <w:rsid w:val="0098509D"/>
    <w:rsid w:val="0098525F"/>
    <w:rsid w:val="00985547"/>
    <w:rsid w:val="00985A2F"/>
    <w:rsid w:val="00985EDE"/>
    <w:rsid w:val="009869B6"/>
    <w:rsid w:val="00986BC3"/>
    <w:rsid w:val="00986BCC"/>
    <w:rsid w:val="00986E8C"/>
    <w:rsid w:val="009874BB"/>
    <w:rsid w:val="009875DC"/>
    <w:rsid w:val="00990451"/>
    <w:rsid w:val="009905E6"/>
    <w:rsid w:val="009914BA"/>
    <w:rsid w:val="009914BC"/>
    <w:rsid w:val="00991647"/>
    <w:rsid w:val="009917F2"/>
    <w:rsid w:val="00991DFA"/>
    <w:rsid w:val="00991F2F"/>
    <w:rsid w:val="00992346"/>
    <w:rsid w:val="009929E2"/>
    <w:rsid w:val="00992C31"/>
    <w:rsid w:val="00992EF2"/>
    <w:rsid w:val="00993787"/>
    <w:rsid w:val="00993F3D"/>
    <w:rsid w:val="00994231"/>
    <w:rsid w:val="00994436"/>
    <w:rsid w:val="0099467A"/>
    <w:rsid w:val="00994B38"/>
    <w:rsid w:val="00994DB1"/>
    <w:rsid w:val="00994DC8"/>
    <w:rsid w:val="00994F00"/>
    <w:rsid w:val="00995007"/>
    <w:rsid w:val="0099528F"/>
    <w:rsid w:val="009955FF"/>
    <w:rsid w:val="00995C42"/>
    <w:rsid w:val="0099621E"/>
    <w:rsid w:val="009964E7"/>
    <w:rsid w:val="00996731"/>
    <w:rsid w:val="0099698B"/>
    <w:rsid w:val="0099709E"/>
    <w:rsid w:val="00997DFA"/>
    <w:rsid w:val="00997E50"/>
    <w:rsid w:val="009A02E0"/>
    <w:rsid w:val="009A0314"/>
    <w:rsid w:val="009A0941"/>
    <w:rsid w:val="009A09F1"/>
    <w:rsid w:val="009A0CCD"/>
    <w:rsid w:val="009A0FDD"/>
    <w:rsid w:val="009A10AC"/>
    <w:rsid w:val="009A11FD"/>
    <w:rsid w:val="009A13F6"/>
    <w:rsid w:val="009A143C"/>
    <w:rsid w:val="009A1721"/>
    <w:rsid w:val="009A18B5"/>
    <w:rsid w:val="009A1A12"/>
    <w:rsid w:val="009A1AEE"/>
    <w:rsid w:val="009A1B44"/>
    <w:rsid w:val="009A1DC5"/>
    <w:rsid w:val="009A1F65"/>
    <w:rsid w:val="009A1FF0"/>
    <w:rsid w:val="009A215F"/>
    <w:rsid w:val="009A23C7"/>
    <w:rsid w:val="009A24DF"/>
    <w:rsid w:val="009A25B9"/>
    <w:rsid w:val="009A280B"/>
    <w:rsid w:val="009A2E7F"/>
    <w:rsid w:val="009A2EF1"/>
    <w:rsid w:val="009A30B5"/>
    <w:rsid w:val="009A3376"/>
    <w:rsid w:val="009A37BB"/>
    <w:rsid w:val="009A3889"/>
    <w:rsid w:val="009A3A60"/>
    <w:rsid w:val="009A3AC2"/>
    <w:rsid w:val="009A3D2C"/>
    <w:rsid w:val="009A3FF7"/>
    <w:rsid w:val="009A46AB"/>
    <w:rsid w:val="009A4FB3"/>
    <w:rsid w:val="009A50EC"/>
    <w:rsid w:val="009A57BE"/>
    <w:rsid w:val="009A5952"/>
    <w:rsid w:val="009A5C85"/>
    <w:rsid w:val="009A6520"/>
    <w:rsid w:val="009A65D5"/>
    <w:rsid w:val="009A66B7"/>
    <w:rsid w:val="009A6C58"/>
    <w:rsid w:val="009A6D0A"/>
    <w:rsid w:val="009A6F58"/>
    <w:rsid w:val="009A7301"/>
    <w:rsid w:val="009A7783"/>
    <w:rsid w:val="009A7AC7"/>
    <w:rsid w:val="009A7DBC"/>
    <w:rsid w:val="009B0120"/>
    <w:rsid w:val="009B023A"/>
    <w:rsid w:val="009B07BA"/>
    <w:rsid w:val="009B0989"/>
    <w:rsid w:val="009B0BAB"/>
    <w:rsid w:val="009B0D99"/>
    <w:rsid w:val="009B17C9"/>
    <w:rsid w:val="009B214F"/>
    <w:rsid w:val="009B2390"/>
    <w:rsid w:val="009B251F"/>
    <w:rsid w:val="009B28E5"/>
    <w:rsid w:val="009B33A0"/>
    <w:rsid w:val="009B361A"/>
    <w:rsid w:val="009B42CC"/>
    <w:rsid w:val="009B4391"/>
    <w:rsid w:val="009B4519"/>
    <w:rsid w:val="009B5106"/>
    <w:rsid w:val="009B53C2"/>
    <w:rsid w:val="009B5778"/>
    <w:rsid w:val="009B5BA8"/>
    <w:rsid w:val="009B5D7E"/>
    <w:rsid w:val="009B5DC0"/>
    <w:rsid w:val="009B6162"/>
    <w:rsid w:val="009B6331"/>
    <w:rsid w:val="009B6512"/>
    <w:rsid w:val="009B68EC"/>
    <w:rsid w:val="009B696D"/>
    <w:rsid w:val="009B6BB9"/>
    <w:rsid w:val="009B6ECA"/>
    <w:rsid w:val="009B786D"/>
    <w:rsid w:val="009B796A"/>
    <w:rsid w:val="009B7A20"/>
    <w:rsid w:val="009B7B87"/>
    <w:rsid w:val="009B7B8C"/>
    <w:rsid w:val="009B7D5A"/>
    <w:rsid w:val="009C0135"/>
    <w:rsid w:val="009C0549"/>
    <w:rsid w:val="009C06A5"/>
    <w:rsid w:val="009C0718"/>
    <w:rsid w:val="009C0B3F"/>
    <w:rsid w:val="009C0EF6"/>
    <w:rsid w:val="009C13F9"/>
    <w:rsid w:val="009C1CA1"/>
    <w:rsid w:val="009C1DA2"/>
    <w:rsid w:val="009C23BA"/>
    <w:rsid w:val="009C23DF"/>
    <w:rsid w:val="009C24D0"/>
    <w:rsid w:val="009C280E"/>
    <w:rsid w:val="009C2A04"/>
    <w:rsid w:val="009C2ECB"/>
    <w:rsid w:val="009C3917"/>
    <w:rsid w:val="009C3C6F"/>
    <w:rsid w:val="009C400E"/>
    <w:rsid w:val="009C4A9B"/>
    <w:rsid w:val="009C4B05"/>
    <w:rsid w:val="009C51EC"/>
    <w:rsid w:val="009C5391"/>
    <w:rsid w:val="009C540A"/>
    <w:rsid w:val="009C5B96"/>
    <w:rsid w:val="009C61D2"/>
    <w:rsid w:val="009C6439"/>
    <w:rsid w:val="009C663E"/>
    <w:rsid w:val="009C679F"/>
    <w:rsid w:val="009C6AB4"/>
    <w:rsid w:val="009C6CB9"/>
    <w:rsid w:val="009D0CCE"/>
    <w:rsid w:val="009D19A5"/>
    <w:rsid w:val="009D2206"/>
    <w:rsid w:val="009D22F9"/>
    <w:rsid w:val="009D259D"/>
    <w:rsid w:val="009D2ACE"/>
    <w:rsid w:val="009D31DB"/>
    <w:rsid w:val="009D3261"/>
    <w:rsid w:val="009D3326"/>
    <w:rsid w:val="009D33F5"/>
    <w:rsid w:val="009D3445"/>
    <w:rsid w:val="009D3A1E"/>
    <w:rsid w:val="009D3B3A"/>
    <w:rsid w:val="009D4766"/>
    <w:rsid w:val="009D4B72"/>
    <w:rsid w:val="009D4C93"/>
    <w:rsid w:val="009D4D6B"/>
    <w:rsid w:val="009D4DC2"/>
    <w:rsid w:val="009D5069"/>
    <w:rsid w:val="009D5767"/>
    <w:rsid w:val="009D583C"/>
    <w:rsid w:val="009D589B"/>
    <w:rsid w:val="009D5B3E"/>
    <w:rsid w:val="009D5B73"/>
    <w:rsid w:val="009D5E1C"/>
    <w:rsid w:val="009D6159"/>
    <w:rsid w:val="009D6221"/>
    <w:rsid w:val="009D665D"/>
    <w:rsid w:val="009D6817"/>
    <w:rsid w:val="009D6C0F"/>
    <w:rsid w:val="009D6C86"/>
    <w:rsid w:val="009D6D24"/>
    <w:rsid w:val="009D744D"/>
    <w:rsid w:val="009D74C2"/>
    <w:rsid w:val="009D7692"/>
    <w:rsid w:val="009D78F9"/>
    <w:rsid w:val="009D797E"/>
    <w:rsid w:val="009E020D"/>
    <w:rsid w:val="009E0A4D"/>
    <w:rsid w:val="009E0BF4"/>
    <w:rsid w:val="009E157C"/>
    <w:rsid w:val="009E171E"/>
    <w:rsid w:val="009E1C34"/>
    <w:rsid w:val="009E2222"/>
    <w:rsid w:val="009E2597"/>
    <w:rsid w:val="009E27F1"/>
    <w:rsid w:val="009E2AD4"/>
    <w:rsid w:val="009E32A5"/>
    <w:rsid w:val="009E32C9"/>
    <w:rsid w:val="009E33D5"/>
    <w:rsid w:val="009E3799"/>
    <w:rsid w:val="009E3DAD"/>
    <w:rsid w:val="009E3E5F"/>
    <w:rsid w:val="009E4213"/>
    <w:rsid w:val="009E4918"/>
    <w:rsid w:val="009E4B41"/>
    <w:rsid w:val="009E4E42"/>
    <w:rsid w:val="009E4EDC"/>
    <w:rsid w:val="009E4FAD"/>
    <w:rsid w:val="009E5235"/>
    <w:rsid w:val="009E5330"/>
    <w:rsid w:val="009E54CD"/>
    <w:rsid w:val="009E57E7"/>
    <w:rsid w:val="009E5B76"/>
    <w:rsid w:val="009E5EF3"/>
    <w:rsid w:val="009E603C"/>
    <w:rsid w:val="009E60B7"/>
    <w:rsid w:val="009E6199"/>
    <w:rsid w:val="009E6684"/>
    <w:rsid w:val="009E6D62"/>
    <w:rsid w:val="009E737A"/>
    <w:rsid w:val="009E7694"/>
    <w:rsid w:val="009E7921"/>
    <w:rsid w:val="009E7A66"/>
    <w:rsid w:val="009E7F0D"/>
    <w:rsid w:val="009F00C6"/>
    <w:rsid w:val="009F0161"/>
    <w:rsid w:val="009F046E"/>
    <w:rsid w:val="009F051C"/>
    <w:rsid w:val="009F0733"/>
    <w:rsid w:val="009F07D5"/>
    <w:rsid w:val="009F0B83"/>
    <w:rsid w:val="009F13E4"/>
    <w:rsid w:val="009F1585"/>
    <w:rsid w:val="009F1822"/>
    <w:rsid w:val="009F18B5"/>
    <w:rsid w:val="009F1B9D"/>
    <w:rsid w:val="009F1DCC"/>
    <w:rsid w:val="009F2401"/>
    <w:rsid w:val="009F27A1"/>
    <w:rsid w:val="009F3421"/>
    <w:rsid w:val="009F35FA"/>
    <w:rsid w:val="009F3809"/>
    <w:rsid w:val="009F4060"/>
    <w:rsid w:val="009F459C"/>
    <w:rsid w:val="009F45A9"/>
    <w:rsid w:val="009F4735"/>
    <w:rsid w:val="009F4A00"/>
    <w:rsid w:val="009F4D3A"/>
    <w:rsid w:val="009F50AE"/>
    <w:rsid w:val="009F5146"/>
    <w:rsid w:val="009F51E9"/>
    <w:rsid w:val="009F5C95"/>
    <w:rsid w:val="009F5DB9"/>
    <w:rsid w:val="009F65C3"/>
    <w:rsid w:val="009F6990"/>
    <w:rsid w:val="009F6AED"/>
    <w:rsid w:val="009F6C48"/>
    <w:rsid w:val="009F6E59"/>
    <w:rsid w:val="009F72F9"/>
    <w:rsid w:val="009F74E8"/>
    <w:rsid w:val="009F77DF"/>
    <w:rsid w:val="009F7889"/>
    <w:rsid w:val="00A00728"/>
    <w:rsid w:val="00A00C6D"/>
    <w:rsid w:val="00A00F74"/>
    <w:rsid w:val="00A01570"/>
    <w:rsid w:val="00A0190A"/>
    <w:rsid w:val="00A01A2F"/>
    <w:rsid w:val="00A01CC9"/>
    <w:rsid w:val="00A01FEB"/>
    <w:rsid w:val="00A02374"/>
    <w:rsid w:val="00A024C2"/>
    <w:rsid w:val="00A02D8F"/>
    <w:rsid w:val="00A031A2"/>
    <w:rsid w:val="00A038A3"/>
    <w:rsid w:val="00A03A1E"/>
    <w:rsid w:val="00A04038"/>
    <w:rsid w:val="00A0411F"/>
    <w:rsid w:val="00A041F3"/>
    <w:rsid w:val="00A0463C"/>
    <w:rsid w:val="00A04E7B"/>
    <w:rsid w:val="00A054B8"/>
    <w:rsid w:val="00A054CD"/>
    <w:rsid w:val="00A0558B"/>
    <w:rsid w:val="00A0574B"/>
    <w:rsid w:val="00A061E9"/>
    <w:rsid w:val="00A06631"/>
    <w:rsid w:val="00A0668B"/>
    <w:rsid w:val="00A06B15"/>
    <w:rsid w:val="00A06BE2"/>
    <w:rsid w:val="00A06BE9"/>
    <w:rsid w:val="00A06D62"/>
    <w:rsid w:val="00A07491"/>
    <w:rsid w:val="00A07B79"/>
    <w:rsid w:val="00A10352"/>
    <w:rsid w:val="00A1097F"/>
    <w:rsid w:val="00A109E5"/>
    <w:rsid w:val="00A10B57"/>
    <w:rsid w:val="00A10FE7"/>
    <w:rsid w:val="00A110A4"/>
    <w:rsid w:val="00A111A2"/>
    <w:rsid w:val="00A112D4"/>
    <w:rsid w:val="00A114A4"/>
    <w:rsid w:val="00A11667"/>
    <w:rsid w:val="00A11843"/>
    <w:rsid w:val="00A11E7F"/>
    <w:rsid w:val="00A121C3"/>
    <w:rsid w:val="00A1227C"/>
    <w:rsid w:val="00A12724"/>
    <w:rsid w:val="00A12996"/>
    <w:rsid w:val="00A12B08"/>
    <w:rsid w:val="00A12D98"/>
    <w:rsid w:val="00A13208"/>
    <w:rsid w:val="00A1361B"/>
    <w:rsid w:val="00A137D4"/>
    <w:rsid w:val="00A13866"/>
    <w:rsid w:val="00A13930"/>
    <w:rsid w:val="00A13A1D"/>
    <w:rsid w:val="00A13E03"/>
    <w:rsid w:val="00A1404B"/>
    <w:rsid w:val="00A14FCD"/>
    <w:rsid w:val="00A15AD1"/>
    <w:rsid w:val="00A15D39"/>
    <w:rsid w:val="00A166D6"/>
    <w:rsid w:val="00A1691D"/>
    <w:rsid w:val="00A169D6"/>
    <w:rsid w:val="00A16E24"/>
    <w:rsid w:val="00A16EAB"/>
    <w:rsid w:val="00A16EF0"/>
    <w:rsid w:val="00A1752D"/>
    <w:rsid w:val="00A176E5"/>
    <w:rsid w:val="00A17814"/>
    <w:rsid w:val="00A17F53"/>
    <w:rsid w:val="00A20251"/>
    <w:rsid w:val="00A203E4"/>
    <w:rsid w:val="00A203FE"/>
    <w:rsid w:val="00A21454"/>
    <w:rsid w:val="00A2177D"/>
    <w:rsid w:val="00A219DA"/>
    <w:rsid w:val="00A21F3B"/>
    <w:rsid w:val="00A220F0"/>
    <w:rsid w:val="00A22759"/>
    <w:rsid w:val="00A229B9"/>
    <w:rsid w:val="00A23964"/>
    <w:rsid w:val="00A23B1E"/>
    <w:rsid w:val="00A244A8"/>
    <w:rsid w:val="00A24C28"/>
    <w:rsid w:val="00A24D8B"/>
    <w:rsid w:val="00A25357"/>
    <w:rsid w:val="00A25812"/>
    <w:rsid w:val="00A25918"/>
    <w:rsid w:val="00A25B03"/>
    <w:rsid w:val="00A25B73"/>
    <w:rsid w:val="00A25E66"/>
    <w:rsid w:val="00A26350"/>
    <w:rsid w:val="00A2651B"/>
    <w:rsid w:val="00A266F3"/>
    <w:rsid w:val="00A268D4"/>
    <w:rsid w:val="00A269E1"/>
    <w:rsid w:val="00A26A26"/>
    <w:rsid w:val="00A26C95"/>
    <w:rsid w:val="00A26CD1"/>
    <w:rsid w:val="00A272E6"/>
    <w:rsid w:val="00A2742B"/>
    <w:rsid w:val="00A27A3E"/>
    <w:rsid w:val="00A3010E"/>
    <w:rsid w:val="00A30212"/>
    <w:rsid w:val="00A3022A"/>
    <w:rsid w:val="00A302A2"/>
    <w:rsid w:val="00A303DB"/>
    <w:rsid w:val="00A30AA4"/>
    <w:rsid w:val="00A30B99"/>
    <w:rsid w:val="00A30CCD"/>
    <w:rsid w:val="00A318DC"/>
    <w:rsid w:val="00A32157"/>
    <w:rsid w:val="00A3242F"/>
    <w:rsid w:val="00A32602"/>
    <w:rsid w:val="00A32F60"/>
    <w:rsid w:val="00A33AC9"/>
    <w:rsid w:val="00A3556F"/>
    <w:rsid w:val="00A35F73"/>
    <w:rsid w:val="00A37023"/>
    <w:rsid w:val="00A37301"/>
    <w:rsid w:val="00A405A8"/>
    <w:rsid w:val="00A40896"/>
    <w:rsid w:val="00A40A4F"/>
    <w:rsid w:val="00A41981"/>
    <w:rsid w:val="00A41BCA"/>
    <w:rsid w:val="00A4230A"/>
    <w:rsid w:val="00A42424"/>
    <w:rsid w:val="00A424FA"/>
    <w:rsid w:val="00A42540"/>
    <w:rsid w:val="00A42B9D"/>
    <w:rsid w:val="00A42EBF"/>
    <w:rsid w:val="00A4310C"/>
    <w:rsid w:val="00A43245"/>
    <w:rsid w:val="00A437EB"/>
    <w:rsid w:val="00A43838"/>
    <w:rsid w:val="00A43EC7"/>
    <w:rsid w:val="00A442CA"/>
    <w:rsid w:val="00A44363"/>
    <w:rsid w:val="00A44C17"/>
    <w:rsid w:val="00A451EF"/>
    <w:rsid w:val="00A4524C"/>
    <w:rsid w:val="00A4534C"/>
    <w:rsid w:val="00A45685"/>
    <w:rsid w:val="00A4593C"/>
    <w:rsid w:val="00A45C84"/>
    <w:rsid w:val="00A45CF6"/>
    <w:rsid w:val="00A4605D"/>
    <w:rsid w:val="00A4610D"/>
    <w:rsid w:val="00A468A9"/>
    <w:rsid w:val="00A46DC1"/>
    <w:rsid w:val="00A46F4B"/>
    <w:rsid w:val="00A47602"/>
    <w:rsid w:val="00A47B90"/>
    <w:rsid w:val="00A47F3F"/>
    <w:rsid w:val="00A50069"/>
    <w:rsid w:val="00A504B3"/>
    <w:rsid w:val="00A504BD"/>
    <w:rsid w:val="00A50D9D"/>
    <w:rsid w:val="00A51529"/>
    <w:rsid w:val="00A5157A"/>
    <w:rsid w:val="00A51B02"/>
    <w:rsid w:val="00A51B07"/>
    <w:rsid w:val="00A5206E"/>
    <w:rsid w:val="00A52106"/>
    <w:rsid w:val="00A521A3"/>
    <w:rsid w:val="00A521E0"/>
    <w:rsid w:val="00A52512"/>
    <w:rsid w:val="00A52FF5"/>
    <w:rsid w:val="00A53000"/>
    <w:rsid w:val="00A5321A"/>
    <w:rsid w:val="00A53AC9"/>
    <w:rsid w:val="00A53AF4"/>
    <w:rsid w:val="00A53D55"/>
    <w:rsid w:val="00A53F9B"/>
    <w:rsid w:val="00A5420D"/>
    <w:rsid w:val="00A54370"/>
    <w:rsid w:val="00A54540"/>
    <w:rsid w:val="00A545C6"/>
    <w:rsid w:val="00A547FE"/>
    <w:rsid w:val="00A54891"/>
    <w:rsid w:val="00A54A05"/>
    <w:rsid w:val="00A54BF6"/>
    <w:rsid w:val="00A54DC6"/>
    <w:rsid w:val="00A54F94"/>
    <w:rsid w:val="00A55053"/>
    <w:rsid w:val="00A552B2"/>
    <w:rsid w:val="00A5599A"/>
    <w:rsid w:val="00A559CC"/>
    <w:rsid w:val="00A55C17"/>
    <w:rsid w:val="00A561DB"/>
    <w:rsid w:val="00A566B6"/>
    <w:rsid w:val="00A5689D"/>
    <w:rsid w:val="00A56DC5"/>
    <w:rsid w:val="00A57132"/>
    <w:rsid w:val="00A576E0"/>
    <w:rsid w:val="00A57BAF"/>
    <w:rsid w:val="00A60826"/>
    <w:rsid w:val="00A609B8"/>
    <w:rsid w:val="00A60A85"/>
    <w:rsid w:val="00A6103F"/>
    <w:rsid w:val="00A61047"/>
    <w:rsid w:val="00A6168F"/>
    <w:rsid w:val="00A61B62"/>
    <w:rsid w:val="00A61DB3"/>
    <w:rsid w:val="00A6216C"/>
    <w:rsid w:val="00A62BD4"/>
    <w:rsid w:val="00A62D8B"/>
    <w:rsid w:val="00A62E4B"/>
    <w:rsid w:val="00A62FAB"/>
    <w:rsid w:val="00A63182"/>
    <w:rsid w:val="00A639CE"/>
    <w:rsid w:val="00A639F1"/>
    <w:rsid w:val="00A63FD8"/>
    <w:rsid w:val="00A6439B"/>
    <w:rsid w:val="00A64B67"/>
    <w:rsid w:val="00A64C61"/>
    <w:rsid w:val="00A6500D"/>
    <w:rsid w:val="00A652D0"/>
    <w:rsid w:val="00A65361"/>
    <w:rsid w:val="00A655D1"/>
    <w:rsid w:val="00A656CC"/>
    <w:rsid w:val="00A65ED1"/>
    <w:rsid w:val="00A667AB"/>
    <w:rsid w:val="00A668A3"/>
    <w:rsid w:val="00A668E5"/>
    <w:rsid w:val="00A66A56"/>
    <w:rsid w:val="00A66C62"/>
    <w:rsid w:val="00A67970"/>
    <w:rsid w:val="00A70685"/>
    <w:rsid w:val="00A70CE7"/>
    <w:rsid w:val="00A71120"/>
    <w:rsid w:val="00A711E1"/>
    <w:rsid w:val="00A713CD"/>
    <w:rsid w:val="00A71D0E"/>
    <w:rsid w:val="00A731F7"/>
    <w:rsid w:val="00A734BE"/>
    <w:rsid w:val="00A735EE"/>
    <w:rsid w:val="00A73847"/>
    <w:rsid w:val="00A7484E"/>
    <w:rsid w:val="00A74BEE"/>
    <w:rsid w:val="00A74C08"/>
    <w:rsid w:val="00A74C4F"/>
    <w:rsid w:val="00A74D44"/>
    <w:rsid w:val="00A7503A"/>
    <w:rsid w:val="00A75751"/>
    <w:rsid w:val="00A75F87"/>
    <w:rsid w:val="00A76054"/>
    <w:rsid w:val="00A762D0"/>
    <w:rsid w:val="00A765D9"/>
    <w:rsid w:val="00A76821"/>
    <w:rsid w:val="00A76EBD"/>
    <w:rsid w:val="00A76F07"/>
    <w:rsid w:val="00A776B5"/>
    <w:rsid w:val="00A77731"/>
    <w:rsid w:val="00A77C7F"/>
    <w:rsid w:val="00A77CCC"/>
    <w:rsid w:val="00A800AE"/>
    <w:rsid w:val="00A806C8"/>
    <w:rsid w:val="00A807DB"/>
    <w:rsid w:val="00A80A07"/>
    <w:rsid w:val="00A80CEF"/>
    <w:rsid w:val="00A8104C"/>
    <w:rsid w:val="00A81460"/>
    <w:rsid w:val="00A814D5"/>
    <w:rsid w:val="00A816B0"/>
    <w:rsid w:val="00A82500"/>
    <w:rsid w:val="00A826E6"/>
    <w:rsid w:val="00A82DBD"/>
    <w:rsid w:val="00A8329E"/>
    <w:rsid w:val="00A837C3"/>
    <w:rsid w:val="00A8399C"/>
    <w:rsid w:val="00A83A2F"/>
    <w:rsid w:val="00A83ACF"/>
    <w:rsid w:val="00A83D80"/>
    <w:rsid w:val="00A83EC7"/>
    <w:rsid w:val="00A849F6"/>
    <w:rsid w:val="00A84AAB"/>
    <w:rsid w:val="00A84C4F"/>
    <w:rsid w:val="00A84E11"/>
    <w:rsid w:val="00A85266"/>
    <w:rsid w:val="00A85491"/>
    <w:rsid w:val="00A855EE"/>
    <w:rsid w:val="00A858AE"/>
    <w:rsid w:val="00A85CAB"/>
    <w:rsid w:val="00A85E8A"/>
    <w:rsid w:val="00A86494"/>
    <w:rsid w:val="00A8659F"/>
    <w:rsid w:val="00A866D6"/>
    <w:rsid w:val="00A867C3"/>
    <w:rsid w:val="00A869BC"/>
    <w:rsid w:val="00A86F2D"/>
    <w:rsid w:val="00A87089"/>
    <w:rsid w:val="00A8754D"/>
    <w:rsid w:val="00A876FC"/>
    <w:rsid w:val="00A879E2"/>
    <w:rsid w:val="00A87A1F"/>
    <w:rsid w:val="00A900CB"/>
    <w:rsid w:val="00A901D4"/>
    <w:rsid w:val="00A90769"/>
    <w:rsid w:val="00A90E3F"/>
    <w:rsid w:val="00A911D0"/>
    <w:rsid w:val="00A91D64"/>
    <w:rsid w:val="00A91EA7"/>
    <w:rsid w:val="00A91EC1"/>
    <w:rsid w:val="00A92249"/>
    <w:rsid w:val="00A92421"/>
    <w:rsid w:val="00A924BD"/>
    <w:rsid w:val="00A925BB"/>
    <w:rsid w:val="00A92628"/>
    <w:rsid w:val="00A92692"/>
    <w:rsid w:val="00A92707"/>
    <w:rsid w:val="00A927CF"/>
    <w:rsid w:val="00A92ACD"/>
    <w:rsid w:val="00A92CAC"/>
    <w:rsid w:val="00A92F6B"/>
    <w:rsid w:val="00A93972"/>
    <w:rsid w:val="00A93AEA"/>
    <w:rsid w:val="00A93E5E"/>
    <w:rsid w:val="00A9428B"/>
    <w:rsid w:val="00A945F4"/>
    <w:rsid w:val="00A94B0D"/>
    <w:rsid w:val="00A94F8A"/>
    <w:rsid w:val="00A95735"/>
    <w:rsid w:val="00A95BD4"/>
    <w:rsid w:val="00A95D8B"/>
    <w:rsid w:val="00A95FD3"/>
    <w:rsid w:val="00A960EB"/>
    <w:rsid w:val="00A966AB"/>
    <w:rsid w:val="00A966C3"/>
    <w:rsid w:val="00A96DF4"/>
    <w:rsid w:val="00A97248"/>
    <w:rsid w:val="00A9742D"/>
    <w:rsid w:val="00A975E0"/>
    <w:rsid w:val="00A976A1"/>
    <w:rsid w:val="00A978A7"/>
    <w:rsid w:val="00A97DE0"/>
    <w:rsid w:val="00AA0433"/>
    <w:rsid w:val="00AA0488"/>
    <w:rsid w:val="00AA0AF9"/>
    <w:rsid w:val="00AA0B0D"/>
    <w:rsid w:val="00AA0DBF"/>
    <w:rsid w:val="00AA1145"/>
    <w:rsid w:val="00AA1824"/>
    <w:rsid w:val="00AA189B"/>
    <w:rsid w:val="00AA1AD9"/>
    <w:rsid w:val="00AA1FE3"/>
    <w:rsid w:val="00AA2BC1"/>
    <w:rsid w:val="00AA2C64"/>
    <w:rsid w:val="00AA2E08"/>
    <w:rsid w:val="00AA2FCD"/>
    <w:rsid w:val="00AA358E"/>
    <w:rsid w:val="00AA3B67"/>
    <w:rsid w:val="00AA3CC9"/>
    <w:rsid w:val="00AA3CE8"/>
    <w:rsid w:val="00AA3D6F"/>
    <w:rsid w:val="00AA44EB"/>
    <w:rsid w:val="00AA45E0"/>
    <w:rsid w:val="00AA47CA"/>
    <w:rsid w:val="00AA5165"/>
    <w:rsid w:val="00AA525D"/>
    <w:rsid w:val="00AA5712"/>
    <w:rsid w:val="00AA5A2C"/>
    <w:rsid w:val="00AA5AA5"/>
    <w:rsid w:val="00AA7451"/>
    <w:rsid w:val="00AA7A99"/>
    <w:rsid w:val="00AA7B89"/>
    <w:rsid w:val="00AA7E14"/>
    <w:rsid w:val="00AB0130"/>
    <w:rsid w:val="00AB08CA"/>
    <w:rsid w:val="00AB119B"/>
    <w:rsid w:val="00AB1502"/>
    <w:rsid w:val="00AB1951"/>
    <w:rsid w:val="00AB1ACF"/>
    <w:rsid w:val="00AB2928"/>
    <w:rsid w:val="00AB2CB3"/>
    <w:rsid w:val="00AB304C"/>
    <w:rsid w:val="00AB309C"/>
    <w:rsid w:val="00AB3621"/>
    <w:rsid w:val="00AB36E8"/>
    <w:rsid w:val="00AB396B"/>
    <w:rsid w:val="00AB3B90"/>
    <w:rsid w:val="00AB3BE0"/>
    <w:rsid w:val="00AB47D9"/>
    <w:rsid w:val="00AB506C"/>
    <w:rsid w:val="00AB5977"/>
    <w:rsid w:val="00AB710D"/>
    <w:rsid w:val="00AB7332"/>
    <w:rsid w:val="00AB7647"/>
    <w:rsid w:val="00AB7658"/>
    <w:rsid w:val="00AB7865"/>
    <w:rsid w:val="00AB7955"/>
    <w:rsid w:val="00AB7A0E"/>
    <w:rsid w:val="00AB7B3C"/>
    <w:rsid w:val="00AB7F0E"/>
    <w:rsid w:val="00AB7F22"/>
    <w:rsid w:val="00AC0270"/>
    <w:rsid w:val="00AC03FE"/>
    <w:rsid w:val="00AC04BF"/>
    <w:rsid w:val="00AC09D9"/>
    <w:rsid w:val="00AC1805"/>
    <w:rsid w:val="00AC1E56"/>
    <w:rsid w:val="00AC22C5"/>
    <w:rsid w:val="00AC2BA0"/>
    <w:rsid w:val="00AC2C50"/>
    <w:rsid w:val="00AC2FEB"/>
    <w:rsid w:val="00AC32A6"/>
    <w:rsid w:val="00AC3EA3"/>
    <w:rsid w:val="00AC3F5C"/>
    <w:rsid w:val="00AC40F8"/>
    <w:rsid w:val="00AC464D"/>
    <w:rsid w:val="00AC4760"/>
    <w:rsid w:val="00AC49BE"/>
    <w:rsid w:val="00AC4C33"/>
    <w:rsid w:val="00AC4E98"/>
    <w:rsid w:val="00AC516F"/>
    <w:rsid w:val="00AC5682"/>
    <w:rsid w:val="00AC5B9D"/>
    <w:rsid w:val="00AC5DAB"/>
    <w:rsid w:val="00AC64C0"/>
    <w:rsid w:val="00AC655B"/>
    <w:rsid w:val="00AC67F9"/>
    <w:rsid w:val="00AC7164"/>
    <w:rsid w:val="00AC773E"/>
    <w:rsid w:val="00AC7789"/>
    <w:rsid w:val="00AC77D7"/>
    <w:rsid w:val="00AC77FE"/>
    <w:rsid w:val="00AC792D"/>
    <w:rsid w:val="00AC7AD4"/>
    <w:rsid w:val="00AD00C7"/>
    <w:rsid w:val="00AD0A5B"/>
    <w:rsid w:val="00AD0BAB"/>
    <w:rsid w:val="00AD1052"/>
    <w:rsid w:val="00AD1196"/>
    <w:rsid w:val="00AD12AF"/>
    <w:rsid w:val="00AD1964"/>
    <w:rsid w:val="00AD20AD"/>
    <w:rsid w:val="00AD210A"/>
    <w:rsid w:val="00AD2E03"/>
    <w:rsid w:val="00AD3492"/>
    <w:rsid w:val="00AD34D5"/>
    <w:rsid w:val="00AD35CE"/>
    <w:rsid w:val="00AD38ED"/>
    <w:rsid w:val="00AD3DB6"/>
    <w:rsid w:val="00AD4338"/>
    <w:rsid w:val="00AD44D7"/>
    <w:rsid w:val="00AD512B"/>
    <w:rsid w:val="00AD53B9"/>
    <w:rsid w:val="00AD62DA"/>
    <w:rsid w:val="00AD65E3"/>
    <w:rsid w:val="00AD6A9B"/>
    <w:rsid w:val="00AD6AF7"/>
    <w:rsid w:val="00AD6D75"/>
    <w:rsid w:val="00AD71F2"/>
    <w:rsid w:val="00AD7E1B"/>
    <w:rsid w:val="00AE00BD"/>
    <w:rsid w:val="00AE01A8"/>
    <w:rsid w:val="00AE07A4"/>
    <w:rsid w:val="00AE091B"/>
    <w:rsid w:val="00AE0A20"/>
    <w:rsid w:val="00AE0A86"/>
    <w:rsid w:val="00AE0B80"/>
    <w:rsid w:val="00AE0D7B"/>
    <w:rsid w:val="00AE10D6"/>
    <w:rsid w:val="00AE1129"/>
    <w:rsid w:val="00AE1778"/>
    <w:rsid w:val="00AE18AF"/>
    <w:rsid w:val="00AE1972"/>
    <w:rsid w:val="00AE1B96"/>
    <w:rsid w:val="00AE1C22"/>
    <w:rsid w:val="00AE1EFF"/>
    <w:rsid w:val="00AE286C"/>
    <w:rsid w:val="00AE3AFE"/>
    <w:rsid w:val="00AE40F3"/>
    <w:rsid w:val="00AE4208"/>
    <w:rsid w:val="00AE50B2"/>
    <w:rsid w:val="00AE557E"/>
    <w:rsid w:val="00AE57F1"/>
    <w:rsid w:val="00AE59B2"/>
    <w:rsid w:val="00AE5BAA"/>
    <w:rsid w:val="00AE5C3D"/>
    <w:rsid w:val="00AE5D7E"/>
    <w:rsid w:val="00AE61A7"/>
    <w:rsid w:val="00AE6347"/>
    <w:rsid w:val="00AE6464"/>
    <w:rsid w:val="00AE6D0C"/>
    <w:rsid w:val="00AE72E1"/>
    <w:rsid w:val="00AE74C4"/>
    <w:rsid w:val="00AE7587"/>
    <w:rsid w:val="00AE769C"/>
    <w:rsid w:val="00AE76F9"/>
    <w:rsid w:val="00AE77E0"/>
    <w:rsid w:val="00AF041D"/>
    <w:rsid w:val="00AF0610"/>
    <w:rsid w:val="00AF10A0"/>
    <w:rsid w:val="00AF117E"/>
    <w:rsid w:val="00AF17B1"/>
    <w:rsid w:val="00AF18B6"/>
    <w:rsid w:val="00AF1A16"/>
    <w:rsid w:val="00AF1A7E"/>
    <w:rsid w:val="00AF1ED1"/>
    <w:rsid w:val="00AF1F04"/>
    <w:rsid w:val="00AF3218"/>
    <w:rsid w:val="00AF358A"/>
    <w:rsid w:val="00AF3657"/>
    <w:rsid w:val="00AF397D"/>
    <w:rsid w:val="00AF3AEC"/>
    <w:rsid w:val="00AF3C0C"/>
    <w:rsid w:val="00AF3F04"/>
    <w:rsid w:val="00AF42EA"/>
    <w:rsid w:val="00AF4336"/>
    <w:rsid w:val="00AF45E7"/>
    <w:rsid w:val="00AF4616"/>
    <w:rsid w:val="00AF4F9F"/>
    <w:rsid w:val="00AF50B2"/>
    <w:rsid w:val="00AF5454"/>
    <w:rsid w:val="00AF5943"/>
    <w:rsid w:val="00AF5C6A"/>
    <w:rsid w:val="00AF612D"/>
    <w:rsid w:val="00AF61CE"/>
    <w:rsid w:val="00AF6AAD"/>
    <w:rsid w:val="00AF7468"/>
    <w:rsid w:val="00AF747E"/>
    <w:rsid w:val="00AF7C85"/>
    <w:rsid w:val="00AF7FA9"/>
    <w:rsid w:val="00B00338"/>
    <w:rsid w:val="00B0129B"/>
    <w:rsid w:val="00B015EA"/>
    <w:rsid w:val="00B01D3C"/>
    <w:rsid w:val="00B01F3A"/>
    <w:rsid w:val="00B0246B"/>
    <w:rsid w:val="00B02AA9"/>
    <w:rsid w:val="00B030DE"/>
    <w:rsid w:val="00B03636"/>
    <w:rsid w:val="00B0368C"/>
    <w:rsid w:val="00B03D3A"/>
    <w:rsid w:val="00B040C2"/>
    <w:rsid w:val="00B04472"/>
    <w:rsid w:val="00B046F9"/>
    <w:rsid w:val="00B04812"/>
    <w:rsid w:val="00B05734"/>
    <w:rsid w:val="00B05B3F"/>
    <w:rsid w:val="00B06275"/>
    <w:rsid w:val="00B063E3"/>
    <w:rsid w:val="00B066BE"/>
    <w:rsid w:val="00B066E3"/>
    <w:rsid w:val="00B06744"/>
    <w:rsid w:val="00B06F98"/>
    <w:rsid w:val="00B07DFA"/>
    <w:rsid w:val="00B07EC5"/>
    <w:rsid w:val="00B1006C"/>
    <w:rsid w:val="00B103BD"/>
    <w:rsid w:val="00B10BB1"/>
    <w:rsid w:val="00B10C0B"/>
    <w:rsid w:val="00B1199D"/>
    <w:rsid w:val="00B120EE"/>
    <w:rsid w:val="00B12232"/>
    <w:rsid w:val="00B12BE6"/>
    <w:rsid w:val="00B12C93"/>
    <w:rsid w:val="00B12D42"/>
    <w:rsid w:val="00B12EF4"/>
    <w:rsid w:val="00B135D9"/>
    <w:rsid w:val="00B13C3D"/>
    <w:rsid w:val="00B14039"/>
    <w:rsid w:val="00B14090"/>
    <w:rsid w:val="00B14178"/>
    <w:rsid w:val="00B147AE"/>
    <w:rsid w:val="00B148D0"/>
    <w:rsid w:val="00B1503C"/>
    <w:rsid w:val="00B15114"/>
    <w:rsid w:val="00B1536C"/>
    <w:rsid w:val="00B1690F"/>
    <w:rsid w:val="00B16A12"/>
    <w:rsid w:val="00B17032"/>
    <w:rsid w:val="00B17086"/>
    <w:rsid w:val="00B1719B"/>
    <w:rsid w:val="00B175B1"/>
    <w:rsid w:val="00B17E7F"/>
    <w:rsid w:val="00B17F51"/>
    <w:rsid w:val="00B2009C"/>
    <w:rsid w:val="00B20A3D"/>
    <w:rsid w:val="00B20CCB"/>
    <w:rsid w:val="00B2112F"/>
    <w:rsid w:val="00B2158B"/>
    <w:rsid w:val="00B21735"/>
    <w:rsid w:val="00B21C69"/>
    <w:rsid w:val="00B22430"/>
    <w:rsid w:val="00B2264C"/>
    <w:rsid w:val="00B22669"/>
    <w:rsid w:val="00B22879"/>
    <w:rsid w:val="00B229A8"/>
    <w:rsid w:val="00B22D9B"/>
    <w:rsid w:val="00B23344"/>
    <w:rsid w:val="00B239B3"/>
    <w:rsid w:val="00B23A97"/>
    <w:rsid w:val="00B23C1E"/>
    <w:rsid w:val="00B23DF0"/>
    <w:rsid w:val="00B23EF1"/>
    <w:rsid w:val="00B24BD4"/>
    <w:rsid w:val="00B2520D"/>
    <w:rsid w:val="00B25384"/>
    <w:rsid w:val="00B25ACC"/>
    <w:rsid w:val="00B25D4D"/>
    <w:rsid w:val="00B26280"/>
    <w:rsid w:val="00B26304"/>
    <w:rsid w:val="00B2672E"/>
    <w:rsid w:val="00B267F7"/>
    <w:rsid w:val="00B268F3"/>
    <w:rsid w:val="00B26CEA"/>
    <w:rsid w:val="00B26D97"/>
    <w:rsid w:val="00B270B7"/>
    <w:rsid w:val="00B27198"/>
    <w:rsid w:val="00B27C46"/>
    <w:rsid w:val="00B30284"/>
    <w:rsid w:val="00B30841"/>
    <w:rsid w:val="00B309BB"/>
    <w:rsid w:val="00B3109E"/>
    <w:rsid w:val="00B31430"/>
    <w:rsid w:val="00B3182A"/>
    <w:rsid w:val="00B318BC"/>
    <w:rsid w:val="00B324DD"/>
    <w:rsid w:val="00B325A0"/>
    <w:rsid w:val="00B32B44"/>
    <w:rsid w:val="00B3360E"/>
    <w:rsid w:val="00B336DE"/>
    <w:rsid w:val="00B33FDC"/>
    <w:rsid w:val="00B34284"/>
    <w:rsid w:val="00B342B9"/>
    <w:rsid w:val="00B3443E"/>
    <w:rsid w:val="00B34807"/>
    <w:rsid w:val="00B35255"/>
    <w:rsid w:val="00B35632"/>
    <w:rsid w:val="00B3563B"/>
    <w:rsid w:val="00B359BB"/>
    <w:rsid w:val="00B35A01"/>
    <w:rsid w:val="00B35A31"/>
    <w:rsid w:val="00B35C05"/>
    <w:rsid w:val="00B35D2E"/>
    <w:rsid w:val="00B35E81"/>
    <w:rsid w:val="00B36011"/>
    <w:rsid w:val="00B3656D"/>
    <w:rsid w:val="00B36677"/>
    <w:rsid w:val="00B369B4"/>
    <w:rsid w:val="00B36AFE"/>
    <w:rsid w:val="00B36E17"/>
    <w:rsid w:val="00B36E39"/>
    <w:rsid w:val="00B36FC9"/>
    <w:rsid w:val="00B370EE"/>
    <w:rsid w:val="00B37163"/>
    <w:rsid w:val="00B37EE6"/>
    <w:rsid w:val="00B37F59"/>
    <w:rsid w:val="00B40153"/>
    <w:rsid w:val="00B402CC"/>
    <w:rsid w:val="00B4088D"/>
    <w:rsid w:val="00B40D4E"/>
    <w:rsid w:val="00B4101E"/>
    <w:rsid w:val="00B413B7"/>
    <w:rsid w:val="00B41FD5"/>
    <w:rsid w:val="00B42922"/>
    <w:rsid w:val="00B42ADB"/>
    <w:rsid w:val="00B4338B"/>
    <w:rsid w:val="00B438E9"/>
    <w:rsid w:val="00B43959"/>
    <w:rsid w:val="00B439A0"/>
    <w:rsid w:val="00B43C05"/>
    <w:rsid w:val="00B43EE8"/>
    <w:rsid w:val="00B44020"/>
    <w:rsid w:val="00B440DE"/>
    <w:rsid w:val="00B44208"/>
    <w:rsid w:val="00B44628"/>
    <w:rsid w:val="00B44711"/>
    <w:rsid w:val="00B449FA"/>
    <w:rsid w:val="00B44AF3"/>
    <w:rsid w:val="00B45098"/>
    <w:rsid w:val="00B450C3"/>
    <w:rsid w:val="00B452E8"/>
    <w:rsid w:val="00B454E0"/>
    <w:rsid w:val="00B45AAE"/>
    <w:rsid w:val="00B45BF0"/>
    <w:rsid w:val="00B46321"/>
    <w:rsid w:val="00B4640D"/>
    <w:rsid w:val="00B46530"/>
    <w:rsid w:val="00B46C90"/>
    <w:rsid w:val="00B46E14"/>
    <w:rsid w:val="00B46EFF"/>
    <w:rsid w:val="00B47439"/>
    <w:rsid w:val="00B47CB4"/>
    <w:rsid w:val="00B50AAC"/>
    <w:rsid w:val="00B50B59"/>
    <w:rsid w:val="00B50F85"/>
    <w:rsid w:val="00B51E3B"/>
    <w:rsid w:val="00B521FF"/>
    <w:rsid w:val="00B52B32"/>
    <w:rsid w:val="00B533DB"/>
    <w:rsid w:val="00B53A56"/>
    <w:rsid w:val="00B53F92"/>
    <w:rsid w:val="00B5408C"/>
    <w:rsid w:val="00B5409D"/>
    <w:rsid w:val="00B543A9"/>
    <w:rsid w:val="00B5476F"/>
    <w:rsid w:val="00B5493C"/>
    <w:rsid w:val="00B54AAC"/>
    <w:rsid w:val="00B551CE"/>
    <w:rsid w:val="00B5550A"/>
    <w:rsid w:val="00B55C4F"/>
    <w:rsid w:val="00B55CF1"/>
    <w:rsid w:val="00B55DBD"/>
    <w:rsid w:val="00B5638C"/>
    <w:rsid w:val="00B5675E"/>
    <w:rsid w:val="00B56E4D"/>
    <w:rsid w:val="00B57400"/>
    <w:rsid w:val="00B577EF"/>
    <w:rsid w:val="00B578D7"/>
    <w:rsid w:val="00B57F0A"/>
    <w:rsid w:val="00B603F9"/>
    <w:rsid w:val="00B60586"/>
    <w:rsid w:val="00B6065C"/>
    <w:rsid w:val="00B60C7C"/>
    <w:rsid w:val="00B61062"/>
    <w:rsid w:val="00B614CE"/>
    <w:rsid w:val="00B61A41"/>
    <w:rsid w:val="00B622D1"/>
    <w:rsid w:val="00B628CF"/>
    <w:rsid w:val="00B62C29"/>
    <w:rsid w:val="00B63737"/>
    <w:rsid w:val="00B63E64"/>
    <w:rsid w:val="00B6415C"/>
    <w:rsid w:val="00B64657"/>
    <w:rsid w:val="00B64A9B"/>
    <w:rsid w:val="00B657B8"/>
    <w:rsid w:val="00B65F8F"/>
    <w:rsid w:val="00B65FF7"/>
    <w:rsid w:val="00B660CB"/>
    <w:rsid w:val="00B664CE"/>
    <w:rsid w:val="00B66699"/>
    <w:rsid w:val="00B66C02"/>
    <w:rsid w:val="00B6711D"/>
    <w:rsid w:val="00B6780C"/>
    <w:rsid w:val="00B67A0D"/>
    <w:rsid w:val="00B67B53"/>
    <w:rsid w:val="00B67B5C"/>
    <w:rsid w:val="00B67E56"/>
    <w:rsid w:val="00B7038A"/>
    <w:rsid w:val="00B7051F"/>
    <w:rsid w:val="00B70700"/>
    <w:rsid w:val="00B70923"/>
    <w:rsid w:val="00B70A58"/>
    <w:rsid w:val="00B70DC8"/>
    <w:rsid w:val="00B70F17"/>
    <w:rsid w:val="00B70F71"/>
    <w:rsid w:val="00B71018"/>
    <w:rsid w:val="00B71395"/>
    <w:rsid w:val="00B71658"/>
    <w:rsid w:val="00B7233A"/>
    <w:rsid w:val="00B72491"/>
    <w:rsid w:val="00B72699"/>
    <w:rsid w:val="00B72815"/>
    <w:rsid w:val="00B72A4F"/>
    <w:rsid w:val="00B72FEC"/>
    <w:rsid w:val="00B730D1"/>
    <w:rsid w:val="00B73397"/>
    <w:rsid w:val="00B73A4D"/>
    <w:rsid w:val="00B74EF0"/>
    <w:rsid w:val="00B75464"/>
    <w:rsid w:val="00B759D2"/>
    <w:rsid w:val="00B75E0F"/>
    <w:rsid w:val="00B7607E"/>
    <w:rsid w:val="00B760A3"/>
    <w:rsid w:val="00B7611A"/>
    <w:rsid w:val="00B76874"/>
    <w:rsid w:val="00B76DC8"/>
    <w:rsid w:val="00B76F99"/>
    <w:rsid w:val="00B77C11"/>
    <w:rsid w:val="00B77D8E"/>
    <w:rsid w:val="00B8019D"/>
    <w:rsid w:val="00B804DD"/>
    <w:rsid w:val="00B80A0C"/>
    <w:rsid w:val="00B80DDC"/>
    <w:rsid w:val="00B81145"/>
    <w:rsid w:val="00B81673"/>
    <w:rsid w:val="00B81D5E"/>
    <w:rsid w:val="00B81E8F"/>
    <w:rsid w:val="00B81F0C"/>
    <w:rsid w:val="00B82536"/>
    <w:rsid w:val="00B827E2"/>
    <w:rsid w:val="00B82CC5"/>
    <w:rsid w:val="00B832D1"/>
    <w:rsid w:val="00B83BE6"/>
    <w:rsid w:val="00B84101"/>
    <w:rsid w:val="00B841EB"/>
    <w:rsid w:val="00B8433A"/>
    <w:rsid w:val="00B84490"/>
    <w:rsid w:val="00B84738"/>
    <w:rsid w:val="00B847B5"/>
    <w:rsid w:val="00B84920"/>
    <w:rsid w:val="00B84D2F"/>
    <w:rsid w:val="00B84DD2"/>
    <w:rsid w:val="00B84E1D"/>
    <w:rsid w:val="00B8556A"/>
    <w:rsid w:val="00B85AC7"/>
    <w:rsid w:val="00B8661D"/>
    <w:rsid w:val="00B866F0"/>
    <w:rsid w:val="00B8689F"/>
    <w:rsid w:val="00B86DB9"/>
    <w:rsid w:val="00B87194"/>
    <w:rsid w:val="00B872A3"/>
    <w:rsid w:val="00B87A17"/>
    <w:rsid w:val="00B87CFE"/>
    <w:rsid w:val="00B87F83"/>
    <w:rsid w:val="00B90191"/>
    <w:rsid w:val="00B903A2"/>
    <w:rsid w:val="00B908F5"/>
    <w:rsid w:val="00B90AEA"/>
    <w:rsid w:val="00B90E82"/>
    <w:rsid w:val="00B91614"/>
    <w:rsid w:val="00B91777"/>
    <w:rsid w:val="00B91AFD"/>
    <w:rsid w:val="00B92A14"/>
    <w:rsid w:val="00B92C0A"/>
    <w:rsid w:val="00B92EC7"/>
    <w:rsid w:val="00B92F0D"/>
    <w:rsid w:val="00B9340B"/>
    <w:rsid w:val="00B9342B"/>
    <w:rsid w:val="00B93508"/>
    <w:rsid w:val="00B93F11"/>
    <w:rsid w:val="00B94287"/>
    <w:rsid w:val="00B94382"/>
    <w:rsid w:val="00B946A6"/>
    <w:rsid w:val="00B94A4A"/>
    <w:rsid w:val="00B94E37"/>
    <w:rsid w:val="00B950D2"/>
    <w:rsid w:val="00B952BB"/>
    <w:rsid w:val="00B95524"/>
    <w:rsid w:val="00B956B4"/>
    <w:rsid w:val="00B96145"/>
    <w:rsid w:val="00B9633B"/>
    <w:rsid w:val="00B96591"/>
    <w:rsid w:val="00B968ED"/>
    <w:rsid w:val="00B96D69"/>
    <w:rsid w:val="00B96DF6"/>
    <w:rsid w:val="00B96FEC"/>
    <w:rsid w:val="00B9721A"/>
    <w:rsid w:val="00B976CE"/>
    <w:rsid w:val="00B97AAF"/>
    <w:rsid w:val="00B97D3C"/>
    <w:rsid w:val="00B97F79"/>
    <w:rsid w:val="00BA025F"/>
    <w:rsid w:val="00BA02C4"/>
    <w:rsid w:val="00BA083F"/>
    <w:rsid w:val="00BA0C2C"/>
    <w:rsid w:val="00BA0D01"/>
    <w:rsid w:val="00BA0E8C"/>
    <w:rsid w:val="00BA0F79"/>
    <w:rsid w:val="00BA0F9B"/>
    <w:rsid w:val="00BA1050"/>
    <w:rsid w:val="00BA1741"/>
    <w:rsid w:val="00BA196F"/>
    <w:rsid w:val="00BA208C"/>
    <w:rsid w:val="00BA20A6"/>
    <w:rsid w:val="00BA2496"/>
    <w:rsid w:val="00BA28A2"/>
    <w:rsid w:val="00BA2DFE"/>
    <w:rsid w:val="00BA3139"/>
    <w:rsid w:val="00BA3E73"/>
    <w:rsid w:val="00BA464A"/>
    <w:rsid w:val="00BA4693"/>
    <w:rsid w:val="00BA497E"/>
    <w:rsid w:val="00BA49A6"/>
    <w:rsid w:val="00BA4E51"/>
    <w:rsid w:val="00BA4EA8"/>
    <w:rsid w:val="00BA53CB"/>
    <w:rsid w:val="00BA542D"/>
    <w:rsid w:val="00BA561F"/>
    <w:rsid w:val="00BA5894"/>
    <w:rsid w:val="00BA6180"/>
    <w:rsid w:val="00BA6225"/>
    <w:rsid w:val="00BA63B3"/>
    <w:rsid w:val="00BA66C2"/>
    <w:rsid w:val="00BA6A39"/>
    <w:rsid w:val="00BA6C9F"/>
    <w:rsid w:val="00BA6D11"/>
    <w:rsid w:val="00BA7493"/>
    <w:rsid w:val="00BA7D52"/>
    <w:rsid w:val="00BA7D5B"/>
    <w:rsid w:val="00BA7E32"/>
    <w:rsid w:val="00BA7E95"/>
    <w:rsid w:val="00BB0B08"/>
    <w:rsid w:val="00BB0E2A"/>
    <w:rsid w:val="00BB10AD"/>
    <w:rsid w:val="00BB11A0"/>
    <w:rsid w:val="00BB137B"/>
    <w:rsid w:val="00BB1449"/>
    <w:rsid w:val="00BB17C2"/>
    <w:rsid w:val="00BB199C"/>
    <w:rsid w:val="00BB1A18"/>
    <w:rsid w:val="00BB203F"/>
    <w:rsid w:val="00BB217E"/>
    <w:rsid w:val="00BB21A7"/>
    <w:rsid w:val="00BB21C7"/>
    <w:rsid w:val="00BB23E1"/>
    <w:rsid w:val="00BB276E"/>
    <w:rsid w:val="00BB2813"/>
    <w:rsid w:val="00BB2FA2"/>
    <w:rsid w:val="00BB2FBC"/>
    <w:rsid w:val="00BB3731"/>
    <w:rsid w:val="00BB3EB1"/>
    <w:rsid w:val="00BB432D"/>
    <w:rsid w:val="00BB498B"/>
    <w:rsid w:val="00BB4C30"/>
    <w:rsid w:val="00BB4ECB"/>
    <w:rsid w:val="00BB534C"/>
    <w:rsid w:val="00BB6367"/>
    <w:rsid w:val="00BB67D1"/>
    <w:rsid w:val="00BB7352"/>
    <w:rsid w:val="00BB7B2F"/>
    <w:rsid w:val="00BB7E5D"/>
    <w:rsid w:val="00BC072B"/>
    <w:rsid w:val="00BC1196"/>
    <w:rsid w:val="00BC1565"/>
    <w:rsid w:val="00BC1744"/>
    <w:rsid w:val="00BC1937"/>
    <w:rsid w:val="00BC2113"/>
    <w:rsid w:val="00BC2495"/>
    <w:rsid w:val="00BC27FE"/>
    <w:rsid w:val="00BC29D2"/>
    <w:rsid w:val="00BC2B20"/>
    <w:rsid w:val="00BC30FB"/>
    <w:rsid w:val="00BC341F"/>
    <w:rsid w:val="00BC34D0"/>
    <w:rsid w:val="00BC3598"/>
    <w:rsid w:val="00BC37DC"/>
    <w:rsid w:val="00BC41F2"/>
    <w:rsid w:val="00BC466F"/>
    <w:rsid w:val="00BC471E"/>
    <w:rsid w:val="00BC4778"/>
    <w:rsid w:val="00BC4AD7"/>
    <w:rsid w:val="00BC4E77"/>
    <w:rsid w:val="00BC4F0B"/>
    <w:rsid w:val="00BC5B83"/>
    <w:rsid w:val="00BC61C6"/>
    <w:rsid w:val="00BC63E3"/>
    <w:rsid w:val="00BC6C6F"/>
    <w:rsid w:val="00BC6CA1"/>
    <w:rsid w:val="00BC6E36"/>
    <w:rsid w:val="00BC7071"/>
    <w:rsid w:val="00BC76C3"/>
    <w:rsid w:val="00BC7FA6"/>
    <w:rsid w:val="00BD0B7A"/>
    <w:rsid w:val="00BD0F1F"/>
    <w:rsid w:val="00BD1795"/>
    <w:rsid w:val="00BD198D"/>
    <w:rsid w:val="00BD1D3D"/>
    <w:rsid w:val="00BD1F2E"/>
    <w:rsid w:val="00BD2054"/>
    <w:rsid w:val="00BD2760"/>
    <w:rsid w:val="00BD38D6"/>
    <w:rsid w:val="00BD3A6B"/>
    <w:rsid w:val="00BD3C64"/>
    <w:rsid w:val="00BD4005"/>
    <w:rsid w:val="00BD439F"/>
    <w:rsid w:val="00BD4540"/>
    <w:rsid w:val="00BD4639"/>
    <w:rsid w:val="00BD48F3"/>
    <w:rsid w:val="00BD4C2D"/>
    <w:rsid w:val="00BD5285"/>
    <w:rsid w:val="00BD5378"/>
    <w:rsid w:val="00BD542F"/>
    <w:rsid w:val="00BD5490"/>
    <w:rsid w:val="00BD57A8"/>
    <w:rsid w:val="00BD57E4"/>
    <w:rsid w:val="00BD5D9A"/>
    <w:rsid w:val="00BD5F39"/>
    <w:rsid w:val="00BD5FE7"/>
    <w:rsid w:val="00BD69F1"/>
    <w:rsid w:val="00BD75CF"/>
    <w:rsid w:val="00BD79EE"/>
    <w:rsid w:val="00BE0105"/>
    <w:rsid w:val="00BE038E"/>
    <w:rsid w:val="00BE068B"/>
    <w:rsid w:val="00BE0971"/>
    <w:rsid w:val="00BE0D02"/>
    <w:rsid w:val="00BE0F43"/>
    <w:rsid w:val="00BE0F8B"/>
    <w:rsid w:val="00BE1710"/>
    <w:rsid w:val="00BE2BAB"/>
    <w:rsid w:val="00BE2EB2"/>
    <w:rsid w:val="00BE3B92"/>
    <w:rsid w:val="00BE43B0"/>
    <w:rsid w:val="00BE4867"/>
    <w:rsid w:val="00BE489B"/>
    <w:rsid w:val="00BE4B13"/>
    <w:rsid w:val="00BE50D2"/>
    <w:rsid w:val="00BE567F"/>
    <w:rsid w:val="00BE5CA1"/>
    <w:rsid w:val="00BE5E09"/>
    <w:rsid w:val="00BE6135"/>
    <w:rsid w:val="00BE64CD"/>
    <w:rsid w:val="00BE6619"/>
    <w:rsid w:val="00BE6845"/>
    <w:rsid w:val="00BE6BA0"/>
    <w:rsid w:val="00BE6CB1"/>
    <w:rsid w:val="00BE7280"/>
    <w:rsid w:val="00BE7A3B"/>
    <w:rsid w:val="00BE7C52"/>
    <w:rsid w:val="00BE7C53"/>
    <w:rsid w:val="00BE7E0A"/>
    <w:rsid w:val="00BE7E8F"/>
    <w:rsid w:val="00BF0163"/>
    <w:rsid w:val="00BF0171"/>
    <w:rsid w:val="00BF0179"/>
    <w:rsid w:val="00BF04A3"/>
    <w:rsid w:val="00BF0730"/>
    <w:rsid w:val="00BF09A9"/>
    <w:rsid w:val="00BF0D48"/>
    <w:rsid w:val="00BF0F4B"/>
    <w:rsid w:val="00BF18AF"/>
    <w:rsid w:val="00BF197B"/>
    <w:rsid w:val="00BF24DD"/>
    <w:rsid w:val="00BF27E0"/>
    <w:rsid w:val="00BF2916"/>
    <w:rsid w:val="00BF2EA2"/>
    <w:rsid w:val="00BF3076"/>
    <w:rsid w:val="00BF322A"/>
    <w:rsid w:val="00BF3268"/>
    <w:rsid w:val="00BF3712"/>
    <w:rsid w:val="00BF443A"/>
    <w:rsid w:val="00BF4487"/>
    <w:rsid w:val="00BF4E0A"/>
    <w:rsid w:val="00BF5245"/>
    <w:rsid w:val="00BF561B"/>
    <w:rsid w:val="00BF5DF0"/>
    <w:rsid w:val="00BF6018"/>
    <w:rsid w:val="00BF6796"/>
    <w:rsid w:val="00BF6929"/>
    <w:rsid w:val="00BF704F"/>
    <w:rsid w:val="00BF76FA"/>
    <w:rsid w:val="00BF7ABE"/>
    <w:rsid w:val="00BF7BC8"/>
    <w:rsid w:val="00C00912"/>
    <w:rsid w:val="00C00940"/>
    <w:rsid w:val="00C00E81"/>
    <w:rsid w:val="00C0114F"/>
    <w:rsid w:val="00C0120C"/>
    <w:rsid w:val="00C012A3"/>
    <w:rsid w:val="00C017F9"/>
    <w:rsid w:val="00C01C92"/>
    <w:rsid w:val="00C01F2E"/>
    <w:rsid w:val="00C02007"/>
    <w:rsid w:val="00C02726"/>
    <w:rsid w:val="00C02E56"/>
    <w:rsid w:val="00C02EC0"/>
    <w:rsid w:val="00C03082"/>
    <w:rsid w:val="00C03329"/>
    <w:rsid w:val="00C03353"/>
    <w:rsid w:val="00C0394F"/>
    <w:rsid w:val="00C04121"/>
    <w:rsid w:val="00C0488B"/>
    <w:rsid w:val="00C04C58"/>
    <w:rsid w:val="00C05196"/>
    <w:rsid w:val="00C05432"/>
    <w:rsid w:val="00C05636"/>
    <w:rsid w:val="00C05730"/>
    <w:rsid w:val="00C0578A"/>
    <w:rsid w:val="00C05989"/>
    <w:rsid w:val="00C05F2B"/>
    <w:rsid w:val="00C063EC"/>
    <w:rsid w:val="00C06623"/>
    <w:rsid w:val="00C06877"/>
    <w:rsid w:val="00C068D8"/>
    <w:rsid w:val="00C069D1"/>
    <w:rsid w:val="00C06BA5"/>
    <w:rsid w:val="00C06CC8"/>
    <w:rsid w:val="00C072F5"/>
    <w:rsid w:val="00C0758D"/>
    <w:rsid w:val="00C07C0F"/>
    <w:rsid w:val="00C1019D"/>
    <w:rsid w:val="00C10887"/>
    <w:rsid w:val="00C10997"/>
    <w:rsid w:val="00C10EE1"/>
    <w:rsid w:val="00C11C14"/>
    <w:rsid w:val="00C1206F"/>
    <w:rsid w:val="00C121CE"/>
    <w:rsid w:val="00C1237A"/>
    <w:rsid w:val="00C124CB"/>
    <w:rsid w:val="00C12651"/>
    <w:rsid w:val="00C12DAB"/>
    <w:rsid w:val="00C13181"/>
    <w:rsid w:val="00C131D5"/>
    <w:rsid w:val="00C13253"/>
    <w:rsid w:val="00C138A8"/>
    <w:rsid w:val="00C1401A"/>
    <w:rsid w:val="00C14650"/>
    <w:rsid w:val="00C14B68"/>
    <w:rsid w:val="00C14C3B"/>
    <w:rsid w:val="00C14D4A"/>
    <w:rsid w:val="00C14F08"/>
    <w:rsid w:val="00C14F2B"/>
    <w:rsid w:val="00C1518D"/>
    <w:rsid w:val="00C152C1"/>
    <w:rsid w:val="00C15A1C"/>
    <w:rsid w:val="00C165B6"/>
    <w:rsid w:val="00C16C59"/>
    <w:rsid w:val="00C16F19"/>
    <w:rsid w:val="00C170C6"/>
    <w:rsid w:val="00C174DE"/>
    <w:rsid w:val="00C179BB"/>
    <w:rsid w:val="00C17AFF"/>
    <w:rsid w:val="00C17C80"/>
    <w:rsid w:val="00C20AED"/>
    <w:rsid w:val="00C20BBE"/>
    <w:rsid w:val="00C20F69"/>
    <w:rsid w:val="00C22046"/>
    <w:rsid w:val="00C227B2"/>
    <w:rsid w:val="00C22833"/>
    <w:rsid w:val="00C2294E"/>
    <w:rsid w:val="00C22BED"/>
    <w:rsid w:val="00C231F6"/>
    <w:rsid w:val="00C2324C"/>
    <w:rsid w:val="00C233B0"/>
    <w:rsid w:val="00C23726"/>
    <w:rsid w:val="00C2373B"/>
    <w:rsid w:val="00C2396A"/>
    <w:rsid w:val="00C23A31"/>
    <w:rsid w:val="00C23CEB"/>
    <w:rsid w:val="00C23EB0"/>
    <w:rsid w:val="00C240B2"/>
    <w:rsid w:val="00C249E9"/>
    <w:rsid w:val="00C24A7E"/>
    <w:rsid w:val="00C24B8F"/>
    <w:rsid w:val="00C24BAF"/>
    <w:rsid w:val="00C24DC4"/>
    <w:rsid w:val="00C24F6E"/>
    <w:rsid w:val="00C24FDE"/>
    <w:rsid w:val="00C25235"/>
    <w:rsid w:val="00C25386"/>
    <w:rsid w:val="00C257D7"/>
    <w:rsid w:val="00C25BD9"/>
    <w:rsid w:val="00C25EBB"/>
    <w:rsid w:val="00C260AC"/>
    <w:rsid w:val="00C26191"/>
    <w:rsid w:val="00C262FF"/>
    <w:rsid w:val="00C26ADC"/>
    <w:rsid w:val="00C26FC5"/>
    <w:rsid w:val="00C27366"/>
    <w:rsid w:val="00C274A6"/>
    <w:rsid w:val="00C276AC"/>
    <w:rsid w:val="00C279B7"/>
    <w:rsid w:val="00C27D52"/>
    <w:rsid w:val="00C306BC"/>
    <w:rsid w:val="00C309DA"/>
    <w:rsid w:val="00C30BC6"/>
    <w:rsid w:val="00C30E87"/>
    <w:rsid w:val="00C310BF"/>
    <w:rsid w:val="00C31169"/>
    <w:rsid w:val="00C31B11"/>
    <w:rsid w:val="00C31FB4"/>
    <w:rsid w:val="00C3234D"/>
    <w:rsid w:val="00C326B0"/>
    <w:rsid w:val="00C32BDD"/>
    <w:rsid w:val="00C32C58"/>
    <w:rsid w:val="00C33033"/>
    <w:rsid w:val="00C33271"/>
    <w:rsid w:val="00C33B5E"/>
    <w:rsid w:val="00C33F83"/>
    <w:rsid w:val="00C33FDE"/>
    <w:rsid w:val="00C34824"/>
    <w:rsid w:val="00C34ACB"/>
    <w:rsid w:val="00C34E63"/>
    <w:rsid w:val="00C35B0C"/>
    <w:rsid w:val="00C35C7F"/>
    <w:rsid w:val="00C36807"/>
    <w:rsid w:val="00C36FAC"/>
    <w:rsid w:val="00C372C6"/>
    <w:rsid w:val="00C37375"/>
    <w:rsid w:val="00C375A6"/>
    <w:rsid w:val="00C37DD6"/>
    <w:rsid w:val="00C4023A"/>
    <w:rsid w:val="00C4023F"/>
    <w:rsid w:val="00C403DF"/>
    <w:rsid w:val="00C405C4"/>
    <w:rsid w:val="00C40704"/>
    <w:rsid w:val="00C40E5F"/>
    <w:rsid w:val="00C40F5F"/>
    <w:rsid w:val="00C40F62"/>
    <w:rsid w:val="00C40FA7"/>
    <w:rsid w:val="00C4104D"/>
    <w:rsid w:val="00C41372"/>
    <w:rsid w:val="00C414E2"/>
    <w:rsid w:val="00C41F30"/>
    <w:rsid w:val="00C42146"/>
    <w:rsid w:val="00C426F4"/>
    <w:rsid w:val="00C42773"/>
    <w:rsid w:val="00C430B2"/>
    <w:rsid w:val="00C433FF"/>
    <w:rsid w:val="00C4483E"/>
    <w:rsid w:val="00C459A2"/>
    <w:rsid w:val="00C45A5D"/>
    <w:rsid w:val="00C45CA9"/>
    <w:rsid w:val="00C45D61"/>
    <w:rsid w:val="00C45D67"/>
    <w:rsid w:val="00C468E1"/>
    <w:rsid w:val="00C469BB"/>
    <w:rsid w:val="00C46B15"/>
    <w:rsid w:val="00C46E0A"/>
    <w:rsid w:val="00C46E66"/>
    <w:rsid w:val="00C47237"/>
    <w:rsid w:val="00C47A97"/>
    <w:rsid w:val="00C47C54"/>
    <w:rsid w:val="00C47C66"/>
    <w:rsid w:val="00C5016B"/>
    <w:rsid w:val="00C50177"/>
    <w:rsid w:val="00C501D3"/>
    <w:rsid w:val="00C50334"/>
    <w:rsid w:val="00C503A1"/>
    <w:rsid w:val="00C5054A"/>
    <w:rsid w:val="00C506CA"/>
    <w:rsid w:val="00C50768"/>
    <w:rsid w:val="00C50A39"/>
    <w:rsid w:val="00C50E50"/>
    <w:rsid w:val="00C50FDC"/>
    <w:rsid w:val="00C51368"/>
    <w:rsid w:val="00C51504"/>
    <w:rsid w:val="00C515B4"/>
    <w:rsid w:val="00C519A8"/>
    <w:rsid w:val="00C51C70"/>
    <w:rsid w:val="00C525C1"/>
    <w:rsid w:val="00C52905"/>
    <w:rsid w:val="00C52A7B"/>
    <w:rsid w:val="00C52BA1"/>
    <w:rsid w:val="00C52CFA"/>
    <w:rsid w:val="00C52D53"/>
    <w:rsid w:val="00C53013"/>
    <w:rsid w:val="00C53159"/>
    <w:rsid w:val="00C53426"/>
    <w:rsid w:val="00C53EBB"/>
    <w:rsid w:val="00C54175"/>
    <w:rsid w:val="00C54358"/>
    <w:rsid w:val="00C54449"/>
    <w:rsid w:val="00C544CB"/>
    <w:rsid w:val="00C54683"/>
    <w:rsid w:val="00C546C5"/>
    <w:rsid w:val="00C54748"/>
    <w:rsid w:val="00C54B13"/>
    <w:rsid w:val="00C54E82"/>
    <w:rsid w:val="00C54EDA"/>
    <w:rsid w:val="00C54FC1"/>
    <w:rsid w:val="00C550FB"/>
    <w:rsid w:val="00C55A0A"/>
    <w:rsid w:val="00C55C14"/>
    <w:rsid w:val="00C56234"/>
    <w:rsid w:val="00C56DA8"/>
    <w:rsid w:val="00C56EC1"/>
    <w:rsid w:val="00C57426"/>
    <w:rsid w:val="00C574B6"/>
    <w:rsid w:val="00C577A8"/>
    <w:rsid w:val="00C57ADF"/>
    <w:rsid w:val="00C57C8B"/>
    <w:rsid w:val="00C60079"/>
    <w:rsid w:val="00C60415"/>
    <w:rsid w:val="00C60584"/>
    <w:rsid w:val="00C60DA7"/>
    <w:rsid w:val="00C6166D"/>
    <w:rsid w:val="00C618F5"/>
    <w:rsid w:val="00C624E0"/>
    <w:rsid w:val="00C62900"/>
    <w:rsid w:val="00C62B77"/>
    <w:rsid w:val="00C6324C"/>
    <w:rsid w:val="00C63C83"/>
    <w:rsid w:val="00C64583"/>
    <w:rsid w:val="00C64663"/>
    <w:rsid w:val="00C647ED"/>
    <w:rsid w:val="00C64868"/>
    <w:rsid w:val="00C6511E"/>
    <w:rsid w:val="00C65179"/>
    <w:rsid w:val="00C6662D"/>
    <w:rsid w:val="00C66A03"/>
    <w:rsid w:val="00C66D24"/>
    <w:rsid w:val="00C66E63"/>
    <w:rsid w:val="00C66FCF"/>
    <w:rsid w:val="00C670F4"/>
    <w:rsid w:val="00C67747"/>
    <w:rsid w:val="00C679AA"/>
    <w:rsid w:val="00C70360"/>
    <w:rsid w:val="00C70B7C"/>
    <w:rsid w:val="00C7120F"/>
    <w:rsid w:val="00C713D8"/>
    <w:rsid w:val="00C71BAE"/>
    <w:rsid w:val="00C71CB6"/>
    <w:rsid w:val="00C72079"/>
    <w:rsid w:val="00C7221B"/>
    <w:rsid w:val="00C724CF"/>
    <w:rsid w:val="00C724EB"/>
    <w:rsid w:val="00C7295F"/>
    <w:rsid w:val="00C72D3A"/>
    <w:rsid w:val="00C72E68"/>
    <w:rsid w:val="00C731AE"/>
    <w:rsid w:val="00C73367"/>
    <w:rsid w:val="00C7389D"/>
    <w:rsid w:val="00C73AF5"/>
    <w:rsid w:val="00C73BA4"/>
    <w:rsid w:val="00C73D34"/>
    <w:rsid w:val="00C741FB"/>
    <w:rsid w:val="00C745DD"/>
    <w:rsid w:val="00C746F0"/>
    <w:rsid w:val="00C74C9F"/>
    <w:rsid w:val="00C74F9B"/>
    <w:rsid w:val="00C75972"/>
    <w:rsid w:val="00C75C67"/>
    <w:rsid w:val="00C76284"/>
    <w:rsid w:val="00C76E70"/>
    <w:rsid w:val="00C77231"/>
    <w:rsid w:val="00C775D1"/>
    <w:rsid w:val="00C77CA4"/>
    <w:rsid w:val="00C77F13"/>
    <w:rsid w:val="00C802F5"/>
    <w:rsid w:val="00C804F0"/>
    <w:rsid w:val="00C80C97"/>
    <w:rsid w:val="00C80FC8"/>
    <w:rsid w:val="00C812C3"/>
    <w:rsid w:val="00C81AA1"/>
    <w:rsid w:val="00C81BC8"/>
    <w:rsid w:val="00C81BFE"/>
    <w:rsid w:val="00C82192"/>
    <w:rsid w:val="00C823E1"/>
    <w:rsid w:val="00C82756"/>
    <w:rsid w:val="00C82792"/>
    <w:rsid w:val="00C82B27"/>
    <w:rsid w:val="00C82E0C"/>
    <w:rsid w:val="00C8314F"/>
    <w:rsid w:val="00C83339"/>
    <w:rsid w:val="00C83609"/>
    <w:rsid w:val="00C83AFE"/>
    <w:rsid w:val="00C83B9B"/>
    <w:rsid w:val="00C83BCB"/>
    <w:rsid w:val="00C83CB5"/>
    <w:rsid w:val="00C83FD0"/>
    <w:rsid w:val="00C8494F"/>
    <w:rsid w:val="00C849C9"/>
    <w:rsid w:val="00C84A5D"/>
    <w:rsid w:val="00C84F31"/>
    <w:rsid w:val="00C85255"/>
    <w:rsid w:val="00C85977"/>
    <w:rsid w:val="00C859B1"/>
    <w:rsid w:val="00C85B3C"/>
    <w:rsid w:val="00C85BF7"/>
    <w:rsid w:val="00C85F62"/>
    <w:rsid w:val="00C86C33"/>
    <w:rsid w:val="00C87314"/>
    <w:rsid w:val="00C87669"/>
    <w:rsid w:val="00C876A4"/>
    <w:rsid w:val="00C87707"/>
    <w:rsid w:val="00C878AA"/>
    <w:rsid w:val="00C878E1"/>
    <w:rsid w:val="00C87B4A"/>
    <w:rsid w:val="00C87E47"/>
    <w:rsid w:val="00C90190"/>
    <w:rsid w:val="00C90437"/>
    <w:rsid w:val="00C9053F"/>
    <w:rsid w:val="00C90F9E"/>
    <w:rsid w:val="00C9131A"/>
    <w:rsid w:val="00C91A46"/>
    <w:rsid w:val="00C91ACB"/>
    <w:rsid w:val="00C91EB4"/>
    <w:rsid w:val="00C923DE"/>
    <w:rsid w:val="00C9253B"/>
    <w:rsid w:val="00C92803"/>
    <w:rsid w:val="00C9299E"/>
    <w:rsid w:val="00C93074"/>
    <w:rsid w:val="00C9348C"/>
    <w:rsid w:val="00C93728"/>
    <w:rsid w:val="00C9387D"/>
    <w:rsid w:val="00C945F0"/>
    <w:rsid w:val="00C94731"/>
    <w:rsid w:val="00C948A4"/>
    <w:rsid w:val="00C948FD"/>
    <w:rsid w:val="00C94A16"/>
    <w:rsid w:val="00C95170"/>
    <w:rsid w:val="00C95683"/>
    <w:rsid w:val="00C960F8"/>
    <w:rsid w:val="00C962DF"/>
    <w:rsid w:val="00C9687B"/>
    <w:rsid w:val="00C96CE8"/>
    <w:rsid w:val="00C96D8B"/>
    <w:rsid w:val="00C9754C"/>
    <w:rsid w:val="00C97D06"/>
    <w:rsid w:val="00C97D34"/>
    <w:rsid w:val="00C97E6A"/>
    <w:rsid w:val="00CA0051"/>
    <w:rsid w:val="00CA00C9"/>
    <w:rsid w:val="00CA0862"/>
    <w:rsid w:val="00CA0A1B"/>
    <w:rsid w:val="00CA0AA7"/>
    <w:rsid w:val="00CA0D9D"/>
    <w:rsid w:val="00CA15F8"/>
    <w:rsid w:val="00CA16BE"/>
    <w:rsid w:val="00CA1A96"/>
    <w:rsid w:val="00CA1E4E"/>
    <w:rsid w:val="00CA1E9C"/>
    <w:rsid w:val="00CA1F4A"/>
    <w:rsid w:val="00CA2199"/>
    <w:rsid w:val="00CA22C1"/>
    <w:rsid w:val="00CA25C2"/>
    <w:rsid w:val="00CA2EA1"/>
    <w:rsid w:val="00CA31B8"/>
    <w:rsid w:val="00CA38FB"/>
    <w:rsid w:val="00CA3ADA"/>
    <w:rsid w:val="00CA3E32"/>
    <w:rsid w:val="00CA4619"/>
    <w:rsid w:val="00CA523E"/>
    <w:rsid w:val="00CA58DA"/>
    <w:rsid w:val="00CA6372"/>
    <w:rsid w:val="00CA659D"/>
    <w:rsid w:val="00CA6741"/>
    <w:rsid w:val="00CA6C72"/>
    <w:rsid w:val="00CA6FEB"/>
    <w:rsid w:val="00CA7A6E"/>
    <w:rsid w:val="00CA7EA5"/>
    <w:rsid w:val="00CB0100"/>
    <w:rsid w:val="00CB03E0"/>
    <w:rsid w:val="00CB08E1"/>
    <w:rsid w:val="00CB0950"/>
    <w:rsid w:val="00CB0C71"/>
    <w:rsid w:val="00CB0E10"/>
    <w:rsid w:val="00CB0F07"/>
    <w:rsid w:val="00CB1036"/>
    <w:rsid w:val="00CB1207"/>
    <w:rsid w:val="00CB130E"/>
    <w:rsid w:val="00CB1818"/>
    <w:rsid w:val="00CB1C36"/>
    <w:rsid w:val="00CB1FF8"/>
    <w:rsid w:val="00CB1FFB"/>
    <w:rsid w:val="00CB2157"/>
    <w:rsid w:val="00CB2301"/>
    <w:rsid w:val="00CB257A"/>
    <w:rsid w:val="00CB2670"/>
    <w:rsid w:val="00CB2900"/>
    <w:rsid w:val="00CB2CEA"/>
    <w:rsid w:val="00CB2D09"/>
    <w:rsid w:val="00CB3168"/>
    <w:rsid w:val="00CB3393"/>
    <w:rsid w:val="00CB3ADB"/>
    <w:rsid w:val="00CB3F97"/>
    <w:rsid w:val="00CB43D5"/>
    <w:rsid w:val="00CB4E26"/>
    <w:rsid w:val="00CB4FA0"/>
    <w:rsid w:val="00CB529B"/>
    <w:rsid w:val="00CB57A5"/>
    <w:rsid w:val="00CB5896"/>
    <w:rsid w:val="00CB5A26"/>
    <w:rsid w:val="00CB5C80"/>
    <w:rsid w:val="00CB5F50"/>
    <w:rsid w:val="00CB60BF"/>
    <w:rsid w:val="00CB64C6"/>
    <w:rsid w:val="00CB679E"/>
    <w:rsid w:val="00CB6E54"/>
    <w:rsid w:val="00CB6F82"/>
    <w:rsid w:val="00CB7319"/>
    <w:rsid w:val="00CB74A6"/>
    <w:rsid w:val="00CB7607"/>
    <w:rsid w:val="00CB7AAD"/>
    <w:rsid w:val="00CB7C00"/>
    <w:rsid w:val="00CB7E0D"/>
    <w:rsid w:val="00CC0085"/>
    <w:rsid w:val="00CC0224"/>
    <w:rsid w:val="00CC03B2"/>
    <w:rsid w:val="00CC08B2"/>
    <w:rsid w:val="00CC0DC7"/>
    <w:rsid w:val="00CC1890"/>
    <w:rsid w:val="00CC1969"/>
    <w:rsid w:val="00CC228F"/>
    <w:rsid w:val="00CC2390"/>
    <w:rsid w:val="00CC280F"/>
    <w:rsid w:val="00CC299E"/>
    <w:rsid w:val="00CC2B81"/>
    <w:rsid w:val="00CC2BD1"/>
    <w:rsid w:val="00CC2E71"/>
    <w:rsid w:val="00CC32AE"/>
    <w:rsid w:val="00CC3309"/>
    <w:rsid w:val="00CC3754"/>
    <w:rsid w:val="00CC42BE"/>
    <w:rsid w:val="00CC4679"/>
    <w:rsid w:val="00CC4F0F"/>
    <w:rsid w:val="00CC535B"/>
    <w:rsid w:val="00CC5457"/>
    <w:rsid w:val="00CC58AE"/>
    <w:rsid w:val="00CC5CA7"/>
    <w:rsid w:val="00CC5E24"/>
    <w:rsid w:val="00CC5FDA"/>
    <w:rsid w:val="00CC6257"/>
    <w:rsid w:val="00CC664A"/>
    <w:rsid w:val="00CC6F46"/>
    <w:rsid w:val="00CC7003"/>
    <w:rsid w:val="00CC7067"/>
    <w:rsid w:val="00CC76F9"/>
    <w:rsid w:val="00CD03ED"/>
    <w:rsid w:val="00CD0458"/>
    <w:rsid w:val="00CD04A5"/>
    <w:rsid w:val="00CD066B"/>
    <w:rsid w:val="00CD0DE8"/>
    <w:rsid w:val="00CD12A2"/>
    <w:rsid w:val="00CD12F8"/>
    <w:rsid w:val="00CD1498"/>
    <w:rsid w:val="00CD1505"/>
    <w:rsid w:val="00CD1D2D"/>
    <w:rsid w:val="00CD2A25"/>
    <w:rsid w:val="00CD387C"/>
    <w:rsid w:val="00CD3B50"/>
    <w:rsid w:val="00CD4379"/>
    <w:rsid w:val="00CD444C"/>
    <w:rsid w:val="00CD46B2"/>
    <w:rsid w:val="00CD46E2"/>
    <w:rsid w:val="00CD4F3F"/>
    <w:rsid w:val="00CD57FE"/>
    <w:rsid w:val="00CD5D58"/>
    <w:rsid w:val="00CD63C3"/>
    <w:rsid w:val="00CD66EF"/>
    <w:rsid w:val="00CD6A40"/>
    <w:rsid w:val="00CD6D1C"/>
    <w:rsid w:val="00CD6E1D"/>
    <w:rsid w:val="00CD7169"/>
    <w:rsid w:val="00CE06E4"/>
    <w:rsid w:val="00CE0A49"/>
    <w:rsid w:val="00CE0B0E"/>
    <w:rsid w:val="00CE1AA1"/>
    <w:rsid w:val="00CE24A5"/>
    <w:rsid w:val="00CE2521"/>
    <w:rsid w:val="00CE283A"/>
    <w:rsid w:val="00CE341C"/>
    <w:rsid w:val="00CE36B9"/>
    <w:rsid w:val="00CE3A1D"/>
    <w:rsid w:val="00CE41CE"/>
    <w:rsid w:val="00CE4288"/>
    <w:rsid w:val="00CE4799"/>
    <w:rsid w:val="00CE47AB"/>
    <w:rsid w:val="00CE4CC3"/>
    <w:rsid w:val="00CE4D6C"/>
    <w:rsid w:val="00CE5046"/>
    <w:rsid w:val="00CE555E"/>
    <w:rsid w:val="00CE59F2"/>
    <w:rsid w:val="00CE5FBD"/>
    <w:rsid w:val="00CE66CF"/>
    <w:rsid w:val="00CE6DB8"/>
    <w:rsid w:val="00CE74A7"/>
    <w:rsid w:val="00CE7869"/>
    <w:rsid w:val="00CE7CFA"/>
    <w:rsid w:val="00CE7DE2"/>
    <w:rsid w:val="00CF01AE"/>
    <w:rsid w:val="00CF023C"/>
    <w:rsid w:val="00CF041E"/>
    <w:rsid w:val="00CF0975"/>
    <w:rsid w:val="00CF0BB3"/>
    <w:rsid w:val="00CF0C2B"/>
    <w:rsid w:val="00CF0E73"/>
    <w:rsid w:val="00CF10E3"/>
    <w:rsid w:val="00CF1C6F"/>
    <w:rsid w:val="00CF1DF9"/>
    <w:rsid w:val="00CF2D34"/>
    <w:rsid w:val="00CF2F75"/>
    <w:rsid w:val="00CF3478"/>
    <w:rsid w:val="00CF34E4"/>
    <w:rsid w:val="00CF37A4"/>
    <w:rsid w:val="00CF39EE"/>
    <w:rsid w:val="00CF3B8E"/>
    <w:rsid w:val="00CF4072"/>
    <w:rsid w:val="00CF41C6"/>
    <w:rsid w:val="00CF45B6"/>
    <w:rsid w:val="00CF4910"/>
    <w:rsid w:val="00CF4D5B"/>
    <w:rsid w:val="00CF5811"/>
    <w:rsid w:val="00CF58AB"/>
    <w:rsid w:val="00CF5C33"/>
    <w:rsid w:val="00CF5D1D"/>
    <w:rsid w:val="00CF607F"/>
    <w:rsid w:val="00CF6865"/>
    <w:rsid w:val="00CF69B8"/>
    <w:rsid w:val="00CF6B2D"/>
    <w:rsid w:val="00CF6C86"/>
    <w:rsid w:val="00CF7118"/>
    <w:rsid w:val="00CF732B"/>
    <w:rsid w:val="00CF74A1"/>
    <w:rsid w:val="00CF78DB"/>
    <w:rsid w:val="00CF7BAD"/>
    <w:rsid w:val="00D002AD"/>
    <w:rsid w:val="00D004FB"/>
    <w:rsid w:val="00D005AA"/>
    <w:rsid w:val="00D00715"/>
    <w:rsid w:val="00D00D0B"/>
    <w:rsid w:val="00D014FD"/>
    <w:rsid w:val="00D018B8"/>
    <w:rsid w:val="00D018D1"/>
    <w:rsid w:val="00D01CBA"/>
    <w:rsid w:val="00D021E5"/>
    <w:rsid w:val="00D023CC"/>
    <w:rsid w:val="00D02D57"/>
    <w:rsid w:val="00D02E47"/>
    <w:rsid w:val="00D0326A"/>
    <w:rsid w:val="00D03A8A"/>
    <w:rsid w:val="00D03B53"/>
    <w:rsid w:val="00D04144"/>
    <w:rsid w:val="00D04162"/>
    <w:rsid w:val="00D04A30"/>
    <w:rsid w:val="00D04B69"/>
    <w:rsid w:val="00D053C6"/>
    <w:rsid w:val="00D05447"/>
    <w:rsid w:val="00D05755"/>
    <w:rsid w:val="00D05F7D"/>
    <w:rsid w:val="00D06040"/>
    <w:rsid w:val="00D066D8"/>
    <w:rsid w:val="00D06806"/>
    <w:rsid w:val="00D06AB4"/>
    <w:rsid w:val="00D06C97"/>
    <w:rsid w:val="00D07248"/>
    <w:rsid w:val="00D073A4"/>
    <w:rsid w:val="00D074E3"/>
    <w:rsid w:val="00D07968"/>
    <w:rsid w:val="00D07F80"/>
    <w:rsid w:val="00D10285"/>
    <w:rsid w:val="00D105F5"/>
    <w:rsid w:val="00D1082A"/>
    <w:rsid w:val="00D10DBB"/>
    <w:rsid w:val="00D111E8"/>
    <w:rsid w:val="00D11966"/>
    <w:rsid w:val="00D119A6"/>
    <w:rsid w:val="00D125F4"/>
    <w:rsid w:val="00D12AD2"/>
    <w:rsid w:val="00D12E8B"/>
    <w:rsid w:val="00D1317B"/>
    <w:rsid w:val="00D132A4"/>
    <w:rsid w:val="00D13B50"/>
    <w:rsid w:val="00D142D7"/>
    <w:rsid w:val="00D1478B"/>
    <w:rsid w:val="00D1506F"/>
    <w:rsid w:val="00D15533"/>
    <w:rsid w:val="00D155F1"/>
    <w:rsid w:val="00D159E2"/>
    <w:rsid w:val="00D15A35"/>
    <w:rsid w:val="00D16287"/>
    <w:rsid w:val="00D16483"/>
    <w:rsid w:val="00D164B2"/>
    <w:rsid w:val="00D16F19"/>
    <w:rsid w:val="00D17039"/>
    <w:rsid w:val="00D17217"/>
    <w:rsid w:val="00D17315"/>
    <w:rsid w:val="00D1747D"/>
    <w:rsid w:val="00D1786B"/>
    <w:rsid w:val="00D17A75"/>
    <w:rsid w:val="00D17CBC"/>
    <w:rsid w:val="00D20093"/>
    <w:rsid w:val="00D2011D"/>
    <w:rsid w:val="00D2045A"/>
    <w:rsid w:val="00D20514"/>
    <w:rsid w:val="00D20688"/>
    <w:rsid w:val="00D206FC"/>
    <w:rsid w:val="00D208C2"/>
    <w:rsid w:val="00D20A83"/>
    <w:rsid w:val="00D20E3C"/>
    <w:rsid w:val="00D211C3"/>
    <w:rsid w:val="00D21724"/>
    <w:rsid w:val="00D219D7"/>
    <w:rsid w:val="00D219D8"/>
    <w:rsid w:val="00D221D0"/>
    <w:rsid w:val="00D222B8"/>
    <w:rsid w:val="00D222ED"/>
    <w:rsid w:val="00D22A5A"/>
    <w:rsid w:val="00D22AD5"/>
    <w:rsid w:val="00D23B8C"/>
    <w:rsid w:val="00D24F35"/>
    <w:rsid w:val="00D24F36"/>
    <w:rsid w:val="00D25067"/>
    <w:rsid w:val="00D251E0"/>
    <w:rsid w:val="00D25957"/>
    <w:rsid w:val="00D25AB4"/>
    <w:rsid w:val="00D26339"/>
    <w:rsid w:val="00D264CE"/>
    <w:rsid w:val="00D26538"/>
    <w:rsid w:val="00D26E80"/>
    <w:rsid w:val="00D27171"/>
    <w:rsid w:val="00D2760E"/>
    <w:rsid w:val="00D27769"/>
    <w:rsid w:val="00D277BF"/>
    <w:rsid w:val="00D27B00"/>
    <w:rsid w:val="00D27DAD"/>
    <w:rsid w:val="00D27FE8"/>
    <w:rsid w:val="00D30156"/>
    <w:rsid w:val="00D302FA"/>
    <w:rsid w:val="00D30382"/>
    <w:rsid w:val="00D30426"/>
    <w:rsid w:val="00D30505"/>
    <w:rsid w:val="00D30BEF"/>
    <w:rsid w:val="00D30F82"/>
    <w:rsid w:val="00D31119"/>
    <w:rsid w:val="00D31237"/>
    <w:rsid w:val="00D3132B"/>
    <w:rsid w:val="00D315AC"/>
    <w:rsid w:val="00D31682"/>
    <w:rsid w:val="00D320E1"/>
    <w:rsid w:val="00D32338"/>
    <w:rsid w:val="00D32B8E"/>
    <w:rsid w:val="00D32C28"/>
    <w:rsid w:val="00D33197"/>
    <w:rsid w:val="00D33207"/>
    <w:rsid w:val="00D332C6"/>
    <w:rsid w:val="00D33862"/>
    <w:rsid w:val="00D34396"/>
    <w:rsid w:val="00D349AD"/>
    <w:rsid w:val="00D352E1"/>
    <w:rsid w:val="00D354F7"/>
    <w:rsid w:val="00D357BC"/>
    <w:rsid w:val="00D359EC"/>
    <w:rsid w:val="00D359F6"/>
    <w:rsid w:val="00D35BAE"/>
    <w:rsid w:val="00D35DD9"/>
    <w:rsid w:val="00D35F5C"/>
    <w:rsid w:val="00D35FA8"/>
    <w:rsid w:val="00D3619B"/>
    <w:rsid w:val="00D363F5"/>
    <w:rsid w:val="00D367FD"/>
    <w:rsid w:val="00D36C90"/>
    <w:rsid w:val="00D36E6C"/>
    <w:rsid w:val="00D36F26"/>
    <w:rsid w:val="00D37022"/>
    <w:rsid w:val="00D37090"/>
    <w:rsid w:val="00D37961"/>
    <w:rsid w:val="00D37DED"/>
    <w:rsid w:val="00D40CE2"/>
    <w:rsid w:val="00D40DEA"/>
    <w:rsid w:val="00D418C3"/>
    <w:rsid w:val="00D41F5E"/>
    <w:rsid w:val="00D4267E"/>
    <w:rsid w:val="00D426B5"/>
    <w:rsid w:val="00D42C9D"/>
    <w:rsid w:val="00D42CEE"/>
    <w:rsid w:val="00D42D8D"/>
    <w:rsid w:val="00D42ECE"/>
    <w:rsid w:val="00D42FCB"/>
    <w:rsid w:val="00D436DE"/>
    <w:rsid w:val="00D438C2"/>
    <w:rsid w:val="00D43AF4"/>
    <w:rsid w:val="00D43BF3"/>
    <w:rsid w:val="00D43DA9"/>
    <w:rsid w:val="00D44013"/>
    <w:rsid w:val="00D4410E"/>
    <w:rsid w:val="00D4429E"/>
    <w:rsid w:val="00D444FD"/>
    <w:rsid w:val="00D4534E"/>
    <w:rsid w:val="00D453AA"/>
    <w:rsid w:val="00D4552F"/>
    <w:rsid w:val="00D45644"/>
    <w:rsid w:val="00D45D4B"/>
    <w:rsid w:val="00D45D5A"/>
    <w:rsid w:val="00D45DC0"/>
    <w:rsid w:val="00D465E3"/>
    <w:rsid w:val="00D46FF2"/>
    <w:rsid w:val="00D47072"/>
    <w:rsid w:val="00D4707C"/>
    <w:rsid w:val="00D4742C"/>
    <w:rsid w:val="00D475B8"/>
    <w:rsid w:val="00D475CE"/>
    <w:rsid w:val="00D47A50"/>
    <w:rsid w:val="00D50837"/>
    <w:rsid w:val="00D50862"/>
    <w:rsid w:val="00D50C5C"/>
    <w:rsid w:val="00D5123A"/>
    <w:rsid w:val="00D515EE"/>
    <w:rsid w:val="00D51631"/>
    <w:rsid w:val="00D51934"/>
    <w:rsid w:val="00D51A0E"/>
    <w:rsid w:val="00D51B07"/>
    <w:rsid w:val="00D52991"/>
    <w:rsid w:val="00D52A69"/>
    <w:rsid w:val="00D52AFB"/>
    <w:rsid w:val="00D52B44"/>
    <w:rsid w:val="00D52CB5"/>
    <w:rsid w:val="00D52CF4"/>
    <w:rsid w:val="00D5334F"/>
    <w:rsid w:val="00D533A7"/>
    <w:rsid w:val="00D5356F"/>
    <w:rsid w:val="00D537FA"/>
    <w:rsid w:val="00D53CA6"/>
    <w:rsid w:val="00D53D9A"/>
    <w:rsid w:val="00D53E2C"/>
    <w:rsid w:val="00D54063"/>
    <w:rsid w:val="00D547D3"/>
    <w:rsid w:val="00D54904"/>
    <w:rsid w:val="00D54CD8"/>
    <w:rsid w:val="00D5542F"/>
    <w:rsid w:val="00D5547D"/>
    <w:rsid w:val="00D55709"/>
    <w:rsid w:val="00D565B2"/>
    <w:rsid w:val="00D565FD"/>
    <w:rsid w:val="00D56F1E"/>
    <w:rsid w:val="00D578CC"/>
    <w:rsid w:val="00D57ABD"/>
    <w:rsid w:val="00D6078F"/>
    <w:rsid w:val="00D60EDA"/>
    <w:rsid w:val="00D60EEB"/>
    <w:rsid w:val="00D61141"/>
    <w:rsid w:val="00D615D0"/>
    <w:rsid w:val="00D6167D"/>
    <w:rsid w:val="00D617AA"/>
    <w:rsid w:val="00D61A12"/>
    <w:rsid w:val="00D61A42"/>
    <w:rsid w:val="00D61C10"/>
    <w:rsid w:val="00D61CE1"/>
    <w:rsid w:val="00D621A2"/>
    <w:rsid w:val="00D62634"/>
    <w:rsid w:val="00D626B3"/>
    <w:rsid w:val="00D6273F"/>
    <w:rsid w:val="00D62E5F"/>
    <w:rsid w:val="00D63141"/>
    <w:rsid w:val="00D632CB"/>
    <w:rsid w:val="00D63422"/>
    <w:rsid w:val="00D6393B"/>
    <w:rsid w:val="00D63B7D"/>
    <w:rsid w:val="00D649BD"/>
    <w:rsid w:val="00D64A38"/>
    <w:rsid w:val="00D64A4D"/>
    <w:rsid w:val="00D64B47"/>
    <w:rsid w:val="00D65121"/>
    <w:rsid w:val="00D65321"/>
    <w:rsid w:val="00D65CD1"/>
    <w:rsid w:val="00D65CF5"/>
    <w:rsid w:val="00D65E92"/>
    <w:rsid w:val="00D660F4"/>
    <w:rsid w:val="00D66309"/>
    <w:rsid w:val="00D6637B"/>
    <w:rsid w:val="00D668C7"/>
    <w:rsid w:val="00D66AFA"/>
    <w:rsid w:val="00D67033"/>
    <w:rsid w:val="00D6712A"/>
    <w:rsid w:val="00D67131"/>
    <w:rsid w:val="00D679B6"/>
    <w:rsid w:val="00D679BD"/>
    <w:rsid w:val="00D67B46"/>
    <w:rsid w:val="00D67C5E"/>
    <w:rsid w:val="00D67CFB"/>
    <w:rsid w:val="00D67E90"/>
    <w:rsid w:val="00D67F51"/>
    <w:rsid w:val="00D70EDC"/>
    <w:rsid w:val="00D70F68"/>
    <w:rsid w:val="00D70F8B"/>
    <w:rsid w:val="00D71F10"/>
    <w:rsid w:val="00D72DBA"/>
    <w:rsid w:val="00D733A1"/>
    <w:rsid w:val="00D73D80"/>
    <w:rsid w:val="00D73FCA"/>
    <w:rsid w:val="00D7473A"/>
    <w:rsid w:val="00D7478C"/>
    <w:rsid w:val="00D748DD"/>
    <w:rsid w:val="00D74C5C"/>
    <w:rsid w:val="00D74E0A"/>
    <w:rsid w:val="00D74F43"/>
    <w:rsid w:val="00D75063"/>
    <w:rsid w:val="00D757C2"/>
    <w:rsid w:val="00D75AD3"/>
    <w:rsid w:val="00D75B99"/>
    <w:rsid w:val="00D75CDC"/>
    <w:rsid w:val="00D763C9"/>
    <w:rsid w:val="00D763D6"/>
    <w:rsid w:val="00D7640E"/>
    <w:rsid w:val="00D77030"/>
    <w:rsid w:val="00D772BE"/>
    <w:rsid w:val="00D77659"/>
    <w:rsid w:val="00D77B96"/>
    <w:rsid w:val="00D77CEB"/>
    <w:rsid w:val="00D77FAE"/>
    <w:rsid w:val="00D80023"/>
    <w:rsid w:val="00D801FC"/>
    <w:rsid w:val="00D80610"/>
    <w:rsid w:val="00D80C38"/>
    <w:rsid w:val="00D80D11"/>
    <w:rsid w:val="00D80D65"/>
    <w:rsid w:val="00D80D86"/>
    <w:rsid w:val="00D80D99"/>
    <w:rsid w:val="00D81597"/>
    <w:rsid w:val="00D81D67"/>
    <w:rsid w:val="00D82BCC"/>
    <w:rsid w:val="00D83000"/>
    <w:rsid w:val="00D8306F"/>
    <w:rsid w:val="00D830F3"/>
    <w:rsid w:val="00D83171"/>
    <w:rsid w:val="00D83908"/>
    <w:rsid w:val="00D83AA4"/>
    <w:rsid w:val="00D83DA6"/>
    <w:rsid w:val="00D84B77"/>
    <w:rsid w:val="00D84C4C"/>
    <w:rsid w:val="00D852F7"/>
    <w:rsid w:val="00D85A79"/>
    <w:rsid w:val="00D85AFA"/>
    <w:rsid w:val="00D85D98"/>
    <w:rsid w:val="00D8621A"/>
    <w:rsid w:val="00D86262"/>
    <w:rsid w:val="00D8632A"/>
    <w:rsid w:val="00D86788"/>
    <w:rsid w:val="00D87C08"/>
    <w:rsid w:val="00D87CB3"/>
    <w:rsid w:val="00D87F9F"/>
    <w:rsid w:val="00D9067B"/>
    <w:rsid w:val="00D9086E"/>
    <w:rsid w:val="00D90921"/>
    <w:rsid w:val="00D909B2"/>
    <w:rsid w:val="00D90FF0"/>
    <w:rsid w:val="00D91966"/>
    <w:rsid w:val="00D91C83"/>
    <w:rsid w:val="00D91EFA"/>
    <w:rsid w:val="00D91FD4"/>
    <w:rsid w:val="00D929D5"/>
    <w:rsid w:val="00D93389"/>
    <w:rsid w:val="00D93ED6"/>
    <w:rsid w:val="00D93F70"/>
    <w:rsid w:val="00D9402D"/>
    <w:rsid w:val="00D94444"/>
    <w:rsid w:val="00D945E0"/>
    <w:rsid w:val="00D946A2"/>
    <w:rsid w:val="00D949D6"/>
    <w:rsid w:val="00D94A3A"/>
    <w:rsid w:val="00D9503C"/>
    <w:rsid w:val="00D95AFC"/>
    <w:rsid w:val="00D95B99"/>
    <w:rsid w:val="00D95D67"/>
    <w:rsid w:val="00D961D5"/>
    <w:rsid w:val="00D961E6"/>
    <w:rsid w:val="00D96360"/>
    <w:rsid w:val="00D964BF"/>
    <w:rsid w:val="00D96906"/>
    <w:rsid w:val="00D96CC7"/>
    <w:rsid w:val="00D97580"/>
    <w:rsid w:val="00D97839"/>
    <w:rsid w:val="00DA04EE"/>
    <w:rsid w:val="00DA0504"/>
    <w:rsid w:val="00DA0611"/>
    <w:rsid w:val="00DA0625"/>
    <w:rsid w:val="00DA0EC3"/>
    <w:rsid w:val="00DA1FB1"/>
    <w:rsid w:val="00DA25F8"/>
    <w:rsid w:val="00DA2646"/>
    <w:rsid w:val="00DA2AC0"/>
    <w:rsid w:val="00DA2C24"/>
    <w:rsid w:val="00DA2CD6"/>
    <w:rsid w:val="00DA2E1F"/>
    <w:rsid w:val="00DA313A"/>
    <w:rsid w:val="00DA39A6"/>
    <w:rsid w:val="00DA3C03"/>
    <w:rsid w:val="00DA3D11"/>
    <w:rsid w:val="00DA3F37"/>
    <w:rsid w:val="00DA479C"/>
    <w:rsid w:val="00DA49CA"/>
    <w:rsid w:val="00DA4A88"/>
    <w:rsid w:val="00DA4B73"/>
    <w:rsid w:val="00DA4BC4"/>
    <w:rsid w:val="00DA4DA4"/>
    <w:rsid w:val="00DA53BB"/>
    <w:rsid w:val="00DA5611"/>
    <w:rsid w:val="00DA579F"/>
    <w:rsid w:val="00DA5895"/>
    <w:rsid w:val="00DA5BE3"/>
    <w:rsid w:val="00DA5FEF"/>
    <w:rsid w:val="00DA61E4"/>
    <w:rsid w:val="00DA6C96"/>
    <w:rsid w:val="00DA6CFF"/>
    <w:rsid w:val="00DA6E83"/>
    <w:rsid w:val="00DA722C"/>
    <w:rsid w:val="00DA7594"/>
    <w:rsid w:val="00DA7843"/>
    <w:rsid w:val="00DA7936"/>
    <w:rsid w:val="00DA7B3E"/>
    <w:rsid w:val="00DB04D3"/>
    <w:rsid w:val="00DB0986"/>
    <w:rsid w:val="00DB0BF2"/>
    <w:rsid w:val="00DB109A"/>
    <w:rsid w:val="00DB13C0"/>
    <w:rsid w:val="00DB1540"/>
    <w:rsid w:val="00DB1ACF"/>
    <w:rsid w:val="00DB1B88"/>
    <w:rsid w:val="00DB1BC8"/>
    <w:rsid w:val="00DB1E6E"/>
    <w:rsid w:val="00DB231B"/>
    <w:rsid w:val="00DB2362"/>
    <w:rsid w:val="00DB274D"/>
    <w:rsid w:val="00DB2D7D"/>
    <w:rsid w:val="00DB3752"/>
    <w:rsid w:val="00DB37BC"/>
    <w:rsid w:val="00DB44EF"/>
    <w:rsid w:val="00DB453E"/>
    <w:rsid w:val="00DB45BB"/>
    <w:rsid w:val="00DB4626"/>
    <w:rsid w:val="00DB48A5"/>
    <w:rsid w:val="00DB4C3A"/>
    <w:rsid w:val="00DB4CE5"/>
    <w:rsid w:val="00DB550B"/>
    <w:rsid w:val="00DB5988"/>
    <w:rsid w:val="00DB5DF6"/>
    <w:rsid w:val="00DB5E6A"/>
    <w:rsid w:val="00DB6108"/>
    <w:rsid w:val="00DB62DA"/>
    <w:rsid w:val="00DB6531"/>
    <w:rsid w:val="00DB670B"/>
    <w:rsid w:val="00DB6899"/>
    <w:rsid w:val="00DB6A45"/>
    <w:rsid w:val="00DB7437"/>
    <w:rsid w:val="00DB747C"/>
    <w:rsid w:val="00DB77C7"/>
    <w:rsid w:val="00DB78AF"/>
    <w:rsid w:val="00DB7DFD"/>
    <w:rsid w:val="00DB7EEB"/>
    <w:rsid w:val="00DC059D"/>
    <w:rsid w:val="00DC0829"/>
    <w:rsid w:val="00DC0FF6"/>
    <w:rsid w:val="00DC146E"/>
    <w:rsid w:val="00DC1A30"/>
    <w:rsid w:val="00DC208E"/>
    <w:rsid w:val="00DC2461"/>
    <w:rsid w:val="00DC2490"/>
    <w:rsid w:val="00DC2583"/>
    <w:rsid w:val="00DC2C0D"/>
    <w:rsid w:val="00DC2D67"/>
    <w:rsid w:val="00DC2D8B"/>
    <w:rsid w:val="00DC34A9"/>
    <w:rsid w:val="00DC37A6"/>
    <w:rsid w:val="00DC38E6"/>
    <w:rsid w:val="00DC3E17"/>
    <w:rsid w:val="00DC3F68"/>
    <w:rsid w:val="00DC402E"/>
    <w:rsid w:val="00DC40B1"/>
    <w:rsid w:val="00DC464E"/>
    <w:rsid w:val="00DC4727"/>
    <w:rsid w:val="00DC4791"/>
    <w:rsid w:val="00DC48A1"/>
    <w:rsid w:val="00DC4ABA"/>
    <w:rsid w:val="00DC4BCA"/>
    <w:rsid w:val="00DC4DB5"/>
    <w:rsid w:val="00DC573F"/>
    <w:rsid w:val="00DC5975"/>
    <w:rsid w:val="00DC5983"/>
    <w:rsid w:val="00DC59A4"/>
    <w:rsid w:val="00DC6094"/>
    <w:rsid w:val="00DC6CE9"/>
    <w:rsid w:val="00DC7510"/>
    <w:rsid w:val="00DC753B"/>
    <w:rsid w:val="00DC7628"/>
    <w:rsid w:val="00DC7EC6"/>
    <w:rsid w:val="00DD03BD"/>
    <w:rsid w:val="00DD04F3"/>
    <w:rsid w:val="00DD0AAA"/>
    <w:rsid w:val="00DD0B10"/>
    <w:rsid w:val="00DD0B96"/>
    <w:rsid w:val="00DD0D36"/>
    <w:rsid w:val="00DD0E09"/>
    <w:rsid w:val="00DD0E9B"/>
    <w:rsid w:val="00DD1167"/>
    <w:rsid w:val="00DD1450"/>
    <w:rsid w:val="00DD17CD"/>
    <w:rsid w:val="00DD1E99"/>
    <w:rsid w:val="00DD1F8B"/>
    <w:rsid w:val="00DD2165"/>
    <w:rsid w:val="00DD22AE"/>
    <w:rsid w:val="00DD2FD0"/>
    <w:rsid w:val="00DD33C9"/>
    <w:rsid w:val="00DD3915"/>
    <w:rsid w:val="00DD3A27"/>
    <w:rsid w:val="00DD4557"/>
    <w:rsid w:val="00DD4582"/>
    <w:rsid w:val="00DD4788"/>
    <w:rsid w:val="00DD479D"/>
    <w:rsid w:val="00DD4825"/>
    <w:rsid w:val="00DD4BAB"/>
    <w:rsid w:val="00DD4BF0"/>
    <w:rsid w:val="00DD4E15"/>
    <w:rsid w:val="00DD4E62"/>
    <w:rsid w:val="00DD503B"/>
    <w:rsid w:val="00DD5379"/>
    <w:rsid w:val="00DD56AA"/>
    <w:rsid w:val="00DD619A"/>
    <w:rsid w:val="00DD6270"/>
    <w:rsid w:val="00DD631F"/>
    <w:rsid w:val="00DD63B9"/>
    <w:rsid w:val="00DD646A"/>
    <w:rsid w:val="00DD672E"/>
    <w:rsid w:val="00DD6B75"/>
    <w:rsid w:val="00DD6BF7"/>
    <w:rsid w:val="00DD73EF"/>
    <w:rsid w:val="00DD74C8"/>
    <w:rsid w:val="00DD760F"/>
    <w:rsid w:val="00DD7812"/>
    <w:rsid w:val="00DD7835"/>
    <w:rsid w:val="00DD7A7C"/>
    <w:rsid w:val="00DE00CC"/>
    <w:rsid w:val="00DE0128"/>
    <w:rsid w:val="00DE0423"/>
    <w:rsid w:val="00DE04E9"/>
    <w:rsid w:val="00DE0592"/>
    <w:rsid w:val="00DE068C"/>
    <w:rsid w:val="00DE08C8"/>
    <w:rsid w:val="00DE10CA"/>
    <w:rsid w:val="00DE1102"/>
    <w:rsid w:val="00DE1505"/>
    <w:rsid w:val="00DE1B26"/>
    <w:rsid w:val="00DE20A0"/>
    <w:rsid w:val="00DE2397"/>
    <w:rsid w:val="00DE23E8"/>
    <w:rsid w:val="00DE25CF"/>
    <w:rsid w:val="00DE2887"/>
    <w:rsid w:val="00DE2D9F"/>
    <w:rsid w:val="00DE32D0"/>
    <w:rsid w:val="00DE3385"/>
    <w:rsid w:val="00DE399E"/>
    <w:rsid w:val="00DE39A4"/>
    <w:rsid w:val="00DE3FA2"/>
    <w:rsid w:val="00DE444B"/>
    <w:rsid w:val="00DE44D9"/>
    <w:rsid w:val="00DE4521"/>
    <w:rsid w:val="00DE4AB0"/>
    <w:rsid w:val="00DE4C7F"/>
    <w:rsid w:val="00DE4F32"/>
    <w:rsid w:val="00DE550A"/>
    <w:rsid w:val="00DE588C"/>
    <w:rsid w:val="00DE596A"/>
    <w:rsid w:val="00DE5BC5"/>
    <w:rsid w:val="00DE62FD"/>
    <w:rsid w:val="00DE73B5"/>
    <w:rsid w:val="00DE771F"/>
    <w:rsid w:val="00DE7A45"/>
    <w:rsid w:val="00DE7E98"/>
    <w:rsid w:val="00DE7F2E"/>
    <w:rsid w:val="00DF02BF"/>
    <w:rsid w:val="00DF0815"/>
    <w:rsid w:val="00DF0996"/>
    <w:rsid w:val="00DF0CCA"/>
    <w:rsid w:val="00DF1009"/>
    <w:rsid w:val="00DF2656"/>
    <w:rsid w:val="00DF2E18"/>
    <w:rsid w:val="00DF3207"/>
    <w:rsid w:val="00DF3774"/>
    <w:rsid w:val="00DF398A"/>
    <w:rsid w:val="00DF3A48"/>
    <w:rsid w:val="00DF3C11"/>
    <w:rsid w:val="00DF4597"/>
    <w:rsid w:val="00DF4EED"/>
    <w:rsid w:val="00DF5380"/>
    <w:rsid w:val="00DF56DE"/>
    <w:rsid w:val="00DF5CA2"/>
    <w:rsid w:val="00DF5D09"/>
    <w:rsid w:val="00DF5E8B"/>
    <w:rsid w:val="00DF5EE8"/>
    <w:rsid w:val="00DF6AC4"/>
    <w:rsid w:val="00DF6B10"/>
    <w:rsid w:val="00DF7266"/>
    <w:rsid w:val="00DF7A51"/>
    <w:rsid w:val="00DF7A7B"/>
    <w:rsid w:val="00E0044B"/>
    <w:rsid w:val="00E00568"/>
    <w:rsid w:val="00E00A97"/>
    <w:rsid w:val="00E00C01"/>
    <w:rsid w:val="00E0128B"/>
    <w:rsid w:val="00E016F6"/>
    <w:rsid w:val="00E01E50"/>
    <w:rsid w:val="00E02161"/>
    <w:rsid w:val="00E021DD"/>
    <w:rsid w:val="00E025C2"/>
    <w:rsid w:val="00E02C27"/>
    <w:rsid w:val="00E0315C"/>
    <w:rsid w:val="00E03530"/>
    <w:rsid w:val="00E0392C"/>
    <w:rsid w:val="00E03947"/>
    <w:rsid w:val="00E03E54"/>
    <w:rsid w:val="00E040F8"/>
    <w:rsid w:val="00E041A8"/>
    <w:rsid w:val="00E046DE"/>
    <w:rsid w:val="00E048C9"/>
    <w:rsid w:val="00E04A4B"/>
    <w:rsid w:val="00E04EFB"/>
    <w:rsid w:val="00E05010"/>
    <w:rsid w:val="00E0509E"/>
    <w:rsid w:val="00E05876"/>
    <w:rsid w:val="00E06356"/>
    <w:rsid w:val="00E06626"/>
    <w:rsid w:val="00E07132"/>
    <w:rsid w:val="00E071B4"/>
    <w:rsid w:val="00E0775C"/>
    <w:rsid w:val="00E07B99"/>
    <w:rsid w:val="00E10043"/>
    <w:rsid w:val="00E104ED"/>
    <w:rsid w:val="00E10C4A"/>
    <w:rsid w:val="00E116F9"/>
    <w:rsid w:val="00E119DC"/>
    <w:rsid w:val="00E11C64"/>
    <w:rsid w:val="00E11DA9"/>
    <w:rsid w:val="00E12983"/>
    <w:rsid w:val="00E12BE1"/>
    <w:rsid w:val="00E12C4B"/>
    <w:rsid w:val="00E134A3"/>
    <w:rsid w:val="00E138A8"/>
    <w:rsid w:val="00E13A99"/>
    <w:rsid w:val="00E13CE0"/>
    <w:rsid w:val="00E146AD"/>
    <w:rsid w:val="00E14A5F"/>
    <w:rsid w:val="00E15141"/>
    <w:rsid w:val="00E157EC"/>
    <w:rsid w:val="00E1585F"/>
    <w:rsid w:val="00E15940"/>
    <w:rsid w:val="00E15E1E"/>
    <w:rsid w:val="00E16236"/>
    <w:rsid w:val="00E1635C"/>
    <w:rsid w:val="00E16E0B"/>
    <w:rsid w:val="00E16F9E"/>
    <w:rsid w:val="00E170EC"/>
    <w:rsid w:val="00E17558"/>
    <w:rsid w:val="00E1766B"/>
    <w:rsid w:val="00E178EF"/>
    <w:rsid w:val="00E17918"/>
    <w:rsid w:val="00E17CA4"/>
    <w:rsid w:val="00E17DB6"/>
    <w:rsid w:val="00E17FB7"/>
    <w:rsid w:val="00E20116"/>
    <w:rsid w:val="00E20284"/>
    <w:rsid w:val="00E205C3"/>
    <w:rsid w:val="00E2061F"/>
    <w:rsid w:val="00E20C5F"/>
    <w:rsid w:val="00E21419"/>
    <w:rsid w:val="00E21732"/>
    <w:rsid w:val="00E21F99"/>
    <w:rsid w:val="00E223EB"/>
    <w:rsid w:val="00E23147"/>
    <w:rsid w:val="00E23766"/>
    <w:rsid w:val="00E23797"/>
    <w:rsid w:val="00E23983"/>
    <w:rsid w:val="00E2433C"/>
    <w:rsid w:val="00E2497A"/>
    <w:rsid w:val="00E24E2E"/>
    <w:rsid w:val="00E250C7"/>
    <w:rsid w:val="00E256C1"/>
    <w:rsid w:val="00E25706"/>
    <w:rsid w:val="00E26086"/>
    <w:rsid w:val="00E27999"/>
    <w:rsid w:val="00E27EFE"/>
    <w:rsid w:val="00E305AC"/>
    <w:rsid w:val="00E307CC"/>
    <w:rsid w:val="00E309AA"/>
    <w:rsid w:val="00E30F20"/>
    <w:rsid w:val="00E31698"/>
    <w:rsid w:val="00E319D8"/>
    <w:rsid w:val="00E319FE"/>
    <w:rsid w:val="00E31AED"/>
    <w:rsid w:val="00E325C3"/>
    <w:rsid w:val="00E32868"/>
    <w:rsid w:val="00E328CA"/>
    <w:rsid w:val="00E32B09"/>
    <w:rsid w:val="00E32B40"/>
    <w:rsid w:val="00E33250"/>
    <w:rsid w:val="00E333F8"/>
    <w:rsid w:val="00E33A5D"/>
    <w:rsid w:val="00E33CE0"/>
    <w:rsid w:val="00E347B0"/>
    <w:rsid w:val="00E35210"/>
    <w:rsid w:val="00E3540D"/>
    <w:rsid w:val="00E359B0"/>
    <w:rsid w:val="00E35C59"/>
    <w:rsid w:val="00E35D13"/>
    <w:rsid w:val="00E35DD7"/>
    <w:rsid w:val="00E35E0D"/>
    <w:rsid w:val="00E35ECC"/>
    <w:rsid w:val="00E36532"/>
    <w:rsid w:val="00E367E4"/>
    <w:rsid w:val="00E36A17"/>
    <w:rsid w:val="00E36B93"/>
    <w:rsid w:val="00E36D43"/>
    <w:rsid w:val="00E370F7"/>
    <w:rsid w:val="00E37498"/>
    <w:rsid w:val="00E37A67"/>
    <w:rsid w:val="00E37C04"/>
    <w:rsid w:val="00E37CBC"/>
    <w:rsid w:val="00E40088"/>
    <w:rsid w:val="00E400F1"/>
    <w:rsid w:val="00E40329"/>
    <w:rsid w:val="00E405DD"/>
    <w:rsid w:val="00E40805"/>
    <w:rsid w:val="00E4089B"/>
    <w:rsid w:val="00E40B6F"/>
    <w:rsid w:val="00E41265"/>
    <w:rsid w:val="00E41445"/>
    <w:rsid w:val="00E416A6"/>
    <w:rsid w:val="00E41BAA"/>
    <w:rsid w:val="00E41FDF"/>
    <w:rsid w:val="00E426B3"/>
    <w:rsid w:val="00E428DF"/>
    <w:rsid w:val="00E42B84"/>
    <w:rsid w:val="00E43171"/>
    <w:rsid w:val="00E4358F"/>
    <w:rsid w:val="00E43C3D"/>
    <w:rsid w:val="00E43C7E"/>
    <w:rsid w:val="00E43DEF"/>
    <w:rsid w:val="00E4403B"/>
    <w:rsid w:val="00E44464"/>
    <w:rsid w:val="00E44614"/>
    <w:rsid w:val="00E4477F"/>
    <w:rsid w:val="00E447A4"/>
    <w:rsid w:val="00E44954"/>
    <w:rsid w:val="00E44E50"/>
    <w:rsid w:val="00E451DE"/>
    <w:rsid w:val="00E455D4"/>
    <w:rsid w:val="00E46952"/>
    <w:rsid w:val="00E46988"/>
    <w:rsid w:val="00E47631"/>
    <w:rsid w:val="00E47632"/>
    <w:rsid w:val="00E47C87"/>
    <w:rsid w:val="00E47EBB"/>
    <w:rsid w:val="00E47ED9"/>
    <w:rsid w:val="00E50170"/>
    <w:rsid w:val="00E503C9"/>
    <w:rsid w:val="00E505F1"/>
    <w:rsid w:val="00E515A3"/>
    <w:rsid w:val="00E5166A"/>
    <w:rsid w:val="00E51D81"/>
    <w:rsid w:val="00E51F1E"/>
    <w:rsid w:val="00E5216F"/>
    <w:rsid w:val="00E528EB"/>
    <w:rsid w:val="00E5295E"/>
    <w:rsid w:val="00E52AD9"/>
    <w:rsid w:val="00E52B70"/>
    <w:rsid w:val="00E52CAA"/>
    <w:rsid w:val="00E52CB2"/>
    <w:rsid w:val="00E52D97"/>
    <w:rsid w:val="00E52F41"/>
    <w:rsid w:val="00E53110"/>
    <w:rsid w:val="00E53E12"/>
    <w:rsid w:val="00E54041"/>
    <w:rsid w:val="00E54706"/>
    <w:rsid w:val="00E5485A"/>
    <w:rsid w:val="00E54BBB"/>
    <w:rsid w:val="00E54C04"/>
    <w:rsid w:val="00E54C56"/>
    <w:rsid w:val="00E54F90"/>
    <w:rsid w:val="00E55449"/>
    <w:rsid w:val="00E554FA"/>
    <w:rsid w:val="00E555AF"/>
    <w:rsid w:val="00E5561C"/>
    <w:rsid w:val="00E559B3"/>
    <w:rsid w:val="00E5604A"/>
    <w:rsid w:val="00E56E21"/>
    <w:rsid w:val="00E5708E"/>
    <w:rsid w:val="00E570F5"/>
    <w:rsid w:val="00E5750E"/>
    <w:rsid w:val="00E57769"/>
    <w:rsid w:val="00E57AFE"/>
    <w:rsid w:val="00E57BEE"/>
    <w:rsid w:val="00E6006A"/>
    <w:rsid w:val="00E60522"/>
    <w:rsid w:val="00E606A1"/>
    <w:rsid w:val="00E6077C"/>
    <w:rsid w:val="00E60B0D"/>
    <w:rsid w:val="00E60B4D"/>
    <w:rsid w:val="00E60DAE"/>
    <w:rsid w:val="00E61148"/>
    <w:rsid w:val="00E61236"/>
    <w:rsid w:val="00E6155A"/>
    <w:rsid w:val="00E61A05"/>
    <w:rsid w:val="00E6222A"/>
    <w:rsid w:val="00E62E19"/>
    <w:rsid w:val="00E62F1D"/>
    <w:rsid w:val="00E62F25"/>
    <w:rsid w:val="00E632C4"/>
    <w:rsid w:val="00E638ED"/>
    <w:rsid w:val="00E6432D"/>
    <w:rsid w:val="00E6455B"/>
    <w:rsid w:val="00E64E17"/>
    <w:rsid w:val="00E65991"/>
    <w:rsid w:val="00E65E3D"/>
    <w:rsid w:val="00E65E82"/>
    <w:rsid w:val="00E6619F"/>
    <w:rsid w:val="00E66634"/>
    <w:rsid w:val="00E668E4"/>
    <w:rsid w:val="00E66998"/>
    <w:rsid w:val="00E67598"/>
    <w:rsid w:val="00E678FD"/>
    <w:rsid w:val="00E67C43"/>
    <w:rsid w:val="00E711EE"/>
    <w:rsid w:val="00E71DC6"/>
    <w:rsid w:val="00E71DF6"/>
    <w:rsid w:val="00E72C75"/>
    <w:rsid w:val="00E72CA4"/>
    <w:rsid w:val="00E72DBB"/>
    <w:rsid w:val="00E73844"/>
    <w:rsid w:val="00E73DA1"/>
    <w:rsid w:val="00E748A6"/>
    <w:rsid w:val="00E75071"/>
    <w:rsid w:val="00E75370"/>
    <w:rsid w:val="00E7546B"/>
    <w:rsid w:val="00E75BF7"/>
    <w:rsid w:val="00E76169"/>
    <w:rsid w:val="00E76226"/>
    <w:rsid w:val="00E765B3"/>
    <w:rsid w:val="00E76699"/>
    <w:rsid w:val="00E76827"/>
    <w:rsid w:val="00E7687E"/>
    <w:rsid w:val="00E76D0B"/>
    <w:rsid w:val="00E770AE"/>
    <w:rsid w:val="00E773CD"/>
    <w:rsid w:val="00E774EB"/>
    <w:rsid w:val="00E779BF"/>
    <w:rsid w:val="00E77B00"/>
    <w:rsid w:val="00E77B5E"/>
    <w:rsid w:val="00E77EA3"/>
    <w:rsid w:val="00E8012F"/>
    <w:rsid w:val="00E805AC"/>
    <w:rsid w:val="00E80906"/>
    <w:rsid w:val="00E80A5A"/>
    <w:rsid w:val="00E80CF6"/>
    <w:rsid w:val="00E810A6"/>
    <w:rsid w:val="00E81274"/>
    <w:rsid w:val="00E8132C"/>
    <w:rsid w:val="00E813F7"/>
    <w:rsid w:val="00E81495"/>
    <w:rsid w:val="00E816AB"/>
    <w:rsid w:val="00E817B6"/>
    <w:rsid w:val="00E82184"/>
    <w:rsid w:val="00E8261D"/>
    <w:rsid w:val="00E82A24"/>
    <w:rsid w:val="00E82E34"/>
    <w:rsid w:val="00E833E3"/>
    <w:rsid w:val="00E834D6"/>
    <w:rsid w:val="00E835DF"/>
    <w:rsid w:val="00E83A11"/>
    <w:rsid w:val="00E83C77"/>
    <w:rsid w:val="00E83DFC"/>
    <w:rsid w:val="00E84101"/>
    <w:rsid w:val="00E84520"/>
    <w:rsid w:val="00E846B1"/>
    <w:rsid w:val="00E84A39"/>
    <w:rsid w:val="00E84B8C"/>
    <w:rsid w:val="00E85A48"/>
    <w:rsid w:val="00E85E68"/>
    <w:rsid w:val="00E85EEB"/>
    <w:rsid w:val="00E85F0F"/>
    <w:rsid w:val="00E865AD"/>
    <w:rsid w:val="00E867AB"/>
    <w:rsid w:val="00E86D3B"/>
    <w:rsid w:val="00E86F13"/>
    <w:rsid w:val="00E875A8"/>
    <w:rsid w:val="00E878A2"/>
    <w:rsid w:val="00E878BE"/>
    <w:rsid w:val="00E87E5D"/>
    <w:rsid w:val="00E87EC6"/>
    <w:rsid w:val="00E87F69"/>
    <w:rsid w:val="00E9067C"/>
    <w:rsid w:val="00E91181"/>
    <w:rsid w:val="00E911D7"/>
    <w:rsid w:val="00E91D87"/>
    <w:rsid w:val="00E91F09"/>
    <w:rsid w:val="00E92152"/>
    <w:rsid w:val="00E9281E"/>
    <w:rsid w:val="00E94311"/>
    <w:rsid w:val="00E949E5"/>
    <w:rsid w:val="00E94B60"/>
    <w:rsid w:val="00E94B7C"/>
    <w:rsid w:val="00E94ED7"/>
    <w:rsid w:val="00E950B2"/>
    <w:rsid w:val="00E95EEE"/>
    <w:rsid w:val="00E96126"/>
    <w:rsid w:val="00E9615F"/>
    <w:rsid w:val="00E96183"/>
    <w:rsid w:val="00E96859"/>
    <w:rsid w:val="00E96ED4"/>
    <w:rsid w:val="00E96EE4"/>
    <w:rsid w:val="00E97054"/>
    <w:rsid w:val="00E9743D"/>
    <w:rsid w:val="00E975A1"/>
    <w:rsid w:val="00E97764"/>
    <w:rsid w:val="00E97B21"/>
    <w:rsid w:val="00EA0828"/>
    <w:rsid w:val="00EA088D"/>
    <w:rsid w:val="00EA09FD"/>
    <w:rsid w:val="00EA0D90"/>
    <w:rsid w:val="00EA0EB8"/>
    <w:rsid w:val="00EA144E"/>
    <w:rsid w:val="00EA15C8"/>
    <w:rsid w:val="00EA1BA4"/>
    <w:rsid w:val="00EA1DE2"/>
    <w:rsid w:val="00EA23B5"/>
    <w:rsid w:val="00EA250D"/>
    <w:rsid w:val="00EA2810"/>
    <w:rsid w:val="00EA2DF6"/>
    <w:rsid w:val="00EA3645"/>
    <w:rsid w:val="00EA3663"/>
    <w:rsid w:val="00EA3C79"/>
    <w:rsid w:val="00EA3D3C"/>
    <w:rsid w:val="00EA40B6"/>
    <w:rsid w:val="00EA41B0"/>
    <w:rsid w:val="00EA4462"/>
    <w:rsid w:val="00EA4624"/>
    <w:rsid w:val="00EA4799"/>
    <w:rsid w:val="00EA4BE2"/>
    <w:rsid w:val="00EA4E79"/>
    <w:rsid w:val="00EA5521"/>
    <w:rsid w:val="00EA5777"/>
    <w:rsid w:val="00EA5D96"/>
    <w:rsid w:val="00EA6470"/>
    <w:rsid w:val="00EA69DD"/>
    <w:rsid w:val="00EA6AB2"/>
    <w:rsid w:val="00EA7C8D"/>
    <w:rsid w:val="00EA7CB6"/>
    <w:rsid w:val="00EB0AC3"/>
    <w:rsid w:val="00EB2035"/>
    <w:rsid w:val="00EB2142"/>
    <w:rsid w:val="00EB2446"/>
    <w:rsid w:val="00EB276F"/>
    <w:rsid w:val="00EB279D"/>
    <w:rsid w:val="00EB286B"/>
    <w:rsid w:val="00EB2EDF"/>
    <w:rsid w:val="00EB3A13"/>
    <w:rsid w:val="00EB4425"/>
    <w:rsid w:val="00EB4A12"/>
    <w:rsid w:val="00EB4CE8"/>
    <w:rsid w:val="00EB542C"/>
    <w:rsid w:val="00EB57A2"/>
    <w:rsid w:val="00EB58F8"/>
    <w:rsid w:val="00EB5A03"/>
    <w:rsid w:val="00EB5C4C"/>
    <w:rsid w:val="00EB61F0"/>
    <w:rsid w:val="00EB6EF5"/>
    <w:rsid w:val="00EB6FAE"/>
    <w:rsid w:val="00EB751B"/>
    <w:rsid w:val="00EB77A9"/>
    <w:rsid w:val="00EB7898"/>
    <w:rsid w:val="00EB7E36"/>
    <w:rsid w:val="00EC0080"/>
    <w:rsid w:val="00EC03E3"/>
    <w:rsid w:val="00EC047A"/>
    <w:rsid w:val="00EC0813"/>
    <w:rsid w:val="00EC099E"/>
    <w:rsid w:val="00EC0A4D"/>
    <w:rsid w:val="00EC0A90"/>
    <w:rsid w:val="00EC0B6A"/>
    <w:rsid w:val="00EC0C21"/>
    <w:rsid w:val="00EC0FDD"/>
    <w:rsid w:val="00EC10BE"/>
    <w:rsid w:val="00EC1138"/>
    <w:rsid w:val="00EC1163"/>
    <w:rsid w:val="00EC1256"/>
    <w:rsid w:val="00EC1428"/>
    <w:rsid w:val="00EC159B"/>
    <w:rsid w:val="00EC17B9"/>
    <w:rsid w:val="00EC1AF7"/>
    <w:rsid w:val="00EC1E8C"/>
    <w:rsid w:val="00EC1F04"/>
    <w:rsid w:val="00EC1FC8"/>
    <w:rsid w:val="00EC251F"/>
    <w:rsid w:val="00EC2977"/>
    <w:rsid w:val="00EC3266"/>
    <w:rsid w:val="00EC35F3"/>
    <w:rsid w:val="00EC39DA"/>
    <w:rsid w:val="00EC3A03"/>
    <w:rsid w:val="00EC3C8F"/>
    <w:rsid w:val="00EC4E52"/>
    <w:rsid w:val="00EC55D1"/>
    <w:rsid w:val="00EC5927"/>
    <w:rsid w:val="00EC5CE4"/>
    <w:rsid w:val="00EC613C"/>
    <w:rsid w:val="00EC62AA"/>
    <w:rsid w:val="00EC6603"/>
    <w:rsid w:val="00EC66EA"/>
    <w:rsid w:val="00EC6913"/>
    <w:rsid w:val="00EC6E86"/>
    <w:rsid w:val="00EC6F13"/>
    <w:rsid w:val="00EC71C4"/>
    <w:rsid w:val="00EC72E5"/>
    <w:rsid w:val="00EC7411"/>
    <w:rsid w:val="00EC7CC3"/>
    <w:rsid w:val="00ED0835"/>
    <w:rsid w:val="00ED0A83"/>
    <w:rsid w:val="00ED0B6B"/>
    <w:rsid w:val="00ED1220"/>
    <w:rsid w:val="00ED1431"/>
    <w:rsid w:val="00ED16E8"/>
    <w:rsid w:val="00ED1851"/>
    <w:rsid w:val="00ED2124"/>
    <w:rsid w:val="00ED283F"/>
    <w:rsid w:val="00ED2F07"/>
    <w:rsid w:val="00ED2F0E"/>
    <w:rsid w:val="00ED2F6C"/>
    <w:rsid w:val="00ED3BB8"/>
    <w:rsid w:val="00ED3BC6"/>
    <w:rsid w:val="00ED3DB2"/>
    <w:rsid w:val="00ED4368"/>
    <w:rsid w:val="00ED48C3"/>
    <w:rsid w:val="00ED4C61"/>
    <w:rsid w:val="00ED4E96"/>
    <w:rsid w:val="00ED50FD"/>
    <w:rsid w:val="00ED5789"/>
    <w:rsid w:val="00ED589E"/>
    <w:rsid w:val="00ED5B2A"/>
    <w:rsid w:val="00ED5CBC"/>
    <w:rsid w:val="00ED5E5B"/>
    <w:rsid w:val="00ED5EB1"/>
    <w:rsid w:val="00ED637A"/>
    <w:rsid w:val="00ED6B46"/>
    <w:rsid w:val="00ED6D89"/>
    <w:rsid w:val="00ED6DC8"/>
    <w:rsid w:val="00ED6EFB"/>
    <w:rsid w:val="00ED6F2B"/>
    <w:rsid w:val="00ED6F8F"/>
    <w:rsid w:val="00ED723E"/>
    <w:rsid w:val="00ED7278"/>
    <w:rsid w:val="00EE003C"/>
    <w:rsid w:val="00EE00B6"/>
    <w:rsid w:val="00EE02BA"/>
    <w:rsid w:val="00EE091E"/>
    <w:rsid w:val="00EE0FCB"/>
    <w:rsid w:val="00EE1505"/>
    <w:rsid w:val="00EE1AEA"/>
    <w:rsid w:val="00EE1F4E"/>
    <w:rsid w:val="00EE1FE7"/>
    <w:rsid w:val="00EE25FF"/>
    <w:rsid w:val="00EE2617"/>
    <w:rsid w:val="00EE2CF4"/>
    <w:rsid w:val="00EE2F04"/>
    <w:rsid w:val="00EE3221"/>
    <w:rsid w:val="00EE35DD"/>
    <w:rsid w:val="00EE361E"/>
    <w:rsid w:val="00EE3B8C"/>
    <w:rsid w:val="00EE3BA7"/>
    <w:rsid w:val="00EE41BE"/>
    <w:rsid w:val="00EE42E2"/>
    <w:rsid w:val="00EE48C2"/>
    <w:rsid w:val="00EE4F73"/>
    <w:rsid w:val="00EE56FF"/>
    <w:rsid w:val="00EE57A5"/>
    <w:rsid w:val="00EE5BC7"/>
    <w:rsid w:val="00EE61DD"/>
    <w:rsid w:val="00EE6423"/>
    <w:rsid w:val="00EE6D78"/>
    <w:rsid w:val="00EE70C5"/>
    <w:rsid w:val="00EE77D6"/>
    <w:rsid w:val="00EE7F04"/>
    <w:rsid w:val="00EE7F68"/>
    <w:rsid w:val="00EF0BFB"/>
    <w:rsid w:val="00EF0C80"/>
    <w:rsid w:val="00EF0C94"/>
    <w:rsid w:val="00EF1152"/>
    <w:rsid w:val="00EF12C9"/>
    <w:rsid w:val="00EF15AB"/>
    <w:rsid w:val="00EF17DE"/>
    <w:rsid w:val="00EF1AEB"/>
    <w:rsid w:val="00EF2770"/>
    <w:rsid w:val="00EF2B93"/>
    <w:rsid w:val="00EF2D9F"/>
    <w:rsid w:val="00EF30C7"/>
    <w:rsid w:val="00EF3311"/>
    <w:rsid w:val="00EF33C9"/>
    <w:rsid w:val="00EF3552"/>
    <w:rsid w:val="00EF3751"/>
    <w:rsid w:val="00EF4B17"/>
    <w:rsid w:val="00EF53BB"/>
    <w:rsid w:val="00EF53D3"/>
    <w:rsid w:val="00EF5639"/>
    <w:rsid w:val="00EF6A95"/>
    <w:rsid w:val="00EF6CAF"/>
    <w:rsid w:val="00EF7116"/>
    <w:rsid w:val="00EF71E5"/>
    <w:rsid w:val="00EF76D3"/>
    <w:rsid w:val="00EF7D53"/>
    <w:rsid w:val="00EF7E90"/>
    <w:rsid w:val="00EF7F69"/>
    <w:rsid w:val="00EF7FCE"/>
    <w:rsid w:val="00F00379"/>
    <w:rsid w:val="00F008D2"/>
    <w:rsid w:val="00F00A5D"/>
    <w:rsid w:val="00F00BBD"/>
    <w:rsid w:val="00F00C6A"/>
    <w:rsid w:val="00F00FDC"/>
    <w:rsid w:val="00F01BF0"/>
    <w:rsid w:val="00F02541"/>
    <w:rsid w:val="00F0258A"/>
    <w:rsid w:val="00F02746"/>
    <w:rsid w:val="00F02ADD"/>
    <w:rsid w:val="00F02EF7"/>
    <w:rsid w:val="00F032B8"/>
    <w:rsid w:val="00F04081"/>
    <w:rsid w:val="00F04310"/>
    <w:rsid w:val="00F0454B"/>
    <w:rsid w:val="00F046A3"/>
    <w:rsid w:val="00F04AA9"/>
    <w:rsid w:val="00F04C12"/>
    <w:rsid w:val="00F0507C"/>
    <w:rsid w:val="00F05A81"/>
    <w:rsid w:val="00F05F79"/>
    <w:rsid w:val="00F060F0"/>
    <w:rsid w:val="00F06137"/>
    <w:rsid w:val="00F06BDA"/>
    <w:rsid w:val="00F06CB3"/>
    <w:rsid w:val="00F06D80"/>
    <w:rsid w:val="00F06FD2"/>
    <w:rsid w:val="00F07BA1"/>
    <w:rsid w:val="00F07DDB"/>
    <w:rsid w:val="00F10408"/>
    <w:rsid w:val="00F107CC"/>
    <w:rsid w:val="00F109A9"/>
    <w:rsid w:val="00F10CED"/>
    <w:rsid w:val="00F10DBB"/>
    <w:rsid w:val="00F10E9D"/>
    <w:rsid w:val="00F11378"/>
    <w:rsid w:val="00F11549"/>
    <w:rsid w:val="00F11CFE"/>
    <w:rsid w:val="00F125CE"/>
    <w:rsid w:val="00F12B03"/>
    <w:rsid w:val="00F12BEB"/>
    <w:rsid w:val="00F13086"/>
    <w:rsid w:val="00F133E8"/>
    <w:rsid w:val="00F13643"/>
    <w:rsid w:val="00F13730"/>
    <w:rsid w:val="00F139F8"/>
    <w:rsid w:val="00F13B13"/>
    <w:rsid w:val="00F13F6D"/>
    <w:rsid w:val="00F141FA"/>
    <w:rsid w:val="00F151C1"/>
    <w:rsid w:val="00F158EE"/>
    <w:rsid w:val="00F16302"/>
    <w:rsid w:val="00F16491"/>
    <w:rsid w:val="00F164EF"/>
    <w:rsid w:val="00F1671A"/>
    <w:rsid w:val="00F1686F"/>
    <w:rsid w:val="00F16AEF"/>
    <w:rsid w:val="00F16C47"/>
    <w:rsid w:val="00F17C58"/>
    <w:rsid w:val="00F203C4"/>
    <w:rsid w:val="00F20683"/>
    <w:rsid w:val="00F20694"/>
    <w:rsid w:val="00F20728"/>
    <w:rsid w:val="00F20D26"/>
    <w:rsid w:val="00F21147"/>
    <w:rsid w:val="00F21279"/>
    <w:rsid w:val="00F2132B"/>
    <w:rsid w:val="00F214EA"/>
    <w:rsid w:val="00F227DD"/>
    <w:rsid w:val="00F22E1E"/>
    <w:rsid w:val="00F230F1"/>
    <w:rsid w:val="00F2325A"/>
    <w:rsid w:val="00F23426"/>
    <w:rsid w:val="00F2355A"/>
    <w:rsid w:val="00F23935"/>
    <w:rsid w:val="00F2405F"/>
    <w:rsid w:val="00F2452E"/>
    <w:rsid w:val="00F24566"/>
    <w:rsid w:val="00F247C4"/>
    <w:rsid w:val="00F24814"/>
    <w:rsid w:val="00F248E0"/>
    <w:rsid w:val="00F24E0B"/>
    <w:rsid w:val="00F24F24"/>
    <w:rsid w:val="00F24F8F"/>
    <w:rsid w:val="00F25489"/>
    <w:rsid w:val="00F254EE"/>
    <w:rsid w:val="00F25A64"/>
    <w:rsid w:val="00F25A9A"/>
    <w:rsid w:val="00F25FEB"/>
    <w:rsid w:val="00F26C26"/>
    <w:rsid w:val="00F27440"/>
    <w:rsid w:val="00F27814"/>
    <w:rsid w:val="00F27B19"/>
    <w:rsid w:val="00F27F07"/>
    <w:rsid w:val="00F30073"/>
    <w:rsid w:val="00F301CC"/>
    <w:rsid w:val="00F30298"/>
    <w:rsid w:val="00F302D4"/>
    <w:rsid w:val="00F302FC"/>
    <w:rsid w:val="00F30DB8"/>
    <w:rsid w:val="00F30E8F"/>
    <w:rsid w:val="00F311CB"/>
    <w:rsid w:val="00F312F0"/>
    <w:rsid w:val="00F3134D"/>
    <w:rsid w:val="00F314C6"/>
    <w:rsid w:val="00F31595"/>
    <w:rsid w:val="00F315DA"/>
    <w:rsid w:val="00F3171F"/>
    <w:rsid w:val="00F321E0"/>
    <w:rsid w:val="00F322BD"/>
    <w:rsid w:val="00F32481"/>
    <w:rsid w:val="00F3260D"/>
    <w:rsid w:val="00F3261D"/>
    <w:rsid w:val="00F32639"/>
    <w:rsid w:val="00F32E55"/>
    <w:rsid w:val="00F331D8"/>
    <w:rsid w:val="00F339BE"/>
    <w:rsid w:val="00F33D5C"/>
    <w:rsid w:val="00F34279"/>
    <w:rsid w:val="00F3435D"/>
    <w:rsid w:val="00F345B5"/>
    <w:rsid w:val="00F3462E"/>
    <w:rsid w:val="00F3478B"/>
    <w:rsid w:val="00F34FA6"/>
    <w:rsid w:val="00F3571B"/>
    <w:rsid w:val="00F359E7"/>
    <w:rsid w:val="00F363E0"/>
    <w:rsid w:val="00F3643F"/>
    <w:rsid w:val="00F36497"/>
    <w:rsid w:val="00F36A07"/>
    <w:rsid w:val="00F36BB0"/>
    <w:rsid w:val="00F36C36"/>
    <w:rsid w:val="00F36DFD"/>
    <w:rsid w:val="00F36E54"/>
    <w:rsid w:val="00F3753D"/>
    <w:rsid w:val="00F379F1"/>
    <w:rsid w:val="00F37AAB"/>
    <w:rsid w:val="00F37DC4"/>
    <w:rsid w:val="00F37E3D"/>
    <w:rsid w:val="00F37E3E"/>
    <w:rsid w:val="00F401E4"/>
    <w:rsid w:val="00F4064E"/>
    <w:rsid w:val="00F409AE"/>
    <w:rsid w:val="00F409B9"/>
    <w:rsid w:val="00F40BC6"/>
    <w:rsid w:val="00F40DF1"/>
    <w:rsid w:val="00F40E6F"/>
    <w:rsid w:val="00F41E5C"/>
    <w:rsid w:val="00F42516"/>
    <w:rsid w:val="00F4292D"/>
    <w:rsid w:val="00F42CD4"/>
    <w:rsid w:val="00F42DFA"/>
    <w:rsid w:val="00F436BE"/>
    <w:rsid w:val="00F4398C"/>
    <w:rsid w:val="00F43C91"/>
    <w:rsid w:val="00F43EC3"/>
    <w:rsid w:val="00F43EE2"/>
    <w:rsid w:val="00F43FF9"/>
    <w:rsid w:val="00F44182"/>
    <w:rsid w:val="00F4446E"/>
    <w:rsid w:val="00F444B2"/>
    <w:rsid w:val="00F453F9"/>
    <w:rsid w:val="00F45416"/>
    <w:rsid w:val="00F45819"/>
    <w:rsid w:val="00F45AF5"/>
    <w:rsid w:val="00F45D21"/>
    <w:rsid w:val="00F45DEC"/>
    <w:rsid w:val="00F46494"/>
    <w:rsid w:val="00F46783"/>
    <w:rsid w:val="00F47072"/>
    <w:rsid w:val="00F47333"/>
    <w:rsid w:val="00F4755F"/>
    <w:rsid w:val="00F509BC"/>
    <w:rsid w:val="00F50B3A"/>
    <w:rsid w:val="00F50BB4"/>
    <w:rsid w:val="00F50DBE"/>
    <w:rsid w:val="00F50E98"/>
    <w:rsid w:val="00F51133"/>
    <w:rsid w:val="00F51195"/>
    <w:rsid w:val="00F511EA"/>
    <w:rsid w:val="00F5149D"/>
    <w:rsid w:val="00F51836"/>
    <w:rsid w:val="00F51B5F"/>
    <w:rsid w:val="00F51FFB"/>
    <w:rsid w:val="00F521AF"/>
    <w:rsid w:val="00F52BA5"/>
    <w:rsid w:val="00F52DF5"/>
    <w:rsid w:val="00F52FBC"/>
    <w:rsid w:val="00F542A3"/>
    <w:rsid w:val="00F54719"/>
    <w:rsid w:val="00F54AB2"/>
    <w:rsid w:val="00F54AF7"/>
    <w:rsid w:val="00F54BA3"/>
    <w:rsid w:val="00F55461"/>
    <w:rsid w:val="00F555C0"/>
    <w:rsid w:val="00F558AB"/>
    <w:rsid w:val="00F55DCD"/>
    <w:rsid w:val="00F55FA7"/>
    <w:rsid w:val="00F5648B"/>
    <w:rsid w:val="00F56501"/>
    <w:rsid w:val="00F5651A"/>
    <w:rsid w:val="00F56FEF"/>
    <w:rsid w:val="00F5729E"/>
    <w:rsid w:val="00F573A5"/>
    <w:rsid w:val="00F57518"/>
    <w:rsid w:val="00F5753B"/>
    <w:rsid w:val="00F575B1"/>
    <w:rsid w:val="00F577FD"/>
    <w:rsid w:val="00F57B4E"/>
    <w:rsid w:val="00F6022E"/>
    <w:rsid w:val="00F61197"/>
    <w:rsid w:val="00F61B81"/>
    <w:rsid w:val="00F61D89"/>
    <w:rsid w:val="00F6211A"/>
    <w:rsid w:val="00F62376"/>
    <w:rsid w:val="00F62409"/>
    <w:rsid w:val="00F62802"/>
    <w:rsid w:val="00F62B2D"/>
    <w:rsid w:val="00F62BB3"/>
    <w:rsid w:val="00F6335F"/>
    <w:rsid w:val="00F636BA"/>
    <w:rsid w:val="00F6391C"/>
    <w:rsid w:val="00F63D3B"/>
    <w:rsid w:val="00F63FE5"/>
    <w:rsid w:val="00F64679"/>
    <w:rsid w:val="00F64764"/>
    <w:rsid w:val="00F64812"/>
    <w:rsid w:val="00F648FC"/>
    <w:rsid w:val="00F64D46"/>
    <w:rsid w:val="00F6516F"/>
    <w:rsid w:val="00F65232"/>
    <w:rsid w:val="00F652AB"/>
    <w:rsid w:val="00F658AA"/>
    <w:rsid w:val="00F65A8E"/>
    <w:rsid w:val="00F65D83"/>
    <w:rsid w:val="00F65FF7"/>
    <w:rsid w:val="00F666D3"/>
    <w:rsid w:val="00F66916"/>
    <w:rsid w:val="00F669FA"/>
    <w:rsid w:val="00F66E06"/>
    <w:rsid w:val="00F66F4A"/>
    <w:rsid w:val="00F67236"/>
    <w:rsid w:val="00F70134"/>
    <w:rsid w:val="00F70631"/>
    <w:rsid w:val="00F70757"/>
    <w:rsid w:val="00F70992"/>
    <w:rsid w:val="00F71579"/>
    <w:rsid w:val="00F716E6"/>
    <w:rsid w:val="00F71799"/>
    <w:rsid w:val="00F71D6F"/>
    <w:rsid w:val="00F7259B"/>
    <w:rsid w:val="00F727F8"/>
    <w:rsid w:val="00F729BF"/>
    <w:rsid w:val="00F7349F"/>
    <w:rsid w:val="00F737EE"/>
    <w:rsid w:val="00F73877"/>
    <w:rsid w:val="00F73AF7"/>
    <w:rsid w:val="00F740A7"/>
    <w:rsid w:val="00F7424F"/>
    <w:rsid w:val="00F747CC"/>
    <w:rsid w:val="00F74CF8"/>
    <w:rsid w:val="00F74DF4"/>
    <w:rsid w:val="00F75474"/>
    <w:rsid w:val="00F75499"/>
    <w:rsid w:val="00F75522"/>
    <w:rsid w:val="00F759DC"/>
    <w:rsid w:val="00F75AF9"/>
    <w:rsid w:val="00F76466"/>
    <w:rsid w:val="00F7680F"/>
    <w:rsid w:val="00F76902"/>
    <w:rsid w:val="00F8021E"/>
    <w:rsid w:val="00F8035B"/>
    <w:rsid w:val="00F80393"/>
    <w:rsid w:val="00F80591"/>
    <w:rsid w:val="00F808BF"/>
    <w:rsid w:val="00F812FD"/>
    <w:rsid w:val="00F814C8"/>
    <w:rsid w:val="00F81785"/>
    <w:rsid w:val="00F81950"/>
    <w:rsid w:val="00F82042"/>
    <w:rsid w:val="00F82087"/>
    <w:rsid w:val="00F8264E"/>
    <w:rsid w:val="00F82A4E"/>
    <w:rsid w:val="00F833F2"/>
    <w:rsid w:val="00F83704"/>
    <w:rsid w:val="00F84152"/>
    <w:rsid w:val="00F843E1"/>
    <w:rsid w:val="00F8458C"/>
    <w:rsid w:val="00F84CD6"/>
    <w:rsid w:val="00F84E39"/>
    <w:rsid w:val="00F85057"/>
    <w:rsid w:val="00F8514B"/>
    <w:rsid w:val="00F858BA"/>
    <w:rsid w:val="00F867CD"/>
    <w:rsid w:val="00F8684D"/>
    <w:rsid w:val="00F86ABB"/>
    <w:rsid w:val="00F86B0C"/>
    <w:rsid w:val="00F86CBE"/>
    <w:rsid w:val="00F87236"/>
    <w:rsid w:val="00F8739F"/>
    <w:rsid w:val="00F87C32"/>
    <w:rsid w:val="00F87D95"/>
    <w:rsid w:val="00F87DE0"/>
    <w:rsid w:val="00F87E77"/>
    <w:rsid w:val="00F87FBE"/>
    <w:rsid w:val="00F9048A"/>
    <w:rsid w:val="00F90A0E"/>
    <w:rsid w:val="00F90E82"/>
    <w:rsid w:val="00F91983"/>
    <w:rsid w:val="00F91EE7"/>
    <w:rsid w:val="00F920B5"/>
    <w:rsid w:val="00F92146"/>
    <w:rsid w:val="00F92509"/>
    <w:rsid w:val="00F929C6"/>
    <w:rsid w:val="00F931D9"/>
    <w:rsid w:val="00F932CE"/>
    <w:rsid w:val="00F9349F"/>
    <w:rsid w:val="00F9372C"/>
    <w:rsid w:val="00F93AB1"/>
    <w:rsid w:val="00F93B27"/>
    <w:rsid w:val="00F93B73"/>
    <w:rsid w:val="00F93E85"/>
    <w:rsid w:val="00F94008"/>
    <w:rsid w:val="00F94216"/>
    <w:rsid w:val="00F943CF"/>
    <w:rsid w:val="00F94D4F"/>
    <w:rsid w:val="00F95236"/>
    <w:rsid w:val="00F95529"/>
    <w:rsid w:val="00F96111"/>
    <w:rsid w:val="00F962B1"/>
    <w:rsid w:val="00F96884"/>
    <w:rsid w:val="00FA018B"/>
    <w:rsid w:val="00FA0520"/>
    <w:rsid w:val="00FA0ABD"/>
    <w:rsid w:val="00FA0DD9"/>
    <w:rsid w:val="00FA0F32"/>
    <w:rsid w:val="00FA1039"/>
    <w:rsid w:val="00FA116F"/>
    <w:rsid w:val="00FA1229"/>
    <w:rsid w:val="00FA12D1"/>
    <w:rsid w:val="00FA1703"/>
    <w:rsid w:val="00FA1AA6"/>
    <w:rsid w:val="00FA1AAE"/>
    <w:rsid w:val="00FA252A"/>
    <w:rsid w:val="00FA28FD"/>
    <w:rsid w:val="00FA363E"/>
    <w:rsid w:val="00FA3717"/>
    <w:rsid w:val="00FA377F"/>
    <w:rsid w:val="00FA3908"/>
    <w:rsid w:val="00FA39F3"/>
    <w:rsid w:val="00FA40A8"/>
    <w:rsid w:val="00FA438C"/>
    <w:rsid w:val="00FA4669"/>
    <w:rsid w:val="00FA4DB4"/>
    <w:rsid w:val="00FA51B9"/>
    <w:rsid w:val="00FA5229"/>
    <w:rsid w:val="00FA5383"/>
    <w:rsid w:val="00FA54EA"/>
    <w:rsid w:val="00FA5CAB"/>
    <w:rsid w:val="00FA614C"/>
    <w:rsid w:val="00FA6344"/>
    <w:rsid w:val="00FA6453"/>
    <w:rsid w:val="00FA6DBA"/>
    <w:rsid w:val="00FA6E01"/>
    <w:rsid w:val="00FA7003"/>
    <w:rsid w:val="00FB009B"/>
    <w:rsid w:val="00FB0254"/>
    <w:rsid w:val="00FB03A1"/>
    <w:rsid w:val="00FB0DF0"/>
    <w:rsid w:val="00FB0EDB"/>
    <w:rsid w:val="00FB15BF"/>
    <w:rsid w:val="00FB1639"/>
    <w:rsid w:val="00FB1A0C"/>
    <w:rsid w:val="00FB2303"/>
    <w:rsid w:val="00FB23A8"/>
    <w:rsid w:val="00FB2463"/>
    <w:rsid w:val="00FB2555"/>
    <w:rsid w:val="00FB257E"/>
    <w:rsid w:val="00FB298D"/>
    <w:rsid w:val="00FB2A19"/>
    <w:rsid w:val="00FB2AD6"/>
    <w:rsid w:val="00FB2F0A"/>
    <w:rsid w:val="00FB373E"/>
    <w:rsid w:val="00FB374C"/>
    <w:rsid w:val="00FB37AF"/>
    <w:rsid w:val="00FB37E4"/>
    <w:rsid w:val="00FB386C"/>
    <w:rsid w:val="00FB3AC1"/>
    <w:rsid w:val="00FB4050"/>
    <w:rsid w:val="00FB4505"/>
    <w:rsid w:val="00FB492D"/>
    <w:rsid w:val="00FB4A0D"/>
    <w:rsid w:val="00FB4E0E"/>
    <w:rsid w:val="00FB4E3E"/>
    <w:rsid w:val="00FB4FC6"/>
    <w:rsid w:val="00FB5260"/>
    <w:rsid w:val="00FB59AF"/>
    <w:rsid w:val="00FB5B8D"/>
    <w:rsid w:val="00FB5F22"/>
    <w:rsid w:val="00FB6063"/>
    <w:rsid w:val="00FB6351"/>
    <w:rsid w:val="00FB6782"/>
    <w:rsid w:val="00FB67E5"/>
    <w:rsid w:val="00FB6EF6"/>
    <w:rsid w:val="00FB7596"/>
    <w:rsid w:val="00FB7681"/>
    <w:rsid w:val="00FB79DA"/>
    <w:rsid w:val="00FB7EFD"/>
    <w:rsid w:val="00FC0767"/>
    <w:rsid w:val="00FC09B6"/>
    <w:rsid w:val="00FC0BDC"/>
    <w:rsid w:val="00FC0C74"/>
    <w:rsid w:val="00FC1223"/>
    <w:rsid w:val="00FC127B"/>
    <w:rsid w:val="00FC17C3"/>
    <w:rsid w:val="00FC1BB1"/>
    <w:rsid w:val="00FC1C5E"/>
    <w:rsid w:val="00FC2086"/>
    <w:rsid w:val="00FC2120"/>
    <w:rsid w:val="00FC24A6"/>
    <w:rsid w:val="00FC2735"/>
    <w:rsid w:val="00FC277E"/>
    <w:rsid w:val="00FC3688"/>
    <w:rsid w:val="00FC37C2"/>
    <w:rsid w:val="00FC3842"/>
    <w:rsid w:val="00FC39B4"/>
    <w:rsid w:val="00FC3A8D"/>
    <w:rsid w:val="00FC3C65"/>
    <w:rsid w:val="00FC3E64"/>
    <w:rsid w:val="00FC4006"/>
    <w:rsid w:val="00FC4298"/>
    <w:rsid w:val="00FC44C3"/>
    <w:rsid w:val="00FC4517"/>
    <w:rsid w:val="00FC4BC6"/>
    <w:rsid w:val="00FC4BD1"/>
    <w:rsid w:val="00FC50D8"/>
    <w:rsid w:val="00FC51D0"/>
    <w:rsid w:val="00FC530C"/>
    <w:rsid w:val="00FC5609"/>
    <w:rsid w:val="00FC5745"/>
    <w:rsid w:val="00FC57E6"/>
    <w:rsid w:val="00FC58E6"/>
    <w:rsid w:val="00FC5C2C"/>
    <w:rsid w:val="00FC5D6E"/>
    <w:rsid w:val="00FC6391"/>
    <w:rsid w:val="00FC65ED"/>
    <w:rsid w:val="00FC66D9"/>
    <w:rsid w:val="00FC6ADD"/>
    <w:rsid w:val="00FD0101"/>
    <w:rsid w:val="00FD01C5"/>
    <w:rsid w:val="00FD0286"/>
    <w:rsid w:val="00FD06BF"/>
    <w:rsid w:val="00FD0CB9"/>
    <w:rsid w:val="00FD10A1"/>
    <w:rsid w:val="00FD15FE"/>
    <w:rsid w:val="00FD168F"/>
    <w:rsid w:val="00FD1B0E"/>
    <w:rsid w:val="00FD1F1C"/>
    <w:rsid w:val="00FD2057"/>
    <w:rsid w:val="00FD209B"/>
    <w:rsid w:val="00FD25DF"/>
    <w:rsid w:val="00FD263A"/>
    <w:rsid w:val="00FD282C"/>
    <w:rsid w:val="00FD294B"/>
    <w:rsid w:val="00FD32D4"/>
    <w:rsid w:val="00FD38A9"/>
    <w:rsid w:val="00FD4477"/>
    <w:rsid w:val="00FD4779"/>
    <w:rsid w:val="00FD49F4"/>
    <w:rsid w:val="00FD4D11"/>
    <w:rsid w:val="00FD53A6"/>
    <w:rsid w:val="00FD55C5"/>
    <w:rsid w:val="00FD5956"/>
    <w:rsid w:val="00FD5E65"/>
    <w:rsid w:val="00FD61A3"/>
    <w:rsid w:val="00FD62D8"/>
    <w:rsid w:val="00FD6446"/>
    <w:rsid w:val="00FD6729"/>
    <w:rsid w:val="00FD6963"/>
    <w:rsid w:val="00FD7048"/>
    <w:rsid w:val="00FD72C5"/>
    <w:rsid w:val="00FD75FD"/>
    <w:rsid w:val="00FD7648"/>
    <w:rsid w:val="00FD76EF"/>
    <w:rsid w:val="00FD7CE7"/>
    <w:rsid w:val="00FE05A0"/>
    <w:rsid w:val="00FE0A91"/>
    <w:rsid w:val="00FE0F0C"/>
    <w:rsid w:val="00FE14F5"/>
    <w:rsid w:val="00FE173F"/>
    <w:rsid w:val="00FE177F"/>
    <w:rsid w:val="00FE17F9"/>
    <w:rsid w:val="00FE1EF0"/>
    <w:rsid w:val="00FE20E7"/>
    <w:rsid w:val="00FE2576"/>
    <w:rsid w:val="00FE2B57"/>
    <w:rsid w:val="00FE30C2"/>
    <w:rsid w:val="00FE31D9"/>
    <w:rsid w:val="00FE33BE"/>
    <w:rsid w:val="00FE3490"/>
    <w:rsid w:val="00FE3965"/>
    <w:rsid w:val="00FE3CB9"/>
    <w:rsid w:val="00FE3FAF"/>
    <w:rsid w:val="00FE4175"/>
    <w:rsid w:val="00FE41A9"/>
    <w:rsid w:val="00FE4667"/>
    <w:rsid w:val="00FE491C"/>
    <w:rsid w:val="00FE4A02"/>
    <w:rsid w:val="00FE4B11"/>
    <w:rsid w:val="00FE4F6D"/>
    <w:rsid w:val="00FE5C72"/>
    <w:rsid w:val="00FE6200"/>
    <w:rsid w:val="00FE6820"/>
    <w:rsid w:val="00FE684B"/>
    <w:rsid w:val="00FE75CD"/>
    <w:rsid w:val="00FE76EA"/>
    <w:rsid w:val="00FE7B83"/>
    <w:rsid w:val="00FF0279"/>
    <w:rsid w:val="00FF0D81"/>
    <w:rsid w:val="00FF0EEC"/>
    <w:rsid w:val="00FF1003"/>
    <w:rsid w:val="00FF1017"/>
    <w:rsid w:val="00FF1A9D"/>
    <w:rsid w:val="00FF1F12"/>
    <w:rsid w:val="00FF1FD4"/>
    <w:rsid w:val="00FF2D9C"/>
    <w:rsid w:val="00FF32BF"/>
    <w:rsid w:val="00FF3563"/>
    <w:rsid w:val="00FF3F7F"/>
    <w:rsid w:val="00FF41F1"/>
    <w:rsid w:val="00FF44C9"/>
    <w:rsid w:val="00FF46BE"/>
    <w:rsid w:val="00FF472A"/>
    <w:rsid w:val="00FF5178"/>
    <w:rsid w:val="00FF525C"/>
    <w:rsid w:val="00FF5538"/>
    <w:rsid w:val="00FF5A19"/>
    <w:rsid w:val="00FF5BE9"/>
    <w:rsid w:val="00FF6BC9"/>
    <w:rsid w:val="00FF723B"/>
    <w:rsid w:val="00FF72FC"/>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content/pdf/10.1007/s10237-019-01209-2.pdf" TargetMode="External"/><Relationship Id="rId2" Type="http://schemas.openxmlformats.org/officeDocument/2006/relationships/image" Target="media/image15.png"/><Relationship Id="rId1" Type="http://schemas.openxmlformats.org/officeDocument/2006/relationships/hyperlink" Target="https://www.cvphysiology.com/Cardiac%20Function/CF024" TargetMode="External"/><Relationship Id="rId4" Type="http://schemas.openxmlformats.org/officeDocument/2006/relationships/hyperlink" Target="https://www.ncbi.nlm.nih.gov/pmc/articles/PMC588909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hyperlink" Target="https://doi.org/10.1007/s12551-021-00826-5" TargetMode="External"/><Relationship Id="rId21" Type="http://schemas.openxmlformats.org/officeDocument/2006/relationships/oleObject" Target="embeddings/oleObject4.bin"/><Relationship Id="rId34" Type="http://schemas.openxmlformats.org/officeDocument/2006/relationships/image" Target="media/image16.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8.bin"/><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3.jpeg"/><Relationship Id="rId37" Type="http://schemas.openxmlformats.org/officeDocument/2006/relationships/image" Target="media/image19.jpeg"/><Relationship Id="rId40" Type="http://schemas.openxmlformats.org/officeDocument/2006/relationships/hyperlink" Target="https://doi.org/10.1101/2021.10.21.465366" TargetMode="External"/><Relationship Id="rId45" Type="http://schemas.openxmlformats.org/officeDocument/2006/relationships/image" Target="media/image24.jpeg"/><Relationship Id="rId53" Type="http://schemas.openxmlformats.org/officeDocument/2006/relationships/image" Target="media/image32.jpe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oleObject" Target="embeddings/oleObject3.bin"/><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7.bin"/><Relationship Id="rId30" Type="http://schemas.openxmlformats.org/officeDocument/2006/relationships/image" Target="media/image11.jpe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jpeg"/><Relationship Id="rId38" Type="http://schemas.openxmlformats.org/officeDocument/2006/relationships/image" Target="media/image20.jpeg"/><Relationship Id="rId46" Type="http://schemas.openxmlformats.org/officeDocument/2006/relationships/image" Target="media/image25.jpeg"/><Relationship Id="rId59"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hyperlink" Target="https://doi.org/10.1101/2020.09.18.302067"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emf"/><Relationship Id="rId36" Type="http://schemas.openxmlformats.org/officeDocument/2006/relationships/image" Target="media/image18.jpeg"/><Relationship Id="rId49" Type="http://schemas.openxmlformats.org/officeDocument/2006/relationships/image" Target="media/image28.jpe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2.jpeg"/><Relationship Id="rId44" Type="http://schemas.openxmlformats.org/officeDocument/2006/relationships/image" Target="media/image23.jpeg"/><Relationship Id="rId52"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6C1CD4B-22DE-1340-9AAB-70BECD6D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2838</TotalTime>
  <Pages>1</Pages>
  <Words>25209</Words>
  <Characters>143695</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Kenneth Campbell</cp:lastModifiedBy>
  <cp:revision>6</cp:revision>
  <cp:lastPrinted>2013-10-03T12:51:00Z</cp:lastPrinted>
  <dcterms:created xsi:type="dcterms:W3CDTF">2021-12-23T16:41:00Z</dcterms:created>
  <dcterms:modified xsi:type="dcterms:W3CDTF">2022-01-12T21:59:00Z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