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EBD341" w14:textId="1496D4CE" w:rsidR="002772CC" w:rsidRDefault="00FD4477" w:rsidP="002772CC">
      <w:pPr>
        <w:pStyle w:val="Title"/>
        <w:spacing w:line="240" w:lineRule="auto"/>
        <w:rPr>
          <w:ins w:id="0" w:author="Kenneth Campbell" w:date="2021-11-01T22:43:00Z"/>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1"/>
      <w:commentRangeStart w:id="2"/>
      <w:del w:id="3" w:author="Kenneth Campbell" w:date="2021-11-01T22:43:00Z">
        <w:r w:rsidR="00A25918" w:rsidDel="002772CC">
          <w:rPr>
            <w:rFonts w:asciiTheme="majorBidi" w:hAnsiTheme="majorBidi" w:cstheme="majorBidi"/>
          </w:rPr>
          <w:delText>M</w:delText>
        </w:r>
        <w:r w:rsidR="00C00912" w:rsidDel="002772CC">
          <w:rPr>
            <w:rFonts w:asciiTheme="majorBidi" w:hAnsiTheme="majorBidi" w:cstheme="majorBidi"/>
          </w:rPr>
          <w:delText>ulti</w:delText>
        </w:r>
        <w:r w:rsidR="00011D01" w:rsidDel="002772CC">
          <w:rPr>
            <w:rFonts w:asciiTheme="majorBidi" w:hAnsiTheme="majorBidi" w:cstheme="majorBidi"/>
          </w:rPr>
          <w:delText>-</w:delText>
        </w:r>
        <w:r w:rsidR="00C00912" w:rsidDel="002772CC">
          <w:rPr>
            <w:rFonts w:asciiTheme="majorBidi" w:hAnsiTheme="majorBidi" w:cstheme="majorBidi"/>
          </w:rPr>
          <w:delText>scale</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modeling</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of</w:delText>
        </w:r>
        <w:r w:rsidR="002B5FC8" w:rsidRPr="00B95524" w:rsidDel="002772CC">
          <w:rPr>
            <w:rFonts w:asciiTheme="majorBidi" w:hAnsiTheme="majorBidi" w:cstheme="majorBidi"/>
          </w:rPr>
          <w:delText xml:space="preserve"> </w:delText>
        </w:r>
        <w:r w:rsidR="00A25918" w:rsidDel="002772CC">
          <w:rPr>
            <w:rFonts w:asciiTheme="majorBidi" w:hAnsiTheme="majorBidi" w:cstheme="majorBidi"/>
          </w:rPr>
          <w:delText>left ventricular</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growth</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 xml:space="preserve">via myosin ATPase and intracellular passive stress </w:delText>
        </w:r>
        <w:commentRangeEnd w:id="1"/>
        <w:r w:rsidR="00190D2C" w:rsidDel="002772CC">
          <w:rPr>
            <w:rStyle w:val="CommentReference"/>
            <w:rFonts w:cstheme="minorBidi"/>
            <w:b w:val="0"/>
          </w:rPr>
          <w:commentReference w:id="1"/>
        </w:r>
        <w:commentRangeEnd w:id="2"/>
        <w:r w:rsidR="00542490" w:rsidDel="002772CC">
          <w:rPr>
            <w:rStyle w:val="CommentReference"/>
            <w:rFonts w:cstheme="minorBidi"/>
            <w:b w:val="0"/>
          </w:rPr>
          <w:commentReference w:id="2"/>
        </w:r>
      </w:del>
      <w:ins w:id="4" w:author="Kenneth Campbell" w:date="2021-11-01T22:36:00Z">
        <w:r w:rsidR="002772CC">
          <w:t xml:space="preserve">Multiscale modeling of </w:t>
        </w:r>
      </w:ins>
      <w:ins w:id="5" w:author="Kenneth Campbell" w:date="2021-11-01T22:39:00Z">
        <w:r w:rsidR="002772CC">
          <w:t xml:space="preserve">cardiac valve disease using </w:t>
        </w:r>
      </w:ins>
      <w:ins w:id="6" w:author="Kenneth Campbell" w:date="2021-11-01T22:40:00Z">
        <w:r w:rsidR="002772CC">
          <w:t xml:space="preserve">cell-level signals to drive </w:t>
        </w:r>
      </w:ins>
      <w:ins w:id="7" w:author="Kenneth Campbell" w:date="2021-11-01T22:36:00Z">
        <w:r w:rsidR="002772CC">
          <w:t xml:space="preserve">myocardial </w:t>
        </w:r>
        <w:commentRangeStart w:id="8"/>
        <w:r w:rsidR="002772CC">
          <w:t>growth</w:t>
        </w:r>
      </w:ins>
      <w:commentRangeEnd w:id="8"/>
      <w:ins w:id="9" w:author="Kenneth Campbell" w:date="2021-11-01T22:40:00Z">
        <w:r w:rsidR="002772CC">
          <w:rPr>
            <w:rStyle w:val="CommentReference"/>
          </w:rPr>
          <w:commentReference w:id="8"/>
        </w:r>
      </w:ins>
      <w:ins w:id="10" w:author="Kenneth Campbell" w:date="2021-11-01T22:36:00Z">
        <w:r w:rsidR="002772CC">
          <w:t xml:space="preserve"> </w:t>
        </w:r>
      </w:ins>
    </w:p>
    <w:p w14:paraId="337586F1" w14:textId="2F3F82AC"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11"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12" w:author="Sharifi, Hossein" w:date="2021-12-13T10:04:00Z">
        <w:r w:rsidR="00BA6D11">
          <w:rPr>
            <w:rFonts w:asciiTheme="majorBidi" w:hAnsiTheme="majorBidi" w:cstheme="majorBidi"/>
          </w:rPr>
          <w:t xml:space="preserve"> </w:t>
        </w:r>
      </w:ins>
      <w:ins w:id="13"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ins w:id="14" w:author="Sharifi, Hossein" w:date="2021-12-13T10:04:00Z">
        <w:r w:rsidR="00BA6D11">
          <w:rPr>
            <w:rFonts w:asciiTheme="majorBidi" w:hAnsiTheme="majorBidi" w:cstheme="majorBidi"/>
          </w:rPr>
          <w:t xml:space="preserve"> </w:t>
        </w:r>
      </w:ins>
      <w:r w:rsidR="00532758" w:rsidRPr="00B95524">
        <w:rPr>
          <w:rFonts w:asciiTheme="majorBidi" w:hAnsiTheme="majorBidi" w:cstheme="majorBidi"/>
          <w:vertAlign w:val="superscript"/>
        </w:rPr>
        <w:t>1</w:t>
      </w:r>
      <w:del w:id="15" w:author="Sharifi, Hossein" w:date="2021-12-13T10:03:00Z">
        <w:r w:rsidR="002868E2" w:rsidRPr="00B95524" w:rsidDel="000946D3">
          <w:rPr>
            <w:rFonts w:asciiTheme="majorBidi" w:hAnsiTheme="majorBidi" w:cstheme="majorBidi"/>
          </w:rPr>
          <w:delText>,</w:delText>
        </w:r>
      </w:del>
      <w:ins w:id="16" w:author="Sharifi, Hossein" w:date="2021-12-02T13:40:00Z">
        <w:r w:rsidR="00E52AD9">
          <w:rPr>
            <w:rFonts w:asciiTheme="majorBidi" w:hAnsiTheme="majorBidi" w:cstheme="majorBidi"/>
          </w:rPr>
          <w:t>,</w:t>
        </w:r>
      </w:ins>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ins w:id="17" w:author="Sharifi, Hossein" w:date="2021-12-13T10:03:00Z">
        <w:r w:rsidR="00817F80">
          <w:rPr>
            <w:rFonts w:asciiTheme="majorBidi" w:hAnsiTheme="majorBidi" w:cstheme="majorBidi"/>
            <w:vertAlign w:val="superscript"/>
          </w:rPr>
          <w:t>3</w:t>
        </w:r>
      </w:ins>
      <w:del w:id="18" w:author="Sharifi, Hossein" w:date="2021-12-13T10:03:00Z">
        <w:r w:rsidR="00A75F87" w:rsidRPr="00B95524" w:rsidDel="00817F80">
          <w:rPr>
            <w:rFonts w:asciiTheme="majorBidi" w:hAnsiTheme="majorBidi" w:cstheme="majorBidi"/>
            <w:vertAlign w:val="superscript"/>
          </w:rPr>
          <w:delText>2</w:delText>
        </w:r>
      </w:del>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ins w:id="19" w:author="Sharifi, Hossein" w:date="2021-12-13T10:04:00Z">
        <w:r w:rsidR="00BA6D11">
          <w:rPr>
            <w:rFonts w:asciiTheme="majorBidi" w:hAnsiTheme="majorBidi" w:cstheme="majorBidi"/>
            <w:vertAlign w:val="superscript"/>
          </w:rPr>
          <w:t>2</w:t>
        </w:r>
      </w:ins>
      <w:del w:id="20" w:author="Sharifi, Hossein" w:date="2021-12-13T10:04:00Z">
        <w:r w:rsidR="0046506B" w:rsidRPr="00B95524" w:rsidDel="00BA6D11">
          <w:rPr>
            <w:rFonts w:asciiTheme="majorBidi" w:hAnsiTheme="majorBidi" w:cstheme="majorBidi"/>
            <w:vertAlign w:val="superscript"/>
          </w:rPr>
          <w:delText>3</w:delText>
        </w:r>
      </w:del>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4EACF156" w:rsidR="00382BF3" w:rsidRPr="00B95524" w:rsidDel="00817F80" w:rsidRDefault="00D45D4B" w:rsidP="00360399">
      <w:pPr>
        <w:spacing w:after="0" w:line="240" w:lineRule="auto"/>
        <w:rPr>
          <w:moveFrom w:id="21" w:author="Sharifi, Hossein" w:date="2021-12-13T10:03:00Z"/>
          <w:rFonts w:asciiTheme="majorBidi" w:hAnsiTheme="majorBidi" w:cstheme="majorBidi"/>
          <w:szCs w:val="24"/>
        </w:rPr>
      </w:pPr>
      <w:moveFromRangeStart w:id="22" w:author="Sharifi, Hossein" w:date="2021-12-13T10:03:00Z" w:name="move90282234"/>
      <w:moveFrom w:id="23" w:author="Sharifi, Hossein" w:date="2021-12-13T10:03:00Z">
        <w:r w:rsidRPr="00B95524" w:rsidDel="00817F80">
          <w:rPr>
            <w:rFonts w:asciiTheme="majorBidi" w:hAnsiTheme="majorBidi" w:cstheme="majorBidi"/>
            <w:szCs w:val="24"/>
            <w:vertAlign w:val="superscript"/>
          </w:rPr>
          <w:t>2</w:t>
        </w:r>
        <w:r w:rsidRPr="00B95524" w:rsidDel="00817F80">
          <w:rPr>
            <w:rFonts w:asciiTheme="majorBidi" w:hAnsiTheme="majorBidi" w:cstheme="majorBidi"/>
            <w:szCs w:val="24"/>
          </w:rPr>
          <w:t xml:space="preserve">Department of </w:t>
        </w:r>
        <w:r w:rsidR="00C20AED" w:rsidRPr="00B95524" w:rsidDel="00817F80">
          <w:rPr>
            <w:rFonts w:asciiTheme="majorBidi" w:hAnsiTheme="majorBidi" w:cstheme="majorBidi"/>
            <w:szCs w:val="24"/>
          </w:rPr>
          <w:t>Surgery</w:t>
        </w:r>
        <w:r w:rsidRPr="00B95524" w:rsidDel="00817F80">
          <w:rPr>
            <w:rFonts w:asciiTheme="majorBidi" w:hAnsiTheme="majorBidi" w:cstheme="majorBidi"/>
            <w:szCs w:val="24"/>
          </w:rPr>
          <w:t>, University of Kentucky, Lexington, Kentucky, USA</w:t>
        </w:r>
      </w:moveFrom>
    </w:p>
    <w:moveFromRangeEnd w:id="22"/>
    <w:p w14:paraId="626845AB" w14:textId="22C63495" w:rsidR="002868E2" w:rsidRDefault="00817F80" w:rsidP="00847DE4">
      <w:pPr>
        <w:spacing w:after="0" w:line="240" w:lineRule="auto"/>
        <w:rPr>
          <w:ins w:id="24" w:author="Sharifi, Hossein" w:date="2021-12-13T10:03:00Z"/>
          <w:rFonts w:asciiTheme="majorBidi" w:hAnsiTheme="majorBidi" w:cstheme="majorBidi"/>
          <w:szCs w:val="24"/>
        </w:rPr>
      </w:pPr>
      <w:ins w:id="25" w:author="Sharifi, Hossein" w:date="2021-12-13T10:03:00Z">
        <w:r>
          <w:rPr>
            <w:rFonts w:asciiTheme="majorBidi" w:hAnsiTheme="majorBidi" w:cstheme="majorBidi"/>
            <w:szCs w:val="24"/>
            <w:vertAlign w:val="superscript"/>
          </w:rPr>
          <w:t>2</w:t>
        </w:r>
      </w:ins>
      <w:del w:id="26" w:author="Sharifi, Hossein" w:date="2021-12-13T10:03:00Z">
        <w:r w:rsidR="00382BF3" w:rsidRPr="00B95524" w:rsidDel="00817F80">
          <w:rPr>
            <w:rFonts w:asciiTheme="majorBidi" w:hAnsiTheme="majorBidi" w:cstheme="majorBidi"/>
            <w:szCs w:val="24"/>
            <w:vertAlign w:val="superscript"/>
          </w:rPr>
          <w:delText>3</w:delText>
        </w:r>
      </w:del>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5D86DAA7" w:rsidR="00817F80" w:rsidRPr="00B95524" w:rsidRDefault="00817F80" w:rsidP="00817F80">
      <w:pPr>
        <w:spacing w:after="0" w:line="240" w:lineRule="auto"/>
        <w:rPr>
          <w:moveTo w:id="27" w:author="Sharifi, Hossein" w:date="2021-12-13T10:03:00Z"/>
          <w:rFonts w:asciiTheme="majorBidi" w:hAnsiTheme="majorBidi" w:cstheme="majorBidi"/>
          <w:szCs w:val="24"/>
        </w:rPr>
      </w:pPr>
      <w:ins w:id="28" w:author="Sharifi, Hossein" w:date="2021-12-13T10:03:00Z">
        <w:r>
          <w:rPr>
            <w:rFonts w:asciiTheme="majorBidi" w:hAnsiTheme="majorBidi" w:cstheme="majorBidi"/>
            <w:szCs w:val="24"/>
            <w:vertAlign w:val="superscript"/>
          </w:rPr>
          <w:t>3</w:t>
        </w:r>
      </w:ins>
      <w:moveToRangeStart w:id="29" w:author="Sharifi, Hossein" w:date="2021-12-13T10:03:00Z" w:name="move90282234"/>
      <w:moveTo w:id="30" w:author="Sharifi, Hossein" w:date="2021-12-13T10:03:00Z">
        <w:del w:id="31" w:author="Sharifi, Hossein" w:date="2021-12-13T10:03:00Z">
          <w:r w:rsidRPr="00B95524" w:rsidDel="00817F80">
            <w:rPr>
              <w:rFonts w:asciiTheme="majorBidi" w:hAnsiTheme="majorBidi" w:cstheme="majorBidi"/>
              <w:szCs w:val="24"/>
              <w:vertAlign w:val="superscript"/>
            </w:rPr>
            <w:delText>2</w:delText>
          </w:r>
        </w:del>
        <w:r w:rsidRPr="00B95524">
          <w:rPr>
            <w:rFonts w:asciiTheme="majorBidi" w:hAnsiTheme="majorBidi" w:cstheme="majorBidi"/>
            <w:szCs w:val="24"/>
          </w:rPr>
          <w:t>Department of Surgery, University of Kentucky, Lexington, Kentucky, USA</w:t>
        </w:r>
      </w:moveTo>
    </w:p>
    <w:moveToRangeEnd w:id="29"/>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177E3F4F"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w:t>
      </w:r>
      <w:del w:id="32" w:author="Sharifi, Hossein" w:date="2021-12-06T08:05:00Z">
        <w:r w:rsidRPr="00B95524" w:rsidDel="00E61236">
          <w:rPr>
            <w:rFonts w:asciiTheme="majorBidi" w:hAnsiTheme="majorBidi" w:cstheme="majorBidi"/>
          </w:rPr>
          <w:delText xml:space="preserve"> </w:delText>
        </w:r>
      </w:del>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0A4FA5BD" w:rsidR="00976922" w:rsidRPr="0089317B" w:rsidRDefault="00A734BE" w:rsidP="00F34279">
      <w:pPr>
        <w:spacing w:line="240" w:lineRule="auto"/>
        <w:jc w:val="both"/>
        <w:rPr>
          <w:rFonts w:asciiTheme="majorBidi" w:hAnsiTheme="majorBidi" w:cstheme="majorBidi"/>
        </w:rPr>
      </w:pPr>
      <w:commentRangeStart w:id="33"/>
      <w:commentRangeStart w:id="34"/>
      <w:r>
        <w:rPr>
          <w:rFonts w:asciiTheme="majorBidi" w:hAnsiTheme="majorBidi" w:cstheme="majorBidi"/>
        </w:rPr>
        <w:t>Multi</w:t>
      </w:r>
      <w:del w:id="35" w:author="Sharifi, Hossein" w:date="2021-11-04T15:15:00Z">
        <w:r w:rsidR="00011D01" w:rsidDel="008863CA">
          <w:rPr>
            <w:rFonts w:asciiTheme="majorBidi" w:hAnsiTheme="majorBidi" w:cstheme="majorBidi"/>
          </w:rPr>
          <w:delText>-</w:delText>
        </w:r>
      </w:del>
      <w:r>
        <w:rPr>
          <w:rFonts w:asciiTheme="majorBidi" w:hAnsiTheme="majorBidi" w:cstheme="majorBidi"/>
        </w:rPr>
        <w:t xml:space="preserve">scale </w:t>
      </w:r>
      <w:commentRangeEnd w:id="33"/>
      <w:r w:rsidR="00584FA5">
        <w:rPr>
          <w:rStyle w:val="CommentReference"/>
        </w:rPr>
        <w:commentReference w:id="33"/>
      </w:r>
      <w:commentRangeEnd w:id="34"/>
      <w:r w:rsidR="002C149E">
        <w:rPr>
          <w:rStyle w:val="CommentReference"/>
        </w:rPr>
        <w:commentReference w:id="34"/>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ins w:id="36" w:author="Sharifi, Hossein" w:date="2021-11-04T15:15:00Z">
        <w:r w:rsidR="008863CA">
          <w:rPr>
            <w:rFonts w:asciiTheme="majorBidi" w:hAnsiTheme="majorBidi" w:cstheme="majorBidi"/>
          </w:rPr>
          <w:t>e</w:t>
        </w:r>
      </w:ins>
      <w:commentRangeStart w:id="37"/>
      <w:commentRangeStart w:id="38"/>
      <w:del w:id="39" w:author="Sharifi, Hossein" w:date="2021-11-04T15:15:00Z">
        <w:r w:rsidR="00902C0F" w:rsidDel="008863CA">
          <w:rPr>
            <w:rFonts w:asciiTheme="majorBidi" w:hAnsiTheme="majorBidi" w:cstheme="majorBidi"/>
          </w:rPr>
          <w:delText>i</w:delText>
        </w:r>
      </w:del>
      <w:del w:id="40" w:author="Sharifi, Hossein" w:date="2021-11-04T15:33:00Z">
        <w:r w:rsidR="00902C0F" w:rsidDel="002C149E">
          <w:rPr>
            <w:rFonts w:asciiTheme="majorBidi" w:hAnsiTheme="majorBidi" w:cstheme="majorBidi"/>
          </w:rPr>
          <w:delText>m</w:delText>
        </w:r>
      </w:del>
      <w:r w:rsidR="00902C0F">
        <w:rPr>
          <w:rFonts w:asciiTheme="majorBidi" w:hAnsiTheme="majorBidi" w:cstheme="majorBidi"/>
        </w:rPr>
        <w:t xml:space="preserve">merging </w:t>
      </w:r>
      <w:commentRangeEnd w:id="37"/>
      <w:r w:rsidR="00584FA5">
        <w:rPr>
          <w:rStyle w:val="CommentReference"/>
        </w:rPr>
        <w:commentReference w:id="37"/>
      </w:r>
      <w:commentRangeEnd w:id="38"/>
      <w:r w:rsidR="0037767C">
        <w:rPr>
          <w:rStyle w:val="CommentReference"/>
        </w:rPr>
        <w:commentReference w:id="38"/>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commentRangeStart w:id="41"/>
      <w:commentRangeStart w:id="42"/>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w:t>
      </w:r>
      <w:del w:id="43" w:author="Sharifi, Hossein" w:date="2021-11-04T15:32:00Z">
        <w:r w:rsidDel="003C3F78">
          <w:rPr>
            <w:rFonts w:asciiTheme="majorBidi" w:hAnsiTheme="majorBidi" w:cstheme="majorBidi"/>
          </w:rPr>
          <w:delText xml:space="preserve">such as modulating </w:delText>
        </w:r>
        <w:r w:rsidR="00D125F4" w:rsidDel="003C3F78">
          <w:rPr>
            <w:rFonts w:asciiTheme="majorBidi" w:hAnsiTheme="majorBidi" w:cstheme="majorBidi"/>
          </w:rPr>
          <w:delText xml:space="preserve">cross-bridge kinetics </w:delText>
        </w:r>
        <w:r w:rsidDel="003C3F78">
          <w:rPr>
            <w:rFonts w:asciiTheme="majorBidi" w:hAnsiTheme="majorBidi" w:cstheme="majorBidi"/>
          </w:rPr>
          <w:delText xml:space="preserve">to alter pump function, </w:delText>
        </w:r>
      </w:del>
      <w:r>
        <w:rPr>
          <w:rFonts w:asciiTheme="majorBidi" w:hAnsiTheme="majorBidi" w:cstheme="majorBidi"/>
        </w:rPr>
        <w:t>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41"/>
      <w:r w:rsidR="00584FA5">
        <w:rPr>
          <w:rStyle w:val="CommentReference"/>
        </w:rPr>
        <w:commentReference w:id="41"/>
      </w:r>
      <w:commentRangeEnd w:id="42"/>
      <w:r w:rsidR="0037767C">
        <w:rPr>
          <w:rStyle w:val="CommentReference"/>
        </w:rPr>
        <w:commentReference w:id="42"/>
      </w:r>
      <w:r w:rsidR="00CB6E54">
        <w:rPr>
          <w:rFonts w:asciiTheme="majorBidi" w:hAnsiTheme="majorBidi" w:cstheme="majorBidi"/>
        </w:rPr>
        <w:t xml:space="preserve">. </w:t>
      </w:r>
      <w:r w:rsidR="00042E15">
        <w:rPr>
          <w:rFonts w:asciiTheme="majorBidi" w:hAnsiTheme="majorBidi" w:cstheme="majorBidi"/>
        </w:rPr>
        <w:t>PyMyoVent is a multi</w:t>
      </w:r>
      <w:del w:id="44" w:author="Wenk, Jonathan F." w:date="2021-12-14T10:33:00Z">
        <w:r w:rsidR="00011D01" w:rsidDel="00AB7A0E">
          <w:rPr>
            <w:rFonts w:asciiTheme="majorBidi" w:hAnsiTheme="majorBidi" w:cstheme="majorBidi"/>
          </w:rPr>
          <w:delText>-</w:delText>
        </w:r>
      </w:del>
      <w:r w:rsidR="00042E15">
        <w:rPr>
          <w:rFonts w:asciiTheme="majorBidi" w:hAnsiTheme="majorBidi" w:cstheme="majorBidi"/>
        </w:rPr>
        <w:t xml:space="preserve">scale </w:t>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45"/>
      <w:commentRangeStart w:id="46"/>
      <w:r w:rsidR="008E5A3F">
        <w:rPr>
          <w:rFonts w:asciiTheme="majorBidi" w:hAnsiTheme="majorBidi" w:cstheme="majorBidi"/>
        </w:rPr>
        <w:t>simulate</w:t>
      </w:r>
      <w:r w:rsidR="003C751D">
        <w:rPr>
          <w:rFonts w:asciiTheme="majorBidi" w:hAnsiTheme="majorBidi" w:cstheme="majorBidi"/>
        </w:rPr>
        <w:t xml:space="preserve">s </w:t>
      </w:r>
      <w:ins w:id="47" w:author="Sharifi, Hossein" w:date="2021-11-04T15:48:00Z">
        <w:r w:rsidR="00D8621A">
          <w:rPr>
            <w:rFonts w:asciiTheme="majorBidi" w:hAnsiTheme="majorBidi" w:cstheme="majorBidi"/>
          </w:rPr>
          <w:t xml:space="preserve">a </w:t>
        </w:r>
      </w:ins>
      <w:r w:rsidR="0042787B">
        <w:rPr>
          <w:rFonts w:asciiTheme="majorBidi" w:hAnsiTheme="majorBidi" w:cstheme="majorBidi"/>
        </w:rPr>
        <w:t>left ventric</w:t>
      </w:r>
      <w:del w:id="48" w:author="Sharifi, Hossein" w:date="2021-11-04T15:48:00Z">
        <w:r w:rsidR="0042787B" w:rsidDel="00D8621A">
          <w:rPr>
            <w:rFonts w:asciiTheme="majorBidi" w:hAnsiTheme="majorBidi" w:cstheme="majorBidi"/>
          </w:rPr>
          <w:delText>u</w:delText>
        </w:r>
      </w:del>
      <w:r w:rsidR="0042787B">
        <w:rPr>
          <w:rFonts w:asciiTheme="majorBidi" w:hAnsiTheme="majorBidi" w:cstheme="majorBidi"/>
        </w:rPr>
        <w:t>l</w:t>
      </w:r>
      <w:ins w:id="49" w:author="Sharifi, Hossein" w:date="2021-11-04T15:48:00Z">
        <w:r w:rsidR="00D8621A">
          <w:rPr>
            <w:rFonts w:asciiTheme="majorBidi" w:hAnsiTheme="majorBidi" w:cstheme="majorBidi"/>
          </w:rPr>
          <w:t>e</w:t>
        </w:r>
      </w:ins>
      <w:del w:id="50" w:author="Sharifi, Hossein" w:date="2021-11-04T15:48:00Z">
        <w:r w:rsidR="0042787B" w:rsidDel="00D8621A">
          <w:rPr>
            <w:rFonts w:asciiTheme="majorBidi" w:hAnsiTheme="majorBidi" w:cstheme="majorBidi"/>
          </w:rPr>
          <w:delText>ar</w:delText>
        </w:r>
      </w:del>
      <w:r w:rsidR="006A071F">
        <w:rPr>
          <w:rFonts w:asciiTheme="majorBidi" w:hAnsiTheme="majorBidi" w:cstheme="majorBidi"/>
        </w:rPr>
        <w:t xml:space="preserve"> </w:t>
      </w:r>
      <w:ins w:id="51" w:author="Sharifi, Hossein" w:date="2021-11-04T15:48:00Z">
        <w:r w:rsidR="00D8621A">
          <w:rPr>
            <w:rFonts w:asciiTheme="majorBidi" w:hAnsiTheme="majorBidi" w:cstheme="majorBidi"/>
          </w:rPr>
          <w:t xml:space="preserve">pumping </w:t>
        </w:r>
        <w:r w:rsidR="008C3510">
          <w:rPr>
            <w:rFonts w:asciiTheme="majorBidi" w:hAnsiTheme="majorBidi" w:cstheme="majorBidi"/>
          </w:rPr>
          <w:t xml:space="preserve">blood around a </w:t>
        </w:r>
      </w:ins>
      <w:del w:id="52" w:author="Sharifi, Hossein" w:date="2021-11-04T15:48:00Z">
        <w:r w:rsidR="006A071F" w:rsidDel="00D8621A">
          <w:rPr>
            <w:rFonts w:asciiTheme="majorBidi" w:hAnsiTheme="majorBidi" w:cstheme="majorBidi"/>
          </w:rPr>
          <w:delText>(LV)</w:delText>
        </w:r>
        <w:r w:rsidR="0042787B" w:rsidDel="00D8621A">
          <w:rPr>
            <w:rFonts w:asciiTheme="majorBidi" w:hAnsiTheme="majorBidi" w:cstheme="majorBidi"/>
          </w:rPr>
          <w:delText xml:space="preserve"> function </w:delText>
        </w:r>
        <w:r w:rsidR="007E4B93" w:rsidDel="00D8621A">
          <w:rPr>
            <w:rFonts w:asciiTheme="majorBidi" w:hAnsiTheme="majorBidi" w:cstheme="majorBidi"/>
          </w:rPr>
          <w:delText xml:space="preserve">within </w:delText>
        </w:r>
        <w:r w:rsidR="00656EE6" w:rsidDel="00D8621A">
          <w:rPr>
            <w:rFonts w:asciiTheme="majorBidi" w:hAnsiTheme="majorBidi" w:cstheme="majorBidi"/>
          </w:rPr>
          <w:delText>a</w:delText>
        </w:r>
        <w:r w:rsidR="007E4B93" w:rsidDel="00D8621A">
          <w:rPr>
            <w:rFonts w:asciiTheme="majorBidi" w:hAnsiTheme="majorBidi" w:cstheme="majorBidi"/>
          </w:rPr>
          <w:delText xml:space="preserve"> </w:delText>
        </w:r>
      </w:del>
      <w:r w:rsidR="007E4B93">
        <w:rPr>
          <w:rFonts w:asciiTheme="majorBidi" w:hAnsiTheme="majorBidi" w:cstheme="majorBidi"/>
        </w:rPr>
        <w:t xml:space="preserve">systemic circulation </w:t>
      </w:r>
      <w:commentRangeEnd w:id="45"/>
      <w:r w:rsidR="00584FA5">
        <w:rPr>
          <w:rStyle w:val="CommentReference"/>
        </w:rPr>
        <w:commentReference w:id="45"/>
      </w:r>
      <w:commentRangeEnd w:id="46"/>
      <w:r w:rsidR="00D264CE">
        <w:rPr>
          <w:rStyle w:val="CommentReference"/>
        </w:rPr>
        <w:commentReference w:id="46"/>
      </w:r>
      <w:r w:rsidR="00BF7BC8">
        <w:rPr>
          <w:rFonts w:asciiTheme="majorBidi" w:hAnsiTheme="majorBidi" w:cstheme="majorBidi"/>
        </w:rPr>
        <w:t xml:space="preserve">by bridging </w:t>
      </w:r>
      <w:r w:rsidR="002772CC">
        <w:rPr>
          <w:rFonts w:asciiTheme="majorBidi" w:hAnsiTheme="majorBidi" w:cstheme="majorBidi"/>
        </w:rPr>
        <w:t>from molecular to organ-level mechanisms</w:t>
      </w:r>
      <w:del w:id="53" w:author="Kenneth Campbell" w:date="2021-11-01T22:45:00Z">
        <w:r w:rsidR="00BF7BC8" w:rsidDel="002772CC">
          <w:rPr>
            <w:rFonts w:asciiTheme="majorBidi" w:hAnsiTheme="majorBidi" w:cstheme="majorBidi"/>
          </w:rPr>
          <w:delText xml:space="preserve">effects from </w:delText>
        </w:r>
        <w:r w:rsidR="000F3E39" w:rsidDel="002772CC">
          <w:rPr>
            <w:rFonts w:asciiTheme="majorBidi" w:hAnsiTheme="majorBidi" w:cstheme="majorBidi"/>
          </w:rPr>
          <w:delText xml:space="preserve">the </w:delText>
        </w:r>
        <w:r w:rsidR="00A713CD" w:rsidDel="002772CC">
          <w:rPr>
            <w:rFonts w:asciiTheme="majorBidi" w:hAnsiTheme="majorBidi" w:cstheme="majorBidi"/>
          </w:rPr>
          <w:delText>molecular</w:delText>
        </w:r>
        <w:r w:rsidR="000F3E39" w:rsidDel="002772CC">
          <w:rPr>
            <w:rFonts w:asciiTheme="majorBidi" w:hAnsiTheme="majorBidi" w:cstheme="majorBidi"/>
          </w:rPr>
          <w:delText xml:space="preserve"> </w:delText>
        </w:r>
        <w:r w:rsidR="00A713CD" w:rsidDel="002772CC">
          <w:rPr>
            <w:rFonts w:asciiTheme="majorBidi" w:hAnsiTheme="majorBidi" w:cstheme="majorBidi"/>
          </w:rPr>
          <w:delText>level to organ level</w:delText>
        </w:r>
      </w:del>
      <w:r w:rsidR="00656EE6">
        <w:rPr>
          <w:rFonts w:asciiTheme="majorBidi" w:hAnsiTheme="majorBidi" w:cstheme="majorBidi"/>
        </w:rPr>
        <w:t xml:space="preserve">. </w:t>
      </w:r>
      <w:r w:rsidR="00904FEE">
        <w:rPr>
          <w:rFonts w:asciiTheme="majorBidi" w:hAnsiTheme="majorBidi" w:cstheme="majorBidi"/>
        </w:rPr>
        <w:t xml:space="preserve">In </w:t>
      </w:r>
      <w:del w:id="54" w:author="Campbell, Kenneth S." w:date="2021-11-01T19:38:00Z">
        <w:r w:rsidR="00A93AEA" w:rsidDel="00584FA5">
          <w:rPr>
            <w:rFonts w:asciiTheme="majorBidi" w:hAnsiTheme="majorBidi" w:cstheme="majorBidi"/>
          </w:rPr>
          <w:delText xml:space="preserve">our </w:delText>
        </w:r>
      </w:del>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commentRangeStart w:id="55"/>
      <w:commentRangeStart w:id="56"/>
      <w:r w:rsidR="004B092C">
        <w:rPr>
          <w:rFonts w:asciiTheme="majorBidi" w:hAnsiTheme="majorBidi" w:cstheme="majorBidi"/>
        </w:rPr>
        <w:t xml:space="preserve">a </w:t>
      </w:r>
      <w:del w:id="57" w:author="Sharifi, Hossein" w:date="2021-11-04T15:50:00Z">
        <w:r w:rsidR="005F5DC4" w:rsidDel="0057788E">
          <w:rPr>
            <w:rFonts w:asciiTheme="majorBidi" w:hAnsiTheme="majorBidi" w:cstheme="majorBidi"/>
          </w:rPr>
          <w:delText>module</w:delText>
        </w:r>
        <w:r w:rsidR="00654068" w:rsidDel="0057788E">
          <w:rPr>
            <w:rFonts w:asciiTheme="majorBidi" w:hAnsiTheme="majorBidi" w:cstheme="majorBidi"/>
          </w:rPr>
          <w:delText xml:space="preserve"> of </w:delText>
        </w:r>
        <w:r w:rsidR="004B092C" w:rsidDel="0057788E">
          <w:rPr>
            <w:rFonts w:asciiTheme="majorBidi" w:hAnsiTheme="majorBidi" w:cstheme="majorBidi"/>
          </w:rPr>
          <w:delText xml:space="preserve">the </w:delText>
        </w:r>
      </w:del>
      <w:r w:rsidR="00654068">
        <w:rPr>
          <w:rFonts w:asciiTheme="majorBidi" w:hAnsiTheme="majorBidi" w:cstheme="majorBidi"/>
        </w:rPr>
        <w:t xml:space="preserve">baroreflex </w:t>
      </w:r>
      <w:ins w:id="58" w:author="Sharifi, Hossein" w:date="2021-11-04T15:50:00Z">
        <w:r w:rsidR="0057788E">
          <w:rPr>
            <w:rFonts w:asciiTheme="majorBidi" w:hAnsiTheme="majorBidi" w:cstheme="majorBidi"/>
          </w:rPr>
          <w:t xml:space="preserve">control of arterial pressure by using </w:t>
        </w:r>
      </w:ins>
      <w:r w:rsidR="00654068">
        <w:rPr>
          <w:rFonts w:asciiTheme="majorBidi" w:hAnsiTheme="majorBidi" w:cstheme="majorBidi"/>
        </w:rPr>
        <w:t xml:space="preserve">feedback </w:t>
      </w:r>
      <w:del w:id="59" w:author="Sharifi, Hossein" w:date="2021-11-04T15:50:00Z">
        <w:r w:rsidR="00654068" w:rsidDel="0057788E">
          <w:rPr>
            <w:rFonts w:asciiTheme="majorBidi" w:hAnsiTheme="majorBidi" w:cstheme="majorBidi"/>
          </w:rPr>
          <w:delText xml:space="preserve">loop </w:delText>
        </w:r>
        <w:r w:rsidR="00853D1B" w:rsidDel="0057788E">
          <w:rPr>
            <w:rFonts w:asciiTheme="majorBidi" w:hAnsiTheme="majorBidi" w:cstheme="majorBidi"/>
          </w:rPr>
          <w:delText>in</w:delText>
        </w:r>
        <w:r w:rsidR="00904FEE" w:rsidDel="0057788E">
          <w:rPr>
            <w:rFonts w:asciiTheme="majorBidi" w:hAnsiTheme="majorBidi" w:cstheme="majorBidi"/>
          </w:rPr>
          <w:delText>to PyMyoVent</w:delText>
        </w:r>
        <w:r w:rsidR="004B092C" w:rsidDel="0057788E">
          <w:rPr>
            <w:rFonts w:asciiTheme="majorBidi" w:hAnsiTheme="majorBidi" w:cstheme="majorBidi"/>
          </w:rPr>
          <w:delText xml:space="preserve"> </w:delText>
        </w:r>
        <w:commentRangeEnd w:id="55"/>
        <w:r w:rsidR="00584FA5" w:rsidDel="0057788E">
          <w:rPr>
            <w:rStyle w:val="CommentReference"/>
          </w:rPr>
          <w:commentReference w:id="55"/>
        </w:r>
      </w:del>
      <w:commentRangeEnd w:id="56"/>
      <w:r w:rsidR="00DC34A9">
        <w:rPr>
          <w:rStyle w:val="CommentReference"/>
        </w:rPr>
        <w:commentReference w:id="56"/>
      </w:r>
      <w:del w:id="60" w:author="Sharifi, Hossein" w:date="2021-11-04T15:50:00Z">
        <w:r w:rsidR="004B092C" w:rsidDel="0057788E">
          <w:rPr>
            <w:rFonts w:asciiTheme="majorBidi" w:hAnsiTheme="majorBidi" w:cstheme="majorBidi"/>
          </w:rPr>
          <w:delText>and showed that it</w:delText>
        </w:r>
        <w:r w:rsidR="00904FEE" w:rsidDel="0057788E">
          <w:rPr>
            <w:rFonts w:asciiTheme="majorBidi" w:hAnsiTheme="majorBidi" w:cstheme="majorBidi"/>
          </w:rPr>
          <w:delText xml:space="preserve"> </w:delText>
        </w:r>
        <w:r w:rsidR="00654068" w:rsidDel="0057788E">
          <w:rPr>
            <w:rFonts w:asciiTheme="majorBidi" w:hAnsiTheme="majorBidi" w:cstheme="majorBidi"/>
          </w:rPr>
          <w:delText>could maintain arterial pressure</w:delText>
        </w:r>
        <w:r w:rsidR="00904FEE" w:rsidDel="0057788E">
          <w:rPr>
            <w:rFonts w:asciiTheme="majorBidi" w:hAnsiTheme="majorBidi" w:cstheme="majorBidi"/>
          </w:rPr>
          <w:delText xml:space="preserve"> </w:delText>
        </w:r>
        <w:r w:rsidR="00DC7628" w:rsidDel="0057788E">
          <w:rPr>
            <w:rFonts w:asciiTheme="majorBidi" w:hAnsiTheme="majorBidi" w:cstheme="majorBidi"/>
          </w:rPr>
          <w:delText xml:space="preserve">at </w:delText>
        </w:r>
        <w:r w:rsidR="004B092C" w:rsidDel="0057788E">
          <w:rPr>
            <w:rFonts w:asciiTheme="majorBidi" w:hAnsiTheme="majorBidi" w:cstheme="majorBidi"/>
          </w:rPr>
          <w:delText xml:space="preserve">a </w:delText>
        </w:r>
        <w:r w:rsidR="00C25386" w:rsidDel="0057788E">
          <w:rPr>
            <w:rFonts w:asciiTheme="majorBidi" w:hAnsiTheme="majorBidi" w:cstheme="majorBidi"/>
          </w:rPr>
          <w:delText xml:space="preserve">setpoint level </w:delText>
        </w:r>
        <w:r w:rsidR="005222DC" w:rsidDel="0057788E">
          <w:rPr>
            <w:rFonts w:asciiTheme="majorBidi" w:hAnsiTheme="majorBidi" w:cstheme="majorBidi"/>
          </w:rPr>
          <w:delText xml:space="preserve">by </w:delText>
        </w:r>
        <w:r w:rsidR="005F5DC4" w:rsidDel="0057788E">
          <w:rPr>
            <w:rFonts w:asciiTheme="majorBidi" w:hAnsiTheme="majorBidi" w:cstheme="majorBidi"/>
          </w:rPr>
          <w:delText>regulating</w:delText>
        </w:r>
      </w:del>
      <w:ins w:id="61" w:author="Sharifi, Hossein" w:date="2021-11-04T15:50:00Z">
        <w:r w:rsidR="0057788E">
          <w:rPr>
            <w:rFonts w:asciiTheme="majorBidi" w:hAnsiTheme="majorBidi" w:cstheme="majorBidi"/>
          </w:rPr>
          <w:t>to regulate</w:t>
        </w:r>
      </w:ins>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is paper, we extend PyMyoVent with concentric growth (wall thickening / thinning) and eccentric growth (chamber dilation / constriction) driven by cell</w:t>
      </w:r>
      <w:ins w:id="62" w:author="Wenk, Jonathan F." w:date="2021-12-14T10:35:00Z">
        <w:r w:rsidR="00AB7A0E">
          <w:rPr>
            <w:rFonts w:asciiTheme="majorBidi" w:hAnsiTheme="majorBidi" w:cstheme="majorBidi"/>
          </w:rPr>
          <w:t>ular</w:t>
        </w:r>
      </w:ins>
      <w:r w:rsidR="00584FA5">
        <w:rPr>
          <w:rFonts w:asciiTheme="majorBidi" w:hAnsiTheme="majorBidi" w:cstheme="majorBidi"/>
        </w:rPr>
        <w:t xml:space="preserve"> and molecular-level signals</w:t>
      </w:r>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cells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del w:id="63" w:author="Sharifi, Hossein" w:date="2021-11-07T08:17:00Z">
        <w:r w:rsidR="00217F49" w:rsidDel="00F05F79">
          <w:rPr>
            <w:rFonts w:asciiTheme="majorBidi" w:hAnsiTheme="majorBidi" w:cstheme="majorBidi"/>
          </w:rPr>
          <w:delText>mass</w:delText>
        </w:r>
      </w:del>
      <w:ins w:id="64" w:author="Sharifi, Hossein" w:date="2021-11-07T08:17:00Z">
        <w:r w:rsidR="00F05F79">
          <w:rPr>
            <w:rFonts w:asciiTheme="majorBidi" w:hAnsiTheme="majorBidi" w:cstheme="majorBidi"/>
          </w:rPr>
          <w:t>volume</w:t>
        </w:r>
      </w:ins>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r w:rsidR="007A203E">
        <w:rPr>
          <w:rFonts w:asciiTheme="majorBidi" w:hAnsiTheme="majorBidi" w:cstheme="majorBidi"/>
        </w:rPr>
        <w:t xml:space="preserve">LV 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del w:id="65" w:author="Sharifi, Hossein" w:date="2021-12-13T10:18:00Z">
        <w:r w:rsidR="00EC047A" w:rsidDel="008B2DA1">
          <w:rPr>
            <w:rFonts w:asciiTheme="majorBidi" w:hAnsiTheme="majorBidi" w:cstheme="majorBidi"/>
          </w:rPr>
          <w:delText xml:space="preserve"> </w:delText>
        </w:r>
      </w:del>
      <w:commentRangeStart w:id="66"/>
      <w:commentRangeStart w:id="67"/>
      <w:commentRangeEnd w:id="66"/>
      <w:r w:rsidR="00D17217">
        <w:rPr>
          <w:rStyle w:val="CommentReference"/>
        </w:rPr>
        <w:commentReference w:id="66"/>
      </w:r>
      <w:commentRangeEnd w:id="67"/>
      <w:r w:rsidR="00FD6729">
        <w:rPr>
          <w:rStyle w:val="CommentReference"/>
        </w:rPr>
        <w:commentReference w:id="67"/>
      </w:r>
      <w:r w:rsidR="00EC047A">
        <w:rPr>
          <w:rFonts w:asciiTheme="majorBidi" w:hAnsiTheme="majorBidi" w:cstheme="majorBidi"/>
        </w:rPr>
        <w:t xml:space="preserve">, </w:t>
      </w:r>
      <w:del w:id="68" w:author="Sharifi, Hossein" w:date="2021-11-22T21:10:00Z">
        <w:r w:rsidR="00980331" w:rsidDel="00A62E4B">
          <w:rPr>
            <w:rFonts w:asciiTheme="majorBidi" w:hAnsiTheme="majorBidi" w:cstheme="majorBidi"/>
          </w:rPr>
          <w:delText>m</w:delText>
        </w:r>
        <w:r w:rsidR="00EC047A" w:rsidDel="00A62E4B">
          <w:rPr>
            <w:rFonts w:asciiTheme="majorBidi" w:hAnsiTheme="majorBidi" w:cstheme="majorBidi"/>
          </w:rPr>
          <w:delText xml:space="preserve">itral </w:delText>
        </w:r>
      </w:del>
      <w:ins w:id="69" w:author="Sharifi, Hossein" w:date="2021-11-22T21:10:00Z">
        <w:r w:rsidR="00A62E4B">
          <w:rPr>
            <w:rFonts w:asciiTheme="majorBidi" w:hAnsiTheme="majorBidi" w:cstheme="majorBidi"/>
          </w:rPr>
          <w:t xml:space="preserve">aortic </w:t>
        </w:r>
      </w:ins>
      <w:del w:id="70" w:author="Sharifi, Hossein" w:date="2021-11-14T18:43:00Z">
        <w:r w:rsidR="00EC047A" w:rsidDel="00E33250">
          <w:rPr>
            <w:rFonts w:asciiTheme="majorBidi" w:hAnsiTheme="majorBidi" w:cstheme="majorBidi"/>
          </w:rPr>
          <w:delText>regurgitation</w:delText>
        </w:r>
      </w:del>
      <w:ins w:id="71" w:author="Sharifi, Hossein" w:date="2021-11-14T18:43:00Z">
        <w:r w:rsidR="00E33250">
          <w:rPr>
            <w:rFonts w:asciiTheme="majorBidi" w:hAnsiTheme="majorBidi" w:cstheme="majorBidi"/>
          </w:rPr>
          <w:t>insufficiency</w:t>
        </w:r>
      </w:ins>
      <w:r w:rsidR="00EC047A">
        <w:rPr>
          <w:rFonts w:asciiTheme="majorBidi" w:hAnsiTheme="majorBidi" w:cstheme="majorBidi"/>
        </w:rPr>
        <w:t xml:space="preserve">, and </w:t>
      </w:r>
      <w:del w:id="72" w:author="Sharifi, Hossein" w:date="2021-11-22T21:10:00Z">
        <w:r w:rsidR="00EC047A" w:rsidDel="00A62E4B">
          <w:rPr>
            <w:rFonts w:asciiTheme="majorBidi" w:hAnsiTheme="majorBidi" w:cstheme="majorBidi"/>
          </w:rPr>
          <w:delText xml:space="preserve">aortic </w:delText>
        </w:r>
      </w:del>
      <w:ins w:id="73" w:author="Sharifi, Hossein" w:date="2021-11-22T21:10:00Z">
        <w:r w:rsidR="00A62E4B">
          <w:rPr>
            <w:rFonts w:asciiTheme="majorBidi" w:hAnsiTheme="majorBidi" w:cstheme="majorBidi"/>
          </w:rPr>
          <w:t xml:space="preserve">mitral </w:t>
        </w:r>
      </w:ins>
      <w:ins w:id="74" w:author="Sharifi, Hossein" w:date="2021-11-14T18:43:00Z">
        <w:r w:rsidR="00E33250">
          <w:rPr>
            <w:rFonts w:asciiTheme="majorBidi" w:hAnsiTheme="majorBidi" w:cstheme="majorBidi"/>
          </w:rPr>
          <w:t>insufficiency</w:t>
        </w:r>
      </w:ins>
      <w:del w:id="75" w:author="Sharifi, Hossein" w:date="2021-11-14T18:43:00Z">
        <w:r w:rsidR="00EC047A" w:rsidDel="00E33250">
          <w:rPr>
            <w:rFonts w:asciiTheme="majorBidi" w:hAnsiTheme="majorBidi" w:cstheme="majorBidi"/>
          </w:rPr>
          <w:delText>regurgitation</w:delText>
        </w:r>
      </w:del>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simulations for each valvular disorder</w:t>
      </w:r>
      <w:r w:rsidR="00D23B8C">
        <w:rPr>
          <w:rFonts w:asciiTheme="majorBidi" w:hAnsiTheme="majorBidi" w:cstheme="majorBidi"/>
        </w:rPr>
        <w:t xml:space="preserve"> </w:t>
      </w:r>
      <w:r w:rsidR="00402155">
        <w:rPr>
          <w:rFonts w:asciiTheme="majorBidi" w:hAnsiTheme="majorBidi" w:cstheme="majorBidi"/>
        </w:rPr>
        <w:t>re</w:t>
      </w:r>
      <w:r w:rsidR="00D23B8C">
        <w:rPr>
          <w:rFonts w:asciiTheme="majorBidi" w:hAnsiTheme="majorBidi" w:cstheme="majorBidi"/>
        </w:rPr>
        <w:t>gained</w:t>
      </w:r>
      <w:r w:rsidR="00402155">
        <w:rPr>
          <w:rFonts w:asciiTheme="majorBidi" w:hAnsiTheme="majorBidi" w:cstheme="majorBidi"/>
        </w:rPr>
        <w:t xml:space="preserve"> LV size and function (reversal of growth) 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del w:id="76" w:author="Sharifi, Hossein" w:date="2021-11-07T08:17:00Z">
        <w:r w:rsidR="00D23B8C" w:rsidDel="00F05F79">
          <w:rPr>
            <w:rFonts w:asciiTheme="majorBidi" w:hAnsiTheme="majorBidi" w:cstheme="majorBidi"/>
          </w:rPr>
          <w:delText>mass</w:delText>
        </w:r>
        <w:r w:rsidR="00C0488B" w:rsidDel="00F05F79">
          <w:rPr>
            <w:rFonts w:asciiTheme="majorBidi" w:hAnsiTheme="majorBidi" w:cstheme="majorBidi"/>
          </w:rPr>
          <w:delText xml:space="preserve"> </w:delText>
        </w:r>
      </w:del>
      <w:ins w:id="77" w:author="Sharifi, Hossein" w:date="2021-11-07T08:17:00Z">
        <w:r w:rsidR="00F05F79">
          <w:rPr>
            <w:rFonts w:asciiTheme="majorBidi" w:hAnsiTheme="majorBidi" w:cstheme="majorBidi"/>
          </w:rPr>
          <w:t xml:space="preserve">volume </w:t>
        </w:r>
      </w:ins>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78"/>
      <w:commentRangeStart w:id="79"/>
      <w:r w:rsidR="00217F49">
        <w:rPr>
          <w:rFonts w:asciiTheme="majorBidi" w:hAnsiTheme="majorBidi" w:cstheme="majorBidi"/>
        </w:rPr>
        <w:t>valve disease</w:t>
      </w:r>
      <w:r w:rsidR="00815846">
        <w:rPr>
          <w:rFonts w:asciiTheme="majorBidi" w:hAnsiTheme="majorBidi" w:cstheme="majorBidi"/>
        </w:rPr>
        <w:t>.</w:t>
      </w:r>
      <w:commentRangeEnd w:id="78"/>
      <w:r w:rsidR="00217F49">
        <w:rPr>
          <w:rStyle w:val="CommentReference"/>
        </w:rPr>
        <w:commentReference w:id="78"/>
      </w:r>
      <w:commentRangeEnd w:id="79"/>
      <w:r w:rsidR="00547A97">
        <w:rPr>
          <w:rStyle w:val="CommentReference"/>
        </w:rPr>
        <w:commentReference w:id="79"/>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60A10CBA"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r>
        <w:rPr>
          <w:rFonts w:asciiTheme="majorBidi" w:hAnsiTheme="majorBidi" w:cstheme="majorBidi"/>
          <w:szCs w:val="24"/>
        </w:rPr>
        <w:t>is able to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w:t>
      </w:r>
      <w:del w:id="80" w:author="Sharifi, Hossein" w:date="2021-12-06T08:22:00Z">
        <w:r w:rsidDel="007D162B">
          <w:rPr>
            <w:rFonts w:asciiTheme="majorBidi" w:hAnsiTheme="majorBidi" w:cstheme="majorBidi"/>
            <w:szCs w:val="24"/>
          </w:rPr>
          <w:delText xml:space="preserve"> and/</w:delText>
        </w:r>
        <w:r w:rsidR="004F031C" w:rsidRPr="00B95524" w:rsidDel="007D162B">
          <w:rPr>
            <w:rFonts w:asciiTheme="majorBidi" w:hAnsiTheme="majorBidi" w:cstheme="majorBidi"/>
            <w:szCs w:val="24"/>
          </w:rPr>
          <w:delText>or mutat</w:delText>
        </w:r>
        <w:r w:rsidDel="007D162B">
          <w:rPr>
            <w:rFonts w:asciiTheme="majorBidi" w:hAnsiTheme="majorBidi" w:cstheme="majorBidi"/>
            <w:szCs w:val="24"/>
          </w:rPr>
          <w:delText>ions to</w:delText>
        </w:r>
        <w:r w:rsidR="004F031C" w:rsidRPr="00B95524" w:rsidDel="007D162B">
          <w:rPr>
            <w:rFonts w:asciiTheme="majorBidi" w:hAnsiTheme="majorBidi" w:cstheme="majorBidi"/>
            <w:szCs w:val="24"/>
          </w:rPr>
          <w:delText xml:space="preserve"> sarcomeric </w:delText>
        </w:r>
        <w:r w:rsidR="00892C58" w:rsidRPr="00B95524" w:rsidDel="007D162B">
          <w:rPr>
            <w:rFonts w:asciiTheme="majorBidi" w:hAnsiTheme="majorBidi" w:cstheme="majorBidi"/>
            <w:szCs w:val="24"/>
          </w:rPr>
          <w:delText>proteins</w:delText>
        </w:r>
      </w:del>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CF3478">
        <w:rPr>
          <w:rFonts w:asciiTheme="majorBidi" w:hAnsiTheme="majorBidi" w:cstheme="majorBidi"/>
          <w:noProof/>
          <w:szCs w:val="24"/>
        </w:rPr>
        <w:t>(Frey and Olson, 2003; Pitoulis and Terracciano, 2020)</w:t>
      </w:r>
      <w:r w:rsidR="00365B9C">
        <w:rPr>
          <w:rFonts w:asciiTheme="majorBidi" w:hAnsiTheme="majorBidi" w:cstheme="majorBidi"/>
          <w:szCs w:val="24"/>
        </w:rPr>
        <w:fldChar w:fldCharType="end"/>
      </w:r>
      <w:r w:rsidR="00365B9C">
        <w:rPr>
          <w:rFonts w:asciiTheme="majorBidi" w:hAnsiTheme="majorBidi" w:cstheme="majorBidi"/>
          <w:szCs w:val="24"/>
        </w:rPr>
        <w:t>.</w:t>
      </w:r>
      <w:r w:rsidR="00A2651B" w:rsidRPr="00B95524">
        <w:rPr>
          <w:rFonts w:asciiTheme="majorBidi" w:hAnsiTheme="majorBidi" w:cstheme="majorBidi"/>
          <w:szCs w:val="24"/>
        </w:rPr>
        <w:t xml:space="preserve"> </w:t>
      </w:r>
      <w:commentRangeStart w:id="81"/>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ins w:id="82" w:author="Wenk, Jonathan F." w:date="2021-12-14T10:43:00Z">
        <w:r w:rsidR="0097520C">
          <w:rPr>
            <w:rFonts w:asciiTheme="majorBidi" w:hAnsiTheme="majorBidi" w:cstheme="majorBidi"/>
            <w:szCs w:val="24"/>
          </w:rPr>
          <w:t>,</w:t>
        </w:r>
      </w:ins>
      <w:ins w:id="83" w:author="Sharifi, Hossein" w:date="2021-11-04T16:26:00Z">
        <w:r w:rsidR="00D25AB4">
          <w:rPr>
            <w:rFonts w:asciiTheme="majorBidi" w:hAnsiTheme="majorBidi" w:cstheme="majorBidi"/>
            <w:szCs w:val="24"/>
          </w:rPr>
          <w:t xml:space="preserve"> namely concentric and eccentric growth. </w:t>
        </w:r>
      </w:ins>
      <w:del w:id="84" w:author="Sharifi, Hossein" w:date="2021-11-04T16:26:00Z">
        <w:r w:rsidDel="00D25AB4">
          <w:rPr>
            <w:rFonts w:asciiTheme="majorBidi" w:hAnsiTheme="majorBidi" w:cstheme="majorBidi"/>
            <w:szCs w:val="24"/>
          </w:rPr>
          <w:delText>:</w:delText>
        </w:r>
        <w:r w:rsidR="007B6722" w:rsidRPr="00B95524" w:rsidDel="00D25AB4">
          <w:rPr>
            <w:rFonts w:asciiTheme="majorBidi" w:hAnsiTheme="majorBidi" w:cstheme="majorBidi"/>
            <w:szCs w:val="24"/>
          </w:rPr>
          <w:delText xml:space="preserve"> </w:delText>
        </w:r>
        <w:r w:rsidDel="00D25AB4">
          <w:rPr>
            <w:rFonts w:asciiTheme="majorBidi" w:hAnsiTheme="majorBidi" w:cstheme="majorBidi"/>
            <w:szCs w:val="24"/>
          </w:rPr>
          <w:delText>(</w:delText>
        </w:r>
        <w:r w:rsidR="00626610" w:rsidRPr="00B95524" w:rsidDel="00D25AB4">
          <w:rPr>
            <w:rFonts w:asciiTheme="majorBidi" w:hAnsiTheme="majorBidi" w:cstheme="majorBidi"/>
            <w:szCs w:val="24"/>
          </w:rPr>
          <w:delText xml:space="preserve">1) </w:delText>
        </w:r>
        <w:r w:rsidDel="00D25AB4">
          <w:rPr>
            <w:rFonts w:asciiTheme="majorBidi" w:hAnsiTheme="majorBidi" w:cstheme="majorBidi"/>
            <w:szCs w:val="24"/>
          </w:rPr>
          <w:delText>c</w:delText>
        </w:r>
        <w:r w:rsidRPr="00B95524" w:rsidDel="00D25AB4">
          <w:rPr>
            <w:rFonts w:asciiTheme="majorBidi" w:hAnsiTheme="majorBidi" w:cstheme="majorBidi"/>
            <w:szCs w:val="24"/>
          </w:rPr>
          <w:delText xml:space="preserve">oncentric </w:delText>
        </w:r>
        <w:r w:rsidR="00E17DB6" w:rsidRPr="00B95524" w:rsidDel="00D25AB4">
          <w:rPr>
            <w:rFonts w:asciiTheme="majorBidi" w:hAnsiTheme="majorBidi" w:cstheme="majorBidi"/>
            <w:szCs w:val="24"/>
          </w:rPr>
          <w:delText>growth</w:delText>
        </w:r>
        <w:r w:rsidR="004A2674" w:rsidRPr="00B95524" w:rsidDel="00D25AB4">
          <w:rPr>
            <w:rFonts w:asciiTheme="majorBidi" w:hAnsiTheme="majorBidi" w:cstheme="majorBidi"/>
            <w:szCs w:val="24"/>
          </w:rPr>
          <w:delText xml:space="preserve"> </w:delText>
        </w:r>
        <w:r w:rsidR="00A901D4" w:rsidRPr="00B95524" w:rsidDel="00D25AB4">
          <w:rPr>
            <w:rFonts w:asciiTheme="majorBidi" w:hAnsiTheme="majorBidi" w:cstheme="majorBidi"/>
            <w:szCs w:val="24"/>
          </w:rPr>
          <w:delText>that</w:delText>
        </w:r>
      </w:del>
      <w:ins w:id="85" w:author="Sharifi, Hossein" w:date="2021-11-04T16:26:00Z">
        <w:r w:rsidR="00D25AB4">
          <w:rPr>
            <w:rFonts w:asciiTheme="majorBidi" w:hAnsiTheme="majorBidi" w:cstheme="majorBidi"/>
            <w:szCs w:val="24"/>
          </w:rPr>
          <w:t>The former</w:t>
        </w:r>
      </w:ins>
      <w:r w:rsidR="00A901D4" w:rsidRPr="00B95524">
        <w:rPr>
          <w:rFonts w:asciiTheme="majorBidi" w:hAnsiTheme="majorBidi" w:cstheme="majorBidi"/>
          <w:szCs w:val="24"/>
        </w:rPr>
        <w:t xml:space="preserve">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ins w:id="86" w:author="Sharifi, Hossein" w:date="2021-11-04T16:26:00Z">
        <w:r w:rsidR="00116DCB">
          <w:rPr>
            <w:rFonts w:asciiTheme="majorBidi" w:hAnsiTheme="majorBidi" w:cstheme="majorBidi"/>
            <w:szCs w:val="24"/>
          </w:rPr>
          <w:t xml:space="preserve">. </w:t>
        </w:r>
      </w:ins>
      <w:ins w:id="87" w:author="Sharifi, Hossein" w:date="2021-11-04T16:31:00Z">
        <w:r w:rsidR="00AE77E0">
          <w:rPr>
            <w:rFonts w:asciiTheme="majorBidi" w:hAnsiTheme="majorBidi" w:cstheme="majorBidi"/>
            <w:szCs w:val="24"/>
          </w:rPr>
          <w:t xml:space="preserve">The latter, however, </w:t>
        </w:r>
      </w:ins>
      <w:del w:id="88" w:author="Sharifi, Hossein" w:date="2021-11-04T16:26:00Z">
        <w:r w:rsidDel="00116DCB">
          <w:rPr>
            <w:rFonts w:asciiTheme="majorBidi" w:hAnsiTheme="majorBidi" w:cstheme="majorBidi"/>
            <w:szCs w:val="24"/>
          </w:rPr>
          <w:delText xml:space="preserve"> </w:delText>
        </w:r>
      </w:del>
      <w:del w:id="89" w:author="Sharifi, Hossein" w:date="2021-11-04T16:31:00Z">
        <w:r w:rsidDel="00AE77E0">
          <w:rPr>
            <w:rFonts w:asciiTheme="majorBidi" w:hAnsiTheme="majorBidi" w:cstheme="majorBidi"/>
            <w:szCs w:val="24"/>
          </w:rPr>
          <w:delText>and</w:delText>
        </w:r>
        <w:r w:rsidR="0036541B" w:rsidRPr="00B95524" w:rsidDel="00AE77E0">
          <w:rPr>
            <w:rFonts w:asciiTheme="majorBidi" w:hAnsiTheme="majorBidi" w:cstheme="majorBidi"/>
            <w:szCs w:val="24"/>
          </w:rPr>
          <w:delText xml:space="preserve"> </w:delText>
        </w:r>
        <w:r w:rsidDel="00AE77E0">
          <w:rPr>
            <w:rFonts w:asciiTheme="majorBidi" w:hAnsiTheme="majorBidi" w:cstheme="majorBidi"/>
            <w:szCs w:val="24"/>
          </w:rPr>
          <w:delText>(</w:delText>
        </w:r>
        <w:r w:rsidR="00B96D69" w:rsidRPr="00B95524" w:rsidDel="00AE77E0">
          <w:rPr>
            <w:rFonts w:asciiTheme="majorBidi" w:hAnsiTheme="majorBidi" w:cstheme="majorBidi"/>
            <w:szCs w:val="24"/>
          </w:rPr>
          <w:delText>2)</w:delText>
        </w:r>
        <w:r w:rsidR="00C121CE" w:rsidRPr="00B95524" w:rsidDel="00AE77E0">
          <w:rPr>
            <w:rFonts w:asciiTheme="majorBidi" w:hAnsiTheme="majorBidi" w:cstheme="majorBidi"/>
            <w:szCs w:val="24"/>
          </w:rPr>
          <w:delText xml:space="preserve"> </w:delText>
        </w:r>
        <w:r w:rsidDel="00AE77E0">
          <w:rPr>
            <w:rFonts w:asciiTheme="majorBidi" w:hAnsiTheme="majorBidi" w:cstheme="majorBidi"/>
            <w:szCs w:val="24"/>
          </w:rPr>
          <w:delText>e</w:delText>
        </w:r>
        <w:r w:rsidR="00C121CE" w:rsidRPr="00B95524" w:rsidDel="00AE77E0">
          <w:rPr>
            <w:rFonts w:asciiTheme="majorBidi" w:hAnsiTheme="majorBidi" w:cstheme="majorBidi"/>
            <w:szCs w:val="24"/>
          </w:rPr>
          <w:delText>ccentric growth</w:delText>
        </w:r>
        <w:r w:rsidR="006508C8" w:rsidRPr="00B95524" w:rsidDel="00AE77E0">
          <w:rPr>
            <w:rFonts w:asciiTheme="majorBidi" w:hAnsiTheme="majorBidi" w:cstheme="majorBidi"/>
            <w:szCs w:val="24"/>
          </w:rPr>
          <w:delText xml:space="preserve"> </w:delText>
        </w:r>
        <w:r w:rsidR="00A901D4" w:rsidRPr="00B95524" w:rsidDel="00AE77E0">
          <w:rPr>
            <w:rFonts w:asciiTheme="majorBidi" w:hAnsiTheme="majorBidi" w:cstheme="majorBidi"/>
            <w:szCs w:val="24"/>
          </w:rPr>
          <w:delText xml:space="preserve">that </w:delText>
        </w:r>
      </w:del>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81"/>
      <w:r w:rsidR="00217F49">
        <w:rPr>
          <w:rStyle w:val="CommentReference"/>
        </w:rPr>
        <w:commentReference w:id="81"/>
      </w:r>
      <w:commentRangeStart w:id="90"/>
      <w:commentRangeStart w:id="91"/>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w:t>
      </w:r>
      <w:del w:id="92" w:author="Sharifi, Hossein" w:date="2021-11-04T16:42:00Z">
        <w:r w:rsidR="00D55709" w:rsidRPr="00B95524" w:rsidDel="000252CB">
          <w:rPr>
            <w:rFonts w:asciiTheme="majorBidi" w:hAnsiTheme="majorBidi" w:cstheme="majorBidi"/>
            <w:szCs w:val="24"/>
          </w:rPr>
          <w:delText xml:space="preserve">abnormal </w:delText>
        </w:r>
        <w:r w:rsidR="0022335F" w:rsidDel="000252CB">
          <w:rPr>
            <w:rFonts w:asciiTheme="majorBidi" w:hAnsiTheme="majorBidi" w:cstheme="majorBidi"/>
            <w:szCs w:val="24"/>
          </w:rPr>
          <w:delText xml:space="preserve">volume or pressure </w:delText>
        </w:r>
        <w:r w:rsidR="00547D30" w:rsidRPr="00B95524" w:rsidDel="000252CB">
          <w:rPr>
            <w:rFonts w:asciiTheme="majorBidi" w:hAnsiTheme="majorBidi" w:cstheme="majorBidi"/>
            <w:szCs w:val="24"/>
          </w:rPr>
          <w:delText>loading</w:delText>
        </w:r>
        <w:r w:rsidR="0022335F" w:rsidDel="000252CB">
          <w:rPr>
            <w:rFonts w:asciiTheme="majorBidi" w:hAnsiTheme="majorBidi" w:cstheme="majorBidi"/>
            <w:szCs w:val="24"/>
          </w:rPr>
          <w:delText xml:space="preserve"> </w:delText>
        </w:r>
        <w:commentRangeEnd w:id="90"/>
        <w:r w:rsidR="00217F49" w:rsidDel="000252CB">
          <w:rPr>
            <w:rStyle w:val="CommentReference"/>
          </w:rPr>
          <w:commentReference w:id="90"/>
        </w:r>
      </w:del>
      <w:commentRangeEnd w:id="91"/>
      <w:r w:rsidR="00B23C1E">
        <w:rPr>
          <w:rStyle w:val="CommentReference"/>
        </w:rPr>
        <w:commentReference w:id="91"/>
      </w:r>
      <w:commentRangeStart w:id="93"/>
      <w:del w:id="94" w:author="Sharifi, Hossein" w:date="2021-11-04T16:42:00Z">
        <w:r w:rsidR="0022335F" w:rsidDel="000252CB">
          <w:rPr>
            <w:rFonts w:asciiTheme="majorBidi" w:hAnsiTheme="majorBidi" w:cstheme="majorBidi"/>
            <w:szCs w:val="24"/>
          </w:rPr>
          <w:delText xml:space="preserve">in order to </w:delText>
        </w:r>
        <w:r w:rsidR="00B64657" w:rsidDel="000252CB">
          <w:rPr>
            <w:rFonts w:asciiTheme="majorBidi" w:hAnsiTheme="majorBidi" w:cstheme="majorBidi"/>
            <w:szCs w:val="24"/>
          </w:rPr>
          <w:delText>reestablish a homeostatic stress state</w:delText>
        </w:r>
        <w:commentRangeEnd w:id="93"/>
        <w:r w:rsidR="00217F49" w:rsidDel="000252CB">
          <w:rPr>
            <w:rStyle w:val="CommentReference"/>
          </w:rPr>
          <w:commentReference w:id="93"/>
        </w:r>
      </w:del>
      <w:ins w:id="95" w:author="Sharifi, Hossein" w:date="2021-11-04T16:42:00Z">
        <w:r w:rsidR="000252CB">
          <w:rPr>
            <w:rFonts w:asciiTheme="majorBidi" w:hAnsiTheme="majorBidi" w:cstheme="majorBidi"/>
            <w:szCs w:val="24"/>
          </w:rPr>
          <w:t>valvular disease</w:t>
        </w:r>
      </w:ins>
      <w:ins w:id="96" w:author="Sharifi, Hossein" w:date="2021-12-06T16:11:00Z">
        <w:r w:rsidR="00B84E1D">
          <w:rPr>
            <w:rFonts w:asciiTheme="majorBidi" w:hAnsiTheme="majorBidi" w:cstheme="majorBidi"/>
            <w:szCs w:val="24"/>
          </w:rPr>
          <w:t>s</w:t>
        </w:r>
      </w:ins>
      <w:ins w:id="97" w:author="Sharifi, Hossein" w:date="2021-11-04T16:50:00Z">
        <w:r w:rsidR="009D5B73">
          <w:rPr>
            <w:rFonts w:asciiTheme="majorBidi" w:hAnsiTheme="majorBidi" w:cstheme="majorBidi"/>
            <w:szCs w:val="24"/>
          </w:rPr>
          <w:t xml:space="preserve">, but it can progress to heart failure if the </w:t>
        </w:r>
      </w:ins>
      <w:del w:id="98" w:author="Sharifi, Hossein" w:date="2021-11-04T16:50:00Z">
        <w:r w:rsidR="00547D30" w:rsidRPr="00B95524" w:rsidDel="009D5B73">
          <w:rPr>
            <w:rFonts w:asciiTheme="majorBidi" w:hAnsiTheme="majorBidi" w:cstheme="majorBidi"/>
            <w:szCs w:val="24"/>
          </w:rPr>
          <w:delText xml:space="preserve">. However, if </w:delText>
        </w:r>
        <w:r w:rsidR="00F55FA7" w:rsidRPr="00B95524" w:rsidDel="009D5B73">
          <w:rPr>
            <w:rFonts w:asciiTheme="majorBidi" w:hAnsiTheme="majorBidi" w:cstheme="majorBidi"/>
            <w:szCs w:val="24"/>
          </w:rPr>
          <w:delText xml:space="preserve">the </w:delText>
        </w:r>
      </w:del>
      <w:r w:rsidR="00F55FA7" w:rsidRPr="00B95524">
        <w:rPr>
          <w:rFonts w:asciiTheme="majorBidi" w:hAnsiTheme="majorBidi" w:cstheme="majorBidi"/>
          <w:szCs w:val="24"/>
        </w:rPr>
        <w:t xml:space="preserve">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w:t>
      </w:r>
      <w:del w:id="99" w:author="Sharifi, Hossein" w:date="2021-11-04T16:50:00Z">
        <w:r w:rsidR="006E6DFD" w:rsidRPr="00B95524" w:rsidDel="009D5B73">
          <w:rPr>
            <w:rFonts w:asciiTheme="majorBidi" w:hAnsiTheme="majorBidi" w:cstheme="majorBidi"/>
            <w:szCs w:val="24"/>
          </w:rPr>
          <w:delText xml:space="preserve">it can </w:delText>
        </w:r>
        <w:r w:rsidR="009456FD" w:rsidRPr="00B95524" w:rsidDel="009D5B73">
          <w:rPr>
            <w:rFonts w:asciiTheme="majorBidi" w:hAnsiTheme="majorBidi" w:cstheme="majorBidi"/>
            <w:szCs w:val="24"/>
          </w:rPr>
          <w:delText>lead</w:delText>
        </w:r>
        <w:r w:rsidR="009A215F" w:rsidRPr="00B95524" w:rsidDel="009D5B73">
          <w:rPr>
            <w:rFonts w:asciiTheme="majorBidi" w:hAnsiTheme="majorBidi" w:cstheme="majorBidi"/>
            <w:szCs w:val="24"/>
          </w:rPr>
          <w:delText xml:space="preserve"> </w:delText>
        </w:r>
        <w:r w:rsidR="009456FD" w:rsidRPr="00B95524" w:rsidDel="009D5B73">
          <w:rPr>
            <w:rFonts w:asciiTheme="majorBidi" w:hAnsiTheme="majorBidi" w:cstheme="majorBidi"/>
            <w:szCs w:val="24"/>
          </w:rPr>
          <w:delText>to</w:delText>
        </w:r>
        <w:r w:rsidR="009A215F" w:rsidRPr="00B95524" w:rsidDel="009D5B73">
          <w:rPr>
            <w:rFonts w:asciiTheme="majorBidi" w:hAnsiTheme="majorBidi" w:cstheme="majorBidi"/>
            <w:szCs w:val="24"/>
          </w:rPr>
          <w:delText xml:space="preserve"> </w:delText>
        </w:r>
        <w:r w:rsidR="005D736A" w:rsidRPr="00B95524" w:rsidDel="009D5B73">
          <w:rPr>
            <w:rFonts w:asciiTheme="majorBidi" w:hAnsiTheme="majorBidi" w:cstheme="majorBidi"/>
            <w:szCs w:val="24"/>
          </w:rPr>
          <w:delText xml:space="preserve">myocardial fibrosis, </w:delText>
        </w:r>
        <w:r w:rsidR="00E02C27" w:rsidRPr="00B95524" w:rsidDel="009D5B73">
          <w:rPr>
            <w:rFonts w:asciiTheme="majorBidi" w:hAnsiTheme="majorBidi" w:cstheme="majorBidi"/>
            <w:szCs w:val="24"/>
          </w:rPr>
          <w:delText xml:space="preserve">myocyte dysfunction, </w:delText>
        </w:r>
        <w:r w:rsidR="00AE40F3" w:rsidRPr="00B95524" w:rsidDel="009D5B73">
          <w:rPr>
            <w:rFonts w:asciiTheme="majorBidi" w:hAnsiTheme="majorBidi" w:cstheme="majorBidi"/>
            <w:szCs w:val="24"/>
          </w:rPr>
          <w:delText xml:space="preserve">and ultimately heart </w:delText>
        </w:r>
        <w:r w:rsidR="00445E4B" w:rsidRPr="00B95524" w:rsidDel="009D5B73">
          <w:rPr>
            <w:rFonts w:asciiTheme="majorBidi" w:hAnsiTheme="majorBidi" w:cstheme="majorBidi"/>
            <w:szCs w:val="24"/>
          </w:rPr>
          <w:delText xml:space="preserve">failure </w:delText>
        </w:r>
      </w:del>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63D76708"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r w:rsidR="00AD3492" w:rsidRPr="00B95524">
        <w:rPr>
          <w:rFonts w:asciiTheme="majorBidi" w:hAnsiTheme="majorBidi" w:cstheme="majorBidi"/>
          <w:color w:val="000000" w:themeColor="text1"/>
        </w:rPr>
        <w:t>Rond</w:t>
      </w:r>
      <w:ins w:id="100" w:author="Sharifi, Hossein" w:date="2021-12-06T08:25:00Z">
        <w:r w:rsidR="00DC2C0D">
          <w:rPr>
            <w:rFonts w:asciiTheme="majorBidi" w:hAnsiTheme="majorBidi" w:cstheme="majorBidi"/>
            <w:color w:val="000000" w:themeColor="text1"/>
          </w:rPr>
          <w:t>a</w:t>
        </w:r>
      </w:ins>
      <w:r w:rsidR="00AD3492" w:rsidRPr="00B95524">
        <w:rPr>
          <w:rFonts w:asciiTheme="majorBidi" w:hAnsiTheme="majorBidi" w:cstheme="majorBidi"/>
          <w:color w:val="000000" w:themeColor="text1"/>
        </w:rPr>
        <w:t xml:space="preserve">nina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2B045976"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del w:id="101" w:author="Wenk, Jonathan F." w:date="2021-12-14T10:46:00Z">
        <w:r w:rsidR="00011D01" w:rsidDel="0097520C">
          <w:rPr>
            <w:rFonts w:asciiTheme="majorBidi" w:hAnsiTheme="majorBidi" w:cstheme="majorBidi"/>
            <w:color w:val="000000" w:themeColor="text1"/>
          </w:rPr>
          <w:delText>-</w:delText>
        </w:r>
      </w:del>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del w:id="102" w:author="Wenk, Jonathan F." w:date="2021-12-14T10:47:00Z">
        <w:r w:rsidR="00011D01" w:rsidDel="0097520C">
          <w:rPr>
            <w:rFonts w:asciiTheme="majorBidi" w:hAnsiTheme="majorBidi" w:cstheme="majorBidi"/>
            <w:color w:val="000000" w:themeColor="text1"/>
          </w:rPr>
          <w:delText>-</w:delText>
        </w:r>
      </w:del>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ins w:id="103" w:author="Sharifi, Hossein" w:date="2021-11-04T17:03:00Z">
        <w:r w:rsidR="00EF71E5">
          <w:rPr>
            <w:rFonts w:asciiTheme="majorBidi" w:hAnsiTheme="majorBidi" w:cstheme="majorBidi"/>
            <w:color w:val="000000" w:themeColor="text1"/>
          </w:rPr>
          <w:t xml:space="preserve">In another work, </w:t>
        </w:r>
      </w:ins>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del w:id="104" w:author="Sharifi, Hossein" w:date="2021-11-04T17:04:00Z">
        <w:r w:rsidR="00123DF1" w:rsidRPr="00B95524" w:rsidDel="00116617">
          <w:rPr>
            <w:rFonts w:asciiTheme="majorBidi" w:hAnsiTheme="majorBidi" w:cstheme="majorBidi"/>
            <w:color w:val="000000" w:themeColor="text1"/>
          </w:rPr>
          <w:delText xml:space="preserve">incorporated </w:delText>
        </w:r>
      </w:del>
      <w:ins w:id="105" w:author="Sharifi, Hossein" w:date="2021-11-04T17:04:00Z">
        <w:r w:rsidR="00116617">
          <w:rPr>
            <w:rFonts w:asciiTheme="majorBidi" w:hAnsiTheme="majorBidi" w:cstheme="majorBidi"/>
            <w:color w:val="000000" w:themeColor="text1"/>
          </w:rPr>
          <w:t>coupled</w:t>
        </w:r>
        <w:r w:rsidR="00116617" w:rsidRPr="00B95524">
          <w:rPr>
            <w:rFonts w:asciiTheme="majorBidi" w:hAnsiTheme="majorBidi" w:cstheme="majorBidi"/>
            <w:color w:val="000000" w:themeColor="text1"/>
          </w:rPr>
          <w:t xml:space="preserve"> </w:t>
        </w:r>
      </w:ins>
      <w:r w:rsidR="00123DF1" w:rsidRPr="00B95524">
        <w:rPr>
          <w:rFonts w:asciiTheme="majorBidi" w:hAnsiTheme="majorBidi" w:cstheme="majorBidi"/>
          <w:color w:val="000000" w:themeColor="text1"/>
        </w:rPr>
        <w:t>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w:t>
      </w:r>
      <w:del w:id="106" w:author="Sharifi, Hossein" w:date="2021-11-04T17:04:00Z">
        <w:r w:rsidR="00C97E6A" w:rsidRPr="00B95524" w:rsidDel="00ED1431">
          <w:rPr>
            <w:rFonts w:asciiTheme="majorBidi" w:hAnsiTheme="majorBidi" w:cstheme="majorBidi"/>
            <w:color w:val="000000" w:themeColor="text1"/>
          </w:rPr>
          <w:delText xml:space="preserve">showed </w:delText>
        </w:r>
      </w:del>
      <w:ins w:id="107" w:author="Sharifi, Hossein" w:date="2021-11-04T17:04:00Z">
        <w:r w:rsidR="00ED1431">
          <w:rPr>
            <w:rFonts w:asciiTheme="majorBidi" w:hAnsiTheme="majorBidi" w:cstheme="majorBidi"/>
            <w:color w:val="000000" w:themeColor="text1"/>
          </w:rPr>
          <w:t>concluded</w:t>
        </w:r>
        <w:r w:rsidR="00ED1431" w:rsidRPr="00B95524">
          <w:rPr>
            <w:rFonts w:asciiTheme="majorBidi" w:hAnsiTheme="majorBidi" w:cstheme="majorBidi"/>
            <w:color w:val="000000" w:themeColor="text1"/>
          </w:rPr>
          <w:t xml:space="preserve"> </w:t>
        </w:r>
      </w:ins>
      <w:r w:rsidR="00C97E6A" w:rsidRPr="00B95524">
        <w:rPr>
          <w:rFonts w:asciiTheme="majorBidi" w:hAnsiTheme="majorBidi" w:cstheme="majorBidi"/>
          <w:color w:val="000000" w:themeColor="text1"/>
        </w:rPr>
        <w:t xml:space="preserve">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32A5C92E" w14:textId="05CE569E" w:rsidR="00CC6257" w:rsidRDefault="00FC127B" w:rsidP="006432DB">
      <w:pPr>
        <w:spacing w:line="240" w:lineRule="auto"/>
        <w:ind w:firstLine="567"/>
        <w:jc w:val="both"/>
        <w:rPr>
          <w:ins w:id="108" w:author="Sharifi, Hossein" w:date="2021-12-06T11:47:00Z"/>
          <w:rFonts w:asciiTheme="majorBidi" w:hAnsiTheme="majorBidi" w:cstheme="majorBidi"/>
          <w:color w:val="000000" w:themeColor="text1"/>
        </w:rPr>
      </w:pPr>
      <w:commentRangeStart w:id="109"/>
      <w:commentRangeStart w:id="110"/>
      <w:del w:id="111" w:author="Sharifi, Hossein" w:date="2021-12-06T13:01:00Z">
        <w:r w:rsidRPr="00B95524" w:rsidDel="00DC059D">
          <w:rPr>
            <w:rFonts w:asciiTheme="majorBidi" w:hAnsiTheme="majorBidi" w:cstheme="majorBidi"/>
            <w:color w:val="000000" w:themeColor="text1"/>
          </w:rPr>
          <w:delText>My</w:delText>
        </w:r>
      </w:del>
      <w:del w:id="112" w:author="Sharifi, Hossein" w:date="2021-12-06T12:57:00Z">
        <w:r w:rsidRPr="00B95524" w:rsidDel="00C50768">
          <w:rPr>
            <w:rFonts w:asciiTheme="majorBidi" w:hAnsiTheme="majorBidi" w:cstheme="majorBidi"/>
            <w:color w:val="000000" w:themeColor="text1"/>
          </w:rPr>
          <w:delText xml:space="preserve">osin </w:delText>
        </w:r>
      </w:del>
      <w:ins w:id="113" w:author="Sharifi, Hossein" w:date="2021-12-06T12:57:00Z">
        <w:r w:rsidR="00C50768">
          <w:rPr>
            <w:rFonts w:asciiTheme="majorBidi" w:hAnsiTheme="majorBidi" w:cstheme="majorBidi"/>
            <w:color w:val="000000" w:themeColor="text1"/>
          </w:rPr>
          <w:t xml:space="preserve">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ins>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ins w:id="114" w:author="Sharifi, Hossein" w:date="2021-12-06T12:57:00Z">
        <w:r w:rsidR="00C50768">
          <w:rPr>
            <w:rFonts w:asciiTheme="majorBidi" w:hAnsiTheme="majorBidi" w:cstheme="majorBidi"/>
            <w:color w:val="000000" w:themeColor="text1"/>
          </w:rPr>
        </w:r>
        <w:r w:rsidR="00C50768">
          <w:rPr>
            <w:rFonts w:asciiTheme="majorBidi" w:hAnsiTheme="majorBidi" w:cstheme="majorBidi"/>
            <w:color w:val="000000" w:themeColor="text1"/>
          </w:rPr>
          <w:fldChar w:fldCharType="separate"/>
        </w:r>
      </w:ins>
      <w:r w:rsidR="00CF3478">
        <w:rPr>
          <w:rFonts w:asciiTheme="majorBidi" w:hAnsiTheme="majorBidi" w:cstheme="majorBidi"/>
          <w:noProof/>
          <w:color w:val="000000" w:themeColor="text1"/>
        </w:rPr>
        <w:t>(Davis et al., 2016)</w:t>
      </w:r>
      <w:ins w:id="115" w:author="Sharifi, Hossein" w:date="2021-12-06T12:57:00Z">
        <w:r w:rsidR="00C50768">
          <w:rPr>
            <w:rFonts w:asciiTheme="majorBidi" w:hAnsiTheme="majorBidi" w:cstheme="majorBidi"/>
            <w:color w:val="000000" w:themeColor="text1"/>
          </w:rPr>
          <w:fldChar w:fldCharType="end"/>
        </w:r>
        <w:r w:rsidR="00C50768">
          <w:rPr>
            <w:rFonts w:asciiTheme="majorBidi" w:hAnsiTheme="majorBidi" w:cstheme="majorBidi"/>
            <w:color w:val="000000" w:themeColor="text1"/>
          </w:rPr>
          <w:t xml:space="preserve"> have suggested that cardiac growth correlates with the magnitude of tension developed by myofilament</w:t>
        </w:r>
      </w:ins>
      <w:ins w:id="116" w:author="Wenk, Jonathan F." w:date="2021-12-14T10:48:00Z">
        <w:r w:rsidR="0097520C">
          <w:rPr>
            <w:rFonts w:asciiTheme="majorBidi" w:hAnsiTheme="majorBidi" w:cstheme="majorBidi"/>
            <w:color w:val="000000" w:themeColor="text1"/>
          </w:rPr>
          <w:t>s</w:t>
        </w:r>
      </w:ins>
      <w:ins w:id="117" w:author="Sharifi, Hossein" w:date="2021-12-06T12:57:00Z">
        <w:r w:rsidR="00C50768">
          <w:rPr>
            <w:rFonts w:asciiTheme="majorBidi" w:hAnsiTheme="majorBidi" w:cstheme="majorBidi"/>
            <w:color w:val="000000" w:themeColor="text1"/>
          </w:rPr>
          <w:t xml:space="preserve"> over time</w:t>
        </w:r>
      </w:ins>
      <w:ins w:id="118" w:author="Wenk, Jonathan F." w:date="2021-12-14T10:53:00Z">
        <w:r w:rsidR="007923BF">
          <w:rPr>
            <w:rFonts w:asciiTheme="majorBidi" w:hAnsiTheme="majorBidi" w:cstheme="majorBidi"/>
            <w:color w:val="000000" w:themeColor="text1"/>
          </w:rPr>
          <w:t xml:space="preserve">, which reflects the work </w:t>
        </w:r>
      </w:ins>
      <w:ins w:id="119" w:author="Wenk, Jonathan F." w:date="2021-12-14T10:54:00Z">
        <w:r w:rsidR="007923BF">
          <w:rPr>
            <w:rFonts w:asciiTheme="majorBidi" w:hAnsiTheme="majorBidi" w:cstheme="majorBidi"/>
            <w:color w:val="000000" w:themeColor="text1"/>
          </w:rPr>
          <w:t>done by the heart</w:t>
        </w:r>
      </w:ins>
      <w:ins w:id="120" w:author="Sharifi, Hossein" w:date="2021-12-06T12:57:00Z">
        <w:r w:rsidR="00C50768">
          <w:rPr>
            <w:rFonts w:asciiTheme="majorBidi" w:hAnsiTheme="majorBidi" w:cstheme="majorBidi"/>
            <w:color w:val="000000" w:themeColor="text1"/>
          </w:rPr>
          <w:t xml:space="preserve">. </w:t>
        </w:r>
      </w:ins>
      <w:ins w:id="121" w:author="Sharifi, Hossein" w:date="2021-12-06T15:49:00Z">
        <w:r w:rsidR="005458B7">
          <w:rPr>
            <w:rFonts w:asciiTheme="majorBidi" w:hAnsiTheme="majorBidi" w:cstheme="majorBidi"/>
            <w:color w:val="000000" w:themeColor="text1"/>
          </w:rPr>
          <w:t>Although t</w:t>
        </w:r>
      </w:ins>
      <w:ins w:id="122" w:author="Sharifi, Hossein" w:date="2021-12-06T12:57:00Z">
        <w:r w:rsidR="00C50768">
          <w:rPr>
            <w:rFonts w:asciiTheme="majorBidi" w:hAnsiTheme="majorBidi" w:cstheme="majorBidi"/>
            <w:color w:val="000000" w:themeColor="text1"/>
          </w:rPr>
          <w:t>his index has been informative in understanding of the underlying pathological mechanisms</w:t>
        </w:r>
      </w:ins>
      <w:ins w:id="123" w:author="Sharifi, Hossein" w:date="2021-12-06T15:49:00Z">
        <w:r w:rsidR="005458B7">
          <w:rPr>
            <w:rFonts w:asciiTheme="majorBidi" w:hAnsiTheme="majorBidi" w:cstheme="majorBidi"/>
            <w:color w:val="000000" w:themeColor="text1"/>
          </w:rPr>
          <w:t xml:space="preserve">, it </w:t>
        </w:r>
        <w:del w:id="124" w:author="Wenk, Jonathan F." w:date="2021-12-15T07:52:00Z">
          <w:r w:rsidR="005458B7" w:rsidDel="00395EC5">
            <w:rPr>
              <w:rFonts w:asciiTheme="majorBidi" w:hAnsiTheme="majorBidi" w:cstheme="majorBidi"/>
              <w:color w:val="000000" w:themeColor="text1"/>
            </w:rPr>
            <w:delText>might</w:delText>
          </w:r>
        </w:del>
      </w:ins>
      <w:ins w:id="125" w:author="Wenk, Jonathan F." w:date="2021-12-15T07:52:00Z">
        <w:r w:rsidR="00395EC5">
          <w:rPr>
            <w:rFonts w:asciiTheme="majorBidi" w:hAnsiTheme="majorBidi" w:cstheme="majorBidi"/>
            <w:color w:val="000000" w:themeColor="text1"/>
          </w:rPr>
          <w:t>may</w:t>
        </w:r>
      </w:ins>
      <w:ins w:id="126" w:author="Sharifi, Hossein" w:date="2021-12-06T15:49:00Z">
        <w:r w:rsidR="005458B7">
          <w:rPr>
            <w:rFonts w:asciiTheme="majorBidi" w:hAnsiTheme="majorBidi" w:cstheme="majorBidi"/>
            <w:color w:val="000000" w:themeColor="text1"/>
          </w:rPr>
          <w:t xml:space="preserve"> not be the best</w:t>
        </w:r>
      </w:ins>
      <w:ins w:id="127" w:author="Sharifi, Hossein" w:date="2021-12-06T12:57:00Z">
        <w:r w:rsidR="00C50768">
          <w:rPr>
            <w:rFonts w:asciiTheme="majorBidi" w:hAnsiTheme="majorBidi" w:cstheme="majorBidi"/>
            <w:color w:val="000000" w:themeColor="text1"/>
          </w:rPr>
          <w:t xml:space="preserve"> driving signal. Th</w:t>
        </w:r>
        <w:del w:id="128" w:author="Wenk, Jonathan F." w:date="2021-12-14T10:49:00Z">
          <w:r w:rsidR="00C50768" w:rsidDel="0097520C">
            <w:rPr>
              <w:rFonts w:asciiTheme="majorBidi" w:hAnsiTheme="majorBidi" w:cstheme="majorBidi"/>
              <w:color w:val="000000" w:themeColor="text1"/>
            </w:rPr>
            <w:delText>at</w:delText>
          </w:r>
        </w:del>
      </w:ins>
      <w:ins w:id="129" w:author="Wenk, Jonathan F." w:date="2021-12-14T10:49:00Z">
        <w:r w:rsidR="0097520C">
          <w:rPr>
            <w:rFonts w:asciiTheme="majorBidi" w:hAnsiTheme="majorBidi" w:cstheme="majorBidi"/>
            <w:color w:val="000000" w:themeColor="text1"/>
          </w:rPr>
          <w:t>is</w:t>
        </w:r>
      </w:ins>
      <w:ins w:id="130" w:author="Sharifi, Hossein" w:date="2021-12-06T12:57:00Z">
        <w:r w:rsidR="00C50768">
          <w:rPr>
            <w:rFonts w:asciiTheme="majorBidi" w:hAnsiTheme="majorBidi" w:cstheme="majorBidi"/>
            <w:color w:val="000000" w:themeColor="text1"/>
          </w:rPr>
          <w:t xml:space="preserve"> is mainly because cells cannot differentiate between </w:t>
        </w:r>
      </w:ins>
      <w:ins w:id="131" w:author="Wenk, Jonathan F." w:date="2021-12-14T11:22:00Z">
        <w:r w:rsidR="00AF7C85">
          <w:rPr>
            <w:rFonts w:asciiTheme="majorBidi" w:hAnsiTheme="majorBidi" w:cstheme="majorBidi"/>
            <w:color w:val="000000" w:themeColor="text1"/>
          </w:rPr>
          <w:t xml:space="preserve">short and long </w:t>
        </w:r>
      </w:ins>
      <w:ins w:id="132" w:author="Sharifi, Hossein" w:date="2021-12-06T12:57:00Z">
        <w:r w:rsidR="00C50768">
          <w:rPr>
            <w:rFonts w:asciiTheme="majorBidi" w:hAnsiTheme="majorBidi" w:cstheme="majorBidi"/>
            <w:color w:val="000000" w:themeColor="text1"/>
          </w:rPr>
          <w:t>time scales to determine the tension-time integral</w:t>
        </w:r>
      </w:ins>
      <w:ins w:id="133" w:author="Wenk, Jonathan F." w:date="2021-12-14T10:51:00Z">
        <w:r w:rsidR="0097520C">
          <w:rPr>
            <w:rFonts w:asciiTheme="majorBidi" w:hAnsiTheme="majorBidi" w:cstheme="majorBidi"/>
            <w:color w:val="000000" w:themeColor="text1"/>
          </w:rPr>
          <w:t>.</w:t>
        </w:r>
      </w:ins>
      <w:ins w:id="134" w:author="Sharifi, Hossein" w:date="2021-12-06T12:57:00Z">
        <w:del w:id="135" w:author="Wenk, Jonathan F." w:date="2021-12-14T10:51:00Z">
          <w:r w:rsidR="00C50768" w:rsidDel="0097520C">
            <w:rPr>
              <w:rFonts w:asciiTheme="majorBidi" w:hAnsiTheme="majorBidi" w:cstheme="majorBidi"/>
              <w:color w:val="000000" w:themeColor="text1"/>
            </w:rPr>
            <w:delText>,</w:delText>
          </w:r>
        </w:del>
        <w:r w:rsidR="00C50768">
          <w:rPr>
            <w:rFonts w:asciiTheme="majorBidi" w:hAnsiTheme="majorBidi" w:cstheme="majorBidi"/>
            <w:color w:val="000000" w:themeColor="text1"/>
          </w:rPr>
          <w:t xml:space="preserve"> </w:t>
        </w:r>
        <w:del w:id="136" w:author="Wenk, Jonathan F." w:date="2021-12-14T10:51:00Z">
          <w:r w:rsidR="00C50768" w:rsidDel="0097520C">
            <w:rPr>
              <w:rFonts w:asciiTheme="majorBidi" w:hAnsiTheme="majorBidi" w:cstheme="majorBidi"/>
              <w:color w:val="000000" w:themeColor="text1"/>
            </w:rPr>
            <w:delText>i</w:delText>
          </w:r>
        </w:del>
      </w:ins>
      <w:ins w:id="137" w:author="Wenk, Jonathan F." w:date="2021-12-14T10:51:00Z">
        <w:r w:rsidR="0097520C">
          <w:rPr>
            <w:rFonts w:asciiTheme="majorBidi" w:hAnsiTheme="majorBidi" w:cstheme="majorBidi"/>
            <w:color w:val="000000" w:themeColor="text1"/>
          </w:rPr>
          <w:t>I</w:t>
        </w:r>
      </w:ins>
      <w:ins w:id="138" w:author="Sharifi, Hossein" w:date="2021-12-06T12:57:00Z">
        <w:r w:rsidR="00C50768">
          <w:rPr>
            <w:rFonts w:asciiTheme="majorBidi" w:hAnsiTheme="majorBidi" w:cstheme="majorBidi"/>
            <w:color w:val="000000" w:themeColor="text1"/>
          </w:rPr>
          <w:t>nstead</w:t>
        </w:r>
      </w:ins>
      <w:ins w:id="139" w:author="Wenk, Jonathan F." w:date="2021-12-14T10:51:00Z">
        <w:r w:rsidR="0097520C">
          <w:rPr>
            <w:rFonts w:asciiTheme="majorBidi" w:hAnsiTheme="majorBidi" w:cstheme="majorBidi"/>
            <w:color w:val="000000" w:themeColor="text1"/>
          </w:rPr>
          <w:t>,</w:t>
        </w:r>
      </w:ins>
      <w:ins w:id="140" w:author="Sharifi, Hossein" w:date="2021-12-06T12:57:00Z">
        <w:r w:rsidR="00C50768">
          <w:rPr>
            <w:rFonts w:asciiTheme="majorBidi" w:hAnsiTheme="majorBidi" w:cstheme="majorBidi"/>
            <w:color w:val="000000" w:themeColor="text1"/>
          </w:rPr>
          <w:t xml:space="preserve"> they </w:t>
        </w:r>
        <w:del w:id="141" w:author="Wenk, Jonathan F." w:date="2021-12-14T10:49:00Z">
          <w:r w:rsidR="00C50768" w:rsidDel="0097520C">
            <w:rPr>
              <w:rFonts w:asciiTheme="majorBidi" w:hAnsiTheme="majorBidi" w:cstheme="majorBidi"/>
              <w:color w:val="000000" w:themeColor="text1"/>
            </w:rPr>
            <w:delText xml:space="preserve">all </w:delText>
          </w:r>
        </w:del>
        <w:r w:rsidR="00C50768">
          <w:rPr>
            <w:rFonts w:asciiTheme="majorBidi" w:hAnsiTheme="majorBidi" w:cstheme="majorBidi"/>
            <w:color w:val="000000" w:themeColor="text1"/>
          </w:rPr>
          <w:t xml:space="preserve">are continuously sensing </w:t>
        </w:r>
        <w:del w:id="142" w:author="Wenk, Jonathan F." w:date="2021-12-14T10:49:00Z">
          <w:r w:rsidR="00C50768" w:rsidDel="0097520C">
            <w:rPr>
              <w:rFonts w:asciiTheme="majorBidi" w:hAnsiTheme="majorBidi" w:cstheme="majorBidi"/>
              <w:color w:val="000000" w:themeColor="text1"/>
            </w:rPr>
            <w:delText xml:space="preserve">all </w:delText>
          </w:r>
        </w:del>
        <w:r w:rsidR="00C50768">
          <w:rPr>
            <w:rFonts w:asciiTheme="majorBidi" w:hAnsiTheme="majorBidi" w:cstheme="majorBidi"/>
            <w:color w:val="000000" w:themeColor="text1"/>
          </w:rPr>
          <w:t xml:space="preserve">the changes in their environment. </w:t>
        </w:r>
        <w:del w:id="143" w:author="Wenk, Jonathan F." w:date="2021-12-14T11:01:00Z">
          <w:r w:rsidR="00C50768" w:rsidDel="007923BF">
            <w:rPr>
              <w:rFonts w:asciiTheme="majorBidi" w:hAnsiTheme="majorBidi" w:cstheme="majorBidi"/>
              <w:color w:val="000000" w:themeColor="text1"/>
            </w:rPr>
            <w:delText xml:space="preserve">Tension-time integral developed by myofilaments, on the other hand, reflects the work done by the heart. </w:delText>
          </w:r>
        </w:del>
        <w:r w:rsidR="00C50768">
          <w:rPr>
            <w:rFonts w:asciiTheme="majorBidi" w:hAnsiTheme="majorBidi" w:cstheme="majorBidi"/>
            <w:color w:val="000000" w:themeColor="text1"/>
          </w:rPr>
          <w:t xml:space="preserve">Therefore, cellular level mechanisms that </w:t>
        </w:r>
      </w:ins>
      <w:ins w:id="144" w:author="Wenk, Jonathan F." w:date="2021-12-14T11:01:00Z">
        <w:r w:rsidR="007923BF">
          <w:rPr>
            <w:rFonts w:asciiTheme="majorBidi" w:hAnsiTheme="majorBidi" w:cstheme="majorBidi"/>
            <w:color w:val="000000" w:themeColor="text1"/>
          </w:rPr>
          <w:t xml:space="preserve">are </w:t>
        </w:r>
      </w:ins>
      <w:ins w:id="145" w:author="Sharifi, Hossein" w:date="2021-12-06T12:57:00Z">
        <w:r w:rsidR="00C50768">
          <w:rPr>
            <w:rFonts w:asciiTheme="majorBidi" w:hAnsiTheme="majorBidi" w:cstheme="majorBidi"/>
            <w:color w:val="000000" w:themeColor="text1"/>
          </w:rPr>
          <w:t>associate</w:t>
        </w:r>
      </w:ins>
      <w:ins w:id="146" w:author="Wenk, Jonathan F." w:date="2021-12-14T11:01:00Z">
        <w:r w:rsidR="007923BF">
          <w:rPr>
            <w:rFonts w:asciiTheme="majorBidi" w:hAnsiTheme="majorBidi" w:cstheme="majorBidi"/>
            <w:color w:val="000000" w:themeColor="text1"/>
          </w:rPr>
          <w:t>d</w:t>
        </w:r>
      </w:ins>
      <w:ins w:id="147" w:author="Sharifi, Hossein" w:date="2021-12-06T12:57:00Z">
        <w:r w:rsidR="00C50768">
          <w:rPr>
            <w:rFonts w:asciiTheme="majorBidi" w:hAnsiTheme="majorBidi" w:cstheme="majorBidi"/>
            <w:color w:val="000000" w:themeColor="text1"/>
          </w:rPr>
          <w:t xml:space="preserve"> with </w:t>
        </w:r>
        <w:del w:id="148" w:author="Wenk, Jonathan F." w:date="2021-12-14T11:17:00Z">
          <w:r w:rsidR="00C50768" w:rsidDel="00AF7C85">
            <w:rPr>
              <w:rFonts w:asciiTheme="majorBidi" w:hAnsiTheme="majorBidi" w:cstheme="majorBidi"/>
              <w:color w:val="000000" w:themeColor="text1"/>
            </w:rPr>
            <w:delText>elevated</w:delText>
          </w:r>
        </w:del>
      </w:ins>
      <w:ins w:id="149" w:author="Wenk, Jonathan F." w:date="2021-12-14T11:17:00Z">
        <w:r w:rsidR="00AF7C85">
          <w:rPr>
            <w:rFonts w:asciiTheme="majorBidi" w:hAnsiTheme="majorBidi" w:cstheme="majorBidi"/>
            <w:color w:val="000000" w:themeColor="text1"/>
          </w:rPr>
          <w:t>altered</w:t>
        </w:r>
      </w:ins>
      <w:ins w:id="150" w:author="Sharifi, Hossein" w:date="2021-12-06T12:57:00Z">
        <w:r w:rsidR="00C50768">
          <w:rPr>
            <w:rFonts w:asciiTheme="majorBidi" w:hAnsiTheme="majorBidi" w:cstheme="majorBidi"/>
            <w:color w:val="000000" w:themeColor="text1"/>
          </w:rPr>
          <w:t xml:space="preserve"> work demand </w:t>
        </w:r>
        <w:del w:id="151" w:author="Wenk, Jonathan F." w:date="2021-12-14T11:02:00Z">
          <w:r w:rsidR="00C50768" w:rsidDel="007923BF">
            <w:rPr>
              <w:rFonts w:asciiTheme="majorBidi" w:hAnsiTheme="majorBidi" w:cstheme="majorBidi"/>
              <w:color w:val="000000" w:themeColor="text1"/>
            </w:rPr>
            <w:delText>of</w:delText>
          </w:r>
        </w:del>
      </w:ins>
      <w:ins w:id="152" w:author="Wenk, Jonathan F." w:date="2021-12-14T11:02:00Z">
        <w:r w:rsidR="007923BF">
          <w:rPr>
            <w:rFonts w:asciiTheme="majorBidi" w:hAnsiTheme="majorBidi" w:cstheme="majorBidi"/>
            <w:color w:val="000000" w:themeColor="text1"/>
          </w:rPr>
          <w:t>in</w:t>
        </w:r>
      </w:ins>
      <w:ins w:id="153" w:author="Sharifi, Hossein" w:date="2021-12-06T12:57:00Z">
        <w:r w:rsidR="00C50768">
          <w:rPr>
            <w:rFonts w:asciiTheme="majorBidi" w:hAnsiTheme="majorBidi" w:cstheme="majorBidi"/>
            <w:color w:val="000000" w:themeColor="text1"/>
          </w:rPr>
          <w:t xml:space="preserve"> the heart </w:t>
        </w:r>
        <w:del w:id="154" w:author="Wenk, Jonathan F." w:date="2021-12-14T11:02:00Z">
          <w:r w:rsidR="00C50768" w:rsidDel="007923BF">
            <w:rPr>
              <w:rFonts w:asciiTheme="majorBidi" w:hAnsiTheme="majorBidi" w:cstheme="majorBidi"/>
              <w:color w:val="000000" w:themeColor="text1"/>
            </w:rPr>
            <w:delText xml:space="preserve">such as energy </w:delText>
          </w:r>
        </w:del>
        <w:del w:id="155" w:author="Wenk, Jonathan F." w:date="2021-12-14T11:03:00Z">
          <w:r w:rsidR="00C50768" w:rsidDel="00BF3076">
            <w:rPr>
              <w:rFonts w:asciiTheme="majorBidi" w:hAnsiTheme="majorBidi" w:cstheme="majorBidi"/>
              <w:color w:val="000000" w:themeColor="text1"/>
            </w:rPr>
            <w:delText>can</w:delText>
          </w:r>
        </w:del>
      </w:ins>
      <w:ins w:id="156" w:author="Wenk, Jonathan F." w:date="2021-12-14T11:03:00Z">
        <w:r w:rsidR="00BF3076">
          <w:rPr>
            <w:rFonts w:asciiTheme="majorBidi" w:hAnsiTheme="majorBidi" w:cstheme="majorBidi"/>
            <w:color w:val="000000" w:themeColor="text1"/>
          </w:rPr>
          <w:t>could</w:t>
        </w:r>
      </w:ins>
      <w:ins w:id="157" w:author="Sharifi, Hossein" w:date="2021-12-06T12:57:00Z">
        <w:r w:rsidR="00C50768">
          <w:rPr>
            <w:rFonts w:asciiTheme="majorBidi" w:hAnsiTheme="majorBidi" w:cstheme="majorBidi"/>
            <w:color w:val="000000" w:themeColor="text1"/>
          </w:rPr>
          <w:t xml:space="preserve"> be </w:t>
        </w:r>
        <w:del w:id="158" w:author="Wenk, Jonathan F." w:date="2021-12-14T11:03:00Z">
          <w:r w:rsidR="00C50768" w:rsidDel="00BF3076">
            <w:rPr>
              <w:rFonts w:asciiTheme="majorBidi" w:hAnsiTheme="majorBidi" w:cstheme="majorBidi"/>
              <w:color w:val="000000" w:themeColor="text1"/>
            </w:rPr>
            <w:delText xml:space="preserve">the </w:delText>
          </w:r>
        </w:del>
        <w:r w:rsidR="00C50768">
          <w:rPr>
            <w:rFonts w:asciiTheme="majorBidi" w:hAnsiTheme="majorBidi" w:cstheme="majorBidi"/>
            <w:color w:val="000000" w:themeColor="text1"/>
          </w:rPr>
          <w:t>potential driving signal</w:t>
        </w:r>
      </w:ins>
      <w:ins w:id="159" w:author="Wenk, Jonathan F." w:date="2021-12-14T11:49:00Z">
        <w:r w:rsidR="009A09F1">
          <w:rPr>
            <w:rFonts w:asciiTheme="majorBidi" w:hAnsiTheme="majorBidi" w:cstheme="majorBidi"/>
            <w:color w:val="000000" w:themeColor="text1"/>
          </w:rPr>
          <w:t>s</w:t>
        </w:r>
      </w:ins>
      <w:ins w:id="160" w:author="Sharifi, Hossein" w:date="2021-12-06T12:57:00Z">
        <w:r w:rsidR="00C50768">
          <w:rPr>
            <w:rFonts w:asciiTheme="majorBidi" w:hAnsiTheme="majorBidi" w:cstheme="majorBidi"/>
            <w:color w:val="000000" w:themeColor="text1"/>
          </w:rPr>
          <w:t xml:space="preserve"> for concentric growth. In this manuscript, we hypothesize </w:t>
        </w:r>
        <w:del w:id="161" w:author="Wenk, Jonathan F." w:date="2021-12-14T11:06:00Z">
          <w:r w:rsidR="00C50768" w:rsidDel="00BF3076">
            <w:rPr>
              <w:rFonts w:asciiTheme="majorBidi" w:hAnsiTheme="majorBidi" w:cstheme="majorBidi"/>
              <w:color w:val="000000" w:themeColor="text1"/>
            </w:rPr>
            <w:delText>the role of</w:delText>
          </w:r>
        </w:del>
      </w:ins>
      <w:ins w:id="162" w:author="Wenk, Jonathan F." w:date="2021-12-14T11:06:00Z">
        <w:r w:rsidR="00BF3076">
          <w:rPr>
            <w:rFonts w:asciiTheme="majorBidi" w:hAnsiTheme="majorBidi" w:cstheme="majorBidi"/>
            <w:color w:val="000000" w:themeColor="text1"/>
          </w:rPr>
          <w:t>that the</w:t>
        </w:r>
      </w:ins>
      <w:ins w:id="163" w:author="Sharifi, Hossein" w:date="2021-12-06T12:57:00Z">
        <w:r w:rsidR="00C50768">
          <w:rPr>
            <w:rFonts w:asciiTheme="majorBidi" w:hAnsiTheme="majorBidi" w:cstheme="majorBidi"/>
            <w:color w:val="000000" w:themeColor="text1"/>
          </w:rPr>
          <w:t xml:space="preserve"> energy used by cells</w:t>
        </w:r>
      </w:ins>
      <w:ins w:id="164" w:author="Wenk, Jonathan F." w:date="2021-12-14T11:36:00Z">
        <w:r w:rsidR="007B1573">
          <w:rPr>
            <w:rFonts w:asciiTheme="majorBidi" w:hAnsiTheme="majorBidi" w:cstheme="majorBidi"/>
            <w:color w:val="000000" w:themeColor="text1"/>
          </w:rPr>
          <w:t>,</w:t>
        </w:r>
      </w:ins>
      <w:ins w:id="165" w:author="Sharifi, Hossein" w:date="2021-12-06T12:57:00Z">
        <w:r w:rsidR="00C50768" w:rsidRPr="00AA0B0D">
          <w:rPr>
            <w:rFonts w:asciiTheme="majorBidi" w:hAnsiTheme="majorBidi" w:cstheme="majorBidi"/>
            <w:color w:val="000000" w:themeColor="text1"/>
          </w:rPr>
          <w:t xml:space="preserve"> </w:t>
        </w:r>
        <w:r w:rsidR="00C50768">
          <w:rPr>
            <w:rFonts w:asciiTheme="majorBidi" w:hAnsiTheme="majorBidi" w:cstheme="majorBidi"/>
            <w:color w:val="000000" w:themeColor="text1"/>
          </w:rPr>
          <w:t xml:space="preserve">to perform the </w:t>
        </w:r>
        <w:del w:id="166" w:author="Wenk, Jonathan F." w:date="2021-12-14T11:30:00Z">
          <w:r w:rsidR="00C50768" w:rsidDel="000C5BB3">
            <w:rPr>
              <w:rFonts w:asciiTheme="majorBidi" w:hAnsiTheme="majorBidi" w:cstheme="majorBidi"/>
              <w:color w:val="000000" w:themeColor="text1"/>
            </w:rPr>
            <w:delText xml:space="preserve">adequate </w:delText>
          </w:r>
        </w:del>
        <w:r w:rsidR="00C50768">
          <w:rPr>
            <w:rFonts w:asciiTheme="majorBidi" w:hAnsiTheme="majorBidi" w:cstheme="majorBidi"/>
            <w:color w:val="000000" w:themeColor="text1"/>
          </w:rPr>
          <w:t>work</w:t>
        </w:r>
      </w:ins>
      <w:ins w:id="167" w:author="Wenk, Jonathan F." w:date="2021-12-14T11:30:00Z">
        <w:r w:rsidR="000C5BB3">
          <w:rPr>
            <w:rFonts w:asciiTheme="majorBidi" w:hAnsiTheme="majorBidi" w:cstheme="majorBidi"/>
            <w:color w:val="000000" w:themeColor="text1"/>
          </w:rPr>
          <w:t xml:space="preserve"> </w:t>
        </w:r>
      </w:ins>
      <w:ins w:id="168" w:author="Wenk, Jonathan F." w:date="2021-12-14T11:36:00Z">
        <w:r w:rsidR="007B1573">
          <w:rPr>
            <w:rFonts w:asciiTheme="majorBidi" w:hAnsiTheme="majorBidi" w:cstheme="majorBidi"/>
            <w:color w:val="000000" w:themeColor="text1"/>
          </w:rPr>
          <w:t>required</w:t>
        </w:r>
      </w:ins>
      <w:ins w:id="169" w:author="Wenk, Jonathan F." w:date="2021-12-14T11:31:00Z">
        <w:r w:rsidR="000C5BB3">
          <w:rPr>
            <w:rFonts w:asciiTheme="majorBidi" w:hAnsiTheme="majorBidi" w:cstheme="majorBidi"/>
            <w:color w:val="000000" w:themeColor="text1"/>
          </w:rPr>
          <w:t xml:space="preserve"> by the heart</w:t>
        </w:r>
      </w:ins>
      <w:ins w:id="170" w:author="Wenk, Jonathan F." w:date="2021-12-14T11:36:00Z">
        <w:r w:rsidR="007B1573">
          <w:rPr>
            <w:rFonts w:asciiTheme="majorBidi" w:hAnsiTheme="majorBidi" w:cstheme="majorBidi"/>
            <w:color w:val="000000" w:themeColor="text1"/>
          </w:rPr>
          <w:t>,</w:t>
        </w:r>
      </w:ins>
      <w:ins w:id="171" w:author="Sharifi, Hossein" w:date="2021-12-06T15:51:00Z">
        <w:r w:rsidR="00DD0B96">
          <w:rPr>
            <w:rFonts w:asciiTheme="majorBidi" w:hAnsiTheme="majorBidi" w:cstheme="majorBidi"/>
            <w:color w:val="000000" w:themeColor="text1"/>
          </w:rPr>
          <w:t xml:space="preserve"> </w:t>
        </w:r>
        <w:del w:id="172" w:author="Wenk, Jonathan F." w:date="2021-12-14T11:37:00Z">
          <w:r w:rsidR="00DD0B96" w:rsidDel="007B1573">
            <w:rPr>
              <w:rFonts w:asciiTheme="majorBidi" w:hAnsiTheme="majorBidi" w:cstheme="majorBidi"/>
              <w:color w:val="000000" w:themeColor="text1"/>
            </w:rPr>
            <w:delText>in</w:delText>
          </w:r>
        </w:del>
      </w:ins>
      <w:ins w:id="173" w:author="Wenk, Jonathan F." w:date="2021-12-14T11:37:00Z">
        <w:r w:rsidR="007B1573">
          <w:rPr>
            <w:rFonts w:asciiTheme="majorBidi" w:hAnsiTheme="majorBidi" w:cstheme="majorBidi"/>
            <w:color w:val="000000" w:themeColor="text1"/>
          </w:rPr>
          <w:t>could be the</w:t>
        </w:r>
      </w:ins>
      <w:ins w:id="174" w:author="Sharifi, Hossein" w:date="2021-12-06T15:51:00Z">
        <w:r w:rsidR="00DD0B96">
          <w:rPr>
            <w:rFonts w:asciiTheme="majorBidi" w:hAnsiTheme="majorBidi" w:cstheme="majorBidi"/>
            <w:color w:val="000000" w:themeColor="text1"/>
          </w:rPr>
          <w:t xml:space="preserve"> </w:t>
        </w:r>
      </w:ins>
      <w:ins w:id="175" w:author="Sharifi, Hossein" w:date="2021-12-06T16:00:00Z">
        <w:r w:rsidR="00075511">
          <w:rPr>
            <w:rFonts w:asciiTheme="majorBidi" w:hAnsiTheme="majorBidi" w:cstheme="majorBidi"/>
            <w:color w:val="000000" w:themeColor="text1"/>
          </w:rPr>
          <w:t>driv</w:t>
        </w:r>
        <w:del w:id="176" w:author="Wenk, Jonathan F." w:date="2021-12-14T11:38:00Z">
          <w:r w:rsidR="00075511" w:rsidDel="007B1573">
            <w:rPr>
              <w:rFonts w:asciiTheme="majorBidi" w:hAnsiTheme="majorBidi" w:cstheme="majorBidi"/>
              <w:color w:val="000000" w:themeColor="text1"/>
            </w:rPr>
            <w:delText>ing</w:delText>
          </w:r>
        </w:del>
      </w:ins>
      <w:ins w:id="177" w:author="Sharifi, Hossein" w:date="2021-12-06T15:51:00Z">
        <w:del w:id="178" w:author="Wenk, Jonathan F." w:date="2021-12-14T11:38:00Z">
          <w:r w:rsidR="00DD0B96" w:rsidDel="007B1573">
            <w:rPr>
              <w:rFonts w:asciiTheme="majorBidi" w:hAnsiTheme="majorBidi" w:cstheme="majorBidi"/>
              <w:color w:val="000000" w:themeColor="text1"/>
            </w:rPr>
            <w:delText xml:space="preserve"> the </w:delText>
          </w:r>
        </w:del>
      </w:ins>
      <w:ins w:id="179" w:author="Wenk, Jonathan F." w:date="2021-12-14T11:38:00Z">
        <w:r w:rsidR="007B1573">
          <w:rPr>
            <w:rFonts w:asciiTheme="majorBidi" w:hAnsiTheme="majorBidi" w:cstheme="majorBidi"/>
            <w:color w:val="000000" w:themeColor="text1"/>
          </w:rPr>
          <w:t xml:space="preserve">er of </w:t>
        </w:r>
      </w:ins>
      <w:ins w:id="180" w:author="Sharifi, Hossein" w:date="2021-12-06T15:51:00Z">
        <w:r w:rsidR="00DD0B96">
          <w:rPr>
            <w:rFonts w:asciiTheme="majorBidi" w:hAnsiTheme="majorBidi" w:cstheme="majorBidi"/>
            <w:color w:val="000000" w:themeColor="text1"/>
          </w:rPr>
          <w:t>concentric growth</w:t>
        </w:r>
      </w:ins>
      <w:ins w:id="181" w:author="Wenk, Jonathan F." w:date="2021-12-14T11:39:00Z">
        <w:r w:rsidR="007B1573">
          <w:rPr>
            <w:rFonts w:asciiTheme="majorBidi" w:hAnsiTheme="majorBidi" w:cstheme="majorBidi"/>
            <w:color w:val="000000" w:themeColor="text1"/>
          </w:rPr>
          <w:t>.</w:t>
        </w:r>
      </w:ins>
      <w:ins w:id="182" w:author="Wenk, Jonathan F." w:date="2021-12-14T11:40:00Z">
        <w:r w:rsidR="007B1573">
          <w:rPr>
            <w:rFonts w:asciiTheme="majorBidi" w:hAnsiTheme="majorBidi" w:cstheme="majorBidi"/>
            <w:color w:val="000000" w:themeColor="text1"/>
          </w:rPr>
          <w:t xml:space="preserve"> </w:t>
        </w:r>
      </w:ins>
      <w:ins w:id="183" w:author="Wenk, Jonathan F." w:date="2021-12-14T11:45:00Z">
        <w:r w:rsidR="00D27FE8">
          <w:rPr>
            <w:rFonts w:asciiTheme="majorBidi" w:hAnsiTheme="majorBidi" w:cstheme="majorBidi"/>
            <w:color w:val="000000" w:themeColor="text1"/>
          </w:rPr>
          <w:t xml:space="preserve">This is </w:t>
        </w:r>
      </w:ins>
      <w:ins w:id="184" w:author="Wenk, Jonathan F." w:date="2021-12-14T11:50:00Z">
        <w:r w:rsidR="009A09F1">
          <w:rPr>
            <w:rFonts w:asciiTheme="majorBidi" w:hAnsiTheme="majorBidi" w:cstheme="majorBidi"/>
            <w:color w:val="000000" w:themeColor="text1"/>
          </w:rPr>
          <w:t>implemented</w:t>
        </w:r>
      </w:ins>
      <w:ins w:id="185" w:author="Sharifi, Hossein" w:date="2021-12-06T12:57:00Z">
        <w:r w:rsidR="00C50768">
          <w:rPr>
            <w:rFonts w:asciiTheme="majorBidi" w:hAnsiTheme="majorBidi" w:cstheme="majorBidi"/>
            <w:color w:val="000000" w:themeColor="text1"/>
          </w:rPr>
          <w:t xml:space="preserve"> by </w:t>
        </w:r>
      </w:ins>
      <w:ins w:id="186" w:author="Sharifi, Hossein" w:date="2021-12-06T16:00:00Z">
        <w:r w:rsidR="004E359B">
          <w:rPr>
            <w:rFonts w:asciiTheme="majorBidi" w:hAnsiTheme="majorBidi" w:cstheme="majorBidi"/>
            <w:color w:val="000000" w:themeColor="text1"/>
          </w:rPr>
          <w:t>using the</w:t>
        </w:r>
      </w:ins>
      <w:ins w:id="187" w:author="Sharifi, Hossein" w:date="2021-12-06T12:57:00Z">
        <w:r w:rsidR="00C50768">
          <w:rPr>
            <w:rFonts w:asciiTheme="majorBidi" w:hAnsiTheme="majorBidi" w:cstheme="majorBidi"/>
            <w:color w:val="000000" w:themeColor="text1"/>
          </w:rPr>
          <w:t xml:space="preserve"> myosin ATPase normalized to myofibrillar </w:t>
        </w:r>
        <w:r w:rsidR="00C50768">
          <w:rPr>
            <w:rFonts w:asciiTheme="majorBidi" w:hAnsiTheme="majorBidi" w:cstheme="majorBidi"/>
            <w:color w:val="000000" w:themeColor="text1"/>
          </w:rPr>
          <w:lastRenderedPageBreak/>
          <w:t xml:space="preserve">volume </w:t>
        </w:r>
      </w:ins>
      <w:ins w:id="188" w:author="Sharifi, Hossein" w:date="2021-12-06T16:01:00Z">
        <w:r w:rsidR="003A77DF">
          <w:rPr>
            <w:rFonts w:asciiTheme="majorBidi" w:hAnsiTheme="majorBidi" w:cstheme="majorBidi"/>
            <w:color w:val="000000" w:themeColor="text1"/>
          </w:rPr>
          <w:t xml:space="preserve">as the </w:t>
        </w:r>
      </w:ins>
      <w:ins w:id="189" w:author="Sharifi, Hossein" w:date="2021-12-13T10:27:00Z">
        <w:r w:rsidR="00380C32">
          <w:rPr>
            <w:rFonts w:asciiTheme="majorBidi" w:hAnsiTheme="majorBidi" w:cstheme="majorBidi"/>
            <w:color w:val="000000" w:themeColor="text1"/>
          </w:rPr>
          <w:t>stimulus</w:t>
        </w:r>
      </w:ins>
      <w:ins w:id="190" w:author="Sharifi, Hossein" w:date="2021-12-06T16:01:00Z">
        <w:r w:rsidR="003A77DF">
          <w:rPr>
            <w:rFonts w:asciiTheme="majorBidi" w:hAnsiTheme="majorBidi" w:cstheme="majorBidi"/>
            <w:color w:val="000000" w:themeColor="text1"/>
          </w:rPr>
          <w:t xml:space="preserve"> signal for concentric growth </w:t>
        </w:r>
      </w:ins>
      <w:ins w:id="191" w:author="Sharifi, Hossein" w:date="2021-12-06T12:57:00Z">
        <w:r w:rsidR="00C50768">
          <w:rPr>
            <w:rFonts w:asciiTheme="majorBidi" w:hAnsiTheme="majorBidi" w:cstheme="majorBidi"/>
            <w:color w:val="000000" w:themeColor="text1"/>
          </w:rPr>
          <w:t>in response to</w:t>
        </w:r>
      </w:ins>
      <w:ins w:id="192" w:author="Wenk, Jonathan F." w:date="2021-12-14T11:50:00Z">
        <w:r w:rsidR="009A09F1">
          <w:rPr>
            <w:rFonts w:asciiTheme="majorBidi" w:hAnsiTheme="majorBidi" w:cstheme="majorBidi"/>
            <w:color w:val="000000" w:themeColor="text1"/>
          </w:rPr>
          <w:t xml:space="preserve"> the pert</w:t>
        </w:r>
      </w:ins>
      <w:ins w:id="193" w:author="Wenk, Jonathan F." w:date="2021-12-14T11:51:00Z">
        <w:r w:rsidR="009A09F1">
          <w:rPr>
            <w:rFonts w:asciiTheme="majorBidi" w:hAnsiTheme="majorBidi" w:cstheme="majorBidi"/>
            <w:color w:val="000000" w:themeColor="text1"/>
          </w:rPr>
          <w:t>urbations brought about by</w:t>
        </w:r>
      </w:ins>
      <w:ins w:id="194" w:author="Sharifi, Hossein" w:date="2021-12-06T12:57:00Z">
        <w:r w:rsidR="00C50768">
          <w:rPr>
            <w:rFonts w:asciiTheme="majorBidi" w:hAnsiTheme="majorBidi" w:cstheme="majorBidi"/>
            <w:color w:val="000000" w:themeColor="text1"/>
          </w:rPr>
          <w:t xml:space="preserve"> valvular diseases.</w:t>
        </w:r>
      </w:ins>
      <w:ins w:id="195" w:author="Sharifi, Hossein" w:date="2021-12-06T13:03:00Z">
        <w:r w:rsidR="007D1E1E" w:rsidRPr="00B95524" w:rsidDel="00DC059D">
          <w:rPr>
            <w:rFonts w:asciiTheme="majorBidi" w:hAnsiTheme="majorBidi" w:cstheme="majorBidi"/>
            <w:color w:val="000000" w:themeColor="text1"/>
          </w:rPr>
          <w:t xml:space="preserve"> </w:t>
        </w:r>
      </w:ins>
      <w:del w:id="196" w:author="Sharifi, Hossein" w:date="2021-12-06T13:01:00Z">
        <w:r w:rsidR="002B2A14" w:rsidRPr="00B95524" w:rsidDel="00DC059D">
          <w:rPr>
            <w:rFonts w:asciiTheme="majorBidi" w:hAnsiTheme="majorBidi" w:cstheme="majorBidi"/>
            <w:color w:val="000000" w:themeColor="text1"/>
          </w:rPr>
          <w:delText>ATP phosphohydrolase</w:delText>
        </w:r>
        <w:r w:rsidR="00CC535B" w:rsidRPr="00B95524" w:rsidDel="00DC059D">
          <w:rPr>
            <w:rFonts w:asciiTheme="majorBidi" w:hAnsiTheme="majorBidi" w:cstheme="majorBidi"/>
            <w:color w:val="000000" w:themeColor="text1"/>
          </w:rPr>
          <w:delText xml:space="preserve"> (</w:delText>
        </w:r>
        <w:r w:rsidRPr="00B95524" w:rsidDel="00DC059D">
          <w:rPr>
            <w:rFonts w:asciiTheme="majorBidi" w:hAnsiTheme="majorBidi" w:cstheme="majorBidi"/>
            <w:color w:val="000000" w:themeColor="text1"/>
          </w:rPr>
          <w:delText>ATPase</w:delText>
        </w:r>
        <w:r w:rsidR="00CC535B" w:rsidRPr="00B95524" w:rsidDel="00DC059D">
          <w:rPr>
            <w:rFonts w:asciiTheme="majorBidi" w:hAnsiTheme="majorBidi" w:cstheme="majorBidi"/>
            <w:color w:val="000000" w:themeColor="text1"/>
          </w:rPr>
          <w:delText>)</w:delText>
        </w:r>
        <w:r w:rsidRPr="00B95524" w:rsidDel="00DC059D">
          <w:rPr>
            <w:rFonts w:asciiTheme="majorBidi" w:hAnsiTheme="majorBidi" w:cstheme="majorBidi"/>
            <w:color w:val="000000" w:themeColor="text1"/>
          </w:rPr>
          <w:delText xml:space="preserve"> activity is </w:delText>
        </w:r>
        <w:r w:rsidR="005C00F3" w:rsidRPr="00B95524" w:rsidDel="00DC059D">
          <w:rPr>
            <w:rFonts w:asciiTheme="majorBidi" w:hAnsiTheme="majorBidi" w:cstheme="majorBidi"/>
            <w:color w:val="000000" w:themeColor="text1"/>
          </w:rPr>
          <w:delText xml:space="preserve">another </w:delText>
        </w:r>
        <w:r w:rsidR="00154C6F" w:rsidDel="00DC059D">
          <w:rPr>
            <w:rFonts w:asciiTheme="majorBidi" w:hAnsiTheme="majorBidi" w:cstheme="majorBidi"/>
            <w:color w:val="000000" w:themeColor="text1"/>
          </w:rPr>
          <w:delText>molecular</w:delText>
        </w:r>
        <w:r w:rsidR="005C00F3" w:rsidRPr="00B95524" w:rsidDel="00DC059D">
          <w:rPr>
            <w:rFonts w:asciiTheme="majorBidi" w:hAnsiTheme="majorBidi" w:cstheme="majorBidi"/>
            <w:color w:val="000000" w:themeColor="text1"/>
          </w:rPr>
          <w:delText xml:space="preserve">-level mechanism </w:delText>
        </w:r>
        <w:r w:rsidR="00455218" w:rsidRPr="00B95524" w:rsidDel="00DC059D">
          <w:rPr>
            <w:rFonts w:asciiTheme="majorBidi" w:hAnsiTheme="majorBidi" w:cstheme="majorBidi"/>
            <w:color w:val="000000" w:themeColor="text1"/>
          </w:rPr>
          <w:delText>t</w:delText>
        </w:r>
        <w:r w:rsidR="003B291C" w:rsidRPr="00B95524" w:rsidDel="00DC059D">
          <w:rPr>
            <w:rFonts w:asciiTheme="majorBidi" w:hAnsiTheme="majorBidi" w:cstheme="majorBidi"/>
            <w:color w:val="000000" w:themeColor="text1"/>
          </w:rPr>
          <w:delText xml:space="preserve">hat </w:delText>
        </w:r>
        <w:r w:rsidR="00F82087" w:rsidRPr="00B95524" w:rsidDel="00DC059D">
          <w:rPr>
            <w:rFonts w:asciiTheme="majorBidi" w:hAnsiTheme="majorBidi" w:cstheme="majorBidi"/>
            <w:color w:val="000000" w:themeColor="text1"/>
          </w:rPr>
          <w:delText xml:space="preserve">has been reported </w:delText>
        </w:r>
        <w:r w:rsidR="00154A7E" w:rsidRPr="00B95524" w:rsidDel="00DC059D">
          <w:rPr>
            <w:rFonts w:asciiTheme="majorBidi" w:hAnsiTheme="majorBidi" w:cstheme="majorBidi"/>
            <w:color w:val="000000" w:themeColor="text1"/>
          </w:rPr>
          <w:delText xml:space="preserve">to have a </w:delText>
        </w:r>
        <w:r w:rsidR="009D3B3A" w:rsidRPr="00B95524" w:rsidDel="00DC059D">
          <w:rPr>
            <w:rFonts w:asciiTheme="majorBidi" w:hAnsiTheme="majorBidi" w:cstheme="majorBidi"/>
            <w:color w:val="000000" w:themeColor="text1"/>
          </w:rPr>
          <w:delText>correlation</w:delText>
        </w:r>
        <w:r w:rsidR="00154A7E" w:rsidRPr="00B95524" w:rsidDel="00DC059D">
          <w:rPr>
            <w:rFonts w:asciiTheme="majorBidi" w:hAnsiTheme="majorBidi" w:cstheme="majorBidi"/>
            <w:color w:val="000000" w:themeColor="text1"/>
          </w:rPr>
          <w:delText xml:space="preserve"> with </w:delText>
        </w:r>
        <w:r w:rsidR="005B7080" w:rsidRPr="00B95524" w:rsidDel="00DC059D">
          <w:rPr>
            <w:rFonts w:asciiTheme="majorBidi" w:hAnsiTheme="majorBidi" w:cstheme="majorBidi"/>
            <w:color w:val="000000" w:themeColor="text1"/>
          </w:rPr>
          <w:delText>abnormal ventricular loading</w:delText>
        </w:r>
        <w:r w:rsidR="00154A7E" w:rsidRPr="00B95524" w:rsidDel="00DC059D">
          <w:rPr>
            <w:rFonts w:asciiTheme="majorBidi" w:hAnsiTheme="majorBidi" w:cstheme="majorBidi"/>
            <w:color w:val="000000" w:themeColor="text1"/>
          </w:rPr>
          <w:delText xml:space="preserve"> </w:delText>
        </w:r>
        <w:r w:rsidR="00711DA4" w:rsidRPr="00B95524" w:rsidDel="00DC059D">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287D05" w:rsidDel="00DC059D">
          <w:rPr>
            <w:rFonts w:asciiTheme="majorBidi" w:hAnsiTheme="majorBidi" w:cstheme="majorBidi"/>
            <w:color w:val="000000" w:themeColor="text1"/>
          </w:rPr>
          <w:delInstrText xml:space="preserve"> ADDIN EN.CITE </w:delInstrText>
        </w:r>
        <w:r w:rsidR="00287D05" w:rsidDel="00DC059D">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287D05" w:rsidDel="00DC059D">
          <w:rPr>
            <w:rFonts w:asciiTheme="majorBidi" w:hAnsiTheme="majorBidi" w:cstheme="majorBidi"/>
            <w:color w:val="000000" w:themeColor="text1"/>
          </w:rPr>
          <w:delInstrText xml:space="preserve"> ADDIN EN.CITE.DATA </w:delInstrText>
        </w:r>
        <w:r w:rsidR="00287D05" w:rsidDel="00DC059D">
          <w:rPr>
            <w:rFonts w:asciiTheme="majorBidi" w:hAnsiTheme="majorBidi" w:cstheme="majorBidi"/>
            <w:color w:val="000000" w:themeColor="text1"/>
          </w:rPr>
        </w:r>
        <w:r w:rsidR="00287D05" w:rsidDel="00DC059D">
          <w:rPr>
            <w:rFonts w:asciiTheme="majorBidi" w:hAnsiTheme="majorBidi" w:cstheme="majorBidi"/>
            <w:color w:val="000000" w:themeColor="text1"/>
          </w:rPr>
          <w:fldChar w:fldCharType="end"/>
        </w:r>
        <w:r w:rsidR="00711DA4" w:rsidRPr="00B95524" w:rsidDel="00DC059D">
          <w:rPr>
            <w:rFonts w:asciiTheme="majorBidi" w:hAnsiTheme="majorBidi" w:cstheme="majorBidi"/>
            <w:color w:val="000000" w:themeColor="text1"/>
          </w:rPr>
        </w:r>
        <w:r w:rsidR="00711DA4" w:rsidRPr="00B95524"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(Kozlovskis et al., 1987)</w:delText>
        </w:r>
        <w:r w:rsidR="00711DA4" w:rsidRPr="00B95524" w:rsidDel="00DC059D">
          <w:rPr>
            <w:rFonts w:asciiTheme="majorBidi" w:hAnsiTheme="majorBidi" w:cstheme="majorBidi"/>
            <w:color w:val="000000" w:themeColor="text1"/>
          </w:rPr>
          <w:fldChar w:fldCharType="end"/>
        </w:r>
        <w:r w:rsidR="00154A7E" w:rsidRPr="00B95524" w:rsidDel="00DC059D">
          <w:rPr>
            <w:rFonts w:asciiTheme="majorBidi" w:hAnsiTheme="majorBidi" w:cstheme="majorBidi"/>
            <w:color w:val="000000" w:themeColor="text1"/>
          </w:rPr>
          <w:delText>.</w:delText>
        </w:r>
        <w:r w:rsidR="0082668E" w:rsidRPr="00B95524" w:rsidDel="00DC059D">
          <w:rPr>
            <w:rFonts w:asciiTheme="majorBidi" w:hAnsiTheme="majorBidi" w:cstheme="majorBidi"/>
            <w:color w:val="000000" w:themeColor="text1"/>
          </w:rPr>
          <w:delText xml:space="preserve"> </w:delText>
        </w:r>
        <w:r w:rsidR="00154C6F" w:rsidDel="00DC059D">
          <w:rPr>
            <w:rFonts w:asciiTheme="majorBidi" w:hAnsiTheme="majorBidi" w:cstheme="majorBidi"/>
            <w:color w:val="000000" w:themeColor="text1"/>
          </w:rPr>
          <w:delText>Briefly</w:delText>
        </w:r>
        <w:r w:rsidR="00786AA1" w:rsidRPr="00B95524" w:rsidDel="00DC059D">
          <w:rPr>
            <w:rFonts w:asciiTheme="majorBidi" w:hAnsiTheme="majorBidi" w:cstheme="majorBidi"/>
            <w:color w:val="000000" w:themeColor="text1"/>
          </w:rPr>
          <w:delText xml:space="preserve">, </w:delText>
        </w:r>
        <w:r w:rsidR="00350968" w:rsidRPr="00B95524" w:rsidDel="00DC059D">
          <w:rPr>
            <w:rFonts w:asciiTheme="majorBidi" w:hAnsiTheme="majorBidi" w:cstheme="majorBidi"/>
            <w:color w:val="000000" w:themeColor="text1"/>
          </w:rPr>
          <w:delText>m</w:delText>
        </w:r>
        <w:r w:rsidR="0082668E" w:rsidRPr="00B95524" w:rsidDel="00DC059D">
          <w:rPr>
            <w:rFonts w:asciiTheme="majorBidi" w:hAnsiTheme="majorBidi" w:cstheme="majorBidi"/>
            <w:color w:val="000000" w:themeColor="text1"/>
          </w:rPr>
          <w:delText xml:space="preserve">yosin </w:delText>
        </w:r>
        <w:r w:rsidR="009B42CC" w:rsidRPr="00B95524" w:rsidDel="00DC059D">
          <w:rPr>
            <w:rFonts w:asciiTheme="majorBidi" w:hAnsiTheme="majorBidi" w:cstheme="majorBidi"/>
            <w:color w:val="000000" w:themeColor="text1"/>
          </w:rPr>
          <w:delText>ATPase</w:delText>
        </w:r>
        <w:r w:rsidR="00963419" w:rsidRPr="00B95524" w:rsidDel="00DC059D">
          <w:rPr>
            <w:rFonts w:asciiTheme="majorBidi" w:hAnsiTheme="majorBidi" w:cstheme="majorBidi"/>
            <w:color w:val="000000" w:themeColor="text1"/>
          </w:rPr>
          <w:delText xml:space="preserve"> </w:delText>
        </w:r>
        <w:r w:rsidR="00350968" w:rsidRPr="00B95524" w:rsidDel="00DC059D">
          <w:rPr>
            <w:rFonts w:asciiTheme="majorBidi" w:hAnsiTheme="majorBidi" w:cstheme="majorBidi"/>
            <w:color w:val="000000" w:themeColor="text1"/>
          </w:rPr>
          <w:delText>hydroly</w:delText>
        </w:r>
        <w:r w:rsidR="00786AA1" w:rsidRPr="00B95524" w:rsidDel="00DC059D">
          <w:rPr>
            <w:rFonts w:asciiTheme="majorBidi" w:hAnsiTheme="majorBidi" w:cstheme="majorBidi"/>
            <w:color w:val="000000" w:themeColor="text1"/>
          </w:rPr>
          <w:delText>ze</w:delText>
        </w:r>
        <w:r w:rsidR="004179F7" w:rsidRPr="00B95524" w:rsidDel="00DC059D">
          <w:rPr>
            <w:rFonts w:asciiTheme="majorBidi" w:hAnsiTheme="majorBidi" w:cstheme="majorBidi"/>
            <w:color w:val="000000" w:themeColor="text1"/>
          </w:rPr>
          <w:delText>s</w:delText>
        </w:r>
        <w:r w:rsidR="00350968" w:rsidRPr="00B95524" w:rsidDel="00DC059D">
          <w:rPr>
            <w:rFonts w:asciiTheme="majorBidi" w:hAnsiTheme="majorBidi" w:cstheme="majorBidi"/>
            <w:color w:val="000000" w:themeColor="text1"/>
          </w:rPr>
          <w:delText xml:space="preserve"> </w:delText>
        </w:r>
        <w:r w:rsidR="00963419" w:rsidRPr="00B95524" w:rsidDel="00DC059D">
          <w:rPr>
            <w:rFonts w:asciiTheme="majorBidi" w:hAnsiTheme="majorBidi" w:cstheme="majorBidi"/>
            <w:color w:val="000000" w:themeColor="text1"/>
          </w:rPr>
          <w:delText xml:space="preserve">ATP </w:delText>
        </w:r>
        <w:r w:rsidR="007D2956" w:rsidRPr="00B95524" w:rsidDel="00DC059D">
          <w:rPr>
            <w:rFonts w:asciiTheme="majorBidi" w:hAnsiTheme="majorBidi" w:cstheme="majorBidi"/>
            <w:color w:val="000000" w:themeColor="text1"/>
          </w:rPr>
          <w:delText xml:space="preserve">to </w:delText>
        </w:r>
        <w:r w:rsidR="004179F7" w:rsidRPr="00B95524" w:rsidDel="00DC059D">
          <w:rPr>
            <w:rFonts w:asciiTheme="majorBidi" w:hAnsiTheme="majorBidi" w:cstheme="majorBidi"/>
            <w:color w:val="000000" w:themeColor="text1"/>
          </w:rPr>
          <w:delText>a</w:delText>
        </w:r>
        <w:r w:rsidR="003B61C3" w:rsidRPr="00B95524" w:rsidDel="00DC059D">
          <w:rPr>
            <w:rFonts w:asciiTheme="majorBidi" w:hAnsiTheme="majorBidi" w:cstheme="majorBidi"/>
            <w:color w:val="000000" w:themeColor="text1"/>
          </w:rPr>
          <w:delText xml:space="preserve"> complex of </w:delText>
        </w:r>
        <w:r w:rsidR="007D2956" w:rsidRPr="00B95524" w:rsidDel="00DC059D">
          <w:rPr>
            <w:rFonts w:asciiTheme="majorBidi" w:hAnsiTheme="majorBidi" w:cstheme="majorBidi"/>
            <w:color w:val="000000" w:themeColor="text1"/>
          </w:rPr>
          <w:delText>ADP and</w:delText>
        </w:r>
        <w:r w:rsidR="003B61C3" w:rsidRPr="00B95524" w:rsidDel="00DC059D">
          <w:rPr>
            <w:rFonts w:asciiTheme="majorBidi" w:hAnsiTheme="majorBidi" w:cstheme="majorBidi"/>
            <w:color w:val="000000" w:themeColor="text1"/>
          </w:rPr>
          <w:delText xml:space="preserve"> </w:delText>
        </w:r>
        <w:r w:rsidR="00921FFB" w:rsidRPr="00B95524" w:rsidDel="00DC059D">
          <w:rPr>
            <w:rFonts w:asciiTheme="majorBidi" w:hAnsiTheme="majorBidi" w:cstheme="majorBidi"/>
            <w:color w:val="000000" w:themeColor="text1"/>
          </w:rPr>
          <w:delText xml:space="preserve">phosphate </w:delText>
        </w:r>
        <w:r w:rsidR="00A10B57" w:rsidRPr="00B95524" w:rsidDel="00DC059D">
          <w:rPr>
            <w:rFonts w:asciiTheme="majorBidi" w:hAnsiTheme="majorBidi" w:cstheme="majorBidi"/>
            <w:color w:val="000000" w:themeColor="text1"/>
          </w:rPr>
          <w:delText>(</w:delText>
        </w:r>
        <w:r w:rsidR="003B61C3" w:rsidRPr="00B95524" w:rsidDel="00DC059D">
          <w:rPr>
            <w:rFonts w:asciiTheme="majorBidi" w:hAnsiTheme="majorBidi" w:cstheme="majorBidi"/>
            <w:color w:val="000000" w:themeColor="text1"/>
          </w:rPr>
          <w:delText>Pi</w:delText>
        </w:r>
        <w:r w:rsidR="00A10B57" w:rsidRPr="00B95524" w:rsidDel="00DC059D">
          <w:rPr>
            <w:rFonts w:asciiTheme="majorBidi" w:hAnsiTheme="majorBidi" w:cstheme="majorBidi"/>
            <w:color w:val="000000" w:themeColor="text1"/>
          </w:rPr>
          <w:delText>) molecule</w:delText>
        </w:r>
        <w:r w:rsidR="00C72E68" w:rsidRPr="00B95524" w:rsidDel="00DC059D">
          <w:rPr>
            <w:rFonts w:asciiTheme="majorBidi" w:hAnsiTheme="majorBidi" w:cstheme="majorBidi"/>
            <w:color w:val="000000" w:themeColor="text1"/>
          </w:rPr>
          <w:delText>s</w:delText>
        </w:r>
        <w:r w:rsidR="00301884" w:rsidRPr="00B95524" w:rsidDel="00DC059D">
          <w:rPr>
            <w:rFonts w:asciiTheme="majorBidi" w:hAnsiTheme="majorBidi" w:cstheme="majorBidi"/>
            <w:color w:val="000000" w:themeColor="text1"/>
          </w:rPr>
          <w:delText xml:space="preserve"> and a release of energy that is required for the </w:delText>
        </w:r>
        <w:r w:rsidR="0057123F" w:rsidDel="00DC059D">
          <w:rPr>
            <w:rFonts w:asciiTheme="majorBidi" w:hAnsiTheme="majorBidi" w:cstheme="majorBidi"/>
            <w:color w:val="000000" w:themeColor="text1"/>
          </w:rPr>
          <w:delText>binding</w:delText>
        </w:r>
        <w:r w:rsidR="0057123F" w:rsidRPr="00B95524" w:rsidDel="00DC059D">
          <w:rPr>
            <w:rFonts w:asciiTheme="majorBidi" w:hAnsiTheme="majorBidi" w:cstheme="majorBidi"/>
            <w:color w:val="000000" w:themeColor="text1"/>
          </w:rPr>
          <w:delText xml:space="preserve"> </w:delText>
        </w:r>
        <w:r w:rsidR="0055603C" w:rsidRPr="00B95524" w:rsidDel="00DC059D">
          <w:rPr>
            <w:rFonts w:asciiTheme="majorBidi" w:hAnsiTheme="majorBidi" w:cstheme="majorBidi"/>
            <w:color w:val="000000" w:themeColor="text1"/>
          </w:rPr>
          <w:delText xml:space="preserve">of myosin heads </w:delText>
        </w:r>
        <w:r w:rsidR="00154C6F" w:rsidDel="00DC059D">
          <w:rPr>
            <w:rFonts w:asciiTheme="majorBidi" w:hAnsiTheme="majorBidi" w:cstheme="majorBidi"/>
            <w:color w:val="000000" w:themeColor="text1"/>
          </w:rPr>
          <w:delText>during the</w:delText>
        </w:r>
        <w:r w:rsidR="0055603C" w:rsidRPr="00B95524" w:rsidDel="00DC059D">
          <w:rPr>
            <w:rFonts w:asciiTheme="majorBidi" w:hAnsiTheme="majorBidi" w:cstheme="majorBidi"/>
            <w:color w:val="000000" w:themeColor="text1"/>
          </w:rPr>
          <w:delText xml:space="preserve"> cross-bridge cycle</w:delText>
        </w:r>
        <w:r w:rsidR="004254D9" w:rsidRPr="00B95524" w:rsidDel="00DC059D">
          <w:rPr>
            <w:rFonts w:asciiTheme="majorBidi" w:hAnsiTheme="majorBidi" w:cstheme="majorBidi"/>
            <w:color w:val="000000" w:themeColor="text1"/>
          </w:rPr>
          <w:delText xml:space="preserve">. It has been </w:delText>
        </w:r>
        <w:r w:rsidR="004202B5" w:rsidRPr="00B95524" w:rsidDel="00DC059D">
          <w:rPr>
            <w:rFonts w:asciiTheme="majorBidi" w:hAnsiTheme="majorBidi" w:cstheme="majorBidi"/>
            <w:color w:val="000000" w:themeColor="text1"/>
          </w:rPr>
          <w:delText>shown</w:delText>
        </w:r>
        <w:r w:rsidR="004254D9" w:rsidRPr="00B95524" w:rsidDel="00DC059D">
          <w:rPr>
            <w:rFonts w:asciiTheme="majorBidi" w:hAnsiTheme="majorBidi" w:cstheme="majorBidi"/>
            <w:color w:val="000000" w:themeColor="text1"/>
          </w:rPr>
          <w:delText xml:space="preserve"> that abnormal LV </w:delText>
        </w:r>
        <w:r w:rsidR="0038581D" w:rsidRPr="00B95524" w:rsidDel="00DC059D">
          <w:rPr>
            <w:rFonts w:asciiTheme="majorBidi" w:hAnsiTheme="majorBidi" w:cstheme="majorBidi"/>
            <w:color w:val="000000" w:themeColor="text1"/>
          </w:rPr>
          <w:delText>loading</w:delText>
        </w:r>
        <w:r w:rsidR="0038581D" w:rsidDel="00DC059D">
          <w:rPr>
            <w:rFonts w:asciiTheme="majorBidi" w:hAnsiTheme="majorBidi" w:cstheme="majorBidi"/>
            <w:color w:val="000000" w:themeColor="text1"/>
          </w:rPr>
          <w:delText>,</w:delText>
        </w:r>
        <w:r w:rsidR="0038581D" w:rsidRPr="00B95524" w:rsidDel="00DC059D">
          <w:rPr>
            <w:rFonts w:asciiTheme="majorBidi" w:hAnsiTheme="majorBidi" w:cstheme="majorBidi"/>
            <w:color w:val="000000" w:themeColor="text1"/>
          </w:rPr>
          <w:delText xml:space="preserve"> </w:delText>
        </w:r>
        <w:r w:rsidR="004202B5" w:rsidRPr="00B95524" w:rsidDel="00DC059D">
          <w:rPr>
            <w:rFonts w:asciiTheme="majorBidi" w:hAnsiTheme="majorBidi" w:cstheme="majorBidi"/>
            <w:color w:val="000000" w:themeColor="text1"/>
          </w:rPr>
          <w:delText>such as pressure overloading</w:delText>
        </w:r>
        <w:r w:rsidR="0038581D" w:rsidDel="00DC059D">
          <w:rPr>
            <w:rFonts w:asciiTheme="majorBidi" w:hAnsiTheme="majorBidi" w:cstheme="majorBidi"/>
            <w:color w:val="000000" w:themeColor="text1"/>
          </w:rPr>
          <w:delText>,</w:delText>
        </w:r>
        <w:r w:rsidR="000E3C0C" w:rsidRPr="00B95524" w:rsidDel="00DC059D">
          <w:rPr>
            <w:rFonts w:asciiTheme="majorBidi" w:hAnsiTheme="majorBidi" w:cstheme="majorBidi"/>
            <w:color w:val="000000" w:themeColor="text1"/>
          </w:rPr>
          <w:delText xml:space="preserve"> can perturb </w:delText>
        </w:r>
        <w:r w:rsidR="009A1AEE" w:rsidRPr="00B95524" w:rsidDel="00DC059D">
          <w:rPr>
            <w:rFonts w:asciiTheme="majorBidi" w:hAnsiTheme="majorBidi" w:cstheme="majorBidi"/>
            <w:color w:val="000000" w:themeColor="text1"/>
          </w:rPr>
          <w:delText xml:space="preserve">myocardial </w:delText>
        </w:r>
        <w:r w:rsidR="00002A98" w:rsidRPr="00B95524" w:rsidDel="00DC059D">
          <w:rPr>
            <w:rFonts w:asciiTheme="majorBidi" w:hAnsiTheme="majorBidi" w:cstheme="majorBidi"/>
            <w:color w:val="000000" w:themeColor="text1"/>
          </w:rPr>
          <w:delText>metabolism</w:delText>
        </w:r>
        <w:r w:rsidR="00842D5E" w:rsidRPr="00B95524" w:rsidDel="00DC059D">
          <w:rPr>
            <w:rFonts w:asciiTheme="majorBidi" w:hAnsiTheme="majorBidi" w:cstheme="majorBidi"/>
            <w:color w:val="000000" w:themeColor="text1"/>
          </w:rPr>
          <w:delText xml:space="preserve"> and thus </w:delText>
        </w:r>
        <w:r w:rsidR="007A3D0C" w:rsidRPr="00B95524" w:rsidDel="00DC059D">
          <w:rPr>
            <w:rFonts w:asciiTheme="majorBidi" w:hAnsiTheme="majorBidi" w:cstheme="majorBidi"/>
            <w:color w:val="000000" w:themeColor="text1"/>
          </w:rPr>
          <w:delText xml:space="preserve">lead to </w:delText>
        </w:r>
        <w:r w:rsidR="00073125" w:rsidRPr="00B95524" w:rsidDel="00DC059D">
          <w:rPr>
            <w:rFonts w:asciiTheme="majorBidi" w:hAnsiTheme="majorBidi" w:cstheme="majorBidi"/>
            <w:color w:val="000000" w:themeColor="text1"/>
          </w:rPr>
          <w:delText xml:space="preserve">a decrease in </w:delText>
        </w:r>
        <w:r w:rsidR="00842D5E" w:rsidRPr="00B95524" w:rsidDel="00DC059D">
          <w:rPr>
            <w:rFonts w:asciiTheme="majorBidi" w:hAnsiTheme="majorBidi" w:cstheme="majorBidi"/>
            <w:color w:val="000000" w:themeColor="text1"/>
          </w:rPr>
          <w:delText>cardiac efficiency</w:delText>
        </w:r>
        <w:r w:rsidR="00F30DB8" w:rsidRPr="00B95524" w:rsidDel="00DC059D">
          <w:rPr>
            <w:rFonts w:asciiTheme="majorBidi" w:hAnsiTheme="majorBidi" w:cstheme="majorBidi"/>
            <w:color w:val="000000" w:themeColor="text1"/>
          </w:rPr>
          <w:delText xml:space="preserve"> </w:delText>
        </w:r>
        <w:r w:rsidR="00F30DB8" w:rsidRPr="00B95524" w:rsidDel="00DC059D">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287D05" w:rsidDel="00DC059D">
          <w:rPr>
            <w:rFonts w:asciiTheme="majorBidi" w:hAnsiTheme="majorBidi" w:cstheme="majorBidi"/>
            <w:color w:val="000000" w:themeColor="text1"/>
          </w:rPr>
          <w:delInstrText xml:space="preserve"> ADDIN EN.CITE </w:delInstrText>
        </w:r>
        <w:r w:rsidR="00287D05" w:rsidDel="00DC059D">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287D05" w:rsidDel="00DC059D">
          <w:rPr>
            <w:rFonts w:asciiTheme="majorBidi" w:hAnsiTheme="majorBidi" w:cstheme="majorBidi"/>
            <w:color w:val="000000" w:themeColor="text1"/>
          </w:rPr>
          <w:delInstrText xml:space="preserve"> ADDIN EN.CITE.DATA </w:delInstrText>
        </w:r>
        <w:r w:rsidR="00287D05" w:rsidDel="00DC059D">
          <w:rPr>
            <w:rFonts w:asciiTheme="majorBidi" w:hAnsiTheme="majorBidi" w:cstheme="majorBidi"/>
            <w:color w:val="000000" w:themeColor="text1"/>
          </w:rPr>
        </w:r>
        <w:r w:rsidR="00287D05" w:rsidDel="00DC059D">
          <w:rPr>
            <w:rFonts w:asciiTheme="majorBidi" w:hAnsiTheme="majorBidi" w:cstheme="majorBidi"/>
            <w:color w:val="000000" w:themeColor="text1"/>
          </w:rPr>
          <w:fldChar w:fldCharType="end"/>
        </w:r>
        <w:r w:rsidR="00F30DB8" w:rsidRPr="00B95524" w:rsidDel="00DC059D">
          <w:rPr>
            <w:rFonts w:asciiTheme="majorBidi" w:hAnsiTheme="majorBidi" w:cstheme="majorBidi"/>
            <w:color w:val="000000" w:themeColor="text1"/>
          </w:rPr>
        </w:r>
        <w:r w:rsidR="00F30DB8" w:rsidRPr="00B95524"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(Tuomainen and Tavi, 2017; Nakamura and Sadoshima, 2018)</w:delText>
        </w:r>
        <w:r w:rsidR="00F30DB8" w:rsidRPr="00B95524" w:rsidDel="00DC059D">
          <w:rPr>
            <w:rFonts w:asciiTheme="majorBidi" w:hAnsiTheme="majorBidi" w:cstheme="majorBidi"/>
            <w:color w:val="000000" w:themeColor="text1"/>
          </w:rPr>
          <w:fldChar w:fldCharType="end"/>
        </w:r>
        <w:r w:rsidR="00002A98" w:rsidRPr="00B95524" w:rsidDel="00DC059D">
          <w:rPr>
            <w:rFonts w:asciiTheme="majorBidi" w:hAnsiTheme="majorBidi" w:cstheme="majorBidi"/>
            <w:color w:val="000000" w:themeColor="text1"/>
          </w:rPr>
          <w:delText>.</w:delText>
        </w:r>
        <w:r w:rsidR="00164114" w:rsidRPr="00B95524" w:rsidDel="00DC059D">
          <w:rPr>
            <w:rFonts w:asciiTheme="majorBidi" w:hAnsiTheme="majorBidi" w:cstheme="majorBidi"/>
            <w:color w:val="000000" w:themeColor="text1"/>
          </w:rPr>
          <w:delText xml:space="preserve"> </w:delText>
        </w:r>
        <w:r w:rsidR="00200CFA" w:rsidDel="00DC059D">
          <w:rPr>
            <w:rFonts w:asciiTheme="majorBidi" w:hAnsiTheme="majorBidi" w:cstheme="majorBidi"/>
            <w:color w:val="000000" w:themeColor="text1"/>
          </w:rPr>
          <w:delText xml:space="preserve">In a recent work, Lopez et al. </w:delText>
        </w:r>
        <w:r w:rsidR="00200CFA" w:rsidDel="00DC059D">
          <w:rPr>
            <w:rFonts w:asciiTheme="majorBidi" w:hAnsiTheme="majorBidi" w:cstheme="majorBidi"/>
            <w:color w:val="000000" w:themeColor="text1"/>
          </w:rPr>
          <w:fldChar w:fldCharType="begin"/>
        </w:r>
        <w:r w:rsidR="00287D05" w:rsidDel="00DC059D">
          <w:rPr>
            <w:rFonts w:asciiTheme="majorBidi" w:hAnsiTheme="majorBidi" w:cstheme="majorBidi"/>
            <w:color w:val="000000" w:themeColor="text1"/>
          </w:rPr>
          <w:del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delInstrText>
        </w:r>
        <w:r w:rsidR="00200CFA" w:rsidDel="00DC059D">
          <w:rPr>
            <w:rFonts w:asciiTheme="majorBidi" w:hAnsiTheme="majorBidi" w:cstheme="majorBidi"/>
            <w:color w:val="000000" w:themeColor="text1"/>
          </w:rPr>
          <w:fldChar w:fldCharType="separate"/>
        </w:r>
        <w:r w:rsidR="00287D05" w:rsidDel="00DC059D">
          <w:rPr>
            <w:rFonts w:asciiTheme="majorBidi" w:hAnsiTheme="majorBidi" w:cstheme="majorBidi"/>
            <w:noProof/>
            <w:color w:val="000000" w:themeColor="text1"/>
          </w:rPr>
          <w:delText>(Lopez et al., 2020)</w:delText>
        </w:r>
        <w:r w:rsidR="00200CFA" w:rsidDel="00DC059D">
          <w:rPr>
            <w:rFonts w:asciiTheme="majorBidi" w:hAnsiTheme="majorBidi" w:cstheme="majorBidi"/>
            <w:color w:val="000000" w:themeColor="text1"/>
          </w:rPr>
          <w:fldChar w:fldCharType="end"/>
        </w:r>
        <w:r w:rsidR="00200CFA" w:rsidDel="00DC059D">
          <w:rPr>
            <w:rFonts w:asciiTheme="majorBidi" w:hAnsiTheme="majorBidi" w:cstheme="majorBidi"/>
            <w:color w:val="000000" w:themeColor="text1"/>
          </w:rPr>
          <w:delText xml:space="preserve"> studied the effects of energetic dysfunction on mechanical </w:delText>
        </w:r>
        <w:r w:rsidR="0038581D" w:rsidDel="00DC059D">
          <w:rPr>
            <w:rFonts w:asciiTheme="majorBidi" w:hAnsiTheme="majorBidi" w:cstheme="majorBidi"/>
            <w:color w:val="000000" w:themeColor="text1"/>
          </w:rPr>
          <w:delText xml:space="preserve">loading in failing </w:delText>
        </w:r>
        <w:r w:rsidR="00200CFA" w:rsidDel="00DC059D">
          <w:rPr>
            <w:rFonts w:asciiTheme="majorBidi" w:hAnsiTheme="majorBidi" w:cstheme="majorBidi"/>
            <w:color w:val="000000" w:themeColor="text1"/>
          </w:rPr>
          <w:delText>rat hearts using a multi</w:delText>
        </w:r>
        <w:r w:rsidR="00011D01" w:rsidDel="00DC059D">
          <w:rPr>
            <w:rFonts w:asciiTheme="majorBidi" w:hAnsiTheme="majorBidi" w:cstheme="majorBidi"/>
            <w:color w:val="000000" w:themeColor="text1"/>
          </w:rPr>
          <w:delText>-</w:delText>
        </w:r>
        <w:r w:rsidR="00200CFA" w:rsidDel="00DC059D">
          <w:rPr>
            <w:rFonts w:asciiTheme="majorBidi" w:hAnsiTheme="majorBidi" w:cstheme="majorBidi"/>
            <w:color w:val="000000" w:themeColor="text1"/>
          </w:rPr>
          <w:delText>scale model of c</w:delText>
        </w:r>
        <w:r w:rsidR="00200CFA" w:rsidRPr="00522415" w:rsidDel="00DC059D">
          <w:rPr>
            <w:rFonts w:asciiTheme="majorBidi" w:hAnsiTheme="majorBidi" w:cstheme="majorBidi"/>
            <w:color w:val="000000" w:themeColor="text1"/>
          </w:rPr>
          <w:delText xml:space="preserve">ardiac </w:delText>
        </w:r>
        <w:r w:rsidR="00200CFA" w:rsidDel="00DC059D">
          <w:rPr>
            <w:rFonts w:asciiTheme="majorBidi" w:hAnsiTheme="majorBidi" w:cstheme="majorBidi"/>
            <w:color w:val="000000" w:themeColor="text1"/>
          </w:rPr>
          <w:delText>m</w:delText>
        </w:r>
        <w:r w:rsidR="00200CFA" w:rsidRPr="00522415" w:rsidDel="00DC059D">
          <w:rPr>
            <w:rFonts w:asciiTheme="majorBidi" w:hAnsiTheme="majorBidi" w:cstheme="majorBidi"/>
            <w:color w:val="000000" w:themeColor="text1"/>
          </w:rPr>
          <w:delText>echanoenergetics</w:delText>
        </w:r>
        <w:r w:rsidR="00200CFA" w:rsidDel="00DC059D">
          <w:rPr>
            <w:rFonts w:asciiTheme="majorBidi" w:hAnsiTheme="majorBidi" w:cstheme="majorBidi"/>
            <w:color w:val="000000" w:themeColor="text1"/>
          </w:rPr>
          <w:delText xml:space="preserve">. </w:delText>
        </w:r>
        <w:r w:rsidR="0038581D" w:rsidDel="00DC059D">
          <w:rPr>
            <w:rFonts w:asciiTheme="majorBidi" w:hAnsiTheme="majorBidi" w:cstheme="majorBidi"/>
            <w:color w:val="000000" w:themeColor="text1"/>
          </w:rPr>
          <w:delText xml:space="preserve">They found </w:delText>
        </w:r>
        <w:r w:rsidR="0057123F" w:rsidDel="00DC059D">
          <w:rPr>
            <w:rFonts w:asciiTheme="majorBidi" w:hAnsiTheme="majorBidi" w:cstheme="majorBidi"/>
            <w:color w:val="000000" w:themeColor="text1"/>
          </w:rPr>
          <w:delText xml:space="preserve">that </w:delText>
        </w:r>
        <w:r w:rsidR="00200CFA" w:rsidDel="00DC059D">
          <w:rPr>
            <w:rFonts w:asciiTheme="majorBidi" w:hAnsiTheme="majorBidi" w:cstheme="majorBidi"/>
            <w:color w:val="000000" w:themeColor="text1"/>
          </w:rPr>
          <w:delText>elevated levels of inorganic phosphate kinetically impair</w:delText>
        </w:r>
        <w:r w:rsidR="0057123F" w:rsidDel="00DC059D">
          <w:rPr>
            <w:rFonts w:asciiTheme="majorBidi" w:hAnsiTheme="majorBidi" w:cstheme="majorBidi"/>
            <w:color w:val="000000" w:themeColor="text1"/>
          </w:rPr>
          <w:delText>ed</w:delText>
        </w:r>
        <w:r w:rsidR="00200CFA" w:rsidDel="00DC059D">
          <w:rPr>
            <w:rFonts w:asciiTheme="majorBidi" w:hAnsiTheme="majorBidi" w:cstheme="majorBidi"/>
            <w:color w:val="000000" w:themeColor="text1"/>
          </w:rPr>
          <w:delText xml:space="preserve"> the myosin ATPase cross</w:delText>
        </w:r>
        <w:r w:rsidR="0057123F" w:rsidDel="00DC059D">
          <w:rPr>
            <w:rFonts w:asciiTheme="majorBidi" w:hAnsiTheme="majorBidi" w:cstheme="majorBidi"/>
            <w:color w:val="000000" w:themeColor="text1"/>
          </w:rPr>
          <w:delText>-</w:delText>
        </w:r>
        <w:r w:rsidR="00200CFA" w:rsidDel="00DC059D">
          <w:rPr>
            <w:rFonts w:asciiTheme="majorBidi" w:hAnsiTheme="majorBidi" w:cstheme="majorBidi"/>
            <w:color w:val="000000" w:themeColor="text1"/>
          </w:rPr>
          <w:delText xml:space="preserve">bridge cycle in </w:delText>
        </w:r>
        <w:r w:rsidR="0057123F" w:rsidDel="00DC059D">
          <w:rPr>
            <w:rFonts w:asciiTheme="majorBidi" w:hAnsiTheme="majorBidi" w:cstheme="majorBidi"/>
            <w:color w:val="000000" w:themeColor="text1"/>
          </w:rPr>
          <w:delText xml:space="preserve">a </w:delText>
        </w:r>
        <w:commentRangeStart w:id="197"/>
        <w:commentRangeStart w:id="198"/>
        <w:r w:rsidR="0057123F" w:rsidDel="00DC059D">
          <w:rPr>
            <w:rFonts w:asciiTheme="majorBidi" w:hAnsiTheme="majorBidi" w:cstheme="majorBidi"/>
            <w:color w:val="000000" w:themeColor="text1"/>
          </w:rPr>
          <w:delText>TAC</w:delText>
        </w:r>
        <w:commentRangeEnd w:id="197"/>
        <w:r w:rsidR="004556AA" w:rsidDel="00DC059D">
          <w:rPr>
            <w:rStyle w:val="CommentReference"/>
          </w:rPr>
          <w:commentReference w:id="197"/>
        </w:r>
        <w:commentRangeEnd w:id="198"/>
        <w:r w:rsidR="00116617" w:rsidDel="00DC059D">
          <w:rPr>
            <w:rStyle w:val="CommentReference"/>
          </w:rPr>
          <w:commentReference w:id="198"/>
        </w:r>
        <w:r w:rsidR="0057123F" w:rsidDel="00DC059D">
          <w:rPr>
            <w:rFonts w:asciiTheme="majorBidi" w:hAnsiTheme="majorBidi" w:cstheme="majorBidi"/>
            <w:color w:val="000000" w:themeColor="text1"/>
          </w:rPr>
          <w:delText xml:space="preserve"> rat model of </w:delText>
        </w:r>
        <w:r w:rsidR="00200CFA" w:rsidDel="00DC059D">
          <w:rPr>
            <w:rFonts w:asciiTheme="majorBidi" w:hAnsiTheme="majorBidi" w:cstheme="majorBidi"/>
            <w:color w:val="000000" w:themeColor="text1"/>
          </w:rPr>
          <w:delText xml:space="preserve">heart failure. </w:delText>
        </w:r>
        <w:commentRangeEnd w:id="109"/>
        <w:r w:rsidR="004556AA" w:rsidDel="00DC059D">
          <w:rPr>
            <w:rStyle w:val="CommentReference"/>
          </w:rPr>
          <w:commentReference w:id="109"/>
        </w:r>
      </w:del>
      <w:commentRangeEnd w:id="110"/>
      <w:del w:id="199" w:author="Sharifi, Hossein" w:date="2021-12-06T13:03:00Z">
        <w:r w:rsidR="00DC059D" w:rsidDel="007D1E1E">
          <w:rPr>
            <w:rStyle w:val="CommentReference"/>
          </w:rPr>
          <w:commentReference w:id="110"/>
        </w:r>
      </w:del>
      <w:del w:id="200" w:author="Sharifi, Hossein" w:date="2021-12-06T13:02:00Z">
        <w:r w:rsidR="008910A1" w:rsidDel="00DC059D">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8910A1" w:rsidDel="00DC059D">
          <w:rPr>
            <w:rFonts w:asciiTheme="majorBidi" w:hAnsiTheme="majorBidi" w:cstheme="majorBidi"/>
            <w:color w:val="000000" w:themeColor="text1"/>
          </w:rPr>
          <w:delInstrText xml:space="preserve"> ADDIN EN.CITE </w:delInstrText>
        </w:r>
        <w:r w:rsidR="008910A1" w:rsidDel="00DC059D">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8910A1" w:rsidDel="00DC059D">
          <w:rPr>
            <w:rFonts w:asciiTheme="majorBidi" w:hAnsiTheme="majorBidi" w:cstheme="majorBidi"/>
            <w:color w:val="000000" w:themeColor="text1"/>
          </w:rPr>
          <w:delInstrText xml:space="preserve"> ADDIN EN.CITE.DATA </w:delInstrText>
        </w:r>
        <w:r w:rsidR="008910A1" w:rsidDel="00DC059D">
          <w:rPr>
            <w:rFonts w:asciiTheme="majorBidi" w:hAnsiTheme="majorBidi" w:cstheme="majorBidi"/>
            <w:color w:val="000000" w:themeColor="text1"/>
          </w:rPr>
        </w:r>
        <w:r w:rsidR="008910A1" w:rsidDel="00DC059D">
          <w:rPr>
            <w:rFonts w:asciiTheme="majorBidi" w:hAnsiTheme="majorBidi" w:cstheme="majorBidi"/>
            <w:color w:val="000000" w:themeColor="text1"/>
          </w:rPr>
          <w:fldChar w:fldCharType="end"/>
        </w:r>
        <w:r w:rsidR="008910A1" w:rsidDel="00DC059D">
          <w:rPr>
            <w:rFonts w:asciiTheme="majorBidi" w:hAnsiTheme="majorBidi" w:cstheme="majorBidi"/>
            <w:color w:val="000000" w:themeColor="text1"/>
          </w:rPr>
        </w:r>
        <w:r w:rsidR="008910A1" w:rsidDel="00DC059D">
          <w:rPr>
            <w:rFonts w:asciiTheme="majorBidi" w:hAnsiTheme="majorBidi" w:cstheme="majorBidi"/>
            <w:color w:val="000000" w:themeColor="text1"/>
          </w:rPr>
          <w:fldChar w:fldCharType="separate"/>
        </w:r>
        <w:r w:rsidR="008910A1" w:rsidDel="00DC059D">
          <w:rPr>
            <w:rFonts w:asciiTheme="majorBidi" w:hAnsiTheme="majorBidi" w:cstheme="majorBidi"/>
            <w:noProof/>
            <w:color w:val="000000" w:themeColor="text1"/>
          </w:rPr>
          <w:delText>(Davis et al., 2016)</w:delText>
        </w:r>
        <w:r w:rsidR="008910A1" w:rsidDel="00DC059D">
          <w:rPr>
            <w:rFonts w:asciiTheme="majorBidi" w:hAnsiTheme="majorBidi" w:cstheme="majorBidi"/>
            <w:color w:val="000000" w:themeColor="text1"/>
          </w:rPr>
          <w:fldChar w:fldCharType="end"/>
        </w:r>
      </w:del>
    </w:p>
    <w:p w14:paraId="4A46DA46" w14:textId="30D072DB" w:rsidR="00756F7F" w:rsidRDefault="00CD7169" w:rsidP="00187AE4">
      <w:pPr>
        <w:spacing w:line="240" w:lineRule="auto"/>
        <w:ind w:firstLine="567"/>
        <w:jc w:val="both"/>
        <w:rPr>
          <w:ins w:id="201" w:author="Sharifi, Hossein" w:date="2021-12-06T12:49:00Z"/>
          <w:rFonts w:asciiTheme="majorBidi" w:hAnsiTheme="majorBidi" w:cstheme="majorBidi"/>
          <w:color w:val="000000" w:themeColor="text1"/>
        </w:rPr>
      </w:pPr>
      <w:ins w:id="202" w:author="Sharifi, Hossein" w:date="2021-12-06T13:54:00Z">
        <w:r>
          <w:rPr>
            <w:rFonts w:asciiTheme="majorBidi" w:hAnsiTheme="majorBidi" w:cstheme="majorBidi"/>
            <w:color w:val="000000" w:themeColor="text1"/>
          </w:rPr>
          <w:t xml:space="preserve">Eccentric growth, on the other hand, </w:t>
        </w:r>
        <w:del w:id="203" w:author="Wenk, Jonathan F." w:date="2021-12-14T15:40:00Z">
          <w:r w:rsidDel="006B5FD8">
            <w:rPr>
              <w:rFonts w:asciiTheme="majorBidi" w:hAnsiTheme="majorBidi" w:cstheme="majorBidi"/>
              <w:color w:val="000000" w:themeColor="text1"/>
            </w:rPr>
            <w:delText>seems to be</w:delText>
          </w:r>
        </w:del>
      </w:ins>
      <w:ins w:id="204" w:author="Wenk, Jonathan F." w:date="2021-12-14T15:40:00Z">
        <w:r w:rsidR="006B5FD8">
          <w:rPr>
            <w:rFonts w:asciiTheme="majorBidi" w:hAnsiTheme="majorBidi" w:cstheme="majorBidi"/>
            <w:color w:val="000000" w:themeColor="text1"/>
          </w:rPr>
          <w:t>is</w:t>
        </w:r>
      </w:ins>
      <w:ins w:id="205" w:author="Sharifi, Hossein" w:date="2021-12-06T13:54:00Z">
        <w:r>
          <w:rPr>
            <w:rFonts w:asciiTheme="majorBidi" w:hAnsiTheme="majorBidi" w:cstheme="majorBidi"/>
            <w:color w:val="000000" w:themeColor="text1"/>
          </w:rPr>
          <w:t xml:space="preserve"> driven by </w:t>
        </w:r>
      </w:ins>
      <w:ins w:id="206" w:author="Sharifi, Hossein" w:date="2021-12-06T13:55:00Z">
        <w:r w:rsidR="00B450C3">
          <w:rPr>
            <w:rFonts w:asciiTheme="majorBidi" w:hAnsiTheme="majorBidi" w:cstheme="majorBidi"/>
            <w:color w:val="000000" w:themeColor="text1"/>
          </w:rPr>
          <w:t xml:space="preserve">a </w:t>
        </w:r>
      </w:ins>
      <w:ins w:id="207" w:author="Sharifi, Hossein" w:date="2021-12-06T13:54:00Z">
        <w:r w:rsidR="00E92152">
          <w:rPr>
            <w:rFonts w:asciiTheme="majorBidi" w:hAnsiTheme="majorBidi" w:cstheme="majorBidi"/>
            <w:color w:val="000000" w:themeColor="text1"/>
          </w:rPr>
          <w:t>cell</w:t>
        </w:r>
      </w:ins>
      <w:ins w:id="208" w:author="Wenk, Jonathan F." w:date="2021-12-14T11:51:00Z">
        <w:r w:rsidR="00076FB4">
          <w:rPr>
            <w:rFonts w:asciiTheme="majorBidi" w:hAnsiTheme="majorBidi" w:cstheme="majorBidi"/>
            <w:color w:val="000000" w:themeColor="text1"/>
          </w:rPr>
          <w:t>ular</w:t>
        </w:r>
      </w:ins>
      <w:ins w:id="209" w:author="Sharifi, Hossein" w:date="2021-12-06T13:54:00Z">
        <w:r w:rsidR="00E92152">
          <w:rPr>
            <w:rFonts w:asciiTheme="majorBidi" w:hAnsiTheme="majorBidi" w:cstheme="majorBidi"/>
            <w:color w:val="000000" w:themeColor="text1"/>
          </w:rPr>
          <w:t>-</w:t>
        </w:r>
      </w:ins>
      <w:ins w:id="210" w:author="Sharifi, Hossein" w:date="2021-12-06T13:55:00Z">
        <w:r w:rsidR="00E92152">
          <w:rPr>
            <w:rFonts w:asciiTheme="majorBidi" w:hAnsiTheme="majorBidi" w:cstheme="majorBidi"/>
            <w:color w:val="000000" w:themeColor="text1"/>
          </w:rPr>
          <w:t xml:space="preserve">level mechanism </w:t>
        </w:r>
        <w:del w:id="211" w:author="Wenk, Jonathan F." w:date="2021-12-14T11:52:00Z">
          <w:r w:rsidR="00E92152" w:rsidDel="00076FB4">
            <w:rPr>
              <w:rFonts w:asciiTheme="majorBidi" w:hAnsiTheme="majorBidi" w:cstheme="majorBidi"/>
              <w:color w:val="000000" w:themeColor="text1"/>
            </w:rPr>
            <w:delText>named</w:delText>
          </w:r>
        </w:del>
      </w:ins>
      <w:ins w:id="212" w:author="Wenk, Jonathan F." w:date="2021-12-14T11:52:00Z">
        <w:r w:rsidR="00076FB4">
          <w:rPr>
            <w:rFonts w:asciiTheme="majorBidi" w:hAnsiTheme="majorBidi" w:cstheme="majorBidi"/>
            <w:color w:val="000000" w:themeColor="text1"/>
          </w:rPr>
          <w:t>known as</w:t>
        </w:r>
      </w:ins>
      <w:ins w:id="213" w:author="Sharifi, Hossein" w:date="2021-12-06T13:55:00Z">
        <w:r w:rsidR="00E92152">
          <w:rPr>
            <w:rFonts w:asciiTheme="majorBidi" w:hAnsiTheme="majorBidi" w:cstheme="majorBidi"/>
            <w:color w:val="000000" w:themeColor="text1"/>
          </w:rPr>
          <w:t xml:space="preserve"> mechanotransduction</w:t>
        </w:r>
        <w:r w:rsidR="00B450C3">
          <w:rPr>
            <w:rFonts w:asciiTheme="majorBidi" w:hAnsiTheme="majorBidi" w:cstheme="majorBidi"/>
            <w:color w:val="000000" w:themeColor="text1"/>
          </w:rPr>
          <w:t xml:space="preserve">. </w:t>
        </w:r>
      </w:ins>
      <w:ins w:id="214" w:author="Sharifi, Hossein" w:date="2021-12-06T14:10:00Z">
        <w:r w:rsidR="000E0B0C">
          <w:rPr>
            <w:rFonts w:asciiTheme="majorBidi" w:hAnsiTheme="majorBidi" w:cstheme="majorBidi"/>
            <w:color w:val="000000" w:themeColor="text1"/>
          </w:rPr>
          <w:t>Valvular diseases</w:t>
        </w:r>
      </w:ins>
      <w:ins w:id="215" w:author="Wenk, Jonathan F." w:date="2021-12-14T11:53:00Z">
        <w:r w:rsidR="00076FB4">
          <w:rPr>
            <w:rFonts w:asciiTheme="majorBidi" w:hAnsiTheme="majorBidi" w:cstheme="majorBidi"/>
            <w:color w:val="000000" w:themeColor="text1"/>
          </w:rPr>
          <w:t>,</w:t>
        </w:r>
      </w:ins>
      <w:ins w:id="216" w:author="Sharifi, Hossein" w:date="2021-12-06T14:10:00Z">
        <w:r w:rsidR="000E0B0C">
          <w:rPr>
            <w:rFonts w:asciiTheme="majorBidi" w:hAnsiTheme="majorBidi" w:cstheme="majorBidi"/>
            <w:color w:val="000000" w:themeColor="text1"/>
          </w:rPr>
          <w:t xml:space="preserve"> such as aortic insuffic</w:t>
        </w:r>
        <w:r w:rsidR="00951C5A">
          <w:rPr>
            <w:rFonts w:asciiTheme="majorBidi" w:hAnsiTheme="majorBidi" w:cstheme="majorBidi"/>
            <w:color w:val="000000" w:themeColor="text1"/>
          </w:rPr>
          <w:t>iency</w:t>
        </w:r>
      </w:ins>
      <w:ins w:id="217" w:author="Wenk, Jonathan F." w:date="2021-12-14T11:53:00Z">
        <w:r w:rsidR="00076FB4">
          <w:rPr>
            <w:rFonts w:asciiTheme="majorBidi" w:hAnsiTheme="majorBidi" w:cstheme="majorBidi"/>
            <w:color w:val="000000" w:themeColor="text1"/>
          </w:rPr>
          <w:t>,</w:t>
        </w:r>
      </w:ins>
      <w:ins w:id="218" w:author="Sharifi, Hossein" w:date="2021-12-06T14:10:00Z">
        <w:r w:rsidR="00951C5A">
          <w:rPr>
            <w:rFonts w:asciiTheme="majorBidi" w:hAnsiTheme="majorBidi" w:cstheme="majorBidi"/>
            <w:color w:val="000000" w:themeColor="text1"/>
          </w:rPr>
          <w:t xml:space="preserve"> </w:t>
        </w:r>
      </w:ins>
      <w:ins w:id="219" w:author="Sharifi, Hossein" w:date="2021-12-06T15:19:00Z">
        <w:del w:id="220" w:author="Wenk, Jonathan F." w:date="2021-12-14T11:53:00Z">
          <w:r w:rsidR="00BD542F" w:rsidDel="00076FB4">
            <w:rPr>
              <w:rFonts w:asciiTheme="majorBidi" w:hAnsiTheme="majorBidi" w:cstheme="majorBidi"/>
              <w:color w:val="000000" w:themeColor="text1"/>
            </w:rPr>
            <w:delText>would</w:delText>
          </w:r>
        </w:del>
      </w:ins>
      <w:ins w:id="221" w:author="Sharifi, Hossein" w:date="2021-12-06T14:10:00Z">
        <w:del w:id="222" w:author="Wenk, Jonathan F." w:date="2021-12-14T11:53:00Z">
          <w:r w:rsidR="00951C5A" w:rsidDel="00076FB4">
            <w:rPr>
              <w:rFonts w:asciiTheme="majorBidi" w:hAnsiTheme="majorBidi" w:cstheme="majorBidi"/>
              <w:color w:val="000000" w:themeColor="text1"/>
            </w:rPr>
            <w:delText xml:space="preserve"> </w:delText>
          </w:r>
        </w:del>
        <w:r w:rsidR="00951C5A">
          <w:rPr>
            <w:rFonts w:asciiTheme="majorBidi" w:hAnsiTheme="majorBidi" w:cstheme="majorBidi"/>
            <w:color w:val="000000" w:themeColor="text1"/>
          </w:rPr>
          <w:t xml:space="preserve">lead to overstretching of </w:t>
        </w:r>
      </w:ins>
      <w:ins w:id="223" w:author="Wenk, Jonathan F." w:date="2021-12-14T11:55:00Z">
        <w:r w:rsidR="00076FB4">
          <w:rPr>
            <w:rFonts w:asciiTheme="majorBidi" w:hAnsiTheme="majorBidi" w:cstheme="majorBidi"/>
            <w:color w:val="000000" w:themeColor="text1"/>
          </w:rPr>
          <w:t xml:space="preserve">the </w:t>
        </w:r>
      </w:ins>
      <w:ins w:id="224" w:author="Sharifi, Hossein" w:date="2021-12-06T14:10:00Z">
        <w:r w:rsidR="00951C5A">
          <w:rPr>
            <w:rFonts w:asciiTheme="majorBidi" w:hAnsiTheme="majorBidi" w:cstheme="majorBidi"/>
            <w:color w:val="000000" w:themeColor="text1"/>
          </w:rPr>
          <w:t>sarcomeres</w:t>
        </w:r>
      </w:ins>
      <w:ins w:id="225" w:author="Wenk, Jonathan F." w:date="2021-12-14T11:55:00Z">
        <w:r w:rsidR="00076FB4">
          <w:rPr>
            <w:rFonts w:asciiTheme="majorBidi" w:hAnsiTheme="majorBidi" w:cstheme="majorBidi"/>
            <w:color w:val="000000" w:themeColor="text1"/>
          </w:rPr>
          <w:t xml:space="preserve"> within a cell</w:t>
        </w:r>
        <w:r w:rsidR="006E1521">
          <w:rPr>
            <w:rFonts w:asciiTheme="majorBidi" w:hAnsiTheme="majorBidi" w:cstheme="majorBidi"/>
            <w:color w:val="000000" w:themeColor="text1"/>
          </w:rPr>
          <w:t>. This</w:t>
        </w:r>
      </w:ins>
      <w:ins w:id="226" w:author="Sharifi, Hossein" w:date="2021-12-06T14:10:00Z">
        <w:del w:id="227" w:author="Wenk, Jonathan F." w:date="2021-12-14T11:55:00Z">
          <w:r w:rsidR="00951C5A" w:rsidDel="006E1521">
            <w:rPr>
              <w:rFonts w:asciiTheme="majorBidi" w:hAnsiTheme="majorBidi" w:cstheme="majorBidi"/>
              <w:color w:val="000000" w:themeColor="text1"/>
            </w:rPr>
            <w:delText xml:space="preserve"> </w:delText>
          </w:r>
        </w:del>
        <w:del w:id="228" w:author="Wenk, Jonathan F." w:date="2021-12-14T11:54:00Z">
          <w:r w:rsidR="00951C5A" w:rsidDel="00076FB4">
            <w:rPr>
              <w:rFonts w:asciiTheme="majorBidi" w:hAnsiTheme="majorBidi" w:cstheme="majorBidi"/>
              <w:color w:val="000000" w:themeColor="text1"/>
            </w:rPr>
            <w:delText>that</w:delText>
          </w:r>
        </w:del>
      </w:ins>
      <w:ins w:id="229" w:author="Sharifi, Hossein" w:date="2021-12-06T14:23:00Z">
        <w:r w:rsidR="00D475CE">
          <w:rPr>
            <w:rFonts w:asciiTheme="majorBidi" w:hAnsiTheme="majorBidi" w:cstheme="majorBidi"/>
            <w:color w:val="000000" w:themeColor="text1"/>
          </w:rPr>
          <w:t xml:space="preserve"> results </w:t>
        </w:r>
        <w:del w:id="230" w:author="Wenk, Jonathan F." w:date="2021-12-14T11:54:00Z">
          <w:r w:rsidR="00D475CE" w:rsidDel="00076FB4">
            <w:rPr>
              <w:rFonts w:asciiTheme="majorBidi" w:hAnsiTheme="majorBidi" w:cstheme="majorBidi"/>
              <w:color w:val="000000" w:themeColor="text1"/>
            </w:rPr>
            <w:delText>into</w:delText>
          </w:r>
        </w:del>
      </w:ins>
      <w:ins w:id="231" w:author="Wenk, Jonathan F." w:date="2021-12-14T11:54:00Z">
        <w:r w:rsidR="00076FB4">
          <w:rPr>
            <w:rFonts w:asciiTheme="majorBidi" w:hAnsiTheme="majorBidi" w:cstheme="majorBidi"/>
            <w:color w:val="000000" w:themeColor="text1"/>
          </w:rPr>
          <w:t>in</w:t>
        </w:r>
      </w:ins>
      <w:ins w:id="232" w:author="Sharifi, Hossein" w:date="2021-12-06T14:23:00Z">
        <w:r w:rsidR="00D475CE">
          <w:rPr>
            <w:rFonts w:asciiTheme="majorBidi" w:hAnsiTheme="majorBidi" w:cstheme="majorBidi"/>
            <w:color w:val="000000" w:themeColor="text1"/>
          </w:rPr>
          <w:t xml:space="preserve"> higher s</w:t>
        </w:r>
      </w:ins>
      <w:ins w:id="233" w:author="Sharifi, Hossein" w:date="2021-12-06T14:24:00Z">
        <w:r w:rsidR="00D475CE">
          <w:rPr>
            <w:rFonts w:asciiTheme="majorBidi" w:hAnsiTheme="majorBidi" w:cstheme="majorBidi"/>
            <w:color w:val="000000" w:themeColor="text1"/>
          </w:rPr>
          <w:t>tress</w:t>
        </w:r>
      </w:ins>
      <w:ins w:id="234" w:author="Wenk, Jonathan F." w:date="2021-12-14T11:55:00Z">
        <w:r w:rsidR="006E1521">
          <w:rPr>
            <w:rFonts w:asciiTheme="majorBidi" w:hAnsiTheme="majorBidi" w:cstheme="majorBidi"/>
            <w:color w:val="000000" w:themeColor="text1"/>
          </w:rPr>
          <w:t>es</w:t>
        </w:r>
      </w:ins>
      <w:ins w:id="235" w:author="Sharifi, Hossein" w:date="2021-12-06T14:24:00Z">
        <w:r w:rsidR="00D475CE">
          <w:rPr>
            <w:rFonts w:asciiTheme="majorBidi" w:hAnsiTheme="majorBidi" w:cstheme="majorBidi"/>
            <w:color w:val="000000" w:themeColor="text1"/>
          </w:rPr>
          <w:t xml:space="preserve"> at the end of</w:t>
        </w:r>
      </w:ins>
      <w:ins w:id="236" w:author="Wenk, Jonathan F." w:date="2021-12-14T11:56:00Z">
        <w:r w:rsidR="006E1521">
          <w:rPr>
            <w:rFonts w:asciiTheme="majorBidi" w:hAnsiTheme="majorBidi" w:cstheme="majorBidi"/>
            <w:color w:val="000000" w:themeColor="text1"/>
          </w:rPr>
          <w:t xml:space="preserve"> the</w:t>
        </w:r>
      </w:ins>
      <w:ins w:id="237" w:author="Sharifi, Hossein" w:date="2021-12-06T14:24:00Z">
        <w:r w:rsidR="00D475CE">
          <w:rPr>
            <w:rFonts w:asciiTheme="majorBidi" w:hAnsiTheme="majorBidi" w:cstheme="majorBidi"/>
            <w:color w:val="000000" w:themeColor="text1"/>
          </w:rPr>
          <w:t xml:space="preserve"> sa</w:t>
        </w:r>
        <w:r w:rsidR="001F579D">
          <w:rPr>
            <w:rFonts w:asciiTheme="majorBidi" w:hAnsiTheme="majorBidi" w:cstheme="majorBidi"/>
            <w:color w:val="000000" w:themeColor="text1"/>
          </w:rPr>
          <w:t>rcomeres</w:t>
        </w:r>
      </w:ins>
      <w:ins w:id="238" w:author="Wenk, Jonathan F." w:date="2021-12-14T11:55:00Z">
        <w:r w:rsidR="006E1521">
          <w:rPr>
            <w:rFonts w:asciiTheme="majorBidi" w:hAnsiTheme="majorBidi" w:cstheme="majorBidi"/>
            <w:color w:val="000000" w:themeColor="text1"/>
          </w:rPr>
          <w:t>,</w:t>
        </w:r>
      </w:ins>
      <w:ins w:id="239" w:author="Sharifi, Hossein" w:date="2021-12-06T15:19:00Z">
        <w:r w:rsidR="00905820">
          <w:rPr>
            <w:rFonts w:asciiTheme="majorBidi" w:hAnsiTheme="majorBidi" w:cstheme="majorBidi"/>
            <w:color w:val="000000" w:themeColor="text1"/>
          </w:rPr>
          <w:t xml:space="preserve"> which </w:t>
        </w:r>
        <w:del w:id="240" w:author="Wenk, Jonathan F." w:date="2021-12-14T11:57:00Z">
          <w:r w:rsidR="00905820" w:rsidDel="006E1521">
            <w:rPr>
              <w:rFonts w:asciiTheme="majorBidi" w:hAnsiTheme="majorBidi" w:cstheme="majorBidi"/>
              <w:color w:val="000000" w:themeColor="text1"/>
            </w:rPr>
            <w:delText>in turn</w:delText>
          </w:r>
        </w:del>
      </w:ins>
      <w:ins w:id="241" w:author="Sharifi, Hossein" w:date="2021-12-06T14:39:00Z">
        <w:del w:id="242" w:author="Wenk, Jonathan F." w:date="2021-12-14T11:57:00Z">
          <w:r w:rsidR="009B5106" w:rsidDel="006E1521">
            <w:rPr>
              <w:rFonts w:asciiTheme="majorBidi" w:hAnsiTheme="majorBidi" w:cstheme="majorBidi"/>
              <w:color w:val="000000" w:themeColor="text1"/>
            </w:rPr>
            <w:delText xml:space="preserve"> can be</w:delText>
          </w:r>
        </w:del>
      </w:ins>
      <w:ins w:id="243" w:author="Wenk, Jonathan F." w:date="2021-12-14T11:57:00Z">
        <w:r w:rsidR="006E1521">
          <w:rPr>
            <w:rFonts w:asciiTheme="majorBidi" w:hAnsiTheme="majorBidi" w:cstheme="majorBidi"/>
            <w:color w:val="000000" w:themeColor="text1"/>
          </w:rPr>
          <w:t>are then</w:t>
        </w:r>
      </w:ins>
      <w:ins w:id="244" w:author="Sharifi, Hossein" w:date="2021-12-06T14:39:00Z">
        <w:r w:rsidR="009B5106">
          <w:rPr>
            <w:rFonts w:asciiTheme="majorBidi" w:hAnsiTheme="majorBidi" w:cstheme="majorBidi"/>
            <w:color w:val="000000" w:themeColor="text1"/>
          </w:rPr>
          <w:t xml:space="preserve"> sensed by proteins </w:t>
        </w:r>
        <w:r w:rsidR="00EF0C94">
          <w:rPr>
            <w:rFonts w:asciiTheme="majorBidi" w:hAnsiTheme="majorBidi" w:cstheme="majorBidi"/>
            <w:color w:val="000000" w:themeColor="text1"/>
          </w:rPr>
          <w:t xml:space="preserve">located </w:t>
        </w:r>
        <w:del w:id="245" w:author="Wenk, Jonathan F." w:date="2021-12-14T15:40:00Z">
          <w:r w:rsidR="00EF0C94" w:rsidDel="006B5FD8">
            <w:rPr>
              <w:rFonts w:asciiTheme="majorBidi" w:hAnsiTheme="majorBidi" w:cstheme="majorBidi"/>
              <w:color w:val="000000" w:themeColor="text1"/>
            </w:rPr>
            <w:delText>at</w:delText>
          </w:r>
        </w:del>
      </w:ins>
      <w:ins w:id="246" w:author="Wenk, Jonathan F." w:date="2021-12-14T15:40:00Z">
        <w:r w:rsidR="006B5FD8">
          <w:rPr>
            <w:rFonts w:asciiTheme="majorBidi" w:hAnsiTheme="majorBidi" w:cstheme="majorBidi"/>
            <w:color w:val="000000" w:themeColor="text1"/>
          </w:rPr>
          <w:t>in</w:t>
        </w:r>
      </w:ins>
      <w:ins w:id="247" w:author="Sharifi, Hossein" w:date="2021-12-06T14:39:00Z">
        <w:r w:rsidR="00EF0C94">
          <w:rPr>
            <w:rFonts w:asciiTheme="majorBidi" w:hAnsiTheme="majorBidi" w:cstheme="majorBidi"/>
            <w:color w:val="000000" w:themeColor="text1"/>
          </w:rPr>
          <w:t xml:space="preserve"> this region</w:t>
        </w:r>
      </w:ins>
      <w:ins w:id="248" w:author="Sharifi, Hossein" w:date="2021-12-06T15:30:00Z">
        <w:r w:rsidR="00924EA1">
          <w:rPr>
            <w:rFonts w:asciiTheme="majorBidi" w:hAnsiTheme="majorBidi" w:cstheme="majorBidi"/>
            <w:color w:val="000000" w:themeColor="text1"/>
          </w:rPr>
          <w:t xml:space="preserve"> </w:t>
        </w:r>
      </w:ins>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C3A8D">
        <w:rPr>
          <w:rFonts w:asciiTheme="majorBidi" w:hAnsiTheme="majorBidi" w:cstheme="majorBidi"/>
          <w:color w:val="000000" w:themeColor="text1"/>
        </w:rPr>
      </w:r>
      <w:r w:rsidR="00FC3A8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(Knoll et al., 2002)</w:t>
      </w:r>
      <w:r w:rsidR="00FC3A8D">
        <w:rPr>
          <w:rFonts w:asciiTheme="majorBidi" w:hAnsiTheme="majorBidi" w:cstheme="majorBidi"/>
          <w:color w:val="000000" w:themeColor="text1"/>
        </w:rPr>
        <w:fldChar w:fldCharType="end"/>
      </w:r>
      <w:ins w:id="249" w:author="Sharifi, Hossein" w:date="2021-12-06T14:24:00Z">
        <w:r w:rsidR="001F579D">
          <w:rPr>
            <w:rFonts w:asciiTheme="majorBidi" w:hAnsiTheme="majorBidi" w:cstheme="majorBidi"/>
            <w:color w:val="000000" w:themeColor="text1"/>
          </w:rPr>
          <w:t xml:space="preserve">. </w:t>
        </w:r>
      </w:ins>
      <w:ins w:id="250" w:author="Wenk, Jonathan F." w:date="2021-12-14T18:02:00Z">
        <w:r w:rsidR="00EE1F4E">
          <w:rPr>
            <w:rFonts w:asciiTheme="majorBidi" w:hAnsiTheme="majorBidi" w:cstheme="majorBidi"/>
            <w:color w:val="000000" w:themeColor="text1"/>
          </w:rPr>
          <w:t>In particular, t</w:t>
        </w:r>
      </w:ins>
      <w:ins w:id="251" w:author="Sharifi, Hossein" w:date="2021-12-06T14:29:00Z">
        <w:del w:id="252" w:author="Wenk, Jonathan F." w:date="2021-12-14T18:02:00Z">
          <w:r w:rsidR="00EF0C94" w:rsidDel="00EE1F4E">
            <w:rPr>
              <w:rFonts w:asciiTheme="majorBidi" w:hAnsiTheme="majorBidi" w:cstheme="majorBidi"/>
              <w:color w:val="000000" w:themeColor="text1"/>
            </w:rPr>
            <w:delText>T</w:delText>
          </w:r>
        </w:del>
        <w:r w:rsidR="00666E5A">
          <w:rPr>
            <w:rFonts w:asciiTheme="majorBidi" w:hAnsiTheme="majorBidi" w:cstheme="majorBidi"/>
            <w:color w:val="000000" w:themeColor="text1"/>
          </w:rPr>
          <w:t>itin</w:t>
        </w:r>
      </w:ins>
      <w:ins w:id="253" w:author="Wenk, Jonathan F." w:date="2021-12-14T18:03:00Z">
        <w:r w:rsidR="00EE1F4E">
          <w:rPr>
            <w:rFonts w:asciiTheme="majorBidi" w:hAnsiTheme="majorBidi" w:cstheme="majorBidi"/>
            <w:color w:val="000000" w:themeColor="text1"/>
          </w:rPr>
          <w:t>,</w:t>
        </w:r>
      </w:ins>
      <w:ins w:id="254" w:author="Sharifi, Hossein" w:date="2021-12-06T14:40:00Z">
        <w:r w:rsidR="00EF0C94">
          <w:rPr>
            <w:rFonts w:asciiTheme="majorBidi" w:hAnsiTheme="majorBidi" w:cstheme="majorBidi"/>
            <w:color w:val="000000" w:themeColor="text1"/>
          </w:rPr>
          <w:t xml:space="preserve"> </w:t>
        </w:r>
        <w:del w:id="255" w:author="Wenk, Jonathan F." w:date="2021-12-14T18:03:00Z">
          <w:r w:rsidR="00EF0C94" w:rsidDel="00EE1F4E">
            <w:rPr>
              <w:rFonts w:asciiTheme="majorBidi" w:hAnsiTheme="majorBidi" w:cstheme="majorBidi"/>
              <w:color w:val="000000" w:themeColor="text1"/>
            </w:rPr>
            <w:delText>is a long protein</w:delText>
          </w:r>
        </w:del>
      </w:ins>
      <w:ins w:id="256" w:author="Sharifi, Hossein" w:date="2021-12-06T14:29:00Z">
        <w:del w:id="257" w:author="Wenk, Jonathan F." w:date="2021-12-14T18:03:00Z">
          <w:r w:rsidR="00666E5A" w:rsidDel="00EE1F4E">
            <w:rPr>
              <w:rFonts w:asciiTheme="majorBidi" w:hAnsiTheme="majorBidi" w:cstheme="majorBidi"/>
              <w:color w:val="000000" w:themeColor="text1"/>
            </w:rPr>
            <w:delText xml:space="preserve"> </w:delText>
          </w:r>
          <w:r w:rsidR="00C55A0A" w:rsidDel="00EE1F4E">
            <w:rPr>
              <w:rFonts w:asciiTheme="majorBidi" w:hAnsiTheme="majorBidi" w:cstheme="majorBidi"/>
              <w:color w:val="000000" w:themeColor="text1"/>
            </w:rPr>
            <w:delText>that</w:delText>
          </w:r>
        </w:del>
      </w:ins>
      <w:ins w:id="258" w:author="Wenk, Jonathan F." w:date="2021-12-14T18:03:00Z">
        <w:r w:rsidR="00EE1F4E">
          <w:rPr>
            <w:rFonts w:asciiTheme="majorBidi" w:hAnsiTheme="majorBidi" w:cstheme="majorBidi"/>
            <w:color w:val="000000" w:themeColor="text1"/>
          </w:rPr>
          <w:t>which</w:t>
        </w:r>
      </w:ins>
      <w:ins w:id="259" w:author="Sharifi, Hossein" w:date="2021-12-06T14:29:00Z">
        <w:r w:rsidR="00C55A0A">
          <w:rPr>
            <w:rFonts w:asciiTheme="majorBidi" w:hAnsiTheme="majorBidi" w:cstheme="majorBidi"/>
            <w:color w:val="000000" w:themeColor="text1"/>
          </w:rPr>
          <w:t xml:space="preserve"> </w:t>
        </w:r>
        <w:r w:rsidR="00C279B7">
          <w:rPr>
            <w:rFonts w:asciiTheme="majorBidi" w:hAnsiTheme="majorBidi" w:cstheme="majorBidi"/>
            <w:color w:val="000000" w:themeColor="text1"/>
          </w:rPr>
          <w:t>spans from</w:t>
        </w:r>
      </w:ins>
      <w:ins w:id="260" w:author="Wenk, Jonathan F." w:date="2021-12-14T11:57:00Z">
        <w:r w:rsidR="006E1521">
          <w:rPr>
            <w:rFonts w:asciiTheme="majorBidi" w:hAnsiTheme="majorBidi" w:cstheme="majorBidi"/>
            <w:color w:val="000000" w:themeColor="text1"/>
          </w:rPr>
          <w:t xml:space="preserve"> the</w:t>
        </w:r>
      </w:ins>
      <w:ins w:id="261" w:author="Sharifi, Hossein" w:date="2021-12-06T14:29:00Z">
        <w:r w:rsidR="00C279B7">
          <w:rPr>
            <w:rFonts w:asciiTheme="majorBidi" w:hAnsiTheme="majorBidi" w:cstheme="majorBidi"/>
            <w:color w:val="000000" w:themeColor="text1"/>
          </w:rPr>
          <w:t xml:space="preserve"> Z</w:t>
        </w:r>
      </w:ins>
      <w:ins w:id="262" w:author="Sharifi, Hossein" w:date="2021-12-13T10:28:00Z">
        <w:r w:rsidR="00281B54">
          <w:rPr>
            <w:rFonts w:asciiTheme="majorBidi" w:hAnsiTheme="majorBidi" w:cstheme="majorBidi"/>
            <w:color w:val="000000" w:themeColor="text1"/>
          </w:rPr>
          <w:t xml:space="preserve"> </w:t>
        </w:r>
      </w:ins>
      <w:ins w:id="263" w:author="Sharifi, Hossein" w:date="2021-12-06T14:29:00Z">
        <w:r w:rsidR="00C279B7">
          <w:rPr>
            <w:rFonts w:asciiTheme="majorBidi" w:hAnsiTheme="majorBidi" w:cstheme="majorBidi"/>
            <w:color w:val="000000" w:themeColor="text1"/>
          </w:rPr>
          <w:t>disk to</w:t>
        </w:r>
      </w:ins>
      <w:ins w:id="264" w:author="Wenk, Jonathan F." w:date="2021-12-14T11:58:00Z">
        <w:r w:rsidR="006E1521">
          <w:rPr>
            <w:rFonts w:asciiTheme="majorBidi" w:hAnsiTheme="majorBidi" w:cstheme="majorBidi"/>
            <w:color w:val="000000" w:themeColor="text1"/>
          </w:rPr>
          <w:t xml:space="preserve"> the</w:t>
        </w:r>
      </w:ins>
      <w:ins w:id="265" w:author="Sharifi, Hossein" w:date="2021-12-06T14:29:00Z">
        <w:r w:rsidR="00C279B7">
          <w:rPr>
            <w:rFonts w:asciiTheme="majorBidi" w:hAnsiTheme="majorBidi" w:cstheme="majorBidi"/>
            <w:color w:val="000000" w:themeColor="text1"/>
          </w:rPr>
          <w:t xml:space="preserve"> M</w:t>
        </w:r>
      </w:ins>
      <w:ins w:id="266" w:author="Sharifi, Hossein" w:date="2021-12-13T10:28:00Z">
        <w:r w:rsidR="00281B54">
          <w:rPr>
            <w:rFonts w:asciiTheme="majorBidi" w:hAnsiTheme="majorBidi" w:cstheme="majorBidi"/>
            <w:color w:val="000000" w:themeColor="text1"/>
          </w:rPr>
          <w:t xml:space="preserve"> </w:t>
        </w:r>
      </w:ins>
      <w:ins w:id="267" w:author="Sharifi, Hossein" w:date="2021-12-06T14:29:00Z">
        <w:r w:rsidR="00C279B7">
          <w:rPr>
            <w:rFonts w:asciiTheme="majorBidi" w:hAnsiTheme="majorBidi" w:cstheme="majorBidi"/>
            <w:color w:val="000000" w:themeColor="text1"/>
          </w:rPr>
          <w:t>line</w:t>
        </w:r>
      </w:ins>
      <w:ins w:id="268" w:author="Wenk, Jonathan F." w:date="2021-12-14T18:04:00Z">
        <w:r w:rsidR="00EE1F4E">
          <w:rPr>
            <w:rFonts w:asciiTheme="majorBidi" w:hAnsiTheme="majorBidi" w:cstheme="majorBidi"/>
            <w:color w:val="000000" w:themeColor="text1"/>
          </w:rPr>
          <w:t>,</w:t>
        </w:r>
      </w:ins>
      <w:ins w:id="269" w:author="Sharifi, Hossein" w:date="2021-12-06T14:29:00Z">
        <w:r w:rsidR="00C279B7">
          <w:rPr>
            <w:rFonts w:asciiTheme="majorBidi" w:hAnsiTheme="majorBidi" w:cstheme="majorBidi"/>
            <w:color w:val="000000" w:themeColor="text1"/>
          </w:rPr>
          <w:t xml:space="preserve"> </w:t>
        </w:r>
        <w:del w:id="270" w:author="Wenk, Jonathan F." w:date="2021-12-14T18:35:00Z">
          <w:r w:rsidR="00C279B7" w:rsidDel="006E6298">
            <w:rPr>
              <w:rFonts w:asciiTheme="majorBidi" w:hAnsiTheme="majorBidi" w:cstheme="majorBidi"/>
              <w:color w:val="000000" w:themeColor="text1"/>
            </w:rPr>
            <w:delText>with</w:delText>
          </w:r>
        </w:del>
      </w:ins>
      <w:ins w:id="271" w:author="Wenk, Jonathan F." w:date="2021-12-14T18:49:00Z">
        <w:r w:rsidR="00463140">
          <w:rPr>
            <w:rFonts w:asciiTheme="majorBidi" w:hAnsiTheme="majorBidi" w:cstheme="majorBidi"/>
            <w:color w:val="000000" w:themeColor="text1"/>
          </w:rPr>
          <w:t>contains</w:t>
        </w:r>
      </w:ins>
      <w:ins w:id="272" w:author="Sharifi, Hossein" w:date="2021-12-06T14:29:00Z">
        <w:r w:rsidR="00C279B7">
          <w:rPr>
            <w:rFonts w:asciiTheme="majorBidi" w:hAnsiTheme="majorBidi" w:cstheme="majorBidi"/>
            <w:color w:val="000000" w:themeColor="text1"/>
          </w:rPr>
          <w:t xml:space="preserve"> an elastic structure within the I</w:t>
        </w:r>
      </w:ins>
      <w:ins w:id="273" w:author="Sharifi, Hossein" w:date="2021-12-13T10:28:00Z">
        <w:r w:rsidR="00281B54">
          <w:rPr>
            <w:rFonts w:asciiTheme="majorBidi" w:hAnsiTheme="majorBidi" w:cstheme="majorBidi"/>
            <w:color w:val="000000" w:themeColor="text1"/>
          </w:rPr>
          <w:t xml:space="preserve"> </w:t>
        </w:r>
      </w:ins>
      <w:ins w:id="274" w:author="Sharifi, Hossein" w:date="2021-12-06T14:29:00Z">
        <w:r w:rsidR="00C279B7">
          <w:rPr>
            <w:rFonts w:asciiTheme="majorBidi" w:hAnsiTheme="majorBidi" w:cstheme="majorBidi"/>
            <w:color w:val="000000" w:themeColor="text1"/>
          </w:rPr>
          <w:t>band</w:t>
        </w:r>
      </w:ins>
      <w:ins w:id="275" w:author="Sharifi, Hossein" w:date="2021-12-06T14:30:00Z">
        <w:r w:rsidR="00C279B7">
          <w:rPr>
            <w:rFonts w:asciiTheme="majorBidi" w:hAnsiTheme="majorBidi" w:cstheme="majorBidi"/>
            <w:color w:val="000000" w:themeColor="text1"/>
          </w:rPr>
          <w:t xml:space="preserve"> that interact</w:t>
        </w:r>
      </w:ins>
      <w:ins w:id="276" w:author="Sharifi, Hossein" w:date="2021-12-06T14:35:00Z">
        <w:r w:rsidR="00DA5895">
          <w:rPr>
            <w:rFonts w:asciiTheme="majorBidi" w:hAnsiTheme="majorBidi" w:cstheme="majorBidi"/>
            <w:color w:val="000000" w:themeColor="text1"/>
          </w:rPr>
          <w:t>s</w:t>
        </w:r>
      </w:ins>
      <w:ins w:id="277" w:author="Sharifi, Hossein" w:date="2021-12-06T14:30:00Z">
        <w:r w:rsidR="00C279B7">
          <w:rPr>
            <w:rFonts w:asciiTheme="majorBidi" w:hAnsiTheme="majorBidi" w:cstheme="majorBidi"/>
            <w:color w:val="000000" w:themeColor="text1"/>
          </w:rPr>
          <w:t xml:space="preserve"> with other proteins </w:t>
        </w:r>
        <w:del w:id="278" w:author="Wenk, Jonathan F." w:date="2021-12-14T18:37:00Z">
          <w:r w:rsidR="007B2381" w:rsidDel="006E6298">
            <w:rPr>
              <w:rFonts w:asciiTheme="majorBidi" w:hAnsiTheme="majorBidi" w:cstheme="majorBidi"/>
              <w:color w:val="000000" w:themeColor="text1"/>
            </w:rPr>
            <w:delText>within</w:delText>
          </w:r>
        </w:del>
      </w:ins>
      <w:ins w:id="279" w:author="Wenk, Jonathan F." w:date="2021-12-14T18:37:00Z">
        <w:r w:rsidR="006E6298">
          <w:rPr>
            <w:rFonts w:asciiTheme="majorBidi" w:hAnsiTheme="majorBidi" w:cstheme="majorBidi"/>
            <w:color w:val="000000" w:themeColor="text1"/>
          </w:rPr>
          <w:t>on</w:t>
        </w:r>
      </w:ins>
      <w:ins w:id="280" w:author="Sharifi, Hossein" w:date="2021-12-06T14:30:00Z">
        <w:r w:rsidR="007B2381">
          <w:rPr>
            <w:rFonts w:asciiTheme="majorBidi" w:hAnsiTheme="majorBidi" w:cstheme="majorBidi"/>
            <w:color w:val="000000" w:themeColor="text1"/>
          </w:rPr>
          <w:t xml:space="preserve"> the </w:t>
        </w:r>
        <w:del w:id="281" w:author="Wenk, Jonathan F." w:date="2021-12-14T18:37:00Z">
          <w:r w:rsidR="007B2381" w:rsidDel="006E6298">
            <w:rPr>
              <w:rFonts w:asciiTheme="majorBidi" w:hAnsiTheme="majorBidi" w:cstheme="majorBidi"/>
              <w:color w:val="000000" w:themeColor="text1"/>
            </w:rPr>
            <w:delText xml:space="preserve">sarcomeric </w:delText>
          </w:r>
        </w:del>
        <w:r w:rsidR="007B2381">
          <w:rPr>
            <w:rFonts w:asciiTheme="majorBidi" w:hAnsiTheme="majorBidi" w:cstheme="majorBidi"/>
            <w:color w:val="000000" w:themeColor="text1"/>
          </w:rPr>
          <w:t>Z</w:t>
        </w:r>
      </w:ins>
      <w:ins w:id="282" w:author="Sharifi, Hossein" w:date="2021-12-13T10:28:00Z">
        <w:r w:rsidR="00281B54">
          <w:rPr>
            <w:rFonts w:asciiTheme="majorBidi" w:hAnsiTheme="majorBidi" w:cstheme="majorBidi"/>
            <w:color w:val="000000" w:themeColor="text1"/>
          </w:rPr>
          <w:t xml:space="preserve"> </w:t>
        </w:r>
      </w:ins>
      <w:ins w:id="283" w:author="Sharifi, Hossein" w:date="2021-12-06T14:30:00Z">
        <w:r w:rsidR="007B2381">
          <w:rPr>
            <w:rFonts w:asciiTheme="majorBidi" w:hAnsiTheme="majorBidi" w:cstheme="majorBidi"/>
            <w:color w:val="000000" w:themeColor="text1"/>
          </w:rPr>
          <w:t>disk</w:t>
        </w:r>
        <w:del w:id="284" w:author="Wenk, Jonathan F." w:date="2021-12-14T19:00:00Z">
          <w:r w:rsidR="007B2381" w:rsidDel="00965CD7">
            <w:rPr>
              <w:rFonts w:asciiTheme="majorBidi" w:hAnsiTheme="majorBidi" w:cstheme="majorBidi"/>
              <w:color w:val="000000" w:themeColor="text1"/>
            </w:rPr>
            <w:delText>. The elastic portion of titin</w:delText>
          </w:r>
        </w:del>
      </w:ins>
      <w:ins w:id="285" w:author="Wenk, Jonathan F." w:date="2021-12-14T19:00:00Z">
        <w:r w:rsidR="00965CD7">
          <w:rPr>
            <w:rFonts w:asciiTheme="majorBidi" w:hAnsiTheme="majorBidi" w:cstheme="majorBidi"/>
            <w:color w:val="000000" w:themeColor="text1"/>
          </w:rPr>
          <w:t xml:space="preserve"> and</w:t>
        </w:r>
      </w:ins>
      <w:ins w:id="286" w:author="Sharifi, Hossein" w:date="2021-12-06T14:30:00Z">
        <w:r w:rsidR="007B2381">
          <w:rPr>
            <w:rFonts w:asciiTheme="majorBidi" w:hAnsiTheme="majorBidi" w:cstheme="majorBidi"/>
            <w:color w:val="000000" w:themeColor="text1"/>
          </w:rPr>
          <w:t xml:space="preserve"> </w:t>
        </w:r>
        <w:r w:rsidR="00B96FEC">
          <w:rPr>
            <w:rFonts w:asciiTheme="majorBidi" w:hAnsiTheme="majorBidi" w:cstheme="majorBidi"/>
            <w:color w:val="000000" w:themeColor="text1"/>
          </w:rPr>
          <w:t xml:space="preserve">provides </w:t>
        </w:r>
      </w:ins>
      <w:ins w:id="287" w:author="Sharifi, Hossein" w:date="2021-12-06T15:21:00Z">
        <w:r w:rsidR="00FA54EA">
          <w:rPr>
            <w:rFonts w:asciiTheme="majorBidi" w:hAnsiTheme="majorBidi" w:cstheme="majorBidi"/>
            <w:color w:val="000000" w:themeColor="text1"/>
          </w:rPr>
          <w:t xml:space="preserve">the </w:t>
        </w:r>
      </w:ins>
      <w:ins w:id="288" w:author="Sharifi, Hossein" w:date="2021-12-06T14:31:00Z">
        <w:r w:rsidR="00B96FEC">
          <w:rPr>
            <w:rFonts w:asciiTheme="majorBidi" w:hAnsiTheme="majorBidi" w:cstheme="majorBidi"/>
            <w:color w:val="000000" w:themeColor="text1"/>
          </w:rPr>
          <w:t xml:space="preserve">passive stiffness of </w:t>
        </w:r>
      </w:ins>
      <w:ins w:id="289" w:author="Wenk, Jonathan F." w:date="2021-12-14T18:51:00Z">
        <w:r w:rsidR="00463140">
          <w:rPr>
            <w:rFonts w:asciiTheme="majorBidi" w:hAnsiTheme="majorBidi" w:cstheme="majorBidi"/>
            <w:color w:val="000000" w:themeColor="text1"/>
          </w:rPr>
          <w:t xml:space="preserve">the </w:t>
        </w:r>
      </w:ins>
      <w:ins w:id="290" w:author="Sharifi, Hossein" w:date="2021-12-06T14:31:00Z">
        <w:r w:rsidR="00B96FEC">
          <w:rPr>
            <w:rFonts w:asciiTheme="majorBidi" w:hAnsiTheme="majorBidi" w:cstheme="majorBidi"/>
            <w:color w:val="000000" w:themeColor="text1"/>
          </w:rPr>
          <w:t>sarcomeres</w:t>
        </w:r>
      </w:ins>
      <w:ins w:id="291" w:author="Wenk, Jonathan F." w:date="2021-12-14T18:53:00Z">
        <w:r w:rsidR="00463140">
          <w:rPr>
            <w:rFonts w:asciiTheme="majorBidi" w:hAnsiTheme="majorBidi" w:cstheme="majorBidi"/>
            <w:color w:val="000000" w:themeColor="text1"/>
          </w:rPr>
          <w:t xml:space="preserve"> </w:t>
        </w:r>
      </w:ins>
      <w:ins w:id="292" w:author="Wenk, Jonathan F." w:date="2021-12-14T19:04:00Z">
        <w:r w:rsidR="00870355">
          <w:rPr>
            <w:rFonts w:asciiTheme="majorBidi" w:hAnsiTheme="majorBidi" w:cstheme="majorBidi"/>
            <w:color w:val="000000" w:themeColor="text1"/>
          </w:rPr>
          <w:t>by</w:t>
        </w:r>
      </w:ins>
      <w:ins w:id="293" w:author="Wenk, Jonathan F." w:date="2021-12-14T18:52:00Z">
        <w:r w:rsidR="00463140">
          <w:rPr>
            <w:rFonts w:asciiTheme="majorBidi" w:hAnsiTheme="majorBidi" w:cstheme="majorBidi"/>
            <w:color w:val="000000" w:themeColor="text1"/>
          </w:rPr>
          <w:t xml:space="preserve"> </w:t>
        </w:r>
      </w:ins>
      <w:ins w:id="294" w:author="Sharifi, Hossein" w:date="2021-12-06T14:31:00Z">
        <w:del w:id="295" w:author="Wenk, Jonathan F." w:date="2021-12-14T18:52:00Z">
          <w:r w:rsidR="00B96FEC" w:rsidDel="00463140">
            <w:rPr>
              <w:rFonts w:asciiTheme="majorBidi" w:hAnsiTheme="majorBidi" w:cstheme="majorBidi"/>
              <w:color w:val="000000" w:themeColor="text1"/>
            </w:rPr>
            <w:delText xml:space="preserve"> that </w:delText>
          </w:r>
        </w:del>
        <w:r w:rsidR="00B96FEC">
          <w:rPr>
            <w:rFonts w:asciiTheme="majorBidi" w:hAnsiTheme="majorBidi" w:cstheme="majorBidi"/>
            <w:color w:val="000000" w:themeColor="text1"/>
          </w:rPr>
          <w:t>stor</w:t>
        </w:r>
      </w:ins>
      <w:ins w:id="296" w:author="Wenk, Jonathan F." w:date="2021-12-14T19:04:00Z">
        <w:r w:rsidR="00870355">
          <w:rPr>
            <w:rFonts w:asciiTheme="majorBidi" w:hAnsiTheme="majorBidi" w:cstheme="majorBidi"/>
            <w:color w:val="000000" w:themeColor="text1"/>
          </w:rPr>
          <w:t>ing</w:t>
        </w:r>
      </w:ins>
      <w:ins w:id="297" w:author="Sharifi, Hossein" w:date="2021-12-06T14:31:00Z">
        <w:del w:id="298" w:author="Wenk, Jonathan F." w:date="2021-12-14T19:04:00Z">
          <w:r w:rsidR="00B96FEC" w:rsidDel="00870355">
            <w:rPr>
              <w:rFonts w:asciiTheme="majorBidi" w:hAnsiTheme="majorBidi" w:cstheme="majorBidi"/>
              <w:color w:val="000000" w:themeColor="text1"/>
            </w:rPr>
            <w:delText>es</w:delText>
          </w:r>
        </w:del>
        <w:r w:rsidR="00B96FEC">
          <w:rPr>
            <w:rFonts w:asciiTheme="majorBidi" w:hAnsiTheme="majorBidi" w:cstheme="majorBidi"/>
            <w:color w:val="000000" w:themeColor="text1"/>
          </w:rPr>
          <w:t xml:space="preserve"> strain energy during </w:t>
        </w:r>
      </w:ins>
      <w:ins w:id="299" w:author="Sharifi, Hossein" w:date="2021-12-06T14:35:00Z">
        <w:r w:rsidR="002045B7">
          <w:rPr>
            <w:rFonts w:asciiTheme="majorBidi" w:hAnsiTheme="majorBidi" w:cstheme="majorBidi"/>
            <w:color w:val="000000" w:themeColor="text1"/>
          </w:rPr>
          <w:t>diastole</w:t>
        </w:r>
      </w:ins>
      <w:ins w:id="300" w:author="Sharifi, Hossein" w:date="2021-12-06T15:42:00Z">
        <w:r w:rsidR="00A5420D">
          <w:rPr>
            <w:rFonts w:asciiTheme="majorBidi" w:hAnsiTheme="majorBidi" w:cstheme="majorBidi"/>
            <w:color w:val="000000" w:themeColor="text1"/>
          </w:rPr>
          <w:t xml:space="preserve"> </w:t>
        </w:r>
      </w:ins>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D64A4D">
        <w:rPr>
          <w:rFonts w:asciiTheme="majorBidi" w:hAnsiTheme="majorBidi" w:cstheme="majorBidi"/>
          <w:color w:val="000000" w:themeColor="text1"/>
        </w:rPr>
      </w:r>
      <w:r w:rsidR="00D64A4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(Lyon et al., 2015)</w:t>
      </w:r>
      <w:r w:rsidR="00D64A4D">
        <w:rPr>
          <w:rFonts w:asciiTheme="majorBidi" w:hAnsiTheme="majorBidi" w:cstheme="majorBidi"/>
          <w:color w:val="000000" w:themeColor="text1"/>
        </w:rPr>
        <w:fldChar w:fldCharType="end"/>
      </w:r>
      <w:ins w:id="301" w:author="Sharifi, Hossein" w:date="2021-12-06T14:35:00Z">
        <w:r w:rsidR="002045B7">
          <w:rPr>
            <w:rFonts w:asciiTheme="majorBidi" w:hAnsiTheme="majorBidi" w:cstheme="majorBidi"/>
            <w:color w:val="000000" w:themeColor="text1"/>
          </w:rPr>
          <w:t xml:space="preserve">. </w:t>
        </w:r>
      </w:ins>
      <w:ins w:id="302" w:author="Sharifi, Hossein" w:date="2021-12-06T14:45:00Z">
        <w:r w:rsidR="00085FB1">
          <w:rPr>
            <w:rFonts w:asciiTheme="majorBidi" w:hAnsiTheme="majorBidi" w:cstheme="majorBidi"/>
            <w:color w:val="000000" w:themeColor="text1"/>
          </w:rPr>
          <w:t>Therefore,</w:t>
        </w:r>
      </w:ins>
      <w:ins w:id="303" w:author="Sharifi, Hossein" w:date="2021-12-06T16:04:00Z">
        <w:r w:rsidR="00BE1710">
          <w:rPr>
            <w:rFonts w:asciiTheme="majorBidi" w:hAnsiTheme="majorBidi" w:cstheme="majorBidi"/>
            <w:color w:val="000000" w:themeColor="text1"/>
          </w:rPr>
          <w:t xml:space="preserve"> in </w:t>
        </w:r>
      </w:ins>
      <w:ins w:id="304" w:author="Wenk, Jonathan F." w:date="2021-12-14T18:54:00Z">
        <w:r w:rsidR="00463140">
          <w:rPr>
            <w:rFonts w:asciiTheme="majorBidi" w:hAnsiTheme="majorBidi" w:cstheme="majorBidi"/>
            <w:color w:val="000000" w:themeColor="text1"/>
          </w:rPr>
          <w:t xml:space="preserve">the </w:t>
        </w:r>
      </w:ins>
      <w:ins w:id="305" w:author="Sharifi, Hossein" w:date="2021-12-06T16:04:00Z">
        <w:r w:rsidR="00BE1710">
          <w:rPr>
            <w:rFonts w:asciiTheme="majorBidi" w:hAnsiTheme="majorBidi" w:cstheme="majorBidi"/>
            <w:color w:val="000000" w:themeColor="text1"/>
          </w:rPr>
          <w:t>current framework, we use</w:t>
        </w:r>
      </w:ins>
      <w:ins w:id="306" w:author="Sharifi, Hossein" w:date="2021-12-06T14:45:00Z">
        <w:r w:rsidR="00085FB1">
          <w:rPr>
            <w:rFonts w:asciiTheme="majorBidi" w:hAnsiTheme="majorBidi" w:cstheme="majorBidi"/>
            <w:color w:val="000000" w:themeColor="text1"/>
          </w:rPr>
          <w:t xml:space="preserve"> the intracellular passive stress</w:t>
        </w:r>
        <w:del w:id="307" w:author="Wenk, Jonathan F." w:date="2021-12-14T18:54:00Z">
          <w:r w:rsidR="00085FB1" w:rsidDel="00463140">
            <w:rPr>
              <w:rFonts w:asciiTheme="majorBidi" w:hAnsiTheme="majorBidi" w:cstheme="majorBidi"/>
              <w:color w:val="000000" w:themeColor="text1"/>
            </w:rPr>
            <w:delText xml:space="preserve"> </w:delText>
          </w:r>
        </w:del>
      </w:ins>
      <w:ins w:id="308" w:author="Sharifi, Hossein" w:date="2021-12-06T14:46:00Z">
        <w:del w:id="309" w:author="Wenk, Jonathan F." w:date="2021-12-14T18:54:00Z">
          <w:r w:rsidR="00085FB1" w:rsidDel="00463140">
            <w:rPr>
              <w:rFonts w:asciiTheme="majorBidi" w:hAnsiTheme="majorBidi" w:cstheme="majorBidi"/>
              <w:color w:val="000000" w:themeColor="text1"/>
            </w:rPr>
            <w:delText>that</w:delText>
          </w:r>
        </w:del>
      </w:ins>
      <w:ins w:id="310" w:author="Wenk, Jonathan F." w:date="2021-12-14T18:54:00Z">
        <w:r w:rsidR="00463140">
          <w:rPr>
            <w:rFonts w:asciiTheme="majorBidi" w:hAnsiTheme="majorBidi" w:cstheme="majorBidi"/>
            <w:color w:val="000000" w:themeColor="text1"/>
          </w:rPr>
          <w:t>, which</w:t>
        </w:r>
      </w:ins>
      <w:ins w:id="311" w:author="Sharifi, Hossein" w:date="2021-12-06T14:46:00Z">
        <w:r w:rsidR="00085FB1">
          <w:rPr>
            <w:rFonts w:asciiTheme="majorBidi" w:hAnsiTheme="majorBidi" w:cstheme="majorBidi"/>
            <w:color w:val="000000" w:themeColor="text1"/>
          </w:rPr>
          <w:t xml:space="preserve"> reflects the stress within t</w:t>
        </w:r>
        <w:r w:rsidR="009A3376">
          <w:rPr>
            <w:rFonts w:asciiTheme="majorBidi" w:hAnsiTheme="majorBidi" w:cstheme="majorBidi"/>
            <w:color w:val="000000" w:themeColor="text1"/>
          </w:rPr>
          <w:t>itin</w:t>
        </w:r>
      </w:ins>
      <w:ins w:id="312" w:author="Wenk, Jonathan F." w:date="2021-12-14T18:55:00Z">
        <w:r w:rsidR="00463140">
          <w:rPr>
            <w:rFonts w:asciiTheme="majorBidi" w:hAnsiTheme="majorBidi" w:cstheme="majorBidi"/>
            <w:color w:val="000000" w:themeColor="text1"/>
          </w:rPr>
          <w:t>,</w:t>
        </w:r>
      </w:ins>
      <w:ins w:id="313" w:author="Sharifi, Hossein" w:date="2021-12-06T14:46:00Z">
        <w:r w:rsidR="009A3376">
          <w:rPr>
            <w:rFonts w:asciiTheme="majorBidi" w:hAnsiTheme="majorBidi" w:cstheme="majorBidi"/>
            <w:color w:val="000000" w:themeColor="text1"/>
          </w:rPr>
          <w:t xml:space="preserve"> </w:t>
        </w:r>
      </w:ins>
      <w:ins w:id="314" w:author="Sharifi, Hossein" w:date="2021-12-06T16:05:00Z">
        <w:r w:rsidR="00BE1710">
          <w:rPr>
            <w:rFonts w:asciiTheme="majorBidi" w:hAnsiTheme="majorBidi" w:cstheme="majorBidi"/>
            <w:color w:val="000000" w:themeColor="text1"/>
          </w:rPr>
          <w:t xml:space="preserve">to drive the </w:t>
        </w:r>
      </w:ins>
      <w:ins w:id="315" w:author="Sharifi, Hossein" w:date="2021-12-06T15:30:00Z">
        <w:r w:rsidR="00924EA1">
          <w:rPr>
            <w:rFonts w:asciiTheme="majorBidi" w:hAnsiTheme="majorBidi" w:cstheme="majorBidi"/>
            <w:color w:val="000000" w:themeColor="text1"/>
          </w:rPr>
          <w:t>serial deposition of sarcomeres</w:t>
        </w:r>
      </w:ins>
      <w:ins w:id="316" w:author="Sharifi, Hossein" w:date="2021-12-06T16:05:00Z">
        <w:r w:rsidR="0048759A">
          <w:rPr>
            <w:rFonts w:asciiTheme="majorBidi" w:hAnsiTheme="majorBidi" w:cstheme="majorBidi"/>
            <w:color w:val="000000" w:themeColor="text1"/>
          </w:rPr>
          <w:t xml:space="preserve"> and eccentric growth of</w:t>
        </w:r>
      </w:ins>
      <w:ins w:id="317" w:author="Wenk, Jonathan F." w:date="2021-12-14T18:55:00Z">
        <w:r w:rsidR="00463140">
          <w:rPr>
            <w:rFonts w:asciiTheme="majorBidi" w:hAnsiTheme="majorBidi" w:cstheme="majorBidi"/>
            <w:color w:val="000000" w:themeColor="text1"/>
          </w:rPr>
          <w:t xml:space="preserve"> the</w:t>
        </w:r>
      </w:ins>
      <w:ins w:id="318" w:author="Sharifi, Hossein" w:date="2021-12-06T16:05:00Z">
        <w:r w:rsidR="0048759A">
          <w:rPr>
            <w:rFonts w:asciiTheme="majorBidi" w:hAnsiTheme="majorBidi" w:cstheme="majorBidi"/>
            <w:color w:val="000000" w:themeColor="text1"/>
          </w:rPr>
          <w:t xml:space="preserve"> LV</w:t>
        </w:r>
      </w:ins>
      <w:ins w:id="319" w:author="Sharifi, Hossein" w:date="2021-12-06T15:30:00Z">
        <w:r w:rsidR="00924EA1">
          <w:rPr>
            <w:rFonts w:asciiTheme="majorBidi" w:hAnsiTheme="majorBidi" w:cstheme="majorBidi"/>
            <w:color w:val="000000" w:themeColor="text1"/>
          </w:rPr>
          <w:t xml:space="preserve">. </w:t>
        </w:r>
      </w:ins>
    </w:p>
    <w:p w14:paraId="1776BBE6" w14:textId="3E42BE49" w:rsidR="00E85F0F" w:rsidRPr="00B95524" w:rsidDel="00C8494F" w:rsidRDefault="00E85F0F" w:rsidP="00CC299E">
      <w:pPr>
        <w:spacing w:line="240" w:lineRule="auto"/>
        <w:ind w:firstLine="567"/>
        <w:jc w:val="both"/>
        <w:rPr>
          <w:del w:id="320" w:author="Sharifi, Hossein" w:date="2021-12-06T12:51:00Z"/>
          <w:rFonts w:asciiTheme="majorBidi" w:hAnsiTheme="majorBidi" w:cstheme="majorBidi"/>
          <w:color w:val="000000" w:themeColor="text1"/>
        </w:rPr>
      </w:pPr>
      <w:ins w:id="321" w:author="Sharifi, Hossein" w:date="2021-12-06T12:49:00Z">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ll-level signals</w:t>
        </w:r>
      </w:ins>
      <w:ins w:id="322" w:author="Sharifi, Hossein" w:date="2021-12-06T12:50:00Z">
        <w:r w:rsidR="00D4707C">
          <w:rPr>
            <w:rFonts w:asciiTheme="majorBidi" w:hAnsiTheme="majorBidi" w:cstheme="majorBidi"/>
            <w:color w:val="000000" w:themeColor="text1"/>
          </w:rPr>
          <w:t xml:space="preserve"> in driving the concentric and eccentric LV growth in response to valvular diseases. To serve this purpose, </w:t>
        </w:r>
      </w:ins>
    </w:p>
    <w:p w14:paraId="4F0FA425" w14:textId="58B98916" w:rsidR="00172BB2" w:rsidRPr="00B95524" w:rsidRDefault="00BC29D2" w:rsidP="00710329">
      <w:pPr>
        <w:spacing w:line="240" w:lineRule="auto"/>
        <w:ind w:firstLine="567"/>
        <w:jc w:val="both"/>
        <w:rPr>
          <w:rFonts w:asciiTheme="majorBidi" w:hAnsiTheme="majorBidi" w:cstheme="majorBidi"/>
          <w:color w:val="000000" w:themeColor="text1"/>
        </w:rPr>
      </w:pPr>
      <w:del w:id="323" w:author="Sharifi, Hossein" w:date="2021-12-06T12:51:00Z">
        <w:r w:rsidRPr="00B95524" w:rsidDel="00C8494F">
          <w:rPr>
            <w:rFonts w:asciiTheme="majorBidi" w:hAnsiTheme="majorBidi" w:cstheme="majorBidi"/>
            <w:color w:val="000000" w:themeColor="text1"/>
          </w:rPr>
          <w:delText xml:space="preserve">To </w:delText>
        </w:r>
        <w:r w:rsidR="00D13B50" w:rsidRPr="00B95524" w:rsidDel="00C8494F">
          <w:rPr>
            <w:rFonts w:asciiTheme="majorBidi" w:hAnsiTheme="majorBidi" w:cstheme="majorBidi"/>
            <w:color w:val="000000" w:themeColor="text1"/>
          </w:rPr>
          <w:delText xml:space="preserve">further </w:delText>
        </w:r>
        <w:r w:rsidRPr="00B95524" w:rsidDel="00C8494F">
          <w:rPr>
            <w:rFonts w:asciiTheme="majorBidi" w:hAnsiTheme="majorBidi" w:cstheme="majorBidi"/>
            <w:color w:val="000000" w:themeColor="text1"/>
          </w:rPr>
          <w:delText xml:space="preserve">investigate </w:delText>
        </w:r>
        <w:r w:rsidR="00E6077C" w:rsidDel="00C8494F">
          <w:rPr>
            <w:rFonts w:asciiTheme="majorBidi" w:hAnsiTheme="majorBidi" w:cstheme="majorBidi"/>
            <w:color w:val="000000" w:themeColor="text1"/>
          </w:rPr>
          <w:delText>the role of ATPase on cardiac growth</w:delText>
        </w:r>
        <w:r w:rsidRPr="00B95524" w:rsidDel="00C8494F">
          <w:rPr>
            <w:rFonts w:asciiTheme="majorBidi" w:hAnsiTheme="majorBidi" w:cstheme="majorBidi"/>
            <w:color w:val="000000" w:themeColor="text1"/>
          </w:rPr>
          <w:delText xml:space="preserve">, </w:delText>
        </w:r>
        <w:r w:rsidR="0050177E" w:rsidRPr="00B95524" w:rsidDel="00C8494F">
          <w:rPr>
            <w:rFonts w:asciiTheme="majorBidi" w:hAnsiTheme="majorBidi" w:cstheme="majorBidi"/>
            <w:color w:val="000000" w:themeColor="text1"/>
          </w:rPr>
          <w:delText xml:space="preserve">we </w:delText>
        </w:r>
        <w:r w:rsidR="00385E34" w:rsidDel="00C8494F">
          <w:rPr>
            <w:rFonts w:asciiTheme="majorBidi" w:hAnsiTheme="majorBidi" w:cstheme="majorBidi"/>
            <w:color w:val="000000" w:themeColor="text1"/>
          </w:rPr>
          <w:delText>incorporate</w:delText>
        </w:r>
        <w:r w:rsidR="00E6077C" w:rsidDel="00C8494F">
          <w:rPr>
            <w:rFonts w:asciiTheme="majorBidi" w:hAnsiTheme="majorBidi" w:cstheme="majorBidi"/>
            <w:color w:val="000000" w:themeColor="text1"/>
          </w:rPr>
          <w:delText>d</w:delText>
        </w:r>
        <w:r w:rsidR="0050177E" w:rsidRPr="00B95524" w:rsidDel="00C8494F">
          <w:rPr>
            <w:rFonts w:asciiTheme="majorBidi" w:hAnsiTheme="majorBidi" w:cstheme="majorBidi"/>
            <w:color w:val="000000" w:themeColor="text1"/>
          </w:rPr>
          <w:delText xml:space="preserve"> a </w:delText>
        </w:r>
        <w:r w:rsidR="00153766" w:rsidRPr="00B95524" w:rsidDel="00C8494F">
          <w:rPr>
            <w:rFonts w:asciiTheme="majorBidi" w:hAnsiTheme="majorBidi" w:cstheme="majorBidi"/>
            <w:color w:val="000000" w:themeColor="text1"/>
          </w:rPr>
          <w:delText xml:space="preserve">growth </w:delText>
        </w:r>
        <w:r w:rsidR="00F73877" w:rsidRPr="00B95524" w:rsidDel="00C8494F">
          <w:rPr>
            <w:rFonts w:asciiTheme="majorBidi" w:hAnsiTheme="majorBidi" w:cstheme="majorBidi"/>
            <w:color w:val="000000" w:themeColor="text1"/>
          </w:rPr>
          <w:delText>module</w:delText>
        </w:r>
        <w:r w:rsidR="00A4230A" w:rsidRPr="00B95524" w:rsidDel="00C8494F">
          <w:rPr>
            <w:rFonts w:asciiTheme="majorBidi" w:hAnsiTheme="majorBidi" w:cstheme="majorBidi"/>
            <w:color w:val="000000" w:themeColor="text1"/>
          </w:rPr>
          <w:delText xml:space="preserve"> </w:delText>
        </w:r>
        <w:r w:rsidR="00E6077C" w:rsidDel="00C8494F">
          <w:rPr>
            <w:rFonts w:asciiTheme="majorBidi" w:hAnsiTheme="majorBidi" w:cstheme="majorBidi"/>
            <w:color w:val="000000" w:themeColor="text1"/>
          </w:rPr>
          <w:delText>in</w:delText>
        </w:r>
        <w:r w:rsidR="00F73877" w:rsidRPr="00B95524" w:rsidDel="00C8494F">
          <w:rPr>
            <w:rFonts w:asciiTheme="majorBidi" w:hAnsiTheme="majorBidi" w:cstheme="majorBidi"/>
            <w:color w:val="000000" w:themeColor="text1"/>
          </w:rPr>
          <w:delText>to</w:delText>
        </w:r>
        <w:r w:rsidR="00E6077C" w:rsidDel="00C8494F">
          <w:rPr>
            <w:rFonts w:asciiTheme="majorBidi" w:hAnsiTheme="majorBidi" w:cstheme="majorBidi"/>
            <w:color w:val="000000" w:themeColor="text1"/>
          </w:rPr>
          <w:delText xml:space="preserve"> our existing </w:delText>
        </w:r>
        <w:r w:rsidR="00240A6C" w:rsidRPr="00B95524" w:rsidDel="00C8494F">
          <w:rPr>
            <w:rFonts w:asciiTheme="majorBidi" w:hAnsiTheme="majorBidi" w:cstheme="majorBidi"/>
            <w:color w:val="000000" w:themeColor="text1"/>
          </w:rPr>
          <w:delText>multi</w:delText>
        </w:r>
        <w:r w:rsidR="00011D01" w:rsidDel="00C8494F">
          <w:rPr>
            <w:rFonts w:asciiTheme="majorBidi" w:hAnsiTheme="majorBidi" w:cstheme="majorBidi"/>
            <w:color w:val="000000" w:themeColor="text1"/>
          </w:rPr>
          <w:delText>-</w:delText>
        </w:r>
        <w:r w:rsidR="00240A6C" w:rsidRPr="00B95524" w:rsidDel="00C8494F">
          <w:rPr>
            <w:rFonts w:asciiTheme="majorBidi" w:hAnsiTheme="majorBidi" w:cstheme="majorBidi"/>
            <w:color w:val="000000" w:themeColor="text1"/>
          </w:rPr>
          <w:delText>scale model of cardiovascular function</w:delText>
        </w:r>
        <w:r w:rsidR="00E6077C" w:rsidDel="00C8494F">
          <w:rPr>
            <w:rFonts w:asciiTheme="majorBidi" w:hAnsiTheme="majorBidi" w:cstheme="majorBidi"/>
            <w:color w:val="000000" w:themeColor="text1"/>
          </w:rPr>
          <w:delText xml:space="preserve">, which is referred to as </w:delText>
        </w:r>
        <w:r w:rsidR="00240A6C" w:rsidRPr="00B95524" w:rsidDel="00C8494F">
          <w:rPr>
            <w:rFonts w:asciiTheme="majorBidi" w:hAnsiTheme="majorBidi" w:cstheme="majorBidi"/>
            <w:color w:val="000000" w:themeColor="text1"/>
          </w:rPr>
          <w:delText>PyMyoVent</w:delText>
        </w:r>
        <w:r w:rsidR="00240A6C" w:rsidDel="00C8494F">
          <w:rPr>
            <w:rFonts w:asciiTheme="majorBidi" w:hAnsiTheme="majorBidi" w:cstheme="majorBidi"/>
            <w:color w:val="000000" w:themeColor="text1"/>
          </w:rPr>
          <w:delText xml:space="preserve"> </w:delText>
        </w:r>
        <w:r w:rsidR="00D87CB3" w:rsidRPr="00D87CB3" w:rsidDel="00C8494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287D05" w:rsidDel="00C8494F">
          <w:rPr>
            <w:rFonts w:asciiTheme="majorBidi" w:hAnsiTheme="majorBidi" w:cstheme="majorBidi"/>
            <w:color w:val="000000" w:themeColor="text1"/>
          </w:rPr>
          <w:delInstrText xml:space="preserve"> ADDIN EN.CITE </w:delInstrText>
        </w:r>
        <w:r w:rsidR="00287D05" w:rsidDel="00C8494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287D05" w:rsidDel="00C8494F">
          <w:rPr>
            <w:rFonts w:asciiTheme="majorBidi" w:hAnsiTheme="majorBidi" w:cstheme="majorBidi"/>
            <w:color w:val="000000" w:themeColor="text1"/>
          </w:rPr>
          <w:delInstrText xml:space="preserve"> ADDIN EN.CITE.DATA </w:delInstrText>
        </w:r>
        <w:r w:rsidR="00287D05" w:rsidDel="00C8494F">
          <w:rPr>
            <w:rFonts w:asciiTheme="majorBidi" w:hAnsiTheme="majorBidi" w:cstheme="majorBidi"/>
            <w:color w:val="000000" w:themeColor="text1"/>
          </w:rPr>
        </w:r>
        <w:r w:rsidR="00287D05" w:rsidDel="00C8494F">
          <w:rPr>
            <w:rFonts w:asciiTheme="majorBidi" w:hAnsiTheme="majorBidi" w:cstheme="majorBidi"/>
            <w:color w:val="000000" w:themeColor="text1"/>
          </w:rPr>
          <w:fldChar w:fldCharType="end"/>
        </w:r>
        <w:r w:rsidR="00D87CB3" w:rsidRPr="00D87CB3" w:rsidDel="00C8494F">
          <w:rPr>
            <w:rFonts w:asciiTheme="majorBidi" w:hAnsiTheme="majorBidi" w:cstheme="majorBidi"/>
            <w:color w:val="000000" w:themeColor="text1"/>
          </w:rPr>
        </w:r>
        <w:r w:rsidR="00D87CB3" w:rsidRPr="00D87CB3" w:rsidDel="00C8494F">
          <w:rPr>
            <w:rFonts w:asciiTheme="majorBidi" w:hAnsiTheme="majorBidi" w:cstheme="majorBidi"/>
            <w:color w:val="000000" w:themeColor="text1"/>
          </w:rPr>
          <w:fldChar w:fldCharType="separate"/>
        </w:r>
        <w:r w:rsidR="00287D05" w:rsidDel="00C8494F">
          <w:rPr>
            <w:rFonts w:asciiTheme="majorBidi" w:hAnsiTheme="majorBidi" w:cstheme="majorBidi"/>
            <w:noProof/>
            <w:color w:val="000000" w:themeColor="text1"/>
          </w:rPr>
          <w:delText>(Campbell et al., 2020; Sharifi et al., 2021b)</w:delText>
        </w:r>
        <w:r w:rsidR="00D87CB3" w:rsidRPr="00D87CB3" w:rsidDel="00C8494F">
          <w:rPr>
            <w:rFonts w:asciiTheme="majorBidi" w:hAnsiTheme="majorBidi" w:cstheme="majorBidi"/>
            <w:color w:val="000000" w:themeColor="text1"/>
          </w:rPr>
          <w:fldChar w:fldCharType="end"/>
        </w:r>
        <w:r w:rsidR="00AF5C6A" w:rsidRPr="00B95524" w:rsidDel="00C8494F">
          <w:rPr>
            <w:rFonts w:asciiTheme="majorBidi" w:hAnsiTheme="majorBidi" w:cstheme="majorBidi"/>
            <w:color w:val="000000" w:themeColor="text1"/>
          </w:rPr>
          <w:delText>.</w:delText>
        </w:r>
        <w:r w:rsidR="00773E65" w:rsidRPr="00B95524" w:rsidDel="00C8494F">
          <w:rPr>
            <w:rFonts w:asciiTheme="majorBidi" w:hAnsiTheme="majorBidi" w:cstheme="majorBidi"/>
            <w:color w:val="000000" w:themeColor="text1"/>
          </w:rPr>
          <w:delText xml:space="preserve"> </w:delText>
        </w:r>
      </w:del>
      <w:del w:id="324" w:author="Sharifi, Hossein" w:date="2021-12-06T21:32:00Z">
        <w:r w:rsidR="0084198E" w:rsidDel="002F412F">
          <w:rPr>
            <w:rFonts w:asciiTheme="majorBidi" w:hAnsiTheme="majorBidi" w:cstheme="majorBidi"/>
            <w:color w:val="000000" w:themeColor="text1"/>
          </w:rPr>
          <w:delText>F</w:delText>
        </w:r>
      </w:del>
      <w:del w:id="325" w:author="Sharifi, Hossein" w:date="2021-12-06T21:34:00Z">
        <w:r w:rsidR="0084198E" w:rsidDel="00710329">
          <w:rPr>
            <w:rFonts w:asciiTheme="majorBidi" w:hAnsiTheme="majorBidi" w:cstheme="majorBidi"/>
            <w:color w:val="000000" w:themeColor="text1"/>
          </w:rPr>
          <w:delText xml:space="preserve">irst, </w:delText>
        </w:r>
      </w:del>
      <w:r w:rsidR="0084198E">
        <w:rPr>
          <w:rFonts w:asciiTheme="majorBidi" w:hAnsiTheme="majorBidi" w:cstheme="majorBidi"/>
          <w:color w:val="000000" w:themeColor="text1"/>
        </w:rPr>
        <w:t>we</w:t>
      </w:r>
      <w:ins w:id="326" w:author="Sharifi, Hossein" w:date="2021-12-06T21:34:00Z">
        <w:r w:rsidR="00710329">
          <w:rPr>
            <w:rFonts w:asciiTheme="majorBidi" w:hAnsiTheme="majorBidi" w:cstheme="majorBidi"/>
            <w:color w:val="000000" w:themeColor="text1"/>
          </w:rPr>
          <w:t xml:space="preserve"> first</w:t>
        </w:r>
      </w:ins>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del w:id="327" w:author="Sharifi, Hossein" w:date="2021-12-06T16:03:00Z">
        <w:r w:rsidR="0084198E" w:rsidDel="0075629C">
          <w:rPr>
            <w:rFonts w:asciiTheme="majorBidi" w:hAnsiTheme="majorBidi" w:cstheme="majorBidi"/>
            <w:color w:val="000000" w:themeColor="text1"/>
          </w:rPr>
          <w:delText xml:space="preserve">law </w:delText>
        </w:r>
      </w:del>
      <w:ins w:id="328" w:author="Sharifi, Hossein" w:date="2021-12-06T16:03:00Z">
        <w:r w:rsidR="0075629C">
          <w:rPr>
            <w:rFonts w:asciiTheme="majorBidi" w:hAnsiTheme="majorBidi" w:cstheme="majorBidi"/>
            <w:color w:val="000000" w:themeColor="text1"/>
          </w:rPr>
          <w:t xml:space="preserve">module </w:t>
        </w:r>
      </w:ins>
      <w:ins w:id="329" w:author="Sharifi, Hossein" w:date="2021-12-06T12:52:00Z">
        <w:r w:rsidR="00EB57A2">
          <w:rPr>
            <w:rFonts w:asciiTheme="majorBidi" w:hAnsiTheme="majorBidi" w:cstheme="majorBidi"/>
            <w:color w:val="000000" w:themeColor="text1"/>
          </w:rPr>
          <w:t>to a multiscale model of cardiovascular function named PyMyoVent</w:t>
        </w:r>
      </w:ins>
      <w:ins w:id="330" w:author="Sharifi, Hossein" w:date="2021-12-06T16:03:00Z">
        <w:r w:rsidR="0075629C">
          <w:rPr>
            <w:rFonts w:asciiTheme="majorBidi" w:hAnsiTheme="majorBidi" w:cstheme="majorBidi"/>
            <w:color w:val="000000" w:themeColor="text1"/>
          </w:rPr>
          <w:t xml:space="preserve"> </w:t>
        </w:r>
      </w:ins>
      <w:r w:rsidR="000E5719">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0E5719">
        <w:rPr>
          <w:rFonts w:asciiTheme="majorBidi" w:hAnsiTheme="majorBidi" w:cstheme="majorBidi"/>
          <w:color w:val="000000" w:themeColor="text1"/>
        </w:rPr>
      </w:r>
      <w:r w:rsidR="000E5719">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(Campbell et al., 2020; Sharifi et al., 2021b)</w:t>
      </w:r>
      <w:r w:rsidR="000E5719">
        <w:rPr>
          <w:rFonts w:asciiTheme="majorBidi" w:hAnsiTheme="majorBidi" w:cstheme="majorBidi"/>
          <w:color w:val="000000" w:themeColor="text1"/>
        </w:rPr>
        <w:fldChar w:fldCharType="end"/>
      </w:r>
      <w:ins w:id="331" w:author="Sharifi, Hossein" w:date="2021-12-06T12:52:00Z">
        <w:r w:rsidR="00EB57A2">
          <w:rPr>
            <w:rFonts w:asciiTheme="majorBidi" w:hAnsiTheme="majorBidi" w:cstheme="majorBidi"/>
            <w:color w:val="000000" w:themeColor="text1"/>
          </w:rPr>
          <w:t xml:space="preserve"> </w:t>
        </w:r>
      </w:ins>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del w:id="332" w:author="Sharifi, Hossein" w:date="2021-12-06T12:52:00Z">
        <w:r w:rsidR="00FF0D81" w:rsidDel="00EB57A2">
          <w:rPr>
            <w:rFonts w:asciiTheme="majorBidi" w:hAnsiTheme="majorBidi" w:cstheme="majorBidi"/>
            <w:color w:val="000000" w:themeColor="text1"/>
          </w:rPr>
          <w:delText>per</w:delText>
        </w:r>
        <w:r w:rsidR="00FF0D81" w:rsidRPr="00B95524" w:rsidDel="00EB57A2">
          <w:rPr>
            <w:rFonts w:asciiTheme="majorBidi" w:hAnsiTheme="majorBidi" w:cstheme="majorBidi"/>
            <w:color w:val="000000" w:themeColor="text1"/>
          </w:rPr>
          <w:delText xml:space="preserve"> </w:delText>
        </w:r>
      </w:del>
      <w:ins w:id="333" w:author="Sharifi, Hossein" w:date="2021-12-06T12:52:00Z">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ins>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del w:id="334" w:author="Sharifi, Hossein" w:date="2021-12-06T12:52:00Z">
        <w:r w:rsidR="00773E65" w:rsidRPr="00B95524" w:rsidDel="004C7D7C">
          <w:rPr>
            <w:rFonts w:asciiTheme="majorBidi" w:hAnsiTheme="majorBidi" w:cstheme="majorBidi"/>
            <w:color w:val="000000" w:themeColor="text1"/>
          </w:rPr>
          <w:delText>as the driving signals for</w:delText>
        </w:r>
      </w:del>
      <w:ins w:id="335" w:author="Sharifi, Hossein" w:date="2021-12-06T12:52:00Z">
        <w:r w:rsidR="004C7D7C">
          <w:rPr>
            <w:rFonts w:asciiTheme="majorBidi" w:hAnsiTheme="majorBidi" w:cstheme="majorBidi"/>
            <w:color w:val="000000" w:themeColor="text1"/>
          </w:rPr>
          <w:t>to drive</w:t>
        </w:r>
      </w:ins>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del w:id="336" w:author="Sharifi, Hossein" w:date="2021-12-06T12:52:00Z">
        <w:r w:rsidR="00E770AE" w:rsidRPr="00B95524" w:rsidDel="004C7D7C">
          <w:rPr>
            <w:rFonts w:asciiTheme="majorBidi" w:hAnsiTheme="majorBidi" w:cstheme="majorBidi"/>
            <w:color w:val="000000" w:themeColor="text1"/>
          </w:rPr>
          <w:delText xml:space="preserve">cardiac </w:delText>
        </w:r>
      </w:del>
      <w:ins w:id="337" w:author="Sharifi, Hossein" w:date="2021-12-06T12:52:00Z">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ins>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w:t>
      </w:r>
      <w:del w:id="338" w:author="Sharifi, Hossein" w:date="2021-12-06T12:53:00Z">
        <w:r w:rsidR="008664C7" w:rsidRPr="00B95524" w:rsidDel="004C7D7C">
          <w:rPr>
            <w:rFonts w:asciiTheme="majorBidi" w:hAnsiTheme="majorBidi" w:cstheme="majorBidi"/>
            <w:color w:val="000000" w:themeColor="text1"/>
          </w:rPr>
          <w:delText xml:space="preserve">1) </w:delText>
        </w:r>
      </w:del>
      <w:r w:rsidR="008664C7" w:rsidRPr="00B95524">
        <w:rPr>
          <w:rFonts w:asciiTheme="majorBidi" w:hAnsiTheme="majorBidi" w:cstheme="majorBidi"/>
          <w:color w:val="000000" w:themeColor="text1"/>
        </w:rPr>
        <w:t>aortic stenosis</w:t>
      </w:r>
      <w:del w:id="339" w:author="Sharifi, Hossein" w:date="2021-11-14T18:44:00Z">
        <w:r w:rsidR="00E770AE" w:rsidRPr="00B95524" w:rsidDel="00E33250">
          <w:rPr>
            <w:rFonts w:asciiTheme="majorBidi" w:hAnsiTheme="majorBidi" w:cstheme="majorBidi"/>
            <w:color w:val="000000" w:themeColor="text1"/>
          </w:rPr>
          <w:delText xml:space="preserve"> </w:delText>
        </w:r>
        <w:r w:rsidR="008664C7" w:rsidRPr="00B95524" w:rsidDel="00E33250">
          <w:rPr>
            <w:rFonts w:asciiTheme="majorBidi" w:hAnsiTheme="majorBidi" w:cstheme="majorBidi"/>
            <w:color w:val="000000" w:themeColor="text1"/>
          </w:rPr>
          <w:delText>(AS)</w:delText>
        </w:r>
      </w:del>
      <w:r w:rsidR="008664C7" w:rsidRPr="00B95524">
        <w:rPr>
          <w:rFonts w:asciiTheme="majorBidi" w:hAnsiTheme="majorBidi" w:cstheme="majorBidi"/>
          <w:color w:val="000000" w:themeColor="text1"/>
        </w:rPr>
        <w:t xml:space="preserve">, </w:t>
      </w:r>
      <w:ins w:id="340" w:author="Sharifi, Hossein" w:date="2021-12-06T12:53:00Z">
        <w:r w:rsidR="004C7D7C">
          <w:rPr>
            <w:rFonts w:asciiTheme="majorBidi" w:hAnsiTheme="majorBidi" w:cstheme="majorBidi"/>
            <w:color w:val="000000" w:themeColor="text1"/>
          </w:rPr>
          <w:t>aortic insufficiency, and</w:t>
        </w:r>
      </w:ins>
      <w:del w:id="341" w:author="Sharifi, Hossein" w:date="2021-12-06T12:53:00Z">
        <w:r w:rsidR="008664C7" w:rsidRPr="00B95524" w:rsidDel="004C7D7C">
          <w:rPr>
            <w:rFonts w:asciiTheme="majorBidi" w:hAnsiTheme="majorBidi" w:cstheme="majorBidi"/>
            <w:color w:val="000000" w:themeColor="text1"/>
          </w:rPr>
          <w:delText>2)</w:delText>
        </w:r>
      </w:del>
      <w:r w:rsidR="008664C7" w:rsidRPr="00B95524">
        <w:rPr>
          <w:rFonts w:asciiTheme="majorBidi" w:hAnsiTheme="majorBidi" w:cstheme="majorBidi"/>
          <w:color w:val="000000" w:themeColor="text1"/>
        </w:rPr>
        <w:t xml:space="preserve"> mitral </w:t>
      </w:r>
      <w:ins w:id="342" w:author="Sharifi, Hossein" w:date="2021-11-14T18:43:00Z">
        <w:r w:rsidR="00E33250">
          <w:rPr>
            <w:rFonts w:asciiTheme="majorBidi" w:hAnsiTheme="majorBidi" w:cstheme="majorBidi"/>
          </w:rPr>
          <w:t>insufficiency</w:t>
        </w:r>
      </w:ins>
      <w:del w:id="343" w:author="Sharifi, Hossein" w:date="2021-11-14T18:43:00Z">
        <w:r w:rsidR="008664C7" w:rsidRPr="00B95524" w:rsidDel="00E33250">
          <w:rPr>
            <w:rFonts w:asciiTheme="majorBidi" w:hAnsiTheme="majorBidi" w:cstheme="majorBidi"/>
            <w:color w:val="000000" w:themeColor="text1"/>
          </w:rPr>
          <w:delText xml:space="preserve">regurgitation </w:delText>
        </w:r>
      </w:del>
      <w:del w:id="344" w:author="Sharifi, Hossein" w:date="2021-11-14T18:44:00Z">
        <w:r w:rsidR="008664C7" w:rsidRPr="00B95524" w:rsidDel="00E33250">
          <w:rPr>
            <w:rFonts w:asciiTheme="majorBidi" w:hAnsiTheme="majorBidi" w:cstheme="majorBidi"/>
            <w:color w:val="000000" w:themeColor="text1"/>
          </w:rPr>
          <w:delText>(MR)</w:delText>
        </w:r>
      </w:del>
      <w:del w:id="345" w:author="Sharifi, Hossein" w:date="2021-12-06T12:53:00Z">
        <w:r w:rsidR="008664C7" w:rsidRPr="00B95524" w:rsidDel="004C7D7C">
          <w:rPr>
            <w:rFonts w:asciiTheme="majorBidi" w:hAnsiTheme="majorBidi" w:cstheme="majorBidi"/>
            <w:color w:val="000000" w:themeColor="text1"/>
          </w:rPr>
          <w:delText xml:space="preserve">, and 3) aortic </w:delText>
        </w:r>
      </w:del>
      <w:del w:id="346" w:author="Sharifi, Hossein" w:date="2021-11-14T18:43:00Z">
        <w:r w:rsidR="008664C7" w:rsidRPr="00B95524" w:rsidDel="00E33250">
          <w:rPr>
            <w:rFonts w:asciiTheme="majorBidi" w:hAnsiTheme="majorBidi" w:cstheme="majorBidi"/>
            <w:color w:val="000000" w:themeColor="text1"/>
          </w:rPr>
          <w:delText xml:space="preserve">regurgitation </w:delText>
        </w:r>
      </w:del>
      <w:del w:id="347" w:author="Sharifi, Hossein" w:date="2021-11-14T18:44:00Z">
        <w:r w:rsidR="008664C7" w:rsidRPr="00B95524" w:rsidDel="00E33250">
          <w:rPr>
            <w:rFonts w:asciiTheme="majorBidi" w:hAnsiTheme="majorBidi" w:cstheme="majorBidi"/>
            <w:color w:val="000000" w:themeColor="text1"/>
          </w:rPr>
          <w:delText>(AR)</w:delText>
        </w:r>
      </w:del>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ins w:id="348" w:author="Sharifi, Hossein" w:date="2021-12-06T12:55:00Z">
        <w:r w:rsidR="00B14090">
          <w:rPr>
            <w:rFonts w:asciiTheme="majorBidi" w:hAnsiTheme="majorBidi" w:cstheme="majorBidi"/>
            <w:color w:val="000000" w:themeColor="text1"/>
          </w:rPr>
          <w:t>the ability of</w:t>
        </w:r>
      </w:ins>
      <w:ins w:id="349" w:author="Wenk, Jonathan F." w:date="2021-12-15T08:10:00Z">
        <w:r w:rsidR="004D4284">
          <w:rPr>
            <w:rFonts w:asciiTheme="majorBidi" w:hAnsiTheme="majorBidi" w:cstheme="majorBidi"/>
            <w:color w:val="000000" w:themeColor="text1"/>
          </w:rPr>
          <w:t xml:space="preserve"> the</w:t>
        </w:r>
      </w:ins>
      <w:ins w:id="350" w:author="Sharifi, Hossein" w:date="2021-12-06T12:55:00Z">
        <w:r w:rsidR="00B14090">
          <w:rPr>
            <w:rFonts w:asciiTheme="majorBidi" w:hAnsiTheme="majorBidi" w:cstheme="majorBidi"/>
            <w:color w:val="000000" w:themeColor="text1"/>
          </w:rPr>
          <w:t xml:space="preserve"> current </w:t>
        </w:r>
      </w:ins>
      <w:del w:id="351" w:author="Sharifi, Hossein" w:date="2021-12-06T12:55:00Z">
        <w:r w:rsidR="0084198E" w:rsidDel="00B14090">
          <w:rPr>
            <w:rFonts w:asciiTheme="majorBidi" w:hAnsiTheme="majorBidi" w:cstheme="majorBidi"/>
            <w:color w:val="000000" w:themeColor="text1"/>
          </w:rPr>
          <w:delText xml:space="preserve">whether </w:delText>
        </w:r>
        <w:r w:rsidR="001D76F8" w:rsidDel="00B14090">
          <w:rPr>
            <w:rFonts w:asciiTheme="majorBidi" w:hAnsiTheme="majorBidi" w:cstheme="majorBidi"/>
            <w:color w:val="000000" w:themeColor="text1"/>
          </w:rPr>
          <w:delText xml:space="preserve">the new </w:delText>
        </w:r>
      </w:del>
      <w:r w:rsidR="001D76F8">
        <w:rPr>
          <w:rFonts w:asciiTheme="majorBidi" w:hAnsiTheme="majorBidi" w:cstheme="majorBidi"/>
          <w:color w:val="000000" w:themeColor="text1"/>
        </w:rPr>
        <w:t>framework</w:t>
      </w:r>
      <w:ins w:id="352" w:author="Sharifi, Hossein" w:date="2021-12-06T12:55:00Z">
        <w:r w:rsidR="00B14090">
          <w:rPr>
            <w:rFonts w:asciiTheme="majorBidi" w:hAnsiTheme="majorBidi" w:cstheme="majorBidi"/>
            <w:color w:val="000000" w:themeColor="text1"/>
          </w:rPr>
          <w:t xml:space="preserve"> in regaining the </w:t>
        </w:r>
      </w:ins>
      <w:del w:id="353" w:author="Sharifi, Hossein" w:date="2021-12-06T12:55:00Z">
        <w:r w:rsidR="001D76F8" w:rsidDel="00B14090">
          <w:rPr>
            <w:rFonts w:asciiTheme="majorBidi" w:hAnsiTheme="majorBidi" w:cstheme="majorBidi"/>
            <w:color w:val="000000" w:themeColor="text1"/>
          </w:rPr>
          <w:delText xml:space="preserve"> can recover </w:delText>
        </w:r>
        <w:r w:rsidR="0084198E" w:rsidDel="00B14090">
          <w:rPr>
            <w:rFonts w:asciiTheme="majorBidi" w:hAnsiTheme="majorBidi" w:cstheme="majorBidi"/>
            <w:color w:val="000000" w:themeColor="text1"/>
          </w:rPr>
          <w:delText xml:space="preserve">normal </w:delText>
        </w:r>
      </w:del>
      <w:r w:rsidR="001D76F8">
        <w:rPr>
          <w:rFonts w:asciiTheme="majorBidi" w:hAnsiTheme="majorBidi" w:cstheme="majorBidi"/>
          <w:color w:val="000000" w:themeColor="text1"/>
        </w:rPr>
        <w:t xml:space="preserve">LV size and function </w:t>
      </w:r>
      <w:ins w:id="354" w:author="Sharifi, Hossein" w:date="2021-12-06T12:56:00Z">
        <w:r w:rsidR="00755C27">
          <w:rPr>
            <w:rFonts w:asciiTheme="majorBidi" w:hAnsiTheme="majorBidi" w:cstheme="majorBidi"/>
            <w:color w:val="000000" w:themeColor="text1"/>
          </w:rPr>
          <w:t xml:space="preserve">(reversal of growth) </w:t>
        </w:r>
      </w:ins>
      <w:r w:rsidR="001D76F8">
        <w:rPr>
          <w:rFonts w:asciiTheme="majorBidi" w:hAnsiTheme="majorBidi" w:cstheme="majorBidi"/>
          <w:color w:val="000000" w:themeColor="text1"/>
        </w:rPr>
        <w:t xml:space="preserve">when </w:t>
      </w:r>
      <w:ins w:id="355" w:author="Sharifi, Hossein" w:date="2021-12-06T12:56:00Z">
        <w:r w:rsidR="00755C27">
          <w:rPr>
            <w:rFonts w:asciiTheme="majorBidi" w:hAnsiTheme="majorBidi" w:cstheme="majorBidi"/>
          </w:rPr>
          <w:t>the disease-mimicking perturbation was removed</w:t>
        </w:r>
      </w:ins>
      <w:del w:id="356" w:author="Sharifi, Hossein" w:date="2021-12-06T12:56:00Z">
        <w:r w:rsidR="001D76F8" w:rsidDel="00755C27">
          <w:rPr>
            <w:rFonts w:asciiTheme="majorBidi" w:hAnsiTheme="majorBidi" w:cstheme="majorBidi"/>
            <w:color w:val="000000" w:themeColor="text1"/>
          </w:rPr>
          <w:delText xml:space="preserve">the underlying overload </w:delText>
        </w:r>
        <w:r w:rsidR="0084198E" w:rsidDel="00755C27">
          <w:rPr>
            <w:rFonts w:asciiTheme="majorBidi" w:hAnsiTheme="majorBidi" w:cstheme="majorBidi"/>
            <w:color w:val="000000" w:themeColor="text1"/>
          </w:rPr>
          <w:delText xml:space="preserve">was </w:delText>
        </w:r>
        <w:r w:rsidR="001D76F8" w:rsidDel="00755C27">
          <w:rPr>
            <w:rFonts w:asciiTheme="majorBidi" w:hAnsiTheme="majorBidi" w:cstheme="majorBidi"/>
            <w:color w:val="000000" w:themeColor="text1"/>
          </w:rPr>
          <w:delText>removed</w:delText>
        </w:r>
      </w:del>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w:t>
      </w:r>
      <w:del w:id="357" w:author="Wenk, Jonathan F." w:date="2021-12-15T08:10:00Z">
        <w:r w:rsidR="00B90E82" w:rsidRPr="00B95524" w:rsidDel="004D4284">
          <w:rPr>
            <w:rFonts w:asciiTheme="majorBidi" w:hAnsiTheme="majorBidi" w:cstheme="majorBidi"/>
            <w:color w:val="000000" w:themeColor="text1"/>
          </w:rPr>
          <w:delText xml:space="preserve">for </w:delText>
        </w:r>
      </w:del>
      <w:del w:id="358" w:author="Sharifi, Hossein" w:date="2021-12-06T12:56:00Z">
        <w:r w:rsidR="004F3078" w:rsidRPr="00B95524" w:rsidDel="00CC08B2">
          <w:rPr>
            <w:rFonts w:asciiTheme="majorBidi" w:hAnsiTheme="majorBidi" w:cstheme="majorBidi"/>
            <w:color w:val="000000" w:themeColor="text1"/>
          </w:rPr>
          <w:delText xml:space="preserve">valvular disorders </w:delText>
        </w:r>
      </w:del>
      <w:r w:rsidR="00B90E82" w:rsidRPr="00B95524">
        <w:rPr>
          <w:rFonts w:asciiTheme="majorBidi" w:hAnsiTheme="majorBidi" w:cstheme="majorBidi"/>
          <w:color w:val="000000" w:themeColor="text1"/>
        </w:rPr>
        <w:t xml:space="preserve">against </w:t>
      </w:r>
      <w:commentRangeStart w:id="359"/>
      <w:commentRangeStart w:id="360"/>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del w:id="361" w:author="Kenneth Campbell" w:date="2021-11-01T23:08:00Z">
        <w:r w:rsidR="0084198E" w:rsidDel="00DB45BB">
          <w:rPr>
            <w:rFonts w:asciiTheme="majorBidi" w:hAnsiTheme="majorBidi" w:cstheme="majorBidi"/>
            <w:color w:val="000000" w:themeColor="text1"/>
          </w:rPr>
          <w:delText>patient</w:delText>
        </w:r>
        <w:r w:rsidR="008154AA" w:rsidRPr="00B95524" w:rsidDel="00DB45BB">
          <w:rPr>
            <w:rFonts w:asciiTheme="majorBidi" w:hAnsiTheme="majorBidi" w:cstheme="majorBidi"/>
            <w:color w:val="000000" w:themeColor="text1"/>
          </w:rPr>
          <w:delText xml:space="preserve"> </w:delText>
        </w:r>
      </w:del>
      <w:r w:rsidR="008154AA" w:rsidRPr="00B95524">
        <w:rPr>
          <w:rFonts w:asciiTheme="majorBidi" w:hAnsiTheme="majorBidi" w:cstheme="majorBidi"/>
          <w:color w:val="000000" w:themeColor="text1"/>
        </w:rPr>
        <w:t xml:space="preserve">data </w:t>
      </w:r>
      <w:commentRangeEnd w:id="359"/>
      <w:r w:rsidR="00DB45BB">
        <w:rPr>
          <w:rStyle w:val="CommentReference"/>
        </w:rPr>
        <w:commentReference w:id="359"/>
      </w:r>
      <w:commentRangeEnd w:id="360"/>
      <w:r w:rsidR="001B6CBD">
        <w:rPr>
          <w:rStyle w:val="CommentReference"/>
        </w:rPr>
        <w:commentReference w:id="360"/>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1E304212"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362"/>
      <w:commentRangeStart w:id="363"/>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CF3478">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MyoSim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CF347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ins w:id="364" w:author="Wenk, Jonathan F." w:date="2021-12-15T08:16:00Z">
        <w:r w:rsidR="00A837C3">
          <w:rPr>
            <w:rFonts w:asciiTheme="majorBidi" w:hAnsiTheme="majorBidi" w:cstheme="majorBidi"/>
          </w:rPr>
          <w:t xml:space="preserve">the </w:t>
        </w:r>
      </w:ins>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 xml:space="preserve">predict </w:t>
      </w:r>
      <w:del w:id="365" w:author="Wenk, Jonathan F." w:date="2021-12-15T08:16:00Z">
        <w:r w:rsidR="005B16EB" w:rsidDel="00A837C3">
          <w:rPr>
            <w:rFonts w:asciiTheme="majorBidi" w:hAnsiTheme="majorBidi" w:cstheme="majorBidi"/>
          </w:rPr>
          <w:delText xml:space="preserve">the </w:delText>
        </w:r>
      </w:del>
      <w:r w:rsidR="005B16EB">
        <w:rPr>
          <w:rFonts w:asciiTheme="majorBidi" w:hAnsiTheme="majorBidi" w:cstheme="majorBidi"/>
        </w:rPr>
        <w:t>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CF3478">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362"/>
      <w:r w:rsidR="00DB45BB">
        <w:rPr>
          <w:rStyle w:val="CommentReference"/>
        </w:rPr>
        <w:commentReference w:id="362"/>
      </w:r>
      <w:commentRangeEnd w:id="363"/>
      <w:r w:rsidR="00A82500">
        <w:rPr>
          <w:rStyle w:val="CommentReference"/>
        </w:rPr>
        <w:commentReference w:id="363"/>
      </w:r>
    </w:p>
    <w:p w14:paraId="59C03659" w14:textId="0571F268" w:rsidR="00000E6D" w:rsidRPr="00B95524" w:rsidRDefault="00153F94"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20AFB45A" wp14:editId="42485BDB">
            <wp:extent cx="5283200" cy="35433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366"/>
      <w:commentRangeStart w:id="367"/>
      <w:commentRangeEnd w:id="366"/>
      <w:r w:rsidR="00DB45BB">
        <w:rPr>
          <w:rStyle w:val="CommentReference"/>
        </w:rPr>
        <w:commentReference w:id="366"/>
      </w:r>
      <w:commentRangeEnd w:id="367"/>
      <w:r>
        <w:rPr>
          <w:rStyle w:val="CommentReference"/>
        </w:rPr>
        <w:commentReference w:id="367"/>
      </w:r>
    </w:p>
    <w:p w14:paraId="0F9055E0" w14:textId="2D756291" w:rsidR="00C7389D" w:rsidRPr="00061BE9" w:rsidRDefault="00C7389D" w:rsidP="00061BE9">
      <w:pPr>
        <w:spacing w:line="240" w:lineRule="auto"/>
        <w:jc w:val="center"/>
        <w:rPr>
          <w:rFonts w:asciiTheme="majorBidi" w:hAnsiTheme="majorBidi" w:cstheme="majorBidi"/>
          <w:rPrChange w:id="368" w:author="Sharifi, Hossein" w:date="2021-11-05T09:49:00Z">
            <w:rPr>
              <w:rFonts w:asciiTheme="majorBidi" w:hAnsiTheme="majorBidi" w:cstheme="majorBidi"/>
              <w:color w:val="FF0000"/>
            </w:rPr>
          </w:rPrChange>
        </w:rPr>
      </w:pPr>
      <w:r w:rsidRPr="00B95524">
        <w:rPr>
          <w:rFonts w:asciiTheme="majorBidi" w:hAnsiTheme="majorBidi" w:cstheme="majorBidi"/>
          <w:b/>
          <w:bCs/>
        </w:rPr>
        <w:t xml:space="preserve">Figure </w:t>
      </w:r>
      <w:bookmarkStart w:id="369"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369"/>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r w:rsidR="003F027C" w:rsidRPr="00CB2CEA">
        <w:rPr>
          <w:rFonts w:asciiTheme="majorBidi" w:hAnsiTheme="majorBidi" w:cstheme="majorBidi"/>
          <w:b/>
          <w:bCs/>
        </w:rPr>
        <w:t>PyMyoVent framework.</w:t>
      </w:r>
      <w:r w:rsidR="003F027C">
        <w:rPr>
          <w:rFonts w:asciiTheme="majorBidi" w:hAnsiTheme="majorBidi" w:cstheme="majorBidi"/>
        </w:rPr>
        <w:t xml:space="preserve"> </w:t>
      </w:r>
      <w:ins w:id="370" w:author="Sharifi, Hossein" w:date="2021-11-05T09:41:00Z">
        <w:r w:rsidR="005F0223">
          <w:rPr>
            <w:rFonts w:asciiTheme="majorBidi" w:hAnsiTheme="majorBidi" w:cstheme="majorBidi"/>
          </w:rPr>
          <w:t>The b</w:t>
        </w:r>
      </w:ins>
      <w:commentRangeStart w:id="371"/>
      <w:commentRangeStart w:id="372"/>
      <w:del w:id="373" w:author="Sharifi, Hossein" w:date="2021-11-05T09:41:00Z">
        <w:r w:rsidR="001E1D21" w:rsidDel="005F0223">
          <w:rPr>
            <w:rFonts w:asciiTheme="majorBidi" w:hAnsiTheme="majorBidi" w:cstheme="majorBidi"/>
          </w:rPr>
          <w:delText>B</w:delText>
        </w:r>
      </w:del>
      <w:r w:rsidR="001E1D21">
        <w:rPr>
          <w:rFonts w:asciiTheme="majorBidi" w:hAnsiTheme="majorBidi" w:cstheme="majorBidi"/>
        </w:rPr>
        <w:t xml:space="preserve">aroreflex </w:t>
      </w:r>
      <w:ins w:id="374" w:author="Sharifi, Hossein" w:date="2021-11-05T09:41:00Z">
        <w:r w:rsidR="00CB6F82">
          <w:rPr>
            <w:rFonts w:asciiTheme="majorBidi" w:hAnsiTheme="majorBidi" w:cstheme="majorBidi"/>
          </w:rPr>
          <w:t xml:space="preserve">algorithm </w:t>
        </w:r>
      </w:ins>
      <w:del w:id="375" w:author="Sharifi, Hossein" w:date="2021-11-05T09:42:00Z">
        <w:r w:rsidR="001E1D21" w:rsidDel="00BD4540">
          <w:rPr>
            <w:rFonts w:asciiTheme="majorBidi" w:hAnsiTheme="majorBidi" w:cstheme="majorBidi"/>
          </w:rPr>
          <w:delText xml:space="preserve">feedback loop </w:delText>
        </w:r>
      </w:del>
      <w:r w:rsidR="002F4CFC">
        <w:rPr>
          <w:rFonts w:asciiTheme="majorBidi" w:hAnsiTheme="majorBidi" w:cstheme="majorBidi"/>
        </w:rPr>
        <w:t>regulate</w:t>
      </w:r>
      <w:r w:rsidR="00355370">
        <w:rPr>
          <w:rFonts w:asciiTheme="majorBidi" w:hAnsiTheme="majorBidi" w:cstheme="majorBidi"/>
        </w:rPr>
        <w:t xml:space="preserve">s the arterial pressure towards a </w:t>
      </w:r>
      <w:ins w:id="376" w:author="Sharifi, Hossein" w:date="2021-11-05T09:42:00Z">
        <w:r w:rsidR="00BD4540">
          <w:rPr>
            <w:rFonts w:asciiTheme="majorBidi" w:hAnsiTheme="majorBidi" w:cstheme="majorBidi"/>
          </w:rPr>
          <w:t xml:space="preserve">user-defined </w:t>
        </w:r>
      </w:ins>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ins w:id="377" w:author="Sharifi, Hossein" w:date="2021-11-05T09:42:00Z">
        <w:r w:rsidR="00BD4540">
          <w:rPr>
            <w:rFonts w:asciiTheme="majorBidi" w:hAnsiTheme="majorBidi" w:cstheme="majorBidi"/>
          </w:rPr>
          <w:t>The g</w:t>
        </w:r>
      </w:ins>
      <w:del w:id="378" w:author="Sharifi, Hossein" w:date="2021-11-05T09:42:00Z">
        <w:r w:rsidR="005538F1" w:rsidDel="00BD4540">
          <w:rPr>
            <w:rFonts w:asciiTheme="majorBidi" w:hAnsiTheme="majorBidi" w:cstheme="majorBidi"/>
          </w:rPr>
          <w:delText>G</w:delText>
        </w:r>
      </w:del>
      <w:r w:rsidR="005538F1">
        <w:rPr>
          <w:rFonts w:asciiTheme="majorBidi" w:hAnsiTheme="majorBidi" w:cstheme="majorBidi"/>
        </w:rPr>
        <w:t>rowth algorithm</w:t>
      </w:r>
      <w:ins w:id="379" w:author="Sharifi, Hossein" w:date="2021-11-05T09:43:00Z">
        <w:r w:rsidR="00B05B3F">
          <w:rPr>
            <w:rFonts w:asciiTheme="majorBidi" w:hAnsiTheme="majorBidi" w:cstheme="majorBidi"/>
          </w:rPr>
          <w:t xml:space="preserve"> drives concentric </w:t>
        </w:r>
      </w:ins>
      <w:ins w:id="380" w:author="Sharifi, Hossein" w:date="2021-11-05T09:44:00Z">
        <w:r w:rsidR="00ED6EFB">
          <w:rPr>
            <w:rFonts w:asciiTheme="majorBidi" w:hAnsiTheme="majorBidi" w:cstheme="majorBidi"/>
          </w:rPr>
          <w:t>growth (</w:t>
        </w:r>
        <w:r w:rsidR="00017127">
          <w:rPr>
            <w:rFonts w:asciiTheme="majorBidi" w:hAnsiTheme="majorBidi" w:cstheme="majorBidi"/>
          </w:rPr>
          <w:t>wall thickening / thinning</w:t>
        </w:r>
      </w:ins>
      <w:ins w:id="381" w:author="Sharifi, Hossein" w:date="2021-11-05T09:45:00Z">
        <w:r w:rsidR="00017127">
          <w:rPr>
            <w:rFonts w:asciiTheme="majorBidi" w:hAnsiTheme="majorBidi" w:cstheme="majorBidi"/>
          </w:rPr>
          <w:t xml:space="preserve">) </w:t>
        </w:r>
        <w:r w:rsidR="00407D08">
          <w:rPr>
            <w:rFonts w:asciiTheme="majorBidi" w:hAnsiTheme="majorBidi" w:cstheme="majorBidi"/>
          </w:rPr>
          <w:t xml:space="preserve">using </w:t>
        </w:r>
        <w:r w:rsidR="0053637F">
          <w:rPr>
            <w:rFonts w:asciiTheme="majorBidi" w:hAnsiTheme="majorBidi" w:cstheme="majorBidi"/>
          </w:rPr>
          <w:t xml:space="preserve">myosin ATPase </w:t>
        </w:r>
      </w:ins>
      <w:ins w:id="382" w:author="Sharifi, Hossein" w:date="2021-11-05T09:47:00Z">
        <w:r w:rsidR="00E04A4B">
          <w:rPr>
            <w:rFonts w:asciiTheme="majorBidi" w:hAnsiTheme="majorBidi" w:cstheme="majorBidi"/>
          </w:rPr>
          <w:t xml:space="preserve">normalized by myofibrillar volume. </w:t>
        </w:r>
        <w:r w:rsidR="00061BE9">
          <w:rPr>
            <w:rFonts w:asciiTheme="majorBidi" w:hAnsiTheme="majorBidi" w:cstheme="majorBidi"/>
          </w:rPr>
          <w:t>Where</w:t>
        </w:r>
      </w:ins>
      <w:ins w:id="383" w:author="Sharifi, Hossein" w:date="2021-11-05T09:48:00Z">
        <w:r w:rsidR="00061BE9">
          <w:rPr>
            <w:rFonts w:asciiTheme="majorBidi" w:hAnsiTheme="majorBidi" w:cstheme="majorBidi"/>
          </w:rPr>
          <w:t xml:space="preserve">as the eccentric growth </w:t>
        </w:r>
      </w:ins>
      <w:del w:id="384" w:author="Sharifi, Hossein" w:date="2021-11-05T09:48:00Z">
        <w:r w:rsidR="005538F1" w:rsidDel="00061BE9">
          <w:rPr>
            <w:rFonts w:asciiTheme="majorBidi" w:hAnsiTheme="majorBidi" w:cstheme="majorBidi"/>
          </w:rPr>
          <w:delText xml:space="preserve"> </w:delText>
        </w:r>
      </w:del>
      <w:ins w:id="385" w:author="Sharifi, Hossein" w:date="2021-11-05T09:48:00Z">
        <w:r w:rsidR="00061BE9">
          <w:rPr>
            <w:rFonts w:asciiTheme="majorBidi" w:hAnsiTheme="majorBidi" w:cstheme="majorBidi"/>
          </w:rPr>
          <w:t xml:space="preserve">(chamber dilation / constriction) </w:t>
        </w:r>
      </w:ins>
      <w:ins w:id="386" w:author="Sharifi, Hossein" w:date="2021-12-06T21:42:00Z">
        <w:r w:rsidR="00C93728">
          <w:rPr>
            <w:rFonts w:asciiTheme="majorBidi" w:hAnsiTheme="majorBidi" w:cstheme="majorBidi"/>
          </w:rPr>
          <w:t xml:space="preserve">is driven </w:t>
        </w:r>
      </w:ins>
      <w:ins w:id="387" w:author="Sharifi, Hossein" w:date="2021-11-05T09:48:00Z">
        <w:r w:rsidR="00061BE9">
          <w:rPr>
            <w:rFonts w:asciiTheme="majorBidi" w:hAnsiTheme="majorBidi" w:cstheme="majorBidi"/>
          </w:rPr>
          <w:t xml:space="preserve">using </w:t>
        </w:r>
      </w:ins>
      <w:ins w:id="388" w:author="Sharifi, Hossein" w:date="2021-11-05T09:49:00Z">
        <w:r w:rsidR="00F46783">
          <w:rPr>
            <w:rFonts w:asciiTheme="majorBidi" w:hAnsiTheme="majorBidi" w:cstheme="majorBidi"/>
          </w:rPr>
          <w:t>intracellular</w:t>
        </w:r>
      </w:ins>
      <w:ins w:id="389" w:author="Sharifi, Hossein" w:date="2021-11-05T09:48:00Z">
        <w:r w:rsidR="00061BE9">
          <w:rPr>
            <w:rFonts w:asciiTheme="majorBidi" w:hAnsiTheme="majorBidi" w:cstheme="majorBidi"/>
          </w:rPr>
          <w:t xml:space="preserve"> passive stress. </w:t>
        </w:r>
      </w:ins>
      <w:del w:id="390" w:author="Sharifi, Hossein" w:date="2021-11-05T09:48:00Z">
        <w:r w:rsidR="00AE6464" w:rsidDel="00061BE9">
          <w:rPr>
            <w:rFonts w:asciiTheme="majorBidi" w:hAnsiTheme="majorBidi" w:cstheme="majorBidi"/>
          </w:rPr>
          <w:delText xml:space="preserve">uses </w:delText>
        </w:r>
        <w:r w:rsidR="00170875" w:rsidDel="00061BE9">
          <w:rPr>
            <w:rFonts w:asciiTheme="majorBidi" w:hAnsiTheme="majorBidi" w:cstheme="majorBidi"/>
          </w:rPr>
          <w:delText xml:space="preserve">myosin ATPase per myofibrillar volume and intracellular passive stress in half-sarcomeres to </w:delText>
        </w:r>
        <w:r w:rsidR="002054FF" w:rsidDel="00061BE9">
          <w:rPr>
            <w:rFonts w:asciiTheme="majorBidi" w:hAnsiTheme="majorBidi" w:cstheme="majorBidi"/>
          </w:rPr>
          <w:delText>control the concentric growth (wall thickening) and eccentric growth (ventricular dilation), respectively</w:delText>
        </w:r>
      </w:del>
      <w:ins w:id="391" w:author="Sharifi, Hossein" w:date="2021-11-04T15:32:00Z">
        <w:r w:rsidR="003C3F78">
          <w:rPr>
            <w:rFonts w:asciiTheme="majorBidi" w:hAnsiTheme="majorBidi" w:cstheme="majorBidi"/>
          </w:rPr>
          <w:t xml:space="preserve">Adapted from </w:t>
        </w:r>
      </w:ins>
      <w:ins w:id="392" w:author="Sharifi, Hossein" w:date="2021-11-05T09:39:00Z">
        <w:r w:rsidR="00376DB3">
          <w:rPr>
            <w:rFonts w:asciiTheme="majorBidi" w:hAnsiTheme="majorBidi" w:cstheme="majorBidi"/>
          </w:rPr>
          <w:t>Cam</w:t>
        </w:r>
      </w:ins>
      <w:ins w:id="393" w:author="Sharifi, Hossein" w:date="2021-11-05T09:40:00Z">
        <w:r w:rsidR="00376DB3">
          <w:rPr>
            <w:rFonts w:asciiTheme="majorBidi" w:hAnsiTheme="majorBidi" w:cstheme="majorBidi"/>
          </w:rPr>
          <w:t xml:space="preserve">pbell et al. </w:t>
        </w:r>
      </w:ins>
      <w:r w:rsidR="00376DB3">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CF3478">
        <w:rPr>
          <w:rFonts w:asciiTheme="majorBidi" w:hAnsiTheme="majorBidi" w:cstheme="majorBidi"/>
          <w:noProof/>
        </w:rPr>
        <w:t>(Campbell et al., 2020)</w:t>
      </w:r>
      <w:r w:rsidR="00376DB3">
        <w:rPr>
          <w:rFonts w:asciiTheme="majorBidi" w:hAnsiTheme="majorBidi" w:cstheme="majorBidi"/>
        </w:rPr>
        <w:fldChar w:fldCharType="end"/>
      </w:r>
      <w:ins w:id="394" w:author="Sharifi, Hossein" w:date="2021-11-05T09:40:00Z">
        <w:r w:rsidR="00376DB3">
          <w:rPr>
            <w:rFonts w:asciiTheme="majorBidi" w:hAnsiTheme="majorBidi" w:cstheme="majorBidi"/>
          </w:rPr>
          <w:t xml:space="preserve"> and </w:t>
        </w:r>
      </w:ins>
      <w:ins w:id="395" w:author="Sharifi, Hossein" w:date="2021-11-04T15:32:00Z">
        <w:r w:rsidR="003C3F78">
          <w:rPr>
            <w:rFonts w:asciiTheme="majorBidi" w:hAnsiTheme="majorBidi" w:cstheme="majorBidi"/>
          </w:rPr>
          <w:t xml:space="preserve">Sharifi et al. </w:t>
        </w:r>
        <w:r w:rsidR="003C3F78">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ins w:id="396" w:author="Sharifi, Hossein" w:date="2021-11-04T15:32:00Z">
        <w:r w:rsidR="003C3F78">
          <w:rPr>
            <w:rFonts w:asciiTheme="majorBidi" w:hAnsiTheme="majorBidi" w:cstheme="majorBidi"/>
          </w:rPr>
          <w:fldChar w:fldCharType="separate"/>
        </w:r>
      </w:ins>
      <w:r w:rsidR="00CF3478">
        <w:rPr>
          <w:rFonts w:asciiTheme="majorBidi" w:hAnsiTheme="majorBidi" w:cstheme="majorBidi"/>
          <w:noProof/>
        </w:rPr>
        <w:t>(Sharifi et al., 2021b)</w:t>
      </w:r>
      <w:ins w:id="397" w:author="Sharifi, Hossein" w:date="2021-11-04T15:32:00Z">
        <w:r w:rsidR="003C3F78">
          <w:rPr>
            <w:rFonts w:asciiTheme="majorBidi" w:hAnsiTheme="majorBidi" w:cstheme="majorBidi"/>
          </w:rPr>
          <w:fldChar w:fldCharType="end"/>
        </w:r>
      </w:ins>
      <w:r w:rsidR="008216BD">
        <w:rPr>
          <w:rFonts w:asciiTheme="majorBidi" w:hAnsiTheme="majorBidi" w:cstheme="majorBidi"/>
        </w:rPr>
        <w:t>.</w:t>
      </w:r>
      <w:r w:rsidR="002054FF">
        <w:rPr>
          <w:rFonts w:asciiTheme="majorBidi" w:hAnsiTheme="majorBidi" w:cstheme="majorBidi"/>
        </w:rPr>
        <w:t xml:space="preserve"> </w:t>
      </w:r>
      <w:commentRangeEnd w:id="371"/>
      <w:r w:rsidR="00DB45BB">
        <w:rPr>
          <w:rStyle w:val="CommentReference"/>
        </w:rPr>
        <w:commentReference w:id="371"/>
      </w:r>
      <w:commentRangeEnd w:id="372"/>
      <w:r w:rsidR="008D6DB9">
        <w:rPr>
          <w:rStyle w:val="CommentReference"/>
        </w:rPr>
        <w:commentReference w:id="372"/>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09F61A75"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CF3478">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398"/>
      <w:commentRangeStart w:id="399"/>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ins w:id="400" w:author="Sharifi, Hossein" w:date="2021-11-05T12:16:00Z">
        <w:r w:rsidR="00954FB2">
          <w:rPr>
            <w:rFonts w:asciiTheme="majorBidi" w:hAnsiTheme="majorBidi" w:cstheme="majorBidi"/>
          </w:rPr>
          <w:t xml:space="preserve">user-defined </w:t>
        </w:r>
      </w:ins>
      <w:r w:rsidRPr="00B95524">
        <w:rPr>
          <w:rFonts w:asciiTheme="majorBidi" w:hAnsiTheme="majorBidi" w:cstheme="majorBidi"/>
        </w:rPr>
        <w:t>setpoint</w:t>
      </w:r>
      <w:del w:id="401" w:author="Sharifi, Hossein" w:date="2021-11-05T12:16:00Z">
        <w:r w:rsidRPr="00B95524" w:rsidDel="00954FB2">
          <w:rPr>
            <w:rFonts w:asciiTheme="majorBidi" w:hAnsiTheme="majorBidi" w:cstheme="majorBidi"/>
          </w:rPr>
          <w:delText xml:space="preserve"> level</w:delText>
        </w:r>
      </w:del>
      <w:r w:rsidRPr="00B95524">
        <w:rPr>
          <w:rFonts w:asciiTheme="majorBidi" w:hAnsiTheme="majorBidi" w:cstheme="majorBidi"/>
        </w:rPr>
        <w:t>.</w:t>
      </w:r>
      <w:commentRangeEnd w:id="398"/>
      <w:r w:rsidR="00DB45BB">
        <w:rPr>
          <w:rStyle w:val="CommentReference"/>
        </w:rPr>
        <w:commentReference w:id="398"/>
      </w:r>
      <w:commentRangeEnd w:id="399"/>
      <w:r w:rsidR="00D86262">
        <w:rPr>
          <w:rStyle w:val="CommentReference"/>
        </w:rPr>
        <w:commentReference w:id="399"/>
      </w:r>
      <w:ins w:id="402" w:author="Sharifi, Hossein" w:date="2021-11-05T12:17:00Z">
        <w:r w:rsidR="00FC37C2">
          <w:rPr>
            <w:rFonts w:asciiTheme="majorBidi" w:hAnsiTheme="majorBidi" w:cstheme="majorBidi"/>
          </w:rPr>
          <w:t xml:space="preserve"> </w:t>
        </w:r>
      </w:ins>
      <w:del w:id="403" w:author="Sharifi, Hossein" w:date="2021-11-05T12:17:00Z">
        <w:r w:rsidRPr="00B95524" w:rsidDel="00FC37C2">
          <w:rPr>
            <w:rFonts w:asciiTheme="majorBidi" w:hAnsiTheme="majorBidi" w:cstheme="majorBidi"/>
          </w:rPr>
          <w:delText xml:space="preserve"> </w:delText>
        </w:r>
        <w:r w:rsidR="00F81785" w:rsidRPr="00B95524" w:rsidDel="00257FA3">
          <w:rPr>
            <w:rFonts w:asciiTheme="majorBidi" w:hAnsiTheme="majorBidi" w:cstheme="majorBidi"/>
          </w:rPr>
          <w:delText xml:space="preserve">The feedback </w:delText>
        </w:r>
      </w:del>
      <w:ins w:id="404" w:author="Kenneth Campbell" w:date="2021-11-01T23:15:00Z">
        <w:del w:id="405" w:author="Sharifi, Hossein" w:date="2021-11-05T12:17:00Z">
          <w:r w:rsidR="00DB45BB" w:rsidDel="00257FA3">
            <w:rPr>
              <w:rFonts w:asciiTheme="majorBidi" w:hAnsiTheme="majorBidi" w:cstheme="majorBidi"/>
            </w:rPr>
            <w:delText>algorithm</w:delText>
          </w:r>
        </w:del>
      </w:ins>
      <w:del w:id="406" w:author="Sharifi, Hossein" w:date="2021-11-05T12:17:00Z">
        <w:r w:rsidR="00F81785" w:rsidRPr="00B95524" w:rsidDel="00257FA3">
          <w:rPr>
            <w:rFonts w:asciiTheme="majorBidi" w:hAnsiTheme="majorBidi" w:cstheme="majorBidi"/>
          </w:rPr>
          <w:delText xml:space="preserve">model was inspired </w:delText>
        </w:r>
        <w:r w:rsidR="00D6712A" w:rsidRPr="00B95524" w:rsidDel="00257FA3">
          <w:rPr>
            <w:rFonts w:asciiTheme="majorBidi" w:hAnsiTheme="majorBidi" w:cstheme="majorBidi"/>
          </w:rPr>
          <w:delText xml:space="preserve">by </w:delText>
        </w:r>
        <w:r w:rsidR="004D4AE5" w:rsidRPr="00B95524" w:rsidDel="00257FA3">
          <w:rPr>
            <w:rFonts w:asciiTheme="majorBidi" w:hAnsiTheme="majorBidi" w:cstheme="majorBidi"/>
          </w:rPr>
          <w:delText>the underlying biology</w:delText>
        </w:r>
        <w:commentRangeStart w:id="407"/>
        <w:r w:rsidR="005352DC" w:rsidDel="00257FA3">
          <w:rPr>
            <w:rFonts w:asciiTheme="majorBidi" w:hAnsiTheme="majorBidi" w:cstheme="majorBidi"/>
          </w:rPr>
          <w:delText>,</w:delText>
        </w:r>
        <w:r w:rsidR="004D4AE5" w:rsidRPr="00B95524" w:rsidDel="00257FA3">
          <w:rPr>
            <w:rFonts w:asciiTheme="majorBidi" w:hAnsiTheme="majorBidi" w:cstheme="majorBidi"/>
          </w:rPr>
          <w:delText xml:space="preserve"> where </w:delText>
        </w:r>
        <w:r w:rsidR="00BF0D48" w:rsidDel="00257FA3">
          <w:rPr>
            <w:rFonts w:asciiTheme="majorBidi" w:hAnsiTheme="majorBidi" w:cstheme="majorBidi"/>
          </w:rPr>
          <w:delText>the</w:delText>
        </w:r>
        <w:r w:rsidR="00BF0D48" w:rsidRPr="00B95524" w:rsidDel="00257FA3">
          <w:rPr>
            <w:rFonts w:asciiTheme="majorBidi" w:hAnsiTheme="majorBidi" w:cstheme="majorBidi"/>
          </w:rPr>
          <w:delText xml:space="preserve"> </w:delText>
        </w:r>
        <w:r w:rsidR="004D4AE5" w:rsidRPr="00B95524" w:rsidDel="00257FA3">
          <w:rPr>
            <w:rFonts w:asciiTheme="majorBidi" w:hAnsiTheme="majorBidi" w:cstheme="majorBidi"/>
          </w:rPr>
          <w:delText xml:space="preserve">afferent signal </w:delText>
        </w:r>
        <w:r w:rsidR="00F7424F" w:rsidRPr="00B95524" w:rsidDel="00257FA3">
          <w:rPr>
            <w:rFonts w:asciiTheme="majorBidi" w:hAnsiTheme="majorBidi" w:cstheme="majorBidi"/>
          </w:rPr>
          <w:delText xml:space="preserve">was </w:delText>
        </w:r>
        <w:r w:rsidR="0099709E" w:rsidRPr="00B95524" w:rsidDel="00257FA3">
          <w:rPr>
            <w:rFonts w:asciiTheme="majorBidi" w:hAnsiTheme="majorBidi" w:cstheme="majorBidi"/>
          </w:rPr>
          <w:delText>driven</w:delText>
        </w:r>
        <w:r w:rsidR="00F7424F" w:rsidRPr="00B95524" w:rsidDel="00257FA3">
          <w:rPr>
            <w:rFonts w:asciiTheme="majorBidi" w:hAnsiTheme="majorBidi" w:cstheme="majorBidi"/>
          </w:rPr>
          <w:delText xml:space="preserve"> </w:delText>
        </w:r>
        <w:r w:rsidR="00BF0D48" w:rsidDel="00257FA3">
          <w:rPr>
            <w:rFonts w:asciiTheme="majorBidi" w:hAnsiTheme="majorBidi" w:cstheme="majorBidi"/>
          </w:rPr>
          <w:delText>by</w:delText>
        </w:r>
        <w:r w:rsidR="00BF0D48" w:rsidRPr="00B95524" w:rsidDel="00257FA3">
          <w:rPr>
            <w:rFonts w:asciiTheme="majorBidi" w:hAnsiTheme="majorBidi" w:cstheme="majorBidi"/>
          </w:rPr>
          <w:delText xml:space="preserve"> </w:delText>
        </w:r>
        <w:r w:rsidR="000C6611" w:rsidRPr="00B95524" w:rsidDel="00257FA3">
          <w:rPr>
            <w:rFonts w:asciiTheme="majorBidi" w:hAnsiTheme="majorBidi" w:cstheme="majorBidi"/>
          </w:rPr>
          <w:delText>a sigmoidal relationship with</w:delText>
        </w:r>
        <w:r w:rsidR="00F7424F" w:rsidRPr="00B95524" w:rsidDel="00257FA3">
          <w:rPr>
            <w:rFonts w:asciiTheme="majorBidi" w:hAnsiTheme="majorBidi" w:cstheme="majorBidi"/>
          </w:rPr>
          <w:delText xml:space="preserve"> arterial pre</w:delText>
        </w:r>
        <w:r w:rsidR="000C6611" w:rsidRPr="00B95524" w:rsidDel="00257FA3">
          <w:rPr>
            <w:rFonts w:asciiTheme="majorBidi" w:hAnsiTheme="majorBidi" w:cstheme="majorBidi"/>
          </w:rPr>
          <w:delText>ssure</w:delText>
        </w:r>
        <w:r w:rsidR="00BF0D48" w:rsidDel="00257FA3">
          <w:rPr>
            <w:rFonts w:asciiTheme="majorBidi" w:hAnsiTheme="majorBidi" w:cstheme="majorBidi"/>
          </w:rPr>
          <w:delText xml:space="preserve"> and</w:delText>
        </w:r>
        <w:r w:rsidR="001173A3" w:rsidRPr="00B95524" w:rsidDel="00257FA3">
          <w:rPr>
            <w:rFonts w:asciiTheme="majorBidi" w:hAnsiTheme="majorBidi" w:cstheme="majorBidi"/>
          </w:rPr>
          <w:delText xml:space="preserve"> </w:delText>
        </w:r>
        <w:r w:rsidR="00BF0D48" w:rsidDel="00257FA3">
          <w:rPr>
            <w:rFonts w:asciiTheme="majorBidi" w:hAnsiTheme="majorBidi" w:cstheme="majorBidi"/>
          </w:rPr>
          <w:delText>t</w:delText>
        </w:r>
        <w:r w:rsidR="001173A3" w:rsidRPr="00B95524" w:rsidDel="00257FA3">
          <w:rPr>
            <w:rFonts w:asciiTheme="majorBidi" w:hAnsiTheme="majorBidi" w:cstheme="majorBidi"/>
          </w:rPr>
          <w:delText>he efferent</w:delText>
        </w:r>
        <w:r w:rsidR="00A42540" w:rsidRPr="00B95524" w:rsidDel="00257FA3">
          <w:rPr>
            <w:rFonts w:asciiTheme="majorBidi" w:hAnsiTheme="majorBidi" w:cstheme="majorBidi"/>
          </w:rPr>
          <w:delText xml:space="preserve"> </w:delText>
        </w:r>
        <w:r w:rsidR="00506FBE" w:rsidRPr="00B95524" w:rsidDel="00257FA3">
          <w:rPr>
            <w:rFonts w:asciiTheme="majorBidi" w:hAnsiTheme="majorBidi" w:cstheme="majorBidi"/>
          </w:rPr>
          <w:delText xml:space="preserve">pathway signal </w:delText>
        </w:r>
        <w:r w:rsidR="002C499A" w:rsidRPr="00B95524" w:rsidDel="00257FA3">
          <w:rPr>
            <w:rFonts w:asciiTheme="majorBidi" w:hAnsiTheme="majorBidi" w:cstheme="majorBidi"/>
          </w:rPr>
          <w:delText>was</w:delText>
        </w:r>
        <w:r w:rsidR="00B56E4D" w:rsidRPr="00B95524" w:rsidDel="00257FA3">
          <w:rPr>
            <w:rFonts w:asciiTheme="majorBidi" w:hAnsiTheme="majorBidi" w:cstheme="majorBidi"/>
          </w:rPr>
          <w:delText xml:space="preserve"> constrained between </w:delText>
        </w:r>
        <w:r w:rsidR="005F126D" w:rsidRPr="00B95524" w:rsidDel="00257FA3">
          <w:rPr>
            <w:rFonts w:asciiTheme="majorBidi" w:hAnsiTheme="majorBidi" w:cstheme="majorBidi"/>
          </w:rPr>
          <w:delText>the maximum sympathetic and maximum parasympathetic drive</w:delText>
        </w:r>
        <w:r w:rsidR="00BF0D48" w:rsidDel="00257FA3">
          <w:rPr>
            <w:rFonts w:asciiTheme="majorBidi" w:hAnsiTheme="majorBidi" w:cstheme="majorBidi"/>
          </w:rPr>
          <w:delText>.</w:delText>
        </w:r>
        <w:commentRangeEnd w:id="407"/>
        <w:r w:rsidR="00DB45BB" w:rsidDel="00257FA3">
          <w:rPr>
            <w:rStyle w:val="CommentReference"/>
          </w:rPr>
          <w:commentReference w:id="407"/>
        </w:r>
        <w:r w:rsidR="005F126D" w:rsidRPr="00B95524" w:rsidDel="00257FA3">
          <w:rPr>
            <w:rFonts w:asciiTheme="majorBidi" w:hAnsiTheme="majorBidi" w:cstheme="majorBidi"/>
          </w:rPr>
          <w:delText xml:space="preserve"> </w:delText>
        </w:r>
      </w:del>
      <w:r w:rsidR="00BF0D48">
        <w:rPr>
          <w:rFonts w:asciiTheme="majorBidi" w:hAnsiTheme="majorBidi" w:cstheme="majorBidi"/>
        </w:rPr>
        <w:t xml:space="preserve">This </w:t>
      </w:r>
      <w:ins w:id="408" w:author="Sharifi, Hossein" w:date="2021-11-05T12:19:00Z">
        <w:del w:id="409" w:author="Wenk, Jonathan F." w:date="2021-12-15T10:49:00Z">
          <w:r w:rsidR="00F70134" w:rsidDel="001B0921">
            <w:rPr>
              <w:rFonts w:asciiTheme="majorBidi" w:hAnsiTheme="majorBidi" w:cstheme="majorBidi"/>
            </w:rPr>
            <w:delText>work was essentially done</w:delText>
          </w:r>
        </w:del>
      </w:ins>
      <w:ins w:id="410" w:author="Wenk, Jonathan F." w:date="2021-12-15T10:49:00Z">
        <w:r w:rsidR="001B0921">
          <w:rPr>
            <w:rFonts w:asciiTheme="majorBidi" w:hAnsiTheme="majorBidi" w:cstheme="majorBidi"/>
          </w:rPr>
          <w:t>was accomplished</w:t>
        </w:r>
      </w:ins>
      <w:ins w:id="411" w:author="Sharifi, Hossein" w:date="2021-11-05T12:19:00Z">
        <w:r w:rsidR="00F70134">
          <w:rPr>
            <w:rFonts w:asciiTheme="majorBidi" w:hAnsiTheme="majorBidi" w:cstheme="majorBidi"/>
          </w:rPr>
          <w:t xml:space="preserve"> by modulating </w:t>
        </w:r>
      </w:ins>
      <w:del w:id="412" w:author="Sharifi, Hossein" w:date="2021-11-05T12:19:00Z">
        <w:r w:rsidR="00BF0D48" w:rsidDel="00F70134">
          <w:rPr>
            <w:rFonts w:asciiTheme="majorBidi" w:hAnsiTheme="majorBidi" w:cstheme="majorBidi"/>
          </w:rPr>
          <w:delText xml:space="preserve">module </w:delText>
        </w:r>
        <w:r w:rsidR="00B90AEA" w:rsidDel="00F70134">
          <w:rPr>
            <w:rFonts w:asciiTheme="majorBidi" w:hAnsiTheme="majorBidi" w:cstheme="majorBidi"/>
          </w:rPr>
          <w:delText>was</w:delText>
        </w:r>
        <w:r w:rsidR="00BF0D48" w:rsidDel="00F70134">
          <w:rPr>
            <w:rFonts w:asciiTheme="majorBidi" w:hAnsiTheme="majorBidi" w:cstheme="majorBidi"/>
          </w:rPr>
          <w:delText xml:space="preserve"> used to</w:delText>
        </w:r>
        <w:r w:rsidR="002C499A" w:rsidRPr="00B95524" w:rsidDel="00F70134">
          <w:rPr>
            <w:rFonts w:asciiTheme="majorBidi" w:hAnsiTheme="majorBidi" w:cstheme="majorBidi"/>
          </w:rPr>
          <w:delText xml:space="preserve"> </w:delText>
        </w:r>
        <w:r w:rsidR="005F126D" w:rsidRPr="00B95524" w:rsidDel="00F70134">
          <w:rPr>
            <w:rFonts w:asciiTheme="majorBidi" w:hAnsiTheme="majorBidi" w:cstheme="majorBidi"/>
          </w:rPr>
          <w:delText xml:space="preserve">regulate </w:delText>
        </w:r>
      </w:del>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ins w:id="413" w:author="Sharifi, Hossein" w:date="2021-11-05T12:18:00Z">
        <w:r w:rsidR="00933EF9">
          <w:lastRenderedPageBreak/>
          <w:t>molecular-level function of both the thick and the thin myofilaments</w:t>
        </w:r>
      </w:ins>
      <w:del w:id="414" w:author="Sharifi, Hossein" w:date="2021-11-05T12:18:00Z">
        <w:r w:rsidR="001C1ACD" w:rsidRPr="00B95524" w:rsidDel="00933EF9">
          <w:rPr>
            <w:rFonts w:asciiTheme="majorBidi" w:hAnsiTheme="majorBidi" w:cstheme="majorBidi"/>
          </w:rPr>
          <w:delText>contractility of both the thick and the thin filaments</w:delText>
        </w:r>
      </w:del>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del w:id="415" w:author="Sharifi, Hossein" w:date="2021-11-05T12:21:00Z">
        <w:r w:rsidR="002C499A" w:rsidRPr="00B95524" w:rsidDel="007E59F5">
          <w:rPr>
            <w:rFonts w:asciiTheme="majorBidi" w:hAnsiTheme="majorBidi" w:cstheme="majorBidi"/>
          </w:rPr>
          <w:delText xml:space="preserve">feedback </w:delText>
        </w:r>
        <w:r w:rsidRPr="00B95524" w:rsidDel="007E59F5">
          <w:rPr>
            <w:rFonts w:asciiTheme="majorBidi" w:hAnsiTheme="majorBidi" w:cstheme="majorBidi"/>
          </w:rPr>
          <w:delText>loop</w:delText>
        </w:r>
      </w:del>
      <w:ins w:id="416" w:author="Sharifi, Hossein" w:date="2021-11-05T12:21:00Z">
        <w:r w:rsidR="007E59F5">
          <w:rPr>
            <w:rFonts w:asciiTheme="majorBidi" w:hAnsiTheme="majorBidi" w:cstheme="majorBidi"/>
          </w:rPr>
          <w:t>algorithm</w:t>
        </w:r>
      </w:ins>
      <w:r w:rsidRPr="00B95524">
        <w:rPr>
          <w:rFonts w:asciiTheme="majorBidi" w:hAnsiTheme="majorBidi" w:cstheme="majorBidi"/>
        </w:rPr>
        <w:t xml:space="preserve"> was able to regulate </w:t>
      </w:r>
      <w:ins w:id="417" w:author="Sharifi, Hossein" w:date="2021-11-05T12:23:00Z">
        <w:r w:rsidR="00D90921">
          <w:rPr>
            <w:rFonts w:asciiTheme="majorBidi" w:hAnsiTheme="majorBidi" w:cstheme="majorBidi"/>
          </w:rPr>
          <w:t xml:space="preserve">arterial pressure towards </w:t>
        </w:r>
      </w:ins>
      <w:ins w:id="418" w:author="Sharifi, Hossein" w:date="2021-11-05T12:24:00Z">
        <w:r w:rsidR="00D90921">
          <w:rPr>
            <w:rFonts w:asciiTheme="majorBidi" w:hAnsiTheme="majorBidi" w:cstheme="majorBidi"/>
          </w:rPr>
          <w:t xml:space="preserve">setpoints ranging </w:t>
        </w:r>
      </w:ins>
      <w:del w:id="419" w:author="Sharifi, Hossein" w:date="2021-11-05T12:24:00Z">
        <w:r w:rsidRPr="00B95524" w:rsidDel="00D90921">
          <w:rPr>
            <w:rFonts w:asciiTheme="majorBidi" w:hAnsiTheme="majorBidi" w:cstheme="majorBidi"/>
          </w:rPr>
          <w:delText xml:space="preserve">the system </w:delText>
        </w:r>
        <w:r w:rsidR="00BF0D48" w:rsidDel="00D90921">
          <w:rPr>
            <w:rFonts w:asciiTheme="majorBidi" w:hAnsiTheme="majorBidi" w:cstheme="majorBidi"/>
          </w:rPr>
          <w:delText>at</w:delText>
        </w:r>
        <w:r w:rsidRPr="00B95524" w:rsidDel="00D90921">
          <w:rPr>
            <w:rFonts w:asciiTheme="majorBidi" w:hAnsiTheme="majorBidi" w:cstheme="majorBidi"/>
          </w:rPr>
          <w:delText xml:space="preserve"> setpoint</w:delText>
        </w:r>
        <w:r w:rsidR="00BF0D48" w:rsidDel="00D90921">
          <w:rPr>
            <w:rFonts w:asciiTheme="majorBidi" w:hAnsiTheme="majorBidi" w:cstheme="majorBidi"/>
          </w:rPr>
          <w:delText xml:space="preserve"> levels</w:delText>
        </w:r>
        <w:r w:rsidR="008C4CA6" w:rsidRPr="00B95524" w:rsidDel="00D90921">
          <w:rPr>
            <w:rFonts w:asciiTheme="majorBidi" w:hAnsiTheme="majorBidi" w:cstheme="majorBidi"/>
          </w:rPr>
          <w:delText xml:space="preserve"> for </w:delText>
        </w:r>
        <w:r w:rsidR="00790195" w:rsidDel="00D90921">
          <w:rPr>
            <w:rFonts w:asciiTheme="majorBidi" w:hAnsiTheme="majorBidi" w:cstheme="majorBidi"/>
          </w:rPr>
          <w:delText xml:space="preserve">the </w:delText>
        </w:r>
        <w:r w:rsidR="008C4CA6" w:rsidRPr="00B95524" w:rsidDel="00D90921">
          <w:rPr>
            <w:rFonts w:asciiTheme="majorBidi" w:hAnsiTheme="majorBidi" w:cstheme="majorBidi"/>
          </w:rPr>
          <w:delText xml:space="preserve">arterial pressure </w:delText>
        </w:r>
      </w:del>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0 mm</w:t>
      </w:r>
      <w:del w:id="420" w:author="Sharifi, Hossein" w:date="2021-11-06T22:51:00Z">
        <w:r w:rsidR="008C4CA6" w:rsidRPr="00B95524" w:rsidDel="00614334">
          <w:rPr>
            <w:rFonts w:asciiTheme="majorBidi" w:hAnsiTheme="majorBidi" w:cstheme="majorBidi"/>
          </w:rPr>
          <w:delText xml:space="preserve"> </w:delText>
        </w:r>
      </w:del>
      <w:r w:rsidR="008C4CA6" w:rsidRPr="00B95524">
        <w:rPr>
          <w:rFonts w:asciiTheme="majorBidi" w:hAnsiTheme="majorBidi" w:cstheme="majorBidi"/>
        </w:rPr>
        <w:t xml:space="preserve">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w:t>
      </w:r>
      <w:del w:id="421" w:author="Sharifi, Hossein" w:date="2021-11-06T22:52:00Z">
        <w:r w:rsidR="00DC5975" w:rsidRPr="00B95524" w:rsidDel="00614334">
          <w:rPr>
            <w:rFonts w:asciiTheme="majorBidi" w:hAnsiTheme="majorBidi" w:cstheme="majorBidi"/>
          </w:rPr>
          <w:delText xml:space="preserve"> </w:delText>
        </w:r>
      </w:del>
      <w:r w:rsidR="00DC5975" w:rsidRPr="00B95524">
        <w:rPr>
          <w:rFonts w:asciiTheme="majorBidi" w:hAnsiTheme="majorBidi" w:cstheme="majorBidi"/>
        </w:rPr>
        <w:t>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del w:id="422" w:author="Sharifi, Hossein" w:date="2021-11-05T12:24:00Z">
        <w:r w:rsidRPr="00B95524" w:rsidDel="00706EE4">
          <w:rPr>
            <w:rFonts w:asciiTheme="majorBidi" w:hAnsiTheme="majorBidi" w:cstheme="majorBidi"/>
          </w:rPr>
          <w:delText xml:space="preserve"> at the setpoint </w:delText>
        </w:r>
      </w:del>
      <w:del w:id="423" w:author="Sharifi, Hossein" w:date="2021-11-05T12:19:00Z">
        <w:r w:rsidRPr="00B95524" w:rsidDel="00EF3552">
          <w:rPr>
            <w:rFonts w:asciiTheme="majorBidi" w:hAnsiTheme="majorBidi" w:cstheme="majorBidi"/>
          </w:rPr>
          <w:delText xml:space="preserve">level </w:delText>
        </w:r>
      </w:del>
      <w:ins w:id="424" w:author="Sharifi, Hossein" w:date="2021-11-05T12:19:00Z">
        <w:r w:rsidR="00EF3552" w:rsidRPr="00B95524">
          <w:rPr>
            <w:rFonts w:asciiTheme="majorBidi" w:hAnsiTheme="majorBidi" w:cstheme="majorBidi"/>
          </w:rPr>
          <w:t xml:space="preserve"> </w:t>
        </w:r>
      </w:ins>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del w:id="425" w:author="Sharifi, Hossein" w:date="2021-11-05T13:01:00Z">
        <w:r w:rsidR="00DC5975" w:rsidRPr="00B95524" w:rsidDel="007D23B6">
          <w:rPr>
            <w:rFonts w:asciiTheme="majorBidi" w:hAnsiTheme="majorBidi" w:cstheme="majorBidi"/>
          </w:rPr>
          <w:delText xml:space="preserve">feedback </w:delText>
        </w:r>
        <w:r w:rsidRPr="00B95524" w:rsidDel="007D23B6">
          <w:rPr>
            <w:rFonts w:asciiTheme="majorBidi" w:hAnsiTheme="majorBidi" w:cstheme="majorBidi"/>
          </w:rPr>
          <w:delText xml:space="preserve">loop </w:delText>
        </w:r>
      </w:del>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09A4A845" w:rsidR="00567FEE" w:rsidRPr="00CD4F3F" w:rsidRDefault="00C57ADF" w:rsidP="00546E0B">
      <w:pPr>
        <w:spacing w:line="240" w:lineRule="auto"/>
        <w:jc w:val="both"/>
        <w:rPr>
          <w:rFonts w:asciiTheme="majorBidi" w:hAnsiTheme="majorBidi" w:cstheme="majorBidi"/>
        </w:rPr>
      </w:pPr>
      <w:ins w:id="426" w:author="Sharifi, Hossein" w:date="2021-11-06T09:40:00Z">
        <w:r>
          <w:rPr>
            <w:rFonts w:asciiTheme="majorBidi" w:hAnsiTheme="majorBidi" w:cstheme="majorBidi"/>
          </w:rPr>
          <w:t xml:space="preserve">The growth module </w:t>
        </w:r>
        <w:r w:rsidR="00C76E70">
          <w:rPr>
            <w:rFonts w:asciiTheme="majorBidi" w:hAnsiTheme="majorBidi" w:cstheme="majorBidi"/>
          </w:rPr>
          <w:t xml:space="preserve">algorithm was inspired </w:t>
        </w:r>
      </w:ins>
      <w:ins w:id="427" w:author="Sharifi, Hossein" w:date="2021-11-06T09:42:00Z">
        <w:r w:rsidR="00834E08">
          <w:rPr>
            <w:rFonts w:asciiTheme="majorBidi" w:hAnsiTheme="majorBidi" w:cstheme="majorBidi"/>
          </w:rPr>
          <w:t xml:space="preserve">by the underlying biology. </w:t>
        </w:r>
        <w:r w:rsidR="002B0CBF" w:rsidRPr="00453450">
          <w:rPr>
            <w:rFonts w:asciiTheme="majorBidi" w:hAnsiTheme="majorBidi" w:cstheme="majorBidi"/>
            <w:i/>
            <w:iCs/>
            <w:rPrChange w:id="428" w:author="Sharifi, Hossein" w:date="2021-11-06T22:53:00Z">
              <w:rPr>
                <w:rFonts w:asciiTheme="majorBidi" w:hAnsiTheme="majorBidi" w:cstheme="majorBidi"/>
              </w:rPr>
            </w:rPrChange>
          </w:rPr>
          <w:t>In vivo</w:t>
        </w:r>
        <w:r w:rsidR="002B0CBF">
          <w:rPr>
            <w:rFonts w:asciiTheme="majorBidi" w:hAnsiTheme="majorBidi" w:cstheme="majorBidi"/>
          </w:rPr>
          <w:t xml:space="preserve">, </w:t>
        </w:r>
      </w:ins>
      <w:ins w:id="429" w:author="Sharifi, Hossein" w:date="2021-11-06T12:10:00Z">
        <w:r w:rsidR="00411FB8">
          <w:rPr>
            <w:rFonts w:asciiTheme="majorBidi" w:hAnsiTheme="majorBidi" w:cstheme="majorBidi"/>
          </w:rPr>
          <w:t>growth stimuli</w:t>
        </w:r>
      </w:ins>
      <w:ins w:id="430" w:author="Sharifi, Hossein" w:date="2021-12-06T21:50:00Z">
        <w:r w:rsidR="00071EF9">
          <w:rPr>
            <w:rFonts w:asciiTheme="majorBidi" w:hAnsiTheme="majorBidi" w:cstheme="majorBidi"/>
          </w:rPr>
          <w:t xml:space="preserve"> signals</w:t>
        </w:r>
      </w:ins>
      <w:ins w:id="431" w:author="Sharifi, Hossein" w:date="2021-11-06T09:42:00Z">
        <w:r w:rsidR="002B0CBF">
          <w:rPr>
            <w:rFonts w:asciiTheme="majorBidi" w:hAnsiTheme="majorBidi" w:cstheme="majorBidi"/>
          </w:rPr>
          <w:t xml:space="preserve"> </w:t>
        </w:r>
      </w:ins>
      <w:ins w:id="432" w:author="Sharifi, Hossein" w:date="2021-11-06T12:11:00Z">
        <w:r w:rsidR="00234ACB">
          <w:rPr>
            <w:rFonts w:asciiTheme="majorBidi" w:hAnsiTheme="majorBidi" w:cstheme="majorBidi"/>
          </w:rPr>
          <w:t xml:space="preserve">trigger </w:t>
        </w:r>
      </w:ins>
      <w:ins w:id="433" w:author="Sharifi, Hossein" w:date="2021-11-06T12:15:00Z">
        <w:r w:rsidR="007960F7">
          <w:rPr>
            <w:rFonts w:asciiTheme="majorBidi" w:hAnsiTheme="majorBidi" w:cstheme="majorBidi"/>
          </w:rPr>
          <w:t xml:space="preserve">a </w:t>
        </w:r>
      </w:ins>
      <w:ins w:id="434" w:author="Sharifi, Hossein" w:date="2021-11-06T12:16:00Z">
        <w:r w:rsidR="007960F7">
          <w:rPr>
            <w:rFonts w:asciiTheme="majorBidi" w:hAnsiTheme="majorBidi" w:cstheme="majorBidi"/>
          </w:rPr>
          <w:t>complex pathological</w:t>
        </w:r>
      </w:ins>
      <w:ins w:id="435" w:author="Sharifi, Hossein" w:date="2021-11-06T12:11:00Z">
        <w:r w:rsidR="00234ACB">
          <w:rPr>
            <w:rFonts w:asciiTheme="majorBidi" w:hAnsiTheme="majorBidi" w:cstheme="majorBidi"/>
          </w:rPr>
          <w:t xml:space="preserve"> downstream </w:t>
        </w:r>
      </w:ins>
      <w:ins w:id="436" w:author="Sharifi, Hossein" w:date="2021-11-06T12:15:00Z">
        <w:r w:rsidR="00B62C29">
          <w:rPr>
            <w:rFonts w:asciiTheme="majorBidi" w:hAnsiTheme="majorBidi" w:cstheme="majorBidi"/>
          </w:rPr>
          <w:t xml:space="preserve">signaling pathway </w:t>
        </w:r>
      </w:ins>
      <w:ins w:id="437" w:author="Sharifi, Hossein" w:date="2021-11-06T12:20:00Z">
        <w:r w:rsidR="00413F93">
          <w:rPr>
            <w:rFonts w:asciiTheme="majorBidi" w:hAnsiTheme="majorBidi" w:cstheme="majorBidi"/>
          </w:rPr>
          <w:t>that promote</w:t>
        </w:r>
      </w:ins>
      <w:ins w:id="438" w:author="Sharifi, Hossein" w:date="2021-11-06T12:21:00Z">
        <w:r w:rsidR="00A13866">
          <w:rPr>
            <w:rFonts w:asciiTheme="majorBidi" w:hAnsiTheme="majorBidi" w:cstheme="majorBidi"/>
          </w:rPr>
          <w:t xml:space="preserve">s </w:t>
        </w:r>
        <w:del w:id="439" w:author="Wenk, Jonathan F." w:date="2021-12-15T10:52:00Z">
          <w:r w:rsidR="00A13866" w:rsidDel="001B0921">
            <w:rPr>
              <w:rFonts w:asciiTheme="majorBidi" w:hAnsiTheme="majorBidi" w:cstheme="majorBidi"/>
            </w:rPr>
            <w:delText>the</w:delText>
          </w:r>
        </w:del>
      </w:ins>
      <w:ins w:id="440" w:author="Sharifi, Hossein" w:date="2021-11-06T12:20:00Z">
        <w:del w:id="441" w:author="Wenk, Jonathan F." w:date="2021-12-15T10:52:00Z">
          <w:r w:rsidR="00413F93" w:rsidDel="001B0921">
            <w:rPr>
              <w:rFonts w:asciiTheme="majorBidi" w:hAnsiTheme="majorBidi" w:cstheme="majorBidi"/>
            </w:rPr>
            <w:delText xml:space="preserve"> </w:delText>
          </w:r>
        </w:del>
        <w:r w:rsidR="00A13866">
          <w:rPr>
            <w:rFonts w:asciiTheme="majorBidi" w:hAnsiTheme="majorBidi" w:cstheme="majorBidi"/>
          </w:rPr>
          <w:t xml:space="preserve">cell growth and ventricular enlargement. </w:t>
        </w:r>
      </w:ins>
      <w:ins w:id="442" w:author="Sharifi, Hossein" w:date="2021-11-06T12:23:00Z">
        <w:r w:rsidR="00797522">
          <w:rPr>
            <w:rFonts w:asciiTheme="majorBidi" w:hAnsiTheme="majorBidi" w:cstheme="majorBidi"/>
          </w:rPr>
          <w:t>In</w:t>
        </w:r>
      </w:ins>
      <w:ins w:id="443" w:author="Wenk, Jonathan F." w:date="2021-12-15T10:52:00Z">
        <w:r w:rsidR="001B0921">
          <w:rPr>
            <w:rFonts w:asciiTheme="majorBidi" w:hAnsiTheme="majorBidi" w:cstheme="majorBidi"/>
          </w:rPr>
          <w:t xml:space="preserve"> the</w:t>
        </w:r>
      </w:ins>
      <w:ins w:id="444" w:author="Sharifi, Hossein" w:date="2021-11-06T12:23:00Z">
        <w:r w:rsidR="00797522">
          <w:rPr>
            <w:rFonts w:asciiTheme="majorBidi" w:hAnsiTheme="majorBidi" w:cstheme="majorBidi"/>
          </w:rPr>
          <w:t xml:space="preserve"> current model,</w:t>
        </w:r>
      </w:ins>
      <w:ins w:id="445" w:author="Sharifi, Hossein" w:date="2021-11-06T12:21:00Z">
        <w:r w:rsidR="00E1585F">
          <w:rPr>
            <w:rFonts w:asciiTheme="majorBidi" w:hAnsiTheme="majorBidi" w:cstheme="majorBidi"/>
          </w:rPr>
          <w:t xml:space="preserve"> </w:t>
        </w:r>
      </w:ins>
      <w:ins w:id="446" w:author="Sharifi, Hossein" w:date="2021-11-06T22:32:00Z">
        <w:r w:rsidR="003B2AE5">
          <w:rPr>
            <w:rFonts w:asciiTheme="majorBidi" w:hAnsiTheme="majorBidi" w:cstheme="majorBidi"/>
          </w:rPr>
          <w:t>a</w:t>
        </w:r>
      </w:ins>
      <w:ins w:id="447" w:author="Sharifi, Hossein" w:date="2021-11-06T12:21:00Z">
        <w:r w:rsidR="00E1585F">
          <w:rPr>
            <w:rFonts w:asciiTheme="majorBidi" w:hAnsiTheme="majorBidi" w:cstheme="majorBidi"/>
          </w:rPr>
          <w:t xml:space="preserve"> growth</w:t>
        </w:r>
      </w:ins>
      <w:ins w:id="448" w:author="Sharifi, Hossein" w:date="2021-12-06T21:50:00Z">
        <w:r w:rsidR="00E94B60">
          <w:rPr>
            <w:rFonts w:asciiTheme="majorBidi" w:hAnsiTheme="majorBidi" w:cstheme="majorBidi"/>
          </w:rPr>
          <w:t xml:space="preserve"> stimulus</w:t>
        </w:r>
      </w:ins>
      <w:ins w:id="449" w:author="Sharifi, Hossein" w:date="2021-11-06T12:21:00Z">
        <w:r w:rsidR="00E1585F">
          <w:rPr>
            <w:rFonts w:asciiTheme="majorBidi" w:hAnsiTheme="majorBidi" w:cstheme="majorBidi"/>
          </w:rPr>
          <w:t xml:space="preserve"> signal</w:t>
        </w:r>
      </w:ins>
      <w:ins w:id="450" w:author="Sharifi, Hossein" w:date="2021-11-06T12:22:00Z">
        <w:r w:rsidR="00E1585F">
          <w:rPr>
            <w:rFonts w:asciiTheme="majorBidi" w:hAnsiTheme="majorBidi" w:cstheme="majorBidi"/>
          </w:rPr>
          <w:t xml:space="preserve"> transduce</w:t>
        </w:r>
      </w:ins>
      <w:ins w:id="451" w:author="Sharifi, Hossein" w:date="2021-11-06T22:32:00Z">
        <w:r w:rsidR="003B2AE5">
          <w:rPr>
            <w:rFonts w:asciiTheme="majorBidi" w:hAnsiTheme="majorBidi" w:cstheme="majorBidi"/>
          </w:rPr>
          <w:t>s</w:t>
        </w:r>
      </w:ins>
      <w:ins w:id="452" w:author="Sharifi, Hossein" w:date="2021-11-06T12:22:00Z">
        <w:r w:rsidR="00E1585F">
          <w:rPr>
            <w:rFonts w:asciiTheme="majorBidi" w:hAnsiTheme="majorBidi" w:cstheme="majorBidi"/>
          </w:rPr>
          <w:t xml:space="preserve"> into </w:t>
        </w:r>
      </w:ins>
      <w:ins w:id="453" w:author="Sharifi, Hossein" w:date="2021-11-06T22:32:00Z">
        <w:r w:rsidR="003B2AE5">
          <w:rPr>
            <w:rFonts w:asciiTheme="majorBidi" w:hAnsiTheme="majorBidi" w:cstheme="majorBidi"/>
          </w:rPr>
          <w:t>a</w:t>
        </w:r>
      </w:ins>
      <w:ins w:id="454" w:author="Sharifi, Hossein" w:date="2021-11-06T22:31:00Z">
        <w:r w:rsidR="003B2AE5">
          <w:rPr>
            <w:rFonts w:asciiTheme="majorBidi" w:hAnsiTheme="majorBidi" w:cstheme="majorBidi"/>
          </w:rPr>
          <w:t xml:space="preserve"> </w:t>
        </w:r>
      </w:ins>
      <w:ins w:id="455" w:author="Sharifi, Hossein" w:date="2021-11-06T12:22:00Z">
        <w:r w:rsidR="00E1585F">
          <w:rPr>
            <w:rFonts w:asciiTheme="majorBidi" w:hAnsiTheme="majorBidi" w:cstheme="majorBidi"/>
          </w:rPr>
          <w:t>normalized growth signal G</w:t>
        </w:r>
        <w:r w:rsidR="00E1585F">
          <w:rPr>
            <w:rFonts w:asciiTheme="majorBidi" w:hAnsiTheme="majorBidi" w:cstheme="majorBidi"/>
            <w:vertAlign w:val="subscript"/>
          </w:rPr>
          <w:t>a,i</w:t>
        </w:r>
        <w:r w:rsidR="00E1585F">
          <w:rPr>
            <w:rFonts w:asciiTheme="majorBidi" w:hAnsiTheme="majorBidi" w:cstheme="majorBidi"/>
          </w:rPr>
          <w:t xml:space="preserve"> that </w:t>
        </w:r>
        <w:r w:rsidR="00BD75CF">
          <w:rPr>
            <w:rFonts w:asciiTheme="majorBidi" w:hAnsiTheme="majorBidi" w:cstheme="majorBidi"/>
          </w:rPr>
          <w:t xml:space="preserve">represents the net result of </w:t>
        </w:r>
      </w:ins>
      <w:ins w:id="456" w:author="Sharifi, Hossein" w:date="2021-11-06T12:23:00Z">
        <w:r w:rsidR="00BD75CF">
          <w:rPr>
            <w:rFonts w:asciiTheme="majorBidi" w:hAnsiTheme="majorBidi" w:cstheme="majorBidi"/>
          </w:rPr>
          <w:t xml:space="preserve">triggered </w:t>
        </w:r>
      </w:ins>
      <w:ins w:id="457" w:author="Sharifi, Hossein" w:date="2021-12-06T21:51:00Z">
        <w:r w:rsidR="00141BA4">
          <w:rPr>
            <w:rFonts w:asciiTheme="majorBidi" w:hAnsiTheme="majorBidi" w:cstheme="majorBidi"/>
          </w:rPr>
          <w:t>upstream signals</w:t>
        </w:r>
      </w:ins>
      <w:ins w:id="458" w:author="Sharifi, Hossein" w:date="2021-11-06T12:23:00Z">
        <w:r w:rsidR="00BD75CF">
          <w:rPr>
            <w:rFonts w:asciiTheme="majorBidi" w:hAnsiTheme="majorBidi" w:cstheme="majorBidi"/>
          </w:rPr>
          <w:t xml:space="preserve"> within the cell. </w:t>
        </w:r>
      </w:ins>
      <w:del w:id="459" w:author="Sharifi, Hossein" w:date="2021-11-06T12:24:00Z">
        <w:r w:rsidR="00B90AEA" w:rsidDel="00546E0B">
          <w:rPr>
            <w:rFonts w:asciiTheme="majorBidi" w:hAnsiTheme="majorBidi" w:cstheme="majorBidi"/>
          </w:rPr>
          <w:delText>The g</w:delText>
        </w:r>
        <w:r w:rsidR="001D6003" w:rsidRPr="00B95524" w:rsidDel="00546E0B">
          <w:rPr>
            <w:rFonts w:asciiTheme="majorBidi" w:hAnsiTheme="majorBidi" w:cstheme="majorBidi"/>
          </w:rPr>
          <w:delText xml:space="preserve">rowth module </w:delText>
        </w:r>
        <w:r w:rsidR="00096CA9" w:rsidRPr="00B95524" w:rsidDel="00546E0B">
          <w:rPr>
            <w:rFonts w:asciiTheme="majorBidi" w:hAnsiTheme="majorBidi" w:cstheme="majorBidi"/>
          </w:rPr>
          <w:delText>consist</w:delText>
        </w:r>
        <w:r w:rsidR="00202DB3" w:rsidDel="00546E0B">
          <w:rPr>
            <w:rFonts w:asciiTheme="majorBidi" w:hAnsiTheme="majorBidi" w:cstheme="majorBidi"/>
          </w:rPr>
          <w:delText>s</w:delText>
        </w:r>
        <w:r w:rsidR="003330B8" w:rsidRPr="00B95524" w:rsidDel="00546E0B">
          <w:rPr>
            <w:rFonts w:asciiTheme="majorBidi" w:hAnsiTheme="majorBidi" w:cstheme="majorBidi"/>
          </w:rPr>
          <w:delText xml:space="preserve"> of</w:delText>
        </w:r>
        <w:r w:rsidR="00096CA9" w:rsidRPr="00B95524" w:rsidDel="00546E0B">
          <w:rPr>
            <w:rFonts w:asciiTheme="majorBidi" w:hAnsiTheme="majorBidi" w:cstheme="majorBidi"/>
          </w:rPr>
          <w:delText xml:space="preserve"> two laws</w:delText>
        </w:r>
        <w:r w:rsidR="001E063F" w:rsidDel="00546E0B">
          <w:rPr>
            <w:rFonts w:asciiTheme="majorBidi" w:hAnsiTheme="majorBidi" w:cstheme="majorBidi"/>
          </w:rPr>
          <w:delText xml:space="preserve"> for</w:delText>
        </w:r>
        <w:r w:rsidR="002C5B6E" w:rsidDel="00546E0B">
          <w:rPr>
            <w:rFonts w:asciiTheme="majorBidi" w:hAnsiTheme="majorBidi" w:cstheme="majorBidi"/>
          </w:rPr>
          <w:delText xml:space="preserve"> concentric </w:delText>
        </w:r>
      </w:del>
      <w:del w:id="460" w:author="Sharifi, Hossein" w:date="2021-11-05T13:02:00Z">
        <w:r w:rsidR="002C5B6E" w:rsidDel="00F7349F">
          <w:rPr>
            <w:rFonts w:asciiTheme="majorBidi" w:hAnsiTheme="majorBidi" w:cstheme="majorBidi"/>
          </w:rPr>
          <w:delText xml:space="preserve">(wall thickening) </w:delText>
        </w:r>
      </w:del>
      <w:del w:id="461" w:author="Sharifi, Hossein" w:date="2021-11-06T12:24:00Z">
        <w:r w:rsidR="002C5B6E" w:rsidDel="00546E0B">
          <w:rPr>
            <w:rFonts w:asciiTheme="majorBidi" w:hAnsiTheme="majorBidi" w:cstheme="majorBidi"/>
          </w:rPr>
          <w:delText xml:space="preserve">and eccentric </w:delText>
        </w:r>
      </w:del>
      <w:del w:id="462" w:author="Sharifi, Hossein" w:date="2021-11-05T13:02:00Z">
        <w:r w:rsidR="002C5B6E" w:rsidDel="00F7349F">
          <w:rPr>
            <w:rFonts w:asciiTheme="majorBidi" w:hAnsiTheme="majorBidi" w:cstheme="majorBidi"/>
          </w:rPr>
          <w:delText>(ventricular dilation)</w:delText>
        </w:r>
        <w:r w:rsidR="0089253F" w:rsidRPr="0089253F" w:rsidDel="00F7349F">
          <w:rPr>
            <w:rFonts w:asciiTheme="majorBidi" w:hAnsiTheme="majorBidi" w:cstheme="majorBidi"/>
          </w:rPr>
          <w:delText xml:space="preserve"> </w:delText>
        </w:r>
      </w:del>
      <w:del w:id="463" w:author="Sharifi, Hossein" w:date="2021-11-06T12:24:00Z">
        <w:r w:rsidR="0089253F" w:rsidDel="00546E0B">
          <w:rPr>
            <w:rFonts w:asciiTheme="majorBidi" w:hAnsiTheme="majorBidi" w:cstheme="majorBidi"/>
          </w:rPr>
          <w:delText>growth</w:delText>
        </w:r>
      </w:del>
      <w:del w:id="464" w:author="Sharifi, Hossein" w:date="2021-11-05T13:02:00Z">
        <w:r w:rsidR="00202DB3" w:rsidDel="00F7349F">
          <w:rPr>
            <w:rFonts w:asciiTheme="majorBidi" w:hAnsiTheme="majorBidi" w:cstheme="majorBidi"/>
          </w:rPr>
          <w:delText>, respectively</w:delText>
        </w:r>
      </w:del>
      <w:del w:id="465" w:author="Sharifi, Hossein" w:date="2021-11-06T12:24:00Z">
        <w:r w:rsidR="00096CA9" w:rsidRPr="00B95524" w:rsidDel="00546E0B">
          <w:rPr>
            <w:rFonts w:asciiTheme="majorBidi" w:hAnsiTheme="majorBidi" w:cstheme="majorBidi"/>
          </w:rPr>
          <w:delText xml:space="preserve">. </w:delText>
        </w:r>
        <w:r w:rsidR="008F238A" w:rsidDel="00546E0B">
          <w:rPr>
            <w:rFonts w:asciiTheme="majorBidi" w:hAnsiTheme="majorBidi" w:cstheme="majorBidi"/>
          </w:rPr>
          <w:delText xml:space="preserve">Each growth law is driven </w:delText>
        </w:r>
        <w:r w:rsidR="00A25B03" w:rsidDel="00546E0B">
          <w:rPr>
            <w:rFonts w:asciiTheme="majorBidi" w:hAnsiTheme="majorBidi" w:cstheme="majorBidi"/>
          </w:rPr>
          <w:delText>via a normalized growth signal</w:delText>
        </w:r>
        <w:r w:rsidR="00784F4D" w:rsidDel="00546E0B">
          <w:rPr>
            <w:rFonts w:asciiTheme="majorBidi" w:hAnsiTheme="majorBidi" w:cstheme="majorBidi"/>
          </w:rPr>
          <w:delText xml:space="preserve"> </w:delText>
        </w:r>
        <w:r w:rsidR="00076810" w:rsidDel="00546E0B">
          <w:rPr>
            <w:rFonts w:asciiTheme="majorBidi" w:hAnsiTheme="majorBidi" w:cstheme="majorBidi"/>
          </w:rPr>
          <w:delText>G</w:delText>
        </w:r>
        <w:r w:rsidR="00784F4D" w:rsidDel="00546E0B">
          <w:rPr>
            <w:rFonts w:asciiTheme="majorBidi" w:hAnsiTheme="majorBidi" w:cstheme="majorBidi"/>
            <w:vertAlign w:val="subscript"/>
          </w:rPr>
          <w:delText>a,i</w:delText>
        </w:r>
        <w:r w:rsidR="00A25B03" w:rsidDel="00546E0B">
          <w:rPr>
            <w:rFonts w:asciiTheme="majorBidi" w:hAnsiTheme="majorBidi" w:cstheme="majorBidi"/>
          </w:rPr>
          <w:delText xml:space="preserve"> </w:delText>
        </w:r>
      </w:del>
      <w:del w:id="466" w:author="Sharifi, Hossein" w:date="2021-11-05T14:36:00Z">
        <w:r w:rsidR="00501937" w:rsidDel="00981000">
          <w:rPr>
            <w:rFonts w:asciiTheme="majorBidi" w:hAnsiTheme="majorBidi" w:cstheme="majorBidi"/>
          </w:rPr>
          <w:delText xml:space="preserve">that </w:delText>
        </w:r>
      </w:del>
      <w:del w:id="467" w:author="Sharifi, Hossein" w:date="2021-11-06T13:02:00Z">
        <w:r w:rsidR="00501937" w:rsidDel="00607FDB">
          <w:rPr>
            <w:rFonts w:asciiTheme="majorBidi" w:hAnsiTheme="majorBidi" w:cstheme="majorBidi"/>
          </w:rPr>
          <w:delText xml:space="preserve">can vary between 0 and 1 </w:delText>
        </w:r>
        <w:r w:rsidR="00A25B03" w:rsidDel="00607FDB">
          <w:rPr>
            <w:rFonts w:asciiTheme="majorBidi" w:hAnsiTheme="majorBidi" w:cstheme="majorBidi"/>
          </w:rPr>
          <w:delText xml:space="preserve">due to </w:delText>
        </w:r>
        <w:r w:rsidR="00467849" w:rsidDel="00607FDB">
          <w:rPr>
            <w:rFonts w:asciiTheme="majorBidi" w:hAnsiTheme="majorBidi" w:cstheme="majorBidi"/>
          </w:rPr>
          <w:delText xml:space="preserve">a deviation </w:delText>
        </w:r>
        <w:r w:rsidR="006C5230" w:rsidDel="00607FDB">
          <w:rPr>
            <w:rFonts w:asciiTheme="majorBidi" w:hAnsiTheme="majorBidi" w:cstheme="majorBidi"/>
          </w:rPr>
          <w:delText>in the corresponding stimulus signal S</w:delText>
        </w:r>
        <w:r w:rsidR="00501937" w:rsidDel="00607FDB">
          <w:rPr>
            <w:rFonts w:asciiTheme="majorBidi" w:hAnsiTheme="majorBidi" w:cstheme="majorBidi"/>
            <w:vertAlign w:val="subscript"/>
          </w:rPr>
          <w:delText>i</w:delText>
        </w:r>
        <w:r w:rsidR="00501937" w:rsidDel="00607FDB">
          <w:rPr>
            <w:rFonts w:asciiTheme="majorBidi" w:hAnsiTheme="majorBidi" w:cstheme="majorBidi"/>
          </w:rPr>
          <w:delText>.</w:delText>
        </w:r>
        <w:r w:rsidR="0005129F" w:rsidDel="00607FDB">
          <w:rPr>
            <w:rFonts w:asciiTheme="majorBidi" w:hAnsiTheme="majorBidi" w:cstheme="majorBidi"/>
          </w:rPr>
          <w:delText xml:space="preserve"> </w:delText>
        </w:r>
      </w:del>
      <w:r w:rsidR="0005129F">
        <w:rPr>
          <w:rFonts w:asciiTheme="majorBidi" w:hAnsiTheme="majorBidi" w:cstheme="majorBidi"/>
        </w:rPr>
        <w:t xml:space="preserve">The rate of change in </w:t>
      </w:r>
      <w:r w:rsidR="007A552F">
        <w:rPr>
          <w:rFonts w:asciiTheme="majorBidi" w:hAnsiTheme="majorBidi" w:cstheme="majorBidi"/>
        </w:rPr>
        <w:t>G</w:t>
      </w:r>
      <w:r w:rsidR="00CD4F3F">
        <w:rPr>
          <w:rFonts w:asciiTheme="majorBidi" w:hAnsiTheme="majorBidi" w:cstheme="majorBidi"/>
          <w:vertAlign w:val="subscript"/>
        </w:rPr>
        <w:t>a,i</w:t>
      </w:r>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ins w:id="468" w:author="Sharifi, Hossein" w:date="2021-11-05T16:27:00Z">
        <w:r w:rsidR="00297B52" w:rsidRPr="00B17F51">
          <w:rPr>
            <w:rFonts w:asciiTheme="majorBidi" w:hAnsiTheme="majorBidi" w:cstheme="majorBidi"/>
            <w:position w:val="-80"/>
          </w:rPr>
          <w:object w:dxaOrig="454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95pt;height:86.4pt;mso-width-percent:0;mso-height-percent:0;mso-width-percent:0;mso-height-percent:0" o:ole="">
              <v:imagedata r:id="rId14" o:title=""/>
            </v:shape>
            <o:OLEObject Type="Embed" ProgID="Equation.DSMT4" ShapeID="_x0000_i1025" DrawAspect="Content" ObjectID="_1701349231" r:id="rId15"/>
          </w:object>
        </w:r>
      </w:ins>
      <w:r w:rsidRPr="00B95524">
        <w:rPr>
          <w:rFonts w:asciiTheme="majorBidi" w:hAnsiTheme="majorBidi" w:cstheme="majorBidi"/>
        </w:rPr>
        <w:t xml:space="preserve"> </w:t>
      </w:r>
      <w:r w:rsidRPr="00B95524">
        <w:rPr>
          <w:rFonts w:asciiTheme="majorBidi" w:hAnsiTheme="majorBidi" w:cstheme="majorBidi"/>
        </w:rPr>
        <w:tab/>
      </w:r>
      <w:bookmarkStart w:id="469"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470"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470"/>
      <w:r w:rsidR="00774DDD" w:rsidRPr="00B95524">
        <w:rPr>
          <w:rFonts w:asciiTheme="majorBidi" w:hAnsiTheme="majorBidi" w:cstheme="majorBidi"/>
        </w:rPr>
        <w:fldChar w:fldCharType="end"/>
      </w:r>
      <w:bookmarkEnd w:id="469"/>
    </w:p>
    <w:p w14:paraId="7611860D" w14:textId="153800EC"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471"/>
      <w:commentRangeStart w:id="472"/>
      <w:r w:rsidRPr="00B95524">
        <w:rPr>
          <w:rFonts w:asciiTheme="majorBidi" w:hAnsiTheme="majorBidi" w:cstheme="majorBidi"/>
        </w:rPr>
        <w:t>k</w:t>
      </w:r>
      <w:ins w:id="473" w:author="Sharifi, Hossein" w:date="2021-11-05T16:27:00Z">
        <w:r w:rsidR="00E5604A">
          <w:rPr>
            <w:rFonts w:asciiTheme="majorBidi" w:hAnsiTheme="majorBidi" w:cstheme="majorBidi"/>
            <w:vertAlign w:val="subscript"/>
          </w:rPr>
          <w:t>a</w:t>
        </w:r>
      </w:ins>
      <w:r w:rsidR="00C0120C">
        <w:rPr>
          <w:rFonts w:asciiTheme="majorBidi" w:hAnsiTheme="majorBidi" w:cstheme="majorBidi"/>
          <w:vertAlign w:val="subscript"/>
        </w:rPr>
        <w:t>,i</w:t>
      </w:r>
      <w:del w:id="474" w:author="Sharifi, Hossein" w:date="2021-11-05T16:27:00Z">
        <w:r w:rsidRPr="00B95524" w:rsidDel="00E5604A">
          <w:rPr>
            <w:rFonts w:asciiTheme="majorBidi" w:hAnsiTheme="majorBidi" w:cstheme="majorBidi"/>
            <w:vertAlign w:val="subscript"/>
          </w:rPr>
          <w:delText>drive</w:delText>
        </w:r>
      </w:del>
      <w:commentRangeEnd w:id="471"/>
      <w:r w:rsidR="00EC1AF7">
        <w:rPr>
          <w:rStyle w:val="CommentReference"/>
        </w:rPr>
        <w:commentReference w:id="471"/>
      </w:r>
      <w:commentRangeEnd w:id="472"/>
      <w:r w:rsidR="00E773CD">
        <w:rPr>
          <w:rStyle w:val="CommentReference"/>
        </w:rPr>
        <w:commentReference w:id="472"/>
      </w:r>
      <w:r w:rsidRPr="00B95524">
        <w:rPr>
          <w:rFonts w:asciiTheme="majorBidi" w:hAnsiTheme="majorBidi" w:cstheme="majorBidi"/>
        </w:rPr>
        <w:t xml:space="preserve"> is a </w:t>
      </w:r>
      <w:ins w:id="475" w:author="Sharifi, Hossein" w:date="2021-11-05T13:10:00Z">
        <w:r w:rsidR="008F4EAC">
          <w:rPr>
            <w:rFonts w:asciiTheme="majorBidi" w:hAnsiTheme="majorBidi" w:cstheme="majorBidi"/>
          </w:rPr>
          <w:t xml:space="preserve">rate </w:t>
        </w:r>
      </w:ins>
      <w:commentRangeStart w:id="476"/>
      <w:commentRangeStart w:id="477"/>
      <w:r w:rsidRPr="00B95524">
        <w:rPr>
          <w:rFonts w:asciiTheme="majorBidi" w:hAnsiTheme="majorBidi" w:cstheme="majorBidi"/>
        </w:rPr>
        <w:t xml:space="preserve">constant </w:t>
      </w:r>
      <w:del w:id="478" w:author="Sharifi, Hossein" w:date="2021-11-05T13:10:00Z">
        <w:r w:rsidRPr="00B95524" w:rsidDel="008F4EAC">
          <w:rPr>
            <w:rFonts w:asciiTheme="majorBidi" w:hAnsiTheme="majorBidi" w:cstheme="majorBidi"/>
          </w:rPr>
          <w:delText>rate factor</w:delText>
        </w:r>
        <w:commentRangeEnd w:id="476"/>
        <w:r w:rsidR="00EC1AF7" w:rsidDel="008F4EAC">
          <w:rPr>
            <w:rStyle w:val="CommentReference"/>
          </w:rPr>
          <w:commentReference w:id="476"/>
        </w:r>
      </w:del>
      <w:commentRangeEnd w:id="477"/>
      <w:r w:rsidR="00E773CD">
        <w:rPr>
          <w:rStyle w:val="CommentReference"/>
        </w:rPr>
        <w:commentReference w:id="477"/>
      </w:r>
      <w:del w:id="479" w:author="Sharifi, Hossein" w:date="2021-11-05T13:10:00Z">
        <w:r w:rsidR="00765678" w:rsidDel="008F4EAC">
          <w:rPr>
            <w:rFonts w:asciiTheme="majorBidi" w:hAnsiTheme="majorBidi" w:cstheme="majorBidi"/>
          </w:rPr>
          <w:delText xml:space="preserve"> </w:delText>
        </w:r>
      </w:del>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r w:rsidR="007A552F">
        <w:rPr>
          <w:rFonts w:asciiTheme="majorBidi" w:hAnsiTheme="majorBidi" w:cstheme="majorBidi"/>
        </w:rPr>
        <w:t>G</w:t>
      </w:r>
      <w:r w:rsidR="00AF3657">
        <w:rPr>
          <w:rFonts w:asciiTheme="majorBidi" w:hAnsiTheme="majorBidi" w:cstheme="majorBidi"/>
          <w:vertAlign w:val="subscript"/>
        </w:rPr>
        <w:t>a,i</w:t>
      </w:r>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S</w:t>
      </w:r>
      <w:r w:rsidRPr="00B95524">
        <w:rPr>
          <w:rFonts w:asciiTheme="majorBidi" w:hAnsiTheme="majorBidi" w:cstheme="majorBidi"/>
          <w:vertAlign w:val="subscript"/>
        </w:rPr>
        <w:t xml:space="preserve">i,set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ins w:id="480" w:author="Wenk, Jonathan F." w:date="2021-12-15T10:53:00Z">
        <w:r w:rsidR="001B0921">
          <w:rPr>
            <w:rFonts w:asciiTheme="majorBidi" w:hAnsiTheme="majorBidi" w:cstheme="majorBidi"/>
          </w:rPr>
          <w:t xml:space="preserve">the </w:t>
        </w:r>
      </w:ins>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481"/>
      <w:commentRangeStart w:id="482"/>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r w:rsidR="007A552F">
        <w:rPr>
          <w:rFonts w:asciiTheme="majorBidi" w:hAnsiTheme="majorBidi" w:cstheme="majorBidi"/>
        </w:rPr>
        <w:t>G</w:t>
      </w:r>
      <w:r w:rsidR="00F929C6">
        <w:rPr>
          <w:rFonts w:asciiTheme="majorBidi" w:hAnsiTheme="majorBidi" w:cstheme="majorBidi"/>
          <w:vertAlign w:val="subscript"/>
        </w:rPr>
        <w:t>a,i</w:t>
      </w:r>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than S</w:t>
      </w:r>
      <w:r w:rsidR="000F690A">
        <w:rPr>
          <w:rFonts w:asciiTheme="majorBidi" w:hAnsiTheme="majorBidi" w:cstheme="majorBidi"/>
          <w:vertAlign w:val="subscript"/>
        </w:rPr>
        <w:t>i,set</w:t>
      </w:r>
      <w:r w:rsidR="00EB7898">
        <w:rPr>
          <w:rFonts w:asciiTheme="majorBidi" w:hAnsiTheme="majorBidi" w:cstheme="majorBidi"/>
        </w:rPr>
        <w:t xml:space="preserve"> </w:t>
      </w:r>
      <w:ins w:id="483" w:author="Sharifi, Hossein" w:date="2021-11-05T15:06:00Z">
        <w:r w:rsidR="0036093B">
          <w:rPr>
            <w:rFonts w:asciiTheme="majorBidi" w:hAnsiTheme="majorBidi" w:cstheme="majorBidi"/>
          </w:rPr>
          <w:t xml:space="preserve">and </w:t>
        </w:r>
      </w:ins>
      <w:del w:id="484" w:author="Sharifi, Hossein" w:date="2021-11-05T15:06:00Z">
        <w:r w:rsidR="00EB7898" w:rsidDel="0036093B">
          <w:rPr>
            <w:rFonts w:asciiTheme="majorBidi" w:hAnsiTheme="majorBidi" w:cstheme="majorBidi"/>
          </w:rPr>
          <w:delText xml:space="preserve">and </w:delText>
        </w:r>
      </w:del>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S</w:t>
      </w:r>
      <w:r w:rsidR="00DE44D9">
        <w:rPr>
          <w:rFonts w:asciiTheme="majorBidi" w:hAnsiTheme="majorBidi" w:cstheme="majorBidi"/>
          <w:vertAlign w:val="subscript"/>
        </w:rPr>
        <w:t>i,set</w:t>
      </w:r>
      <w:ins w:id="485" w:author="Sharifi, Hossein" w:date="2021-11-05T15:06:00Z">
        <w:r w:rsidR="0036093B">
          <w:rPr>
            <w:rFonts w:asciiTheme="majorBidi" w:hAnsiTheme="majorBidi" w:cstheme="majorBidi"/>
          </w:rPr>
          <w:t>.</w:t>
        </w:r>
      </w:ins>
      <w:del w:id="486" w:author="Sharifi, Hossein" w:date="2021-11-05T15:01:00Z">
        <w:r w:rsidR="00DE44D9" w:rsidDel="00F109A9">
          <w:rPr>
            <w:rFonts w:asciiTheme="majorBidi" w:hAnsiTheme="majorBidi" w:cstheme="majorBidi"/>
          </w:rPr>
          <w:delText>.</w:delText>
        </w:r>
      </w:del>
      <w:commentRangeEnd w:id="481"/>
      <w:r w:rsidR="00EC1AF7">
        <w:rPr>
          <w:rStyle w:val="CommentReference"/>
        </w:rPr>
        <w:commentReference w:id="481"/>
      </w:r>
      <w:commentRangeEnd w:id="482"/>
      <w:r w:rsidR="00181544">
        <w:rPr>
          <w:rStyle w:val="CommentReference"/>
        </w:rPr>
        <w:commentReference w:id="482"/>
      </w:r>
      <w:ins w:id="487" w:author="Sharifi, Hossein" w:date="2021-11-05T14:57:00Z">
        <w:r w:rsidR="00FC58E6">
          <w:rPr>
            <w:rFonts w:asciiTheme="majorBidi" w:hAnsiTheme="majorBidi" w:cstheme="majorBidi"/>
          </w:rPr>
          <w:t xml:space="preserve"> </w:t>
        </w:r>
      </w:ins>
      <w:ins w:id="488" w:author="Sharifi, Hossein" w:date="2021-11-06T08:55:00Z">
        <w:r w:rsidR="00667000" w:rsidRPr="00667000">
          <w:rPr>
            <w:rFonts w:asciiTheme="majorBidi" w:hAnsiTheme="majorBidi" w:cstheme="majorBidi"/>
            <w:i/>
            <w:iCs/>
            <w:rPrChange w:id="489" w:author="Sharifi, Hossein" w:date="2021-11-06T08:55:00Z">
              <w:rPr>
                <w:rFonts w:asciiTheme="majorBidi" w:hAnsiTheme="majorBidi" w:cstheme="majorBidi"/>
              </w:rPr>
            </w:rPrChange>
          </w:rPr>
          <w:t>In vivo</w:t>
        </w:r>
        <w:r w:rsidR="00667000">
          <w:rPr>
            <w:rFonts w:asciiTheme="majorBidi" w:hAnsiTheme="majorBidi" w:cstheme="majorBidi"/>
          </w:rPr>
          <w:t xml:space="preserve">, </w:t>
        </w:r>
      </w:ins>
      <w:ins w:id="490" w:author="Wenk, Jonathan F." w:date="2021-12-15T10:56:00Z">
        <w:r w:rsidR="001B0921">
          <w:rPr>
            <w:rFonts w:asciiTheme="majorBidi" w:hAnsiTheme="majorBidi" w:cstheme="majorBidi"/>
          </w:rPr>
          <w:t>t</w:t>
        </w:r>
      </w:ins>
      <w:ins w:id="491" w:author="Sharifi, Hossein" w:date="2021-11-05T14:57:00Z">
        <w:del w:id="492" w:author="Wenk, Jonathan F." w:date="2021-12-15T10:56:00Z">
          <w:r w:rsidR="00FC58E6" w:rsidDel="001B0921">
            <w:rPr>
              <w:rFonts w:asciiTheme="majorBidi" w:hAnsiTheme="majorBidi" w:cstheme="majorBidi"/>
            </w:rPr>
            <w:delText>T</w:delText>
          </w:r>
        </w:del>
      </w:ins>
      <w:ins w:id="493" w:author="Sharifi, Hossein" w:date="2021-11-05T14:58:00Z">
        <w:r w:rsidR="00B9633B">
          <w:rPr>
            <w:rFonts w:asciiTheme="majorBidi" w:hAnsiTheme="majorBidi" w:cstheme="majorBidi"/>
          </w:rPr>
          <w:t>h</w:t>
        </w:r>
      </w:ins>
      <w:ins w:id="494" w:author="Sharifi, Hossein" w:date="2021-11-05T14:57:00Z">
        <w:r w:rsidR="00FC58E6">
          <w:rPr>
            <w:rFonts w:asciiTheme="majorBidi" w:hAnsiTheme="majorBidi" w:cstheme="majorBidi"/>
          </w:rPr>
          <w:t>ese b</w:t>
        </w:r>
        <w:r w:rsidR="00B9633B">
          <w:rPr>
            <w:rFonts w:asciiTheme="majorBidi" w:hAnsiTheme="majorBidi" w:cstheme="majorBidi"/>
          </w:rPr>
          <w:t xml:space="preserve">ounds </w:t>
        </w:r>
      </w:ins>
      <w:ins w:id="495" w:author="Sharifi, Hossein" w:date="2021-11-05T14:58:00Z">
        <w:r w:rsidR="00B9633B">
          <w:rPr>
            <w:rFonts w:asciiTheme="majorBidi" w:hAnsiTheme="majorBidi" w:cstheme="majorBidi"/>
          </w:rPr>
          <w:t xml:space="preserve">mimic the </w:t>
        </w:r>
      </w:ins>
      <w:ins w:id="496" w:author="Sharifi, Hossein" w:date="2021-11-05T15:26:00Z">
        <w:r w:rsidR="00A318DC">
          <w:rPr>
            <w:rFonts w:asciiTheme="majorBidi" w:hAnsiTheme="majorBidi" w:cstheme="majorBidi"/>
          </w:rPr>
          <w:t>saturated</w:t>
        </w:r>
      </w:ins>
      <w:ins w:id="497" w:author="Sharifi, Hossein" w:date="2021-11-05T15:05:00Z">
        <w:r w:rsidR="00E505F1">
          <w:rPr>
            <w:rFonts w:asciiTheme="majorBidi" w:hAnsiTheme="majorBidi" w:cstheme="majorBidi"/>
          </w:rPr>
          <w:t xml:space="preserve"> </w:t>
        </w:r>
      </w:ins>
      <w:ins w:id="498" w:author="Sharifi, Hossein" w:date="2021-11-05T14:58:00Z">
        <w:r w:rsidR="00B9633B">
          <w:rPr>
            <w:rFonts w:asciiTheme="majorBidi" w:hAnsiTheme="majorBidi" w:cstheme="majorBidi"/>
          </w:rPr>
          <w:t>level</w:t>
        </w:r>
      </w:ins>
      <w:ins w:id="499" w:author="Sharifi, Hossein" w:date="2021-11-05T15:05:00Z">
        <w:r w:rsidR="0036093B">
          <w:rPr>
            <w:rFonts w:asciiTheme="majorBidi" w:hAnsiTheme="majorBidi" w:cstheme="majorBidi"/>
          </w:rPr>
          <w:t>s</w:t>
        </w:r>
      </w:ins>
      <w:ins w:id="500" w:author="Sharifi, Hossein" w:date="2021-11-05T14:58:00Z">
        <w:r w:rsidR="00B9633B">
          <w:rPr>
            <w:rFonts w:asciiTheme="majorBidi" w:hAnsiTheme="majorBidi" w:cstheme="majorBidi"/>
          </w:rPr>
          <w:t xml:space="preserve"> of phosphorylation </w:t>
        </w:r>
      </w:ins>
      <w:ins w:id="501" w:author="Sharifi, Hossein" w:date="2021-11-05T15:05:00Z">
        <w:r w:rsidR="0036093B">
          <w:rPr>
            <w:rFonts w:asciiTheme="majorBidi" w:hAnsiTheme="majorBidi" w:cstheme="majorBidi"/>
          </w:rPr>
          <w:t>and dephosp</w:t>
        </w:r>
      </w:ins>
      <w:ins w:id="502" w:author="Sharifi, Hossein" w:date="2021-11-05T15:06:00Z">
        <w:r w:rsidR="0036093B">
          <w:rPr>
            <w:rFonts w:asciiTheme="majorBidi" w:hAnsiTheme="majorBidi" w:cstheme="majorBidi"/>
          </w:rPr>
          <w:t>horylation of underlying</w:t>
        </w:r>
      </w:ins>
      <w:ins w:id="503" w:author="Sharifi, Hossein" w:date="2021-11-05T14:58:00Z">
        <w:r w:rsidR="00B9633B">
          <w:rPr>
            <w:rFonts w:asciiTheme="majorBidi" w:hAnsiTheme="majorBidi" w:cstheme="majorBidi"/>
          </w:rPr>
          <w:t xml:space="preserve"> proteins</w:t>
        </w:r>
      </w:ins>
      <w:ins w:id="504" w:author="Sharifi, Hossein" w:date="2021-11-05T15:06:00Z">
        <w:r w:rsidR="0036093B">
          <w:rPr>
            <w:rFonts w:asciiTheme="majorBidi" w:hAnsiTheme="majorBidi" w:cstheme="majorBidi"/>
          </w:rPr>
          <w:t xml:space="preserve"> </w:t>
        </w:r>
      </w:ins>
      <w:ins w:id="505" w:author="Sharifi, Hossein" w:date="2021-11-05T15:26:00Z">
        <w:r w:rsidR="00192B61">
          <w:rPr>
            <w:rFonts w:asciiTheme="majorBidi" w:hAnsiTheme="majorBidi" w:cstheme="majorBidi"/>
          </w:rPr>
          <w:t>by protein kinase</w:t>
        </w:r>
      </w:ins>
      <w:ins w:id="506" w:author="Sharifi, Hossein" w:date="2021-11-05T15:06:00Z">
        <w:r w:rsidR="0036093B">
          <w:rPr>
            <w:rFonts w:asciiTheme="majorBidi" w:hAnsiTheme="majorBidi" w:cstheme="majorBidi"/>
          </w:rPr>
          <w:t xml:space="preserve">. </w:t>
        </w:r>
      </w:ins>
    </w:p>
    <w:p w14:paraId="426D6939" w14:textId="763CA52E" w:rsidR="00EB4425" w:rsidRPr="00840907" w:rsidRDefault="00511BAA">
      <w:pPr>
        <w:spacing w:line="240" w:lineRule="auto"/>
        <w:ind w:firstLine="720"/>
        <w:jc w:val="both"/>
        <w:rPr>
          <w:rFonts w:asciiTheme="majorBidi" w:hAnsiTheme="majorBidi" w:cstheme="majorBidi"/>
        </w:rPr>
        <w:pPrChange w:id="507" w:author="Sharifi, Hossein" w:date="2021-11-07T09:54:00Z">
          <w:pPr>
            <w:spacing w:line="240" w:lineRule="auto"/>
            <w:jc w:val="both"/>
          </w:pPr>
        </w:pPrChange>
      </w:pPr>
      <w:commentRangeStart w:id="508"/>
      <w:commentRangeStart w:id="509"/>
      <w:del w:id="510" w:author="Sharifi, Hossein" w:date="2021-11-05T15:42:00Z">
        <w:r w:rsidDel="00180F31">
          <w:rPr>
            <w:rFonts w:asciiTheme="majorBidi" w:hAnsiTheme="majorBidi" w:cstheme="majorBidi"/>
          </w:rPr>
          <w:delText xml:space="preserve">The normalized </w:delText>
        </w:r>
        <w:r w:rsidR="00F747CC" w:rsidDel="00180F31">
          <w:rPr>
            <w:rFonts w:asciiTheme="majorBidi" w:hAnsiTheme="majorBidi" w:cstheme="majorBidi"/>
          </w:rPr>
          <w:delText xml:space="preserve">growth signal then transduces </w:delText>
        </w:r>
        <w:r w:rsidR="00413E4B" w:rsidDel="00180F31">
          <w:rPr>
            <w:rFonts w:asciiTheme="majorBidi" w:hAnsiTheme="majorBidi" w:cstheme="majorBidi"/>
          </w:rPr>
          <w:delText xml:space="preserve">into a </w:delText>
        </w:r>
      </w:del>
      <w:ins w:id="511" w:author="Sharifi, Hossein" w:date="2021-11-05T15:42:00Z">
        <w:r w:rsidR="00180F31">
          <w:rPr>
            <w:rFonts w:asciiTheme="majorBidi" w:hAnsiTheme="majorBidi" w:cstheme="majorBidi"/>
          </w:rPr>
          <w:t xml:space="preserve">The </w:t>
        </w:r>
      </w:ins>
      <w:commentRangeStart w:id="512"/>
      <w:del w:id="513" w:author="Sharifi, Hossein" w:date="2021-11-05T15:08:00Z">
        <w:r w:rsidR="00413E4B" w:rsidDel="00E03530">
          <w:rPr>
            <w:rFonts w:asciiTheme="majorBidi" w:hAnsiTheme="majorBidi" w:cstheme="majorBidi"/>
          </w:rPr>
          <w:delText>controller</w:delText>
        </w:r>
        <w:commentRangeEnd w:id="512"/>
        <w:r w:rsidR="00EC1AF7" w:rsidDel="00E03530">
          <w:rPr>
            <w:rStyle w:val="CommentReference"/>
          </w:rPr>
          <w:commentReference w:id="512"/>
        </w:r>
        <w:r w:rsidR="00413E4B" w:rsidDel="00E03530">
          <w:rPr>
            <w:rFonts w:asciiTheme="majorBidi" w:hAnsiTheme="majorBidi" w:cstheme="majorBidi"/>
          </w:rPr>
          <w:delText xml:space="preserve"> </w:delText>
        </w:r>
      </w:del>
      <w:ins w:id="514" w:author="Sharifi, Hossein" w:date="2021-11-05T15:08:00Z">
        <w:r w:rsidR="00E03530">
          <w:rPr>
            <w:rFonts w:asciiTheme="majorBidi" w:hAnsiTheme="majorBidi" w:cstheme="majorBidi"/>
          </w:rPr>
          <w:t xml:space="preserve">control </w:t>
        </w:r>
      </w:ins>
      <w:r w:rsidR="00413E4B">
        <w:rPr>
          <w:rFonts w:asciiTheme="majorBidi" w:hAnsiTheme="majorBidi" w:cstheme="majorBidi"/>
        </w:rPr>
        <w:t xml:space="preserve">signal </w:t>
      </w:r>
      <w:r w:rsidR="007A552F">
        <w:rPr>
          <w:rFonts w:asciiTheme="majorBidi" w:hAnsiTheme="majorBidi" w:cstheme="majorBidi"/>
        </w:rPr>
        <w:t>G</w:t>
      </w:r>
      <w:r w:rsidR="00413E4B">
        <w:rPr>
          <w:rFonts w:asciiTheme="majorBidi" w:hAnsiTheme="majorBidi" w:cstheme="majorBidi"/>
          <w:vertAlign w:val="subscript"/>
        </w:rPr>
        <w:t>c,i</w:t>
      </w:r>
      <w:r w:rsidR="00413E4B">
        <w:rPr>
          <w:rFonts w:asciiTheme="majorBidi" w:hAnsiTheme="majorBidi" w:cstheme="majorBidi"/>
        </w:rPr>
        <w:t xml:space="preserve"> </w:t>
      </w:r>
      <w:ins w:id="515" w:author="Sharifi, Hossein" w:date="2021-12-07T08:50:00Z">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ins>
      <w:del w:id="516" w:author="Sharifi, Hossein" w:date="2021-11-05T15:42:00Z">
        <w:r w:rsidR="00560B0F" w:rsidDel="00180F31">
          <w:rPr>
            <w:rFonts w:asciiTheme="majorBidi" w:hAnsiTheme="majorBidi" w:cstheme="majorBidi"/>
          </w:rPr>
          <w:delText xml:space="preserve">that </w:delText>
        </w:r>
      </w:del>
      <w:del w:id="517" w:author="Sharifi, Hossein" w:date="2021-11-05T15:09:00Z">
        <w:r w:rsidR="007B3C0C" w:rsidDel="002A4DD9">
          <w:rPr>
            <w:rFonts w:asciiTheme="majorBidi" w:hAnsiTheme="majorBidi" w:cstheme="majorBidi"/>
          </w:rPr>
          <w:delText>regulates</w:delText>
        </w:r>
        <w:r w:rsidR="00560B0F" w:rsidDel="002A4DD9">
          <w:rPr>
            <w:rFonts w:asciiTheme="majorBidi" w:hAnsiTheme="majorBidi" w:cstheme="majorBidi"/>
          </w:rPr>
          <w:delText xml:space="preserve"> </w:delText>
        </w:r>
      </w:del>
      <w:ins w:id="518" w:author="Sharifi, Hossein" w:date="2021-11-05T15:09:00Z">
        <w:r w:rsidR="002A4DD9">
          <w:rPr>
            <w:rFonts w:asciiTheme="majorBidi" w:hAnsiTheme="majorBidi" w:cstheme="majorBidi"/>
          </w:rPr>
          <w:t xml:space="preserve">governs </w:t>
        </w:r>
      </w:ins>
      <w:r w:rsidR="005D675E">
        <w:rPr>
          <w:rFonts w:asciiTheme="majorBidi" w:hAnsiTheme="majorBidi" w:cstheme="majorBidi"/>
        </w:rPr>
        <w:t>how</w:t>
      </w:r>
      <w:ins w:id="519" w:author="Sharifi, Hossein" w:date="2021-11-06T13:32:00Z">
        <w:r w:rsidR="00F436BE">
          <w:rPr>
            <w:rFonts w:asciiTheme="majorBidi" w:hAnsiTheme="majorBidi" w:cstheme="majorBidi"/>
          </w:rPr>
          <w:t xml:space="preserve"> the </w:t>
        </w:r>
      </w:ins>
      <w:ins w:id="520" w:author="Sharifi, Hossein" w:date="2021-12-06T21:55:00Z">
        <w:r w:rsidR="00D25957">
          <w:t>effector</w:t>
        </w:r>
      </w:ins>
      <w:ins w:id="521" w:author="Sharifi, Hossein" w:date="2021-11-06T13:32:00Z">
        <w:r w:rsidR="002D01D8">
          <w:t xml:space="preserve"> </w:t>
        </w:r>
        <w:r w:rsidR="00F436BE">
          <w:rPr>
            <w:rFonts w:asciiTheme="majorBidi" w:hAnsiTheme="majorBidi" w:cstheme="majorBidi"/>
          </w:rPr>
          <w:t>parameters (</w:t>
        </w:r>
        <w:r w:rsidR="002D01D8">
          <w:rPr>
            <w:rFonts w:asciiTheme="majorBidi" w:hAnsiTheme="majorBidi" w:cstheme="majorBidi"/>
          </w:rPr>
          <w:t>i.e.</w:t>
        </w:r>
      </w:ins>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ins w:id="522" w:author="Sharifi, Hossein" w:date="2021-11-06T13:32:00Z">
        <w:r w:rsidR="002D01D8">
          <w:rPr>
            <w:rFonts w:asciiTheme="majorBidi" w:hAnsiTheme="majorBidi" w:cstheme="majorBidi"/>
          </w:rPr>
          <w:t>)</w:t>
        </w:r>
      </w:ins>
      <w:r w:rsidR="005D675E">
        <w:rPr>
          <w:rFonts w:asciiTheme="majorBidi" w:hAnsiTheme="majorBidi" w:cstheme="majorBidi"/>
        </w:rPr>
        <w:t xml:space="preserve"> </w:t>
      </w:r>
      <w:ins w:id="523" w:author="Sharifi, Hossein" w:date="2021-11-05T15:09:00Z">
        <w:r w:rsidR="002A4DD9">
          <w:rPr>
            <w:rFonts w:asciiTheme="majorBidi" w:hAnsiTheme="majorBidi" w:cstheme="majorBidi"/>
          </w:rPr>
          <w:t xml:space="preserve">should </w:t>
        </w:r>
      </w:ins>
      <w:ins w:id="524" w:author="Sharifi, Hossein" w:date="2021-11-05T15:38:00Z">
        <w:r w:rsidR="00730A08">
          <w:rPr>
            <w:rFonts w:asciiTheme="majorBidi" w:hAnsiTheme="majorBidi" w:cstheme="majorBidi"/>
          </w:rPr>
          <w:t>respond to</w:t>
        </w:r>
      </w:ins>
      <w:ins w:id="525" w:author="Sharifi, Hossein" w:date="2021-11-06T22:55:00Z">
        <w:r w:rsidR="00912BB6">
          <w:rPr>
            <w:rFonts w:asciiTheme="majorBidi" w:hAnsiTheme="majorBidi" w:cstheme="majorBidi"/>
          </w:rPr>
          <w:t xml:space="preserve"> the</w:t>
        </w:r>
      </w:ins>
      <w:ins w:id="526" w:author="Sharifi, Hossein" w:date="2021-11-05T15:38:00Z">
        <w:r w:rsidR="00730A08">
          <w:rPr>
            <w:rFonts w:asciiTheme="majorBidi" w:hAnsiTheme="majorBidi" w:cstheme="majorBidi"/>
          </w:rPr>
          <w:t xml:space="preserve"> </w:t>
        </w:r>
      </w:ins>
      <w:ins w:id="527" w:author="Sharifi, Hossein" w:date="2021-11-05T15:39:00Z">
        <w:r w:rsidR="00FA018B">
          <w:rPr>
            <w:rFonts w:asciiTheme="majorBidi" w:hAnsiTheme="majorBidi" w:cstheme="majorBidi"/>
          </w:rPr>
          <w:t>normalized growth signal G</w:t>
        </w:r>
        <w:r w:rsidR="00FA018B">
          <w:rPr>
            <w:rFonts w:asciiTheme="majorBidi" w:hAnsiTheme="majorBidi" w:cstheme="majorBidi"/>
            <w:vertAlign w:val="subscript"/>
          </w:rPr>
          <w:t>a,i</w:t>
        </w:r>
      </w:ins>
      <w:ins w:id="528" w:author="Sharifi, Hossein" w:date="2021-11-05T15:09:00Z">
        <w:r w:rsidR="002A4DD9">
          <w:rPr>
            <w:rFonts w:asciiTheme="majorBidi" w:hAnsiTheme="majorBidi" w:cstheme="majorBidi"/>
          </w:rPr>
          <w:t xml:space="preserve">. </w:t>
        </w:r>
      </w:ins>
      <w:del w:id="529" w:author="Sharifi, Hossein" w:date="2021-11-05T15:09:00Z">
        <w:r w:rsidR="00171063" w:rsidDel="002A4DD9">
          <w:rPr>
            <w:rFonts w:asciiTheme="majorBidi" w:hAnsiTheme="majorBidi" w:cstheme="majorBidi"/>
          </w:rPr>
          <w:delText xml:space="preserve">respond to a change in </w:delText>
        </w:r>
        <w:r w:rsidR="00F51FFB" w:rsidDel="002A4DD9">
          <w:rPr>
            <w:rFonts w:asciiTheme="majorBidi" w:hAnsiTheme="majorBidi" w:cstheme="majorBidi"/>
          </w:rPr>
          <w:delText xml:space="preserve">the corresponding </w:delText>
        </w:r>
        <w:r w:rsidR="00840907" w:rsidDel="002A4DD9">
          <w:rPr>
            <w:rFonts w:asciiTheme="majorBidi" w:hAnsiTheme="majorBidi" w:cstheme="majorBidi"/>
          </w:rPr>
          <w:delText>normalized growth signal G</w:delText>
        </w:r>
        <w:r w:rsidR="00840907" w:rsidDel="002A4DD9">
          <w:rPr>
            <w:rFonts w:asciiTheme="majorBidi" w:hAnsiTheme="majorBidi" w:cstheme="majorBidi"/>
            <w:vertAlign w:val="subscript"/>
          </w:rPr>
          <w:delText>a,i</w:delText>
        </w:r>
        <w:r w:rsidR="00840907" w:rsidDel="002A4DD9">
          <w:rPr>
            <w:rFonts w:asciiTheme="majorBidi" w:hAnsiTheme="majorBidi" w:cstheme="majorBidi"/>
          </w:rPr>
          <w:delText>.</w:delText>
        </w:r>
        <w:r w:rsidR="00F92509" w:rsidDel="002A4DD9">
          <w:rPr>
            <w:rFonts w:asciiTheme="majorBidi" w:hAnsiTheme="majorBidi" w:cstheme="majorBidi"/>
          </w:rPr>
          <w:delText xml:space="preserve"> </w:delText>
        </w:r>
        <w:commentRangeEnd w:id="508"/>
        <w:r w:rsidR="00EC1AF7" w:rsidDel="002A4DD9">
          <w:rPr>
            <w:rStyle w:val="CommentReference"/>
          </w:rPr>
          <w:commentReference w:id="508"/>
        </w:r>
      </w:del>
      <w:commentRangeEnd w:id="509"/>
      <w:r w:rsidR="003464EB">
        <w:rPr>
          <w:rStyle w:val="CommentReference"/>
        </w:rPr>
        <w:commentReference w:id="509"/>
      </w:r>
      <w:r w:rsidR="00F92509">
        <w:rPr>
          <w:rFonts w:asciiTheme="majorBidi" w:hAnsiTheme="majorBidi" w:cstheme="majorBidi"/>
        </w:rPr>
        <w:t>The rate of change in G</w:t>
      </w:r>
      <w:r w:rsidR="00F92509">
        <w:rPr>
          <w:rFonts w:asciiTheme="majorBidi" w:hAnsiTheme="majorBidi" w:cstheme="majorBidi"/>
          <w:vertAlign w:val="subscript"/>
        </w:rPr>
        <w:t>c,i</w:t>
      </w:r>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ins w:id="530" w:author="Sharifi, Hossein" w:date="2021-12-03T06:46:00Z">
        <w:r w:rsidR="00297B52" w:rsidRPr="00D60EDA">
          <w:rPr>
            <w:position w:val="-72"/>
          </w:rPr>
          <w:object w:dxaOrig="4600" w:dyaOrig="1540" w14:anchorId="5CB03178">
            <v:shape id="_x0000_i1026" type="#_x0000_t75" alt="" style="width:230.4pt;height:77.2pt;mso-width-percent:0;mso-height-percent:0;mso-width-percent:0;mso-height-percent:0" o:ole="">
              <v:imagedata r:id="rId16" o:title=""/>
            </v:shape>
            <o:OLEObject Type="Embed" ProgID="Equation.DSMT4" ShapeID="_x0000_i1026" DrawAspect="Content" ObjectID="_1701349232" r:id="rId17"/>
          </w:object>
        </w:r>
      </w:ins>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1" w:name="ZEqnNum210354"/>
      <w:r>
        <w:instrText>(</w:instrText>
      </w:r>
      <w:fldSimple w:instr=" SEQ MTEqn \c \* Arabic \* MERGEFORMAT ">
        <w:r w:rsidR="00A15D39">
          <w:instrText>2</w:instrText>
        </w:r>
      </w:fldSimple>
      <w:r>
        <w:instrText>)</w:instrText>
      </w:r>
      <w:bookmarkEnd w:id="531"/>
      <w:r>
        <w:fldChar w:fldCharType="end"/>
      </w:r>
    </w:p>
    <w:p w14:paraId="1F907ED2" w14:textId="213634FC" w:rsidR="00E37CBC" w:rsidRDefault="00691A76" w:rsidP="00E17CA4">
      <w:pPr>
        <w:spacing w:line="240" w:lineRule="auto"/>
        <w:jc w:val="both"/>
        <w:rPr>
          <w:ins w:id="532" w:author="Sharifi, Hossein" w:date="2021-11-06T13:45:00Z"/>
        </w:rPr>
      </w:pPr>
      <w:r>
        <w:t>w</w:t>
      </w:r>
      <w:r w:rsidR="00F84152">
        <w:t>here</w:t>
      </w:r>
      <w:r>
        <w:t xml:space="preserve"> </w:t>
      </w:r>
      <w:r w:rsidR="008D2E39">
        <w:rPr>
          <w:rFonts w:ascii="Cambria Math" w:hAnsi="Cambria Math"/>
        </w:rPr>
        <w:t>γ</w:t>
      </w:r>
      <w:r w:rsidR="008D2E39">
        <w:rPr>
          <w:vertAlign w:val="subscript"/>
        </w:rPr>
        <w:t>growth</w:t>
      </w:r>
      <w:r w:rsidR="00CB1FFB">
        <w:rPr>
          <w:vertAlign w:val="subscript"/>
        </w:rPr>
        <w:t>,</w:t>
      </w:r>
      <w:del w:id="533" w:author="Sharifi, Hossein" w:date="2021-12-03T06:46:00Z">
        <w:r w:rsidR="00CB1FFB" w:rsidDel="008338A6">
          <w:rPr>
            <w:vertAlign w:val="subscript"/>
          </w:rPr>
          <w:delText>i</w:delText>
        </w:r>
      </w:del>
      <w:ins w:id="534" w:author="Sharifi, Hossein" w:date="2021-12-03T06:47:00Z">
        <w:r w:rsidR="008338A6">
          <w:rPr>
            <w:vertAlign w:val="subscript"/>
          </w:rPr>
          <w:t>i</w:t>
        </w:r>
        <w:r w:rsidR="008338A6">
          <w:t xml:space="preserve"> and </w:t>
        </w:r>
        <w:r w:rsidR="008338A6">
          <w:rPr>
            <w:rFonts w:ascii="Cambria Math" w:hAnsi="Cambria Math"/>
          </w:rPr>
          <w:t>γ</w:t>
        </w:r>
        <w:r w:rsidR="001B5F7E">
          <w:rPr>
            <w:vertAlign w:val="subscript"/>
          </w:rPr>
          <w:t>anti g</w:t>
        </w:r>
        <w:r w:rsidR="008338A6">
          <w:rPr>
            <w:vertAlign w:val="subscript"/>
          </w:rPr>
          <w:t>rowth,i</w:t>
        </w:r>
      </w:ins>
      <w:r w:rsidR="008D2E39">
        <w:rPr>
          <w:vertAlign w:val="subscript"/>
        </w:rPr>
        <w:t xml:space="preserve"> </w:t>
      </w:r>
      <w:del w:id="535" w:author="Sharifi, Hossein" w:date="2021-11-05T16:31:00Z">
        <w:r w:rsidR="008D2E39" w:rsidDel="00FB4050">
          <w:delText>and</w:delText>
        </w:r>
        <w:r w:rsidDel="00FB4050">
          <w:delText xml:space="preserve"> </w:delText>
        </w:r>
        <w:r w:rsidR="008D2E39" w:rsidDel="00FB4050">
          <w:rPr>
            <w:rFonts w:ascii="Cambria Math" w:hAnsi="Cambria Math"/>
          </w:rPr>
          <w:delText>γ</w:delText>
        </w:r>
        <w:r w:rsidR="008D2E39" w:rsidDel="00FB4050">
          <w:rPr>
            <w:vertAlign w:val="subscript"/>
          </w:rPr>
          <w:delText>anti growth</w:delText>
        </w:r>
        <w:r w:rsidR="00CC3754" w:rsidDel="00FB4050">
          <w:delText xml:space="preserve"> are</w:delText>
        </w:r>
      </w:del>
      <w:ins w:id="536" w:author="Sharifi, Hossein" w:date="2021-12-03T06:47:00Z">
        <w:r w:rsidR="001B5F7E">
          <w:t>are</w:t>
        </w:r>
      </w:ins>
      <w:r w:rsidR="00CC3754">
        <w:t xml:space="preserve"> </w:t>
      </w:r>
      <w:del w:id="537" w:author="Sharifi, Hossein" w:date="2021-11-05T15:44:00Z">
        <w:r w:rsidR="00CC3754" w:rsidDel="00A054CD">
          <w:delText>gain factors</w:delText>
        </w:r>
      </w:del>
      <w:ins w:id="538" w:author="Sharifi, Hossein" w:date="2021-11-05T15:44:00Z">
        <w:r w:rsidR="00A054CD">
          <w:t>rate constant</w:t>
        </w:r>
      </w:ins>
      <w:ins w:id="539" w:author="Sharifi, Hossein" w:date="2021-12-03T06:47:00Z">
        <w:r w:rsidR="001B5F7E">
          <w:t>s</w:t>
        </w:r>
      </w:ins>
      <w:r w:rsidR="00CC3754">
        <w:t xml:space="preserve"> </w:t>
      </w:r>
      <w:ins w:id="540" w:author="Sharifi, Hossein" w:date="2021-12-03T07:15:00Z">
        <w:r w:rsidR="00D36C90">
          <w:t>that</w:t>
        </w:r>
      </w:ins>
      <w:ins w:id="541" w:author="Sharifi, Hossein" w:date="2021-11-05T15:59:00Z">
        <w:r w:rsidR="00D20A83">
          <w:t xml:space="preserve"> set the speed </w:t>
        </w:r>
      </w:ins>
      <w:ins w:id="542" w:author="Sharifi, Hossein" w:date="2021-11-05T15:56:00Z">
        <w:r w:rsidR="00EA250D">
          <w:t xml:space="preserve">at which </w:t>
        </w:r>
      </w:ins>
      <w:ins w:id="543" w:author="Sharifi, Hossein" w:date="2021-11-06T13:33:00Z">
        <w:r w:rsidR="00E52CB2">
          <w:t xml:space="preserve">the </w:t>
        </w:r>
      </w:ins>
      <w:ins w:id="544" w:author="Sharifi, Hossein" w:date="2021-12-06T22:00:00Z">
        <w:r w:rsidR="008337B6">
          <w:t>effector</w:t>
        </w:r>
      </w:ins>
      <w:ins w:id="545" w:author="Sharifi, Hossein" w:date="2021-11-05T15:56:00Z">
        <w:r w:rsidR="00EA250D">
          <w:t xml:space="preserve"> parameters </w:t>
        </w:r>
      </w:ins>
      <w:ins w:id="546" w:author="Sharifi, Hossein" w:date="2021-11-05T15:57:00Z">
        <w:r w:rsidR="0028338D">
          <w:t xml:space="preserve">would grow </w:t>
        </w:r>
        <w:r w:rsidR="00DA6CFF">
          <w:t>or shrink</w:t>
        </w:r>
      </w:ins>
      <w:ins w:id="547" w:author="Sharifi, Hossein" w:date="2021-11-05T16:31:00Z">
        <w:r w:rsidR="00FB4050">
          <w:t xml:space="preserve"> according t</w:t>
        </w:r>
      </w:ins>
      <w:ins w:id="548" w:author="Sharifi, Hossein" w:date="2021-11-05T16:32:00Z">
        <w:r w:rsidR="00FB4050">
          <w:t xml:space="preserve">o </w:t>
        </w:r>
        <w:r w:rsidR="00DE4AB0">
          <w:rPr>
            <w:rFonts w:asciiTheme="majorBidi" w:hAnsiTheme="majorBidi" w:cstheme="majorBidi"/>
          </w:rPr>
          <w:t>G</w:t>
        </w:r>
        <w:r w:rsidR="00DE4AB0">
          <w:rPr>
            <w:rFonts w:asciiTheme="majorBidi" w:hAnsiTheme="majorBidi" w:cstheme="majorBidi"/>
            <w:vertAlign w:val="subscript"/>
          </w:rPr>
          <w:t>a,i</w:t>
        </w:r>
      </w:ins>
      <w:ins w:id="549" w:author="Sharifi, Hossein" w:date="2021-11-05T15:57:00Z">
        <w:r w:rsidR="00DA6CFF">
          <w:t>.</w:t>
        </w:r>
      </w:ins>
      <w:del w:id="550" w:author="Sharifi, Hossein" w:date="2021-11-05T15:58:00Z">
        <w:r w:rsidR="00CC3754" w:rsidDel="00DA5611">
          <w:delText>fo</w:delText>
        </w:r>
        <w:r w:rsidR="00FA1AAE" w:rsidDel="00DA5611">
          <w:delText xml:space="preserve">r </w:delText>
        </w:r>
        <w:r w:rsidR="007D484B" w:rsidDel="00DA5611">
          <w:delText>increasing</w:delText>
        </w:r>
        <w:r w:rsidR="001A7473" w:rsidDel="00DA5611">
          <w:delText xml:space="preserve"> and </w:delText>
        </w:r>
        <w:r w:rsidR="007D484B" w:rsidDel="00DA5611">
          <w:delText xml:space="preserve">decreasing </w:delText>
        </w:r>
        <w:r w:rsidR="007B3C0C" w:rsidDel="00DA5611">
          <w:delText>the controlled</w:delText>
        </w:r>
        <w:r w:rsidR="009D4C93" w:rsidDel="00DA5611">
          <w:delText xml:space="preserve"> </w:delText>
        </w:r>
        <w:r w:rsidR="00711577" w:rsidDel="00DA5611">
          <w:delText>parameters</w:delText>
        </w:r>
        <w:r w:rsidR="009F4060" w:rsidDel="00DA5611">
          <w:delText>.</w:delText>
        </w:r>
      </w:del>
      <w:ins w:id="551" w:author="Sharifi, Hossein" w:date="2021-11-05T15:55:00Z">
        <w:r w:rsidR="00496926">
          <w:t xml:space="preserve"> </w:t>
        </w:r>
      </w:ins>
      <w:ins w:id="552" w:author="Sharifi, Hossein" w:date="2021-12-03T06:48:00Z">
        <w:r w:rsidR="001B5F7E">
          <w:t>For simplicity</w:t>
        </w:r>
        <w:r w:rsidR="009B6BB9">
          <w:t xml:space="preserve">, </w:t>
        </w:r>
      </w:ins>
      <w:ins w:id="553" w:author="Sharifi, Hossein" w:date="2021-12-03T06:54:00Z">
        <w:r w:rsidR="002A685D">
          <w:t>rate constants</w:t>
        </w:r>
      </w:ins>
      <w:ins w:id="554" w:author="Sharifi, Hossein" w:date="2021-12-03T07:09:00Z">
        <w:r w:rsidR="00670119">
          <w:t xml:space="preserve"> </w:t>
        </w:r>
      </w:ins>
      <w:ins w:id="555" w:author="Sharifi, Hossein" w:date="2021-12-03T07:10:00Z">
        <w:r w:rsidR="00670119">
          <w:t>(</w:t>
        </w:r>
        <w:r w:rsidR="00670119">
          <w:rPr>
            <w:rFonts w:ascii="Cambria Math" w:hAnsi="Cambria Math"/>
          </w:rPr>
          <w:t>γ</w:t>
        </w:r>
        <w:r w:rsidR="00670119">
          <w:rPr>
            <w:vertAlign w:val="subscript"/>
          </w:rPr>
          <w:t>growth,i</w:t>
        </w:r>
        <w:r w:rsidR="00670119">
          <w:t xml:space="preserve"> and </w:t>
        </w:r>
        <w:r w:rsidR="00670119">
          <w:rPr>
            <w:rFonts w:ascii="Cambria Math" w:hAnsi="Cambria Math"/>
          </w:rPr>
          <w:t>γ</w:t>
        </w:r>
        <w:r w:rsidR="00670119">
          <w:rPr>
            <w:vertAlign w:val="subscript"/>
          </w:rPr>
          <w:t>anti growth,i</w:t>
        </w:r>
        <w:r w:rsidR="00670119">
          <w:t>)</w:t>
        </w:r>
        <w:r w:rsidR="00670119">
          <w:rPr>
            <w:vertAlign w:val="subscript"/>
          </w:rPr>
          <w:t xml:space="preserve"> </w:t>
        </w:r>
      </w:ins>
      <w:ins w:id="556" w:author="Sharifi, Hossein" w:date="2021-12-03T06:55:00Z">
        <w:r w:rsidR="00161D2A">
          <w:t xml:space="preserve">were chosen to have </w:t>
        </w:r>
        <w:r w:rsidR="000F2876">
          <w:t>similar magnitude</w:t>
        </w:r>
      </w:ins>
      <w:ins w:id="557" w:author="Sharifi, Hossein" w:date="2021-12-03T06:56:00Z">
        <w:r w:rsidR="000F2876">
          <w:t>s</w:t>
        </w:r>
      </w:ins>
      <w:ins w:id="558" w:author="Sharifi, Hossein" w:date="2021-12-03T06:55:00Z">
        <w:r w:rsidR="000F2876">
          <w:t xml:space="preserve"> but in </w:t>
        </w:r>
      </w:ins>
      <w:ins w:id="559" w:author="Sharifi, Hossein" w:date="2021-12-03T07:10:00Z">
        <w:r w:rsidR="007162C6">
          <w:t xml:space="preserve">the </w:t>
        </w:r>
      </w:ins>
      <w:ins w:id="560" w:author="Sharifi, Hossein" w:date="2021-12-03T06:56:00Z">
        <w:r w:rsidR="000F2876">
          <w:t xml:space="preserve">opposite directions. </w:t>
        </w:r>
      </w:ins>
    </w:p>
    <w:p w14:paraId="36F37908" w14:textId="75569704" w:rsidR="00F84152" w:rsidRDefault="00972D40">
      <w:pPr>
        <w:spacing w:line="240" w:lineRule="auto"/>
        <w:ind w:firstLine="567"/>
        <w:jc w:val="both"/>
        <w:rPr>
          <w:ins w:id="561" w:author="Sharifi, Hossein" w:date="2021-11-23T08:50:00Z"/>
        </w:rPr>
      </w:pPr>
      <w:ins w:id="562" w:author="Sharifi, Hossein" w:date="2021-11-06T13:45:00Z">
        <w:r>
          <w:t xml:space="preserve">Finally, the </w:t>
        </w:r>
      </w:ins>
      <w:ins w:id="563" w:author="Sharifi, Hossein" w:date="2021-11-06T22:41:00Z">
        <w:r w:rsidR="00297023">
          <w:t xml:space="preserve">growth module </w:t>
        </w:r>
        <w:r w:rsidR="009264DD">
          <w:t>links the control signal</w:t>
        </w:r>
      </w:ins>
      <w:ins w:id="564" w:author="Sharifi, Hossein" w:date="2021-11-06T22:42:00Z">
        <w:r w:rsidR="00F5648B">
          <w:t>s</w:t>
        </w:r>
      </w:ins>
      <w:ins w:id="565" w:author="Sharifi, Hossein" w:date="2021-11-06T22:57:00Z">
        <w:r w:rsidR="00A041F3">
          <w:t xml:space="preserve"> G</w:t>
        </w:r>
        <w:r w:rsidR="00A041F3">
          <w:rPr>
            <w:vertAlign w:val="subscript"/>
          </w:rPr>
          <w:t>c,i</w:t>
        </w:r>
      </w:ins>
      <w:ins w:id="566" w:author="Sharifi, Hossein" w:date="2021-11-06T22:41:00Z">
        <w:r w:rsidR="009264DD">
          <w:t xml:space="preserve"> to</w:t>
        </w:r>
      </w:ins>
      <w:ins w:id="567" w:author="Sharifi, Hossein" w:date="2021-11-06T22:45:00Z">
        <w:r w:rsidR="009A5952">
          <w:t xml:space="preserve"> </w:t>
        </w:r>
      </w:ins>
      <w:ins w:id="568" w:author="Sharifi, Hossein" w:date="2021-12-06T22:00:00Z">
        <w:r w:rsidR="007439A8">
          <w:t>effector</w:t>
        </w:r>
      </w:ins>
      <w:ins w:id="569" w:author="Sharifi, Hossein" w:date="2021-11-06T22:45:00Z">
        <w:r w:rsidR="009A5952">
          <w:t xml:space="preserve"> parameters </w:t>
        </w:r>
      </w:ins>
      <w:del w:id="570" w:author="Sharifi, Hossein" w:date="2021-11-05T15:55:00Z">
        <w:r w:rsidR="001A7473" w:rsidDel="00496926">
          <w:delText xml:space="preserve"> </w:delText>
        </w:r>
      </w:del>
      <w:commentRangeStart w:id="571"/>
      <w:del w:id="572" w:author="Sharifi, Hossein" w:date="2021-11-05T15:13:00Z">
        <w:r w:rsidR="00DF5EE8" w:rsidDel="00CE6DB8">
          <w:delText>F</w:delText>
        </w:r>
        <w:r w:rsidR="001A7473" w:rsidDel="00CE6DB8">
          <w:delText>or the purpose of</w:delText>
        </w:r>
      </w:del>
      <w:del w:id="573" w:author="Sharifi, Hossein" w:date="2021-11-06T22:49:00Z">
        <w:r w:rsidR="001A7473" w:rsidDel="000E2A8C">
          <w:delText xml:space="preserve"> simplicity</w:delText>
        </w:r>
        <w:r w:rsidR="00012A7E" w:rsidDel="000E2A8C">
          <w:delText>,</w:delText>
        </w:r>
        <w:commentRangeEnd w:id="571"/>
        <w:r w:rsidR="00EC1AF7" w:rsidDel="000E2A8C">
          <w:rPr>
            <w:rStyle w:val="CommentReference"/>
          </w:rPr>
          <w:commentReference w:id="571"/>
        </w:r>
        <w:r w:rsidR="001A7473" w:rsidDel="000E2A8C">
          <w:delText xml:space="preserve"> </w:delText>
        </w:r>
        <w:r w:rsidR="00DF5EE8" w:rsidDel="000E2A8C">
          <w:delText xml:space="preserve">both factors </w:delText>
        </w:r>
        <w:r w:rsidR="001A7473" w:rsidDel="000E2A8C">
          <w:delText xml:space="preserve">are </w:delText>
        </w:r>
        <w:commentRangeStart w:id="574"/>
        <w:r w:rsidR="001A7473" w:rsidDel="000E2A8C">
          <w:delText xml:space="preserve">chosen to have </w:delText>
        </w:r>
        <w:r w:rsidR="001671B8" w:rsidDel="000E2A8C">
          <w:delText>similar magnitude</w:delText>
        </w:r>
        <w:r w:rsidR="00EA3645" w:rsidDel="000E2A8C">
          <w:delText>s</w:delText>
        </w:r>
        <w:commentRangeEnd w:id="574"/>
        <w:r w:rsidR="00EC1AF7" w:rsidDel="000E2A8C">
          <w:rPr>
            <w:rStyle w:val="CommentReference"/>
          </w:rPr>
          <w:commentReference w:id="574"/>
        </w:r>
        <w:r w:rsidR="001671B8" w:rsidDel="000E2A8C">
          <w:delText xml:space="preserve"> but </w:delText>
        </w:r>
        <w:r w:rsidR="00764B8D" w:rsidDel="000E2A8C">
          <w:delText xml:space="preserve">in </w:delText>
        </w:r>
        <w:r w:rsidR="001671B8" w:rsidDel="000E2A8C">
          <w:delText xml:space="preserve">opposite </w:delText>
        </w:r>
        <w:r w:rsidR="00EA3645" w:rsidDel="000E2A8C">
          <w:delText xml:space="preserve">directions. </w:delText>
        </w:r>
        <w:r w:rsidR="002A4C2C" w:rsidDel="000E2A8C">
          <w:delText xml:space="preserve">Calculated </w:delText>
        </w:r>
        <w:r w:rsidR="00335BA0" w:rsidDel="000E2A8C">
          <w:delText>controll</w:delText>
        </w:r>
      </w:del>
      <w:del w:id="575" w:author="Sharifi, Hossein" w:date="2021-11-05T15:13:00Z">
        <w:r w:rsidR="00335BA0" w:rsidDel="00CE6DB8">
          <w:delText>er</w:delText>
        </w:r>
      </w:del>
      <w:del w:id="576" w:author="Sharifi, Hossein" w:date="2021-11-06T22:49:00Z">
        <w:r w:rsidR="00335BA0" w:rsidDel="000E2A8C">
          <w:delText xml:space="preserve"> signals then drive the change</w:delText>
        </w:r>
        <w:r w:rsidR="005A5BA9" w:rsidDel="000E2A8C">
          <w:delText xml:space="preserve"> in</w:delText>
        </w:r>
        <w:r w:rsidR="00335BA0" w:rsidDel="000E2A8C">
          <w:delText xml:space="preserve"> </w:delText>
        </w:r>
        <w:r w:rsidR="007B3C0C" w:rsidDel="000E2A8C">
          <w:rPr>
            <w:rFonts w:asciiTheme="majorBidi" w:hAnsiTheme="majorBidi" w:cstheme="majorBidi"/>
          </w:rPr>
          <w:delText xml:space="preserve">wall volume or the number of half-sarcomeres </w:delText>
        </w:r>
      </w:del>
      <w:r w:rsidR="00D72DBA">
        <w:t xml:space="preserve">as described in the following </w:t>
      </w:r>
      <w:commentRangeStart w:id="577"/>
      <w:commentRangeStart w:id="578"/>
      <w:r w:rsidR="00D72DBA">
        <w:t>sections</w:t>
      </w:r>
      <w:commentRangeEnd w:id="577"/>
      <w:r w:rsidR="00DF0996">
        <w:rPr>
          <w:rStyle w:val="CommentReference"/>
        </w:rPr>
        <w:commentReference w:id="577"/>
      </w:r>
      <w:commentRangeEnd w:id="578"/>
      <w:r w:rsidR="00FB37E4">
        <w:rPr>
          <w:rStyle w:val="CommentReference"/>
        </w:rPr>
        <w:commentReference w:id="578"/>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28F70348" w:rsidR="00F51195" w:rsidRPr="00B95524" w:rsidRDefault="00251E45" w:rsidP="00F34279">
      <w:pPr>
        <w:spacing w:line="240" w:lineRule="auto"/>
        <w:jc w:val="both"/>
        <w:rPr>
          <w:rFonts w:asciiTheme="majorBidi" w:hAnsiTheme="majorBidi" w:cstheme="majorBidi"/>
          <w:szCs w:val="18"/>
        </w:rPr>
      </w:pPr>
      <w:ins w:id="579" w:author="Sharifi, Hossein" w:date="2021-11-06T23:08:00Z">
        <w:r>
          <w:rPr>
            <w:rFonts w:asciiTheme="majorBidi" w:hAnsiTheme="majorBidi" w:cstheme="majorBidi"/>
            <w:szCs w:val="24"/>
          </w:rPr>
          <w:t xml:space="preserve">In </w:t>
        </w:r>
      </w:ins>
      <w:ins w:id="580" w:author="Wenk, Jonathan F." w:date="2021-12-15T11:17:00Z">
        <w:r w:rsidR="00646FF5">
          <w:rPr>
            <w:rFonts w:asciiTheme="majorBidi" w:hAnsiTheme="majorBidi" w:cstheme="majorBidi"/>
            <w:szCs w:val="24"/>
          </w:rPr>
          <w:t xml:space="preserve">the </w:t>
        </w:r>
      </w:ins>
      <w:ins w:id="581" w:author="Sharifi, Hossein" w:date="2021-11-06T23:08:00Z">
        <w:r>
          <w:rPr>
            <w:rFonts w:asciiTheme="majorBidi" w:hAnsiTheme="majorBidi" w:cstheme="majorBidi"/>
            <w:szCs w:val="24"/>
          </w:rPr>
          <w:t xml:space="preserve">current model, </w:t>
        </w:r>
      </w:ins>
      <w:ins w:id="582" w:author="Sharifi, Hossein" w:date="2021-11-06T23:59:00Z">
        <w:r w:rsidR="00894B49">
          <w:rPr>
            <w:rFonts w:asciiTheme="majorBidi" w:hAnsiTheme="majorBidi" w:cstheme="majorBidi"/>
            <w:szCs w:val="24"/>
          </w:rPr>
          <w:t>e</w:t>
        </w:r>
      </w:ins>
      <w:commentRangeStart w:id="583"/>
      <w:commentRangeStart w:id="584"/>
      <w:del w:id="585" w:author="Sharifi, Hossein" w:date="2021-11-06T23:59:00Z">
        <w:r w:rsidR="00BD5FE7" w:rsidRPr="00B95524" w:rsidDel="00894B49">
          <w:rPr>
            <w:rFonts w:asciiTheme="majorBidi" w:hAnsiTheme="majorBidi" w:cstheme="majorBidi"/>
            <w:szCs w:val="24"/>
          </w:rPr>
          <w:delText>E</w:delText>
        </w:r>
      </w:del>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del w:id="586" w:author="Sharifi, Hossein" w:date="2021-11-07T09:04:00Z">
        <w:r w:rsidR="00BD5FE7" w:rsidRPr="00B95524" w:rsidDel="0093581E">
          <w:rPr>
            <w:rFonts w:asciiTheme="majorBidi" w:hAnsiTheme="majorBidi" w:cstheme="majorBidi"/>
            <w:szCs w:val="24"/>
          </w:rPr>
          <w:delText xml:space="preserve">is </w:delText>
        </w:r>
      </w:del>
      <w:ins w:id="587" w:author="Sharifi, Hossein" w:date="2021-11-07T09:04:00Z">
        <w:r w:rsidR="0093581E">
          <w:rPr>
            <w:rFonts w:asciiTheme="majorBidi" w:hAnsiTheme="majorBidi" w:cstheme="majorBidi"/>
            <w:szCs w:val="24"/>
          </w:rPr>
          <w:t>was</w:t>
        </w:r>
        <w:r w:rsidR="0093581E" w:rsidRPr="00B95524">
          <w:rPr>
            <w:rFonts w:asciiTheme="majorBidi" w:hAnsiTheme="majorBidi" w:cstheme="majorBidi"/>
            <w:szCs w:val="24"/>
          </w:rPr>
          <w:t xml:space="preserve"> </w:t>
        </w:r>
      </w:ins>
      <w:del w:id="588" w:author="Sharifi, Hossein" w:date="2021-11-06T23:08:00Z">
        <w:r w:rsidR="00BD5FE7" w:rsidRPr="00B95524" w:rsidDel="00A451EF">
          <w:rPr>
            <w:rFonts w:asciiTheme="majorBidi" w:hAnsiTheme="majorBidi" w:cstheme="majorBidi"/>
            <w:szCs w:val="24"/>
          </w:rPr>
          <w:delText xml:space="preserve">controlled </w:delText>
        </w:r>
      </w:del>
      <w:ins w:id="589" w:author="Sharifi, Hossein" w:date="2021-11-06T23:08:00Z">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ins>
      <w:r w:rsidR="00BD5FE7" w:rsidRPr="00B95524">
        <w:rPr>
          <w:rFonts w:asciiTheme="majorBidi" w:hAnsiTheme="majorBidi" w:cstheme="majorBidi"/>
          <w:szCs w:val="24"/>
        </w:rPr>
        <w:t xml:space="preserve">by </w:t>
      </w:r>
      <w:ins w:id="590" w:author="Sharifi, Hossein" w:date="2021-11-06T23:08:00Z">
        <w:r w:rsidR="00A451EF">
          <w:rPr>
            <w:rFonts w:asciiTheme="majorBidi" w:hAnsiTheme="majorBidi" w:cstheme="majorBidi"/>
            <w:szCs w:val="24"/>
          </w:rPr>
          <w:t xml:space="preserve">changing </w:t>
        </w:r>
      </w:ins>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(n</w:t>
      </w:r>
      <w:r w:rsidR="00BD5FE7" w:rsidRPr="00B95524">
        <w:rPr>
          <w:rFonts w:asciiTheme="majorBidi" w:hAnsiTheme="majorBidi" w:cstheme="majorBidi"/>
          <w:szCs w:val="18"/>
          <w:vertAlign w:val="subscript"/>
        </w:rPr>
        <w:t>hs</w:t>
      </w:r>
      <w:r w:rsidR="00BD5FE7" w:rsidRPr="00B95524">
        <w:rPr>
          <w:rFonts w:asciiTheme="majorBidi" w:hAnsiTheme="majorBidi" w:cstheme="majorBidi"/>
          <w:szCs w:val="18"/>
        </w:rPr>
        <w:t xml:space="preserve">) around the circumference of </w:t>
      </w:r>
      <w:ins w:id="591" w:author="Sharifi, Hossein" w:date="2021-11-06T23:08:00Z">
        <w:r w:rsidR="00A451EF">
          <w:rPr>
            <w:rFonts w:asciiTheme="majorBidi" w:hAnsiTheme="majorBidi" w:cstheme="majorBidi"/>
            <w:szCs w:val="18"/>
          </w:rPr>
          <w:t>the left</w:t>
        </w:r>
      </w:ins>
      <w:ins w:id="592" w:author="Sharifi, Hossein" w:date="2021-11-06T23:21:00Z">
        <w:r w:rsidR="000174D0">
          <w:rPr>
            <w:rFonts w:asciiTheme="majorBidi" w:hAnsiTheme="majorBidi" w:cstheme="majorBidi"/>
            <w:szCs w:val="18"/>
          </w:rPr>
          <w:t xml:space="preserve"> ventricle</w:t>
        </w:r>
      </w:ins>
      <w:del w:id="593" w:author="Sharifi, Hossein" w:date="2021-11-06T23:08:00Z">
        <w:r w:rsidR="00140AA8" w:rsidDel="00251E45">
          <w:rPr>
            <w:rFonts w:asciiTheme="majorBidi" w:hAnsiTheme="majorBidi" w:cstheme="majorBidi"/>
            <w:szCs w:val="18"/>
          </w:rPr>
          <w:delText>LV in the cardiovascular model</w:delText>
        </w:r>
      </w:del>
      <w:r w:rsidR="00BD5FE7" w:rsidRPr="00B95524">
        <w:rPr>
          <w:rFonts w:asciiTheme="majorBidi" w:hAnsiTheme="majorBidi" w:cstheme="majorBidi"/>
          <w:szCs w:val="18"/>
        </w:rPr>
        <w:t xml:space="preserve">. </w:t>
      </w:r>
      <w:commentRangeEnd w:id="583"/>
      <w:r w:rsidR="00DF0996">
        <w:rPr>
          <w:rStyle w:val="CommentReference"/>
        </w:rPr>
        <w:commentReference w:id="583"/>
      </w:r>
      <w:commentRangeEnd w:id="584"/>
      <w:r w:rsidR="00427270">
        <w:rPr>
          <w:rStyle w:val="CommentReference"/>
        </w:rPr>
        <w:commentReference w:id="584"/>
      </w:r>
      <w:ins w:id="594" w:author="Sharifi, Hossein" w:date="2021-11-06T23:16:00Z">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ins>
      <w:ins w:id="595" w:author="Sharifi, Hossein" w:date="2021-11-06T23:17:00Z">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ins>
      <w:ins w:id="596" w:author="Sharifi, Hossein" w:date="2021-11-06T23:18:00Z">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r w:rsidR="00E32868" w:rsidRPr="00B95524">
          <w:rPr>
            <w:rFonts w:asciiTheme="majorBidi" w:hAnsiTheme="majorBidi" w:cstheme="majorBidi"/>
            <w:szCs w:val="18"/>
          </w:rPr>
          <w:t>)</w:t>
        </w:r>
      </w:ins>
      <w:ins w:id="597" w:author="Sharifi, Hossein" w:date="2021-11-06T23:22:00Z">
        <w:r w:rsidR="000174D0">
          <w:rPr>
            <w:rFonts w:asciiTheme="majorBidi" w:hAnsiTheme="majorBidi" w:cstheme="majorBidi"/>
            <w:szCs w:val="18"/>
          </w:rPr>
          <w:t xml:space="preserve"> for eccentric growth</w:t>
        </w:r>
      </w:ins>
      <w:ins w:id="598" w:author="Sharifi, Hossein" w:date="2021-11-06T23:18:00Z">
        <w:r w:rsidR="00E32868">
          <w:rPr>
            <w:rFonts w:asciiTheme="majorBidi" w:hAnsiTheme="majorBidi" w:cstheme="majorBidi"/>
            <w:szCs w:val="18"/>
          </w:rPr>
          <w:t xml:space="preserve">. </w:t>
        </w:r>
        <w:del w:id="599" w:author="Wenk, Jonathan F." w:date="2021-12-15T11:18:00Z">
          <w:r w:rsidR="00E32868" w:rsidDel="00646FF5">
            <w:rPr>
              <w:rFonts w:asciiTheme="majorBidi" w:hAnsiTheme="majorBidi" w:cstheme="majorBidi"/>
              <w:szCs w:val="18"/>
            </w:rPr>
            <w:delText>In current model,</w:delText>
          </w:r>
        </w:del>
      </w:ins>
      <w:ins w:id="600" w:author="Wenk, Jonathan F." w:date="2021-12-15T11:18:00Z">
        <w:r w:rsidR="00646FF5">
          <w:rPr>
            <w:rFonts w:asciiTheme="majorBidi" w:hAnsiTheme="majorBidi" w:cstheme="majorBidi"/>
            <w:szCs w:val="18"/>
          </w:rPr>
          <w:t xml:space="preserve">The </w:t>
        </w:r>
      </w:ins>
      <w:ins w:id="601" w:author="Sharifi, Hossein" w:date="2021-11-06T23:18:00Z">
        <w:r w:rsidR="00E32868">
          <w:rPr>
            <w:rFonts w:asciiTheme="majorBidi" w:hAnsiTheme="majorBidi" w:cstheme="majorBidi"/>
            <w:szCs w:val="18"/>
          </w:rPr>
          <w:t xml:space="preserve"> </w:t>
        </w:r>
        <w:r w:rsidR="0066576E">
          <w:rPr>
            <w:rFonts w:asciiTheme="majorBidi" w:hAnsiTheme="majorBidi" w:cstheme="majorBidi"/>
            <w:szCs w:val="18"/>
          </w:rPr>
          <w:t xml:space="preserve">intracellular passive stress was </w:t>
        </w:r>
      </w:ins>
      <w:ins w:id="602" w:author="Sharifi, Hossein" w:date="2021-11-06T23:19:00Z">
        <w:r w:rsidR="009332B2">
          <w:rPr>
            <w:rFonts w:asciiTheme="majorBidi" w:hAnsiTheme="majorBidi" w:cstheme="majorBidi"/>
            <w:szCs w:val="18"/>
          </w:rPr>
          <w:t xml:space="preserve">modeled </w:t>
        </w:r>
      </w:ins>
      <w:ins w:id="603" w:author="Sharifi, Hossein" w:date="2021-11-06T23:21:00Z">
        <w:r w:rsidR="00F8739F">
          <w:rPr>
            <w:rFonts w:asciiTheme="majorBidi" w:hAnsiTheme="majorBidi" w:cstheme="majorBidi"/>
            <w:szCs w:val="18"/>
          </w:rPr>
          <w:t>as</w:t>
        </w:r>
      </w:ins>
      <w:del w:id="604" w:author="Sharifi, Hossein" w:date="2021-11-06T23:21:00Z">
        <w:r w:rsidR="004B3189" w:rsidRPr="00B95524" w:rsidDel="00F8739F">
          <w:rPr>
            <w:rFonts w:asciiTheme="majorBidi" w:hAnsiTheme="majorBidi" w:cstheme="majorBidi"/>
            <w:szCs w:val="18"/>
          </w:rPr>
          <w:delText>The driving signal for eccentric growth (S</w:delText>
        </w:r>
        <w:r w:rsidR="004B3189" w:rsidRPr="00B95524" w:rsidDel="00F8739F">
          <w:rPr>
            <w:rFonts w:asciiTheme="majorBidi" w:hAnsiTheme="majorBidi" w:cstheme="majorBidi"/>
            <w:szCs w:val="18"/>
            <w:vertAlign w:val="subscript"/>
          </w:rPr>
          <w:delText>ecc</w:delText>
        </w:r>
        <w:r w:rsidR="004B3189" w:rsidRPr="00B95524" w:rsidDel="00F8739F">
          <w:rPr>
            <w:rFonts w:asciiTheme="majorBidi" w:hAnsiTheme="majorBidi" w:cstheme="majorBidi"/>
            <w:szCs w:val="18"/>
          </w:rPr>
          <w:delText xml:space="preserve">) was assumed to be the </w:delText>
        </w:r>
        <w:r w:rsidR="000465FC" w:rsidRPr="00B95524" w:rsidDel="00F8739F">
          <w:rPr>
            <w:rFonts w:asciiTheme="majorBidi" w:hAnsiTheme="majorBidi" w:cstheme="majorBidi"/>
            <w:szCs w:val="18"/>
          </w:rPr>
          <w:delText xml:space="preserve">intracellular </w:delText>
        </w:r>
        <w:r w:rsidR="004B3189" w:rsidRPr="00B95524" w:rsidDel="00F8739F">
          <w:rPr>
            <w:rFonts w:asciiTheme="majorBidi" w:hAnsiTheme="majorBidi" w:cstheme="majorBidi"/>
            <w:szCs w:val="18"/>
          </w:rPr>
          <w:delText>p</w:delText>
        </w:r>
        <w:r w:rsidR="00E875A8" w:rsidRPr="00B95524" w:rsidDel="00F8739F">
          <w:rPr>
            <w:rFonts w:asciiTheme="majorBidi" w:hAnsiTheme="majorBidi" w:cstheme="majorBidi"/>
            <w:szCs w:val="18"/>
          </w:rPr>
          <w:delText>assive stress in</w:delText>
        </w:r>
        <w:r w:rsidR="00E91F09" w:rsidDel="00F8739F">
          <w:rPr>
            <w:rFonts w:asciiTheme="majorBidi" w:hAnsiTheme="majorBidi" w:cstheme="majorBidi"/>
            <w:szCs w:val="18"/>
          </w:rPr>
          <w:delText xml:space="preserve"> the</w:delText>
        </w:r>
        <w:r w:rsidR="00E875A8" w:rsidRPr="00B95524" w:rsidDel="00F8739F">
          <w:rPr>
            <w:rFonts w:asciiTheme="majorBidi" w:hAnsiTheme="majorBidi" w:cstheme="majorBidi"/>
            <w:szCs w:val="18"/>
          </w:rPr>
          <w:delText xml:space="preserve"> half-sarcomeres</w:delText>
        </w:r>
        <w:r w:rsidR="00E91F09" w:rsidDel="00F8739F">
          <w:rPr>
            <w:rFonts w:asciiTheme="majorBidi" w:hAnsiTheme="majorBidi" w:cstheme="majorBidi"/>
            <w:szCs w:val="18"/>
          </w:rPr>
          <w:delText>,</w:delText>
        </w:r>
        <w:r w:rsidR="00F509BC" w:rsidDel="00F8739F">
          <w:rPr>
            <w:rFonts w:asciiTheme="majorBidi" w:hAnsiTheme="majorBidi" w:cstheme="majorBidi"/>
            <w:szCs w:val="18"/>
          </w:rPr>
          <w:delText xml:space="preserve"> </w:delText>
        </w:r>
        <w:r w:rsidR="00F509BC" w:rsidRPr="00E021DD" w:rsidDel="00F8739F">
          <w:rPr>
            <w:rFonts w:ascii="Cambria Math" w:hAnsi="Cambria Math" w:cstheme="majorBidi"/>
            <w:i/>
            <w:iCs/>
            <w:szCs w:val="18"/>
          </w:rPr>
          <w:delText>τ</w:delText>
        </w:r>
        <w:r w:rsidR="00F509BC" w:rsidDel="00F8739F">
          <w:rPr>
            <w:rFonts w:asciiTheme="majorBidi" w:hAnsiTheme="majorBidi" w:cstheme="majorBidi"/>
            <w:szCs w:val="18"/>
            <w:vertAlign w:val="subscript"/>
          </w:rPr>
          <w:delText>passive</w:delText>
        </w:r>
        <w:r w:rsidR="008A3AB2" w:rsidRPr="00B95524" w:rsidDel="00F8739F">
          <w:rPr>
            <w:rFonts w:asciiTheme="majorBidi" w:hAnsiTheme="majorBidi" w:cstheme="majorBidi"/>
            <w:szCs w:val="18"/>
          </w:rPr>
          <w:delText xml:space="preserve">, which has a </w:delText>
        </w:r>
        <w:r w:rsidR="00F51195" w:rsidRPr="00B95524" w:rsidDel="00F8739F">
          <w:rPr>
            <w:rFonts w:asciiTheme="majorBidi" w:hAnsiTheme="majorBidi" w:cstheme="majorBidi"/>
            <w:szCs w:val="18"/>
          </w:rPr>
          <w:delText xml:space="preserve">nonlinear relationship with the half-sarcomere length (equation </w:delText>
        </w:r>
        <w:r w:rsidR="00181DF4" w:rsidRPr="00B95524" w:rsidDel="00F8739F">
          <w:rPr>
            <w:rFonts w:asciiTheme="majorBidi" w:hAnsiTheme="majorBidi" w:cstheme="majorBidi"/>
            <w:szCs w:val="18"/>
          </w:rPr>
          <w:fldChar w:fldCharType="begin"/>
        </w:r>
        <w:r w:rsidR="00181DF4" w:rsidRPr="00B95524" w:rsidDel="00F8739F">
          <w:rPr>
            <w:rFonts w:asciiTheme="majorBidi" w:hAnsiTheme="majorBidi" w:cstheme="majorBidi"/>
            <w:szCs w:val="18"/>
          </w:rPr>
          <w:delInstrText xml:space="preserve"> GOTOBUTTON ZEqnNum226733  \* MERGEFORMAT </w:delInstrText>
        </w:r>
        <w:r w:rsidR="00181DF4" w:rsidRPr="00B95524" w:rsidDel="00F8739F">
          <w:rPr>
            <w:rFonts w:asciiTheme="majorBidi" w:hAnsiTheme="majorBidi" w:cstheme="majorBidi"/>
            <w:szCs w:val="18"/>
          </w:rPr>
          <w:fldChar w:fldCharType="begin"/>
        </w:r>
        <w:r w:rsidR="00181DF4" w:rsidRPr="00B95524" w:rsidDel="00F8739F">
          <w:rPr>
            <w:rFonts w:asciiTheme="majorBidi" w:hAnsiTheme="majorBidi" w:cstheme="majorBidi"/>
            <w:szCs w:val="18"/>
          </w:rPr>
          <w:delInstrText xml:space="preserve"> REF ZEqnNum226733 \* Charformat \! \* MERGEFORMAT </w:delInstrText>
        </w:r>
        <w:r w:rsidR="00181DF4" w:rsidRPr="00B95524" w:rsidDel="00F8739F">
          <w:rPr>
            <w:rFonts w:asciiTheme="majorBidi" w:hAnsiTheme="majorBidi" w:cstheme="majorBidi"/>
            <w:szCs w:val="18"/>
          </w:rPr>
          <w:fldChar w:fldCharType="separate"/>
        </w:r>
      </w:del>
      <w:del w:id="605" w:author="Sharifi, Hossein" w:date="2021-11-06T23:20:00Z">
        <w:r w:rsidR="0095603A" w:rsidRPr="0095603A" w:rsidDel="009E4FAD">
          <w:rPr>
            <w:rFonts w:asciiTheme="majorBidi" w:hAnsiTheme="majorBidi" w:cstheme="majorBidi"/>
            <w:szCs w:val="18"/>
          </w:rPr>
          <w:delInstrText>(3)</w:delInstrText>
        </w:r>
      </w:del>
      <w:del w:id="606" w:author="Sharifi, Hossein" w:date="2021-11-06T23:21:00Z">
        <w:r w:rsidR="00181DF4" w:rsidRPr="00B95524" w:rsidDel="00F8739F">
          <w:rPr>
            <w:rFonts w:asciiTheme="majorBidi" w:hAnsiTheme="majorBidi" w:cstheme="majorBidi"/>
            <w:szCs w:val="18"/>
          </w:rPr>
          <w:fldChar w:fldCharType="end"/>
        </w:r>
        <w:r w:rsidR="00181DF4" w:rsidRPr="00B95524" w:rsidDel="00F8739F">
          <w:rPr>
            <w:rFonts w:asciiTheme="majorBidi" w:hAnsiTheme="majorBidi" w:cstheme="majorBidi"/>
            <w:szCs w:val="18"/>
          </w:rPr>
          <w:fldChar w:fldCharType="end"/>
        </w:r>
        <w:r w:rsidR="00F51195" w:rsidRPr="00B95524" w:rsidDel="00F8739F">
          <w:rPr>
            <w:rFonts w:asciiTheme="majorBidi" w:hAnsiTheme="majorBidi" w:cstheme="majorBidi"/>
            <w:szCs w:val="18"/>
          </w:rPr>
          <w:delText>)</w:delText>
        </w:r>
        <w:r w:rsidR="004B3189" w:rsidRPr="00B95524" w:rsidDel="00F8739F">
          <w:rPr>
            <w:rFonts w:asciiTheme="majorBidi" w:hAnsiTheme="majorBidi" w:cstheme="majorBidi"/>
            <w:szCs w:val="18"/>
          </w:rPr>
          <w:delText>.</w:delText>
        </w:r>
      </w:del>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ins w:id="607" w:author="Sharifi, Hossein" w:date="2021-11-06T23:13:00Z">
        <w:r w:rsidR="00297B52" w:rsidRPr="0066634F">
          <w:rPr>
            <w:rFonts w:asciiTheme="majorBidi" w:hAnsiTheme="majorBidi" w:cstheme="majorBidi"/>
            <w:position w:val="-82"/>
          </w:rPr>
          <w:object w:dxaOrig="4200" w:dyaOrig="1740" w14:anchorId="2D66FAD4">
            <v:shape id="_x0000_i1027" type="#_x0000_t75" alt="" style="width:210.25pt;height:87pt;mso-width-percent:0;mso-height-percent:0;mso-width-percent:0;mso-height-percent:0" o:ole="">
              <v:imagedata r:id="rId18" o:title=""/>
            </v:shape>
            <o:OLEObject Type="Embed" ProgID="Equation.DSMT4" ShapeID="_x0000_i1027" DrawAspect="Content" ObjectID="_1701349233" r:id="rId19"/>
          </w:object>
        </w:r>
      </w:ins>
      <w:r w:rsidRPr="00B95524">
        <w:rPr>
          <w:rFonts w:asciiTheme="majorBidi" w:hAnsiTheme="majorBidi" w:cstheme="majorBidi"/>
        </w:rPr>
        <w:t xml:space="preserve"> </w:t>
      </w:r>
      <w:r w:rsidRPr="00B95524">
        <w:rPr>
          <w:rFonts w:asciiTheme="majorBidi" w:hAnsiTheme="majorBidi" w:cstheme="majorBidi"/>
        </w:rPr>
        <w:tab/>
      </w:r>
      <w:commentRangeStart w:id="608"/>
      <w:commentRangeStart w:id="609"/>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10"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10"/>
      <w:r w:rsidRPr="00B95524">
        <w:rPr>
          <w:rFonts w:asciiTheme="majorBidi" w:hAnsiTheme="majorBidi" w:cstheme="majorBidi"/>
        </w:rPr>
        <w:fldChar w:fldCharType="end"/>
      </w:r>
      <w:commentRangeEnd w:id="608"/>
      <w:r w:rsidR="00DF0996">
        <w:rPr>
          <w:rStyle w:val="CommentReference"/>
          <w:noProof w:val="0"/>
        </w:rPr>
        <w:commentReference w:id="608"/>
      </w:r>
      <w:commentRangeEnd w:id="609"/>
      <w:r w:rsidR="007B6B44">
        <w:rPr>
          <w:rStyle w:val="CommentReference"/>
          <w:noProof w:val="0"/>
        </w:rPr>
        <w:commentReference w:id="609"/>
      </w:r>
    </w:p>
    <w:p w14:paraId="09369338" w14:textId="008A403E" w:rsidR="00073839" w:rsidRPr="007C073F" w:rsidRDefault="00FE491C" w:rsidP="00F34279">
      <w:pPr>
        <w:spacing w:line="240" w:lineRule="auto"/>
        <w:jc w:val="both"/>
        <w:rPr>
          <w:ins w:id="611" w:author="Sharifi, Hossein" w:date="2021-11-06T23:30:00Z"/>
          <w:rFonts w:asciiTheme="majorBidi" w:hAnsiTheme="majorBidi" w:cstheme="majorBidi"/>
          <w:szCs w:val="18"/>
        </w:rPr>
      </w:pPr>
      <w:r w:rsidRPr="00B95524">
        <w:rPr>
          <w:rFonts w:asciiTheme="majorBidi" w:hAnsiTheme="majorBidi" w:cstheme="majorBidi"/>
          <w:szCs w:val="18"/>
        </w:rPr>
        <w:t>where x</w:t>
      </w:r>
      <w:r w:rsidRPr="00B95524">
        <w:rPr>
          <w:rFonts w:asciiTheme="majorBidi" w:hAnsiTheme="majorBidi" w:cstheme="majorBidi"/>
          <w:szCs w:val="18"/>
          <w:vertAlign w:val="subscript"/>
        </w:rPr>
        <w:t>hs</w:t>
      </w:r>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del w:id="612" w:author="Sharifi, Hossein" w:date="2021-11-06T23:29:00Z">
        <w:r w:rsidR="00E91F09" w:rsidDel="00CA659D">
          <w:rPr>
            <w:rFonts w:asciiTheme="majorBidi" w:hAnsiTheme="majorBidi" w:cstheme="majorBidi"/>
            <w:szCs w:val="18"/>
          </w:rPr>
          <w:delText>serial</w:delText>
        </w:r>
        <w:r w:rsidR="00CA22C1" w:rsidRPr="00B95524" w:rsidDel="00CA659D">
          <w:rPr>
            <w:rFonts w:asciiTheme="majorBidi" w:hAnsiTheme="majorBidi" w:cstheme="majorBidi"/>
            <w:szCs w:val="18"/>
          </w:rPr>
          <w:delText xml:space="preserve"> </w:delText>
        </w:r>
      </w:del>
      <w:r w:rsidR="00CA22C1" w:rsidRPr="00B95524">
        <w:rPr>
          <w:rFonts w:asciiTheme="majorBidi" w:hAnsiTheme="majorBidi" w:cstheme="majorBidi"/>
          <w:szCs w:val="18"/>
        </w:rPr>
        <w:t>half-sarcomeres</w:t>
      </w:r>
      <w:ins w:id="613" w:author="Sharifi, Hossein" w:date="2021-11-06T23:29:00Z">
        <w:r w:rsidR="00073839">
          <w:rPr>
            <w:rFonts w:asciiTheme="majorBidi" w:hAnsiTheme="majorBidi" w:cstheme="majorBidi"/>
            <w:szCs w:val="18"/>
          </w:rPr>
          <w:t>, n</w:t>
        </w:r>
        <w:r w:rsidR="00073839">
          <w:rPr>
            <w:rFonts w:asciiTheme="majorBidi" w:hAnsiTheme="majorBidi" w:cstheme="majorBidi"/>
            <w:szCs w:val="18"/>
            <w:vertAlign w:val="subscript"/>
          </w:rPr>
          <w:t>hs</w:t>
        </w:r>
        <w:r w:rsidR="00073839">
          <w:rPr>
            <w:rFonts w:asciiTheme="majorBidi" w:hAnsiTheme="majorBidi" w:cstheme="majorBidi"/>
            <w:szCs w:val="18"/>
          </w:rPr>
          <w:t>,</w:t>
        </w:r>
      </w:ins>
      <w:r w:rsidR="00CA22C1" w:rsidRPr="00B95524">
        <w:rPr>
          <w:rFonts w:asciiTheme="majorBidi" w:hAnsiTheme="majorBidi" w:cstheme="majorBidi"/>
          <w:szCs w:val="18"/>
        </w:rPr>
        <w:t xml:space="preserve"> is </w:t>
      </w:r>
      <w:del w:id="614" w:author="Sharifi, Hossein" w:date="2021-11-06T23:29:00Z">
        <w:r w:rsidR="00CA22C1" w:rsidRPr="00B95524" w:rsidDel="00793816">
          <w:rPr>
            <w:rFonts w:asciiTheme="majorBidi" w:hAnsiTheme="majorBidi" w:cstheme="majorBidi"/>
            <w:szCs w:val="18"/>
          </w:rPr>
          <w:delText xml:space="preserve">controlled </w:delText>
        </w:r>
      </w:del>
      <w:ins w:id="615" w:author="Sharifi, Hossein" w:date="2021-11-06T23:29:00Z">
        <w:r w:rsidR="00793816">
          <w:rPr>
            <w:rFonts w:asciiTheme="majorBidi" w:hAnsiTheme="majorBidi" w:cstheme="majorBidi"/>
            <w:szCs w:val="18"/>
          </w:rPr>
          <w:t>governed</w:t>
        </w:r>
        <w:r w:rsidR="00793816" w:rsidRPr="00B95524">
          <w:rPr>
            <w:rFonts w:asciiTheme="majorBidi" w:hAnsiTheme="majorBidi" w:cstheme="majorBidi"/>
            <w:szCs w:val="18"/>
          </w:rPr>
          <w:t xml:space="preserve"> </w:t>
        </w:r>
      </w:ins>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ins w:id="616" w:author="Sharifi, Hossein" w:date="2021-12-07T16:48:00Z">
        <w:r w:rsidR="00A15D39" w:rsidRPr="00A8399C">
          <w:rPr>
            <w:rFonts w:asciiTheme="majorBidi" w:hAnsiTheme="majorBidi" w:cstheme="majorBidi"/>
            <w:szCs w:val="18"/>
          </w:rPr>
          <w:instrText>(</w:instrText>
        </w:r>
        <w:r w:rsidR="00A15D39" w:rsidRPr="00A15D39">
          <w:rPr>
            <w:rFonts w:asciiTheme="majorBidi" w:hAnsiTheme="majorBidi" w:cstheme="majorBidi"/>
            <w:szCs w:val="18"/>
            <w:rPrChange w:id="617" w:author="Sharifi, Hossein" w:date="2021-12-07T16:48:00Z">
              <w:rPr>
                <w:rFonts w:asciiTheme="majorBidi" w:hAnsiTheme="majorBidi" w:cstheme="majorBidi"/>
                <w:noProof/>
              </w:rPr>
            </w:rPrChange>
          </w:rPr>
          <w:instrText>4</w:instrText>
        </w:r>
        <w:r w:rsidR="00A15D39" w:rsidRPr="00A15D39">
          <w:rPr>
            <w:rFonts w:asciiTheme="majorBidi" w:hAnsiTheme="majorBidi" w:cstheme="majorBidi"/>
            <w:szCs w:val="18"/>
            <w:rPrChange w:id="618" w:author="Sharifi, Hossein" w:date="2021-12-07T16:48:00Z">
              <w:rPr>
                <w:rFonts w:asciiTheme="majorBidi" w:hAnsiTheme="majorBidi" w:cstheme="majorBidi"/>
              </w:rPr>
            </w:rPrChange>
          </w:rPr>
          <w:instrText>)</w:instrText>
        </w:r>
      </w:ins>
      <w:del w:id="619" w:author="Sharifi, Hossein" w:date="2021-11-07T19:47:00Z">
        <w:r w:rsidR="00676F15" w:rsidRPr="00676F15" w:rsidDel="00946339">
          <w:rPr>
            <w:rFonts w:asciiTheme="majorBidi" w:hAnsiTheme="majorBidi" w:cstheme="majorBidi"/>
            <w:szCs w:val="18"/>
          </w:rPr>
          <w:delInstrText>(4)</w:delInstrText>
        </w:r>
      </w:del>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r w:rsidR="00CA22C1" w:rsidRPr="00B95524">
        <w:rPr>
          <w:rFonts w:asciiTheme="majorBidi" w:hAnsiTheme="majorBidi" w:cstheme="majorBidi"/>
          <w:szCs w:val="18"/>
        </w:rPr>
        <w:t xml:space="preserve"> is the </w:t>
      </w:r>
      <w:r w:rsidR="00FC5C2C">
        <w:rPr>
          <w:rFonts w:asciiTheme="majorBidi" w:hAnsiTheme="majorBidi" w:cstheme="majorBidi"/>
          <w:szCs w:val="18"/>
        </w:rPr>
        <w:t>control</w:t>
      </w:r>
      <w:del w:id="620" w:author="Kenneth Campbell" w:date="2021-11-01T23:26:00Z">
        <w:r w:rsidR="00FC5C2C" w:rsidDel="00DF0996">
          <w:rPr>
            <w:rFonts w:asciiTheme="majorBidi" w:hAnsiTheme="majorBidi" w:cstheme="majorBidi"/>
            <w:szCs w:val="18"/>
          </w:rPr>
          <w:delText>ler growth</w:delText>
        </w:r>
      </w:del>
      <w:r w:rsidR="00FC5C2C">
        <w:rPr>
          <w:rFonts w:asciiTheme="majorBidi" w:hAnsiTheme="majorBidi" w:cstheme="majorBidi"/>
          <w:szCs w:val="18"/>
        </w:rPr>
        <w:t xml:space="preserve"> signal</w:t>
      </w:r>
      <w:r w:rsidR="00CA22C1" w:rsidRPr="00B95524">
        <w:rPr>
          <w:rFonts w:asciiTheme="majorBidi" w:hAnsiTheme="majorBidi" w:cstheme="majorBidi"/>
          <w:szCs w:val="18"/>
        </w:rPr>
        <w:t xml:space="preserve"> for </w:t>
      </w:r>
      <w:del w:id="621" w:author="Kenneth Campbell" w:date="2021-11-01T23:26:00Z">
        <w:r w:rsidR="00E91F09" w:rsidDel="008C2882">
          <w:rPr>
            <w:rFonts w:asciiTheme="majorBidi" w:hAnsiTheme="majorBidi" w:cstheme="majorBidi"/>
            <w:szCs w:val="18"/>
          </w:rPr>
          <w:delText xml:space="preserve">the </w:delText>
        </w:r>
      </w:del>
      <w:r w:rsidR="00CA22C1" w:rsidRPr="00B95524">
        <w:rPr>
          <w:rFonts w:asciiTheme="majorBidi" w:hAnsiTheme="majorBidi" w:cstheme="majorBidi"/>
          <w:szCs w:val="18"/>
        </w:rPr>
        <w:t>eccentric growth</w:t>
      </w:r>
      <w:del w:id="622" w:author="Kenneth Campbell" w:date="2021-11-01T23:26:00Z">
        <w:r w:rsidR="00CA22C1" w:rsidRPr="00B95524" w:rsidDel="008C2882">
          <w:rPr>
            <w:rFonts w:asciiTheme="majorBidi" w:hAnsiTheme="majorBidi" w:cstheme="majorBidi"/>
            <w:szCs w:val="18"/>
          </w:rPr>
          <w:delText xml:space="preserve"> law</w:delText>
        </w:r>
      </w:del>
      <w:r w:rsidR="00CA22C1" w:rsidRPr="00B95524">
        <w:rPr>
          <w:rFonts w:asciiTheme="majorBidi" w:hAnsiTheme="majorBidi" w:cstheme="majorBidi"/>
          <w:szCs w:val="18"/>
        </w:rPr>
        <w:t>.</w:t>
      </w:r>
      <w:r w:rsidR="000B4FB1" w:rsidRPr="00B95524">
        <w:rPr>
          <w:rFonts w:asciiTheme="majorBidi" w:hAnsiTheme="majorBidi" w:cstheme="majorBidi"/>
          <w:szCs w:val="18"/>
        </w:rPr>
        <w:t xml:space="preserve"> </w:t>
      </w:r>
      <w:commentRangeStart w:id="623"/>
      <w:commentRangeStart w:id="624"/>
      <w:r w:rsidR="00BD5FE7" w:rsidRPr="00B95524">
        <w:rPr>
          <w:rFonts w:asciiTheme="majorBidi" w:hAnsiTheme="majorBidi" w:cstheme="majorBidi"/>
          <w:szCs w:val="18"/>
        </w:rPr>
        <w:t>According to equation</w:t>
      </w:r>
      <w:ins w:id="625" w:author="Sharifi, Hossein" w:date="2021-11-06T23:52:00Z">
        <w:r w:rsidR="00E21F99">
          <w:rPr>
            <w:rFonts w:asciiTheme="majorBidi" w:hAnsiTheme="majorBidi" w:cstheme="majorBidi"/>
            <w:szCs w:val="18"/>
          </w:rPr>
          <w:t>s</w:t>
        </w:r>
      </w:ins>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ins w:id="626" w:author="Sharifi, Hossein" w:date="2021-12-07T16:48:00Z">
        <w:r w:rsidR="00A15D39" w:rsidRPr="00A8399C">
          <w:rPr>
            <w:rFonts w:asciiTheme="majorBidi" w:hAnsiTheme="majorBidi" w:cstheme="majorBidi"/>
            <w:szCs w:val="18"/>
          </w:rPr>
          <w:instrText>(</w:instrText>
        </w:r>
        <w:r w:rsidR="00A15D39" w:rsidRPr="00A15D39">
          <w:rPr>
            <w:rFonts w:asciiTheme="majorBidi" w:hAnsiTheme="majorBidi" w:cstheme="majorBidi"/>
            <w:szCs w:val="18"/>
            <w:rPrChange w:id="627" w:author="Sharifi, Hossein" w:date="2021-12-07T16:48:00Z">
              <w:rPr>
                <w:rFonts w:asciiTheme="majorBidi" w:hAnsiTheme="majorBidi" w:cstheme="majorBidi"/>
                <w:noProof/>
              </w:rPr>
            </w:rPrChange>
          </w:rPr>
          <w:instrText>1</w:instrText>
        </w:r>
        <w:r w:rsidR="00A15D39" w:rsidRPr="00A15D39">
          <w:rPr>
            <w:rFonts w:asciiTheme="majorBidi" w:hAnsiTheme="majorBidi" w:cstheme="majorBidi"/>
            <w:szCs w:val="18"/>
            <w:rPrChange w:id="628" w:author="Sharifi, Hossein" w:date="2021-12-07T16:48:00Z">
              <w:rPr>
                <w:rFonts w:asciiTheme="majorBidi" w:hAnsiTheme="majorBidi" w:cstheme="majorBidi"/>
              </w:rPr>
            </w:rPrChange>
          </w:rPr>
          <w:instrText>)</w:instrText>
        </w:r>
      </w:ins>
      <w:del w:id="629" w:author="Sharifi, Hossein" w:date="2021-11-07T19:47:00Z">
        <w:r w:rsidR="00676F15" w:rsidRPr="00676F15" w:rsidDel="00946339">
          <w:rPr>
            <w:rFonts w:asciiTheme="majorBidi" w:hAnsiTheme="majorBidi" w:cstheme="majorBidi"/>
            <w:szCs w:val="18"/>
          </w:rPr>
          <w:delInstrText>(1)</w:delInstrText>
        </w:r>
      </w:del>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ins w:id="630" w:author="Sharifi, Hossein" w:date="2021-11-06T23:52:00Z">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ins>
      <w:r w:rsidR="00E21F99">
        <w:rPr>
          <w:rFonts w:asciiTheme="majorBidi" w:hAnsiTheme="majorBidi" w:cstheme="majorBidi"/>
          <w:szCs w:val="18"/>
        </w:rPr>
        <w:fldChar w:fldCharType="separate"/>
      </w:r>
      <w:ins w:id="631" w:author="Sharifi, Hossein" w:date="2021-12-07T16:48:00Z">
        <w:r w:rsidR="00A15D39" w:rsidRPr="00A8399C">
          <w:rPr>
            <w:rFonts w:asciiTheme="majorBidi" w:hAnsiTheme="majorBidi" w:cstheme="majorBidi"/>
            <w:szCs w:val="18"/>
          </w:rPr>
          <w:instrText>(</w:instrText>
        </w:r>
        <w:r w:rsidR="00A15D39" w:rsidRPr="00A15D39">
          <w:rPr>
            <w:rFonts w:asciiTheme="majorBidi" w:hAnsiTheme="majorBidi" w:cstheme="majorBidi"/>
            <w:szCs w:val="18"/>
            <w:rPrChange w:id="632" w:author="Sharifi, Hossein" w:date="2021-12-07T16:48:00Z">
              <w:rPr>
                <w:rFonts w:asciiTheme="majorBidi" w:hAnsiTheme="majorBidi" w:cstheme="majorBidi"/>
                <w:noProof/>
              </w:rPr>
            </w:rPrChange>
          </w:rPr>
          <w:instrText>4</w:instrText>
        </w:r>
        <w:r w:rsidR="00A15D39" w:rsidRPr="00A15D39">
          <w:rPr>
            <w:rFonts w:asciiTheme="majorBidi" w:hAnsiTheme="majorBidi" w:cstheme="majorBidi"/>
            <w:szCs w:val="18"/>
            <w:rPrChange w:id="633" w:author="Sharifi, Hossein" w:date="2021-12-07T16:48:00Z">
              <w:rPr>
                <w:rFonts w:asciiTheme="majorBidi" w:hAnsiTheme="majorBidi" w:cstheme="majorBidi"/>
              </w:rPr>
            </w:rPrChange>
          </w:rPr>
          <w:instrText>)</w:instrText>
        </w:r>
      </w:ins>
      <w:del w:id="634" w:author="Sharifi, Hossein" w:date="2021-11-07T19:47:00Z">
        <w:r w:rsidR="00676F15" w:rsidRPr="00676F15" w:rsidDel="00946339">
          <w:rPr>
            <w:rFonts w:asciiTheme="majorBidi" w:hAnsiTheme="majorBidi" w:cstheme="majorBidi"/>
            <w:szCs w:val="18"/>
          </w:rPr>
          <w:delInstrText>(4)</w:delInstrText>
        </w:r>
      </w:del>
      <w:ins w:id="635" w:author="Sharifi, Hossein" w:date="2021-11-06T23:52:00Z">
        <w:r w:rsidR="00E21F99">
          <w:rPr>
            <w:rFonts w:asciiTheme="majorBidi" w:hAnsiTheme="majorBidi" w:cstheme="majorBidi"/>
            <w:szCs w:val="18"/>
          </w:rPr>
          <w:fldChar w:fldCharType="end"/>
        </w:r>
        <w:r w:rsidR="00E21F99">
          <w:rPr>
            <w:rFonts w:asciiTheme="majorBidi" w:hAnsiTheme="majorBidi" w:cstheme="majorBidi"/>
            <w:szCs w:val="18"/>
          </w:rPr>
          <w:fldChar w:fldCharType="end"/>
        </w:r>
      </w:ins>
      <w:r w:rsidR="00BD5FE7" w:rsidRPr="00B95524">
        <w:rPr>
          <w:rFonts w:asciiTheme="majorBidi" w:hAnsiTheme="majorBidi" w:cstheme="majorBidi"/>
          <w:szCs w:val="18"/>
        </w:rPr>
        <w:t xml:space="preserve">, </w:t>
      </w:r>
      <w:ins w:id="636" w:author="Wenk, Jonathan F." w:date="2021-12-15T11:27:00Z">
        <w:r w:rsidR="00646FF5">
          <w:rPr>
            <w:rFonts w:asciiTheme="majorBidi" w:hAnsiTheme="majorBidi" w:cstheme="majorBidi"/>
            <w:szCs w:val="18"/>
          </w:rPr>
          <w:t xml:space="preserve">the </w:t>
        </w:r>
      </w:ins>
      <w:ins w:id="637" w:author="Sharifi, Hossein" w:date="2021-11-06T23:49:00Z">
        <w:r w:rsidR="009F4D3A">
          <w:rPr>
            <w:rFonts w:asciiTheme="majorBidi" w:hAnsiTheme="majorBidi" w:cstheme="majorBidi"/>
            <w:szCs w:val="18"/>
          </w:rPr>
          <w:t>number of half-sarcomere</w:t>
        </w:r>
      </w:ins>
      <w:ins w:id="638" w:author="Sharifi, Hossein" w:date="2021-11-06T23:50:00Z">
        <w:r w:rsidR="009F4D3A">
          <w:rPr>
            <w:rFonts w:asciiTheme="majorBidi" w:hAnsiTheme="majorBidi" w:cstheme="majorBidi"/>
            <w:szCs w:val="18"/>
          </w:rPr>
          <w:t>s (n</w:t>
        </w:r>
        <w:r w:rsidR="009F4D3A">
          <w:rPr>
            <w:rFonts w:asciiTheme="majorBidi" w:hAnsiTheme="majorBidi" w:cstheme="majorBidi"/>
            <w:szCs w:val="18"/>
            <w:vertAlign w:val="subscript"/>
          </w:rPr>
          <w:t>hs</w:t>
        </w:r>
        <w:r w:rsidR="009F4D3A">
          <w:rPr>
            <w:rFonts w:asciiTheme="majorBidi" w:hAnsiTheme="majorBidi" w:cstheme="majorBidi"/>
            <w:szCs w:val="18"/>
          </w:rPr>
          <w:t xml:space="preserve">) increases </w:t>
        </w:r>
      </w:ins>
      <w:ins w:id="639" w:author="Sharifi, Hossein" w:date="2021-11-06T23:30:00Z">
        <w:r w:rsidR="00961B41" w:rsidRPr="009F4D3A">
          <w:rPr>
            <w:rFonts w:asciiTheme="majorBidi" w:hAnsiTheme="majorBidi" w:cstheme="majorBidi"/>
            <w:szCs w:val="18"/>
          </w:rPr>
          <w:t>when</w:t>
        </w:r>
        <w:r w:rsidR="00961B41">
          <w:rPr>
            <w:rFonts w:asciiTheme="majorBidi" w:hAnsiTheme="majorBidi" w:cstheme="majorBidi"/>
            <w:szCs w:val="18"/>
          </w:rPr>
          <w:t xml:space="preserve"> </w:t>
        </w:r>
      </w:ins>
      <w:ins w:id="640" w:author="Sharifi, Hossein" w:date="2021-11-06T23:49:00Z">
        <w:r w:rsidR="00C31B11">
          <w:rPr>
            <w:rFonts w:asciiTheme="majorBidi" w:hAnsiTheme="majorBidi" w:cstheme="majorBidi"/>
            <w:szCs w:val="18"/>
          </w:rPr>
          <w:t>S</w:t>
        </w:r>
        <w:r w:rsidR="00C31B11">
          <w:rPr>
            <w:rFonts w:asciiTheme="majorBidi" w:hAnsiTheme="majorBidi" w:cstheme="majorBidi"/>
            <w:szCs w:val="18"/>
            <w:vertAlign w:val="subscript"/>
          </w:rPr>
          <w:t>ecc</w:t>
        </w:r>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S</w:t>
        </w:r>
        <w:r w:rsidR="000C01DF">
          <w:rPr>
            <w:rFonts w:asciiTheme="majorBidi" w:hAnsiTheme="majorBidi" w:cstheme="majorBidi"/>
            <w:szCs w:val="18"/>
            <w:vertAlign w:val="subscript"/>
          </w:rPr>
          <w:t>ecc,set</w:t>
        </w:r>
      </w:ins>
      <w:ins w:id="641" w:author="Sharifi, Hossein" w:date="2021-11-06T23:50:00Z">
        <w:r w:rsidR="009F4D3A">
          <w:rPr>
            <w:rFonts w:asciiTheme="majorBidi" w:hAnsiTheme="majorBidi" w:cstheme="majorBidi"/>
            <w:szCs w:val="18"/>
          </w:rPr>
          <w:t xml:space="preserve">, </w:t>
        </w:r>
        <w:r w:rsidR="007C073F">
          <w:rPr>
            <w:rFonts w:asciiTheme="majorBidi" w:hAnsiTheme="majorBidi" w:cstheme="majorBidi"/>
            <w:szCs w:val="18"/>
          </w:rPr>
          <w:t>but decreases when S</w:t>
        </w:r>
        <w:r w:rsidR="007C073F">
          <w:rPr>
            <w:rFonts w:asciiTheme="majorBidi" w:hAnsiTheme="majorBidi" w:cstheme="majorBidi"/>
            <w:szCs w:val="18"/>
            <w:vertAlign w:val="subscript"/>
          </w:rPr>
          <w:t>ecc</w:t>
        </w:r>
        <w:r w:rsidR="007C073F">
          <w:rPr>
            <w:rFonts w:asciiTheme="majorBidi" w:hAnsiTheme="majorBidi" w:cstheme="majorBidi"/>
            <w:szCs w:val="18"/>
          </w:rPr>
          <w:t xml:space="preserve"> </w:t>
        </w:r>
      </w:ins>
      <w:ins w:id="642" w:author="Sharifi, Hossein" w:date="2021-11-06T23:51:00Z">
        <w:r w:rsidR="007C073F">
          <w:rPr>
            <w:rFonts w:asciiTheme="majorBidi" w:hAnsiTheme="majorBidi" w:cstheme="majorBidi"/>
            <w:szCs w:val="18"/>
          </w:rPr>
          <w:t>&lt;</w:t>
        </w:r>
      </w:ins>
      <w:ins w:id="643" w:author="Sharifi, Hossein" w:date="2021-11-06T23:50:00Z">
        <w:r w:rsidR="007C073F">
          <w:rPr>
            <w:rFonts w:asciiTheme="majorBidi" w:hAnsiTheme="majorBidi" w:cstheme="majorBidi"/>
            <w:szCs w:val="18"/>
          </w:rPr>
          <w:t xml:space="preserve"> S</w:t>
        </w:r>
        <w:r w:rsidR="007C073F">
          <w:rPr>
            <w:rFonts w:asciiTheme="majorBidi" w:hAnsiTheme="majorBidi" w:cstheme="majorBidi"/>
            <w:szCs w:val="18"/>
            <w:vertAlign w:val="subscript"/>
          </w:rPr>
          <w:t>ecc,set</w:t>
        </w:r>
      </w:ins>
      <w:ins w:id="644" w:author="Sharifi, Hossein" w:date="2021-11-06T23:51:00Z">
        <w:r w:rsidR="007C073F">
          <w:rPr>
            <w:rFonts w:asciiTheme="majorBidi" w:hAnsiTheme="majorBidi" w:cstheme="majorBidi"/>
            <w:szCs w:val="18"/>
          </w:rPr>
          <w:t>.</w:t>
        </w:r>
      </w:ins>
    </w:p>
    <w:p w14:paraId="27CEE4CC" w14:textId="6828DEF5" w:rsidR="003B434A" w:rsidRPr="00B95524" w:rsidDel="00E21F99" w:rsidRDefault="00BD5FE7" w:rsidP="00F34279">
      <w:pPr>
        <w:spacing w:line="240" w:lineRule="auto"/>
        <w:jc w:val="both"/>
        <w:rPr>
          <w:del w:id="645" w:author="Sharifi, Hossein" w:date="2021-11-06T23:52:00Z"/>
          <w:rFonts w:asciiTheme="majorBidi" w:hAnsiTheme="majorBidi" w:cstheme="majorBidi"/>
          <w:szCs w:val="18"/>
        </w:rPr>
      </w:pPr>
      <w:del w:id="646" w:author="Sharifi, Hossein" w:date="2021-11-06T23:52:00Z">
        <w:r w:rsidRPr="00B95524" w:rsidDel="00E21F99">
          <w:rPr>
            <w:rFonts w:asciiTheme="majorBidi" w:hAnsiTheme="majorBidi" w:cstheme="majorBidi"/>
            <w:szCs w:val="18"/>
          </w:rPr>
          <w:delText xml:space="preserve">an increase in </w:delText>
        </w:r>
        <w:r w:rsidR="008948E5" w:rsidRPr="00B95524" w:rsidDel="00E21F99">
          <w:rPr>
            <w:rFonts w:asciiTheme="majorBidi" w:hAnsiTheme="majorBidi" w:cstheme="majorBidi"/>
            <w:szCs w:val="18"/>
          </w:rPr>
          <w:delText xml:space="preserve">the driving signal (i.e. </w:delText>
        </w:r>
        <w:r w:rsidR="00DA0EC3" w:rsidDel="00E21F99">
          <w:rPr>
            <w:rFonts w:asciiTheme="majorBidi" w:hAnsiTheme="majorBidi" w:cstheme="majorBidi"/>
            <w:szCs w:val="18"/>
          </w:rPr>
          <w:delText xml:space="preserve">increase in </w:delText>
        </w:r>
        <w:r w:rsidR="000D50CC" w:rsidDel="00E21F99">
          <w:rPr>
            <w:rFonts w:asciiTheme="majorBidi" w:hAnsiTheme="majorBidi" w:cstheme="majorBidi"/>
            <w:szCs w:val="18"/>
          </w:rPr>
          <w:delText xml:space="preserve">intracellular </w:delText>
        </w:r>
        <w:r w:rsidR="00DA0EC3" w:rsidDel="00E21F99">
          <w:rPr>
            <w:rFonts w:asciiTheme="majorBidi" w:hAnsiTheme="majorBidi" w:cstheme="majorBidi"/>
            <w:szCs w:val="18"/>
          </w:rPr>
          <w:delText xml:space="preserve">half-sarcomere </w:delText>
        </w:r>
        <w:r w:rsidRPr="00B95524" w:rsidDel="00E21F99">
          <w:rPr>
            <w:rFonts w:asciiTheme="majorBidi" w:hAnsiTheme="majorBidi" w:cstheme="majorBidi"/>
            <w:szCs w:val="18"/>
          </w:rPr>
          <w:delText>passive stress</w:delText>
        </w:r>
        <w:r w:rsidR="008948E5" w:rsidRPr="00B95524" w:rsidDel="00E21F99">
          <w:rPr>
            <w:rFonts w:asciiTheme="majorBidi" w:hAnsiTheme="majorBidi" w:cstheme="majorBidi"/>
            <w:szCs w:val="18"/>
          </w:rPr>
          <w:delText>)</w:delText>
        </w:r>
        <w:r w:rsidR="00282175" w:rsidRPr="00B95524" w:rsidDel="00E21F99">
          <w:rPr>
            <w:rFonts w:asciiTheme="majorBidi" w:hAnsiTheme="majorBidi" w:cstheme="majorBidi"/>
            <w:szCs w:val="18"/>
          </w:rPr>
          <w:delText xml:space="preserve"> would</w:delText>
        </w:r>
        <w:r w:rsidRPr="00B95524" w:rsidDel="00E21F99">
          <w:rPr>
            <w:rFonts w:asciiTheme="majorBidi" w:hAnsiTheme="majorBidi" w:cstheme="majorBidi"/>
            <w:szCs w:val="18"/>
          </w:rPr>
          <w:delText xml:space="preserve"> increase the number of </w:delText>
        </w:r>
        <w:r w:rsidR="00DA0EC3" w:rsidDel="00E21F99">
          <w:rPr>
            <w:rFonts w:asciiTheme="majorBidi" w:hAnsiTheme="majorBidi" w:cstheme="majorBidi"/>
            <w:szCs w:val="18"/>
          </w:rPr>
          <w:delText xml:space="preserve">serial </w:delText>
        </w:r>
        <w:r w:rsidRPr="00B95524" w:rsidDel="00E21F99">
          <w:rPr>
            <w:rFonts w:asciiTheme="majorBidi" w:hAnsiTheme="majorBidi" w:cstheme="majorBidi"/>
            <w:szCs w:val="18"/>
          </w:rPr>
          <w:delText>half-sarcomeres</w:delText>
        </w:r>
        <w:r w:rsidR="00D4552F" w:rsidRPr="00B95524" w:rsidDel="00E21F99">
          <w:rPr>
            <w:rFonts w:asciiTheme="majorBidi" w:hAnsiTheme="majorBidi" w:cstheme="majorBidi"/>
            <w:szCs w:val="18"/>
          </w:rPr>
          <w:delText xml:space="preserve"> to reduce the </w:delText>
        </w:r>
        <w:r w:rsidR="00E95EEE" w:rsidRPr="00B95524" w:rsidDel="00E21F99">
          <w:rPr>
            <w:rFonts w:asciiTheme="majorBidi" w:hAnsiTheme="majorBidi" w:cstheme="majorBidi"/>
            <w:szCs w:val="18"/>
          </w:rPr>
          <w:delText>passive stress back to its</w:delText>
        </w:r>
        <w:r w:rsidRPr="00B95524" w:rsidDel="00E21F99">
          <w:rPr>
            <w:rFonts w:asciiTheme="majorBidi" w:hAnsiTheme="majorBidi" w:cstheme="majorBidi"/>
            <w:szCs w:val="18"/>
          </w:rPr>
          <w:delText xml:space="preserve"> </w:delText>
        </w:r>
        <w:r w:rsidR="00E95EEE" w:rsidRPr="00B95524" w:rsidDel="00E21F99">
          <w:rPr>
            <w:rFonts w:asciiTheme="majorBidi" w:hAnsiTheme="majorBidi" w:cstheme="majorBidi"/>
            <w:szCs w:val="18"/>
          </w:rPr>
          <w:delText>homeostatic</w:delText>
        </w:r>
        <w:r w:rsidRPr="00B95524" w:rsidDel="00E21F99">
          <w:rPr>
            <w:rFonts w:asciiTheme="majorBidi" w:hAnsiTheme="majorBidi" w:cstheme="majorBidi"/>
            <w:szCs w:val="18"/>
          </w:rPr>
          <w:delText xml:space="preserve"> level</w:delText>
        </w:r>
        <w:r w:rsidR="00E95EEE" w:rsidRPr="00B95524" w:rsidDel="00E21F99">
          <w:rPr>
            <w:rFonts w:asciiTheme="majorBidi" w:hAnsiTheme="majorBidi" w:cstheme="majorBidi"/>
            <w:szCs w:val="18"/>
          </w:rPr>
          <w:delText xml:space="preserve"> (setpoint)</w:delText>
        </w:r>
        <w:r w:rsidRPr="00B95524" w:rsidDel="00E21F99">
          <w:rPr>
            <w:rFonts w:asciiTheme="majorBidi" w:hAnsiTheme="majorBidi" w:cstheme="majorBidi"/>
            <w:szCs w:val="18"/>
          </w:rPr>
          <w:delText>.</w:delText>
        </w:r>
        <w:commentRangeEnd w:id="623"/>
        <w:r w:rsidR="00EC1AF7" w:rsidDel="00E21F99">
          <w:rPr>
            <w:rStyle w:val="CommentReference"/>
          </w:rPr>
          <w:commentReference w:id="623"/>
        </w:r>
      </w:del>
      <w:commentRangeEnd w:id="624"/>
      <w:r w:rsidR="00572200">
        <w:rPr>
          <w:rStyle w:val="CommentReference"/>
        </w:rPr>
        <w:commentReference w:id="624"/>
      </w:r>
      <w:del w:id="647" w:author="Sharifi, Hossein" w:date="2021-11-06T23:52:00Z">
        <w:r w:rsidRPr="00B95524" w:rsidDel="00E21F99">
          <w:rPr>
            <w:rFonts w:asciiTheme="majorBidi" w:hAnsiTheme="majorBidi" w:cstheme="majorBidi"/>
            <w:szCs w:val="18"/>
          </w:rPr>
          <w:delText xml:space="preserve"> A reduction in</w:delText>
        </w:r>
        <w:r w:rsidR="00CC228F" w:rsidDel="00E21F99">
          <w:rPr>
            <w:rFonts w:asciiTheme="majorBidi" w:hAnsiTheme="majorBidi" w:cstheme="majorBidi"/>
            <w:szCs w:val="18"/>
          </w:rPr>
          <w:delText xml:space="preserve"> the driving signal</w:delText>
        </w:r>
        <w:r w:rsidRPr="00B95524" w:rsidDel="00E21F99">
          <w:rPr>
            <w:rFonts w:asciiTheme="majorBidi" w:hAnsiTheme="majorBidi" w:cstheme="majorBidi"/>
            <w:szCs w:val="18"/>
          </w:rPr>
          <w:delText xml:space="preserve">, on the other hand, reduces the number of </w:delText>
        </w:r>
        <w:r w:rsidR="00DA0EC3" w:rsidDel="00E21F99">
          <w:rPr>
            <w:rFonts w:asciiTheme="majorBidi" w:hAnsiTheme="majorBidi" w:cstheme="majorBidi"/>
            <w:szCs w:val="18"/>
          </w:rPr>
          <w:delText xml:space="preserve">serial </w:delText>
        </w:r>
        <w:r w:rsidRPr="00B95524" w:rsidDel="00E21F99">
          <w:rPr>
            <w:rFonts w:asciiTheme="majorBidi" w:hAnsiTheme="majorBidi" w:cstheme="majorBidi"/>
            <w:szCs w:val="18"/>
          </w:rPr>
          <w:delText>half-sarcomeres</w:delText>
        </w:r>
        <w:r w:rsidR="00DA0EC3" w:rsidDel="00E21F99">
          <w:rPr>
            <w:rFonts w:asciiTheme="majorBidi" w:hAnsiTheme="majorBidi" w:cstheme="majorBidi"/>
            <w:szCs w:val="18"/>
          </w:rPr>
          <w:delText xml:space="preserve">, which increases </w:delText>
        </w:r>
        <w:r w:rsidRPr="00B95524" w:rsidDel="00E21F99">
          <w:rPr>
            <w:rFonts w:asciiTheme="majorBidi" w:hAnsiTheme="majorBidi" w:cstheme="majorBidi"/>
            <w:szCs w:val="18"/>
          </w:rPr>
          <w:delText xml:space="preserve">the passive stress towards the setpoint. </w:delText>
        </w:r>
      </w:del>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297B52" w:rsidRPr="00B95524">
        <w:rPr>
          <w:rFonts w:asciiTheme="majorBidi" w:hAnsiTheme="majorBidi" w:cstheme="majorBidi"/>
          <w:position w:val="-24"/>
        </w:rPr>
        <w:object w:dxaOrig="1500" w:dyaOrig="680" w14:anchorId="609DC840">
          <v:shape id="_x0000_i1028" type="#_x0000_t75" alt="" style="width:74.9pt;height:33.4pt;mso-width-percent:0;mso-height-percent:0;mso-width-percent:0;mso-height-percent:0" o:ole="">
            <v:imagedata r:id="rId20" o:title=""/>
          </v:shape>
          <o:OLEObject Type="Embed" ProgID="Equation.DSMT4" ShapeID="_x0000_i1028" DrawAspect="Content" ObjectID="_1701349234"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48"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48"/>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884FA6B" w:rsidR="00491640" w:rsidRPr="00B95524" w:rsidRDefault="00CC228F" w:rsidP="00061ABF">
      <w:pPr>
        <w:spacing w:line="240" w:lineRule="auto"/>
        <w:jc w:val="both"/>
        <w:rPr>
          <w:rFonts w:asciiTheme="majorBidi" w:eastAsiaTheme="minorEastAsia" w:hAnsiTheme="majorBidi" w:cstheme="majorBidi"/>
        </w:rPr>
      </w:pPr>
      <w:del w:id="649" w:author="Sharifi, Hossein" w:date="2021-11-06T23:59:00Z">
        <w:r w:rsidDel="002669A8">
          <w:rPr>
            <w:rFonts w:asciiTheme="majorBidi" w:hAnsiTheme="majorBidi" w:cstheme="majorBidi"/>
          </w:rPr>
          <w:delText xml:space="preserve">The </w:delText>
        </w:r>
      </w:del>
      <w:ins w:id="650" w:author="Sharifi, Hossein" w:date="2021-11-06T23:59:00Z">
        <w:r w:rsidR="002669A8">
          <w:rPr>
            <w:rFonts w:asciiTheme="majorBidi" w:hAnsiTheme="majorBidi" w:cstheme="majorBidi"/>
          </w:rPr>
          <w:t>C</w:t>
        </w:r>
      </w:ins>
      <w:del w:id="651" w:author="Sharifi, Hossein" w:date="2021-11-06T23:59:00Z">
        <w:r w:rsidDel="002669A8">
          <w:rPr>
            <w:rFonts w:asciiTheme="majorBidi" w:hAnsiTheme="majorBidi" w:cstheme="majorBidi"/>
          </w:rPr>
          <w:delText>c</w:delText>
        </w:r>
      </w:del>
      <w:r w:rsidRPr="00B95524">
        <w:rPr>
          <w:rFonts w:asciiTheme="majorBidi" w:hAnsiTheme="majorBidi" w:cstheme="majorBidi"/>
        </w:rPr>
        <w:t xml:space="preserve">oncentric </w:t>
      </w:r>
      <w:r w:rsidR="00397C58" w:rsidRPr="00B95524">
        <w:rPr>
          <w:rFonts w:asciiTheme="majorBidi" w:hAnsiTheme="majorBidi" w:cstheme="majorBidi"/>
        </w:rPr>
        <w:t xml:space="preserve">growth </w:t>
      </w:r>
      <w:ins w:id="652" w:author="Sharifi, Hossein" w:date="2021-11-07T09:05:00Z">
        <w:r w:rsidR="0093581E">
          <w:rPr>
            <w:rFonts w:asciiTheme="majorBidi" w:hAnsiTheme="majorBidi" w:cstheme="majorBidi"/>
          </w:rPr>
          <w:t>was</w:t>
        </w:r>
      </w:ins>
      <w:ins w:id="653" w:author="Sharifi, Hossein" w:date="2021-11-06T23:59:00Z">
        <w:r w:rsidR="002669A8">
          <w:rPr>
            <w:rFonts w:asciiTheme="majorBidi" w:hAnsiTheme="majorBidi" w:cstheme="majorBidi"/>
          </w:rPr>
          <w:t xml:space="preserve"> modeled </w:t>
        </w:r>
      </w:ins>
      <w:ins w:id="654" w:author="Sharifi, Hossein" w:date="2021-11-07T00:00:00Z">
        <w:r w:rsidR="002669A8">
          <w:rPr>
            <w:rFonts w:asciiTheme="majorBidi" w:hAnsiTheme="majorBidi" w:cstheme="majorBidi"/>
          </w:rPr>
          <w:t xml:space="preserve">by changing </w:t>
        </w:r>
      </w:ins>
      <w:del w:id="655" w:author="Sharifi, Hossein" w:date="2021-11-06T23:59:00Z">
        <w:r w:rsidR="00397C58" w:rsidRPr="00B95524" w:rsidDel="002669A8">
          <w:rPr>
            <w:rFonts w:asciiTheme="majorBidi" w:hAnsiTheme="majorBidi" w:cstheme="majorBidi"/>
          </w:rPr>
          <w:delText xml:space="preserve">law </w:delText>
        </w:r>
      </w:del>
      <w:commentRangeStart w:id="656"/>
      <w:commentRangeStart w:id="657"/>
      <w:del w:id="658" w:author="Sharifi, Hossein" w:date="2021-11-07T00:00:00Z">
        <w:r w:rsidRPr="00B95524" w:rsidDel="00164A5E">
          <w:rPr>
            <w:rFonts w:asciiTheme="majorBidi" w:hAnsiTheme="majorBidi" w:cstheme="majorBidi"/>
          </w:rPr>
          <w:delText>controls</w:delText>
        </w:r>
      </w:del>
      <w:ins w:id="659" w:author="Sharifi, Hossein" w:date="2021-11-07T00:00:00Z">
        <w:r w:rsidR="00164A5E">
          <w:rPr>
            <w:rFonts w:asciiTheme="majorBidi" w:hAnsiTheme="majorBidi" w:cstheme="majorBidi"/>
          </w:rPr>
          <w:t>the left ventricular</w:t>
        </w:r>
      </w:ins>
      <w:r w:rsidR="00397C58" w:rsidRPr="00B95524">
        <w:rPr>
          <w:rFonts w:asciiTheme="majorBidi" w:hAnsiTheme="majorBidi" w:cstheme="majorBidi"/>
        </w:rPr>
        <w:t xml:space="preserve"> </w:t>
      </w:r>
      <w:commentRangeEnd w:id="656"/>
      <w:r w:rsidR="00F843E1">
        <w:rPr>
          <w:rStyle w:val="CommentReference"/>
        </w:rPr>
        <w:commentReference w:id="656"/>
      </w:r>
      <w:commentRangeEnd w:id="657"/>
      <w:r w:rsidR="00796ADF">
        <w:rPr>
          <w:rStyle w:val="CommentReference"/>
        </w:rPr>
        <w:commentReference w:id="657"/>
      </w:r>
      <w:del w:id="660" w:author="Sharifi, Hossein" w:date="2021-11-07T00:00:00Z">
        <w:r w:rsidR="00491640" w:rsidRPr="00B95524" w:rsidDel="00164A5E">
          <w:rPr>
            <w:rFonts w:asciiTheme="majorBidi" w:hAnsiTheme="majorBidi" w:cstheme="majorBidi"/>
          </w:rPr>
          <w:delText>LV</w:delText>
        </w:r>
      </w:del>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(V</w:t>
      </w:r>
      <w:r w:rsidR="00C30E87" w:rsidRPr="00B95524">
        <w:rPr>
          <w:rFonts w:asciiTheme="majorBidi" w:hAnsiTheme="majorBidi" w:cstheme="majorBidi"/>
          <w:vertAlign w:val="subscript"/>
        </w:rPr>
        <w:t>wall</w:t>
      </w:r>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del w:id="661" w:author="Sharifi, Hossein" w:date="2021-11-07T09:07:00Z">
        <w:r w:rsidR="007674AA" w:rsidRPr="00B95524" w:rsidDel="00740AF6">
          <w:rPr>
            <w:rFonts w:asciiTheme="majorBidi" w:hAnsiTheme="majorBidi" w:cstheme="majorBidi"/>
          </w:rPr>
          <w:delText xml:space="preserve"> </w:delText>
        </w:r>
      </w:del>
      <w:del w:id="662" w:author="Sharifi, Hossein" w:date="2021-11-07T00:02:00Z">
        <w:r w:rsidR="00955E5F" w:rsidRPr="00B95524" w:rsidDel="00DF7A51">
          <w:rPr>
            <w:rFonts w:asciiTheme="majorBidi" w:hAnsiTheme="majorBidi" w:cstheme="majorBidi"/>
          </w:rPr>
          <w:delText xml:space="preserve">The </w:delText>
        </w:r>
        <w:commentRangeStart w:id="663"/>
        <w:commentRangeStart w:id="664"/>
        <w:r w:rsidR="00955E5F" w:rsidRPr="00B95524" w:rsidDel="00DF7A51">
          <w:rPr>
            <w:rFonts w:asciiTheme="majorBidi" w:hAnsiTheme="majorBidi" w:cstheme="majorBidi"/>
          </w:rPr>
          <w:delText>ratio of</w:delText>
        </w:r>
      </w:del>
      <w:r w:rsidR="00955E5F" w:rsidRPr="00B95524">
        <w:rPr>
          <w:rFonts w:asciiTheme="majorBidi" w:hAnsiTheme="majorBidi" w:cstheme="majorBidi"/>
        </w:rPr>
        <w:t xml:space="preserve"> </w:t>
      </w:r>
      <w:ins w:id="665" w:author="Sharifi, Hossein" w:date="2021-11-07T00:02:00Z">
        <w:r w:rsidR="00DF7A51">
          <w:rPr>
            <w:rFonts w:asciiTheme="majorBidi" w:hAnsiTheme="majorBidi" w:cstheme="majorBidi"/>
          </w:rPr>
          <w:t>M</w:t>
        </w:r>
      </w:ins>
      <w:del w:id="666" w:author="Sharifi, Hossein" w:date="2021-11-07T00:02:00Z">
        <w:r w:rsidR="00955E5F" w:rsidRPr="00B95524" w:rsidDel="00DF7A51">
          <w:rPr>
            <w:rFonts w:asciiTheme="majorBidi" w:hAnsiTheme="majorBidi" w:cstheme="majorBidi"/>
          </w:rPr>
          <w:delText>m</w:delText>
        </w:r>
      </w:del>
      <w:r w:rsidR="00955E5F" w:rsidRPr="00B95524">
        <w:rPr>
          <w:rFonts w:asciiTheme="majorBidi" w:hAnsiTheme="majorBidi" w:cstheme="majorBidi"/>
        </w:rPr>
        <w:t xml:space="preserve">yosin ATPase </w:t>
      </w:r>
      <w:del w:id="667" w:author="Sharifi, Hossein" w:date="2021-11-07T00:02:00Z">
        <w:r w:rsidR="00180362" w:rsidDel="00DF7A51">
          <w:rPr>
            <w:rFonts w:asciiTheme="majorBidi" w:hAnsiTheme="majorBidi" w:cstheme="majorBidi"/>
          </w:rPr>
          <w:delText>per</w:delText>
        </w:r>
        <w:r w:rsidR="00955E5F" w:rsidRPr="00B95524" w:rsidDel="00DF7A51">
          <w:rPr>
            <w:rFonts w:asciiTheme="majorBidi" w:hAnsiTheme="majorBidi" w:cstheme="majorBidi"/>
          </w:rPr>
          <w:delText xml:space="preserve"> </w:delText>
        </w:r>
      </w:del>
      <w:ins w:id="668" w:author="Sharifi, Hossein" w:date="2021-11-07T00:02:00Z">
        <w:r w:rsidR="00DF7A51">
          <w:rPr>
            <w:rFonts w:asciiTheme="majorBidi" w:hAnsiTheme="majorBidi" w:cstheme="majorBidi"/>
          </w:rPr>
          <w:t xml:space="preserve">normalized </w:t>
        </w:r>
      </w:ins>
      <w:ins w:id="669" w:author="Sharifi, Hossein" w:date="2021-12-07T09:41:00Z">
        <w:r w:rsidR="000D3C00">
          <w:rPr>
            <w:rFonts w:asciiTheme="majorBidi" w:hAnsiTheme="majorBidi" w:cstheme="majorBidi"/>
          </w:rPr>
          <w:t>to</w:t>
        </w:r>
      </w:ins>
      <w:ins w:id="670" w:author="Sharifi, Hossein" w:date="2021-11-07T00:02:00Z">
        <w:r w:rsidR="00DF7A51" w:rsidRPr="00B95524">
          <w:rPr>
            <w:rFonts w:asciiTheme="majorBidi" w:hAnsiTheme="majorBidi" w:cstheme="majorBidi"/>
          </w:rPr>
          <w:t xml:space="preserve"> </w:t>
        </w:r>
      </w:ins>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663"/>
      <w:r w:rsidR="00F843E1">
        <w:rPr>
          <w:rStyle w:val="CommentReference"/>
        </w:rPr>
        <w:commentReference w:id="663"/>
      </w:r>
      <w:commentRangeEnd w:id="664"/>
      <w:r w:rsidR="000D3C00">
        <w:rPr>
          <w:rStyle w:val="CommentReference"/>
        </w:rPr>
        <w:commentReference w:id="664"/>
      </w:r>
      <w:r w:rsidR="009C0718" w:rsidRPr="00B95524">
        <w:rPr>
          <w:rFonts w:asciiTheme="majorBidi" w:hAnsiTheme="majorBidi" w:cstheme="majorBidi"/>
        </w:rPr>
        <w:t xml:space="preserve"> (</w:t>
      </w:r>
      <w:ins w:id="671" w:author="Sharifi, Hossein" w:date="2021-11-07T08:58:00Z">
        <w:r w:rsidR="0042190C">
          <w:rPr>
            <w:rFonts w:asciiTheme="majorBidi" w:hAnsiTheme="majorBidi" w:cstheme="majorBidi"/>
          </w:rPr>
          <w:t>ATPase/V</w:t>
        </w:r>
        <w:r w:rsidR="0042190C">
          <w:rPr>
            <w:rFonts w:asciiTheme="majorBidi" w:hAnsiTheme="majorBidi" w:cstheme="majorBidi"/>
            <w:vertAlign w:val="subscript"/>
          </w:rPr>
          <w:t>myofibrillar</w:t>
        </w:r>
      </w:ins>
      <w:del w:id="672" w:author="Sharifi, Hossein" w:date="2021-11-07T08:58:00Z">
        <w:r w:rsidR="00113A80" w:rsidRPr="00B95524" w:rsidDel="0042190C">
          <w:rPr>
            <w:rFonts w:asciiTheme="majorBidi" w:hAnsiTheme="majorBidi" w:cstheme="majorBidi"/>
          </w:rPr>
          <w:delText xml:space="preserve">equation </w:delText>
        </w:r>
        <w:r w:rsidR="00113A80" w:rsidRPr="00B95524" w:rsidDel="0042190C">
          <w:rPr>
            <w:rFonts w:asciiTheme="majorBidi" w:hAnsiTheme="majorBidi" w:cstheme="majorBidi"/>
          </w:rPr>
          <w:fldChar w:fldCharType="begin"/>
        </w:r>
        <w:r w:rsidR="00113A80" w:rsidRPr="00B95524" w:rsidDel="0042190C">
          <w:rPr>
            <w:rFonts w:asciiTheme="majorBidi" w:hAnsiTheme="majorBidi" w:cstheme="majorBidi"/>
          </w:rPr>
          <w:delInstrText xml:space="preserve"> GOTOBUTTON ZEqnNum572285  \* MERGEFORMAT </w:delInstrText>
        </w:r>
        <w:r w:rsidR="00FB3AC1" w:rsidRPr="00B95524" w:rsidDel="0042190C">
          <w:rPr>
            <w:rFonts w:asciiTheme="majorBidi" w:hAnsiTheme="majorBidi" w:cstheme="majorBidi"/>
          </w:rPr>
          <w:fldChar w:fldCharType="begin"/>
        </w:r>
        <w:r w:rsidR="00FB3AC1" w:rsidRPr="00B95524" w:rsidDel="0042190C">
          <w:rPr>
            <w:rFonts w:asciiTheme="majorBidi" w:hAnsiTheme="majorBidi" w:cstheme="majorBidi"/>
          </w:rPr>
          <w:delInstrText xml:space="preserve"> REF ZEqnNum572285 \* Charformat \! \* MERGEFORMAT </w:delInstrText>
        </w:r>
        <w:r w:rsidR="00FB3AC1" w:rsidRPr="00B95524" w:rsidDel="0042190C">
          <w:rPr>
            <w:rFonts w:asciiTheme="majorBidi" w:hAnsiTheme="majorBidi" w:cstheme="majorBidi"/>
          </w:rPr>
          <w:fldChar w:fldCharType="separate"/>
        </w:r>
      </w:del>
      <w:del w:id="673" w:author="Sharifi, Hossein" w:date="2021-11-06T23:20:00Z">
        <w:r w:rsidR="0095603A" w:rsidRPr="00B95524" w:rsidDel="009E4FAD">
          <w:rPr>
            <w:rFonts w:asciiTheme="majorBidi" w:hAnsiTheme="majorBidi" w:cstheme="majorBidi"/>
          </w:rPr>
          <w:delInstrText>(</w:delInstrText>
        </w:r>
        <w:r w:rsidR="0095603A" w:rsidDel="009E4FAD">
          <w:rPr>
            <w:rFonts w:asciiTheme="majorBidi" w:hAnsiTheme="majorBidi" w:cstheme="majorBidi"/>
          </w:rPr>
          <w:delInstrText>5</w:delInstrText>
        </w:r>
        <w:r w:rsidR="0095603A" w:rsidRPr="00B95524" w:rsidDel="009E4FAD">
          <w:rPr>
            <w:rFonts w:asciiTheme="majorBidi" w:hAnsiTheme="majorBidi" w:cstheme="majorBidi"/>
          </w:rPr>
          <w:delInstrText>)</w:delInstrText>
        </w:r>
      </w:del>
      <w:del w:id="674" w:author="Sharifi, Hossein" w:date="2021-11-07T08:58:00Z">
        <w:r w:rsidR="00FB3AC1" w:rsidRPr="00B95524" w:rsidDel="0042190C">
          <w:rPr>
            <w:rFonts w:asciiTheme="majorBidi" w:hAnsiTheme="majorBidi" w:cstheme="majorBidi"/>
          </w:rPr>
          <w:fldChar w:fldCharType="end"/>
        </w:r>
        <w:r w:rsidR="00113A80" w:rsidRPr="00B95524" w:rsidDel="0042190C">
          <w:rPr>
            <w:rFonts w:asciiTheme="majorBidi" w:hAnsiTheme="majorBidi" w:cstheme="majorBidi"/>
          </w:rPr>
          <w:fldChar w:fldCharType="end"/>
        </w:r>
      </w:del>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ins w:id="675" w:author="Sharifi, Hossein" w:date="2021-11-07T00:03:00Z">
        <w:r w:rsidR="00A90E3F">
          <w:rPr>
            <w:rFonts w:asciiTheme="majorBidi" w:eastAsiaTheme="minorEastAsia" w:hAnsiTheme="majorBidi" w:cstheme="majorBidi"/>
          </w:rPr>
          <w:t xml:space="preserve">used as the </w:t>
        </w:r>
      </w:ins>
      <w:ins w:id="676" w:author="Sharifi, Hossein" w:date="2021-12-06T21:52:00Z">
        <w:r w:rsidR="00D105F5">
          <w:rPr>
            <w:rFonts w:asciiTheme="majorBidi" w:eastAsiaTheme="minorEastAsia" w:hAnsiTheme="majorBidi" w:cstheme="majorBidi"/>
          </w:rPr>
          <w:t>stimulus</w:t>
        </w:r>
      </w:ins>
      <w:ins w:id="677" w:author="Sharifi, Hossein" w:date="2021-11-07T00:03:00Z">
        <w:r w:rsidR="00A90E3F">
          <w:rPr>
            <w:rFonts w:asciiTheme="majorBidi" w:eastAsiaTheme="minorEastAsia" w:hAnsiTheme="majorBidi" w:cstheme="majorBidi"/>
          </w:rPr>
          <w:t xml:space="preserve"> signal for concentric growth </w:t>
        </w:r>
      </w:ins>
      <w:del w:id="678" w:author="Sharifi, Hossein" w:date="2021-11-07T00:03:00Z">
        <w:r w:rsidR="009B0989" w:rsidRPr="00B95524" w:rsidDel="009F27A1">
          <w:rPr>
            <w:rFonts w:asciiTheme="majorBidi" w:eastAsiaTheme="minorEastAsia" w:hAnsiTheme="majorBidi" w:cstheme="majorBidi"/>
          </w:rPr>
          <w:delText xml:space="preserve">assumed </w:delText>
        </w:r>
        <w:r w:rsidR="00ED16E8" w:rsidDel="009F27A1">
          <w:rPr>
            <w:rFonts w:asciiTheme="majorBidi" w:eastAsiaTheme="minorEastAsia" w:hAnsiTheme="majorBidi" w:cstheme="majorBidi"/>
          </w:rPr>
          <w:delText>to be</w:delText>
        </w:r>
        <w:r w:rsidR="009B0989" w:rsidRPr="00B95524" w:rsidDel="009F27A1">
          <w:rPr>
            <w:rFonts w:asciiTheme="majorBidi" w:eastAsiaTheme="minorEastAsia" w:hAnsiTheme="majorBidi" w:cstheme="majorBidi"/>
          </w:rPr>
          <w:delText xml:space="preserve"> the stimulus signal for concentric growth</w:delText>
        </w:r>
        <w:r w:rsidR="00ED16E8" w:rsidDel="009F27A1">
          <w:rPr>
            <w:rFonts w:asciiTheme="majorBidi" w:eastAsiaTheme="minorEastAsia" w:hAnsiTheme="majorBidi" w:cstheme="majorBidi"/>
          </w:rPr>
          <w:delText xml:space="preserve"> </w:delText>
        </w:r>
      </w:del>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r w:rsidR="008903A9">
        <w:rPr>
          <w:rFonts w:asciiTheme="majorBidi" w:eastAsiaTheme="minorEastAsia" w:hAnsiTheme="majorBidi" w:cstheme="majorBidi"/>
        </w:rPr>
        <w:t>)</w:t>
      </w:r>
      <w:ins w:id="679" w:author="Sharifi, Hossein" w:date="2021-11-07T08:58:00Z">
        <w:r w:rsidR="0041628F">
          <w:rPr>
            <w:rFonts w:asciiTheme="majorBidi" w:eastAsiaTheme="minorEastAsia" w:hAnsiTheme="majorBidi" w:cstheme="majorBidi"/>
          </w:rPr>
          <w:t xml:space="preserve">. </w:t>
        </w:r>
      </w:ins>
      <w:ins w:id="680" w:author="Sharifi, Hossein" w:date="2021-11-07T09:00:00Z">
        <w:del w:id="681" w:author="Wenk, Jonathan F." w:date="2021-12-15T11:31:00Z">
          <w:r w:rsidR="007C7A20" w:rsidDel="00AD0A5B">
            <w:rPr>
              <w:rFonts w:asciiTheme="majorBidi" w:eastAsiaTheme="minorEastAsia" w:hAnsiTheme="majorBidi" w:cstheme="majorBidi"/>
            </w:rPr>
            <w:delText>In current model</w:delText>
          </w:r>
        </w:del>
      </w:ins>
      <w:del w:id="682" w:author="Wenk, Jonathan F." w:date="2021-12-15T11:31:00Z">
        <w:r w:rsidDel="00AD0A5B">
          <w:rPr>
            <w:rFonts w:asciiTheme="majorBidi" w:eastAsiaTheme="minorEastAsia" w:hAnsiTheme="majorBidi" w:cstheme="majorBidi"/>
          </w:rPr>
          <w:delText>,</w:delText>
        </w:r>
      </w:del>
      <w:ins w:id="683" w:author="Wenk, Jonathan F." w:date="2021-12-15T11:31:00Z">
        <w:r w:rsidR="00AD0A5B">
          <w:rPr>
            <w:rFonts w:asciiTheme="majorBidi" w:eastAsiaTheme="minorEastAsia" w:hAnsiTheme="majorBidi" w:cstheme="majorBidi"/>
          </w:rPr>
          <w:t>The</w:t>
        </w:r>
      </w:ins>
      <w:ins w:id="684" w:author="Sharifi, Hossein" w:date="2021-11-07T09:00:00Z">
        <w:r w:rsidR="00061ABF">
          <w:rPr>
            <w:rFonts w:asciiTheme="majorBidi" w:eastAsiaTheme="minorEastAsia" w:hAnsiTheme="majorBidi" w:cstheme="majorBidi"/>
          </w:rPr>
          <w:t xml:space="preserve"> myosin ATPase normalized </w:t>
        </w:r>
      </w:ins>
      <w:ins w:id="685" w:author="Sharifi, Hossein" w:date="2021-12-06T22:03:00Z">
        <w:r w:rsidR="00D04A30">
          <w:rPr>
            <w:rFonts w:asciiTheme="majorBidi" w:eastAsiaTheme="minorEastAsia" w:hAnsiTheme="majorBidi" w:cstheme="majorBidi"/>
          </w:rPr>
          <w:t>to</w:t>
        </w:r>
      </w:ins>
      <w:ins w:id="686" w:author="Sharifi, Hossein" w:date="2021-11-07T09:00:00Z">
        <w:r w:rsidR="00061ABF">
          <w:rPr>
            <w:rFonts w:asciiTheme="majorBidi" w:eastAsiaTheme="minorEastAsia" w:hAnsiTheme="majorBidi" w:cstheme="majorBidi"/>
          </w:rPr>
          <w:t xml:space="preserve"> myofib</w:t>
        </w:r>
      </w:ins>
      <w:ins w:id="687" w:author="Sharifi, Hossein" w:date="2021-11-07T09:01:00Z">
        <w:r w:rsidR="00061ABF">
          <w:rPr>
            <w:rFonts w:asciiTheme="majorBidi" w:eastAsiaTheme="minorEastAsia" w:hAnsiTheme="majorBidi" w:cstheme="majorBidi"/>
          </w:rPr>
          <w:t xml:space="preserve">rillar volume is </w:t>
        </w:r>
      </w:ins>
      <w:ins w:id="688" w:author="Sharifi, Hossein" w:date="2021-11-07T09:03:00Z">
        <w:r w:rsidR="00996731">
          <w:rPr>
            <w:rFonts w:asciiTheme="majorBidi" w:eastAsiaTheme="minorEastAsia" w:hAnsiTheme="majorBidi" w:cstheme="majorBidi"/>
          </w:rPr>
          <w:t>expressed</w:t>
        </w:r>
      </w:ins>
      <w:ins w:id="689" w:author="Sharifi, Hossein" w:date="2021-11-07T09:01:00Z">
        <w:r w:rsidR="00061ABF">
          <w:rPr>
            <w:rFonts w:asciiTheme="majorBidi" w:eastAsiaTheme="minorEastAsia" w:hAnsiTheme="majorBidi" w:cstheme="majorBidi"/>
          </w:rPr>
          <w:t xml:space="preserve"> as </w:t>
        </w:r>
      </w:ins>
      <w:r>
        <w:rPr>
          <w:rFonts w:asciiTheme="majorBidi" w:eastAsiaTheme="minorEastAsia" w:hAnsiTheme="majorBidi" w:cstheme="majorBidi"/>
        </w:rPr>
        <w:t xml:space="preserve"> </w:t>
      </w:r>
      <w:del w:id="690" w:author="Sharifi, Hossein" w:date="2021-11-07T09:01:00Z">
        <w:r w:rsidDel="00061ABF">
          <w:rPr>
            <w:rFonts w:asciiTheme="majorBidi" w:eastAsiaTheme="minorEastAsia" w:hAnsiTheme="majorBidi" w:cstheme="majorBidi"/>
          </w:rPr>
          <w:delText>w</w:delText>
        </w:r>
        <w:r w:rsidR="000377E6" w:rsidRPr="00B95524" w:rsidDel="00061ABF">
          <w:rPr>
            <w:rFonts w:asciiTheme="majorBidi" w:eastAsiaTheme="minorEastAsia" w:hAnsiTheme="majorBidi" w:cstheme="majorBidi"/>
          </w:rPr>
          <w:delText xml:space="preserve">here </w:delText>
        </w:r>
        <w:commentRangeStart w:id="691"/>
        <w:r w:rsidR="000377E6" w:rsidRPr="00B95524" w:rsidDel="00061ABF">
          <w:rPr>
            <w:rFonts w:asciiTheme="majorBidi" w:eastAsiaTheme="minorEastAsia" w:hAnsiTheme="majorBidi" w:cstheme="majorBidi"/>
          </w:rPr>
          <w:delText>N</w:delText>
        </w:r>
        <w:r w:rsidR="000377E6" w:rsidRPr="00B95524" w:rsidDel="00061ABF">
          <w:rPr>
            <w:rFonts w:asciiTheme="majorBidi" w:eastAsiaTheme="minorEastAsia" w:hAnsiTheme="majorBidi" w:cstheme="majorBidi"/>
            <w:vertAlign w:val="subscript"/>
          </w:rPr>
          <w:delText>0</w:delText>
        </w:r>
        <w:r w:rsidR="000377E6" w:rsidRPr="00B95524" w:rsidDel="00061ABF">
          <w:rPr>
            <w:rFonts w:asciiTheme="majorBidi" w:eastAsiaTheme="minorEastAsia" w:hAnsiTheme="majorBidi" w:cstheme="majorBidi"/>
          </w:rPr>
          <w:delText xml:space="preserve"> is </w:delText>
        </w:r>
        <w:r w:rsidR="000A0AC5" w:rsidRPr="00B95524" w:rsidDel="00061ABF">
          <w:rPr>
            <w:rFonts w:asciiTheme="majorBidi" w:eastAsiaTheme="minorEastAsia" w:hAnsiTheme="majorBidi" w:cstheme="majorBidi"/>
          </w:rPr>
          <w:delText xml:space="preserve">the </w:delText>
        </w:r>
      </w:del>
      <w:del w:id="692" w:author="Sharifi, Hossein" w:date="2021-11-07T00:09:00Z">
        <w:r w:rsidR="000A0AC5" w:rsidRPr="00B95524" w:rsidDel="0058362A">
          <w:rPr>
            <w:rFonts w:asciiTheme="majorBidi" w:eastAsiaTheme="minorEastAsia" w:hAnsiTheme="majorBidi" w:cstheme="majorBidi"/>
          </w:rPr>
          <w:delText xml:space="preserve">density </w:delText>
        </w:r>
      </w:del>
      <w:del w:id="693" w:author="Sharifi, Hossein" w:date="2021-11-07T09:01:00Z">
        <w:r w:rsidR="000A0AC5" w:rsidRPr="00B95524" w:rsidDel="00061ABF">
          <w:rPr>
            <w:rFonts w:asciiTheme="majorBidi" w:eastAsiaTheme="minorEastAsia" w:hAnsiTheme="majorBidi" w:cstheme="majorBidi"/>
          </w:rPr>
          <w:delText xml:space="preserve">of myosin heads </w:delText>
        </w:r>
      </w:del>
      <w:del w:id="694" w:author="Sharifi, Hossein" w:date="2021-11-07T00:09:00Z">
        <w:r w:rsidR="000A0AC5" w:rsidRPr="00B95524" w:rsidDel="0058362A">
          <w:rPr>
            <w:rFonts w:asciiTheme="majorBidi" w:eastAsiaTheme="minorEastAsia" w:hAnsiTheme="majorBidi" w:cstheme="majorBidi"/>
          </w:rPr>
          <w:delText xml:space="preserve">over </w:delText>
        </w:r>
      </w:del>
      <w:del w:id="695" w:author="Sharifi, Hossein" w:date="2021-11-07T09:01:00Z">
        <w:r w:rsidR="00415AAF" w:rsidRPr="00B95524" w:rsidDel="00061ABF">
          <w:rPr>
            <w:rFonts w:asciiTheme="majorBidi" w:eastAsiaTheme="minorEastAsia" w:hAnsiTheme="majorBidi" w:cstheme="majorBidi"/>
          </w:rPr>
          <w:delText>a cross section of 1 m</w:delText>
        </w:r>
        <w:r w:rsidR="00415AAF" w:rsidRPr="00B95524" w:rsidDel="00061ABF">
          <w:rPr>
            <w:rFonts w:asciiTheme="majorBidi" w:eastAsiaTheme="minorEastAsia" w:hAnsiTheme="majorBidi" w:cstheme="majorBidi"/>
            <w:vertAlign w:val="superscript"/>
          </w:rPr>
          <w:delText>2</w:delText>
        </w:r>
        <w:commentRangeEnd w:id="691"/>
        <w:r w:rsidR="00F843E1" w:rsidDel="00061ABF">
          <w:rPr>
            <w:rStyle w:val="CommentReference"/>
          </w:rPr>
          <w:commentReference w:id="691"/>
        </w:r>
        <w:r w:rsidR="00415AAF" w:rsidRPr="00B95524" w:rsidDel="00061ABF">
          <w:rPr>
            <w:rFonts w:asciiTheme="majorBidi" w:eastAsiaTheme="minorEastAsia" w:hAnsiTheme="majorBidi" w:cstheme="majorBidi"/>
          </w:rPr>
          <w:delText xml:space="preserve">, </w:delText>
        </w:r>
        <w:r w:rsidR="004F3618" w:rsidRPr="00B95524" w:rsidDel="00061ABF">
          <w:rPr>
            <w:rFonts w:asciiTheme="majorBidi" w:eastAsiaTheme="minorEastAsia" w:hAnsiTheme="majorBidi" w:cstheme="majorBidi"/>
          </w:rPr>
          <w:delText xml:space="preserve">∆G is the free energy </w:delText>
        </w:r>
        <w:r w:rsidR="00DD0AAA" w:rsidRPr="00B95524" w:rsidDel="00061ABF">
          <w:rPr>
            <w:rFonts w:asciiTheme="majorBidi" w:eastAsiaTheme="minorEastAsia" w:hAnsiTheme="majorBidi" w:cstheme="majorBidi"/>
          </w:rPr>
          <w:delText>produced by ATP hydrolysis</w:delText>
        </w:r>
        <w:r w:rsidR="00F3171F" w:rsidRPr="00B95524" w:rsidDel="00061ABF">
          <w:rPr>
            <w:rFonts w:asciiTheme="majorBidi" w:eastAsiaTheme="minorEastAsia" w:hAnsiTheme="majorBidi" w:cstheme="majorBidi"/>
          </w:rPr>
          <w:delText xml:space="preserve"> (70 </w:delText>
        </w:r>
        <w:r w:rsidR="0042425D" w:rsidRPr="00B95524" w:rsidDel="00061ABF">
          <w:rPr>
            <w:rFonts w:asciiTheme="majorBidi" w:eastAsiaTheme="minorEastAsia" w:hAnsiTheme="majorBidi" w:cstheme="majorBidi"/>
          </w:rPr>
          <w:delText>kJ mol</w:delText>
        </w:r>
        <w:r w:rsidR="0042425D" w:rsidRPr="00B95524" w:rsidDel="00061ABF">
          <w:rPr>
            <w:rFonts w:asciiTheme="majorBidi" w:eastAsiaTheme="minorEastAsia" w:hAnsiTheme="majorBidi" w:cstheme="majorBidi"/>
            <w:vertAlign w:val="superscript"/>
          </w:rPr>
          <w:delText>-1</w:delText>
        </w:r>
        <w:r w:rsidR="0042425D" w:rsidRPr="00B95524" w:rsidDel="00061ABF">
          <w:rPr>
            <w:rFonts w:asciiTheme="majorBidi" w:eastAsiaTheme="minorEastAsia" w:hAnsiTheme="majorBidi" w:cstheme="majorBidi"/>
          </w:rPr>
          <w:delText>), L</w:delText>
        </w:r>
        <w:r w:rsidR="0042425D" w:rsidRPr="00B95524" w:rsidDel="00061ABF">
          <w:rPr>
            <w:rFonts w:asciiTheme="majorBidi" w:eastAsiaTheme="minorEastAsia" w:hAnsiTheme="majorBidi" w:cstheme="majorBidi"/>
            <w:vertAlign w:val="subscript"/>
          </w:rPr>
          <w:delText>0</w:delText>
        </w:r>
        <w:r w:rsidR="0042425D" w:rsidRPr="00B95524" w:rsidDel="00061ABF">
          <w:rPr>
            <w:rFonts w:asciiTheme="majorBidi" w:eastAsiaTheme="minorEastAsia" w:hAnsiTheme="majorBidi" w:cstheme="majorBidi"/>
          </w:rPr>
          <w:delText xml:space="preserve"> is the reference length </w:delText>
        </w:r>
        <w:r w:rsidR="00975B95" w:rsidRPr="00B95524" w:rsidDel="00061ABF">
          <w:rPr>
            <w:rFonts w:asciiTheme="majorBidi" w:eastAsiaTheme="minorEastAsia" w:hAnsiTheme="majorBidi" w:cstheme="majorBidi"/>
          </w:rPr>
          <w:delText>of</w:delText>
        </w:r>
        <w:r w:rsidR="0042425D" w:rsidRPr="00B95524" w:rsidDel="00061ABF">
          <w:rPr>
            <w:rFonts w:asciiTheme="majorBidi" w:eastAsiaTheme="minorEastAsia" w:hAnsiTheme="majorBidi" w:cstheme="majorBidi"/>
          </w:rPr>
          <w:delText xml:space="preserve"> half-sarcomere </w:delText>
        </w:r>
        <w:r w:rsidR="007F4B5D" w:rsidRPr="00B95524" w:rsidDel="00061ABF">
          <w:rPr>
            <w:rFonts w:asciiTheme="majorBidi" w:eastAsiaTheme="minorEastAsia" w:hAnsiTheme="majorBidi" w:cstheme="majorBidi"/>
          </w:rPr>
          <w:delText xml:space="preserve">(1.1 μm), </w:delText>
        </w:r>
        <w:r w:rsidR="004017F1" w:rsidRPr="00B95524" w:rsidDel="00061ABF">
          <w:rPr>
            <w:rFonts w:asciiTheme="majorBidi" w:eastAsiaTheme="minorEastAsia" w:hAnsiTheme="majorBidi" w:cstheme="majorBidi"/>
          </w:rPr>
          <w:delText>N</w:delText>
        </w:r>
        <w:r w:rsidR="004017F1" w:rsidRPr="00B95524" w:rsidDel="00061ABF">
          <w:rPr>
            <w:rFonts w:asciiTheme="majorBidi" w:eastAsiaTheme="minorEastAsia" w:hAnsiTheme="majorBidi" w:cstheme="majorBidi"/>
            <w:vertAlign w:val="subscript"/>
          </w:rPr>
          <w:delText>A</w:delText>
        </w:r>
        <w:r w:rsidR="004017F1" w:rsidRPr="00B95524" w:rsidDel="00061ABF">
          <w:rPr>
            <w:rFonts w:asciiTheme="majorBidi" w:eastAsiaTheme="minorEastAsia" w:hAnsiTheme="majorBidi" w:cstheme="majorBidi"/>
          </w:rPr>
          <w:delText xml:space="preserve"> is </w:delText>
        </w:r>
        <w:commentRangeStart w:id="696"/>
        <w:r w:rsidR="001A3AC4" w:rsidRPr="00B95524" w:rsidDel="00061ABF">
          <w:rPr>
            <w:rFonts w:asciiTheme="majorBidi" w:eastAsiaTheme="minorEastAsia" w:hAnsiTheme="majorBidi" w:cstheme="majorBidi"/>
          </w:rPr>
          <w:delText>Avoga</w:delText>
        </w:r>
      </w:del>
      <w:del w:id="697" w:author="Sharifi, Hossein" w:date="2021-11-07T00:03:00Z">
        <w:r w:rsidR="001A3AC4" w:rsidRPr="00B95524" w:rsidDel="009F27A1">
          <w:rPr>
            <w:rFonts w:asciiTheme="majorBidi" w:eastAsiaTheme="minorEastAsia" w:hAnsiTheme="majorBidi" w:cstheme="majorBidi"/>
          </w:rPr>
          <w:delText>r</w:delText>
        </w:r>
      </w:del>
      <w:del w:id="698" w:author="Sharifi, Hossein" w:date="2021-11-07T09:01:00Z">
        <w:r w:rsidR="001A3AC4" w:rsidRPr="00B95524" w:rsidDel="00061ABF">
          <w:rPr>
            <w:rFonts w:asciiTheme="majorBidi" w:eastAsiaTheme="minorEastAsia" w:hAnsiTheme="majorBidi" w:cstheme="majorBidi"/>
          </w:rPr>
          <w:delText>do</w:delText>
        </w:r>
        <w:commentRangeEnd w:id="696"/>
        <w:r w:rsidR="00101A03" w:rsidDel="00061ABF">
          <w:rPr>
            <w:rStyle w:val="CommentReference"/>
          </w:rPr>
          <w:commentReference w:id="696"/>
        </w:r>
        <w:r w:rsidR="001A3AC4" w:rsidRPr="00B95524" w:rsidDel="00061ABF">
          <w:rPr>
            <w:rFonts w:asciiTheme="majorBidi" w:eastAsiaTheme="minorEastAsia" w:hAnsiTheme="majorBidi" w:cstheme="majorBidi"/>
          </w:rPr>
          <w:delText xml:space="preserve">’s </w:delText>
        </w:r>
        <w:r w:rsidR="002F61B4" w:rsidRPr="00B95524" w:rsidDel="00061ABF">
          <w:rPr>
            <w:rFonts w:asciiTheme="majorBidi" w:eastAsiaTheme="minorEastAsia" w:hAnsiTheme="majorBidi" w:cstheme="majorBidi"/>
          </w:rPr>
          <w:delText>n</w:delText>
        </w:r>
        <w:r w:rsidR="001A3AC4" w:rsidRPr="00B95524" w:rsidDel="00061ABF">
          <w:rPr>
            <w:rFonts w:asciiTheme="majorBidi" w:eastAsiaTheme="minorEastAsia" w:hAnsiTheme="majorBidi" w:cstheme="majorBidi"/>
          </w:rPr>
          <w:delText xml:space="preserve">umber </w:delText>
        </w:r>
        <w:r w:rsidR="002F61B4" w:rsidRPr="00B95524" w:rsidDel="00061ABF">
          <w:rPr>
            <w:rFonts w:asciiTheme="majorBidi" w:eastAsiaTheme="minorEastAsia" w:hAnsiTheme="majorBidi" w:cstheme="majorBidi"/>
          </w:rPr>
          <w:delText>(6.02 ×</w:delText>
        </w:r>
        <w:r w:rsidR="00C05432" w:rsidRPr="00B95524" w:rsidDel="00061ABF">
          <w:rPr>
            <w:rFonts w:asciiTheme="majorBidi" w:eastAsiaTheme="minorEastAsia" w:hAnsiTheme="majorBidi" w:cstheme="majorBidi"/>
          </w:rPr>
          <w:delText xml:space="preserve"> 10</w:delText>
        </w:r>
        <w:r w:rsidR="00C05432" w:rsidRPr="00B95524" w:rsidDel="00061ABF">
          <w:rPr>
            <w:rFonts w:asciiTheme="majorBidi" w:eastAsiaTheme="minorEastAsia" w:hAnsiTheme="majorBidi" w:cstheme="majorBidi"/>
            <w:vertAlign w:val="superscript"/>
          </w:rPr>
          <w:delText>23</w:delText>
        </w:r>
        <w:r w:rsidR="00C05432" w:rsidRPr="00B95524" w:rsidDel="00061ABF">
          <w:rPr>
            <w:rFonts w:asciiTheme="majorBidi" w:eastAsiaTheme="minorEastAsia" w:hAnsiTheme="majorBidi" w:cstheme="majorBidi"/>
          </w:rPr>
          <w:delText xml:space="preserve"> mol</w:delText>
        </w:r>
        <w:r w:rsidR="00C05432" w:rsidRPr="00B95524" w:rsidDel="00061ABF">
          <w:rPr>
            <w:rFonts w:asciiTheme="majorBidi" w:eastAsiaTheme="minorEastAsia" w:hAnsiTheme="majorBidi" w:cstheme="majorBidi"/>
            <w:vertAlign w:val="superscript"/>
          </w:rPr>
          <w:delText>-1</w:delText>
        </w:r>
        <w:r w:rsidR="00C05432" w:rsidRPr="00B95524" w:rsidDel="00061ABF">
          <w:rPr>
            <w:rFonts w:asciiTheme="majorBidi" w:eastAsiaTheme="minorEastAsia" w:hAnsiTheme="majorBidi" w:cstheme="majorBidi"/>
          </w:rPr>
          <w:delText>)</w:delText>
        </w:r>
        <w:r w:rsidR="00F10408" w:rsidRPr="00B95524" w:rsidDel="00061ABF">
          <w:rPr>
            <w:rFonts w:asciiTheme="majorBidi" w:eastAsiaTheme="minorEastAsia" w:hAnsiTheme="majorBidi" w:cstheme="majorBidi"/>
          </w:rPr>
          <w:delText>, J</w:delText>
        </w:r>
        <w:r w:rsidR="00C23A31" w:rsidRPr="00B95524" w:rsidDel="00061ABF">
          <w:rPr>
            <w:rFonts w:asciiTheme="majorBidi" w:eastAsiaTheme="minorEastAsia" w:hAnsiTheme="majorBidi" w:cstheme="majorBidi"/>
            <w:vertAlign w:val="subscript"/>
          </w:rPr>
          <w:delText>4</w:delText>
        </w:r>
        <w:r w:rsidR="00C23A31" w:rsidRPr="00B95524" w:rsidDel="00061ABF">
          <w:rPr>
            <w:rFonts w:asciiTheme="majorBidi" w:eastAsiaTheme="minorEastAsia" w:hAnsiTheme="majorBidi" w:cstheme="majorBidi"/>
          </w:rPr>
          <w:delText xml:space="preserve"> is the detachment </w:delText>
        </w:r>
        <w:commentRangeStart w:id="699"/>
        <w:r w:rsidR="00D119A6" w:rsidRPr="00B95524" w:rsidDel="00061ABF">
          <w:rPr>
            <w:rFonts w:asciiTheme="majorBidi" w:eastAsiaTheme="minorEastAsia" w:hAnsiTheme="majorBidi" w:cstheme="majorBidi"/>
          </w:rPr>
          <w:delText xml:space="preserve">flux </w:delText>
        </w:r>
        <w:commentRangeEnd w:id="699"/>
        <w:r w:rsidR="00101A03" w:rsidDel="00061ABF">
          <w:rPr>
            <w:rStyle w:val="CommentReference"/>
          </w:rPr>
          <w:commentReference w:id="699"/>
        </w:r>
        <w:r w:rsidR="00D119A6" w:rsidRPr="00B95524" w:rsidDel="00061ABF">
          <w:rPr>
            <w:rFonts w:asciiTheme="majorBidi" w:eastAsiaTheme="minorEastAsia" w:hAnsiTheme="majorBidi" w:cstheme="majorBidi"/>
          </w:rPr>
          <w:delText>of myosin heads from</w:delText>
        </w:r>
        <w:r w:rsidDel="00061ABF">
          <w:rPr>
            <w:rFonts w:asciiTheme="majorBidi" w:eastAsiaTheme="minorEastAsia" w:hAnsiTheme="majorBidi" w:cstheme="majorBidi"/>
          </w:rPr>
          <w:delText xml:space="preserve"> the</w:delText>
        </w:r>
        <w:r w:rsidR="00D119A6" w:rsidRPr="00B95524" w:rsidDel="00061ABF">
          <w:rPr>
            <w:rFonts w:asciiTheme="majorBidi" w:eastAsiaTheme="minorEastAsia" w:hAnsiTheme="majorBidi" w:cstheme="majorBidi"/>
          </w:rPr>
          <w:delText xml:space="preserve"> force generating state (M</w:delText>
        </w:r>
        <w:r w:rsidR="00D119A6" w:rsidRPr="00B95524" w:rsidDel="00061ABF">
          <w:rPr>
            <w:rFonts w:asciiTheme="majorBidi" w:eastAsiaTheme="minorEastAsia" w:hAnsiTheme="majorBidi" w:cstheme="majorBidi"/>
            <w:vertAlign w:val="subscript"/>
          </w:rPr>
          <w:delText>FG</w:delText>
        </w:r>
        <w:r w:rsidR="00D119A6" w:rsidRPr="00B95524" w:rsidDel="00061ABF">
          <w:rPr>
            <w:rFonts w:asciiTheme="majorBidi" w:eastAsiaTheme="minorEastAsia" w:hAnsiTheme="majorBidi" w:cstheme="majorBidi"/>
          </w:rPr>
          <w:delText xml:space="preserve">) to </w:delText>
        </w:r>
        <w:r w:rsidDel="00061ABF">
          <w:rPr>
            <w:rFonts w:asciiTheme="majorBidi" w:eastAsiaTheme="minorEastAsia" w:hAnsiTheme="majorBidi" w:cstheme="majorBidi"/>
          </w:rPr>
          <w:delText xml:space="preserve">the </w:delText>
        </w:r>
        <w:r w:rsidR="00B841EB" w:rsidRPr="00B95524" w:rsidDel="00061ABF">
          <w:rPr>
            <w:rFonts w:asciiTheme="majorBidi" w:eastAsiaTheme="minorEastAsia" w:hAnsiTheme="majorBidi" w:cstheme="majorBidi"/>
          </w:rPr>
          <w:delText>disordered relaxed state (M</w:delText>
        </w:r>
        <w:r w:rsidR="00B841EB" w:rsidRPr="00B95524" w:rsidDel="00061ABF">
          <w:rPr>
            <w:rFonts w:asciiTheme="majorBidi" w:eastAsiaTheme="minorEastAsia" w:hAnsiTheme="majorBidi" w:cstheme="majorBidi"/>
            <w:vertAlign w:val="subscript"/>
          </w:rPr>
          <w:delText>DRX</w:delText>
        </w:r>
        <w:r w:rsidR="00B841EB" w:rsidRPr="00B95524" w:rsidDel="00061ABF">
          <w:rPr>
            <w:rFonts w:asciiTheme="majorBidi" w:eastAsiaTheme="minorEastAsia" w:hAnsiTheme="majorBidi" w:cstheme="majorBidi"/>
          </w:rPr>
          <w:delText>)</w:delText>
        </w:r>
        <w:r w:rsidR="005F4FAB" w:rsidDel="00061ABF">
          <w:rPr>
            <w:rFonts w:asciiTheme="majorBidi" w:eastAsiaTheme="minorEastAsia" w:hAnsiTheme="majorBidi" w:cstheme="majorBidi"/>
          </w:rPr>
          <w:delText>,</w:delText>
        </w:r>
        <w:r w:rsidR="00D83908" w:rsidDel="00061ABF">
          <w:rPr>
            <w:rFonts w:asciiTheme="majorBidi" w:eastAsiaTheme="minorEastAsia" w:hAnsiTheme="majorBidi" w:cstheme="majorBidi"/>
          </w:rPr>
          <w:delText xml:space="preserve"> and </w:delText>
        </w:r>
      </w:del>
      <w:del w:id="700" w:author="Sharifi, Hossein" w:date="2021-11-07T08:47:00Z">
        <w:r w:rsidR="00D83908" w:rsidDel="0096156E">
          <w:rPr>
            <w:rFonts w:asciiTheme="majorBidi" w:eastAsiaTheme="minorEastAsia" w:hAnsiTheme="majorBidi" w:cstheme="majorBidi"/>
          </w:rPr>
          <w:delText>n</w:delText>
        </w:r>
      </w:del>
      <w:del w:id="701" w:author="Sharifi, Hossein" w:date="2021-11-07T09:01:00Z">
        <w:r w:rsidR="00D83908" w:rsidDel="00061ABF">
          <w:rPr>
            <w:rFonts w:asciiTheme="majorBidi" w:eastAsiaTheme="minorEastAsia" w:hAnsiTheme="majorBidi" w:cstheme="majorBidi"/>
          </w:rPr>
          <w:delText xml:space="preserve"> is the number of bins </w:delText>
        </w:r>
        <w:r w:rsidR="00B16A12" w:rsidDel="00061ABF">
          <w:rPr>
            <w:rFonts w:asciiTheme="majorBidi" w:eastAsiaTheme="minorEastAsia" w:hAnsiTheme="majorBidi" w:cstheme="majorBidi"/>
          </w:rPr>
          <w:delText xml:space="preserve">that were used to evaluate the cross-bridge </w:delText>
        </w:r>
        <w:commentRangeStart w:id="702"/>
        <w:r w:rsidR="00B16A12" w:rsidDel="00061ABF">
          <w:rPr>
            <w:rFonts w:asciiTheme="majorBidi" w:eastAsiaTheme="minorEastAsia" w:hAnsiTheme="majorBidi" w:cstheme="majorBidi"/>
          </w:rPr>
          <w:delText>populations</w:delText>
        </w:r>
        <w:commentRangeEnd w:id="702"/>
        <w:r w:rsidR="00101A03" w:rsidDel="00061ABF">
          <w:rPr>
            <w:rStyle w:val="CommentReference"/>
          </w:rPr>
          <w:commentReference w:id="702"/>
        </w:r>
        <w:r w:rsidR="00B841EB" w:rsidRPr="00B95524" w:rsidDel="00061ABF">
          <w:rPr>
            <w:rFonts w:asciiTheme="majorBidi" w:eastAsiaTheme="minorEastAsia" w:hAnsiTheme="majorBidi" w:cstheme="majorBidi"/>
          </w:rPr>
          <w:delText xml:space="preserve">. </w:delText>
        </w:r>
      </w:del>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ins w:id="703" w:author="Sharifi, Hossein" w:date="2021-12-07T09:42:00Z">
        <w:r w:rsidR="00297B52" w:rsidRPr="003809C3">
          <w:rPr>
            <w:rFonts w:asciiTheme="majorBidi" w:hAnsiTheme="majorBidi" w:cstheme="majorBidi"/>
            <w:position w:val="-32"/>
          </w:rPr>
          <w:object w:dxaOrig="3120" w:dyaOrig="720" w14:anchorId="41A39AE0">
            <v:shape id="_x0000_i1029" type="#_x0000_t75" alt="" style="width:156.1pt;height:36.3pt;mso-width-percent:0;mso-height-percent:0;mso-width-percent:0;mso-height-percent:0" o:ole="">
              <v:imagedata r:id="rId22" o:title=""/>
            </v:shape>
            <o:OLEObject Type="Embed" ProgID="Equation.DSMT4" ShapeID="_x0000_i1029" DrawAspect="Content" ObjectID="_1701349235" r:id="rId23"/>
          </w:object>
        </w:r>
      </w:ins>
      <w:r w:rsidRPr="00B95524">
        <w:rPr>
          <w:rFonts w:asciiTheme="majorBidi" w:hAnsiTheme="majorBidi" w:cstheme="majorBidi"/>
        </w:rPr>
        <w:t xml:space="preserve"> </w:t>
      </w:r>
      <w:r w:rsidRPr="00B95524">
        <w:rPr>
          <w:rFonts w:asciiTheme="majorBidi" w:hAnsiTheme="majorBidi" w:cstheme="majorBidi"/>
        </w:rPr>
        <w:tab/>
      </w:r>
      <w:commentRangeStart w:id="704"/>
      <w:commentRangeStart w:id="705"/>
      <w:commentRangeStart w:id="706"/>
      <w:commentRangeStart w:id="707"/>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08"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08"/>
      <w:r w:rsidRPr="00B95524">
        <w:rPr>
          <w:rFonts w:asciiTheme="majorBidi" w:hAnsiTheme="majorBidi" w:cstheme="majorBidi"/>
        </w:rPr>
        <w:fldChar w:fldCharType="end"/>
      </w:r>
      <w:commentRangeEnd w:id="704"/>
      <w:r w:rsidR="00101A03">
        <w:rPr>
          <w:rStyle w:val="CommentReference"/>
          <w:noProof w:val="0"/>
        </w:rPr>
        <w:commentReference w:id="704"/>
      </w:r>
      <w:commentRangeEnd w:id="705"/>
      <w:commentRangeEnd w:id="706"/>
      <w:commentRangeEnd w:id="707"/>
      <w:r w:rsidR="0005575D">
        <w:rPr>
          <w:rStyle w:val="CommentReference"/>
          <w:noProof w:val="0"/>
        </w:rPr>
        <w:commentReference w:id="705"/>
      </w:r>
      <w:r w:rsidR="00613521">
        <w:rPr>
          <w:rStyle w:val="CommentReference"/>
          <w:noProof w:val="0"/>
        </w:rPr>
        <w:commentReference w:id="706"/>
      </w:r>
      <w:r w:rsidR="009E603C">
        <w:rPr>
          <w:rStyle w:val="CommentReference"/>
          <w:noProof w:val="0"/>
        </w:rPr>
        <w:commentReference w:id="707"/>
      </w:r>
    </w:p>
    <w:p w14:paraId="7F199EA8" w14:textId="5FF1F2F7" w:rsidR="00061ABF" w:rsidRPr="0099467A" w:rsidRDefault="00061ABF" w:rsidP="0099467A">
      <w:pPr>
        <w:spacing w:line="240" w:lineRule="auto"/>
        <w:jc w:val="both"/>
        <w:rPr>
          <w:ins w:id="709" w:author="Sharifi, Hossein" w:date="2021-11-07T09:01:00Z"/>
          <w:rFonts w:asciiTheme="majorBidi" w:eastAsiaTheme="minorEastAsia" w:hAnsiTheme="majorBidi" w:cstheme="majorBidi"/>
          <w:rPrChange w:id="710" w:author="Sharifi, Hossein" w:date="2021-11-07T09:07:00Z">
            <w:rPr>
              <w:ins w:id="711" w:author="Sharifi, Hossein" w:date="2021-11-07T09:01:00Z"/>
              <w:rFonts w:asciiTheme="majorBidi" w:hAnsiTheme="majorBidi" w:cstheme="majorBidi"/>
            </w:rPr>
          </w:rPrChange>
        </w:rPr>
      </w:pPr>
      <w:ins w:id="712" w:author="Sharifi, Hossein" w:date="2021-11-07T09:01:00Z">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713"/>
        <w:commentRangeStart w:id="714"/>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713"/>
        <w:r>
          <w:rPr>
            <w:rStyle w:val="CommentReference"/>
          </w:rPr>
          <w:commentReference w:id="713"/>
        </w:r>
      </w:ins>
      <w:commentRangeEnd w:id="714"/>
      <w:ins w:id="715" w:author="Sharifi, Hossein" w:date="2021-12-07T09:44:00Z">
        <w:r w:rsidR="009E603C">
          <w:rPr>
            <w:rStyle w:val="CommentReference"/>
          </w:rPr>
          <w:commentReference w:id="714"/>
        </w:r>
      </w:ins>
      <w:ins w:id="716" w:author="Sharifi, Hossein" w:date="2021-11-07T09:01:00Z">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ins>
      <w:ins w:id="717" w:author="Wenk, Jonathan F." w:date="2021-12-15T11:36:00Z">
        <w:r w:rsidR="00AD0A5B">
          <w:rPr>
            <w:rFonts w:asciiTheme="majorBidi" w:eastAsiaTheme="minorEastAsia" w:hAnsiTheme="majorBidi" w:cstheme="majorBidi"/>
          </w:rPr>
          <w:t xml:space="preserve">a </w:t>
        </w:r>
      </w:ins>
      <w:ins w:id="718" w:author="Sharifi, Hossein" w:date="2021-11-07T09:01:00Z">
        <w:r w:rsidRPr="00B95524">
          <w:rPr>
            <w:rFonts w:asciiTheme="majorBidi" w:eastAsiaTheme="minorEastAsia" w:hAnsiTheme="majorBidi" w:cstheme="majorBidi"/>
          </w:rPr>
          <w:t>half-sarcomere (1.1 μm),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719"/>
        <w:commentRangeStart w:id="720"/>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719"/>
        <w:r>
          <w:rPr>
            <w:rStyle w:val="CommentReference"/>
          </w:rPr>
          <w:commentReference w:id="719"/>
        </w:r>
      </w:ins>
      <w:commentRangeEnd w:id="720"/>
      <w:ins w:id="721" w:author="Sharifi, Hossein" w:date="2021-12-07T09:44:00Z">
        <w:r w:rsidR="009E603C">
          <w:rPr>
            <w:rStyle w:val="CommentReference"/>
          </w:rPr>
          <w:commentReference w:id="720"/>
        </w:r>
      </w:ins>
      <w:ins w:id="722" w:author="Sharifi, Hossein" w:date="2021-11-07T09:01:00Z">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ins>
      <w:ins w:id="723" w:author="Wenk, Jonathan F." w:date="2021-12-15T11:39:00Z">
        <w:r w:rsidR="0046778F">
          <w:rPr>
            <w:rFonts w:asciiTheme="majorBidi" w:eastAsiaTheme="minorEastAsia" w:hAnsiTheme="majorBidi" w:cstheme="majorBidi"/>
          </w:rPr>
          <w:t>,</w:t>
        </w:r>
      </w:ins>
      <w:ins w:id="724" w:author="Sharifi, Hossein" w:date="2021-11-07T09:01:00Z">
        <w:r>
          <w:rPr>
            <w:rFonts w:asciiTheme="majorBidi" w:eastAsiaTheme="minorEastAsia" w:hAnsiTheme="majorBidi" w:cstheme="majorBidi"/>
          </w:rPr>
          <w:t xml:space="preserve"> which varies from -10 to 10 nm</w:t>
        </w:r>
        <w:del w:id="725" w:author="Wenk, Jonathan F." w:date="2021-12-15T11:39:00Z">
          <w:r w:rsidDel="0046778F">
            <w:rPr>
              <w:rFonts w:asciiTheme="majorBidi" w:eastAsiaTheme="minorEastAsia" w:hAnsiTheme="majorBidi" w:cstheme="majorBidi"/>
            </w:rPr>
            <w:delText xml:space="preserve"> </w:delText>
          </w:r>
          <w:commentRangeStart w:id="726"/>
          <w:r w:rsidDel="0046778F">
            <w:rPr>
              <w:rFonts w:asciiTheme="majorBidi" w:eastAsiaTheme="minorEastAsia" w:hAnsiTheme="majorBidi" w:cstheme="majorBidi"/>
            </w:rPr>
            <w:delText xml:space="preserve">with a </w:delText>
          </w:r>
        </w:del>
      </w:ins>
      <w:ins w:id="727" w:author="Sharifi, Hossein" w:date="2021-12-06T22:05:00Z">
        <w:del w:id="728" w:author="Wenk, Jonathan F." w:date="2021-12-15T11:39:00Z">
          <w:r w:rsidR="003062F5" w:rsidDel="0046778F">
            <w:rPr>
              <w:rFonts w:asciiTheme="majorBidi" w:eastAsiaTheme="minorEastAsia" w:hAnsiTheme="majorBidi" w:cstheme="majorBidi"/>
            </w:rPr>
            <w:delText>resol</w:delText>
          </w:r>
        </w:del>
      </w:ins>
      <w:ins w:id="729" w:author="Sharifi, Hossein" w:date="2021-12-06T22:06:00Z">
        <w:del w:id="730" w:author="Wenk, Jonathan F." w:date="2021-12-15T11:39:00Z">
          <w:r w:rsidR="003062F5" w:rsidDel="0046778F">
            <w:rPr>
              <w:rFonts w:asciiTheme="majorBidi" w:eastAsiaTheme="minorEastAsia" w:hAnsiTheme="majorBidi" w:cstheme="majorBidi"/>
            </w:rPr>
            <w:delText>ution</w:delText>
          </w:r>
        </w:del>
      </w:ins>
      <w:ins w:id="731" w:author="Sharifi, Hossein" w:date="2021-11-07T09:01:00Z">
        <w:del w:id="732" w:author="Wenk, Jonathan F." w:date="2021-12-15T11:39:00Z">
          <w:r w:rsidDel="0046778F">
            <w:rPr>
              <w:rFonts w:asciiTheme="majorBidi" w:eastAsiaTheme="minorEastAsia" w:hAnsiTheme="majorBidi" w:cstheme="majorBidi"/>
            </w:rPr>
            <w:delText xml:space="preserve"> of 1 nm</w:delText>
          </w:r>
        </w:del>
        <w:r>
          <w:rPr>
            <w:rFonts w:asciiTheme="majorBidi" w:eastAsiaTheme="minorEastAsia" w:hAnsiTheme="majorBidi" w:cstheme="majorBidi"/>
          </w:rPr>
          <w:t xml:space="preserve">.  </w:t>
        </w:r>
      </w:ins>
      <w:commentRangeEnd w:id="726"/>
      <w:r w:rsidR="0046778F">
        <w:rPr>
          <w:rStyle w:val="CommentReference"/>
        </w:rPr>
        <w:commentReference w:id="726"/>
      </w:r>
    </w:p>
    <w:p w14:paraId="7905393F" w14:textId="48CD5D56" w:rsidR="003B6061" w:rsidRPr="00B95524" w:rsidRDefault="00521C9F">
      <w:pPr>
        <w:spacing w:line="240" w:lineRule="auto"/>
        <w:ind w:firstLine="720"/>
        <w:jc w:val="both"/>
        <w:rPr>
          <w:rFonts w:asciiTheme="majorBidi" w:hAnsiTheme="majorBidi" w:cstheme="majorBidi"/>
        </w:rPr>
        <w:pPrChange w:id="733" w:author="Sharifi, Hossein" w:date="2021-11-07T09:55:00Z">
          <w:pPr>
            <w:spacing w:line="240" w:lineRule="auto"/>
            <w:jc w:val="both"/>
          </w:pPr>
        </w:pPrChange>
      </w:pPr>
      <w:r w:rsidRPr="00B95524">
        <w:rPr>
          <w:rFonts w:asciiTheme="majorBidi" w:hAnsiTheme="majorBidi" w:cstheme="majorBidi"/>
        </w:rPr>
        <w:t xml:space="preserve">The rate of change in </w:t>
      </w:r>
      <w:r w:rsidR="00C24BAF" w:rsidRPr="00B95524">
        <w:rPr>
          <w:rFonts w:asciiTheme="majorBidi" w:hAnsiTheme="majorBidi" w:cstheme="majorBidi"/>
        </w:rPr>
        <w:t>V</w:t>
      </w:r>
      <w:r w:rsidR="00C24BAF" w:rsidRPr="00B95524">
        <w:rPr>
          <w:rFonts w:asciiTheme="majorBidi" w:hAnsiTheme="majorBidi" w:cstheme="majorBidi"/>
          <w:vertAlign w:val="subscript"/>
        </w:rPr>
        <w:t>wall</w:t>
      </w:r>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ins w:id="734"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6</w:instrText>
        </w:r>
        <w:r w:rsidR="00A15D39" w:rsidRPr="00B95524">
          <w:rPr>
            <w:rFonts w:asciiTheme="majorBidi" w:hAnsiTheme="majorBidi" w:cstheme="majorBidi"/>
          </w:rPr>
          <w:instrText>)</w:instrText>
        </w:r>
      </w:ins>
      <w:del w:id="735"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6</w:delInstrText>
        </w:r>
        <w:r w:rsidR="00676F15" w:rsidRPr="00B95524" w:rsidDel="00946339">
          <w:rPr>
            <w:rFonts w:asciiTheme="majorBidi" w:hAnsiTheme="majorBidi" w:cstheme="majorBidi"/>
          </w:rPr>
          <w:delInstrText>)</w:delInstrText>
        </w:r>
      </w:del>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ins w:id="736" w:author="Sharifi, Hossein" w:date="2021-12-06T22:06:00Z">
        <w:r w:rsidR="005B3E80">
          <w:rPr>
            <w:rFonts w:asciiTheme="majorBidi" w:hAnsiTheme="majorBidi" w:cstheme="majorBidi"/>
          </w:rPr>
          <w:t xml:space="preserve">, </w:t>
        </w:r>
      </w:ins>
      <w:del w:id="737" w:author="Sharifi, Hossein" w:date="2021-12-06T22:06:00Z">
        <w:r w:rsidR="00C459A2" w:rsidRPr="00B95524" w:rsidDel="005B3E80">
          <w:rPr>
            <w:rFonts w:asciiTheme="majorBidi" w:hAnsiTheme="majorBidi" w:cstheme="majorBidi"/>
          </w:rPr>
          <w:delText xml:space="preserve"> </w:delText>
        </w:r>
      </w:del>
      <w:r w:rsidR="002C544C">
        <w:rPr>
          <w:rFonts w:asciiTheme="majorBidi" w:hAnsiTheme="majorBidi" w:cstheme="majorBidi"/>
        </w:rPr>
        <w:t>G</w:t>
      </w:r>
      <w:r w:rsidR="002C544C">
        <w:rPr>
          <w:rFonts w:asciiTheme="majorBidi" w:hAnsiTheme="majorBidi" w:cstheme="majorBidi"/>
          <w:vertAlign w:val="subscript"/>
        </w:rPr>
        <w:t>c,con</w:t>
      </w:r>
      <w:ins w:id="738" w:author="Sharifi, Hossein" w:date="2021-12-06T22:06:00Z">
        <w:r w:rsidR="005B3E80">
          <w:rPr>
            <w:rFonts w:asciiTheme="majorBidi" w:hAnsiTheme="majorBidi" w:cstheme="majorBidi"/>
          </w:rPr>
          <w:t xml:space="preserve">, </w:t>
        </w:r>
      </w:ins>
      <w:del w:id="739" w:author="Sharifi, Hossein" w:date="2021-12-06T22:06:00Z">
        <w:r w:rsidR="002C544C" w:rsidDel="005B3E80">
          <w:rPr>
            <w:rFonts w:asciiTheme="majorBidi" w:hAnsiTheme="majorBidi" w:cstheme="majorBidi"/>
          </w:rPr>
          <w:delText xml:space="preserve"> </w:delText>
        </w:r>
      </w:del>
      <w:r w:rsidR="00C64663">
        <w:rPr>
          <w:rFonts w:asciiTheme="majorBidi" w:hAnsiTheme="majorBidi" w:cstheme="majorBidi"/>
        </w:rPr>
        <w:t>responds to</w:t>
      </w:r>
      <w:ins w:id="740" w:author="Sharifi, Hossein" w:date="2021-11-07T09:35:00Z">
        <w:r w:rsidR="00951BCD">
          <w:rPr>
            <w:rFonts w:asciiTheme="majorBidi" w:hAnsiTheme="majorBidi" w:cstheme="majorBidi"/>
          </w:rPr>
          <w:t xml:space="preserve"> the corresponding change in S</w:t>
        </w:r>
        <w:r w:rsidR="00951BCD">
          <w:rPr>
            <w:rFonts w:asciiTheme="majorBidi" w:hAnsiTheme="majorBidi" w:cstheme="majorBidi"/>
            <w:vertAlign w:val="subscript"/>
          </w:rPr>
          <w:t>con</w:t>
        </w:r>
        <w:r w:rsidR="000E7941">
          <w:rPr>
            <w:rFonts w:asciiTheme="majorBidi" w:hAnsiTheme="majorBidi" w:cstheme="majorBidi"/>
          </w:rPr>
          <w:t xml:space="preserve">, </w:t>
        </w:r>
      </w:ins>
      <w:del w:id="741" w:author="Sharifi, Hossein" w:date="2021-11-07T09:35:00Z">
        <w:r w:rsidR="00292E16" w:rsidRPr="00B95524" w:rsidDel="000E7941">
          <w:rPr>
            <w:rFonts w:asciiTheme="majorBidi" w:hAnsiTheme="majorBidi" w:cstheme="majorBidi"/>
          </w:rPr>
          <w:delText xml:space="preserve"> a</w:delText>
        </w:r>
        <w:r w:rsidR="001C4E37" w:rsidRPr="00B95524" w:rsidDel="000E7941">
          <w:rPr>
            <w:rFonts w:asciiTheme="majorBidi" w:hAnsiTheme="majorBidi" w:cstheme="majorBidi"/>
          </w:rPr>
          <w:delText xml:space="preserve"> </w:delText>
        </w:r>
        <w:r w:rsidR="00B622D1" w:rsidRPr="00B95524" w:rsidDel="000E7941">
          <w:rPr>
            <w:rFonts w:asciiTheme="majorBidi" w:hAnsiTheme="majorBidi" w:cstheme="majorBidi"/>
          </w:rPr>
          <w:delText>change</w:delText>
        </w:r>
        <w:r w:rsidR="00292E16" w:rsidRPr="00B95524" w:rsidDel="000E7941">
          <w:rPr>
            <w:rFonts w:asciiTheme="majorBidi" w:hAnsiTheme="majorBidi" w:cstheme="majorBidi"/>
          </w:rPr>
          <w:delText xml:space="preserve"> in the</w:delText>
        </w:r>
        <w:r w:rsidR="008C73C9" w:rsidRPr="00B95524" w:rsidDel="000E7941">
          <w:rPr>
            <w:rFonts w:asciiTheme="majorBidi" w:hAnsiTheme="majorBidi" w:cstheme="majorBidi"/>
          </w:rPr>
          <w:delText xml:space="preserve"> </w:delText>
        </w:r>
        <w:r w:rsidR="004D58C5" w:rsidRPr="00B95524" w:rsidDel="000E7941">
          <w:rPr>
            <w:rFonts w:asciiTheme="majorBidi" w:hAnsiTheme="majorBidi" w:cstheme="majorBidi"/>
          </w:rPr>
          <w:delText>stimulus sig</w:delText>
        </w:r>
        <w:r w:rsidR="004D58C5" w:rsidDel="000E7941">
          <w:rPr>
            <w:rFonts w:asciiTheme="majorBidi" w:hAnsiTheme="majorBidi" w:cstheme="majorBidi"/>
          </w:rPr>
          <w:delText xml:space="preserve">nal for </w:delText>
        </w:r>
        <w:r w:rsidR="00B72491" w:rsidRPr="00B95524" w:rsidDel="000E7941">
          <w:rPr>
            <w:rFonts w:asciiTheme="majorBidi" w:hAnsiTheme="majorBidi" w:cstheme="majorBidi"/>
          </w:rPr>
          <w:delText>concentric growth</w:delText>
        </w:r>
        <w:r w:rsidR="004D58C5" w:rsidDel="000E7941">
          <w:rPr>
            <w:rFonts w:asciiTheme="majorBidi" w:hAnsiTheme="majorBidi" w:cstheme="majorBidi"/>
          </w:rPr>
          <w:delText xml:space="preserve"> (S</w:delText>
        </w:r>
        <w:r w:rsidR="004D58C5" w:rsidDel="000E7941">
          <w:rPr>
            <w:rFonts w:asciiTheme="majorBidi" w:hAnsiTheme="majorBidi" w:cstheme="majorBidi"/>
            <w:vertAlign w:val="subscript"/>
          </w:rPr>
          <w:delText>con</w:delText>
        </w:r>
        <w:r w:rsidR="004D58C5" w:rsidDel="000E7941">
          <w:rPr>
            <w:rFonts w:asciiTheme="majorBidi" w:hAnsiTheme="majorBidi" w:cstheme="majorBidi"/>
          </w:rPr>
          <w:delText>)</w:delText>
        </w:r>
        <w:r w:rsidR="00CC228F" w:rsidDel="000E7941">
          <w:rPr>
            <w:rFonts w:asciiTheme="majorBidi" w:hAnsiTheme="majorBidi" w:cstheme="majorBidi"/>
          </w:rPr>
          <w:delText xml:space="preserve">, </w:delText>
        </w:r>
      </w:del>
      <w:r w:rsidR="00CC228F">
        <w:rPr>
          <w:rFonts w:asciiTheme="majorBidi" w:hAnsiTheme="majorBidi" w:cstheme="majorBidi"/>
        </w:rPr>
        <w:t>w</w:t>
      </w:r>
      <w:r w:rsidR="004E7DB5" w:rsidRPr="00B95524">
        <w:rPr>
          <w:rFonts w:asciiTheme="majorBidi" w:hAnsiTheme="majorBidi" w:cstheme="majorBidi"/>
        </w:rPr>
        <w:t>hereas the second component</w:t>
      </w:r>
      <w:ins w:id="742" w:author="Sharifi, Hossein" w:date="2021-12-06T22:07:00Z">
        <w:r w:rsidR="005B3E80">
          <w:rPr>
            <w:rFonts w:asciiTheme="majorBidi" w:hAnsiTheme="majorBidi" w:cstheme="majorBidi"/>
          </w:rPr>
          <w:t xml:space="preserve">, </w:t>
        </w:r>
      </w:ins>
      <w:del w:id="743" w:author="Sharifi, Hossein" w:date="2021-12-06T22:07:00Z">
        <w:r w:rsidR="004E7DB5" w:rsidRPr="00B95524" w:rsidDel="005B3E80">
          <w:rPr>
            <w:rFonts w:asciiTheme="majorBidi" w:hAnsiTheme="majorBidi" w:cstheme="majorBidi"/>
          </w:rPr>
          <w:delText xml:space="preserve"> </w:delText>
        </w:r>
      </w:del>
      <w:r w:rsidR="004D58C5">
        <w:rPr>
          <w:rFonts w:asciiTheme="majorBidi" w:hAnsiTheme="majorBidi" w:cstheme="majorBidi"/>
        </w:rPr>
        <w:t>G</w:t>
      </w:r>
      <w:r w:rsidR="004D58C5">
        <w:rPr>
          <w:rFonts w:asciiTheme="majorBidi" w:hAnsiTheme="majorBidi" w:cstheme="majorBidi"/>
          <w:vertAlign w:val="subscript"/>
        </w:rPr>
        <w:t>c,ecc</w:t>
      </w:r>
      <w:ins w:id="744" w:author="Sharifi, Hossein" w:date="2021-12-06T22:07:00Z">
        <w:r w:rsidR="005B3E80">
          <w:rPr>
            <w:rFonts w:asciiTheme="majorBidi" w:hAnsiTheme="majorBidi" w:cstheme="majorBidi"/>
          </w:rPr>
          <w:t xml:space="preserve">, </w:t>
        </w:r>
      </w:ins>
      <w:del w:id="745" w:author="Sharifi, Hossein" w:date="2021-12-06T22:06:00Z">
        <w:r w:rsidR="004D58C5" w:rsidDel="005B3E80">
          <w:rPr>
            <w:rFonts w:asciiTheme="majorBidi" w:hAnsiTheme="majorBidi" w:cstheme="majorBidi"/>
            <w:vertAlign w:val="subscript"/>
          </w:rPr>
          <w:delText xml:space="preserve"> </w:delText>
        </w:r>
      </w:del>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ins w:id="746" w:author="Sharifi, Hossein" w:date="2021-11-07T09:36:00Z">
        <w:r w:rsidR="00756182">
          <w:rPr>
            <w:rFonts w:asciiTheme="majorBidi" w:hAnsiTheme="majorBidi" w:cstheme="majorBidi"/>
          </w:rPr>
          <w:t xml:space="preserve">the </w:t>
        </w:r>
      </w:ins>
      <w:del w:id="747" w:author="Sharifi, Hossein" w:date="2021-11-07T09:36:00Z">
        <w:r w:rsidR="0062026F" w:rsidDel="00756182">
          <w:rPr>
            <w:rFonts w:asciiTheme="majorBidi" w:hAnsiTheme="majorBidi" w:cstheme="majorBidi"/>
          </w:rPr>
          <w:delText>the</w:delText>
        </w:r>
        <w:r w:rsidR="00E20C5F" w:rsidRPr="00B95524" w:rsidDel="00756182">
          <w:rPr>
            <w:rFonts w:asciiTheme="majorBidi" w:hAnsiTheme="majorBidi" w:cstheme="majorBidi"/>
          </w:rPr>
          <w:delText xml:space="preserve"> </w:delText>
        </w:r>
      </w:del>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CF3478">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297B52" w:rsidRPr="00B95524">
        <w:rPr>
          <w:rFonts w:asciiTheme="majorBidi" w:hAnsiTheme="majorBidi" w:cstheme="majorBidi"/>
          <w:position w:val="-24"/>
        </w:rPr>
        <w:object w:dxaOrig="2720" w:dyaOrig="680" w14:anchorId="0D03987A">
          <v:shape id="_x0000_i1030" type="#_x0000_t75" alt="" style="width:135.95pt;height:33.4pt;mso-width-percent:0;mso-height-percent:0;mso-width-percent:0;mso-height-percent:0" o:ole="">
            <v:imagedata r:id="rId24" o:title=""/>
          </v:shape>
          <o:OLEObject Type="Embed" ProgID="Equation.DSMT4" ShapeID="_x0000_i1030" DrawAspect="Content" ObjectID="_1701349236"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48"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48"/>
      <w:r w:rsidRPr="00B95524">
        <w:rPr>
          <w:rFonts w:asciiTheme="majorBidi" w:hAnsiTheme="majorBidi" w:cstheme="majorBidi"/>
        </w:rPr>
        <w:fldChar w:fldCharType="end"/>
      </w:r>
    </w:p>
    <w:p w14:paraId="3BD74B4A" w14:textId="2A539515" w:rsidR="00D33207" w:rsidRPr="002E7B9A" w:rsidDel="002E7B9A" w:rsidRDefault="000C3171">
      <w:pPr>
        <w:pStyle w:val="Heading2"/>
        <w:rPr>
          <w:del w:id="749" w:author="Sharifi, Hossein" w:date="2021-11-08T09:38:00Z"/>
        </w:rPr>
        <w:pPrChange w:id="750" w:author="Sharifi, Hossein" w:date="2021-11-08T09:38:00Z">
          <w:pPr>
            <w:pStyle w:val="Heading2"/>
            <w:spacing w:line="240" w:lineRule="auto"/>
          </w:pPr>
        </w:pPrChange>
      </w:pPr>
      <w:del w:id="751" w:author="Sharifi, Hossein" w:date="2021-11-08T09:38:00Z">
        <w:r w:rsidRPr="002E7B9A" w:rsidDel="002E7B9A">
          <w:rPr>
            <w:b w:val="0"/>
          </w:rPr>
          <w:delText xml:space="preserve">Simulations </w:delText>
        </w:r>
      </w:del>
    </w:p>
    <w:p w14:paraId="06934598" w14:textId="470545AE" w:rsidR="0035507A" w:rsidRPr="004C64A3" w:rsidRDefault="0035507A">
      <w:pPr>
        <w:pStyle w:val="Heading2"/>
        <w:pPrChange w:id="752" w:author="Sharifi, Hossein" w:date="2021-11-08T09:38:00Z">
          <w:pPr>
            <w:pStyle w:val="Heading3"/>
            <w:spacing w:line="240" w:lineRule="auto"/>
          </w:pPr>
        </w:pPrChange>
      </w:pPr>
      <w:r w:rsidRPr="004377BA">
        <w:t xml:space="preserve">Implementation and computer code </w:t>
      </w:r>
    </w:p>
    <w:p w14:paraId="304EED44" w14:textId="7540B098" w:rsidR="008A10C5" w:rsidRDefault="008A10C5" w:rsidP="00F34279">
      <w:pPr>
        <w:spacing w:line="240" w:lineRule="auto"/>
        <w:jc w:val="both"/>
        <w:rPr>
          <w:ins w:id="753" w:author="Sharifi, Hossein" w:date="2021-11-07T09:54:00Z"/>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r w:rsidR="00F833F2">
        <w:t>Numpy</w:t>
      </w:r>
      <w:ins w:id="754" w:author="Sharifi, Hossein" w:date="2021-11-07T09:37:00Z">
        <w:r w:rsidR="0063562C">
          <w:t xml:space="preserve"> </w:t>
        </w:r>
      </w:ins>
      <w:r w:rsidR="005B67E8">
        <w:fldChar w:fldCharType="begin"/>
      </w:r>
      <w:r w:rsidR="00CF3478">
        <w:instrText xml:space="preserve"> ADDIN EN.CITE &lt;EndNote&gt;&lt;Cite&gt;&lt;Author&gt;Van der Walt&lt;/Author&gt;&lt;Year&gt;2011&lt;/Year&gt;&lt;RecNum&gt;88&lt;/RecNum&gt;&lt;DisplayText&gt;(Van der Walt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CF3478">
        <w:rPr>
          <w:noProof/>
        </w:rPr>
        <w:t>(Van der Walt et al., 2011)</w:t>
      </w:r>
      <w:r w:rsidR="005B67E8">
        <w:fldChar w:fldCharType="end"/>
      </w:r>
      <w:ins w:id="755" w:author="Wenk, Jonathan F." w:date="2021-12-15T11:47:00Z">
        <w:r w:rsidR="00AE3AFE">
          <w:t>,</w:t>
        </w:r>
      </w:ins>
      <w:del w:id="756" w:author="Sharifi, Hossein" w:date="2021-11-07T09:39:00Z">
        <w:r w:rsidR="0063562C" w:rsidDel="007D28E7">
          <w:fldChar w:fldCharType="begin"/>
        </w:r>
        <w:r w:rsidR="0063562C" w:rsidDel="007D28E7">
          <w:del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delInstrText>
        </w:r>
        <w:r w:rsidR="0063562C" w:rsidDel="007D28E7">
          <w:fldChar w:fldCharType="separate"/>
        </w:r>
        <w:r w:rsidR="0063562C" w:rsidDel="007D28E7">
          <w:rPr>
            <w:noProof/>
          </w:rPr>
          <w:delText xml:space="preserve">(S. </w:delText>
        </w:r>
      </w:del>
      <w:del w:id="757" w:author="Sharifi, Hossein" w:date="2021-11-07T09:38:00Z">
        <w:r w:rsidR="0063562C" w:rsidDel="007D28E7">
          <w:rPr>
            <w:noProof/>
          </w:rPr>
          <w:delText>e</w:delText>
        </w:r>
      </w:del>
      <w:del w:id="758" w:author="Sharifi, Hossein" w:date="2021-11-07T09:39:00Z">
        <w:r w:rsidR="0063562C" w:rsidDel="007D28E7">
          <w:rPr>
            <w:noProof/>
          </w:rPr>
          <w:delText>t al., 2011)</w:delText>
        </w:r>
        <w:r w:rsidR="0063562C" w:rsidDel="007D28E7">
          <w:fldChar w:fldCharType="end"/>
        </w:r>
      </w:del>
      <w:r w:rsidR="001F6D77">
        <w:t xml:space="preserve"> </w:t>
      </w:r>
      <w:commentRangeStart w:id="759"/>
      <w:del w:id="760" w:author="Sharifi, Hossein" w:date="2021-11-07T09:37:00Z">
        <w:r w:rsidR="006F3AF0" w:rsidDel="0063562C">
          <w:fldChar w:fldCharType="begin"/>
        </w:r>
        <w:r w:rsidR="006F3AF0" w:rsidDel="0063562C">
          <w:del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delInstrText>
        </w:r>
        <w:r w:rsidR="006F3AF0" w:rsidDel="0063562C">
          <w:fldChar w:fldCharType="separate"/>
        </w:r>
        <w:r w:rsidR="006F3AF0" w:rsidDel="0063562C">
          <w:rPr>
            <w:noProof/>
          </w:rPr>
          <w:delText>(S. et al., 2011)</w:delText>
        </w:r>
        <w:r w:rsidR="006F3AF0" w:rsidDel="0063562C">
          <w:fldChar w:fldCharType="end"/>
        </w:r>
        <w:commentRangeEnd w:id="759"/>
        <w:r w:rsidR="00101A03" w:rsidDel="0063562C">
          <w:rPr>
            <w:rStyle w:val="CommentReference"/>
          </w:rPr>
          <w:commentReference w:id="759"/>
        </w:r>
        <w:r w:rsidR="00F833F2" w:rsidDel="0063562C">
          <w:delText xml:space="preserve">, </w:delText>
        </w:r>
      </w:del>
      <w:r w:rsidR="00F833F2">
        <w:t>Scipy</w:t>
      </w:r>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 </w:instrText>
      </w:r>
      <w:r w:rsidR="00CF3478">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EN.CITE.DATA </w:instrText>
      </w:r>
      <w:r w:rsidR="00CF3478">
        <w:fldChar w:fldCharType="end"/>
      </w:r>
      <w:r w:rsidR="00951356">
        <w:fldChar w:fldCharType="separate"/>
      </w:r>
      <w:r w:rsidR="00CF3478">
        <w:rPr>
          <w:noProof/>
        </w:rPr>
        <w:t>(Virtanen et al., 2020)</w:t>
      </w:r>
      <w:r w:rsidR="00951356">
        <w:fldChar w:fldCharType="end"/>
      </w:r>
      <w:r w:rsidR="00F833F2">
        <w:t>, and pandas</w:t>
      </w:r>
      <w:r w:rsidR="00B94287">
        <w:t xml:space="preserve"> </w:t>
      </w:r>
      <w:r w:rsidR="00B94287">
        <w:fldChar w:fldCharType="begin"/>
      </w:r>
      <w:r w:rsidR="00CF3478">
        <w:instrText xml:space="preserve"> ADDIN EN.CITE &lt;EndNote&gt;&lt;Cite&gt;&lt;Author&gt;Reback&lt;/Author&gt;&lt;Year&gt;2021&lt;/Year&gt;&lt;RecNum&gt;90&lt;/RecNum&gt;&lt;DisplayText&gt;(Reback et al., 2021)&lt;/DisplayText&gt;&lt;record&gt;&lt;rec-number&gt;90&lt;/rec-number&gt;&lt;foreign-keys&gt;&lt;key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CF3478">
        <w:rPr>
          <w:noProof/>
        </w:rPr>
        <w:t>(Reback et 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761"/>
      <w:commentRangeStart w:id="762"/>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761"/>
      <w:r w:rsidR="00613521">
        <w:rPr>
          <w:rStyle w:val="CommentReference"/>
        </w:rPr>
        <w:commentReference w:id="761"/>
      </w:r>
      <w:commentRangeEnd w:id="762"/>
      <w:r w:rsidR="00242D04">
        <w:rPr>
          <w:rStyle w:val="CommentReference"/>
        </w:rPr>
        <w:commentReference w:id="762"/>
      </w:r>
      <w:r w:rsidR="00F93B27">
        <w:rPr>
          <w:rStyle w:val="Hyperlink"/>
        </w:rPr>
        <w:t>.</w:t>
      </w:r>
    </w:p>
    <w:p w14:paraId="6A319CE0" w14:textId="3F4006F1" w:rsidR="00573E49" w:rsidRPr="008A7C15" w:rsidRDefault="006550A8" w:rsidP="008A7C15">
      <w:pPr>
        <w:spacing w:line="240" w:lineRule="auto"/>
        <w:jc w:val="both"/>
        <w:rPr>
          <w:ins w:id="763" w:author="Sharifi, Hossein" w:date="2021-11-08T09:38:00Z"/>
          <w:rFonts w:asciiTheme="majorBidi" w:eastAsiaTheme="minorEastAsia" w:hAnsiTheme="majorBidi" w:cstheme="majorBidi"/>
        </w:rPr>
      </w:pPr>
      <w:ins w:id="764" w:author="Sharifi, Hossein" w:date="2021-11-07T09:55:00Z">
        <w:r>
          <w:tab/>
        </w:r>
      </w:ins>
      <w:ins w:id="765" w:author="Sharifi, Hossein" w:date="2021-11-07T09:57:00Z">
        <w:r w:rsidR="003B58B7">
          <w:t xml:space="preserve">Equations </w:t>
        </w:r>
      </w:ins>
      <w:ins w:id="766" w:author="Sharifi, Hossein" w:date="2021-11-07T09:58:00Z">
        <w:r w:rsidR="00C260AC">
          <w:fldChar w:fldCharType="begin"/>
        </w:r>
        <w:r w:rsidR="00C260AC">
          <w:instrText xml:space="preserve"> GOTOBUTTON ZEqnNum869589  \* MERGEFORMAT </w:instrText>
        </w:r>
        <w:r w:rsidR="00C260AC">
          <w:fldChar w:fldCharType="begin"/>
        </w:r>
        <w:r w:rsidR="00C260AC">
          <w:instrText xml:space="preserve"> REF ZEqnNum869589 \* Charformat \! \* MERGEFORMAT </w:instrText>
        </w:r>
      </w:ins>
      <w:r w:rsidR="00C260AC">
        <w:fldChar w:fldCharType="separate"/>
      </w:r>
      <w:ins w:id="767" w:author="Sharifi, Hossein" w:date="2021-12-07T16:48:00Z">
        <w:r w:rsidR="00A15D39" w:rsidRPr="00A15D39">
          <w:rPr>
            <w:rPrChange w:id="768" w:author="Sharifi, Hossein" w:date="2021-12-07T16:48:00Z">
              <w:rPr>
                <w:rFonts w:asciiTheme="majorBidi" w:hAnsiTheme="majorBidi" w:cstheme="majorBidi"/>
              </w:rPr>
            </w:rPrChange>
          </w:rPr>
          <w:instrText>(</w:instrText>
        </w:r>
        <w:r w:rsidR="00A15D39" w:rsidRPr="00A15D39">
          <w:rPr>
            <w:rPrChange w:id="769" w:author="Sharifi, Hossein" w:date="2021-12-07T16:48:00Z">
              <w:rPr>
                <w:rFonts w:asciiTheme="majorBidi" w:hAnsiTheme="majorBidi" w:cstheme="majorBidi"/>
                <w:noProof/>
              </w:rPr>
            </w:rPrChange>
          </w:rPr>
          <w:instrText>1</w:instrText>
        </w:r>
        <w:r w:rsidR="00A15D39" w:rsidRPr="00A15D39">
          <w:rPr>
            <w:rPrChange w:id="770" w:author="Sharifi, Hossein" w:date="2021-12-07T16:48:00Z">
              <w:rPr>
                <w:rFonts w:asciiTheme="majorBidi" w:hAnsiTheme="majorBidi" w:cstheme="majorBidi"/>
              </w:rPr>
            </w:rPrChange>
          </w:rPr>
          <w:instrText>)</w:instrText>
        </w:r>
      </w:ins>
      <w:del w:id="771" w:author="Sharifi, Hossein" w:date="2021-11-07T19:47:00Z">
        <w:r w:rsidR="00676F15" w:rsidRPr="00676F15" w:rsidDel="00946339">
          <w:delInstrText>(1)</w:delInstrText>
        </w:r>
      </w:del>
      <w:ins w:id="772" w:author="Sharifi, Hossein" w:date="2021-11-07T09:58:00Z">
        <w:r w:rsidR="00C260AC">
          <w:fldChar w:fldCharType="end"/>
        </w:r>
        <w:r w:rsidR="00C260AC">
          <w:fldChar w:fldCharType="end"/>
        </w:r>
        <w:r w:rsidR="00C260AC">
          <w:t xml:space="preserve">, </w:t>
        </w:r>
      </w:ins>
      <w:ins w:id="773" w:author="Sharifi, Hossein" w:date="2021-11-07T09:59:00Z">
        <w:r w:rsidR="00C260AC">
          <w:fldChar w:fldCharType="begin"/>
        </w:r>
        <w:r w:rsidR="00C260AC">
          <w:instrText xml:space="preserve"> GOTOBUTTON ZEqnNum210354  \* MERGEFORMAT </w:instrText>
        </w:r>
        <w:r w:rsidR="00C260AC">
          <w:fldChar w:fldCharType="begin"/>
        </w:r>
        <w:r w:rsidR="00C260AC">
          <w:instrText xml:space="preserve"> REF ZEqnNum210354 \* Charformat \! \* MERGEFORMAT </w:instrText>
        </w:r>
      </w:ins>
      <w:r w:rsidR="00C260AC">
        <w:fldChar w:fldCharType="separate"/>
      </w:r>
      <w:r w:rsidR="00A15D39">
        <w:instrText>(2)</w:instrText>
      </w:r>
      <w:ins w:id="774" w:author="Sharifi, Hossein" w:date="2021-11-07T09:59:00Z">
        <w:r w:rsidR="00C260AC">
          <w:fldChar w:fldCharType="end"/>
        </w:r>
        <w:r w:rsidR="00C260AC">
          <w:fldChar w:fldCharType="end"/>
        </w:r>
      </w:ins>
      <w:ins w:id="775" w:author="Sharifi, Hossein" w:date="2021-11-07T10:09:00Z">
        <w:r w:rsidR="009E171E">
          <w:t xml:space="preserve">, </w:t>
        </w:r>
        <w:r w:rsidR="009E171E">
          <w:fldChar w:fldCharType="begin"/>
        </w:r>
        <w:r w:rsidR="009E171E">
          <w:instrText xml:space="preserve"> GOTOBUTTON ZEqnNum193374  \* MERGEFORMAT </w:instrText>
        </w:r>
        <w:r w:rsidR="009E171E">
          <w:fldChar w:fldCharType="begin"/>
        </w:r>
        <w:r w:rsidR="009E171E">
          <w:instrText xml:space="preserve"> REF ZEqnNum193374 \* Charformat \! \* MERGEFORMAT </w:instrText>
        </w:r>
      </w:ins>
      <w:r w:rsidR="009E171E">
        <w:fldChar w:fldCharType="separate"/>
      </w:r>
      <w:ins w:id="776" w:author="Sharifi, Hossein" w:date="2021-12-07T16:48:00Z">
        <w:r w:rsidR="00A15D39" w:rsidRPr="00A15D39">
          <w:rPr>
            <w:rPrChange w:id="777" w:author="Sharifi, Hossein" w:date="2021-12-07T16:48:00Z">
              <w:rPr>
                <w:rFonts w:asciiTheme="majorBidi" w:hAnsiTheme="majorBidi" w:cstheme="majorBidi"/>
              </w:rPr>
            </w:rPrChange>
          </w:rPr>
          <w:instrText>(</w:instrText>
        </w:r>
        <w:r w:rsidR="00A15D39" w:rsidRPr="00A15D39">
          <w:rPr>
            <w:rPrChange w:id="778" w:author="Sharifi, Hossein" w:date="2021-12-07T16:48:00Z">
              <w:rPr>
                <w:rFonts w:asciiTheme="majorBidi" w:hAnsiTheme="majorBidi" w:cstheme="majorBidi"/>
                <w:noProof/>
              </w:rPr>
            </w:rPrChange>
          </w:rPr>
          <w:instrText>4</w:instrText>
        </w:r>
        <w:r w:rsidR="00A15D39" w:rsidRPr="00A15D39">
          <w:rPr>
            <w:rPrChange w:id="779" w:author="Sharifi, Hossein" w:date="2021-12-07T16:48:00Z">
              <w:rPr>
                <w:rFonts w:asciiTheme="majorBidi" w:hAnsiTheme="majorBidi" w:cstheme="majorBidi"/>
              </w:rPr>
            </w:rPrChange>
          </w:rPr>
          <w:instrText>)</w:instrText>
        </w:r>
      </w:ins>
      <w:del w:id="780" w:author="Sharifi, Hossein" w:date="2021-11-07T19:47:00Z">
        <w:r w:rsidR="00676F15" w:rsidRPr="00676F15" w:rsidDel="00946339">
          <w:delInstrText>(4)</w:delInstrText>
        </w:r>
      </w:del>
      <w:ins w:id="781" w:author="Sharifi, Hossein" w:date="2021-11-07T10:09:00Z">
        <w:r w:rsidR="009E171E">
          <w:fldChar w:fldCharType="end"/>
        </w:r>
        <w:r w:rsidR="009E171E">
          <w:fldChar w:fldCharType="end"/>
        </w:r>
        <w:r w:rsidR="009E171E">
          <w:t xml:space="preserve">, and </w:t>
        </w:r>
      </w:ins>
      <w:ins w:id="782" w:author="Sharifi, Hossein" w:date="2021-11-07T10:10:00Z">
        <w:r w:rsidR="009E171E">
          <w:fldChar w:fldCharType="begin"/>
        </w:r>
        <w:r w:rsidR="009E171E">
          <w:instrText xml:space="preserve"> GOTOBUTTON ZEqnNum428181  \* MERGEFORMAT </w:instrText>
        </w:r>
        <w:r w:rsidR="009E171E">
          <w:fldChar w:fldCharType="begin"/>
        </w:r>
        <w:r w:rsidR="009E171E">
          <w:instrText xml:space="preserve"> REF ZEqnNum428181 \* Charformat \! \* MERGEFORMAT </w:instrText>
        </w:r>
      </w:ins>
      <w:r w:rsidR="009E171E">
        <w:fldChar w:fldCharType="separate"/>
      </w:r>
      <w:ins w:id="783" w:author="Sharifi, Hossein" w:date="2021-12-07T16:48:00Z">
        <w:r w:rsidR="00A15D39" w:rsidRPr="00A15D39">
          <w:rPr>
            <w:rPrChange w:id="784" w:author="Sharifi, Hossein" w:date="2021-12-07T16:48:00Z">
              <w:rPr>
                <w:rFonts w:asciiTheme="majorBidi" w:hAnsiTheme="majorBidi" w:cstheme="majorBidi"/>
              </w:rPr>
            </w:rPrChange>
          </w:rPr>
          <w:instrText>(</w:instrText>
        </w:r>
        <w:r w:rsidR="00A15D39" w:rsidRPr="00A15D39">
          <w:rPr>
            <w:rPrChange w:id="785" w:author="Sharifi, Hossein" w:date="2021-12-07T16:48:00Z">
              <w:rPr>
                <w:rFonts w:asciiTheme="majorBidi" w:hAnsiTheme="majorBidi" w:cstheme="majorBidi"/>
                <w:noProof/>
              </w:rPr>
            </w:rPrChange>
          </w:rPr>
          <w:instrText>6</w:instrText>
        </w:r>
        <w:r w:rsidR="00A15D39" w:rsidRPr="00A15D39">
          <w:rPr>
            <w:rPrChange w:id="786" w:author="Sharifi, Hossein" w:date="2021-12-07T16:48:00Z">
              <w:rPr>
                <w:rFonts w:asciiTheme="majorBidi" w:hAnsiTheme="majorBidi" w:cstheme="majorBidi"/>
              </w:rPr>
            </w:rPrChange>
          </w:rPr>
          <w:instrText>)</w:instrText>
        </w:r>
      </w:ins>
      <w:del w:id="787" w:author="Sharifi, Hossein" w:date="2021-11-07T19:47:00Z">
        <w:r w:rsidR="00676F15" w:rsidRPr="00676F15" w:rsidDel="00946339">
          <w:delInstrText>(6)</w:delInstrText>
        </w:r>
      </w:del>
      <w:ins w:id="788" w:author="Sharifi, Hossein" w:date="2021-11-07T10:10:00Z">
        <w:r w:rsidR="009E171E">
          <w:fldChar w:fldCharType="end"/>
        </w:r>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del w:id="789" w:author="Wenk, Jonathan F." w:date="2021-12-15T18:03:00Z">
          <w:r w:rsidR="008C6181" w:rsidDel="008E7FB3">
            <w:delText>into the</w:delText>
          </w:r>
        </w:del>
      </w:ins>
      <w:ins w:id="790" w:author="Wenk, Jonathan F." w:date="2021-12-15T18:03:00Z">
        <w:r w:rsidR="008E7FB3">
          <w:t>as a</w:t>
        </w:r>
      </w:ins>
      <w:ins w:id="791" w:author="Sharifi, Hossein" w:date="2021-11-07T10:10:00Z">
        <w:r w:rsidR="008C6181">
          <w:t xml:space="preserve"> </w:t>
        </w:r>
        <w:r w:rsidR="00173768">
          <w:t xml:space="preserve">system of ordinary </w:t>
        </w:r>
        <w:r w:rsidR="00BC341F">
          <w:t xml:space="preserve">differential equations </w:t>
        </w:r>
      </w:ins>
      <w:ins w:id="792" w:author="Sharifi, Hossein" w:date="2021-11-07T10:12:00Z">
        <w:r w:rsidR="00484B9C">
          <w:t>in</w:t>
        </w:r>
      </w:ins>
      <w:ins w:id="793" w:author="Sharifi, Hossein" w:date="2021-11-07T10:11:00Z">
        <w:r w:rsidR="002977A8">
          <w:t xml:space="preserve"> PyMyoVent. </w:t>
        </w:r>
      </w:ins>
      <w:ins w:id="794" w:author="Sharifi, Hossein" w:date="2021-11-07T10:13:00Z">
        <w:r w:rsidR="0088262A">
          <w:t>Both n</w:t>
        </w:r>
        <w:r w:rsidR="0088262A">
          <w:rPr>
            <w:vertAlign w:val="subscript"/>
          </w:rPr>
          <w:t>hs</w:t>
        </w:r>
        <w:r w:rsidR="0088262A">
          <w:t xml:space="preserve"> and V</w:t>
        </w:r>
        <w:r w:rsidR="0088262A">
          <w:rPr>
            <w:vertAlign w:val="subscript"/>
          </w:rPr>
          <w:t>wall</w:t>
        </w:r>
        <w:r w:rsidR="0088262A">
          <w:t xml:space="preserve"> were </w:t>
        </w:r>
        <w:r w:rsidR="00592374">
          <w:t xml:space="preserve">updated </w:t>
        </w:r>
      </w:ins>
      <w:ins w:id="795" w:author="Sharifi, Hossein" w:date="2021-11-07T10:14:00Z">
        <w:r w:rsidR="00944726">
          <w:t>at each time</w:t>
        </w:r>
      </w:ins>
      <w:ins w:id="796" w:author="Sharifi, Hossein" w:date="2021-11-07T10:16:00Z">
        <w:r w:rsidR="00BE4867">
          <w:t>-</w:t>
        </w:r>
      </w:ins>
      <w:ins w:id="797" w:author="Sharifi, Hossein" w:date="2021-11-07T10:14:00Z">
        <w:r w:rsidR="009B214F">
          <w:t xml:space="preserve">step. </w:t>
        </w:r>
      </w:ins>
      <w:r w:rsidR="00B324DD">
        <w:t xml:space="preserve">For simplicity, </w:t>
      </w:r>
      <w:r w:rsidR="00A80A07">
        <w:t xml:space="preserve">identical values </w:t>
      </w:r>
      <w:r w:rsidR="00316C9E">
        <w:t>were used for</w:t>
      </w:r>
      <w:r w:rsidR="00A80A07">
        <w:t xml:space="preserve"> </w:t>
      </w:r>
      <w:r w:rsidR="00C0120C">
        <w:t>k</w:t>
      </w:r>
      <w:r w:rsidR="00A80A07">
        <w:rPr>
          <w:vertAlign w:val="subscript"/>
        </w:rPr>
        <w:t>a</w:t>
      </w:r>
      <w:r w:rsidR="00316C9E">
        <w:rPr>
          <w:vertAlign w:val="subscript"/>
        </w:rPr>
        <w:t>,ecc</w:t>
      </w:r>
      <w:r w:rsidR="00C0120C">
        <w:t xml:space="preserve"> and k</w:t>
      </w:r>
      <w:r w:rsidR="00C0120C">
        <w:rPr>
          <w:vertAlign w:val="subscript"/>
        </w:rPr>
        <w:t>a,con</w:t>
      </w:r>
      <w:r w:rsidR="00C0120C">
        <w:t>.</w:t>
      </w:r>
      <w:ins w:id="798" w:author="Sharifi, Hossein" w:date="2021-12-05T11:25:00Z">
        <w:r w:rsidR="00153B57">
          <w:t xml:space="preserve"> According to a </w:t>
        </w:r>
        <w:del w:id="799" w:author="Wenk, Jonathan F." w:date="2021-12-15T11:49:00Z">
          <w:r w:rsidR="00153B57" w:rsidDel="00651545">
            <w:delText>simple</w:delText>
          </w:r>
        </w:del>
      </w:ins>
      <w:ins w:id="800" w:author="Wenk, Jonathan F." w:date="2021-12-15T11:49:00Z">
        <w:r w:rsidR="00651545">
          <w:t>preliminary</w:t>
        </w:r>
      </w:ins>
      <w:ins w:id="801" w:author="Sharifi, Hossein" w:date="2021-12-05T11:25:00Z">
        <w:r w:rsidR="00153B57">
          <w:t xml:space="preserve"> sensitivity </w:t>
        </w:r>
        <w:del w:id="802" w:author="Wenk, Jonathan F." w:date="2021-12-15T11:49:00Z">
          <w:r w:rsidR="00153B57" w:rsidDel="00651545">
            <w:delText>test</w:delText>
          </w:r>
        </w:del>
      </w:ins>
      <w:ins w:id="803" w:author="Wenk, Jonathan F." w:date="2021-12-15T11:49:00Z">
        <w:r w:rsidR="00651545">
          <w:t>study</w:t>
        </w:r>
      </w:ins>
      <w:ins w:id="804" w:author="Sharifi, Hossein" w:date="2021-12-05T11:25:00Z">
        <w:r w:rsidR="00153B57">
          <w:t xml:space="preserve"> (Figure S</w:t>
        </w:r>
        <w:r w:rsidR="00153B57">
          <w:fldChar w:fldCharType="begin"/>
        </w:r>
        <w:r w:rsidR="00153B57">
          <w:instrText xml:space="preserve"> seq sfig</w:instrText>
        </w:r>
        <w:r w:rsidR="003E0E39">
          <w:instrText>ure</w:instrText>
        </w:r>
      </w:ins>
      <w:ins w:id="805" w:author="Sharifi, Hossein" w:date="2021-12-05T11:26:00Z">
        <w:r w:rsidR="003E0E39">
          <w:instrText xml:space="preserve"> figs1</w:instrText>
        </w:r>
      </w:ins>
      <w:ins w:id="806" w:author="Sharifi, Hossein" w:date="2021-12-05T11:25:00Z">
        <w:r w:rsidR="00153B57">
          <w:instrText xml:space="preserve"> </w:instrText>
        </w:r>
      </w:ins>
      <w:r w:rsidR="00153B57">
        <w:fldChar w:fldCharType="separate"/>
      </w:r>
      <w:ins w:id="807" w:author="Sharifi, Hossein" w:date="2021-12-07T16:48:00Z">
        <w:r w:rsidR="00A15D39">
          <w:rPr>
            <w:noProof/>
          </w:rPr>
          <w:t>1</w:t>
        </w:r>
      </w:ins>
      <w:ins w:id="808" w:author="Sharifi, Hossein" w:date="2021-12-05T11:25:00Z">
        <w:r w:rsidR="00153B57">
          <w:fldChar w:fldCharType="end"/>
        </w:r>
        <w:r w:rsidR="00153B57">
          <w:t xml:space="preserve">), </w:t>
        </w:r>
      </w:ins>
      <w:ins w:id="809" w:author="Wenk, Jonathan F." w:date="2021-12-15T11:51:00Z">
        <w:r w:rsidR="00651545">
          <w:t xml:space="preserve">the </w:t>
        </w:r>
      </w:ins>
      <w:ins w:id="810" w:author="Sharifi, Hossein" w:date="2021-12-05T11:26:00Z">
        <w:r w:rsidR="003E0E39">
          <w:rPr>
            <w:rFonts w:ascii="Cambria Math" w:hAnsi="Cambria Math"/>
          </w:rPr>
          <w:t>γ</w:t>
        </w:r>
        <w:r w:rsidR="003E0E39">
          <w:rPr>
            <w:vertAlign w:val="subscript"/>
          </w:rPr>
          <w:t>growth,i</w:t>
        </w:r>
        <w:r w:rsidR="003E0E39">
          <w:t xml:space="preserve">  and </w:t>
        </w:r>
        <w:r w:rsidR="003E0E39">
          <w:rPr>
            <w:rFonts w:ascii="Cambria Math" w:hAnsi="Cambria Math"/>
          </w:rPr>
          <w:t>γ</w:t>
        </w:r>
        <w:r w:rsidR="003E0E39">
          <w:rPr>
            <w:vertAlign w:val="subscript"/>
          </w:rPr>
          <w:t>anti growth,i</w:t>
        </w:r>
        <w:r w:rsidR="003E0E39">
          <w:t xml:space="preserve"> </w:t>
        </w:r>
      </w:ins>
      <w:ins w:id="811" w:author="Sharifi, Hossein" w:date="2021-12-05T11:25:00Z">
        <w:r w:rsidR="00153B57">
          <w:t xml:space="preserve">rate constants only </w:t>
        </w:r>
      </w:ins>
      <w:ins w:id="812" w:author="Sharifi, Hossein" w:date="2021-12-05T11:26:00Z">
        <w:r w:rsidR="003E0E39">
          <w:t>governed</w:t>
        </w:r>
      </w:ins>
      <w:ins w:id="813" w:author="Sharifi, Hossein" w:date="2021-12-05T11:25:00Z">
        <w:r w:rsidR="00153B57">
          <w:t xml:space="preserve"> the speed </w:t>
        </w:r>
      </w:ins>
      <w:ins w:id="814" w:author="Wenk, Jonathan F." w:date="2021-12-15T11:49:00Z">
        <w:r w:rsidR="00651545">
          <w:t>at which</w:t>
        </w:r>
      </w:ins>
      <w:ins w:id="815" w:author="Wenk, Jonathan F." w:date="2021-12-15T11:50:00Z">
        <w:r w:rsidR="00651545">
          <w:t xml:space="preserve"> the</w:t>
        </w:r>
      </w:ins>
      <w:ins w:id="816" w:author="Wenk, Jonathan F." w:date="2021-12-15T11:49:00Z">
        <w:r w:rsidR="00651545">
          <w:t xml:space="preserve"> </w:t>
        </w:r>
      </w:ins>
      <w:ins w:id="817" w:author="Sharifi, Hossein" w:date="2021-12-05T11:25:00Z">
        <w:del w:id="818" w:author="Wenk, Jonathan F." w:date="2021-12-15T11:49:00Z">
          <w:r w:rsidR="00153B57" w:rsidDel="00651545">
            <w:delText xml:space="preserve">of </w:delText>
          </w:r>
        </w:del>
        <w:r w:rsidR="00153B57">
          <w:t xml:space="preserve">growth module </w:t>
        </w:r>
        <w:del w:id="819" w:author="Wenk, Jonathan F." w:date="2021-12-15T11:49:00Z">
          <w:r w:rsidR="00153B57" w:rsidDel="00651545">
            <w:delText xml:space="preserve">at which </w:delText>
          </w:r>
        </w:del>
        <w:r w:rsidR="00153B57">
          <w:t xml:space="preserve">reaches </w:t>
        </w:r>
        <w:del w:id="820" w:author="Wenk, Jonathan F." w:date="2021-12-15T11:50:00Z">
          <w:r w:rsidR="00153B57" w:rsidDel="00651545">
            <w:delText xml:space="preserve">to the </w:delText>
          </w:r>
        </w:del>
        <w:r w:rsidR="00153B57">
          <w:t xml:space="preserve">steady state, </w:t>
        </w:r>
        <w:del w:id="821" w:author="Wenk, Jonathan F." w:date="2021-12-15T11:52:00Z">
          <w:r w:rsidR="00153B57" w:rsidDel="00651545">
            <w:delText xml:space="preserve">but </w:delText>
          </w:r>
        </w:del>
        <w:r w:rsidR="00153B57">
          <w:t>not the magnitude of growth</w:t>
        </w:r>
      </w:ins>
      <w:ins w:id="822" w:author="Sharifi, Hossein" w:date="2021-12-05T11:26:00Z">
        <w:r w:rsidR="003E0E39">
          <w:t xml:space="preserve">. </w:t>
        </w:r>
      </w:ins>
      <w:ins w:id="823" w:author="Sharifi, Hossein" w:date="2021-12-05T11:25:00Z">
        <w:del w:id="824" w:author="Wenk, Jonathan F." w:date="2021-12-15T11:52:00Z">
          <w:r w:rsidR="00153B57" w:rsidDel="00651545">
            <w:delText>Therefore</w:delText>
          </w:r>
        </w:del>
      </w:ins>
      <w:ins w:id="825" w:author="Wenk, Jonathan F." w:date="2021-12-15T11:52:00Z">
        <w:r w:rsidR="00651545">
          <w:t>Thus</w:t>
        </w:r>
      </w:ins>
      <w:ins w:id="826" w:author="Sharifi, Hossein" w:date="2021-12-05T11:25:00Z">
        <w:r w:rsidR="00153B57">
          <w:t xml:space="preserve">, their values were chosen to </w:t>
        </w:r>
      </w:ins>
      <w:ins w:id="827" w:author="Sharifi, Hossein" w:date="2021-12-06T22:09:00Z">
        <w:del w:id="828" w:author="Wenk, Jonathan F." w:date="2021-12-15T11:52:00Z">
          <w:r w:rsidR="000E60B4" w:rsidDel="00651545">
            <w:delText>manifest</w:delText>
          </w:r>
        </w:del>
      </w:ins>
      <w:ins w:id="829" w:author="Wenk, Jonathan F." w:date="2021-12-15T11:52:00Z">
        <w:r w:rsidR="00651545">
          <w:t>obtain</w:t>
        </w:r>
      </w:ins>
      <w:ins w:id="830" w:author="Sharifi, Hossein" w:date="2021-12-06T22:09:00Z">
        <w:r w:rsidR="000E60B4">
          <w:t xml:space="preserve"> the</w:t>
        </w:r>
      </w:ins>
      <w:ins w:id="831" w:author="Wenk, Jonathan F." w:date="2021-12-15T11:52:00Z">
        <w:r w:rsidR="00651545">
          <w:t xml:space="preserve"> steady state</w:t>
        </w:r>
      </w:ins>
      <w:ins w:id="832" w:author="Sharifi, Hossein" w:date="2021-12-06T22:09:00Z">
        <w:r w:rsidR="000E60B4">
          <w:t xml:space="preserve"> LV growth in </w:t>
        </w:r>
        <w:del w:id="833" w:author="Wenk, Jonathan F." w:date="2021-12-15T11:52:00Z">
          <w:r w:rsidR="000E60B4" w:rsidDel="00651545">
            <w:delText xml:space="preserve">nearly </w:delText>
          </w:r>
        </w:del>
        <w:r w:rsidR="000E60B4">
          <w:t>less than a thousand heart</w:t>
        </w:r>
        <w:del w:id="834" w:author="Wenk, Jonathan F." w:date="2021-12-15T11:53:00Z">
          <w:r w:rsidR="000E60B4" w:rsidDel="00651545">
            <w:delText>-</w:delText>
          </w:r>
        </w:del>
        <w:r w:rsidR="000E60B4">
          <w:t>beat</w:t>
        </w:r>
      </w:ins>
      <w:ins w:id="835" w:author="Wenk, Jonathan F." w:date="2021-12-15T11:53:00Z">
        <w:r w:rsidR="00651545">
          <w:t>s</w:t>
        </w:r>
      </w:ins>
      <w:ins w:id="836" w:author="Sharifi, Hossein" w:date="2021-12-06T22:10:00Z">
        <w:r w:rsidR="003F1270">
          <w:t xml:space="preserve">. </w:t>
        </w:r>
      </w:ins>
      <w:del w:id="837" w:author="Sharifi, Hossein" w:date="2021-12-05T11:28:00Z">
        <w:r w:rsidR="00595590" w:rsidDel="00A62BD4">
          <w:delText xml:space="preserve"> </w:delText>
        </w:r>
        <w:r w:rsidR="005567A9" w:rsidDel="00A62BD4">
          <w:delText xml:space="preserve">Since </w:delText>
        </w:r>
        <w:r w:rsidR="00CB1FFB" w:rsidDel="00A62BD4">
          <w:rPr>
            <w:rFonts w:ascii="Cambria Math" w:hAnsi="Cambria Math"/>
          </w:rPr>
          <w:delText>γ</w:delText>
        </w:r>
        <w:r w:rsidR="00CB1FFB" w:rsidDel="00A62BD4">
          <w:rPr>
            <w:vertAlign w:val="subscript"/>
          </w:rPr>
          <w:delText>growth,</w:delText>
        </w:r>
        <w:r w:rsidR="00693FC7" w:rsidDel="00A62BD4">
          <w:rPr>
            <w:vertAlign w:val="subscript"/>
          </w:rPr>
          <w:delText>i</w:delText>
        </w:r>
        <w:r w:rsidR="00693FC7" w:rsidDel="00A62BD4">
          <w:delText xml:space="preserve"> </w:delText>
        </w:r>
        <w:r w:rsidR="000A39F7" w:rsidDel="00A62BD4">
          <w:delText xml:space="preserve">parameters </w:delText>
        </w:r>
        <w:r w:rsidR="00693FC7" w:rsidDel="00A62BD4">
          <w:delText xml:space="preserve">only govern </w:delText>
        </w:r>
        <w:r w:rsidR="000A39F7" w:rsidDel="00A62BD4">
          <w:delText>the sp</w:delText>
        </w:r>
        <w:r w:rsidR="00231096" w:rsidDel="00A62BD4">
          <w:delText>e</w:delText>
        </w:r>
        <w:r w:rsidR="000A39F7" w:rsidDel="00A62BD4">
          <w:delText xml:space="preserve">ed of growth algorithm and not the magnitude of growth, they were chosen to </w:delText>
        </w:r>
        <w:r w:rsidR="00683914" w:rsidDel="00A62BD4">
          <w:delText>manifest the left ventricular g</w:delText>
        </w:r>
        <w:r w:rsidR="00231096" w:rsidDel="00A62BD4">
          <w:delText>r</w:delText>
        </w:r>
        <w:r w:rsidR="00683914" w:rsidDel="00A62BD4">
          <w:delText xml:space="preserve">owth </w:delText>
        </w:r>
        <w:r w:rsidR="00ED5EB1" w:rsidDel="00A62BD4">
          <w:delText xml:space="preserve">in less than a thousand heart-beat. </w:delText>
        </w:r>
      </w:del>
      <w:ins w:id="838" w:author="Sharifi, Hossein" w:date="2021-11-08T09:34:00Z">
        <w:r w:rsidR="008D6101" w:rsidRPr="00A67970">
          <w:rPr>
            <w:rFonts w:asciiTheme="majorBidi" w:eastAsiaTheme="minorEastAsia" w:hAnsiTheme="majorBidi" w:cstheme="majorBidi"/>
          </w:rPr>
          <w:t xml:space="preserve">The setpoints for both the concentric </w:t>
        </w:r>
      </w:ins>
      <w:ins w:id="839" w:author="Sharifi, Hossein" w:date="2021-11-08T09:35:00Z">
        <w:r w:rsidR="009F1822">
          <w:rPr>
            <w:rFonts w:asciiTheme="majorBidi" w:eastAsiaTheme="minorEastAsia" w:hAnsiTheme="majorBidi" w:cstheme="majorBidi"/>
          </w:rPr>
          <w:t>(S</w:t>
        </w:r>
      </w:ins>
      <w:ins w:id="840" w:author="Sharifi, Hossein" w:date="2021-11-08T09:36:00Z">
        <w:r w:rsidR="009F1822">
          <w:rPr>
            <w:rFonts w:asciiTheme="majorBidi" w:eastAsiaTheme="minorEastAsia" w:hAnsiTheme="majorBidi" w:cstheme="majorBidi"/>
            <w:vertAlign w:val="subscript"/>
          </w:rPr>
          <w:t>con, set</w:t>
        </w:r>
        <w:r w:rsidR="009F1822">
          <w:rPr>
            <w:rFonts w:asciiTheme="majorBidi" w:eastAsiaTheme="minorEastAsia" w:hAnsiTheme="majorBidi" w:cstheme="majorBidi"/>
          </w:rPr>
          <w:t>)</w:t>
        </w:r>
      </w:ins>
      <w:ins w:id="841" w:author="Sharifi, Hossein" w:date="2021-11-08T09:35:00Z">
        <w:r w:rsidR="009F1822">
          <w:rPr>
            <w:rFonts w:asciiTheme="majorBidi" w:eastAsiaTheme="minorEastAsia" w:hAnsiTheme="majorBidi" w:cstheme="majorBidi"/>
          </w:rPr>
          <w:t xml:space="preserve"> </w:t>
        </w:r>
      </w:ins>
      <w:ins w:id="842" w:author="Sharifi, Hossein" w:date="2021-11-08T09:34:00Z">
        <w:r w:rsidR="008D6101" w:rsidRPr="00A67970">
          <w:rPr>
            <w:rFonts w:asciiTheme="majorBidi" w:eastAsiaTheme="minorEastAsia" w:hAnsiTheme="majorBidi" w:cstheme="majorBidi"/>
          </w:rPr>
          <w:t xml:space="preserve">and eccentric </w:t>
        </w:r>
      </w:ins>
      <w:ins w:id="843" w:author="Sharifi, Hossein" w:date="2021-11-08T09:36:00Z">
        <w:r w:rsidR="009F1822">
          <w:rPr>
            <w:rFonts w:asciiTheme="majorBidi" w:eastAsiaTheme="minorEastAsia" w:hAnsiTheme="majorBidi" w:cstheme="majorBidi"/>
          </w:rPr>
          <w:lastRenderedPageBreak/>
          <w:t>(S</w:t>
        </w:r>
        <w:r w:rsidR="009F1822">
          <w:rPr>
            <w:rFonts w:asciiTheme="majorBidi" w:eastAsiaTheme="minorEastAsia" w:hAnsiTheme="majorBidi" w:cstheme="majorBidi"/>
            <w:vertAlign w:val="subscript"/>
          </w:rPr>
          <w:t>ecc, set</w:t>
        </w:r>
        <w:r w:rsidR="009F1822">
          <w:rPr>
            <w:rFonts w:asciiTheme="majorBidi" w:eastAsiaTheme="minorEastAsia" w:hAnsiTheme="majorBidi" w:cstheme="majorBidi"/>
          </w:rPr>
          <w:t xml:space="preserve">) </w:t>
        </w:r>
      </w:ins>
      <w:ins w:id="844" w:author="Sharifi, Hossein" w:date="2021-11-08T09:34:00Z">
        <w:r w:rsidR="008D6101" w:rsidRPr="00A67970">
          <w:rPr>
            <w:rFonts w:asciiTheme="majorBidi" w:eastAsiaTheme="minorEastAsia" w:hAnsiTheme="majorBidi" w:cstheme="majorBidi"/>
          </w:rPr>
          <w:t xml:space="preserve">growth laws were </w:t>
        </w:r>
      </w:ins>
      <w:ins w:id="845" w:author="Sharifi, Hossein" w:date="2021-11-08T09:36:00Z">
        <w:r w:rsidR="00262804">
          <w:rPr>
            <w:rFonts w:asciiTheme="majorBidi" w:eastAsiaTheme="minorEastAsia" w:hAnsiTheme="majorBidi" w:cstheme="majorBidi"/>
          </w:rPr>
          <w:t>chosen</w:t>
        </w:r>
      </w:ins>
      <w:ins w:id="846" w:author="Sharifi, Hossein" w:date="2021-11-08T09:34:00Z">
        <w:r w:rsidR="008D6101" w:rsidRPr="00A67970">
          <w:rPr>
            <w:rFonts w:asciiTheme="majorBidi" w:eastAsiaTheme="minorEastAsia" w:hAnsiTheme="majorBidi" w:cstheme="majorBidi"/>
          </w:rPr>
          <w:t xml:space="preserve"> to match the average value of the </w:t>
        </w:r>
      </w:ins>
      <w:ins w:id="847" w:author="Sharifi, Hossein" w:date="2021-12-06T21:52:00Z">
        <w:r w:rsidR="00D105F5">
          <w:rPr>
            <w:rFonts w:asciiTheme="majorBidi" w:eastAsiaTheme="minorEastAsia" w:hAnsiTheme="majorBidi" w:cstheme="majorBidi"/>
          </w:rPr>
          <w:t>stimuli</w:t>
        </w:r>
      </w:ins>
      <w:ins w:id="848" w:author="Sharifi, Hossein" w:date="2021-11-08T09:34:00Z">
        <w:r w:rsidR="008D6101" w:rsidRPr="00A67970">
          <w:rPr>
            <w:rFonts w:asciiTheme="majorBidi" w:eastAsiaTheme="minorEastAsia" w:hAnsiTheme="majorBidi" w:cstheme="majorBidi"/>
          </w:rPr>
          <w:t xml:space="preserve"> signals </w:t>
        </w:r>
      </w:ins>
      <w:ins w:id="849" w:author="Sharifi, Hossein" w:date="2021-11-08T09:37:00Z">
        <w:r w:rsidR="00BD0F1F">
          <w:rPr>
            <w:rFonts w:asciiTheme="majorBidi" w:eastAsiaTheme="minorEastAsia" w:hAnsiTheme="majorBidi" w:cstheme="majorBidi"/>
          </w:rPr>
          <w:t xml:space="preserve">at steady state using </w:t>
        </w:r>
      </w:ins>
      <w:ins w:id="850" w:author="Wenk, Jonathan F." w:date="2021-12-15T12:01:00Z">
        <w:r w:rsidR="00651545">
          <w:rPr>
            <w:rFonts w:asciiTheme="majorBidi" w:eastAsiaTheme="minorEastAsia" w:hAnsiTheme="majorBidi" w:cstheme="majorBidi"/>
          </w:rPr>
          <w:t xml:space="preserve">the </w:t>
        </w:r>
      </w:ins>
      <w:ins w:id="851" w:author="Sharifi, Hossein" w:date="2021-11-08T09:37:00Z">
        <w:r w:rsidR="00BD0F1F">
          <w:rPr>
            <w:rFonts w:asciiTheme="majorBidi" w:eastAsiaTheme="minorEastAsia" w:hAnsiTheme="majorBidi" w:cstheme="majorBidi"/>
          </w:rPr>
          <w:t>default parameters</w:t>
        </w:r>
      </w:ins>
      <w:ins w:id="852" w:author="Wenk, Jonathan F." w:date="2021-12-15T12:01:00Z">
        <w:r w:rsidR="00651545">
          <w:rPr>
            <w:rFonts w:asciiTheme="majorBidi" w:eastAsiaTheme="minorEastAsia" w:hAnsiTheme="majorBidi" w:cstheme="majorBidi"/>
          </w:rPr>
          <w:t xml:space="preserve"> described below</w:t>
        </w:r>
      </w:ins>
      <w:ins w:id="853" w:author="Sharifi, Hossein" w:date="2021-11-08T09:37:00Z">
        <w:r w:rsidR="00BD0F1F">
          <w:rPr>
            <w:rFonts w:asciiTheme="majorBidi" w:eastAsiaTheme="minorEastAsia" w:hAnsiTheme="majorBidi" w:cstheme="majorBidi"/>
          </w:rPr>
          <w:t xml:space="preserve">. </w:t>
        </w:r>
      </w:ins>
    </w:p>
    <w:p w14:paraId="51A20FF6" w14:textId="6FE47C4F" w:rsidR="002E7B9A" w:rsidRPr="00693FC7" w:rsidRDefault="002E7B9A">
      <w:pPr>
        <w:pStyle w:val="Heading2"/>
        <w:pPrChange w:id="854" w:author="Sharifi, Hossein" w:date="2021-11-08T09:38:00Z">
          <w:pPr>
            <w:spacing w:line="240" w:lineRule="auto"/>
            <w:jc w:val="both"/>
          </w:pPr>
        </w:pPrChange>
      </w:pPr>
      <w:ins w:id="855" w:author="Sharifi, Hossein" w:date="2021-11-08T09:38:00Z">
        <w:r>
          <w:t>Simulations</w:t>
        </w:r>
      </w:ins>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467944EB" w14:textId="0E7B82A8"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CF3478">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ins w:id="856" w:author="Sharifi, Hossein" w:date="2021-11-07T10:51:00Z">
        <w:r w:rsidR="00ED6DC8">
          <w:rPr>
            <w:rFonts w:asciiTheme="majorBidi" w:hAnsiTheme="majorBidi" w:cstheme="majorBidi"/>
          </w:rPr>
          <w:t xml:space="preserve">default </w:t>
        </w:r>
      </w:ins>
      <w:r w:rsidR="00AD1052" w:rsidRPr="00B95524">
        <w:rPr>
          <w:rFonts w:asciiTheme="majorBidi" w:hAnsiTheme="majorBidi" w:cstheme="majorBidi"/>
        </w:rPr>
        <w:t xml:space="preserve">parameters were </w:t>
      </w:r>
      <w:del w:id="857" w:author="Sharifi, Hossein" w:date="2021-11-07T10:51:00Z">
        <w:r w:rsidR="006E35D6" w:rsidRPr="00B95524" w:rsidDel="00ED6DC8">
          <w:rPr>
            <w:rFonts w:asciiTheme="majorBidi" w:hAnsiTheme="majorBidi" w:cstheme="majorBidi"/>
          </w:rPr>
          <w:delText>tuned</w:delText>
        </w:r>
        <w:r w:rsidR="000546B4" w:rsidRPr="00B95524" w:rsidDel="00ED6DC8">
          <w:rPr>
            <w:rFonts w:asciiTheme="majorBidi" w:hAnsiTheme="majorBidi" w:cstheme="majorBidi"/>
          </w:rPr>
          <w:delText xml:space="preserve"> in a</w:delText>
        </w:r>
        <w:r w:rsidR="00390992" w:rsidRPr="00B95524" w:rsidDel="00ED6DC8">
          <w:rPr>
            <w:rFonts w:asciiTheme="majorBidi" w:hAnsiTheme="majorBidi" w:cstheme="majorBidi"/>
          </w:rPr>
          <w:delText xml:space="preserve"> </w:delText>
        </w:r>
        <w:r w:rsidR="00B36E17" w:rsidRPr="00B95524" w:rsidDel="00ED6DC8">
          <w:rPr>
            <w:rFonts w:asciiTheme="majorBidi" w:hAnsiTheme="majorBidi" w:cstheme="majorBidi"/>
          </w:rPr>
          <w:delText>way</w:delText>
        </w:r>
      </w:del>
      <w:ins w:id="858" w:author="Sharifi, Hossein" w:date="2021-11-07T10:51:00Z">
        <w:r w:rsidR="00ED6DC8">
          <w:rPr>
            <w:rFonts w:asciiTheme="majorBidi" w:hAnsiTheme="majorBidi" w:cstheme="majorBidi"/>
          </w:rPr>
          <w:t>selected</w:t>
        </w:r>
      </w:ins>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ins w:id="859" w:author="Sharifi, Hossein" w:date="2021-12-06T22:12:00Z">
        <w:r w:rsidR="007D3887">
          <w:rPr>
            <w:rFonts w:asciiTheme="majorBidi" w:hAnsiTheme="majorBidi" w:cstheme="majorBidi"/>
          </w:rPr>
          <w:t xml:space="preserve"> reported in the literature</w:t>
        </w:r>
      </w:ins>
      <w:del w:id="860" w:author="Sharifi, Hossein" w:date="2021-11-07T10:30:00Z">
        <w:r w:rsidR="00F573A5" w:rsidDel="00730ECB">
          <w:rPr>
            <w:rFonts w:asciiTheme="majorBidi" w:hAnsiTheme="majorBidi" w:cstheme="majorBidi"/>
          </w:rPr>
          <w:delText xml:space="preserve"> </w:delText>
        </w:r>
        <w:commentRangeStart w:id="861"/>
        <w:commentRangeStart w:id="862"/>
        <w:r w:rsidR="00F573A5" w:rsidDel="00730ECB">
          <w:rPr>
            <w:rFonts w:asciiTheme="majorBidi" w:hAnsiTheme="majorBidi" w:cstheme="majorBidi"/>
          </w:rPr>
          <w:delText xml:space="preserve">according to </w:delText>
        </w:r>
        <w:r w:rsidR="00DF4EED" w:rsidDel="00730ECB">
          <w:rPr>
            <w:rFonts w:asciiTheme="majorBidi" w:hAnsiTheme="majorBidi" w:cstheme="majorBidi"/>
          </w:rPr>
          <w:delText xml:space="preserve">a </w:delText>
        </w:r>
        <w:r w:rsidR="00F573A5" w:rsidDel="00730ECB">
          <w:rPr>
            <w:rFonts w:asciiTheme="majorBidi" w:hAnsiTheme="majorBidi" w:cstheme="majorBidi"/>
          </w:rPr>
          <w:delText xml:space="preserve">normal range </w:delText>
        </w:r>
        <w:r w:rsidR="00F02ADD" w:rsidDel="00730ECB">
          <w:rPr>
            <w:rFonts w:asciiTheme="majorBidi" w:hAnsiTheme="majorBidi" w:cstheme="majorBidi"/>
          </w:rPr>
          <w:delText xml:space="preserve">of </w:delText>
        </w:r>
        <w:r w:rsidR="00F02ADD" w:rsidRPr="00B95524" w:rsidDel="00730ECB">
          <w:rPr>
            <w:rFonts w:asciiTheme="majorBidi" w:hAnsiTheme="majorBidi" w:cstheme="majorBidi"/>
          </w:rPr>
          <w:delText>characteristics</w:delText>
        </w:r>
        <w:r w:rsidR="00DF4EED" w:rsidDel="00730ECB">
          <w:rPr>
            <w:rFonts w:asciiTheme="majorBidi" w:hAnsiTheme="majorBidi" w:cstheme="majorBidi"/>
          </w:rPr>
          <w:delText xml:space="preserve"> reported in the literature</w:delText>
        </w:r>
      </w:del>
      <w:r w:rsidR="00177551">
        <w:rPr>
          <w:rFonts w:asciiTheme="majorBidi" w:hAnsiTheme="majorBidi" w:cstheme="majorBidi"/>
        </w:rPr>
        <w:t xml:space="preserve"> </w:t>
      </w:r>
      <w:commentRangeEnd w:id="861"/>
      <w:r w:rsidR="00101A03">
        <w:rPr>
          <w:rStyle w:val="CommentReference"/>
        </w:rPr>
        <w:commentReference w:id="861"/>
      </w:r>
      <w:commentRangeEnd w:id="862"/>
      <w:r w:rsidR="00206560">
        <w:rPr>
          <w:rStyle w:val="CommentReference"/>
        </w:rPr>
        <w:commentReference w:id="862"/>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CF3478">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ins w:id="863" w:author="Sharifi, Hossein" w:date="2021-11-08T09:19:00Z">
        <w:r w:rsidR="00B84490">
          <w:rPr>
            <w:rFonts w:asciiTheme="majorBidi" w:hAnsiTheme="majorBidi" w:cstheme="majorBidi"/>
          </w:rPr>
          <w:t>All simulations shown i</w:t>
        </w:r>
      </w:ins>
      <w:ins w:id="864" w:author="Sharifi, Hossein" w:date="2021-11-08T09:20:00Z">
        <w:r w:rsidR="00B84490">
          <w:rPr>
            <w:rFonts w:asciiTheme="majorBidi" w:hAnsiTheme="majorBidi" w:cstheme="majorBidi"/>
          </w:rPr>
          <w:t xml:space="preserve">n this manuscript </w:t>
        </w:r>
        <w:r w:rsidR="00744664">
          <w:rPr>
            <w:rFonts w:asciiTheme="majorBidi" w:hAnsiTheme="majorBidi" w:cstheme="majorBidi"/>
          </w:rPr>
          <w:t>start</w:t>
        </w:r>
      </w:ins>
      <w:ins w:id="865" w:author="Sharifi, Hossein" w:date="2021-11-08T09:23:00Z">
        <w:r w:rsidR="00135B4A">
          <w:rPr>
            <w:rFonts w:asciiTheme="majorBidi" w:hAnsiTheme="majorBidi" w:cstheme="majorBidi"/>
          </w:rPr>
          <w:t xml:space="preserve">ed with </w:t>
        </w:r>
      </w:ins>
      <w:ins w:id="866" w:author="Sharifi, Hossein" w:date="2021-11-08T09:24:00Z">
        <w:r w:rsidR="00D75B99">
          <w:rPr>
            <w:rFonts w:asciiTheme="majorBidi" w:hAnsiTheme="majorBidi" w:cstheme="majorBidi"/>
          </w:rPr>
          <w:t>the same</w:t>
        </w:r>
        <w:r w:rsidR="00514886">
          <w:rPr>
            <w:rFonts w:asciiTheme="majorBidi" w:hAnsiTheme="majorBidi" w:cstheme="majorBidi"/>
          </w:rPr>
          <w:t xml:space="preserve"> assumptions using </w:t>
        </w:r>
      </w:ins>
      <w:ins w:id="867" w:author="Sharifi, Hossein" w:date="2021-11-08T09:23:00Z">
        <w:r w:rsidR="00135B4A">
          <w:rPr>
            <w:rFonts w:asciiTheme="majorBidi" w:hAnsiTheme="majorBidi" w:cstheme="majorBidi"/>
          </w:rPr>
          <w:t>default model parameters</w:t>
        </w:r>
      </w:ins>
      <w:ins w:id="868" w:author="Sharifi, Hossein" w:date="2021-11-08T09:24:00Z">
        <w:r w:rsidR="00514886">
          <w:rPr>
            <w:rFonts w:asciiTheme="majorBidi" w:hAnsiTheme="majorBidi" w:cstheme="majorBidi"/>
          </w:rPr>
          <w:t xml:space="preserve">. </w:t>
        </w:r>
      </w:ins>
      <w:r w:rsidR="00DF4EED">
        <w:rPr>
          <w:rFonts w:asciiTheme="majorBidi" w:hAnsiTheme="majorBidi" w:cstheme="majorBidi"/>
        </w:rPr>
        <w:t>For example, t</w:t>
      </w:r>
      <w:r w:rsidR="002A045B">
        <w:rPr>
          <w:rFonts w:asciiTheme="majorBidi" w:hAnsiTheme="majorBidi" w:cstheme="majorBidi"/>
        </w:rPr>
        <w:t xml:space="preserve">otal blood volume </w:t>
      </w:r>
      <w:del w:id="869" w:author="Sharifi, Hossein" w:date="2021-11-08T09:04:00Z">
        <w:r w:rsidR="00A303DB" w:rsidDel="00D830F3">
          <w:rPr>
            <w:rFonts w:asciiTheme="majorBidi" w:hAnsiTheme="majorBidi" w:cstheme="majorBidi"/>
          </w:rPr>
          <w:delText xml:space="preserve">for </w:delText>
        </w:r>
      </w:del>
      <w:ins w:id="870" w:author="Sharifi, Hossein" w:date="2021-11-08T09:04:00Z">
        <w:r w:rsidR="00D830F3">
          <w:rPr>
            <w:rFonts w:asciiTheme="majorBidi" w:hAnsiTheme="majorBidi" w:cstheme="majorBidi"/>
          </w:rPr>
          <w:t xml:space="preserve">of </w:t>
        </w:r>
      </w:ins>
      <w:r w:rsidR="00A303DB">
        <w:rPr>
          <w:rFonts w:asciiTheme="majorBidi" w:hAnsiTheme="majorBidi" w:cstheme="majorBidi"/>
        </w:rPr>
        <w:t xml:space="preserve">the systemic circulation system was set to 4.5 </w:t>
      </w:r>
      <w:r w:rsidR="00DE10CA">
        <w:rPr>
          <w:rFonts w:asciiTheme="majorBidi" w:hAnsiTheme="majorBidi" w:cstheme="majorBidi"/>
        </w:rPr>
        <w:t>liters</w:t>
      </w:r>
      <w:ins w:id="871" w:author="Sharifi, Hossein" w:date="2021-11-07T10:40:00Z">
        <w:r w:rsidR="00057B87">
          <w:rPr>
            <w:rFonts w:asciiTheme="majorBidi" w:hAnsiTheme="majorBidi" w:cstheme="majorBidi"/>
          </w:rPr>
          <w:t xml:space="preserve"> and all</w:t>
        </w:r>
        <w:r w:rsidR="00085BC0">
          <w:rPr>
            <w:rFonts w:asciiTheme="majorBidi" w:hAnsiTheme="majorBidi" w:cstheme="majorBidi"/>
          </w:rPr>
          <w:t xml:space="preserve"> </w:t>
        </w:r>
      </w:ins>
      <w:ins w:id="872" w:author="Sharifi, Hossein" w:date="2021-11-07T10:41:00Z">
        <w:r w:rsidR="00085BC0">
          <w:rPr>
            <w:rFonts w:asciiTheme="majorBidi" w:hAnsiTheme="majorBidi" w:cstheme="majorBidi"/>
          </w:rPr>
          <w:t>sim</w:t>
        </w:r>
        <w:r w:rsidR="00F24F24">
          <w:rPr>
            <w:rFonts w:asciiTheme="majorBidi" w:hAnsiTheme="majorBidi" w:cstheme="majorBidi"/>
          </w:rPr>
          <w:t xml:space="preserve">ulations </w:t>
        </w:r>
      </w:ins>
      <w:ins w:id="873" w:author="Wenk, Jonathan F." w:date="2021-12-15T12:03:00Z">
        <w:r w:rsidR="006E7C2E">
          <w:rPr>
            <w:rFonts w:asciiTheme="majorBidi" w:hAnsiTheme="majorBidi" w:cstheme="majorBidi"/>
          </w:rPr>
          <w:t xml:space="preserve">were </w:t>
        </w:r>
      </w:ins>
      <w:ins w:id="874" w:author="Sharifi, Hossein" w:date="2021-11-08T09:24:00Z">
        <w:r w:rsidR="00D75B99">
          <w:rPr>
            <w:rFonts w:asciiTheme="majorBidi" w:hAnsiTheme="majorBidi" w:cstheme="majorBidi"/>
          </w:rPr>
          <w:t>initiated</w:t>
        </w:r>
      </w:ins>
      <w:ins w:id="875" w:author="Sharifi, Hossein" w:date="2021-11-07T10:41:00Z">
        <w:r w:rsidR="00F24F24">
          <w:rPr>
            <w:rFonts w:asciiTheme="majorBidi" w:hAnsiTheme="majorBidi" w:cstheme="majorBidi"/>
          </w:rPr>
          <w:t xml:space="preserve"> </w:t>
        </w:r>
      </w:ins>
      <w:ins w:id="876" w:author="Sharifi, Hossein" w:date="2021-11-07T10:52:00Z">
        <w:del w:id="877" w:author="Wenk, Jonathan F." w:date="2021-12-15T12:03:00Z">
          <w:r w:rsidR="007340D8" w:rsidDel="006E7C2E">
            <w:rPr>
              <w:rFonts w:asciiTheme="majorBidi" w:hAnsiTheme="majorBidi" w:cstheme="majorBidi"/>
            </w:rPr>
            <w:delText>with</w:delText>
          </w:r>
        </w:del>
      </w:ins>
      <w:ins w:id="878" w:author="Wenk, Jonathan F." w:date="2021-12-15T12:03:00Z">
        <w:r w:rsidR="006E7C2E">
          <w:rPr>
            <w:rFonts w:asciiTheme="majorBidi" w:hAnsiTheme="majorBidi" w:cstheme="majorBidi"/>
          </w:rPr>
          <w:t>by</w:t>
        </w:r>
      </w:ins>
      <w:ins w:id="879" w:author="Sharifi, Hossein" w:date="2021-11-07T10:52:00Z">
        <w:r w:rsidR="007340D8">
          <w:rPr>
            <w:rFonts w:asciiTheme="majorBidi" w:hAnsiTheme="majorBidi" w:cstheme="majorBidi"/>
          </w:rPr>
          <w:t xml:space="preserve"> placing</w:t>
        </w:r>
      </w:ins>
      <w:ins w:id="880" w:author="Sharifi, Hossein" w:date="2021-11-07T10:41:00Z">
        <w:r w:rsidR="00F24F24">
          <w:rPr>
            <w:rFonts w:asciiTheme="majorBidi" w:hAnsiTheme="majorBidi" w:cstheme="majorBidi"/>
          </w:rPr>
          <w:t xml:space="preserve"> </w:t>
        </w:r>
        <w:del w:id="881" w:author="Wenk, Jonathan F." w:date="2021-12-15T12:04:00Z">
          <w:r w:rsidR="00F24F24" w:rsidDel="006E7C2E">
            <w:rPr>
              <w:rFonts w:asciiTheme="majorBidi" w:hAnsiTheme="majorBidi" w:cstheme="majorBidi"/>
            </w:rPr>
            <w:delText xml:space="preserve">all </w:delText>
          </w:r>
        </w:del>
      </w:ins>
      <w:ins w:id="882" w:author="Wenk, Jonathan F." w:date="2021-12-15T12:04:00Z">
        <w:r w:rsidR="006E7C2E">
          <w:rPr>
            <w:rFonts w:asciiTheme="majorBidi" w:hAnsiTheme="majorBidi" w:cstheme="majorBidi"/>
          </w:rPr>
          <w:t xml:space="preserve">all the </w:t>
        </w:r>
      </w:ins>
      <w:ins w:id="883" w:author="Sharifi, Hossein" w:date="2021-11-07T10:40:00Z">
        <w:r w:rsidR="00085BC0">
          <w:rPr>
            <w:rFonts w:asciiTheme="majorBidi" w:hAnsiTheme="majorBidi" w:cstheme="majorBidi"/>
          </w:rPr>
          <w:t xml:space="preserve">stressed </w:t>
        </w:r>
      </w:ins>
      <w:ins w:id="884" w:author="Sharifi, Hossein" w:date="2021-11-07T10:41:00Z">
        <w:r w:rsidR="00085BC0">
          <w:rPr>
            <w:rFonts w:asciiTheme="majorBidi" w:hAnsiTheme="majorBidi" w:cstheme="majorBidi"/>
          </w:rPr>
          <w:t xml:space="preserve">blood volume </w:t>
        </w:r>
        <w:r w:rsidR="00F24F24">
          <w:rPr>
            <w:rFonts w:asciiTheme="majorBidi" w:hAnsiTheme="majorBidi" w:cstheme="majorBidi"/>
          </w:rPr>
          <w:t xml:space="preserve">into </w:t>
        </w:r>
      </w:ins>
      <w:ins w:id="885" w:author="Wenk, Jonathan F." w:date="2021-12-15T12:04:00Z">
        <w:r w:rsidR="006E7C2E">
          <w:rPr>
            <w:rFonts w:asciiTheme="majorBidi" w:hAnsiTheme="majorBidi" w:cstheme="majorBidi"/>
          </w:rPr>
          <w:t xml:space="preserve">the </w:t>
        </w:r>
      </w:ins>
      <w:ins w:id="886" w:author="Sharifi, Hossein" w:date="2021-11-07T10:41:00Z">
        <w:r w:rsidR="00F24F24">
          <w:rPr>
            <w:rFonts w:asciiTheme="majorBidi" w:hAnsiTheme="majorBidi" w:cstheme="majorBidi"/>
          </w:rPr>
          <w:t>veins</w:t>
        </w:r>
      </w:ins>
      <w:r w:rsidR="00DE10CA">
        <w:rPr>
          <w:rFonts w:asciiTheme="majorBidi" w:hAnsiTheme="majorBidi" w:cstheme="majorBidi"/>
        </w:rPr>
        <w:t>.</w:t>
      </w:r>
      <w:ins w:id="887" w:author="Sharifi, Hossein" w:date="2021-11-07T10:42:00Z">
        <w:r w:rsidR="005143CE">
          <w:rPr>
            <w:rFonts w:asciiTheme="majorBidi" w:hAnsiTheme="majorBidi" w:cstheme="majorBidi"/>
          </w:rPr>
          <w:t xml:space="preserve"> Similarly,</w:t>
        </w:r>
      </w:ins>
      <w:r w:rsidR="00DE10CA">
        <w:rPr>
          <w:rFonts w:asciiTheme="majorBidi" w:hAnsiTheme="majorBidi" w:cstheme="majorBidi"/>
        </w:rPr>
        <w:t xml:space="preserve"> </w:t>
      </w:r>
      <w:ins w:id="888" w:author="Sharifi, Hossein" w:date="2021-11-08T09:06:00Z">
        <w:r w:rsidR="00AE01A8">
          <w:rPr>
            <w:rFonts w:asciiTheme="majorBidi" w:hAnsiTheme="majorBidi" w:cstheme="majorBidi"/>
          </w:rPr>
          <w:t xml:space="preserve">in all simulations, </w:t>
        </w:r>
      </w:ins>
      <w:ins w:id="889" w:author="Wenk, Jonathan F." w:date="2021-12-15T12:04:00Z">
        <w:r w:rsidR="006E7C2E">
          <w:rPr>
            <w:rFonts w:asciiTheme="majorBidi" w:hAnsiTheme="majorBidi" w:cstheme="majorBidi"/>
          </w:rPr>
          <w:t xml:space="preserve">the </w:t>
        </w:r>
      </w:ins>
      <w:ins w:id="890" w:author="Sharifi, Hossein" w:date="2021-11-07T10:42:00Z">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ins>
      <w:ins w:id="891" w:author="Sharifi, Hossein" w:date="2021-11-07T10:56:00Z">
        <w:r w:rsidR="00D2760E">
          <w:rPr>
            <w:rFonts w:asciiTheme="majorBidi" w:hAnsiTheme="majorBidi" w:cstheme="majorBidi"/>
          </w:rPr>
          <w:t xml:space="preserve">to </w:t>
        </w:r>
        <w:r w:rsidR="00DA0611">
          <w:rPr>
            <w:rFonts w:asciiTheme="majorBidi" w:hAnsiTheme="majorBidi" w:cstheme="majorBidi"/>
          </w:rPr>
          <w:t xml:space="preserve">maintain arterial pressure at </w:t>
        </w:r>
      </w:ins>
      <w:ins w:id="892" w:author="Wenk, Jonathan F." w:date="2021-12-15T12:04:00Z">
        <w:r w:rsidR="006E7C2E">
          <w:rPr>
            <w:rFonts w:asciiTheme="majorBidi" w:hAnsiTheme="majorBidi" w:cstheme="majorBidi"/>
          </w:rPr>
          <w:t xml:space="preserve">a </w:t>
        </w:r>
      </w:ins>
      <w:ins w:id="893" w:author="Sharifi, Hossein" w:date="2021-11-07T10:56:00Z">
        <w:r w:rsidR="00DA0611">
          <w:rPr>
            <w:rFonts w:asciiTheme="majorBidi" w:hAnsiTheme="majorBidi" w:cstheme="majorBidi"/>
          </w:rPr>
          <w:t xml:space="preserve">setpoint of 90 mmHg </w:t>
        </w:r>
      </w:ins>
      <w:ins w:id="894" w:author="Sharifi, Hossein" w:date="2021-11-07T10:42:00Z">
        <w:r w:rsidR="000D6AD4">
          <w:rPr>
            <w:rFonts w:asciiTheme="majorBidi" w:hAnsiTheme="majorBidi" w:cstheme="majorBidi"/>
          </w:rPr>
          <w:t>when the simulation</w:t>
        </w:r>
      </w:ins>
      <w:ins w:id="895" w:author="Sharifi, Hossein" w:date="2021-11-07T10:43:00Z">
        <w:r w:rsidR="000D6AD4">
          <w:rPr>
            <w:rFonts w:asciiTheme="majorBidi" w:hAnsiTheme="majorBidi" w:cstheme="majorBidi"/>
          </w:rPr>
          <w:t xml:space="preserve"> was at steady state </w:t>
        </w:r>
      </w:ins>
      <w:ins w:id="896" w:author="Sharifi, Hossein" w:date="2021-11-07T10:52:00Z">
        <w:r w:rsidR="0019126B">
          <w:rPr>
            <w:rFonts w:asciiTheme="majorBidi" w:hAnsiTheme="majorBidi" w:cstheme="majorBidi"/>
          </w:rPr>
          <w:t>using default parameters</w:t>
        </w:r>
      </w:ins>
      <w:ins w:id="897" w:author="Sharifi, Hossein" w:date="2021-11-07T10:56:00Z">
        <w:r w:rsidR="001C383A">
          <w:rPr>
            <w:rFonts w:asciiTheme="majorBidi" w:hAnsiTheme="majorBidi" w:cstheme="majorBidi"/>
          </w:rPr>
          <w:t xml:space="preserve"> </w:t>
        </w:r>
      </w:ins>
      <w:ins w:id="898" w:author="Sharifi, Hossein" w:date="2021-11-08T09:26:00Z">
        <w:r w:rsidR="00802840">
          <w:rPr>
            <w:rFonts w:asciiTheme="majorBidi" w:hAnsiTheme="majorBidi" w:cstheme="majorBidi"/>
          </w:rPr>
          <w:t>(</w:t>
        </w:r>
      </w:ins>
      <w:ins w:id="899" w:author="Sharifi, Hossein" w:date="2021-11-07T10:56:00Z">
        <w:r w:rsidR="001C383A">
          <w:rPr>
            <w:rFonts w:asciiTheme="majorBidi" w:hAnsiTheme="majorBidi" w:cstheme="majorBidi"/>
          </w:rPr>
          <w:t>Fig</w:t>
        </w:r>
      </w:ins>
      <w:r w:rsidR="00141909">
        <w:rPr>
          <w:rFonts w:asciiTheme="majorBidi" w:hAnsiTheme="majorBidi" w:cstheme="majorBidi"/>
        </w:rPr>
        <w:t>ure</w:t>
      </w:r>
      <w:ins w:id="900" w:author="Sharifi, Hossein" w:date="2021-11-07T10:56:00Z">
        <w:r w:rsidR="001C383A">
          <w:rPr>
            <w:rFonts w:asciiTheme="majorBidi" w:hAnsiTheme="majorBidi" w:cstheme="majorBidi"/>
          </w:rPr>
          <w:t xml:space="preserve"> S</w:t>
        </w:r>
      </w:ins>
      <w:ins w:id="901" w:author="Sharifi, Hossein" w:date="2021-11-30T15:15:00Z">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ins>
      <w:r w:rsidR="00252C28">
        <w:rPr>
          <w:rFonts w:asciiTheme="majorBidi" w:hAnsiTheme="majorBidi" w:cstheme="majorBidi"/>
        </w:rPr>
        <w:fldChar w:fldCharType="separate"/>
      </w:r>
      <w:ins w:id="902" w:author="Sharifi, Hossein" w:date="2021-12-07T16:48:00Z">
        <w:r w:rsidR="00A15D39">
          <w:rPr>
            <w:rFonts w:asciiTheme="majorBidi" w:hAnsiTheme="majorBidi" w:cstheme="majorBidi"/>
            <w:noProof/>
          </w:rPr>
          <w:t>2</w:t>
        </w:r>
      </w:ins>
      <w:ins w:id="903" w:author="Sharifi, Hossein" w:date="2021-11-30T15:15:00Z">
        <w:r w:rsidR="00252C28">
          <w:rPr>
            <w:rFonts w:asciiTheme="majorBidi" w:hAnsiTheme="majorBidi" w:cstheme="majorBidi"/>
          </w:rPr>
          <w:fldChar w:fldCharType="end"/>
        </w:r>
      </w:ins>
      <w:del w:id="904" w:author="Sharifi, Hossein" w:date="2021-11-30T15:15:00Z">
        <w:r w:rsidR="004F67F3" w:rsidDel="00252C28">
          <w:rPr>
            <w:rFonts w:asciiTheme="majorBidi" w:hAnsiTheme="majorBidi" w:cstheme="majorBidi"/>
          </w:rPr>
          <w:fldChar w:fldCharType="begin"/>
        </w:r>
        <w:r w:rsidR="004F67F3" w:rsidDel="00252C28">
          <w:rPr>
            <w:rFonts w:asciiTheme="majorBidi" w:hAnsiTheme="majorBidi" w:cstheme="majorBidi"/>
          </w:rPr>
          <w:delInstrText xml:space="preserve"> seq sfigure figs1 </w:delInstrText>
        </w:r>
        <w:r w:rsidR="004F67F3" w:rsidDel="00252C28">
          <w:rPr>
            <w:rFonts w:asciiTheme="majorBidi" w:hAnsiTheme="majorBidi" w:cstheme="majorBidi"/>
          </w:rPr>
          <w:fldChar w:fldCharType="separate"/>
        </w:r>
        <w:r w:rsidR="00252C28" w:rsidDel="00252C28">
          <w:rPr>
            <w:rFonts w:asciiTheme="majorBidi" w:hAnsiTheme="majorBidi" w:cstheme="majorBidi"/>
            <w:noProof/>
          </w:rPr>
          <w:delText>1</w:delText>
        </w:r>
        <w:r w:rsidR="004F67F3" w:rsidDel="00252C28">
          <w:rPr>
            <w:rFonts w:asciiTheme="majorBidi" w:hAnsiTheme="majorBidi" w:cstheme="majorBidi"/>
          </w:rPr>
          <w:fldChar w:fldCharType="end"/>
        </w:r>
      </w:del>
      <w:ins w:id="905" w:author="Sharifi, Hossein" w:date="2021-11-08T09:26:00Z">
        <w:r w:rsidR="00802840">
          <w:rPr>
            <w:rFonts w:asciiTheme="majorBidi" w:hAnsiTheme="majorBidi" w:cstheme="majorBidi"/>
          </w:rPr>
          <w:t>)</w:t>
        </w:r>
      </w:ins>
      <w:ins w:id="906" w:author="Sharifi, Hossein" w:date="2021-11-07T10:52:00Z">
        <w:r w:rsidR="0019126B">
          <w:rPr>
            <w:rFonts w:asciiTheme="majorBidi" w:hAnsiTheme="majorBidi" w:cstheme="majorBidi"/>
          </w:rPr>
          <w:t>.</w:t>
        </w:r>
      </w:ins>
      <w:ins w:id="907" w:author="Sharifi, Hossein" w:date="2021-11-08T09:26:00Z">
        <w:r w:rsidR="00802840">
          <w:rPr>
            <w:rFonts w:asciiTheme="majorBidi" w:hAnsiTheme="majorBidi" w:cstheme="majorBidi"/>
          </w:rPr>
          <w:t xml:space="preserve"> </w:t>
        </w:r>
      </w:ins>
    </w:p>
    <w:p w14:paraId="7C2088DF" w14:textId="0F484AF6" w:rsidR="0082748E" w:rsidRPr="00884D32" w:rsidRDefault="00946339">
      <w:pPr>
        <w:spacing w:line="240" w:lineRule="auto"/>
        <w:ind w:firstLine="720"/>
        <w:jc w:val="both"/>
        <w:rPr>
          <w:rFonts w:asciiTheme="majorBidi" w:hAnsiTheme="majorBidi" w:cstheme="majorBidi"/>
        </w:rPr>
        <w:pPrChange w:id="908" w:author="Sharifi, Hossein" w:date="2021-12-06T22:12:00Z">
          <w:pPr>
            <w:spacing w:line="240" w:lineRule="auto"/>
            <w:jc w:val="both"/>
          </w:pPr>
        </w:pPrChange>
      </w:pPr>
      <w:ins w:id="909" w:author="Sharifi, Hossein" w:date="2021-11-07T19:46:00Z">
        <w:del w:id="910" w:author="Wenk, Jonathan F." w:date="2021-12-15T12:05:00Z">
          <w:r w:rsidDel="006E7C2E">
            <w:rPr>
              <w:rFonts w:asciiTheme="majorBidi" w:hAnsiTheme="majorBidi" w:cstheme="majorBidi"/>
            </w:rPr>
            <w:delText>In this</w:delText>
          </w:r>
        </w:del>
      </w:ins>
      <w:ins w:id="911" w:author="Wenk, Jonathan F." w:date="2021-12-15T12:05:00Z">
        <w:r w:rsidR="006E7C2E">
          <w:rPr>
            <w:rFonts w:asciiTheme="majorBidi" w:hAnsiTheme="majorBidi" w:cstheme="majorBidi"/>
          </w:rPr>
          <w:t>Throughout the</w:t>
        </w:r>
      </w:ins>
      <w:ins w:id="912" w:author="Sharifi, Hossein" w:date="2021-11-07T19:46:00Z">
        <w:r>
          <w:rPr>
            <w:rFonts w:asciiTheme="majorBidi" w:hAnsiTheme="majorBidi" w:cstheme="majorBidi"/>
          </w:rPr>
          <w:t xml:space="preserve"> manuscript</w:t>
        </w:r>
        <w:del w:id="913" w:author="Wenk, Jonathan F." w:date="2021-12-15T12:07:00Z">
          <w:r w:rsidDel="006E7C2E">
            <w:rPr>
              <w:rFonts w:asciiTheme="majorBidi" w:hAnsiTheme="majorBidi" w:cstheme="majorBidi"/>
            </w:rPr>
            <w:delText xml:space="preserve">, </w:delText>
          </w:r>
        </w:del>
        <w:del w:id="914" w:author="Wenk, Jonathan F." w:date="2021-12-15T12:05:00Z">
          <w:r w:rsidDel="006E7C2E">
            <w:rPr>
              <w:rFonts w:asciiTheme="majorBidi" w:hAnsiTheme="majorBidi" w:cstheme="majorBidi"/>
            </w:rPr>
            <w:delText>most of</w:delText>
          </w:r>
        </w:del>
      </w:ins>
      <w:ins w:id="915" w:author="Wenk, Jonathan F." w:date="2021-12-15T12:07:00Z">
        <w:r w:rsidR="006E7C2E">
          <w:rPr>
            <w:rFonts w:asciiTheme="majorBidi" w:hAnsiTheme="majorBidi" w:cstheme="majorBidi"/>
          </w:rPr>
          <w:t xml:space="preserve"> there are</w:t>
        </w:r>
      </w:ins>
      <w:ins w:id="916" w:author="Sharifi, Hossein" w:date="2021-11-07T19:46:00Z">
        <w:r>
          <w:rPr>
            <w:rFonts w:asciiTheme="majorBidi" w:hAnsiTheme="majorBidi" w:cstheme="majorBidi"/>
          </w:rPr>
          <w:t xml:space="preserve"> figures show</w:t>
        </w:r>
      </w:ins>
      <w:ins w:id="917" w:author="Wenk, Jonathan F." w:date="2021-12-15T12:07:00Z">
        <w:r w:rsidR="006E7C2E">
          <w:rPr>
            <w:rFonts w:asciiTheme="majorBidi" w:hAnsiTheme="majorBidi" w:cstheme="majorBidi"/>
          </w:rPr>
          <w:t>ing</w:t>
        </w:r>
      </w:ins>
      <w:ins w:id="918" w:author="Sharifi, Hossein" w:date="2021-11-07T19:46:00Z">
        <w:r>
          <w:rPr>
            <w:rFonts w:asciiTheme="majorBidi" w:hAnsiTheme="majorBidi" w:cstheme="majorBidi"/>
          </w:rPr>
          <w:t xml:space="preserve"> simulation</w:t>
        </w:r>
      </w:ins>
      <w:ins w:id="919" w:author="Wenk, Jonathan F." w:date="2021-12-15T12:05:00Z">
        <w:r w:rsidR="006E7C2E">
          <w:rPr>
            <w:rFonts w:asciiTheme="majorBidi" w:hAnsiTheme="majorBidi" w:cstheme="majorBidi"/>
          </w:rPr>
          <w:t xml:space="preserve"> results</w:t>
        </w:r>
      </w:ins>
      <w:ins w:id="920" w:author="Sharifi, Hossein" w:date="2021-11-07T19:46:00Z">
        <w:del w:id="921" w:author="Wenk, Jonathan F." w:date="2021-12-15T12:05:00Z">
          <w:r w:rsidDel="006E7C2E">
            <w:rPr>
              <w:rFonts w:asciiTheme="majorBidi" w:hAnsiTheme="majorBidi" w:cstheme="majorBidi"/>
            </w:rPr>
            <w:delText>s</w:delText>
          </w:r>
        </w:del>
        <w:r>
          <w:rPr>
            <w:rFonts w:asciiTheme="majorBidi" w:hAnsiTheme="majorBidi" w:cstheme="majorBidi"/>
          </w:rPr>
          <w:t xml:space="preserve"> that include </w:t>
        </w:r>
        <w:del w:id="922" w:author="Wenk, Jonathan F." w:date="2021-12-15T12:06:00Z">
          <w:r w:rsidDel="006E7C2E">
            <w:rPr>
              <w:rFonts w:asciiTheme="majorBidi" w:hAnsiTheme="majorBidi" w:cstheme="majorBidi"/>
            </w:rPr>
            <w:delText>at least</w:delText>
          </w:r>
        </w:del>
      </w:ins>
      <w:ins w:id="923" w:author="Wenk, Jonathan F." w:date="2021-12-15T12:06:00Z">
        <w:r w:rsidR="006E7C2E">
          <w:rPr>
            <w:rFonts w:asciiTheme="majorBidi" w:hAnsiTheme="majorBidi" w:cstheme="majorBidi"/>
          </w:rPr>
          <w:t>several</w:t>
        </w:r>
      </w:ins>
      <w:ins w:id="924" w:author="Sharifi, Hossein" w:date="2021-11-07T19:46:00Z">
        <w:r>
          <w:rPr>
            <w:rFonts w:asciiTheme="majorBidi" w:hAnsiTheme="majorBidi" w:cstheme="majorBidi"/>
          </w:rPr>
          <w:t xml:space="preserve"> hundred</w:t>
        </w:r>
        <w:del w:id="925" w:author="Wenk, Jonathan F." w:date="2021-12-15T12:06:00Z">
          <w:r w:rsidDel="006E7C2E">
            <w:rPr>
              <w:rFonts w:asciiTheme="majorBidi" w:hAnsiTheme="majorBidi" w:cstheme="majorBidi"/>
            </w:rPr>
            <w:delText>s</w:delText>
          </w:r>
        </w:del>
        <w:r>
          <w:rPr>
            <w:rFonts w:asciiTheme="majorBidi" w:hAnsiTheme="majorBidi" w:cstheme="majorBidi"/>
          </w:rPr>
          <w:t xml:space="preserve"> </w:t>
        </w:r>
        <w:del w:id="926" w:author="Wenk, Jonathan F." w:date="2021-12-15T12:06:00Z">
          <w:r w:rsidDel="006E7C2E">
            <w:rPr>
              <w:rFonts w:asciiTheme="majorBidi" w:hAnsiTheme="majorBidi" w:cstheme="majorBidi"/>
            </w:rPr>
            <w:delText xml:space="preserve">of </w:delText>
          </w:r>
        </w:del>
        <w:r>
          <w:rPr>
            <w:rFonts w:asciiTheme="majorBidi" w:hAnsiTheme="majorBidi" w:cstheme="majorBidi"/>
          </w:rPr>
          <w:t>heart</w:t>
        </w:r>
        <w:del w:id="927" w:author="Wenk, Jonathan F." w:date="2021-12-15T12:06:00Z">
          <w:r w:rsidDel="006E7C2E">
            <w:rPr>
              <w:rFonts w:asciiTheme="majorBidi" w:hAnsiTheme="majorBidi" w:cstheme="majorBidi"/>
            </w:rPr>
            <w:delText>-</w:delText>
          </w:r>
        </w:del>
        <w:r>
          <w:rPr>
            <w:rFonts w:asciiTheme="majorBidi" w:hAnsiTheme="majorBidi" w:cstheme="majorBidi"/>
          </w:rPr>
          <w:t>beat</w:t>
        </w:r>
      </w:ins>
      <w:ins w:id="928" w:author="Wenk, Jonathan F." w:date="2021-12-15T12:06:00Z">
        <w:r w:rsidR="006E7C2E">
          <w:rPr>
            <w:rFonts w:asciiTheme="majorBidi" w:hAnsiTheme="majorBidi" w:cstheme="majorBidi"/>
          </w:rPr>
          <w:t>s</w:t>
        </w:r>
      </w:ins>
      <w:ins w:id="929" w:author="Sharifi, Hossein" w:date="2021-11-07T19:46:00Z">
        <w:r>
          <w:rPr>
            <w:rFonts w:asciiTheme="majorBidi" w:hAnsiTheme="majorBidi" w:cstheme="majorBidi"/>
          </w:rPr>
          <w:t xml:space="preserve">. Therefore, pulsatile variables that vary remarkably during a cardiac cycle are shown with the envelope of </w:t>
        </w:r>
      </w:ins>
      <w:ins w:id="930" w:author="Wenk, Jonathan F." w:date="2021-12-15T12:09:00Z">
        <w:r w:rsidR="006E7C2E">
          <w:rPr>
            <w:rFonts w:asciiTheme="majorBidi" w:hAnsiTheme="majorBidi" w:cstheme="majorBidi"/>
          </w:rPr>
          <w:t xml:space="preserve">the </w:t>
        </w:r>
      </w:ins>
      <w:ins w:id="931" w:author="Sharifi, Hossein" w:date="2021-11-07T19:46:00Z">
        <w:r>
          <w:rPr>
            <w:rFonts w:asciiTheme="majorBidi" w:hAnsiTheme="majorBidi" w:cstheme="majorBidi"/>
          </w:rPr>
          <w:t xml:space="preserve">extreme values over </w:t>
        </w:r>
        <w:del w:id="932" w:author="Wenk, Jonathan F." w:date="2021-12-15T18:06:00Z">
          <w:r w:rsidDel="008E7FB3">
            <w:rPr>
              <w:rFonts w:asciiTheme="majorBidi" w:hAnsiTheme="majorBidi" w:cstheme="majorBidi"/>
            </w:rPr>
            <w:delText>a cardiac</w:delText>
          </w:r>
        </w:del>
      </w:ins>
      <w:ins w:id="933" w:author="Wenk, Jonathan F." w:date="2021-12-15T18:06:00Z">
        <w:r w:rsidR="008E7FB3">
          <w:rPr>
            <w:rFonts w:asciiTheme="majorBidi" w:hAnsiTheme="majorBidi" w:cstheme="majorBidi"/>
          </w:rPr>
          <w:t>the</w:t>
        </w:r>
      </w:ins>
      <w:ins w:id="934" w:author="Sharifi, Hossein" w:date="2021-11-07T19:46:00Z">
        <w:r>
          <w:rPr>
            <w:rFonts w:asciiTheme="majorBidi" w:hAnsiTheme="majorBidi" w:cstheme="majorBidi"/>
          </w:rPr>
          <w:t xml:space="preserve"> cycle. </w:t>
        </w:r>
      </w:ins>
    </w:p>
    <w:tbl>
      <w:tblPr>
        <w:tblStyle w:val="TableGrid"/>
        <w:tblW w:w="0" w:type="auto"/>
        <w:jc w:val="center"/>
        <w:tblLayout w:type="fixed"/>
        <w:tblLook w:val="04A0" w:firstRow="1" w:lastRow="0" w:firstColumn="1" w:lastColumn="0" w:noHBand="0" w:noVBand="1"/>
      </w:tblPr>
      <w:tblGrid>
        <w:gridCol w:w="2785"/>
        <w:gridCol w:w="1530"/>
      </w:tblGrid>
      <w:tr w:rsidR="0041304F" w:rsidRPr="00B95524" w:rsidDel="00C54175" w14:paraId="50BC46BD" w14:textId="279BE3E9" w:rsidTr="00D94A3A">
        <w:trPr>
          <w:jc w:val="center"/>
          <w:del w:id="935" w:author="Sharifi, Hossein" w:date="2021-11-08T09:08:00Z"/>
        </w:trPr>
        <w:tc>
          <w:tcPr>
            <w:tcW w:w="4315" w:type="dxa"/>
            <w:gridSpan w:val="2"/>
            <w:tcBorders>
              <w:top w:val="double" w:sz="4" w:space="0" w:color="auto"/>
              <w:bottom w:val="double" w:sz="4" w:space="0" w:color="auto"/>
            </w:tcBorders>
            <w:vAlign w:val="center"/>
          </w:tcPr>
          <w:p w14:paraId="75120E52" w14:textId="49FDC5D9" w:rsidR="0041304F" w:rsidRPr="00B95524" w:rsidDel="00C54175" w:rsidRDefault="0041304F" w:rsidP="00F34279">
            <w:pPr>
              <w:jc w:val="center"/>
              <w:rPr>
                <w:del w:id="936" w:author="Sharifi, Hossein" w:date="2021-11-08T09:08:00Z"/>
                <w:rFonts w:asciiTheme="majorBidi" w:hAnsiTheme="majorBidi" w:cstheme="majorBidi"/>
              </w:rPr>
            </w:pPr>
            <w:del w:id="937" w:author="Sharifi, Hossein" w:date="2021-11-08T09:08:00Z">
              <w:r w:rsidRPr="00B95524" w:rsidDel="00C54175">
                <w:rPr>
                  <w:rFonts w:asciiTheme="majorBidi" w:hAnsiTheme="majorBidi" w:cstheme="majorBidi"/>
                  <w:b/>
                  <w:bCs/>
                </w:rPr>
                <w:delText xml:space="preserve">Table </w:delText>
              </w:r>
              <w:r w:rsidRPr="00B95524" w:rsidDel="00C54175">
                <w:rPr>
                  <w:rFonts w:asciiTheme="majorBidi" w:hAnsiTheme="majorBidi" w:cstheme="majorBidi"/>
                  <w:b/>
                  <w:bCs/>
                </w:rPr>
                <w:fldChar w:fldCharType="begin"/>
              </w:r>
              <w:r w:rsidRPr="00B95524" w:rsidDel="00C54175">
                <w:rPr>
                  <w:rFonts w:asciiTheme="majorBidi" w:hAnsiTheme="majorBidi" w:cstheme="majorBidi"/>
                  <w:b/>
                  <w:bCs/>
                </w:rPr>
                <w:delInstrText xml:space="preserve"> seq table </w:delInstrText>
              </w:r>
              <w:r w:rsidRPr="00B95524" w:rsidDel="00C54175">
                <w:rPr>
                  <w:rFonts w:asciiTheme="majorBidi" w:hAnsiTheme="majorBidi" w:cstheme="majorBidi"/>
                  <w:b/>
                  <w:bCs/>
                </w:rPr>
                <w:fldChar w:fldCharType="separate"/>
              </w:r>
              <w:r w:rsidR="00F96884" w:rsidDel="00C54175">
                <w:rPr>
                  <w:rFonts w:asciiTheme="majorBidi" w:hAnsiTheme="majorBidi" w:cstheme="majorBidi"/>
                  <w:b/>
                  <w:bCs/>
                  <w:noProof/>
                </w:rPr>
                <w:delText>1</w:delText>
              </w:r>
              <w:r w:rsidRPr="00B95524" w:rsidDel="00C54175">
                <w:rPr>
                  <w:rFonts w:asciiTheme="majorBidi" w:hAnsiTheme="majorBidi" w:cstheme="majorBidi"/>
                  <w:b/>
                  <w:bCs/>
                </w:rPr>
                <w:fldChar w:fldCharType="end"/>
              </w:r>
              <w:r w:rsidRPr="00B95524" w:rsidDel="00C54175">
                <w:rPr>
                  <w:rFonts w:asciiTheme="majorBidi" w:hAnsiTheme="majorBidi" w:cstheme="majorBidi"/>
                </w:rPr>
                <w:delText xml:space="preserve"> </w:delText>
              </w:r>
              <w:r w:rsidR="00DF4EED" w:rsidDel="00C54175">
                <w:rPr>
                  <w:rFonts w:asciiTheme="majorBidi" w:hAnsiTheme="majorBidi" w:cstheme="majorBidi"/>
                </w:rPr>
                <w:delText>S</w:delText>
              </w:r>
              <w:r w:rsidRPr="00B95524" w:rsidDel="00C54175">
                <w:rPr>
                  <w:rFonts w:asciiTheme="majorBidi" w:hAnsiTheme="majorBidi" w:cstheme="majorBidi"/>
                </w:rPr>
                <w:delText xml:space="preserve">imulated </w:delText>
              </w:r>
              <w:r w:rsidR="00DF4EED" w:rsidDel="00C54175">
                <w:rPr>
                  <w:rFonts w:asciiTheme="majorBidi" w:hAnsiTheme="majorBidi" w:cstheme="majorBidi"/>
                </w:rPr>
                <w:delText>b</w:delText>
              </w:r>
              <w:r w:rsidR="00DF4EED" w:rsidRPr="00B95524" w:rsidDel="00C54175">
                <w:rPr>
                  <w:rFonts w:asciiTheme="majorBidi" w:hAnsiTheme="majorBidi" w:cstheme="majorBidi"/>
                </w:rPr>
                <w:delText xml:space="preserve">aseline </w:delText>
              </w:r>
              <w:r w:rsidRPr="00B95524" w:rsidDel="00C54175">
                <w:rPr>
                  <w:rFonts w:asciiTheme="majorBidi" w:hAnsiTheme="majorBidi" w:cstheme="majorBidi"/>
                </w:rPr>
                <w:delText>cardiovascular function of a healthy adult.</w:delText>
              </w:r>
            </w:del>
          </w:p>
        </w:tc>
      </w:tr>
      <w:tr w:rsidR="00906BB5" w:rsidRPr="00B95524" w:rsidDel="00C54175" w14:paraId="01247689" w14:textId="1213DD97" w:rsidTr="00D94A3A">
        <w:trPr>
          <w:jc w:val="center"/>
          <w:del w:id="938" w:author="Sharifi, Hossein" w:date="2021-11-08T09:08:00Z"/>
        </w:trPr>
        <w:tc>
          <w:tcPr>
            <w:tcW w:w="2785" w:type="dxa"/>
            <w:tcBorders>
              <w:top w:val="double" w:sz="4" w:space="0" w:color="auto"/>
              <w:right w:val="double" w:sz="4" w:space="0" w:color="auto"/>
            </w:tcBorders>
            <w:vAlign w:val="center"/>
          </w:tcPr>
          <w:p w14:paraId="4DADAD11" w14:textId="046E1A21" w:rsidR="00906BB5" w:rsidRPr="00B95524" w:rsidDel="00C54175" w:rsidRDefault="00906BB5" w:rsidP="00F34279">
            <w:pPr>
              <w:jc w:val="center"/>
              <w:rPr>
                <w:del w:id="939" w:author="Sharifi, Hossein" w:date="2021-11-08T09:08:00Z"/>
                <w:rFonts w:asciiTheme="majorBidi" w:hAnsiTheme="majorBidi" w:cstheme="majorBidi"/>
              </w:rPr>
            </w:pPr>
            <w:del w:id="940" w:author="Sharifi, Hossein" w:date="2021-11-08T09:08:00Z">
              <w:r w:rsidRPr="00B95524" w:rsidDel="00C54175">
                <w:rPr>
                  <w:rFonts w:asciiTheme="majorBidi" w:hAnsiTheme="majorBidi" w:cstheme="majorBidi"/>
                </w:rPr>
                <w:delText>Heart rate</w:delText>
              </w:r>
              <w:r w:rsidR="002F2F5E" w:rsidRPr="00B95524" w:rsidDel="00C54175">
                <w:rPr>
                  <w:rFonts w:asciiTheme="majorBidi" w:hAnsiTheme="majorBidi" w:cstheme="majorBidi"/>
                </w:rPr>
                <w:delText xml:space="preserve"> (BPM)</w:delText>
              </w:r>
            </w:del>
          </w:p>
        </w:tc>
        <w:tc>
          <w:tcPr>
            <w:tcW w:w="1530" w:type="dxa"/>
            <w:tcBorders>
              <w:top w:val="double" w:sz="4" w:space="0" w:color="auto"/>
              <w:left w:val="double" w:sz="4" w:space="0" w:color="auto"/>
            </w:tcBorders>
            <w:vAlign w:val="center"/>
          </w:tcPr>
          <w:p w14:paraId="1AD53A26" w14:textId="556B57CB" w:rsidR="00906BB5" w:rsidRPr="00B95524" w:rsidDel="00C54175" w:rsidRDefault="00AB710D" w:rsidP="00F34279">
            <w:pPr>
              <w:jc w:val="center"/>
              <w:rPr>
                <w:del w:id="941" w:author="Sharifi, Hossein" w:date="2021-11-08T09:08:00Z"/>
                <w:rFonts w:asciiTheme="majorBidi" w:hAnsiTheme="majorBidi" w:cstheme="majorBidi"/>
              </w:rPr>
            </w:pPr>
            <w:del w:id="942" w:author="Sharifi, Hossein" w:date="2021-11-08T09:08:00Z">
              <w:r w:rsidDel="00C54175">
                <w:rPr>
                  <w:rFonts w:asciiTheme="majorBidi" w:hAnsiTheme="majorBidi" w:cstheme="majorBidi"/>
                </w:rPr>
                <w:delText>~</w:delText>
              </w:r>
              <w:r w:rsidR="00D67C5E" w:rsidRPr="00B95524" w:rsidDel="00C54175">
                <w:rPr>
                  <w:rFonts w:asciiTheme="majorBidi" w:hAnsiTheme="majorBidi" w:cstheme="majorBidi"/>
                </w:rPr>
                <w:delText>63</w:delText>
              </w:r>
            </w:del>
          </w:p>
        </w:tc>
      </w:tr>
      <w:tr w:rsidR="001D629A" w:rsidRPr="00B95524" w:rsidDel="00C54175" w14:paraId="34EADA83" w14:textId="10EDD0B8" w:rsidTr="00D94A3A">
        <w:trPr>
          <w:jc w:val="center"/>
          <w:del w:id="943" w:author="Sharifi, Hossein" w:date="2021-11-08T09:08:00Z"/>
        </w:trPr>
        <w:tc>
          <w:tcPr>
            <w:tcW w:w="2785" w:type="dxa"/>
            <w:tcBorders>
              <w:right w:val="double" w:sz="4" w:space="0" w:color="auto"/>
            </w:tcBorders>
            <w:vAlign w:val="center"/>
          </w:tcPr>
          <w:p w14:paraId="502AB874" w14:textId="57BB466B" w:rsidR="001D629A" w:rsidRPr="00B95524" w:rsidDel="00C54175" w:rsidRDefault="005F72DD" w:rsidP="00F34279">
            <w:pPr>
              <w:jc w:val="center"/>
              <w:rPr>
                <w:del w:id="944" w:author="Sharifi, Hossein" w:date="2021-11-08T09:08:00Z"/>
                <w:rFonts w:asciiTheme="majorBidi" w:hAnsiTheme="majorBidi" w:cstheme="majorBidi"/>
              </w:rPr>
            </w:pPr>
            <w:del w:id="945" w:author="Sharifi, Hossein" w:date="2021-11-08T09:08:00Z">
              <w:r w:rsidDel="00C54175">
                <w:rPr>
                  <w:rFonts w:asciiTheme="majorBidi" w:hAnsiTheme="majorBidi" w:cstheme="majorBidi"/>
                </w:rPr>
                <w:delText xml:space="preserve">End-diastolic </w:delText>
              </w:r>
              <w:r w:rsidR="00AB710D" w:rsidDel="00C54175">
                <w:rPr>
                  <w:rFonts w:asciiTheme="majorBidi" w:hAnsiTheme="majorBidi" w:cstheme="majorBidi"/>
                </w:rPr>
                <w:delText>LV volume (ml)</w:delText>
              </w:r>
            </w:del>
          </w:p>
        </w:tc>
        <w:tc>
          <w:tcPr>
            <w:tcW w:w="1530" w:type="dxa"/>
            <w:tcBorders>
              <w:left w:val="double" w:sz="4" w:space="0" w:color="auto"/>
            </w:tcBorders>
            <w:vAlign w:val="center"/>
          </w:tcPr>
          <w:p w14:paraId="11F31149" w14:textId="1EAA939E" w:rsidR="001D629A" w:rsidRPr="00B95524" w:rsidDel="00C54175" w:rsidRDefault="00AB710D" w:rsidP="00F34279">
            <w:pPr>
              <w:jc w:val="center"/>
              <w:rPr>
                <w:del w:id="946" w:author="Sharifi, Hossein" w:date="2021-11-08T09:08:00Z"/>
                <w:rFonts w:asciiTheme="majorBidi" w:hAnsiTheme="majorBidi" w:cstheme="majorBidi"/>
              </w:rPr>
            </w:pPr>
            <w:del w:id="947" w:author="Sharifi, Hossein" w:date="2021-11-08T09:08:00Z">
              <w:r w:rsidDel="00C54175">
                <w:rPr>
                  <w:rFonts w:asciiTheme="majorBidi" w:hAnsiTheme="majorBidi" w:cstheme="majorBidi"/>
                </w:rPr>
                <w:delText>~146</w:delText>
              </w:r>
            </w:del>
          </w:p>
        </w:tc>
      </w:tr>
      <w:tr w:rsidR="00906BB5" w:rsidRPr="00B95524" w:rsidDel="00C54175" w14:paraId="6870B997" w14:textId="5CF3CD1F" w:rsidTr="00D94A3A">
        <w:trPr>
          <w:jc w:val="center"/>
          <w:del w:id="948" w:author="Sharifi, Hossein" w:date="2021-11-08T09:08:00Z"/>
        </w:trPr>
        <w:tc>
          <w:tcPr>
            <w:tcW w:w="2785" w:type="dxa"/>
            <w:tcBorders>
              <w:right w:val="double" w:sz="4" w:space="0" w:color="auto"/>
            </w:tcBorders>
            <w:vAlign w:val="center"/>
          </w:tcPr>
          <w:p w14:paraId="6EE4181E" w14:textId="31C61AE7" w:rsidR="00906BB5" w:rsidRPr="00B95524" w:rsidDel="00C54175" w:rsidRDefault="00906BB5" w:rsidP="00F34279">
            <w:pPr>
              <w:jc w:val="center"/>
              <w:rPr>
                <w:del w:id="949" w:author="Sharifi, Hossein" w:date="2021-11-08T09:08:00Z"/>
                <w:rFonts w:asciiTheme="majorBidi" w:hAnsiTheme="majorBidi" w:cstheme="majorBidi"/>
              </w:rPr>
            </w:pPr>
            <w:del w:id="950" w:author="Sharifi, Hossein" w:date="2021-11-08T09:08:00Z">
              <w:r w:rsidRPr="00B95524" w:rsidDel="00C54175">
                <w:rPr>
                  <w:rFonts w:asciiTheme="majorBidi" w:hAnsiTheme="majorBidi" w:cstheme="majorBidi"/>
                </w:rPr>
                <w:delText>Pulse pressure</w:delText>
              </w:r>
              <w:r w:rsidR="002F2F5E" w:rsidRPr="00B95524" w:rsidDel="00C54175">
                <w:rPr>
                  <w:rFonts w:asciiTheme="majorBidi" w:hAnsiTheme="majorBidi" w:cstheme="majorBidi"/>
                </w:rPr>
                <w:delText xml:space="preserve"> (mm Hg)</w:delText>
              </w:r>
            </w:del>
          </w:p>
        </w:tc>
        <w:tc>
          <w:tcPr>
            <w:tcW w:w="1530" w:type="dxa"/>
            <w:tcBorders>
              <w:left w:val="double" w:sz="4" w:space="0" w:color="auto"/>
            </w:tcBorders>
            <w:vAlign w:val="center"/>
          </w:tcPr>
          <w:p w14:paraId="3F7E3980" w14:textId="343128B7" w:rsidR="00906BB5" w:rsidRPr="00B95524" w:rsidDel="00C54175" w:rsidRDefault="00AB710D" w:rsidP="00F34279">
            <w:pPr>
              <w:jc w:val="center"/>
              <w:rPr>
                <w:del w:id="951" w:author="Sharifi, Hossein" w:date="2021-11-08T09:08:00Z"/>
                <w:rFonts w:asciiTheme="majorBidi" w:hAnsiTheme="majorBidi" w:cstheme="majorBidi"/>
              </w:rPr>
            </w:pPr>
            <w:del w:id="952" w:author="Sharifi, Hossein" w:date="2021-11-08T09:08:00Z">
              <w:r w:rsidDel="00C54175">
                <w:rPr>
                  <w:rFonts w:asciiTheme="majorBidi" w:hAnsiTheme="majorBidi" w:cstheme="majorBidi"/>
                </w:rPr>
                <w:delText>~</w:delText>
              </w:r>
              <w:r w:rsidR="00366175" w:rsidRPr="00B95524" w:rsidDel="00C54175">
                <w:rPr>
                  <w:rFonts w:asciiTheme="majorBidi" w:hAnsiTheme="majorBidi" w:cstheme="majorBidi"/>
                </w:rPr>
                <w:delText>11</w:delText>
              </w:r>
              <w:r w:rsidR="00E06626" w:rsidRPr="00B95524" w:rsidDel="00C54175">
                <w:rPr>
                  <w:rFonts w:asciiTheme="majorBidi" w:hAnsiTheme="majorBidi" w:cstheme="majorBidi"/>
                </w:rPr>
                <w:delText>7</w:delText>
              </w:r>
              <w:r w:rsidR="00DE4C7F" w:rsidRPr="00B95524" w:rsidDel="00C54175">
                <w:rPr>
                  <w:rFonts w:asciiTheme="majorBidi" w:hAnsiTheme="majorBidi" w:cstheme="majorBidi"/>
                </w:rPr>
                <w:delText xml:space="preserve"> /</w:delText>
              </w:r>
              <w:r w:rsidR="00837057" w:rsidRPr="00B95524" w:rsidDel="00C54175">
                <w:rPr>
                  <w:rFonts w:asciiTheme="majorBidi" w:hAnsiTheme="majorBidi" w:cstheme="majorBidi"/>
                </w:rPr>
                <w:delText xml:space="preserve"> 6</w:delText>
              </w:r>
              <w:r w:rsidR="00B2672E" w:rsidRPr="00B95524" w:rsidDel="00C54175">
                <w:rPr>
                  <w:rFonts w:asciiTheme="majorBidi" w:hAnsiTheme="majorBidi" w:cstheme="majorBidi"/>
                </w:rPr>
                <w:delText>1</w:delText>
              </w:r>
            </w:del>
          </w:p>
        </w:tc>
      </w:tr>
      <w:tr w:rsidR="00906BB5" w:rsidRPr="00B95524" w:rsidDel="00C54175" w14:paraId="721A3C29" w14:textId="50A09970" w:rsidTr="00D94A3A">
        <w:trPr>
          <w:jc w:val="center"/>
          <w:del w:id="953" w:author="Sharifi, Hossein" w:date="2021-11-08T09:08:00Z"/>
        </w:trPr>
        <w:tc>
          <w:tcPr>
            <w:tcW w:w="2785" w:type="dxa"/>
            <w:tcBorders>
              <w:right w:val="double" w:sz="4" w:space="0" w:color="auto"/>
            </w:tcBorders>
            <w:vAlign w:val="center"/>
          </w:tcPr>
          <w:p w14:paraId="478CCABE" w14:textId="50F14FF5" w:rsidR="00906BB5" w:rsidRPr="00B95524" w:rsidDel="00C54175" w:rsidRDefault="00906BB5" w:rsidP="00F34279">
            <w:pPr>
              <w:jc w:val="center"/>
              <w:rPr>
                <w:del w:id="954" w:author="Sharifi, Hossein" w:date="2021-11-08T09:08:00Z"/>
                <w:rFonts w:asciiTheme="majorBidi" w:hAnsiTheme="majorBidi" w:cstheme="majorBidi"/>
              </w:rPr>
            </w:pPr>
            <w:del w:id="955" w:author="Sharifi, Hossein" w:date="2021-11-08T09:08:00Z">
              <w:r w:rsidRPr="00B95524" w:rsidDel="00C54175">
                <w:rPr>
                  <w:rFonts w:asciiTheme="majorBidi" w:hAnsiTheme="majorBidi" w:cstheme="majorBidi"/>
                </w:rPr>
                <w:delText xml:space="preserve">Stroke volume </w:delText>
              </w:r>
              <w:r w:rsidR="00366175" w:rsidRPr="00B95524" w:rsidDel="00C54175">
                <w:rPr>
                  <w:rFonts w:asciiTheme="majorBidi" w:hAnsiTheme="majorBidi" w:cstheme="majorBidi"/>
                </w:rPr>
                <w:delText>(ml)</w:delText>
              </w:r>
            </w:del>
          </w:p>
        </w:tc>
        <w:tc>
          <w:tcPr>
            <w:tcW w:w="1530" w:type="dxa"/>
            <w:tcBorders>
              <w:left w:val="double" w:sz="4" w:space="0" w:color="auto"/>
            </w:tcBorders>
            <w:vAlign w:val="center"/>
          </w:tcPr>
          <w:p w14:paraId="7F4AC2A5" w14:textId="2E92CBC9" w:rsidR="00906BB5" w:rsidRPr="00B95524" w:rsidDel="00C54175" w:rsidRDefault="00AB710D" w:rsidP="00F34279">
            <w:pPr>
              <w:jc w:val="center"/>
              <w:rPr>
                <w:del w:id="956" w:author="Sharifi, Hossein" w:date="2021-11-08T09:08:00Z"/>
                <w:rFonts w:asciiTheme="majorBidi" w:hAnsiTheme="majorBidi" w:cstheme="majorBidi"/>
              </w:rPr>
            </w:pPr>
            <w:del w:id="957" w:author="Sharifi, Hossein" w:date="2021-11-08T09:08:00Z">
              <w:r w:rsidDel="00C54175">
                <w:rPr>
                  <w:rFonts w:asciiTheme="majorBidi" w:hAnsiTheme="majorBidi" w:cstheme="majorBidi"/>
                </w:rPr>
                <w:delText>~</w:delText>
              </w:r>
              <w:r w:rsidR="00E06626" w:rsidRPr="00B95524" w:rsidDel="00C54175">
                <w:rPr>
                  <w:rFonts w:asciiTheme="majorBidi" w:hAnsiTheme="majorBidi" w:cstheme="majorBidi"/>
                </w:rPr>
                <w:delText>94</w:delText>
              </w:r>
            </w:del>
          </w:p>
        </w:tc>
      </w:tr>
      <w:tr w:rsidR="00906BB5" w:rsidRPr="00B95524" w:rsidDel="00C54175" w14:paraId="7D6161BE" w14:textId="2A6793DE" w:rsidTr="00D94A3A">
        <w:trPr>
          <w:jc w:val="center"/>
          <w:del w:id="958" w:author="Sharifi, Hossein" w:date="2021-11-08T09:08:00Z"/>
        </w:trPr>
        <w:tc>
          <w:tcPr>
            <w:tcW w:w="2785" w:type="dxa"/>
            <w:tcBorders>
              <w:right w:val="double" w:sz="4" w:space="0" w:color="auto"/>
            </w:tcBorders>
            <w:vAlign w:val="center"/>
          </w:tcPr>
          <w:p w14:paraId="7382D36C" w14:textId="18418094" w:rsidR="00906BB5" w:rsidRPr="00B95524" w:rsidDel="00C54175" w:rsidRDefault="00906BB5" w:rsidP="00F34279">
            <w:pPr>
              <w:jc w:val="center"/>
              <w:rPr>
                <w:del w:id="959" w:author="Sharifi, Hossein" w:date="2021-11-08T09:08:00Z"/>
                <w:rFonts w:asciiTheme="majorBidi" w:hAnsiTheme="majorBidi" w:cstheme="majorBidi"/>
              </w:rPr>
            </w:pPr>
            <w:del w:id="960" w:author="Sharifi, Hossein" w:date="2021-11-08T09:08:00Z">
              <w:r w:rsidRPr="00B95524" w:rsidDel="00C54175">
                <w:rPr>
                  <w:rFonts w:asciiTheme="majorBidi" w:hAnsiTheme="majorBidi" w:cstheme="majorBidi"/>
                </w:rPr>
                <w:delText xml:space="preserve">Ejection fraction </w:delText>
              </w:r>
              <w:r w:rsidR="00366175" w:rsidRPr="00B95524" w:rsidDel="00C54175">
                <w:rPr>
                  <w:rFonts w:asciiTheme="majorBidi" w:hAnsiTheme="majorBidi" w:cstheme="majorBidi"/>
                </w:rPr>
                <w:delText>(%)</w:delText>
              </w:r>
            </w:del>
          </w:p>
        </w:tc>
        <w:tc>
          <w:tcPr>
            <w:tcW w:w="1530" w:type="dxa"/>
            <w:tcBorders>
              <w:left w:val="double" w:sz="4" w:space="0" w:color="auto"/>
            </w:tcBorders>
            <w:vAlign w:val="center"/>
          </w:tcPr>
          <w:p w14:paraId="7CF5D10A" w14:textId="2EFFE7AD" w:rsidR="00906BB5" w:rsidRPr="00B95524" w:rsidDel="00C54175" w:rsidRDefault="00AB710D" w:rsidP="00F34279">
            <w:pPr>
              <w:jc w:val="center"/>
              <w:rPr>
                <w:del w:id="961" w:author="Sharifi, Hossein" w:date="2021-11-08T09:08:00Z"/>
                <w:rFonts w:asciiTheme="majorBidi" w:hAnsiTheme="majorBidi" w:cstheme="majorBidi"/>
              </w:rPr>
            </w:pPr>
            <w:del w:id="962" w:author="Sharifi, Hossein" w:date="2021-11-08T09:08:00Z">
              <w:r w:rsidDel="00C54175">
                <w:rPr>
                  <w:rFonts w:asciiTheme="majorBidi" w:hAnsiTheme="majorBidi" w:cstheme="majorBidi"/>
                </w:rPr>
                <w:delText>~</w:delText>
              </w:r>
              <w:r w:rsidR="00E455D4" w:rsidRPr="00B95524" w:rsidDel="00C54175">
                <w:rPr>
                  <w:rFonts w:asciiTheme="majorBidi" w:hAnsiTheme="majorBidi" w:cstheme="majorBidi"/>
                </w:rPr>
                <w:delText>6</w:delText>
              </w:r>
              <w:r w:rsidR="00E06626" w:rsidRPr="00B95524" w:rsidDel="00C54175">
                <w:rPr>
                  <w:rFonts w:asciiTheme="majorBidi" w:hAnsiTheme="majorBidi" w:cstheme="majorBidi"/>
                </w:rPr>
                <w:delText>4</w:delText>
              </w:r>
            </w:del>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3405295C" w:rsidR="00064A28" w:rsidRDefault="00DE1B26" w:rsidP="00F34279">
      <w:pPr>
        <w:spacing w:line="240" w:lineRule="auto"/>
        <w:jc w:val="both"/>
        <w:rPr>
          <w:ins w:id="963" w:author="Sharifi, Hossein" w:date="2021-11-07T22:51:00Z"/>
          <w:rFonts w:asciiTheme="majorBidi" w:hAnsiTheme="majorBidi" w:cstheme="majorBidi"/>
        </w:rPr>
      </w:pPr>
      <w:commentRangeStart w:id="964"/>
      <w:commentRangeStart w:id="965"/>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ins w:id="966" w:author="Sharifi, Hossein" w:date="2021-12-06T22:19:00Z">
        <w:r w:rsidR="0000732F" w:rsidRPr="00B95524">
          <w:rPr>
            <w:rFonts w:asciiTheme="majorBidi" w:hAnsiTheme="majorBidi" w:cstheme="majorBidi"/>
          </w:rPr>
          <w:t xml:space="preserve">aortic </w:t>
        </w:r>
      </w:ins>
      <w:del w:id="967" w:author="Sharifi, Hossein" w:date="2021-12-06T22:19:00Z">
        <w:r w:rsidRPr="00B95524" w:rsidDel="0000732F">
          <w:rPr>
            <w:rFonts w:asciiTheme="majorBidi" w:hAnsiTheme="majorBidi" w:cstheme="majorBidi"/>
          </w:rPr>
          <w:delText xml:space="preserve">mitral </w:delText>
        </w:r>
      </w:del>
      <w:ins w:id="968" w:author="Sharifi, Hossein" w:date="2021-11-14T18:44:00Z">
        <w:r w:rsidR="00E33250">
          <w:rPr>
            <w:rFonts w:asciiTheme="majorBidi" w:hAnsiTheme="majorBidi" w:cstheme="majorBidi"/>
          </w:rPr>
          <w:t>insufficiency</w:t>
        </w:r>
      </w:ins>
      <w:del w:id="969" w:author="Sharifi, Hossein" w:date="2021-11-14T18:44:00Z">
        <w:r w:rsidRPr="00B95524" w:rsidDel="00E33250">
          <w:rPr>
            <w:rFonts w:asciiTheme="majorBidi" w:hAnsiTheme="majorBidi" w:cstheme="majorBidi"/>
          </w:rPr>
          <w:delText>regurgitation</w:delText>
        </w:r>
      </w:del>
      <w:r w:rsidRPr="00B95524">
        <w:rPr>
          <w:rFonts w:asciiTheme="majorBidi" w:hAnsiTheme="majorBidi" w:cstheme="majorBidi"/>
        </w:rPr>
        <w:t xml:space="preserve">, and </w:t>
      </w:r>
      <w:del w:id="970" w:author="Sharifi, Hossein" w:date="2021-12-06T22:19:00Z">
        <w:r w:rsidRPr="00B95524" w:rsidDel="0000732F">
          <w:rPr>
            <w:rFonts w:asciiTheme="majorBidi" w:hAnsiTheme="majorBidi" w:cstheme="majorBidi"/>
          </w:rPr>
          <w:delText xml:space="preserve">aortic </w:delText>
        </w:r>
      </w:del>
      <w:ins w:id="971" w:author="Sharifi, Hossein" w:date="2021-12-06T22:19:00Z">
        <w:r w:rsidR="0000732F">
          <w:rPr>
            <w:rFonts w:asciiTheme="majorBidi" w:hAnsiTheme="majorBidi" w:cstheme="majorBidi"/>
          </w:rPr>
          <w:t>mitral</w:t>
        </w:r>
        <w:r w:rsidR="0000732F" w:rsidRPr="00B95524">
          <w:rPr>
            <w:rFonts w:asciiTheme="majorBidi" w:hAnsiTheme="majorBidi" w:cstheme="majorBidi"/>
          </w:rPr>
          <w:t xml:space="preserve"> </w:t>
        </w:r>
      </w:ins>
      <w:ins w:id="972" w:author="Sharifi, Hossein" w:date="2021-11-14T18:44:00Z">
        <w:r w:rsidR="00E33250">
          <w:rPr>
            <w:rFonts w:asciiTheme="majorBidi" w:hAnsiTheme="majorBidi" w:cstheme="majorBidi"/>
          </w:rPr>
          <w:t xml:space="preserve">insufficiency </w:t>
        </w:r>
      </w:ins>
      <w:del w:id="973" w:author="Sharifi, Hossein" w:date="2021-11-14T18:44:00Z">
        <w:r w:rsidRPr="00B95524" w:rsidDel="00E33250">
          <w:rPr>
            <w:rFonts w:asciiTheme="majorBidi" w:hAnsiTheme="majorBidi" w:cstheme="majorBidi"/>
          </w:rPr>
          <w:delText xml:space="preserve">regurgitation </w:delText>
        </w:r>
      </w:del>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ins w:id="974" w:author="Sharifi, Hossein" w:date="2021-11-07T22:19:00Z">
        <w:r w:rsidR="00AE1778">
          <w:rPr>
            <w:rFonts w:asciiTheme="majorBidi" w:hAnsiTheme="majorBidi" w:cstheme="majorBidi"/>
          </w:rPr>
          <w:t xml:space="preserve"> </w:t>
        </w:r>
      </w:ins>
    </w:p>
    <w:p w14:paraId="072491A9" w14:textId="7AC8D70B" w:rsidR="004E47E5" w:rsidRDefault="00AE1778" w:rsidP="00D465E3">
      <w:pPr>
        <w:spacing w:line="240" w:lineRule="auto"/>
        <w:ind w:firstLine="720"/>
        <w:jc w:val="both"/>
        <w:rPr>
          <w:rFonts w:asciiTheme="majorBidi" w:hAnsiTheme="majorBidi" w:cstheme="majorBidi"/>
          <w:szCs w:val="24"/>
        </w:rPr>
      </w:pPr>
      <w:ins w:id="975" w:author="Sharifi, Hossein" w:date="2021-11-07T22:19:00Z">
        <w:r w:rsidRPr="00B95524">
          <w:rPr>
            <w:rFonts w:asciiTheme="majorBidi" w:hAnsiTheme="majorBidi" w:cstheme="majorBidi"/>
            <w:szCs w:val="24"/>
          </w:rPr>
          <w:t xml:space="preserve">According to </w:t>
        </w:r>
      </w:ins>
      <w:ins w:id="976" w:author="Wenk, Jonathan F." w:date="2021-12-15T18:08:00Z">
        <w:r w:rsidR="008E7FB3">
          <w:rPr>
            <w:rFonts w:asciiTheme="majorBidi" w:hAnsiTheme="majorBidi" w:cstheme="majorBidi"/>
            <w:szCs w:val="24"/>
          </w:rPr>
          <w:t xml:space="preserve">the </w:t>
        </w:r>
      </w:ins>
      <w:ins w:id="977" w:author="Sharifi, Hossein" w:date="2021-11-07T22:19:00Z">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ins>
      <w:ins w:id="978" w:author="Wenk, Jonathan F." w:date="2021-12-15T18:23:00Z">
        <w:r w:rsidR="000A4181">
          <w:rPr>
            <w:rFonts w:asciiTheme="majorBidi" w:hAnsiTheme="majorBidi" w:cstheme="majorBidi"/>
            <w:szCs w:val="24"/>
          </w:rPr>
          <w:t xml:space="preserve">the </w:t>
        </w:r>
      </w:ins>
      <w:ins w:id="979" w:author="Sharifi, Hossein" w:date="2021-11-07T22:19:00Z">
        <w:r>
          <w:rPr>
            <w:rFonts w:asciiTheme="majorBidi" w:hAnsiTheme="majorBidi" w:cstheme="majorBidi"/>
            <w:szCs w:val="24"/>
          </w:rPr>
          <w:t>aortic valve</w:t>
        </w:r>
      </w:ins>
      <w:ins w:id="980" w:author="Wenk, Jonathan F." w:date="2021-12-15T18:20:00Z">
        <w:r w:rsidR="003110D6">
          <w:rPr>
            <w:rFonts w:asciiTheme="majorBidi" w:hAnsiTheme="majorBidi" w:cstheme="majorBidi"/>
            <w:szCs w:val="24"/>
          </w:rPr>
          <w:t xml:space="preserve"> cross-sectional</w:t>
        </w:r>
      </w:ins>
      <w:ins w:id="981" w:author="Sharifi, Hossein" w:date="2021-11-07T22:19:00Z">
        <w:r>
          <w:rPr>
            <w:rFonts w:asciiTheme="majorBidi" w:hAnsiTheme="majorBidi" w:cstheme="majorBidi"/>
            <w:szCs w:val="24"/>
          </w:rPr>
          <w:t xml:space="preserve"> area </w:t>
        </w:r>
        <w:del w:id="982" w:author="Wenk, Jonathan F." w:date="2021-12-15T18:20:00Z">
          <w:r w:rsidR="00527B33" w:rsidDel="003110D6">
            <w:rPr>
              <w:rFonts w:asciiTheme="majorBidi" w:hAnsiTheme="majorBidi" w:cstheme="majorBidi"/>
              <w:szCs w:val="24"/>
            </w:rPr>
            <w:delText>varies</w:delText>
          </w:r>
        </w:del>
      </w:ins>
      <w:ins w:id="983" w:author="Wenk, Jonathan F." w:date="2021-12-15T18:20:00Z">
        <w:r w:rsidR="003110D6">
          <w:rPr>
            <w:rFonts w:asciiTheme="majorBidi" w:hAnsiTheme="majorBidi" w:cstheme="majorBidi"/>
            <w:szCs w:val="24"/>
          </w:rPr>
          <w:t>is</w:t>
        </w:r>
      </w:ins>
      <w:ins w:id="984" w:author="Sharifi, Hossein" w:date="2021-11-07T22:19:00Z">
        <w:r w:rsidR="00527B33">
          <w:rPr>
            <w:rFonts w:asciiTheme="majorBidi" w:hAnsiTheme="majorBidi" w:cstheme="majorBidi"/>
            <w:szCs w:val="24"/>
          </w:rPr>
          <w:t xml:space="preserve"> inversely </w:t>
        </w:r>
      </w:ins>
      <w:ins w:id="985" w:author="Sharifi, Hossein" w:date="2021-11-07T22:20:00Z">
        <w:del w:id="986" w:author="Wenk, Jonathan F." w:date="2021-12-15T18:20:00Z">
          <w:r w:rsidR="00527B33" w:rsidDel="003110D6">
            <w:rPr>
              <w:rFonts w:asciiTheme="majorBidi" w:hAnsiTheme="majorBidi" w:cstheme="majorBidi"/>
              <w:szCs w:val="24"/>
            </w:rPr>
            <w:delText>with</w:delText>
          </w:r>
        </w:del>
      </w:ins>
      <w:ins w:id="987" w:author="Wenk, Jonathan F." w:date="2021-12-15T18:20:00Z">
        <w:r w:rsidR="003110D6">
          <w:rPr>
            <w:rFonts w:asciiTheme="majorBidi" w:hAnsiTheme="majorBidi" w:cstheme="majorBidi"/>
            <w:szCs w:val="24"/>
          </w:rPr>
          <w:t>proportional to</w:t>
        </w:r>
      </w:ins>
      <w:ins w:id="988" w:author="Sharifi, Hossein" w:date="2021-11-07T22:20:00Z">
        <w:r w:rsidR="00527B33">
          <w:rPr>
            <w:rFonts w:asciiTheme="majorBidi" w:hAnsiTheme="majorBidi" w:cstheme="majorBidi"/>
            <w:szCs w:val="24"/>
          </w:rPr>
          <w:t xml:space="preserve"> </w:t>
        </w:r>
        <w:r w:rsidR="00BE6CB1">
          <w:rPr>
            <w:rFonts w:asciiTheme="majorBidi" w:hAnsiTheme="majorBidi" w:cstheme="majorBidi"/>
            <w:szCs w:val="24"/>
          </w:rPr>
          <w:t xml:space="preserve">the </w:t>
        </w:r>
        <w:del w:id="989" w:author="Wenk, Jonathan F." w:date="2021-12-15T18:21:00Z">
          <w:r w:rsidR="00BE6CB1" w:rsidDel="003110D6">
            <w:rPr>
              <w:rFonts w:asciiTheme="majorBidi" w:hAnsiTheme="majorBidi" w:cstheme="majorBidi"/>
              <w:szCs w:val="24"/>
            </w:rPr>
            <w:delText xml:space="preserve">aortic </w:delText>
          </w:r>
        </w:del>
        <w:r w:rsidR="00BE6CB1">
          <w:rPr>
            <w:rFonts w:asciiTheme="majorBidi" w:hAnsiTheme="majorBidi" w:cstheme="majorBidi"/>
            <w:szCs w:val="24"/>
          </w:rPr>
          <w:t>resistance</w:t>
        </w:r>
      </w:ins>
      <w:ins w:id="990" w:author="Wenk, Jonathan F." w:date="2021-12-15T18:21:00Z">
        <w:r w:rsidR="003110D6">
          <w:rPr>
            <w:rFonts w:asciiTheme="majorBidi" w:hAnsiTheme="majorBidi" w:cstheme="majorBidi"/>
            <w:szCs w:val="24"/>
          </w:rPr>
          <w:t xml:space="preserve"> across the valve</w:t>
        </w:r>
      </w:ins>
      <w:ins w:id="991" w:author="Sharifi, Hossein" w:date="2021-11-07T22:20:00Z">
        <w:r w:rsidR="00BE6CB1">
          <w:rPr>
            <w:rFonts w:asciiTheme="majorBidi" w:hAnsiTheme="majorBidi" w:cstheme="majorBidi"/>
            <w:szCs w:val="24"/>
          </w:rPr>
          <w:t>. Hence</w:t>
        </w:r>
        <w:r w:rsidR="00BE6CB1">
          <w:rPr>
            <w:rFonts w:asciiTheme="majorBidi" w:hAnsiTheme="majorBidi" w:cstheme="majorBidi"/>
          </w:rPr>
          <w:t xml:space="preserve">, </w:t>
        </w:r>
      </w:ins>
      <w:ins w:id="992" w:author="Sharifi, Hossein" w:date="2021-11-07T22:26:00Z">
        <w:r w:rsidR="000F5C54">
          <w:rPr>
            <w:rFonts w:asciiTheme="majorBidi" w:hAnsiTheme="majorBidi" w:cstheme="majorBidi"/>
          </w:rPr>
          <w:t xml:space="preserve">the </w:t>
        </w:r>
      </w:ins>
      <w:del w:id="993" w:author="Sharifi, Hossein" w:date="2021-11-07T22:20:00Z">
        <w:r w:rsidR="00DE1B26" w:rsidRPr="00B95524" w:rsidDel="00BE6CB1">
          <w:rPr>
            <w:rFonts w:asciiTheme="majorBidi" w:hAnsiTheme="majorBidi" w:cstheme="majorBidi"/>
          </w:rPr>
          <w:delText xml:space="preserve"> </w:delText>
        </w:r>
      </w:del>
      <w:ins w:id="994" w:author="Sharifi, Hossein" w:date="2021-11-07T22:20:00Z">
        <w:r w:rsidR="00BE6CB1">
          <w:rPr>
            <w:rFonts w:asciiTheme="majorBidi" w:hAnsiTheme="majorBidi" w:cstheme="majorBidi"/>
          </w:rPr>
          <w:t>stenotic</w:t>
        </w:r>
      </w:ins>
      <w:ins w:id="995" w:author="Sharifi, Hossein" w:date="2021-11-07T19:47:00Z">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ins>
      <w:ins w:id="996" w:author="Sharifi, Hossein" w:date="2021-11-07T22:20:00Z">
        <w:r w:rsidR="00BE6CB1">
          <w:rPr>
            <w:rFonts w:asciiTheme="majorBidi" w:hAnsiTheme="majorBidi" w:cstheme="majorBidi"/>
          </w:rPr>
          <w:t xml:space="preserve">the </w:t>
        </w:r>
      </w:ins>
      <w:ins w:id="997" w:author="Sharifi, Hossein" w:date="2021-11-07T19:47:00Z">
        <w:r w:rsidR="00466E0D">
          <w:rPr>
            <w:rFonts w:asciiTheme="majorBidi" w:hAnsiTheme="majorBidi" w:cstheme="majorBidi"/>
          </w:rPr>
          <w:t>aortic valve resistance</w:t>
        </w:r>
      </w:ins>
      <w:ins w:id="998" w:author="Sharifi, Hossein" w:date="2021-11-07T22:20:00Z">
        <w:r w:rsidR="00BE6CB1">
          <w:rPr>
            <w:rFonts w:asciiTheme="majorBidi" w:hAnsiTheme="majorBidi" w:cstheme="majorBidi"/>
          </w:rPr>
          <w:t>,</w:t>
        </w:r>
      </w:ins>
      <w:ins w:id="999" w:author="Sharifi, Hossein" w:date="2021-11-07T19:47:00Z">
        <w:r w:rsidR="00466E0D">
          <w:rPr>
            <w:rFonts w:asciiTheme="majorBidi" w:hAnsiTheme="majorBidi" w:cstheme="majorBidi"/>
          </w:rPr>
          <w:t xml:space="preserve"> </w:t>
        </w:r>
      </w:ins>
      <w:ins w:id="1000" w:author="Sharifi, Hossein" w:date="2021-11-07T19:48:00Z">
        <w:r w:rsidR="00466E0D">
          <w:rPr>
            <w:rFonts w:asciiTheme="majorBidi" w:hAnsiTheme="majorBidi" w:cstheme="majorBidi"/>
          </w:rPr>
          <w:t>R</w:t>
        </w:r>
        <w:del w:id="1001" w:author="Wenk, Jonathan F." w:date="2021-12-16T08:02:00Z">
          <w:r w:rsidR="00466E0D" w:rsidDel="00D5123A">
            <w:rPr>
              <w:rFonts w:asciiTheme="majorBidi" w:hAnsiTheme="majorBidi" w:cstheme="majorBidi"/>
              <w:vertAlign w:val="subscript"/>
            </w:rPr>
            <w:delText>ventricle</w:delText>
          </w:r>
        </w:del>
      </w:ins>
      <w:ins w:id="1002" w:author="Wenk, Jonathan F." w:date="2021-12-16T08:02:00Z">
        <w:r w:rsidR="00D5123A">
          <w:rPr>
            <w:rFonts w:asciiTheme="majorBidi" w:hAnsiTheme="majorBidi" w:cstheme="majorBidi"/>
            <w:vertAlign w:val="subscript"/>
          </w:rPr>
          <w:t>aorta</w:t>
        </w:r>
      </w:ins>
      <w:ins w:id="1003" w:author="Sharifi, Hossein" w:date="2021-11-07T22:20:00Z">
        <w:r w:rsidR="00BE6CB1">
          <w:rPr>
            <w:rFonts w:asciiTheme="majorBidi" w:hAnsiTheme="majorBidi" w:cstheme="majorBidi"/>
          </w:rPr>
          <w:t xml:space="preserve">, in equation </w:t>
        </w:r>
      </w:ins>
      <w:ins w:id="1004" w:author="Sharifi, Hossein" w:date="2021-11-07T22:21:00Z">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ins>
      <w:r w:rsidR="00BE6CB1">
        <w:rPr>
          <w:rFonts w:asciiTheme="majorBidi" w:hAnsiTheme="majorBidi" w:cstheme="majorBidi"/>
        </w:rPr>
        <w:fldChar w:fldCharType="separate"/>
      </w:r>
      <w:ins w:id="1005" w:author="Sharifi, Hossein" w:date="2021-12-07T16:48:00Z">
        <w:r w:rsidR="00A15D39" w:rsidRPr="00A15D39">
          <w:rPr>
            <w:rFonts w:asciiTheme="majorBidi" w:hAnsiTheme="majorBidi" w:cstheme="majorBidi"/>
            <w:rPrChange w:id="1006" w:author="Sharifi, Hossein" w:date="2021-12-07T16:48:00Z">
              <w:rPr/>
            </w:rPrChange>
          </w:rPr>
          <w:instrText>(</w:instrText>
        </w:r>
        <w:r w:rsidR="00A15D39" w:rsidRPr="00A15D39">
          <w:rPr>
            <w:rFonts w:asciiTheme="majorBidi" w:hAnsiTheme="majorBidi" w:cstheme="majorBidi"/>
            <w:rPrChange w:id="1007" w:author="Sharifi, Hossein" w:date="2021-12-07T16:48:00Z">
              <w:rPr>
                <w:noProof/>
              </w:rPr>
            </w:rPrChange>
          </w:rPr>
          <w:instrText>7</w:instrText>
        </w:r>
        <w:r w:rsidR="00A15D39" w:rsidRPr="00A15D39">
          <w:rPr>
            <w:rFonts w:asciiTheme="majorBidi" w:hAnsiTheme="majorBidi" w:cstheme="majorBidi"/>
            <w:rPrChange w:id="1008" w:author="Sharifi, Hossein" w:date="2021-12-07T16:48:00Z">
              <w:rPr/>
            </w:rPrChange>
          </w:rPr>
          <w:instrText>)</w:instrText>
        </w:r>
      </w:ins>
      <w:ins w:id="1009" w:author="Sharifi, Hossein" w:date="2021-11-07T22:21:00Z">
        <w:r w:rsidR="00BE6CB1">
          <w:rPr>
            <w:rFonts w:asciiTheme="majorBidi" w:hAnsiTheme="majorBidi" w:cstheme="majorBidi"/>
          </w:rPr>
          <w:fldChar w:fldCharType="end"/>
        </w:r>
        <w:r w:rsidR="00BE6CB1">
          <w:rPr>
            <w:rFonts w:asciiTheme="majorBidi" w:hAnsiTheme="majorBidi" w:cstheme="majorBidi"/>
          </w:rPr>
          <w:fldChar w:fldCharType="end"/>
        </w:r>
      </w:ins>
      <w:ins w:id="1010" w:author="Wenk, Jonathan F." w:date="2021-12-15T18:23:00Z">
        <w:r w:rsidR="0017488A">
          <w:rPr>
            <w:rFonts w:asciiTheme="majorBidi" w:hAnsiTheme="majorBidi" w:cstheme="majorBidi"/>
          </w:rPr>
          <w:t xml:space="preserve">, which regulates </w:t>
        </w:r>
      </w:ins>
      <w:ins w:id="1011" w:author="Sharifi, Hossein" w:date="2021-11-07T23:08:00Z">
        <w:del w:id="1012" w:author="Wenk, Jonathan F." w:date="2021-12-15T18:23:00Z">
          <w:r w:rsidR="004F2123" w:rsidDel="0017488A">
            <w:rPr>
              <w:rFonts w:asciiTheme="majorBidi" w:hAnsiTheme="majorBidi" w:cstheme="majorBidi"/>
            </w:rPr>
            <w:delText xml:space="preserve"> that drives </w:delText>
          </w:r>
        </w:del>
        <w:r w:rsidR="004F2123">
          <w:rPr>
            <w:rFonts w:asciiTheme="majorBidi" w:hAnsiTheme="majorBidi" w:cstheme="majorBidi"/>
          </w:rPr>
          <w:t xml:space="preserve">the blood flow from the left ventricle to </w:t>
        </w:r>
      </w:ins>
      <w:ins w:id="1013" w:author="Wenk, Jonathan F." w:date="2021-12-15T18:23:00Z">
        <w:r w:rsidR="0017488A">
          <w:rPr>
            <w:rFonts w:asciiTheme="majorBidi" w:hAnsiTheme="majorBidi" w:cstheme="majorBidi"/>
          </w:rPr>
          <w:t xml:space="preserve">the </w:t>
        </w:r>
      </w:ins>
      <w:ins w:id="1014" w:author="Sharifi, Hossein" w:date="2021-11-07T23:08:00Z">
        <w:r w:rsidR="004F2123">
          <w:rPr>
            <w:rFonts w:asciiTheme="majorBidi" w:hAnsiTheme="majorBidi" w:cstheme="majorBidi"/>
          </w:rPr>
          <w:t>aorta</w:t>
        </w:r>
      </w:ins>
      <w:ins w:id="1015" w:author="Sharifi, Hossein" w:date="2021-11-07T19:48:00Z">
        <w:r w:rsidR="00466E0D">
          <w:rPr>
            <w:rFonts w:asciiTheme="majorBidi" w:hAnsiTheme="majorBidi" w:cstheme="majorBidi"/>
          </w:rPr>
          <w:t xml:space="preserve">. </w:t>
        </w:r>
      </w:ins>
      <w:del w:id="1016" w:author="Sharifi, Hossein" w:date="2021-11-07T19:47:00Z">
        <w:r w:rsidR="00DE1B26" w:rsidRPr="00B95524" w:rsidDel="00946339">
          <w:rPr>
            <w:rFonts w:asciiTheme="majorBidi" w:hAnsiTheme="majorBidi" w:cstheme="majorBidi"/>
          </w:rPr>
          <w:delText xml:space="preserve"> </w:delText>
        </w:r>
      </w:del>
      <w:del w:id="1017" w:author="Sharifi, Hossein" w:date="2021-11-07T22:31:00Z">
        <w:r w:rsidR="00C95170" w:rsidRPr="00B95524" w:rsidDel="00C73BA4">
          <w:rPr>
            <w:rFonts w:asciiTheme="majorBidi" w:hAnsiTheme="majorBidi" w:cstheme="majorBidi"/>
            <w:szCs w:val="24"/>
          </w:rPr>
          <w:delText xml:space="preserve">To </w:delText>
        </w:r>
        <w:r w:rsidR="00F07DDB" w:rsidDel="00C73BA4">
          <w:rPr>
            <w:rFonts w:asciiTheme="majorBidi" w:hAnsiTheme="majorBidi" w:cstheme="majorBidi"/>
            <w:szCs w:val="24"/>
          </w:rPr>
          <w:delText>mimic</w:delText>
        </w:r>
        <w:r w:rsidR="00F07DDB" w:rsidRPr="00B95524" w:rsidDel="00C73BA4">
          <w:rPr>
            <w:rFonts w:asciiTheme="majorBidi" w:hAnsiTheme="majorBidi" w:cstheme="majorBidi"/>
            <w:szCs w:val="24"/>
          </w:rPr>
          <w:delText xml:space="preserve"> </w:delText>
        </w:r>
        <w:r w:rsidR="00C95170" w:rsidRPr="00B95524" w:rsidDel="00C73BA4">
          <w:rPr>
            <w:rFonts w:asciiTheme="majorBidi" w:hAnsiTheme="majorBidi" w:cstheme="majorBidi"/>
            <w:szCs w:val="24"/>
          </w:rPr>
          <w:delText xml:space="preserve">the aortic stenosis </w:delText>
        </w:r>
        <w:r w:rsidR="0073505B" w:rsidRPr="00B95524" w:rsidDel="00C73BA4">
          <w:rPr>
            <w:rFonts w:asciiTheme="majorBidi" w:hAnsiTheme="majorBidi" w:cstheme="majorBidi"/>
            <w:szCs w:val="24"/>
          </w:rPr>
          <w:delText>condition,</w:delText>
        </w:r>
        <w:r w:rsidR="00617532" w:rsidRPr="00B95524" w:rsidDel="00C73BA4">
          <w:rPr>
            <w:rFonts w:asciiTheme="majorBidi" w:hAnsiTheme="majorBidi" w:cstheme="majorBidi"/>
            <w:szCs w:val="24"/>
          </w:rPr>
          <w:delText xml:space="preserve"> aortic resistance </w:delText>
        </w:r>
        <w:r w:rsidR="009A7DBC" w:rsidRPr="00B95524" w:rsidDel="00C73BA4">
          <w:rPr>
            <w:rFonts w:asciiTheme="majorBidi" w:hAnsiTheme="majorBidi" w:cstheme="majorBidi"/>
            <w:szCs w:val="24"/>
          </w:rPr>
          <w:delText xml:space="preserve">in the systemic circulatory </w:delText>
        </w:r>
        <w:r w:rsidR="00EB5A03" w:rsidRPr="00B95524" w:rsidDel="00C73BA4">
          <w:rPr>
            <w:rFonts w:asciiTheme="majorBidi" w:hAnsiTheme="majorBidi" w:cstheme="majorBidi"/>
            <w:szCs w:val="24"/>
          </w:rPr>
          <w:delText>module</w:delText>
        </w:r>
        <w:r w:rsidR="009A7DBC" w:rsidRPr="00B95524" w:rsidDel="00C73BA4">
          <w:rPr>
            <w:rFonts w:asciiTheme="majorBidi" w:hAnsiTheme="majorBidi" w:cstheme="majorBidi"/>
            <w:szCs w:val="24"/>
          </w:rPr>
          <w:delText xml:space="preserve"> was increased to</w:delText>
        </w:r>
        <w:r w:rsidR="00F07DDB" w:rsidDel="00C73BA4">
          <w:rPr>
            <w:rFonts w:asciiTheme="majorBidi" w:hAnsiTheme="majorBidi" w:cstheme="majorBidi"/>
            <w:szCs w:val="24"/>
          </w:rPr>
          <w:delText xml:space="preserve"> induce LV</w:delText>
        </w:r>
        <w:r w:rsidR="009A7DBC" w:rsidRPr="00B95524" w:rsidDel="00C73BA4">
          <w:rPr>
            <w:rFonts w:asciiTheme="majorBidi" w:hAnsiTheme="majorBidi" w:cstheme="majorBidi"/>
            <w:szCs w:val="24"/>
          </w:rPr>
          <w:delText xml:space="preserve"> </w:delText>
        </w:r>
        <w:r w:rsidR="00EF7F69" w:rsidRPr="00B95524" w:rsidDel="00C73BA4">
          <w:rPr>
            <w:rFonts w:asciiTheme="majorBidi" w:hAnsiTheme="majorBidi" w:cstheme="majorBidi"/>
            <w:szCs w:val="24"/>
          </w:rPr>
          <w:delText xml:space="preserve">pressure overload. </w:delText>
        </w:r>
        <w:r w:rsidR="00720460" w:rsidRPr="00B95524" w:rsidDel="00C73BA4">
          <w:rPr>
            <w:rFonts w:asciiTheme="majorBidi" w:hAnsiTheme="majorBidi" w:cstheme="majorBidi"/>
            <w:szCs w:val="24"/>
          </w:rPr>
          <w:delText>According to</w:delText>
        </w:r>
        <w:r w:rsidR="000E0DBA" w:rsidRPr="00B95524" w:rsidDel="00C73BA4">
          <w:rPr>
            <w:rFonts w:asciiTheme="majorBidi" w:hAnsiTheme="majorBidi" w:cstheme="majorBidi"/>
            <w:szCs w:val="24"/>
          </w:rPr>
          <w:delText xml:space="preserve"> </w:delText>
        </w:r>
        <w:r w:rsidR="00F07DDB" w:rsidDel="00C73BA4">
          <w:rPr>
            <w:rFonts w:asciiTheme="majorBidi" w:hAnsiTheme="majorBidi" w:cstheme="majorBidi"/>
            <w:szCs w:val="24"/>
          </w:rPr>
          <w:delText xml:space="preserve">the </w:delText>
        </w:r>
        <w:r w:rsidR="000E0DBA" w:rsidRPr="00B46EFF" w:rsidDel="00C73BA4">
          <w:rPr>
            <w:rFonts w:asciiTheme="majorBidi" w:hAnsiTheme="majorBidi" w:cstheme="majorBidi"/>
            <w:i/>
            <w:iCs/>
            <w:szCs w:val="24"/>
            <w:rPrChange w:id="1018" w:author="Sharifi, Hossein" w:date="2021-11-07T19:57:00Z">
              <w:rPr>
                <w:rFonts w:asciiTheme="majorBidi" w:hAnsiTheme="majorBidi" w:cstheme="majorBidi"/>
                <w:szCs w:val="24"/>
              </w:rPr>
            </w:rPrChange>
          </w:rPr>
          <w:delText>Poiseuille</w:delText>
        </w:r>
        <w:r w:rsidR="000E0DBA" w:rsidRPr="00B95524" w:rsidDel="00C73BA4">
          <w:rPr>
            <w:rFonts w:asciiTheme="majorBidi" w:hAnsiTheme="majorBidi" w:cstheme="majorBidi"/>
            <w:szCs w:val="24"/>
          </w:rPr>
          <w:delText xml:space="preserve"> equation, resistance of a </w:delText>
        </w:r>
        <w:commentRangeStart w:id="1019"/>
        <w:r w:rsidR="000E0DBA" w:rsidRPr="00B95524" w:rsidDel="00C73BA4">
          <w:rPr>
            <w:rFonts w:asciiTheme="majorBidi" w:hAnsiTheme="majorBidi" w:cstheme="majorBidi"/>
            <w:szCs w:val="24"/>
          </w:rPr>
          <w:delText xml:space="preserve">vessel </w:delText>
        </w:r>
        <w:commentRangeEnd w:id="1019"/>
        <w:r w:rsidR="001C6B6E" w:rsidDel="00C73BA4">
          <w:rPr>
            <w:rStyle w:val="CommentReference"/>
          </w:rPr>
          <w:commentReference w:id="1019"/>
        </w:r>
        <w:commentRangeStart w:id="1020"/>
        <w:r w:rsidR="000E0DBA" w:rsidRPr="00B95524" w:rsidDel="00C73BA4">
          <w:rPr>
            <w:rFonts w:asciiTheme="majorBidi" w:hAnsiTheme="majorBidi" w:cstheme="majorBidi"/>
            <w:szCs w:val="24"/>
          </w:rPr>
          <w:delText xml:space="preserve">has an inverted relation </w:delText>
        </w:r>
        <w:commentRangeEnd w:id="1020"/>
        <w:r w:rsidR="00101A03" w:rsidDel="00C73BA4">
          <w:rPr>
            <w:rStyle w:val="CommentReference"/>
          </w:rPr>
          <w:commentReference w:id="1020"/>
        </w:r>
        <w:r w:rsidR="000E0DBA" w:rsidRPr="00B95524" w:rsidDel="00C73BA4">
          <w:rPr>
            <w:rFonts w:asciiTheme="majorBidi" w:hAnsiTheme="majorBidi" w:cstheme="majorBidi"/>
            <w:szCs w:val="24"/>
          </w:rPr>
          <w:delText>with</w:delText>
        </w:r>
        <w:r w:rsidR="00F07DDB" w:rsidDel="00C73BA4">
          <w:rPr>
            <w:rFonts w:asciiTheme="majorBidi" w:hAnsiTheme="majorBidi" w:cstheme="majorBidi"/>
            <w:szCs w:val="24"/>
          </w:rPr>
          <w:delText xml:space="preserve"> the</w:delText>
        </w:r>
        <w:r w:rsidR="000E0DBA" w:rsidRPr="00B95524" w:rsidDel="00C73BA4">
          <w:rPr>
            <w:rFonts w:asciiTheme="majorBidi" w:hAnsiTheme="majorBidi" w:cstheme="majorBidi"/>
            <w:szCs w:val="24"/>
          </w:rPr>
          <w:delText xml:space="preserve"> square of </w:delText>
        </w:r>
        <w:r w:rsidR="001E40CA" w:rsidDel="00C73BA4">
          <w:rPr>
            <w:rFonts w:asciiTheme="majorBidi" w:hAnsiTheme="majorBidi" w:cstheme="majorBidi"/>
            <w:szCs w:val="24"/>
          </w:rPr>
          <w:delText xml:space="preserve">the </w:delText>
        </w:r>
        <w:r w:rsidR="000E0DBA" w:rsidRPr="00B95524" w:rsidDel="00C73BA4">
          <w:rPr>
            <w:rFonts w:asciiTheme="majorBidi" w:hAnsiTheme="majorBidi" w:cstheme="majorBidi"/>
            <w:szCs w:val="24"/>
          </w:rPr>
          <w:delText xml:space="preserve">cross-sectional area. </w:delText>
        </w:r>
      </w:del>
      <w:del w:id="1021" w:author="Sharifi, Hossein" w:date="2021-11-07T22:54:00Z">
        <w:r w:rsidR="000E0DBA" w:rsidRPr="00B95524" w:rsidDel="003F135B">
          <w:rPr>
            <w:rFonts w:asciiTheme="majorBidi" w:hAnsiTheme="majorBidi" w:cstheme="majorBidi"/>
            <w:szCs w:val="24"/>
          </w:rPr>
          <w:delText xml:space="preserve">For instance, </w:delText>
        </w:r>
      </w:del>
      <w:del w:id="1022" w:author="Sharifi, Hossein" w:date="2021-11-07T22:32:00Z">
        <w:r w:rsidR="000E0DBA" w:rsidRPr="00B95524" w:rsidDel="007B7A67">
          <w:rPr>
            <w:rFonts w:asciiTheme="majorBidi" w:hAnsiTheme="majorBidi" w:cstheme="majorBidi"/>
            <w:szCs w:val="24"/>
          </w:rPr>
          <w:delText xml:space="preserve">a 500 </w:delText>
        </w:r>
        <w:r w:rsidR="00F07DDB" w:rsidDel="007B7A67">
          <w:rPr>
            <w:rFonts w:asciiTheme="majorBidi" w:hAnsiTheme="majorBidi" w:cstheme="majorBidi"/>
            <w:szCs w:val="24"/>
          </w:rPr>
          <w:delText>%</w:delText>
        </w:r>
        <w:r w:rsidR="00F07DDB" w:rsidRPr="00B95524" w:rsidDel="007B7A67">
          <w:rPr>
            <w:rFonts w:asciiTheme="majorBidi" w:hAnsiTheme="majorBidi" w:cstheme="majorBidi"/>
            <w:szCs w:val="24"/>
          </w:rPr>
          <w:delText xml:space="preserve"> </w:delText>
        </w:r>
        <w:r w:rsidR="000E0DBA" w:rsidRPr="00B95524" w:rsidDel="007B7A67">
          <w:rPr>
            <w:rFonts w:asciiTheme="majorBidi" w:hAnsiTheme="majorBidi" w:cstheme="majorBidi"/>
            <w:szCs w:val="24"/>
          </w:rPr>
          <w:delText xml:space="preserve">increase in the aortic resistance is equivalent </w:delText>
        </w:r>
        <w:r w:rsidR="00F07DDB" w:rsidDel="007B7A67">
          <w:rPr>
            <w:rFonts w:asciiTheme="majorBidi" w:hAnsiTheme="majorBidi" w:cstheme="majorBidi"/>
            <w:szCs w:val="24"/>
          </w:rPr>
          <w:delText>to</w:delText>
        </w:r>
        <w:r w:rsidR="00F07DDB" w:rsidRPr="00B95524" w:rsidDel="007B7A67">
          <w:rPr>
            <w:rFonts w:asciiTheme="majorBidi" w:hAnsiTheme="majorBidi" w:cstheme="majorBidi"/>
            <w:szCs w:val="24"/>
          </w:rPr>
          <w:delText xml:space="preserve"> </w:delText>
        </w:r>
      </w:del>
      <w:del w:id="1023" w:author="Sharifi, Hossein" w:date="2021-11-07T22:54:00Z">
        <w:r w:rsidR="000E0DBA" w:rsidRPr="00B95524" w:rsidDel="003F135B">
          <w:rPr>
            <w:rFonts w:asciiTheme="majorBidi" w:hAnsiTheme="majorBidi" w:cstheme="majorBidi"/>
            <w:szCs w:val="24"/>
          </w:rPr>
          <w:delText>a ~60</w:delText>
        </w:r>
        <w:r w:rsidR="00F07DDB" w:rsidDel="003F135B">
          <w:rPr>
            <w:rFonts w:asciiTheme="majorBidi" w:hAnsiTheme="majorBidi" w:cstheme="majorBidi"/>
            <w:szCs w:val="24"/>
          </w:rPr>
          <w:delText xml:space="preserve"> %</w:delText>
        </w:r>
        <w:r w:rsidR="000E0DBA" w:rsidRPr="00B95524" w:rsidDel="003F135B">
          <w:rPr>
            <w:rFonts w:asciiTheme="majorBidi" w:hAnsiTheme="majorBidi" w:cstheme="majorBidi"/>
            <w:szCs w:val="24"/>
          </w:rPr>
          <w:delText xml:space="preserve"> reduction in the aortic valve area, from a mean value of 2.5 cm</w:delText>
        </w:r>
        <w:r w:rsidR="000E0DBA" w:rsidRPr="00B95524" w:rsidDel="003F135B">
          <w:rPr>
            <w:rFonts w:asciiTheme="majorBidi" w:hAnsiTheme="majorBidi" w:cstheme="majorBidi"/>
            <w:szCs w:val="24"/>
            <w:vertAlign w:val="superscript"/>
          </w:rPr>
          <w:delText>2</w:delText>
        </w:r>
        <w:r w:rsidR="000E0DBA" w:rsidRPr="00B95524" w:rsidDel="003F135B">
          <w:rPr>
            <w:rFonts w:asciiTheme="majorBidi" w:hAnsiTheme="majorBidi" w:cstheme="majorBidi"/>
            <w:szCs w:val="24"/>
          </w:rPr>
          <w:delText xml:space="preserve"> for healthy adults </w:delText>
        </w:r>
        <w:r w:rsidR="00C37DD6" w:rsidRPr="00B95524" w:rsidDel="003F135B">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sidDel="003F135B">
          <w:rPr>
            <w:rFonts w:asciiTheme="majorBidi" w:hAnsiTheme="majorBidi" w:cstheme="majorBidi"/>
            <w:szCs w:val="24"/>
          </w:rPr>
          <w:delInstrText xml:space="preserve"> ADDIN EN.CITE </w:delInstrText>
        </w:r>
        <w:r w:rsidR="00877515" w:rsidDel="003F135B">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sidDel="003F135B">
          <w:rPr>
            <w:rFonts w:asciiTheme="majorBidi" w:hAnsiTheme="majorBidi" w:cstheme="majorBidi"/>
            <w:szCs w:val="24"/>
          </w:rPr>
          <w:delInstrText xml:space="preserve"> ADDIN EN.CITE.DATA </w:delInstrText>
        </w:r>
        <w:r w:rsidR="00877515" w:rsidDel="003F135B">
          <w:rPr>
            <w:rFonts w:asciiTheme="majorBidi" w:hAnsiTheme="majorBidi" w:cstheme="majorBidi"/>
            <w:szCs w:val="24"/>
          </w:rPr>
        </w:r>
        <w:r w:rsidR="00877515" w:rsidDel="003F135B">
          <w:rPr>
            <w:rFonts w:asciiTheme="majorBidi" w:hAnsiTheme="majorBidi" w:cstheme="majorBidi"/>
            <w:szCs w:val="24"/>
          </w:rPr>
          <w:fldChar w:fldCharType="end"/>
        </w:r>
        <w:r w:rsidR="00C37DD6" w:rsidRPr="00B95524" w:rsidDel="003F135B">
          <w:rPr>
            <w:rFonts w:asciiTheme="majorBidi" w:hAnsiTheme="majorBidi" w:cstheme="majorBidi"/>
            <w:szCs w:val="24"/>
          </w:rPr>
        </w:r>
        <w:r w:rsidR="00C37DD6" w:rsidRPr="00B95524" w:rsidDel="003F135B">
          <w:rPr>
            <w:rFonts w:asciiTheme="majorBidi" w:hAnsiTheme="majorBidi" w:cstheme="majorBidi"/>
            <w:szCs w:val="24"/>
          </w:rPr>
          <w:fldChar w:fldCharType="separate"/>
        </w:r>
        <w:r w:rsidR="00877515" w:rsidDel="003F135B">
          <w:rPr>
            <w:rFonts w:asciiTheme="majorBidi" w:hAnsiTheme="majorBidi" w:cstheme="majorBidi"/>
            <w:noProof/>
            <w:szCs w:val="24"/>
          </w:rPr>
          <w:delText>(Luszczak et al., 2012; Chin et al., 2014; Chin et al., 2017)</w:delText>
        </w:r>
        <w:r w:rsidR="00C37DD6" w:rsidRPr="00B95524" w:rsidDel="003F135B">
          <w:rPr>
            <w:rFonts w:asciiTheme="majorBidi" w:hAnsiTheme="majorBidi" w:cstheme="majorBidi"/>
            <w:szCs w:val="24"/>
          </w:rPr>
          <w:fldChar w:fldCharType="end"/>
        </w:r>
        <w:r w:rsidR="00303015" w:rsidRPr="00B95524" w:rsidDel="003F135B">
          <w:rPr>
            <w:rFonts w:asciiTheme="majorBidi" w:hAnsiTheme="majorBidi" w:cstheme="majorBidi"/>
            <w:szCs w:val="24"/>
          </w:rPr>
          <w:delText xml:space="preserve"> to a mean value of 1 cm</w:delText>
        </w:r>
        <w:r w:rsidR="00303015" w:rsidRPr="00B95524" w:rsidDel="003F135B">
          <w:rPr>
            <w:rFonts w:asciiTheme="majorBidi" w:hAnsiTheme="majorBidi" w:cstheme="majorBidi"/>
            <w:szCs w:val="24"/>
            <w:vertAlign w:val="superscript"/>
          </w:rPr>
          <w:delText>2</w:delText>
        </w:r>
        <w:r w:rsidR="00303015" w:rsidRPr="00B95524" w:rsidDel="003F135B">
          <w:rPr>
            <w:rFonts w:asciiTheme="majorBidi" w:hAnsiTheme="majorBidi" w:cstheme="majorBidi"/>
            <w:szCs w:val="24"/>
          </w:rPr>
          <w:delText xml:space="preserve"> for patients with aortic stenosis</w:delText>
        </w:r>
        <w:r w:rsidR="007E6287" w:rsidRPr="00B95524" w:rsidDel="003F135B">
          <w:rPr>
            <w:rFonts w:asciiTheme="majorBidi" w:hAnsiTheme="majorBidi" w:cstheme="majorBidi"/>
            <w:szCs w:val="24"/>
          </w:rPr>
          <w:delText xml:space="preserve"> </w:delText>
        </w:r>
        <w:r w:rsidR="00A24C28" w:rsidRPr="00B95524" w:rsidDel="003F135B">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sidDel="003F135B">
          <w:rPr>
            <w:rFonts w:asciiTheme="majorBidi" w:hAnsiTheme="majorBidi" w:cstheme="majorBidi"/>
            <w:szCs w:val="24"/>
          </w:rPr>
          <w:delInstrText xml:space="preserve"> ADDIN EN.CITE </w:delInstrText>
        </w:r>
        <w:r w:rsidR="00877515" w:rsidDel="003F135B">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sidDel="003F135B">
          <w:rPr>
            <w:rFonts w:asciiTheme="majorBidi" w:hAnsiTheme="majorBidi" w:cstheme="majorBidi"/>
            <w:szCs w:val="24"/>
          </w:rPr>
          <w:delInstrText xml:space="preserve"> ADDIN EN.CITE.DATA </w:delInstrText>
        </w:r>
        <w:r w:rsidR="00877515" w:rsidDel="003F135B">
          <w:rPr>
            <w:rFonts w:asciiTheme="majorBidi" w:hAnsiTheme="majorBidi" w:cstheme="majorBidi"/>
            <w:szCs w:val="24"/>
          </w:rPr>
        </w:r>
        <w:r w:rsidR="00877515" w:rsidDel="003F135B">
          <w:rPr>
            <w:rFonts w:asciiTheme="majorBidi" w:hAnsiTheme="majorBidi" w:cstheme="majorBidi"/>
            <w:szCs w:val="24"/>
          </w:rPr>
          <w:fldChar w:fldCharType="end"/>
        </w:r>
        <w:r w:rsidR="00A24C28" w:rsidRPr="00B95524" w:rsidDel="003F135B">
          <w:rPr>
            <w:rFonts w:asciiTheme="majorBidi" w:hAnsiTheme="majorBidi" w:cstheme="majorBidi"/>
            <w:szCs w:val="24"/>
          </w:rPr>
        </w:r>
        <w:r w:rsidR="00A24C28" w:rsidRPr="00B95524" w:rsidDel="003F135B">
          <w:rPr>
            <w:rFonts w:asciiTheme="majorBidi" w:hAnsiTheme="majorBidi" w:cstheme="majorBidi"/>
            <w:szCs w:val="24"/>
          </w:rPr>
          <w:fldChar w:fldCharType="separate"/>
        </w:r>
        <w:r w:rsidR="00877515" w:rsidDel="003F135B">
          <w:rPr>
            <w:rFonts w:asciiTheme="majorBidi" w:hAnsiTheme="majorBidi" w:cstheme="majorBidi"/>
            <w:noProof/>
            <w:szCs w:val="24"/>
          </w:rPr>
          <w:delText>(Spath et al., 2019; Everett et al., 2020)</w:delText>
        </w:r>
        <w:r w:rsidR="00A24C28" w:rsidRPr="00B95524" w:rsidDel="003F135B">
          <w:rPr>
            <w:rFonts w:asciiTheme="majorBidi" w:hAnsiTheme="majorBidi" w:cstheme="majorBidi"/>
            <w:szCs w:val="24"/>
          </w:rPr>
          <w:fldChar w:fldCharType="end"/>
        </w:r>
        <w:r w:rsidR="00A24C28" w:rsidRPr="00B95524" w:rsidDel="003F135B">
          <w:rPr>
            <w:rFonts w:asciiTheme="majorBidi" w:hAnsiTheme="majorBidi" w:cstheme="majorBidi"/>
            <w:szCs w:val="24"/>
          </w:rPr>
          <w:delText xml:space="preserve">. </w:delText>
        </w:r>
      </w:del>
      <w:ins w:id="1024" w:author="Sharifi, Hossein" w:date="2021-11-07T22:35:00Z">
        <w:r w:rsidR="00CF041E">
          <w:rPr>
            <w:rFonts w:asciiTheme="majorBidi" w:hAnsiTheme="majorBidi" w:cstheme="majorBidi"/>
            <w:szCs w:val="24"/>
          </w:rPr>
          <w:t xml:space="preserve">In this </w:t>
        </w:r>
        <w:del w:id="1025" w:author="Wenk, Jonathan F." w:date="2021-12-15T18:24:00Z">
          <w:r w:rsidR="00CF041E" w:rsidDel="000A4181">
            <w:rPr>
              <w:rFonts w:asciiTheme="majorBidi" w:hAnsiTheme="majorBidi" w:cstheme="majorBidi"/>
              <w:szCs w:val="24"/>
            </w:rPr>
            <w:delText>manuscript</w:delText>
          </w:r>
        </w:del>
      </w:ins>
      <w:ins w:id="1026" w:author="Wenk, Jonathan F." w:date="2021-12-15T18:24:00Z">
        <w:r w:rsidR="000A4181">
          <w:rPr>
            <w:rFonts w:asciiTheme="majorBidi" w:hAnsiTheme="majorBidi" w:cstheme="majorBidi"/>
            <w:szCs w:val="24"/>
          </w:rPr>
          <w:t>study</w:t>
        </w:r>
      </w:ins>
      <w:ins w:id="1027" w:author="Sharifi, Hossein" w:date="2021-11-07T22:35:00Z">
        <w:r w:rsidR="00CF041E">
          <w:rPr>
            <w:rFonts w:asciiTheme="majorBidi" w:hAnsiTheme="majorBidi" w:cstheme="majorBidi"/>
            <w:szCs w:val="24"/>
          </w:rPr>
          <w:t xml:space="preserve">, three levels of severity for aortic stenosis were </w:t>
        </w:r>
      </w:ins>
      <w:ins w:id="1028" w:author="Sharifi, Hossein" w:date="2021-11-07T22:37:00Z">
        <w:r w:rsidR="00322795">
          <w:rPr>
            <w:rFonts w:asciiTheme="majorBidi" w:hAnsiTheme="majorBidi" w:cstheme="majorBidi"/>
            <w:szCs w:val="24"/>
          </w:rPr>
          <w:t>modeled</w:t>
        </w:r>
      </w:ins>
      <w:ins w:id="1029" w:author="Sharifi, Hossein" w:date="2021-11-07T22:42:00Z">
        <w:r w:rsidR="005F6B18">
          <w:rPr>
            <w:rFonts w:asciiTheme="majorBidi" w:hAnsiTheme="majorBidi" w:cstheme="majorBidi"/>
            <w:szCs w:val="24"/>
          </w:rPr>
          <w:t xml:space="preserve"> to </w:t>
        </w:r>
      </w:ins>
      <w:ins w:id="1030" w:author="Sharifi, Hossein" w:date="2021-11-07T22:47:00Z">
        <w:r w:rsidR="00841314">
          <w:rPr>
            <w:rFonts w:asciiTheme="majorBidi" w:hAnsiTheme="majorBidi" w:cstheme="majorBidi"/>
            <w:szCs w:val="24"/>
          </w:rPr>
          <w:t xml:space="preserve">represent the </w:t>
        </w:r>
      </w:ins>
      <w:ins w:id="1031" w:author="Sharifi, Hossein" w:date="2021-12-06T22:21:00Z">
        <w:r w:rsidR="002E5F89">
          <w:rPr>
            <w:rFonts w:asciiTheme="majorBidi" w:hAnsiTheme="majorBidi" w:cstheme="majorBidi"/>
            <w:szCs w:val="24"/>
          </w:rPr>
          <w:t>different</w:t>
        </w:r>
      </w:ins>
      <w:ins w:id="1032" w:author="Sharifi, Hossein" w:date="2021-11-07T22:47:00Z">
        <w:r w:rsidR="00841314">
          <w:rPr>
            <w:rFonts w:asciiTheme="majorBidi" w:hAnsiTheme="majorBidi" w:cstheme="majorBidi"/>
            <w:szCs w:val="24"/>
          </w:rPr>
          <w:t xml:space="preserve"> </w:t>
        </w:r>
        <w:r w:rsidR="00D62E5F">
          <w:rPr>
            <w:rFonts w:asciiTheme="majorBidi" w:hAnsiTheme="majorBidi" w:cstheme="majorBidi"/>
            <w:szCs w:val="24"/>
          </w:rPr>
          <w:t>stages</w:t>
        </w:r>
      </w:ins>
      <w:ins w:id="1033" w:author="Sharifi, Hossein" w:date="2021-12-06T22:21:00Z">
        <w:r w:rsidR="002E5F89">
          <w:rPr>
            <w:rFonts w:asciiTheme="majorBidi" w:hAnsiTheme="majorBidi" w:cstheme="majorBidi"/>
            <w:szCs w:val="24"/>
          </w:rPr>
          <w:t xml:space="preserve"> of the disease</w:t>
        </w:r>
      </w:ins>
      <w:ins w:id="1034" w:author="Sharifi, Hossein" w:date="2021-11-07T22:47:00Z">
        <w:r w:rsidR="00D62E5F">
          <w:rPr>
            <w:rFonts w:asciiTheme="majorBidi" w:hAnsiTheme="majorBidi" w:cstheme="majorBidi"/>
            <w:szCs w:val="24"/>
          </w:rPr>
          <w:t xml:space="preserve"> </w:t>
        </w:r>
      </w:ins>
      <w:ins w:id="1035" w:author="Sharifi, Hossein" w:date="2021-12-06T22:21:00Z">
        <w:r w:rsidR="009F3421">
          <w:rPr>
            <w:rFonts w:asciiTheme="majorBidi" w:hAnsiTheme="majorBidi" w:cstheme="majorBidi"/>
            <w:szCs w:val="24"/>
          </w:rPr>
          <w:t>according to</w:t>
        </w:r>
      </w:ins>
      <w:ins w:id="1036" w:author="Sharifi, Hossein" w:date="2021-11-07T22:47:00Z">
        <w:r w:rsidR="00D62E5F">
          <w:rPr>
            <w:rFonts w:asciiTheme="majorBidi" w:hAnsiTheme="majorBidi" w:cstheme="majorBidi"/>
            <w:szCs w:val="24"/>
          </w:rPr>
          <w:t xml:space="preserve"> </w:t>
        </w:r>
      </w:ins>
      <w:del w:id="1037" w:author="Sharifi, Hossein" w:date="2021-11-07T22:47:00Z">
        <w:r w:rsidR="003B2C8C" w:rsidRPr="00B95524" w:rsidDel="00D62E5F">
          <w:rPr>
            <w:rFonts w:asciiTheme="majorBidi" w:hAnsiTheme="majorBidi" w:cstheme="majorBidi"/>
            <w:szCs w:val="24"/>
          </w:rPr>
          <w:delText>In accordance with</w:delText>
        </w:r>
        <w:r w:rsidR="0076534B" w:rsidRPr="00B95524" w:rsidDel="00D62E5F">
          <w:rPr>
            <w:rFonts w:asciiTheme="majorBidi" w:hAnsiTheme="majorBidi" w:cstheme="majorBidi"/>
            <w:szCs w:val="24"/>
          </w:rPr>
          <w:delText xml:space="preserve"> </w:delText>
        </w:r>
      </w:del>
      <w:r w:rsidR="0076534B" w:rsidRPr="00B95524">
        <w:rPr>
          <w:rFonts w:asciiTheme="majorBidi" w:hAnsiTheme="majorBidi" w:cstheme="majorBidi"/>
          <w:szCs w:val="24"/>
        </w:rPr>
        <w:t>American Heart Association</w:t>
      </w:r>
      <w:ins w:id="1038" w:author="Sharifi, Hossein" w:date="2021-11-07T23:34:00Z">
        <w:r w:rsidR="000C644B">
          <w:rPr>
            <w:rFonts w:asciiTheme="majorBidi" w:hAnsiTheme="majorBidi" w:cstheme="majorBidi"/>
            <w:szCs w:val="24"/>
          </w:rPr>
          <w:t xml:space="preserve"> (AHA)</w:t>
        </w:r>
      </w:ins>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CF3478">
        <w:rPr>
          <w:rFonts w:asciiTheme="majorBidi" w:hAnsiTheme="majorBidi" w:cstheme="majorBidi"/>
          <w:noProof/>
          <w:szCs w:val="24"/>
        </w:rPr>
        <w:t>(Otto et al., 2021)</w:t>
      </w:r>
      <w:r w:rsidR="002D4374" w:rsidRPr="00B95524">
        <w:rPr>
          <w:rFonts w:asciiTheme="majorBidi" w:hAnsiTheme="majorBidi" w:cstheme="majorBidi"/>
          <w:szCs w:val="24"/>
        </w:rPr>
        <w:fldChar w:fldCharType="end"/>
      </w:r>
      <w:ins w:id="1039" w:author="Sharifi, Hossein" w:date="2021-11-07T22:47:00Z">
        <w:r w:rsidR="00D62E5F">
          <w:rPr>
            <w:rFonts w:asciiTheme="majorBidi" w:hAnsiTheme="majorBidi" w:cstheme="majorBidi"/>
            <w:szCs w:val="24"/>
          </w:rPr>
          <w:t xml:space="preserve">. </w:t>
        </w:r>
      </w:ins>
      <w:ins w:id="1040" w:author="Sharifi, Hossein" w:date="2021-11-07T22:54:00Z">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1041" w:author="Sharifi, Hossein" w:date="2021-11-07T22:54:00Z">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ins>
      <w:r w:rsidR="00CF3478">
        <w:rPr>
          <w:rFonts w:asciiTheme="majorBidi" w:hAnsiTheme="majorBidi" w:cstheme="majorBidi"/>
          <w:noProof/>
          <w:szCs w:val="24"/>
        </w:rPr>
        <w:t>(Luszczak et al., 2012; Chin et al., 2014; Chin et al., 2017)</w:t>
      </w:r>
      <w:ins w:id="1042" w:author="Sharifi, Hossein" w:date="2021-11-07T22:54:00Z">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1043" w:author="Sharifi, Hossein" w:date="2021-11-07T22:54:00Z">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ins>
      <w:r w:rsidR="00CF3478">
        <w:rPr>
          <w:rFonts w:asciiTheme="majorBidi" w:hAnsiTheme="majorBidi" w:cstheme="majorBidi"/>
          <w:noProof/>
          <w:szCs w:val="24"/>
        </w:rPr>
        <w:t>(Spath et al., 2019; Everett et al., 2020)</w:t>
      </w:r>
      <w:ins w:id="1044" w:author="Sharifi, Hossein" w:date="2021-11-07T22:54:00Z">
        <w:r w:rsidR="003F135B" w:rsidRPr="00B95524">
          <w:rPr>
            <w:rFonts w:asciiTheme="majorBidi" w:hAnsiTheme="majorBidi" w:cstheme="majorBidi"/>
            <w:szCs w:val="24"/>
          </w:rPr>
          <w:fldChar w:fldCharType="end"/>
        </w:r>
      </w:ins>
      <w:ins w:id="1045" w:author="Wenk, Jonathan F." w:date="2021-12-16T08:00:00Z">
        <w:r w:rsidR="00331CB4">
          <w:rPr>
            <w:rFonts w:asciiTheme="majorBidi" w:hAnsiTheme="majorBidi" w:cstheme="majorBidi"/>
            <w:szCs w:val="24"/>
          </w:rPr>
          <w:t>,</w:t>
        </w:r>
      </w:ins>
      <w:ins w:id="1046" w:author="Sharifi, Hossein" w:date="2021-11-07T22:54:00Z">
        <w:r w:rsidR="003F135B">
          <w:rPr>
            <w:rFonts w:asciiTheme="majorBidi" w:hAnsiTheme="majorBidi" w:cstheme="majorBidi"/>
            <w:szCs w:val="24"/>
          </w:rPr>
          <w:t xml:space="preserve"> </w:t>
        </w:r>
      </w:ins>
      <w:ins w:id="1047" w:author="Sharifi, Hossein" w:date="2021-11-07T22:56:00Z">
        <w:r w:rsidR="00C878E1">
          <w:rPr>
            <w:rFonts w:asciiTheme="majorBidi" w:hAnsiTheme="majorBidi" w:cstheme="majorBidi"/>
            <w:szCs w:val="24"/>
          </w:rPr>
          <w:t>was</w:t>
        </w:r>
      </w:ins>
      <w:ins w:id="1048" w:author="Sharifi, Hossein" w:date="2021-11-07T22:54:00Z">
        <w:r w:rsidR="003F135B">
          <w:rPr>
            <w:rFonts w:asciiTheme="majorBidi" w:hAnsiTheme="majorBidi" w:cstheme="majorBidi"/>
            <w:szCs w:val="24"/>
          </w:rPr>
          <w:t xml:space="preserve"> </w:t>
        </w:r>
        <w:del w:id="1049" w:author="Wenk, Jonathan F." w:date="2021-12-16T08:00:00Z">
          <w:r w:rsidR="003F135B" w:rsidDel="00D5123A">
            <w:rPr>
              <w:rFonts w:asciiTheme="majorBidi" w:hAnsiTheme="majorBidi" w:cstheme="majorBidi"/>
              <w:szCs w:val="24"/>
            </w:rPr>
            <w:delText xml:space="preserve">equivalently </w:delText>
          </w:r>
        </w:del>
        <w:r w:rsidR="003F135B">
          <w:rPr>
            <w:rFonts w:asciiTheme="majorBidi" w:hAnsiTheme="majorBidi" w:cstheme="majorBidi"/>
            <w:szCs w:val="24"/>
          </w:rPr>
          <w:t xml:space="preserve">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ins>
      <w:del w:id="1050" w:author="Sharifi, Hossein" w:date="2021-11-07T22:47:00Z">
        <w:r w:rsidR="002D4374" w:rsidRPr="00B95524" w:rsidDel="00D62E5F">
          <w:rPr>
            <w:rFonts w:asciiTheme="majorBidi" w:hAnsiTheme="majorBidi" w:cstheme="majorBidi"/>
            <w:szCs w:val="24"/>
          </w:rPr>
          <w:delText>,</w:delText>
        </w:r>
      </w:del>
      <w:r w:rsidR="008F6F2F" w:rsidRPr="00B95524">
        <w:rPr>
          <w:rFonts w:asciiTheme="majorBidi" w:hAnsiTheme="majorBidi" w:cstheme="majorBidi"/>
          <w:szCs w:val="24"/>
        </w:rPr>
        <w:t xml:space="preserve"> </w:t>
      </w:r>
      <w:ins w:id="1051" w:author="Sharifi, Hossein" w:date="2021-11-07T22:55:00Z">
        <w:r w:rsidR="00C85255">
          <w:rPr>
            <w:rFonts w:asciiTheme="majorBidi" w:hAnsiTheme="majorBidi" w:cstheme="majorBidi"/>
            <w:szCs w:val="24"/>
          </w:rPr>
          <w:t>All simulated cases for aortic stenosis are su</w:t>
        </w:r>
      </w:ins>
      <w:ins w:id="1052" w:author="Sharifi, Hossein" w:date="2021-11-07T22:56:00Z">
        <w:r w:rsidR="00C85255">
          <w:rPr>
            <w:rFonts w:asciiTheme="majorBidi" w:hAnsiTheme="majorBidi" w:cstheme="majorBidi"/>
            <w:szCs w:val="24"/>
          </w:rPr>
          <w:t>mmarized in</w:t>
        </w:r>
      </w:ins>
      <w:del w:id="1053" w:author="Sharifi, Hossein" w:date="2021-11-07T22:56:00Z">
        <w:r w:rsidR="008F6F2F" w:rsidRPr="00B95524" w:rsidDel="00C85255">
          <w:rPr>
            <w:rFonts w:asciiTheme="majorBidi" w:hAnsiTheme="majorBidi" w:cstheme="majorBidi"/>
            <w:szCs w:val="24"/>
          </w:rPr>
          <w:delText>the</w:delText>
        </w:r>
        <w:r w:rsidR="002D4374" w:rsidRPr="00B95524" w:rsidDel="00C85255">
          <w:rPr>
            <w:rFonts w:asciiTheme="majorBidi" w:hAnsiTheme="majorBidi" w:cstheme="majorBidi"/>
            <w:szCs w:val="24"/>
          </w:rPr>
          <w:delText xml:space="preserve"> </w:delText>
        </w:r>
        <w:r w:rsidR="00A21454" w:rsidRPr="00B95524" w:rsidDel="00C85255">
          <w:rPr>
            <w:rFonts w:asciiTheme="majorBidi" w:hAnsiTheme="majorBidi" w:cstheme="majorBidi"/>
            <w:szCs w:val="24"/>
          </w:rPr>
          <w:delText>aortic valve area of 1 cm</w:delText>
        </w:r>
        <w:r w:rsidR="00A21454" w:rsidRPr="00B95524" w:rsidDel="00C85255">
          <w:rPr>
            <w:rFonts w:asciiTheme="majorBidi" w:hAnsiTheme="majorBidi" w:cstheme="majorBidi"/>
            <w:szCs w:val="24"/>
            <w:vertAlign w:val="superscript"/>
          </w:rPr>
          <w:delText>2</w:delText>
        </w:r>
        <w:r w:rsidR="00A21454" w:rsidRPr="00B95524" w:rsidDel="00C85255">
          <w:rPr>
            <w:rFonts w:asciiTheme="majorBidi" w:hAnsiTheme="majorBidi" w:cstheme="majorBidi"/>
            <w:szCs w:val="24"/>
          </w:rPr>
          <w:delText xml:space="preserve"> </w:delText>
        </w:r>
        <w:r w:rsidR="008C4435" w:rsidRPr="00B95524" w:rsidDel="00C85255">
          <w:rPr>
            <w:rFonts w:asciiTheme="majorBidi" w:hAnsiTheme="majorBidi" w:cstheme="majorBidi"/>
            <w:szCs w:val="24"/>
          </w:rPr>
          <w:delText xml:space="preserve">is </w:delText>
        </w:r>
        <w:r w:rsidR="00C960F8" w:rsidRPr="00B95524" w:rsidDel="00C85255">
          <w:rPr>
            <w:rFonts w:asciiTheme="majorBidi" w:hAnsiTheme="majorBidi" w:cstheme="majorBidi"/>
            <w:szCs w:val="24"/>
          </w:rPr>
          <w:delText xml:space="preserve">one of </w:delText>
        </w:r>
        <w:r w:rsidR="008C4435" w:rsidRPr="00B95524" w:rsidDel="00C85255">
          <w:rPr>
            <w:rFonts w:asciiTheme="majorBidi" w:hAnsiTheme="majorBidi" w:cstheme="majorBidi"/>
            <w:szCs w:val="24"/>
          </w:rPr>
          <w:delText xml:space="preserve">the </w:delText>
        </w:r>
        <w:r w:rsidR="00C960F8" w:rsidRPr="00B95524" w:rsidDel="00C85255">
          <w:rPr>
            <w:rFonts w:asciiTheme="majorBidi" w:hAnsiTheme="majorBidi" w:cstheme="majorBidi"/>
            <w:szCs w:val="24"/>
          </w:rPr>
          <w:delText xml:space="preserve">key </w:delText>
        </w:r>
        <w:r w:rsidR="001A72ED" w:rsidRPr="00B95524" w:rsidDel="00C85255">
          <w:rPr>
            <w:rFonts w:asciiTheme="majorBidi" w:hAnsiTheme="majorBidi" w:cstheme="majorBidi"/>
            <w:szCs w:val="24"/>
          </w:rPr>
          <w:delText>thresholds</w:delText>
        </w:r>
        <w:r w:rsidR="008C4435" w:rsidRPr="00B95524" w:rsidDel="00C85255">
          <w:rPr>
            <w:rFonts w:asciiTheme="majorBidi" w:hAnsiTheme="majorBidi" w:cstheme="majorBidi"/>
            <w:szCs w:val="24"/>
          </w:rPr>
          <w:delText xml:space="preserve"> </w:delText>
        </w:r>
        <w:r w:rsidR="00F3435D" w:rsidRPr="00B95524" w:rsidDel="00C85255">
          <w:rPr>
            <w:rFonts w:asciiTheme="majorBidi" w:hAnsiTheme="majorBidi" w:cstheme="majorBidi"/>
            <w:szCs w:val="24"/>
          </w:rPr>
          <w:delText xml:space="preserve">for </w:delText>
        </w:r>
        <w:r w:rsidR="00EC6603" w:rsidRPr="00B95524" w:rsidDel="00C85255">
          <w:rPr>
            <w:rFonts w:asciiTheme="majorBidi" w:hAnsiTheme="majorBidi" w:cstheme="majorBidi"/>
            <w:szCs w:val="24"/>
          </w:rPr>
          <w:delText xml:space="preserve">categorizing the severity of the disease. </w:delText>
        </w:r>
        <w:r w:rsidR="00F3435D" w:rsidRPr="00B95524" w:rsidDel="00C85255">
          <w:rPr>
            <w:rFonts w:asciiTheme="majorBidi" w:hAnsiTheme="majorBidi" w:cstheme="majorBidi"/>
            <w:szCs w:val="24"/>
          </w:rPr>
          <w:delText xml:space="preserve"> </w:delText>
        </w:r>
        <w:r w:rsidR="00EC6603" w:rsidRPr="00B95524" w:rsidDel="00C85255">
          <w:rPr>
            <w:rFonts w:asciiTheme="majorBidi" w:hAnsiTheme="majorBidi" w:cstheme="majorBidi"/>
            <w:szCs w:val="24"/>
          </w:rPr>
          <w:delText>Therefore,</w:delText>
        </w:r>
        <w:r w:rsidR="00A21454" w:rsidRPr="00B95524" w:rsidDel="00C85255">
          <w:rPr>
            <w:rFonts w:asciiTheme="majorBidi" w:hAnsiTheme="majorBidi" w:cstheme="majorBidi"/>
            <w:szCs w:val="24"/>
          </w:rPr>
          <w:delText xml:space="preserve"> </w:delText>
        </w:r>
        <w:r w:rsidR="00EC6603" w:rsidRPr="00B95524" w:rsidDel="00C85255">
          <w:rPr>
            <w:rFonts w:asciiTheme="majorBidi" w:hAnsiTheme="majorBidi" w:cstheme="majorBidi"/>
            <w:szCs w:val="24"/>
          </w:rPr>
          <w:delText>t</w:delText>
        </w:r>
        <w:r w:rsidR="004705B1" w:rsidRPr="00B95524" w:rsidDel="00C85255">
          <w:rPr>
            <w:rFonts w:asciiTheme="majorBidi" w:hAnsiTheme="majorBidi" w:cstheme="majorBidi"/>
            <w:szCs w:val="24"/>
          </w:rPr>
          <w:delText xml:space="preserve">hree levels of </w:delText>
        </w:r>
        <w:r w:rsidR="00FD72C5" w:rsidRPr="00B95524" w:rsidDel="00C85255">
          <w:rPr>
            <w:rFonts w:asciiTheme="majorBidi" w:hAnsiTheme="majorBidi" w:cstheme="majorBidi"/>
            <w:szCs w:val="24"/>
          </w:rPr>
          <w:delText xml:space="preserve">AS </w:delText>
        </w:r>
        <w:r w:rsidR="0086131F" w:rsidRPr="00B95524" w:rsidDel="00C85255">
          <w:rPr>
            <w:rFonts w:asciiTheme="majorBidi" w:hAnsiTheme="majorBidi" w:cstheme="majorBidi"/>
            <w:szCs w:val="24"/>
          </w:rPr>
          <w:delText xml:space="preserve">mimicking different levels of severity </w:delText>
        </w:r>
        <w:r w:rsidR="00FD72C5" w:rsidRPr="00B95524" w:rsidDel="00C85255">
          <w:rPr>
            <w:rFonts w:asciiTheme="majorBidi" w:hAnsiTheme="majorBidi" w:cstheme="majorBidi"/>
            <w:szCs w:val="24"/>
          </w:rPr>
          <w:delText>were</w:delText>
        </w:r>
        <w:r w:rsidR="00E24E2E" w:rsidRPr="00B95524" w:rsidDel="00C85255">
          <w:rPr>
            <w:rFonts w:asciiTheme="majorBidi" w:hAnsiTheme="majorBidi" w:cstheme="majorBidi"/>
            <w:szCs w:val="24"/>
          </w:rPr>
          <w:delText xml:space="preserve"> simulated </w:delText>
        </w:r>
        <w:r w:rsidR="002F10F6" w:rsidRPr="00B95524" w:rsidDel="00C85255">
          <w:rPr>
            <w:rFonts w:asciiTheme="majorBidi" w:hAnsiTheme="majorBidi" w:cstheme="majorBidi"/>
            <w:szCs w:val="24"/>
          </w:rPr>
          <w:delText>as shown in</w:delText>
        </w:r>
      </w:del>
      <w:r w:rsidR="002F10F6" w:rsidRPr="00B95524">
        <w:rPr>
          <w:rFonts w:asciiTheme="majorBidi" w:hAnsiTheme="majorBidi" w:cstheme="majorBidi"/>
          <w:szCs w:val="24"/>
        </w:rPr>
        <w:t xml:space="preserve"> Table</w:t>
      </w:r>
      <w:del w:id="1054" w:author="Sharifi, Hossein" w:date="2021-11-08T09:09:00Z">
        <w:r w:rsidR="00F65FF7" w:rsidRPr="00B95524" w:rsidDel="00DE20A0">
          <w:rPr>
            <w:rFonts w:asciiTheme="majorBidi" w:hAnsiTheme="majorBidi" w:cstheme="majorBidi"/>
            <w:szCs w:val="24"/>
          </w:rPr>
          <w:delText xml:space="preserve"> </w:delText>
        </w:r>
      </w:del>
      <w:ins w:id="1055" w:author="Sharifi, Hossein" w:date="2021-11-08T09:09:00Z">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ins>
      <w:r w:rsidR="00DE20A0">
        <w:rPr>
          <w:rFonts w:asciiTheme="majorBidi" w:hAnsiTheme="majorBidi" w:cstheme="majorBidi"/>
          <w:szCs w:val="24"/>
        </w:rPr>
        <w:fldChar w:fldCharType="separate"/>
      </w:r>
      <w:ins w:id="1056" w:author="Sharifi, Hossein" w:date="2021-12-07T16:48:00Z">
        <w:r w:rsidR="00A15D39">
          <w:rPr>
            <w:rFonts w:asciiTheme="majorBidi" w:hAnsiTheme="majorBidi" w:cstheme="majorBidi"/>
            <w:noProof/>
            <w:szCs w:val="24"/>
          </w:rPr>
          <w:t>1</w:t>
        </w:r>
      </w:ins>
      <w:ins w:id="1057" w:author="Sharifi, Hossein" w:date="2021-11-08T09:09:00Z">
        <w:r w:rsidR="00DE20A0">
          <w:rPr>
            <w:rFonts w:asciiTheme="majorBidi" w:hAnsiTheme="majorBidi" w:cstheme="majorBidi"/>
            <w:szCs w:val="24"/>
          </w:rPr>
          <w:fldChar w:fldCharType="end"/>
        </w:r>
      </w:ins>
      <w:del w:id="1058" w:author="Sharifi, Hossein" w:date="2021-11-08T09:09:00Z">
        <w:r w:rsidR="00F65FF7" w:rsidRPr="00B95524" w:rsidDel="00DE20A0">
          <w:rPr>
            <w:rFonts w:asciiTheme="majorBidi" w:hAnsiTheme="majorBidi" w:cstheme="majorBidi"/>
            <w:szCs w:val="24"/>
          </w:rPr>
          <w:fldChar w:fldCharType="begin"/>
        </w:r>
        <w:r w:rsidR="00F65FF7" w:rsidRPr="00B95524" w:rsidDel="00DE20A0">
          <w:rPr>
            <w:rFonts w:asciiTheme="majorBidi" w:hAnsiTheme="majorBidi" w:cstheme="majorBidi"/>
            <w:szCs w:val="24"/>
          </w:rPr>
          <w:delInstrText xml:space="preserve"> seq table table2 </w:delInstrText>
        </w:r>
        <w:r w:rsidR="00F65FF7" w:rsidRPr="00B95524" w:rsidDel="00DE20A0">
          <w:rPr>
            <w:rFonts w:asciiTheme="majorBidi" w:hAnsiTheme="majorBidi" w:cstheme="majorBidi"/>
            <w:szCs w:val="24"/>
          </w:rPr>
          <w:fldChar w:fldCharType="separate"/>
        </w:r>
        <w:r w:rsidR="00F96884" w:rsidDel="00DE20A0">
          <w:rPr>
            <w:rFonts w:asciiTheme="majorBidi" w:hAnsiTheme="majorBidi" w:cstheme="majorBidi"/>
            <w:noProof/>
            <w:szCs w:val="24"/>
          </w:rPr>
          <w:delText>2</w:delText>
        </w:r>
        <w:r w:rsidR="00F65FF7" w:rsidRPr="00B95524" w:rsidDel="00DE20A0">
          <w:rPr>
            <w:rFonts w:asciiTheme="majorBidi" w:hAnsiTheme="majorBidi" w:cstheme="majorBidi"/>
            <w:szCs w:val="24"/>
          </w:rPr>
          <w:fldChar w:fldCharType="end"/>
        </w:r>
      </w:del>
      <w:r w:rsidR="002F10F6" w:rsidRPr="00B95524">
        <w:rPr>
          <w:rFonts w:asciiTheme="majorBidi" w:hAnsiTheme="majorBidi" w:cstheme="majorBidi"/>
          <w:szCs w:val="24"/>
        </w:rPr>
        <w:t>.</w:t>
      </w:r>
      <w:commentRangeEnd w:id="964"/>
      <w:r w:rsidR="001C6B6E">
        <w:rPr>
          <w:rStyle w:val="CommentReference"/>
        </w:rPr>
        <w:commentReference w:id="964"/>
      </w:r>
      <w:commentRangeEnd w:id="965"/>
      <w:r w:rsidR="00103545">
        <w:rPr>
          <w:rStyle w:val="CommentReference"/>
        </w:rPr>
        <w:commentReference w:id="965"/>
      </w:r>
      <w:commentRangeStart w:id="1059"/>
      <w:commentRangeStart w:id="1060"/>
      <w:commentRangeEnd w:id="1059"/>
      <w:r w:rsidR="000A7788">
        <w:rPr>
          <w:rStyle w:val="CommentReference"/>
        </w:rPr>
        <w:commentReference w:id="1059"/>
      </w:r>
      <w:commentRangeEnd w:id="1060"/>
      <w:r w:rsidR="00691D68">
        <w:rPr>
          <w:rStyle w:val="CommentReference"/>
        </w:rPr>
        <w:commentReference w:id="1060"/>
      </w:r>
    </w:p>
    <w:p w14:paraId="2C45AC21" w14:textId="0137B2B5" w:rsidR="00451804" w:rsidRPr="00B95524" w:rsidRDefault="00676F15" w:rsidP="00676F15">
      <w:pPr>
        <w:pStyle w:val="MTDisplayEquation"/>
      </w:pPr>
      <w:r>
        <w:tab/>
      </w:r>
      <w:ins w:id="1061" w:author="Sharifi, Hossein" w:date="2021-11-18T09:17:00Z">
        <w:r w:rsidR="00297B52" w:rsidRPr="00676F15">
          <w:rPr>
            <w:position w:val="-58"/>
          </w:rPr>
          <w:object w:dxaOrig="5020" w:dyaOrig="1280" w14:anchorId="346D4864">
            <v:shape id="_x0000_i1031" type="#_x0000_t75" alt="" style="width:251.7pt;height:63.95pt;mso-width-percent:0;mso-height-percent:0;mso-width-percent:0;mso-height-percent:0" o:ole="">
              <v:imagedata r:id="rId26" o:title=""/>
            </v:shape>
            <o:OLEObject Type="Embed" ProgID="Equation.DSMT4" ShapeID="_x0000_i1031" DrawAspect="Content" ObjectID="_1701349237" r:id="rId27"/>
          </w:object>
        </w:r>
      </w:ins>
      <w:r>
        <w:t xml:space="preserve"> </w:t>
      </w:r>
      <w:r>
        <w:tab/>
      </w:r>
      <w:commentRangeStart w:id="1062"/>
      <w:r>
        <w:fldChar w:fldCharType="begin"/>
      </w:r>
      <w:r>
        <w:instrText xml:space="preserve"> MACROBUTTON MTPlaceRef \* MERGEFORMAT </w:instrText>
      </w:r>
      <w:r>
        <w:fldChar w:fldCharType="begin"/>
      </w:r>
      <w:r>
        <w:instrText xml:space="preserve"> SEQ MTEqn \h \* MERGEFORMAT </w:instrText>
      </w:r>
      <w:r>
        <w:fldChar w:fldCharType="end"/>
      </w:r>
      <w:bookmarkStart w:id="1063" w:name="ZEqnNum316125"/>
      <w:r>
        <w:instrText>(</w:instrText>
      </w:r>
      <w:fldSimple w:instr=" SEQ MTEqn \c \* Arabic \* MERGEFORMAT ">
        <w:r w:rsidR="00A15D39">
          <w:instrText>7</w:instrText>
        </w:r>
      </w:fldSimple>
      <w:r>
        <w:instrText>)</w:instrText>
      </w:r>
      <w:bookmarkEnd w:id="1063"/>
      <w:r>
        <w:fldChar w:fldCharType="end"/>
      </w:r>
      <w:commentRangeEnd w:id="1062"/>
      <w:r w:rsidR="00126BB9">
        <w:rPr>
          <w:rStyle w:val="CommentReference"/>
          <w:noProof w:val="0"/>
        </w:rPr>
        <w:commentReference w:id="1062"/>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42CA94B1"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064"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ins w:id="1065" w:author="Sharifi, Hossein" w:date="2021-12-07T16:48:00Z">
              <w:r w:rsidR="00A15D39">
                <w:rPr>
                  <w:rFonts w:asciiTheme="majorBidi" w:hAnsiTheme="majorBidi" w:cstheme="majorBidi"/>
                  <w:b/>
                  <w:bCs/>
                  <w:noProof/>
                  <w:szCs w:val="24"/>
                </w:rPr>
                <w:t>1</w:t>
              </w:r>
            </w:ins>
            <w:del w:id="1066" w:author="Sharifi, Hossein" w:date="2021-11-08T09:09:00Z">
              <w:r w:rsidR="00F96884" w:rsidDel="00DE20A0">
                <w:rPr>
                  <w:rFonts w:asciiTheme="majorBidi" w:hAnsiTheme="majorBidi" w:cstheme="majorBidi"/>
                  <w:b/>
                  <w:bCs/>
                  <w:noProof/>
                  <w:szCs w:val="24"/>
                </w:rPr>
                <w:delText>2</w:delText>
              </w:r>
            </w:del>
            <w:r w:rsidRPr="006D0E11">
              <w:rPr>
                <w:rFonts w:asciiTheme="majorBidi" w:hAnsiTheme="majorBidi" w:cstheme="majorBidi"/>
                <w:b/>
                <w:bCs/>
                <w:szCs w:val="24"/>
              </w:rPr>
              <w:fldChar w:fldCharType="end"/>
            </w:r>
            <w:bookmarkEnd w:id="1064"/>
            <w:r w:rsidRPr="006D0E11">
              <w:rPr>
                <w:rFonts w:asciiTheme="majorBidi" w:hAnsiTheme="majorBidi" w:cstheme="majorBidi"/>
                <w:b/>
                <w:bCs/>
                <w:szCs w:val="24"/>
              </w:rPr>
              <w:t>.</w:t>
            </w:r>
            <w:r w:rsidRPr="006D0E11">
              <w:rPr>
                <w:rFonts w:asciiTheme="majorBidi" w:hAnsiTheme="majorBidi" w:cstheme="majorBidi"/>
                <w:szCs w:val="24"/>
              </w:rPr>
              <w:t xml:space="preserve"> </w:t>
            </w:r>
            <w:r w:rsidRPr="00CC3309">
              <w:rPr>
                <w:rFonts w:asciiTheme="majorBidi" w:hAnsiTheme="majorBidi" w:cstheme="majorBidi"/>
                <w:b/>
                <w:bCs/>
                <w:szCs w:val="24"/>
                <w:rPrChange w:id="1067" w:author="Sharifi, Hossein" w:date="2021-11-07T23:37:00Z">
                  <w:rPr>
                    <w:rFonts w:asciiTheme="majorBidi" w:hAnsiTheme="majorBidi" w:cstheme="majorBidi"/>
                    <w:szCs w:val="24"/>
                  </w:rPr>
                </w:rPrChange>
              </w:rPr>
              <w:t xml:space="preserve">Simulated levels of </w:t>
            </w:r>
            <w:ins w:id="1068" w:author="Sharifi, Hossein" w:date="2021-11-07T22:53:00Z">
              <w:r w:rsidR="00AB36E8" w:rsidRPr="00CC3309">
                <w:rPr>
                  <w:rFonts w:asciiTheme="majorBidi" w:hAnsiTheme="majorBidi" w:cstheme="majorBidi"/>
                  <w:b/>
                  <w:bCs/>
                  <w:szCs w:val="24"/>
                  <w:rPrChange w:id="1069" w:author="Sharifi, Hossein" w:date="2021-11-07T23:37:00Z">
                    <w:rPr>
                      <w:rFonts w:asciiTheme="majorBidi" w:hAnsiTheme="majorBidi" w:cstheme="majorBidi"/>
                      <w:szCs w:val="24"/>
                    </w:rPr>
                  </w:rPrChange>
                </w:rPr>
                <w:t xml:space="preserve">severity for </w:t>
              </w:r>
            </w:ins>
            <w:del w:id="1070" w:author="Sharifi, Hossein" w:date="2021-11-07T22:53:00Z">
              <w:r w:rsidRPr="00CC3309" w:rsidDel="00AB36E8">
                <w:rPr>
                  <w:rFonts w:asciiTheme="majorBidi" w:hAnsiTheme="majorBidi" w:cstheme="majorBidi"/>
                  <w:b/>
                  <w:bCs/>
                  <w:szCs w:val="24"/>
                  <w:rPrChange w:id="1071" w:author="Sharifi, Hossein" w:date="2021-11-07T23:37:00Z">
                    <w:rPr>
                      <w:rFonts w:asciiTheme="majorBidi" w:hAnsiTheme="majorBidi" w:cstheme="majorBidi"/>
                      <w:szCs w:val="24"/>
                    </w:rPr>
                  </w:rPrChange>
                </w:rPr>
                <w:delText xml:space="preserve">AS </w:delText>
              </w:r>
            </w:del>
            <w:ins w:id="1072" w:author="Sharifi, Hossein" w:date="2021-11-07T22:53:00Z">
              <w:r w:rsidR="00AB36E8" w:rsidRPr="00CC3309">
                <w:rPr>
                  <w:rFonts w:asciiTheme="majorBidi" w:hAnsiTheme="majorBidi" w:cstheme="majorBidi"/>
                  <w:b/>
                  <w:bCs/>
                  <w:szCs w:val="24"/>
                  <w:rPrChange w:id="1073" w:author="Sharifi, Hossein" w:date="2021-11-07T23:37:00Z">
                    <w:rPr>
                      <w:rFonts w:asciiTheme="majorBidi" w:hAnsiTheme="majorBidi" w:cstheme="majorBidi"/>
                      <w:szCs w:val="24"/>
                    </w:rPr>
                  </w:rPrChange>
                </w:rPr>
                <w:t>aortic stenosi</w:t>
              </w:r>
              <w:r w:rsidR="00EB2446" w:rsidRPr="00CC3309">
                <w:rPr>
                  <w:rFonts w:asciiTheme="majorBidi" w:hAnsiTheme="majorBidi" w:cstheme="majorBidi"/>
                  <w:b/>
                  <w:bCs/>
                  <w:szCs w:val="24"/>
                  <w:rPrChange w:id="1074" w:author="Sharifi, Hossein" w:date="2021-11-07T23:37:00Z">
                    <w:rPr>
                      <w:rFonts w:asciiTheme="majorBidi" w:hAnsiTheme="majorBidi" w:cstheme="majorBidi"/>
                      <w:szCs w:val="24"/>
                    </w:rPr>
                  </w:rPrChange>
                </w:rPr>
                <w:t>s</w:t>
              </w:r>
            </w:ins>
            <w:ins w:id="1075" w:author="Sharifi, Hossein" w:date="2021-11-07T23:37:00Z">
              <w:r w:rsidR="00CC3309" w:rsidRPr="00CC3309">
                <w:rPr>
                  <w:rFonts w:asciiTheme="majorBidi" w:hAnsiTheme="majorBidi" w:cstheme="majorBidi"/>
                  <w:b/>
                  <w:bCs/>
                  <w:szCs w:val="24"/>
                  <w:rPrChange w:id="1076" w:author="Sharifi, Hossein" w:date="2021-11-07T23:37:00Z">
                    <w:rPr>
                      <w:rFonts w:asciiTheme="majorBidi" w:hAnsiTheme="majorBidi" w:cstheme="majorBidi"/>
                      <w:szCs w:val="24"/>
                    </w:rPr>
                  </w:rPrChange>
                </w:rPr>
                <w:t xml:space="preserve">. </w:t>
              </w:r>
              <w:r w:rsidR="00CC3309">
                <w:rPr>
                  <w:rFonts w:asciiTheme="majorBidi" w:hAnsiTheme="majorBidi" w:cstheme="majorBidi"/>
                  <w:szCs w:val="24"/>
                </w:rPr>
                <w:t>AS: Aortic Stenosis</w:t>
              </w:r>
            </w:ins>
            <w:del w:id="1077" w:author="Sharifi, Hossein" w:date="2021-11-07T22:53:00Z">
              <w:r w:rsidRPr="006D0E11" w:rsidDel="00AB36E8">
                <w:rPr>
                  <w:rFonts w:asciiTheme="majorBidi" w:hAnsiTheme="majorBidi" w:cstheme="majorBidi"/>
                  <w:szCs w:val="24"/>
                </w:rPr>
                <w:delText>severity</w:delText>
              </w:r>
            </w:del>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146053BD"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del w:id="1078" w:author="Sharifi, Hossein" w:date="2021-11-07T23:44:00Z">
              <w:r w:rsidR="00005488" w:rsidDel="00FD06BF">
                <w:rPr>
                  <w:rFonts w:asciiTheme="majorBidi" w:hAnsiTheme="majorBidi" w:cstheme="majorBidi"/>
                  <w:szCs w:val="24"/>
                </w:rPr>
                <w:delText>level of severity</w:delText>
              </w:r>
            </w:del>
            <w:ins w:id="1079" w:author="Sharifi, Hossein" w:date="2021-11-07T23:44:00Z">
              <w:r w:rsidR="00FD06BF">
                <w:rPr>
                  <w:rFonts w:asciiTheme="majorBidi" w:hAnsiTheme="majorBidi" w:cstheme="majorBidi"/>
                  <w:szCs w:val="24"/>
                </w:rPr>
                <w:t>stage of disease</w:t>
              </w:r>
            </w:ins>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CF347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lastRenderedPageBreak/>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lastRenderedPageBreak/>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7371BC62" w:rsidR="007E1AB1" w:rsidRDefault="00D465E3" w:rsidP="000F4FD2">
      <w:pPr>
        <w:spacing w:line="240" w:lineRule="auto"/>
        <w:jc w:val="both"/>
        <w:rPr>
          <w:ins w:id="1080" w:author="Sharifi, Hossein" w:date="2021-12-05T09:32:00Z"/>
          <w:rFonts w:asciiTheme="majorBidi" w:hAnsiTheme="majorBidi" w:cstheme="majorBidi"/>
        </w:rPr>
      </w:pPr>
      <w:ins w:id="1081" w:author="Sharifi, Hossein" w:date="2021-11-07T23:07:00Z">
        <w:r>
          <w:rPr>
            <w:rFonts w:asciiTheme="majorBidi" w:hAnsiTheme="majorBidi" w:cstheme="majorBidi"/>
            <w:szCs w:val="24"/>
          </w:rPr>
          <w:tab/>
          <w:t xml:space="preserve">Aortic </w:t>
        </w:r>
      </w:ins>
      <w:ins w:id="1082" w:author="Sharifi, Hossein" w:date="2021-11-14T18:44:00Z">
        <w:r w:rsidR="004457C8">
          <w:rPr>
            <w:rFonts w:asciiTheme="majorBidi" w:hAnsiTheme="majorBidi" w:cstheme="majorBidi"/>
          </w:rPr>
          <w:t>insufficiency</w:t>
        </w:r>
      </w:ins>
      <w:ins w:id="1083" w:author="Sharifi, Hossein" w:date="2021-11-07T23:07:00Z">
        <w:r>
          <w:rPr>
            <w:rFonts w:asciiTheme="majorBidi" w:hAnsiTheme="majorBidi" w:cstheme="majorBidi"/>
            <w:szCs w:val="24"/>
          </w:rPr>
          <w:t xml:space="preserve"> was modeled by assigning a non-zero value to G</w:t>
        </w:r>
        <w:r>
          <w:rPr>
            <w:rFonts w:asciiTheme="majorBidi" w:hAnsiTheme="majorBidi" w:cstheme="majorBidi"/>
            <w:szCs w:val="24"/>
            <w:vertAlign w:val="subscript"/>
          </w:rPr>
          <w:t>aorta</w:t>
        </w:r>
      </w:ins>
      <w:ins w:id="1084" w:author="Sharifi, Hossein" w:date="2021-11-07T23:08:00Z">
        <w:r w:rsidR="004F2123">
          <w:rPr>
            <w:rFonts w:asciiTheme="majorBidi" w:hAnsiTheme="majorBidi" w:cstheme="majorBidi"/>
            <w:szCs w:val="24"/>
          </w:rPr>
          <w:t xml:space="preserve"> in equation </w:t>
        </w:r>
      </w:ins>
      <w:ins w:id="1085" w:author="Sharifi, Hossein" w:date="2021-11-07T23:09:00Z">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ins>
      <w:r w:rsidR="004F2123">
        <w:rPr>
          <w:rFonts w:asciiTheme="majorBidi" w:hAnsiTheme="majorBidi" w:cstheme="majorBidi"/>
          <w:szCs w:val="24"/>
        </w:rPr>
        <w:fldChar w:fldCharType="separate"/>
      </w:r>
      <w:ins w:id="1086" w:author="Sharifi, Hossein" w:date="2021-12-07T16:48:00Z">
        <w:r w:rsidR="00A15D39" w:rsidRPr="00A15D39">
          <w:rPr>
            <w:rFonts w:asciiTheme="majorBidi" w:hAnsiTheme="majorBidi" w:cstheme="majorBidi"/>
            <w:szCs w:val="24"/>
            <w:rPrChange w:id="1087" w:author="Sharifi, Hossein" w:date="2021-12-07T16:48:00Z">
              <w:rPr/>
            </w:rPrChange>
          </w:rPr>
          <w:instrText>(</w:instrText>
        </w:r>
        <w:r w:rsidR="00A15D39" w:rsidRPr="00A15D39">
          <w:rPr>
            <w:rFonts w:asciiTheme="majorBidi" w:hAnsiTheme="majorBidi" w:cstheme="majorBidi"/>
            <w:szCs w:val="24"/>
            <w:rPrChange w:id="1088" w:author="Sharifi, Hossein" w:date="2021-12-07T16:48:00Z">
              <w:rPr>
                <w:noProof/>
              </w:rPr>
            </w:rPrChange>
          </w:rPr>
          <w:instrText>7</w:instrText>
        </w:r>
        <w:r w:rsidR="00A15D39" w:rsidRPr="00A15D39">
          <w:rPr>
            <w:rFonts w:asciiTheme="majorBidi" w:hAnsiTheme="majorBidi" w:cstheme="majorBidi"/>
            <w:szCs w:val="24"/>
            <w:rPrChange w:id="1089" w:author="Sharifi, Hossein" w:date="2021-12-07T16:48:00Z">
              <w:rPr/>
            </w:rPrChange>
          </w:rPr>
          <w:instrText>)</w:instrText>
        </w:r>
      </w:ins>
      <w:ins w:id="1090" w:author="Sharifi, Hossein" w:date="2021-11-07T23:09:00Z">
        <w:r w:rsidR="004F2123">
          <w:rPr>
            <w:rFonts w:asciiTheme="majorBidi" w:hAnsiTheme="majorBidi" w:cstheme="majorBidi"/>
            <w:szCs w:val="24"/>
          </w:rPr>
          <w:fldChar w:fldCharType="end"/>
        </w:r>
        <w:r w:rsidR="004F2123">
          <w:rPr>
            <w:rFonts w:asciiTheme="majorBidi" w:hAnsiTheme="majorBidi" w:cstheme="majorBidi"/>
            <w:szCs w:val="24"/>
          </w:rPr>
          <w:fldChar w:fldCharType="end"/>
        </w:r>
      </w:ins>
      <w:ins w:id="1091" w:author="Wenk, Jonathan F." w:date="2021-12-16T08:05:00Z">
        <w:r w:rsidR="00126BB9">
          <w:rPr>
            <w:rFonts w:asciiTheme="majorBidi" w:hAnsiTheme="majorBidi" w:cstheme="majorBidi"/>
            <w:szCs w:val="24"/>
          </w:rPr>
          <w:t>,</w:t>
        </w:r>
      </w:ins>
      <w:ins w:id="1092" w:author="Sharifi, Hossein" w:date="2021-11-18T09:17:00Z">
        <w:r w:rsidR="00797937">
          <w:rPr>
            <w:rFonts w:asciiTheme="majorBidi" w:hAnsiTheme="majorBidi" w:cstheme="majorBidi"/>
            <w:szCs w:val="24"/>
          </w:rPr>
          <w:t xml:space="preserve"> w</w:t>
        </w:r>
        <w:r w:rsidR="00172498">
          <w:rPr>
            <w:rFonts w:asciiTheme="majorBidi" w:hAnsiTheme="majorBidi" w:cstheme="majorBidi"/>
            <w:szCs w:val="24"/>
          </w:rPr>
          <w:t>hic</w:t>
        </w:r>
      </w:ins>
      <w:ins w:id="1093" w:author="Sharifi, Hossein" w:date="2021-11-18T09:18:00Z">
        <w:r w:rsidR="00172498">
          <w:rPr>
            <w:rFonts w:asciiTheme="majorBidi" w:hAnsiTheme="majorBidi" w:cstheme="majorBidi"/>
            <w:szCs w:val="24"/>
          </w:rPr>
          <w:t xml:space="preserve">h </w:t>
        </w:r>
        <w:del w:id="1094" w:author="Wenk, Jonathan F." w:date="2021-12-16T08:05:00Z">
          <w:r w:rsidR="00172498" w:rsidDel="00126BB9">
            <w:rPr>
              <w:rFonts w:asciiTheme="majorBidi" w:hAnsiTheme="majorBidi" w:cstheme="majorBidi"/>
              <w:szCs w:val="24"/>
            </w:rPr>
            <w:delText xml:space="preserve">essentially </w:delText>
          </w:r>
        </w:del>
        <w:r w:rsidR="00172498">
          <w:rPr>
            <w:rFonts w:asciiTheme="majorBidi" w:hAnsiTheme="majorBidi" w:cstheme="majorBidi"/>
            <w:szCs w:val="24"/>
          </w:rPr>
          <w:t xml:space="preserve">is </w:t>
        </w:r>
      </w:ins>
      <w:ins w:id="1095" w:author="Wenk, Jonathan F." w:date="2021-12-16T08:06:00Z">
        <w:r w:rsidR="00126BB9">
          <w:rPr>
            <w:rFonts w:asciiTheme="majorBidi" w:hAnsiTheme="majorBidi" w:cstheme="majorBidi"/>
            <w:szCs w:val="24"/>
          </w:rPr>
          <w:t xml:space="preserve">equivalent to </w:t>
        </w:r>
      </w:ins>
      <w:ins w:id="1096" w:author="Sharifi, Hossein" w:date="2021-11-18T09:18:00Z">
        <w:r w:rsidR="00172498">
          <w:rPr>
            <w:rFonts w:asciiTheme="majorBidi" w:hAnsiTheme="majorBidi" w:cstheme="majorBidi"/>
            <w:szCs w:val="24"/>
          </w:rPr>
          <w:t>the conductance</w:t>
        </w:r>
      </w:ins>
      <w:ins w:id="1097" w:author="Sharifi, Hossein" w:date="2021-11-18T09:20:00Z">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ins>
      <w:ins w:id="1098" w:author="Sharifi, Hossein" w:date="2021-11-18T09:18:00Z">
        <w:r w:rsidR="00172498">
          <w:rPr>
            <w:rFonts w:asciiTheme="majorBidi" w:hAnsiTheme="majorBidi" w:cstheme="majorBidi"/>
            <w:szCs w:val="24"/>
          </w:rPr>
          <w:t xml:space="preserve"> of </w:t>
        </w:r>
      </w:ins>
      <w:ins w:id="1099" w:author="Sharifi, Hossein" w:date="2021-11-18T09:20:00Z">
        <w:r w:rsidR="00975E79">
          <w:rPr>
            <w:rFonts w:asciiTheme="majorBidi" w:hAnsiTheme="majorBidi" w:cstheme="majorBidi"/>
            <w:szCs w:val="24"/>
          </w:rPr>
          <w:t>the aortic valve</w:t>
        </w:r>
      </w:ins>
      <w:ins w:id="1100" w:author="Sharifi, Hossein" w:date="2021-11-07T23:09:00Z">
        <w:r w:rsidR="004F2123">
          <w:rPr>
            <w:rFonts w:asciiTheme="majorBidi" w:hAnsiTheme="majorBidi" w:cstheme="majorBidi"/>
            <w:szCs w:val="24"/>
          </w:rPr>
          <w:t xml:space="preserve">. This </w:t>
        </w:r>
        <w:del w:id="1101" w:author="Wenk, Jonathan F." w:date="2021-12-16T08:08:00Z">
          <w:r w:rsidR="007E51E8" w:rsidDel="00045E89">
            <w:rPr>
              <w:rFonts w:asciiTheme="majorBidi" w:hAnsiTheme="majorBidi" w:cstheme="majorBidi"/>
              <w:szCs w:val="24"/>
            </w:rPr>
            <w:delText xml:space="preserve">would essentially </w:delText>
          </w:r>
        </w:del>
        <w:r w:rsidR="007E51E8">
          <w:rPr>
            <w:rFonts w:asciiTheme="majorBidi" w:hAnsiTheme="majorBidi" w:cstheme="majorBidi"/>
            <w:szCs w:val="24"/>
          </w:rPr>
          <w:t>allow</w:t>
        </w:r>
      </w:ins>
      <w:ins w:id="1102" w:author="Wenk, Jonathan F." w:date="2021-12-16T08:08:00Z">
        <w:r w:rsidR="00045E89">
          <w:rPr>
            <w:rFonts w:asciiTheme="majorBidi" w:hAnsiTheme="majorBidi" w:cstheme="majorBidi"/>
            <w:szCs w:val="24"/>
          </w:rPr>
          <w:t>s</w:t>
        </w:r>
      </w:ins>
      <w:ins w:id="1103" w:author="Sharifi, Hossein" w:date="2021-11-07T23:09:00Z">
        <w:r w:rsidR="007E51E8">
          <w:rPr>
            <w:rFonts w:asciiTheme="majorBidi" w:hAnsiTheme="majorBidi" w:cstheme="majorBidi"/>
            <w:szCs w:val="24"/>
          </w:rPr>
          <w:t xml:space="preserve"> </w:t>
        </w:r>
      </w:ins>
      <w:ins w:id="1104" w:author="Sharifi, Hossein" w:date="2021-11-07T23:10:00Z">
        <w:r w:rsidR="00146B91">
          <w:rPr>
            <w:rFonts w:asciiTheme="majorBidi" w:hAnsiTheme="majorBidi" w:cstheme="majorBidi"/>
            <w:szCs w:val="24"/>
          </w:rPr>
          <w:t xml:space="preserve">a portion of </w:t>
        </w:r>
      </w:ins>
      <w:ins w:id="1105" w:author="Wenk, Jonathan F." w:date="2021-12-16T08:08:00Z">
        <w:r w:rsidR="00045E89">
          <w:rPr>
            <w:rFonts w:asciiTheme="majorBidi" w:hAnsiTheme="majorBidi" w:cstheme="majorBidi"/>
            <w:szCs w:val="24"/>
          </w:rPr>
          <w:t xml:space="preserve">the </w:t>
        </w:r>
      </w:ins>
      <w:ins w:id="1106" w:author="Sharifi, Hossein" w:date="2021-11-07T23:09:00Z">
        <w:r w:rsidR="007E51E8">
          <w:rPr>
            <w:rFonts w:asciiTheme="majorBidi" w:hAnsiTheme="majorBidi" w:cstheme="majorBidi"/>
            <w:szCs w:val="24"/>
          </w:rPr>
          <w:t xml:space="preserve">blood </w:t>
        </w:r>
      </w:ins>
      <w:ins w:id="1107" w:author="Sharifi, Hossein" w:date="2021-11-07T23:10:00Z">
        <w:r w:rsidR="00146B91">
          <w:rPr>
            <w:rFonts w:asciiTheme="majorBidi" w:hAnsiTheme="majorBidi" w:cstheme="majorBidi"/>
            <w:szCs w:val="24"/>
          </w:rPr>
          <w:t xml:space="preserve">volume in </w:t>
        </w:r>
      </w:ins>
      <w:ins w:id="1108" w:author="Wenk, Jonathan F." w:date="2021-12-16T08:08:00Z">
        <w:r w:rsidR="00045E89">
          <w:rPr>
            <w:rFonts w:asciiTheme="majorBidi" w:hAnsiTheme="majorBidi" w:cstheme="majorBidi"/>
            <w:szCs w:val="24"/>
          </w:rPr>
          <w:t xml:space="preserve">the </w:t>
        </w:r>
      </w:ins>
      <w:ins w:id="1109" w:author="Sharifi, Hossein" w:date="2021-11-07T23:10:00Z">
        <w:r w:rsidR="00146B91">
          <w:rPr>
            <w:rFonts w:asciiTheme="majorBidi" w:hAnsiTheme="majorBidi" w:cstheme="majorBidi"/>
            <w:szCs w:val="24"/>
          </w:rPr>
          <w:t xml:space="preserve">aorta </w:t>
        </w:r>
      </w:ins>
      <w:ins w:id="1110" w:author="Sharifi, Hossein" w:date="2021-11-07T23:09:00Z">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del w:id="1111" w:author="Wenk, Jonathan F." w:date="2021-12-16T08:08:00Z">
          <w:r w:rsidR="00146B91" w:rsidDel="00045E89">
            <w:rPr>
              <w:rFonts w:asciiTheme="majorBidi" w:hAnsiTheme="majorBidi" w:cstheme="majorBidi"/>
              <w:szCs w:val="24"/>
            </w:rPr>
            <w:delText xml:space="preserve">at </w:delText>
          </w:r>
        </w:del>
      </w:ins>
      <w:ins w:id="1112" w:author="Wenk, Jonathan F." w:date="2021-12-16T08:08:00Z">
        <w:r w:rsidR="00045E89">
          <w:rPr>
            <w:rFonts w:asciiTheme="majorBidi" w:hAnsiTheme="majorBidi" w:cstheme="majorBidi"/>
            <w:szCs w:val="24"/>
          </w:rPr>
          <w:t xml:space="preserve">during </w:t>
        </w:r>
      </w:ins>
      <w:ins w:id="1113" w:author="Sharifi, Hossein" w:date="2021-11-07T23:09:00Z">
        <w:r w:rsidR="00146B91">
          <w:rPr>
            <w:rFonts w:asciiTheme="majorBidi" w:hAnsiTheme="majorBidi" w:cstheme="majorBidi"/>
            <w:szCs w:val="24"/>
          </w:rPr>
          <w:t xml:space="preserve">diastole. </w:t>
        </w:r>
      </w:ins>
      <w:ins w:id="1114" w:author="Sharifi, Hossein" w:date="2021-11-07T22:57:00Z">
        <w:del w:id="1115" w:author="Wenk, Jonathan F." w:date="2021-12-16T08:08:00Z">
          <w:r w:rsidR="007E1AB1" w:rsidRPr="00B95524" w:rsidDel="00045E89">
            <w:rPr>
              <w:rFonts w:asciiTheme="majorBidi" w:hAnsiTheme="majorBidi" w:cstheme="majorBidi"/>
            </w:rPr>
            <w:delText>A</w:delText>
          </w:r>
        </w:del>
      </w:ins>
      <w:ins w:id="1116" w:author="Wenk, Jonathan F." w:date="2021-12-16T08:08:00Z">
        <w:r w:rsidR="00045E89">
          <w:rPr>
            <w:rFonts w:asciiTheme="majorBidi" w:hAnsiTheme="majorBidi" w:cstheme="majorBidi"/>
          </w:rPr>
          <w:t>The a</w:t>
        </w:r>
      </w:ins>
      <w:ins w:id="1117" w:author="Sharifi, Hossein" w:date="2021-11-07T23:12:00Z">
        <w:r w:rsidR="0034686C">
          <w:rPr>
            <w:rFonts w:asciiTheme="majorBidi" w:hAnsiTheme="majorBidi" w:cstheme="majorBidi"/>
          </w:rPr>
          <w:t xml:space="preserve">merican </w:t>
        </w:r>
      </w:ins>
      <w:ins w:id="1118" w:author="Sharifi, Hossein" w:date="2021-11-07T22:57:00Z">
        <w:r w:rsidR="007E1AB1" w:rsidRPr="00B95524">
          <w:rPr>
            <w:rFonts w:asciiTheme="majorBidi" w:hAnsiTheme="majorBidi" w:cstheme="majorBidi"/>
          </w:rPr>
          <w:t>H</w:t>
        </w:r>
      </w:ins>
      <w:ins w:id="1119" w:author="Sharifi, Hossein" w:date="2021-11-07T23:12:00Z">
        <w:r w:rsidR="0034686C">
          <w:rPr>
            <w:rFonts w:asciiTheme="majorBidi" w:hAnsiTheme="majorBidi" w:cstheme="majorBidi"/>
          </w:rPr>
          <w:t xml:space="preserve">eart </w:t>
        </w:r>
      </w:ins>
      <w:ins w:id="1120" w:author="Sharifi, Hossein" w:date="2021-11-07T22:57:00Z">
        <w:r w:rsidR="007E1AB1" w:rsidRPr="00B95524">
          <w:rPr>
            <w:rFonts w:asciiTheme="majorBidi" w:hAnsiTheme="majorBidi" w:cstheme="majorBidi"/>
          </w:rPr>
          <w:t>A</w:t>
        </w:r>
      </w:ins>
      <w:ins w:id="1121" w:author="Sharifi, Hossein" w:date="2021-11-07T23:12:00Z">
        <w:r w:rsidR="00993787">
          <w:rPr>
            <w:rFonts w:asciiTheme="majorBidi" w:hAnsiTheme="majorBidi" w:cstheme="majorBidi"/>
          </w:rPr>
          <w:t>ssociation</w:t>
        </w:r>
      </w:ins>
      <w:ins w:id="1122" w:author="Sharifi, Hossein" w:date="2021-11-07T23:34:00Z">
        <w:r w:rsidR="000C644B">
          <w:rPr>
            <w:rFonts w:asciiTheme="majorBidi" w:hAnsiTheme="majorBidi" w:cstheme="majorBidi"/>
          </w:rPr>
          <w:t xml:space="preserve"> (AHA)</w:t>
        </w:r>
      </w:ins>
      <w:ins w:id="1123" w:author="Sharifi, Hossein" w:date="2021-11-07T22:57:00Z">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1124" w:author="Sharifi, Hossein" w:date="2021-11-07T22:57:00Z">
        <w:r w:rsidR="007E1AB1" w:rsidRPr="00B95524">
          <w:rPr>
            <w:rFonts w:asciiTheme="majorBidi" w:hAnsiTheme="majorBidi" w:cstheme="majorBidi"/>
          </w:rPr>
        </w:r>
        <w:r w:rsidR="007E1AB1" w:rsidRPr="00B95524">
          <w:rPr>
            <w:rFonts w:asciiTheme="majorBidi" w:hAnsiTheme="majorBidi" w:cstheme="majorBidi"/>
          </w:rPr>
          <w:fldChar w:fldCharType="separate"/>
        </w:r>
      </w:ins>
      <w:r w:rsidR="00CF3478">
        <w:rPr>
          <w:rFonts w:asciiTheme="majorBidi" w:hAnsiTheme="majorBidi" w:cstheme="majorBidi"/>
          <w:noProof/>
        </w:rPr>
        <w:t>(Otto et al., 2021)</w:t>
      </w:r>
      <w:ins w:id="1125" w:author="Sharifi, Hossein" w:date="2021-11-07T22:57:00Z">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ins>
      <w:ins w:id="1126" w:author="Sharifi, Hossein" w:date="2021-11-07T23:12:00Z">
        <w:r w:rsidR="00993787">
          <w:rPr>
            <w:rFonts w:asciiTheme="majorBidi" w:hAnsiTheme="majorBidi" w:cstheme="majorBidi"/>
          </w:rPr>
          <w:t xml:space="preserve">aortic </w:t>
        </w:r>
      </w:ins>
      <w:ins w:id="1127" w:author="Sharifi, Hossein" w:date="2021-11-14T18:44:00Z">
        <w:r w:rsidR="004457C8">
          <w:rPr>
            <w:rFonts w:asciiTheme="majorBidi" w:hAnsiTheme="majorBidi" w:cstheme="majorBidi"/>
          </w:rPr>
          <w:t>insufficiency</w:t>
        </w:r>
      </w:ins>
      <w:ins w:id="1128" w:author="Sharifi, Hossein" w:date="2021-11-07T22:57:00Z">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AR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ins>
      <w:ins w:id="1129" w:author="Sharifi, Hossein" w:date="2021-11-07T23:13:00Z">
        <w:r w:rsidR="009C663E">
          <w:rPr>
            <w:rFonts w:asciiTheme="majorBidi" w:hAnsiTheme="majorBidi" w:cstheme="majorBidi"/>
          </w:rPr>
          <w:t>severity</w:t>
        </w:r>
      </w:ins>
      <w:ins w:id="1130" w:author="Sharifi, Hossein" w:date="2021-11-07T22:57:00Z">
        <w:r w:rsidR="007E1AB1" w:rsidRPr="00B95524">
          <w:rPr>
            <w:rFonts w:asciiTheme="majorBidi" w:hAnsiTheme="majorBidi" w:cstheme="majorBidi"/>
          </w:rPr>
          <w:t xml:space="preserve"> were simulated </w:t>
        </w:r>
      </w:ins>
      <w:ins w:id="1131" w:author="Sharifi, Hossein" w:date="2021-11-07T23:15:00Z">
        <w:del w:id="1132" w:author="Wenk, Jonathan F." w:date="2021-12-16T08:13:00Z">
          <w:r w:rsidR="004B02A8" w:rsidDel="006F1686">
            <w:rPr>
              <w:rFonts w:asciiTheme="majorBidi" w:hAnsiTheme="majorBidi" w:cstheme="majorBidi"/>
            </w:rPr>
            <w:delText xml:space="preserve">in this manuscript </w:delText>
          </w:r>
        </w:del>
        <w:r w:rsidR="00E35ECC">
          <w:rPr>
            <w:rFonts w:asciiTheme="majorBidi" w:hAnsiTheme="majorBidi" w:cstheme="majorBidi"/>
          </w:rPr>
          <w:t>using the</w:t>
        </w:r>
      </w:ins>
      <w:ins w:id="1133" w:author="Sharifi, Hossein" w:date="2021-11-07T22:57:00Z">
        <w:r w:rsidR="007E1AB1" w:rsidRPr="00B95524">
          <w:rPr>
            <w:rFonts w:asciiTheme="majorBidi" w:hAnsiTheme="majorBidi" w:cstheme="majorBidi"/>
          </w:rPr>
          <w:t xml:space="preserve"> values for G</w:t>
        </w:r>
        <w:r w:rsidR="007E1AB1" w:rsidRPr="00B95524">
          <w:rPr>
            <w:rFonts w:asciiTheme="majorBidi" w:hAnsiTheme="majorBidi" w:cstheme="majorBidi"/>
            <w:vertAlign w:val="subscript"/>
          </w:rPr>
          <w:t>aorta</w:t>
        </w:r>
        <w:r w:rsidR="007E1AB1" w:rsidRPr="00B95524">
          <w:rPr>
            <w:rFonts w:asciiTheme="majorBidi" w:hAnsiTheme="majorBidi" w:cstheme="majorBidi"/>
          </w:rPr>
          <w:t xml:space="preserve"> shown in Table</w:t>
        </w:r>
      </w:ins>
      <w:ins w:id="1134" w:author="Sharifi, Hossein" w:date="2021-11-08T09:10:00Z">
        <w:r w:rsidR="004D69F9">
          <w:rPr>
            <w:rFonts w:asciiTheme="majorBidi" w:hAnsiTheme="majorBidi" w:cstheme="majorBidi"/>
          </w:rPr>
          <w:t xml:space="preserve"> </w:t>
        </w:r>
        <w:r w:rsidR="00F8514B">
          <w:rPr>
            <w:rFonts w:asciiTheme="majorBidi" w:hAnsiTheme="majorBidi" w:cstheme="majorBidi"/>
          </w:rPr>
          <w:fldChar w:fldCharType="begin"/>
        </w:r>
      </w:ins>
      <w:r w:rsidR="00F8514B">
        <w:rPr>
          <w:rFonts w:asciiTheme="majorBidi" w:hAnsiTheme="majorBidi" w:cstheme="majorBidi"/>
        </w:rPr>
        <w:instrText xml:space="preserve"> </w:instrText>
      </w:r>
      <w:ins w:id="1135" w:author="Sharifi, Hossein" w:date="2021-11-08T09:10:00Z">
        <w:r w:rsidR="00F8514B">
          <w:rPr>
            <w:rFonts w:asciiTheme="majorBidi" w:hAnsiTheme="majorBidi" w:cstheme="majorBidi"/>
          </w:rPr>
          <w:instrText>seq table table2</w:instrText>
        </w:r>
      </w:ins>
      <w:r w:rsidR="00F8514B">
        <w:rPr>
          <w:rFonts w:asciiTheme="majorBidi" w:hAnsiTheme="majorBidi" w:cstheme="majorBidi"/>
        </w:rPr>
        <w:instrText xml:space="preserve"> </w:instrText>
      </w:r>
      <w:r w:rsidR="00F8514B">
        <w:rPr>
          <w:rFonts w:asciiTheme="majorBidi" w:hAnsiTheme="majorBidi" w:cstheme="majorBidi"/>
        </w:rPr>
        <w:fldChar w:fldCharType="separate"/>
      </w:r>
      <w:ins w:id="1136" w:author="Sharifi, Hossein" w:date="2021-12-07T16:48:00Z">
        <w:r w:rsidR="00A15D39">
          <w:rPr>
            <w:rFonts w:asciiTheme="majorBidi" w:hAnsiTheme="majorBidi" w:cstheme="majorBidi"/>
            <w:noProof/>
          </w:rPr>
          <w:t>2</w:t>
        </w:r>
      </w:ins>
      <w:ins w:id="1137" w:author="Sharifi, Hossein" w:date="2021-11-08T09:10:00Z">
        <w:r w:rsidR="00F8514B">
          <w:rPr>
            <w:rFonts w:asciiTheme="majorBidi" w:hAnsiTheme="majorBidi" w:cstheme="majorBidi"/>
          </w:rPr>
          <w:fldChar w:fldCharType="end"/>
        </w:r>
      </w:ins>
      <w:ins w:id="1138" w:author="Sharifi, Hossein" w:date="2021-11-07T22:57:00Z">
        <w:r w:rsidR="007E1AB1" w:rsidRPr="00B95524">
          <w:rPr>
            <w:rFonts w:asciiTheme="majorBidi" w:hAnsiTheme="majorBidi" w:cstheme="majorBidi"/>
          </w:rPr>
          <w:t xml:space="preserve">. </w:t>
        </w:r>
      </w:ins>
    </w:p>
    <w:p w14:paraId="509E990B" w14:textId="26A0EAA3" w:rsidR="00B5493C" w:rsidRDefault="00B5493C" w:rsidP="000F4FD2">
      <w:pPr>
        <w:spacing w:line="240" w:lineRule="auto"/>
        <w:jc w:val="both"/>
        <w:rPr>
          <w:ins w:id="1139" w:author="Sharifi, Hossein" w:date="2021-12-05T09:32:00Z"/>
          <w:rFonts w:asciiTheme="majorBidi" w:hAnsiTheme="majorBidi" w:cstheme="majorBidi"/>
          <w:szCs w:val="24"/>
        </w:rPr>
      </w:pPr>
    </w:p>
    <w:p w14:paraId="06562DB5" w14:textId="77777777" w:rsidR="00B5493C" w:rsidRPr="00A8399C" w:rsidRDefault="00B5493C" w:rsidP="000F4FD2">
      <w:pPr>
        <w:spacing w:line="240" w:lineRule="auto"/>
        <w:jc w:val="both"/>
        <w:rPr>
          <w:ins w:id="1140" w:author="Sharifi, Hossein" w:date="2021-11-07T22:57:00Z"/>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ins w:id="1141" w:author="Sharifi, Hossein" w:date="2021-11-07T22:57:00Z"/>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ins w:id="1142" w:author="Sharifi, Hossein" w:date="2021-11-07T22:57:00Z"/>
                <w:rFonts w:asciiTheme="majorBidi" w:hAnsiTheme="majorBidi" w:cstheme="majorBidi"/>
                <w:b/>
                <w:bCs/>
                <w:szCs w:val="24"/>
              </w:rPr>
            </w:pPr>
            <w:ins w:id="1143" w:author="Sharifi, Hossein" w:date="2021-11-07T22:57:00Z">
              <w:r w:rsidRPr="003800CC">
                <w:rPr>
                  <w:rFonts w:asciiTheme="majorBidi" w:hAnsiTheme="majorBidi" w:cstheme="majorBidi"/>
                  <w:b/>
                  <w:bCs/>
                  <w:szCs w:val="24"/>
                </w:rPr>
                <w:t xml:space="preserve">Table </w:t>
              </w:r>
              <w:bookmarkStart w:id="1144"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ins>
            <w:ins w:id="1145" w:author="Sharifi, Hossein" w:date="2021-12-07T16:48:00Z">
              <w:r w:rsidR="00A15D39">
                <w:rPr>
                  <w:rFonts w:asciiTheme="majorBidi" w:hAnsiTheme="majorBidi" w:cstheme="majorBidi"/>
                  <w:b/>
                  <w:bCs/>
                  <w:noProof/>
                  <w:szCs w:val="24"/>
                </w:rPr>
                <w:t>2</w:t>
              </w:r>
            </w:ins>
            <w:ins w:id="1146" w:author="Sharifi, Hossein" w:date="2021-11-07T22:57:00Z">
              <w:r w:rsidRPr="003800CC">
                <w:rPr>
                  <w:rFonts w:asciiTheme="majorBidi" w:hAnsiTheme="majorBidi" w:cstheme="majorBidi"/>
                  <w:b/>
                  <w:bCs/>
                  <w:szCs w:val="24"/>
                </w:rPr>
                <w:fldChar w:fldCharType="end"/>
              </w:r>
              <w:bookmarkEnd w:id="1144"/>
              <w:r w:rsidRPr="003800CC">
                <w:rPr>
                  <w:rFonts w:asciiTheme="majorBidi" w:hAnsiTheme="majorBidi" w:cstheme="majorBidi"/>
                  <w:b/>
                  <w:bCs/>
                  <w:szCs w:val="24"/>
                </w:rPr>
                <w:t>.</w:t>
              </w:r>
              <w:r w:rsidRPr="003800CC">
                <w:rPr>
                  <w:rFonts w:asciiTheme="majorBidi" w:hAnsiTheme="majorBidi" w:cstheme="majorBidi"/>
                  <w:szCs w:val="24"/>
                </w:rPr>
                <w:t xml:space="preserve"> </w:t>
              </w:r>
              <w:r w:rsidRPr="00C945F0">
                <w:rPr>
                  <w:rFonts w:asciiTheme="majorBidi" w:hAnsiTheme="majorBidi" w:cstheme="majorBidi"/>
                  <w:b/>
                  <w:bCs/>
                  <w:szCs w:val="24"/>
                  <w:rPrChange w:id="1147" w:author="Sharifi, Hossein" w:date="2021-11-07T23:38:00Z">
                    <w:rPr>
                      <w:rFonts w:asciiTheme="majorBidi" w:hAnsiTheme="majorBidi" w:cstheme="majorBidi"/>
                      <w:szCs w:val="24"/>
                    </w:rPr>
                  </w:rPrChange>
                </w:rPr>
                <w:t>Simulated different levels severity</w:t>
              </w:r>
            </w:ins>
            <w:ins w:id="1148" w:author="Sharifi, Hossein" w:date="2021-11-07T23:37:00Z">
              <w:r w:rsidR="00C945F0" w:rsidRPr="00C945F0">
                <w:rPr>
                  <w:rFonts w:asciiTheme="majorBidi" w:hAnsiTheme="majorBidi" w:cstheme="majorBidi"/>
                  <w:b/>
                  <w:bCs/>
                  <w:szCs w:val="24"/>
                  <w:rPrChange w:id="1149" w:author="Sharifi, Hossein" w:date="2021-11-07T23:38:00Z">
                    <w:rPr>
                      <w:rFonts w:asciiTheme="majorBidi" w:hAnsiTheme="majorBidi" w:cstheme="majorBidi"/>
                      <w:szCs w:val="24"/>
                    </w:rPr>
                  </w:rPrChange>
                </w:rPr>
                <w:t xml:space="preserve"> for aortic </w:t>
              </w:r>
            </w:ins>
            <w:ins w:id="1150" w:author="Sharifi, Hossein" w:date="2021-11-14T18:45:00Z">
              <w:r w:rsidR="004457C8" w:rsidRPr="004457C8">
                <w:rPr>
                  <w:rFonts w:asciiTheme="majorBidi" w:hAnsiTheme="majorBidi" w:cstheme="majorBidi"/>
                  <w:b/>
                  <w:bCs/>
                  <w:rPrChange w:id="1151" w:author="Sharifi, Hossein" w:date="2021-11-14T18:46:00Z">
                    <w:rPr>
                      <w:rFonts w:asciiTheme="majorBidi" w:hAnsiTheme="majorBidi" w:cstheme="majorBidi"/>
                    </w:rPr>
                  </w:rPrChange>
                </w:rPr>
                <w:t>insufficiency</w:t>
              </w:r>
            </w:ins>
            <w:ins w:id="1152" w:author="Sharifi, Hossein" w:date="2021-11-07T23:37:00Z">
              <w:r w:rsidR="00C945F0" w:rsidRPr="00C945F0">
                <w:rPr>
                  <w:rFonts w:asciiTheme="majorBidi" w:hAnsiTheme="majorBidi" w:cstheme="majorBidi"/>
                  <w:b/>
                  <w:bCs/>
                  <w:szCs w:val="24"/>
                  <w:rPrChange w:id="1153" w:author="Sharifi, Hossein" w:date="2021-11-07T23:38:00Z">
                    <w:rPr>
                      <w:rFonts w:asciiTheme="majorBidi" w:hAnsiTheme="majorBidi" w:cstheme="majorBidi"/>
                      <w:szCs w:val="24"/>
                    </w:rPr>
                  </w:rPrChange>
                </w:rPr>
                <w:t>.</w:t>
              </w:r>
              <w:r w:rsidR="00C945F0">
                <w:rPr>
                  <w:rFonts w:asciiTheme="majorBidi" w:hAnsiTheme="majorBidi" w:cstheme="majorBidi"/>
                  <w:szCs w:val="24"/>
                </w:rPr>
                <w:t xml:space="preserve"> </w:t>
              </w:r>
            </w:ins>
          </w:p>
        </w:tc>
      </w:tr>
      <w:tr w:rsidR="009A0FDD" w:rsidRPr="00B95524" w14:paraId="3B7AA791" w14:textId="77777777" w:rsidTr="00B5493C">
        <w:trPr>
          <w:trHeight w:val="239"/>
          <w:jc w:val="center"/>
          <w:ins w:id="1154" w:author="Sharifi, Hossein" w:date="2021-11-07T22:57:00Z"/>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ins w:id="1155" w:author="Sharifi, Hossein" w:date="2021-11-07T22:57:00Z"/>
                <w:rFonts w:asciiTheme="majorBidi" w:hAnsiTheme="majorBidi" w:cstheme="majorBidi"/>
                <w:szCs w:val="24"/>
                <w:vertAlign w:val="subscript"/>
              </w:rPr>
            </w:pPr>
            <w:ins w:id="1156" w:author="Sharifi, Hossein" w:date="2021-11-07T22:57:00Z">
              <w:r w:rsidRPr="003800CC">
                <w:rPr>
                  <w:rFonts w:asciiTheme="majorBidi" w:hAnsiTheme="majorBidi" w:cstheme="majorBidi"/>
                  <w:szCs w:val="24"/>
                </w:rPr>
                <w:t>G</w:t>
              </w:r>
              <w:r w:rsidRPr="003800CC">
                <w:rPr>
                  <w:rFonts w:asciiTheme="majorBidi" w:hAnsiTheme="majorBidi" w:cstheme="majorBidi"/>
                  <w:szCs w:val="24"/>
                  <w:vertAlign w:val="subscript"/>
                </w:rPr>
                <w:t>aorta</w:t>
              </w:r>
            </w:ins>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ins w:id="1157" w:author="Sharifi, Hossein" w:date="2021-11-07T22:57:00Z"/>
                <w:rFonts w:asciiTheme="majorBidi" w:hAnsiTheme="majorBidi" w:cstheme="majorBidi"/>
                <w:szCs w:val="24"/>
              </w:rPr>
            </w:pPr>
            <w:ins w:id="1158" w:author="Sharifi, Hossein" w:date="2021-11-07T22:57:00Z">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ins>
          </w:p>
        </w:tc>
        <w:tc>
          <w:tcPr>
            <w:tcW w:w="3863" w:type="dxa"/>
            <w:tcBorders>
              <w:top w:val="double" w:sz="4" w:space="0" w:color="auto"/>
              <w:left w:val="double" w:sz="4" w:space="0" w:color="auto"/>
            </w:tcBorders>
          </w:tcPr>
          <w:p w14:paraId="583F84D4" w14:textId="6D7A4703" w:rsidR="007E1AB1" w:rsidRPr="003800CC" w:rsidRDefault="007E1AB1" w:rsidP="0085499C">
            <w:pPr>
              <w:jc w:val="center"/>
              <w:rPr>
                <w:ins w:id="1159" w:author="Sharifi, Hossein" w:date="2021-11-07T22:57:00Z"/>
                <w:rFonts w:asciiTheme="majorBidi" w:hAnsiTheme="majorBidi" w:cstheme="majorBidi"/>
                <w:szCs w:val="24"/>
              </w:rPr>
            </w:pPr>
            <w:ins w:id="1160" w:author="Sharifi, Hossein" w:date="2021-11-07T22:57:00Z">
              <w:r w:rsidRPr="003800CC">
                <w:rPr>
                  <w:rFonts w:asciiTheme="majorBidi" w:hAnsiTheme="majorBidi" w:cstheme="majorBidi"/>
                  <w:szCs w:val="24"/>
                </w:rPr>
                <w:t xml:space="preserve">Represented </w:t>
              </w:r>
            </w:ins>
            <w:ins w:id="1161" w:author="Sharifi, Hossein" w:date="2021-11-07T23:44:00Z">
              <w:r w:rsidR="00FD06BF">
                <w:rPr>
                  <w:rFonts w:asciiTheme="majorBidi" w:hAnsiTheme="majorBidi" w:cstheme="majorBidi"/>
                  <w:szCs w:val="24"/>
                </w:rPr>
                <w:t>stage of disease</w:t>
              </w:r>
            </w:ins>
            <w:ins w:id="1162" w:author="Sharifi, Hossein" w:date="2021-11-07T22:57:00Z">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ins>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ins w:id="1163" w:author="Sharifi, Hossein" w:date="2021-11-07T22:57:00Z">
              <w:r w:rsidRPr="003800CC">
                <w:rPr>
                  <w:rFonts w:asciiTheme="majorBidi" w:hAnsiTheme="majorBidi" w:cstheme="majorBidi"/>
                  <w:szCs w:val="24"/>
                </w:rPr>
              </w:r>
              <w:r w:rsidRPr="003800CC">
                <w:rPr>
                  <w:rFonts w:asciiTheme="majorBidi" w:hAnsiTheme="majorBidi" w:cstheme="majorBidi"/>
                  <w:szCs w:val="24"/>
                </w:rPr>
                <w:fldChar w:fldCharType="separate"/>
              </w:r>
            </w:ins>
            <w:r w:rsidR="00CF3478">
              <w:rPr>
                <w:rFonts w:asciiTheme="majorBidi" w:hAnsiTheme="majorBidi" w:cstheme="majorBidi"/>
                <w:noProof/>
                <w:szCs w:val="24"/>
              </w:rPr>
              <w:t>(Otto et al., 2021)</w:t>
            </w:r>
            <w:ins w:id="1164" w:author="Sharifi, Hossein" w:date="2021-11-07T22:57:00Z">
              <w:r w:rsidRPr="003800CC">
                <w:rPr>
                  <w:rFonts w:asciiTheme="majorBidi" w:hAnsiTheme="majorBidi" w:cstheme="majorBidi"/>
                  <w:szCs w:val="24"/>
                </w:rPr>
                <w:fldChar w:fldCharType="end"/>
              </w:r>
            </w:ins>
          </w:p>
        </w:tc>
      </w:tr>
      <w:tr w:rsidR="009202CE" w:rsidRPr="00B95524" w14:paraId="0BEC74E1" w14:textId="77777777" w:rsidTr="00B5493C">
        <w:trPr>
          <w:trHeight w:val="229"/>
          <w:jc w:val="center"/>
          <w:ins w:id="1165" w:author="Sharifi, Hossein" w:date="2021-11-07T22:57:00Z"/>
        </w:trPr>
        <w:tc>
          <w:tcPr>
            <w:tcW w:w="0" w:type="auto"/>
            <w:tcBorders>
              <w:right w:val="double" w:sz="4" w:space="0" w:color="auto"/>
            </w:tcBorders>
            <w:vAlign w:val="center"/>
          </w:tcPr>
          <w:p w14:paraId="43F5EF8F" w14:textId="77777777" w:rsidR="007E1AB1" w:rsidRPr="003800CC" w:rsidRDefault="007E1AB1" w:rsidP="0085499C">
            <w:pPr>
              <w:jc w:val="center"/>
              <w:rPr>
                <w:ins w:id="1166" w:author="Sharifi, Hossein" w:date="2021-11-07T22:57:00Z"/>
                <w:rFonts w:asciiTheme="majorBidi" w:hAnsiTheme="majorBidi" w:cstheme="majorBidi"/>
                <w:szCs w:val="24"/>
              </w:rPr>
            </w:pPr>
            <w:ins w:id="1167" w:author="Sharifi, Hossein" w:date="2021-11-07T22:57:00Z">
              <w:r w:rsidRPr="003800CC">
                <w:rPr>
                  <w:rFonts w:asciiTheme="majorBidi" w:hAnsiTheme="majorBidi" w:cstheme="majorBidi"/>
                  <w:szCs w:val="24"/>
                </w:rPr>
                <w:t>5e-4</w:t>
              </w:r>
            </w:ins>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ins w:id="1168" w:author="Sharifi, Hossein" w:date="2021-11-07T22:57:00Z"/>
                <w:rFonts w:asciiTheme="majorBidi" w:hAnsiTheme="majorBidi" w:cstheme="majorBidi"/>
                <w:szCs w:val="24"/>
              </w:rPr>
            </w:pPr>
            <w:ins w:id="1169" w:author="Sharifi, Hossein" w:date="2021-11-07T22:57:00Z">
              <w:r w:rsidRPr="003800CC">
                <w:rPr>
                  <w:rFonts w:asciiTheme="majorBidi" w:hAnsiTheme="majorBidi" w:cstheme="majorBidi"/>
                  <w:szCs w:val="24"/>
                </w:rPr>
                <w:t>20</w:t>
              </w:r>
            </w:ins>
          </w:p>
        </w:tc>
        <w:tc>
          <w:tcPr>
            <w:tcW w:w="3863" w:type="dxa"/>
            <w:tcBorders>
              <w:left w:val="double" w:sz="4" w:space="0" w:color="auto"/>
            </w:tcBorders>
          </w:tcPr>
          <w:p w14:paraId="4B418E3A" w14:textId="09366A25" w:rsidR="007E1AB1" w:rsidRPr="003800CC" w:rsidRDefault="007E1AB1" w:rsidP="0085499C">
            <w:pPr>
              <w:jc w:val="center"/>
              <w:rPr>
                <w:ins w:id="1170" w:author="Sharifi, Hossein" w:date="2021-11-07T22:57:00Z"/>
                <w:rFonts w:asciiTheme="majorBidi" w:hAnsiTheme="majorBidi" w:cstheme="majorBidi"/>
                <w:szCs w:val="24"/>
              </w:rPr>
            </w:pPr>
            <w:ins w:id="1171" w:author="Sharifi, Hossein" w:date="2021-11-07T22:57:00Z">
              <w:r>
                <w:rPr>
                  <w:rFonts w:asciiTheme="majorBidi" w:hAnsiTheme="majorBidi" w:cstheme="majorBidi"/>
                  <w:szCs w:val="24"/>
                </w:rPr>
                <w:t xml:space="preserve">Mild </w:t>
              </w:r>
            </w:ins>
            <w:ins w:id="1172"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r w:rsidR="009202CE" w:rsidRPr="00B95524" w14:paraId="5DAE75FA" w14:textId="77777777" w:rsidTr="00B5493C">
        <w:trPr>
          <w:trHeight w:val="239"/>
          <w:jc w:val="center"/>
          <w:ins w:id="1173" w:author="Sharifi, Hossein" w:date="2021-11-07T22:57:00Z"/>
        </w:trPr>
        <w:tc>
          <w:tcPr>
            <w:tcW w:w="0" w:type="auto"/>
            <w:tcBorders>
              <w:right w:val="double" w:sz="4" w:space="0" w:color="auto"/>
            </w:tcBorders>
            <w:vAlign w:val="center"/>
          </w:tcPr>
          <w:p w14:paraId="14710970" w14:textId="77777777" w:rsidR="007E1AB1" w:rsidRPr="003800CC" w:rsidRDefault="007E1AB1" w:rsidP="0085499C">
            <w:pPr>
              <w:jc w:val="center"/>
              <w:rPr>
                <w:ins w:id="1174" w:author="Sharifi, Hossein" w:date="2021-11-07T22:57:00Z"/>
                <w:rFonts w:asciiTheme="majorBidi" w:hAnsiTheme="majorBidi" w:cstheme="majorBidi"/>
                <w:szCs w:val="24"/>
              </w:rPr>
            </w:pPr>
            <w:ins w:id="1175" w:author="Sharifi, Hossein" w:date="2021-11-07T22:57:00Z">
              <w:r w:rsidRPr="003800CC">
                <w:rPr>
                  <w:rFonts w:asciiTheme="majorBidi" w:hAnsiTheme="majorBidi" w:cstheme="majorBidi"/>
                  <w:szCs w:val="24"/>
                </w:rPr>
                <w:t>1e-3</w:t>
              </w:r>
            </w:ins>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ins w:id="1176" w:author="Sharifi, Hossein" w:date="2021-11-07T22:57:00Z"/>
                <w:rFonts w:asciiTheme="majorBidi" w:hAnsiTheme="majorBidi" w:cstheme="majorBidi"/>
                <w:szCs w:val="24"/>
              </w:rPr>
            </w:pPr>
            <w:ins w:id="1177" w:author="Sharifi, Hossein" w:date="2021-11-07T22:57:00Z">
              <w:r w:rsidRPr="003800CC">
                <w:rPr>
                  <w:rFonts w:asciiTheme="majorBidi" w:hAnsiTheme="majorBidi" w:cstheme="majorBidi"/>
                  <w:szCs w:val="24"/>
                </w:rPr>
                <w:t>40</w:t>
              </w:r>
            </w:ins>
          </w:p>
        </w:tc>
        <w:tc>
          <w:tcPr>
            <w:tcW w:w="3863" w:type="dxa"/>
            <w:tcBorders>
              <w:left w:val="double" w:sz="4" w:space="0" w:color="auto"/>
            </w:tcBorders>
          </w:tcPr>
          <w:p w14:paraId="0E56A5C2" w14:textId="0FE56FF7" w:rsidR="007E1AB1" w:rsidRPr="003800CC" w:rsidRDefault="007E1AB1" w:rsidP="0085499C">
            <w:pPr>
              <w:jc w:val="center"/>
              <w:rPr>
                <w:ins w:id="1178" w:author="Sharifi, Hossein" w:date="2021-11-07T22:57:00Z"/>
                <w:rFonts w:asciiTheme="majorBidi" w:hAnsiTheme="majorBidi" w:cstheme="majorBidi"/>
                <w:szCs w:val="24"/>
              </w:rPr>
            </w:pPr>
            <w:ins w:id="1179" w:author="Sharifi, Hossein" w:date="2021-11-07T22:57:00Z">
              <w:r>
                <w:rPr>
                  <w:rFonts w:asciiTheme="majorBidi" w:hAnsiTheme="majorBidi" w:cstheme="majorBidi"/>
                  <w:szCs w:val="24"/>
                </w:rPr>
                <w:t xml:space="preserve">Moderate </w:t>
              </w:r>
            </w:ins>
            <w:ins w:id="1180"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r w:rsidR="009202CE" w:rsidRPr="00B95524" w14:paraId="6F3ED3DD" w14:textId="77777777" w:rsidTr="00B5493C">
        <w:trPr>
          <w:trHeight w:val="74"/>
          <w:jc w:val="center"/>
          <w:ins w:id="1181" w:author="Sharifi, Hossein" w:date="2021-11-07T22:57:00Z"/>
        </w:trPr>
        <w:tc>
          <w:tcPr>
            <w:tcW w:w="0" w:type="auto"/>
            <w:tcBorders>
              <w:right w:val="double" w:sz="4" w:space="0" w:color="auto"/>
            </w:tcBorders>
            <w:vAlign w:val="center"/>
          </w:tcPr>
          <w:p w14:paraId="02C7B10E" w14:textId="77777777" w:rsidR="007E1AB1" w:rsidRPr="003800CC" w:rsidRDefault="007E1AB1" w:rsidP="0085499C">
            <w:pPr>
              <w:jc w:val="center"/>
              <w:rPr>
                <w:ins w:id="1182" w:author="Sharifi, Hossein" w:date="2021-11-07T22:57:00Z"/>
                <w:rFonts w:asciiTheme="majorBidi" w:hAnsiTheme="majorBidi" w:cstheme="majorBidi"/>
                <w:szCs w:val="24"/>
              </w:rPr>
            </w:pPr>
            <w:ins w:id="1183" w:author="Sharifi, Hossein" w:date="2021-11-07T22:57:00Z">
              <w:r w:rsidRPr="003800CC">
                <w:rPr>
                  <w:rFonts w:asciiTheme="majorBidi" w:hAnsiTheme="majorBidi" w:cstheme="majorBidi"/>
                  <w:szCs w:val="24"/>
                </w:rPr>
                <w:t>2e-3</w:t>
              </w:r>
            </w:ins>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ins w:id="1184" w:author="Sharifi, Hossein" w:date="2021-11-07T22:57:00Z"/>
                <w:rFonts w:asciiTheme="majorBidi" w:hAnsiTheme="majorBidi" w:cstheme="majorBidi"/>
                <w:szCs w:val="24"/>
              </w:rPr>
            </w:pPr>
            <w:ins w:id="1185" w:author="Sharifi, Hossein" w:date="2021-11-07T22:57:00Z">
              <w:r w:rsidRPr="003800CC">
                <w:rPr>
                  <w:rFonts w:asciiTheme="majorBidi" w:hAnsiTheme="majorBidi" w:cstheme="majorBidi"/>
                  <w:szCs w:val="24"/>
                </w:rPr>
                <w:t>70</w:t>
              </w:r>
            </w:ins>
          </w:p>
        </w:tc>
        <w:tc>
          <w:tcPr>
            <w:tcW w:w="3863" w:type="dxa"/>
            <w:tcBorders>
              <w:left w:val="double" w:sz="4" w:space="0" w:color="auto"/>
            </w:tcBorders>
          </w:tcPr>
          <w:p w14:paraId="4F0D664B" w14:textId="2058A827" w:rsidR="007E1AB1" w:rsidRPr="003800CC" w:rsidRDefault="007E1AB1" w:rsidP="0085499C">
            <w:pPr>
              <w:jc w:val="center"/>
              <w:rPr>
                <w:ins w:id="1186" w:author="Sharifi, Hossein" w:date="2021-11-07T22:57:00Z"/>
                <w:rFonts w:asciiTheme="majorBidi" w:hAnsiTheme="majorBidi" w:cstheme="majorBidi"/>
                <w:szCs w:val="24"/>
              </w:rPr>
            </w:pPr>
            <w:ins w:id="1187" w:author="Sharifi, Hossein" w:date="2021-11-07T22:57:00Z">
              <w:r>
                <w:rPr>
                  <w:rFonts w:asciiTheme="majorBidi" w:hAnsiTheme="majorBidi" w:cstheme="majorBidi"/>
                  <w:szCs w:val="24"/>
                </w:rPr>
                <w:t xml:space="preserve">Severe </w:t>
              </w:r>
            </w:ins>
            <w:ins w:id="1188" w:author="Sharifi, Hossein" w:date="2021-11-14T18:45:00Z">
              <w:r w:rsidR="004457C8">
                <w:rPr>
                  <w:rFonts w:asciiTheme="majorBidi" w:hAnsiTheme="majorBidi" w:cstheme="majorBidi"/>
                  <w:szCs w:val="24"/>
                </w:rPr>
                <w:t xml:space="preserve">aortic </w:t>
              </w:r>
              <w:r w:rsidR="004457C8">
                <w:rPr>
                  <w:rFonts w:asciiTheme="majorBidi" w:hAnsiTheme="majorBidi" w:cstheme="majorBidi"/>
                </w:rPr>
                <w:t>insufficiency</w:t>
              </w:r>
            </w:ins>
          </w:p>
        </w:tc>
      </w:tr>
    </w:tbl>
    <w:p w14:paraId="147207F7" w14:textId="77777777" w:rsidR="007E1AB1" w:rsidRDefault="007E1AB1" w:rsidP="00F34279">
      <w:pPr>
        <w:spacing w:line="240" w:lineRule="auto"/>
        <w:jc w:val="both"/>
        <w:rPr>
          <w:ins w:id="1189" w:author="Sharifi, Hossein" w:date="2021-11-07T22:57:00Z"/>
          <w:rFonts w:asciiTheme="majorBidi" w:hAnsiTheme="majorBidi" w:cstheme="majorBidi"/>
          <w:szCs w:val="24"/>
        </w:rPr>
      </w:pPr>
    </w:p>
    <w:p w14:paraId="64DB76C8" w14:textId="0DC9129A" w:rsidR="00891CB9" w:rsidRPr="00622265" w:rsidRDefault="00891CB9" w:rsidP="00881D47">
      <w:pPr>
        <w:spacing w:line="240" w:lineRule="auto"/>
        <w:jc w:val="both"/>
        <w:rPr>
          <w:ins w:id="1190" w:author="Sharifi, Hossein" w:date="2021-11-07T23:24:00Z"/>
          <w:rFonts w:asciiTheme="majorBidi" w:hAnsiTheme="majorBidi" w:cstheme="majorBidi"/>
          <w:szCs w:val="24"/>
        </w:rPr>
      </w:pPr>
      <w:ins w:id="1191" w:author="Sharifi, Hossein" w:date="2021-11-07T23:24:00Z">
        <w:r>
          <w:rPr>
            <w:rFonts w:asciiTheme="majorBidi" w:hAnsiTheme="majorBidi" w:cstheme="majorBidi"/>
            <w:szCs w:val="24"/>
          </w:rPr>
          <w:tab/>
        </w:r>
      </w:ins>
      <w:ins w:id="1192" w:author="Sharifi, Hossein" w:date="2021-11-07T23:25:00Z">
        <w:r>
          <w:rPr>
            <w:rFonts w:asciiTheme="majorBidi" w:hAnsiTheme="majorBidi" w:cstheme="majorBidi"/>
            <w:szCs w:val="24"/>
          </w:rPr>
          <w:t>Similarly, m</w:t>
        </w:r>
      </w:ins>
      <w:ins w:id="1193" w:author="Sharifi, Hossein" w:date="2021-11-07T23:24:00Z">
        <w:r>
          <w:rPr>
            <w:rFonts w:asciiTheme="majorBidi" w:hAnsiTheme="majorBidi" w:cstheme="majorBidi"/>
            <w:szCs w:val="24"/>
          </w:rPr>
          <w:t xml:space="preserve">itral </w:t>
        </w:r>
      </w:ins>
      <w:ins w:id="1194" w:author="Sharifi, Hossein" w:date="2021-11-14T18:45:00Z">
        <w:r w:rsidR="004457C8">
          <w:rPr>
            <w:rFonts w:asciiTheme="majorBidi" w:hAnsiTheme="majorBidi" w:cstheme="majorBidi"/>
          </w:rPr>
          <w:t>insufficiency</w:t>
        </w:r>
        <w:r w:rsidR="004457C8" w:rsidRPr="00B95524">
          <w:rPr>
            <w:rFonts w:asciiTheme="majorBidi" w:hAnsiTheme="majorBidi" w:cstheme="majorBidi"/>
          </w:rPr>
          <w:t xml:space="preserve"> </w:t>
        </w:r>
      </w:ins>
      <w:ins w:id="1195" w:author="Sharifi, Hossein" w:date="2021-11-07T23:25:00Z">
        <w:r>
          <w:rPr>
            <w:rFonts w:asciiTheme="majorBidi" w:hAnsiTheme="majorBidi" w:cstheme="majorBidi"/>
            <w:szCs w:val="24"/>
          </w:rPr>
          <w:t xml:space="preserve">was simulated by </w:t>
        </w:r>
      </w:ins>
      <w:ins w:id="1196" w:author="Sharifi, Hossein" w:date="2021-11-07T23:26:00Z">
        <w:r w:rsidR="0018089E">
          <w:rPr>
            <w:rFonts w:asciiTheme="majorBidi" w:hAnsiTheme="majorBidi" w:cstheme="majorBidi"/>
            <w:szCs w:val="24"/>
          </w:rPr>
          <w:t xml:space="preserve">giving a non-zero value </w:t>
        </w:r>
        <w:r w:rsidR="00F96884">
          <w:rPr>
            <w:rFonts w:asciiTheme="majorBidi" w:hAnsiTheme="majorBidi" w:cstheme="majorBidi"/>
            <w:szCs w:val="24"/>
          </w:rPr>
          <w:t>to G</w:t>
        </w:r>
        <w:r w:rsidR="00F96884">
          <w:rPr>
            <w:rFonts w:asciiTheme="majorBidi" w:hAnsiTheme="majorBidi" w:cstheme="majorBidi"/>
            <w:szCs w:val="24"/>
            <w:vertAlign w:val="subscript"/>
          </w:rPr>
          <w:t>mitral</w:t>
        </w:r>
      </w:ins>
      <w:ins w:id="1197" w:author="Sharifi, Hossein" w:date="2021-11-07T23:27:00Z">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ins>
      <w:r w:rsidR="00F96884">
        <w:rPr>
          <w:rFonts w:asciiTheme="majorBidi" w:hAnsiTheme="majorBidi" w:cstheme="majorBidi"/>
          <w:szCs w:val="24"/>
        </w:rPr>
        <w:fldChar w:fldCharType="separate"/>
      </w:r>
      <w:ins w:id="1198" w:author="Sharifi, Hossein" w:date="2021-12-07T16:48:00Z">
        <w:r w:rsidR="00A15D39" w:rsidRPr="00A8399C">
          <w:rPr>
            <w:rFonts w:asciiTheme="majorBidi" w:hAnsiTheme="majorBidi" w:cstheme="majorBidi"/>
            <w:szCs w:val="24"/>
          </w:rPr>
          <w:instrText>(</w:instrText>
        </w:r>
        <w:r w:rsidR="00A15D39" w:rsidRPr="00A15D39">
          <w:rPr>
            <w:rFonts w:asciiTheme="majorBidi" w:hAnsiTheme="majorBidi" w:cstheme="majorBidi"/>
            <w:szCs w:val="24"/>
            <w:rPrChange w:id="1199" w:author="Sharifi, Hossein" w:date="2021-12-07T16:48:00Z">
              <w:rPr>
                <w:rFonts w:asciiTheme="majorBidi" w:hAnsiTheme="majorBidi" w:cstheme="majorBidi"/>
                <w:noProof/>
              </w:rPr>
            </w:rPrChange>
          </w:rPr>
          <w:instrText>8</w:instrText>
        </w:r>
        <w:r w:rsidR="00A15D39" w:rsidRPr="00A15D39">
          <w:rPr>
            <w:rFonts w:asciiTheme="majorBidi" w:hAnsiTheme="majorBidi" w:cstheme="majorBidi"/>
            <w:szCs w:val="24"/>
            <w:rPrChange w:id="1200" w:author="Sharifi, Hossein" w:date="2021-12-07T16:48:00Z">
              <w:rPr>
                <w:rFonts w:asciiTheme="majorBidi" w:hAnsiTheme="majorBidi" w:cstheme="majorBidi"/>
              </w:rPr>
            </w:rPrChange>
          </w:rPr>
          <w:instrText>)</w:instrText>
        </w:r>
      </w:ins>
      <w:ins w:id="1201" w:author="Sharifi, Hossein" w:date="2021-11-07T23:27:00Z">
        <w:r w:rsidR="00F96884">
          <w:rPr>
            <w:rFonts w:asciiTheme="majorBidi" w:hAnsiTheme="majorBidi" w:cstheme="majorBidi"/>
            <w:szCs w:val="24"/>
          </w:rPr>
          <w:fldChar w:fldCharType="end"/>
        </w:r>
        <w:r w:rsidR="00F96884">
          <w:rPr>
            <w:rFonts w:asciiTheme="majorBidi" w:hAnsiTheme="majorBidi" w:cstheme="majorBidi"/>
            <w:szCs w:val="24"/>
          </w:rPr>
          <w:fldChar w:fldCharType="end"/>
        </w:r>
        <w:del w:id="1202" w:author="Wenk, Jonathan F." w:date="2021-12-16T08:15:00Z">
          <w:r w:rsidR="00F96884" w:rsidDel="006F1686">
            <w:rPr>
              <w:rFonts w:asciiTheme="majorBidi" w:hAnsiTheme="majorBidi" w:cstheme="majorBidi"/>
              <w:szCs w:val="24"/>
            </w:rPr>
            <w:delText xml:space="preserve"> </w:delText>
          </w:r>
        </w:del>
      </w:ins>
      <w:ins w:id="1203" w:author="Sharifi, Hossein" w:date="2021-11-07T23:29:00Z">
        <w:del w:id="1204" w:author="Wenk, Jonathan F." w:date="2021-12-16T08:15:00Z">
          <w:r w:rsidR="00BD38D6" w:rsidDel="006F1686">
            <w:rPr>
              <w:rFonts w:asciiTheme="majorBidi" w:hAnsiTheme="majorBidi" w:cstheme="majorBidi"/>
              <w:szCs w:val="24"/>
            </w:rPr>
            <w:delText>at</w:delText>
          </w:r>
        </w:del>
      </w:ins>
      <w:ins w:id="1205" w:author="Wenk, Jonathan F." w:date="2021-12-16T08:15:00Z">
        <w:r w:rsidR="006F1686">
          <w:rPr>
            <w:rFonts w:asciiTheme="majorBidi" w:hAnsiTheme="majorBidi" w:cstheme="majorBidi"/>
            <w:szCs w:val="24"/>
          </w:rPr>
          <w:t>,</w:t>
        </w:r>
      </w:ins>
      <w:ins w:id="1206" w:author="Sharifi, Hossein" w:date="2021-11-07T23:29:00Z">
        <w:r w:rsidR="00BD38D6">
          <w:rPr>
            <w:rFonts w:asciiTheme="majorBidi" w:hAnsiTheme="majorBidi" w:cstheme="majorBidi"/>
            <w:szCs w:val="24"/>
          </w:rPr>
          <w:t xml:space="preserve"> which</w:t>
        </w:r>
      </w:ins>
      <w:ins w:id="1207" w:author="Sharifi, Hossein" w:date="2021-11-07T23:27:00Z">
        <w:r w:rsidR="00F96884">
          <w:rPr>
            <w:rFonts w:asciiTheme="majorBidi" w:hAnsiTheme="majorBidi" w:cstheme="majorBidi"/>
            <w:szCs w:val="24"/>
          </w:rPr>
          <w:t xml:space="preserve"> governs the blood flow between </w:t>
        </w:r>
      </w:ins>
      <w:ins w:id="1208" w:author="Wenk, Jonathan F." w:date="2021-12-16T08:15:00Z">
        <w:r w:rsidR="006F1686">
          <w:rPr>
            <w:rFonts w:asciiTheme="majorBidi" w:hAnsiTheme="majorBidi" w:cstheme="majorBidi"/>
            <w:szCs w:val="24"/>
          </w:rPr>
          <w:t xml:space="preserve">the </w:t>
        </w:r>
      </w:ins>
      <w:ins w:id="1209" w:author="Sharifi, Hossein" w:date="2021-11-07T23:27:00Z">
        <w:r w:rsidR="001C41A4">
          <w:rPr>
            <w:rFonts w:asciiTheme="majorBidi" w:hAnsiTheme="majorBidi" w:cstheme="majorBidi"/>
            <w:szCs w:val="24"/>
          </w:rPr>
          <w:t xml:space="preserve">veins and </w:t>
        </w:r>
        <w:del w:id="1210" w:author="Wenk, Jonathan F." w:date="2021-12-16T08:15:00Z">
          <w:r w:rsidR="001C41A4" w:rsidDel="006F1686">
            <w:rPr>
              <w:rFonts w:asciiTheme="majorBidi" w:hAnsiTheme="majorBidi" w:cstheme="majorBidi"/>
              <w:szCs w:val="24"/>
            </w:rPr>
            <w:delText xml:space="preserve">the </w:delText>
          </w:r>
        </w:del>
        <w:r w:rsidR="001C41A4">
          <w:rPr>
            <w:rFonts w:asciiTheme="majorBidi" w:hAnsiTheme="majorBidi" w:cstheme="majorBidi"/>
            <w:szCs w:val="24"/>
          </w:rPr>
          <w:t xml:space="preserve">left ventricle. </w:t>
        </w:r>
      </w:ins>
      <w:ins w:id="1211" w:author="Sharifi, Hossein" w:date="2021-11-08T09:11:00Z">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ins>
      <w:ins w:id="1212" w:author="Sharifi, Hossein" w:date="2021-11-08T08:52:00Z">
        <w:r w:rsidR="00040683">
          <w:rPr>
            <w:rFonts w:asciiTheme="majorBidi" w:hAnsiTheme="majorBidi" w:cstheme="majorBidi"/>
            <w:szCs w:val="24"/>
          </w:rPr>
          <w:t xml:space="preserve">ccording to </w:t>
        </w:r>
        <w:r w:rsidR="00967DD5">
          <w:rPr>
            <w:rFonts w:asciiTheme="majorBidi" w:hAnsiTheme="majorBidi" w:cstheme="majorBidi"/>
            <w:szCs w:val="24"/>
          </w:rPr>
          <w:t xml:space="preserve">the regurgitant volume of </w:t>
        </w:r>
      </w:ins>
      <w:ins w:id="1213" w:author="Sharifi, Hossein" w:date="2021-11-08T08:53:00Z">
        <w:r w:rsidR="00967DD5">
          <w:rPr>
            <w:rFonts w:asciiTheme="majorBidi" w:hAnsiTheme="majorBidi" w:cstheme="majorBidi"/>
            <w:szCs w:val="24"/>
          </w:rPr>
          <w:t>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ins>
      <w:ins w:id="1214" w:author="Sharifi, Hossein" w:date="2021-11-08T09:11:00Z">
        <w:r w:rsidR="00B12EF4">
          <w:rPr>
            <w:rFonts w:asciiTheme="majorBidi" w:hAnsiTheme="majorBidi" w:cstheme="majorBidi"/>
            <w:szCs w:val="24"/>
          </w:rPr>
          <w:t xml:space="preserve"> </w:t>
        </w:r>
      </w:ins>
      <w:ins w:id="1215" w:author="Wenk, Jonathan F." w:date="2021-12-16T08:16:00Z">
        <w:r w:rsidR="006F1686">
          <w:rPr>
            <w:rFonts w:asciiTheme="majorBidi" w:hAnsiTheme="majorBidi" w:cstheme="majorBidi"/>
            <w:szCs w:val="24"/>
          </w:rPr>
          <w:t xml:space="preserve">the </w:t>
        </w:r>
      </w:ins>
      <w:ins w:id="1216" w:author="Sharifi, Hossein" w:date="2021-11-08T08:51:00Z">
        <w:r w:rsidR="0095304A">
          <w:rPr>
            <w:rFonts w:asciiTheme="majorBidi" w:hAnsiTheme="majorBidi" w:cstheme="majorBidi"/>
            <w:szCs w:val="24"/>
          </w:rPr>
          <w:t>American Heart A</w:t>
        </w:r>
      </w:ins>
      <w:ins w:id="1217" w:author="Sharifi, Hossein" w:date="2021-11-08T08:52:00Z">
        <w:r w:rsidR="0095304A">
          <w:rPr>
            <w:rFonts w:asciiTheme="majorBidi" w:hAnsiTheme="majorBidi" w:cstheme="majorBidi"/>
            <w:szCs w:val="24"/>
          </w:rPr>
          <w:t xml:space="preserve">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ins>
      <w:r w:rsidR="00040683">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40683">
        <w:rPr>
          <w:rFonts w:asciiTheme="majorBidi" w:hAnsiTheme="majorBidi" w:cstheme="majorBidi"/>
          <w:szCs w:val="24"/>
        </w:rPr>
      </w:r>
      <w:r w:rsidR="00040683">
        <w:rPr>
          <w:rFonts w:asciiTheme="majorBidi" w:hAnsiTheme="majorBidi" w:cstheme="majorBidi"/>
          <w:szCs w:val="24"/>
        </w:rPr>
        <w:fldChar w:fldCharType="separate"/>
      </w:r>
      <w:r w:rsidR="00CF3478">
        <w:rPr>
          <w:rFonts w:asciiTheme="majorBidi" w:hAnsiTheme="majorBidi" w:cstheme="majorBidi"/>
          <w:noProof/>
          <w:szCs w:val="24"/>
        </w:rPr>
        <w:t>(Otto et al., 2021)</w:t>
      </w:r>
      <w:r w:rsidR="00040683">
        <w:rPr>
          <w:rFonts w:asciiTheme="majorBidi" w:hAnsiTheme="majorBidi" w:cstheme="majorBidi"/>
          <w:szCs w:val="24"/>
        </w:rPr>
        <w:fldChar w:fldCharType="end"/>
      </w:r>
      <w:ins w:id="1218" w:author="Sharifi, Hossein" w:date="2021-11-08T08:52:00Z">
        <w:r w:rsidR="00040683">
          <w:rPr>
            <w:rFonts w:asciiTheme="majorBidi" w:hAnsiTheme="majorBidi" w:cstheme="majorBidi"/>
            <w:szCs w:val="24"/>
          </w:rPr>
          <w:t>.</w:t>
        </w:r>
      </w:ins>
      <w:ins w:id="1219" w:author="Sharifi, Hossein" w:date="2021-11-08T08:54:00Z">
        <w:r w:rsidR="00431438">
          <w:rPr>
            <w:rFonts w:asciiTheme="majorBidi" w:hAnsiTheme="majorBidi" w:cstheme="majorBidi"/>
            <w:szCs w:val="24"/>
          </w:rPr>
          <w:t xml:space="preserve"> </w:t>
        </w:r>
      </w:ins>
      <w:del w:id="1220" w:author="Sharifi, Hossein" w:date="2021-11-07T23:43:00Z">
        <w:r w:rsidR="00622265" w:rsidDel="00FD06BF">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622265" w:rsidDel="00FD06BF">
          <w:rPr>
            <w:rFonts w:asciiTheme="majorBidi" w:hAnsiTheme="majorBidi" w:cstheme="majorBidi"/>
            <w:szCs w:val="24"/>
          </w:rPr>
          <w:delInstrText xml:space="preserve"> ADDIN EN.CITE </w:delInstrText>
        </w:r>
        <w:r w:rsidR="00622265" w:rsidDel="00FD06BF">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622265" w:rsidDel="00FD06BF">
          <w:rPr>
            <w:rFonts w:asciiTheme="majorBidi" w:hAnsiTheme="majorBidi" w:cstheme="majorBidi"/>
            <w:szCs w:val="24"/>
          </w:rPr>
          <w:delInstrText xml:space="preserve"> ADDIN EN.CITE.DATA </w:delInstrText>
        </w:r>
        <w:r w:rsidR="00622265" w:rsidDel="00FD06BF">
          <w:rPr>
            <w:rFonts w:asciiTheme="majorBidi" w:hAnsiTheme="majorBidi" w:cstheme="majorBidi"/>
            <w:szCs w:val="24"/>
          </w:rPr>
        </w:r>
        <w:r w:rsidR="00622265" w:rsidDel="00FD06BF">
          <w:rPr>
            <w:rFonts w:asciiTheme="majorBidi" w:hAnsiTheme="majorBidi" w:cstheme="majorBidi"/>
            <w:szCs w:val="24"/>
          </w:rPr>
          <w:fldChar w:fldCharType="end"/>
        </w:r>
        <w:r w:rsidR="00622265" w:rsidDel="00FD06BF">
          <w:rPr>
            <w:rFonts w:asciiTheme="majorBidi" w:hAnsiTheme="majorBidi" w:cstheme="majorBidi"/>
            <w:szCs w:val="24"/>
          </w:rPr>
        </w:r>
        <w:r w:rsidR="00622265" w:rsidDel="00FD06BF">
          <w:rPr>
            <w:rFonts w:asciiTheme="majorBidi" w:hAnsiTheme="majorBidi" w:cstheme="majorBidi"/>
            <w:szCs w:val="24"/>
          </w:rPr>
          <w:fldChar w:fldCharType="separate"/>
        </w:r>
        <w:r w:rsidR="00622265" w:rsidDel="00FD06BF">
          <w:rPr>
            <w:rFonts w:asciiTheme="majorBidi" w:hAnsiTheme="majorBidi" w:cstheme="majorBidi"/>
            <w:noProof/>
            <w:szCs w:val="24"/>
          </w:rPr>
          <w:delText>(Otto et al., 2021)</w:delText>
        </w:r>
        <w:r w:rsidR="00622265" w:rsidDel="00FD06BF">
          <w:rPr>
            <w:rFonts w:asciiTheme="majorBidi" w:hAnsiTheme="majorBidi" w:cstheme="majorBidi"/>
            <w:szCs w:val="24"/>
          </w:rPr>
          <w:fldChar w:fldCharType="end"/>
        </w:r>
      </w:del>
      <w:ins w:id="1221" w:author="Sharifi, Hossein" w:date="2021-11-07T23:40:00Z">
        <w:del w:id="1222" w:author="Wenk, Jonathan F." w:date="2021-12-16T08:19:00Z">
          <w:r w:rsidR="00B015EA" w:rsidDel="006F1686">
            <w:rPr>
              <w:rFonts w:asciiTheme="majorBidi" w:hAnsiTheme="majorBidi" w:cstheme="majorBidi"/>
            </w:rPr>
            <w:delText xml:space="preserve">Simulated </w:delText>
          </w:r>
        </w:del>
      </w:ins>
      <w:ins w:id="1223" w:author="Sharifi, Hossein" w:date="2021-11-08T08:54:00Z">
        <w:del w:id="1224" w:author="Wenk, Jonathan F." w:date="2021-12-16T08:19:00Z">
          <w:r w:rsidR="00CF023C" w:rsidDel="006F1686">
            <w:rPr>
              <w:rFonts w:asciiTheme="majorBidi" w:hAnsiTheme="majorBidi" w:cstheme="majorBidi"/>
            </w:rPr>
            <w:delText>cases</w:delText>
          </w:r>
        </w:del>
      </w:ins>
      <w:ins w:id="1225" w:author="Sharifi, Hossein" w:date="2021-11-07T23:43:00Z">
        <w:del w:id="1226" w:author="Wenk, Jonathan F." w:date="2021-12-16T08:19:00Z">
          <w:r w:rsidR="006F729D" w:rsidDel="006F1686">
            <w:rPr>
              <w:rFonts w:asciiTheme="majorBidi" w:hAnsiTheme="majorBidi" w:cstheme="majorBidi"/>
            </w:rPr>
            <w:delText xml:space="preserve"> and represented</w:delText>
          </w:r>
        </w:del>
      </w:ins>
      <w:ins w:id="1227" w:author="Wenk, Jonathan F." w:date="2021-12-16T08:19:00Z">
        <w:r w:rsidR="006F1686">
          <w:rPr>
            <w:rFonts w:asciiTheme="majorBidi" w:hAnsiTheme="majorBidi" w:cstheme="majorBidi"/>
            <w:szCs w:val="24"/>
          </w:rPr>
          <w:t>The simulations for various</w:t>
        </w:r>
      </w:ins>
      <w:ins w:id="1228" w:author="Sharifi, Hossein" w:date="2021-11-07T23:43:00Z">
        <w:r w:rsidR="006F729D">
          <w:rPr>
            <w:rFonts w:asciiTheme="majorBidi" w:hAnsiTheme="majorBidi" w:cstheme="majorBidi"/>
          </w:rPr>
          <w:t xml:space="preserve"> stage</w:t>
        </w:r>
      </w:ins>
      <w:ins w:id="1229" w:author="Sharifi, Hossein" w:date="2021-11-08T08:55:00Z">
        <w:r w:rsidR="00F302D4">
          <w:rPr>
            <w:rFonts w:asciiTheme="majorBidi" w:hAnsiTheme="majorBidi" w:cstheme="majorBidi"/>
          </w:rPr>
          <w:t>s</w:t>
        </w:r>
      </w:ins>
      <w:ins w:id="1230" w:author="Sharifi, Hossein" w:date="2021-11-07T23:43:00Z">
        <w:r w:rsidR="006F729D">
          <w:rPr>
            <w:rFonts w:asciiTheme="majorBidi" w:hAnsiTheme="majorBidi" w:cstheme="majorBidi"/>
          </w:rPr>
          <w:t xml:space="preserve"> of </w:t>
        </w:r>
      </w:ins>
      <w:ins w:id="1231" w:author="Sharifi, Hossein" w:date="2021-11-08T08:55:00Z">
        <w:r w:rsidR="00F302D4">
          <w:rPr>
            <w:rFonts w:asciiTheme="majorBidi" w:hAnsiTheme="majorBidi" w:cstheme="majorBidi"/>
          </w:rPr>
          <w:t xml:space="preserve">the </w:t>
        </w:r>
      </w:ins>
      <w:ins w:id="1232" w:author="Sharifi, Hossein" w:date="2021-11-07T23:43:00Z">
        <w:r w:rsidR="006F729D">
          <w:rPr>
            <w:rFonts w:asciiTheme="majorBidi" w:hAnsiTheme="majorBidi" w:cstheme="majorBidi"/>
          </w:rPr>
          <w:t xml:space="preserve">disease </w:t>
        </w:r>
      </w:ins>
      <w:ins w:id="1233" w:author="Sharifi, Hossein" w:date="2021-11-07T23:40:00Z">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ins>
      <w:ins w:id="1234" w:author="Sharifi, Hossein" w:date="2021-12-07T16:48:00Z">
        <w:r w:rsidR="00A15D39">
          <w:rPr>
            <w:rFonts w:asciiTheme="majorBidi" w:hAnsiTheme="majorBidi" w:cstheme="majorBidi"/>
            <w:noProof/>
          </w:rPr>
          <w:t>3</w:t>
        </w:r>
      </w:ins>
      <w:ins w:id="1235" w:author="Sharifi, Hossein" w:date="2021-11-07T23:40:00Z">
        <w:r w:rsidR="00B015EA">
          <w:rPr>
            <w:rFonts w:asciiTheme="majorBidi" w:hAnsiTheme="majorBidi" w:cstheme="majorBidi"/>
          </w:rPr>
          <w:fldChar w:fldCharType="end"/>
        </w:r>
      </w:ins>
      <w:ins w:id="1236" w:author="Sharifi, Hossein" w:date="2021-11-07T23:41:00Z">
        <w:r w:rsidR="00B015EA">
          <w:rPr>
            <w:rFonts w:asciiTheme="majorBidi" w:hAnsiTheme="majorBidi" w:cstheme="majorBidi"/>
          </w:rPr>
          <w:t xml:space="preserve">. </w:t>
        </w:r>
      </w:ins>
      <w:del w:id="1237" w:author="Sharifi, Hossein" w:date="2021-11-09T22:39:00Z">
        <w:r w:rsidR="000E693B" w:rsidDel="000E693B">
          <w:rPr>
            <w:rFonts w:asciiTheme="majorBidi" w:hAnsiTheme="majorBidi" w:cstheme="majorBidi"/>
          </w:rPr>
          <w:fldChar w:fldCharType="begin"/>
        </w:r>
        <w:r w:rsidR="000E693B" w:rsidDel="000E693B">
          <w:rPr>
            <w:rFonts w:asciiTheme="majorBidi" w:hAnsiTheme="majorBidi" w:cstheme="majorBidi"/>
          </w:rPr>
          <w:del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delInstrText>
        </w:r>
        <w:r w:rsidR="000E693B" w:rsidDel="000E693B">
          <w:rPr>
            <w:rFonts w:asciiTheme="majorBidi" w:hAnsiTheme="majorBidi" w:cstheme="majorBidi"/>
          </w:rPr>
          <w:fldChar w:fldCharType="separate"/>
        </w:r>
        <w:r w:rsidR="000E693B" w:rsidDel="000E693B">
          <w:rPr>
            <w:rFonts w:asciiTheme="majorBidi" w:hAnsiTheme="majorBidi" w:cstheme="majorBidi"/>
            <w:noProof/>
          </w:rPr>
          <w:delText>(Sharifi et al., 2021b)</w:delText>
        </w:r>
        <w:r w:rsidR="000E693B" w:rsidDel="000E693B">
          <w:rPr>
            <w:rFonts w:asciiTheme="majorBidi" w:hAnsiTheme="majorBidi" w:cstheme="majorBidi"/>
          </w:rPr>
          <w:fldChar w:fldCharType="end"/>
        </w:r>
      </w:del>
    </w:p>
    <w:p w14:paraId="453BD8D1" w14:textId="17FAF23A" w:rsidR="008A7453" w:rsidRPr="00B95524" w:rsidDel="00B45AAE" w:rsidRDefault="009A13F6" w:rsidP="00F34279">
      <w:pPr>
        <w:spacing w:line="240" w:lineRule="auto"/>
        <w:jc w:val="both"/>
        <w:rPr>
          <w:del w:id="1238" w:author="Sharifi, Hossein" w:date="2021-11-07T23:33:00Z"/>
          <w:rFonts w:asciiTheme="majorBidi" w:hAnsiTheme="majorBidi" w:cstheme="majorBidi"/>
          <w:szCs w:val="24"/>
        </w:rPr>
      </w:pPr>
      <w:commentRangeStart w:id="1239"/>
      <w:del w:id="1240" w:author="Sharifi, Hossein" w:date="2021-11-07T23:24:00Z">
        <w:r w:rsidRPr="00B95524" w:rsidDel="004F69F2">
          <w:rPr>
            <w:rFonts w:asciiTheme="majorBidi" w:hAnsiTheme="majorBidi" w:cstheme="majorBidi"/>
            <w:szCs w:val="24"/>
          </w:rPr>
          <w:delText xml:space="preserve">MR is another type of valvular disorder </w:delText>
        </w:r>
        <w:r w:rsidR="00441875" w:rsidRPr="00B95524" w:rsidDel="004F69F2">
          <w:rPr>
            <w:rFonts w:asciiTheme="majorBidi" w:hAnsiTheme="majorBidi" w:cstheme="majorBidi"/>
            <w:szCs w:val="24"/>
          </w:rPr>
          <w:delText>wherein</w:delText>
        </w:r>
        <w:r w:rsidRPr="00B95524" w:rsidDel="004F69F2">
          <w:rPr>
            <w:rFonts w:asciiTheme="majorBidi" w:hAnsiTheme="majorBidi" w:cstheme="majorBidi"/>
            <w:szCs w:val="24"/>
          </w:rPr>
          <w:delText xml:space="preserve"> the mitral valve does not close properly during systole and allow</w:delText>
        </w:r>
        <w:r w:rsidR="005E6B24" w:rsidDel="004F69F2">
          <w:rPr>
            <w:rFonts w:asciiTheme="majorBidi" w:hAnsiTheme="majorBidi" w:cstheme="majorBidi"/>
            <w:szCs w:val="24"/>
          </w:rPr>
          <w:delText>s</w:delText>
        </w:r>
        <w:r w:rsidRPr="00B95524" w:rsidDel="004F69F2">
          <w:rPr>
            <w:rFonts w:asciiTheme="majorBidi" w:hAnsiTheme="majorBidi" w:cstheme="majorBidi"/>
            <w:szCs w:val="24"/>
          </w:rPr>
          <w:delText xml:space="preserve"> retrograde blood flow to occur</w:delText>
        </w:r>
        <w:r w:rsidR="00441875" w:rsidDel="004F69F2">
          <w:rPr>
            <w:rFonts w:asciiTheme="majorBidi" w:hAnsiTheme="majorBidi" w:cstheme="majorBidi"/>
            <w:szCs w:val="24"/>
          </w:rPr>
          <w:delText xml:space="preserve"> back into the left atria</w:delText>
        </w:r>
        <w:r w:rsidRPr="00B95524" w:rsidDel="004F69F2">
          <w:rPr>
            <w:rFonts w:asciiTheme="majorBidi" w:hAnsiTheme="majorBidi" w:cstheme="majorBidi"/>
            <w:szCs w:val="24"/>
          </w:rPr>
          <w:delText xml:space="preserve">. </w:delText>
        </w:r>
        <w:r w:rsidR="00441875" w:rsidDel="004F69F2">
          <w:rPr>
            <w:rFonts w:asciiTheme="majorBidi" w:hAnsiTheme="majorBidi" w:cstheme="majorBidi"/>
            <w:szCs w:val="24"/>
          </w:rPr>
          <w:delText>The r</w:delText>
        </w:r>
        <w:r w:rsidR="00441875" w:rsidRPr="00B95524" w:rsidDel="004F69F2">
          <w:rPr>
            <w:rFonts w:asciiTheme="majorBidi" w:hAnsiTheme="majorBidi" w:cstheme="majorBidi"/>
            <w:szCs w:val="24"/>
          </w:rPr>
          <w:delText xml:space="preserve">egurgitant </w:delText>
        </w:r>
        <w:r w:rsidRPr="00B95524" w:rsidDel="004F69F2">
          <w:rPr>
            <w:rFonts w:asciiTheme="majorBidi" w:hAnsiTheme="majorBidi" w:cstheme="majorBidi"/>
            <w:szCs w:val="24"/>
          </w:rPr>
          <w:delText xml:space="preserve">blood volume </w:delText>
        </w:r>
        <w:r w:rsidR="00441875" w:rsidDel="004F69F2">
          <w:rPr>
            <w:rFonts w:asciiTheme="majorBidi" w:hAnsiTheme="majorBidi" w:cstheme="majorBidi"/>
            <w:szCs w:val="24"/>
          </w:rPr>
          <w:delText>leads</w:delText>
        </w:r>
        <w:r w:rsidR="00441875" w:rsidRPr="00B95524" w:rsidDel="004F69F2">
          <w:rPr>
            <w:rFonts w:asciiTheme="majorBidi" w:hAnsiTheme="majorBidi" w:cstheme="majorBidi"/>
            <w:szCs w:val="24"/>
          </w:rPr>
          <w:delText xml:space="preserve"> </w:delText>
        </w:r>
        <w:r w:rsidRPr="00B95524" w:rsidDel="004F69F2">
          <w:rPr>
            <w:rFonts w:asciiTheme="majorBidi" w:hAnsiTheme="majorBidi" w:cstheme="majorBidi"/>
            <w:szCs w:val="24"/>
          </w:rPr>
          <w:delText>to volume overloading and thus excessive diastolic filling of</w:delText>
        </w:r>
        <w:r w:rsidR="00441875" w:rsidDel="004F69F2">
          <w:rPr>
            <w:rFonts w:asciiTheme="majorBidi" w:hAnsiTheme="majorBidi" w:cstheme="majorBidi"/>
            <w:szCs w:val="24"/>
          </w:rPr>
          <w:delText xml:space="preserve"> the</w:delText>
        </w:r>
        <w:r w:rsidRPr="00B95524" w:rsidDel="004F69F2">
          <w:rPr>
            <w:rFonts w:asciiTheme="majorBidi" w:hAnsiTheme="majorBidi" w:cstheme="majorBidi"/>
            <w:szCs w:val="24"/>
          </w:rPr>
          <w:delText xml:space="preserve"> LV</w:delText>
        </w:r>
        <w:r w:rsidR="00B0129B" w:rsidRPr="00B95524" w:rsidDel="004F69F2">
          <w:rPr>
            <w:rFonts w:asciiTheme="majorBidi" w:hAnsiTheme="majorBidi" w:cstheme="majorBidi"/>
            <w:szCs w:val="24"/>
          </w:rPr>
          <w:delText xml:space="preserve"> </w:delText>
        </w:r>
        <w:r w:rsidR="002074BD" w:rsidRPr="00B95524" w:rsidDel="004F69F2">
          <w:rPr>
            <w:rFonts w:asciiTheme="majorBidi" w:hAnsiTheme="majorBidi" w:cstheme="majorBidi"/>
            <w:szCs w:val="24"/>
          </w:rPr>
          <w:fldChar w:fldCharType="begin"/>
        </w:r>
        <w:r w:rsidR="00877515" w:rsidDel="004F69F2">
          <w:rPr>
            <w:rFonts w:asciiTheme="majorBidi" w:hAnsiTheme="majorBidi" w:cstheme="majorBidi"/>
            <w:szCs w:val="24"/>
          </w:rPr>
          <w:del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delInstrText>
        </w:r>
        <w:r w:rsidR="002074BD" w:rsidRPr="00B95524" w:rsidDel="004F69F2">
          <w:rPr>
            <w:rFonts w:asciiTheme="majorBidi" w:hAnsiTheme="majorBidi" w:cstheme="majorBidi"/>
            <w:szCs w:val="24"/>
          </w:rPr>
          <w:fldChar w:fldCharType="separate"/>
        </w:r>
        <w:r w:rsidR="00877515" w:rsidDel="004F69F2">
          <w:rPr>
            <w:rFonts w:asciiTheme="majorBidi" w:hAnsiTheme="majorBidi" w:cstheme="majorBidi"/>
            <w:noProof/>
            <w:szCs w:val="24"/>
          </w:rPr>
          <w:delText>(Carabello et al., 1992)</w:delText>
        </w:r>
        <w:r w:rsidR="002074BD" w:rsidRPr="00B95524" w:rsidDel="004F69F2">
          <w:rPr>
            <w:rFonts w:asciiTheme="majorBidi" w:hAnsiTheme="majorBidi" w:cstheme="majorBidi"/>
            <w:szCs w:val="24"/>
          </w:rPr>
          <w:fldChar w:fldCharType="end"/>
        </w:r>
        <w:r w:rsidRPr="00B95524" w:rsidDel="004F69F2">
          <w:rPr>
            <w:rFonts w:asciiTheme="majorBidi" w:hAnsiTheme="majorBidi" w:cstheme="majorBidi"/>
            <w:szCs w:val="24"/>
          </w:rPr>
          <w:delText xml:space="preserve">. </w:delText>
        </w:r>
        <w:commentRangeEnd w:id="1239"/>
        <w:r w:rsidR="000A7788" w:rsidDel="004F69F2">
          <w:rPr>
            <w:rStyle w:val="CommentReference"/>
          </w:rPr>
          <w:commentReference w:id="1239"/>
        </w:r>
        <w:r w:rsidR="005E6B24" w:rsidDel="004F69F2">
          <w:rPr>
            <w:rFonts w:asciiTheme="majorBidi" w:hAnsiTheme="majorBidi" w:cstheme="majorBidi"/>
            <w:szCs w:val="24"/>
          </w:rPr>
          <w:delText>I</w:delText>
        </w:r>
      </w:del>
      <w:del w:id="1241" w:author="Sharifi, Hossein" w:date="2021-11-07T23:33:00Z">
        <w:r w:rsidR="005E6B24" w:rsidDel="00B45AAE">
          <w:rPr>
            <w:rFonts w:asciiTheme="majorBidi" w:hAnsiTheme="majorBidi" w:cstheme="majorBidi"/>
            <w:szCs w:val="24"/>
          </w:rPr>
          <w:delText xml:space="preserve">n the current framework, </w:delText>
        </w:r>
        <w:r w:rsidR="00441875" w:rsidDel="00B45AAE">
          <w:rPr>
            <w:rFonts w:asciiTheme="majorBidi" w:hAnsiTheme="majorBidi" w:cstheme="majorBidi"/>
            <w:szCs w:val="24"/>
          </w:rPr>
          <w:delText>t</w:delText>
        </w:r>
        <w:r w:rsidR="00441875" w:rsidRPr="00B95524" w:rsidDel="00B45AAE">
          <w:rPr>
            <w:rFonts w:asciiTheme="majorBidi" w:hAnsiTheme="majorBidi" w:cstheme="majorBidi"/>
            <w:szCs w:val="24"/>
          </w:rPr>
          <w:delText xml:space="preserve">he </w:delText>
        </w:r>
        <w:r w:rsidR="00B35255" w:rsidRPr="00B95524" w:rsidDel="00B45AAE">
          <w:rPr>
            <w:rFonts w:asciiTheme="majorBidi" w:hAnsiTheme="majorBidi" w:cstheme="majorBidi"/>
            <w:szCs w:val="24"/>
          </w:rPr>
          <w:delText xml:space="preserve">retrograde blood flow through the mitral valve was controlled via </w:delText>
        </w:r>
        <w:r w:rsidR="00F30073" w:rsidRPr="00B95524" w:rsidDel="00B45AAE">
          <w:rPr>
            <w:rFonts w:asciiTheme="majorBidi" w:hAnsiTheme="majorBidi" w:cstheme="majorBidi"/>
            <w:szCs w:val="24"/>
          </w:rPr>
          <w:delText xml:space="preserve">a model parameter named </w:delText>
        </w:r>
        <w:commentRangeStart w:id="1242"/>
        <w:r w:rsidR="00F30073" w:rsidRPr="00B95524" w:rsidDel="00B45AAE">
          <w:rPr>
            <w:rFonts w:asciiTheme="majorBidi" w:hAnsiTheme="majorBidi" w:cstheme="majorBidi"/>
            <w:szCs w:val="24"/>
          </w:rPr>
          <w:delText>“leaking factor”</w:delText>
        </w:r>
        <w:commentRangeEnd w:id="1242"/>
        <w:r w:rsidR="000A7788" w:rsidDel="00B45AAE">
          <w:rPr>
            <w:rStyle w:val="CommentReference"/>
          </w:rPr>
          <w:commentReference w:id="1242"/>
        </w:r>
        <w:r w:rsidR="00F30073" w:rsidRPr="00B95524" w:rsidDel="00B45AAE">
          <w:rPr>
            <w:rFonts w:asciiTheme="majorBidi" w:hAnsiTheme="majorBidi" w:cstheme="majorBidi"/>
            <w:szCs w:val="24"/>
          </w:rPr>
          <w:delText xml:space="preserve"> (G</w:delText>
        </w:r>
        <w:r w:rsidR="00F30073" w:rsidRPr="00B95524" w:rsidDel="00B45AAE">
          <w:rPr>
            <w:rFonts w:asciiTheme="majorBidi" w:hAnsiTheme="majorBidi" w:cstheme="majorBidi"/>
            <w:szCs w:val="24"/>
            <w:vertAlign w:val="subscript"/>
          </w:rPr>
          <w:delText>leak</w:delText>
        </w:r>
        <w:r w:rsidR="00844C66" w:rsidRPr="00B95524" w:rsidDel="00B45AAE">
          <w:rPr>
            <w:rFonts w:asciiTheme="majorBidi" w:hAnsiTheme="majorBidi" w:cstheme="majorBidi"/>
            <w:szCs w:val="24"/>
            <w:vertAlign w:val="subscript"/>
          </w:rPr>
          <w:delText>,mitral</w:delText>
        </w:r>
        <w:r w:rsidR="00F30073" w:rsidRPr="00B95524" w:rsidDel="00B45AAE">
          <w:rPr>
            <w:rFonts w:asciiTheme="majorBidi" w:hAnsiTheme="majorBidi" w:cstheme="majorBidi"/>
            <w:szCs w:val="24"/>
          </w:rPr>
          <w:delText xml:space="preserve"> in equation</w:delText>
        </w:r>
        <w:r w:rsidR="0076497D" w:rsidRPr="00B95524" w:rsidDel="00B45AAE">
          <w:rPr>
            <w:rFonts w:asciiTheme="majorBidi" w:hAnsiTheme="majorBidi" w:cstheme="majorBidi"/>
            <w:szCs w:val="24"/>
          </w:rPr>
          <w:delText xml:space="preserve"> </w:delText>
        </w:r>
        <w:r w:rsidR="0076497D" w:rsidRPr="00B95524" w:rsidDel="00B45AAE">
          <w:rPr>
            <w:rFonts w:asciiTheme="majorBidi" w:hAnsiTheme="majorBidi" w:cstheme="majorBidi"/>
            <w:szCs w:val="24"/>
          </w:rPr>
          <w:fldChar w:fldCharType="begin"/>
        </w:r>
        <w:r w:rsidR="0076497D" w:rsidRPr="00B95524" w:rsidDel="00B45AAE">
          <w:rPr>
            <w:rFonts w:asciiTheme="majorBidi" w:hAnsiTheme="majorBidi" w:cstheme="majorBidi"/>
            <w:szCs w:val="24"/>
          </w:rPr>
          <w:delInstrText xml:space="preserve"> GOTOBUTTON ZEqnNum399149  \* MERGEFORMAT </w:delInstrText>
        </w:r>
        <w:r w:rsidR="0076497D" w:rsidRPr="00B95524" w:rsidDel="00B45AAE">
          <w:rPr>
            <w:rFonts w:asciiTheme="majorBidi" w:hAnsiTheme="majorBidi" w:cstheme="majorBidi"/>
            <w:szCs w:val="24"/>
          </w:rPr>
          <w:fldChar w:fldCharType="begin"/>
        </w:r>
        <w:r w:rsidR="0076497D" w:rsidRPr="00B95524" w:rsidDel="00B45AAE">
          <w:rPr>
            <w:rFonts w:asciiTheme="majorBidi" w:hAnsiTheme="majorBidi" w:cstheme="majorBidi"/>
            <w:szCs w:val="24"/>
          </w:rPr>
          <w:delInstrText xml:space="preserve"> REF ZEqnNum399149 \* Charformat \! \* MERGEFORMAT </w:delInstrText>
        </w:r>
        <w:r w:rsidR="0076497D" w:rsidRPr="00B95524" w:rsidDel="00B45AAE">
          <w:rPr>
            <w:rFonts w:asciiTheme="majorBidi" w:hAnsiTheme="majorBidi" w:cstheme="majorBidi"/>
            <w:szCs w:val="24"/>
          </w:rPr>
          <w:fldChar w:fldCharType="separate"/>
        </w:r>
      </w:del>
      <w:del w:id="1243" w:author="Sharifi, Hossein" w:date="2021-11-07T19:47:00Z">
        <w:r w:rsidR="00676F15" w:rsidRPr="00676F15" w:rsidDel="00946339">
          <w:rPr>
            <w:rFonts w:asciiTheme="majorBidi" w:hAnsiTheme="majorBidi" w:cstheme="majorBidi"/>
            <w:szCs w:val="24"/>
          </w:rPr>
          <w:delInstrText>(8)</w:delInstrText>
        </w:r>
      </w:del>
      <w:del w:id="1244" w:author="Sharifi, Hossein" w:date="2021-11-07T23:33:00Z">
        <w:r w:rsidR="0076497D" w:rsidRPr="00B95524" w:rsidDel="00B45AAE">
          <w:rPr>
            <w:rFonts w:asciiTheme="majorBidi" w:hAnsiTheme="majorBidi" w:cstheme="majorBidi"/>
            <w:szCs w:val="24"/>
          </w:rPr>
          <w:fldChar w:fldCharType="end"/>
        </w:r>
        <w:r w:rsidR="0076497D" w:rsidRPr="00B95524" w:rsidDel="00B45AAE">
          <w:rPr>
            <w:rFonts w:asciiTheme="majorBidi" w:hAnsiTheme="majorBidi" w:cstheme="majorBidi"/>
            <w:szCs w:val="24"/>
          </w:rPr>
          <w:fldChar w:fldCharType="end"/>
        </w:r>
        <w:r w:rsidR="00F30073" w:rsidRPr="00B95524" w:rsidDel="00B45AAE">
          <w:rPr>
            <w:rFonts w:asciiTheme="majorBidi" w:hAnsiTheme="majorBidi" w:cstheme="majorBidi"/>
            <w:szCs w:val="24"/>
          </w:rPr>
          <w:delText xml:space="preserve">) that is zero for </w:delText>
        </w:r>
        <w:r w:rsidR="00C66E63" w:rsidRPr="00B95524" w:rsidDel="00B45AAE">
          <w:rPr>
            <w:rFonts w:asciiTheme="majorBidi" w:hAnsiTheme="majorBidi" w:cstheme="majorBidi"/>
            <w:szCs w:val="24"/>
          </w:rPr>
          <w:delText xml:space="preserve">a </w:delText>
        </w:r>
        <w:commentRangeStart w:id="1245"/>
        <w:r w:rsidR="00C66E63" w:rsidRPr="00B95524" w:rsidDel="00B45AAE">
          <w:rPr>
            <w:rFonts w:asciiTheme="majorBidi" w:hAnsiTheme="majorBidi" w:cstheme="majorBidi"/>
            <w:szCs w:val="24"/>
          </w:rPr>
          <w:delText xml:space="preserve">proper valve </w:delText>
        </w:r>
        <w:commentRangeEnd w:id="1245"/>
        <w:r w:rsidR="000A7788" w:rsidDel="00B45AAE">
          <w:rPr>
            <w:rStyle w:val="CommentReference"/>
          </w:rPr>
          <w:commentReference w:id="1245"/>
        </w:r>
        <w:r w:rsidR="00C66E63" w:rsidRPr="00B95524" w:rsidDel="00B45AAE">
          <w:rPr>
            <w:rFonts w:asciiTheme="majorBidi" w:hAnsiTheme="majorBidi" w:cstheme="majorBidi"/>
            <w:szCs w:val="24"/>
          </w:rPr>
          <w:delText xml:space="preserve">(i.e. </w:delText>
        </w:r>
        <w:r w:rsidR="00F30073" w:rsidRPr="00B95524" w:rsidDel="00B45AAE">
          <w:rPr>
            <w:rFonts w:asciiTheme="majorBidi" w:hAnsiTheme="majorBidi" w:cstheme="majorBidi"/>
            <w:szCs w:val="24"/>
          </w:rPr>
          <w:delText>“baseline simulation”</w:delText>
        </w:r>
        <w:r w:rsidR="00C66E63" w:rsidRPr="00B95524" w:rsidDel="00B45AAE">
          <w:rPr>
            <w:rFonts w:asciiTheme="majorBidi" w:hAnsiTheme="majorBidi" w:cstheme="majorBidi"/>
            <w:szCs w:val="24"/>
          </w:rPr>
          <w:delText>)</w:delText>
        </w:r>
        <w:r w:rsidR="00F30073" w:rsidRPr="00B95524" w:rsidDel="00B45AAE">
          <w:rPr>
            <w:rFonts w:asciiTheme="majorBidi" w:hAnsiTheme="majorBidi" w:cstheme="majorBidi"/>
            <w:szCs w:val="24"/>
          </w:rPr>
          <w:delText xml:space="preserve"> and is nonzero for an insufficient valve.</w:delText>
        </w:r>
      </w:del>
    </w:p>
    <w:p w14:paraId="619D11E0" w14:textId="2287D28E" w:rsidR="00D649BD" w:rsidRPr="00B95524" w:rsidDel="00881D47" w:rsidRDefault="00BF561B" w:rsidP="00F34279">
      <w:pPr>
        <w:pStyle w:val="MTDisplayEquation"/>
        <w:spacing w:line="240" w:lineRule="auto"/>
        <w:rPr>
          <w:del w:id="1246" w:author="Sharifi, Hossein" w:date="2021-12-06T22:34:00Z"/>
          <w:rFonts w:asciiTheme="majorBidi" w:hAnsiTheme="majorBidi" w:cstheme="majorBidi"/>
        </w:rPr>
      </w:pPr>
      <w:r w:rsidRPr="00B95524">
        <w:rPr>
          <w:rFonts w:asciiTheme="majorBidi" w:hAnsiTheme="majorBidi" w:cstheme="majorBidi"/>
        </w:rPr>
        <w:tab/>
      </w:r>
      <w:ins w:id="1247" w:author="Sharifi, Hossein" w:date="2021-11-18T09:21:00Z">
        <w:r w:rsidR="00297B52" w:rsidRPr="00B95524">
          <w:rPr>
            <w:rFonts w:asciiTheme="majorBidi" w:hAnsiTheme="majorBidi" w:cstheme="majorBidi"/>
            <w:position w:val="-58"/>
          </w:rPr>
          <w:object w:dxaOrig="5020" w:dyaOrig="1280" w14:anchorId="19D7E945">
            <v:shape id="_x0000_i1032" type="#_x0000_t75" alt="" style="width:251.7pt;height:63.95pt;mso-width-percent:0;mso-height-percent:0;mso-width-percent:0;mso-height-percent:0" o:ole="">
              <v:imagedata r:id="rId28" o:title=""/>
            </v:shape>
            <o:OLEObject Type="Embed" ProgID="Equation.DSMT4" ShapeID="_x0000_i1032" DrawAspect="Content" ObjectID="_1701349238" r:id="rId29"/>
          </w:object>
        </w:r>
      </w:ins>
      <w:r w:rsidRPr="00B95524">
        <w:rPr>
          <w:rFonts w:asciiTheme="majorBidi" w:hAnsiTheme="majorBidi" w:cstheme="majorBidi"/>
        </w:rPr>
        <w:t xml:space="preserve"> </w:t>
      </w:r>
      <w:r w:rsidRPr="00B95524">
        <w:rPr>
          <w:rFonts w:asciiTheme="majorBidi" w:hAnsiTheme="majorBidi" w:cstheme="majorBidi"/>
        </w:rPr>
        <w:tab/>
      </w:r>
      <w:commentRangeStart w:id="1248"/>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49"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ins w:id="1250" w:author="Sharifi, Hossein" w:date="2021-12-07T16:48:00Z">
        <w:r w:rsidR="00A15D39">
          <w:rPr>
            <w:rFonts w:asciiTheme="majorBidi" w:hAnsiTheme="majorBidi" w:cstheme="majorBidi"/>
          </w:rPr>
          <w:instrText>8</w:instrText>
        </w:r>
      </w:ins>
      <w:del w:id="1251" w:author="Sharifi, Hossein" w:date="2021-11-07T23:07:00Z">
        <w:r w:rsidR="00BE6CB1" w:rsidDel="00D465E3">
          <w:rPr>
            <w:rFonts w:asciiTheme="majorBidi" w:hAnsiTheme="majorBidi" w:cstheme="majorBidi"/>
          </w:rPr>
          <w:delInstrText>8</w:delInstrText>
        </w:r>
      </w:del>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49"/>
      <w:r w:rsidRPr="00B95524">
        <w:rPr>
          <w:rFonts w:asciiTheme="majorBidi" w:hAnsiTheme="majorBidi" w:cstheme="majorBidi"/>
        </w:rPr>
        <w:fldChar w:fldCharType="end"/>
      </w:r>
      <w:commentRangeEnd w:id="1248"/>
      <w:r w:rsidR="006F1686">
        <w:rPr>
          <w:rStyle w:val="CommentReference"/>
          <w:noProof w:val="0"/>
        </w:rPr>
        <w:commentReference w:id="1248"/>
      </w:r>
    </w:p>
    <w:p w14:paraId="2EAFC4CE" w14:textId="5E0DD7E4" w:rsidR="00E0044B" w:rsidRPr="00B95524" w:rsidRDefault="00113B02">
      <w:pPr>
        <w:pStyle w:val="MTDisplayEquation"/>
        <w:spacing w:line="240" w:lineRule="auto"/>
        <w:pPrChange w:id="1252" w:author="Sharifi, Hossein" w:date="2021-12-06T22:34:00Z">
          <w:pPr>
            <w:spacing w:line="240" w:lineRule="auto"/>
            <w:jc w:val="both"/>
          </w:pPr>
        </w:pPrChange>
      </w:pPr>
      <w:del w:id="1253" w:author="Sharifi, Hossein" w:date="2021-11-07T23:40:00Z">
        <w:r w:rsidRPr="00B95524" w:rsidDel="00B015EA">
          <w:delText>The following values for “leaking factor” (Table</w:delText>
        </w:r>
        <w:r w:rsidR="00203121" w:rsidRPr="00B95524" w:rsidDel="00B015EA">
          <w:delText xml:space="preserve"> </w:delText>
        </w:r>
        <w:r w:rsidR="00B628CF" w:rsidRPr="00B95524" w:rsidDel="00B015EA">
          <w:rPr>
            <w:noProof w:val="0"/>
          </w:rPr>
          <w:fldChar w:fldCharType="begin"/>
        </w:r>
        <w:r w:rsidR="00B628CF" w:rsidRPr="00B95524" w:rsidDel="00B015EA">
          <w:delInstrText xml:space="preserve"> seq table table3 </w:delInstrText>
        </w:r>
        <w:r w:rsidR="00B628CF" w:rsidRPr="00B95524" w:rsidDel="00B015EA">
          <w:rPr>
            <w:noProof w:val="0"/>
          </w:rPr>
          <w:fldChar w:fldCharType="separate"/>
        </w:r>
      </w:del>
      <w:del w:id="1254" w:author="Sharifi, Hossein" w:date="2021-11-07T23:07:00Z">
        <w:r w:rsidR="00BE6CB1" w:rsidDel="00D465E3">
          <w:delText>3</w:delText>
        </w:r>
      </w:del>
      <w:del w:id="1255" w:author="Sharifi, Hossein" w:date="2021-11-07T23:40:00Z">
        <w:r w:rsidR="00B628CF" w:rsidRPr="00B95524" w:rsidDel="00B015EA">
          <w:fldChar w:fldCharType="end"/>
        </w:r>
        <w:r w:rsidRPr="00B95524" w:rsidDel="00B015EA">
          <w:delText xml:space="preserve">) were used to simulate </w:delText>
        </w:r>
        <w:r w:rsidR="00530D0E" w:rsidRPr="00B95524" w:rsidDel="00B015EA">
          <w:delText>three</w:delText>
        </w:r>
        <w:r w:rsidRPr="00B95524" w:rsidDel="00B015EA">
          <w:delText xml:space="preserve"> levels </w:delText>
        </w:r>
        <w:r w:rsidR="009B28E5" w:rsidRPr="00B95524" w:rsidDel="00B015EA">
          <w:delText xml:space="preserve">of </w:delText>
        </w:r>
        <w:r w:rsidRPr="00B95524" w:rsidDel="00B015EA">
          <w:delText>severity for patients with MR</w:delText>
        </w:r>
        <w:r w:rsidR="002F46B8" w:rsidRPr="00B95524" w:rsidDel="00B015EA">
          <w:delText xml:space="preserve"> </w:delText>
        </w:r>
        <w:r w:rsidR="007F1D19" w:rsidRPr="00B95524" w:rsidDel="00B015EA">
          <w:delText>with respect</w:delText>
        </w:r>
        <w:r w:rsidR="002F46B8" w:rsidRPr="00B95524" w:rsidDel="00B015EA">
          <w:delText xml:space="preserve"> to the threshold of </w:delText>
        </w:r>
        <w:r w:rsidR="00095DF6" w:rsidRPr="00B95524" w:rsidDel="00B015EA">
          <w:delText xml:space="preserve">60 </w:delText>
        </w:r>
        <w:r w:rsidR="009B33A0" w:rsidRPr="00B95524" w:rsidDel="00B015EA">
          <w:delText>(</w:delText>
        </w:r>
        <w:r w:rsidR="00095DF6" w:rsidRPr="00B95524" w:rsidDel="00B015EA">
          <w:delText>ml</w:delText>
        </w:r>
        <w:r w:rsidR="009B33A0" w:rsidRPr="00B95524" w:rsidDel="00B015EA">
          <w:delText xml:space="preserve"> beat</w:delText>
        </w:r>
        <w:r w:rsidR="009B33A0" w:rsidRPr="00B95524" w:rsidDel="00B015EA">
          <w:rPr>
            <w:vertAlign w:val="superscript"/>
          </w:rPr>
          <w:delText>-1</w:delText>
        </w:r>
        <w:r w:rsidR="009B33A0" w:rsidRPr="00B95524" w:rsidDel="00B015EA">
          <w:delText>)</w:delText>
        </w:r>
        <w:r w:rsidR="007F1D19" w:rsidRPr="00B95524" w:rsidDel="00B015EA">
          <w:delText xml:space="preserve"> for regurgitant volume</w:delText>
        </w:r>
        <w:r w:rsidR="00095DF6" w:rsidRPr="00B95524" w:rsidDel="00B015EA">
          <w:delText xml:space="preserve"> based on AHA guideline</w:delText>
        </w:r>
        <w:r w:rsidR="00441875" w:rsidDel="00B015EA">
          <w:delText>s</w:delText>
        </w:r>
        <w:r w:rsidR="00095DF6" w:rsidRPr="00B95524" w:rsidDel="00B015EA">
          <w:delText xml:space="preserve"> </w:delText>
        </w:r>
        <w:r w:rsidR="00756677" w:rsidRPr="00B95524" w:rsidDel="00B015EA">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B015EA">
          <w:delInstrText xml:space="preserve"> ADDIN EN.CITE </w:delInstrText>
        </w:r>
        <w:r w:rsidR="00877515" w:rsidDel="00B015EA">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B015EA">
          <w:delInstrText xml:space="preserve"> ADDIN EN.CITE.DATA </w:delInstrText>
        </w:r>
        <w:r w:rsidR="00877515" w:rsidDel="00B015EA">
          <w:fldChar w:fldCharType="end"/>
        </w:r>
        <w:r w:rsidR="00756677" w:rsidRPr="00B95524" w:rsidDel="00B015EA">
          <w:fldChar w:fldCharType="separate"/>
        </w:r>
        <w:r w:rsidR="00877515" w:rsidDel="00B015EA">
          <w:delText>(Otto et al., 2021)</w:delText>
        </w:r>
        <w:r w:rsidR="00756677" w:rsidRPr="00B95524" w:rsidDel="00B015EA">
          <w:fldChar w:fldCharType="end"/>
        </w:r>
        <w:r w:rsidR="007F1D19" w:rsidRPr="00B95524" w:rsidDel="00B015EA">
          <w:delText>.</w:delText>
        </w:r>
      </w:del>
    </w:p>
    <w:tbl>
      <w:tblPr>
        <w:tblStyle w:val="TableGrid"/>
        <w:tblW w:w="0" w:type="auto"/>
        <w:jc w:val="center"/>
        <w:tblCellMar>
          <w:left w:w="29" w:type="dxa"/>
          <w:right w:w="29" w:type="dxa"/>
        </w:tblCellMar>
        <w:tblLook w:val="04A0" w:firstRow="1" w:lastRow="0" w:firstColumn="1" w:lastColumn="0" w:noHBand="0" w:noVBand="1"/>
        <w:tblPrChange w:id="1256" w:author="Sharifi, Hossein" w:date="2021-11-07T23:38:00Z">
          <w:tblPr>
            <w:tblStyle w:val="TableGrid"/>
            <w:tblW w:w="0" w:type="auto"/>
            <w:jc w:val="center"/>
            <w:tblCellMar>
              <w:left w:w="29" w:type="dxa"/>
              <w:right w:w="29" w:type="dxa"/>
            </w:tblCellMar>
            <w:tblLook w:val="04A0" w:firstRow="1" w:lastRow="0" w:firstColumn="1" w:lastColumn="0" w:noHBand="0" w:noVBand="1"/>
          </w:tblPr>
        </w:tblPrChange>
      </w:tblPr>
      <w:tblGrid>
        <w:gridCol w:w="920"/>
        <w:gridCol w:w="2955"/>
        <w:gridCol w:w="4040"/>
        <w:tblGridChange w:id="1257">
          <w:tblGrid>
            <w:gridCol w:w="920"/>
            <w:gridCol w:w="2955"/>
            <w:gridCol w:w="3770"/>
          </w:tblGrid>
        </w:tblGridChange>
      </w:tblGrid>
      <w:tr w:rsidR="00A41BCA" w:rsidRPr="00B95524" w14:paraId="555BCA0F" w14:textId="33AC1EAF" w:rsidTr="00D06C97">
        <w:trPr>
          <w:trHeight w:val="239"/>
          <w:jc w:val="center"/>
          <w:trPrChange w:id="1258" w:author="Sharifi, Hossein" w:date="2021-11-07T23:38:00Z">
            <w:trPr>
              <w:trHeight w:val="239"/>
              <w:jc w:val="center"/>
            </w:trPr>
          </w:trPrChange>
        </w:trPr>
        <w:tc>
          <w:tcPr>
            <w:tcW w:w="7915" w:type="dxa"/>
            <w:gridSpan w:val="3"/>
            <w:tcBorders>
              <w:top w:val="double" w:sz="4" w:space="0" w:color="auto"/>
              <w:bottom w:val="double" w:sz="4" w:space="0" w:color="auto"/>
            </w:tcBorders>
            <w:vAlign w:val="center"/>
            <w:tcPrChange w:id="1259" w:author="Sharifi, Hossein" w:date="2021-11-07T23:38:00Z">
              <w:tcPr>
                <w:tcW w:w="7645" w:type="dxa"/>
                <w:gridSpan w:val="3"/>
                <w:tcBorders>
                  <w:top w:val="double" w:sz="4" w:space="0" w:color="auto"/>
                  <w:bottom w:val="double" w:sz="4" w:space="0" w:color="auto"/>
                </w:tcBorders>
                <w:vAlign w:val="center"/>
              </w:tcPr>
            </w:tcPrChange>
          </w:tcPr>
          <w:p w14:paraId="6D21F211" w14:textId="15230849"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260"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ins w:id="1261" w:author="Sharifi, Hossein" w:date="2021-12-07T16:48:00Z">
              <w:r w:rsidR="00A15D39">
                <w:rPr>
                  <w:rFonts w:asciiTheme="majorBidi" w:hAnsiTheme="majorBidi" w:cstheme="majorBidi"/>
                  <w:b/>
                  <w:bCs/>
                  <w:noProof/>
                  <w:szCs w:val="24"/>
                </w:rPr>
                <w:t>3</w:t>
              </w:r>
            </w:ins>
            <w:del w:id="1262" w:author="Sharifi, Hossein" w:date="2021-11-07T23:07:00Z">
              <w:r w:rsidR="00BE6CB1" w:rsidDel="00D465E3">
                <w:rPr>
                  <w:rFonts w:asciiTheme="majorBidi" w:hAnsiTheme="majorBidi" w:cstheme="majorBidi"/>
                  <w:b/>
                  <w:bCs/>
                  <w:noProof/>
                  <w:szCs w:val="24"/>
                </w:rPr>
                <w:delText>3</w:delText>
              </w:r>
            </w:del>
            <w:r w:rsidRPr="003800CC">
              <w:rPr>
                <w:rFonts w:asciiTheme="majorBidi" w:hAnsiTheme="majorBidi" w:cstheme="majorBidi"/>
                <w:b/>
                <w:bCs/>
                <w:szCs w:val="24"/>
              </w:rPr>
              <w:fldChar w:fldCharType="end"/>
            </w:r>
            <w:bookmarkEnd w:id="1260"/>
            <w:r w:rsidRPr="003800CC">
              <w:rPr>
                <w:rFonts w:asciiTheme="majorBidi" w:hAnsiTheme="majorBidi" w:cstheme="majorBidi"/>
                <w:b/>
                <w:bCs/>
                <w:szCs w:val="24"/>
              </w:rPr>
              <w:t>.</w:t>
            </w:r>
            <w:r w:rsidRPr="003800CC">
              <w:rPr>
                <w:rFonts w:asciiTheme="majorBidi" w:hAnsiTheme="majorBidi" w:cstheme="majorBidi"/>
                <w:szCs w:val="24"/>
              </w:rPr>
              <w:t xml:space="preserve"> </w:t>
            </w:r>
            <w:r w:rsidRPr="00C945F0">
              <w:rPr>
                <w:rFonts w:asciiTheme="majorBidi" w:hAnsiTheme="majorBidi" w:cstheme="majorBidi"/>
                <w:b/>
                <w:bCs/>
                <w:szCs w:val="24"/>
                <w:rPrChange w:id="1263" w:author="Sharifi, Hossein" w:date="2021-11-07T23:38:00Z">
                  <w:rPr>
                    <w:rFonts w:asciiTheme="majorBidi" w:hAnsiTheme="majorBidi" w:cstheme="majorBidi"/>
                    <w:szCs w:val="24"/>
                  </w:rPr>
                </w:rPrChange>
              </w:rPr>
              <w:t>Simulated different levels</w:t>
            </w:r>
            <w:ins w:id="1264" w:author="Sharifi, Hossein" w:date="2021-11-07T23:38:00Z">
              <w:r w:rsidR="00C945F0" w:rsidRPr="00C945F0">
                <w:rPr>
                  <w:rFonts w:asciiTheme="majorBidi" w:hAnsiTheme="majorBidi" w:cstheme="majorBidi"/>
                  <w:b/>
                  <w:bCs/>
                  <w:szCs w:val="24"/>
                  <w:rPrChange w:id="1265" w:author="Sharifi, Hossein" w:date="2021-11-07T23:38:00Z">
                    <w:rPr>
                      <w:rFonts w:asciiTheme="majorBidi" w:hAnsiTheme="majorBidi" w:cstheme="majorBidi"/>
                      <w:szCs w:val="24"/>
                    </w:rPr>
                  </w:rPrChange>
                </w:rPr>
                <w:t xml:space="preserve"> of</w:t>
              </w:r>
            </w:ins>
            <w:r w:rsidRPr="00C945F0">
              <w:rPr>
                <w:rFonts w:asciiTheme="majorBidi" w:hAnsiTheme="majorBidi" w:cstheme="majorBidi"/>
                <w:b/>
                <w:bCs/>
                <w:szCs w:val="24"/>
                <w:rPrChange w:id="1266" w:author="Sharifi, Hossein" w:date="2021-11-07T23:38:00Z">
                  <w:rPr>
                    <w:rFonts w:asciiTheme="majorBidi" w:hAnsiTheme="majorBidi" w:cstheme="majorBidi"/>
                    <w:szCs w:val="24"/>
                  </w:rPr>
                </w:rPrChange>
              </w:rPr>
              <w:t xml:space="preserve"> </w:t>
            </w:r>
            <w:del w:id="1267" w:author="Sharifi, Hossein" w:date="2021-11-07T23:38:00Z">
              <w:r w:rsidRPr="00C945F0" w:rsidDel="00C945F0">
                <w:rPr>
                  <w:rFonts w:asciiTheme="majorBidi" w:hAnsiTheme="majorBidi" w:cstheme="majorBidi"/>
                  <w:b/>
                  <w:bCs/>
                  <w:szCs w:val="24"/>
                  <w:rPrChange w:id="1268" w:author="Sharifi, Hossein" w:date="2021-11-07T23:38:00Z">
                    <w:rPr>
                      <w:rFonts w:asciiTheme="majorBidi" w:hAnsiTheme="majorBidi" w:cstheme="majorBidi"/>
                      <w:szCs w:val="24"/>
                    </w:rPr>
                  </w:rPrChange>
                </w:rPr>
                <w:delText xml:space="preserve">of MR </w:delText>
              </w:r>
            </w:del>
            <w:r w:rsidRPr="00C945F0">
              <w:rPr>
                <w:rFonts w:asciiTheme="majorBidi" w:hAnsiTheme="majorBidi" w:cstheme="majorBidi"/>
                <w:b/>
                <w:bCs/>
                <w:szCs w:val="24"/>
                <w:rPrChange w:id="1269" w:author="Sharifi, Hossein" w:date="2021-11-07T23:38:00Z">
                  <w:rPr>
                    <w:rFonts w:asciiTheme="majorBidi" w:hAnsiTheme="majorBidi" w:cstheme="majorBidi"/>
                    <w:szCs w:val="24"/>
                  </w:rPr>
                </w:rPrChange>
              </w:rPr>
              <w:t>severity</w:t>
            </w:r>
            <w:ins w:id="1270" w:author="Sharifi, Hossein" w:date="2021-11-07T23:38:00Z">
              <w:r w:rsidR="00C945F0" w:rsidRPr="00C945F0">
                <w:rPr>
                  <w:rFonts w:asciiTheme="majorBidi" w:hAnsiTheme="majorBidi" w:cstheme="majorBidi"/>
                  <w:b/>
                  <w:bCs/>
                  <w:szCs w:val="24"/>
                  <w:rPrChange w:id="1271" w:author="Sharifi, Hossein" w:date="2021-11-07T23:38:00Z">
                    <w:rPr>
                      <w:rFonts w:asciiTheme="majorBidi" w:hAnsiTheme="majorBidi" w:cstheme="majorBidi"/>
                      <w:szCs w:val="24"/>
                    </w:rPr>
                  </w:rPrChange>
                </w:rPr>
                <w:t xml:space="preserve"> for mitral </w:t>
              </w:r>
            </w:ins>
            <w:ins w:id="1272" w:author="Sharifi, Hossein" w:date="2021-11-14T18:45:00Z">
              <w:r w:rsidR="004457C8" w:rsidRPr="004457C8">
                <w:rPr>
                  <w:rFonts w:asciiTheme="majorBidi" w:hAnsiTheme="majorBidi" w:cstheme="majorBidi"/>
                  <w:b/>
                  <w:bCs/>
                  <w:rPrChange w:id="1273" w:author="Sharifi, Hossein" w:date="2021-11-14T18:45:00Z">
                    <w:rPr>
                      <w:rFonts w:asciiTheme="majorBidi" w:hAnsiTheme="majorBidi" w:cstheme="majorBidi"/>
                    </w:rPr>
                  </w:rPrChange>
                </w:rPr>
                <w:t>insufficiency</w:t>
              </w:r>
            </w:ins>
            <w:ins w:id="1274" w:author="Sharifi, Hossein" w:date="2021-11-07T23:38:00Z">
              <w:r w:rsidR="00C945F0" w:rsidRPr="00C945F0">
                <w:rPr>
                  <w:rFonts w:asciiTheme="majorBidi" w:hAnsiTheme="majorBidi" w:cstheme="majorBidi"/>
                  <w:b/>
                  <w:bCs/>
                  <w:szCs w:val="24"/>
                  <w:rPrChange w:id="1275" w:author="Sharifi, Hossein" w:date="2021-11-07T23:38:00Z">
                    <w:rPr>
                      <w:rFonts w:asciiTheme="majorBidi" w:hAnsiTheme="majorBidi" w:cstheme="majorBidi"/>
                      <w:szCs w:val="24"/>
                    </w:rPr>
                  </w:rPrChange>
                </w:rPr>
                <w:t>.</w:t>
              </w:r>
              <w:r w:rsidR="00C945F0">
                <w:rPr>
                  <w:rFonts w:asciiTheme="majorBidi" w:hAnsiTheme="majorBidi" w:cstheme="majorBidi"/>
                  <w:szCs w:val="24"/>
                </w:rPr>
                <w:t xml:space="preserve"> </w:t>
              </w:r>
            </w:ins>
          </w:p>
        </w:tc>
      </w:tr>
      <w:tr w:rsidR="00A41BCA" w:rsidRPr="00B95524" w14:paraId="471C8ED1" w14:textId="49D936CD" w:rsidTr="00D06C97">
        <w:trPr>
          <w:trHeight w:val="239"/>
          <w:jc w:val="center"/>
          <w:trPrChange w:id="1276" w:author="Sharifi, Hossein" w:date="2021-11-07T23:38:00Z">
            <w:trPr>
              <w:trHeight w:val="239"/>
              <w:jc w:val="center"/>
            </w:trPr>
          </w:trPrChange>
        </w:trPr>
        <w:tc>
          <w:tcPr>
            <w:tcW w:w="0" w:type="auto"/>
            <w:tcBorders>
              <w:top w:val="double" w:sz="4" w:space="0" w:color="auto"/>
              <w:right w:val="double" w:sz="4" w:space="0" w:color="auto"/>
            </w:tcBorders>
            <w:vAlign w:val="center"/>
            <w:tcPrChange w:id="1277" w:author="Sharifi, Hossein" w:date="2021-11-07T23:38:00Z">
              <w:tcPr>
                <w:tcW w:w="0" w:type="auto"/>
                <w:tcBorders>
                  <w:top w:val="double" w:sz="4" w:space="0" w:color="auto"/>
                  <w:right w:val="double" w:sz="4" w:space="0" w:color="auto"/>
                </w:tcBorders>
                <w:vAlign w:val="center"/>
              </w:tcPr>
            </w:tcPrChange>
          </w:tcPr>
          <w:p w14:paraId="1593E68F" w14:textId="0883FE30" w:rsidR="00A41BCA" w:rsidRPr="003800CC" w:rsidRDefault="00A41BCA" w:rsidP="00F34279">
            <w:pPr>
              <w:jc w:val="center"/>
              <w:rPr>
                <w:rFonts w:asciiTheme="majorBidi" w:hAnsiTheme="majorBidi" w:cstheme="majorBidi"/>
                <w:szCs w:val="24"/>
                <w:vertAlign w:val="subscript"/>
              </w:rPr>
            </w:pPr>
            <w:r w:rsidRPr="003800CC">
              <w:rPr>
                <w:rFonts w:asciiTheme="majorBidi" w:hAnsiTheme="majorBidi" w:cstheme="majorBidi"/>
                <w:szCs w:val="24"/>
              </w:rPr>
              <w:t>G</w:t>
            </w:r>
            <w:del w:id="1278" w:author="Sharifi, Hossein" w:date="2021-11-18T09:21:00Z">
              <w:r w:rsidRPr="003800CC" w:rsidDel="00E97764">
                <w:rPr>
                  <w:rFonts w:asciiTheme="majorBidi" w:hAnsiTheme="majorBidi" w:cstheme="majorBidi"/>
                  <w:szCs w:val="24"/>
                  <w:vertAlign w:val="subscript"/>
                </w:rPr>
                <w:delText>leak,</w:delText>
              </w:r>
            </w:del>
            <w:r w:rsidRPr="003800CC">
              <w:rPr>
                <w:rFonts w:asciiTheme="majorBidi" w:hAnsiTheme="majorBidi" w:cstheme="majorBidi"/>
                <w:szCs w:val="24"/>
                <w:vertAlign w:val="subscript"/>
              </w:rPr>
              <w:t>mitral</w:t>
            </w:r>
          </w:p>
        </w:tc>
        <w:tc>
          <w:tcPr>
            <w:tcW w:w="2955" w:type="dxa"/>
            <w:tcBorders>
              <w:top w:val="double" w:sz="4" w:space="0" w:color="auto"/>
              <w:left w:val="double" w:sz="4" w:space="0" w:color="auto"/>
              <w:right w:val="double" w:sz="4" w:space="0" w:color="auto"/>
            </w:tcBorders>
            <w:vAlign w:val="center"/>
            <w:tcPrChange w:id="1279" w:author="Sharifi, Hossein" w:date="2021-11-07T23:38:00Z">
              <w:tcPr>
                <w:tcW w:w="2955" w:type="dxa"/>
                <w:tcBorders>
                  <w:top w:val="double" w:sz="4" w:space="0" w:color="auto"/>
                  <w:left w:val="double" w:sz="4" w:space="0" w:color="auto"/>
                  <w:right w:val="double" w:sz="4" w:space="0" w:color="auto"/>
                </w:tcBorders>
                <w:vAlign w:val="center"/>
              </w:tcPr>
            </w:tcPrChange>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4040" w:type="dxa"/>
            <w:tcBorders>
              <w:top w:val="double" w:sz="4" w:space="0" w:color="auto"/>
              <w:left w:val="double" w:sz="4" w:space="0" w:color="auto"/>
            </w:tcBorders>
            <w:tcPrChange w:id="1280" w:author="Sharifi, Hossein" w:date="2021-11-07T23:38:00Z">
              <w:tcPr>
                <w:tcW w:w="3770" w:type="dxa"/>
                <w:tcBorders>
                  <w:top w:val="double" w:sz="4" w:space="0" w:color="auto"/>
                  <w:left w:val="double" w:sz="4" w:space="0" w:color="auto"/>
                </w:tcBorders>
              </w:tcPr>
            </w:tcPrChange>
          </w:tcPr>
          <w:p w14:paraId="2D182214" w14:textId="0F359F50"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del w:id="1281" w:author="Sharifi, Hossein" w:date="2021-11-07T23:44:00Z">
              <w:r w:rsidRPr="003800CC" w:rsidDel="00FD06BF">
                <w:rPr>
                  <w:rFonts w:asciiTheme="majorBidi" w:hAnsiTheme="majorBidi" w:cstheme="majorBidi"/>
                  <w:szCs w:val="24"/>
                </w:rPr>
                <w:delText>level of severity</w:delText>
              </w:r>
            </w:del>
            <w:ins w:id="1282" w:author="Sharifi, Hossein" w:date="2021-11-07T23:44:00Z">
              <w:r w:rsidR="00FD06BF">
                <w:rPr>
                  <w:rFonts w:asciiTheme="majorBidi" w:hAnsiTheme="majorBidi" w:cstheme="majorBidi"/>
                  <w:szCs w:val="24"/>
                </w:rPr>
                <w:t>stage of disease</w:t>
              </w:r>
            </w:ins>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06C97">
        <w:trPr>
          <w:trHeight w:val="229"/>
          <w:jc w:val="center"/>
          <w:trPrChange w:id="1283" w:author="Sharifi, Hossein" w:date="2021-11-07T23:38:00Z">
            <w:trPr>
              <w:trHeight w:val="229"/>
              <w:jc w:val="center"/>
            </w:trPr>
          </w:trPrChange>
        </w:trPr>
        <w:tc>
          <w:tcPr>
            <w:tcW w:w="0" w:type="auto"/>
            <w:tcBorders>
              <w:right w:val="double" w:sz="4" w:space="0" w:color="auto"/>
            </w:tcBorders>
            <w:vAlign w:val="center"/>
            <w:tcPrChange w:id="1284" w:author="Sharifi, Hossein" w:date="2021-11-07T23:38:00Z">
              <w:tcPr>
                <w:tcW w:w="0" w:type="auto"/>
                <w:tcBorders>
                  <w:right w:val="double" w:sz="4" w:space="0" w:color="auto"/>
                </w:tcBorders>
                <w:vAlign w:val="center"/>
              </w:tcPr>
            </w:tcPrChange>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Change w:id="1285" w:author="Sharifi, Hossein" w:date="2021-11-07T23:38:00Z">
              <w:tcPr>
                <w:tcW w:w="2955" w:type="dxa"/>
                <w:tcBorders>
                  <w:left w:val="double" w:sz="4" w:space="0" w:color="auto"/>
                  <w:right w:val="double" w:sz="4" w:space="0" w:color="auto"/>
                </w:tcBorders>
                <w:vAlign w:val="center"/>
              </w:tcPr>
            </w:tcPrChange>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Change w:id="1286" w:author="Sharifi, Hossein" w:date="2021-11-07T23:38:00Z">
              <w:tcPr>
                <w:tcW w:w="3770" w:type="dxa"/>
                <w:tcBorders>
                  <w:left w:val="double" w:sz="4" w:space="0" w:color="auto"/>
                </w:tcBorders>
              </w:tcPr>
            </w:tcPrChange>
          </w:tcPr>
          <w:p w14:paraId="732417E6" w14:textId="1527D5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w:t>
            </w:r>
            <w:del w:id="1287" w:author="Sharifi, Hossein" w:date="2021-11-14T18:45:00Z">
              <w:r w:rsidRPr="003800CC" w:rsidDel="004457C8">
                <w:rPr>
                  <w:rFonts w:asciiTheme="majorBidi" w:hAnsiTheme="majorBidi" w:cstheme="majorBidi"/>
                  <w:szCs w:val="24"/>
                </w:rPr>
                <w:delText xml:space="preserve">MR </w:delText>
              </w:r>
            </w:del>
            <w:r w:rsidRPr="003800CC">
              <w:rPr>
                <w:rFonts w:asciiTheme="majorBidi" w:hAnsiTheme="majorBidi" w:cstheme="majorBidi"/>
                <w:szCs w:val="24"/>
              </w:rPr>
              <w:t xml:space="preserve">/ Progressive </w:t>
            </w:r>
            <w:del w:id="1288" w:author="Sharifi, Hossein" w:date="2021-11-14T18:45:00Z">
              <w:r w:rsidRPr="003800CC" w:rsidDel="004457C8">
                <w:rPr>
                  <w:rFonts w:asciiTheme="majorBidi" w:hAnsiTheme="majorBidi" w:cstheme="majorBidi"/>
                  <w:szCs w:val="24"/>
                </w:rPr>
                <w:delText>MR</w:delText>
              </w:r>
            </w:del>
            <w:ins w:id="1289"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r w:rsidR="00A41BCA" w:rsidRPr="00B95524" w14:paraId="608C879B" w14:textId="46327C94" w:rsidTr="00D06C97">
        <w:trPr>
          <w:trHeight w:val="239"/>
          <w:jc w:val="center"/>
          <w:trPrChange w:id="1290" w:author="Sharifi, Hossein" w:date="2021-11-07T23:38:00Z">
            <w:trPr>
              <w:trHeight w:val="239"/>
              <w:jc w:val="center"/>
            </w:trPr>
          </w:trPrChange>
        </w:trPr>
        <w:tc>
          <w:tcPr>
            <w:tcW w:w="0" w:type="auto"/>
            <w:tcBorders>
              <w:right w:val="double" w:sz="4" w:space="0" w:color="auto"/>
            </w:tcBorders>
            <w:vAlign w:val="center"/>
            <w:tcPrChange w:id="1291" w:author="Sharifi, Hossein" w:date="2021-11-07T23:38:00Z">
              <w:tcPr>
                <w:tcW w:w="0" w:type="auto"/>
                <w:tcBorders>
                  <w:right w:val="double" w:sz="4" w:space="0" w:color="auto"/>
                </w:tcBorders>
                <w:vAlign w:val="center"/>
              </w:tcPr>
            </w:tcPrChange>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Change w:id="1292" w:author="Sharifi, Hossein" w:date="2021-11-07T23:38:00Z">
              <w:tcPr>
                <w:tcW w:w="2955" w:type="dxa"/>
                <w:tcBorders>
                  <w:left w:val="double" w:sz="4" w:space="0" w:color="auto"/>
                  <w:right w:val="double" w:sz="4" w:space="0" w:color="auto"/>
                </w:tcBorders>
                <w:vAlign w:val="center"/>
              </w:tcPr>
            </w:tcPrChange>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Change w:id="1293" w:author="Sharifi, Hossein" w:date="2021-11-07T23:38:00Z">
              <w:tcPr>
                <w:tcW w:w="3770" w:type="dxa"/>
                <w:tcBorders>
                  <w:left w:val="double" w:sz="4" w:space="0" w:color="auto"/>
                </w:tcBorders>
                <w:vAlign w:val="center"/>
              </w:tcPr>
            </w:tcPrChange>
          </w:tcPr>
          <w:p w14:paraId="783D33E6" w14:textId="345A61DE" w:rsidR="007C7EEF" w:rsidRPr="003800CC" w:rsidDel="00D06C97" w:rsidRDefault="007C7EEF" w:rsidP="007C7EEF">
            <w:pPr>
              <w:jc w:val="center"/>
              <w:rPr>
                <w:del w:id="1294" w:author="Sharifi, Hossein" w:date="2021-11-07T23:39:00Z"/>
                <w:rFonts w:asciiTheme="majorBidi" w:hAnsiTheme="majorBidi" w:cstheme="majorBidi"/>
                <w:szCs w:val="24"/>
              </w:rPr>
            </w:pPr>
            <w:r w:rsidRPr="003800CC">
              <w:rPr>
                <w:rFonts w:asciiTheme="majorBidi" w:hAnsiTheme="majorBidi" w:cstheme="majorBidi"/>
                <w:szCs w:val="24"/>
              </w:rPr>
              <w:t>Asymptomatic severe</w:t>
            </w:r>
            <w:ins w:id="1295" w:author="Sharifi, Hossein" w:date="2021-11-07T23:39:00Z">
              <w:r w:rsidR="00D06C97">
                <w:rPr>
                  <w:rFonts w:asciiTheme="majorBidi" w:hAnsiTheme="majorBidi" w:cstheme="majorBidi"/>
                  <w:szCs w:val="24"/>
                </w:rPr>
                <w:t xml:space="preserve"> </w:t>
              </w:r>
            </w:ins>
          </w:p>
          <w:p w14:paraId="19E21927" w14:textId="4F7DC2A6" w:rsidR="00A41BCA" w:rsidRPr="003800CC" w:rsidRDefault="007C7EEF" w:rsidP="004457C8">
            <w:pPr>
              <w:jc w:val="center"/>
              <w:rPr>
                <w:rFonts w:asciiTheme="majorBidi" w:hAnsiTheme="majorBidi" w:cstheme="majorBidi"/>
                <w:szCs w:val="24"/>
              </w:rPr>
            </w:pPr>
            <w:del w:id="1296" w:author="Sharifi, Hossein" w:date="2021-11-14T18:45:00Z">
              <w:r w:rsidRPr="003800CC" w:rsidDel="004457C8">
                <w:rPr>
                  <w:rFonts w:asciiTheme="majorBidi" w:hAnsiTheme="majorBidi" w:cstheme="majorBidi"/>
                  <w:szCs w:val="24"/>
                </w:rPr>
                <w:delText>MR</w:delText>
              </w:r>
            </w:del>
            <w:ins w:id="1297"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r w:rsidR="00A41BCA" w:rsidRPr="00B95524" w14:paraId="3262798C" w14:textId="57B8E4A2" w:rsidTr="00D06C97">
        <w:trPr>
          <w:trHeight w:val="74"/>
          <w:jc w:val="center"/>
          <w:trPrChange w:id="1298" w:author="Sharifi, Hossein" w:date="2021-11-07T23:38:00Z">
            <w:trPr>
              <w:trHeight w:val="74"/>
              <w:jc w:val="center"/>
            </w:trPr>
          </w:trPrChange>
        </w:trPr>
        <w:tc>
          <w:tcPr>
            <w:tcW w:w="0" w:type="auto"/>
            <w:tcBorders>
              <w:right w:val="double" w:sz="4" w:space="0" w:color="auto"/>
            </w:tcBorders>
            <w:vAlign w:val="center"/>
            <w:tcPrChange w:id="1299" w:author="Sharifi, Hossein" w:date="2021-11-07T23:38:00Z">
              <w:tcPr>
                <w:tcW w:w="0" w:type="auto"/>
                <w:tcBorders>
                  <w:right w:val="double" w:sz="4" w:space="0" w:color="auto"/>
                </w:tcBorders>
                <w:vAlign w:val="center"/>
              </w:tcPr>
            </w:tcPrChange>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Change w:id="1300" w:author="Sharifi, Hossein" w:date="2021-11-07T23:38:00Z">
              <w:tcPr>
                <w:tcW w:w="2955" w:type="dxa"/>
                <w:tcBorders>
                  <w:left w:val="double" w:sz="4" w:space="0" w:color="auto"/>
                  <w:right w:val="double" w:sz="4" w:space="0" w:color="auto"/>
                </w:tcBorders>
                <w:vAlign w:val="center"/>
              </w:tcPr>
            </w:tcPrChange>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Change w:id="1301" w:author="Sharifi, Hossein" w:date="2021-11-07T23:38:00Z">
              <w:tcPr>
                <w:tcW w:w="3770" w:type="dxa"/>
                <w:tcBorders>
                  <w:left w:val="double" w:sz="4" w:space="0" w:color="auto"/>
                </w:tcBorders>
              </w:tcPr>
            </w:tcPrChange>
          </w:tcPr>
          <w:p w14:paraId="6B27EE8B" w14:textId="4076F7E1"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del w:id="1302" w:author="Sharifi, Hossein" w:date="2021-11-14T18:45:00Z">
              <w:r w:rsidRPr="003800CC" w:rsidDel="004457C8">
                <w:rPr>
                  <w:rFonts w:asciiTheme="majorBidi" w:hAnsiTheme="majorBidi" w:cstheme="majorBidi"/>
                  <w:szCs w:val="24"/>
                </w:rPr>
                <w:delText>MR</w:delText>
              </w:r>
            </w:del>
            <w:ins w:id="1303" w:author="Sharifi, Hossein" w:date="2021-11-14T18:45:00Z">
              <w:r w:rsidR="004457C8">
                <w:rPr>
                  <w:rFonts w:asciiTheme="majorBidi" w:hAnsiTheme="majorBidi" w:cstheme="majorBidi"/>
                  <w:szCs w:val="24"/>
                </w:rPr>
                <w:t xml:space="preserve">mitral </w:t>
              </w:r>
              <w:r w:rsidR="004457C8">
                <w:rPr>
                  <w:rFonts w:asciiTheme="majorBidi" w:hAnsiTheme="majorBidi" w:cstheme="majorBidi"/>
                </w:rPr>
                <w:t>insufficiency</w:t>
              </w:r>
            </w:ins>
          </w:p>
        </w:tc>
      </w:tr>
    </w:tbl>
    <w:p w14:paraId="4A1F13A7" w14:textId="51B4C228" w:rsidR="007C7EEF" w:rsidRDefault="007C7EEF" w:rsidP="00F34279">
      <w:pPr>
        <w:spacing w:line="240" w:lineRule="auto"/>
        <w:jc w:val="both"/>
        <w:rPr>
          <w:ins w:id="1304" w:author="Sharifi, Hossein" w:date="2021-11-18T09:12:00Z"/>
          <w:rFonts w:asciiTheme="majorBidi" w:hAnsiTheme="majorBidi" w:cstheme="majorBidi"/>
          <w:szCs w:val="24"/>
        </w:rPr>
      </w:pPr>
    </w:p>
    <w:p w14:paraId="1E896A80" w14:textId="716D9B9B" w:rsidR="004311F9" w:rsidRDefault="004311F9" w:rsidP="00F34279">
      <w:pPr>
        <w:spacing w:line="240" w:lineRule="auto"/>
        <w:jc w:val="both"/>
        <w:rPr>
          <w:ins w:id="1305" w:author="Sharifi, Hossein" w:date="2021-11-18T09:12:00Z"/>
          <w:rFonts w:asciiTheme="majorBidi" w:hAnsiTheme="majorBidi" w:cstheme="majorBidi"/>
          <w:szCs w:val="24"/>
        </w:rPr>
      </w:pPr>
    </w:p>
    <w:p w14:paraId="3864E0B5" w14:textId="0C12A7A1" w:rsidR="004311F9" w:rsidRDefault="004311F9">
      <w:pPr>
        <w:rPr>
          <w:rFonts w:asciiTheme="majorBidi" w:hAnsiTheme="majorBidi" w:cstheme="majorBidi"/>
          <w:szCs w:val="24"/>
        </w:rPr>
        <w:pPrChange w:id="1306" w:author="Sharifi, Hossein" w:date="2021-11-18T09:12:00Z">
          <w:pPr>
            <w:spacing w:line="240" w:lineRule="auto"/>
            <w:jc w:val="both"/>
          </w:pPr>
        </w:pPrChange>
      </w:pPr>
      <w:ins w:id="1307" w:author="Sharifi, Hossein" w:date="2021-11-18T09:12:00Z">
        <w:r>
          <w:rPr>
            <w:rFonts w:asciiTheme="majorBidi" w:hAnsiTheme="majorBidi" w:cstheme="majorBidi"/>
            <w:szCs w:val="24"/>
          </w:rPr>
          <w:br w:type="page"/>
        </w:r>
      </w:ins>
    </w:p>
    <w:p w14:paraId="2C248229" w14:textId="7A119BD2" w:rsidR="009A13F6" w:rsidRPr="00B95524" w:rsidDel="007E1AB1" w:rsidRDefault="009A13F6" w:rsidP="00F34279">
      <w:pPr>
        <w:spacing w:line="240" w:lineRule="auto"/>
        <w:jc w:val="both"/>
        <w:rPr>
          <w:del w:id="1308" w:author="Sharifi, Hossein" w:date="2021-11-07T22:57:00Z"/>
          <w:rFonts w:asciiTheme="majorBidi" w:hAnsiTheme="majorBidi" w:cstheme="majorBidi"/>
          <w:szCs w:val="24"/>
        </w:rPr>
      </w:pPr>
      <w:del w:id="1309" w:author="Sharifi, Hossein" w:date="2021-11-07T22:57:00Z">
        <w:r w:rsidRPr="00B95524" w:rsidDel="007E1AB1">
          <w:rPr>
            <w:rFonts w:asciiTheme="majorBidi" w:hAnsiTheme="majorBidi" w:cstheme="majorBidi"/>
            <w:szCs w:val="24"/>
          </w:rPr>
          <w:lastRenderedPageBreak/>
          <w:delText xml:space="preserve">AR is </w:delText>
        </w:r>
        <w:r w:rsidR="006341A0" w:rsidRPr="00B95524" w:rsidDel="007E1AB1">
          <w:rPr>
            <w:rFonts w:asciiTheme="majorBidi" w:hAnsiTheme="majorBidi" w:cstheme="majorBidi"/>
            <w:szCs w:val="24"/>
          </w:rPr>
          <w:delText xml:space="preserve">another </w:delText>
        </w:r>
        <w:r w:rsidR="004671DD" w:rsidRPr="00B95524" w:rsidDel="007E1AB1">
          <w:rPr>
            <w:rFonts w:asciiTheme="majorBidi" w:hAnsiTheme="majorBidi" w:cstheme="majorBidi"/>
            <w:szCs w:val="24"/>
          </w:rPr>
          <w:delText xml:space="preserve">prevalent valvular </w:delText>
        </w:r>
        <w:r w:rsidR="009E5B76" w:rsidRPr="00B95524" w:rsidDel="007E1AB1">
          <w:rPr>
            <w:rFonts w:asciiTheme="majorBidi" w:hAnsiTheme="majorBidi" w:cstheme="majorBidi"/>
            <w:szCs w:val="24"/>
          </w:rPr>
          <w:delText xml:space="preserve">disease </w:delText>
        </w:r>
        <w:r w:rsidR="00395034" w:rsidRPr="00B95524" w:rsidDel="007E1AB1">
          <w:rPr>
            <w:rFonts w:asciiTheme="majorBidi" w:hAnsiTheme="majorBidi" w:cstheme="majorBidi"/>
            <w:szCs w:val="24"/>
          </w:rPr>
          <w:delText xml:space="preserve">which is </w:delText>
        </w:r>
        <w:r w:rsidRPr="00B95524" w:rsidDel="007E1AB1">
          <w:rPr>
            <w:rFonts w:asciiTheme="majorBidi" w:hAnsiTheme="majorBidi" w:cstheme="majorBidi"/>
            <w:szCs w:val="24"/>
          </w:rPr>
          <w:delText xml:space="preserve">characterized with backward diastolic </w:delText>
        </w:r>
        <w:r w:rsidR="00441875" w:rsidDel="007E1AB1">
          <w:rPr>
            <w:rFonts w:asciiTheme="majorBidi" w:hAnsiTheme="majorBidi" w:cstheme="majorBidi"/>
            <w:szCs w:val="24"/>
          </w:rPr>
          <w:delText>flow</w:delText>
        </w:r>
        <w:r w:rsidR="00441875" w:rsidRPr="00B95524" w:rsidDel="007E1AB1">
          <w:rPr>
            <w:rFonts w:asciiTheme="majorBidi" w:hAnsiTheme="majorBidi" w:cstheme="majorBidi"/>
            <w:szCs w:val="24"/>
          </w:rPr>
          <w:delText xml:space="preserve"> </w:delText>
        </w:r>
        <w:r w:rsidRPr="00B95524" w:rsidDel="007E1AB1">
          <w:rPr>
            <w:rFonts w:asciiTheme="majorBidi" w:hAnsiTheme="majorBidi" w:cstheme="majorBidi"/>
            <w:szCs w:val="24"/>
          </w:rPr>
          <w:delText xml:space="preserve">of blood from the aorta into </w:delText>
        </w:r>
        <w:r w:rsidR="00441875" w:rsidDel="007E1AB1">
          <w:rPr>
            <w:rFonts w:asciiTheme="majorBidi" w:hAnsiTheme="majorBidi" w:cstheme="majorBidi"/>
            <w:szCs w:val="24"/>
          </w:rPr>
          <w:delText xml:space="preserve">the </w:delText>
        </w:r>
        <w:r w:rsidRPr="00B95524" w:rsidDel="007E1AB1">
          <w:rPr>
            <w:rFonts w:asciiTheme="majorBidi" w:hAnsiTheme="majorBidi" w:cstheme="majorBidi"/>
            <w:szCs w:val="24"/>
          </w:rPr>
          <w:delText xml:space="preserve">LV. The regurgitant blood volume generates excess diastolic filling of </w:delText>
        </w:r>
        <w:r w:rsidR="00441875" w:rsidDel="007E1AB1">
          <w:rPr>
            <w:rFonts w:asciiTheme="majorBidi" w:hAnsiTheme="majorBidi" w:cstheme="majorBidi"/>
            <w:szCs w:val="24"/>
          </w:rPr>
          <w:delText xml:space="preserve">the </w:delText>
        </w:r>
        <w:r w:rsidRPr="00B95524" w:rsidDel="007E1AB1">
          <w:rPr>
            <w:rFonts w:asciiTheme="majorBidi" w:hAnsiTheme="majorBidi" w:cstheme="majorBidi"/>
            <w:szCs w:val="24"/>
          </w:rPr>
          <w:delText xml:space="preserve">LV, but the initial ejection of the forward stroke volume </w:delText>
        </w:r>
        <w:r w:rsidR="00441875" w:rsidDel="007E1AB1">
          <w:rPr>
            <w:rFonts w:asciiTheme="majorBidi" w:hAnsiTheme="majorBidi" w:cstheme="majorBidi"/>
            <w:szCs w:val="24"/>
          </w:rPr>
          <w:delText>impinging on</w:delText>
        </w:r>
        <w:r w:rsidR="00441875" w:rsidRPr="00B95524" w:rsidDel="007E1AB1">
          <w:rPr>
            <w:rFonts w:asciiTheme="majorBidi" w:hAnsiTheme="majorBidi" w:cstheme="majorBidi"/>
            <w:szCs w:val="24"/>
          </w:rPr>
          <w:delText xml:space="preserve"> </w:delText>
        </w:r>
        <w:r w:rsidRPr="00B95524" w:rsidDel="007E1AB1">
          <w:rPr>
            <w:rFonts w:asciiTheme="majorBidi" w:hAnsiTheme="majorBidi" w:cstheme="majorBidi"/>
            <w:szCs w:val="24"/>
          </w:rPr>
          <w:delText xml:space="preserve">the </w:delText>
        </w:r>
        <w:r w:rsidR="00441875" w:rsidDel="007E1AB1">
          <w:rPr>
            <w:rFonts w:asciiTheme="majorBidi" w:hAnsiTheme="majorBidi" w:cstheme="majorBidi"/>
            <w:szCs w:val="24"/>
          </w:rPr>
          <w:delText xml:space="preserve">backward </w:delText>
        </w:r>
        <w:r w:rsidRPr="00B95524" w:rsidDel="007E1AB1">
          <w:rPr>
            <w:rFonts w:asciiTheme="majorBidi" w:hAnsiTheme="majorBidi" w:cstheme="majorBidi"/>
            <w:szCs w:val="24"/>
          </w:rPr>
          <w:delText xml:space="preserve">regurgitant volume </w:delText>
        </w:r>
        <w:r w:rsidR="00441875" w:rsidDel="007E1AB1">
          <w:rPr>
            <w:rFonts w:asciiTheme="majorBidi" w:hAnsiTheme="majorBidi" w:cstheme="majorBidi"/>
            <w:szCs w:val="24"/>
          </w:rPr>
          <w:delText xml:space="preserve"> causes a </w:delText>
        </w:r>
        <w:r w:rsidRPr="00B95524" w:rsidDel="007E1AB1">
          <w:rPr>
            <w:rFonts w:asciiTheme="majorBidi" w:hAnsiTheme="majorBidi" w:cstheme="majorBidi"/>
            <w:szCs w:val="24"/>
          </w:rPr>
          <w:delText xml:space="preserve">surge </w:delText>
        </w:r>
        <w:r w:rsidR="00441875" w:rsidDel="007E1AB1">
          <w:rPr>
            <w:rFonts w:asciiTheme="majorBidi" w:hAnsiTheme="majorBidi" w:cstheme="majorBidi"/>
            <w:szCs w:val="24"/>
          </w:rPr>
          <w:delText xml:space="preserve">in </w:delText>
        </w:r>
        <w:r w:rsidRPr="00B95524" w:rsidDel="007E1AB1">
          <w:rPr>
            <w:rFonts w:asciiTheme="majorBidi" w:hAnsiTheme="majorBidi" w:cstheme="majorBidi"/>
            <w:szCs w:val="24"/>
          </w:rPr>
          <w:delText>the systolic pressure and hence lead</w:delText>
        </w:r>
        <w:r w:rsidR="00441875" w:rsidDel="007E1AB1">
          <w:rPr>
            <w:rFonts w:asciiTheme="majorBidi" w:hAnsiTheme="majorBidi" w:cstheme="majorBidi"/>
            <w:szCs w:val="24"/>
          </w:rPr>
          <w:delText>s</w:delText>
        </w:r>
        <w:r w:rsidRPr="00B95524" w:rsidDel="007E1AB1">
          <w:rPr>
            <w:rFonts w:asciiTheme="majorBidi" w:hAnsiTheme="majorBidi" w:cstheme="majorBidi"/>
            <w:szCs w:val="24"/>
          </w:rPr>
          <w:delText xml:space="preserve"> to a wide pulse pressure and systolic hypertension </w:delText>
        </w:r>
        <w:r w:rsidRPr="00B95524" w:rsidDel="007E1AB1">
          <w:rPr>
            <w:rFonts w:asciiTheme="majorBidi" w:hAnsiTheme="majorBidi" w:cstheme="majorBidi"/>
            <w:szCs w:val="24"/>
          </w:rPr>
          <w:fldChar w:fldCharType="begin"/>
        </w:r>
        <w:r w:rsidR="00877515" w:rsidDel="007E1AB1">
          <w:rPr>
            <w:rFonts w:asciiTheme="majorBidi" w:hAnsiTheme="majorBidi" w:cstheme="majorBidi"/>
            <w:szCs w:val="24"/>
          </w:rPr>
          <w:del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delInstrText>
        </w:r>
        <w:r w:rsidRPr="00B95524" w:rsidDel="007E1AB1">
          <w:rPr>
            <w:rFonts w:asciiTheme="majorBidi" w:hAnsiTheme="majorBidi" w:cstheme="majorBidi"/>
            <w:szCs w:val="24"/>
          </w:rPr>
          <w:fldChar w:fldCharType="separate"/>
        </w:r>
        <w:r w:rsidR="00877515" w:rsidDel="007E1AB1">
          <w:rPr>
            <w:rFonts w:asciiTheme="majorBidi" w:hAnsiTheme="majorBidi" w:cstheme="majorBidi"/>
            <w:noProof/>
            <w:szCs w:val="24"/>
          </w:rPr>
          <w:delText>(Bekeredjian and Grayburn, 2005)</w:delText>
        </w:r>
        <w:r w:rsidRPr="00B95524" w:rsidDel="007E1AB1">
          <w:rPr>
            <w:rFonts w:asciiTheme="majorBidi" w:hAnsiTheme="majorBidi" w:cstheme="majorBidi"/>
            <w:szCs w:val="24"/>
          </w:rPr>
          <w:fldChar w:fldCharType="end"/>
        </w:r>
        <w:r w:rsidRPr="00B95524" w:rsidDel="007E1AB1">
          <w:rPr>
            <w:rFonts w:asciiTheme="majorBidi" w:hAnsiTheme="majorBidi" w:cstheme="majorBidi"/>
            <w:szCs w:val="24"/>
          </w:rPr>
          <w:delText>. Therefore, AR imposes a combination of volume and pressure overload on</w:delText>
        </w:r>
        <w:r w:rsidR="00441875" w:rsidDel="007E1AB1">
          <w:rPr>
            <w:rFonts w:asciiTheme="majorBidi" w:hAnsiTheme="majorBidi" w:cstheme="majorBidi"/>
            <w:szCs w:val="24"/>
          </w:rPr>
          <w:delText xml:space="preserve"> the</w:delText>
        </w:r>
        <w:r w:rsidRPr="00B95524" w:rsidDel="007E1AB1">
          <w:rPr>
            <w:rFonts w:asciiTheme="majorBidi" w:hAnsiTheme="majorBidi" w:cstheme="majorBidi"/>
            <w:szCs w:val="24"/>
          </w:rPr>
          <w:delText xml:space="preserve"> LV</w:delText>
        </w:r>
        <w:r w:rsidR="00441875" w:rsidDel="007E1AB1">
          <w:rPr>
            <w:rFonts w:asciiTheme="majorBidi" w:hAnsiTheme="majorBidi" w:cstheme="majorBidi"/>
            <w:szCs w:val="24"/>
          </w:rPr>
          <w:delText>,</w:delText>
        </w:r>
        <w:r w:rsidRPr="00B95524" w:rsidDel="007E1AB1">
          <w:rPr>
            <w:rFonts w:asciiTheme="majorBidi" w:hAnsiTheme="majorBidi" w:cstheme="majorBidi"/>
            <w:szCs w:val="24"/>
          </w:rPr>
          <w:delText xml:space="preserve"> which undergoes a combination of both types of eccentric and concentric growth </w:delText>
        </w:r>
        <w:r w:rsidRPr="00B95524" w:rsidDel="007E1AB1">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sidDel="007E1AB1">
          <w:rPr>
            <w:rFonts w:asciiTheme="majorBidi" w:hAnsiTheme="majorBidi" w:cstheme="majorBidi"/>
            <w:szCs w:val="24"/>
          </w:rPr>
          <w:delInstrText xml:space="preserve"> ADDIN EN.CITE </w:delInstrText>
        </w:r>
        <w:r w:rsidR="00877515" w:rsidDel="007E1AB1">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sidDel="007E1AB1">
          <w:rPr>
            <w:rFonts w:asciiTheme="majorBidi" w:hAnsiTheme="majorBidi" w:cstheme="majorBidi"/>
            <w:szCs w:val="24"/>
          </w:rPr>
          <w:delInstrText xml:space="preserve"> ADDIN EN.CITE.DATA </w:delInstrText>
        </w:r>
        <w:r w:rsidR="00877515" w:rsidDel="007E1AB1">
          <w:rPr>
            <w:rFonts w:asciiTheme="majorBidi" w:hAnsiTheme="majorBidi" w:cstheme="majorBidi"/>
            <w:szCs w:val="24"/>
          </w:rPr>
        </w:r>
        <w:r w:rsidR="00877515" w:rsidDel="007E1AB1">
          <w:rPr>
            <w:rFonts w:asciiTheme="majorBidi" w:hAnsiTheme="majorBidi" w:cstheme="majorBidi"/>
            <w:szCs w:val="24"/>
          </w:rPr>
          <w:fldChar w:fldCharType="end"/>
        </w:r>
        <w:r w:rsidRPr="00B95524" w:rsidDel="007E1AB1">
          <w:rPr>
            <w:rFonts w:asciiTheme="majorBidi" w:hAnsiTheme="majorBidi" w:cstheme="majorBidi"/>
            <w:szCs w:val="24"/>
          </w:rPr>
        </w:r>
        <w:r w:rsidRPr="00B95524" w:rsidDel="007E1AB1">
          <w:rPr>
            <w:rFonts w:asciiTheme="majorBidi" w:hAnsiTheme="majorBidi" w:cstheme="majorBidi"/>
            <w:szCs w:val="24"/>
          </w:rPr>
          <w:fldChar w:fldCharType="separate"/>
        </w:r>
        <w:r w:rsidR="00877515" w:rsidDel="007E1AB1">
          <w:rPr>
            <w:rFonts w:asciiTheme="majorBidi" w:hAnsiTheme="majorBidi" w:cstheme="majorBidi"/>
            <w:noProof/>
            <w:szCs w:val="24"/>
          </w:rPr>
          <w:delText>(Carabello, 2002; Bekeredjian and Grayburn, 2005; Akinseye et al., 2018)</w:delText>
        </w:r>
        <w:r w:rsidRPr="00B95524" w:rsidDel="007E1AB1">
          <w:rPr>
            <w:rFonts w:asciiTheme="majorBidi" w:hAnsiTheme="majorBidi" w:cstheme="majorBidi"/>
            <w:szCs w:val="24"/>
          </w:rPr>
          <w:fldChar w:fldCharType="end"/>
        </w:r>
        <w:r w:rsidRPr="00B95524" w:rsidDel="007E1AB1">
          <w:rPr>
            <w:rFonts w:asciiTheme="majorBidi" w:hAnsiTheme="majorBidi" w:cstheme="majorBidi"/>
            <w:szCs w:val="24"/>
          </w:rPr>
          <w:delText xml:space="preserve">. </w:delText>
        </w:r>
        <w:r w:rsidR="00932296" w:rsidRPr="00B95524" w:rsidDel="007E1AB1">
          <w:rPr>
            <w:rFonts w:asciiTheme="majorBidi" w:hAnsiTheme="majorBidi" w:cstheme="majorBidi"/>
            <w:szCs w:val="24"/>
          </w:rPr>
          <w:delText xml:space="preserve">The backward diastolic flux </w:delText>
        </w:r>
        <w:r w:rsidR="000D6B17" w:rsidRPr="00B95524" w:rsidDel="007E1AB1">
          <w:rPr>
            <w:rFonts w:asciiTheme="majorBidi" w:hAnsiTheme="majorBidi" w:cstheme="majorBidi"/>
            <w:szCs w:val="24"/>
          </w:rPr>
          <w:delText xml:space="preserve">through the aortic valve was handled via </w:delText>
        </w:r>
        <w:r w:rsidR="00E83DFC" w:rsidRPr="00B95524" w:rsidDel="007E1AB1">
          <w:rPr>
            <w:rFonts w:asciiTheme="majorBidi" w:hAnsiTheme="majorBidi" w:cstheme="majorBidi"/>
            <w:szCs w:val="24"/>
          </w:rPr>
          <w:delText>a model param</w:delText>
        </w:r>
        <w:r w:rsidR="00E37A67" w:rsidRPr="00B95524" w:rsidDel="007E1AB1">
          <w:rPr>
            <w:rFonts w:asciiTheme="majorBidi" w:hAnsiTheme="majorBidi" w:cstheme="majorBidi"/>
            <w:szCs w:val="24"/>
          </w:rPr>
          <w:delText>e</w:delText>
        </w:r>
        <w:r w:rsidR="00E83DFC" w:rsidRPr="00B95524" w:rsidDel="007E1AB1">
          <w:rPr>
            <w:rFonts w:asciiTheme="majorBidi" w:hAnsiTheme="majorBidi" w:cstheme="majorBidi"/>
            <w:szCs w:val="24"/>
          </w:rPr>
          <w:delText xml:space="preserve">ters </w:delText>
        </w:r>
        <w:r w:rsidR="00E37A67" w:rsidRPr="00B95524" w:rsidDel="007E1AB1">
          <w:rPr>
            <w:rFonts w:asciiTheme="majorBidi" w:hAnsiTheme="majorBidi" w:cstheme="majorBidi"/>
            <w:szCs w:val="24"/>
          </w:rPr>
          <w:delText>named G</w:delText>
        </w:r>
        <w:r w:rsidR="00E37A67" w:rsidRPr="00B95524" w:rsidDel="007E1AB1">
          <w:rPr>
            <w:rFonts w:asciiTheme="majorBidi" w:hAnsiTheme="majorBidi" w:cstheme="majorBidi"/>
            <w:szCs w:val="24"/>
            <w:vertAlign w:val="subscript"/>
          </w:rPr>
          <w:delText>leak,aorta</w:delText>
        </w:r>
        <w:r w:rsidR="007E59B3" w:rsidRPr="00B95524" w:rsidDel="007E1AB1">
          <w:rPr>
            <w:rFonts w:asciiTheme="majorBidi" w:hAnsiTheme="majorBidi" w:cstheme="majorBidi"/>
            <w:szCs w:val="24"/>
          </w:rPr>
          <w:delText xml:space="preserve"> </w:delText>
        </w:r>
        <w:r w:rsidR="0010031B" w:rsidRPr="00B95524" w:rsidDel="007E1AB1">
          <w:rPr>
            <w:rFonts w:asciiTheme="majorBidi" w:hAnsiTheme="majorBidi" w:cstheme="majorBidi"/>
            <w:szCs w:val="24"/>
          </w:rPr>
          <w:delText xml:space="preserve">(equation </w:delText>
        </w:r>
        <w:r w:rsidR="005C6B4D" w:rsidRPr="00B95524" w:rsidDel="007E1AB1">
          <w:rPr>
            <w:rFonts w:asciiTheme="majorBidi" w:hAnsiTheme="majorBidi" w:cstheme="majorBidi"/>
            <w:szCs w:val="24"/>
          </w:rPr>
          <w:fldChar w:fldCharType="begin"/>
        </w:r>
        <w:r w:rsidR="005C6B4D" w:rsidRPr="00B95524" w:rsidDel="007E1AB1">
          <w:rPr>
            <w:rFonts w:asciiTheme="majorBidi" w:hAnsiTheme="majorBidi" w:cstheme="majorBidi"/>
            <w:szCs w:val="24"/>
          </w:rPr>
          <w:delInstrText xml:space="preserve"> GOTOBUTTON ZEqnNum949197  \* MERGEFORMAT </w:delInstrText>
        </w:r>
        <w:r w:rsidR="005C6B4D" w:rsidRPr="00B95524" w:rsidDel="007E1AB1">
          <w:rPr>
            <w:rFonts w:asciiTheme="majorBidi" w:hAnsiTheme="majorBidi" w:cstheme="majorBidi"/>
            <w:szCs w:val="24"/>
          </w:rPr>
          <w:fldChar w:fldCharType="begin"/>
        </w:r>
        <w:r w:rsidR="005C6B4D" w:rsidRPr="00B95524" w:rsidDel="007E1AB1">
          <w:rPr>
            <w:rFonts w:asciiTheme="majorBidi" w:hAnsiTheme="majorBidi" w:cstheme="majorBidi"/>
            <w:szCs w:val="24"/>
          </w:rPr>
          <w:delInstrText xml:space="preserve"> REF ZEqnNum949197 \* Charformat \! \* MERGEFORMAT </w:delInstrText>
        </w:r>
        <w:r w:rsidR="005C6B4D" w:rsidRPr="00B95524" w:rsidDel="007E1AB1">
          <w:rPr>
            <w:rFonts w:asciiTheme="majorBidi" w:hAnsiTheme="majorBidi" w:cstheme="majorBidi"/>
            <w:szCs w:val="24"/>
          </w:rPr>
          <w:fldChar w:fldCharType="separate"/>
        </w:r>
      </w:del>
      <w:del w:id="1310" w:author="Sharifi, Hossein" w:date="2021-11-07T19:47:00Z">
        <w:r w:rsidR="00676F15" w:rsidRPr="00676F15" w:rsidDel="00946339">
          <w:rPr>
            <w:rFonts w:asciiTheme="majorBidi" w:hAnsiTheme="majorBidi" w:cstheme="majorBidi"/>
            <w:szCs w:val="24"/>
          </w:rPr>
          <w:delInstrText>(9)</w:delInstrText>
        </w:r>
      </w:del>
      <w:del w:id="1311" w:author="Sharifi, Hossein" w:date="2021-11-07T22:57:00Z">
        <w:r w:rsidR="005C6B4D" w:rsidRPr="00B95524" w:rsidDel="007E1AB1">
          <w:rPr>
            <w:rFonts w:asciiTheme="majorBidi" w:hAnsiTheme="majorBidi" w:cstheme="majorBidi"/>
            <w:szCs w:val="24"/>
          </w:rPr>
          <w:fldChar w:fldCharType="end"/>
        </w:r>
        <w:r w:rsidR="005C6B4D" w:rsidRPr="00B95524" w:rsidDel="007E1AB1">
          <w:rPr>
            <w:rFonts w:asciiTheme="majorBidi" w:hAnsiTheme="majorBidi" w:cstheme="majorBidi"/>
            <w:szCs w:val="24"/>
          </w:rPr>
          <w:fldChar w:fldCharType="end"/>
        </w:r>
        <w:r w:rsidR="005539AD" w:rsidRPr="00B95524" w:rsidDel="007E1AB1">
          <w:rPr>
            <w:rFonts w:asciiTheme="majorBidi" w:hAnsiTheme="majorBidi" w:cstheme="majorBidi"/>
            <w:szCs w:val="24"/>
          </w:rPr>
          <w:delText>)</w:delText>
        </w:r>
        <w:r w:rsidR="00954FE5" w:rsidDel="007E1AB1">
          <w:rPr>
            <w:rFonts w:asciiTheme="majorBidi" w:hAnsiTheme="majorBidi" w:cstheme="majorBidi"/>
            <w:szCs w:val="24"/>
          </w:rPr>
          <w:delText xml:space="preserve"> </w:delText>
        </w:r>
        <w:r w:rsidR="007E59B3" w:rsidRPr="00B95524" w:rsidDel="007E1AB1">
          <w:rPr>
            <w:rFonts w:asciiTheme="majorBidi" w:hAnsiTheme="majorBidi" w:cstheme="majorBidi"/>
            <w:szCs w:val="24"/>
          </w:rPr>
          <w:delText xml:space="preserve">which is zero for a healthy valve (i.e. “baseline simulation”) and nonzero for </w:delText>
        </w:r>
        <w:r w:rsidR="0010031B" w:rsidRPr="00B95524" w:rsidDel="007E1AB1">
          <w:rPr>
            <w:rFonts w:asciiTheme="majorBidi" w:hAnsiTheme="majorBidi" w:cstheme="majorBidi"/>
            <w:szCs w:val="24"/>
          </w:rPr>
          <w:delText xml:space="preserve">a leaking aortic valve. </w:delText>
        </w:r>
      </w:del>
    </w:p>
    <w:p w14:paraId="423E37AF" w14:textId="3EBA5A50" w:rsidR="00D42CEE" w:rsidRPr="00B95524" w:rsidDel="007E1AB1" w:rsidRDefault="00D42CEE" w:rsidP="00F34279">
      <w:pPr>
        <w:pStyle w:val="MTDisplayEquation"/>
        <w:spacing w:line="240" w:lineRule="auto"/>
        <w:rPr>
          <w:del w:id="1312" w:author="Sharifi, Hossein" w:date="2021-11-07T22:57:00Z"/>
          <w:rFonts w:asciiTheme="majorBidi" w:hAnsiTheme="majorBidi" w:cstheme="majorBidi"/>
        </w:rPr>
      </w:pPr>
      <w:del w:id="1313" w:author="Sharifi, Hossein" w:date="2021-11-07T22:57:00Z">
        <w:r w:rsidRPr="00B95524" w:rsidDel="007E1AB1">
          <w:rPr>
            <w:rFonts w:asciiTheme="majorBidi" w:hAnsiTheme="majorBidi" w:cstheme="majorBidi"/>
          </w:rPr>
          <w:tab/>
        </w:r>
        <w:r w:rsidR="00297B52" w:rsidRPr="00B95524">
          <w:rPr>
            <w:rFonts w:asciiTheme="majorBidi" w:hAnsiTheme="majorBidi" w:cstheme="majorBidi"/>
            <w:position w:val="-58"/>
          </w:rPr>
          <w:object w:dxaOrig="5280" w:dyaOrig="1280" w14:anchorId="1488F34E">
            <v:shape id="_x0000_i1033" type="#_x0000_t75" alt="" style="width:263.8pt;height:63.95pt;mso-width-percent:0;mso-height-percent:0;mso-width-percent:0;mso-height-percent:0" o:ole="">
              <v:imagedata r:id="rId30" o:title=""/>
            </v:shape>
            <o:OLEObject Type="Embed" ProgID="Equation.DSMT4" ShapeID="_x0000_i1033" DrawAspect="Content" ObjectID="_1701349239" r:id="rId31"/>
          </w:object>
        </w:r>
        <w:r w:rsidRPr="00B95524" w:rsidDel="007E1AB1">
          <w:rPr>
            <w:rFonts w:asciiTheme="majorBidi" w:hAnsiTheme="majorBidi" w:cstheme="majorBidi"/>
          </w:rPr>
          <w:delText xml:space="preserve"> </w:delText>
        </w:r>
        <w:r w:rsidRPr="00B95524" w:rsidDel="007E1AB1">
          <w:rPr>
            <w:rFonts w:asciiTheme="majorBidi" w:hAnsiTheme="majorBidi" w:cstheme="majorBidi"/>
          </w:rPr>
          <w:tab/>
        </w:r>
        <w:commentRangeStart w:id="1314"/>
        <w:r w:rsidRPr="00B95524" w:rsidDel="007E1AB1">
          <w:rPr>
            <w:rFonts w:asciiTheme="majorBidi" w:hAnsiTheme="majorBidi" w:cstheme="majorBidi"/>
          </w:rPr>
          <w:fldChar w:fldCharType="begin"/>
        </w:r>
        <w:r w:rsidRPr="00B95524" w:rsidDel="007E1AB1">
          <w:rPr>
            <w:rFonts w:asciiTheme="majorBidi" w:hAnsiTheme="majorBidi" w:cstheme="majorBidi"/>
          </w:rPr>
          <w:delInstrText xml:space="preserve"> MACROBUTTON MTPlaceRef \* MERGEFORMAT </w:delInstrText>
        </w:r>
        <w:r w:rsidRPr="00B95524" w:rsidDel="007E1AB1">
          <w:rPr>
            <w:rFonts w:asciiTheme="majorBidi" w:hAnsiTheme="majorBidi" w:cstheme="majorBidi"/>
          </w:rPr>
          <w:fldChar w:fldCharType="begin"/>
        </w:r>
        <w:r w:rsidRPr="00B95524" w:rsidDel="007E1AB1">
          <w:rPr>
            <w:rFonts w:asciiTheme="majorBidi" w:hAnsiTheme="majorBidi" w:cstheme="majorBidi"/>
          </w:rPr>
          <w:delInstrText xml:space="preserve"> SEQ MTEqn \h \* MERGEFORMAT </w:delInstrText>
        </w:r>
        <w:r w:rsidRPr="00B95524" w:rsidDel="007E1AB1">
          <w:rPr>
            <w:rFonts w:asciiTheme="majorBidi" w:hAnsiTheme="majorBidi" w:cstheme="majorBidi"/>
          </w:rPr>
          <w:fldChar w:fldCharType="end"/>
        </w:r>
        <w:bookmarkStart w:id="1315" w:name="ZEqnNum949197"/>
        <w:r w:rsidRPr="00B95524" w:rsidDel="007E1AB1">
          <w:rPr>
            <w:rFonts w:asciiTheme="majorBidi" w:hAnsiTheme="majorBidi" w:cstheme="majorBidi"/>
          </w:rPr>
          <w:delInstrText>(</w:delInstrText>
        </w:r>
        <w:r w:rsidR="00B628CF" w:rsidRPr="00B95524" w:rsidDel="007E1AB1">
          <w:rPr>
            <w:rFonts w:asciiTheme="majorBidi" w:hAnsiTheme="majorBidi" w:cstheme="majorBidi"/>
          </w:rPr>
          <w:fldChar w:fldCharType="begin"/>
        </w:r>
        <w:r w:rsidR="00B628CF" w:rsidRPr="00B95524" w:rsidDel="007E1AB1">
          <w:rPr>
            <w:rFonts w:asciiTheme="majorBidi" w:hAnsiTheme="majorBidi" w:cstheme="majorBidi"/>
          </w:rPr>
          <w:delInstrText xml:space="preserve"> SEQ MTEqn \c \* Arabic \* MERGEFORMAT </w:delInstrText>
        </w:r>
        <w:r w:rsidR="00B628CF" w:rsidRPr="00B95524" w:rsidDel="007E1AB1">
          <w:rPr>
            <w:rFonts w:asciiTheme="majorBidi" w:hAnsiTheme="majorBidi" w:cstheme="majorBidi"/>
          </w:rPr>
          <w:fldChar w:fldCharType="separate"/>
        </w:r>
        <w:r w:rsidR="00BE6CB1" w:rsidDel="007E1AB1">
          <w:rPr>
            <w:rFonts w:asciiTheme="majorBidi" w:hAnsiTheme="majorBidi" w:cstheme="majorBidi"/>
          </w:rPr>
          <w:delInstrText>9</w:delInstrText>
        </w:r>
        <w:r w:rsidR="00B628CF" w:rsidRPr="00B95524" w:rsidDel="007E1AB1">
          <w:rPr>
            <w:rFonts w:asciiTheme="majorBidi" w:hAnsiTheme="majorBidi" w:cstheme="majorBidi"/>
          </w:rPr>
          <w:fldChar w:fldCharType="end"/>
        </w:r>
        <w:r w:rsidRPr="00B95524" w:rsidDel="007E1AB1">
          <w:rPr>
            <w:rFonts w:asciiTheme="majorBidi" w:hAnsiTheme="majorBidi" w:cstheme="majorBidi"/>
          </w:rPr>
          <w:delInstrText>)</w:delInstrText>
        </w:r>
        <w:bookmarkEnd w:id="1315"/>
        <w:r w:rsidRPr="00B95524" w:rsidDel="007E1AB1">
          <w:rPr>
            <w:rFonts w:asciiTheme="majorBidi" w:hAnsiTheme="majorBidi" w:cstheme="majorBidi"/>
          </w:rPr>
          <w:fldChar w:fldCharType="end"/>
        </w:r>
        <w:commentRangeEnd w:id="1314"/>
        <w:r w:rsidR="000A7788" w:rsidDel="007E1AB1">
          <w:rPr>
            <w:rStyle w:val="CommentReference"/>
            <w:noProof w:val="0"/>
          </w:rPr>
          <w:commentReference w:id="1314"/>
        </w:r>
      </w:del>
    </w:p>
    <w:p w14:paraId="30754A25" w14:textId="572868C6" w:rsidR="00CF6C86" w:rsidRPr="00B95524" w:rsidDel="007E1AB1" w:rsidRDefault="006240A3" w:rsidP="00F34279">
      <w:pPr>
        <w:spacing w:line="240" w:lineRule="auto"/>
        <w:jc w:val="both"/>
        <w:rPr>
          <w:del w:id="1316" w:author="Sharifi, Hossein" w:date="2021-11-07T22:57:00Z"/>
          <w:rFonts w:asciiTheme="majorBidi" w:hAnsiTheme="majorBidi" w:cstheme="majorBidi"/>
        </w:rPr>
      </w:pPr>
      <w:del w:id="1317" w:author="Sharifi, Hossein" w:date="2021-11-07T22:57:00Z">
        <w:r w:rsidRPr="00B95524" w:rsidDel="007E1AB1">
          <w:rPr>
            <w:rFonts w:asciiTheme="majorBidi" w:hAnsiTheme="majorBidi" w:cstheme="majorBidi"/>
          </w:rPr>
          <w:delText>AHA guideline</w:delText>
        </w:r>
        <w:r w:rsidR="00441875" w:rsidDel="007E1AB1">
          <w:rPr>
            <w:rFonts w:asciiTheme="majorBidi" w:hAnsiTheme="majorBidi" w:cstheme="majorBidi"/>
          </w:rPr>
          <w:delText>s</w:delText>
        </w:r>
        <w:r w:rsidR="00FB0DF0" w:rsidRPr="00B95524" w:rsidDel="007E1AB1">
          <w:rPr>
            <w:rFonts w:asciiTheme="majorBidi" w:hAnsiTheme="majorBidi" w:cstheme="majorBidi"/>
          </w:rPr>
          <w:delText xml:space="preserve"> </w:delText>
        </w:r>
        <w:r w:rsidR="00FB0DF0" w:rsidRPr="00B95524" w:rsidDel="007E1AB1">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7E1AB1">
          <w:rPr>
            <w:rFonts w:asciiTheme="majorBidi" w:hAnsiTheme="majorBidi" w:cstheme="majorBidi"/>
          </w:rPr>
          <w:delInstrText xml:space="preserve"> ADDIN EN.CITE </w:delInstrText>
        </w:r>
        <w:r w:rsidR="00877515" w:rsidDel="007E1AB1">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sidDel="007E1AB1">
          <w:rPr>
            <w:rFonts w:asciiTheme="majorBidi" w:hAnsiTheme="majorBidi" w:cstheme="majorBidi"/>
          </w:rPr>
          <w:delInstrText xml:space="preserve"> ADDIN EN.CITE.DATA </w:delInstrText>
        </w:r>
        <w:r w:rsidR="00877515" w:rsidDel="007E1AB1">
          <w:rPr>
            <w:rFonts w:asciiTheme="majorBidi" w:hAnsiTheme="majorBidi" w:cstheme="majorBidi"/>
          </w:rPr>
        </w:r>
        <w:r w:rsidR="00877515" w:rsidDel="007E1AB1">
          <w:rPr>
            <w:rFonts w:asciiTheme="majorBidi" w:hAnsiTheme="majorBidi" w:cstheme="majorBidi"/>
          </w:rPr>
          <w:fldChar w:fldCharType="end"/>
        </w:r>
        <w:r w:rsidR="00FB0DF0" w:rsidRPr="00B95524" w:rsidDel="007E1AB1">
          <w:rPr>
            <w:rFonts w:asciiTheme="majorBidi" w:hAnsiTheme="majorBidi" w:cstheme="majorBidi"/>
          </w:rPr>
        </w:r>
        <w:r w:rsidR="00FB0DF0" w:rsidRPr="00B95524" w:rsidDel="007E1AB1">
          <w:rPr>
            <w:rFonts w:asciiTheme="majorBidi" w:hAnsiTheme="majorBidi" w:cstheme="majorBidi"/>
          </w:rPr>
          <w:fldChar w:fldCharType="separate"/>
        </w:r>
        <w:r w:rsidR="00877515" w:rsidDel="007E1AB1">
          <w:rPr>
            <w:rFonts w:asciiTheme="majorBidi" w:hAnsiTheme="majorBidi" w:cstheme="majorBidi"/>
            <w:noProof/>
          </w:rPr>
          <w:delText>(Otto et al., 2021)</w:delText>
        </w:r>
        <w:r w:rsidR="00FB0DF0" w:rsidRPr="00B95524" w:rsidDel="007E1AB1">
          <w:rPr>
            <w:rFonts w:asciiTheme="majorBidi" w:hAnsiTheme="majorBidi" w:cstheme="majorBidi"/>
          </w:rPr>
          <w:fldChar w:fldCharType="end"/>
        </w:r>
        <w:r w:rsidR="00B17E7F" w:rsidRPr="00B95524" w:rsidDel="007E1AB1">
          <w:rPr>
            <w:rFonts w:asciiTheme="majorBidi" w:hAnsiTheme="majorBidi" w:cstheme="majorBidi"/>
          </w:rPr>
          <w:delText xml:space="preserve"> categorize</w:delText>
        </w:r>
        <w:r w:rsidRPr="00B95524" w:rsidDel="007E1AB1">
          <w:rPr>
            <w:rFonts w:asciiTheme="majorBidi" w:hAnsiTheme="majorBidi" w:cstheme="majorBidi"/>
          </w:rPr>
          <w:delText xml:space="preserve"> </w:delText>
        </w:r>
        <w:r w:rsidR="006863EF" w:rsidRPr="00B95524" w:rsidDel="007E1AB1">
          <w:rPr>
            <w:rFonts w:asciiTheme="majorBidi" w:hAnsiTheme="majorBidi" w:cstheme="majorBidi"/>
          </w:rPr>
          <w:delText xml:space="preserve">three levels of severity </w:delText>
        </w:r>
        <w:r w:rsidR="00B17E7F" w:rsidRPr="00B95524" w:rsidDel="007E1AB1">
          <w:rPr>
            <w:rFonts w:asciiTheme="majorBidi" w:hAnsiTheme="majorBidi" w:cstheme="majorBidi"/>
          </w:rPr>
          <w:delText xml:space="preserve">for AR based on the </w:delText>
        </w:r>
        <w:r w:rsidR="00FB0DF0" w:rsidRPr="00B95524" w:rsidDel="007E1AB1">
          <w:rPr>
            <w:rFonts w:asciiTheme="majorBidi" w:hAnsiTheme="majorBidi" w:cstheme="majorBidi"/>
          </w:rPr>
          <w:delText>regurgitant</w:delText>
        </w:r>
        <w:r w:rsidR="00B17E7F" w:rsidRPr="00B95524" w:rsidDel="007E1AB1">
          <w:rPr>
            <w:rFonts w:asciiTheme="majorBidi" w:hAnsiTheme="majorBidi" w:cstheme="majorBidi"/>
          </w:rPr>
          <w:delText xml:space="preserve"> </w:delText>
        </w:r>
        <w:r w:rsidR="00FB0DF0" w:rsidRPr="00B95524" w:rsidDel="007E1AB1">
          <w:rPr>
            <w:rFonts w:asciiTheme="majorBidi" w:hAnsiTheme="majorBidi" w:cstheme="majorBidi"/>
          </w:rPr>
          <w:delText>volume</w:delText>
        </w:r>
        <w:r w:rsidR="00441875" w:rsidDel="007E1AB1">
          <w:rPr>
            <w:rFonts w:asciiTheme="majorBidi" w:hAnsiTheme="majorBidi" w:cstheme="majorBidi"/>
          </w:rPr>
          <w:delText>,</w:delText>
        </w:r>
        <w:r w:rsidR="00B17E7F" w:rsidRPr="00B95524" w:rsidDel="007E1AB1">
          <w:rPr>
            <w:rFonts w:asciiTheme="majorBidi" w:hAnsiTheme="majorBidi" w:cstheme="majorBidi"/>
          </w:rPr>
          <w:delText xml:space="preserve"> namely: mild AR </w:delText>
        </w:r>
        <w:r w:rsidR="00B52B32" w:rsidRPr="00B95524" w:rsidDel="007E1AB1">
          <w:rPr>
            <w:rFonts w:asciiTheme="majorBidi" w:hAnsiTheme="majorBidi" w:cstheme="majorBidi"/>
          </w:rPr>
          <w:delText>(regurgitant volume &lt; 30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moderate AR (30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xml:space="preserve"> &lt; </w:delText>
        </w:r>
        <w:r w:rsidR="00FB0DF0" w:rsidRPr="00B95524" w:rsidDel="007E1AB1">
          <w:rPr>
            <w:rFonts w:asciiTheme="majorBidi" w:hAnsiTheme="majorBidi" w:cstheme="majorBidi"/>
          </w:rPr>
          <w:delText>regurgitant</w:delText>
        </w:r>
        <w:r w:rsidR="00B52B32" w:rsidRPr="00B95524" w:rsidDel="007E1AB1">
          <w:rPr>
            <w:rFonts w:asciiTheme="majorBidi" w:hAnsiTheme="majorBidi" w:cstheme="majorBidi"/>
          </w:rPr>
          <w:delText xml:space="preserve"> volume &lt; 59 ml beat</w:delText>
        </w:r>
        <w:r w:rsidR="00B52B32" w:rsidRPr="00B95524" w:rsidDel="007E1AB1">
          <w:rPr>
            <w:rFonts w:asciiTheme="majorBidi" w:hAnsiTheme="majorBidi" w:cstheme="majorBidi"/>
            <w:vertAlign w:val="superscript"/>
          </w:rPr>
          <w:delText>-1</w:delText>
        </w:r>
        <w:r w:rsidR="00B52B32" w:rsidRPr="00B95524" w:rsidDel="007E1AB1">
          <w:rPr>
            <w:rFonts w:asciiTheme="majorBidi" w:hAnsiTheme="majorBidi" w:cstheme="majorBidi"/>
          </w:rPr>
          <w:delText>), and severe</w:delText>
        </w:r>
        <w:r w:rsidR="00BA63B3" w:rsidRPr="00B95524" w:rsidDel="007E1AB1">
          <w:rPr>
            <w:rFonts w:asciiTheme="majorBidi" w:hAnsiTheme="majorBidi" w:cstheme="majorBidi"/>
          </w:rPr>
          <w:delText xml:space="preserve"> AR (regurgitant volume &gt; 60 ml beat</w:delText>
        </w:r>
        <w:r w:rsidR="00BA63B3" w:rsidRPr="00B95524" w:rsidDel="007E1AB1">
          <w:rPr>
            <w:rFonts w:asciiTheme="majorBidi" w:hAnsiTheme="majorBidi" w:cstheme="majorBidi"/>
            <w:vertAlign w:val="superscript"/>
          </w:rPr>
          <w:delText>-1</w:delText>
        </w:r>
        <w:r w:rsidR="00BA63B3" w:rsidRPr="00B95524" w:rsidDel="007E1AB1">
          <w:rPr>
            <w:rFonts w:asciiTheme="majorBidi" w:hAnsiTheme="majorBidi" w:cstheme="majorBidi"/>
          </w:rPr>
          <w:delText>).</w:delText>
        </w:r>
        <w:r w:rsidR="00B52B32" w:rsidRPr="00B95524" w:rsidDel="007E1AB1">
          <w:rPr>
            <w:rFonts w:asciiTheme="majorBidi" w:hAnsiTheme="majorBidi" w:cstheme="majorBidi"/>
          </w:rPr>
          <w:delText xml:space="preserve"> </w:delText>
        </w:r>
        <w:r w:rsidR="005F65BB" w:rsidRPr="00B95524" w:rsidDel="007E1AB1">
          <w:rPr>
            <w:rFonts w:asciiTheme="majorBidi" w:hAnsiTheme="majorBidi" w:cstheme="majorBidi"/>
          </w:rPr>
          <w:delText xml:space="preserve">These levels of </w:delText>
        </w:r>
        <w:r w:rsidR="00966C17" w:rsidRPr="00B95524" w:rsidDel="007E1AB1">
          <w:rPr>
            <w:rFonts w:asciiTheme="majorBidi" w:hAnsiTheme="majorBidi" w:cstheme="majorBidi"/>
          </w:rPr>
          <w:delText xml:space="preserve">AR were simulated </w:delText>
        </w:r>
        <w:r w:rsidR="00A47B90" w:rsidRPr="00B95524" w:rsidDel="007E1AB1">
          <w:rPr>
            <w:rFonts w:asciiTheme="majorBidi" w:hAnsiTheme="majorBidi" w:cstheme="majorBidi"/>
          </w:rPr>
          <w:delText>by</w:delText>
        </w:r>
        <w:r w:rsidR="007D69EA" w:rsidRPr="00B95524" w:rsidDel="007E1AB1">
          <w:rPr>
            <w:rFonts w:asciiTheme="majorBidi" w:hAnsiTheme="majorBidi" w:cstheme="majorBidi"/>
          </w:rPr>
          <w:delText xml:space="preserve"> using </w:delText>
        </w:r>
        <w:r w:rsidR="009769B8" w:rsidRPr="00B95524" w:rsidDel="007E1AB1">
          <w:rPr>
            <w:rFonts w:asciiTheme="majorBidi" w:hAnsiTheme="majorBidi" w:cstheme="majorBidi"/>
          </w:rPr>
          <w:delText>values for G</w:delText>
        </w:r>
        <w:r w:rsidR="009769B8" w:rsidRPr="00B95524" w:rsidDel="007E1AB1">
          <w:rPr>
            <w:rFonts w:asciiTheme="majorBidi" w:hAnsiTheme="majorBidi" w:cstheme="majorBidi"/>
            <w:vertAlign w:val="subscript"/>
          </w:rPr>
          <w:delText>leak,aorta</w:delText>
        </w:r>
        <w:r w:rsidR="009769B8" w:rsidRPr="00B95524" w:rsidDel="007E1AB1">
          <w:rPr>
            <w:rFonts w:asciiTheme="majorBidi" w:hAnsiTheme="majorBidi" w:cstheme="majorBidi"/>
          </w:rPr>
          <w:delText xml:space="preserve"> shown in Table</w:delText>
        </w:r>
        <w:r w:rsidR="00203121" w:rsidRPr="00B95524" w:rsidDel="007E1AB1">
          <w:rPr>
            <w:rFonts w:asciiTheme="majorBidi" w:hAnsiTheme="majorBidi" w:cstheme="majorBidi"/>
          </w:rPr>
          <w:delText xml:space="preserve"> </w:delText>
        </w:r>
        <w:r w:rsidR="00B628CF" w:rsidRPr="00B95524" w:rsidDel="007E1AB1">
          <w:rPr>
            <w:rFonts w:asciiTheme="majorBidi" w:hAnsiTheme="majorBidi" w:cstheme="majorBidi"/>
          </w:rPr>
          <w:fldChar w:fldCharType="begin"/>
        </w:r>
        <w:r w:rsidR="00B628CF" w:rsidRPr="00B95524" w:rsidDel="007E1AB1">
          <w:rPr>
            <w:rFonts w:asciiTheme="majorBidi" w:hAnsiTheme="majorBidi" w:cstheme="majorBidi"/>
          </w:rPr>
          <w:delInstrText xml:space="preserve"> seq table table4 </w:delInstrText>
        </w:r>
        <w:r w:rsidR="00B628CF" w:rsidRPr="00B95524" w:rsidDel="007E1AB1">
          <w:rPr>
            <w:rFonts w:asciiTheme="majorBidi" w:hAnsiTheme="majorBidi" w:cstheme="majorBidi"/>
          </w:rPr>
          <w:fldChar w:fldCharType="separate"/>
        </w:r>
        <w:r w:rsidR="00BE6CB1" w:rsidDel="007E1AB1">
          <w:rPr>
            <w:rFonts w:asciiTheme="majorBidi" w:hAnsiTheme="majorBidi" w:cstheme="majorBidi"/>
            <w:noProof/>
          </w:rPr>
          <w:delText>4</w:delText>
        </w:r>
        <w:r w:rsidR="00B628CF" w:rsidRPr="00B95524" w:rsidDel="007E1AB1">
          <w:rPr>
            <w:rFonts w:asciiTheme="majorBidi" w:hAnsiTheme="majorBidi" w:cstheme="majorBidi"/>
            <w:noProof/>
          </w:rPr>
          <w:fldChar w:fldCharType="end"/>
        </w:r>
        <w:r w:rsidR="00CF6C86" w:rsidRPr="00B95524" w:rsidDel="007E1AB1">
          <w:rPr>
            <w:rFonts w:asciiTheme="majorBidi" w:hAnsiTheme="majorBidi" w:cstheme="majorBidi"/>
          </w:rPr>
          <w:delText xml:space="preserve">. </w:delText>
        </w:r>
      </w:del>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rsidDel="007E1AB1" w14:paraId="48AF9A5F" w14:textId="71FC7D9B" w:rsidTr="00513F0D">
        <w:trPr>
          <w:trHeight w:val="239"/>
          <w:jc w:val="center"/>
          <w:del w:id="1318" w:author="Sharifi, Hossein" w:date="2021-11-07T22:57:00Z"/>
        </w:trPr>
        <w:tc>
          <w:tcPr>
            <w:tcW w:w="7726" w:type="dxa"/>
            <w:gridSpan w:val="3"/>
            <w:vAlign w:val="center"/>
          </w:tcPr>
          <w:p w14:paraId="4E796D42" w14:textId="5A5E62AD" w:rsidR="00A552B2" w:rsidRPr="003800CC" w:rsidDel="007E1AB1" w:rsidRDefault="00A552B2" w:rsidP="00F34279">
            <w:pPr>
              <w:jc w:val="center"/>
              <w:rPr>
                <w:del w:id="1319" w:author="Sharifi, Hossein" w:date="2021-11-07T22:57:00Z"/>
                <w:rFonts w:asciiTheme="majorBidi" w:hAnsiTheme="majorBidi" w:cstheme="majorBidi"/>
                <w:b/>
                <w:bCs/>
                <w:szCs w:val="24"/>
              </w:rPr>
            </w:pPr>
            <w:del w:id="1320" w:author="Sharifi, Hossein" w:date="2021-11-07T22:57:00Z">
              <w:r w:rsidRPr="003800CC" w:rsidDel="007E1AB1">
                <w:rPr>
                  <w:rFonts w:asciiTheme="majorBidi" w:hAnsiTheme="majorBidi" w:cstheme="majorBidi"/>
                  <w:b/>
                  <w:bCs/>
                  <w:szCs w:val="24"/>
                </w:rPr>
                <w:delText xml:space="preserve">Table </w:delText>
              </w:r>
              <w:bookmarkStart w:id="1321" w:name="table4"/>
              <w:r w:rsidRPr="003800CC" w:rsidDel="007E1AB1">
                <w:rPr>
                  <w:rFonts w:asciiTheme="majorBidi" w:hAnsiTheme="majorBidi" w:cstheme="majorBidi"/>
                  <w:b/>
                  <w:bCs/>
                  <w:szCs w:val="24"/>
                </w:rPr>
                <w:fldChar w:fldCharType="begin"/>
              </w:r>
              <w:r w:rsidRPr="003800CC" w:rsidDel="007E1AB1">
                <w:rPr>
                  <w:rFonts w:asciiTheme="majorBidi" w:hAnsiTheme="majorBidi" w:cstheme="majorBidi"/>
                  <w:b/>
                  <w:bCs/>
                  <w:szCs w:val="24"/>
                </w:rPr>
                <w:delInstrText xml:space="preserve"> seq table </w:delInstrText>
              </w:r>
              <w:r w:rsidRPr="003800CC" w:rsidDel="007E1AB1">
                <w:rPr>
                  <w:rFonts w:asciiTheme="majorBidi" w:hAnsiTheme="majorBidi" w:cstheme="majorBidi"/>
                  <w:b/>
                  <w:bCs/>
                  <w:szCs w:val="24"/>
                </w:rPr>
                <w:fldChar w:fldCharType="separate"/>
              </w:r>
              <w:r w:rsidR="00BE6CB1" w:rsidDel="007E1AB1">
                <w:rPr>
                  <w:rFonts w:asciiTheme="majorBidi" w:hAnsiTheme="majorBidi" w:cstheme="majorBidi"/>
                  <w:b/>
                  <w:bCs/>
                  <w:noProof/>
                  <w:szCs w:val="24"/>
                </w:rPr>
                <w:delText>4</w:delText>
              </w:r>
              <w:r w:rsidRPr="003800CC" w:rsidDel="007E1AB1">
                <w:rPr>
                  <w:rFonts w:asciiTheme="majorBidi" w:hAnsiTheme="majorBidi" w:cstheme="majorBidi"/>
                  <w:b/>
                  <w:bCs/>
                  <w:szCs w:val="24"/>
                </w:rPr>
                <w:fldChar w:fldCharType="end"/>
              </w:r>
              <w:bookmarkEnd w:id="1321"/>
              <w:r w:rsidRPr="003800CC" w:rsidDel="007E1AB1">
                <w:rPr>
                  <w:rFonts w:asciiTheme="majorBidi" w:hAnsiTheme="majorBidi" w:cstheme="majorBidi"/>
                  <w:b/>
                  <w:bCs/>
                  <w:szCs w:val="24"/>
                </w:rPr>
                <w:delText>.</w:delText>
              </w:r>
              <w:r w:rsidRPr="003800CC" w:rsidDel="007E1AB1">
                <w:rPr>
                  <w:rFonts w:asciiTheme="majorBidi" w:hAnsiTheme="majorBidi" w:cstheme="majorBidi"/>
                  <w:szCs w:val="24"/>
                </w:rPr>
                <w:delText xml:space="preserve"> Simulated different levels of AR severity</w:delText>
              </w:r>
            </w:del>
          </w:p>
        </w:tc>
      </w:tr>
      <w:tr w:rsidR="00A552B2" w:rsidRPr="00B95524" w:rsidDel="007E1AB1" w14:paraId="3016042D" w14:textId="7D0AEDE0" w:rsidTr="00513F0D">
        <w:trPr>
          <w:trHeight w:val="239"/>
          <w:jc w:val="center"/>
          <w:del w:id="1322" w:author="Sharifi, Hossein" w:date="2021-11-07T22:57:00Z"/>
        </w:trPr>
        <w:tc>
          <w:tcPr>
            <w:tcW w:w="0" w:type="auto"/>
            <w:vAlign w:val="center"/>
          </w:tcPr>
          <w:p w14:paraId="7B950502" w14:textId="25C58D62" w:rsidR="00A552B2" w:rsidRPr="003800CC" w:rsidDel="007E1AB1" w:rsidRDefault="00A552B2" w:rsidP="00F34279">
            <w:pPr>
              <w:jc w:val="center"/>
              <w:rPr>
                <w:del w:id="1323" w:author="Sharifi, Hossein" w:date="2021-11-07T22:57:00Z"/>
                <w:rFonts w:asciiTheme="majorBidi" w:hAnsiTheme="majorBidi" w:cstheme="majorBidi"/>
                <w:szCs w:val="24"/>
                <w:vertAlign w:val="subscript"/>
              </w:rPr>
            </w:pPr>
            <w:del w:id="1324" w:author="Sharifi, Hossein" w:date="2021-11-07T22:57:00Z">
              <w:r w:rsidRPr="003800CC" w:rsidDel="007E1AB1">
                <w:rPr>
                  <w:rFonts w:asciiTheme="majorBidi" w:hAnsiTheme="majorBidi" w:cstheme="majorBidi"/>
                  <w:szCs w:val="24"/>
                </w:rPr>
                <w:delText>G</w:delText>
              </w:r>
              <w:r w:rsidRPr="003800CC" w:rsidDel="007E1AB1">
                <w:rPr>
                  <w:rFonts w:asciiTheme="majorBidi" w:hAnsiTheme="majorBidi" w:cstheme="majorBidi"/>
                  <w:szCs w:val="24"/>
                  <w:vertAlign w:val="subscript"/>
                </w:rPr>
                <w:delText>leak,aorta</w:delText>
              </w:r>
            </w:del>
          </w:p>
        </w:tc>
        <w:tc>
          <w:tcPr>
            <w:tcW w:w="3098" w:type="dxa"/>
            <w:vAlign w:val="center"/>
          </w:tcPr>
          <w:p w14:paraId="1EEE1E88" w14:textId="102EFBF8" w:rsidR="00A552B2" w:rsidRPr="003800CC" w:rsidDel="007E1AB1" w:rsidRDefault="00A552B2" w:rsidP="00F34279">
            <w:pPr>
              <w:jc w:val="center"/>
              <w:rPr>
                <w:del w:id="1325" w:author="Sharifi, Hossein" w:date="2021-11-07T22:57:00Z"/>
                <w:rFonts w:asciiTheme="majorBidi" w:hAnsiTheme="majorBidi" w:cstheme="majorBidi"/>
                <w:szCs w:val="24"/>
              </w:rPr>
            </w:pPr>
            <w:del w:id="1326" w:author="Sharifi, Hossein" w:date="2021-11-07T22:57:00Z">
              <w:r w:rsidRPr="003800CC" w:rsidDel="007E1AB1">
                <w:rPr>
                  <w:rFonts w:asciiTheme="majorBidi" w:hAnsiTheme="majorBidi" w:cstheme="majorBidi"/>
                  <w:szCs w:val="24"/>
                </w:rPr>
                <w:delText>Equivalent regurgitant volume (ml beat</w:delText>
              </w:r>
              <w:r w:rsidRPr="003800CC" w:rsidDel="007E1AB1">
                <w:rPr>
                  <w:rFonts w:asciiTheme="majorBidi" w:hAnsiTheme="majorBidi" w:cstheme="majorBidi"/>
                  <w:szCs w:val="24"/>
                  <w:vertAlign w:val="superscript"/>
                </w:rPr>
                <w:delText>-1</w:delText>
              </w:r>
              <w:r w:rsidRPr="003800CC" w:rsidDel="007E1AB1">
                <w:rPr>
                  <w:rFonts w:asciiTheme="majorBidi" w:hAnsiTheme="majorBidi" w:cstheme="majorBidi"/>
                  <w:szCs w:val="24"/>
                </w:rPr>
                <w:delText>)</w:delText>
              </w:r>
            </w:del>
          </w:p>
        </w:tc>
        <w:tc>
          <w:tcPr>
            <w:tcW w:w="3863" w:type="dxa"/>
          </w:tcPr>
          <w:p w14:paraId="57C97366" w14:textId="7FABCE01" w:rsidR="00A552B2" w:rsidRPr="003800CC" w:rsidDel="007E1AB1" w:rsidRDefault="003800CC" w:rsidP="00F34279">
            <w:pPr>
              <w:jc w:val="center"/>
              <w:rPr>
                <w:del w:id="1327" w:author="Sharifi, Hossein" w:date="2021-11-07T22:57:00Z"/>
                <w:rFonts w:asciiTheme="majorBidi" w:hAnsiTheme="majorBidi" w:cstheme="majorBidi"/>
                <w:szCs w:val="24"/>
              </w:rPr>
            </w:pPr>
            <w:del w:id="1328" w:author="Sharifi, Hossein" w:date="2021-11-07T22:57:00Z">
              <w:r w:rsidRPr="003800CC" w:rsidDel="007E1AB1">
                <w:rPr>
                  <w:rFonts w:asciiTheme="majorBidi" w:hAnsiTheme="majorBidi" w:cstheme="majorBidi"/>
                  <w:szCs w:val="24"/>
                </w:rPr>
                <w:delText>Represented level of severity according to AHA guideline</w:delText>
              </w:r>
              <w:r w:rsidR="005B05BA" w:rsidDel="007E1AB1">
                <w:rPr>
                  <w:rFonts w:asciiTheme="majorBidi" w:hAnsiTheme="majorBidi" w:cstheme="majorBidi"/>
                  <w:szCs w:val="24"/>
                </w:rPr>
                <w:delText>s</w:delText>
              </w:r>
              <w:r w:rsidRPr="003800CC" w:rsidDel="007E1AB1">
                <w:rPr>
                  <w:rFonts w:asciiTheme="majorBidi" w:hAnsiTheme="majorBidi" w:cstheme="majorBidi"/>
                  <w:szCs w:val="24"/>
                </w:rPr>
                <w:delText xml:space="preserve"> </w:delText>
              </w:r>
              <w:r w:rsidRPr="003800CC" w:rsidDel="007E1AB1">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sidDel="007E1AB1">
                <w:rPr>
                  <w:rFonts w:asciiTheme="majorBidi" w:hAnsiTheme="majorBidi" w:cstheme="majorBidi"/>
                  <w:szCs w:val="24"/>
                </w:rPr>
                <w:delInstrText xml:space="preserve"> ADDIN EN.CITE </w:delInstrText>
              </w:r>
              <w:r w:rsidRPr="003800CC" w:rsidDel="007E1AB1">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sidDel="007E1AB1">
                <w:rPr>
                  <w:rFonts w:asciiTheme="majorBidi" w:hAnsiTheme="majorBidi" w:cstheme="majorBidi"/>
                  <w:szCs w:val="24"/>
                </w:rPr>
                <w:delInstrText xml:space="preserve"> ADDIN EN.CITE.DATA </w:delInstrText>
              </w:r>
              <w:r w:rsidRPr="003800CC" w:rsidDel="007E1AB1">
                <w:rPr>
                  <w:rFonts w:asciiTheme="majorBidi" w:hAnsiTheme="majorBidi" w:cstheme="majorBidi"/>
                  <w:szCs w:val="24"/>
                </w:rPr>
              </w:r>
              <w:r w:rsidRPr="003800CC" w:rsidDel="007E1AB1">
                <w:rPr>
                  <w:rFonts w:asciiTheme="majorBidi" w:hAnsiTheme="majorBidi" w:cstheme="majorBidi"/>
                  <w:szCs w:val="24"/>
                </w:rPr>
                <w:fldChar w:fldCharType="end"/>
              </w:r>
              <w:r w:rsidRPr="003800CC" w:rsidDel="007E1AB1">
                <w:rPr>
                  <w:rFonts w:asciiTheme="majorBidi" w:hAnsiTheme="majorBidi" w:cstheme="majorBidi"/>
                  <w:szCs w:val="24"/>
                </w:rPr>
              </w:r>
              <w:r w:rsidRPr="003800CC" w:rsidDel="007E1AB1">
                <w:rPr>
                  <w:rFonts w:asciiTheme="majorBidi" w:hAnsiTheme="majorBidi" w:cstheme="majorBidi"/>
                  <w:szCs w:val="24"/>
                </w:rPr>
                <w:fldChar w:fldCharType="separate"/>
              </w:r>
              <w:r w:rsidRPr="003800CC" w:rsidDel="007E1AB1">
                <w:rPr>
                  <w:rFonts w:asciiTheme="majorBidi" w:hAnsiTheme="majorBidi" w:cstheme="majorBidi"/>
                  <w:noProof/>
                  <w:szCs w:val="24"/>
                </w:rPr>
                <w:delText>(Otto et al., 2021)</w:delText>
              </w:r>
              <w:r w:rsidRPr="003800CC" w:rsidDel="007E1AB1">
                <w:rPr>
                  <w:rFonts w:asciiTheme="majorBidi" w:hAnsiTheme="majorBidi" w:cstheme="majorBidi"/>
                  <w:szCs w:val="24"/>
                </w:rPr>
                <w:fldChar w:fldCharType="end"/>
              </w:r>
            </w:del>
          </w:p>
        </w:tc>
      </w:tr>
      <w:tr w:rsidR="00A552B2" w:rsidRPr="00B95524" w:rsidDel="007E1AB1" w14:paraId="6BD88B28" w14:textId="5360A294" w:rsidTr="00513F0D">
        <w:trPr>
          <w:trHeight w:val="229"/>
          <w:jc w:val="center"/>
          <w:del w:id="1329" w:author="Sharifi, Hossein" w:date="2021-11-07T22:57:00Z"/>
        </w:trPr>
        <w:tc>
          <w:tcPr>
            <w:tcW w:w="0" w:type="auto"/>
            <w:vAlign w:val="center"/>
          </w:tcPr>
          <w:p w14:paraId="57AAF1BC" w14:textId="7734B518" w:rsidR="00A552B2" w:rsidRPr="003800CC" w:rsidDel="007E1AB1" w:rsidRDefault="00A552B2" w:rsidP="00F34279">
            <w:pPr>
              <w:jc w:val="center"/>
              <w:rPr>
                <w:del w:id="1330" w:author="Sharifi, Hossein" w:date="2021-11-07T22:57:00Z"/>
                <w:rFonts w:asciiTheme="majorBidi" w:hAnsiTheme="majorBidi" w:cstheme="majorBidi"/>
                <w:szCs w:val="24"/>
              </w:rPr>
            </w:pPr>
            <w:del w:id="1331" w:author="Sharifi, Hossein" w:date="2021-11-07T22:57:00Z">
              <w:r w:rsidRPr="003800CC" w:rsidDel="007E1AB1">
                <w:rPr>
                  <w:rFonts w:asciiTheme="majorBidi" w:hAnsiTheme="majorBidi" w:cstheme="majorBidi"/>
                  <w:szCs w:val="24"/>
                </w:rPr>
                <w:delText>5e-4</w:delText>
              </w:r>
            </w:del>
          </w:p>
        </w:tc>
        <w:tc>
          <w:tcPr>
            <w:tcW w:w="3098" w:type="dxa"/>
            <w:vAlign w:val="center"/>
          </w:tcPr>
          <w:p w14:paraId="5408ACC3" w14:textId="72F8ADFE" w:rsidR="00A552B2" w:rsidRPr="003800CC" w:rsidDel="007E1AB1" w:rsidRDefault="00A552B2" w:rsidP="00F34279">
            <w:pPr>
              <w:jc w:val="center"/>
              <w:rPr>
                <w:del w:id="1332" w:author="Sharifi, Hossein" w:date="2021-11-07T22:57:00Z"/>
                <w:rFonts w:asciiTheme="majorBidi" w:hAnsiTheme="majorBidi" w:cstheme="majorBidi"/>
                <w:szCs w:val="24"/>
              </w:rPr>
            </w:pPr>
            <w:del w:id="1333" w:author="Sharifi, Hossein" w:date="2021-11-07T22:57:00Z">
              <w:r w:rsidRPr="003800CC" w:rsidDel="007E1AB1">
                <w:rPr>
                  <w:rFonts w:asciiTheme="majorBidi" w:hAnsiTheme="majorBidi" w:cstheme="majorBidi"/>
                  <w:szCs w:val="24"/>
                </w:rPr>
                <w:delText>20</w:delText>
              </w:r>
            </w:del>
          </w:p>
        </w:tc>
        <w:tc>
          <w:tcPr>
            <w:tcW w:w="3863" w:type="dxa"/>
          </w:tcPr>
          <w:p w14:paraId="5574FB8B" w14:textId="02215258" w:rsidR="00A552B2" w:rsidRPr="003800CC" w:rsidDel="007E1AB1" w:rsidRDefault="00D211C3" w:rsidP="00F34279">
            <w:pPr>
              <w:jc w:val="center"/>
              <w:rPr>
                <w:del w:id="1334" w:author="Sharifi, Hossein" w:date="2021-11-07T22:57:00Z"/>
                <w:rFonts w:asciiTheme="majorBidi" w:hAnsiTheme="majorBidi" w:cstheme="majorBidi"/>
                <w:szCs w:val="24"/>
              </w:rPr>
            </w:pPr>
            <w:del w:id="1335" w:author="Sharifi, Hossein" w:date="2021-11-07T22:57:00Z">
              <w:r w:rsidDel="007E1AB1">
                <w:rPr>
                  <w:rFonts w:asciiTheme="majorBidi" w:hAnsiTheme="majorBidi" w:cstheme="majorBidi"/>
                  <w:szCs w:val="24"/>
                </w:rPr>
                <w:delText>Mild AR</w:delText>
              </w:r>
            </w:del>
          </w:p>
        </w:tc>
      </w:tr>
      <w:tr w:rsidR="00A552B2" w:rsidRPr="00B95524" w:rsidDel="007E1AB1" w14:paraId="474A1B6A" w14:textId="3E6C4A13" w:rsidTr="00513F0D">
        <w:trPr>
          <w:trHeight w:val="239"/>
          <w:jc w:val="center"/>
          <w:del w:id="1336" w:author="Sharifi, Hossein" w:date="2021-11-07T22:57:00Z"/>
        </w:trPr>
        <w:tc>
          <w:tcPr>
            <w:tcW w:w="0" w:type="auto"/>
            <w:vAlign w:val="center"/>
          </w:tcPr>
          <w:p w14:paraId="6D5F60F5" w14:textId="58F6023D" w:rsidR="00A552B2" w:rsidRPr="003800CC" w:rsidDel="007E1AB1" w:rsidRDefault="00A552B2" w:rsidP="00F34279">
            <w:pPr>
              <w:jc w:val="center"/>
              <w:rPr>
                <w:del w:id="1337" w:author="Sharifi, Hossein" w:date="2021-11-07T22:57:00Z"/>
                <w:rFonts w:asciiTheme="majorBidi" w:hAnsiTheme="majorBidi" w:cstheme="majorBidi"/>
                <w:szCs w:val="24"/>
              </w:rPr>
            </w:pPr>
            <w:del w:id="1338" w:author="Sharifi, Hossein" w:date="2021-11-07T22:57:00Z">
              <w:r w:rsidRPr="003800CC" w:rsidDel="007E1AB1">
                <w:rPr>
                  <w:rFonts w:asciiTheme="majorBidi" w:hAnsiTheme="majorBidi" w:cstheme="majorBidi"/>
                  <w:szCs w:val="24"/>
                </w:rPr>
                <w:delText>1e-3</w:delText>
              </w:r>
            </w:del>
          </w:p>
        </w:tc>
        <w:tc>
          <w:tcPr>
            <w:tcW w:w="3098" w:type="dxa"/>
            <w:vAlign w:val="center"/>
          </w:tcPr>
          <w:p w14:paraId="7F1798B4" w14:textId="2CA1C6B3" w:rsidR="00A552B2" w:rsidRPr="003800CC" w:rsidDel="007E1AB1" w:rsidRDefault="00A552B2" w:rsidP="00F34279">
            <w:pPr>
              <w:jc w:val="center"/>
              <w:rPr>
                <w:del w:id="1339" w:author="Sharifi, Hossein" w:date="2021-11-07T22:57:00Z"/>
                <w:rFonts w:asciiTheme="majorBidi" w:hAnsiTheme="majorBidi" w:cstheme="majorBidi"/>
                <w:szCs w:val="24"/>
              </w:rPr>
            </w:pPr>
            <w:del w:id="1340" w:author="Sharifi, Hossein" w:date="2021-11-07T22:57:00Z">
              <w:r w:rsidRPr="003800CC" w:rsidDel="007E1AB1">
                <w:rPr>
                  <w:rFonts w:asciiTheme="majorBidi" w:hAnsiTheme="majorBidi" w:cstheme="majorBidi"/>
                  <w:szCs w:val="24"/>
                </w:rPr>
                <w:delText>40</w:delText>
              </w:r>
            </w:del>
          </w:p>
        </w:tc>
        <w:tc>
          <w:tcPr>
            <w:tcW w:w="3863" w:type="dxa"/>
          </w:tcPr>
          <w:p w14:paraId="435C48CE" w14:textId="0D8EE823" w:rsidR="00A552B2" w:rsidRPr="003800CC" w:rsidDel="007E1AB1" w:rsidRDefault="00D211C3" w:rsidP="00F34279">
            <w:pPr>
              <w:jc w:val="center"/>
              <w:rPr>
                <w:del w:id="1341" w:author="Sharifi, Hossein" w:date="2021-11-07T22:57:00Z"/>
                <w:rFonts w:asciiTheme="majorBidi" w:hAnsiTheme="majorBidi" w:cstheme="majorBidi"/>
                <w:szCs w:val="24"/>
              </w:rPr>
            </w:pPr>
            <w:del w:id="1342" w:author="Sharifi, Hossein" w:date="2021-11-07T22:57:00Z">
              <w:r w:rsidDel="007E1AB1">
                <w:rPr>
                  <w:rFonts w:asciiTheme="majorBidi" w:hAnsiTheme="majorBidi" w:cstheme="majorBidi"/>
                  <w:szCs w:val="24"/>
                </w:rPr>
                <w:delText>Moderate AR</w:delText>
              </w:r>
            </w:del>
          </w:p>
        </w:tc>
      </w:tr>
      <w:tr w:rsidR="00A552B2" w:rsidRPr="00B95524" w:rsidDel="007E1AB1" w14:paraId="4FB0A171" w14:textId="7941461F" w:rsidTr="00513F0D">
        <w:trPr>
          <w:trHeight w:val="74"/>
          <w:jc w:val="center"/>
          <w:del w:id="1343" w:author="Sharifi, Hossein" w:date="2021-11-07T22:57:00Z"/>
        </w:trPr>
        <w:tc>
          <w:tcPr>
            <w:tcW w:w="0" w:type="auto"/>
            <w:vAlign w:val="center"/>
          </w:tcPr>
          <w:p w14:paraId="010A8C40" w14:textId="71A31B2A" w:rsidR="00A552B2" w:rsidRPr="003800CC" w:rsidDel="007E1AB1" w:rsidRDefault="00A552B2" w:rsidP="00F34279">
            <w:pPr>
              <w:jc w:val="center"/>
              <w:rPr>
                <w:del w:id="1344" w:author="Sharifi, Hossein" w:date="2021-11-07T22:57:00Z"/>
                <w:rFonts w:asciiTheme="majorBidi" w:hAnsiTheme="majorBidi" w:cstheme="majorBidi"/>
                <w:szCs w:val="24"/>
              </w:rPr>
            </w:pPr>
            <w:del w:id="1345" w:author="Sharifi, Hossein" w:date="2021-11-07T22:57:00Z">
              <w:r w:rsidRPr="003800CC" w:rsidDel="007E1AB1">
                <w:rPr>
                  <w:rFonts w:asciiTheme="majorBidi" w:hAnsiTheme="majorBidi" w:cstheme="majorBidi"/>
                  <w:szCs w:val="24"/>
                </w:rPr>
                <w:delText>2e-3</w:delText>
              </w:r>
            </w:del>
          </w:p>
        </w:tc>
        <w:tc>
          <w:tcPr>
            <w:tcW w:w="3098" w:type="dxa"/>
            <w:vAlign w:val="center"/>
          </w:tcPr>
          <w:p w14:paraId="0CB32575" w14:textId="15EBE1EF" w:rsidR="00A552B2" w:rsidRPr="003800CC" w:rsidDel="007E1AB1" w:rsidRDefault="00A552B2" w:rsidP="00F34279">
            <w:pPr>
              <w:jc w:val="center"/>
              <w:rPr>
                <w:del w:id="1346" w:author="Sharifi, Hossein" w:date="2021-11-07T22:57:00Z"/>
                <w:rFonts w:asciiTheme="majorBidi" w:hAnsiTheme="majorBidi" w:cstheme="majorBidi"/>
                <w:szCs w:val="24"/>
              </w:rPr>
            </w:pPr>
            <w:del w:id="1347" w:author="Sharifi, Hossein" w:date="2021-11-07T22:57:00Z">
              <w:r w:rsidRPr="003800CC" w:rsidDel="007E1AB1">
                <w:rPr>
                  <w:rFonts w:asciiTheme="majorBidi" w:hAnsiTheme="majorBidi" w:cstheme="majorBidi"/>
                  <w:szCs w:val="24"/>
                </w:rPr>
                <w:delText>70</w:delText>
              </w:r>
            </w:del>
          </w:p>
        </w:tc>
        <w:tc>
          <w:tcPr>
            <w:tcW w:w="3863" w:type="dxa"/>
          </w:tcPr>
          <w:p w14:paraId="3432A28A" w14:textId="6850A7C6" w:rsidR="00A552B2" w:rsidRPr="003800CC" w:rsidDel="007E1AB1" w:rsidRDefault="00D211C3" w:rsidP="00F34279">
            <w:pPr>
              <w:jc w:val="center"/>
              <w:rPr>
                <w:del w:id="1348" w:author="Sharifi, Hossein" w:date="2021-11-07T22:57:00Z"/>
                <w:rFonts w:asciiTheme="majorBidi" w:hAnsiTheme="majorBidi" w:cstheme="majorBidi"/>
                <w:szCs w:val="24"/>
              </w:rPr>
            </w:pPr>
            <w:del w:id="1349" w:author="Sharifi, Hossein" w:date="2021-11-07T22:57:00Z">
              <w:r w:rsidDel="007E1AB1">
                <w:rPr>
                  <w:rFonts w:asciiTheme="majorBidi" w:hAnsiTheme="majorBidi" w:cstheme="majorBidi"/>
                  <w:szCs w:val="24"/>
                </w:rPr>
                <w:delText>Severe AR</w:delText>
              </w:r>
            </w:del>
          </w:p>
        </w:tc>
      </w:tr>
    </w:tbl>
    <w:p w14:paraId="4D80F0CF" w14:textId="2F9CBF14" w:rsidR="00CF6C86" w:rsidRPr="00B95524" w:rsidDel="000C24A4" w:rsidRDefault="005E6D2B" w:rsidP="00F34279">
      <w:pPr>
        <w:pStyle w:val="Heading2"/>
        <w:spacing w:line="240" w:lineRule="auto"/>
        <w:rPr>
          <w:del w:id="1350" w:author="Sharifi, Hossein" w:date="2021-11-18T09:11:00Z"/>
          <w:rFonts w:asciiTheme="majorBidi" w:hAnsiTheme="majorBidi" w:cstheme="majorBidi"/>
        </w:rPr>
      </w:pPr>
      <w:del w:id="1351" w:author="Sharifi, Hossein" w:date="2021-11-18T09:11:00Z">
        <w:r w:rsidRPr="00B95524" w:rsidDel="000C24A4">
          <w:rPr>
            <w:rFonts w:asciiTheme="majorBidi" w:hAnsiTheme="majorBidi" w:cstheme="majorBidi"/>
          </w:rPr>
          <w:delText xml:space="preserve">Model </w:delText>
        </w:r>
        <w:commentRangeStart w:id="1352"/>
        <w:r w:rsidRPr="00B95524" w:rsidDel="000C24A4">
          <w:rPr>
            <w:rFonts w:asciiTheme="majorBidi" w:hAnsiTheme="majorBidi" w:cstheme="majorBidi"/>
          </w:rPr>
          <w:delText>validation</w:delText>
        </w:r>
        <w:commentRangeEnd w:id="1352"/>
        <w:r w:rsidR="00733E27" w:rsidDel="000C24A4">
          <w:rPr>
            <w:rStyle w:val="CommentReference"/>
            <w:rFonts w:eastAsiaTheme="minorHAnsi" w:cstheme="minorBidi"/>
            <w:b w:val="0"/>
          </w:rPr>
          <w:commentReference w:id="1352"/>
        </w:r>
      </w:del>
    </w:p>
    <w:p w14:paraId="1E0ED5D0" w14:textId="466921A3" w:rsidR="000153E9" w:rsidDel="000C24A4" w:rsidRDefault="009342AA" w:rsidP="000153E9">
      <w:pPr>
        <w:spacing w:line="240" w:lineRule="auto"/>
        <w:jc w:val="both"/>
        <w:rPr>
          <w:del w:id="1353" w:author="Sharifi, Hossein" w:date="2021-11-18T09:11:00Z"/>
          <w:rFonts w:asciiTheme="majorBidi" w:hAnsiTheme="majorBidi" w:cstheme="majorBidi"/>
        </w:rPr>
      </w:pPr>
      <w:del w:id="1354" w:author="Sharifi, Hossein" w:date="2021-11-18T09:11:00Z">
        <w:r w:rsidRPr="00B95524" w:rsidDel="000C24A4">
          <w:rPr>
            <w:rFonts w:asciiTheme="majorBidi" w:hAnsiTheme="majorBidi" w:cstheme="majorBidi"/>
          </w:rPr>
          <w:delText>To validate our model, the simulated results were compared with clinical data</w:delText>
        </w:r>
        <w:r w:rsidR="005B05BA" w:rsidDel="000C24A4">
          <w:rPr>
            <w:rFonts w:asciiTheme="majorBidi" w:hAnsiTheme="majorBidi" w:cstheme="majorBidi"/>
          </w:rPr>
          <w:delText xml:space="preserve"> </w:delText>
        </w:r>
        <w:r w:rsidR="005B05BA" w:rsidRPr="00B95524" w:rsidDel="000C24A4">
          <w:rPr>
            <w:rFonts w:asciiTheme="majorBidi" w:hAnsiTheme="majorBidi" w:cstheme="majorBidi"/>
          </w:rPr>
          <w:delText>from the literature</w:delText>
        </w:r>
        <w:r w:rsidR="005B05BA" w:rsidDel="000C24A4">
          <w:rPr>
            <w:rFonts w:asciiTheme="majorBidi" w:hAnsiTheme="majorBidi" w:cstheme="majorBidi"/>
          </w:rPr>
          <w:delText>,</w:delText>
        </w:r>
        <w:r w:rsidR="0003098F" w:rsidRPr="00B95524" w:rsidDel="000C24A4">
          <w:rPr>
            <w:rFonts w:asciiTheme="majorBidi" w:hAnsiTheme="majorBidi" w:cstheme="majorBidi"/>
          </w:rPr>
          <w:delText xml:space="preserve"> </w:delText>
        </w:r>
        <w:r w:rsidR="005B05BA" w:rsidDel="000C24A4">
          <w:rPr>
            <w:rFonts w:asciiTheme="majorBidi" w:hAnsiTheme="majorBidi" w:cstheme="majorBidi"/>
          </w:rPr>
          <w:delText xml:space="preserve">which was </w:delText>
        </w:r>
        <w:r w:rsidR="0003098F" w:rsidRPr="00B95524" w:rsidDel="000C24A4">
          <w:rPr>
            <w:rFonts w:asciiTheme="majorBidi" w:hAnsiTheme="majorBidi" w:cstheme="majorBidi"/>
          </w:rPr>
          <w:delText>acquired by cardiac magnetic resonanc</w:delText>
        </w:r>
        <w:r w:rsidR="005B05BA" w:rsidDel="000C24A4">
          <w:rPr>
            <w:rFonts w:asciiTheme="majorBidi" w:hAnsiTheme="majorBidi" w:cstheme="majorBidi"/>
          </w:rPr>
          <w:delText>e imaging</w:delText>
        </w:r>
        <w:r w:rsidRPr="00B95524" w:rsidDel="000C24A4">
          <w:rPr>
            <w:rFonts w:asciiTheme="majorBidi" w:hAnsiTheme="majorBidi" w:cstheme="majorBidi"/>
          </w:rPr>
          <w:delText xml:space="preserve"> (Tabl</w:delText>
        </w:r>
        <w:r w:rsidR="00E35D13" w:rsidRPr="00B95524" w:rsidDel="000C24A4">
          <w:rPr>
            <w:rFonts w:asciiTheme="majorBidi" w:hAnsiTheme="majorBidi" w:cstheme="majorBidi"/>
          </w:rPr>
          <w:delText>e</w:delText>
        </w:r>
        <w:r w:rsidR="00601E3A" w:rsidDel="000C24A4">
          <w:rPr>
            <w:rFonts w:asciiTheme="majorBidi" w:hAnsiTheme="majorBidi" w:cstheme="majorBidi"/>
          </w:rPr>
          <w:delText xml:space="preserve"> </w:delText>
        </w:r>
        <w:r w:rsidR="00601E3A" w:rsidDel="000C24A4">
          <w:rPr>
            <w:rFonts w:asciiTheme="majorBidi" w:hAnsiTheme="majorBidi" w:cstheme="majorBidi"/>
          </w:rPr>
          <w:fldChar w:fldCharType="begin"/>
        </w:r>
        <w:r w:rsidR="00601E3A" w:rsidDel="000C24A4">
          <w:rPr>
            <w:rFonts w:asciiTheme="majorBidi" w:hAnsiTheme="majorBidi" w:cstheme="majorBidi"/>
          </w:rPr>
          <w:delInstrText xml:space="preserve"> seq table table5 </w:delInstrText>
        </w:r>
        <w:r w:rsidR="00601E3A" w:rsidDel="000C24A4">
          <w:rPr>
            <w:rFonts w:asciiTheme="majorBidi" w:hAnsiTheme="majorBidi" w:cstheme="majorBidi"/>
          </w:rPr>
          <w:fldChar w:fldCharType="separate"/>
        </w:r>
      </w:del>
      <w:del w:id="1355" w:author="Sharifi, Hossein" w:date="2021-11-08T09:45:00Z">
        <w:r w:rsidR="00F96884" w:rsidDel="0070036E">
          <w:rPr>
            <w:rFonts w:asciiTheme="majorBidi" w:hAnsiTheme="majorBidi" w:cstheme="majorBidi"/>
            <w:noProof/>
          </w:rPr>
          <w:delText>5</w:delText>
        </w:r>
      </w:del>
      <w:del w:id="1356" w:author="Sharifi, Hossein" w:date="2021-11-18T09:11:00Z">
        <w:r w:rsidR="00601E3A" w:rsidDel="000C24A4">
          <w:rPr>
            <w:rFonts w:asciiTheme="majorBidi" w:hAnsiTheme="majorBidi" w:cstheme="majorBidi"/>
          </w:rPr>
          <w:fldChar w:fldCharType="end"/>
        </w:r>
        <w:r w:rsidRPr="00B95524" w:rsidDel="000C24A4">
          <w:rPr>
            <w:rFonts w:asciiTheme="majorBidi" w:hAnsiTheme="majorBidi" w:cstheme="majorBidi"/>
          </w:rPr>
          <w:delText xml:space="preserve">). Clinical data were categorized into </w:delText>
        </w:r>
        <w:r w:rsidR="00A656CC" w:rsidRPr="00B95524" w:rsidDel="000C24A4">
          <w:rPr>
            <w:rFonts w:asciiTheme="majorBidi" w:hAnsiTheme="majorBidi" w:cstheme="majorBidi"/>
          </w:rPr>
          <w:delText>four</w:delText>
        </w:r>
        <w:r w:rsidRPr="00B95524" w:rsidDel="000C24A4">
          <w:rPr>
            <w:rFonts w:asciiTheme="majorBidi" w:hAnsiTheme="majorBidi" w:cstheme="majorBidi"/>
          </w:rPr>
          <w:delText xml:space="preserve"> cases named “control volunteers”, “patients with AS”, “patients with MR”</w:delText>
        </w:r>
        <w:r w:rsidR="00A656CC" w:rsidRPr="00B95524" w:rsidDel="000C24A4">
          <w:rPr>
            <w:rFonts w:asciiTheme="majorBidi" w:hAnsiTheme="majorBidi" w:cstheme="majorBidi"/>
          </w:rPr>
          <w:delText>, and “patients with AR”</w:delText>
        </w:r>
        <w:r w:rsidRPr="00B95524" w:rsidDel="000C24A4">
          <w:rPr>
            <w:rFonts w:asciiTheme="majorBidi" w:hAnsiTheme="majorBidi" w:cstheme="majorBidi"/>
          </w:rPr>
          <w:delText xml:space="preserve">. For each </w:delText>
        </w:r>
        <w:r w:rsidR="00136F11" w:rsidRPr="00B95524" w:rsidDel="000C24A4">
          <w:rPr>
            <w:rFonts w:asciiTheme="majorBidi" w:hAnsiTheme="majorBidi" w:cstheme="majorBidi"/>
          </w:rPr>
          <w:delText>category</w:delText>
        </w:r>
        <w:r w:rsidRPr="00B95524" w:rsidDel="000C24A4">
          <w:rPr>
            <w:rFonts w:asciiTheme="majorBidi" w:hAnsiTheme="majorBidi" w:cstheme="majorBidi"/>
          </w:rPr>
          <w:delText xml:space="preserve">, </w:delText>
        </w:r>
        <w:r w:rsidR="00A17814" w:rsidRPr="00B95524" w:rsidDel="000C24A4">
          <w:rPr>
            <w:rFonts w:asciiTheme="majorBidi" w:hAnsiTheme="majorBidi" w:cstheme="majorBidi"/>
          </w:rPr>
          <w:delText>measured</w:delText>
        </w:r>
        <w:r w:rsidRPr="00B95524" w:rsidDel="000C24A4">
          <w:rPr>
            <w:rFonts w:asciiTheme="majorBidi" w:hAnsiTheme="majorBidi" w:cstheme="majorBidi"/>
          </w:rPr>
          <w:delText xml:space="preserve"> data were collected from eight different studies. Ventricular dimensions were quantified with </w:delText>
        </w:r>
        <w:r w:rsidR="00A0558B" w:rsidDel="000C24A4">
          <w:rPr>
            <w:rFonts w:asciiTheme="majorBidi" w:hAnsiTheme="majorBidi" w:cstheme="majorBidi"/>
          </w:rPr>
          <w:delText xml:space="preserve">the </w:delText>
        </w:r>
        <w:r w:rsidRPr="00B95524" w:rsidDel="000C24A4">
          <w:rPr>
            <w:rFonts w:asciiTheme="majorBidi" w:hAnsiTheme="majorBidi" w:cstheme="majorBidi"/>
          </w:rPr>
          <w:delText>LV</w:delText>
        </w:r>
        <w:r w:rsidR="00A0558B" w:rsidDel="000C24A4">
          <w:rPr>
            <w:rFonts w:asciiTheme="majorBidi" w:hAnsiTheme="majorBidi" w:cstheme="majorBidi"/>
          </w:rPr>
          <w:delText xml:space="preserve"> end-diastolic</w:delText>
        </w:r>
        <w:r w:rsidRPr="00B95524" w:rsidDel="000C24A4">
          <w:rPr>
            <w:rFonts w:asciiTheme="majorBidi" w:hAnsiTheme="majorBidi" w:cstheme="majorBidi"/>
          </w:rPr>
          <w:delText xml:space="preserve"> volume index, LV </w:delText>
        </w:r>
        <w:r w:rsidR="00A0558B" w:rsidRPr="00B95524" w:rsidDel="000C24A4">
          <w:rPr>
            <w:rFonts w:asciiTheme="majorBidi" w:hAnsiTheme="majorBidi" w:cstheme="majorBidi"/>
          </w:rPr>
          <w:delText xml:space="preserve">end-systolic </w:delText>
        </w:r>
        <w:r w:rsidRPr="00B95524" w:rsidDel="000C24A4">
          <w:rPr>
            <w:rFonts w:asciiTheme="majorBidi" w:hAnsiTheme="majorBidi" w:cstheme="majorBidi"/>
          </w:rPr>
          <w:delText>volume index,</w:delText>
        </w:r>
        <w:r w:rsidR="006E29E4" w:rsidRPr="00B95524" w:rsidDel="000C24A4">
          <w:rPr>
            <w:rFonts w:asciiTheme="majorBidi" w:hAnsiTheme="majorBidi" w:cstheme="majorBidi"/>
          </w:rPr>
          <w:delText xml:space="preserve"> and</w:delText>
        </w:r>
        <w:r w:rsidRPr="00B95524" w:rsidDel="000C24A4">
          <w:rPr>
            <w:rFonts w:asciiTheme="majorBidi" w:hAnsiTheme="majorBidi" w:cstheme="majorBidi"/>
          </w:rPr>
          <w:delText xml:space="preserve"> LV mass index. Systolic function was assessed with</w:delText>
        </w:r>
        <w:r w:rsidR="00A0558B" w:rsidDel="000C24A4">
          <w:rPr>
            <w:rFonts w:asciiTheme="majorBidi" w:hAnsiTheme="majorBidi" w:cstheme="majorBidi"/>
          </w:rPr>
          <w:delText xml:space="preserve"> the</w:delText>
        </w:r>
        <w:r w:rsidRPr="00B95524" w:rsidDel="000C24A4">
          <w:rPr>
            <w:rFonts w:asciiTheme="majorBidi" w:hAnsiTheme="majorBidi" w:cstheme="majorBidi"/>
          </w:rPr>
          <w:delText xml:space="preserve"> LV stroke volume index and ejection fraction. An averaged body surface area of 1.9 m</w:delText>
        </w:r>
        <w:r w:rsidRPr="00B95524" w:rsidDel="000C24A4">
          <w:rPr>
            <w:rFonts w:asciiTheme="majorBidi" w:hAnsiTheme="majorBidi" w:cstheme="majorBidi"/>
            <w:vertAlign w:val="superscript"/>
          </w:rPr>
          <w:delText>2</w:delText>
        </w:r>
        <w:r w:rsidR="00F52DF5" w:rsidRPr="00B95524" w:rsidDel="000C24A4">
          <w:rPr>
            <w:rFonts w:asciiTheme="majorBidi" w:hAnsiTheme="majorBidi" w:cstheme="majorBidi"/>
          </w:rPr>
          <w:delText xml:space="preserve"> </w:delText>
        </w:r>
        <w:r w:rsidR="00F52DF5" w:rsidRPr="00B95524" w:rsidDel="000C24A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C24A4">
          <w:rPr>
            <w:rFonts w:asciiTheme="majorBidi" w:hAnsiTheme="majorBidi" w:cstheme="majorBidi"/>
          </w:rPr>
          <w:delInstrText xml:space="preserve"> ADDIN EN.CITE </w:delInstrText>
        </w:r>
        <w:r w:rsidR="00877515" w:rsidDel="000C24A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C24A4">
          <w:rPr>
            <w:rFonts w:asciiTheme="majorBidi" w:hAnsiTheme="majorBidi" w:cstheme="majorBidi"/>
          </w:rPr>
          <w:delInstrText xml:space="preserve"> ADDIN EN.CITE.DATA </w:delInstrText>
        </w:r>
        <w:r w:rsidR="00877515" w:rsidDel="000C24A4">
          <w:rPr>
            <w:rFonts w:asciiTheme="majorBidi" w:hAnsiTheme="majorBidi" w:cstheme="majorBidi"/>
          </w:rPr>
        </w:r>
        <w:r w:rsidR="00877515" w:rsidDel="000C24A4">
          <w:rPr>
            <w:rFonts w:asciiTheme="majorBidi" w:hAnsiTheme="majorBidi" w:cstheme="majorBidi"/>
          </w:rPr>
          <w:fldChar w:fldCharType="end"/>
        </w:r>
        <w:r w:rsidR="00F52DF5" w:rsidRPr="00B95524" w:rsidDel="000C24A4">
          <w:rPr>
            <w:rFonts w:asciiTheme="majorBidi" w:hAnsiTheme="majorBidi" w:cstheme="majorBidi"/>
          </w:rPr>
        </w:r>
        <w:r w:rsidR="00F52DF5" w:rsidRPr="00B95524" w:rsidDel="000C24A4">
          <w:rPr>
            <w:rFonts w:asciiTheme="majorBidi" w:hAnsiTheme="majorBidi" w:cstheme="majorBidi"/>
          </w:rPr>
          <w:fldChar w:fldCharType="separate"/>
        </w:r>
        <w:r w:rsidR="00877515" w:rsidDel="000C24A4">
          <w:rPr>
            <w:rFonts w:asciiTheme="majorBidi" w:hAnsiTheme="majorBidi" w:cstheme="majorBidi"/>
            <w:noProof/>
          </w:rPr>
          <w:delText>(Verbraecken et al., 2006; Lang et al., 2015)</w:delText>
        </w:r>
        <w:r w:rsidR="00F52DF5" w:rsidRPr="00B95524" w:rsidDel="000C24A4">
          <w:rPr>
            <w:rFonts w:asciiTheme="majorBidi" w:hAnsiTheme="majorBidi" w:cstheme="majorBidi"/>
          </w:rPr>
          <w:fldChar w:fldCharType="end"/>
        </w:r>
        <w:r w:rsidRPr="00B95524" w:rsidDel="000C24A4">
          <w:rPr>
            <w:rFonts w:asciiTheme="majorBidi" w:hAnsiTheme="majorBidi" w:cstheme="majorBidi"/>
          </w:rPr>
          <w:delText xml:space="preserve"> was used </w:delText>
        </w:r>
        <w:r w:rsidR="009B786D" w:rsidRPr="00B95524" w:rsidDel="000C24A4">
          <w:rPr>
            <w:rFonts w:asciiTheme="majorBidi" w:hAnsiTheme="majorBidi" w:cstheme="majorBidi"/>
          </w:rPr>
          <w:delText>to normalize the simulated results</w:delText>
        </w:r>
        <w:r w:rsidRPr="00B95524" w:rsidDel="000C24A4">
          <w:rPr>
            <w:rFonts w:asciiTheme="majorBidi" w:hAnsiTheme="majorBidi" w:cstheme="majorBidi"/>
          </w:rPr>
          <w:delText xml:space="preserve">. Some studies in Table </w:delText>
        </w:r>
        <w:r w:rsidR="00FB3AC1" w:rsidRPr="00B95524" w:rsidDel="000C24A4">
          <w:rPr>
            <w:rFonts w:asciiTheme="majorBidi" w:hAnsiTheme="majorBidi" w:cstheme="majorBidi"/>
          </w:rPr>
          <w:fldChar w:fldCharType="begin"/>
        </w:r>
        <w:r w:rsidR="00FB3AC1" w:rsidRPr="00B95524" w:rsidDel="000C24A4">
          <w:rPr>
            <w:rFonts w:asciiTheme="majorBidi" w:hAnsiTheme="majorBidi" w:cstheme="majorBidi"/>
          </w:rPr>
          <w:delInstrText xml:space="preserve"> seq table table5 </w:delInstrText>
        </w:r>
        <w:r w:rsidR="00FB3AC1" w:rsidRPr="00B95524" w:rsidDel="000C24A4">
          <w:rPr>
            <w:rFonts w:asciiTheme="majorBidi" w:hAnsiTheme="majorBidi" w:cstheme="majorBidi"/>
          </w:rPr>
          <w:fldChar w:fldCharType="separate"/>
        </w:r>
      </w:del>
      <w:del w:id="1357" w:author="Sharifi, Hossein" w:date="2021-11-08T09:45:00Z">
        <w:r w:rsidR="00F96884" w:rsidDel="0070036E">
          <w:rPr>
            <w:rFonts w:asciiTheme="majorBidi" w:hAnsiTheme="majorBidi" w:cstheme="majorBidi"/>
            <w:noProof/>
          </w:rPr>
          <w:delText>5</w:delText>
        </w:r>
      </w:del>
      <w:del w:id="1358" w:author="Sharifi, Hossein" w:date="2021-11-18T09:11:00Z">
        <w:r w:rsidR="00FB3AC1" w:rsidRPr="00B95524" w:rsidDel="000C24A4">
          <w:rPr>
            <w:rFonts w:asciiTheme="majorBidi" w:hAnsiTheme="majorBidi" w:cstheme="majorBidi"/>
            <w:noProof/>
          </w:rPr>
          <w:fldChar w:fldCharType="end"/>
        </w:r>
        <w:r w:rsidRPr="00B95524" w:rsidDel="000C24A4">
          <w:rPr>
            <w:rFonts w:asciiTheme="majorBidi" w:hAnsiTheme="majorBidi" w:cstheme="majorBidi"/>
          </w:rPr>
          <w:delText xml:space="preserve"> did not report the measured</w:delText>
        </w:r>
        <w:r w:rsidR="002C4AAB" w:rsidDel="000C24A4">
          <w:rPr>
            <w:rFonts w:asciiTheme="majorBidi" w:hAnsiTheme="majorBidi" w:cstheme="majorBidi"/>
          </w:rPr>
          <w:delText xml:space="preserve"> </w:delText>
        </w:r>
        <w:r w:rsidR="00A867C3" w:rsidRPr="00B95524" w:rsidDel="000C24A4">
          <w:rPr>
            <w:rFonts w:asciiTheme="majorBidi" w:hAnsiTheme="majorBidi" w:cstheme="majorBidi"/>
          </w:rPr>
          <w:delText>LV stroke volume index</w:delText>
        </w:r>
        <w:r w:rsidR="00A867C3" w:rsidDel="000C24A4">
          <w:rPr>
            <w:rFonts w:asciiTheme="majorBidi" w:hAnsiTheme="majorBidi" w:cstheme="majorBidi"/>
          </w:rPr>
          <w:delText>ed</w:delText>
        </w:r>
        <w:r w:rsidRPr="00B95524" w:rsidDel="000C24A4">
          <w:rPr>
            <w:rFonts w:asciiTheme="majorBidi" w:hAnsiTheme="majorBidi" w:cstheme="majorBidi"/>
          </w:rPr>
          <w:delText xml:space="preserve">, so the absolute difference </w:delText>
        </w:r>
        <w:r w:rsidR="005B05BA" w:rsidDel="000C24A4">
          <w:rPr>
            <w:rFonts w:asciiTheme="majorBidi" w:hAnsiTheme="majorBidi" w:cstheme="majorBidi"/>
          </w:rPr>
          <w:delText>between the</w:delText>
        </w:r>
        <w:r w:rsidR="005B05BA" w:rsidRPr="00B95524" w:rsidDel="000C24A4">
          <w:rPr>
            <w:rFonts w:asciiTheme="majorBidi" w:hAnsiTheme="majorBidi" w:cstheme="majorBidi"/>
          </w:rPr>
          <w:delText xml:space="preserve"> </w:delText>
        </w:r>
        <w:r w:rsidRPr="00B95524" w:rsidDel="000C24A4">
          <w:rPr>
            <w:rFonts w:asciiTheme="majorBidi" w:hAnsiTheme="majorBidi" w:cstheme="majorBidi"/>
          </w:rPr>
          <w:delText xml:space="preserve">reported </w:delText>
        </w:r>
        <w:r w:rsidR="00C91EB4" w:rsidDel="000C24A4">
          <w:rPr>
            <w:rFonts w:asciiTheme="majorBidi" w:hAnsiTheme="majorBidi" w:cstheme="majorBidi"/>
          </w:rPr>
          <w:delText xml:space="preserve">end-diastolic and end-systolic LV volume indexed </w:delText>
        </w:r>
        <w:r w:rsidRPr="00B95524" w:rsidDel="000C24A4">
          <w:rPr>
            <w:rFonts w:asciiTheme="majorBidi" w:hAnsiTheme="majorBidi" w:cstheme="majorBidi"/>
          </w:rPr>
          <w:delText>was used.</w:delText>
        </w:r>
      </w:del>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rsidDel="000C24A4" w14:paraId="42C4A5FB" w14:textId="15D0B5D7" w:rsidTr="00513F0D">
        <w:trPr>
          <w:jc w:val="center"/>
          <w:del w:id="1359" w:author="Sharifi, Hossein" w:date="2021-11-18T09:11:00Z"/>
        </w:trPr>
        <w:tc>
          <w:tcPr>
            <w:tcW w:w="9767" w:type="dxa"/>
            <w:gridSpan w:val="12"/>
            <w:tcBorders>
              <w:top w:val="double" w:sz="4" w:space="0" w:color="auto"/>
            </w:tcBorders>
            <w:vAlign w:val="center"/>
          </w:tcPr>
          <w:p w14:paraId="14B0193B" w14:textId="1E5DF6C5" w:rsidR="000153E9" w:rsidRPr="00B95524" w:rsidDel="000C24A4" w:rsidRDefault="000153E9" w:rsidP="00513F0D">
            <w:pPr>
              <w:jc w:val="center"/>
              <w:rPr>
                <w:del w:id="1360" w:author="Sharifi, Hossein" w:date="2021-11-18T09:11:00Z"/>
                <w:rFonts w:asciiTheme="majorBidi" w:hAnsiTheme="majorBidi" w:cstheme="majorBidi"/>
                <w:b/>
                <w:bCs/>
              </w:rPr>
            </w:pPr>
            <w:del w:id="1361" w:author="Sharifi, Hossein" w:date="2021-11-18T09:11:00Z">
              <w:r w:rsidRPr="00B95524" w:rsidDel="000C24A4">
                <w:rPr>
                  <w:rFonts w:asciiTheme="majorBidi" w:hAnsiTheme="majorBidi" w:cstheme="majorBidi"/>
                  <w:b/>
                  <w:bCs/>
                </w:rPr>
                <w:delText xml:space="preserve">Table </w:delText>
              </w:r>
              <w:bookmarkStart w:id="1362" w:name="table5"/>
              <w:r w:rsidR="009E3799" w:rsidDel="000C24A4">
                <w:rPr>
                  <w:rFonts w:asciiTheme="majorBidi" w:hAnsiTheme="majorBidi" w:cstheme="majorBidi"/>
                  <w:b/>
                  <w:bCs/>
                </w:rPr>
                <w:fldChar w:fldCharType="begin"/>
              </w:r>
              <w:r w:rsidR="009E3799" w:rsidDel="000C24A4">
                <w:rPr>
                  <w:rFonts w:asciiTheme="majorBidi" w:hAnsiTheme="majorBidi" w:cstheme="majorBidi"/>
                  <w:b/>
                  <w:bCs/>
                </w:rPr>
                <w:delInstrText xml:space="preserve"> seq table </w:delInstrText>
              </w:r>
              <w:r w:rsidR="009E3799" w:rsidDel="000C24A4">
                <w:rPr>
                  <w:rFonts w:asciiTheme="majorBidi" w:hAnsiTheme="majorBidi" w:cstheme="majorBidi"/>
                  <w:b/>
                  <w:bCs/>
                </w:rPr>
                <w:fldChar w:fldCharType="separate"/>
              </w:r>
            </w:del>
            <w:del w:id="1363" w:author="Sharifi, Hossein" w:date="2021-11-08T09:45:00Z">
              <w:r w:rsidR="00F96884" w:rsidDel="0070036E">
                <w:rPr>
                  <w:rFonts w:asciiTheme="majorBidi" w:hAnsiTheme="majorBidi" w:cstheme="majorBidi"/>
                  <w:b/>
                  <w:bCs/>
                  <w:noProof/>
                </w:rPr>
                <w:delText>5</w:delText>
              </w:r>
            </w:del>
            <w:del w:id="1364" w:author="Sharifi, Hossein" w:date="2021-11-18T09:11:00Z">
              <w:r w:rsidR="009E3799" w:rsidDel="000C24A4">
                <w:rPr>
                  <w:rFonts w:asciiTheme="majorBidi" w:hAnsiTheme="majorBidi" w:cstheme="majorBidi"/>
                  <w:b/>
                  <w:bCs/>
                </w:rPr>
                <w:fldChar w:fldCharType="end"/>
              </w:r>
              <w:bookmarkEnd w:id="1362"/>
              <w:r w:rsidRPr="00B95524" w:rsidDel="000C24A4">
                <w:rPr>
                  <w:rFonts w:asciiTheme="majorBidi" w:hAnsiTheme="majorBidi" w:cstheme="majorBidi"/>
                  <w:b/>
                  <w:bCs/>
                </w:rPr>
                <w:delText xml:space="preserve">. </w:delText>
              </w:r>
              <w:r w:rsidRPr="00B95524" w:rsidDel="000C24A4">
                <w:rPr>
                  <w:rFonts w:asciiTheme="majorBidi" w:hAnsiTheme="majorBidi" w:cstheme="majorBidi"/>
                </w:rPr>
                <w:delText>List of studies with quantified clinical data for LV dimensions and systolic function acquired by cardiac magnetic resonance</w:delText>
              </w:r>
              <w:r w:rsidR="005B05BA" w:rsidDel="000C24A4">
                <w:rPr>
                  <w:rFonts w:asciiTheme="majorBidi" w:hAnsiTheme="majorBidi" w:cstheme="majorBidi"/>
                </w:rPr>
                <w:delText xml:space="preserve"> imaging</w:delText>
              </w:r>
              <w:r w:rsidRPr="00B95524" w:rsidDel="000C24A4">
                <w:rPr>
                  <w:rFonts w:asciiTheme="majorBidi" w:hAnsiTheme="majorBidi" w:cstheme="majorBidi"/>
                </w:rPr>
                <w:delText>.</w:delText>
              </w:r>
            </w:del>
          </w:p>
        </w:tc>
      </w:tr>
      <w:tr w:rsidR="000153E9" w:rsidRPr="00B95524" w:rsidDel="000C24A4" w14:paraId="548C4722" w14:textId="3A298A9C" w:rsidTr="00513F0D">
        <w:trPr>
          <w:jc w:val="center"/>
          <w:del w:id="1365" w:author="Sharifi, Hossein" w:date="2021-11-18T09:11:00Z"/>
        </w:trPr>
        <w:tc>
          <w:tcPr>
            <w:tcW w:w="2301" w:type="dxa"/>
            <w:gridSpan w:val="3"/>
            <w:tcBorders>
              <w:top w:val="double" w:sz="4" w:space="0" w:color="auto"/>
              <w:right w:val="double" w:sz="4" w:space="0" w:color="auto"/>
            </w:tcBorders>
            <w:vAlign w:val="center"/>
          </w:tcPr>
          <w:p w14:paraId="0D2054D8" w14:textId="695F4492" w:rsidR="000153E9" w:rsidRPr="00B95524" w:rsidDel="000C24A4" w:rsidRDefault="000153E9" w:rsidP="00513F0D">
            <w:pPr>
              <w:jc w:val="center"/>
              <w:rPr>
                <w:del w:id="1366" w:author="Sharifi, Hossein" w:date="2021-11-18T09:11:00Z"/>
                <w:rFonts w:asciiTheme="majorBidi" w:hAnsiTheme="majorBidi" w:cstheme="majorBidi"/>
                <w:b/>
                <w:bCs/>
              </w:rPr>
            </w:pPr>
            <w:del w:id="1367" w:author="Sharifi, Hossein" w:date="2021-11-18T09:11:00Z">
              <w:r w:rsidRPr="00B95524" w:rsidDel="000C24A4">
                <w:rPr>
                  <w:rFonts w:asciiTheme="majorBidi" w:hAnsiTheme="majorBidi" w:cstheme="majorBidi"/>
                  <w:b/>
                  <w:bCs/>
                </w:rPr>
                <w:delText>Control volunteers</w:delText>
              </w:r>
            </w:del>
          </w:p>
        </w:tc>
        <w:tc>
          <w:tcPr>
            <w:tcW w:w="2461" w:type="dxa"/>
            <w:gridSpan w:val="3"/>
            <w:tcBorders>
              <w:top w:val="double" w:sz="4" w:space="0" w:color="auto"/>
              <w:left w:val="double" w:sz="4" w:space="0" w:color="auto"/>
              <w:right w:val="double" w:sz="4" w:space="0" w:color="auto"/>
            </w:tcBorders>
            <w:vAlign w:val="center"/>
          </w:tcPr>
          <w:p w14:paraId="2C63A0F6" w14:textId="6F7EE756" w:rsidR="000153E9" w:rsidRPr="00B95524" w:rsidDel="000C24A4" w:rsidRDefault="000153E9" w:rsidP="00513F0D">
            <w:pPr>
              <w:jc w:val="center"/>
              <w:rPr>
                <w:del w:id="1368" w:author="Sharifi, Hossein" w:date="2021-11-18T09:11:00Z"/>
                <w:rFonts w:asciiTheme="majorBidi" w:hAnsiTheme="majorBidi" w:cstheme="majorBidi"/>
                <w:b/>
                <w:bCs/>
              </w:rPr>
            </w:pPr>
            <w:del w:id="1369" w:author="Sharifi, Hossein" w:date="2021-11-18T09:11:00Z">
              <w:r w:rsidRPr="00B95524" w:rsidDel="000C24A4">
                <w:rPr>
                  <w:rFonts w:asciiTheme="majorBidi" w:hAnsiTheme="majorBidi" w:cstheme="majorBidi"/>
                  <w:b/>
                  <w:bCs/>
                </w:rPr>
                <w:delText>Patients with AS</w:delText>
              </w:r>
            </w:del>
          </w:p>
        </w:tc>
        <w:tc>
          <w:tcPr>
            <w:tcW w:w="2584" w:type="dxa"/>
            <w:gridSpan w:val="3"/>
            <w:tcBorders>
              <w:top w:val="double" w:sz="4" w:space="0" w:color="auto"/>
              <w:left w:val="double" w:sz="4" w:space="0" w:color="auto"/>
            </w:tcBorders>
            <w:vAlign w:val="center"/>
          </w:tcPr>
          <w:p w14:paraId="0522C394" w14:textId="5D63343C" w:rsidR="000153E9" w:rsidRPr="00B95524" w:rsidDel="000C24A4" w:rsidRDefault="000153E9" w:rsidP="00513F0D">
            <w:pPr>
              <w:jc w:val="center"/>
              <w:rPr>
                <w:del w:id="1370" w:author="Sharifi, Hossein" w:date="2021-11-18T09:11:00Z"/>
                <w:rFonts w:asciiTheme="majorBidi" w:hAnsiTheme="majorBidi" w:cstheme="majorBidi"/>
                <w:b/>
                <w:bCs/>
              </w:rPr>
            </w:pPr>
            <w:del w:id="1371" w:author="Sharifi, Hossein" w:date="2021-11-18T09:11:00Z">
              <w:r w:rsidRPr="00B95524" w:rsidDel="000C24A4">
                <w:rPr>
                  <w:rFonts w:asciiTheme="majorBidi" w:hAnsiTheme="majorBidi" w:cstheme="majorBidi"/>
                  <w:b/>
                  <w:bCs/>
                </w:rPr>
                <w:delText>Patients with MR</w:delText>
              </w:r>
            </w:del>
          </w:p>
        </w:tc>
        <w:tc>
          <w:tcPr>
            <w:tcW w:w="2421" w:type="dxa"/>
            <w:gridSpan w:val="3"/>
            <w:tcBorders>
              <w:top w:val="double" w:sz="4" w:space="0" w:color="auto"/>
              <w:left w:val="double" w:sz="4" w:space="0" w:color="auto"/>
            </w:tcBorders>
          </w:tcPr>
          <w:p w14:paraId="21B5BFD0" w14:textId="0D881F68" w:rsidR="000153E9" w:rsidRPr="00B95524" w:rsidDel="000C24A4" w:rsidRDefault="000153E9" w:rsidP="00513F0D">
            <w:pPr>
              <w:jc w:val="center"/>
              <w:rPr>
                <w:del w:id="1372" w:author="Sharifi, Hossein" w:date="2021-11-18T09:11:00Z"/>
                <w:rFonts w:asciiTheme="majorBidi" w:hAnsiTheme="majorBidi" w:cstheme="majorBidi"/>
                <w:b/>
                <w:bCs/>
              </w:rPr>
            </w:pPr>
            <w:del w:id="1373" w:author="Sharifi, Hossein" w:date="2021-11-18T09:11:00Z">
              <w:r w:rsidRPr="00B95524" w:rsidDel="000C24A4">
                <w:rPr>
                  <w:rFonts w:asciiTheme="majorBidi" w:hAnsiTheme="majorBidi" w:cstheme="majorBidi"/>
                  <w:b/>
                  <w:bCs/>
                </w:rPr>
                <w:delText>Patients with AR</w:delText>
              </w:r>
            </w:del>
          </w:p>
        </w:tc>
      </w:tr>
      <w:tr w:rsidR="000153E9" w:rsidRPr="00B95524" w:rsidDel="000C24A4" w14:paraId="53FFA0ED" w14:textId="26A813FF" w:rsidTr="00513F0D">
        <w:trPr>
          <w:jc w:val="center"/>
          <w:del w:id="1374" w:author="Sharifi, Hossein" w:date="2021-11-18T09:11:00Z"/>
        </w:trPr>
        <w:tc>
          <w:tcPr>
            <w:tcW w:w="1269" w:type="dxa"/>
            <w:vAlign w:val="center"/>
          </w:tcPr>
          <w:p w14:paraId="2491C283" w14:textId="22314D1A" w:rsidR="000153E9" w:rsidRPr="00B95524" w:rsidDel="000C24A4" w:rsidRDefault="000153E9" w:rsidP="00513F0D">
            <w:pPr>
              <w:jc w:val="center"/>
              <w:rPr>
                <w:del w:id="1375" w:author="Sharifi, Hossein" w:date="2021-11-18T09:11:00Z"/>
                <w:rFonts w:asciiTheme="majorBidi" w:hAnsiTheme="majorBidi" w:cstheme="majorBidi"/>
              </w:rPr>
            </w:pPr>
            <w:del w:id="1376"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06DFE94B" w14:textId="1B1BDC77" w:rsidR="000153E9" w:rsidRPr="00B95524" w:rsidDel="000C24A4" w:rsidRDefault="000153E9" w:rsidP="00513F0D">
            <w:pPr>
              <w:jc w:val="center"/>
              <w:rPr>
                <w:del w:id="1377" w:author="Sharifi, Hossein" w:date="2021-11-18T09:11:00Z"/>
                <w:rFonts w:asciiTheme="majorBidi" w:hAnsiTheme="majorBidi" w:cstheme="majorBidi"/>
              </w:rPr>
            </w:pPr>
            <w:del w:id="1378" w:author="Sharifi, Hossein" w:date="2021-11-18T09:11:00Z">
              <w:r w:rsidRPr="00B95524" w:rsidDel="000C24A4">
                <w:rPr>
                  <w:rFonts w:asciiTheme="majorBidi" w:hAnsiTheme="majorBidi" w:cstheme="majorBidi"/>
                </w:rPr>
                <w:delText>Year</w:delText>
              </w:r>
            </w:del>
          </w:p>
        </w:tc>
        <w:tc>
          <w:tcPr>
            <w:tcW w:w="416" w:type="dxa"/>
            <w:tcBorders>
              <w:right w:val="double" w:sz="4" w:space="0" w:color="auto"/>
            </w:tcBorders>
            <w:vAlign w:val="center"/>
          </w:tcPr>
          <w:p w14:paraId="5705A395" w14:textId="7E58D74A" w:rsidR="000153E9" w:rsidRPr="00B95524" w:rsidDel="000C24A4" w:rsidRDefault="000153E9" w:rsidP="00513F0D">
            <w:pPr>
              <w:jc w:val="center"/>
              <w:rPr>
                <w:del w:id="1379" w:author="Sharifi, Hossein" w:date="2021-11-18T09:11:00Z"/>
                <w:rFonts w:asciiTheme="majorBidi" w:hAnsiTheme="majorBidi" w:cstheme="majorBidi"/>
              </w:rPr>
            </w:pPr>
            <w:del w:id="1380" w:author="Sharifi, Hossein" w:date="2021-11-18T09:11:00Z">
              <w:r w:rsidRPr="00B95524" w:rsidDel="000C24A4">
                <w:rPr>
                  <w:rFonts w:asciiTheme="majorBidi" w:hAnsiTheme="majorBidi" w:cstheme="majorBidi"/>
                </w:rPr>
                <w:delText>n</w:delText>
              </w:r>
            </w:del>
          </w:p>
        </w:tc>
        <w:tc>
          <w:tcPr>
            <w:tcW w:w="1329" w:type="dxa"/>
            <w:tcBorders>
              <w:left w:val="double" w:sz="4" w:space="0" w:color="auto"/>
            </w:tcBorders>
            <w:vAlign w:val="center"/>
          </w:tcPr>
          <w:p w14:paraId="0E6173F5" w14:textId="3979EA88" w:rsidR="000153E9" w:rsidRPr="00B95524" w:rsidDel="000C24A4" w:rsidRDefault="000153E9" w:rsidP="00513F0D">
            <w:pPr>
              <w:jc w:val="center"/>
              <w:rPr>
                <w:del w:id="1381" w:author="Sharifi, Hossein" w:date="2021-11-18T09:11:00Z"/>
                <w:rFonts w:asciiTheme="majorBidi" w:hAnsiTheme="majorBidi" w:cstheme="majorBidi"/>
              </w:rPr>
            </w:pPr>
            <w:del w:id="1382"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4BAA35E6" w14:textId="1B23A58E" w:rsidR="000153E9" w:rsidRPr="00B95524" w:rsidDel="000C24A4" w:rsidRDefault="000153E9" w:rsidP="00513F0D">
            <w:pPr>
              <w:jc w:val="center"/>
              <w:rPr>
                <w:del w:id="1383" w:author="Sharifi, Hossein" w:date="2021-11-18T09:11:00Z"/>
                <w:rFonts w:asciiTheme="majorBidi" w:hAnsiTheme="majorBidi" w:cstheme="majorBidi"/>
              </w:rPr>
            </w:pPr>
            <w:del w:id="1384" w:author="Sharifi, Hossein" w:date="2021-11-18T09:11:00Z">
              <w:r w:rsidRPr="00B95524" w:rsidDel="000C24A4">
                <w:rPr>
                  <w:rFonts w:asciiTheme="majorBidi" w:hAnsiTheme="majorBidi" w:cstheme="majorBidi"/>
                </w:rPr>
                <w:delText>Year</w:delText>
              </w:r>
            </w:del>
          </w:p>
        </w:tc>
        <w:tc>
          <w:tcPr>
            <w:tcW w:w="516" w:type="dxa"/>
            <w:tcBorders>
              <w:right w:val="double" w:sz="4" w:space="0" w:color="auto"/>
            </w:tcBorders>
            <w:vAlign w:val="center"/>
          </w:tcPr>
          <w:p w14:paraId="5BE2A5B9" w14:textId="3FCCAD13" w:rsidR="000153E9" w:rsidRPr="00B95524" w:rsidDel="000C24A4" w:rsidRDefault="000153E9" w:rsidP="00513F0D">
            <w:pPr>
              <w:jc w:val="center"/>
              <w:rPr>
                <w:del w:id="1385" w:author="Sharifi, Hossein" w:date="2021-11-18T09:11:00Z"/>
                <w:rFonts w:asciiTheme="majorBidi" w:hAnsiTheme="majorBidi" w:cstheme="majorBidi"/>
              </w:rPr>
            </w:pPr>
            <w:del w:id="1386" w:author="Sharifi, Hossein" w:date="2021-11-18T09:11:00Z">
              <w:r w:rsidRPr="00B95524" w:rsidDel="000C24A4">
                <w:rPr>
                  <w:rFonts w:asciiTheme="majorBidi" w:hAnsiTheme="majorBidi" w:cstheme="majorBidi"/>
                </w:rPr>
                <w:delText>n</w:delText>
              </w:r>
            </w:del>
          </w:p>
        </w:tc>
        <w:tc>
          <w:tcPr>
            <w:tcW w:w="1452" w:type="dxa"/>
            <w:tcBorders>
              <w:left w:val="double" w:sz="4" w:space="0" w:color="auto"/>
            </w:tcBorders>
            <w:vAlign w:val="center"/>
          </w:tcPr>
          <w:p w14:paraId="20FC9D00" w14:textId="0B316423" w:rsidR="000153E9" w:rsidRPr="00B95524" w:rsidDel="000C24A4" w:rsidRDefault="000153E9" w:rsidP="00513F0D">
            <w:pPr>
              <w:jc w:val="center"/>
              <w:rPr>
                <w:del w:id="1387" w:author="Sharifi, Hossein" w:date="2021-11-18T09:11:00Z"/>
                <w:rFonts w:asciiTheme="majorBidi" w:hAnsiTheme="majorBidi" w:cstheme="majorBidi"/>
              </w:rPr>
            </w:pPr>
            <w:del w:id="1388"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161FC6F8" w14:textId="793FDF07" w:rsidR="000153E9" w:rsidRPr="00B95524" w:rsidDel="000C24A4" w:rsidRDefault="000153E9" w:rsidP="00513F0D">
            <w:pPr>
              <w:jc w:val="center"/>
              <w:rPr>
                <w:del w:id="1389" w:author="Sharifi, Hossein" w:date="2021-11-18T09:11:00Z"/>
                <w:rFonts w:asciiTheme="majorBidi" w:hAnsiTheme="majorBidi" w:cstheme="majorBidi"/>
              </w:rPr>
            </w:pPr>
            <w:del w:id="1390" w:author="Sharifi, Hossein" w:date="2021-11-18T09:11:00Z">
              <w:r w:rsidRPr="00B95524" w:rsidDel="000C24A4">
                <w:rPr>
                  <w:rFonts w:asciiTheme="majorBidi" w:hAnsiTheme="majorBidi" w:cstheme="majorBidi"/>
                </w:rPr>
                <w:delText>Year</w:delText>
              </w:r>
            </w:del>
          </w:p>
        </w:tc>
        <w:tc>
          <w:tcPr>
            <w:tcW w:w="516" w:type="dxa"/>
            <w:tcBorders>
              <w:right w:val="double" w:sz="4" w:space="0" w:color="auto"/>
            </w:tcBorders>
            <w:vAlign w:val="center"/>
          </w:tcPr>
          <w:p w14:paraId="5C20D3E3" w14:textId="3F06246B" w:rsidR="000153E9" w:rsidRPr="00B95524" w:rsidDel="000C24A4" w:rsidRDefault="000153E9" w:rsidP="00513F0D">
            <w:pPr>
              <w:jc w:val="center"/>
              <w:rPr>
                <w:del w:id="1391" w:author="Sharifi, Hossein" w:date="2021-11-18T09:11:00Z"/>
                <w:rFonts w:asciiTheme="majorBidi" w:hAnsiTheme="majorBidi" w:cstheme="majorBidi"/>
              </w:rPr>
            </w:pPr>
            <w:del w:id="1392" w:author="Sharifi, Hossein" w:date="2021-11-18T09:11:00Z">
              <w:r w:rsidRPr="00B95524" w:rsidDel="000C24A4">
                <w:rPr>
                  <w:rFonts w:asciiTheme="majorBidi" w:hAnsiTheme="majorBidi" w:cstheme="majorBidi"/>
                </w:rPr>
                <w:delText>n</w:delText>
              </w:r>
            </w:del>
          </w:p>
        </w:tc>
        <w:tc>
          <w:tcPr>
            <w:tcW w:w="1285" w:type="dxa"/>
            <w:tcBorders>
              <w:left w:val="double" w:sz="4" w:space="0" w:color="auto"/>
            </w:tcBorders>
            <w:vAlign w:val="center"/>
          </w:tcPr>
          <w:p w14:paraId="726D835A" w14:textId="201104DA" w:rsidR="000153E9" w:rsidRPr="00B95524" w:rsidDel="000C24A4" w:rsidRDefault="000153E9" w:rsidP="00513F0D">
            <w:pPr>
              <w:jc w:val="center"/>
              <w:rPr>
                <w:del w:id="1393" w:author="Sharifi, Hossein" w:date="2021-11-18T09:11:00Z"/>
                <w:rFonts w:asciiTheme="majorBidi" w:hAnsiTheme="majorBidi" w:cstheme="majorBidi"/>
              </w:rPr>
            </w:pPr>
            <w:del w:id="1394" w:author="Sharifi, Hossein" w:date="2021-11-18T09:11:00Z">
              <w:r w:rsidRPr="00B95524" w:rsidDel="000C24A4">
                <w:rPr>
                  <w:rFonts w:asciiTheme="majorBidi" w:hAnsiTheme="majorBidi" w:cstheme="majorBidi"/>
                </w:rPr>
                <w:delText xml:space="preserve">Study </w:delText>
              </w:r>
            </w:del>
          </w:p>
        </w:tc>
        <w:tc>
          <w:tcPr>
            <w:tcW w:w="616" w:type="dxa"/>
            <w:vAlign w:val="center"/>
          </w:tcPr>
          <w:p w14:paraId="6E55165E" w14:textId="6F6A47B7" w:rsidR="000153E9" w:rsidRPr="00B95524" w:rsidDel="000C24A4" w:rsidRDefault="000153E9" w:rsidP="00513F0D">
            <w:pPr>
              <w:jc w:val="center"/>
              <w:rPr>
                <w:del w:id="1395" w:author="Sharifi, Hossein" w:date="2021-11-18T09:11:00Z"/>
                <w:rFonts w:asciiTheme="majorBidi" w:hAnsiTheme="majorBidi" w:cstheme="majorBidi"/>
              </w:rPr>
            </w:pPr>
            <w:del w:id="1396" w:author="Sharifi, Hossein" w:date="2021-11-18T09:11:00Z">
              <w:r w:rsidRPr="00B95524" w:rsidDel="000C24A4">
                <w:rPr>
                  <w:rFonts w:asciiTheme="majorBidi" w:hAnsiTheme="majorBidi" w:cstheme="majorBidi"/>
                </w:rPr>
                <w:delText>Year</w:delText>
              </w:r>
            </w:del>
          </w:p>
        </w:tc>
        <w:tc>
          <w:tcPr>
            <w:tcW w:w="520" w:type="dxa"/>
            <w:vAlign w:val="center"/>
          </w:tcPr>
          <w:p w14:paraId="51480BF5" w14:textId="60794064" w:rsidR="000153E9" w:rsidRPr="00B95524" w:rsidDel="000C24A4" w:rsidRDefault="000153E9" w:rsidP="00513F0D">
            <w:pPr>
              <w:jc w:val="center"/>
              <w:rPr>
                <w:del w:id="1397" w:author="Sharifi, Hossein" w:date="2021-11-18T09:11:00Z"/>
                <w:rFonts w:asciiTheme="majorBidi" w:hAnsiTheme="majorBidi" w:cstheme="majorBidi"/>
              </w:rPr>
            </w:pPr>
            <w:del w:id="1398" w:author="Sharifi, Hossein" w:date="2021-11-18T09:11:00Z">
              <w:r w:rsidRPr="00B95524" w:rsidDel="000C24A4">
                <w:rPr>
                  <w:rFonts w:asciiTheme="majorBidi" w:hAnsiTheme="majorBidi" w:cstheme="majorBidi"/>
                </w:rPr>
                <w:delText>n</w:delText>
              </w:r>
            </w:del>
          </w:p>
        </w:tc>
      </w:tr>
      <w:tr w:rsidR="00BC30FB" w:rsidRPr="00B95524" w:rsidDel="000C24A4" w14:paraId="11528719" w14:textId="15BEB25F" w:rsidTr="00513F0D">
        <w:trPr>
          <w:jc w:val="center"/>
          <w:del w:id="1399" w:author="Sharifi, Hossein" w:date="2021-11-18T09:11:00Z"/>
        </w:trPr>
        <w:tc>
          <w:tcPr>
            <w:tcW w:w="1269" w:type="dxa"/>
            <w:vAlign w:val="center"/>
          </w:tcPr>
          <w:p w14:paraId="10CD85A8" w14:textId="484601F6" w:rsidR="00BC30FB" w:rsidRPr="00EC3C8F" w:rsidDel="000C24A4" w:rsidRDefault="00BC30FB" w:rsidP="00BC30FB">
            <w:pPr>
              <w:jc w:val="center"/>
              <w:rPr>
                <w:del w:id="1400" w:author="Sharifi, Hossein" w:date="2021-11-18T09:11:00Z"/>
                <w:rFonts w:asciiTheme="majorBidi" w:hAnsiTheme="majorBidi" w:cstheme="majorBidi"/>
                <w:lang w:val="fr-FR"/>
              </w:rPr>
            </w:pPr>
            <w:del w:id="1401" w:author="Sharifi, Hossein" w:date="2021-11-18T09:11:00Z">
              <w:r w:rsidRPr="00EC3C8F"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EC3C8F"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EC3C8F"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EC3C8F" w:rsidDel="000C24A4">
                <w:rPr>
                  <w:rFonts w:asciiTheme="majorBidi" w:hAnsiTheme="majorBidi" w:cstheme="majorBidi"/>
                  <w:noProof/>
                  <w:lang w:val="fr-FR"/>
                </w:rPr>
                <w:delText>(Lee et al., 2020)</w:delText>
              </w:r>
              <w:r w:rsidRPr="00B95524" w:rsidDel="000C24A4">
                <w:rPr>
                  <w:rFonts w:asciiTheme="majorBidi" w:hAnsiTheme="majorBidi" w:cstheme="majorBidi"/>
                </w:rPr>
                <w:fldChar w:fldCharType="end"/>
              </w:r>
            </w:del>
          </w:p>
        </w:tc>
        <w:tc>
          <w:tcPr>
            <w:tcW w:w="616" w:type="dxa"/>
            <w:vAlign w:val="center"/>
          </w:tcPr>
          <w:p w14:paraId="378D448A" w14:textId="09838C9F" w:rsidR="00BC30FB" w:rsidRPr="00B95524" w:rsidDel="000C24A4" w:rsidRDefault="00BC30FB" w:rsidP="00BC30FB">
            <w:pPr>
              <w:jc w:val="center"/>
              <w:rPr>
                <w:del w:id="1402" w:author="Sharifi, Hossein" w:date="2021-11-18T09:11:00Z"/>
                <w:rFonts w:asciiTheme="majorBidi" w:hAnsiTheme="majorBidi" w:cstheme="majorBidi"/>
              </w:rPr>
            </w:pPr>
            <w:del w:id="1403" w:author="Sharifi, Hossein" w:date="2021-11-18T09:11:00Z">
              <w:r w:rsidRPr="00B95524" w:rsidDel="000C24A4">
                <w:rPr>
                  <w:rFonts w:asciiTheme="majorBidi" w:hAnsiTheme="majorBidi" w:cstheme="majorBidi"/>
                </w:rPr>
                <w:delText>2020</w:delText>
              </w:r>
            </w:del>
          </w:p>
        </w:tc>
        <w:tc>
          <w:tcPr>
            <w:tcW w:w="416" w:type="dxa"/>
            <w:tcBorders>
              <w:right w:val="double" w:sz="4" w:space="0" w:color="auto"/>
            </w:tcBorders>
            <w:vAlign w:val="center"/>
          </w:tcPr>
          <w:p w14:paraId="418B390D" w14:textId="6C663FB6" w:rsidR="00BC30FB" w:rsidRPr="00B95524" w:rsidDel="000C24A4" w:rsidRDefault="00BC30FB" w:rsidP="00BC30FB">
            <w:pPr>
              <w:jc w:val="center"/>
              <w:rPr>
                <w:del w:id="1404" w:author="Sharifi, Hossein" w:date="2021-11-18T09:11:00Z"/>
                <w:rFonts w:asciiTheme="majorBidi" w:hAnsiTheme="majorBidi" w:cstheme="majorBidi"/>
              </w:rPr>
            </w:pPr>
            <w:del w:id="1405" w:author="Sharifi, Hossein" w:date="2021-11-18T09:11:00Z">
              <w:r w:rsidRPr="00B95524" w:rsidDel="000C24A4">
                <w:rPr>
                  <w:rFonts w:asciiTheme="majorBidi" w:hAnsiTheme="majorBidi" w:cstheme="majorBidi"/>
                </w:rPr>
                <w:delText>30</w:delText>
              </w:r>
            </w:del>
          </w:p>
        </w:tc>
        <w:tc>
          <w:tcPr>
            <w:tcW w:w="1329" w:type="dxa"/>
            <w:tcBorders>
              <w:left w:val="double" w:sz="4" w:space="0" w:color="auto"/>
            </w:tcBorders>
            <w:vAlign w:val="center"/>
          </w:tcPr>
          <w:p w14:paraId="1518762D" w14:textId="16EFBDE9" w:rsidR="00BC30FB" w:rsidRPr="00B148D0" w:rsidDel="000C24A4" w:rsidRDefault="00BC30FB" w:rsidP="00BC30FB">
            <w:pPr>
              <w:jc w:val="center"/>
              <w:rPr>
                <w:del w:id="1406" w:author="Sharifi, Hossein" w:date="2021-11-18T09:11:00Z"/>
                <w:rFonts w:asciiTheme="majorBidi" w:hAnsiTheme="majorBidi" w:cstheme="majorBidi"/>
                <w:lang w:val="fr-FR"/>
              </w:rPr>
            </w:pPr>
            <w:del w:id="1407" w:author="Sharifi, Hossein" w:date="2021-11-18T09:11:00Z">
              <w:r w:rsidRPr="00B148D0"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(Lee et al., 2020)</w:delText>
              </w:r>
              <w:r w:rsidRPr="00B95524" w:rsidDel="000C24A4">
                <w:rPr>
                  <w:rFonts w:asciiTheme="majorBidi" w:hAnsiTheme="majorBidi" w:cstheme="majorBidi"/>
                </w:rPr>
                <w:fldChar w:fldCharType="end"/>
              </w:r>
            </w:del>
          </w:p>
        </w:tc>
        <w:tc>
          <w:tcPr>
            <w:tcW w:w="616" w:type="dxa"/>
            <w:vAlign w:val="center"/>
          </w:tcPr>
          <w:p w14:paraId="667A56A4" w14:textId="12201038" w:rsidR="00BC30FB" w:rsidRPr="00B95524" w:rsidDel="000C24A4" w:rsidRDefault="00BC30FB" w:rsidP="00BC30FB">
            <w:pPr>
              <w:jc w:val="center"/>
              <w:rPr>
                <w:del w:id="1408" w:author="Sharifi, Hossein" w:date="2021-11-18T09:11:00Z"/>
                <w:rFonts w:asciiTheme="majorBidi" w:hAnsiTheme="majorBidi" w:cstheme="majorBidi"/>
              </w:rPr>
            </w:pPr>
            <w:del w:id="1409"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7E5AB78D" w14:textId="6BCBC2FB" w:rsidR="00BC30FB" w:rsidRPr="00B95524" w:rsidDel="000C24A4" w:rsidRDefault="00BC30FB" w:rsidP="00BC30FB">
            <w:pPr>
              <w:jc w:val="center"/>
              <w:rPr>
                <w:del w:id="1410" w:author="Sharifi, Hossein" w:date="2021-11-18T09:11:00Z"/>
                <w:rFonts w:asciiTheme="majorBidi" w:hAnsiTheme="majorBidi" w:cstheme="majorBidi"/>
              </w:rPr>
            </w:pPr>
            <w:del w:id="1411" w:author="Sharifi, Hossein" w:date="2021-11-18T09:11:00Z">
              <w:r w:rsidRPr="00B95524" w:rsidDel="000C24A4">
                <w:rPr>
                  <w:rFonts w:asciiTheme="majorBidi" w:hAnsiTheme="majorBidi" w:cstheme="majorBidi"/>
                </w:rPr>
                <w:delText>191</w:delText>
              </w:r>
            </w:del>
          </w:p>
        </w:tc>
        <w:tc>
          <w:tcPr>
            <w:tcW w:w="1452" w:type="dxa"/>
            <w:tcBorders>
              <w:left w:val="double" w:sz="4" w:space="0" w:color="auto"/>
            </w:tcBorders>
            <w:vAlign w:val="center"/>
          </w:tcPr>
          <w:p w14:paraId="7940A497" w14:textId="6C2519BC" w:rsidR="00BC30FB" w:rsidRPr="00B148D0" w:rsidDel="000C24A4" w:rsidRDefault="00BC30FB" w:rsidP="00BC30FB">
            <w:pPr>
              <w:jc w:val="center"/>
              <w:rPr>
                <w:del w:id="1412" w:author="Sharifi, Hossein" w:date="2021-11-18T09:11:00Z"/>
                <w:rFonts w:asciiTheme="majorBidi" w:hAnsiTheme="majorBidi" w:cstheme="majorBidi"/>
                <w:lang w:val="fr-FR"/>
              </w:rPr>
            </w:pPr>
            <w:del w:id="1413" w:author="Sharifi, Hossein" w:date="2021-11-18T09:11:00Z">
              <w:r w:rsidRPr="00B148D0" w:rsidDel="000C24A4">
                <w:rPr>
                  <w:rFonts w:asciiTheme="majorBidi" w:hAnsiTheme="majorBidi" w:cstheme="majorBidi"/>
                  <w:lang w:val="fr-FR"/>
                </w:rPr>
                <w:delText xml:space="preserve">Liu et al. </w:delText>
              </w:r>
              <w:r w:rsidRPr="00B95524" w:rsidDel="000C24A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(Liu et al., 2020)</w:delText>
              </w:r>
              <w:r w:rsidRPr="00B95524" w:rsidDel="000C24A4">
                <w:rPr>
                  <w:rFonts w:asciiTheme="majorBidi" w:hAnsiTheme="majorBidi" w:cstheme="majorBidi"/>
                </w:rPr>
                <w:fldChar w:fldCharType="end"/>
              </w:r>
            </w:del>
          </w:p>
        </w:tc>
        <w:tc>
          <w:tcPr>
            <w:tcW w:w="616" w:type="dxa"/>
            <w:vAlign w:val="center"/>
          </w:tcPr>
          <w:p w14:paraId="3FF7252C" w14:textId="06AEBA38" w:rsidR="00BC30FB" w:rsidRPr="00B95524" w:rsidDel="000C24A4" w:rsidRDefault="00BC30FB" w:rsidP="00BC30FB">
            <w:pPr>
              <w:jc w:val="center"/>
              <w:rPr>
                <w:del w:id="1414" w:author="Sharifi, Hossein" w:date="2021-11-18T09:11:00Z"/>
                <w:rFonts w:asciiTheme="majorBidi" w:hAnsiTheme="majorBidi" w:cstheme="majorBidi"/>
              </w:rPr>
            </w:pPr>
            <w:del w:id="1415"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0759ED9E" w14:textId="1917BF93" w:rsidR="00BC30FB" w:rsidRPr="00B95524" w:rsidDel="000C24A4" w:rsidRDefault="00BC30FB" w:rsidP="00BC30FB">
            <w:pPr>
              <w:jc w:val="center"/>
              <w:rPr>
                <w:del w:id="1416" w:author="Sharifi, Hossein" w:date="2021-11-18T09:11:00Z"/>
                <w:rFonts w:asciiTheme="majorBidi" w:hAnsiTheme="majorBidi" w:cstheme="majorBidi"/>
              </w:rPr>
            </w:pPr>
            <w:del w:id="1417" w:author="Sharifi, Hossein" w:date="2021-11-18T09:11:00Z">
              <w:r w:rsidRPr="00B95524" w:rsidDel="000C24A4">
                <w:rPr>
                  <w:rFonts w:asciiTheme="majorBidi" w:hAnsiTheme="majorBidi" w:cstheme="majorBidi"/>
                </w:rPr>
                <w:delText>104</w:delText>
              </w:r>
            </w:del>
          </w:p>
        </w:tc>
        <w:tc>
          <w:tcPr>
            <w:tcW w:w="1285" w:type="dxa"/>
            <w:tcBorders>
              <w:left w:val="double" w:sz="4" w:space="0" w:color="auto"/>
            </w:tcBorders>
          </w:tcPr>
          <w:p w14:paraId="1FFD77B4" w14:textId="5639F393" w:rsidR="00BC30FB" w:rsidRPr="00B148D0" w:rsidDel="000C24A4" w:rsidRDefault="00BC30FB" w:rsidP="00BC30FB">
            <w:pPr>
              <w:jc w:val="center"/>
              <w:rPr>
                <w:del w:id="1418" w:author="Sharifi, Hossein" w:date="2021-11-18T09:11:00Z"/>
                <w:rFonts w:asciiTheme="majorBidi" w:hAnsiTheme="majorBidi" w:cstheme="majorBidi"/>
                <w:lang w:val="fr-FR"/>
              </w:rPr>
            </w:pPr>
            <w:del w:id="1419" w:author="Sharifi, Hossein" w:date="2021-11-18T09:11:00Z">
              <w:r w:rsidRPr="00B148D0" w:rsidDel="000C24A4">
                <w:rPr>
                  <w:rFonts w:asciiTheme="majorBidi" w:hAnsiTheme="majorBidi" w:cstheme="majorBidi"/>
                  <w:lang w:val="fr-FR"/>
                </w:rPr>
                <w:delText xml:space="preserve">Malahfji et al. </w:delText>
              </w:r>
              <w:r w:rsidRPr="00B95524" w:rsidDel="000C24A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(Malahfji et al., 2020)</w:delText>
              </w:r>
              <w:r w:rsidRPr="00B95524" w:rsidDel="000C24A4">
                <w:rPr>
                  <w:rFonts w:asciiTheme="majorBidi" w:hAnsiTheme="majorBidi" w:cstheme="majorBidi"/>
                </w:rPr>
                <w:fldChar w:fldCharType="end"/>
              </w:r>
            </w:del>
          </w:p>
        </w:tc>
        <w:tc>
          <w:tcPr>
            <w:tcW w:w="616" w:type="dxa"/>
          </w:tcPr>
          <w:p w14:paraId="59E5FBCC" w14:textId="6F112D0B" w:rsidR="00BC30FB" w:rsidRPr="00B95524" w:rsidDel="000C24A4" w:rsidRDefault="00BC30FB" w:rsidP="00BC30FB">
            <w:pPr>
              <w:jc w:val="center"/>
              <w:rPr>
                <w:del w:id="1420" w:author="Sharifi, Hossein" w:date="2021-11-18T09:11:00Z"/>
                <w:rFonts w:asciiTheme="majorBidi" w:hAnsiTheme="majorBidi" w:cstheme="majorBidi"/>
              </w:rPr>
            </w:pPr>
            <w:del w:id="1421" w:author="Sharifi, Hossein" w:date="2021-11-18T09:11:00Z">
              <w:r w:rsidRPr="00B95524" w:rsidDel="000C24A4">
                <w:rPr>
                  <w:rFonts w:asciiTheme="majorBidi" w:hAnsiTheme="majorBidi" w:cstheme="majorBidi"/>
                </w:rPr>
                <w:delText>2021</w:delText>
              </w:r>
            </w:del>
          </w:p>
        </w:tc>
        <w:tc>
          <w:tcPr>
            <w:tcW w:w="520" w:type="dxa"/>
          </w:tcPr>
          <w:p w14:paraId="66F99EEB" w14:textId="105E891C" w:rsidR="00BC30FB" w:rsidRPr="00B95524" w:rsidDel="000C24A4" w:rsidRDefault="00BC30FB" w:rsidP="00BC30FB">
            <w:pPr>
              <w:jc w:val="center"/>
              <w:rPr>
                <w:del w:id="1422" w:author="Sharifi, Hossein" w:date="2021-11-18T09:11:00Z"/>
                <w:rFonts w:asciiTheme="majorBidi" w:hAnsiTheme="majorBidi" w:cstheme="majorBidi"/>
              </w:rPr>
            </w:pPr>
            <w:del w:id="1423" w:author="Sharifi, Hossein" w:date="2021-11-18T09:11:00Z">
              <w:r w:rsidRPr="00B95524" w:rsidDel="000C24A4">
                <w:rPr>
                  <w:rFonts w:asciiTheme="majorBidi" w:hAnsiTheme="majorBidi" w:cstheme="majorBidi"/>
                </w:rPr>
                <w:delText>392</w:delText>
              </w:r>
            </w:del>
          </w:p>
        </w:tc>
      </w:tr>
      <w:tr w:rsidR="00BC30FB" w:rsidRPr="00B95524" w:rsidDel="000C24A4" w14:paraId="4310E42A" w14:textId="3669DA52" w:rsidTr="00513F0D">
        <w:trPr>
          <w:jc w:val="center"/>
          <w:del w:id="1424" w:author="Sharifi, Hossein" w:date="2021-11-18T09:11:00Z"/>
        </w:trPr>
        <w:tc>
          <w:tcPr>
            <w:tcW w:w="1269" w:type="dxa"/>
            <w:vAlign w:val="center"/>
          </w:tcPr>
          <w:p w14:paraId="261588E0" w14:textId="13C651CF" w:rsidR="00BC30FB" w:rsidRPr="00B95524" w:rsidDel="000C24A4" w:rsidRDefault="00BC30FB" w:rsidP="00BC30FB">
            <w:pPr>
              <w:jc w:val="center"/>
              <w:rPr>
                <w:del w:id="1425" w:author="Sharifi, Hossein" w:date="2021-11-18T09:11:00Z"/>
                <w:rFonts w:asciiTheme="majorBidi" w:hAnsiTheme="majorBidi" w:cstheme="majorBidi"/>
              </w:rPr>
            </w:pPr>
            <w:del w:id="1426" w:author="Sharifi, Hossein" w:date="2021-11-18T09:11:00Z">
              <w:r w:rsidRPr="00B95524" w:rsidDel="000C24A4">
                <w:rPr>
                  <w:rFonts w:asciiTheme="majorBidi" w:hAnsiTheme="majorBidi" w:cstheme="majorBidi"/>
                </w:rPr>
                <w:delText xml:space="preserve">Spath et al. </w:delText>
              </w:r>
              <w:r w:rsidRPr="00B95524"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 </w:delInstrText>
              </w:r>
              <w:r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Del="000C24A4">
                <w:rPr>
                  <w:rFonts w:asciiTheme="majorBidi" w:hAnsiTheme="majorBidi" w:cstheme="majorBidi"/>
                  <w:noProof/>
                </w:rPr>
                <w:delText>(Spath et al., 2019)</w:delText>
              </w:r>
              <w:r w:rsidRPr="00B95524" w:rsidDel="000C24A4">
                <w:rPr>
                  <w:rFonts w:asciiTheme="majorBidi" w:hAnsiTheme="majorBidi" w:cstheme="majorBidi"/>
                </w:rPr>
                <w:fldChar w:fldCharType="end"/>
              </w:r>
            </w:del>
          </w:p>
        </w:tc>
        <w:tc>
          <w:tcPr>
            <w:tcW w:w="616" w:type="dxa"/>
            <w:vAlign w:val="center"/>
          </w:tcPr>
          <w:p w14:paraId="2330B518" w14:textId="580EC1AE" w:rsidR="00BC30FB" w:rsidRPr="00B95524" w:rsidDel="000C24A4" w:rsidRDefault="00BC30FB" w:rsidP="00BC30FB">
            <w:pPr>
              <w:jc w:val="center"/>
              <w:rPr>
                <w:del w:id="1427" w:author="Sharifi, Hossein" w:date="2021-11-18T09:11:00Z"/>
                <w:rFonts w:asciiTheme="majorBidi" w:hAnsiTheme="majorBidi" w:cstheme="majorBidi"/>
              </w:rPr>
            </w:pPr>
            <w:del w:id="1428" w:author="Sharifi, Hossein" w:date="2021-11-18T09:11:00Z">
              <w:r w:rsidRPr="00B95524" w:rsidDel="000C24A4">
                <w:rPr>
                  <w:rFonts w:asciiTheme="majorBidi" w:hAnsiTheme="majorBidi" w:cstheme="majorBidi"/>
                </w:rPr>
                <w:delText>2019</w:delText>
              </w:r>
            </w:del>
          </w:p>
        </w:tc>
        <w:tc>
          <w:tcPr>
            <w:tcW w:w="416" w:type="dxa"/>
            <w:tcBorders>
              <w:right w:val="double" w:sz="4" w:space="0" w:color="auto"/>
            </w:tcBorders>
            <w:vAlign w:val="center"/>
          </w:tcPr>
          <w:p w14:paraId="1EA02AA5" w14:textId="494AA5AD" w:rsidR="00BC30FB" w:rsidRPr="00B95524" w:rsidDel="000C24A4" w:rsidRDefault="00BC30FB" w:rsidP="00BC30FB">
            <w:pPr>
              <w:jc w:val="center"/>
              <w:rPr>
                <w:del w:id="1429" w:author="Sharifi, Hossein" w:date="2021-11-18T09:11:00Z"/>
                <w:rFonts w:asciiTheme="majorBidi" w:hAnsiTheme="majorBidi" w:cstheme="majorBidi"/>
              </w:rPr>
            </w:pPr>
            <w:del w:id="1430" w:author="Sharifi, Hossein" w:date="2021-11-18T09:11:00Z">
              <w:r w:rsidRPr="00B95524" w:rsidDel="000C24A4">
                <w:rPr>
                  <w:rFonts w:asciiTheme="majorBidi" w:hAnsiTheme="majorBidi" w:cstheme="majorBidi"/>
                </w:rPr>
                <w:delText>41</w:delText>
              </w:r>
            </w:del>
          </w:p>
        </w:tc>
        <w:tc>
          <w:tcPr>
            <w:tcW w:w="1329" w:type="dxa"/>
            <w:tcBorders>
              <w:left w:val="double" w:sz="4" w:space="0" w:color="auto"/>
            </w:tcBorders>
            <w:vAlign w:val="center"/>
          </w:tcPr>
          <w:p w14:paraId="0190B604" w14:textId="42420CF0" w:rsidR="00BC30FB" w:rsidRPr="00B148D0" w:rsidDel="000C24A4" w:rsidRDefault="00BC30FB" w:rsidP="00BC30FB">
            <w:pPr>
              <w:jc w:val="center"/>
              <w:rPr>
                <w:del w:id="1431" w:author="Sharifi, Hossein" w:date="2021-11-18T09:11:00Z"/>
                <w:rFonts w:asciiTheme="majorBidi" w:hAnsiTheme="majorBidi" w:cstheme="majorBidi"/>
                <w:lang w:val="fr-FR"/>
              </w:rPr>
            </w:pPr>
            <w:del w:id="1432" w:author="Sharifi, Hossein" w:date="2021-11-18T09:11:00Z">
              <w:r w:rsidRPr="00B148D0" w:rsidDel="000C24A4">
                <w:rPr>
                  <w:rFonts w:asciiTheme="majorBidi" w:hAnsiTheme="majorBidi" w:cstheme="majorBidi"/>
                  <w:lang w:val="fr-FR"/>
                </w:rPr>
                <w:delText xml:space="preserve">Everett et al. </w:delText>
              </w:r>
              <w:r w:rsidRPr="00B95524" w:rsidDel="000C24A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(Everett et al., 2020)</w:delText>
              </w:r>
              <w:r w:rsidRPr="00B95524" w:rsidDel="000C24A4">
                <w:rPr>
                  <w:rFonts w:asciiTheme="majorBidi" w:hAnsiTheme="majorBidi" w:cstheme="majorBidi"/>
                </w:rPr>
                <w:fldChar w:fldCharType="end"/>
              </w:r>
            </w:del>
          </w:p>
        </w:tc>
        <w:tc>
          <w:tcPr>
            <w:tcW w:w="616" w:type="dxa"/>
            <w:vAlign w:val="center"/>
          </w:tcPr>
          <w:p w14:paraId="27A3622A" w14:textId="75AFCC6C" w:rsidR="00BC30FB" w:rsidRPr="00B95524" w:rsidDel="000C24A4" w:rsidRDefault="00BC30FB" w:rsidP="00BC30FB">
            <w:pPr>
              <w:jc w:val="center"/>
              <w:rPr>
                <w:del w:id="1433" w:author="Sharifi, Hossein" w:date="2021-11-18T09:11:00Z"/>
                <w:rFonts w:asciiTheme="majorBidi" w:hAnsiTheme="majorBidi" w:cstheme="majorBidi"/>
              </w:rPr>
            </w:pPr>
            <w:del w:id="1434" w:author="Sharifi, Hossein" w:date="2021-11-18T09:11:00Z">
              <w:r w:rsidRPr="00B95524" w:rsidDel="000C24A4">
                <w:rPr>
                  <w:rFonts w:asciiTheme="majorBidi" w:hAnsiTheme="majorBidi" w:cstheme="majorBidi"/>
                </w:rPr>
                <w:delText>2020</w:delText>
              </w:r>
            </w:del>
          </w:p>
        </w:tc>
        <w:tc>
          <w:tcPr>
            <w:tcW w:w="516" w:type="dxa"/>
            <w:tcBorders>
              <w:right w:val="double" w:sz="4" w:space="0" w:color="auto"/>
            </w:tcBorders>
            <w:vAlign w:val="center"/>
          </w:tcPr>
          <w:p w14:paraId="41F9AD44" w14:textId="2C15F34D" w:rsidR="00BC30FB" w:rsidRPr="00B95524" w:rsidDel="000C24A4" w:rsidRDefault="00BC30FB" w:rsidP="00BC30FB">
            <w:pPr>
              <w:jc w:val="center"/>
              <w:rPr>
                <w:del w:id="1435" w:author="Sharifi, Hossein" w:date="2021-11-18T09:11:00Z"/>
                <w:rFonts w:asciiTheme="majorBidi" w:hAnsiTheme="majorBidi" w:cstheme="majorBidi"/>
              </w:rPr>
            </w:pPr>
            <w:del w:id="1436" w:author="Sharifi, Hossein" w:date="2021-11-18T09:11:00Z">
              <w:r w:rsidRPr="00B95524" w:rsidDel="000C24A4">
                <w:rPr>
                  <w:rFonts w:asciiTheme="majorBidi" w:hAnsiTheme="majorBidi" w:cstheme="majorBidi"/>
                </w:rPr>
                <w:delText>440</w:delText>
              </w:r>
            </w:del>
          </w:p>
        </w:tc>
        <w:tc>
          <w:tcPr>
            <w:tcW w:w="1452" w:type="dxa"/>
            <w:tcBorders>
              <w:left w:val="double" w:sz="4" w:space="0" w:color="auto"/>
            </w:tcBorders>
            <w:vAlign w:val="center"/>
          </w:tcPr>
          <w:p w14:paraId="2278DE09" w14:textId="102C8DF9" w:rsidR="00BC30FB" w:rsidRPr="00B148D0" w:rsidDel="000C24A4" w:rsidRDefault="00BC30FB" w:rsidP="00BC30FB">
            <w:pPr>
              <w:jc w:val="center"/>
              <w:rPr>
                <w:del w:id="1437" w:author="Sharifi, Hossein" w:date="2021-11-18T09:11:00Z"/>
                <w:rFonts w:asciiTheme="majorBidi" w:hAnsiTheme="majorBidi" w:cstheme="majorBidi"/>
                <w:lang w:val="fr-FR"/>
              </w:rPr>
            </w:pPr>
            <w:del w:id="1438"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vAlign w:val="center"/>
          </w:tcPr>
          <w:p w14:paraId="11EAD6A4" w14:textId="351D74C3" w:rsidR="00BC30FB" w:rsidRPr="00B95524" w:rsidDel="000C24A4" w:rsidRDefault="00BC30FB" w:rsidP="00BC30FB">
            <w:pPr>
              <w:jc w:val="center"/>
              <w:rPr>
                <w:del w:id="1439" w:author="Sharifi, Hossein" w:date="2021-11-18T09:11:00Z"/>
                <w:rFonts w:asciiTheme="majorBidi" w:hAnsiTheme="majorBidi" w:cstheme="majorBidi"/>
              </w:rPr>
            </w:pPr>
            <w:del w:id="1440"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7938FD1C" w14:textId="34A37C9F" w:rsidR="00BC30FB" w:rsidRPr="00B95524" w:rsidDel="000C24A4" w:rsidRDefault="00BC30FB" w:rsidP="00BC30FB">
            <w:pPr>
              <w:jc w:val="center"/>
              <w:rPr>
                <w:del w:id="1441" w:author="Sharifi, Hossein" w:date="2021-11-18T09:11:00Z"/>
                <w:rFonts w:asciiTheme="majorBidi" w:hAnsiTheme="majorBidi" w:cstheme="majorBidi"/>
              </w:rPr>
            </w:pPr>
            <w:del w:id="1442" w:author="Sharifi, Hossein" w:date="2021-11-18T09:11:00Z">
              <w:r w:rsidRPr="00B95524" w:rsidDel="000C24A4">
                <w:rPr>
                  <w:rFonts w:asciiTheme="majorBidi" w:hAnsiTheme="majorBidi" w:cstheme="majorBidi"/>
                </w:rPr>
                <w:delText>59</w:delText>
              </w:r>
            </w:del>
          </w:p>
        </w:tc>
        <w:tc>
          <w:tcPr>
            <w:tcW w:w="1285" w:type="dxa"/>
            <w:tcBorders>
              <w:left w:val="double" w:sz="4" w:space="0" w:color="auto"/>
            </w:tcBorders>
          </w:tcPr>
          <w:p w14:paraId="1A530978" w14:textId="4FF1A6FE" w:rsidR="00BC30FB" w:rsidRPr="00B148D0" w:rsidDel="000C24A4" w:rsidRDefault="00BC30FB" w:rsidP="00BC30FB">
            <w:pPr>
              <w:jc w:val="center"/>
              <w:rPr>
                <w:del w:id="1443" w:author="Sharifi, Hossein" w:date="2021-11-18T09:11:00Z"/>
                <w:rFonts w:asciiTheme="majorBidi" w:hAnsiTheme="majorBidi" w:cstheme="majorBidi"/>
                <w:lang w:val="fr-FR"/>
              </w:rPr>
            </w:pPr>
            <w:del w:id="1444"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tcPr>
          <w:p w14:paraId="7E9F0274" w14:textId="138F6B73" w:rsidR="00BC30FB" w:rsidRPr="00B95524" w:rsidDel="000C24A4" w:rsidRDefault="00BC30FB" w:rsidP="00BC30FB">
            <w:pPr>
              <w:jc w:val="center"/>
              <w:rPr>
                <w:del w:id="1445" w:author="Sharifi, Hossein" w:date="2021-11-18T09:11:00Z"/>
                <w:rFonts w:asciiTheme="majorBidi" w:hAnsiTheme="majorBidi" w:cstheme="majorBidi"/>
              </w:rPr>
            </w:pPr>
            <w:del w:id="1446" w:author="Sharifi, Hossein" w:date="2021-11-18T09:11:00Z">
              <w:r w:rsidRPr="00B95524" w:rsidDel="000C24A4">
                <w:rPr>
                  <w:rFonts w:asciiTheme="majorBidi" w:hAnsiTheme="majorBidi" w:cstheme="majorBidi"/>
                </w:rPr>
                <w:delText>2019</w:delText>
              </w:r>
            </w:del>
          </w:p>
        </w:tc>
        <w:tc>
          <w:tcPr>
            <w:tcW w:w="520" w:type="dxa"/>
          </w:tcPr>
          <w:p w14:paraId="352E0F62" w14:textId="79831FDA" w:rsidR="00BC30FB" w:rsidRPr="00B95524" w:rsidDel="000C24A4" w:rsidRDefault="00BC30FB" w:rsidP="00BC30FB">
            <w:pPr>
              <w:jc w:val="center"/>
              <w:rPr>
                <w:del w:id="1447" w:author="Sharifi, Hossein" w:date="2021-11-18T09:11:00Z"/>
                <w:rFonts w:asciiTheme="majorBidi" w:hAnsiTheme="majorBidi" w:cstheme="majorBidi"/>
              </w:rPr>
            </w:pPr>
            <w:del w:id="1448" w:author="Sharifi, Hossein" w:date="2021-11-18T09:11:00Z">
              <w:r w:rsidRPr="00B95524" w:rsidDel="000C24A4">
                <w:rPr>
                  <w:rFonts w:asciiTheme="majorBidi" w:hAnsiTheme="majorBidi" w:cstheme="majorBidi"/>
                </w:rPr>
                <w:delText>29</w:delText>
              </w:r>
            </w:del>
          </w:p>
        </w:tc>
      </w:tr>
      <w:tr w:rsidR="00931EE7" w:rsidRPr="00B95524" w:rsidDel="000C24A4" w14:paraId="570E46AF" w14:textId="59A6A03D" w:rsidTr="00513F0D">
        <w:trPr>
          <w:jc w:val="center"/>
          <w:del w:id="1449" w:author="Sharifi, Hossein" w:date="2021-11-18T09:11:00Z"/>
        </w:trPr>
        <w:tc>
          <w:tcPr>
            <w:tcW w:w="1269" w:type="dxa"/>
            <w:vAlign w:val="center"/>
          </w:tcPr>
          <w:p w14:paraId="7A0DF69F" w14:textId="379A2E18" w:rsidR="00931EE7" w:rsidRPr="00B148D0" w:rsidDel="000C24A4" w:rsidRDefault="00931EE7" w:rsidP="00931EE7">
            <w:pPr>
              <w:jc w:val="center"/>
              <w:rPr>
                <w:del w:id="1450" w:author="Sharifi, Hossein" w:date="2021-11-18T09:11:00Z"/>
                <w:rFonts w:asciiTheme="majorBidi" w:hAnsiTheme="majorBidi" w:cstheme="majorBidi"/>
                <w:lang w:val="fr-FR"/>
              </w:rPr>
            </w:pPr>
            <w:del w:id="1451" w:author="Sharifi, Hossein" w:date="2021-11-18T09:11:00Z">
              <w:r w:rsidRPr="00B148D0" w:rsidDel="000C24A4">
                <w:rPr>
                  <w:rFonts w:asciiTheme="majorBidi" w:hAnsiTheme="majorBidi" w:cstheme="majorBidi"/>
                  <w:lang w:val="fr-FR"/>
                </w:rPr>
                <w:delText xml:space="preserve">Seldrum et al. </w:delText>
              </w:r>
              <w:r w:rsidRPr="00B95524"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(Seldrum et al., 2019)</w:delText>
              </w:r>
              <w:r w:rsidRPr="00B95524" w:rsidDel="000C24A4">
                <w:rPr>
                  <w:rFonts w:asciiTheme="majorBidi" w:hAnsiTheme="majorBidi" w:cstheme="majorBidi"/>
                </w:rPr>
                <w:fldChar w:fldCharType="end"/>
              </w:r>
            </w:del>
          </w:p>
        </w:tc>
        <w:tc>
          <w:tcPr>
            <w:tcW w:w="616" w:type="dxa"/>
            <w:vAlign w:val="center"/>
          </w:tcPr>
          <w:p w14:paraId="04BB2A07" w14:textId="2FB83FDD" w:rsidR="00931EE7" w:rsidRPr="00B95524" w:rsidDel="000C24A4" w:rsidRDefault="00931EE7" w:rsidP="00931EE7">
            <w:pPr>
              <w:jc w:val="center"/>
              <w:rPr>
                <w:del w:id="1452" w:author="Sharifi, Hossein" w:date="2021-11-18T09:11:00Z"/>
                <w:rFonts w:asciiTheme="majorBidi" w:hAnsiTheme="majorBidi" w:cstheme="majorBidi"/>
              </w:rPr>
            </w:pPr>
            <w:del w:id="1453" w:author="Sharifi, Hossein" w:date="2021-11-18T09:11:00Z">
              <w:r w:rsidRPr="00B95524" w:rsidDel="000C24A4">
                <w:rPr>
                  <w:rFonts w:asciiTheme="majorBidi" w:hAnsiTheme="majorBidi" w:cstheme="majorBidi"/>
                </w:rPr>
                <w:delText>2019</w:delText>
              </w:r>
            </w:del>
          </w:p>
        </w:tc>
        <w:tc>
          <w:tcPr>
            <w:tcW w:w="416" w:type="dxa"/>
            <w:tcBorders>
              <w:right w:val="double" w:sz="4" w:space="0" w:color="auto"/>
            </w:tcBorders>
            <w:vAlign w:val="center"/>
          </w:tcPr>
          <w:p w14:paraId="1B47F030" w14:textId="4A208A8F" w:rsidR="00931EE7" w:rsidRPr="00B95524" w:rsidDel="000C24A4" w:rsidRDefault="00931EE7" w:rsidP="00931EE7">
            <w:pPr>
              <w:jc w:val="center"/>
              <w:rPr>
                <w:del w:id="1454" w:author="Sharifi, Hossein" w:date="2021-11-18T09:11:00Z"/>
                <w:rFonts w:asciiTheme="majorBidi" w:hAnsiTheme="majorBidi" w:cstheme="majorBidi"/>
              </w:rPr>
            </w:pPr>
            <w:del w:id="1455" w:author="Sharifi, Hossein" w:date="2021-11-18T09:11:00Z">
              <w:r w:rsidRPr="00B95524" w:rsidDel="000C24A4">
                <w:rPr>
                  <w:rFonts w:asciiTheme="majorBidi" w:hAnsiTheme="majorBidi" w:cstheme="majorBidi"/>
                </w:rPr>
                <w:delText>30</w:delText>
              </w:r>
            </w:del>
          </w:p>
        </w:tc>
        <w:tc>
          <w:tcPr>
            <w:tcW w:w="1329" w:type="dxa"/>
            <w:tcBorders>
              <w:left w:val="double" w:sz="4" w:space="0" w:color="auto"/>
            </w:tcBorders>
            <w:vAlign w:val="center"/>
          </w:tcPr>
          <w:p w14:paraId="31D62A45" w14:textId="0EE49002" w:rsidR="00931EE7" w:rsidRPr="00B95524" w:rsidDel="000C24A4" w:rsidRDefault="00931EE7" w:rsidP="00931EE7">
            <w:pPr>
              <w:jc w:val="center"/>
              <w:rPr>
                <w:del w:id="1456" w:author="Sharifi, Hossein" w:date="2021-11-18T09:11:00Z"/>
                <w:rFonts w:asciiTheme="majorBidi" w:hAnsiTheme="majorBidi" w:cstheme="majorBidi"/>
              </w:rPr>
            </w:pPr>
            <w:del w:id="1457" w:author="Sharifi, Hossein" w:date="2021-11-18T09:11:00Z">
              <w:r w:rsidRPr="00B95524" w:rsidDel="000C24A4">
                <w:rPr>
                  <w:rFonts w:asciiTheme="majorBidi" w:hAnsiTheme="majorBidi" w:cstheme="majorBidi"/>
                </w:rPr>
                <w:delText xml:space="preserve">Spath et al. </w:delText>
              </w:r>
              <w:r w:rsidRPr="00B95524"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 </w:delInstrText>
              </w:r>
              <w:r w:rsidDel="000C24A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Del="000C24A4">
                <w:rPr>
                  <w:rFonts w:asciiTheme="majorBidi" w:hAnsiTheme="majorBidi" w:cstheme="majorBidi"/>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Del="000C24A4">
                <w:rPr>
                  <w:rFonts w:asciiTheme="majorBidi" w:hAnsiTheme="majorBidi" w:cstheme="majorBidi"/>
                  <w:noProof/>
                </w:rPr>
                <w:delText>(Spath et al., 2019)</w:delText>
              </w:r>
              <w:r w:rsidRPr="00B95524" w:rsidDel="000C24A4">
                <w:rPr>
                  <w:rFonts w:asciiTheme="majorBidi" w:hAnsiTheme="majorBidi" w:cstheme="majorBidi"/>
                </w:rPr>
                <w:fldChar w:fldCharType="end"/>
              </w:r>
            </w:del>
          </w:p>
        </w:tc>
        <w:tc>
          <w:tcPr>
            <w:tcW w:w="616" w:type="dxa"/>
            <w:vAlign w:val="center"/>
          </w:tcPr>
          <w:p w14:paraId="002061D3" w14:textId="3F196F77" w:rsidR="00931EE7" w:rsidRPr="00B95524" w:rsidDel="000C24A4" w:rsidRDefault="00931EE7" w:rsidP="00931EE7">
            <w:pPr>
              <w:jc w:val="center"/>
              <w:rPr>
                <w:del w:id="1458" w:author="Sharifi, Hossein" w:date="2021-11-18T09:11:00Z"/>
                <w:rFonts w:asciiTheme="majorBidi" w:hAnsiTheme="majorBidi" w:cstheme="majorBidi"/>
              </w:rPr>
            </w:pPr>
            <w:del w:id="1459"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75559D70" w14:textId="2511CA1C" w:rsidR="00931EE7" w:rsidRPr="00B95524" w:rsidDel="000C24A4" w:rsidRDefault="00931EE7" w:rsidP="00931EE7">
            <w:pPr>
              <w:jc w:val="center"/>
              <w:rPr>
                <w:del w:id="1460" w:author="Sharifi, Hossein" w:date="2021-11-18T09:11:00Z"/>
                <w:rFonts w:asciiTheme="majorBidi" w:hAnsiTheme="majorBidi" w:cstheme="majorBidi"/>
              </w:rPr>
            </w:pPr>
            <w:del w:id="1461" w:author="Sharifi, Hossein" w:date="2021-11-18T09:11:00Z">
              <w:r w:rsidRPr="00B95524" w:rsidDel="000C24A4">
                <w:rPr>
                  <w:rFonts w:asciiTheme="majorBidi" w:hAnsiTheme="majorBidi" w:cstheme="majorBidi"/>
                </w:rPr>
                <w:delText>159</w:delText>
              </w:r>
            </w:del>
          </w:p>
        </w:tc>
        <w:tc>
          <w:tcPr>
            <w:tcW w:w="1452" w:type="dxa"/>
            <w:tcBorders>
              <w:left w:val="double" w:sz="4" w:space="0" w:color="auto"/>
            </w:tcBorders>
            <w:vAlign w:val="center"/>
          </w:tcPr>
          <w:p w14:paraId="7085BDF5" w14:textId="61F0FF8D" w:rsidR="00931EE7" w:rsidRPr="00B148D0" w:rsidDel="000C24A4" w:rsidRDefault="00931EE7" w:rsidP="00931EE7">
            <w:pPr>
              <w:jc w:val="center"/>
              <w:rPr>
                <w:del w:id="1462" w:author="Sharifi, Hossein" w:date="2021-11-18T09:11:00Z"/>
                <w:rFonts w:asciiTheme="majorBidi" w:hAnsiTheme="majorBidi" w:cstheme="majorBidi"/>
                <w:lang w:val="fr-FR"/>
              </w:rPr>
            </w:pPr>
            <w:del w:id="1463" w:author="Sharifi, Hossein" w:date="2021-11-18T09:11:00Z">
              <w:r w:rsidRPr="00B148D0" w:rsidDel="000C24A4">
                <w:rPr>
                  <w:rFonts w:asciiTheme="majorBidi" w:hAnsiTheme="majorBidi" w:cstheme="majorBidi"/>
                  <w:lang w:val="fr-FR"/>
                </w:rPr>
                <w:delText xml:space="preserve">Bakkesstrom et al. </w:delText>
              </w:r>
              <w:r w:rsidRPr="00B95524" w:rsidDel="000C24A4">
                <w:rPr>
                  <w:rFonts w:asciiTheme="majorBidi" w:hAnsiTheme="majorBidi" w:cstheme="majorBidi"/>
                </w:rPr>
                <w:fldChar w:fldCharType="begin"/>
              </w:r>
              <w:r w:rsidRPr="00B148D0" w:rsidDel="000C24A4">
                <w:rPr>
                  <w:rFonts w:asciiTheme="majorBidi" w:hAnsiTheme="majorBidi" w:cstheme="majorBidi"/>
                  <w:lang w:val="fr-FR"/>
                </w:rPr>
                <w:del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delInstrText>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(Bakkestrom et al., 2018)</w:delText>
              </w:r>
              <w:r w:rsidRPr="00B95524" w:rsidDel="000C24A4">
                <w:rPr>
                  <w:rFonts w:asciiTheme="majorBidi" w:hAnsiTheme="majorBidi" w:cstheme="majorBidi"/>
                </w:rPr>
                <w:fldChar w:fldCharType="end"/>
              </w:r>
            </w:del>
          </w:p>
        </w:tc>
        <w:tc>
          <w:tcPr>
            <w:tcW w:w="616" w:type="dxa"/>
            <w:vAlign w:val="center"/>
          </w:tcPr>
          <w:p w14:paraId="55D55A5C" w14:textId="18AB34E1" w:rsidR="00931EE7" w:rsidRPr="00B95524" w:rsidDel="000C24A4" w:rsidRDefault="00931EE7" w:rsidP="00931EE7">
            <w:pPr>
              <w:jc w:val="center"/>
              <w:rPr>
                <w:del w:id="1464" w:author="Sharifi, Hossein" w:date="2021-11-18T09:11:00Z"/>
                <w:rFonts w:asciiTheme="majorBidi" w:hAnsiTheme="majorBidi" w:cstheme="majorBidi"/>
              </w:rPr>
            </w:pPr>
            <w:del w:id="1465" w:author="Sharifi, Hossein" w:date="2021-11-18T09:11:00Z">
              <w:r w:rsidRPr="00B95524" w:rsidDel="000C24A4">
                <w:rPr>
                  <w:rFonts w:asciiTheme="majorBidi" w:hAnsiTheme="majorBidi" w:cstheme="majorBidi"/>
                </w:rPr>
                <w:delText>2018</w:delText>
              </w:r>
            </w:del>
          </w:p>
        </w:tc>
        <w:tc>
          <w:tcPr>
            <w:tcW w:w="516" w:type="dxa"/>
            <w:tcBorders>
              <w:right w:val="double" w:sz="4" w:space="0" w:color="auto"/>
            </w:tcBorders>
            <w:vAlign w:val="center"/>
          </w:tcPr>
          <w:p w14:paraId="74F86D16" w14:textId="701F3194" w:rsidR="00931EE7" w:rsidRPr="00B95524" w:rsidDel="000C24A4" w:rsidRDefault="00931EE7" w:rsidP="00931EE7">
            <w:pPr>
              <w:jc w:val="center"/>
              <w:rPr>
                <w:del w:id="1466" w:author="Sharifi, Hossein" w:date="2021-11-18T09:11:00Z"/>
                <w:rFonts w:asciiTheme="majorBidi" w:hAnsiTheme="majorBidi" w:cstheme="majorBidi"/>
              </w:rPr>
            </w:pPr>
            <w:del w:id="1467" w:author="Sharifi, Hossein" w:date="2021-11-18T09:11:00Z">
              <w:r w:rsidRPr="00B95524" w:rsidDel="000C24A4">
                <w:rPr>
                  <w:rFonts w:asciiTheme="majorBidi" w:hAnsiTheme="majorBidi" w:cstheme="majorBidi"/>
                </w:rPr>
                <w:delText>46</w:delText>
              </w:r>
            </w:del>
          </w:p>
        </w:tc>
        <w:tc>
          <w:tcPr>
            <w:tcW w:w="1285" w:type="dxa"/>
            <w:tcBorders>
              <w:left w:val="double" w:sz="4" w:space="0" w:color="auto"/>
            </w:tcBorders>
          </w:tcPr>
          <w:p w14:paraId="797DD3E2" w14:textId="5049A838" w:rsidR="00931EE7" w:rsidRPr="00B148D0" w:rsidDel="000C24A4" w:rsidRDefault="00931EE7" w:rsidP="00931EE7">
            <w:pPr>
              <w:jc w:val="center"/>
              <w:rPr>
                <w:del w:id="1468" w:author="Sharifi, Hossein" w:date="2021-11-18T09:11:00Z"/>
                <w:rFonts w:asciiTheme="majorBidi" w:hAnsiTheme="majorBidi" w:cstheme="majorBidi"/>
                <w:lang w:val="fr-FR"/>
              </w:rPr>
            </w:pPr>
            <w:del w:id="1469" w:author="Sharifi, Hossein" w:date="2021-11-18T09:11:00Z">
              <w:r w:rsidRPr="00B148D0" w:rsidDel="000C24A4">
                <w:rPr>
                  <w:rFonts w:asciiTheme="majorBidi" w:hAnsiTheme="majorBidi" w:cstheme="majorBidi"/>
                  <w:lang w:val="fr-FR"/>
                </w:rPr>
                <w:delText xml:space="preserve">Geiger et al. </w:delText>
              </w:r>
              <w:r w:rsidRPr="00B95524" w:rsidDel="000C24A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(Geiger et al., 2018)</w:delText>
              </w:r>
              <w:r w:rsidRPr="00B95524" w:rsidDel="000C24A4">
                <w:rPr>
                  <w:rFonts w:asciiTheme="majorBidi" w:hAnsiTheme="majorBidi" w:cstheme="majorBidi"/>
                </w:rPr>
                <w:fldChar w:fldCharType="end"/>
              </w:r>
            </w:del>
          </w:p>
        </w:tc>
        <w:tc>
          <w:tcPr>
            <w:tcW w:w="616" w:type="dxa"/>
          </w:tcPr>
          <w:p w14:paraId="6B367EB5" w14:textId="5B1313CC" w:rsidR="00931EE7" w:rsidRPr="00B95524" w:rsidDel="000C24A4" w:rsidRDefault="00931EE7" w:rsidP="00931EE7">
            <w:pPr>
              <w:jc w:val="center"/>
              <w:rPr>
                <w:del w:id="1470" w:author="Sharifi, Hossein" w:date="2021-11-18T09:11:00Z"/>
                <w:rFonts w:asciiTheme="majorBidi" w:hAnsiTheme="majorBidi" w:cstheme="majorBidi"/>
              </w:rPr>
            </w:pPr>
            <w:del w:id="1471" w:author="Sharifi, Hossein" w:date="2021-11-18T09:11:00Z">
              <w:r w:rsidRPr="00B95524" w:rsidDel="000C24A4">
                <w:rPr>
                  <w:rFonts w:asciiTheme="majorBidi" w:hAnsiTheme="majorBidi" w:cstheme="majorBidi"/>
                </w:rPr>
                <w:delText>2017</w:delText>
              </w:r>
            </w:del>
          </w:p>
        </w:tc>
        <w:tc>
          <w:tcPr>
            <w:tcW w:w="520" w:type="dxa"/>
          </w:tcPr>
          <w:p w14:paraId="24A7DE77" w14:textId="32C56453" w:rsidR="00931EE7" w:rsidRPr="00B95524" w:rsidDel="000C24A4" w:rsidRDefault="00931EE7" w:rsidP="00931EE7">
            <w:pPr>
              <w:jc w:val="center"/>
              <w:rPr>
                <w:del w:id="1472" w:author="Sharifi, Hossein" w:date="2021-11-18T09:11:00Z"/>
                <w:rFonts w:asciiTheme="majorBidi" w:hAnsiTheme="majorBidi" w:cstheme="majorBidi"/>
              </w:rPr>
            </w:pPr>
            <w:del w:id="1473" w:author="Sharifi, Hossein" w:date="2021-11-18T09:11:00Z">
              <w:r w:rsidRPr="00B95524" w:rsidDel="000C24A4">
                <w:rPr>
                  <w:rFonts w:asciiTheme="majorBidi" w:hAnsiTheme="majorBidi" w:cstheme="majorBidi"/>
                </w:rPr>
                <w:delText>16</w:delText>
              </w:r>
            </w:del>
          </w:p>
        </w:tc>
      </w:tr>
      <w:tr w:rsidR="00931EE7" w:rsidRPr="00B95524" w:rsidDel="000C24A4" w14:paraId="428E0889" w14:textId="3E6B0F33" w:rsidTr="00513F0D">
        <w:trPr>
          <w:jc w:val="center"/>
          <w:del w:id="1474" w:author="Sharifi, Hossein" w:date="2021-11-18T09:11:00Z"/>
        </w:trPr>
        <w:tc>
          <w:tcPr>
            <w:tcW w:w="1269" w:type="dxa"/>
            <w:vAlign w:val="center"/>
          </w:tcPr>
          <w:p w14:paraId="59BA7E0A" w14:textId="7D7257FC" w:rsidR="00931EE7" w:rsidRPr="00B148D0" w:rsidDel="000C24A4" w:rsidRDefault="00931EE7" w:rsidP="00931EE7">
            <w:pPr>
              <w:jc w:val="center"/>
              <w:rPr>
                <w:del w:id="1475" w:author="Sharifi, Hossein" w:date="2021-11-18T09:11:00Z"/>
                <w:rFonts w:asciiTheme="majorBidi" w:hAnsiTheme="majorBidi" w:cstheme="majorBidi"/>
                <w:lang w:val="fr-FR"/>
              </w:rPr>
            </w:pPr>
            <w:del w:id="1476" w:author="Sharifi, Hossein" w:date="2021-11-18T09:11:00Z">
              <w:r w:rsidRPr="00B148D0" w:rsidDel="000C24A4">
                <w:rPr>
                  <w:rFonts w:asciiTheme="majorBidi" w:hAnsiTheme="majorBidi" w:cstheme="majorBidi"/>
                  <w:lang w:val="fr-FR"/>
                </w:rPr>
                <w:delText xml:space="preserve">Lee et al. </w:delText>
              </w:r>
              <w:r w:rsidRPr="00B95524" w:rsidDel="000C24A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(Lee et al., 2015b)</w:delText>
              </w:r>
              <w:r w:rsidRPr="00B95524" w:rsidDel="000C24A4">
                <w:rPr>
                  <w:rFonts w:asciiTheme="majorBidi" w:hAnsiTheme="majorBidi" w:cstheme="majorBidi"/>
                </w:rPr>
                <w:fldChar w:fldCharType="end"/>
              </w:r>
            </w:del>
          </w:p>
        </w:tc>
        <w:tc>
          <w:tcPr>
            <w:tcW w:w="616" w:type="dxa"/>
            <w:vAlign w:val="center"/>
          </w:tcPr>
          <w:p w14:paraId="628236FF" w14:textId="56E14541" w:rsidR="00931EE7" w:rsidRPr="00B95524" w:rsidDel="000C24A4" w:rsidRDefault="00931EE7" w:rsidP="00931EE7">
            <w:pPr>
              <w:jc w:val="center"/>
              <w:rPr>
                <w:del w:id="1477" w:author="Sharifi, Hossein" w:date="2021-11-18T09:11:00Z"/>
                <w:rFonts w:asciiTheme="majorBidi" w:hAnsiTheme="majorBidi" w:cstheme="majorBidi"/>
              </w:rPr>
            </w:pPr>
            <w:del w:id="1478" w:author="Sharifi, Hossein" w:date="2021-11-18T09:11:00Z">
              <w:r w:rsidRPr="00B95524" w:rsidDel="000C24A4">
                <w:rPr>
                  <w:rFonts w:asciiTheme="majorBidi" w:hAnsiTheme="majorBidi" w:cstheme="majorBidi"/>
                </w:rPr>
                <w:delText>2015</w:delText>
              </w:r>
            </w:del>
          </w:p>
        </w:tc>
        <w:tc>
          <w:tcPr>
            <w:tcW w:w="416" w:type="dxa"/>
            <w:tcBorders>
              <w:right w:val="double" w:sz="4" w:space="0" w:color="auto"/>
            </w:tcBorders>
            <w:vAlign w:val="center"/>
          </w:tcPr>
          <w:p w14:paraId="3884CE05" w14:textId="5216B313" w:rsidR="00931EE7" w:rsidRPr="00B95524" w:rsidDel="000C24A4" w:rsidRDefault="00931EE7" w:rsidP="00931EE7">
            <w:pPr>
              <w:jc w:val="center"/>
              <w:rPr>
                <w:del w:id="1479" w:author="Sharifi, Hossein" w:date="2021-11-18T09:11:00Z"/>
                <w:rFonts w:asciiTheme="majorBidi" w:hAnsiTheme="majorBidi" w:cstheme="majorBidi"/>
              </w:rPr>
            </w:pPr>
            <w:del w:id="1480" w:author="Sharifi, Hossein" w:date="2021-11-18T09:11:00Z">
              <w:r w:rsidRPr="00B95524" w:rsidDel="000C24A4">
                <w:rPr>
                  <w:rFonts w:asciiTheme="majorBidi" w:hAnsiTheme="majorBidi" w:cstheme="majorBidi"/>
                </w:rPr>
                <w:delText>15</w:delText>
              </w:r>
            </w:del>
          </w:p>
        </w:tc>
        <w:tc>
          <w:tcPr>
            <w:tcW w:w="1329" w:type="dxa"/>
            <w:tcBorders>
              <w:left w:val="double" w:sz="4" w:space="0" w:color="auto"/>
            </w:tcBorders>
            <w:vAlign w:val="center"/>
          </w:tcPr>
          <w:p w14:paraId="59E0798B" w14:textId="61E39B3D" w:rsidR="00931EE7" w:rsidRPr="00B148D0" w:rsidDel="000C24A4" w:rsidRDefault="00931EE7" w:rsidP="00931EE7">
            <w:pPr>
              <w:jc w:val="center"/>
              <w:rPr>
                <w:del w:id="1481" w:author="Sharifi, Hossein" w:date="2021-11-18T09:11:00Z"/>
                <w:rFonts w:asciiTheme="majorBidi" w:hAnsiTheme="majorBidi" w:cstheme="majorBidi"/>
                <w:lang w:val="fr-FR"/>
              </w:rPr>
            </w:pPr>
            <w:del w:id="1482" w:author="Sharifi, Hossein" w:date="2021-11-18T09:11:00Z">
              <w:r w:rsidRPr="00B148D0" w:rsidDel="000C24A4">
                <w:rPr>
                  <w:rFonts w:asciiTheme="majorBidi" w:hAnsiTheme="majorBidi" w:cstheme="majorBidi"/>
                  <w:lang w:val="fr-FR"/>
                </w:rPr>
                <w:delText xml:space="preserve">Singh et al. </w:delText>
              </w:r>
              <w:r w:rsidRPr="00B95524" w:rsidDel="000C24A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(Singh et al., 2019)</w:delText>
              </w:r>
              <w:r w:rsidRPr="00B95524" w:rsidDel="000C24A4">
                <w:rPr>
                  <w:rFonts w:asciiTheme="majorBidi" w:hAnsiTheme="majorBidi" w:cstheme="majorBidi"/>
                </w:rPr>
                <w:fldChar w:fldCharType="end"/>
              </w:r>
            </w:del>
          </w:p>
        </w:tc>
        <w:tc>
          <w:tcPr>
            <w:tcW w:w="616" w:type="dxa"/>
            <w:vAlign w:val="center"/>
          </w:tcPr>
          <w:p w14:paraId="13A3C0A3" w14:textId="444B77D9" w:rsidR="00931EE7" w:rsidRPr="00B95524" w:rsidDel="000C24A4" w:rsidRDefault="00931EE7" w:rsidP="00931EE7">
            <w:pPr>
              <w:jc w:val="center"/>
              <w:rPr>
                <w:del w:id="1483" w:author="Sharifi, Hossein" w:date="2021-11-18T09:11:00Z"/>
                <w:rFonts w:asciiTheme="majorBidi" w:hAnsiTheme="majorBidi" w:cstheme="majorBidi"/>
              </w:rPr>
            </w:pPr>
            <w:del w:id="1484" w:author="Sharifi, Hossein" w:date="2021-11-18T09:11:00Z">
              <w:r w:rsidRPr="00B95524" w:rsidDel="000C24A4">
                <w:rPr>
                  <w:rFonts w:asciiTheme="majorBidi" w:hAnsiTheme="majorBidi" w:cstheme="majorBidi"/>
                </w:rPr>
                <w:delText>2019</w:delText>
              </w:r>
            </w:del>
          </w:p>
        </w:tc>
        <w:tc>
          <w:tcPr>
            <w:tcW w:w="516" w:type="dxa"/>
            <w:tcBorders>
              <w:right w:val="double" w:sz="4" w:space="0" w:color="auto"/>
            </w:tcBorders>
            <w:vAlign w:val="center"/>
          </w:tcPr>
          <w:p w14:paraId="0C21D95A" w14:textId="5463BC28" w:rsidR="00931EE7" w:rsidRPr="00B95524" w:rsidDel="000C24A4" w:rsidRDefault="00931EE7" w:rsidP="00931EE7">
            <w:pPr>
              <w:jc w:val="center"/>
              <w:rPr>
                <w:del w:id="1485" w:author="Sharifi, Hossein" w:date="2021-11-18T09:11:00Z"/>
                <w:rFonts w:asciiTheme="majorBidi" w:hAnsiTheme="majorBidi" w:cstheme="majorBidi"/>
              </w:rPr>
            </w:pPr>
            <w:del w:id="1486" w:author="Sharifi, Hossein" w:date="2021-11-18T09:11:00Z">
              <w:r w:rsidRPr="00B95524" w:rsidDel="000C24A4">
                <w:rPr>
                  <w:rFonts w:asciiTheme="majorBidi" w:hAnsiTheme="majorBidi" w:cstheme="majorBidi"/>
                </w:rPr>
                <w:delText>174</w:delText>
              </w:r>
            </w:del>
          </w:p>
        </w:tc>
        <w:tc>
          <w:tcPr>
            <w:tcW w:w="1452" w:type="dxa"/>
            <w:tcBorders>
              <w:left w:val="double" w:sz="4" w:space="0" w:color="auto"/>
            </w:tcBorders>
            <w:vAlign w:val="center"/>
          </w:tcPr>
          <w:p w14:paraId="099C04A6" w14:textId="387D784B" w:rsidR="00931EE7" w:rsidRPr="00B148D0" w:rsidDel="000C24A4" w:rsidRDefault="00931EE7" w:rsidP="00931EE7">
            <w:pPr>
              <w:jc w:val="center"/>
              <w:rPr>
                <w:del w:id="1487" w:author="Sharifi, Hossein" w:date="2021-11-18T09:11:00Z"/>
                <w:rFonts w:asciiTheme="majorBidi" w:hAnsiTheme="majorBidi" w:cstheme="majorBidi"/>
                <w:lang w:val="fr-FR"/>
              </w:rPr>
            </w:pPr>
            <w:del w:id="1488" w:author="Sharifi, Hossein" w:date="2021-11-18T09:11:00Z">
              <w:r w:rsidRPr="00B148D0" w:rsidDel="000C24A4">
                <w:rPr>
                  <w:rFonts w:asciiTheme="majorBidi" w:hAnsiTheme="majorBidi" w:cstheme="majorBidi"/>
                  <w:lang w:val="fr-FR"/>
                </w:rPr>
                <w:delText xml:space="preserve">Polte et al. </w:delText>
              </w:r>
              <w:r w:rsidRPr="00B95524" w:rsidDel="000C24A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(Polte et al., 2017)</w:delText>
              </w:r>
              <w:r w:rsidRPr="00B95524" w:rsidDel="000C24A4">
                <w:rPr>
                  <w:rFonts w:asciiTheme="majorBidi" w:hAnsiTheme="majorBidi" w:cstheme="majorBidi"/>
                </w:rPr>
                <w:fldChar w:fldCharType="end"/>
              </w:r>
            </w:del>
          </w:p>
        </w:tc>
        <w:tc>
          <w:tcPr>
            <w:tcW w:w="616" w:type="dxa"/>
            <w:vAlign w:val="center"/>
          </w:tcPr>
          <w:p w14:paraId="416B1B90" w14:textId="09B4B7E9" w:rsidR="00931EE7" w:rsidRPr="00B95524" w:rsidDel="000C24A4" w:rsidRDefault="00931EE7" w:rsidP="00931EE7">
            <w:pPr>
              <w:jc w:val="center"/>
              <w:rPr>
                <w:del w:id="1489" w:author="Sharifi, Hossein" w:date="2021-11-18T09:11:00Z"/>
                <w:rFonts w:asciiTheme="majorBidi" w:hAnsiTheme="majorBidi" w:cstheme="majorBidi"/>
              </w:rPr>
            </w:pPr>
            <w:del w:id="1490" w:author="Sharifi, Hossein" w:date="2021-11-18T09:11:00Z">
              <w:r w:rsidRPr="00B95524" w:rsidDel="000C24A4">
                <w:rPr>
                  <w:rFonts w:asciiTheme="majorBidi" w:hAnsiTheme="majorBidi" w:cstheme="majorBidi"/>
                </w:rPr>
                <w:delText>2017</w:delText>
              </w:r>
            </w:del>
          </w:p>
        </w:tc>
        <w:tc>
          <w:tcPr>
            <w:tcW w:w="516" w:type="dxa"/>
            <w:tcBorders>
              <w:right w:val="double" w:sz="4" w:space="0" w:color="auto"/>
            </w:tcBorders>
            <w:vAlign w:val="center"/>
          </w:tcPr>
          <w:p w14:paraId="450D3330" w14:textId="1FD64BAD" w:rsidR="00931EE7" w:rsidRPr="00B95524" w:rsidDel="000C24A4" w:rsidRDefault="00931EE7" w:rsidP="00931EE7">
            <w:pPr>
              <w:jc w:val="center"/>
              <w:rPr>
                <w:del w:id="1491" w:author="Sharifi, Hossein" w:date="2021-11-18T09:11:00Z"/>
                <w:rFonts w:asciiTheme="majorBidi" w:hAnsiTheme="majorBidi" w:cstheme="majorBidi"/>
              </w:rPr>
            </w:pPr>
            <w:del w:id="1492" w:author="Sharifi, Hossein" w:date="2021-11-18T09:11:00Z">
              <w:r w:rsidRPr="00B95524" w:rsidDel="000C24A4">
                <w:rPr>
                  <w:rFonts w:asciiTheme="majorBidi" w:hAnsiTheme="majorBidi" w:cstheme="majorBidi"/>
                </w:rPr>
                <w:delText>40</w:delText>
              </w:r>
            </w:del>
          </w:p>
        </w:tc>
        <w:tc>
          <w:tcPr>
            <w:tcW w:w="1285" w:type="dxa"/>
            <w:tcBorders>
              <w:left w:val="double" w:sz="4" w:space="0" w:color="auto"/>
            </w:tcBorders>
          </w:tcPr>
          <w:p w14:paraId="2671840B" w14:textId="204141FE" w:rsidR="00931EE7" w:rsidRPr="00B148D0" w:rsidDel="000C24A4" w:rsidRDefault="00931EE7" w:rsidP="00931EE7">
            <w:pPr>
              <w:jc w:val="center"/>
              <w:rPr>
                <w:del w:id="1493" w:author="Sharifi, Hossein" w:date="2021-11-18T09:11:00Z"/>
                <w:rFonts w:asciiTheme="majorBidi" w:hAnsiTheme="majorBidi" w:cstheme="majorBidi"/>
                <w:lang w:val="fr-FR"/>
              </w:rPr>
            </w:pPr>
            <w:del w:id="1494" w:author="Sharifi, Hossein" w:date="2021-11-18T09:11:00Z">
              <w:r w:rsidRPr="00B148D0" w:rsidDel="000C24A4">
                <w:rPr>
                  <w:rFonts w:asciiTheme="majorBidi" w:hAnsiTheme="majorBidi" w:cstheme="majorBidi"/>
                  <w:lang w:val="fr-FR"/>
                </w:rPr>
                <w:delText xml:space="preserve">Polte et al. </w:delText>
              </w:r>
              <w:r w:rsidRPr="00B95524" w:rsidDel="000C24A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(Polte et al., 2017)</w:delText>
              </w:r>
              <w:r w:rsidRPr="00B95524" w:rsidDel="000C24A4">
                <w:rPr>
                  <w:rFonts w:asciiTheme="majorBidi" w:hAnsiTheme="majorBidi" w:cstheme="majorBidi"/>
                </w:rPr>
                <w:fldChar w:fldCharType="end"/>
              </w:r>
            </w:del>
          </w:p>
        </w:tc>
        <w:tc>
          <w:tcPr>
            <w:tcW w:w="616" w:type="dxa"/>
          </w:tcPr>
          <w:p w14:paraId="6BE35809" w14:textId="0A0C7AA4" w:rsidR="00931EE7" w:rsidRPr="00B95524" w:rsidDel="000C24A4" w:rsidRDefault="00931EE7" w:rsidP="00931EE7">
            <w:pPr>
              <w:jc w:val="center"/>
              <w:rPr>
                <w:del w:id="1495" w:author="Sharifi, Hossein" w:date="2021-11-18T09:11:00Z"/>
                <w:rFonts w:asciiTheme="majorBidi" w:hAnsiTheme="majorBidi" w:cstheme="majorBidi"/>
              </w:rPr>
            </w:pPr>
            <w:del w:id="1496" w:author="Sharifi, Hossein" w:date="2021-11-18T09:11:00Z">
              <w:r w:rsidRPr="00B95524" w:rsidDel="000C24A4">
                <w:rPr>
                  <w:rFonts w:asciiTheme="majorBidi" w:hAnsiTheme="majorBidi" w:cstheme="majorBidi"/>
                </w:rPr>
                <w:delText>2017</w:delText>
              </w:r>
            </w:del>
          </w:p>
        </w:tc>
        <w:tc>
          <w:tcPr>
            <w:tcW w:w="520" w:type="dxa"/>
          </w:tcPr>
          <w:p w14:paraId="0BB53A66" w14:textId="22E175A5" w:rsidR="00931EE7" w:rsidRPr="00B95524" w:rsidDel="000C24A4" w:rsidRDefault="00931EE7" w:rsidP="00931EE7">
            <w:pPr>
              <w:jc w:val="center"/>
              <w:rPr>
                <w:del w:id="1497" w:author="Sharifi, Hossein" w:date="2021-11-18T09:11:00Z"/>
                <w:rFonts w:asciiTheme="majorBidi" w:hAnsiTheme="majorBidi" w:cstheme="majorBidi"/>
              </w:rPr>
            </w:pPr>
            <w:del w:id="1498" w:author="Sharifi, Hossein" w:date="2021-11-18T09:11:00Z">
              <w:r w:rsidRPr="00B95524" w:rsidDel="000C24A4">
                <w:rPr>
                  <w:rFonts w:asciiTheme="majorBidi" w:hAnsiTheme="majorBidi" w:cstheme="majorBidi"/>
                </w:rPr>
                <w:delText>38</w:delText>
              </w:r>
            </w:del>
          </w:p>
        </w:tc>
      </w:tr>
      <w:tr w:rsidR="00931EE7" w:rsidRPr="00B95524" w:rsidDel="000C24A4" w14:paraId="72050B92" w14:textId="1747DC90" w:rsidTr="00513F0D">
        <w:trPr>
          <w:jc w:val="center"/>
          <w:del w:id="1499" w:author="Sharifi, Hossein" w:date="2021-11-18T09:11:00Z"/>
        </w:trPr>
        <w:tc>
          <w:tcPr>
            <w:tcW w:w="1269" w:type="dxa"/>
            <w:vAlign w:val="center"/>
          </w:tcPr>
          <w:p w14:paraId="5DEA536C" w14:textId="78363DE5" w:rsidR="00931EE7" w:rsidRPr="00B148D0" w:rsidDel="000C24A4" w:rsidRDefault="00931EE7" w:rsidP="00931EE7">
            <w:pPr>
              <w:jc w:val="center"/>
              <w:rPr>
                <w:del w:id="1500" w:author="Sharifi, Hossein" w:date="2021-11-18T09:11:00Z"/>
                <w:rFonts w:asciiTheme="majorBidi" w:hAnsiTheme="majorBidi" w:cstheme="majorBidi"/>
                <w:lang w:val="fr-FR"/>
              </w:rPr>
            </w:pPr>
            <w:del w:id="1501" w:author="Sharifi, Hossein" w:date="2021-11-18T09:11:00Z">
              <w:r w:rsidRPr="00B148D0" w:rsidDel="000C24A4">
                <w:rPr>
                  <w:rFonts w:asciiTheme="majorBidi" w:hAnsiTheme="majorBidi" w:cstheme="majorBidi"/>
                  <w:lang w:val="fr-FR"/>
                </w:rPr>
                <w:delText xml:space="preserve">Edwards et al. </w:delText>
              </w:r>
              <w:r w:rsidRPr="00B95524"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(Edwards et al., 2014)</w:delText>
              </w:r>
              <w:r w:rsidRPr="00B95524" w:rsidDel="000C24A4">
                <w:rPr>
                  <w:rFonts w:asciiTheme="majorBidi" w:hAnsiTheme="majorBidi" w:cstheme="majorBidi"/>
                </w:rPr>
                <w:fldChar w:fldCharType="end"/>
              </w:r>
            </w:del>
          </w:p>
        </w:tc>
        <w:tc>
          <w:tcPr>
            <w:tcW w:w="616" w:type="dxa"/>
            <w:vAlign w:val="center"/>
          </w:tcPr>
          <w:p w14:paraId="018F4668" w14:textId="7186EB4C" w:rsidR="00931EE7" w:rsidRPr="00B95524" w:rsidDel="000C24A4" w:rsidRDefault="00931EE7" w:rsidP="00931EE7">
            <w:pPr>
              <w:jc w:val="center"/>
              <w:rPr>
                <w:del w:id="1502" w:author="Sharifi, Hossein" w:date="2021-11-18T09:11:00Z"/>
                <w:rFonts w:asciiTheme="majorBidi" w:hAnsiTheme="majorBidi" w:cstheme="majorBidi"/>
              </w:rPr>
            </w:pPr>
            <w:del w:id="1503" w:author="Sharifi, Hossein" w:date="2021-11-18T09:11:00Z">
              <w:r w:rsidRPr="00B95524" w:rsidDel="000C24A4">
                <w:rPr>
                  <w:rFonts w:asciiTheme="majorBidi" w:hAnsiTheme="majorBidi" w:cstheme="majorBidi"/>
                </w:rPr>
                <w:delText>2014</w:delText>
              </w:r>
            </w:del>
          </w:p>
        </w:tc>
        <w:tc>
          <w:tcPr>
            <w:tcW w:w="416" w:type="dxa"/>
            <w:tcBorders>
              <w:right w:val="double" w:sz="4" w:space="0" w:color="auto"/>
            </w:tcBorders>
            <w:vAlign w:val="center"/>
          </w:tcPr>
          <w:p w14:paraId="708CB408" w14:textId="2147C401" w:rsidR="00931EE7" w:rsidRPr="00B95524" w:rsidDel="000C24A4" w:rsidRDefault="00931EE7" w:rsidP="00931EE7">
            <w:pPr>
              <w:jc w:val="center"/>
              <w:rPr>
                <w:del w:id="1504" w:author="Sharifi, Hossein" w:date="2021-11-18T09:11:00Z"/>
                <w:rFonts w:asciiTheme="majorBidi" w:hAnsiTheme="majorBidi" w:cstheme="majorBidi"/>
              </w:rPr>
            </w:pPr>
            <w:del w:id="1505" w:author="Sharifi, Hossein" w:date="2021-11-18T09:11:00Z">
              <w:r w:rsidRPr="00B95524" w:rsidDel="000C24A4">
                <w:rPr>
                  <w:rFonts w:asciiTheme="majorBidi" w:hAnsiTheme="majorBidi" w:cstheme="majorBidi"/>
                </w:rPr>
                <w:delText>35</w:delText>
              </w:r>
            </w:del>
          </w:p>
        </w:tc>
        <w:tc>
          <w:tcPr>
            <w:tcW w:w="1329" w:type="dxa"/>
            <w:tcBorders>
              <w:left w:val="double" w:sz="4" w:space="0" w:color="auto"/>
            </w:tcBorders>
            <w:vAlign w:val="center"/>
          </w:tcPr>
          <w:p w14:paraId="60E39635" w14:textId="29DF610A" w:rsidR="00931EE7" w:rsidRPr="00B148D0" w:rsidDel="000C24A4" w:rsidRDefault="00931EE7" w:rsidP="00931EE7">
            <w:pPr>
              <w:jc w:val="center"/>
              <w:rPr>
                <w:del w:id="1506" w:author="Sharifi, Hossein" w:date="2021-11-18T09:11:00Z"/>
                <w:rFonts w:asciiTheme="majorBidi" w:hAnsiTheme="majorBidi" w:cstheme="majorBidi"/>
                <w:lang w:val="fr-FR"/>
              </w:rPr>
            </w:pPr>
            <w:del w:id="1507" w:author="Sharifi, Hossein" w:date="2021-11-18T09:11:00Z">
              <w:r w:rsidRPr="00B148D0" w:rsidDel="000C24A4">
                <w:rPr>
                  <w:rFonts w:asciiTheme="majorBidi" w:hAnsiTheme="majorBidi" w:cstheme="majorBidi"/>
                  <w:lang w:val="fr-FR"/>
                </w:rPr>
                <w:delText xml:space="preserve">Everett et al. </w:delText>
              </w:r>
              <w:r w:rsidRPr="00B95524" w:rsidDel="000C24A4">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(Everett et al., 2018b)</w:delText>
              </w:r>
              <w:r w:rsidRPr="00B95524" w:rsidDel="000C24A4">
                <w:rPr>
                  <w:rFonts w:asciiTheme="majorBidi" w:hAnsiTheme="majorBidi" w:cstheme="majorBidi"/>
                </w:rPr>
                <w:fldChar w:fldCharType="end"/>
              </w:r>
            </w:del>
          </w:p>
        </w:tc>
        <w:tc>
          <w:tcPr>
            <w:tcW w:w="616" w:type="dxa"/>
            <w:vAlign w:val="center"/>
          </w:tcPr>
          <w:p w14:paraId="16066C03" w14:textId="3883290A" w:rsidR="00931EE7" w:rsidRPr="00B95524" w:rsidDel="000C24A4" w:rsidRDefault="00931EE7" w:rsidP="00931EE7">
            <w:pPr>
              <w:jc w:val="center"/>
              <w:rPr>
                <w:del w:id="1508" w:author="Sharifi, Hossein" w:date="2021-11-18T09:11:00Z"/>
                <w:rFonts w:asciiTheme="majorBidi" w:hAnsiTheme="majorBidi" w:cstheme="majorBidi"/>
              </w:rPr>
            </w:pPr>
            <w:del w:id="1509" w:author="Sharifi, Hossein" w:date="2021-11-18T09:11:00Z">
              <w:r w:rsidRPr="00B95524" w:rsidDel="000C24A4">
                <w:rPr>
                  <w:rFonts w:asciiTheme="majorBidi" w:hAnsiTheme="majorBidi" w:cstheme="majorBidi"/>
                </w:rPr>
                <w:delText>2018</w:delText>
              </w:r>
            </w:del>
          </w:p>
        </w:tc>
        <w:tc>
          <w:tcPr>
            <w:tcW w:w="516" w:type="dxa"/>
            <w:tcBorders>
              <w:right w:val="double" w:sz="4" w:space="0" w:color="auto"/>
            </w:tcBorders>
            <w:vAlign w:val="center"/>
          </w:tcPr>
          <w:p w14:paraId="0F6A7321" w14:textId="5889DF22" w:rsidR="00931EE7" w:rsidRPr="00B95524" w:rsidDel="000C24A4" w:rsidRDefault="00931EE7" w:rsidP="00931EE7">
            <w:pPr>
              <w:jc w:val="center"/>
              <w:rPr>
                <w:del w:id="1510" w:author="Sharifi, Hossein" w:date="2021-11-18T09:11:00Z"/>
                <w:rFonts w:asciiTheme="majorBidi" w:hAnsiTheme="majorBidi" w:cstheme="majorBidi"/>
              </w:rPr>
            </w:pPr>
            <w:del w:id="1511" w:author="Sharifi, Hossein" w:date="2021-11-18T09:11:00Z">
              <w:r w:rsidRPr="00B95524" w:rsidDel="000C24A4">
                <w:rPr>
                  <w:rFonts w:asciiTheme="majorBidi" w:hAnsiTheme="majorBidi" w:cstheme="majorBidi"/>
                </w:rPr>
                <w:delText>61</w:delText>
              </w:r>
            </w:del>
          </w:p>
        </w:tc>
        <w:tc>
          <w:tcPr>
            <w:tcW w:w="1452" w:type="dxa"/>
            <w:tcBorders>
              <w:left w:val="double" w:sz="4" w:space="0" w:color="auto"/>
            </w:tcBorders>
            <w:vAlign w:val="center"/>
          </w:tcPr>
          <w:p w14:paraId="01CF69C5" w14:textId="5E016DDB" w:rsidR="00931EE7" w:rsidRPr="00B148D0" w:rsidDel="000C24A4" w:rsidRDefault="00931EE7" w:rsidP="00931EE7">
            <w:pPr>
              <w:jc w:val="center"/>
              <w:rPr>
                <w:del w:id="1512" w:author="Sharifi, Hossein" w:date="2021-11-18T09:11:00Z"/>
                <w:rFonts w:asciiTheme="majorBidi" w:hAnsiTheme="majorBidi" w:cstheme="majorBidi"/>
                <w:lang w:val="fr-FR"/>
              </w:rPr>
            </w:pPr>
            <w:del w:id="1513" w:author="Sharifi, Hossein" w:date="2021-11-18T09:11:00Z">
              <w:r w:rsidRPr="00B148D0" w:rsidDel="000C24A4">
                <w:rPr>
                  <w:rFonts w:asciiTheme="majorBidi" w:hAnsiTheme="majorBidi" w:cstheme="majorBidi"/>
                  <w:lang w:val="fr-FR"/>
                </w:rPr>
                <w:delText xml:space="preserve">Myerson et al. </w:delText>
              </w:r>
              <w:r w:rsidRPr="00B95524" w:rsidDel="000C24A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(Myerson et al., 2016)</w:delText>
              </w:r>
              <w:r w:rsidRPr="00B95524" w:rsidDel="000C24A4">
                <w:rPr>
                  <w:rFonts w:asciiTheme="majorBidi" w:hAnsiTheme="majorBidi" w:cstheme="majorBidi"/>
                </w:rPr>
                <w:fldChar w:fldCharType="end"/>
              </w:r>
            </w:del>
          </w:p>
        </w:tc>
        <w:tc>
          <w:tcPr>
            <w:tcW w:w="616" w:type="dxa"/>
            <w:vAlign w:val="center"/>
          </w:tcPr>
          <w:p w14:paraId="0D196790" w14:textId="7179110D" w:rsidR="00931EE7" w:rsidRPr="00B95524" w:rsidDel="000C24A4" w:rsidRDefault="00931EE7" w:rsidP="00931EE7">
            <w:pPr>
              <w:jc w:val="center"/>
              <w:rPr>
                <w:del w:id="1514" w:author="Sharifi, Hossein" w:date="2021-11-18T09:11:00Z"/>
                <w:rFonts w:asciiTheme="majorBidi" w:hAnsiTheme="majorBidi" w:cstheme="majorBidi"/>
              </w:rPr>
            </w:pPr>
            <w:del w:id="1515" w:author="Sharifi, Hossein" w:date="2021-11-18T09:11:00Z">
              <w:r w:rsidRPr="00B95524" w:rsidDel="000C24A4">
                <w:rPr>
                  <w:rFonts w:asciiTheme="majorBidi" w:hAnsiTheme="majorBidi" w:cstheme="majorBidi"/>
                </w:rPr>
                <w:delText>2016</w:delText>
              </w:r>
            </w:del>
          </w:p>
        </w:tc>
        <w:tc>
          <w:tcPr>
            <w:tcW w:w="516" w:type="dxa"/>
            <w:tcBorders>
              <w:right w:val="double" w:sz="4" w:space="0" w:color="auto"/>
            </w:tcBorders>
            <w:vAlign w:val="center"/>
          </w:tcPr>
          <w:p w14:paraId="22A6AD3F" w14:textId="4FB29E04" w:rsidR="00931EE7" w:rsidRPr="00B95524" w:rsidDel="000C24A4" w:rsidRDefault="00931EE7" w:rsidP="00931EE7">
            <w:pPr>
              <w:jc w:val="center"/>
              <w:rPr>
                <w:del w:id="1516" w:author="Sharifi, Hossein" w:date="2021-11-18T09:11:00Z"/>
                <w:rFonts w:asciiTheme="majorBidi" w:hAnsiTheme="majorBidi" w:cstheme="majorBidi"/>
              </w:rPr>
            </w:pPr>
            <w:del w:id="1517" w:author="Sharifi, Hossein" w:date="2021-11-18T09:11:00Z">
              <w:r w:rsidRPr="00B95524" w:rsidDel="000C24A4">
                <w:rPr>
                  <w:rFonts w:asciiTheme="majorBidi" w:hAnsiTheme="majorBidi" w:cstheme="majorBidi"/>
                </w:rPr>
                <w:delText>152</w:delText>
              </w:r>
            </w:del>
          </w:p>
        </w:tc>
        <w:tc>
          <w:tcPr>
            <w:tcW w:w="1285" w:type="dxa"/>
            <w:tcBorders>
              <w:left w:val="double" w:sz="4" w:space="0" w:color="auto"/>
            </w:tcBorders>
          </w:tcPr>
          <w:p w14:paraId="6F51219E" w14:textId="04ECD6F7" w:rsidR="00931EE7" w:rsidRPr="00B148D0" w:rsidDel="000C24A4" w:rsidRDefault="00931EE7" w:rsidP="00931EE7">
            <w:pPr>
              <w:jc w:val="center"/>
              <w:rPr>
                <w:del w:id="1518" w:author="Sharifi, Hossein" w:date="2021-11-18T09:11:00Z"/>
                <w:rFonts w:asciiTheme="majorBidi" w:hAnsiTheme="majorBidi" w:cstheme="majorBidi"/>
                <w:lang w:val="fr-FR"/>
              </w:rPr>
            </w:pPr>
            <w:del w:id="1519" w:author="Sharifi, Hossein" w:date="2021-11-18T09:11:00Z">
              <w:r w:rsidRPr="00B148D0" w:rsidDel="000C24A4">
                <w:rPr>
                  <w:rFonts w:asciiTheme="majorBidi" w:hAnsiTheme="majorBidi" w:cstheme="majorBidi"/>
                  <w:lang w:val="fr-FR"/>
                </w:rPr>
                <w:delText xml:space="preserve">Fairbairn et al. </w:delText>
              </w:r>
              <w:r w:rsidRPr="00B95524" w:rsidDel="000C24A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(Fairbairn et al., 2013)</w:delText>
              </w:r>
              <w:r w:rsidRPr="00B95524" w:rsidDel="000C24A4">
                <w:rPr>
                  <w:rFonts w:asciiTheme="majorBidi" w:hAnsiTheme="majorBidi" w:cstheme="majorBidi"/>
                </w:rPr>
                <w:fldChar w:fldCharType="end"/>
              </w:r>
            </w:del>
          </w:p>
        </w:tc>
        <w:tc>
          <w:tcPr>
            <w:tcW w:w="616" w:type="dxa"/>
          </w:tcPr>
          <w:p w14:paraId="16838FE4" w14:textId="407C75B3" w:rsidR="00931EE7" w:rsidRPr="00B95524" w:rsidDel="000C24A4" w:rsidRDefault="00931EE7" w:rsidP="00931EE7">
            <w:pPr>
              <w:jc w:val="center"/>
              <w:rPr>
                <w:del w:id="1520" w:author="Sharifi, Hossein" w:date="2021-11-18T09:11:00Z"/>
                <w:rFonts w:asciiTheme="majorBidi" w:hAnsiTheme="majorBidi" w:cstheme="majorBidi"/>
              </w:rPr>
            </w:pPr>
            <w:del w:id="1521" w:author="Sharifi, Hossein" w:date="2021-11-18T09:11:00Z">
              <w:r w:rsidRPr="00B95524" w:rsidDel="000C24A4">
                <w:rPr>
                  <w:rFonts w:asciiTheme="majorBidi" w:hAnsiTheme="majorBidi" w:cstheme="majorBidi"/>
                </w:rPr>
                <w:delText>2013</w:delText>
              </w:r>
            </w:del>
          </w:p>
        </w:tc>
        <w:tc>
          <w:tcPr>
            <w:tcW w:w="520" w:type="dxa"/>
          </w:tcPr>
          <w:p w14:paraId="5033E5D5" w14:textId="2C3563F1" w:rsidR="00931EE7" w:rsidRPr="00B95524" w:rsidDel="000C24A4" w:rsidRDefault="00931EE7" w:rsidP="00931EE7">
            <w:pPr>
              <w:jc w:val="center"/>
              <w:rPr>
                <w:del w:id="1522" w:author="Sharifi, Hossein" w:date="2021-11-18T09:11:00Z"/>
                <w:rFonts w:asciiTheme="majorBidi" w:hAnsiTheme="majorBidi" w:cstheme="majorBidi"/>
              </w:rPr>
            </w:pPr>
            <w:del w:id="1523" w:author="Sharifi, Hossein" w:date="2021-11-18T09:11:00Z">
              <w:r w:rsidRPr="00B95524" w:rsidDel="000C24A4">
                <w:rPr>
                  <w:rFonts w:asciiTheme="majorBidi" w:hAnsiTheme="majorBidi" w:cstheme="majorBidi"/>
                </w:rPr>
                <w:delText>50</w:delText>
              </w:r>
            </w:del>
          </w:p>
        </w:tc>
      </w:tr>
      <w:tr w:rsidR="00931EE7" w:rsidRPr="00B95524" w:rsidDel="000C24A4" w14:paraId="21A717D0" w14:textId="5A7E78F2" w:rsidTr="00513F0D">
        <w:trPr>
          <w:jc w:val="center"/>
          <w:del w:id="1524" w:author="Sharifi, Hossein" w:date="2021-11-18T09:11:00Z"/>
        </w:trPr>
        <w:tc>
          <w:tcPr>
            <w:tcW w:w="1269" w:type="dxa"/>
            <w:vAlign w:val="center"/>
          </w:tcPr>
          <w:p w14:paraId="4699CF28" w14:textId="35EDD6AB" w:rsidR="00931EE7" w:rsidRPr="00B148D0" w:rsidDel="000C24A4" w:rsidRDefault="00931EE7" w:rsidP="00931EE7">
            <w:pPr>
              <w:jc w:val="center"/>
              <w:rPr>
                <w:del w:id="1525" w:author="Sharifi, Hossein" w:date="2021-11-18T09:11:00Z"/>
                <w:rFonts w:asciiTheme="majorBidi" w:hAnsiTheme="majorBidi" w:cstheme="majorBidi"/>
                <w:lang w:val="fr-FR"/>
              </w:rPr>
            </w:pPr>
            <w:del w:id="1526" w:author="Sharifi, Hossein" w:date="2021-11-18T09:11:00Z">
              <w:r w:rsidRPr="00B148D0" w:rsidDel="000C24A4">
                <w:rPr>
                  <w:rFonts w:asciiTheme="majorBidi" w:hAnsiTheme="majorBidi" w:cstheme="majorBidi"/>
                  <w:lang w:val="fr-FR"/>
                </w:rPr>
                <w:delText xml:space="preserve">Chin et al. </w:delText>
              </w:r>
              <w:r w:rsidRPr="00B95524"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(Chin et al., 2014)</w:delText>
              </w:r>
              <w:r w:rsidRPr="00B95524" w:rsidDel="000C24A4">
                <w:rPr>
                  <w:rFonts w:asciiTheme="majorBidi" w:hAnsiTheme="majorBidi" w:cstheme="majorBidi"/>
                </w:rPr>
                <w:fldChar w:fldCharType="end"/>
              </w:r>
            </w:del>
          </w:p>
        </w:tc>
        <w:tc>
          <w:tcPr>
            <w:tcW w:w="616" w:type="dxa"/>
            <w:vAlign w:val="center"/>
          </w:tcPr>
          <w:p w14:paraId="15AD19C2" w14:textId="481E9B8E" w:rsidR="00931EE7" w:rsidRPr="00B95524" w:rsidDel="000C24A4" w:rsidRDefault="00931EE7" w:rsidP="00931EE7">
            <w:pPr>
              <w:jc w:val="center"/>
              <w:rPr>
                <w:del w:id="1527" w:author="Sharifi, Hossein" w:date="2021-11-18T09:11:00Z"/>
                <w:rFonts w:asciiTheme="majorBidi" w:hAnsiTheme="majorBidi" w:cstheme="majorBidi"/>
              </w:rPr>
            </w:pPr>
            <w:del w:id="1528" w:author="Sharifi, Hossein" w:date="2021-11-18T09:11:00Z">
              <w:r w:rsidRPr="00B95524" w:rsidDel="000C24A4">
                <w:rPr>
                  <w:rFonts w:asciiTheme="majorBidi" w:hAnsiTheme="majorBidi" w:cstheme="majorBidi"/>
                </w:rPr>
                <w:delText>2014</w:delText>
              </w:r>
            </w:del>
          </w:p>
        </w:tc>
        <w:tc>
          <w:tcPr>
            <w:tcW w:w="416" w:type="dxa"/>
            <w:tcBorders>
              <w:right w:val="double" w:sz="4" w:space="0" w:color="auto"/>
            </w:tcBorders>
            <w:vAlign w:val="center"/>
          </w:tcPr>
          <w:p w14:paraId="2CC1F45B" w14:textId="64A0A880" w:rsidR="00931EE7" w:rsidRPr="00B95524" w:rsidDel="000C24A4" w:rsidRDefault="00931EE7" w:rsidP="00931EE7">
            <w:pPr>
              <w:jc w:val="center"/>
              <w:rPr>
                <w:del w:id="1529" w:author="Sharifi, Hossein" w:date="2021-11-18T09:11:00Z"/>
                <w:rFonts w:asciiTheme="majorBidi" w:hAnsiTheme="majorBidi" w:cstheme="majorBidi"/>
              </w:rPr>
            </w:pPr>
            <w:del w:id="1530" w:author="Sharifi, Hossein" w:date="2021-11-18T09:11:00Z">
              <w:r w:rsidRPr="00B95524" w:rsidDel="000C24A4">
                <w:rPr>
                  <w:rFonts w:asciiTheme="majorBidi" w:hAnsiTheme="majorBidi" w:cstheme="majorBidi"/>
                </w:rPr>
                <w:delText>33</w:delText>
              </w:r>
            </w:del>
          </w:p>
        </w:tc>
        <w:tc>
          <w:tcPr>
            <w:tcW w:w="1329" w:type="dxa"/>
            <w:tcBorders>
              <w:left w:val="double" w:sz="4" w:space="0" w:color="auto"/>
            </w:tcBorders>
            <w:vAlign w:val="center"/>
          </w:tcPr>
          <w:p w14:paraId="27C80879" w14:textId="72BAA1A9" w:rsidR="00931EE7" w:rsidRPr="00B148D0" w:rsidDel="000C24A4" w:rsidRDefault="00931EE7" w:rsidP="00931EE7">
            <w:pPr>
              <w:jc w:val="center"/>
              <w:rPr>
                <w:del w:id="1531" w:author="Sharifi, Hossein" w:date="2021-11-18T09:11:00Z"/>
                <w:rFonts w:asciiTheme="majorBidi" w:hAnsiTheme="majorBidi" w:cstheme="majorBidi"/>
                <w:lang w:val="fr-FR"/>
              </w:rPr>
            </w:pPr>
            <w:del w:id="1532" w:author="Sharifi, Hossein" w:date="2021-11-18T09:11:00Z">
              <w:r w:rsidRPr="00B148D0" w:rsidDel="000C24A4">
                <w:rPr>
                  <w:rFonts w:asciiTheme="majorBidi" w:hAnsiTheme="majorBidi" w:cstheme="majorBidi"/>
                  <w:lang w:val="fr-FR"/>
                </w:rPr>
                <w:delText xml:space="preserve">Chin et al. </w:delText>
              </w:r>
              <w:r w:rsidRPr="00B95524"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(Chin et al., 2014)</w:delText>
              </w:r>
              <w:r w:rsidRPr="00B95524" w:rsidDel="000C24A4">
                <w:rPr>
                  <w:rFonts w:asciiTheme="majorBidi" w:hAnsiTheme="majorBidi" w:cstheme="majorBidi"/>
                </w:rPr>
                <w:fldChar w:fldCharType="end"/>
              </w:r>
            </w:del>
          </w:p>
        </w:tc>
        <w:tc>
          <w:tcPr>
            <w:tcW w:w="616" w:type="dxa"/>
            <w:vAlign w:val="center"/>
          </w:tcPr>
          <w:p w14:paraId="3FF9D363" w14:textId="20E79C06" w:rsidR="00931EE7" w:rsidRPr="00B95524" w:rsidDel="000C24A4" w:rsidRDefault="00931EE7" w:rsidP="00931EE7">
            <w:pPr>
              <w:jc w:val="center"/>
              <w:rPr>
                <w:del w:id="1533" w:author="Sharifi, Hossein" w:date="2021-11-18T09:11:00Z"/>
                <w:rFonts w:asciiTheme="majorBidi" w:hAnsiTheme="majorBidi" w:cstheme="majorBidi"/>
              </w:rPr>
            </w:pPr>
            <w:del w:id="1534" w:author="Sharifi, Hossein" w:date="2021-11-18T09:11:00Z">
              <w:r w:rsidRPr="00B95524" w:rsidDel="000C24A4">
                <w:rPr>
                  <w:rFonts w:asciiTheme="majorBidi" w:hAnsiTheme="majorBidi" w:cstheme="majorBidi"/>
                </w:rPr>
                <w:delText>2014</w:delText>
              </w:r>
            </w:del>
          </w:p>
        </w:tc>
        <w:tc>
          <w:tcPr>
            <w:tcW w:w="516" w:type="dxa"/>
            <w:tcBorders>
              <w:right w:val="double" w:sz="4" w:space="0" w:color="auto"/>
            </w:tcBorders>
            <w:vAlign w:val="center"/>
          </w:tcPr>
          <w:p w14:paraId="6E2F571A" w14:textId="2E33744A" w:rsidR="00931EE7" w:rsidRPr="00B95524" w:rsidDel="000C24A4" w:rsidRDefault="00931EE7" w:rsidP="00931EE7">
            <w:pPr>
              <w:jc w:val="center"/>
              <w:rPr>
                <w:del w:id="1535" w:author="Sharifi, Hossein" w:date="2021-11-18T09:11:00Z"/>
                <w:rFonts w:asciiTheme="majorBidi" w:hAnsiTheme="majorBidi" w:cstheme="majorBidi"/>
              </w:rPr>
            </w:pPr>
            <w:del w:id="1536" w:author="Sharifi, Hossein" w:date="2021-11-18T09:11:00Z">
              <w:r w:rsidRPr="00B95524" w:rsidDel="000C24A4">
                <w:rPr>
                  <w:rFonts w:asciiTheme="majorBidi" w:hAnsiTheme="majorBidi" w:cstheme="majorBidi"/>
                </w:rPr>
                <w:delText>133</w:delText>
              </w:r>
            </w:del>
          </w:p>
        </w:tc>
        <w:tc>
          <w:tcPr>
            <w:tcW w:w="1452" w:type="dxa"/>
            <w:tcBorders>
              <w:left w:val="double" w:sz="4" w:space="0" w:color="auto"/>
            </w:tcBorders>
            <w:vAlign w:val="center"/>
          </w:tcPr>
          <w:p w14:paraId="292D6DFE" w14:textId="78965812" w:rsidR="00931EE7" w:rsidRPr="00B148D0" w:rsidDel="000C24A4" w:rsidRDefault="00931EE7" w:rsidP="00931EE7">
            <w:pPr>
              <w:jc w:val="center"/>
              <w:rPr>
                <w:del w:id="1537" w:author="Sharifi, Hossein" w:date="2021-11-18T09:11:00Z"/>
                <w:rFonts w:asciiTheme="majorBidi" w:hAnsiTheme="majorBidi" w:cstheme="majorBidi"/>
                <w:lang w:val="fr-FR"/>
              </w:rPr>
            </w:pPr>
            <w:del w:id="1538" w:author="Sharifi, Hossein" w:date="2021-11-18T09:11:00Z">
              <w:r w:rsidRPr="00B148D0" w:rsidDel="000C24A4">
                <w:rPr>
                  <w:rFonts w:asciiTheme="majorBidi" w:hAnsiTheme="majorBidi" w:cstheme="majorBidi"/>
                  <w:lang w:val="fr-FR"/>
                </w:rPr>
                <w:delText xml:space="preserve">Edwards et al. </w:delText>
              </w:r>
              <w:r w:rsidRPr="00B95524"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(Edwards et al., 2014)</w:delText>
              </w:r>
              <w:r w:rsidRPr="00B95524" w:rsidDel="000C24A4">
                <w:rPr>
                  <w:rFonts w:asciiTheme="majorBidi" w:hAnsiTheme="majorBidi" w:cstheme="majorBidi"/>
                </w:rPr>
                <w:fldChar w:fldCharType="end"/>
              </w:r>
            </w:del>
          </w:p>
        </w:tc>
        <w:tc>
          <w:tcPr>
            <w:tcW w:w="616" w:type="dxa"/>
            <w:vAlign w:val="center"/>
          </w:tcPr>
          <w:p w14:paraId="4EE17254" w14:textId="166F0DAD" w:rsidR="00931EE7" w:rsidRPr="00B95524" w:rsidDel="000C24A4" w:rsidRDefault="00931EE7" w:rsidP="00931EE7">
            <w:pPr>
              <w:jc w:val="center"/>
              <w:rPr>
                <w:del w:id="1539" w:author="Sharifi, Hossein" w:date="2021-11-18T09:11:00Z"/>
                <w:rFonts w:asciiTheme="majorBidi" w:hAnsiTheme="majorBidi" w:cstheme="majorBidi"/>
              </w:rPr>
            </w:pPr>
            <w:del w:id="1540" w:author="Sharifi, Hossein" w:date="2021-11-18T09:11:00Z">
              <w:r w:rsidRPr="00B95524" w:rsidDel="000C24A4">
                <w:rPr>
                  <w:rFonts w:asciiTheme="majorBidi" w:hAnsiTheme="majorBidi" w:cstheme="majorBidi"/>
                </w:rPr>
                <w:delText>2014</w:delText>
              </w:r>
            </w:del>
          </w:p>
        </w:tc>
        <w:tc>
          <w:tcPr>
            <w:tcW w:w="516" w:type="dxa"/>
            <w:tcBorders>
              <w:right w:val="double" w:sz="4" w:space="0" w:color="auto"/>
            </w:tcBorders>
            <w:vAlign w:val="center"/>
          </w:tcPr>
          <w:p w14:paraId="39EBDE2D" w14:textId="02DC1D9C" w:rsidR="00931EE7" w:rsidRPr="00B95524" w:rsidDel="000C24A4" w:rsidRDefault="00931EE7" w:rsidP="00931EE7">
            <w:pPr>
              <w:jc w:val="center"/>
              <w:rPr>
                <w:del w:id="1541" w:author="Sharifi, Hossein" w:date="2021-11-18T09:11:00Z"/>
                <w:rFonts w:asciiTheme="majorBidi" w:hAnsiTheme="majorBidi" w:cstheme="majorBidi"/>
              </w:rPr>
            </w:pPr>
            <w:del w:id="1542" w:author="Sharifi, Hossein" w:date="2021-11-18T09:11:00Z">
              <w:r w:rsidRPr="00B95524" w:rsidDel="000C24A4">
                <w:rPr>
                  <w:rFonts w:asciiTheme="majorBidi" w:hAnsiTheme="majorBidi" w:cstheme="majorBidi"/>
                </w:rPr>
                <w:delText>35</w:delText>
              </w:r>
            </w:del>
          </w:p>
        </w:tc>
        <w:tc>
          <w:tcPr>
            <w:tcW w:w="1285" w:type="dxa"/>
            <w:tcBorders>
              <w:left w:val="double" w:sz="4" w:space="0" w:color="auto"/>
            </w:tcBorders>
          </w:tcPr>
          <w:p w14:paraId="28B74023" w14:textId="72E68758" w:rsidR="00931EE7" w:rsidRPr="00B148D0" w:rsidDel="000C24A4" w:rsidRDefault="00931EE7" w:rsidP="00931EE7">
            <w:pPr>
              <w:jc w:val="center"/>
              <w:rPr>
                <w:del w:id="1543" w:author="Sharifi, Hossein" w:date="2021-11-18T09:11:00Z"/>
                <w:rFonts w:asciiTheme="majorBidi" w:hAnsiTheme="majorBidi" w:cstheme="majorBidi"/>
                <w:lang w:val="fr-FR"/>
              </w:rPr>
            </w:pPr>
            <w:del w:id="1544" w:author="Sharifi, Hossein" w:date="2021-11-18T09:11:00Z">
              <w:r w:rsidRPr="00B148D0" w:rsidDel="000C24A4">
                <w:rPr>
                  <w:rFonts w:asciiTheme="majorBidi" w:hAnsiTheme="majorBidi" w:cstheme="majorBidi"/>
                  <w:lang w:val="fr-FR"/>
                </w:rPr>
                <w:delText xml:space="preserve">Myerson et al. </w:delText>
              </w:r>
              <w:r w:rsidRPr="00B95524" w:rsidDel="000C24A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(Myerson et al., 2012)</w:delText>
              </w:r>
              <w:r w:rsidRPr="00B95524" w:rsidDel="000C24A4">
                <w:rPr>
                  <w:rFonts w:asciiTheme="majorBidi" w:hAnsiTheme="majorBidi" w:cstheme="majorBidi"/>
                </w:rPr>
                <w:fldChar w:fldCharType="end"/>
              </w:r>
            </w:del>
          </w:p>
        </w:tc>
        <w:tc>
          <w:tcPr>
            <w:tcW w:w="616" w:type="dxa"/>
          </w:tcPr>
          <w:p w14:paraId="192445C0" w14:textId="77AFA0BF" w:rsidR="00931EE7" w:rsidRPr="00B95524" w:rsidDel="000C24A4" w:rsidRDefault="00931EE7" w:rsidP="00931EE7">
            <w:pPr>
              <w:jc w:val="center"/>
              <w:rPr>
                <w:del w:id="1545" w:author="Sharifi, Hossein" w:date="2021-11-18T09:11:00Z"/>
                <w:rFonts w:asciiTheme="majorBidi" w:hAnsiTheme="majorBidi" w:cstheme="majorBidi"/>
              </w:rPr>
            </w:pPr>
            <w:del w:id="1546" w:author="Sharifi, Hossein" w:date="2021-11-18T09:11:00Z">
              <w:r w:rsidRPr="00B95524" w:rsidDel="000C24A4">
                <w:rPr>
                  <w:rFonts w:asciiTheme="majorBidi" w:hAnsiTheme="majorBidi" w:cstheme="majorBidi"/>
                </w:rPr>
                <w:delText>2012</w:delText>
              </w:r>
            </w:del>
          </w:p>
        </w:tc>
        <w:tc>
          <w:tcPr>
            <w:tcW w:w="520" w:type="dxa"/>
          </w:tcPr>
          <w:p w14:paraId="1F9491B9" w14:textId="27E6C0C8" w:rsidR="00931EE7" w:rsidRPr="00B95524" w:rsidDel="000C24A4" w:rsidRDefault="00931EE7" w:rsidP="00931EE7">
            <w:pPr>
              <w:jc w:val="center"/>
              <w:rPr>
                <w:del w:id="1547" w:author="Sharifi, Hossein" w:date="2021-11-18T09:11:00Z"/>
                <w:rFonts w:asciiTheme="majorBidi" w:hAnsiTheme="majorBidi" w:cstheme="majorBidi"/>
              </w:rPr>
            </w:pPr>
            <w:del w:id="1548" w:author="Sharifi, Hossein" w:date="2021-11-18T09:11:00Z">
              <w:r w:rsidRPr="00B95524" w:rsidDel="000C24A4">
                <w:rPr>
                  <w:rFonts w:asciiTheme="majorBidi" w:hAnsiTheme="majorBidi" w:cstheme="majorBidi"/>
                </w:rPr>
                <w:delText>158</w:delText>
              </w:r>
            </w:del>
          </w:p>
        </w:tc>
      </w:tr>
      <w:tr w:rsidR="00931EE7" w:rsidRPr="00B95524" w:rsidDel="000C24A4" w14:paraId="7C5ADE19" w14:textId="7851B753" w:rsidTr="00513F0D">
        <w:trPr>
          <w:jc w:val="center"/>
          <w:del w:id="1549" w:author="Sharifi, Hossein" w:date="2021-11-18T09:11:00Z"/>
        </w:trPr>
        <w:tc>
          <w:tcPr>
            <w:tcW w:w="1269" w:type="dxa"/>
            <w:vAlign w:val="center"/>
          </w:tcPr>
          <w:p w14:paraId="2249437B" w14:textId="2A3F1ECC" w:rsidR="00931EE7" w:rsidRPr="00B148D0" w:rsidDel="000C24A4" w:rsidRDefault="00931EE7" w:rsidP="00931EE7">
            <w:pPr>
              <w:jc w:val="center"/>
              <w:rPr>
                <w:del w:id="1550" w:author="Sharifi, Hossein" w:date="2021-11-18T09:11:00Z"/>
                <w:rFonts w:asciiTheme="majorBidi" w:hAnsiTheme="majorBidi" w:cstheme="majorBidi"/>
                <w:lang w:val="fr-FR"/>
              </w:rPr>
            </w:pPr>
            <w:del w:id="1551" w:author="Sharifi, Hossein" w:date="2021-11-18T09:11:00Z">
              <w:r w:rsidRPr="00B148D0" w:rsidDel="000C24A4">
                <w:rPr>
                  <w:rFonts w:asciiTheme="majorBidi" w:hAnsiTheme="majorBidi" w:cstheme="majorBidi"/>
                  <w:lang w:val="fr-FR"/>
                </w:rPr>
                <w:delText xml:space="preserve">Barone-Rochette et al. </w:delText>
              </w:r>
              <w:r w:rsidRPr="00B95524"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(Barone-Rochette et al., 2013)</w:delText>
              </w:r>
              <w:r w:rsidRPr="00B95524" w:rsidDel="000C24A4">
                <w:rPr>
                  <w:rFonts w:asciiTheme="majorBidi" w:hAnsiTheme="majorBidi" w:cstheme="majorBidi"/>
                </w:rPr>
                <w:fldChar w:fldCharType="end"/>
              </w:r>
            </w:del>
          </w:p>
        </w:tc>
        <w:tc>
          <w:tcPr>
            <w:tcW w:w="616" w:type="dxa"/>
            <w:vAlign w:val="center"/>
          </w:tcPr>
          <w:p w14:paraId="6FAE9302" w14:textId="0F0431B1" w:rsidR="00931EE7" w:rsidRPr="00B95524" w:rsidDel="000C24A4" w:rsidRDefault="00931EE7" w:rsidP="00931EE7">
            <w:pPr>
              <w:jc w:val="center"/>
              <w:rPr>
                <w:del w:id="1552" w:author="Sharifi, Hossein" w:date="2021-11-18T09:11:00Z"/>
                <w:rFonts w:asciiTheme="majorBidi" w:hAnsiTheme="majorBidi" w:cstheme="majorBidi"/>
              </w:rPr>
            </w:pPr>
            <w:del w:id="1553" w:author="Sharifi, Hossein" w:date="2021-11-18T09:11:00Z">
              <w:r w:rsidRPr="00B95524" w:rsidDel="000C24A4">
                <w:rPr>
                  <w:rFonts w:asciiTheme="majorBidi" w:hAnsiTheme="majorBidi" w:cstheme="majorBidi"/>
                </w:rPr>
                <w:delText>2013</w:delText>
              </w:r>
            </w:del>
          </w:p>
        </w:tc>
        <w:tc>
          <w:tcPr>
            <w:tcW w:w="416" w:type="dxa"/>
            <w:tcBorders>
              <w:right w:val="double" w:sz="4" w:space="0" w:color="auto"/>
            </w:tcBorders>
            <w:vAlign w:val="center"/>
          </w:tcPr>
          <w:p w14:paraId="174A9EF4" w14:textId="3B57FD7A" w:rsidR="00931EE7" w:rsidRPr="00B95524" w:rsidDel="000C24A4" w:rsidRDefault="00931EE7" w:rsidP="00931EE7">
            <w:pPr>
              <w:jc w:val="center"/>
              <w:rPr>
                <w:del w:id="1554" w:author="Sharifi, Hossein" w:date="2021-11-18T09:11:00Z"/>
                <w:rFonts w:asciiTheme="majorBidi" w:hAnsiTheme="majorBidi" w:cstheme="majorBidi"/>
              </w:rPr>
            </w:pPr>
            <w:del w:id="1555" w:author="Sharifi, Hossein" w:date="2021-11-18T09:11:00Z">
              <w:r w:rsidRPr="00B95524" w:rsidDel="000C24A4">
                <w:rPr>
                  <w:rFonts w:asciiTheme="majorBidi" w:hAnsiTheme="majorBidi" w:cstheme="majorBidi"/>
                </w:rPr>
                <w:delText>20</w:delText>
              </w:r>
            </w:del>
          </w:p>
        </w:tc>
        <w:tc>
          <w:tcPr>
            <w:tcW w:w="1329" w:type="dxa"/>
            <w:tcBorders>
              <w:left w:val="double" w:sz="4" w:space="0" w:color="auto"/>
            </w:tcBorders>
            <w:vAlign w:val="center"/>
          </w:tcPr>
          <w:p w14:paraId="24C0A76C" w14:textId="6D49F519" w:rsidR="00931EE7" w:rsidRPr="00B148D0" w:rsidDel="000C24A4" w:rsidRDefault="00931EE7" w:rsidP="00931EE7">
            <w:pPr>
              <w:jc w:val="center"/>
              <w:rPr>
                <w:del w:id="1556" w:author="Sharifi, Hossein" w:date="2021-11-18T09:11:00Z"/>
                <w:rFonts w:asciiTheme="majorBidi" w:hAnsiTheme="majorBidi" w:cstheme="majorBidi"/>
                <w:lang w:val="fr-FR"/>
              </w:rPr>
            </w:pPr>
            <w:del w:id="1557" w:author="Sharifi, Hossein" w:date="2021-11-18T09:11:00Z">
              <w:r w:rsidRPr="00B148D0" w:rsidDel="000C24A4">
                <w:rPr>
                  <w:rFonts w:asciiTheme="majorBidi" w:hAnsiTheme="majorBidi" w:cstheme="majorBidi"/>
                  <w:lang w:val="fr-FR"/>
                </w:rPr>
                <w:delText xml:space="preserve">Barone-Rochette et al. </w:delText>
              </w:r>
              <w:r w:rsidRPr="00B95524"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(Barone-Rochette et al., 2013)</w:delText>
              </w:r>
              <w:r w:rsidRPr="00B95524" w:rsidDel="000C24A4">
                <w:rPr>
                  <w:rFonts w:asciiTheme="majorBidi" w:hAnsiTheme="majorBidi" w:cstheme="majorBidi"/>
                </w:rPr>
                <w:fldChar w:fldCharType="end"/>
              </w:r>
            </w:del>
          </w:p>
        </w:tc>
        <w:tc>
          <w:tcPr>
            <w:tcW w:w="616" w:type="dxa"/>
            <w:vAlign w:val="center"/>
          </w:tcPr>
          <w:p w14:paraId="0DE3973B" w14:textId="1F686E7B" w:rsidR="00931EE7" w:rsidRPr="00B95524" w:rsidDel="000C24A4" w:rsidRDefault="00931EE7" w:rsidP="00931EE7">
            <w:pPr>
              <w:jc w:val="center"/>
              <w:rPr>
                <w:del w:id="1558" w:author="Sharifi, Hossein" w:date="2021-11-18T09:11:00Z"/>
                <w:rFonts w:asciiTheme="majorBidi" w:hAnsiTheme="majorBidi" w:cstheme="majorBidi"/>
              </w:rPr>
            </w:pPr>
            <w:del w:id="1559" w:author="Sharifi, Hossein" w:date="2021-11-18T09:11:00Z">
              <w:r w:rsidRPr="00B95524" w:rsidDel="000C24A4">
                <w:rPr>
                  <w:rFonts w:asciiTheme="majorBidi" w:hAnsiTheme="majorBidi" w:cstheme="majorBidi"/>
                </w:rPr>
                <w:delText>2013</w:delText>
              </w:r>
            </w:del>
          </w:p>
        </w:tc>
        <w:tc>
          <w:tcPr>
            <w:tcW w:w="516" w:type="dxa"/>
            <w:tcBorders>
              <w:right w:val="double" w:sz="4" w:space="0" w:color="auto"/>
            </w:tcBorders>
            <w:vAlign w:val="center"/>
          </w:tcPr>
          <w:p w14:paraId="6F2D605D" w14:textId="69BF41C3" w:rsidR="00931EE7" w:rsidRPr="00B95524" w:rsidDel="000C24A4" w:rsidRDefault="00931EE7" w:rsidP="00931EE7">
            <w:pPr>
              <w:jc w:val="center"/>
              <w:rPr>
                <w:del w:id="1560" w:author="Sharifi, Hossein" w:date="2021-11-18T09:11:00Z"/>
                <w:rFonts w:asciiTheme="majorBidi" w:hAnsiTheme="majorBidi" w:cstheme="majorBidi"/>
              </w:rPr>
            </w:pPr>
            <w:del w:id="1561" w:author="Sharifi, Hossein" w:date="2021-11-18T09:11:00Z">
              <w:r w:rsidRPr="00B95524" w:rsidDel="000C24A4">
                <w:rPr>
                  <w:rFonts w:asciiTheme="majorBidi" w:hAnsiTheme="majorBidi" w:cstheme="majorBidi"/>
                </w:rPr>
                <w:delText>128</w:delText>
              </w:r>
            </w:del>
          </w:p>
        </w:tc>
        <w:tc>
          <w:tcPr>
            <w:tcW w:w="1452" w:type="dxa"/>
            <w:tcBorders>
              <w:left w:val="double" w:sz="4" w:space="0" w:color="auto"/>
            </w:tcBorders>
            <w:vAlign w:val="center"/>
          </w:tcPr>
          <w:p w14:paraId="3AD6B6E3" w14:textId="34190E6E" w:rsidR="00931EE7" w:rsidRPr="00B148D0" w:rsidDel="000C24A4" w:rsidRDefault="00931EE7" w:rsidP="00931EE7">
            <w:pPr>
              <w:jc w:val="center"/>
              <w:rPr>
                <w:del w:id="1562" w:author="Sharifi, Hossein" w:date="2021-11-18T09:11:00Z"/>
                <w:rFonts w:asciiTheme="majorBidi" w:hAnsiTheme="majorBidi" w:cstheme="majorBidi"/>
                <w:lang w:val="fr-FR"/>
              </w:rPr>
            </w:pPr>
            <w:del w:id="1563" w:author="Sharifi, Hossein" w:date="2021-11-18T09:11:00Z">
              <w:r w:rsidRPr="00B148D0" w:rsidDel="000C24A4">
                <w:rPr>
                  <w:rFonts w:asciiTheme="majorBidi" w:hAnsiTheme="majorBidi" w:cstheme="majorBidi"/>
                  <w:lang w:val="fr-FR"/>
                </w:rPr>
                <w:delText xml:space="preserve">Schiros et al. </w:delText>
              </w:r>
              <w:r w:rsidRPr="00B95524"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(Schiros et al., 2012)</w:delText>
              </w:r>
              <w:r w:rsidRPr="00B95524" w:rsidDel="000C24A4">
                <w:rPr>
                  <w:rFonts w:asciiTheme="majorBidi" w:hAnsiTheme="majorBidi" w:cstheme="majorBidi"/>
                </w:rPr>
                <w:fldChar w:fldCharType="end"/>
              </w:r>
            </w:del>
          </w:p>
        </w:tc>
        <w:tc>
          <w:tcPr>
            <w:tcW w:w="616" w:type="dxa"/>
            <w:vAlign w:val="center"/>
          </w:tcPr>
          <w:p w14:paraId="5A32F9E8" w14:textId="242F1A4A" w:rsidR="00931EE7" w:rsidRPr="00B95524" w:rsidDel="000C24A4" w:rsidRDefault="00931EE7" w:rsidP="00931EE7">
            <w:pPr>
              <w:jc w:val="center"/>
              <w:rPr>
                <w:del w:id="1564" w:author="Sharifi, Hossein" w:date="2021-11-18T09:11:00Z"/>
                <w:rFonts w:asciiTheme="majorBidi" w:hAnsiTheme="majorBidi" w:cstheme="majorBidi"/>
              </w:rPr>
            </w:pPr>
            <w:del w:id="1565" w:author="Sharifi, Hossein" w:date="2021-11-18T09:11:00Z">
              <w:r w:rsidRPr="00B95524" w:rsidDel="000C24A4">
                <w:rPr>
                  <w:rFonts w:asciiTheme="majorBidi" w:hAnsiTheme="majorBidi" w:cstheme="majorBidi"/>
                </w:rPr>
                <w:delText>2012</w:delText>
              </w:r>
            </w:del>
          </w:p>
        </w:tc>
        <w:tc>
          <w:tcPr>
            <w:tcW w:w="516" w:type="dxa"/>
            <w:tcBorders>
              <w:right w:val="double" w:sz="4" w:space="0" w:color="auto"/>
            </w:tcBorders>
            <w:vAlign w:val="center"/>
          </w:tcPr>
          <w:p w14:paraId="70AA1225" w14:textId="148E718E" w:rsidR="00931EE7" w:rsidRPr="00B95524" w:rsidDel="000C24A4" w:rsidRDefault="00931EE7" w:rsidP="00931EE7">
            <w:pPr>
              <w:jc w:val="center"/>
              <w:rPr>
                <w:del w:id="1566" w:author="Sharifi, Hossein" w:date="2021-11-18T09:11:00Z"/>
                <w:rFonts w:asciiTheme="majorBidi" w:hAnsiTheme="majorBidi" w:cstheme="majorBidi"/>
              </w:rPr>
            </w:pPr>
            <w:del w:id="1567" w:author="Sharifi, Hossein" w:date="2021-11-18T09:11:00Z">
              <w:r w:rsidRPr="00B95524" w:rsidDel="000C24A4">
                <w:rPr>
                  <w:rFonts w:asciiTheme="majorBidi" w:hAnsiTheme="majorBidi" w:cstheme="majorBidi"/>
                </w:rPr>
                <w:delText>94</w:delText>
              </w:r>
            </w:del>
          </w:p>
        </w:tc>
        <w:tc>
          <w:tcPr>
            <w:tcW w:w="1285" w:type="dxa"/>
            <w:tcBorders>
              <w:left w:val="double" w:sz="4" w:space="0" w:color="auto"/>
            </w:tcBorders>
          </w:tcPr>
          <w:p w14:paraId="4786FF9D" w14:textId="2D9B7377" w:rsidR="00931EE7" w:rsidRPr="00B148D0" w:rsidDel="000C24A4" w:rsidRDefault="00931EE7" w:rsidP="00931EE7">
            <w:pPr>
              <w:jc w:val="center"/>
              <w:rPr>
                <w:del w:id="1568" w:author="Sharifi, Hossein" w:date="2021-11-18T09:11:00Z"/>
                <w:rFonts w:asciiTheme="majorBidi" w:hAnsiTheme="majorBidi" w:cstheme="majorBidi"/>
                <w:lang w:val="fr-FR"/>
              </w:rPr>
            </w:pPr>
            <w:del w:id="1569" w:author="Sharifi, Hossein" w:date="2021-11-18T09:11:00Z">
              <w:r w:rsidRPr="00B148D0" w:rsidDel="000C24A4">
                <w:rPr>
                  <w:rFonts w:asciiTheme="majorBidi" w:hAnsiTheme="majorBidi" w:cstheme="majorBidi"/>
                  <w:lang w:val="fr-FR"/>
                </w:rPr>
                <w:delText xml:space="preserve">Uretsky et al. </w:delText>
              </w:r>
              <w:r w:rsidRPr="00B95524" w:rsidDel="000C24A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(Uretsky et al., 2010)</w:delText>
              </w:r>
              <w:r w:rsidRPr="00B95524" w:rsidDel="000C24A4">
                <w:rPr>
                  <w:rFonts w:asciiTheme="majorBidi" w:hAnsiTheme="majorBidi" w:cstheme="majorBidi"/>
                </w:rPr>
                <w:fldChar w:fldCharType="end"/>
              </w:r>
            </w:del>
          </w:p>
        </w:tc>
        <w:tc>
          <w:tcPr>
            <w:tcW w:w="616" w:type="dxa"/>
          </w:tcPr>
          <w:p w14:paraId="210912B6" w14:textId="5FC22923" w:rsidR="00931EE7" w:rsidRPr="00B95524" w:rsidDel="000C24A4" w:rsidRDefault="00931EE7" w:rsidP="00931EE7">
            <w:pPr>
              <w:jc w:val="center"/>
              <w:rPr>
                <w:del w:id="1570" w:author="Sharifi, Hossein" w:date="2021-11-18T09:11:00Z"/>
                <w:rFonts w:asciiTheme="majorBidi" w:hAnsiTheme="majorBidi" w:cstheme="majorBidi"/>
              </w:rPr>
            </w:pPr>
            <w:del w:id="1571" w:author="Sharifi, Hossein" w:date="2021-11-18T09:11:00Z">
              <w:r w:rsidRPr="00B95524" w:rsidDel="000C24A4">
                <w:rPr>
                  <w:rFonts w:asciiTheme="majorBidi" w:hAnsiTheme="majorBidi" w:cstheme="majorBidi"/>
                </w:rPr>
                <w:delText>2010</w:delText>
              </w:r>
            </w:del>
          </w:p>
        </w:tc>
        <w:tc>
          <w:tcPr>
            <w:tcW w:w="520" w:type="dxa"/>
          </w:tcPr>
          <w:p w14:paraId="741FA070" w14:textId="40D64CEB" w:rsidR="00931EE7" w:rsidRPr="00B95524" w:rsidDel="000C24A4" w:rsidRDefault="00931EE7" w:rsidP="00931EE7">
            <w:pPr>
              <w:jc w:val="center"/>
              <w:rPr>
                <w:del w:id="1572" w:author="Sharifi, Hossein" w:date="2021-11-18T09:11:00Z"/>
                <w:rFonts w:asciiTheme="majorBidi" w:hAnsiTheme="majorBidi" w:cstheme="majorBidi"/>
              </w:rPr>
            </w:pPr>
            <w:del w:id="1573" w:author="Sharifi, Hossein" w:date="2021-11-18T09:11:00Z">
              <w:r w:rsidRPr="00B95524" w:rsidDel="000C24A4">
                <w:rPr>
                  <w:rFonts w:asciiTheme="majorBidi" w:hAnsiTheme="majorBidi" w:cstheme="majorBidi"/>
                </w:rPr>
                <w:delText>34</w:delText>
              </w:r>
            </w:del>
          </w:p>
        </w:tc>
      </w:tr>
      <w:tr w:rsidR="00931EE7" w:rsidRPr="00B95524" w:rsidDel="000C24A4" w14:paraId="0C8A0361" w14:textId="7FD8356F" w:rsidTr="00513F0D">
        <w:trPr>
          <w:jc w:val="center"/>
          <w:del w:id="1574" w:author="Sharifi, Hossein" w:date="2021-11-18T09:11:00Z"/>
        </w:trPr>
        <w:tc>
          <w:tcPr>
            <w:tcW w:w="1269" w:type="dxa"/>
            <w:tcBorders>
              <w:bottom w:val="double" w:sz="4" w:space="0" w:color="auto"/>
            </w:tcBorders>
            <w:vAlign w:val="center"/>
          </w:tcPr>
          <w:p w14:paraId="45075733" w14:textId="1362BBB3" w:rsidR="00931EE7" w:rsidRPr="00B148D0" w:rsidDel="000C24A4" w:rsidRDefault="00931EE7" w:rsidP="00931EE7">
            <w:pPr>
              <w:jc w:val="center"/>
              <w:rPr>
                <w:del w:id="1575" w:author="Sharifi, Hossein" w:date="2021-11-18T09:11:00Z"/>
                <w:rFonts w:asciiTheme="majorBidi" w:hAnsiTheme="majorBidi" w:cstheme="majorBidi"/>
                <w:lang w:val="fr-FR"/>
              </w:rPr>
            </w:pPr>
            <w:del w:id="1576" w:author="Sharifi, Hossein" w:date="2021-11-18T09:11:00Z">
              <w:r w:rsidRPr="00B148D0" w:rsidDel="000C24A4">
                <w:rPr>
                  <w:rFonts w:asciiTheme="majorBidi" w:hAnsiTheme="majorBidi" w:cstheme="majorBidi"/>
                  <w:lang w:val="fr-FR"/>
                </w:rPr>
                <w:delText xml:space="preserve">Schiros et al. </w:delText>
              </w:r>
              <w:r w:rsidRPr="00B95524"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(Schiros et al., 2012)</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45A90B94" w14:textId="79FECFFF" w:rsidR="00931EE7" w:rsidRPr="00B95524" w:rsidDel="000C24A4" w:rsidRDefault="00931EE7" w:rsidP="00931EE7">
            <w:pPr>
              <w:jc w:val="center"/>
              <w:rPr>
                <w:del w:id="1577" w:author="Sharifi, Hossein" w:date="2021-11-18T09:11:00Z"/>
                <w:rFonts w:asciiTheme="majorBidi" w:hAnsiTheme="majorBidi" w:cstheme="majorBidi"/>
              </w:rPr>
            </w:pPr>
            <w:del w:id="1578" w:author="Sharifi, Hossein" w:date="2021-11-18T09:11:00Z">
              <w:r w:rsidRPr="00B95524" w:rsidDel="000C24A4">
                <w:rPr>
                  <w:rFonts w:asciiTheme="majorBidi" w:hAnsiTheme="majorBidi" w:cstheme="majorBidi"/>
                </w:rPr>
                <w:delText>2012</w:delText>
              </w:r>
            </w:del>
          </w:p>
        </w:tc>
        <w:tc>
          <w:tcPr>
            <w:tcW w:w="416" w:type="dxa"/>
            <w:tcBorders>
              <w:bottom w:val="double" w:sz="4" w:space="0" w:color="auto"/>
              <w:right w:val="double" w:sz="4" w:space="0" w:color="auto"/>
            </w:tcBorders>
            <w:vAlign w:val="center"/>
          </w:tcPr>
          <w:p w14:paraId="012E149F" w14:textId="6C735418" w:rsidR="00931EE7" w:rsidRPr="00B95524" w:rsidDel="000C24A4" w:rsidRDefault="00931EE7" w:rsidP="00931EE7">
            <w:pPr>
              <w:jc w:val="center"/>
              <w:rPr>
                <w:del w:id="1579" w:author="Sharifi, Hossein" w:date="2021-11-18T09:11:00Z"/>
                <w:rFonts w:asciiTheme="majorBidi" w:hAnsiTheme="majorBidi" w:cstheme="majorBidi"/>
              </w:rPr>
            </w:pPr>
            <w:del w:id="1580" w:author="Sharifi, Hossein" w:date="2021-11-18T09:11:00Z">
              <w:r w:rsidRPr="00B95524" w:rsidDel="000C24A4">
                <w:rPr>
                  <w:rFonts w:asciiTheme="majorBidi" w:hAnsiTheme="majorBidi" w:cstheme="majorBidi"/>
                </w:rPr>
                <w:delText>51</w:delText>
              </w:r>
            </w:del>
          </w:p>
        </w:tc>
        <w:tc>
          <w:tcPr>
            <w:tcW w:w="1329" w:type="dxa"/>
            <w:tcBorders>
              <w:left w:val="double" w:sz="4" w:space="0" w:color="auto"/>
              <w:bottom w:val="double" w:sz="4" w:space="0" w:color="auto"/>
            </w:tcBorders>
            <w:vAlign w:val="center"/>
          </w:tcPr>
          <w:p w14:paraId="5FD9C1CB" w14:textId="3DF6D39A" w:rsidR="00931EE7" w:rsidRPr="00B95524" w:rsidDel="000C24A4" w:rsidRDefault="00931EE7" w:rsidP="00931EE7">
            <w:pPr>
              <w:jc w:val="center"/>
              <w:rPr>
                <w:del w:id="1581" w:author="Sharifi, Hossein" w:date="2021-11-18T09:11:00Z"/>
                <w:rFonts w:asciiTheme="majorBidi" w:hAnsiTheme="majorBidi" w:cstheme="majorBidi"/>
              </w:rPr>
            </w:pPr>
            <w:del w:id="1582" w:author="Sharifi, Hossein" w:date="2021-11-18T09:11:00Z">
              <w:r w:rsidRPr="00B95524" w:rsidDel="000C24A4">
                <w:rPr>
                  <w:rFonts w:asciiTheme="majorBidi" w:hAnsiTheme="majorBidi" w:cstheme="majorBidi"/>
                </w:rPr>
                <w:delText xml:space="preserve">Steadman et al. </w:delText>
              </w:r>
              <w:r w:rsidRPr="00B95524" w:rsidDel="000C24A4">
                <w:rPr>
                  <w:rFonts w:asciiTheme="majorBidi" w:hAnsiTheme="majorBidi" w:cstheme="majorBidi"/>
                </w:rPr>
                <w:fldChar w:fldCharType="begin"/>
              </w:r>
              <w:r w:rsidDel="000C24A4">
                <w:rPr>
                  <w:rFonts w:asciiTheme="majorBidi" w:hAnsiTheme="majorBidi" w:cstheme="majorBidi"/>
                </w:rPr>
                <w:del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delInstrText>
              </w:r>
              <w:r w:rsidRPr="00B95524" w:rsidDel="000C24A4">
                <w:rPr>
                  <w:rFonts w:asciiTheme="majorBidi" w:hAnsiTheme="majorBidi" w:cstheme="majorBidi"/>
                </w:rPr>
                <w:fldChar w:fldCharType="separate"/>
              </w:r>
              <w:r w:rsidDel="000C24A4">
                <w:rPr>
                  <w:rFonts w:asciiTheme="majorBidi" w:hAnsiTheme="majorBidi" w:cstheme="majorBidi"/>
                  <w:noProof/>
                </w:rPr>
                <w:delText>(Steadman et al., 2012)</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3FEC8521" w14:textId="19353D7D" w:rsidR="00931EE7" w:rsidRPr="00B95524" w:rsidDel="000C24A4" w:rsidRDefault="00931EE7" w:rsidP="00931EE7">
            <w:pPr>
              <w:jc w:val="center"/>
              <w:rPr>
                <w:del w:id="1583" w:author="Sharifi, Hossein" w:date="2021-11-18T09:11:00Z"/>
                <w:rFonts w:asciiTheme="majorBidi" w:hAnsiTheme="majorBidi" w:cstheme="majorBidi"/>
              </w:rPr>
            </w:pPr>
            <w:del w:id="1584" w:author="Sharifi, Hossein" w:date="2021-11-18T09:11:00Z">
              <w:r w:rsidRPr="00B95524" w:rsidDel="000C24A4">
                <w:rPr>
                  <w:rFonts w:asciiTheme="majorBidi" w:hAnsiTheme="majorBidi" w:cstheme="majorBidi"/>
                </w:rPr>
                <w:delText>2012</w:delText>
              </w:r>
            </w:del>
          </w:p>
        </w:tc>
        <w:tc>
          <w:tcPr>
            <w:tcW w:w="516" w:type="dxa"/>
            <w:tcBorders>
              <w:bottom w:val="double" w:sz="4" w:space="0" w:color="auto"/>
              <w:right w:val="double" w:sz="4" w:space="0" w:color="auto"/>
            </w:tcBorders>
            <w:vAlign w:val="center"/>
          </w:tcPr>
          <w:p w14:paraId="6FBC1602" w14:textId="3D72DDBD" w:rsidR="00931EE7" w:rsidRPr="00B95524" w:rsidDel="000C24A4" w:rsidRDefault="00931EE7" w:rsidP="00931EE7">
            <w:pPr>
              <w:jc w:val="center"/>
              <w:rPr>
                <w:del w:id="1585" w:author="Sharifi, Hossein" w:date="2021-11-18T09:11:00Z"/>
                <w:rFonts w:asciiTheme="majorBidi" w:hAnsiTheme="majorBidi" w:cstheme="majorBidi"/>
              </w:rPr>
            </w:pPr>
            <w:del w:id="1586" w:author="Sharifi, Hossein" w:date="2021-11-18T09:11:00Z">
              <w:r w:rsidRPr="00B95524" w:rsidDel="000C24A4">
                <w:rPr>
                  <w:rFonts w:asciiTheme="majorBidi" w:hAnsiTheme="majorBidi" w:cstheme="majorBidi"/>
                </w:rPr>
                <w:delText>41</w:delText>
              </w:r>
            </w:del>
          </w:p>
        </w:tc>
        <w:tc>
          <w:tcPr>
            <w:tcW w:w="1452" w:type="dxa"/>
            <w:tcBorders>
              <w:left w:val="double" w:sz="4" w:space="0" w:color="auto"/>
              <w:bottom w:val="double" w:sz="4" w:space="0" w:color="auto"/>
            </w:tcBorders>
            <w:vAlign w:val="center"/>
          </w:tcPr>
          <w:p w14:paraId="1DA52E75" w14:textId="12D49380" w:rsidR="00931EE7" w:rsidRPr="00B148D0" w:rsidDel="000C24A4" w:rsidRDefault="00931EE7" w:rsidP="00931EE7">
            <w:pPr>
              <w:jc w:val="center"/>
              <w:rPr>
                <w:del w:id="1587" w:author="Sharifi, Hossein" w:date="2021-11-18T09:11:00Z"/>
                <w:rFonts w:asciiTheme="majorBidi" w:hAnsiTheme="majorBidi" w:cstheme="majorBidi"/>
                <w:lang w:val="fr-FR"/>
              </w:rPr>
            </w:pPr>
            <w:del w:id="1588" w:author="Sharifi, Hossein" w:date="2021-11-18T09:11:00Z">
              <w:r w:rsidRPr="00B148D0" w:rsidDel="000C24A4">
                <w:rPr>
                  <w:rFonts w:asciiTheme="majorBidi" w:hAnsiTheme="majorBidi" w:cstheme="majorBidi"/>
                  <w:lang w:val="fr-FR"/>
                </w:rPr>
                <w:delText xml:space="preserve">Uretsky et al. </w:delText>
              </w:r>
              <w:r w:rsidRPr="00B95524" w:rsidDel="000C24A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(Uretsky et al., 2010)</w:delText>
              </w:r>
              <w:r w:rsidRPr="00B95524" w:rsidDel="000C24A4">
                <w:rPr>
                  <w:rFonts w:asciiTheme="majorBidi" w:hAnsiTheme="majorBidi" w:cstheme="majorBidi"/>
                </w:rPr>
                <w:fldChar w:fldCharType="end"/>
              </w:r>
            </w:del>
          </w:p>
        </w:tc>
        <w:tc>
          <w:tcPr>
            <w:tcW w:w="616" w:type="dxa"/>
            <w:tcBorders>
              <w:bottom w:val="double" w:sz="4" w:space="0" w:color="auto"/>
            </w:tcBorders>
            <w:vAlign w:val="center"/>
          </w:tcPr>
          <w:p w14:paraId="64F40F59" w14:textId="17F1AC9D" w:rsidR="00931EE7" w:rsidRPr="00B95524" w:rsidDel="000C24A4" w:rsidRDefault="00931EE7" w:rsidP="00931EE7">
            <w:pPr>
              <w:jc w:val="center"/>
              <w:rPr>
                <w:del w:id="1589" w:author="Sharifi, Hossein" w:date="2021-11-18T09:11:00Z"/>
                <w:rFonts w:asciiTheme="majorBidi" w:hAnsiTheme="majorBidi" w:cstheme="majorBidi"/>
              </w:rPr>
            </w:pPr>
            <w:del w:id="1590" w:author="Sharifi, Hossein" w:date="2021-11-18T09:11:00Z">
              <w:r w:rsidRPr="00B95524" w:rsidDel="000C24A4">
                <w:rPr>
                  <w:rFonts w:asciiTheme="majorBidi" w:hAnsiTheme="majorBidi" w:cstheme="majorBidi"/>
                </w:rPr>
                <w:delText>2010</w:delText>
              </w:r>
            </w:del>
          </w:p>
        </w:tc>
        <w:tc>
          <w:tcPr>
            <w:tcW w:w="516" w:type="dxa"/>
            <w:tcBorders>
              <w:right w:val="double" w:sz="4" w:space="0" w:color="auto"/>
            </w:tcBorders>
            <w:vAlign w:val="center"/>
          </w:tcPr>
          <w:p w14:paraId="01FDC92A" w14:textId="69086CEE" w:rsidR="00931EE7" w:rsidRPr="00B95524" w:rsidDel="000C24A4" w:rsidRDefault="00931EE7" w:rsidP="00931EE7">
            <w:pPr>
              <w:jc w:val="center"/>
              <w:rPr>
                <w:del w:id="1591" w:author="Sharifi, Hossein" w:date="2021-11-18T09:11:00Z"/>
                <w:rFonts w:asciiTheme="majorBidi" w:hAnsiTheme="majorBidi" w:cstheme="majorBidi"/>
              </w:rPr>
            </w:pPr>
            <w:del w:id="1592" w:author="Sharifi, Hossein" w:date="2021-11-18T09:11:00Z">
              <w:r w:rsidRPr="00B95524" w:rsidDel="000C24A4">
                <w:rPr>
                  <w:rFonts w:asciiTheme="majorBidi" w:hAnsiTheme="majorBidi" w:cstheme="majorBidi"/>
                </w:rPr>
                <w:delText>23</w:delText>
              </w:r>
            </w:del>
          </w:p>
        </w:tc>
        <w:tc>
          <w:tcPr>
            <w:tcW w:w="1285" w:type="dxa"/>
            <w:tcBorders>
              <w:left w:val="double" w:sz="4" w:space="0" w:color="auto"/>
            </w:tcBorders>
          </w:tcPr>
          <w:p w14:paraId="001AFF18" w14:textId="205EB5FE" w:rsidR="00931EE7" w:rsidRPr="00B148D0" w:rsidDel="000C24A4" w:rsidRDefault="00931EE7" w:rsidP="00931EE7">
            <w:pPr>
              <w:jc w:val="center"/>
              <w:rPr>
                <w:del w:id="1593" w:author="Sharifi, Hossein" w:date="2021-11-18T09:11:00Z"/>
                <w:rFonts w:asciiTheme="majorBidi" w:hAnsiTheme="majorBidi" w:cstheme="majorBidi"/>
                <w:lang w:val="fr-FR"/>
              </w:rPr>
            </w:pPr>
            <w:del w:id="1594" w:author="Sharifi, Hossein" w:date="2021-11-18T09:11:00Z">
              <w:r w:rsidRPr="00B148D0" w:rsidDel="000C24A4">
                <w:rPr>
                  <w:rFonts w:asciiTheme="majorBidi" w:hAnsiTheme="majorBidi" w:cstheme="majorBidi"/>
                  <w:lang w:val="fr-FR"/>
                </w:rPr>
                <w:delText>Grotenhuis et al.</w:delText>
              </w:r>
              <w:r w:rsidRPr="00B95524" w:rsidDel="000C24A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B148D0" w:rsidDel="000C24A4">
                <w:rPr>
                  <w:rFonts w:asciiTheme="majorBidi" w:hAnsiTheme="majorBidi" w:cstheme="majorBidi"/>
                  <w:lang w:val="fr-FR"/>
                </w:rPr>
                <w:delInstrText xml:space="preserve"> ADDIN EN.CITE </w:delInstrText>
              </w:r>
              <w:r w:rsidDel="000C24A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B148D0" w:rsidDel="000C24A4">
                <w:rPr>
                  <w:rFonts w:asciiTheme="majorBidi" w:hAnsiTheme="majorBidi" w:cstheme="majorBidi"/>
                  <w:lang w:val="fr-FR"/>
                </w:rPr>
                <w:delInstrText xml:space="preserve"> ADDIN EN.CITE.DATA </w:delInstrText>
              </w:r>
              <w:r w:rsidDel="000C24A4">
                <w:rPr>
                  <w:rFonts w:asciiTheme="majorBidi" w:hAnsiTheme="majorBidi" w:cstheme="majorBidi"/>
                </w:rPr>
              </w:r>
              <w:r w:rsidDel="000C24A4">
                <w:rPr>
                  <w:rFonts w:asciiTheme="majorBidi" w:hAnsiTheme="majorBidi" w:cstheme="majorBidi"/>
                </w:rPr>
                <w:fldChar w:fldCharType="end"/>
              </w:r>
              <w:r w:rsidRPr="00B95524" w:rsidDel="000C24A4">
                <w:rPr>
                  <w:rFonts w:asciiTheme="majorBidi" w:hAnsiTheme="majorBidi" w:cstheme="majorBidi"/>
                </w:rPr>
              </w:r>
              <w:r w:rsidRPr="00B95524" w:rsidDel="000C24A4">
                <w:rPr>
                  <w:rFonts w:asciiTheme="majorBidi" w:hAnsiTheme="majorBidi" w:cstheme="majorBidi"/>
                </w:rPr>
                <w:fldChar w:fldCharType="separate"/>
              </w:r>
              <w:r w:rsidRPr="00B148D0" w:rsidDel="000C24A4">
                <w:rPr>
                  <w:rFonts w:asciiTheme="majorBidi" w:hAnsiTheme="majorBidi" w:cstheme="majorBidi"/>
                  <w:noProof/>
                  <w:lang w:val="fr-FR"/>
                </w:rPr>
                <w:delText>(Grotenhuis et al., 2007)</w:delText>
              </w:r>
              <w:r w:rsidRPr="00B95524" w:rsidDel="000C24A4">
                <w:rPr>
                  <w:rFonts w:asciiTheme="majorBidi" w:hAnsiTheme="majorBidi" w:cstheme="majorBidi"/>
                </w:rPr>
                <w:fldChar w:fldCharType="end"/>
              </w:r>
            </w:del>
          </w:p>
        </w:tc>
        <w:tc>
          <w:tcPr>
            <w:tcW w:w="616" w:type="dxa"/>
          </w:tcPr>
          <w:p w14:paraId="26B8DCFE" w14:textId="6875154E" w:rsidR="00931EE7" w:rsidRPr="00B95524" w:rsidDel="000C24A4" w:rsidRDefault="00931EE7" w:rsidP="00931EE7">
            <w:pPr>
              <w:jc w:val="center"/>
              <w:rPr>
                <w:del w:id="1595" w:author="Sharifi, Hossein" w:date="2021-11-18T09:11:00Z"/>
                <w:rFonts w:asciiTheme="majorBidi" w:hAnsiTheme="majorBidi" w:cstheme="majorBidi"/>
              </w:rPr>
            </w:pPr>
            <w:del w:id="1596" w:author="Sharifi, Hossein" w:date="2021-11-18T09:11:00Z">
              <w:r w:rsidRPr="00B95524" w:rsidDel="000C24A4">
                <w:rPr>
                  <w:rFonts w:asciiTheme="majorBidi" w:hAnsiTheme="majorBidi" w:cstheme="majorBidi"/>
                </w:rPr>
                <w:delText>2007</w:delText>
              </w:r>
            </w:del>
          </w:p>
        </w:tc>
        <w:tc>
          <w:tcPr>
            <w:tcW w:w="520" w:type="dxa"/>
          </w:tcPr>
          <w:p w14:paraId="1D02B943" w14:textId="3A7A45E5" w:rsidR="00931EE7" w:rsidRPr="00B95524" w:rsidDel="000C24A4" w:rsidRDefault="00931EE7" w:rsidP="00931EE7">
            <w:pPr>
              <w:jc w:val="center"/>
              <w:rPr>
                <w:del w:id="1597" w:author="Sharifi, Hossein" w:date="2021-11-18T09:11:00Z"/>
                <w:rFonts w:asciiTheme="majorBidi" w:hAnsiTheme="majorBidi" w:cstheme="majorBidi"/>
              </w:rPr>
            </w:pPr>
            <w:del w:id="1598" w:author="Sharifi, Hossein" w:date="2021-11-18T09:11:00Z">
              <w:r w:rsidRPr="00B95524" w:rsidDel="000C24A4">
                <w:rPr>
                  <w:rFonts w:asciiTheme="majorBidi" w:hAnsiTheme="majorBidi" w:cstheme="majorBidi"/>
                </w:rPr>
                <w:delText>20</w:delText>
              </w:r>
            </w:del>
          </w:p>
        </w:tc>
      </w:tr>
      <w:tr w:rsidR="000153E9" w:rsidRPr="00B95524" w:rsidDel="000C24A4" w14:paraId="7820E9CE" w14:textId="7CAED5A7" w:rsidTr="00513F0D">
        <w:trPr>
          <w:jc w:val="center"/>
          <w:del w:id="1599" w:author="Sharifi, Hossein" w:date="2021-11-18T09:11:00Z"/>
        </w:trPr>
        <w:tc>
          <w:tcPr>
            <w:tcW w:w="9767" w:type="dxa"/>
            <w:gridSpan w:val="12"/>
            <w:tcBorders>
              <w:top w:val="double" w:sz="4" w:space="0" w:color="auto"/>
            </w:tcBorders>
            <w:vAlign w:val="center"/>
          </w:tcPr>
          <w:p w14:paraId="25B05105" w14:textId="64B130ED" w:rsidR="000153E9" w:rsidRPr="00B95524" w:rsidDel="000C24A4" w:rsidRDefault="000153E9" w:rsidP="00513F0D">
            <w:pPr>
              <w:rPr>
                <w:del w:id="1600" w:author="Sharifi, Hossein" w:date="2021-11-18T09:11:00Z"/>
                <w:rFonts w:asciiTheme="majorBidi" w:hAnsiTheme="majorBidi" w:cstheme="majorBidi"/>
              </w:rPr>
            </w:pPr>
            <w:del w:id="1601" w:author="Sharifi, Hossein" w:date="2021-11-18T09:11:00Z">
              <w:r w:rsidRPr="00B95524" w:rsidDel="000C24A4">
                <w:rPr>
                  <w:rFonts w:asciiTheme="majorBidi" w:hAnsiTheme="majorBidi" w:cstheme="majorBidi"/>
                </w:rPr>
                <w:delText>Data were reported as mean ± standard deviation (SD) or median (interquartile range).</w:delText>
              </w:r>
            </w:del>
          </w:p>
        </w:tc>
      </w:tr>
    </w:tbl>
    <w:p w14:paraId="2FF51D2A" w14:textId="2701E60C" w:rsidR="00D4742C" w:rsidRPr="00B95524" w:rsidDel="000C24A4" w:rsidRDefault="000153E9" w:rsidP="00D04144">
      <w:pPr>
        <w:spacing w:line="240" w:lineRule="auto"/>
        <w:jc w:val="both"/>
        <w:rPr>
          <w:del w:id="1602" w:author="Sharifi, Hossein" w:date="2021-11-18T09:11:00Z"/>
          <w:rFonts w:asciiTheme="majorBidi" w:hAnsiTheme="majorBidi" w:cstheme="majorBidi"/>
        </w:rPr>
      </w:pPr>
      <w:commentRangeStart w:id="1603"/>
      <w:del w:id="1604" w:author="Sharifi, Hossein" w:date="2021-11-18T09:11:00Z">
        <w:r w:rsidDel="000C24A4">
          <w:rPr>
            <w:rFonts w:asciiTheme="majorBidi" w:hAnsiTheme="majorBidi" w:cstheme="majorBidi"/>
          </w:rPr>
          <w:delText xml:space="preserve"> </w:delText>
        </w:r>
        <w:r w:rsidR="00D4742C" w:rsidDel="000C24A4">
          <w:rPr>
            <w:rFonts w:asciiTheme="majorBidi" w:hAnsiTheme="majorBidi" w:cstheme="majorBidi"/>
          </w:rPr>
          <w:br w:type="page"/>
        </w:r>
      </w:del>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t>Results</w:t>
      </w:r>
      <w:commentRangeEnd w:id="1603"/>
      <w:r w:rsidR="004B2793">
        <w:rPr>
          <w:rStyle w:val="CommentReference"/>
          <w:rFonts w:eastAsiaTheme="minorHAnsi" w:cstheme="minorBidi"/>
          <w:b w:val="0"/>
        </w:rPr>
        <w:commentReference w:id="1603"/>
      </w:r>
    </w:p>
    <w:p w14:paraId="26C32AB9" w14:textId="683A03C2"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del w:id="1605" w:author="Sharifi, Hossein" w:date="2021-11-08T12:06:00Z">
        <w:r w:rsidR="00F27B19" w:rsidRPr="00B95524" w:rsidDel="00A0411F">
          <w:rPr>
            <w:rFonts w:asciiTheme="majorBidi" w:hAnsiTheme="majorBidi" w:cstheme="majorBidi"/>
          </w:rPr>
          <w:delText xml:space="preserve"> (pressure overloading)</w:delText>
        </w:r>
      </w:del>
    </w:p>
    <w:p w14:paraId="32083310" w14:textId="349CE977" w:rsidR="00A00728" w:rsidRDefault="00ED50FD" w:rsidP="00A762D0">
      <w:pPr>
        <w:spacing w:line="240" w:lineRule="auto"/>
        <w:jc w:val="both"/>
        <w:rPr>
          <w:ins w:id="1606" w:author="Sharifi, Hossein" w:date="2021-11-08T23:39:00Z"/>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del w:id="1607" w:author="Sharifi, Hossein" w:date="2021-12-10T14:54:00Z">
        <w:r w:rsidR="00DE5BC5" w:rsidRPr="00B95524" w:rsidDel="003D6218">
          <w:rPr>
            <w:rFonts w:asciiTheme="majorBidi" w:hAnsiTheme="majorBidi" w:cstheme="majorBidi"/>
          </w:rPr>
          <w:delText>the response</w:delText>
        </w:r>
        <w:r w:rsidR="00F740A7" w:rsidRPr="00B95524" w:rsidDel="003D6218">
          <w:rPr>
            <w:rFonts w:asciiTheme="majorBidi" w:hAnsiTheme="majorBidi" w:cstheme="majorBidi"/>
          </w:rPr>
          <w:delText xml:space="preserve"> of</w:delText>
        </w:r>
        <w:r w:rsidR="00DE5BC5" w:rsidRPr="00B95524" w:rsidDel="003D6218">
          <w:rPr>
            <w:rFonts w:asciiTheme="majorBidi" w:hAnsiTheme="majorBidi" w:cstheme="majorBidi"/>
          </w:rPr>
          <w:delText xml:space="preserve"> </w:delText>
        </w:r>
        <w:r w:rsidR="0005383C" w:rsidDel="003D6218">
          <w:rPr>
            <w:rFonts w:asciiTheme="majorBidi" w:hAnsiTheme="majorBidi" w:cstheme="majorBidi"/>
          </w:rPr>
          <w:delText xml:space="preserve">the </w:delText>
        </w:r>
      </w:del>
      <w:del w:id="1608" w:author="Sharifi, Hossein" w:date="2021-11-09T20:42:00Z">
        <w:r w:rsidR="004F1C4C" w:rsidRPr="00B95524" w:rsidDel="00302E9C">
          <w:rPr>
            <w:rFonts w:asciiTheme="majorBidi" w:hAnsiTheme="majorBidi" w:cstheme="majorBidi"/>
          </w:rPr>
          <w:delText>PyMyoVent framework</w:delText>
        </w:r>
      </w:del>
      <w:del w:id="1609" w:author="Sharifi, Hossein" w:date="2021-12-10T14:54:00Z">
        <w:r w:rsidR="004F1C4C" w:rsidRPr="00B95524" w:rsidDel="003D6218">
          <w:rPr>
            <w:rFonts w:asciiTheme="majorBidi" w:hAnsiTheme="majorBidi" w:cstheme="majorBidi"/>
          </w:rPr>
          <w:delText xml:space="preserve"> </w:delText>
        </w:r>
        <w:r w:rsidR="003D1A9D" w:rsidRPr="00B95524" w:rsidDel="003D6218">
          <w:rPr>
            <w:rFonts w:asciiTheme="majorBidi" w:hAnsiTheme="majorBidi" w:cstheme="majorBidi"/>
          </w:rPr>
          <w:delText xml:space="preserve">to </w:delText>
        </w:r>
        <w:r w:rsidR="0076038A" w:rsidRPr="00B95524" w:rsidDel="003D6218">
          <w:rPr>
            <w:rFonts w:asciiTheme="majorBidi" w:hAnsiTheme="majorBidi" w:cstheme="majorBidi"/>
          </w:rPr>
          <w:delText>an</w:delText>
        </w:r>
        <w:r w:rsidR="003D1A9D" w:rsidRPr="00B95524" w:rsidDel="003D6218">
          <w:rPr>
            <w:rFonts w:asciiTheme="majorBidi" w:hAnsiTheme="majorBidi" w:cstheme="majorBidi"/>
          </w:rPr>
          <w:delText xml:space="preserve"> </w:delText>
        </w:r>
        <w:commentRangeStart w:id="1610"/>
        <w:commentRangeStart w:id="1611"/>
        <w:r w:rsidR="00B325A0" w:rsidDel="003D6218">
          <w:rPr>
            <w:rFonts w:asciiTheme="majorBidi" w:hAnsiTheme="majorBidi" w:cstheme="majorBidi"/>
          </w:rPr>
          <w:delText xml:space="preserve">example of </w:delText>
        </w:r>
      </w:del>
      <w:ins w:id="1612" w:author="Sharifi, Hossein" w:date="2021-12-10T14:54:00Z">
        <w:r w:rsidR="003D6218">
          <w:rPr>
            <w:rFonts w:asciiTheme="majorBidi" w:hAnsiTheme="majorBidi" w:cstheme="majorBidi"/>
          </w:rPr>
          <w:t>a simulation of</w:t>
        </w:r>
        <w:del w:id="1613" w:author="Wenk, Jonathan F." w:date="2021-12-16T08:23:00Z">
          <w:r w:rsidR="003D6218" w:rsidDel="00121552">
            <w:rPr>
              <w:rFonts w:asciiTheme="majorBidi" w:hAnsiTheme="majorBidi" w:cstheme="majorBidi"/>
            </w:rPr>
            <w:delText xml:space="preserve"> </w:delText>
          </w:r>
        </w:del>
        <w:r w:rsidR="003D6218">
          <w:rPr>
            <w:rFonts w:asciiTheme="majorBidi" w:hAnsiTheme="majorBidi" w:cstheme="majorBidi"/>
          </w:rPr>
          <w:t xml:space="preserve"> </w:t>
        </w:r>
      </w:ins>
      <w:del w:id="1614" w:author="Sharifi, Hossein" w:date="2021-11-08T09:14:00Z">
        <w:r w:rsidR="003D1A9D" w:rsidRPr="00B95524" w:rsidDel="00E325C3">
          <w:rPr>
            <w:rFonts w:asciiTheme="majorBidi" w:hAnsiTheme="majorBidi" w:cstheme="majorBidi"/>
          </w:rPr>
          <w:delText>pressure overloading</w:delText>
        </w:r>
        <w:r w:rsidR="0088273E" w:rsidDel="00E325C3">
          <w:rPr>
            <w:rFonts w:asciiTheme="majorBidi" w:hAnsiTheme="majorBidi" w:cstheme="majorBidi"/>
          </w:rPr>
          <w:delText>,</w:delText>
        </w:r>
        <w:r w:rsidR="00FE33BE" w:rsidRPr="00B95524" w:rsidDel="00E325C3">
          <w:rPr>
            <w:rFonts w:asciiTheme="majorBidi" w:hAnsiTheme="majorBidi" w:cstheme="majorBidi"/>
          </w:rPr>
          <w:delText xml:space="preserve"> mimicking </w:delText>
        </w:r>
      </w:del>
      <w:r w:rsidR="0063506A" w:rsidRPr="00B95524">
        <w:rPr>
          <w:rFonts w:asciiTheme="majorBidi" w:hAnsiTheme="majorBidi" w:cstheme="majorBidi"/>
        </w:rPr>
        <w:t>aortic stenosis</w:t>
      </w:r>
      <w:commentRangeEnd w:id="1610"/>
      <w:ins w:id="1615" w:author="Sharifi, Hossein" w:date="2021-12-10T14:54:00Z">
        <w:r w:rsidR="003D6218">
          <w:rPr>
            <w:rFonts w:asciiTheme="majorBidi" w:hAnsiTheme="majorBidi" w:cstheme="majorBidi"/>
          </w:rPr>
          <w:t xml:space="preserve"> in </w:t>
        </w:r>
      </w:ins>
      <w:ins w:id="1616" w:author="Wenk, Jonathan F." w:date="2021-12-16T08:24:00Z">
        <w:r w:rsidR="00121552">
          <w:rPr>
            <w:rFonts w:asciiTheme="majorBidi" w:hAnsiTheme="majorBidi" w:cstheme="majorBidi"/>
          </w:rPr>
          <w:t xml:space="preserve">the </w:t>
        </w:r>
      </w:ins>
      <w:ins w:id="1617" w:author="Sharifi, Hossein" w:date="2021-12-10T14:54:00Z">
        <w:r w:rsidR="003D6218">
          <w:rPr>
            <w:rFonts w:asciiTheme="majorBidi" w:hAnsiTheme="majorBidi" w:cstheme="majorBidi"/>
          </w:rPr>
          <w:t>PyMyoVent framework</w:t>
        </w:r>
      </w:ins>
      <w:r w:rsidR="00733E27">
        <w:rPr>
          <w:rStyle w:val="CommentReference"/>
        </w:rPr>
        <w:commentReference w:id="1610"/>
      </w:r>
      <w:commentRangeEnd w:id="1611"/>
      <w:r w:rsidR="00D014FD">
        <w:rPr>
          <w:rStyle w:val="CommentReference"/>
        </w:rPr>
        <w:commentReference w:id="1611"/>
      </w:r>
      <w:r w:rsidR="00641912" w:rsidRPr="00B95524">
        <w:rPr>
          <w:rFonts w:asciiTheme="majorBidi" w:hAnsiTheme="majorBidi" w:cstheme="majorBidi"/>
        </w:rPr>
        <w:t>.</w:t>
      </w:r>
      <w:ins w:id="1618" w:author="Sharifi, Hossein" w:date="2021-11-08T10:32:00Z">
        <w:r w:rsidR="00D91FD4">
          <w:rPr>
            <w:rFonts w:asciiTheme="majorBidi" w:hAnsiTheme="majorBidi" w:cstheme="majorBidi"/>
          </w:rPr>
          <w:t xml:space="preserve"> </w:t>
        </w:r>
      </w:ins>
      <w:commentRangeStart w:id="1619"/>
      <w:ins w:id="1620" w:author="Sharifi, Hossein" w:date="2021-11-08T10:35:00Z">
        <w:r w:rsidR="00E632C4">
          <w:rPr>
            <w:rFonts w:asciiTheme="majorBidi" w:hAnsiTheme="majorBidi" w:cstheme="majorBidi"/>
          </w:rPr>
          <w:t xml:space="preserve">The initial </w:t>
        </w:r>
        <w:r w:rsidR="005554E5">
          <w:rPr>
            <w:rFonts w:asciiTheme="majorBidi" w:hAnsiTheme="majorBidi" w:cstheme="majorBidi"/>
          </w:rPr>
          <w:t xml:space="preserve">transition in </w:t>
        </w:r>
      </w:ins>
      <w:ins w:id="1621" w:author="Wenk, Jonathan F." w:date="2021-12-16T08:24:00Z">
        <w:r w:rsidR="00121552">
          <w:rPr>
            <w:rFonts w:asciiTheme="majorBidi" w:hAnsiTheme="majorBidi" w:cstheme="majorBidi"/>
          </w:rPr>
          <w:t xml:space="preserve">the </w:t>
        </w:r>
      </w:ins>
      <w:ins w:id="1622" w:author="Sharifi, Hossein" w:date="2021-11-08T10:35:00Z">
        <w:r w:rsidR="005554E5">
          <w:rPr>
            <w:rFonts w:asciiTheme="majorBidi" w:hAnsiTheme="majorBidi" w:cstheme="majorBidi"/>
          </w:rPr>
          <w:t>model response</w:t>
        </w:r>
        <w:del w:id="1623" w:author="Wenk, Jonathan F." w:date="2021-12-16T08:24:00Z">
          <w:r w:rsidR="005554E5" w:rsidDel="00121552">
            <w:rPr>
              <w:rFonts w:asciiTheme="majorBidi" w:hAnsiTheme="majorBidi" w:cstheme="majorBidi"/>
            </w:rPr>
            <w:delText>s</w:delText>
          </w:r>
        </w:del>
        <w:r w:rsidR="005554E5">
          <w:rPr>
            <w:rFonts w:asciiTheme="majorBidi" w:hAnsiTheme="majorBidi" w:cstheme="majorBidi"/>
          </w:rPr>
          <w:t xml:space="preserve"> </w:t>
        </w:r>
      </w:ins>
      <w:ins w:id="1624" w:author="Sharifi, Hossein" w:date="2021-12-10T14:57:00Z">
        <w:r w:rsidR="00EA09FD">
          <w:rPr>
            <w:rFonts w:asciiTheme="majorBidi" w:hAnsiTheme="majorBidi" w:cstheme="majorBidi"/>
          </w:rPr>
          <w:t>is</w:t>
        </w:r>
      </w:ins>
      <w:ins w:id="1625" w:author="Sharifi, Hossein" w:date="2021-11-08T10:35:00Z">
        <w:r w:rsidR="005554E5">
          <w:rPr>
            <w:rFonts w:asciiTheme="majorBidi" w:hAnsiTheme="majorBidi" w:cstheme="majorBidi"/>
          </w:rPr>
          <w:t xml:space="preserve"> due to </w:t>
        </w:r>
      </w:ins>
      <w:ins w:id="1626" w:author="Wenk, Jonathan F." w:date="2021-12-16T08:31:00Z">
        <w:r w:rsidR="00121552">
          <w:rPr>
            <w:rFonts w:asciiTheme="majorBidi" w:hAnsiTheme="majorBidi" w:cstheme="majorBidi"/>
          </w:rPr>
          <w:t xml:space="preserve">the </w:t>
        </w:r>
      </w:ins>
      <w:ins w:id="1627" w:author="Sharifi, Hossein" w:date="2021-11-08T10:35:00Z">
        <w:r w:rsidR="005554E5">
          <w:rPr>
            <w:rFonts w:asciiTheme="majorBidi" w:hAnsiTheme="majorBidi" w:cstheme="majorBidi"/>
          </w:rPr>
          <w:t xml:space="preserve">regulation of </w:t>
        </w:r>
        <w:del w:id="1628" w:author="Wenk, Jonathan F." w:date="2021-12-16T08:31:00Z">
          <w:r w:rsidR="005554E5" w:rsidDel="00121552">
            <w:rPr>
              <w:rFonts w:asciiTheme="majorBidi" w:hAnsiTheme="majorBidi" w:cstheme="majorBidi"/>
            </w:rPr>
            <w:delText xml:space="preserve">the </w:delText>
          </w:r>
        </w:del>
        <w:r w:rsidR="005554E5">
          <w:rPr>
            <w:rFonts w:asciiTheme="majorBidi" w:hAnsiTheme="majorBidi" w:cstheme="majorBidi"/>
          </w:rPr>
          <w:t xml:space="preserve">arterial pressure towards </w:t>
        </w:r>
      </w:ins>
      <w:ins w:id="1629" w:author="Sharifi, Hossein" w:date="2021-11-08T10:36:00Z">
        <w:r w:rsidR="003E2C7A">
          <w:rPr>
            <w:rFonts w:asciiTheme="majorBidi" w:hAnsiTheme="majorBidi" w:cstheme="majorBidi"/>
          </w:rPr>
          <w:t>the setpoint of 90 mmHg by the baroreflex module</w:t>
        </w:r>
      </w:ins>
      <w:ins w:id="1630" w:author="Sharifi, Hossein" w:date="2021-11-10T10:44:00Z">
        <w:r w:rsidR="0051501A">
          <w:rPr>
            <w:rFonts w:asciiTheme="majorBidi" w:hAnsiTheme="majorBidi" w:cstheme="majorBidi"/>
          </w:rPr>
          <w:t xml:space="preserve"> </w:t>
        </w:r>
        <w:r w:rsidR="002D4D5A">
          <w:rPr>
            <w:rFonts w:asciiTheme="majorBidi" w:hAnsiTheme="majorBidi" w:cstheme="majorBidi"/>
          </w:rPr>
          <w:t xml:space="preserve">(Figure </w:t>
        </w:r>
        <w:commentRangeStart w:id="1631"/>
        <w:r w:rsidR="00E87EC6">
          <w:rPr>
            <w:rFonts w:asciiTheme="majorBidi" w:hAnsiTheme="majorBidi" w:cstheme="majorBidi"/>
          </w:rPr>
          <w:t>S</w:t>
        </w:r>
        <w:r w:rsidR="002D4D5A">
          <w:rPr>
            <w:rFonts w:asciiTheme="majorBidi" w:hAnsiTheme="majorBidi" w:cstheme="majorBidi"/>
          </w:rPr>
          <w:fldChar w:fldCharType="begin"/>
        </w:r>
        <w:r w:rsidR="002D4D5A">
          <w:rPr>
            <w:rFonts w:asciiTheme="majorBidi" w:hAnsiTheme="majorBidi" w:cstheme="majorBidi"/>
          </w:rPr>
          <w:instrText xml:space="preserve"> seq sfigure figs1 </w:instrText>
        </w:r>
      </w:ins>
      <w:r w:rsidR="002D4D5A">
        <w:rPr>
          <w:rFonts w:asciiTheme="majorBidi" w:hAnsiTheme="majorBidi" w:cstheme="majorBidi"/>
        </w:rPr>
        <w:fldChar w:fldCharType="separate"/>
      </w:r>
      <w:ins w:id="1632" w:author="Sharifi, Hossein" w:date="2021-12-07T16:48:00Z">
        <w:r w:rsidR="00A15D39">
          <w:rPr>
            <w:rFonts w:asciiTheme="majorBidi" w:hAnsiTheme="majorBidi" w:cstheme="majorBidi"/>
            <w:noProof/>
          </w:rPr>
          <w:t>1</w:t>
        </w:r>
      </w:ins>
      <w:ins w:id="1633" w:author="Sharifi, Hossein" w:date="2021-11-10T10:44:00Z">
        <w:r w:rsidR="002D4D5A">
          <w:rPr>
            <w:rFonts w:asciiTheme="majorBidi" w:hAnsiTheme="majorBidi" w:cstheme="majorBidi"/>
          </w:rPr>
          <w:fldChar w:fldCharType="end"/>
        </w:r>
      </w:ins>
      <w:commentRangeEnd w:id="1631"/>
      <w:r w:rsidR="00121552">
        <w:rPr>
          <w:rStyle w:val="CommentReference"/>
        </w:rPr>
        <w:commentReference w:id="1631"/>
      </w:r>
      <w:ins w:id="1634" w:author="Sharifi, Hossein" w:date="2021-11-10T10:44:00Z">
        <w:r w:rsidR="00E87EC6">
          <w:rPr>
            <w:rFonts w:asciiTheme="majorBidi" w:hAnsiTheme="majorBidi" w:cstheme="majorBidi"/>
          </w:rPr>
          <w:t>)</w:t>
        </w:r>
      </w:ins>
      <w:ins w:id="1635" w:author="Sharifi, Hossein" w:date="2021-11-08T10:36:00Z">
        <w:r w:rsidR="003E2C7A">
          <w:rPr>
            <w:rFonts w:asciiTheme="majorBidi" w:hAnsiTheme="majorBidi" w:cstheme="majorBidi"/>
          </w:rPr>
          <w:t xml:space="preserve">. </w:t>
        </w:r>
      </w:ins>
      <w:del w:id="1636" w:author="Sharifi, Hossein" w:date="2021-11-08T10:35:00Z">
        <w:r w:rsidR="00641912" w:rsidRPr="00B95524" w:rsidDel="005554E5">
          <w:rPr>
            <w:rFonts w:asciiTheme="majorBidi" w:hAnsiTheme="majorBidi" w:cstheme="majorBidi"/>
          </w:rPr>
          <w:delText xml:space="preserve"> </w:delText>
        </w:r>
      </w:del>
      <w:ins w:id="1637" w:author="Sharifi, Hossein" w:date="2021-11-08T09:40:00Z">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ins>
      <w:ins w:id="1638" w:author="Sharifi, Hossein" w:date="2021-12-07T09:58:00Z">
        <w:r w:rsidR="00563FE7">
          <w:rPr>
            <w:rFonts w:asciiTheme="majorBidi" w:hAnsiTheme="majorBidi" w:cstheme="majorBidi"/>
          </w:rPr>
          <w:t>module</w:t>
        </w:r>
      </w:ins>
      <w:ins w:id="1639" w:author="Sharifi, Hossein" w:date="2021-11-08T09:41:00Z">
        <w:r w:rsidR="004302A3">
          <w:rPr>
            <w:rFonts w:asciiTheme="majorBidi" w:hAnsiTheme="majorBidi" w:cstheme="majorBidi"/>
          </w:rPr>
          <w:t xml:space="preserve"> was activated</w:t>
        </w:r>
      </w:ins>
      <w:ins w:id="1640" w:author="Sharifi, Hossein" w:date="2021-11-08T12:26:00Z">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ins>
      <w:ins w:id="1641" w:author="Sharifi, Hossein" w:date="2021-11-08T09:44:00Z">
        <w:r w:rsidR="00DC40B1">
          <w:rPr>
            <w:rFonts w:asciiTheme="majorBidi" w:hAnsiTheme="majorBidi" w:cstheme="majorBidi"/>
          </w:rPr>
          <w:t>R</w:t>
        </w:r>
        <w:r w:rsidR="00DC40B1">
          <w:rPr>
            <w:rFonts w:asciiTheme="majorBidi" w:hAnsiTheme="majorBidi" w:cstheme="majorBidi"/>
            <w:vertAlign w:val="subscript"/>
          </w:rPr>
          <w:t>aorta</w:t>
        </w:r>
        <w:r w:rsidR="00DC40B1">
          <w:rPr>
            <w:rFonts w:asciiTheme="majorBidi" w:hAnsiTheme="majorBidi" w:cstheme="majorBidi"/>
          </w:rPr>
          <w:t xml:space="preserve"> </w:t>
        </w:r>
      </w:ins>
      <w:ins w:id="1642" w:author="Sharifi, Hossein" w:date="2021-11-08T09:45:00Z">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ins>
      <w:r w:rsidR="0070036E">
        <w:rPr>
          <w:rFonts w:asciiTheme="majorBidi" w:hAnsiTheme="majorBidi" w:cstheme="majorBidi"/>
        </w:rPr>
        <w:fldChar w:fldCharType="separate"/>
      </w:r>
      <w:ins w:id="1643" w:author="Sharifi, Hossein" w:date="2021-12-07T16:48:00Z">
        <w:r w:rsidR="00A15D39" w:rsidRPr="00A15D39">
          <w:rPr>
            <w:rFonts w:asciiTheme="majorBidi" w:hAnsiTheme="majorBidi" w:cstheme="majorBidi"/>
            <w:rPrChange w:id="1644" w:author="Sharifi, Hossein" w:date="2021-12-07T16:48:00Z">
              <w:rPr/>
            </w:rPrChange>
          </w:rPr>
          <w:instrText>(</w:instrText>
        </w:r>
        <w:r w:rsidR="00A15D39" w:rsidRPr="00A15D39">
          <w:rPr>
            <w:rFonts w:asciiTheme="majorBidi" w:hAnsiTheme="majorBidi" w:cstheme="majorBidi"/>
            <w:rPrChange w:id="1645" w:author="Sharifi, Hossein" w:date="2021-12-07T16:48:00Z">
              <w:rPr>
                <w:noProof/>
              </w:rPr>
            </w:rPrChange>
          </w:rPr>
          <w:instrText>7</w:instrText>
        </w:r>
        <w:r w:rsidR="00A15D39" w:rsidRPr="00A15D39">
          <w:rPr>
            <w:rFonts w:asciiTheme="majorBidi" w:hAnsiTheme="majorBidi" w:cstheme="majorBidi"/>
            <w:rPrChange w:id="1646" w:author="Sharifi, Hossein" w:date="2021-12-07T16:48:00Z">
              <w:rPr/>
            </w:rPrChange>
          </w:rPr>
          <w:instrText>)</w:instrText>
        </w:r>
      </w:ins>
      <w:ins w:id="1647" w:author="Sharifi, Hossein" w:date="2021-11-08T09:45:00Z">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ins>
      <w:ins w:id="1648" w:author="Sharifi, Hossein" w:date="2021-11-08T09:44:00Z">
        <w:r w:rsidR="00DC40B1">
          <w:rPr>
            <w:rFonts w:asciiTheme="majorBidi" w:hAnsiTheme="majorBidi" w:cstheme="majorBidi"/>
          </w:rPr>
          <w:t xml:space="preserve">was gradually </w:t>
        </w:r>
      </w:ins>
      <w:ins w:id="1649" w:author="Sharifi, Hossein" w:date="2021-11-08T09:45:00Z">
        <w:r w:rsidR="0070036E">
          <w:rPr>
            <w:rFonts w:asciiTheme="majorBidi" w:hAnsiTheme="majorBidi" w:cstheme="majorBidi"/>
          </w:rPr>
          <w:t xml:space="preserve">increased by </w:t>
        </w:r>
      </w:ins>
      <w:ins w:id="1650" w:author="Sharifi, Hossein" w:date="2021-11-08T09:46:00Z">
        <w:r w:rsidR="00737F3C" w:rsidRPr="00B95524">
          <w:rPr>
            <w:rFonts w:asciiTheme="majorBidi" w:eastAsiaTheme="minorEastAsia" w:hAnsiTheme="majorBidi" w:cstheme="majorBidi"/>
          </w:rPr>
          <w:t xml:space="preserve">500% from 20 to 120 </w:t>
        </w:r>
      </w:ins>
      <w:ins w:id="1651" w:author="Wenk, Jonathan F." w:date="2021-12-16T10:43:00Z">
        <w:r w:rsidR="005448FF">
          <w:rPr>
            <w:rFonts w:asciiTheme="majorBidi" w:eastAsiaTheme="minorEastAsia" w:hAnsiTheme="majorBidi" w:cstheme="majorBidi"/>
          </w:rPr>
          <w:t>(</w:t>
        </w:r>
      </w:ins>
      <w:ins w:id="1652" w:author="Sharifi, Hossein" w:date="2021-11-08T09:46:00Z">
        <w:del w:id="1653" w:author="Wenk, Jonathan F." w:date="2021-12-16T08:25:00Z">
          <w:r w:rsidR="00737F3C" w:rsidRPr="00B95524" w:rsidDel="00121552">
            <w:rPr>
              <w:rFonts w:asciiTheme="majorBidi" w:eastAsiaTheme="minorEastAsia" w:hAnsiTheme="majorBidi" w:cstheme="majorBidi"/>
            </w:rPr>
            <w:delText>(</w:delText>
          </w:r>
        </w:del>
        <w:r w:rsidR="00737F3C" w:rsidRPr="00B95524">
          <w:rPr>
            <w:rFonts w:asciiTheme="majorBidi" w:eastAsiaTheme="minorEastAsia" w:hAnsiTheme="majorBidi" w:cstheme="majorBidi"/>
          </w:rPr>
          <w:t>mm</w:t>
        </w:r>
        <w:del w:id="1654" w:author="Wenk, Jonathan F." w:date="2021-12-16T08:25:00Z">
          <w:r w:rsidR="00737F3C" w:rsidRPr="00B95524" w:rsidDel="00121552">
            <w:rPr>
              <w:rFonts w:asciiTheme="majorBidi" w:eastAsiaTheme="minorEastAsia" w:hAnsiTheme="majorBidi" w:cstheme="majorBidi"/>
            </w:rPr>
            <w:delText xml:space="preserve"> </w:delText>
          </w:r>
        </w:del>
        <w:r w:rsidR="00737F3C" w:rsidRPr="00B95524">
          <w:rPr>
            <w:rFonts w:asciiTheme="majorBidi" w:eastAsiaTheme="minorEastAsia" w:hAnsiTheme="majorBidi" w:cstheme="majorBidi"/>
          </w:rPr>
          <w:t>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ins>
      <w:ins w:id="1655" w:author="Wenk, Jonathan F." w:date="2021-12-16T10:43:00Z">
        <w:r w:rsidR="005448FF">
          <w:rPr>
            <w:rFonts w:asciiTheme="majorBidi" w:eastAsiaTheme="minorEastAsia" w:hAnsiTheme="majorBidi" w:cstheme="majorBidi"/>
          </w:rPr>
          <w:t>)</w:t>
        </w:r>
      </w:ins>
      <w:ins w:id="1656" w:author="Sharifi, Hossein" w:date="2021-11-08T09:46:00Z">
        <w:del w:id="1657" w:author="Wenk, Jonathan F." w:date="2021-12-16T08:25:00Z">
          <w:r w:rsidR="00737F3C" w:rsidRPr="00B95524" w:rsidDel="00121552">
            <w:rPr>
              <w:rFonts w:asciiTheme="majorBidi" w:eastAsiaTheme="minorEastAsia" w:hAnsiTheme="majorBidi" w:cstheme="majorBidi"/>
            </w:rPr>
            <w:delText>)</w:delText>
          </w:r>
        </w:del>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ins>
      <w:ins w:id="1658" w:author="Sharifi, Hossein" w:date="2021-12-10T15:00:00Z">
        <w:r w:rsidR="00231789">
          <w:rPr>
            <w:rFonts w:asciiTheme="majorBidi" w:eastAsiaTheme="minorEastAsia" w:hAnsiTheme="majorBidi" w:cstheme="majorBidi"/>
          </w:rPr>
          <w:t xml:space="preserve">the </w:t>
        </w:r>
      </w:ins>
      <w:ins w:id="1659" w:author="Sharifi, Hossein" w:date="2021-11-08T09:46:00Z">
        <w:r w:rsidR="00737F3C" w:rsidRPr="00B95524">
          <w:rPr>
            <w:rFonts w:asciiTheme="majorBidi" w:eastAsiaTheme="minorEastAsia" w:hAnsiTheme="majorBidi" w:cstheme="majorBidi"/>
          </w:rPr>
          <w:t xml:space="preserve">aortic valve area according to Table </w:t>
        </w:r>
      </w:ins>
      <w:ins w:id="1660" w:author="Sharifi, Hossein" w:date="2021-11-08T09:53:00Z">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w:instrText>
        </w:r>
      </w:ins>
      <w:ins w:id="1661" w:author="Sharifi, Hossein" w:date="2021-11-08T09:54:00Z">
        <w:r w:rsidR="00444858">
          <w:rPr>
            <w:rFonts w:asciiTheme="majorBidi" w:eastAsiaTheme="minorEastAsia" w:hAnsiTheme="majorBidi" w:cstheme="majorBidi"/>
          </w:rPr>
          <w:instrText xml:space="preserve"> table2</w:instrText>
        </w:r>
      </w:ins>
      <w:ins w:id="1662" w:author="Sharifi, Hossein" w:date="2021-11-08T09:53:00Z">
        <w:r w:rsidR="00444858">
          <w:rPr>
            <w:rFonts w:asciiTheme="majorBidi" w:eastAsiaTheme="minorEastAsia" w:hAnsiTheme="majorBidi" w:cstheme="majorBidi"/>
          </w:rPr>
          <w:instrText xml:space="preserve"> </w:instrText>
        </w:r>
      </w:ins>
      <w:r w:rsidR="00444858">
        <w:rPr>
          <w:rFonts w:asciiTheme="majorBidi" w:eastAsiaTheme="minorEastAsia" w:hAnsiTheme="majorBidi" w:cstheme="majorBidi"/>
        </w:rPr>
        <w:fldChar w:fldCharType="separate"/>
      </w:r>
      <w:ins w:id="1663" w:author="Sharifi, Hossein" w:date="2021-12-07T16:48:00Z">
        <w:r w:rsidR="00A15D39">
          <w:rPr>
            <w:rFonts w:asciiTheme="majorBidi" w:eastAsiaTheme="minorEastAsia" w:hAnsiTheme="majorBidi" w:cstheme="majorBidi"/>
            <w:noProof/>
          </w:rPr>
          <w:t>2</w:t>
        </w:r>
      </w:ins>
      <w:ins w:id="1664" w:author="Sharifi, Hossein" w:date="2021-11-08T09:53:00Z">
        <w:r w:rsidR="00444858">
          <w:rPr>
            <w:rFonts w:asciiTheme="majorBidi" w:eastAsiaTheme="minorEastAsia" w:hAnsiTheme="majorBidi" w:cstheme="majorBidi"/>
          </w:rPr>
          <w:fldChar w:fldCharType="end"/>
        </w:r>
      </w:ins>
      <w:ins w:id="1665" w:author="Sharifi, Hossein" w:date="2021-11-08T09:54:00Z">
        <w:r w:rsidR="00444858">
          <w:rPr>
            <w:rFonts w:asciiTheme="majorBidi" w:eastAsiaTheme="minorEastAsia" w:hAnsiTheme="majorBidi" w:cstheme="majorBidi"/>
          </w:rPr>
          <w:t>.</w:t>
        </w:r>
      </w:ins>
      <w:ins w:id="1666" w:author="Sharifi, Hossein" w:date="2021-11-08T10:01:00Z">
        <w:r w:rsidR="00D757C2">
          <w:rPr>
            <w:rFonts w:asciiTheme="majorBidi" w:hAnsiTheme="majorBidi" w:cstheme="majorBidi"/>
          </w:rPr>
          <w:t xml:space="preserve"> </w:t>
        </w:r>
      </w:ins>
      <w:ins w:id="1667" w:author="Sharifi, Hossein" w:date="2021-12-07T10:14:00Z">
        <w:r w:rsidR="008314CA">
          <w:rPr>
            <w:rFonts w:asciiTheme="majorBidi" w:hAnsiTheme="majorBidi" w:cstheme="majorBidi"/>
          </w:rPr>
          <w:t>The left</w:t>
        </w:r>
      </w:ins>
      <w:ins w:id="1668" w:author="Sharifi, Hossein" w:date="2021-12-07T10:18:00Z">
        <w:r w:rsidR="000028D2">
          <w:rPr>
            <w:rFonts w:asciiTheme="majorBidi" w:hAnsiTheme="majorBidi" w:cstheme="majorBidi"/>
          </w:rPr>
          <w:t>-</w:t>
        </w:r>
      </w:ins>
      <w:ins w:id="1669" w:author="Sharifi, Hossein" w:date="2021-12-07T10:14:00Z">
        <w:r w:rsidR="008314CA">
          <w:rPr>
            <w:rFonts w:asciiTheme="majorBidi" w:hAnsiTheme="majorBidi" w:cstheme="majorBidi"/>
          </w:rPr>
          <w:t xml:space="preserve">hand column </w:t>
        </w:r>
        <w:r w:rsidR="002D1960">
          <w:rPr>
            <w:rFonts w:asciiTheme="majorBidi" w:hAnsiTheme="majorBidi" w:cstheme="majorBidi"/>
          </w:rPr>
          <w:t>demonstrates the response of the central framework</w:t>
        </w:r>
      </w:ins>
      <w:ins w:id="1670" w:author="Wenk, Jonathan F." w:date="2021-12-16T08:34:00Z">
        <w:r w:rsidR="00C54B13">
          <w:rPr>
            <w:rFonts w:asciiTheme="majorBidi" w:hAnsiTheme="majorBidi" w:cstheme="majorBidi"/>
          </w:rPr>
          <w:t>,</w:t>
        </w:r>
      </w:ins>
      <w:ins w:id="1671" w:author="Sharifi, Hossein" w:date="2021-12-07T10:14:00Z">
        <w:r w:rsidR="002D1960">
          <w:rPr>
            <w:rFonts w:asciiTheme="majorBidi" w:hAnsiTheme="majorBidi" w:cstheme="majorBidi"/>
          </w:rPr>
          <w:t xml:space="preserve"> </w:t>
        </w:r>
      </w:ins>
      <w:ins w:id="1672" w:author="Sharifi, Hossein" w:date="2021-12-07T10:15:00Z">
        <w:r w:rsidR="002D1960">
          <w:rPr>
            <w:rFonts w:asciiTheme="majorBidi" w:hAnsiTheme="majorBidi" w:cstheme="majorBidi"/>
          </w:rPr>
          <w:t xml:space="preserve">shown in Figure </w:t>
        </w:r>
        <w:r w:rsidR="002D1960">
          <w:rPr>
            <w:rFonts w:asciiTheme="majorBidi" w:hAnsiTheme="majorBidi" w:cstheme="majorBidi"/>
          </w:rPr>
          <w:fldChar w:fldCharType="begin"/>
        </w:r>
        <w:r w:rsidR="002D1960">
          <w:rPr>
            <w:rFonts w:asciiTheme="majorBidi" w:hAnsiTheme="majorBidi" w:cstheme="majorBidi"/>
          </w:rPr>
          <w:instrText xml:space="preserve"> seq figure fig1 </w:instrText>
        </w:r>
      </w:ins>
      <w:r w:rsidR="002D1960">
        <w:rPr>
          <w:rFonts w:asciiTheme="majorBidi" w:hAnsiTheme="majorBidi" w:cstheme="majorBidi"/>
        </w:rPr>
        <w:fldChar w:fldCharType="separate"/>
      </w:r>
      <w:ins w:id="1673" w:author="Sharifi, Hossein" w:date="2021-12-07T16:48:00Z">
        <w:r w:rsidR="00A15D39">
          <w:rPr>
            <w:rFonts w:asciiTheme="majorBidi" w:hAnsiTheme="majorBidi" w:cstheme="majorBidi"/>
            <w:noProof/>
          </w:rPr>
          <w:t>1</w:t>
        </w:r>
      </w:ins>
      <w:ins w:id="1674" w:author="Sharifi, Hossein" w:date="2021-12-07T10:15:00Z">
        <w:r w:rsidR="002D1960">
          <w:rPr>
            <w:rFonts w:asciiTheme="majorBidi" w:hAnsiTheme="majorBidi" w:cstheme="majorBidi"/>
          </w:rPr>
          <w:fldChar w:fldCharType="end"/>
        </w:r>
      </w:ins>
      <w:ins w:id="1675" w:author="Wenk, Jonathan F." w:date="2021-12-16T08:34:00Z">
        <w:r w:rsidR="00C54B13">
          <w:rPr>
            <w:rFonts w:asciiTheme="majorBidi" w:hAnsiTheme="majorBidi" w:cstheme="majorBidi"/>
          </w:rPr>
          <w:t>,</w:t>
        </w:r>
      </w:ins>
      <w:ins w:id="1676" w:author="Sharifi, Hossein" w:date="2021-12-07T10:15:00Z">
        <w:r w:rsidR="003A492D">
          <w:rPr>
            <w:rFonts w:asciiTheme="majorBidi" w:hAnsiTheme="majorBidi" w:cstheme="majorBidi"/>
          </w:rPr>
          <w:t xml:space="preserve"> fr</w:t>
        </w:r>
      </w:ins>
      <w:ins w:id="1677" w:author="Sharifi, Hossein" w:date="2021-12-07T10:16:00Z">
        <w:r w:rsidR="00DA4B73">
          <w:rPr>
            <w:rFonts w:asciiTheme="majorBidi" w:hAnsiTheme="majorBidi" w:cstheme="majorBidi"/>
          </w:rPr>
          <w:t xml:space="preserve">om molecular (e.g. </w:t>
        </w:r>
        <w:r w:rsidR="00AB0130">
          <w:rPr>
            <w:rFonts w:asciiTheme="majorBidi" w:hAnsiTheme="majorBidi" w:cstheme="majorBidi"/>
          </w:rPr>
          <w:t>fraction of binding sites on thin fil</w:t>
        </w:r>
      </w:ins>
      <w:ins w:id="1678" w:author="Sharifi, Hossein" w:date="2021-12-07T10:17:00Z">
        <w:r w:rsidR="00AB0130">
          <w:rPr>
            <w:rFonts w:asciiTheme="majorBidi" w:hAnsiTheme="majorBidi" w:cstheme="majorBidi"/>
          </w:rPr>
          <w:t>ament)</w:t>
        </w:r>
      </w:ins>
      <w:ins w:id="1679" w:author="Sharifi, Hossein" w:date="2021-12-07T10:16:00Z">
        <w:r w:rsidR="00DA4B73">
          <w:rPr>
            <w:rFonts w:asciiTheme="majorBidi" w:hAnsiTheme="majorBidi" w:cstheme="majorBidi"/>
          </w:rPr>
          <w:t xml:space="preserve"> to organ levels</w:t>
        </w:r>
      </w:ins>
      <w:ins w:id="1680" w:author="Sharifi, Hossein" w:date="2021-12-07T10:17:00Z">
        <w:r w:rsidR="00AB0130">
          <w:rPr>
            <w:rFonts w:asciiTheme="majorBidi" w:hAnsiTheme="majorBidi" w:cstheme="majorBidi"/>
          </w:rPr>
          <w:t xml:space="preserve"> (e.g. </w:t>
        </w:r>
        <w:r w:rsidR="00394029">
          <w:rPr>
            <w:rFonts w:asciiTheme="majorBidi" w:hAnsiTheme="majorBidi" w:cstheme="majorBidi"/>
          </w:rPr>
          <w:t>LV cavity volume)</w:t>
        </w:r>
      </w:ins>
      <w:ins w:id="1681" w:author="Sharifi, Hossein" w:date="2021-12-07T10:15:00Z">
        <w:r w:rsidR="002D1960" w:rsidRPr="00B95524">
          <w:rPr>
            <w:rFonts w:asciiTheme="majorBidi" w:hAnsiTheme="majorBidi" w:cstheme="majorBidi"/>
          </w:rPr>
          <w:t>.</w:t>
        </w:r>
      </w:ins>
      <w:ins w:id="1682" w:author="Sharifi, Hossein" w:date="2021-12-07T10:17:00Z">
        <w:r w:rsidR="00394029">
          <w:rPr>
            <w:rFonts w:asciiTheme="majorBidi" w:hAnsiTheme="majorBidi" w:cstheme="majorBidi"/>
          </w:rPr>
          <w:t xml:space="preserve"> The middle column reflects the </w:t>
        </w:r>
        <w:r w:rsidR="001C280F">
          <w:rPr>
            <w:rFonts w:asciiTheme="majorBidi" w:hAnsiTheme="majorBidi" w:cstheme="majorBidi"/>
          </w:rPr>
          <w:t xml:space="preserve">modulation of </w:t>
        </w:r>
      </w:ins>
      <w:ins w:id="1683" w:author="Sharifi, Hossein" w:date="2021-12-07T10:18:00Z">
        <w:r w:rsidR="001C280F">
          <w:rPr>
            <w:rFonts w:asciiTheme="majorBidi" w:hAnsiTheme="majorBidi" w:cstheme="majorBidi"/>
          </w:rPr>
          <w:t xml:space="preserve">reflex-sensitive parameters by the baroreflex module </w:t>
        </w:r>
      </w:ins>
      <w:ins w:id="1684" w:author="Sharifi, Hossein" w:date="2021-12-07T10:19:00Z">
        <w:r w:rsidR="00770108">
          <w:rPr>
            <w:rFonts w:asciiTheme="majorBidi" w:hAnsiTheme="majorBidi" w:cstheme="majorBidi"/>
          </w:rPr>
          <w:t>to</w:t>
        </w:r>
      </w:ins>
      <w:ins w:id="1685" w:author="Sharifi, Hossein" w:date="2021-12-07T10:18:00Z">
        <w:r w:rsidR="000028D2">
          <w:rPr>
            <w:rFonts w:asciiTheme="majorBidi" w:hAnsiTheme="majorBidi" w:cstheme="majorBidi"/>
          </w:rPr>
          <w:t xml:space="preserve"> control the arterial pressure. The right-hand column </w:t>
        </w:r>
      </w:ins>
      <w:ins w:id="1686" w:author="Sharifi, Hossein" w:date="2021-12-07T10:19:00Z">
        <w:r w:rsidR="00770108" w:rsidRPr="00B95524">
          <w:rPr>
            <w:rFonts w:asciiTheme="majorBidi" w:hAnsiTheme="majorBidi" w:cstheme="majorBidi"/>
          </w:rPr>
          <w:t xml:space="preserve">shows the properties relevant to </w:t>
        </w:r>
        <w:r w:rsidR="00770108">
          <w:rPr>
            <w:rFonts w:asciiTheme="majorBidi" w:hAnsiTheme="majorBidi" w:cstheme="majorBidi"/>
          </w:rPr>
          <w:t xml:space="preserve">the </w:t>
        </w:r>
        <w:r w:rsidR="00770108" w:rsidRPr="00B95524">
          <w:rPr>
            <w:rFonts w:asciiTheme="majorBidi" w:hAnsiTheme="majorBidi" w:cstheme="majorBidi"/>
          </w:rPr>
          <w:t>growth module</w:t>
        </w:r>
      </w:ins>
      <w:ins w:id="1687" w:author="Wenk, Jonathan F." w:date="2021-12-16T08:27:00Z">
        <w:r w:rsidR="00121552">
          <w:rPr>
            <w:rFonts w:asciiTheme="majorBidi" w:hAnsiTheme="majorBidi" w:cstheme="majorBidi"/>
          </w:rPr>
          <w:t>,</w:t>
        </w:r>
      </w:ins>
      <w:ins w:id="1688" w:author="Sharifi, Hossein" w:date="2021-12-07T10:19:00Z">
        <w:r w:rsidR="00770108">
          <w:rPr>
            <w:rFonts w:asciiTheme="majorBidi" w:hAnsiTheme="majorBidi" w:cstheme="majorBidi"/>
          </w:rPr>
          <w:t xml:space="preserve"> such as the perturbed parameters </w:t>
        </w:r>
        <w:del w:id="1689" w:author="Wenk, Jonathan F." w:date="2021-12-16T08:27:00Z">
          <w:r w:rsidR="00770108" w:rsidDel="00121552">
            <w:rPr>
              <w:rFonts w:asciiTheme="majorBidi" w:hAnsiTheme="majorBidi" w:cstheme="majorBidi"/>
            </w:rPr>
            <w:delText>at</w:delText>
          </w:r>
        </w:del>
      </w:ins>
      <w:ins w:id="1690" w:author="Wenk, Jonathan F." w:date="2021-12-16T08:27:00Z">
        <w:r w:rsidR="00121552">
          <w:rPr>
            <w:rFonts w:asciiTheme="majorBidi" w:hAnsiTheme="majorBidi" w:cstheme="majorBidi"/>
          </w:rPr>
          <w:t>in the</w:t>
        </w:r>
      </w:ins>
      <w:ins w:id="1691" w:author="Sharifi, Hossein" w:date="2021-12-07T10:19:00Z">
        <w:r w:rsidR="00770108">
          <w:rPr>
            <w:rFonts w:asciiTheme="majorBidi" w:hAnsiTheme="majorBidi" w:cstheme="majorBidi"/>
          </w:rPr>
          <w:t xml:space="preserve"> top panel and </w:t>
        </w:r>
        <w:del w:id="1692" w:author="Wenk, Jonathan F." w:date="2021-12-16T08:27:00Z">
          <w:r w:rsidR="00D35BAE" w:rsidDel="00121552">
            <w:rPr>
              <w:rFonts w:asciiTheme="majorBidi" w:hAnsiTheme="majorBidi" w:cstheme="majorBidi"/>
            </w:rPr>
            <w:delText xml:space="preserve">pertaining </w:delText>
          </w:r>
        </w:del>
        <w:r w:rsidR="00D35BAE">
          <w:rPr>
            <w:rFonts w:asciiTheme="majorBidi" w:hAnsiTheme="majorBidi" w:cstheme="majorBidi"/>
          </w:rPr>
          <w:t>signals for concentr</w:t>
        </w:r>
      </w:ins>
      <w:ins w:id="1693" w:author="Sharifi, Hossein" w:date="2021-12-07T10:20:00Z">
        <w:r w:rsidR="00D35BAE">
          <w:rPr>
            <w:rFonts w:asciiTheme="majorBidi" w:hAnsiTheme="majorBidi" w:cstheme="majorBidi"/>
          </w:rPr>
          <w:t xml:space="preserve">ic and eccentric growth in the </w:t>
        </w:r>
        <w:del w:id="1694" w:author="Wenk, Jonathan F." w:date="2021-12-16T08:34:00Z">
          <w:r w:rsidR="00D35BAE" w:rsidDel="00C54B13">
            <w:rPr>
              <w:rFonts w:asciiTheme="majorBidi" w:hAnsiTheme="majorBidi" w:cstheme="majorBidi"/>
            </w:rPr>
            <w:delText xml:space="preserve">following </w:delText>
          </w:r>
        </w:del>
        <w:r w:rsidR="00D35BAE">
          <w:rPr>
            <w:rFonts w:asciiTheme="majorBidi" w:hAnsiTheme="majorBidi" w:cstheme="majorBidi"/>
          </w:rPr>
          <w:t>panels</w:t>
        </w:r>
      </w:ins>
      <w:ins w:id="1695" w:author="Wenk, Jonathan F." w:date="2021-12-16T08:34:00Z">
        <w:r w:rsidR="00C54B13">
          <w:rPr>
            <w:rFonts w:asciiTheme="majorBidi" w:hAnsiTheme="majorBidi" w:cstheme="majorBidi"/>
          </w:rPr>
          <w:t xml:space="preserve"> that f</w:t>
        </w:r>
      </w:ins>
      <w:ins w:id="1696" w:author="Wenk, Jonathan F." w:date="2021-12-16T08:35:00Z">
        <w:r w:rsidR="00C54B13">
          <w:rPr>
            <w:rFonts w:asciiTheme="majorBidi" w:hAnsiTheme="majorBidi" w:cstheme="majorBidi"/>
          </w:rPr>
          <w:t>ollow</w:t>
        </w:r>
      </w:ins>
      <w:ins w:id="1697" w:author="Sharifi, Hossein" w:date="2021-12-07T10:20:00Z">
        <w:r w:rsidR="00D35BAE">
          <w:rPr>
            <w:rFonts w:asciiTheme="majorBidi" w:hAnsiTheme="majorBidi" w:cstheme="majorBidi"/>
          </w:rPr>
          <w:t xml:space="preserve">, respectively. </w:t>
        </w:r>
      </w:ins>
      <w:commentRangeEnd w:id="1619"/>
      <w:r w:rsidR="003F63D2">
        <w:rPr>
          <w:rStyle w:val="CommentReference"/>
        </w:rPr>
        <w:commentReference w:id="1619"/>
      </w:r>
    </w:p>
    <w:p w14:paraId="18DD859F" w14:textId="3A373BD7" w:rsidR="000C4283" w:rsidRPr="004377BA" w:rsidRDefault="000C4283">
      <w:pPr>
        <w:spacing w:line="240" w:lineRule="auto"/>
        <w:ind w:firstLine="720"/>
        <w:jc w:val="both"/>
        <w:rPr>
          <w:ins w:id="1698" w:author="Sharifi, Hossein" w:date="2021-11-08T23:17:00Z"/>
          <w:rFonts w:asciiTheme="majorBidi" w:hAnsiTheme="majorBidi" w:cstheme="majorBidi"/>
        </w:rPr>
        <w:pPrChange w:id="1699" w:author="Sharifi, Hossein" w:date="2021-11-08T23:54:00Z">
          <w:pPr>
            <w:spacing w:line="240" w:lineRule="auto"/>
            <w:jc w:val="both"/>
          </w:pPr>
        </w:pPrChange>
      </w:pPr>
      <w:commentRangeStart w:id="1700"/>
      <w:ins w:id="1701" w:author="Sharifi, Hossein" w:date="2021-11-08T23:39:00Z">
        <w:del w:id="1702" w:author="Wenk, Jonathan F." w:date="2021-12-16T08:35:00Z">
          <w:r w:rsidDel="00C54B13">
            <w:rPr>
              <w:rFonts w:asciiTheme="majorBidi" w:hAnsiTheme="majorBidi" w:cstheme="majorBidi"/>
            </w:rPr>
            <w:delText>In</w:delText>
          </w:r>
        </w:del>
      </w:ins>
      <w:ins w:id="1703" w:author="Wenk, Jonathan F." w:date="2021-12-16T08:35:00Z">
        <w:r w:rsidR="00C54B13">
          <w:rPr>
            <w:rFonts w:asciiTheme="majorBidi" w:hAnsiTheme="majorBidi" w:cstheme="majorBidi"/>
          </w:rPr>
          <w:t>At the</w:t>
        </w:r>
      </w:ins>
      <w:ins w:id="1704" w:author="Sharifi, Hossein" w:date="2021-11-08T23:39:00Z">
        <w:r>
          <w:rPr>
            <w:rFonts w:asciiTheme="majorBidi" w:hAnsiTheme="majorBidi" w:cstheme="majorBidi"/>
          </w:rPr>
          <w:t xml:space="preserve"> cell</w:t>
        </w:r>
      </w:ins>
      <w:ins w:id="1705" w:author="Wenk, Jonathan F." w:date="2021-12-16T08:35:00Z">
        <w:r w:rsidR="00C54B13">
          <w:rPr>
            <w:rFonts w:asciiTheme="majorBidi" w:hAnsiTheme="majorBidi" w:cstheme="majorBidi"/>
          </w:rPr>
          <w:t>ular</w:t>
        </w:r>
      </w:ins>
      <w:ins w:id="1706" w:author="Sharifi, Hossein" w:date="2021-11-08T23:39:00Z">
        <w:r>
          <w:rPr>
            <w:rFonts w:asciiTheme="majorBidi" w:hAnsiTheme="majorBidi" w:cstheme="majorBidi"/>
          </w:rPr>
          <w:t xml:space="preserve">-level, </w:t>
        </w:r>
      </w:ins>
      <w:ins w:id="1707" w:author="Sharifi, Hossein" w:date="2021-12-10T15:06:00Z">
        <w:r w:rsidR="00221563">
          <w:rPr>
            <w:rFonts w:asciiTheme="majorBidi" w:hAnsiTheme="majorBidi" w:cstheme="majorBidi"/>
          </w:rPr>
          <w:t>elevated</w:t>
        </w:r>
      </w:ins>
      <w:ins w:id="1708" w:author="Sharifi, Hossein" w:date="2021-11-08T23:39:00Z">
        <w:r>
          <w:rPr>
            <w:rFonts w:asciiTheme="majorBidi" w:hAnsiTheme="majorBidi" w:cstheme="majorBidi"/>
          </w:rPr>
          <w:t xml:space="preserve"> aortic resistance </w:t>
        </w:r>
      </w:ins>
      <w:ins w:id="1709" w:author="Sharifi, Hossein" w:date="2021-12-10T15:07:00Z">
        <w:r w:rsidR="00F51836">
          <w:rPr>
            <w:rFonts w:asciiTheme="majorBidi" w:hAnsiTheme="majorBidi" w:cstheme="majorBidi"/>
          </w:rPr>
          <w:t xml:space="preserve">initially </w:t>
        </w:r>
      </w:ins>
      <w:ins w:id="1710" w:author="Sharifi, Hossein" w:date="2021-11-08T23:39:00Z">
        <w:r>
          <w:rPr>
            <w:rFonts w:asciiTheme="majorBidi" w:hAnsiTheme="majorBidi" w:cstheme="majorBidi"/>
          </w:rPr>
          <w:t xml:space="preserve">increased </w:t>
        </w:r>
      </w:ins>
      <w:ins w:id="1711" w:author="Wenk, Jonathan F." w:date="2021-12-16T13:07:00Z">
        <w:r w:rsidR="006620F8">
          <w:rPr>
            <w:rFonts w:asciiTheme="majorBidi" w:hAnsiTheme="majorBidi" w:cstheme="majorBidi"/>
          </w:rPr>
          <w:t xml:space="preserve">the </w:t>
        </w:r>
      </w:ins>
      <w:ins w:id="1712" w:author="Sharifi, Hossein" w:date="2021-11-08T23:39:00Z">
        <w:del w:id="1713" w:author="Wenk, Jonathan F." w:date="2021-12-16T13:07:00Z">
          <w:r w:rsidDel="006620F8">
            <w:rPr>
              <w:rFonts w:asciiTheme="majorBidi" w:hAnsiTheme="majorBidi" w:cstheme="majorBidi"/>
            </w:rPr>
            <w:delText xml:space="preserve">the cell’s </w:delText>
          </w:r>
        </w:del>
        <w:r>
          <w:rPr>
            <w:rFonts w:asciiTheme="majorBidi" w:hAnsiTheme="majorBidi" w:cstheme="majorBidi"/>
          </w:rPr>
          <w:t xml:space="preserve">energy consumption </w:t>
        </w:r>
      </w:ins>
      <w:ins w:id="1714" w:author="Wenk, Jonathan F." w:date="2021-12-16T13:07:00Z">
        <w:r w:rsidR="006620F8">
          <w:rPr>
            <w:rFonts w:asciiTheme="majorBidi" w:hAnsiTheme="majorBidi" w:cstheme="majorBidi"/>
          </w:rPr>
          <w:t xml:space="preserve">required </w:t>
        </w:r>
      </w:ins>
      <w:ins w:id="1715" w:author="Sharifi, Hossein" w:date="2021-12-10T15:06:00Z">
        <w:r w:rsidR="00221563">
          <w:rPr>
            <w:rFonts w:asciiTheme="majorBidi" w:hAnsiTheme="majorBidi" w:cstheme="majorBidi"/>
          </w:rPr>
          <w:t xml:space="preserve">for contraction </w:t>
        </w:r>
      </w:ins>
      <w:ins w:id="1716" w:author="Sharifi, Hossein" w:date="2021-11-08T23:39:00Z">
        <w:r>
          <w:rPr>
            <w:rFonts w:asciiTheme="majorBidi" w:hAnsiTheme="majorBidi" w:cstheme="majorBidi"/>
          </w:rPr>
          <w:t>(</w:t>
        </w:r>
        <w:r w:rsidR="009B5778">
          <w:rPr>
            <w:rFonts w:asciiTheme="majorBidi" w:hAnsiTheme="majorBidi" w:cstheme="majorBidi"/>
          </w:rPr>
          <w:t xml:space="preserve">myosin ATPase </w:t>
        </w:r>
      </w:ins>
      <w:ins w:id="1717" w:author="Sharifi, Hossein" w:date="2021-11-08T23:40:00Z">
        <w:r w:rsidR="009B5778">
          <w:rPr>
            <w:rFonts w:asciiTheme="majorBidi" w:hAnsiTheme="majorBidi" w:cstheme="majorBidi"/>
          </w:rPr>
          <w:t xml:space="preserve">normalized </w:t>
        </w:r>
      </w:ins>
      <w:ins w:id="1718" w:author="Sharifi, Hossein" w:date="2021-12-07T09:58:00Z">
        <w:r w:rsidR="00C70360">
          <w:rPr>
            <w:rFonts w:asciiTheme="majorBidi" w:hAnsiTheme="majorBidi" w:cstheme="majorBidi"/>
          </w:rPr>
          <w:t>to</w:t>
        </w:r>
      </w:ins>
      <w:ins w:id="1719" w:author="Sharifi, Hossein" w:date="2021-11-08T23:40:00Z">
        <w:r w:rsidR="009B5778">
          <w:rPr>
            <w:rFonts w:asciiTheme="majorBidi" w:hAnsiTheme="majorBidi" w:cstheme="majorBidi"/>
          </w:rPr>
          <w:t xml:space="preserve"> myofibrillar volume</w:t>
        </w:r>
      </w:ins>
      <w:ins w:id="1720" w:author="Sharifi, Hossein" w:date="2021-11-09T21:16:00Z">
        <w:r w:rsidR="00FB386C">
          <w:rPr>
            <w:rFonts w:asciiTheme="majorBidi" w:hAnsiTheme="majorBidi" w:cstheme="majorBidi"/>
          </w:rPr>
          <w:t>, S</w:t>
        </w:r>
        <w:r w:rsidR="00FB386C">
          <w:rPr>
            <w:rFonts w:asciiTheme="majorBidi" w:hAnsiTheme="majorBidi" w:cstheme="majorBidi"/>
            <w:vertAlign w:val="subscript"/>
          </w:rPr>
          <w:t>con</w:t>
        </w:r>
      </w:ins>
      <w:ins w:id="1721" w:author="Sharifi, Hossein" w:date="2021-11-08T23:40:00Z">
        <w:r w:rsidR="009B5778">
          <w:rPr>
            <w:rFonts w:asciiTheme="majorBidi" w:hAnsiTheme="majorBidi" w:cstheme="majorBidi"/>
          </w:rPr>
          <w:t>)</w:t>
        </w:r>
      </w:ins>
      <w:ins w:id="1722" w:author="Wenk, Jonathan F." w:date="2021-12-16T08:36:00Z">
        <w:r w:rsidR="00C54B13">
          <w:rPr>
            <w:rFonts w:asciiTheme="majorBidi" w:hAnsiTheme="majorBidi" w:cstheme="majorBidi"/>
          </w:rPr>
          <w:t>,</w:t>
        </w:r>
      </w:ins>
      <w:ins w:id="1723" w:author="Sharifi, Hossein" w:date="2021-11-08T23:40:00Z">
        <w:r w:rsidR="00C03329">
          <w:rPr>
            <w:rFonts w:asciiTheme="majorBidi" w:hAnsiTheme="majorBidi" w:cstheme="majorBidi"/>
          </w:rPr>
          <w:t xml:space="preserve"> which </w:t>
        </w:r>
      </w:ins>
      <w:ins w:id="1724" w:author="Sharifi, Hossein" w:date="2021-11-09T21:15:00Z">
        <w:r w:rsidR="00290E47">
          <w:rPr>
            <w:rFonts w:asciiTheme="majorBidi" w:hAnsiTheme="majorBidi" w:cstheme="majorBidi"/>
          </w:rPr>
          <w:t xml:space="preserve">led to an increase </w:t>
        </w:r>
        <w:r w:rsidR="00B10BB1">
          <w:rPr>
            <w:rFonts w:asciiTheme="majorBidi" w:hAnsiTheme="majorBidi" w:cstheme="majorBidi"/>
          </w:rPr>
          <w:t>in</w:t>
        </w:r>
      </w:ins>
      <w:ins w:id="1725" w:author="Sharifi, Hossein" w:date="2021-11-08T23:40:00Z">
        <w:r w:rsidR="00C03329">
          <w:rPr>
            <w:rFonts w:asciiTheme="majorBidi" w:hAnsiTheme="majorBidi" w:cstheme="majorBidi"/>
          </w:rPr>
          <w:t xml:space="preserve"> </w:t>
        </w:r>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r w:rsidR="00C03329">
          <w:rPr>
            <w:rFonts w:asciiTheme="majorBidi" w:eastAsiaTheme="minorEastAsia" w:hAnsiTheme="majorBidi" w:cstheme="majorBidi"/>
          </w:rPr>
          <w:t xml:space="preserve"> and G</w:t>
        </w:r>
        <w:r w:rsidR="00C03329">
          <w:rPr>
            <w:rFonts w:asciiTheme="majorBidi" w:eastAsiaTheme="minorEastAsia" w:hAnsiTheme="majorBidi" w:cstheme="majorBidi"/>
            <w:vertAlign w:val="subscript"/>
          </w:rPr>
          <w:t>c,con</w:t>
        </w:r>
        <w:r w:rsidR="00C03329">
          <w:rPr>
            <w:rFonts w:asciiTheme="majorBidi" w:eastAsiaTheme="minorEastAsia" w:hAnsiTheme="majorBidi" w:cstheme="majorBidi"/>
          </w:rPr>
          <w:t xml:space="preserve">. </w:t>
        </w:r>
      </w:ins>
      <w:ins w:id="1726" w:author="Sharifi, Hossein" w:date="2021-11-09T21:15:00Z">
        <w:r w:rsidR="00B10BB1">
          <w:rPr>
            <w:rFonts w:asciiTheme="majorBidi" w:eastAsiaTheme="minorEastAsia" w:hAnsiTheme="majorBidi" w:cstheme="majorBidi"/>
          </w:rPr>
          <w:t>T</w:t>
        </w:r>
      </w:ins>
      <w:ins w:id="1727" w:author="Sharifi, Hossein" w:date="2021-11-08T23:44:00Z">
        <w:r w:rsidR="00A166D6">
          <w:rPr>
            <w:rFonts w:asciiTheme="majorBidi" w:eastAsiaTheme="minorEastAsia" w:hAnsiTheme="majorBidi" w:cstheme="majorBidi"/>
          </w:rPr>
          <w:t xml:space="preserve">he </w:t>
        </w:r>
      </w:ins>
      <w:ins w:id="1728" w:author="Sharifi, Hossein" w:date="2021-11-08T23:43:00Z">
        <w:r w:rsidR="00A62D8B">
          <w:rPr>
            <w:rFonts w:asciiTheme="majorBidi" w:eastAsiaTheme="minorEastAsia" w:hAnsiTheme="majorBidi" w:cstheme="majorBidi"/>
          </w:rPr>
          <w:t>intracellular passive stress</w:t>
        </w:r>
      </w:ins>
      <w:ins w:id="1729" w:author="Sharifi, Hossein" w:date="2021-11-09T21:16:00Z">
        <w:r w:rsidR="00FB386C">
          <w:rPr>
            <w:rFonts w:asciiTheme="majorBidi" w:eastAsiaTheme="minorEastAsia" w:hAnsiTheme="majorBidi" w:cstheme="majorBidi"/>
          </w:rPr>
          <w:t xml:space="preserve"> S</w:t>
        </w:r>
        <w:r w:rsidR="00FB386C">
          <w:rPr>
            <w:rFonts w:asciiTheme="majorBidi" w:eastAsiaTheme="minorEastAsia" w:hAnsiTheme="majorBidi" w:cstheme="majorBidi"/>
            <w:vertAlign w:val="subscript"/>
          </w:rPr>
          <w:t>ecc</w:t>
        </w:r>
      </w:ins>
      <w:ins w:id="1730" w:author="Sharifi, Hossein" w:date="2021-11-09T21:15:00Z">
        <w:r w:rsidR="00B10BB1">
          <w:rPr>
            <w:rFonts w:asciiTheme="majorBidi" w:eastAsiaTheme="minorEastAsia" w:hAnsiTheme="majorBidi" w:cstheme="majorBidi"/>
          </w:rPr>
          <w:t xml:space="preserve">, however, </w:t>
        </w:r>
      </w:ins>
      <w:ins w:id="1731" w:author="Sharifi, Hossein" w:date="2021-11-09T21:16:00Z">
        <w:r w:rsidR="007E1BE7">
          <w:rPr>
            <w:rFonts w:asciiTheme="majorBidi" w:eastAsiaTheme="minorEastAsia" w:hAnsiTheme="majorBidi" w:cstheme="majorBidi"/>
          </w:rPr>
          <w:t xml:space="preserve">had </w:t>
        </w:r>
      </w:ins>
      <w:ins w:id="1732" w:author="Sharifi, Hossein" w:date="2021-11-09T21:35:00Z">
        <w:r w:rsidR="00FC2120">
          <w:rPr>
            <w:rFonts w:asciiTheme="majorBidi" w:eastAsiaTheme="minorEastAsia" w:hAnsiTheme="majorBidi" w:cstheme="majorBidi"/>
          </w:rPr>
          <w:t xml:space="preserve">only </w:t>
        </w:r>
      </w:ins>
      <w:ins w:id="1733" w:author="Sharifi, Hossein" w:date="2021-11-09T21:16:00Z">
        <w:r w:rsidR="007E1BE7">
          <w:rPr>
            <w:rFonts w:asciiTheme="majorBidi" w:eastAsiaTheme="minorEastAsia" w:hAnsiTheme="majorBidi" w:cstheme="majorBidi"/>
          </w:rPr>
          <w:t xml:space="preserve">a </w:t>
        </w:r>
      </w:ins>
      <w:ins w:id="1734" w:author="Sharifi, Hossein" w:date="2021-11-09T21:17:00Z">
        <w:r w:rsidR="00C45D61">
          <w:rPr>
            <w:rFonts w:asciiTheme="majorBidi" w:eastAsiaTheme="minorEastAsia" w:hAnsiTheme="majorBidi" w:cstheme="majorBidi"/>
          </w:rPr>
          <w:t>subtle change and thus G</w:t>
        </w:r>
        <w:r w:rsidR="00C45D61">
          <w:rPr>
            <w:rFonts w:asciiTheme="majorBidi" w:eastAsiaTheme="minorEastAsia" w:hAnsiTheme="majorBidi" w:cstheme="majorBidi"/>
            <w:vertAlign w:val="subscript"/>
          </w:rPr>
          <w:t>a,ecc</w:t>
        </w:r>
        <w:r w:rsidR="00C45D61">
          <w:rPr>
            <w:rFonts w:asciiTheme="majorBidi" w:eastAsiaTheme="minorEastAsia" w:hAnsiTheme="majorBidi" w:cstheme="majorBidi"/>
          </w:rPr>
          <w:t xml:space="preserve"> and G</w:t>
        </w:r>
        <w:r w:rsidR="00C45D61">
          <w:rPr>
            <w:rFonts w:asciiTheme="majorBidi" w:eastAsiaTheme="minorEastAsia" w:hAnsiTheme="majorBidi" w:cstheme="majorBidi"/>
            <w:vertAlign w:val="subscript"/>
          </w:rPr>
          <w:t>c,ecc</w:t>
        </w:r>
        <w:r w:rsidR="00C45D61">
          <w:rPr>
            <w:rFonts w:asciiTheme="majorBidi" w:eastAsiaTheme="minorEastAsia" w:hAnsiTheme="majorBidi" w:cstheme="majorBidi"/>
          </w:rPr>
          <w:t xml:space="preserve"> did not </w:t>
        </w:r>
      </w:ins>
      <w:ins w:id="1735" w:author="Sharifi, Hossein" w:date="2021-11-09T21:26:00Z">
        <w:r w:rsidR="004F7DFB">
          <w:rPr>
            <w:rFonts w:asciiTheme="majorBidi" w:eastAsiaTheme="minorEastAsia" w:hAnsiTheme="majorBidi" w:cstheme="majorBidi"/>
          </w:rPr>
          <w:t>alter</w:t>
        </w:r>
      </w:ins>
      <w:ins w:id="1736" w:author="Sharifi, Hossein" w:date="2021-11-09T21:18:00Z">
        <w:r w:rsidR="00C31169">
          <w:rPr>
            <w:rFonts w:asciiTheme="majorBidi" w:eastAsiaTheme="minorEastAsia" w:hAnsiTheme="majorBidi" w:cstheme="majorBidi"/>
          </w:rPr>
          <w:t xml:space="preserve"> much.</w:t>
        </w:r>
      </w:ins>
      <w:ins w:id="1737" w:author="Sharifi, Hossein" w:date="2021-11-08T23:43:00Z">
        <w:r w:rsidR="00A62D8B">
          <w:rPr>
            <w:rFonts w:asciiTheme="majorBidi" w:eastAsiaTheme="minorEastAsia" w:hAnsiTheme="majorBidi" w:cstheme="majorBidi"/>
          </w:rPr>
          <w:t xml:space="preserve"> </w:t>
        </w:r>
      </w:ins>
    </w:p>
    <w:p w14:paraId="09B45F87" w14:textId="7B20E947" w:rsidR="00830756" w:rsidRPr="00935850" w:rsidRDefault="00017062">
      <w:pPr>
        <w:spacing w:line="240" w:lineRule="auto"/>
        <w:ind w:firstLine="720"/>
        <w:jc w:val="both"/>
        <w:rPr>
          <w:ins w:id="1738" w:author="Sharifi, Hossein" w:date="2021-11-08T23:32:00Z"/>
          <w:rFonts w:asciiTheme="majorBidi" w:eastAsiaTheme="minorEastAsia" w:hAnsiTheme="majorBidi" w:cstheme="majorBidi"/>
        </w:rPr>
        <w:pPrChange w:id="1739" w:author="Sharifi, Hossein" w:date="2021-11-08T23:54:00Z">
          <w:pPr>
            <w:spacing w:line="240" w:lineRule="auto"/>
            <w:jc w:val="both"/>
          </w:pPr>
        </w:pPrChange>
      </w:pPr>
      <w:ins w:id="1740" w:author="Sharifi, Hossein" w:date="2021-11-09T21:38:00Z">
        <w:r>
          <w:rPr>
            <w:rFonts w:asciiTheme="majorBidi" w:hAnsiTheme="majorBidi" w:cstheme="majorBidi"/>
          </w:rPr>
          <w:t xml:space="preserve">At </w:t>
        </w:r>
      </w:ins>
      <w:ins w:id="1741" w:author="Wenk, Jonathan F." w:date="2021-12-16T08:37:00Z">
        <w:r w:rsidR="00C54B13">
          <w:rPr>
            <w:rFonts w:asciiTheme="majorBidi" w:hAnsiTheme="majorBidi" w:cstheme="majorBidi"/>
          </w:rPr>
          <w:t xml:space="preserve">the </w:t>
        </w:r>
      </w:ins>
      <w:ins w:id="1742" w:author="Sharifi, Hossein" w:date="2021-11-09T21:38:00Z">
        <w:r>
          <w:rPr>
            <w:rFonts w:asciiTheme="majorBidi" w:hAnsiTheme="majorBidi" w:cstheme="majorBidi"/>
          </w:rPr>
          <w:t xml:space="preserve">organ-level, </w:t>
        </w:r>
      </w:ins>
      <w:del w:id="1743" w:author="Sharifi, Hossein" w:date="2021-11-08T10:01:00Z">
        <w:r w:rsidR="00641912" w:rsidRPr="00B95524" w:rsidDel="00D208C2">
          <w:rPr>
            <w:rFonts w:asciiTheme="majorBidi" w:hAnsiTheme="majorBidi" w:cstheme="majorBidi"/>
          </w:rPr>
          <w:delText xml:space="preserve">Once the simulation </w:delText>
        </w:r>
        <w:r w:rsidR="002B7CD8" w:rsidDel="00D208C2">
          <w:rPr>
            <w:rFonts w:asciiTheme="majorBidi" w:hAnsiTheme="majorBidi" w:cstheme="majorBidi"/>
          </w:rPr>
          <w:delText>reached</w:delText>
        </w:r>
        <w:r w:rsidR="00641912" w:rsidRPr="00B95524" w:rsidDel="00D208C2">
          <w:rPr>
            <w:rFonts w:asciiTheme="majorBidi" w:hAnsiTheme="majorBidi" w:cstheme="majorBidi"/>
          </w:rPr>
          <w:delText xml:space="preserve"> </w:delText>
        </w:r>
        <w:commentRangeStart w:id="1744"/>
        <w:r w:rsidR="00641912" w:rsidRPr="00B95524" w:rsidDel="00D208C2">
          <w:rPr>
            <w:rFonts w:asciiTheme="majorBidi" w:hAnsiTheme="majorBidi" w:cstheme="majorBidi"/>
          </w:rPr>
          <w:delText>initial steady state</w:delText>
        </w:r>
        <w:r w:rsidR="002B7CD8" w:rsidDel="00D208C2">
          <w:rPr>
            <w:rFonts w:asciiTheme="majorBidi" w:hAnsiTheme="majorBidi" w:cstheme="majorBidi"/>
          </w:rPr>
          <w:delText xml:space="preserve"> </w:delText>
        </w:r>
        <w:commentRangeEnd w:id="1744"/>
        <w:r w:rsidR="00093DDA" w:rsidDel="00D208C2">
          <w:rPr>
            <w:rStyle w:val="CommentReference"/>
          </w:rPr>
          <w:commentReference w:id="1744"/>
        </w:r>
        <w:r w:rsidR="002B7CD8" w:rsidDel="00D208C2">
          <w:rPr>
            <w:rFonts w:asciiTheme="majorBidi" w:hAnsiTheme="majorBidi" w:cstheme="majorBidi"/>
          </w:rPr>
          <w:delText>at 50 s,</w:delText>
        </w:r>
        <w:r w:rsidR="00E55449" w:rsidDel="00D208C2">
          <w:rPr>
            <w:rFonts w:asciiTheme="majorBidi" w:hAnsiTheme="majorBidi" w:cstheme="majorBidi"/>
          </w:rPr>
          <w:delText xml:space="preserve"> representing </w:delText>
        </w:r>
        <w:r w:rsidR="0005383C" w:rsidDel="00D208C2">
          <w:rPr>
            <w:rFonts w:asciiTheme="majorBidi" w:hAnsiTheme="majorBidi" w:cstheme="majorBidi"/>
          </w:rPr>
          <w:delText xml:space="preserve">the </w:delText>
        </w:r>
        <w:commentRangeStart w:id="1745"/>
        <w:r w:rsidR="00E55449" w:rsidDel="00D208C2">
          <w:rPr>
            <w:rFonts w:asciiTheme="majorBidi" w:hAnsiTheme="majorBidi" w:cstheme="majorBidi"/>
          </w:rPr>
          <w:delText>“baseline”</w:delText>
        </w:r>
        <w:commentRangeEnd w:id="1745"/>
        <w:r w:rsidR="00093DDA" w:rsidDel="00D208C2">
          <w:rPr>
            <w:rStyle w:val="CommentReference"/>
          </w:rPr>
          <w:commentReference w:id="1745"/>
        </w:r>
        <w:r w:rsidR="00E55449" w:rsidDel="00D208C2">
          <w:rPr>
            <w:rFonts w:asciiTheme="majorBidi" w:hAnsiTheme="majorBidi" w:cstheme="majorBidi"/>
          </w:rPr>
          <w:delText xml:space="preserve"> simulation</w:delText>
        </w:r>
        <w:r w:rsidR="00641912" w:rsidRPr="00B95524" w:rsidDel="00D208C2">
          <w:rPr>
            <w:rFonts w:asciiTheme="majorBidi" w:hAnsiTheme="majorBidi" w:cstheme="majorBidi"/>
          </w:rPr>
          <w:delText xml:space="preserve">, the growth module </w:delText>
        </w:r>
        <w:r w:rsidR="0005383C" w:rsidDel="00D208C2">
          <w:rPr>
            <w:rFonts w:asciiTheme="majorBidi" w:hAnsiTheme="majorBidi" w:cstheme="majorBidi"/>
          </w:rPr>
          <w:delText xml:space="preserve">was </w:delText>
        </w:r>
        <w:r w:rsidR="00EE77D6" w:rsidRPr="00B95524" w:rsidDel="00D208C2">
          <w:rPr>
            <w:rFonts w:asciiTheme="majorBidi" w:hAnsiTheme="majorBidi" w:cstheme="majorBidi"/>
          </w:rPr>
          <w:delText>activated (first vertical dashed line</w:delText>
        </w:r>
        <w:r w:rsidR="0005383C" w:rsidDel="00D208C2">
          <w:rPr>
            <w:rFonts w:asciiTheme="majorBidi" w:hAnsiTheme="majorBidi" w:cstheme="majorBidi"/>
          </w:rPr>
          <w:delText xml:space="preserve"> from the left</w:delText>
        </w:r>
        <w:r w:rsidR="00EE77D6" w:rsidRPr="00B95524" w:rsidDel="00D208C2">
          <w:rPr>
            <w:rFonts w:asciiTheme="majorBidi" w:hAnsiTheme="majorBidi" w:cstheme="majorBidi"/>
          </w:rPr>
          <w:delText xml:space="preserve"> </w:delText>
        </w:r>
        <w:r w:rsidR="004A7B1A" w:rsidRPr="00B95524" w:rsidDel="00D208C2">
          <w:rPr>
            <w:rFonts w:asciiTheme="majorBidi" w:hAnsiTheme="majorBidi" w:cstheme="majorBidi"/>
          </w:rPr>
          <w:delText>in all panels</w:delText>
        </w:r>
        <w:r w:rsidR="00EE77D6" w:rsidRPr="00B95524" w:rsidDel="00D208C2">
          <w:rPr>
            <w:rFonts w:asciiTheme="majorBidi" w:hAnsiTheme="majorBidi" w:cstheme="majorBidi"/>
          </w:rPr>
          <w:delText>)</w:delText>
        </w:r>
        <w:r w:rsidR="005B5394" w:rsidRPr="00B95524" w:rsidDel="00D208C2">
          <w:rPr>
            <w:rFonts w:asciiTheme="majorBidi" w:hAnsiTheme="majorBidi" w:cstheme="majorBidi"/>
          </w:rPr>
          <w:delText>.</w:delText>
        </w:r>
      </w:del>
      <w:del w:id="1746" w:author="Sharifi, Hossein" w:date="2021-11-08T09:39:00Z">
        <w:r w:rsidR="00A67970" w:rsidDel="00E35C59">
          <w:rPr>
            <w:rFonts w:asciiTheme="majorBidi" w:eastAsiaTheme="minorEastAsia" w:hAnsiTheme="majorBidi" w:cstheme="majorBidi"/>
          </w:rPr>
          <w:delText xml:space="preserve"> </w:delText>
        </w:r>
        <w:commentRangeStart w:id="1747"/>
        <w:r w:rsidR="00A67970" w:rsidRPr="00A67970" w:rsidDel="00E35C59">
          <w:rPr>
            <w:rFonts w:asciiTheme="majorBidi" w:eastAsiaTheme="minorEastAsia" w:hAnsiTheme="majorBidi" w:cstheme="majorBidi"/>
          </w:rPr>
          <w:delText>The setpoints for both the concentric and eccentric growth laws were assigned to match the average value of the driving signals during the initial steady state</w:delText>
        </w:r>
        <w:r w:rsidR="0015234A" w:rsidRPr="00B95524" w:rsidDel="00E35C59">
          <w:rPr>
            <w:rFonts w:asciiTheme="majorBidi" w:eastAsiaTheme="minorEastAsia" w:hAnsiTheme="majorBidi" w:cstheme="majorBidi"/>
          </w:rPr>
          <w:delText>.</w:delText>
        </w:r>
      </w:del>
      <w:commentRangeEnd w:id="1747"/>
      <w:del w:id="1748" w:author="Sharifi, Hossein" w:date="2021-11-08T10:01:00Z">
        <w:r w:rsidR="00093DDA" w:rsidDel="00D208C2">
          <w:rPr>
            <w:rStyle w:val="CommentReference"/>
          </w:rPr>
          <w:commentReference w:id="1747"/>
        </w:r>
        <w:r w:rsidR="0015234A" w:rsidRPr="00B95524" w:rsidDel="00D208C2">
          <w:rPr>
            <w:rFonts w:asciiTheme="majorBidi" w:eastAsiaTheme="minorEastAsia" w:hAnsiTheme="majorBidi" w:cstheme="majorBidi"/>
          </w:rPr>
          <w:delText xml:space="preserve"> </w:delText>
        </w:r>
        <w:commentRangeStart w:id="1749"/>
        <w:r w:rsidR="00426CF6" w:rsidRPr="00B95524" w:rsidDel="00D208C2">
          <w:rPr>
            <w:rFonts w:asciiTheme="majorBidi" w:eastAsiaTheme="minorEastAsia" w:hAnsiTheme="majorBidi" w:cstheme="majorBidi"/>
          </w:rPr>
          <w:delText xml:space="preserve">At </w:delText>
        </w:r>
        <w:r w:rsidR="00C574B6" w:rsidRPr="00B95524" w:rsidDel="00D208C2">
          <w:rPr>
            <w:rFonts w:asciiTheme="majorBidi" w:eastAsiaTheme="minorEastAsia" w:hAnsiTheme="majorBidi" w:cstheme="majorBidi"/>
          </w:rPr>
          <w:delText>300 s (second vertical dashed line)</w:delText>
        </w:r>
        <w:r w:rsidR="00C45D67" w:rsidDel="00D208C2">
          <w:rPr>
            <w:rFonts w:asciiTheme="majorBidi" w:eastAsiaTheme="minorEastAsia" w:hAnsiTheme="majorBidi" w:cstheme="majorBidi"/>
          </w:rPr>
          <w:delText>,</w:delText>
        </w:r>
        <w:r w:rsidR="00C574B6" w:rsidRPr="00B95524" w:rsidDel="00D208C2">
          <w:rPr>
            <w:rFonts w:asciiTheme="majorBidi" w:eastAsiaTheme="minorEastAsia" w:hAnsiTheme="majorBidi" w:cstheme="majorBidi"/>
          </w:rPr>
          <w:delText xml:space="preserve"> when the simulation was at steady state while the growth module </w:delText>
        </w:r>
        <w:r w:rsidR="00C45CA9" w:rsidRPr="00B95524" w:rsidDel="00D208C2">
          <w:rPr>
            <w:rFonts w:asciiTheme="majorBidi" w:eastAsiaTheme="minorEastAsia" w:hAnsiTheme="majorBidi" w:cstheme="majorBidi"/>
          </w:rPr>
          <w:delText>was</w:delText>
        </w:r>
        <w:r w:rsidR="00C574B6" w:rsidRPr="00B95524" w:rsidDel="00D208C2">
          <w:rPr>
            <w:rFonts w:asciiTheme="majorBidi" w:eastAsiaTheme="minorEastAsia" w:hAnsiTheme="majorBidi" w:cstheme="majorBidi"/>
          </w:rPr>
          <w:delText xml:space="preserve"> activated,</w:delText>
        </w:r>
        <w:commentRangeEnd w:id="1749"/>
        <w:r w:rsidR="00093DDA" w:rsidDel="00D208C2">
          <w:rPr>
            <w:rStyle w:val="CommentReference"/>
          </w:rPr>
          <w:commentReference w:id="1749"/>
        </w:r>
        <w:r w:rsidR="00C574B6" w:rsidRPr="00B95524" w:rsidDel="00D208C2">
          <w:rPr>
            <w:rFonts w:asciiTheme="majorBidi" w:eastAsiaTheme="minorEastAsia" w:hAnsiTheme="majorBidi" w:cstheme="majorBidi"/>
          </w:rPr>
          <w:delText xml:space="preserve"> the aortic </w:delText>
        </w:r>
        <w:r w:rsidR="00C45CA9" w:rsidRPr="00B95524" w:rsidDel="00D208C2">
          <w:rPr>
            <w:rFonts w:asciiTheme="majorBidi" w:eastAsiaTheme="minorEastAsia" w:hAnsiTheme="majorBidi" w:cstheme="majorBidi"/>
          </w:rPr>
          <w:delText xml:space="preserve">resistance gradually </w:delText>
        </w:r>
        <w:r w:rsidR="00C574B6" w:rsidRPr="00B95524" w:rsidDel="00D208C2">
          <w:rPr>
            <w:rFonts w:asciiTheme="majorBidi" w:eastAsiaTheme="minorEastAsia" w:hAnsiTheme="majorBidi" w:cstheme="majorBidi"/>
          </w:rPr>
          <w:delText xml:space="preserve">increased </w:delText>
        </w:r>
        <w:r w:rsidR="00C45D67" w:rsidRPr="00B95524" w:rsidDel="00D208C2">
          <w:rPr>
            <w:rFonts w:asciiTheme="majorBidi" w:eastAsiaTheme="minorEastAsia" w:hAnsiTheme="majorBidi" w:cstheme="majorBidi"/>
          </w:rPr>
          <w:delText>(</w:delText>
        </w:r>
        <w:r w:rsidR="00C45D67" w:rsidDel="00D208C2">
          <w:rPr>
            <w:rFonts w:asciiTheme="majorBidi" w:eastAsiaTheme="minorEastAsia" w:hAnsiTheme="majorBidi" w:cstheme="majorBidi"/>
          </w:rPr>
          <w:delText>over</w:delText>
        </w:r>
        <w:r w:rsidR="00C45D67" w:rsidRPr="00B95524" w:rsidDel="00D208C2">
          <w:rPr>
            <w:rFonts w:asciiTheme="majorBidi" w:eastAsiaTheme="minorEastAsia" w:hAnsiTheme="majorBidi" w:cstheme="majorBidi"/>
          </w:rPr>
          <w:delText xml:space="preserve"> 100 s between the second and third vertical lines) </w:delText>
        </w:r>
        <w:r w:rsidR="00A6168F" w:rsidRPr="00B95524" w:rsidDel="00D208C2">
          <w:rPr>
            <w:rFonts w:asciiTheme="majorBidi" w:eastAsiaTheme="minorEastAsia" w:hAnsiTheme="majorBidi" w:cstheme="majorBidi"/>
          </w:rPr>
          <w:delText xml:space="preserve">by 500% from 20 </w:delText>
        </w:r>
        <w:r w:rsidR="00E4358F" w:rsidRPr="00B95524" w:rsidDel="00D208C2">
          <w:rPr>
            <w:rFonts w:asciiTheme="majorBidi" w:eastAsiaTheme="minorEastAsia" w:hAnsiTheme="majorBidi" w:cstheme="majorBidi"/>
          </w:rPr>
          <w:delText>to 120 (mm Hg L</w:delText>
        </w:r>
        <w:r w:rsidR="00E4358F" w:rsidRPr="00B95524" w:rsidDel="00D208C2">
          <w:rPr>
            <w:rFonts w:asciiTheme="majorBidi" w:eastAsiaTheme="minorEastAsia" w:hAnsiTheme="majorBidi" w:cstheme="majorBidi"/>
            <w:vertAlign w:val="superscript"/>
          </w:rPr>
          <w:delText>-1</w:delText>
        </w:r>
        <w:r w:rsidR="00E4358F" w:rsidRPr="00B95524" w:rsidDel="00D208C2">
          <w:rPr>
            <w:rFonts w:asciiTheme="majorBidi" w:eastAsiaTheme="minorEastAsia" w:hAnsiTheme="majorBidi" w:cstheme="majorBidi"/>
          </w:rPr>
          <w:delText xml:space="preserve"> s)</w:delText>
        </w:r>
        <w:r w:rsidR="00C45CA9" w:rsidRPr="00B95524" w:rsidDel="00D208C2">
          <w:rPr>
            <w:rFonts w:asciiTheme="majorBidi" w:eastAsiaTheme="minorEastAsia" w:hAnsiTheme="majorBidi" w:cstheme="majorBidi"/>
          </w:rPr>
          <w:delText xml:space="preserve"> </w:delText>
        </w:r>
        <w:r w:rsidR="00175C7E" w:rsidRPr="00B95524" w:rsidDel="00D208C2">
          <w:rPr>
            <w:rFonts w:asciiTheme="majorBidi" w:eastAsiaTheme="minorEastAsia" w:hAnsiTheme="majorBidi" w:cstheme="majorBidi"/>
          </w:rPr>
          <w:delText xml:space="preserve">to </w:delText>
        </w:r>
        <w:r w:rsidR="00AF1A16" w:rsidRPr="00B95524" w:rsidDel="00D208C2">
          <w:rPr>
            <w:rFonts w:asciiTheme="majorBidi" w:eastAsiaTheme="minorEastAsia" w:hAnsiTheme="majorBidi" w:cstheme="majorBidi"/>
          </w:rPr>
          <w:delText xml:space="preserve">mimic </w:delText>
        </w:r>
        <w:r w:rsidR="00C45D67" w:rsidDel="00D208C2">
          <w:rPr>
            <w:rFonts w:asciiTheme="majorBidi" w:eastAsiaTheme="minorEastAsia" w:hAnsiTheme="majorBidi" w:cstheme="majorBidi"/>
          </w:rPr>
          <w:delText xml:space="preserve">a </w:delText>
        </w:r>
        <w:r w:rsidR="0063506A" w:rsidRPr="00B95524" w:rsidDel="00D208C2">
          <w:rPr>
            <w:rFonts w:asciiTheme="majorBidi" w:eastAsiaTheme="minorEastAsia" w:hAnsiTheme="majorBidi" w:cstheme="majorBidi"/>
          </w:rPr>
          <w:delText xml:space="preserve">60% reduction in </w:delText>
        </w:r>
        <w:r w:rsidR="009A6F58" w:rsidRPr="00B95524" w:rsidDel="00D208C2">
          <w:rPr>
            <w:rFonts w:asciiTheme="majorBidi" w:eastAsiaTheme="minorEastAsia" w:hAnsiTheme="majorBidi" w:cstheme="majorBidi"/>
          </w:rPr>
          <w:delText xml:space="preserve">aortic valve area according to Table </w:delText>
        </w:r>
        <w:r w:rsidR="009A6F58" w:rsidRPr="00B95524" w:rsidDel="00D208C2">
          <w:rPr>
            <w:rFonts w:asciiTheme="majorBidi" w:eastAsiaTheme="minorEastAsia" w:hAnsiTheme="majorBidi" w:cstheme="majorBidi"/>
          </w:rPr>
          <w:fldChar w:fldCharType="begin"/>
        </w:r>
        <w:r w:rsidR="009A6F58" w:rsidRPr="00B95524" w:rsidDel="00D208C2">
          <w:rPr>
            <w:rFonts w:asciiTheme="majorBidi" w:eastAsiaTheme="minorEastAsia" w:hAnsiTheme="majorBidi" w:cstheme="majorBidi"/>
          </w:rPr>
          <w:delInstrText xml:space="preserve"> seq table table2 </w:delInstrText>
        </w:r>
        <w:r w:rsidR="009A6F58" w:rsidRPr="00B95524" w:rsidDel="00D208C2">
          <w:rPr>
            <w:rFonts w:asciiTheme="majorBidi" w:eastAsiaTheme="minorEastAsia" w:hAnsiTheme="majorBidi" w:cstheme="majorBidi"/>
          </w:rPr>
          <w:fldChar w:fldCharType="separate"/>
        </w:r>
        <w:r w:rsidR="0070036E" w:rsidDel="00D208C2">
          <w:rPr>
            <w:rFonts w:asciiTheme="majorBidi" w:eastAsiaTheme="minorEastAsia" w:hAnsiTheme="majorBidi" w:cstheme="majorBidi"/>
            <w:noProof/>
          </w:rPr>
          <w:delText>2</w:delText>
        </w:r>
        <w:r w:rsidR="009A6F58" w:rsidRPr="00B95524" w:rsidDel="00D208C2">
          <w:rPr>
            <w:rFonts w:asciiTheme="majorBidi" w:eastAsiaTheme="minorEastAsia" w:hAnsiTheme="majorBidi" w:cstheme="majorBidi"/>
          </w:rPr>
          <w:fldChar w:fldCharType="end"/>
        </w:r>
        <w:r w:rsidR="00175C7E" w:rsidRPr="00B95524" w:rsidDel="00D208C2">
          <w:rPr>
            <w:rFonts w:asciiTheme="majorBidi" w:eastAsiaTheme="minorEastAsia" w:hAnsiTheme="majorBidi" w:cstheme="majorBidi"/>
          </w:rPr>
          <w:delText xml:space="preserve">. </w:delText>
        </w:r>
      </w:del>
      <w:del w:id="1750" w:author="Sharifi, Hossein" w:date="2021-11-08T23:54:00Z">
        <w:r w:rsidR="00AF1A16" w:rsidRPr="00B95524" w:rsidDel="00670B9C">
          <w:rPr>
            <w:rFonts w:asciiTheme="majorBidi" w:eastAsiaTheme="minorEastAsia" w:hAnsiTheme="majorBidi" w:cstheme="majorBidi"/>
          </w:rPr>
          <w:delText xml:space="preserve">In response </w:delText>
        </w:r>
      </w:del>
      <w:del w:id="1751" w:author="Sharifi, Hossein" w:date="2021-11-08T15:24:00Z">
        <w:r w:rsidR="00AF1A16" w:rsidRPr="00B95524" w:rsidDel="009B7B87">
          <w:rPr>
            <w:rFonts w:asciiTheme="majorBidi" w:eastAsiaTheme="minorEastAsia" w:hAnsiTheme="majorBidi" w:cstheme="majorBidi"/>
          </w:rPr>
          <w:delText xml:space="preserve">to </w:delText>
        </w:r>
        <w:r w:rsidR="002B7CD8" w:rsidDel="009B7B87">
          <w:rPr>
            <w:rFonts w:asciiTheme="majorBidi" w:eastAsiaTheme="minorEastAsia" w:hAnsiTheme="majorBidi" w:cstheme="majorBidi"/>
          </w:rPr>
          <w:delText xml:space="preserve">the </w:delText>
        </w:r>
        <w:r w:rsidR="00AF1A16" w:rsidRPr="00B95524" w:rsidDel="009B7B87">
          <w:rPr>
            <w:rFonts w:asciiTheme="majorBidi" w:eastAsiaTheme="minorEastAsia" w:hAnsiTheme="majorBidi" w:cstheme="majorBidi"/>
          </w:rPr>
          <w:delText>in</w:delText>
        </w:r>
      </w:del>
      <w:del w:id="1752" w:author="Sharifi, Hossein" w:date="2021-11-08T10:10:00Z">
        <w:r w:rsidR="00AF1A16" w:rsidRPr="00B95524" w:rsidDel="00696DE4">
          <w:rPr>
            <w:rFonts w:asciiTheme="majorBidi" w:eastAsiaTheme="minorEastAsia" w:hAnsiTheme="majorBidi" w:cstheme="majorBidi"/>
          </w:rPr>
          <w:delText>duced pressure overloading</w:delText>
        </w:r>
        <w:r w:rsidR="007E1E06" w:rsidRPr="00B95524" w:rsidDel="00696DE4">
          <w:rPr>
            <w:rFonts w:asciiTheme="majorBidi" w:eastAsiaTheme="minorEastAsia" w:hAnsiTheme="majorBidi" w:cstheme="majorBidi"/>
          </w:rPr>
          <w:delText xml:space="preserve">, </w:delText>
        </w:r>
      </w:del>
      <w:ins w:id="1753" w:author="Sharifi, Hossein" w:date="2021-11-08T23:23:00Z">
        <w:r w:rsidR="003943EB">
          <w:rPr>
            <w:rFonts w:asciiTheme="majorBidi" w:eastAsiaTheme="minorEastAsia" w:hAnsiTheme="majorBidi" w:cstheme="majorBidi"/>
          </w:rPr>
          <w:t xml:space="preserve">the change in </w:t>
        </w:r>
      </w:ins>
      <w:ins w:id="1754" w:author="Sharifi, Hossein" w:date="2021-11-08T23:28:00Z">
        <w:del w:id="1755" w:author="Wenk, Jonathan F." w:date="2021-12-16T08:40:00Z">
          <w:r w:rsidR="00BE7C53" w:rsidDel="00C54B13">
            <w:rPr>
              <w:rFonts w:asciiTheme="majorBidi" w:eastAsiaTheme="minorEastAsia" w:hAnsiTheme="majorBidi" w:cstheme="majorBidi"/>
            </w:rPr>
            <w:delText xml:space="preserve">the </w:delText>
          </w:r>
        </w:del>
      </w:ins>
      <w:ins w:id="1756" w:author="Sharifi, Hossein" w:date="2021-11-08T23:23:00Z">
        <w:r w:rsidR="003943EB">
          <w:rPr>
            <w:rFonts w:asciiTheme="majorBidi" w:eastAsiaTheme="minorEastAsia" w:hAnsiTheme="majorBidi" w:cstheme="majorBidi"/>
          </w:rPr>
          <w:t xml:space="preserve">LV size </w:t>
        </w:r>
      </w:ins>
      <w:ins w:id="1757" w:author="Sharifi, Hossein" w:date="2021-11-08T23:24:00Z">
        <w:r w:rsidR="003943EB">
          <w:rPr>
            <w:rFonts w:asciiTheme="majorBidi" w:eastAsiaTheme="minorEastAsia" w:hAnsiTheme="majorBidi" w:cstheme="majorBidi"/>
          </w:rPr>
          <w:t xml:space="preserve">was demonstrated by </w:t>
        </w:r>
        <w:r w:rsidR="00037DE2">
          <w:rPr>
            <w:rFonts w:asciiTheme="majorBidi" w:eastAsiaTheme="minorEastAsia" w:hAnsiTheme="majorBidi" w:cstheme="majorBidi"/>
          </w:rPr>
          <w:t xml:space="preserve">a ~30% </w:t>
        </w:r>
      </w:ins>
      <w:ins w:id="1758" w:author="Sharifi, Hossein" w:date="2021-11-08T23:26:00Z">
        <w:r w:rsidR="009A0314">
          <w:rPr>
            <w:rFonts w:asciiTheme="majorBidi" w:eastAsiaTheme="minorEastAsia" w:hAnsiTheme="majorBidi" w:cstheme="majorBidi"/>
          </w:rPr>
          <w:t xml:space="preserve">increase in the </w:t>
        </w:r>
      </w:ins>
      <w:ins w:id="1759" w:author="Sharifi, Hossein" w:date="2021-11-08T23:21:00Z">
        <w:r w:rsidR="00D436DE">
          <w:rPr>
            <w:rFonts w:asciiTheme="majorBidi" w:eastAsiaTheme="minorEastAsia" w:hAnsiTheme="majorBidi" w:cstheme="majorBidi"/>
          </w:rPr>
          <w:t>ven</w:t>
        </w:r>
      </w:ins>
      <w:ins w:id="1760" w:author="Sharifi, Hossein" w:date="2021-11-08T23:22:00Z">
        <w:r w:rsidR="00D436DE">
          <w:rPr>
            <w:rFonts w:asciiTheme="majorBidi" w:eastAsiaTheme="minorEastAsia" w:hAnsiTheme="majorBidi" w:cstheme="majorBidi"/>
          </w:rPr>
          <w:t>tricular wall volume (V</w:t>
        </w:r>
        <w:r w:rsidR="00D436DE">
          <w:rPr>
            <w:rFonts w:asciiTheme="majorBidi" w:eastAsiaTheme="minorEastAsia" w:hAnsiTheme="majorBidi" w:cstheme="majorBidi"/>
            <w:vertAlign w:val="subscript"/>
          </w:rPr>
          <w:t>wall</w:t>
        </w:r>
        <w:r w:rsidR="00D436DE">
          <w:rPr>
            <w:rFonts w:asciiTheme="majorBidi" w:eastAsiaTheme="minorEastAsia" w:hAnsiTheme="majorBidi" w:cstheme="majorBidi"/>
          </w:rPr>
          <w:t>)</w:t>
        </w:r>
      </w:ins>
      <w:ins w:id="1761" w:author="Sharifi, Hossein" w:date="2021-11-08T23:24:00Z">
        <w:r w:rsidR="00037DE2">
          <w:rPr>
            <w:rFonts w:asciiTheme="majorBidi" w:eastAsiaTheme="minorEastAsia" w:hAnsiTheme="majorBidi" w:cstheme="majorBidi"/>
          </w:rPr>
          <w:t>,</w:t>
        </w:r>
      </w:ins>
      <w:ins w:id="1762" w:author="Sharifi, Hossein" w:date="2021-11-08T23:22:00Z">
        <w:r w:rsidR="00D436DE">
          <w:rPr>
            <w:rFonts w:asciiTheme="majorBidi" w:eastAsiaTheme="minorEastAsia" w:hAnsiTheme="majorBidi" w:cstheme="majorBidi"/>
          </w:rPr>
          <w:t xml:space="preserve"> </w:t>
        </w:r>
      </w:ins>
      <w:ins w:id="1763" w:author="Sharifi, Hossein" w:date="2021-11-08T23:24:00Z">
        <w:r w:rsidR="00037DE2">
          <w:rPr>
            <w:rFonts w:asciiTheme="majorBidi" w:eastAsiaTheme="minorEastAsia" w:hAnsiTheme="majorBidi" w:cstheme="majorBidi"/>
          </w:rPr>
          <w:t>~8</w:t>
        </w:r>
      </w:ins>
      <w:ins w:id="1764" w:author="Sharifi, Hossein" w:date="2021-11-08T23:26:00Z">
        <w:r w:rsidR="007540E4">
          <w:rPr>
            <w:rFonts w:asciiTheme="majorBidi" w:eastAsiaTheme="minorEastAsia" w:hAnsiTheme="majorBidi" w:cstheme="majorBidi"/>
          </w:rPr>
          <w:t>%</w:t>
        </w:r>
      </w:ins>
      <w:ins w:id="1765" w:author="Sharifi, Hossein" w:date="2021-11-08T23:24:00Z">
        <w:r w:rsidR="00037DE2">
          <w:rPr>
            <w:rFonts w:asciiTheme="majorBidi" w:eastAsiaTheme="minorEastAsia" w:hAnsiTheme="majorBidi" w:cstheme="majorBidi"/>
          </w:rPr>
          <w:t xml:space="preserve"> </w:t>
        </w:r>
        <w:r w:rsidR="00C52905">
          <w:rPr>
            <w:rFonts w:asciiTheme="majorBidi" w:eastAsiaTheme="minorEastAsia" w:hAnsiTheme="majorBidi" w:cstheme="majorBidi"/>
          </w:rPr>
          <w:t xml:space="preserve">reduction in the </w:t>
        </w:r>
      </w:ins>
      <w:ins w:id="1766" w:author="Sharifi, Hossein" w:date="2021-11-08T23:25:00Z">
        <w:r w:rsidR="00C52905">
          <w:rPr>
            <w:rFonts w:asciiTheme="majorBidi" w:eastAsiaTheme="minorEastAsia" w:hAnsiTheme="majorBidi" w:cstheme="majorBidi"/>
          </w:rPr>
          <w:t>LV cavity volume at end-diastole</w:t>
        </w:r>
        <w:r w:rsidR="00453DC7">
          <w:rPr>
            <w:rFonts w:asciiTheme="majorBidi" w:eastAsiaTheme="minorEastAsia" w:hAnsiTheme="majorBidi" w:cstheme="majorBidi"/>
          </w:rPr>
          <w:t xml:space="preserve">, and almost no change in the LV </w:t>
        </w:r>
      </w:ins>
      <w:ins w:id="1767" w:author="Sharifi, Hossein" w:date="2021-11-08T23:27:00Z">
        <w:r w:rsidR="00697E7F">
          <w:rPr>
            <w:rFonts w:asciiTheme="majorBidi" w:eastAsiaTheme="minorEastAsia" w:hAnsiTheme="majorBidi" w:cstheme="majorBidi"/>
          </w:rPr>
          <w:t>cavity volume at end-systole</w:t>
        </w:r>
      </w:ins>
      <w:ins w:id="1768" w:author="Sharifi, Hossein" w:date="2021-11-08T23:25:00Z">
        <w:r w:rsidR="00C52905">
          <w:rPr>
            <w:rFonts w:asciiTheme="majorBidi" w:eastAsiaTheme="minorEastAsia" w:hAnsiTheme="majorBidi" w:cstheme="majorBidi"/>
          </w:rPr>
          <w:t>.</w:t>
        </w:r>
      </w:ins>
      <w:ins w:id="1769" w:author="Sharifi, Hossein" w:date="2021-11-08T23:27:00Z">
        <w:r w:rsidR="00DC4791">
          <w:rPr>
            <w:rFonts w:asciiTheme="majorBidi" w:eastAsiaTheme="minorEastAsia" w:hAnsiTheme="majorBidi" w:cstheme="majorBidi"/>
          </w:rPr>
          <w:t xml:space="preserve"> </w:t>
        </w:r>
      </w:ins>
      <w:ins w:id="1770" w:author="Sharifi, Hossein" w:date="2021-11-08T23:29:00Z">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ins>
      <w:ins w:id="1771" w:author="Sharifi, Hossein" w:date="2021-11-08T23:30:00Z">
        <w:r w:rsidR="00C430B2">
          <w:rPr>
            <w:rFonts w:asciiTheme="majorBidi" w:eastAsiaTheme="minorEastAsia" w:hAnsiTheme="majorBidi" w:cstheme="majorBidi"/>
          </w:rPr>
          <w:t xml:space="preserve">led to thickening of </w:t>
        </w:r>
      </w:ins>
      <w:ins w:id="1772" w:author="Wenk, Jonathan F." w:date="2021-12-16T08:41:00Z">
        <w:r w:rsidR="00C54B13">
          <w:rPr>
            <w:rFonts w:asciiTheme="majorBidi" w:eastAsiaTheme="minorEastAsia" w:hAnsiTheme="majorBidi" w:cstheme="majorBidi"/>
          </w:rPr>
          <w:t xml:space="preserve">the </w:t>
        </w:r>
      </w:ins>
      <w:ins w:id="1773" w:author="Sharifi, Hossein" w:date="2021-11-08T23:30:00Z">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ins>
      <w:ins w:id="1774" w:author="Sharifi, Hossein" w:date="2021-11-08T23:32:00Z">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ins>
      <w:ins w:id="1775" w:author="Sharifi, Hossein" w:date="2021-11-08T23:38:00Z">
        <w:r w:rsidR="002E4725">
          <w:rPr>
            <w:rFonts w:asciiTheme="majorBidi" w:eastAsiaTheme="minorEastAsia" w:hAnsiTheme="majorBidi" w:cstheme="majorBidi"/>
          </w:rPr>
          <w:t>of concentric</w:t>
        </w:r>
      </w:ins>
      <w:ins w:id="1776" w:author="Sharifi, Hossein" w:date="2021-11-08T23:32:00Z">
        <w:r w:rsidR="00A95FD3">
          <w:rPr>
            <w:rFonts w:asciiTheme="majorBidi" w:eastAsiaTheme="minorEastAsia" w:hAnsiTheme="majorBidi" w:cstheme="majorBidi"/>
          </w:rPr>
          <w:t xml:space="preserve"> growth.</w:t>
        </w:r>
      </w:ins>
      <w:ins w:id="1777" w:author="Sharifi, Hossein" w:date="2021-12-10T15:07:00Z">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del w:id="1778" w:author="Wenk, Jonathan F." w:date="2021-12-16T10:30:00Z">
          <w:r w:rsidR="00A900CB" w:rsidDel="003F63D2">
            <w:rPr>
              <w:rFonts w:asciiTheme="majorBidi" w:eastAsiaTheme="minorEastAsia" w:hAnsiTheme="majorBidi" w:cstheme="majorBidi"/>
            </w:rPr>
            <w:delText>t the</w:delText>
          </w:r>
        </w:del>
      </w:ins>
      <w:ins w:id="1779" w:author="Wenk, Jonathan F." w:date="2021-12-16T10:30:00Z">
        <w:r w:rsidR="003F63D2">
          <w:rPr>
            <w:rFonts w:asciiTheme="majorBidi" w:eastAsiaTheme="minorEastAsia" w:hAnsiTheme="majorBidi" w:cstheme="majorBidi"/>
          </w:rPr>
          <w:t>fter</w:t>
        </w:r>
      </w:ins>
      <w:ins w:id="1780" w:author="Sharifi, Hossein" w:date="2021-12-10T15:07:00Z">
        <w:r w:rsidR="00A900CB">
          <w:rPr>
            <w:rFonts w:asciiTheme="majorBidi" w:eastAsiaTheme="minorEastAsia" w:hAnsiTheme="majorBidi" w:cstheme="majorBidi"/>
          </w:rPr>
          <w:t xml:space="preserve"> growth </w:t>
        </w:r>
      </w:ins>
      <w:ins w:id="1781" w:author="Wenk, Jonathan F." w:date="2021-12-16T10:30:00Z">
        <w:r w:rsidR="003F63D2">
          <w:rPr>
            <w:rFonts w:asciiTheme="majorBidi" w:eastAsiaTheme="minorEastAsia" w:hAnsiTheme="majorBidi" w:cstheme="majorBidi"/>
          </w:rPr>
          <w:t xml:space="preserve">reached </w:t>
        </w:r>
      </w:ins>
      <w:ins w:id="1782" w:author="Sharifi, Hossein" w:date="2021-12-10T15:07:00Z">
        <w:r w:rsidR="00A900CB">
          <w:rPr>
            <w:rFonts w:asciiTheme="majorBidi" w:eastAsiaTheme="minorEastAsia" w:hAnsiTheme="majorBidi" w:cstheme="majorBidi"/>
          </w:rPr>
          <w:t xml:space="preserve">steady state, </w:t>
        </w:r>
      </w:ins>
      <w:ins w:id="1783" w:author="Sharifi, Hossein" w:date="2021-12-10T15:08:00Z">
        <w:r w:rsidR="00935850">
          <w:rPr>
            <w:rFonts w:asciiTheme="majorBidi" w:eastAsiaTheme="minorEastAsia" w:hAnsiTheme="majorBidi" w:cstheme="majorBidi"/>
          </w:rPr>
          <w:t xml:space="preserve">all </w:t>
        </w:r>
      </w:ins>
      <w:ins w:id="1784" w:author="Sharifi, Hossein" w:date="2021-12-10T15:07:00Z">
        <w:r w:rsidR="00A900CB">
          <w:rPr>
            <w:rFonts w:asciiTheme="majorBidi" w:eastAsiaTheme="minorEastAsia" w:hAnsiTheme="majorBidi" w:cstheme="majorBidi"/>
          </w:rPr>
          <w:t>cell</w:t>
        </w:r>
      </w:ins>
      <w:ins w:id="1785" w:author="Sharifi, Hossein" w:date="2021-12-10T15:08:00Z">
        <w:r w:rsidR="00935850">
          <w:rPr>
            <w:rFonts w:asciiTheme="majorBidi" w:eastAsiaTheme="minorEastAsia" w:hAnsiTheme="majorBidi" w:cstheme="majorBidi"/>
          </w:rPr>
          <w:t>-level signals (</w:t>
        </w:r>
      </w:ins>
      <w:ins w:id="1786" w:author="Sharifi, Hossein" w:date="2021-12-10T15:09:00Z">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r w:rsidR="00935850">
          <w:rPr>
            <w:rFonts w:asciiTheme="majorBidi" w:eastAsiaTheme="minorEastAsia" w:hAnsiTheme="majorBidi" w:cstheme="majorBidi"/>
          </w:rPr>
          <w:t>, G</w:t>
        </w:r>
        <w:r w:rsidR="00935850">
          <w:rPr>
            <w:rFonts w:asciiTheme="majorBidi" w:eastAsiaTheme="minorEastAsia" w:hAnsiTheme="majorBidi" w:cstheme="majorBidi"/>
            <w:vertAlign w:val="subscript"/>
          </w:rPr>
          <w:t>c,con</w:t>
        </w:r>
        <w:r w:rsidR="00935850">
          <w:rPr>
            <w:rFonts w:asciiTheme="majorBidi" w:eastAsiaTheme="minorEastAsia" w:hAnsiTheme="majorBidi" w:cstheme="majorBidi"/>
          </w:rPr>
          <w:t>, G</w:t>
        </w:r>
        <w:r w:rsidR="00935850">
          <w:rPr>
            <w:rFonts w:asciiTheme="majorBidi" w:eastAsiaTheme="minorEastAsia" w:hAnsiTheme="majorBidi" w:cstheme="majorBidi"/>
            <w:vertAlign w:val="subscript"/>
          </w:rPr>
          <w:t>a,ecc</w:t>
        </w:r>
        <w:r w:rsidR="00935850">
          <w:rPr>
            <w:rFonts w:asciiTheme="majorBidi" w:eastAsiaTheme="minorEastAsia" w:hAnsiTheme="majorBidi" w:cstheme="majorBidi"/>
          </w:rPr>
          <w:t>, and G</w:t>
        </w:r>
        <w:r w:rsidR="00935850">
          <w:rPr>
            <w:rFonts w:asciiTheme="majorBidi" w:eastAsiaTheme="minorEastAsia" w:hAnsiTheme="majorBidi" w:cstheme="majorBidi"/>
            <w:vertAlign w:val="subscript"/>
          </w:rPr>
          <w:t>c,ecc</w:t>
        </w:r>
        <w:r w:rsidR="00935850">
          <w:rPr>
            <w:rFonts w:asciiTheme="majorBidi" w:eastAsiaTheme="minorEastAsia" w:hAnsiTheme="majorBidi" w:cstheme="majorBidi"/>
          </w:rPr>
          <w:t xml:space="preserve">) </w:t>
        </w:r>
      </w:ins>
      <w:ins w:id="1787" w:author="Sharifi, Hossein" w:date="2021-12-10T15:10:00Z">
        <w:r w:rsidR="008541B1">
          <w:rPr>
            <w:rFonts w:asciiTheme="majorBidi" w:eastAsiaTheme="minorEastAsia" w:hAnsiTheme="majorBidi" w:cstheme="majorBidi"/>
          </w:rPr>
          <w:t xml:space="preserve">normalized back to their homeostatic range as the LV </w:t>
        </w:r>
      </w:ins>
      <w:ins w:id="1788" w:author="Sharifi, Hossein" w:date="2021-12-10T15:11:00Z">
        <w:r w:rsidR="00411C9F">
          <w:rPr>
            <w:rFonts w:asciiTheme="majorBidi" w:eastAsiaTheme="minorEastAsia" w:hAnsiTheme="majorBidi" w:cstheme="majorBidi"/>
          </w:rPr>
          <w:t>geometry adapted</w:t>
        </w:r>
      </w:ins>
      <w:ins w:id="1789" w:author="Sharifi, Hossein" w:date="2021-12-10T15:12:00Z">
        <w:r w:rsidR="005B0F71">
          <w:rPr>
            <w:rFonts w:asciiTheme="majorBidi" w:eastAsiaTheme="minorEastAsia" w:hAnsiTheme="majorBidi" w:cstheme="majorBidi"/>
          </w:rPr>
          <w:t xml:space="preserve"> </w:t>
        </w:r>
      </w:ins>
      <w:ins w:id="1790" w:author="Wenk, Jonathan F." w:date="2021-12-16T08:41:00Z">
        <w:r w:rsidR="00C54B13">
          <w:rPr>
            <w:rFonts w:asciiTheme="majorBidi" w:eastAsiaTheme="minorEastAsia" w:hAnsiTheme="majorBidi" w:cstheme="majorBidi"/>
          </w:rPr>
          <w:t xml:space="preserve">to </w:t>
        </w:r>
      </w:ins>
      <w:ins w:id="1791" w:author="Sharifi, Hossein" w:date="2021-12-10T15:12:00Z">
        <w:r w:rsidR="005B0F71">
          <w:rPr>
            <w:rFonts w:asciiTheme="majorBidi" w:eastAsiaTheme="minorEastAsia" w:hAnsiTheme="majorBidi" w:cstheme="majorBidi"/>
          </w:rPr>
          <w:t xml:space="preserve">the </w:t>
        </w:r>
      </w:ins>
      <w:ins w:id="1792" w:author="Sharifi, Hossein" w:date="2021-12-10T15:13:00Z">
        <w:del w:id="1793" w:author="Wenk, Jonathan F." w:date="2021-12-16T10:30:00Z">
          <w:r w:rsidR="00211873" w:rsidDel="003F63D2">
            <w:rPr>
              <w:rFonts w:asciiTheme="majorBidi" w:eastAsiaTheme="minorEastAsia" w:hAnsiTheme="majorBidi" w:cstheme="majorBidi"/>
            </w:rPr>
            <w:delText xml:space="preserve">aortic </w:delText>
          </w:r>
        </w:del>
        <w:r w:rsidR="00211873">
          <w:rPr>
            <w:rFonts w:asciiTheme="majorBidi" w:eastAsiaTheme="minorEastAsia" w:hAnsiTheme="majorBidi" w:cstheme="majorBidi"/>
          </w:rPr>
          <w:t>stenosis condition</w:t>
        </w:r>
      </w:ins>
      <w:ins w:id="1794" w:author="Sharifi, Hossein" w:date="2021-12-10T15:11:00Z">
        <w:r w:rsidR="00411C9F">
          <w:rPr>
            <w:rFonts w:asciiTheme="majorBidi" w:eastAsiaTheme="minorEastAsia" w:hAnsiTheme="majorBidi" w:cstheme="majorBidi"/>
          </w:rPr>
          <w:t xml:space="preserve">. </w:t>
        </w:r>
      </w:ins>
    </w:p>
    <w:p w14:paraId="49D98B41" w14:textId="27B0A4C4" w:rsidR="007374FC" w:rsidRDefault="00BB21A7">
      <w:pPr>
        <w:spacing w:line="240" w:lineRule="auto"/>
        <w:ind w:firstLine="720"/>
        <w:jc w:val="both"/>
        <w:rPr>
          <w:ins w:id="1795" w:author="Sharifi, Hossein" w:date="2021-12-03T18:01:00Z"/>
        </w:rPr>
      </w:pPr>
      <w:ins w:id="1796" w:author="Sharifi, Hossein" w:date="2021-11-08T23:54:00Z">
        <w:r>
          <w:rPr>
            <w:rFonts w:asciiTheme="majorBidi" w:eastAsiaTheme="minorEastAsia" w:hAnsiTheme="majorBidi" w:cstheme="majorBidi"/>
          </w:rPr>
          <w:t xml:space="preserve">Throughout the progression of growth, </w:t>
        </w:r>
      </w:ins>
      <w:ins w:id="1797" w:author="Wenk, Jonathan F." w:date="2021-12-16T10:30:00Z">
        <w:r w:rsidR="003F63D2">
          <w:rPr>
            <w:rFonts w:asciiTheme="majorBidi" w:eastAsiaTheme="minorEastAsia" w:hAnsiTheme="majorBidi" w:cstheme="majorBidi"/>
          </w:rPr>
          <w:t xml:space="preserve">the </w:t>
        </w:r>
      </w:ins>
      <w:ins w:id="1798" w:author="Sharifi, Hossein" w:date="2021-11-09T00:04:00Z">
        <w:r w:rsidR="00B70A58">
          <w:rPr>
            <w:rFonts w:asciiTheme="majorBidi" w:eastAsiaTheme="minorEastAsia" w:hAnsiTheme="majorBidi" w:cstheme="majorBidi"/>
          </w:rPr>
          <w:t xml:space="preserve">baroreflex module </w:t>
        </w:r>
      </w:ins>
      <w:ins w:id="1799" w:author="Sharifi, Hossein" w:date="2021-11-08T23:55:00Z">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ins>
      <w:r w:rsidR="00D83000">
        <w:rPr>
          <w:rFonts w:asciiTheme="majorBidi" w:eastAsiaTheme="minorEastAsia" w:hAnsiTheme="majorBidi" w:cstheme="majorBidi"/>
        </w:rPr>
        <w:t>ure</w:t>
      </w:r>
      <w:ins w:id="1800" w:author="Sharifi, Hossein" w:date="2021-11-08T23:55:00Z">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ins>
      <w:r w:rsidR="0068141D">
        <w:rPr>
          <w:rFonts w:asciiTheme="majorBidi" w:eastAsiaTheme="minorEastAsia" w:hAnsiTheme="majorBidi" w:cstheme="majorBidi"/>
        </w:rPr>
        <w:fldChar w:fldCharType="separate"/>
      </w:r>
      <w:ins w:id="1801" w:author="Sharifi, Hossein" w:date="2021-12-07T16:48:00Z">
        <w:r w:rsidR="00A15D39">
          <w:rPr>
            <w:rFonts w:asciiTheme="majorBidi" w:eastAsiaTheme="minorEastAsia" w:hAnsiTheme="majorBidi" w:cstheme="majorBidi"/>
            <w:noProof/>
          </w:rPr>
          <w:t>2</w:t>
        </w:r>
      </w:ins>
      <w:ins w:id="1802" w:author="Sharifi, Hossein" w:date="2021-11-08T23:55:00Z">
        <w:r w:rsidR="0068141D">
          <w:rPr>
            <w:rFonts w:asciiTheme="majorBidi" w:eastAsiaTheme="minorEastAsia" w:hAnsiTheme="majorBidi" w:cstheme="majorBidi"/>
          </w:rPr>
          <w:fldChar w:fldCharType="end"/>
        </w:r>
      </w:ins>
      <w:ins w:id="1803" w:author="Sharifi, Hossein" w:date="2021-11-08T23:56:00Z">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ins>
      <w:ins w:id="1804" w:author="Sharifi, Hossein" w:date="2021-11-09T20:21:00Z">
        <w:r w:rsidR="005F6A72">
          <w:rPr>
            <w:rFonts w:asciiTheme="majorBidi" w:eastAsiaTheme="minorEastAsia" w:hAnsiTheme="majorBidi" w:cstheme="majorBidi"/>
          </w:rPr>
          <w:t>6</w:t>
        </w:r>
      </w:ins>
      <w:ins w:id="1805" w:author="Sharifi, Hossein" w:date="2021-11-08T23:56:00Z">
        <w:r w:rsidR="00301139">
          <w:rPr>
            <w:rFonts w:asciiTheme="majorBidi" w:eastAsiaTheme="minorEastAsia" w:hAnsiTheme="majorBidi" w:cstheme="majorBidi"/>
          </w:rPr>
          <w:t>8 bpm</w:t>
        </w:r>
      </w:ins>
      <w:ins w:id="1806" w:author="Wenk, Jonathan F." w:date="2021-12-16T13:32:00Z">
        <w:r w:rsidR="00531786">
          <w:rPr>
            <w:rFonts w:asciiTheme="majorBidi" w:eastAsiaTheme="minorEastAsia" w:hAnsiTheme="majorBidi" w:cstheme="majorBidi"/>
          </w:rPr>
          <w:t>.</w:t>
        </w:r>
      </w:ins>
      <w:ins w:id="1807" w:author="Sharifi, Hossein" w:date="2021-11-08T23:57:00Z">
        <w:del w:id="1808" w:author="Wenk, Jonathan F." w:date="2021-12-16T13:32:00Z">
          <w:r w:rsidR="003C490C" w:rsidDel="00531786">
            <w:rPr>
              <w:rFonts w:asciiTheme="majorBidi" w:eastAsiaTheme="minorEastAsia" w:hAnsiTheme="majorBidi" w:cstheme="majorBidi"/>
            </w:rPr>
            <w:delText>,</w:delText>
          </w:r>
        </w:del>
      </w:ins>
      <w:ins w:id="1809" w:author="Wenk, Jonathan F." w:date="2021-12-16T12:54:00Z">
        <w:r w:rsidR="00C375A6">
          <w:rPr>
            <w:rFonts w:asciiTheme="majorBidi" w:eastAsiaTheme="minorEastAsia" w:hAnsiTheme="majorBidi" w:cstheme="majorBidi"/>
          </w:rPr>
          <w:t xml:space="preserve"> </w:t>
        </w:r>
      </w:ins>
      <w:ins w:id="1810" w:author="Wenk, Jonathan F." w:date="2021-12-16T13:33:00Z">
        <w:r w:rsidR="004914B9">
          <w:rPr>
            <w:rFonts w:asciiTheme="majorBidi" w:eastAsiaTheme="minorEastAsia" w:hAnsiTheme="majorBidi" w:cstheme="majorBidi"/>
          </w:rPr>
          <w:t>Additionally, the parameters related to the</w:t>
        </w:r>
      </w:ins>
      <w:ins w:id="1811" w:author="Sharifi, Hossein" w:date="2021-11-08T23:57:00Z">
        <w:del w:id="1812" w:author="Wenk, Jonathan F." w:date="2021-12-16T13:33:00Z">
          <w:r w:rsidR="003C490C" w:rsidDel="004914B9">
            <w:rPr>
              <w:rFonts w:asciiTheme="majorBidi" w:eastAsiaTheme="minorEastAsia" w:hAnsiTheme="majorBidi" w:cstheme="majorBidi"/>
            </w:rPr>
            <w:delText xml:space="preserve"> </w:delText>
          </w:r>
        </w:del>
      </w:ins>
      <w:ins w:id="1813" w:author="Wenk, Jonathan F." w:date="2021-12-16T13:32:00Z">
        <w:r w:rsidR="00531786">
          <w:rPr>
            <w:rFonts w:asciiTheme="majorBidi" w:eastAsiaTheme="minorEastAsia" w:hAnsiTheme="majorBidi" w:cstheme="majorBidi"/>
          </w:rPr>
          <w:t xml:space="preserve"> </w:t>
        </w:r>
      </w:ins>
      <w:ins w:id="1814" w:author="Sharifi, Hossein" w:date="2021-11-08T23:57:00Z">
        <w:r w:rsidR="00671082">
          <w:t>intracellular Ca</w:t>
        </w:r>
        <w:r w:rsidR="00671082">
          <w:rPr>
            <w:vertAlign w:val="superscript"/>
          </w:rPr>
          <w:t>2+</w:t>
        </w:r>
        <w:r w:rsidR="00671082">
          <w:t xml:space="preserve"> dynamics (k</w:t>
        </w:r>
        <w:r w:rsidR="00671082">
          <w:rPr>
            <w:vertAlign w:val="subscript"/>
          </w:rPr>
          <w:t>act</w:t>
        </w:r>
        <w:r w:rsidR="00671082">
          <w:t xml:space="preserve"> and k</w:t>
        </w:r>
        <w:r w:rsidR="00671082">
          <w:rPr>
            <w:vertAlign w:val="subscript"/>
          </w:rPr>
          <w:t>SERCA</w:t>
        </w:r>
        <w:r w:rsidR="00671082">
          <w:t>), myofilament function</w:t>
        </w:r>
      </w:ins>
      <w:ins w:id="1815" w:author="Wenk, Jonathan F." w:date="2021-12-16T13:32:00Z">
        <w:r w:rsidR="00531786">
          <w:t xml:space="preserve"> </w:t>
        </w:r>
      </w:ins>
      <w:ins w:id="1816" w:author="Sharifi, Hossein" w:date="2021-11-08T23:57:00Z">
        <w:del w:id="1817" w:author="Wenk, Jonathan F." w:date="2021-12-16T13:33:00Z">
          <w:r w:rsidR="00671082" w:rsidDel="004914B9">
            <w:delText xml:space="preserve"> </w:delText>
          </w:r>
        </w:del>
        <w:r w:rsidR="00671082">
          <w:t>(k</w:t>
        </w:r>
        <w:r w:rsidR="00671082">
          <w:rPr>
            <w:vertAlign w:val="subscript"/>
          </w:rPr>
          <w:t>1</w:t>
        </w:r>
        <w:del w:id="1818" w:author="Wenk, Jonathan F." w:date="2021-12-16T13:32:00Z">
          <w:r w:rsidR="00671082" w:rsidDel="00531786">
            <w:delText>,</w:delText>
          </w:r>
        </w:del>
      </w:ins>
      <w:ins w:id="1819" w:author="Wenk, Jonathan F." w:date="2021-12-16T13:32:00Z">
        <w:r w:rsidR="00531786">
          <w:t xml:space="preserve"> and</w:t>
        </w:r>
      </w:ins>
      <w:ins w:id="1820" w:author="Sharifi, Hossein" w:date="2021-11-08T23:57:00Z">
        <w:r w:rsidR="00671082">
          <w:t xml:space="preserve"> k</w:t>
        </w:r>
        <w:r w:rsidR="00671082">
          <w:rPr>
            <w:vertAlign w:val="subscript"/>
          </w:rPr>
          <w:t>3</w:t>
        </w:r>
        <w:del w:id="1821" w:author="Wenk, Jonathan F." w:date="2021-12-16T13:34:00Z">
          <w:r w:rsidR="00671082" w:rsidDel="004914B9">
            <w:delText xml:space="preserve">, and </w:delText>
          </w:r>
          <w:commentRangeStart w:id="1822"/>
          <w:r w:rsidR="00671082" w:rsidDel="004914B9">
            <w:delText>k</w:delText>
          </w:r>
          <w:r w:rsidR="00671082" w:rsidDel="004914B9">
            <w:rPr>
              <w:vertAlign w:val="subscript"/>
            </w:rPr>
            <w:delText>on</w:delText>
          </w:r>
        </w:del>
      </w:ins>
      <w:commentRangeEnd w:id="1822"/>
      <w:del w:id="1823" w:author="Wenk, Jonathan F." w:date="2021-12-16T13:34:00Z">
        <w:r w:rsidR="003F63D2" w:rsidDel="004914B9">
          <w:rPr>
            <w:rStyle w:val="CommentReference"/>
          </w:rPr>
          <w:commentReference w:id="1822"/>
        </w:r>
      </w:del>
      <w:ins w:id="1824" w:author="Sharifi, Hossein" w:date="2021-11-08T23:57:00Z">
        <w:r w:rsidR="00671082">
          <w:t>), and vascular tone (R</w:t>
        </w:r>
        <w:r w:rsidR="00671082">
          <w:rPr>
            <w:vertAlign w:val="subscript"/>
          </w:rPr>
          <w:t>arteriolar</w:t>
        </w:r>
        <w:del w:id="1825" w:author="Wenk, Jonathan F." w:date="2021-12-16T13:34:00Z">
          <w:r w:rsidR="00671082" w:rsidDel="004914B9">
            <w:delText xml:space="preserve"> and </w:delText>
          </w:r>
          <w:commentRangeStart w:id="1826"/>
          <w:r w:rsidR="00671082" w:rsidDel="004914B9">
            <w:delText>C</w:delText>
          </w:r>
          <w:r w:rsidR="00671082" w:rsidDel="004914B9">
            <w:rPr>
              <w:vertAlign w:val="subscript"/>
            </w:rPr>
            <w:delText>veins</w:delText>
          </w:r>
        </w:del>
      </w:ins>
      <w:commentRangeEnd w:id="1826"/>
      <w:del w:id="1827" w:author="Wenk, Jonathan F." w:date="2021-12-16T13:34:00Z">
        <w:r w:rsidR="003F63D2" w:rsidDel="004914B9">
          <w:rPr>
            <w:rStyle w:val="CommentReference"/>
          </w:rPr>
          <w:commentReference w:id="1826"/>
        </w:r>
      </w:del>
      <w:ins w:id="1828" w:author="Sharifi, Hossein" w:date="2021-11-08T23:57:00Z">
        <w:r w:rsidR="00671082">
          <w:t>)</w:t>
        </w:r>
      </w:ins>
      <w:ins w:id="1829" w:author="Wenk, Jonathan F." w:date="2021-12-16T13:33:00Z">
        <w:r w:rsidR="004914B9">
          <w:t xml:space="preserve"> increa</w:t>
        </w:r>
      </w:ins>
      <w:ins w:id="1830" w:author="Wenk, Jonathan F." w:date="2021-12-16T13:34:00Z">
        <w:r w:rsidR="004914B9">
          <w:t xml:space="preserve">sed, while the parameters </w:t>
        </w:r>
        <w:commentRangeStart w:id="1831"/>
        <w:r w:rsidR="004914B9">
          <w:t>k</w:t>
        </w:r>
        <w:r w:rsidR="004914B9">
          <w:rPr>
            <w:vertAlign w:val="subscript"/>
          </w:rPr>
          <w:t>on</w:t>
        </w:r>
        <w:commentRangeEnd w:id="1831"/>
        <w:r w:rsidR="004914B9">
          <w:rPr>
            <w:rStyle w:val="CommentReference"/>
          </w:rPr>
          <w:commentReference w:id="1831"/>
        </w:r>
        <w:r w:rsidR="004914B9">
          <w:rPr>
            <w:vertAlign w:val="subscript"/>
          </w:rPr>
          <w:t xml:space="preserve">  </w:t>
        </w:r>
        <w:r w:rsidR="004914B9">
          <w:t xml:space="preserve">and </w:t>
        </w:r>
        <w:commentRangeStart w:id="1832"/>
        <w:r w:rsidR="004914B9">
          <w:t>C</w:t>
        </w:r>
        <w:r w:rsidR="004914B9">
          <w:rPr>
            <w:vertAlign w:val="subscript"/>
          </w:rPr>
          <w:t>veins</w:t>
        </w:r>
        <w:commentRangeEnd w:id="1832"/>
        <w:r w:rsidR="004914B9">
          <w:rPr>
            <w:rStyle w:val="CommentReference"/>
          </w:rPr>
          <w:commentReference w:id="1832"/>
        </w:r>
        <w:r w:rsidR="004914B9">
          <w:rPr>
            <w:vertAlign w:val="subscript"/>
          </w:rPr>
          <w:t xml:space="preserve"> </w:t>
        </w:r>
        <w:r w:rsidR="004914B9">
          <w:t>decreased.</w:t>
        </w:r>
      </w:ins>
      <w:ins w:id="1833" w:author="Sharifi, Hossein" w:date="2021-11-08T23:57:00Z">
        <w:del w:id="1834" w:author="Wenk, Jonathan F." w:date="2021-12-16T13:34:00Z">
          <w:r w:rsidR="00671082" w:rsidDel="004914B9">
            <w:delText>.</w:delText>
          </w:r>
        </w:del>
      </w:ins>
      <w:ins w:id="1835" w:author="Sharifi, Hossein" w:date="2021-12-03T18:01:00Z">
        <w:del w:id="1836" w:author="Wenk, Jonathan F." w:date="2021-12-16T13:34:00Z">
          <w:r w:rsidR="005B3781" w:rsidDel="004914B9">
            <w:delText xml:space="preserve"> </w:delText>
          </w:r>
        </w:del>
      </w:ins>
      <w:ins w:id="1837" w:author="Wenk, Jonathan F." w:date="2021-12-16T12:52:00Z">
        <w:r w:rsidR="00C375A6">
          <w:t xml:space="preserve"> </w:t>
        </w:r>
      </w:ins>
      <w:ins w:id="1838" w:author="Wenk, Jonathan F." w:date="2021-12-16T13:35:00Z">
        <w:r w:rsidR="004914B9">
          <w:t>All of these parameters remained at the</w:t>
        </w:r>
      </w:ins>
      <w:ins w:id="1839" w:author="Wenk, Jonathan F." w:date="2021-12-16T13:36:00Z">
        <w:r w:rsidR="004914B9">
          <w:t>ir</w:t>
        </w:r>
      </w:ins>
      <w:ins w:id="1840" w:author="Wenk, Jonathan F." w:date="2021-12-16T13:35:00Z">
        <w:r w:rsidR="004914B9">
          <w:t xml:space="preserve"> deviated levels</w:t>
        </w:r>
      </w:ins>
      <w:ins w:id="1841" w:author="Wenk, Jonathan F." w:date="2021-12-16T13:37:00Z">
        <w:r w:rsidR="004914B9">
          <w:t>, relative to the default values,</w:t>
        </w:r>
      </w:ins>
      <w:ins w:id="1842" w:author="Wenk, Jonathan F." w:date="2021-12-16T13:35:00Z">
        <w:r w:rsidR="004914B9">
          <w:t xml:space="preserve"> </w:t>
        </w:r>
      </w:ins>
      <w:ins w:id="1843" w:author="Wenk, Jonathan F." w:date="2021-12-16T13:36:00Z">
        <w:r w:rsidR="004914B9">
          <w:t>once the growth attained steady state.</w:t>
        </w:r>
      </w:ins>
    </w:p>
    <w:p w14:paraId="2661BB69" w14:textId="49329255" w:rsidR="005B3781" w:rsidRDefault="005B3781">
      <w:pPr>
        <w:spacing w:line="240" w:lineRule="auto"/>
        <w:ind w:firstLine="720"/>
        <w:jc w:val="both"/>
        <w:rPr>
          <w:ins w:id="1844" w:author="Sharifi, Hossein" w:date="2021-12-03T18:01:00Z"/>
        </w:rPr>
        <w:pPrChange w:id="1845" w:author="Sharifi, Hossein" w:date="2021-12-03T18:03:00Z">
          <w:pPr>
            <w:spacing w:line="240" w:lineRule="auto"/>
            <w:jc w:val="both"/>
          </w:pPr>
        </w:pPrChange>
      </w:pPr>
      <w:ins w:id="1846" w:author="Sharifi, Hossein" w:date="2021-12-03T18:01:00Z">
        <w:r w:rsidRPr="00D62634">
          <w:rPr>
            <w:rPrChange w:id="1847" w:author="Sharifi, Hossein" w:date="2021-12-03T18:02:00Z">
              <w:rPr>
                <w:highlight w:val="red"/>
              </w:rPr>
            </w:rPrChange>
          </w:rPr>
          <w:t xml:space="preserve">Although the peak value of </w:t>
        </w:r>
      </w:ins>
      <w:ins w:id="1848" w:author="Sharifi, Hossein" w:date="2021-12-07T10:00:00Z">
        <w:r w:rsidR="00256790">
          <w:t>the stimulus signal for concentric growth S</w:t>
        </w:r>
        <w:r w:rsidR="00256790">
          <w:rPr>
            <w:vertAlign w:val="subscript"/>
          </w:rPr>
          <w:t>con</w:t>
        </w:r>
        <w:r w:rsidR="00256790">
          <w:t xml:space="preserve"> (</w:t>
        </w:r>
      </w:ins>
      <w:ins w:id="1849" w:author="Sharifi, Hossein" w:date="2021-12-03T18:01:00Z">
        <w:r w:rsidRPr="00D62634">
          <w:rPr>
            <w:rPrChange w:id="1850" w:author="Sharifi, Hossein" w:date="2021-12-03T18:02:00Z">
              <w:rPr>
                <w:highlight w:val="red"/>
              </w:rPr>
            </w:rPrChange>
          </w:rPr>
          <w:t xml:space="preserve">myosin ATPase </w:t>
        </w:r>
      </w:ins>
      <w:ins w:id="1851" w:author="Sharifi, Hossein" w:date="2021-12-07T10:00:00Z">
        <w:r w:rsidR="00256790">
          <w:t>normalized to</w:t>
        </w:r>
      </w:ins>
      <w:ins w:id="1852" w:author="Sharifi, Hossein" w:date="2021-12-03T18:01:00Z">
        <w:r w:rsidRPr="00D62634">
          <w:rPr>
            <w:rPrChange w:id="1853" w:author="Sharifi, Hossein" w:date="2021-12-03T18:02:00Z">
              <w:rPr>
                <w:highlight w:val="red"/>
              </w:rPr>
            </w:rPrChange>
          </w:rPr>
          <w:t xml:space="preserve"> myofibrillar volume</w:t>
        </w:r>
      </w:ins>
      <w:ins w:id="1854" w:author="Sharifi, Hossein" w:date="2021-12-07T10:00:00Z">
        <w:r w:rsidR="00256790">
          <w:t>)</w:t>
        </w:r>
      </w:ins>
      <w:ins w:id="1855" w:author="Sharifi, Hossein" w:date="2021-12-03T18:01:00Z">
        <w:r w:rsidRPr="00D62634">
          <w:rPr>
            <w:rPrChange w:id="1856" w:author="Sharifi, Hossein" w:date="2021-12-03T18:02:00Z">
              <w:rPr>
                <w:highlight w:val="red"/>
              </w:rPr>
            </w:rPrChange>
          </w:rPr>
          <w:t xml:space="preserve"> appears higher at growth steady state than at baseline steady state, due to changes in heart rate and systolic duration</w:t>
        </w:r>
      </w:ins>
      <w:ins w:id="1857" w:author="Sharifi, Hossein" w:date="2021-12-05T14:31:00Z">
        <w:r w:rsidR="00841C70">
          <w:t xml:space="preserve"> </w:t>
        </w:r>
      </w:ins>
      <w:ins w:id="1858" w:author="Sharifi, Hossein" w:date="2021-12-03T18:01:00Z">
        <w:r w:rsidRPr="00D62634">
          <w:rPr>
            <w:rPrChange w:id="1859" w:author="Sharifi, Hossein" w:date="2021-12-03T18:02:00Z">
              <w:rPr>
                <w:highlight w:val="red"/>
              </w:rPr>
            </w:rPrChange>
          </w:rPr>
          <w:t>caused by the baroreflex, the average</w:t>
        </w:r>
      </w:ins>
      <w:ins w:id="1860" w:author="Sharifi, Hossein" w:date="2021-12-05T12:54:00Z">
        <w:r w:rsidR="00D37022">
          <w:t>d</w:t>
        </w:r>
      </w:ins>
      <w:ins w:id="1861" w:author="Sharifi, Hossein" w:date="2021-12-03T18:01:00Z">
        <w:r w:rsidRPr="00D62634">
          <w:rPr>
            <w:rPrChange w:id="1862" w:author="Sharifi, Hossein" w:date="2021-12-03T18:02:00Z">
              <w:rPr>
                <w:highlight w:val="red"/>
              </w:rPr>
            </w:rPrChange>
          </w:rPr>
          <w:t xml:space="preserve"> value reaches the setpoint level for concentric growth</w:t>
        </w:r>
      </w:ins>
      <w:ins w:id="1863" w:author="Sharifi, Hossein" w:date="2021-12-05T14:31:00Z">
        <w:r w:rsidR="00841C70">
          <w:t xml:space="preserve"> (Figures S</w:t>
        </w:r>
        <w:r w:rsidR="00841C70">
          <w:fldChar w:fldCharType="begin"/>
        </w:r>
        <w:r w:rsidR="00841C70">
          <w:instrText xml:space="preserve"> seq sfigure figs3 </w:instrText>
        </w:r>
      </w:ins>
      <w:r w:rsidR="00841C70">
        <w:fldChar w:fldCharType="separate"/>
      </w:r>
      <w:ins w:id="1864" w:author="Sharifi, Hossein" w:date="2021-12-07T16:48:00Z">
        <w:r w:rsidR="00A15D39">
          <w:rPr>
            <w:noProof/>
          </w:rPr>
          <w:t>3</w:t>
        </w:r>
      </w:ins>
      <w:ins w:id="1865" w:author="Sharifi, Hossein" w:date="2021-12-05T14:31:00Z">
        <w:r w:rsidR="00841C70">
          <w:fldChar w:fldCharType="end"/>
        </w:r>
        <w:r w:rsidR="00841C70">
          <w:t>-S</w:t>
        </w:r>
        <w:r w:rsidR="00841C70">
          <w:fldChar w:fldCharType="begin"/>
        </w:r>
        <w:r w:rsidR="00841C70">
          <w:instrText xml:space="preserve"> seq sfigure figs4 </w:instrText>
        </w:r>
      </w:ins>
      <w:r w:rsidR="00841C70">
        <w:fldChar w:fldCharType="separate"/>
      </w:r>
      <w:ins w:id="1866" w:author="Sharifi, Hossein" w:date="2021-12-07T16:48:00Z">
        <w:r w:rsidR="00A15D39">
          <w:rPr>
            <w:noProof/>
          </w:rPr>
          <w:t>4</w:t>
        </w:r>
      </w:ins>
      <w:ins w:id="1867" w:author="Sharifi, Hossein" w:date="2021-12-05T14:31:00Z">
        <w:r w:rsidR="00841C70">
          <w:fldChar w:fldCharType="end"/>
        </w:r>
        <w:r w:rsidR="00841C70">
          <w:t>)</w:t>
        </w:r>
      </w:ins>
      <w:ins w:id="1868" w:author="Sharifi, Hossein" w:date="2021-12-05T12:54:00Z">
        <w:r w:rsidR="00756D98">
          <w:t>.</w:t>
        </w:r>
      </w:ins>
      <w:commentRangeEnd w:id="1700"/>
      <w:r w:rsidR="00C54B13">
        <w:rPr>
          <w:rStyle w:val="CommentReference"/>
        </w:rPr>
        <w:commentReference w:id="1700"/>
      </w:r>
    </w:p>
    <w:p w14:paraId="0E865AA0" w14:textId="77777777" w:rsidR="005B3781" w:rsidRPr="004377BA" w:rsidRDefault="005B3781">
      <w:pPr>
        <w:spacing w:line="240" w:lineRule="auto"/>
        <w:ind w:firstLine="720"/>
        <w:jc w:val="both"/>
        <w:rPr>
          <w:ins w:id="1869" w:author="Sharifi, Hossein" w:date="2021-11-08T15:35:00Z"/>
          <w:rFonts w:asciiTheme="majorBidi" w:eastAsiaTheme="minorEastAsia" w:hAnsiTheme="majorBidi" w:cstheme="majorBidi"/>
        </w:rPr>
        <w:pPrChange w:id="1870" w:author="Sharifi, Hossein" w:date="2021-11-08T23:58:00Z">
          <w:pPr>
            <w:spacing w:line="240" w:lineRule="auto"/>
            <w:jc w:val="both"/>
          </w:pPr>
        </w:pPrChange>
      </w:pPr>
    </w:p>
    <w:p w14:paraId="042FB559" w14:textId="4F0264A6" w:rsidR="00250800" w:rsidRPr="006D0A9A" w:rsidDel="00671082" w:rsidRDefault="002B7CD8" w:rsidP="00A762D0">
      <w:pPr>
        <w:spacing w:line="240" w:lineRule="auto"/>
        <w:jc w:val="both"/>
        <w:rPr>
          <w:del w:id="1871" w:author="Sharifi, Hossein" w:date="2021-11-08T23:58:00Z"/>
          <w:rFonts w:asciiTheme="majorBidi" w:eastAsiaTheme="minorEastAsia" w:hAnsiTheme="majorBidi" w:cstheme="majorBidi"/>
          <w:rPrChange w:id="1872" w:author="Sharifi, Hossein" w:date="2021-11-08T10:31:00Z">
            <w:rPr>
              <w:del w:id="1873" w:author="Sharifi, Hossein" w:date="2021-11-08T23:58:00Z"/>
              <w:rFonts w:asciiTheme="majorBidi" w:hAnsiTheme="majorBidi" w:cstheme="majorBidi"/>
              <w:color w:val="FF0000"/>
            </w:rPr>
          </w:rPrChange>
        </w:rPr>
      </w:pPr>
      <w:del w:id="1874" w:author="Sharifi, Hossein" w:date="2021-11-08T23:58:00Z">
        <w:r w:rsidDel="00671082">
          <w:rPr>
            <w:rFonts w:asciiTheme="majorBidi" w:eastAsiaTheme="minorEastAsia" w:hAnsiTheme="majorBidi" w:cstheme="majorBidi"/>
          </w:rPr>
          <w:delText xml:space="preserve">the </w:delText>
        </w:r>
        <w:r w:rsidR="007E1E06" w:rsidRPr="00B95524" w:rsidDel="00671082">
          <w:rPr>
            <w:rFonts w:asciiTheme="majorBidi" w:eastAsiaTheme="minorEastAsia" w:hAnsiTheme="majorBidi" w:cstheme="majorBidi"/>
          </w:rPr>
          <w:delText xml:space="preserve">growth </w:delText>
        </w:r>
      </w:del>
      <w:del w:id="1875" w:author="Sharifi, Hossein" w:date="2021-11-08T10:28:00Z">
        <w:r w:rsidR="007E1E06" w:rsidRPr="00B95524" w:rsidDel="002A6069">
          <w:rPr>
            <w:rFonts w:asciiTheme="majorBidi" w:eastAsiaTheme="minorEastAsia" w:hAnsiTheme="majorBidi" w:cstheme="majorBidi"/>
          </w:rPr>
          <w:delText xml:space="preserve">module </w:delText>
        </w:r>
      </w:del>
      <w:del w:id="1876" w:author="Sharifi, Hossein" w:date="2021-11-08T23:58:00Z">
        <w:r w:rsidR="007E1E06" w:rsidRPr="00B95524" w:rsidDel="00671082">
          <w:rPr>
            <w:rFonts w:asciiTheme="majorBidi" w:eastAsiaTheme="minorEastAsia" w:hAnsiTheme="majorBidi" w:cstheme="majorBidi"/>
          </w:rPr>
          <w:delText xml:space="preserve">increased </w:delText>
        </w:r>
      </w:del>
      <w:del w:id="1877" w:author="Sharifi, Hossein" w:date="2021-11-08T10:24:00Z">
        <w:r w:rsidR="007E1E06" w:rsidRPr="00B95524" w:rsidDel="006F5A24">
          <w:rPr>
            <w:rFonts w:asciiTheme="majorBidi" w:eastAsiaTheme="minorEastAsia" w:hAnsiTheme="majorBidi" w:cstheme="majorBidi"/>
          </w:rPr>
          <w:delText xml:space="preserve">LV </w:delText>
        </w:r>
      </w:del>
      <w:del w:id="1878" w:author="Sharifi, Hossein" w:date="2021-11-08T23:58:00Z">
        <w:r w:rsidR="007E1E06" w:rsidRPr="00B95524" w:rsidDel="00671082">
          <w:rPr>
            <w:rFonts w:asciiTheme="majorBidi" w:eastAsiaTheme="minorEastAsia" w:hAnsiTheme="majorBidi" w:cstheme="majorBidi"/>
          </w:rPr>
          <w:delText>wall volume (V</w:delText>
        </w:r>
        <w:r w:rsidR="007E1E06" w:rsidRPr="00B95524" w:rsidDel="00671082">
          <w:rPr>
            <w:rFonts w:asciiTheme="majorBidi" w:eastAsiaTheme="minorEastAsia" w:hAnsiTheme="majorBidi" w:cstheme="majorBidi"/>
            <w:vertAlign w:val="subscript"/>
          </w:rPr>
          <w:delText>wall</w:delText>
        </w:r>
        <w:r w:rsidR="007E1E06" w:rsidRPr="00B95524" w:rsidDel="00671082">
          <w:rPr>
            <w:rFonts w:asciiTheme="majorBidi" w:eastAsiaTheme="minorEastAsia" w:hAnsiTheme="majorBidi" w:cstheme="majorBidi"/>
          </w:rPr>
          <w:delText xml:space="preserve">) </w:delText>
        </w:r>
        <w:r w:rsidR="00336BB1" w:rsidRPr="00B95524" w:rsidDel="00671082">
          <w:rPr>
            <w:rFonts w:asciiTheme="majorBidi" w:eastAsiaTheme="minorEastAsia" w:hAnsiTheme="majorBidi" w:cstheme="majorBidi"/>
          </w:rPr>
          <w:delText xml:space="preserve">by </w:delText>
        </w:r>
        <w:r w:rsidR="00AF4616" w:rsidRPr="00B95524" w:rsidDel="00671082">
          <w:rPr>
            <w:rFonts w:asciiTheme="majorBidi" w:eastAsiaTheme="minorEastAsia" w:hAnsiTheme="majorBidi" w:cstheme="majorBidi"/>
          </w:rPr>
          <w:delText xml:space="preserve">~30% </w:delText>
        </w:r>
        <w:r w:rsidR="004476EE" w:rsidRPr="00B95524" w:rsidDel="00671082">
          <w:rPr>
            <w:rFonts w:asciiTheme="majorBidi" w:eastAsiaTheme="minorEastAsia" w:hAnsiTheme="majorBidi" w:cstheme="majorBidi"/>
          </w:rPr>
          <w:delText xml:space="preserve">whereas </w:delText>
        </w:r>
        <w:r w:rsidR="00AF4616" w:rsidRPr="00B95524" w:rsidDel="00671082">
          <w:rPr>
            <w:rFonts w:asciiTheme="majorBidi" w:eastAsiaTheme="minorEastAsia" w:hAnsiTheme="majorBidi" w:cstheme="majorBidi"/>
          </w:rPr>
          <w:delText xml:space="preserve">the </w:delText>
        </w:r>
        <w:r w:rsidR="004476EE" w:rsidRPr="00B95524" w:rsidDel="00671082">
          <w:rPr>
            <w:rFonts w:asciiTheme="majorBidi" w:eastAsiaTheme="minorEastAsia" w:hAnsiTheme="majorBidi" w:cstheme="majorBidi"/>
          </w:rPr>
          <w:delText xml:space="preserve">number of </w:delText>
        </w:r>
        <w:r w:rsidDel="00671082">
          <w:rPr>
            <w:rFonts w:asciiTheme="majorBidi" w:eastAsiaTheme="minorEastAsia" w:hAnsiTheme="majorBidi" w:cstheme="majorBidi"/>
          </w:rPr>
          <w:delText xml:space="preserve">serial </w:delText>
        </w:r>
        <w:r w:rsidR="004476EE" w:rsidRPr="00B95524" w:rsidDel="00671082">
          <w:rPr>
            <w:rFonts w:asciiTheme="majorBidi" w:eastAsiaTheme="minorEastAsia" w:hAnsiTheme="majorBidi" w:cstheme="majorBidi"/>
          </w:rPr>
          <w:delText>half-sarcomeres around the circumference of LV remained</w:delText>
        </w:r>
        <w:r w:rsidDel="00671082">
          <w:rPr>
            <w:rFonts w:asciiTheme="majorBidi" w:eastAsiaTheme="minorEastAsia" w:hAnsiTheme="majorBidi" w:cstheme="majorBidi"/>
          </w:rPr>
          <w:delText xml:space="preserve"> nearly</w:delText>
        </w:r>
        <w:r w:rsidR="004476EE" w:rsidRPr="00B95524" w:rsidDel="00671082">
          <w:rPr>
            <w:rFonts w:asciiTheme="majorBidi" w:eastAsiaTheme="minorEastAsia" w:hAnsiTheme="majorBidi" w:cstheme="majorBidi"/>
          </w:rPr>
          <w:delText xml:space="preserve"> unchanged.</w:delText>
        </w:r>
        <w:r w:rsidR="004344B4" w:rsidRPr="00B95524" w:rsidDel="00671082">
          <w:rPr>
            <w:rFonts w:asciiTheme="majorBidi" w:eastAsiaTheme="minorEastAsia" w:hAnsiTheme="majorBidi" w:cstheme="majorBidi"/>
          </w:rPr>
          <w:delText xml:space="preserve"> Due to </w:delText>
        </w:r>
        <w:r w:rsidR="007A6661" w:rsidRPr="00B95524" w:rsidDel="00671082">
          <w:rPr>
            <w:rFonts w:asciiTheme="majorBidi" w:eastAsiaTheme="minorEastAsia" w:hAnsiTheme="majorBidi" w:cstheme="majorBidi"/>
          </w:rPr>
          <w:delText>these changes</w:delText>
        </w:r>
        <w:r w:rsidR="00773FBB" w:rsidRPr="00B95524" w:rsidDel="00671082">
          <w:rPr>
            <w:rFonts w:asciiTheme="majorBidi" w:eastAsiaTheme="minorEastAsia" w:hAnsiTheme="majorBidi" w:cstheme="majorBidi"/>
          </w:rPr>
          <w:delText>,</w:delText>
        </w:r>
        <w:r w:rsidDel="00671082">
          <w:rPr>
            <w:rFonts w:asciiTheme="majorBidi" w:eastAsiaTheme="minorEastAsia" w:hAnsiTheme="majorBidi" w:cstheme="majorBidi"/>
          </w:rPr>
          <w:delText xml:space="preserve"> the</w:delText>
        </w:r>
        <w:r w:rsidR="00773FBB" w:rsidRPr="00B95524" w:rsidDel="00671082">
          <w:rPr>
            <w:rFonts w:asciiTheme="majorBidi" w:eastAsiaTheme="minorEastAsia" w:hAnsiTheme="majorBidi" w:cstheme="majorBidi"/>
          </w:rPr>
          <w:delText xml:space="preserve"> </w:delText>
        </w:r>
        <w:r w:rsidR="005F5C48" w:rsidRPr="00B95524" w:rsidDel="00671082">
          <w:rPr>
            <w:rFonts w:asciiTheme="majorBidi" w:eastAsiaTheme="minorEastAsia" w:hAnsiTheme="majorBidi" w:cstheme="majorBidi"/>
          </w:rPr>
          <w:delText xml:space="preserve">LV wall thickness increased by </w:delText>
        </w:r>
        <w:r w:rsidR="00C775D1" w:rsidRPr="00B95524" w:rsidDel="00671082">
          <w:rPr>
            <w:rFonts w:asciiTheme="majorBidi" w:eastAsiaTheme="minorEastAsia" w:hAnsiTheme="majorBidi" w:cstheme="majorBidi"/>
          </w:rPr>
          <w:delText>~</w:delText>
        </w:r>
        <w:r w:rsidR="00982A3E" w:rsidRPr="00B95524" w:rsidDel="00671082">
          <w:rPr>
            <w:rFonts w:asciiTheme="majorBidi" w:eastAsiaTheme="minorEastAsia" w:hAnsiTheme="majorBidi" w:cstheme="majorBidi"/>
          </w:rPr>
          <w:delText xml:space="preserve">21% and </w:delText>
        </w:r>
        <w:r w:rsidR="00957ED3" w:rsidRPr="00B95524" w:rsidDel="00671082">
          <w:rPr>
            <w:rFonts w:asciiTheme="majorBidi" w:eastAsiaTheme="minorEastAsia" w:hAnsiTheme="majorBidi" w:cstheme="majorBidi"/>
          </w:rPr>
          <w:delText>~29%</w:delText>
        </w:r>
        <w:r w:rsidR="00BB203F" w:rsidRPr="00B95524" w:rsidDel="00671082">
          <w:rPr>
            <w:rFonts w:asciiTheme="majorBidi" w:eastAsiaTheme="minorEastAsia" w:hAnsiTheme="majorBidi" w:cstheme="majorBidi"/>
          </w:rPr>
          <w:delText xml:space="preserve"> at end-systol</w:delText>
        </w:r>
        <w:r w:rsidR="00924ECF" w:rsidRPr="00B95524" w:rsidDel="00671082">
          <w:rPr>
            <w:rFonts w:asciiTheme="majorBidi" w:eastAsiaTheme="minorEastAsia" w:hAnsiTheme="majorBidi" w:cstheme="majorBidi"/>
          </w:rPr>
          <w:delText>e</w:delText>
        </w:r>
        <w:r w:rsidR="00BB203F" w:rsidRPr="00B95524" w:rsidDel="00671082">
          <w:rPr>
            <w:rFonts w:asciiTheme="majorBidi" w:eastAsiaTheme="minorEastAsia" w:hAnsiTheme="majorBidi" w:cstheme="majorBidi"/>
          </w:rPr>
          <w:delText xml:space="preserve"> and end-diastol</w:delText>
        </w:r>
        <w:r w:rsidR="00924ECF" w:rsidRPr="00B95524" w:rsidDel="00671082">
          <w:rPr>
            <w:rFonts w:asciiTheme="majorBidi" w:eastAsiaTheme="minorEastAsia" w:hAnsiTheme="majorBidi" w:cstheme="majorBidi"/>
          </w:rPr>
          <w:delText>e</w:delText>
        </w:r>
        <w:r w:rsidR="00911F7E" w:rsidRPr="00B95524" w:rsidDel="00671082">
          <w:rPr>
            <w:rFonts w:asciiTheme="majorBidi" w:eastAsiaTheme="minorEastAsia" w:hAnsiTheme="majorBidi" w:cstheme="majorBidi"/>
          </w:rPr>
          <w:delText>,</w:delText>
        </w:r>
        <w:r w:rsidR="00BB203F" w:rsidRPr="00B95524" w:rsidDel="00671082">
          <w:rPr>
            <w:rFonts w:asciiTheme="majorBidi" w:eastAsiaTheme="minorEastAsia" w:hAnsiTheme="majorBidi" w:cstheme="majorBidi"/>
          </w:rPr>
          <w:delText xml:space="preserve"> respectively</w:delText>
        </w:r>
        <w:r w:rsidR="00911F7E" w:rsidRPr="00B95524" w:rsidDel="00671082">
          <w:rPr>
            <w:rFonts w:asciiTheme="majorBidi" w:eastAsiaTheme="minorEastAsia" w:hAnsiTheme="majorBidi" w:cstheme="majorBidi"/>
          </w:rPr>
          <w:delText>,</w:delText>
        </w:r>
        <w:r w:rsidR="00BB203F" w:rsidRPr="00B95524" w:rsidDel="00671082">
          <w:rPr>
            <w:rFonts w:asciiTheme="majorBidi" w:eastAsiaTheme="minorEastAsia" w:hAnsiTheme="majorBidi" w:cstheme="majorBidi"/>
          </w:rPr>
          <w:delText xml:space="preserve"> while the </w:delText>
        </w:r>
        <w:r w:rsidR="00CB5A26" w:rsidRPr="00B95524" w:rsidDel="00671082">
          <w:rPr>
            <w:rFonts w:asciiTheme="majorBidi" w:eastAsiaTheme="minorEastAsia" w:hAnsiTheme="majorBidi" w:cstheme="majorBidi"/>
          </w:rPr>
          <w:delText xml:space="preserve">LV cavity (chamber) volume </w:delText>
        </w:r>
        <w:r w:rsidR="003575F9" w:rsidRPr="00B95524" w:rsidDel="00671082">
          <w:rPr>
            <w:rFonts w:asciiTheme="majorBidi" w:eastAsiaTheme="minorEastAsia" w:hAnsiTheme="majorBidi" w:cstheme="majorBidi"/>
          </w:rPr>
          <w:delText xml:space="preserve">shrunk by ~8% </w:delText>
        </w:r>
        <w:r w:rsidR="00BC76C3" w:rsidRPr="00B95524" w:rsidDel="00671082">
          <w:rPr>
            <w:rFonts w:asciiTheme="majorBidi" w:eastAsiaTheme="minorEastAsia" w:hAnsiTheme="majorBidi" w:cstheme="majorBidi"/>
          </w:rPr>
          <w:delText>at end-diastol</w:delText>
        </w:r>
        <w:r w:rsidR="00D30F82" w:rsidRPr="00B95524" w:rsidDel="00671082">
          <w:rPr>
            <w:rFonts w:asciiTheme="majorBidi" w:eastAsiaTheme="minorEastAsia" w:hAnsiTheme="majorBidi" w:cstheme="majorBidi"/>
          </w:rPr>
          <w:delText>e</w:delText>
        </w:r>
        <w:r w:rsidR="00BC76C3" w:rsidRPr="00B95524" w:rsidDel="00671082">
          <w:rPr>
            <w:rFonts w:asciiTheme="majorBidi" w:eastAsiaTheme="minorEastAsia" w:hAnsiTheme="majorBidi" w:cstheme="majorBidi"/>
          </w:rPr>
          <w:delText xml:space="preserve"> but remined unchanged at end-systol</w:delText>
        </w:r>
        <w:r w:rsidR="00D30F82" w:rsidRPr="00B95524" w:rsidDel="00671082">
          <w:rPr>
            <w:rFonts w:asciiTheme="majorBidi" w:eastAsiaTheme="minorEastAsia" w:hAnsiTheme="majorBidi" w:cstheme="majorBidi"/>
          </w:rPr>
          <w:delText>e</w:delText>
        </w:r>
        <w:r w:rsidR="00BC76C3" w:rsidRPr="00B95524" w:rsidDel="00671082">
          <w:rPr>
            <w:rFonts w:asciiTheme="majorBidi" w:eastAsiaTheme="minorEastAsia" w:hAnsiTheme="majorBidi" w:cstheme="majorBidi"/>
          </w:rPr>
          <w:delText xml:space="preserve">. </w:delText>
        </w:r>
        <w:r w:rsidR="00776B82" w:rsidRPr="00B95524" w:rsidDel="00671082">
          <w:rPr>
            <w:rFonts w:asciiTheme="majorBidi" w:eastAsiaTheme="minorEastAsia" w:hAnsiTheme="majorBidi" w:cstheme="majorBidi"/>
          </w:rPr>
          <w:delText xml:space="preserve">These </w:delText>
        </w:r>
        <w:r w:rsidR="0035288E" w:rsidDel="00671082">
          <w:rPr>
            <w:rFonts w:asciiTheme="majorBidi" w:eastAsiaTheme="minorEastAsia" w:hAnsiTheme="majorBidi" w:cstheme="majorBidi"/>
          </w:rPr>
          <w:delText>responses capture</w:delText>
        </w:r>
        <w:r w:rsidR="0035288E" w:rsidRPr="00B95524" w:rsidDel="00671082">
          <w:rPr>
            <w:rFonts w:asciiTheme="majorBidi" w:eastAsiaTheme="minorEastAsia" w:hAnsiTheme="majorBidi" w:cstheme="majorBidi"/>
          </w:rPr>
          <w:delText xml:space="preserve"> </w:delText>
        </w:r>
        <w:r w:rsidR="00BC76C3" w:rsidRPr="00B95524" w:rsidDel="00671082">
          <w:rPr>
            <w:rFonts w:asciiTheme="majorBidi" w:eastAsiaTheme="minorEastAsia" w:hAnsiTheme="majorBidi" w:cstheme="majorBidi"/>
          </w:rPr>
          <w:delText>the characteristic feature</w:delText>
        </w:r>
        <w:r w:rsidR="00776B82" w:rsidRPr="00B95524" w:rsidDel="00671082">
          <w:rPr>
            <w:rFonts w:asciiTheme="majorBidi" w:eastAsiaTheme="minorEastAsia" w:hAnsiTheme="majorBidi" w:cstheme="majorBidi"/>
          </w:rPr>
          <w:delText>s</w:delText>
        </w:r>
        <w:r w:rsidR="00BC76C3" w:rsidRPr="00B95524" w:rsidDel="00671082">
          <w:rPr>
            <w:rFonts w:asciiTheme="majorBidi" w:eastAsiaTheme="minorEastAsia" w:hAnsiTheme="majorBidi" w:cstheme="majorBidi"/>
          </w:rPr>
          <w:delText xml:space="preserve"> of </w:delText>
        </w:r>
        <w:r w:rsidR="00776B82" w:rsidRPr="00B95524" w:rsidDel="00671082">
          <w:rPr>
            <w:rFonts w:asciiTheme="majorBidi" w:eastAsiaTheme="minorEastAsia" w:hAnsiTheme="majorBidi" w:cstheme="majorBidi"/>
          </w:rPr>
          <w:delText>concentric growth</w:delText>
        </w:r>
        <w:r w:rsidR="00CA4619" w:rsidRPr="00B95524" w:rsidDel="00671082">
          <w:rPr>
            <w:rFonts w:asciiTheme="majorBidi" w:eastAsiaTheme="minorEastAsia" w:hAnsiTheme="majorBidi" w:cstheme="majorBidi"/>
          </w:rPr>
          <w:delText>.</w:delText>
        </w:r>
        <w:r w:rsidR="001872C6" w:rsidRPr="00B95524" w:rsidDel="00671082">
          <w:rPr>
            <w:rFonts w:asciiTheme="majorBidi" w:eastAsiaTheme="minorEastAsia" w:hAnsiTheme="majorBidi" w:cstheme="majorBidi"/>
          </w:rPr>
          <w:delText xml:space="preserve"> </w:delText>
        </w:r>
        <w:r w:rsidDel="00671082">
          <w:rPr>
            <w:rFonts w:asciiTheme="majorBidi" w:eastAsiaTheme="minorEastAsia" w:hAnsiTheme="majorBidi" w:cstheme="majorBidi"/>
          </w:rPr>
          <w:delText>The b</w:delText>
        </w:r>
        <w:r w:rsidRPr="00B95524" w:rsidDel="00671082">
          <w:rPr>
            <w:rFonts w:asciiTheme="majorBidi" w:eastAsiaTheme="minorEastAsia" w:hAnsiTheme="majorBidi" w:cstheme="majorBidi"/>
          </w:rPr>
          <w:delText xml:space="preserve">aroreflex </w:delText>
        </w:r>
        <w:r w:rsidR="00F2355A" w:rsidRPr="00B95524" w:rsidDel="00671082">
          <w:rPr>
            <w:rFonts w:asciiTheme="majorBidi" w:eastAsiaTheme="minorEastAsia" w:hAnsiTheme="majorBidi" w:cstheme="majorBidi"/>
          </w:rPr>
          <w:delText xml:space="preserve">feedback loop maintained arterial pressure at </w:delText>
        </w:r>
      </w:del>
      <w:del w:id="1879" w:author="Sharifi, Hossein" w:date="2021-11-08T10:36:00Z">
        <w:r w:rsidDel="003E2C7A">
          <w:rPr>
            <w:rFonts w:asciiTheme="majorBidi" w:eastAsiaTheme="minorEastAsia" w:hAnsiTheme="majorBidi" w:cstheme="majorBidi"/>
          </w:rPr>
          <w:delText xml:space="preserve">a </w:delText>
        </w:r>
      </w:del>
      <w:del w:id="1880" w:author="Sharifi, Hossein" w:date="2021-11-08T23:58:00Z">
        <w:r w:rsidR="00F2355A" w:rsidRPr="00B95524" w:rsidDel="00671082">
          <w:rPr>
            <w:rFonts w:asciiTheme="majorBidi" w:eastAsiaTheme="minorEastAsia" w:hAnsiTheme="majorBidi" w:cstheme="majorBidi"/>
          </w:rPr>
          <w:delText>setpoint of 90 mm</w:delText>
        </w:r>
      </w:del>
      <w:del w:id="1881" w:author="Sharifi, Hossein" w:date="2021-11-08T10:12:00Z">
        <w:r w:rsidR="00F2355A" w:rsidRPr="00B95524" w:rsidDel="007B059E">
          <w:rPr>
            <w:rFonts w:asciiTheme="majorBidi" w:eastAsiaTheme="minorEastAsia" w:hAnsiTheme="majorBidi" w:cstheme="majorBidi"/>
          </w:rPr>
          <w:delText xml:space="preserve"> </w:delText>
        </w:r>
      </w:del>
      <w:del w:id="1882" w:author="Sharifi, Hossein" w:date="2021-11-08T23:58:00Z">
        <w:r w:rsidR="00F2355A" w:rsidRPr="00B95524" w:rsidDel="00671082">
          <w:rPr>
            <w:rFonts w:asciiTheme="majorBidi" w:eastAsiaTheme="minorEastAsia" w:hAnsiTheme="majorBidi" w:cstheme="majorBidi"/>
          </w:rPr>
          <w:delText xml:space="preserve">Hg </w:delText>
        </w:r>
        <w:r w:rsidR="006A7D93" w:rsidRPr="00B95524" w:rsidDel="00671082">
          <w:rPr>
            <w:rFonts w:asciiTheme="majorBidi" w:eastAsiaTheme="minorEastAsia" w:hAnsiTheme="majorBidi" w:cstheme="majorBidi"/>
          </w:rPr>
          <w:delText>(</w:delText>
        </w:r>
        <w:r w:rsidR="00E05876" w:rsidRPr="00B95524" w:rsidDel="00671082">
          <w:rPr>
            <w:rFonts w:asciiTheme="majorBidi" w:eastAsiaTheme="minorEastAsia" w:hAnsiTheme="majorBidi" w:cstheme="majorBidi"/>
          </w:rPr>
          <w:delText>middle</w:delText>
        </w:r>
        <w:r w:rsidR="006A7D93" w:rsidRPr="00B95524" w:rsidDel="00671082">
          <w:rPr>
            <w:rFonts w:asciiTheme="majorBidi" w:eastAsiaTheme="minorEastAsia" w:hAnsiTheme="majorBidi" w:cstheme="majorBidi"/>
          </w:rPr>
          <w:delText xml:space="preserve"> column in</w:delText>
        </w:r>
        <w:r w:rsidR="00CB5F50" w:rsidRPr="00B95524" w:rsidDel="00671082">
          <w:rPr>
            <w:rFonts w:asciiTheme="majorBidi" w:eastAsiaTheme="minorEastAsia" w:hAnsiTheme="majorBidi" w:cstheme="majorBidi"/>
          </w:rPr>
          <w:delText xml:space="preserve"> Fig </w:delText>
        </w:r>
        <w:r w:rsidR="00CB5F50" w:rsidRPr="00B95524" w:rsidDel="00671082">
          <w:rPr>
            <w:rFonts w:asciiTheme="majorBidi" w:eastAsiaTheme="minorEastAsia" w:hAnsiTheme="majorBidi" w:cstheme="majorBidi"/>
          </w:rPr>
          <w:fldChar w:fldCharType="begin"/>
        </w:r>
        <w:r w:rsidR="00CB5F50" w:rsidRPr="00B95524" w:rsidDel="00671082">
          <w:rPr>
            <w:rFonts w:asciiTheme="majorBidi" w:eastAsiaTheme="minorEastAsia" w:hAnsiTheme="majorBidi" w:cstheme="majorBidi"/>
          </w:rPr>
          <w:delInstrText xml:space="preserve"> seq figure fig2 </w:delInstrText>
        </w:r>
        <w:r w:rsidR="00CB5F50" w:rsidRPr="00B95524" w:rsidDel="00671082">
          <w:rPr>
            <w:rFonts w:asciiTheme="majorBidi" w:eastAsiaTheme="minorEastAsia" w:hAnsiTheme="majorBidi" w:cstheme="majorBidi"/>
          </w:rPr>
          <w:fldChar w:fldCharType="separate"/>
        </w:r>
        <w:r w:rsidR="00E4403B" w:rsidDel="00671082">
          <w:rPr>
            <w:rFonts w:asciiTheme="majorBidi" w:eastAsiaTheme="minorEastAsia" w:hAnsiTheme="majorBidi" w:cstheme="majorBidi"/>
            <w:noProof/>
          </w:rPr>
          <w:delText>2</w:delText>
        </w:r>
        <w:r w:rsidR="00CB5F50" w:rsidRPr="00B95524" w:rsidDel="00671082">
          <w:rPr>
            <w:rFonts w:asciiTheme="majorBidi" w:eastAsiaTheme="minorEastAsia" w:hAnsiTheme="majorBidi" w:cstheme="majorBidi"/>
          </w:rPr>
          <w:fldChar w:fldCharType="end"/>
        </w:r>
        <w:r w:rsidR="00CB5F50" w:rsidRPr="00B95524" w:rsidDel="00671082">
          <w:rPr>
            <w:rFonts w:asciiTheme="majorBidi" w:eastAsiaTheme="minorEastAsia" w:hAnsiTheme="majorBidi" w:cstheme="majorBidi"/>
          </w:rPr>
          <w:delText xml:space="preserve">) </w:delText>
        </w:r>
      </w:del>
      <w:del w:id="1883" w:author="Sharifi, Hossein" w:date="2021-11-08T10:25:00Z">
        <w:r w:rsidR="00AC40F8" w:rsidDel="004D5537">
          <w:rPr>
            <w:rFonts w:asciiTheme="majorBidi" w:eastAsiaTheme="minorEastAsia" w:hAnsiTheme="majorBidi" w:cstheme="majorBidi"/>
          </w:rPr>
          <w:delText>via</w:delText>
        </w:r>
        <w:r w:rsidR="00CB5F50" w:rsidRPr="00B95524" w:rsidDel="004D5537">
          <w:rPr>
            <w:rFonts w:asciiTheme="majorBidi" w:eastAsiaTheme="minorEastAsia" w:hAnsiTheme="majorBidi" w:cstheme="majorBidi"/>
          </w:rPr>
          <w:delText xml:space="preserve"> </w:delText>
        </w:r>
      </w:del>
      <w:del w:id="1884" w:author="Sharifi, Hossein" w:date="2021-11-08T10:31:00Z">
        <w:r w:rsidR="00CB5F50" w:rsidRPr="00B95524" w:rsidDel="006D0A9A">
          <w:rPr>
            <w:rFonts w:asciiTheme="majorBidi" w:eastAsiaTheme="minorEastAsia" w:hAnsiTheme="majorBidi" w:cstheme="majorBidi"/>
          </w:rPr>
          <w:delText>increasing</w:delText>
        </w:r>
      </w:del>
      <w:del w:id="1885" w:author="Sharifi, Hossein" w:date="2021-11-08T23:58:00Z">
        <w:r w:rsidR="00CB5F50" w:rsidRPr="00B95524" w:rsidDel="00671082">
          <w:rPr>
            <w:rFonts w:asciiTheme="majorBidi" w:eastAsiaTheme="minorEastAsia" w:hAnsiTheme="majorBidi" w:cstheme="majorBidi"/>
          </w:rPr>
          <w:delText xml:space="preserve"> </w:delText>
        </w:r>
        <w:r w:rsidR="0068588F" w:rsidRPr="00B95524" w:rsidDel="00671082">
          <w:rPr>
            <w:rFonts w:asciiTheme="majorBidi" w:eastAsiaTheme="minorEastAsia" w:hAnsiTheme="majorBidi" w:cstheme="majorBidi"/>
          </w:rPr>
          <w:delText>heart rate</w:delText>
        </w:r>
        <w:r w:rsidR="00F6516F" w:rsidRPr="00B95524" w:rsidDel="00671082">
          <w:rPr>
            <w:rFonts w:asciiTheme="majorBidi" w:eastAsiaTheme="minorEastAsia" w:hAnsiTheme="majorBidi" w:cstheme="majorBidi"/>
          </w:rPr>
          <w:delText xml:space="preserve">, </w:delText>
        </w:r>
      </w:del>
      <w:commentRangeStart w:id="1886"/>
      <w:del w:id="1887" w:author="Sharifi, Hossein" w:date="2021-11-08T10:31:00Z">
        <w:r w:rsidR="00F6516F" w:rsidRPr="00B95524" w:rsidDel="006D0A9A">
          <w:rPr>
            <w:rFonts w:asciiTheme="majorBidi" w:eastAsiaTheme="minorEastAsia" w:hAnsiTheme="majorBidi" w:cstheme="majorBidi"/>
          </w:rPr>
          <w:delText xml:space="preserve">contractility of </w:delText>
        </w:r>
        <w:r w:rsidR="00D6167D" w:rsidRPr="00B95524" w:rsidDel="006D0A9A">
          <w:rPr>
            <w:rFonts w:asciiTheme="majorBidi" w:eastAsiaTheme="minorEastAsia" w:hAnsiTheme="majorBidi" w:cstheme="majorBidi"/>
          </w:rPr>
          <w:delText>both thick and thin myofilaments</w:delText>
        </w:r>
        <w:commentRangeEnd w:id="1886"/>
        <w:r w:rsidR="00093DDA" w:rsidDel="006D0A9A">
          <w:rPr>
            <w:rStyle w:val="CommentReference"/>
          </w:rPr>
          <w:commentReference w:id="1886"/>
        </w:r>
        <w:r w:rsidR="00D6167D" w:rsidRPr="00B95524" w:rsidDel="006D0A9A">
          <w:rPr>
            <w:rFonts w:asciiTheme="majorBidi" w:eastAsiaTheme="minorEastAsia" w:hAnsiTheme="majorBidi" w:cstheme="majorBidi"/>
          </w:rPr>
          <w:delText xml:space="preserve">, and vascular tone. </w:delText>
        </w:r>
        <w:r w:rsidR="00537703" w:rsidRPr="00B95524" w:rsidDel="006D0A9A">
          <w:rPr>
            <w:rFonts w:asciiTheme="majorBidi" w:eastAsiaTheme="minorEastAsia" w:hAnsiTheme="majorBidi" w:cstheme="majorBidi"/>
          </w:rPr>
          <w:delText xml:space="preserve"> </w:delText>
        </w:r>
      </w:del>
    </w:p>
    <w:p w14:paraId="23CFDC93" w14:textId="51B1D1ED" w:rsidR="00F71D6F" w:rsidRPr="00F71D6F" w:rsidRDefault="003915ED">
      <w:pPr>
        <w:spacing w:after="200" w:line="240" w:lineRule="auto"/>
        <w:rPr>
          <w:rFonts w:asciiTheme="majorBidi" w:hAnsiTheme="majorBidi" w:cstheme="majorBidi"/>
          <w:rPrChange w:id="1888" w:author="Sharifi, Hossein" w:date="2021-11-08T12:26:00Z">
            <w:rPr>
              <w:rFonts w:asciiTheme="majorBidi" w:eastAsiaTheme="minorEastAsia" w:hAnsiTheme="majorBidi" w:cstheme="majorBidi"/>
            </w:rPr>
          </w:rPrChange>
        </w:rPr>
      </w:pPr>
      <w:r w:rsidRPr="00B95524">
        <w:rPr>
          <w:rFonts w:asciiTheme="majorBidi" w:hAnsiTheme="majorBidi" w:cstheme="majorBidi"/>
        </w:rPr>
        <w:br w:type="page"/>
      </w:r>
    </w:p>
    <w:p w14:paraId="1EA34A91" w14:textId="611EBA13" w:rsidR="00B402CC" w:rsidRPr="00B95524" w:rsidRDefault="007B1072" w:rsidP="00F34279">
      <w:pPr>
        <w:spacing w:line="240" w:lineRule="auto"/>
        <w:rPr>
          <w:rFonts w:asciiTheme="majorBidi" w:hAnsiTheme="majorBidi" w:cstheme="majorBidi"/>
        </w:rPr>
      </w:pPr>
      <w:ins w:id="1889" w:author="Sharifi, Hossein" w:date="2021-12-09T08:26:00Z">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commentRangeStart w:id="1890"/>
      <w:commentRangeEnd w:id="1890"/>
      <w:ins w:id="1891" w:author="Sharifi, Hossein" w:date="2021-12-07T10:21:00Z">
        <w:r w:rsidR="00913C21">
          <w:rPr>
            <w:rStyle w:val="CommentReference"/>
          </w:rPr>
          <w:commentReference w:id="1890"/>
        </w:r>
      </w:ins>
      <w:del w:id="1892" w:author="Sharifi, Hossein" w:date="2021-11-08T16:22:00Z">
        <w:r w:rsidR="00923C5F" w:rsidRPr="00B95524" w:rsidDel="001A3353">
          <w:rPr>
            <w:rFonts w:asciiTheme="majorBidi" w:hAnsiTheme="majorBidi" w:cstheme="majorBidi"/>
            <w:noProof/>
          </w:rPr>
          <w:drawing>
            <wp:inline distT="0" distB="0" distL="0" distR="0" wp14:anchorId="0ACC8D53" wp14:editId="727D56D2">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commentRangeStart w:id="1893"/>
      <w:commentRangeEnd w:id="1893"/>
      <w:r w:rsidR="00093DDA">
        <w:rPr>
          <w:rStyle w:val="CommentReference"/>
        </w:rPr>
        <w:commentReference w:id="1893"/>
      </w:r>
    </w:p>
    <w:p w14:paraId="04D949A0" w14:textId="66E86A17" w:rsidR="00613006" w:rsidRDefault="00C131D5" w:rsidP="004D0C61">
      <w:pPr>
        <w:spacing w:line="240" w:lineRule="auto"/>
        <w:jc w:val="center"/>
        <w:rPr>
          <w:ins w:id="1894" w:author="Sharifi, Hossein" w:date="2021-11-10T10:17:00Z"/>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895"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895"/>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del w:id="1896" w:author="Sharifi, Hossein" w:date="2021-11-10T10:07:00Z">
        <w:r w:rsidR="0032087D" w:rsidRPr="00B95524" w:rsidDel="00FC0C74">
          <w:rPr>
            <w:rFonts w:asciiTheme="majorBidi" w:hAnsiTheme="majorBidi" w:cstheme="majorBidi"/>
            <w:b/>
            <w:bCs/>
          </w:rPr>
          <w:delText>due to pressure overloading</w:delText>
        </w:r>
      </w:del>
      <w:ins w:id="1897" w:author="Sharifi, Hossein" w:date="2021-11-10T10:07:00Z">
        <w:r w:rsidR="00FC0C74">
          <w:rPr>
            <w:rFonts w:asciiTheme="majorBidi" w:hAnsiTheme="majorBidi" w:cstheme="majorBidi"/>
            <w:b/>
            <w:bCs/>
          </w:rPr>
          <w:t>in response to</w:t>
        </w:r>
      </w:ins>
      <w:r w:rsidR="0032087D" w:rsidRPr="00B95524">
        <w:rPr>
          <w:rFonts w:asciiTheme="majorBidi" w:hAnsiTheme="majorBidi" w:cstheme="majorBidi"/>
          <w:b/>
          <w:bCs/>
        </w:rPr>
        <w:t xml:space="preserve"> </w:t>
      </w:r>
      <w:del w:id="1898" w:author="Sharifi, Hossein" w:date="2021-11-10T10:07:00Z">
        <w:r w:rsidR="0032087D" w:rsidRPr="00B95524" w:rsidDel="00FC0C74">
          <w:rPr>
            <w:rFonts w:asciiTheme="majorBidi" w:hAnsiTheme="majorBidi" w:cstheme="majorBidi"/>
            <w:b/>
            <w:bCs/>
          </w:rPr>
          <w:delText>(</w:delText>
        </w:r>
      </w:del>
      <w:r w:rsidR="0032087D" w:rsidRPr="00B95524">
        <w:rPr>
          <w:rFonts w:asciiTheme="majorBidi" w:hAnsiTheme="majorBidi" w:cstheme="majorBidi"/>
          <w:b/>
          <w:bCs/>
        </w:rPr>
        <w:t>aortic stenosis</w:t>
      </w:r>
      <w:del w:id="1899" w:author="Sharifi, Hossein" w:date="2021-11-10T10:07:00Z">
        <w:r w:rsidR="0032087D" w:rsidRPr="00B95524" w:rsidDel="00FC0C74">
          <w:rPr>
            <w:rFonts w:asciiTheme="majorBidi" w:hAnsiTheme="majorBidi" w:cstheme="majorBidi"/>
          </w:rPr>
          <w:delText>)</w:delText>
        </w:r>
      </w:del>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ins w:id="1900" w:author="Sharifi, Hossein" w:date="2021-11-10T10:27:00Z">
        <w:r w:rsidR="00A32157">
          <w:rPr>
            <w:rFonts w:asciiTheme="majorBidi" w:hAnsiTheme="majorBidi" w:cstheme="majorBidi"/>
          </w:rPr>
          <w:t>-</w:t>
        </w:r>
      </w:ins>
      <w:del w:id="1901" w:author="Sharifi, Hossein" w:date="2021-11-10T10:27:00Z">
        <w:r w:rsidR="00DA6E83" w:rsidRPr="00B95524" w:rsidDel="00A32157">
          <w:rPr>
            <w:rFonts w:asciiTheme="majorBidi" w:hAnsiTheme="majorBidi" w:cstheme="majorBidi"/>
          </w:rPr>
          <w:delText xml:space="preserve"> </w:delText>
        </w:r>
      </w:del>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ins w:id="1902" w:author="Sharifi, Hossein" w:date="2021-11-08T10:58:00Z">
        <w:r w:rsidR="00211373">
          <w:rPr>
            <w:rFonts w:asciiTheme="majorBidi" w:hAnsiTheme="majorBidi" w:cstheme="majorBidi"/>
          </w:rPr>
          <w:t>s</w:t>
        </w:r>
      </w:ins>
      <w:r w:rsidR="00E01E50" w:rsidRPr="00B95524">
        <w:rPr>
          <w:rFonts w:asciiTheme="majorBidi" w:hAnsiTheme="majorBidi" w:cstheme="majorBidi"/>
        </w:rPr>
        <w:t xml:space="preserve"> of </w:t>
      </w:r>
      <w:r w:rsidR="00DA6E83">
        <w:rPr>
          <w:rFonts w:asciiTheme="majorBidi" w:hAnsiTheme="majorBidi" w:cstheme="majorBidi"/>
        </w:rPr>
        <w:t>the</w:t>
      </w:r>
      <w:ins w:id="1903" w:author="Sharifi, Hossein" w:date="2021-11-08T10:57:00Z">
        <w:r w:rsidR="00B63E64">
          <w:rPr>
            <w:rFonts w:asciiTheme="majorBidi" w:hAnsiTheme="majorBidi" w:cstheme="majorBidi"/>
          </w:rPr>
          <w:t xml:space="preserve"> central framework </w:t>
        </w:r>
      </w:ins>
      <w:ins w:id="1904" w:author="Sharifi, Hossein" w:date="2021-11-10T10:08:00Z">
        <w:r w:rsidR="00E57AFE">
          <w:rPr>
            <w:rFonts w:asciiTheme="majorBidi" w:hAnsiTheme="majorBidi" w:cstheme="majorBidi"/>
          </w:rPr>
          <w:t xml:space="preserve">in PyMyoVent </w:t>
        </w:r>
      </w:ins>
      <w:del w:id="1905" w:author="Sharifi, Hossein" w:date="2021-11-08T10:58:00Z">
        <w:r w:rsidR="00E01E50" w:rsidRPr="00B95524" w:rsidDel="00211373">
          <w:rPr>
            <w:rFonts w:asciiTheme="majorBidi" w:hAnsiTheme="majorBidi" w:cstheme="majorBidi"/>
          </w:rPr>
          <w:delText xml:space="preserve"> </w:delText>
        </w:r>
      </w:del>
      <w:del w:id="1906" w:author="Sharifi, Hossein" w:date="2021-11-08T10:57:00Z">
        <w:r w:rsidR="00E01E50" w:rsidRPr="00B95524" w:rsidDel="00B63E64">
          <w:rPr>
            <w:rFonts w:asciiTheme="majorBidi" w:hAnsiTheme="majorBidi" w:cstheme="majorBidi"/>
          </w:rPr>
          <w:delText>PyMyoVent</w:delText>
        </w:r>
        <w:r w:rsidR="006C653E" w:rsidRPr="00B95524" w:rsidDel="00B63E64">
          <w:rPr>
            <w:rFonts w:asciiTheme="majorBidi" w:hAnsiTheme="majorBidi" w:cstheme="majorBidi"/>
          </w:rPr>
          <w:delText xml:space="preserve"> </w:delText>
        </w:r>
      </w:del>
      <w:r w:rsidR="004451A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CF3478">
        <w:rPr>
          <w:rFonts w:asciiTheme="majorBidi" w:hAnsiTheme="majorBidi" w:cstheme="majorBidi"/>
          <w:noProof/>
        </w:rPr>
        <w:t>(Campbell et al., 2020)</w:t>
      </w:r>
      <w:r w:rsidR="004451AC" w:rsidRPr="00B95524">
        <w:rPr>
          <w:rFonts w:asciiTheme="majorBidi" w:hAnsiTheme="majorBidi" w:cstheme="majorBidi"/>
        </w:rPr>
        <w:fldChar w:fldCharType="end"/>
      </w:r>
      <w:ins w:id="1907" w:author="Sharifi, Hossein" w:date="2021-11-08T10:58:00Z">
        <w:r w:rsidR="00211373">
          <w:rPr>
            <w:rFonts w:asciiTheme="majorBidi" w:hAnsiTheme="majorBidi" w:cstheme="majorBidi"/>
          </w:rPr>
          <w:t xml:space="preserve"> shown in Fig</w:t>
        </w:r>
      </w:ins>
      <w:r w:rsidR="00D83000">
        <w:rPr>
          <w:rFonts w:asciiTheme="majorBidi" w:hAnsiTheme="majorBidi" w:cstheme="majorBidi"/>
        </w:rPr>
        <w:t>ure</w:t>
      </w:r>
      <w:ins w:id="1908" w:author="Sharifi, Hossein" w:date="2021-11-08T10:58:00Z">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ins>
      <w:r w:rsidR="00211373">
        <w:rPr>
          <w:rFonts w:asciiTheme="majorBidi" w:hAnsiTheme="majorBidi" w:cstheme="majorBidi"/>
        </w:rPr>
        <w:fldChar w:fldCharType="separate"/>
      </w:r>
      <w:ins w:id="1909" w:author="Sharifi, Hossein" w:date="2021-12-07T16:48:00Z">
        <w:r w:rsidR="00A15D39">
          <w:rPr>
            <w:rFonts w:asciiTheme="majorBidi" w:hAnsiTheme="majorBidi" w:cstheme="majorBidi"/>
            <w:noProof/>
          </w:rPr>
          <w:t>1</w:t>
        </w:r>
      </w:ins>
      <w:ins w:id="1910" w:author="Sharifi, Hossein" w:date="2021-11-08T10:58:00Z">
        <w:r w:rsidR="00211373">
          <w:rPr>
            <w:rFonts w:asciiTheme="majorBidi" w:hAnsiTheme="majorBidi" w:cstheme="majorBidi"/>
          </w:rPr>
          <w:fldChar w:fldCharType="end"/>
        </w:r>
      </w:ins>
      <w:del w:id="1911" w:author="Sharifi, Hossein" w:date="2021-11-08T10:58:00Z">
        <w:r w:rsidR="00DA6E83" w:rsidDel="00D73D80">
          <w:rPr>
            <w:rFonts w:asciiTheme="majorBidi" w:hAnsiTheme="majorBidi" w:cstheme="majorBidi"/>
          </w:rPr>
          <w:delText xml:space="preserve"> framework</w:delText>
        </w:r>
        <w:r w:rsidR="00E01E50" w:rsidRPr="00B95524" w:rsidDel="00D73D80">
          <w:rPr>
            <w:rFonts w:asciiTheme="majorBidi" w:hAnsiTheme="majorBidi" w:cstheme="majorBidi"/>
          </w:rPr>
          <w:delText xml:space="preserve"> </w:delText>
        </w:r>
        <w:r w:rsidR="00DA6E83" w:rsidDel="00D73D80">
          <w:rPr>
            <w:rFonts w:asciiTheme="majorBidi" w:hAnsiTheme="majorBidi" w:cstheme="majorBidi"/>
          </w:rPr>
          <w:delText>at</w:delText>
        </w:r>
        <w:r w:rsidR="00DA6E83" w:rsidRPr="00B95524" w:rsidDel="00D73D80">
          <w:rPr>
            <w:rFonts w:asciiTheme="majorBidi" w:hAnsiTheme="majorBidi" w:cstheme="majorBidi"/>
          </w:rPr>
          <w:delText xml:space="preserve"> </w:delText>
        </w:r>
        <w:r w:rsidR="000D5FB4" w:rsidRPr="00B95524" w:rsidDel="00D73D80">
          <w:rPr>
            <w:rFonts w:asciiTheme="majorBidi" w:hAnsiTheme="majorBidi" w:cstheme="majorBidi"/>
          </w:rPr>
          <w:delText>multi-scale levels</w:delText>
        </w:r>
      </w:del>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binding sites in N</w:t>
      </w:r>
      <w:r w:rsidR="00275821" w:rsidRPr="00B95524">
        <w:rPr>
          <w:rFonts w:asciiTheme="majorBidi" w:hAnsiTheme="majorBidi" w:cstheme="majorBidi"/>
          <w:vertAlign w:val="subscript"/>
        </w:rPr>
        <w:t>off</w:t>
      </w:r>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p>
    <w:p w14:paraId="14BC3117" w14:textId="5B20AF6E" w:rsidR="004322B5" w:rsidRDefault="00DA6E83" w:rsidP="004D0C61">
      <w:pPr>
        <w:spacing w:line="240" w:lineRule="auto"/>
        <w:jc w:val="center"/>
        <w:rPr>
          <w:ins w:id="1912" w:author="Sharifi, Hossein" w:date="2021-11-10T10:26:00Z"/>
          <w:rFonts w:asciiTheme="majorBidi" w:hAnsiTheme="majorBidi" w:cstheme="majorBidi"/>
        </w:rPr>
      </w:pPr>
      <w:r>
        <w:rPr>
          <w:rFonts w:asciiTheme="majorBidi" w:hAnsiTheme="majorBidi" w:cstheme="majorBidi"/>
        </w:rPr>
        <w:t>The m</w:t>
      </w:r>
      <w:r w:rsidR="00A5599A" w:rsidRPr="00B95524">
        <w:rPr>
          <w:rFonts w:asciiTheme="majorBidi" w:hAnsiTheme="majorBidi" w:cstheme="majorBidi"/>
        </w:rPr>
        <w:t xml:space="preserve">iddle column </w:t>
      </w:r>
      <w:r>
        <w:rPr>
          <w:rFonts w:asciiTheme="majorBidi" w:hAnsiTheme="majorBidi" w:cstheme="majorBidi"/>
        </w:rPr>
        <w:t>shows</w:t>
      </w:r>
      <w:r w:rsidRPr="00B95524">
        <w:rPr>
          <w:rFonts w:asciiTheme="majorBidi" w:hAnsiTheme="majorBidi" w:cstheme="majorBidi"/>
        </w:rPr>
        <w:t xml:space="preserve"> </w:t>
      </w:r>
      <w:r w:rsidR="00A5599A" w:rsidRPr="00B95524">
        <w:rPr>
          <w:rFonts w:asciiTheme="majorBidi" w:hAnsiTheme="majorBidi" w:cstheme="majorBidi"/>
        </w:rPr>
        <w:t>the</w:t>
      </w:r>
      <w:ins w:id="1913" w:author="Sharifi, Hossein" w:date="2021-11-10T10:17:00Z">
        <w:r w:rsidR="00390B8B">
          <w:rPr>
            <w:rFonts w:asciiTheme="majorBidi" w:hAnsiTheme="majorBidi" w:cstheme="majorBidi"/>
          </w:rPr>
          <w:t xml:space="preserve"> baroreflex control of </w:t>
        </w:r>
      </w:ins>
      <w:ins w:id="1914" w:author="Sharifi, Hossein" w:date="2021-11-10T10:18:00Z">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ins>
      <w:ins w:id="1915" w:author="Sharifi, Hossein" w:date="2021-11-10T10:20:00Z">
        <w:r w:rsidR="00D363F5">
          <w:rPr>
            <w:rFonts w:asciiTheme="majorBidi" w:hAnsiTheme="majorBidi" w:cstheme="majorBidi"/>
          </w:rPr>
          <w:t xml:space="preserve"> k</w:t>
        </w:r>
        <w:r w:rsidR="00D363F5">
          <w:rPr>
            <w:rFonts w:asciiTheme="majorBidi" w:hAnsiTheme="majorBidi" w:cstheme="majorBidi"/>
            <w:vertAlign w:val="subscript"/>
          </w:rPr>
          <w:t>act</w:t>
        </w:r>
      </w:ins>
      <w:r w:rsidR="00A5599A" w:rsidRPr="00B95524">
        <w:rPr>
          <w:rFonts w:asciiTheme="majorBidi" w:hAnsiTheme="majorBidi" w:cstheme="majorBidi"/>
        </w:rPr>
        <w:t xml:space="preserve"> </w:t>
      </w:r>
      <w:ins w:id="1916" w:author="Sharifi, Hossein" w:date="2021-11-10T10:20:00Z">
        <w:r w:rsidR="00D363F5">
          <w:rPr>
            <w:rFonts w:asciiTheme="majorBidi" w:hAnsiTheme="majorBidi" w:cstheme="majorBidi"/>
          </w:rPr>
          <w:t>and k</w:t>
        </w:r>
        <w:r w:rsidR="00D363F5">
          <w:rPr>
            <w:rFonts w:asciiTheme="majorBidi" w:hAnsiTheme="majorBidi" w:cstheme="majorBidi"/>
            <w:vertAlign w:val="subscript"/>
          </w:rPr>
          <w:t>SERCA</w:t>
        </w:r>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w:t>
        </w:r>
      </w:ins>
      <w:ins w:id="1917" w:author="Sharifi, Hossein" w:date="2021-11-10T10:21:00Z">
        <w:r w:rsidR="00C1401A">
          <w:rPr>
            <w:rFonts w:asciiTheme="majorBidi" w:hAnsiTheme="majorBidi" w:cstheme="majorBidi"/>
          </w:rPr>
          <w:t xml:space="preserve">, </w:t>
        </w:r>
      </w:ins>
      <w:ins w:id="1918" w:author="Wenk, Jonathan F." w:date="2021-12-16T10:36:00Z">
        <w:r w:rsidR="003F63D2">
          <w:rPr>
            <w:rFonts w:asciiTheme="majorBidi" w:hAnsiTheme="majorBidi" w:cstheme="majorBidi"/>
          </w:rPr>
          <w:t xml:space="preserve">while </w:t>
        </w:r>
      </w:ins>
      <w:ins w:id="1919" w:author="Sharifi, Hossein" w:date="2021-11-10T10:21:00Z">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and k</w:t>
        </w:r>
        <w:r w:rsidR="00CA3E32">
          <w:rPr>
            <w:rFonts w:asciiTheme="majorBidi" w:hAnsiTheme="majorBidi" w:cstheme="majorBidi"/>
            <w:vertAlign w:val="subscript"/>
          </w:rPr>
          <w:t>on</w:t>
        </w:r>
        <w:r w:rsidR="00CA3E32">
          <w:rPr>
            <w:rFonts w:asciiTheme="majorBidi" w:hAnsiTheme="majorBidi" w:cstheme="majorBidi"/>
          </w:rPr>
          <w:t xml:space="preserve"> handle the myofilament function</w:t>
        </w:r>
        <w:r w:rsidR="00FC44C3">
          <w:rPr>
            <w:rFonts w:asciiTheme="majorBidi" w:hAnsiTheme="majorBidi" w:cstheme="majorBidi"/>
          </w:rPr>
          <w:t>, and R</w:t>
        </w:r>
        <w:r w:rsidR="00FC44C3">
          <w:rPr>
            <w:rFonts w:asciiTheme="majorBidi" w:hAnsiTheme="majorBidi" w:cstheme="majorBidi"/>
            <w:vertAlign w:val="subscript"/>
          </w:rPr>
          <w:t>arter</w:t>
        </w:r>
      </w:ins>
      <w:ins w:id="1920" w:author="Sharifi, Hossein" w:date="2021-11-10T10:22:00Z">
        <w:r w:rsidR="00FC44C3">
          <w:rPr>
            <w:rFonts w:asciiTheme="majorBidi" w:hAnsiTheme="majorBidi" w:cstheme="majorBidi"/>
            <w:vertAlign w:val="subscript"/>
          </w:rPr>
          <w:t>iolar</w:t>
        </w:r>
        <w:r w:rsidR="00FC44C3">
          <w:rPr>
            <w:rFonts w:asciiTheme="majorBidi" w:hAnsiTheme="majorBidi" w:cstheme="majorBidi"/>
          </w:rPr>
          <w:t xml:space="preserve"> and C</w:t>
        </w:r>
        <w:r w:rsidR="00FC44C3">
          <w:rPr>
            <w:rFonts w:asciiTheme="majorBidi" w:hAnsiTheme="majorBidi" w:cstheme="majorBidi"/>
            <w:vertAlign w:val="subscript"/>
          </w:rPr>
          <w:t>veins</w:t>
        </w:r>
        <w:r w:rsidR="00FC44C3">
          <w:rPr>
            <w:rFonts w:asciiTheme="majorBidi" w:hAnsiTheme="majorBidi" w:cstheme="majorBidi"/>
          </w:rPr>
          <w:t xml:space="preserve"> handle the vascular tone</w:t>
        </w:r>
        <w:r w:rsidR="0004732A">
          <w:rPr>
            <w:rFonts w:asciiTheme="majorBidi" w:hAnsiTheme="majorBidi" w:cstheme="majorBidi"/>
          </w:rPr>
          <w:t xml:space="preserve">. </w:t>
        </w:r>
      </w:ins>
    </w:p>
    <w:p w14:paraId="15B9B3DB" w14:textId="238945CA" w:rsidR="008A27D0" w:rsidRPr="002073CB" w:rsidRDefault="00DA6E83" w:rsidP="00017E48">
      <w:pPr>
        <w:spacing w:line="240" w:lineRule="auto"/>
        <w:jc w:val="center"/>
        <w:rPr>
          <w:ins w:id="1921" w:author="Sharifi, Hossein" w:date="2021-11-10T10:37:00Z"/>
          <w:rFonts w:asciiTheme="majorBidi" w:hAnsiTheme="majorBidi" w:cstheme="majorBidi"/>
        </w:rPr>
      </w:pPr>
      <w:del w:id="1922" w:author="Sharifi, Hossein" w:date="2021-11-10T10:26:00Z">
        <w:r w:rsidRPr="00B95524" w:rsidDel="004322B5">
          <w:rPr>
            <w:rFonts w:asciiTheme="majorBidi" w:hAnsiTheme="majorBidi" w:cstheme="majorBidi"/>
          </w:rPr>
          <w:delText>continue</w:delText>
        </w:r>
        <w:r w:rsidDel="004322B5">
          <w:rPr>
            <w:rFonts w:asciiTheme="majorBidi" w:hAnsiTheme="majorBidi" w:cstheme="majorBidi"/>
          </w:rPr>
          <w:delText>d</w:delText>
        </w:r>
        <w:r w:rsidRPr="00B95524" w:rsidDel="004322B5">
          <w:rPr>
            <w:rFonts w:asciiTheme="majorBidi" w:hAnsiTheme="majorBidi" w:cstheme="majorBidi"/>
          </w:rPr>
          <w:delText xml:space="preserve"> </w:delText>
        </w:r>
        <w:r w:rsidR="00130B0B" w:rsidRPr="00B95524" w:rsidDel="004322B5">
          <w:rPr>
            <w:rFonts w:asciiTheme="majorBidi" w:hAnsiTheme="majorBidi" w:cstheme="majorBidi"/>
          </w:rPr>
          <w:delText xml:space="preserve">modulation </w:delText>
        </w:r>
        <w:r w:rsidR="005C0781" w:rsidDel="004322B5">
          <w:rPr>
            <w:rFonts w:asciiTheme="majorBidi" w:hAnsiTheme="majorBidi" w:cstheme="majorBidi"/>
          </w:rPr>
          <w:delText xml:space="preserve">of </w:delText>
        </w:r>
        <w:r w:rsidDel="004322B5">
          <w:rPr>
            <w:rFonts w:asciiTheme="majorBidi" w:hAnsiTheme="majorBidi" w:cstheme="majorBidi"/>
          </w:rPr>
          <w:delText xml:space="preserve">the </w:delText>
        </w:r>
        <w:r w:rsidR="005C0781" w:rsidDel="004322B5">
          <w:rPr>
            <w:rFonts w:asciiTheme="majorBidi" w:hAnsiTheme="majorBidi" w:cstheme="majorBidi"/>
          </w:rPr>
          <w:delText>baroreflex module</w:delText>
        </w:r>
        <w:r w:rsidR="00B5550A" w:rsidDel="004322B5">
          <w:rPr>
            <w:rFonts w:asciiTheme="majorBidi" w:hAnsiTheme="majorBidi" w:cstheme="majorBidi"/>
          </w:rPr>
          <w:delText xml:space="preserve"> </w:delText>
        </w:r>
        <w:r w:rsidR="0012568E" w:rsidDel="004322B5">
          <w:rPr>
            <w:rFonts w:asciiTheme="majorBidi" w:hAnsiTheme="majorBidi" w:cstheme="majorBidi"/>
          </w:rPr>
          <w:delText>over reflex-sensitive parameters to maintain</w:delText>
        </w:r>
        <w:r w:rsidR="005C0781" w:rsidDel="004322B5">
          <w:rPr>
            <w:rFonts w:asciiTheme="majorBidi" w:hAnsiTheme="majorBidi" w:cstheme="majorBidi"/>
          </w:rPr>
          <w:delText xml:space="preserve"> </w:delText>
        </w:r>
        <w:r w:rsidR="0012568E" w:rsidDel="004322B5">
          <w:rPr>
            <w:rFonts w:asciiTheme="majorBidi" w:hAnsiTheme="majorBidi" w:cstheme="majorBidi"/>
          </w:rPr>
          <w:delText>the</w:delText>
        </w:r>
        <w:r w:rsidR="0069501E" w:rsidRPr="00B95524" w:rsidDel="004322B5">
          <w:rPr>
            <w:rFonts w:asciiTheme="majorBidi" w:hAnsiTheme="majorBidi" w:cstheme="majorBidi"/>
          </w:rPr>
          <w:delText xml:space="preserve"> arterial pressure </w:delText>
        </w:r>
        <w:r w:rsidR="00CD1505" w:rsidRPr="00B95524" w:rsidDel="004322B5">
          <w:rPr>
            <w:rFonts w:asciiTheme="majorBidi" w:hAnsiTheme="majorBidi" w:cstheme="majorBidi"/>
          </w:rPr>
          <w:delText xml:space="preserve">at </w:delText>
        </w:r>
        <w:r w:rsidDel="004322B5">
          <w:rPr>
            <w:rFonts w:asciiTheme="majorBidi" w:hAnsiTheme="majorBidi" w:cstheme="majorBidi"/>
          </w:rPr>
          <w:delText xml:space="preserve">a </w:delText>
        </w:r>
        <w:r w:rsidR="00CD1505" w:rsidRPr="00B95524" w:rsidDel="004322B5">
          <w:rPr>
            <w:rFonts w:asciiTheme="majorBidi" w:hAnsiTheme="majorBidi" w:cstheme="majorBidi"/>
          </w:rPr>
          <w:delText xml:space="preserve">setpoint level of 90 mm Hg. </w:delText>
        </w:r>
      </w:del>
      <w:r>
        <w:rPr>
          <w:rFonts w:asciiTheme="majorBidi" w:hAnsiTheme="majorBidi" w:cstheme="majorBidi"/>
        </w:rPr>
        <w:t xml:space="preserve">The </w:t>
      </w:r>
      <w:del w:id="1923" w:author="Sharifi, Hossein" w:date="2021-11-10T10:27:00Z">
        <w:r w:rsidDel="00A32157">
          <w:rPr>
            <w:rFonts w:asciiTheme="majorBidi" w:hAnsiTheme="majorBidi" w:cstheme="majorBidi"/>
          </w:rPr>
          <w:delText>r</w:delText>
        </w:r>
        <w:r w:rsidRPr="00B95524" w:rsidDel="00A32157">
          <w:rPr>
            <w:rFonts w:asciiTheme="majorBidi" w:hAnsiTheme="majorBidi" w:cstheme="majorBidi"/>
          </w:rPr>
          <w:delText xml:space="preserve">ight </w:delText>
        </w:r>
        <w:r w:rsidR="00D352E1" w:rsidRPr="00B95524" w:rsidDel="00A32157">
          <w:rPr>
            <w:rFonts w:asciiTheme="majorBidi" w:hAnsiTheme="majorBidi" w:cstheme="majorBidi"/>
          </w:rPr>
          <w:delText>hand</w:delText>
        </w:r>
      </w:del>
      <w:ins w:id="1924" w:author="Sharifi, Hossein" w:date="2021-11-10T10:27:00Z">
        <w:r w:rsidR="00A32157">
          <w:rPr>
            <w:rFonts w:asciiTheme="majorBidi" w:hAnsiTheme="majorBidi" w:cstheme="majorBidi"/>
          </w:rPr>
          <w:t>r</w:t>
        </w:r>
        <w:r w:rsidR="00A32157" w:rsidRPr="00B95524">
          <w:rPr>
            <w:rFonts w:asciiTheme="majorBidi" w:hAnsiTheme="majorBidi" w:cstheme="majorBidi"/>
          </w:rPr>
          <w:t>ight-hand</w:t>
        </w:r>
      </w:ins>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Pr>
          <w:rFonts w:asciiTheme="majorBidi" w:hAnsiTheme="majorBidi" w:cstheme="majorBidi"/>
        </w:rPr>
        <w:t xml:space="preserve">the </w:t>
      </w:r>
      <w:r w:rsidR="004D79B0" w:rsidRPr="00B95524">
        <w:rPr>
          <w:rFonts w:asciiTheme="majorBidi" w:hAnsiTheme="majorBidi" w:cstheme="majorBidi"/>
        </w:rPr>
        <w:t>growth module</w:t>
      </w:r>
      <w:del w:id="1925" w:author="Sharifi, Hossein" w:date="2021-11-10T10:27:00Z">
        <w:r w:rsidR="004D79B0" w:rsidRPr="00B95524" w:rsidDel="00A32157">
          <w:rPr>
            <w:rFonts w:asciiTheme="majorBidi" w:hAnsiTheme="majorBidi" w:cstheme="majorBidi"/>
          </w:rPr>
          <w:delText xml:space="preserve"> </w:delText>
        </w:r>
        <w:r w:rsidR="00651D38" w:rsidRPr="00B95524" w:rsidDel="00A32157">
          <w:rPr>
            <w:rFonts w:asciiTheme="majorBidi" w:hAnsiTheme="majorBidi" w:cstheme="majorBidi"/>
          </w:rPr>
          <w:delText xml:space="preserve">and metrics relevant to </w:delText>
        </w:r>
        <w:r w:rsidR="00D75CDC" w:rsidRPr="00B95524" w:rsidDel="00A32157">
          <w:rPr>
            <w:rFonts w:asciiTheme="majorBidi" w:hAnsiTheme="majorBidi" w:cstheme="majorBidi"/>
          </w:rPr>
          <w:delText xml:space="preserve">LV </w:delText>
        </w:r>
        <w:r w:rsidR="00651D38" w:rsidRPr="00B95524" w:rsidDel="00A32157">
          <w:rPr>
            <w:rFonts w:asciiTheme="majorBidi" w:hAnsiTheme="majorBidi" w:cstheme="majorBidi"/>
          </w:rPr>
          <w:delText>systolic function</w:delText>
        </w:r>
      </w:del>
      <w:r w:rsidR="00651D38" w:rsidRPr="00B95524">
        <w:rPr>
          <w:rFonts w:asciiTheme="majorBidi" w:hAnsiTheme="majorBidi" w:cstheme="majorBidi"/>
        </w:rPr>
        <w:t>.</w:t>
      </w:r>
      <w:r w:rsidR="006A0B86" w:rsidRPr="00B95524">
        <w:rPr>
          <w:rFonts w:asciiTheme="majorBidi" w:hAnsiTheme="majorBidi" w:cstheme="majorBidi"/>
        </w:rPr>
        <w:t xml:space="preserve"> </w:t>
      </w:r>
      <w:ins w:id="1926" w:author="Sharifi, Hossein" w:date="2021-11-10T10:36:00Z">
        <w:r w:rsidR="00583E02">
          <w:rPr>
            <w:rFonts w:asciiTheme="majorBidi" w:hAnsiTheme="majorBidi" w:cstheme="majorBidi"/>
          </w:rPr>
          <w:t>S</w:t>
        </w:r>
        <w:r w:rsidR="00583E02">
          <w:rPr>
            <w:rFonts w:asciiTheme="majorBidi" w:hAnsiTheme="majorBidi" w:cstheme="majorBidi"/>
            <w:vertAlign w:val="subscript"/>
          </w:rPr>
          <w:t>con</w:t>
        </w:r>
      </w:ins>
      <w:ins w:id="1927" w:author="Sharifi, Hossein" w:date="2021-11-10T10:39:00Z">
        <w:r w:rsidR="00017E48">
          <w:rPr>
            <w:rFonts w:asciiTheme="majorBidi" w:hAnsiTheme="majorBidi" w:cstheme="majorBidi"/>
          </w:rPr>
          <w:t>,</w:t>
        </w:r>
      </w:ins>
      <w:ins w:id="1928" w:author="Sharifi, Hossein" w:date="2021-11-10T10:36:00Z">
        <w:r w:rsidR="00A869BC">
          <w:rPr>
            <w:rFonts w:asciiTheme="majorBidi" w:hAnsiTheme="majorBidi" w:cstheme="majorBidi"/>
          </w:rPr>
          <w:t xml:space="preserve"> S</w:t>
        </w:r>
        <w:r w:rsidR="00A869BC">
          <w:rPr>
            <w:rFonts w:asciiTheme="majorBidi" w:hAnsiTheme="majorBidi" w:cstheme="majorBidi"/>
            <w:vertAlign w:val="subscript"/>
          </w:rPr>
          <w:t>con,set</w:t>
        </w:r>
      </w:ins>
      <w:ins w:id="1929" w:author="Sharifi, Hossein" w:date="2021-11-10T10:39:00Z">
        <w:r w:rsidR="00017E48">
          <w:rPr>
            <w:rFonts w:asciiTheme="majorBidi" w:hAnsiTheme="majorBidi" w:cstheme="majorBidi"/>
          </w:rPr>
          <w:t>,</w:t>
        </w:r>
      </w:ins>
      <w:ins w:id="1930" w:author="Sharifi, Hossein" w:date="2021-11-10T10:36:00Z">
        <w:r w:rsidR="00A869BC">
          <w:rPr>
            <w:rFonts w:asciiTheme="majorBidi" w:hAnsiTheme="majorBidi" w:cstheme="majorBidi"/>
          </w:rPr>
          <w:t xml:space="preserve"> </w:t>
        </w:r>
      </w:ins>
      <w:ins w:id="1931" w:author="Sharifi, Hossein" w:date="2021-11-10T10:38:00Z">
        <w:r w:rsidR="00017E48">
          <w:rPr>
            <w:rFonts w:asciiTheme="majorBidi" w:hAnsiTheme="majorBidi" w:cstheme="majorBidi"/>
          </w:rPr>
          <w:t>G</w:t>
        </w:r>
        <w:r w:rsidR="00017E48">
          <w:rPr>
            <w:rFonts w:asciiTheme="majorBidi" w:hAnsiTheme="majorBidi" w:cstheme="majorBidi"/>
            <w:vertAlign w:val="subscript"/>
          </w:rPr>
          <w:t>a,con</w:t>
        </w:r>
        <w:r w:rsidR="00017E48">
          <w:rPr>
            <w:rFonts w:asciiTheme="majorBidi" w:hAnsiTheme="majorBidi" w:cstheme="majorBidi"/>
          </w:rPr>
          <w:t xml:space="preserve"> and G</w:t>
        </w:r>
        <w:r w:rsidR="00017E48">
          <w:rPr>
            <w:rFonts w:asciiTheme="majorBidi" w:hAnsiTheme="majorBidi" w:cstheme="majorBidi"/>
            <w:vertAlign w:val="subscript"/>
          </w:rPr>
          <w:t>c,con</w:t>
        </w:r>
        <w:r w:rsidR="00017E48">
          <w:rPr>
            <w:rFonts w:asciiTheme="majorBidi" w:hAnsiTheme="majorBidi" w:cstheme="majorBidi"/>
          </w:rPr>
          <w:t xml:space="preserve"> </w:t>
        </w:r>
      </w:ins>
      <w:ins w:id="1932" w:author="Sharifi, Hossein" w:date="2021-11-10T10:36:00Z">
        <w:r w:rsidR="00A869BC">
          <w:rPr>
            <w:rFonts w:asciiTheme="majorBidi" w:hAnsiTheme="majorBidi" w:cstheme="majorBidi"/>
          </w:rPr>
          <w:t xml:space="preserve">refer to </w:t>
        </w:r>
      </w:ins>
      <w:ins w:id="1933" w:author="Sharifi, Hossein" w:date="2021-11-10T10:37:00Z">
        <w:r w:rsidR="00133576">
          <w:rPr>
            <w:rFonts w:asciiTheme="majorBidi" w:hAnsiTheme="majorBidi" w:cstheme="majorBidi"/>
          </w:rPr>
          <w:t xml:space="preserve">the </w:t>
        </w:r>
      </w:ins>
      <w:ins w:id="1934" w:author="Sharifi, Hossein" w:date="2021-12-06T21:53:00Z">
        <w:r w:rsidR="008A7C15">
          <w:rPr>
            <w:rFonts w:asciiTheme="majorBidi" w:hAnsiTheme="majorBidi" w:cstheme="majorBidi"/>
          </w:rPr>
          <w:t>stimulus</w:t>
        </w:r>
      </w:ins>
      <w:ins w:id="1935" w:author="Sharifi, Hossein" w:date="2021-11-10T10:36:00Z">
        <w:r w:rsidR="00A869BC">
          <w:rPr>
            <w:rFonts w:asciiTheme="majorBidi" w:hAnsiTheme="majorBidi" w:cstheme="majorBidi"/>
          </w:rPr>
          <w:t xml:space="preserve"> signal</w:t>
        </w:r>
      </w:ins>
      <w:ins w:id="1936" w:author="Sharifi, Hossein" w:date="2021-11-10T10:39:00Z">
        <w:r w:rsidR="00017E48">
          <w:rPr>
            <w:rFonts w:asciiTheme="majorBidi" w:hAnsiTheme="majorBidi" w:cstheme="majorBidi"/>
          </w:rPr>
          <w:t xml:space="preserve">, </w:t>
        </w:r>
      </w:ins>
      <w:ins w:id="1937" w:author="Sharifi, Hossein" w:date="2021-11-10T10:36:00Z">
        <w:r w:rsidR="00A869BC">
          <w:rPr>
            <w:rFonts w:asciiTheme="majorBidi" w:hAnsiTheme="majorBidi" w:cstheme="majorBidi"/>
          </w:rPr>
          <w:t>setpoint</w:t>
        </w:r>
      </w:ins>
      <w:ins w:id="1938" w:author="Sharifi, Hossein" w:date="2021-11-10T10:39:00Z">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ins>
      <w:ins w:id="1939" w:author="Sharifi, Hossein" w:date="2021-11-10T10:36:00Z">
        <w:r w:rsidR="00A869BC">
          <w:rPr>
            <w:rFonts w:asciiTheme="majorBidi" w:hAnsiTheme="majorBidi" w:cstheme="majorBidi"/>
          </w:rPr>
          <w:t>for concentric growth, respectively.</w:t>
        </w:r>
      </w:ins>
      <w:ins w:id="1940" w:author="Sharifi, Hossein" w:date="2021-11-10T10:37:00Z">
        <w:r w:rsidR="00A869BC">
          <w:rPr>
            <w:rFonts w:asciiTheme="majorBidi" w:hAnsiTheme="majorBidi" w:cstheme="majorBidi"/>
          </w:rPr>
          <w:t xml:space="preserve"> </w:t>
        </w:r>
      </w:ins>
      <w:ins w:id="1941" w:author="Sharifi, Hossein" w:date="2021-11-10T10:39:00Z">
        <w:r w:rsidR="00017E48">
          <w:rPr>
            <w:rFonts w:asciiTheme="majorBidi" w:hAnsiTheme="majorBidi" w:cstheme="majorBidi"/>
          </w:rPr>
          <w:t>S</w:t>
        </w:r>
        <w:r w:rsidR="00017E48">
          <w:rPr>
            <w:rFonts w:asciiTheme="majorBidi" w:hAnsiTheme="majorBidi" w:cstheme="majorBidi"/>
            <w:vertAlign w:val="subscript"/>
          </w:rPr>
          <w:t>ecc</w:t>
        </w:r>
        <w:r w:rsidR="00017E48">
          <w:rPr>
            <w:rFonts w:asciiTheme="majorBidi" w:hAnsiTheme="majorBidi" w:cstheme="majorBidi"/>
          </w:rPr>
          <w:t>, S</w:t>
        </w:r>
        <w:r w:rsidR="00017E48">
          <w:rPr>
            <w:rFonts w:asciiTheme="majorBidi" w:hAnsiTheme="majorBidi" w:cstheme="majorBidi"/>
            <w:vertAlign w:val="subscript"/>
          </w:rPr>
          <w:t>ecc,set</w:t>
        </w:r>
        <w:r w:rsidR="00017E48">
          <w:rPr>
            <w:rFonts w:asciiTheme="majorBidi" w:hAnsiTheme="majorBidi" w:cstheme="majorBidi"/>
          </w:rPr>
          <w:t>, G</w:t>
        </w:r>
        <w:r w:rsidR="00017E48">
          <w:rPr>
            <w:rFonts w:asciiTheme="majorBidi" w:hAnsiTheme="majorBidi" w:cstheme="majorBidi"/>
            <w:vertAlign w:val="subscript"/>
          </w:rPr>
          <w:t>a,ecc</w:t>
        </w:r>
        <w:r w:rsidR="00017E48">
          <w:rPr>
            <w:rFonts w:asciiTheme="majorBidi" w:hAnsiTheme="majorBidi" w:cstheme="majorBidi"/>
          </w:rPr>
          <w:t xml:space="preserve"> and G</w:t>
        </w:r>
        <w:r w:rsidR="00017E48">
          <w:rPr>
            <w:rFonts w:asciiTheme="majorBidi" w:hAnsiTheme="majorBidi" w:cstheme="majorBidi"/>
            <w:vertAlign w:val="subscript"/>
          </w:rPr>
          <w:t>c,ecc</w:t>
        </w:r>
        <w:r w:rsidR="00017E48">
          <w:rPr>
            <w:rFonts w:asciiTheme="majorBidi" w:hAnsiTheme="majorBidi" w:cstheme="majorBidi"/>
          </w:rPr>
          <w:t xml:space="preserve"> refer to the </w:t>
        </w:r>
      </w:ins>
      <w:ins w:id="1942" w:author="Sharifi, Hossein" w:date="2021-12-06T21:53:00Z">
        <w:r w:rsidR="008A7C15">
          <w:rPr>
            <w:rFonts w:asciiTheme="majorBidi" w:hAnsiTheme="majorBidi" w:cstheme="majorBidi"/>
          </w:rPr>
          <w:t>stimulus</w:t>
        </w:r>
      </w:ins>
      <w:ins w:id="1943" w:author="Sharifi, Hossein" w:date="2021-11-10T10:39:00Z">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for </w:t>
        </w:r>
      </w:ins>
      <w:ins w:id="1944" w:author="Sharifi, Hossein" w:date="2021-11-10T10:40:00Z">
        <w:r w:rsidR="00017E48">
          <w:rPr>
            <w:rFonts w:asciiTheme="majorBidi" w:hAnsiTheme="majorBidi" w:cstheme="majorBidi"/>
          </w:rPr>
          <w:t>eccentric</w:t>
        </w:r>
      </w:ins>
      <w:ins w:id="1945" w:author="Sharifi, Hossein" w:date="2021-11-10T10:39:00Z">
        <w:r w:rsidR="00017E48">
          <w:rPr>
            <w:rFonts w:asciiTheme="majorBidi" w:hAnsiTheme="majorBidi" w:cstheme="majorBidi"/>
          </w:rPr>
          <w:t xml:space="preserve"> growth, respectively.</w:t>
        </w:r>
      </w:ins>
    </w:p>
    <w:p w14:paraId="4B7A4360" w14:textId="14806693" w:rsidR="0068752D" w:rsidRDefault="00E87EC6" w:rsidP="00017E48">
      <w:pPr>
        <w:spacing w:line="240" w:lineRule="auto"/>
        <w:ind w:firstLine="567"/>
        <w:jc w:val="center"/>
        <w:rPr>
          <w:ins w:id="1946" w:author="Sharifi, Hossein" w:date="2021-11-10T10:49:00Z"/>
          <w:rFonts w:asciiTheme="majorBidi" w:hAnsiTheme="majorBidi" w:cstheme="majorBidi"/>
        </w:rPr>
      </w:pPr>
      <w:ins w:id="1947" w:author="Sharifi, Hossein" w:date="2021-11-10T10:45:00Z">
        <w:r>
          <w:rPr>
            <w:rFonts w:asciiTheme="majorBidi" w:hAnsiTheme="majorBidi" w:cstheme="majorBidi"/>
          </w:rPr>
          <w:t xml:space="preserve">The initial transition in all panels is due to </w:t>
        </w:r>
      </w:ins>
      <w:ins w:id="1948" w:author="Sharifi, Hossein" w:date="2021-11-10T10:46:00Z">
        <w:r w:rsidR="00F36A07">
          <w:rPr>
            <w:rFonts w:asciiTheme="majorBidi" w:hAnsiTheme="majorBidi" w:cstheme="majorBidi"/>
          </w:rPr>
          <w:t xml:space="preserve">baroreflex control of arterial pressure towards </w:t>
        </w:r>
      </w:ins>
      <w:r w:rsidR="0077679B">
        <w:rPr>
          <w:rFonts w:asciiTheme="majorBidi" w:hAnsiTheme="majorBidi" w:cstheme="majorBidi"/>
        </w:rPr>
        <w:t xml:space="preserve">the </w:t>
      </w:r>
      <w:ins w:id="1949" w:author="Sharifi, Hossein" w:date="2021-11-10T10:46:00Z">
        <w:r w:rsidR="00F36A07">
          <w:rPr>
            <w:rFonts w:asciiTheme="majorBidi" w:hAnsiTheme="majorBidi" w:cstheme="majorBidi"/>
          </w:rPr>
          <w:t>setpoint of 90 mmHg (Figure S</w:t>
        </w:r>
      </w:ins>
      <w:ins w:id="1950" w:author="Sharifi, Hossein" w:date="2021-11-10T10:47:00Z">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ins>
      <w:r w:rsidR="000F4B4D">
        <w:rPr>
          <w:rFonts w:asciiTheme="majorBidi" w:hAnsiTheme="majorBidi" w:cstheme="majorBidi"/>
        </w:rPr>
        <w:fldChar w:fldCharType="separate"/>
      </w:r>
      <w:ins w:id="1951" w:author="Sharifi, Hossein" w:date="2021-12-07T16:48:00Z">
        <w:r w:rsidR="00A15D39">
          <w:rPr>
            <w:rFonts w:asciiTheme="majorBidi" w:hAnsiTheme="majorBidi" w:cstheme="majorBidi"/>
            <w:noProof/>
          </w:rPr>
          <w:t>1</w:t>
        </w:r>
      </w:ins>
      <w:ins w:id="1952" w:author="Sharifi, Hossein" w:date="2021-11-10T10:47:00Z">
        <w:r w:rsidR="000F4B4D">
          <w:rPr>
            <w:rFonts w:asciiTheme="majorBidi" w:hAnsiTheme="majorBidi" w:cstheme="majorBidi"/>
          </w:rPr>
          <w:fldChar w:fldCharType="end"/>
        </w:r>
        <w:r w:rsidR="00E15940">
          <w:rPr>
            <w:rFonts w:asciiTheme="majorBidi" w:hAnsiTheme="majorBidi" w:cstheme="majorBidi"/>
          </w:rPr>
          <w:t>).</w:t>
        </w:r>
      </w:ins>
      <w:ins w:id="1953" w:author="Sharifi, Hossein" w:date="2021-11-10T10:45:00Z">
        <w:r>
          <w:rPr>
            <w:rFonts w:asciiTheme="majorBidi" w:hAnsiTheme="majorBidi" w:cstheme="majorBidi"/>
          </w:rPr>
          <w:t xml:space="preserve"> </w:t>
        </w:r>
      </w:ins>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ins w:id="1954" w:author="Sharifi, Hossein" w:date="2021-11-10T10:49:00Z">
        <w:r w:rsidR="00043ABA">
          <w:rPr>
            <w:rFonts w:asciiTheme="majorBidi" w:hAnsiTheme="majorBidi" w:cstheme="majorBidi"/>
          </w:rPr>
          <w:t xml:space="preserve">steady state using default parameters. </w:t>
        </w:r>
      </w:ins>
      <w:ins w:id="1955" w:author="Sharifi, Hossein" w:date="2021-11-10T10:52:00Z">
        <w:r w:rsidR="00891AC8">
          <w:rPr>
            <w:rFonts w:asciiTheme="majorBidi" w:hAnsiTheme="majorBidi" w:cstheme="majorBidi"/>
          </w:rPr>
          <w:t>The</w:t>
        </w:r>
        <w:r w:rsidR="0077418E">
          <w:rPr>
            <w:rFonts w:asciiTheme="majorBidi" w:hAnsiTheme="majorBidi" w:cstheme="majorBidi"/>
          </w:rPr>
          <w:t xml:space="preserve"> </w:t>
        </w:r>
      </w:ins>
      <w:ins w:id="1956" w:author="Sharifi, Hossein" w:date="2021-11-11T12:13:00Z">
        <w:r w:rsidR="00067140">
          <w:rPr>
            <w:rFonts w:asciiTheme="majorBidi" w:hAnsiTheme="majorBidi" w:cstheme="majorBidi"/>
          </w:rPr>
          <w:t xml:space="preserve">system was </w:t>
        </w:r>
        <w:r w:rsidR="00A02374">
          <w:rPr>
            <w:rFonts w:asciiTheme="majorBidi" w:hAnsiTheme="majorBidi" w:cstheme="majorBidi"/>
          </w:rPr>
          <w:t>graduall</w:t>
        </w:r>
      </w:ins>
      <w:ins w:id="1957" w:author="Sharifi, Hossein" w:date="2021-11-11T12:14:00Z">
        <w:r w:rsidR="00A02374">
          <w:rPr>
            <w:rFonts w:asciiTheme="majorBidi" w:hAnsiTheme="majorBidi" w:cstheme="majorBidi"/>
          </w:rPr>
          <w:t>y perturbed from 300 s to 400 s (second and third vertical dashed lines)</w:t>
        </w:r>
      </w:ins>
      <w:ins w:id="1958" w:author="Sharifi, Hossein" w:date="2021-11-11T12:15:00Z">
        <w:r w:rsidR="00FA5CAB">
          <w:rPr>
            <w:rFonts w:asciiTheme="majorBidi" w:hAnsiTheme="majorBidi" w:cstheme="majorBidi"/>
          </w:rPr>
          <w:t xml:space="preserve"> by increasing R</w:t>
        </w:r>
        <w:r w:rsidR="00FA5CAB">
          <w:rPr>
            <w:rFonts w:asciiTheme="majorBidi" w:hAnsiTheme="majorBidi" w:cstheme="majorBidi"/>
            <w:vertAlign w:val="subscript"/>
          </w:rPr>
          <w:t>aorta</w:t>
        </w:r>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ins>
      <w:ins w:id="1959" w:author="Sharifi, Hossein" w:date="2021-11-11T12:16:00Z">
        <w:r w:rsidR="001C6C67">
          <w:rPr>
            <w:rFonts w:asciiTheme="majorBidi" w:hAnsiTheme="majorBidi" w:cstheme="majorBidi"/>
          </w:rPr>
          <w:t>)</w:t>
        </w:r>
      </w:ins>
      <w:ins w:id="1960" w:author="Sharifi, Hossein" w:date="2021-11-11T12:19:00Z">
        <w:r w:rsidR="00210BCE">
          <w:rPr>
            <w:rFonts w:asciiTheme="majorBidi" w:hAnsiTheme="majorBidi" w:cstheme="majorBidi"/>
          </w:rPr>
          <w:t xml:space="preserve"> </w:t>
        </w:r>
        <w:r w:rsidR="008938BC">
          <w:rPr>
            <w:rFonts w:asciiTheme="majorBidi" w:hAnsiTheme="majorBidi" w:cstheme="majorBidi"/>
          </w:rPr>
          <w:t>by 500%.</w:t>
        </w:r>
      </w:ins>
    </w:p>
    <w:p w14:paraId="3C7E268B" w14:textId="41D869EC" w:rsidR="00D61141" w:rsidRPr="004D0C61" w:rsidDel="008938BC" w:rsidRDefault="005231C4">
      <w:pPr>
        <w:spacing w:line="240" w:lineRule="auto"/>
        <w:ind w:firstLine="567"/>
        <w:jc w:val="center"/>
        <w:rPr>
          <w:del w:id="1961" w:author="Sharifi, Hossein" w:date="2021-11-11T12:19:00Z"/>
          <w:rFonts w:asciiTheme="majorBidi" w:hAnsiTheme="majorBidi" w:cstheme="majorBidi"/>
        </w:rPr>
        <w:pPrChange w:id="1962" w:author="Sharifi, Hossein" w:date="2021-11-10T10:40:00Z">
          <w:pPr>
            <w:spacing w:line="240" w:lineRule="auto"/>
            <w:jc w:val="center"/>
          </w:pPr>
        </w:pPrChange>
      </w:pPr>
      <w:del w:id="1963" w:author="Sharifi, Hossein" w:date="2021-11-11T12:19:00Z">
        <w:r w:rsidRPr="00B95524" w:rsidDel="008938BC">
          <w:rPr>
            <w:rFonts w:asciiTheme="majorBidi" w:hAnsiTheme="majorBidi" w:cstheme="majorBidi"/>
          </w:rPr>
          <w:delText xml:space="preserve">initial steady state. </w:delText>
        </w:r>
        <w:r w:rsidR="005433D7" w:rsidRPr="00B95524" w:rsidDel="008938BC">
          <w:rPr>
            <w:rFonts w:asciiTheme="majorBidi" w:hAnsiTheme="majorBidi" w:cstheme="majorBidi"/>
          </w:rPr>
          <w:delText>W</w:delText>
        </w:r>
        <w:r w:rsidR="001D3BF0" w:rsidRPr="00B95524" w:rsidDel="008938BC">
          <w:rPr>
            <w:rFonts w:asciiTheme="majorBidi" w:hAnsiTheme="majorBidi" w:cstheme="majorBidi"/>
          </w:rPr>
          <w:delText xml:space="preserve">hen the growth module was activated and </w:delText>
        </w:r>
        <w:r w:rsidR="008108C7" w:rsidRPr="00B95524" w:rsidDel="008938BC">
          <w:rPr>
            <w:rFonts w:asciiTheme="majorBidi" w:hAnsiTheme="majorBidi" w:cstheme="majorBidi"/>
          </w:rPr>
          <w:delText xml:space="preserve">the </w:delText>
        </w:r>
        <w:r w:rsidR="001D3BF0" w:rsidRPr="00B95524" w:rsidDel="008938BC">
          <w:rPr>
            <w:rFonts w:asciiTheme="majorBidi" w:hAnsiTheme="majorBidi" w:cstheme="majorBidi"/>
          </w:rPr>
          <w:delText xml:space="preserve">simulation was at steady state, the aortic resistance gradually increased by 500% </w:delText>
        </w:r>
        <w:r w:rsidR="00F34FA6" w:rsidRPr="00B95524" w:rsidDel="008938BC">
          <w:rPr>
            <w:rFonts w:asciiTheme="majorBidi" w:hAnsiTheme="majorBidi" w:cstheme="majorBidi"/>
          </w:rPr>
          <w:delText>between the second and third vertical line</w:delText>
        </w:r>
        <w:r w:rsidR="00130912" w:rsidRPr="00B95524" w:rsidDel="008938BC">
          <w:rPr>
            <w:rFonts w:asciiTheme="majorBidi" w:hAnsiTheme="majorBidi" w:cstheme="majorBidi"/>
          </w:rPr>
          <w:delText>s</w:delText>
        </w:r>
        <w:r w:rsidR="00F34FA6" w:rsidRPr="00B95524" w:rsidDel="008938BC">
          <w:rPr>
            <w:rFonts w:asciiTheme="majorBidi" w:hAnsiTheme="majorBidi" w:cstheme="majorBidi"/>
          </w:rPr>
          <w:delText xml:space="preserve"> from left on all panels</w:delText>
        </w:r>
        <w:r w:rsidR="00130912" w:rsidRPr="00B95524" w:rsidDel="008938BC">
          <w:rPr>
            <w:rFonts w:asciiTheme="majorBidi" w:hAnsiTheme="majorBidi" w:cstheme="majorBidi"/>
          </w:rPr>
          <w:delText xml:space="preserve"> (from time point of 300 s to 400 s)</w:delText>
        </w:r>
        <w:r w:rsidR="00F34FA6" w:rsidRPr="00B95524" w:rsidDel="008938BC">
          <w:rPr>
            <w:rFonts w:asciiTheme="majorBidi" w:hAnsiTheme="majorBidi" w:cstheme="majorBidi"/>
          </w:rPr>
          <w:delText xml:space="preserve">. </w:delText>
        </w:r>
        <w:r w:rsidR="00D82BCC" w:rsidDel="008938BC">
          <w:rPr>
            <w:rFonts w:asciiTheme="majorBidi" w:hAnsiTheme="majorBidi" w:cstheme="majorBidi"/>
          </w:rPr>
          <w:delText>For pulsatile parameters</w:delText>
        </w:r>
        <w:r w:rsidR="004D0C61" w:rsidDel="008938BC">
          <w:rPr>
            <w:rFonts w:asciiTheme="majorBidi" w:hAnsiTheme="majorBidi" w:cstheme="majorBidi"/>
          </w:rPr>
          <w:delText xml:space="preserve"> (for example, ventricular pressure), </w:delText>
        </w:r>
        <w:r w:rsidR="00DA6E83" w:rsidDel="008938BC">
          <w:rPr>
            <w:rFonts w:asciiTheme="majorBidi" w:hAnsiTheme="majorBidi" w:cstheme="majorBidi"/>
          </w:rPr>
          <w:delText xml:space="preserve">an </w:delText>
        </w:r>
        <w:r w:rsidR="004D0C61" w:rsidDel="008938BC">
          <w:rPr>
            <w:rFonts w:asciiTheme="majorBidi" w:hAnsiTheme="majorBidi" w:cstheme="majorBidi"/>
          </w:rPr>
          <w:delText xml:space="preserve">envelope of </w:delText>
        </w:r>
        <w:r w:rsidR="00DA6E83" w:rsidDel="008938BC">
          <w:rPr>
            <w:rFonts w:asciiTheme="majorBidi" w:hAnsiTheme="majorBidi" w:cstheme="majorBidi"/>
          </w:rPr>
          <w:delText xml:space="preserve">the </w:delText>
        </w:r>
        <w:r w:rsidR="004D0C61" w:rsidDel="008938BC">
          <w:rPr>
            <w:rFonts w:asciiTheme="majorBidi" w:hAnsiTheme="majorBidi" w:cstheme="majorBidi"/>
          </w:rPr>
          <w:delText xml:space="preserve">extreme </w:delText>
        </w:r>
        <w:commentRangeStart w:id="1964"/>
        <w:r w:rsidR="004D0C61" w:rsidDel="008938BC">
          <w:rPr>
            <w:rFonts w:asciiTheme="majorBidi" w:hAnsiTheme="majorBidi" w:cstheme="majorBidi"/>
          </w:rPr>
          <w:delText xml:space="preserve">values </w:delText>
        </w:r>
        <w:r w:rsidR="00DA6E83" w:rsidDel="008938BC">
          <w:rPr>
            <w:rFonts w:asciiTheme="majorBidi" w:hAnsiTheme="majorBidi" w:cstheme="majorBidi"/>
          </w:rPr>
          <w:delText xml:space="preserve">is </w:delText>
        </w:r>
        <w:r w:rsidR="004D0C61" w:rsidDel="008938BC">
          <w:rPr>
            <w:rFonts w:asciiTheme="majorBidi" w:hAnsiTheme="majorBidi" w:cstheme="majorBidi"/>
          </w:rPr>
          <w:delText xml:space="preserve">shown. </w:delText>
        </w:r>
        <w:r w:rsidR="00D82BCC" w:rsidDel="008938BC">
          <w:rPr>
            <w:rFonts w:asciiTheme="majorBidi" w:hAnsiTheme="majorBidi" w:cstheme="majorBidi"/>
          </w:rPr>
          <w:delText xml:space="preserve"> </w:delText>
        </w:r>
        <w:commentRangeEnd w:id="1964"/>
        <w:r w:rsidR="00B70F71" w:rsidDel="008938BC">
          <w:rPr>
            <w:rStyle w:val="CommentReference"/>
          </w:rPr>
          <w:commentReference w:id="1964"/>
        </w:r>
      </w:del>
    </w:p>
    <w:p w14:paraId="43FD6851" w14:textId="5D3426F7" w:rsidR="003915ED" w:rsidRPr="00B95524" w:rsidRDefault="003915ED" w:rsidP="00F34279">
      <w:pPr>
        <w:spacing w:line="240" w:lineRule="auto"/>
        <w:jc w:val="center"/>
        <w:rPr>
          <w:rFonts w:asciiTheme="majorBidi" w:hAnsiTheme="majorBidi" w:cstheme="majorBidi"/>
        </w:rPr>
      </w:pPr>
    </w:p>
    <w:p w14:paraId="14AFC685" w14:textId="77777777" w:rsidR="00C849C9" w:rsidDel="007E52D4" w:rsidRDefault="00C849C9" w:rsidP="00F34279">
      <w:pPr>
        <w:spacing w:after="200" w:line="240" w:lineRule="auto"/>
        <w:rPr>
          <w:del w:id="1965" w:author="Sharifi, Hossein" w:date="2021-11-11T15:08:00Z"/>
          <w:rFonts w:asciiTheme="majorBidi" w:hAnsiTheme="majorBidi" w:cstheme="majorBidi"/>
        </w:rPr>
      </w:pPr>
    </w:p>
    <w:p w14:paraId="0EDF2519" w14:textId="77777777" w:rsidR="00C849C9" w:rsidRDefault="00C849C9">
      <w:pPr>
        <w:rPr>
          <w:rFonts w:asciiTheme="majorBidi" w:hAnsiTheme="majorBidi" w:cstheme="majorBidi"/>
        </w:rPr>
      </w:pPr>
      <w:del w:id="1966" w:author="Sharifi, Hossein" w:date="2021-11-11T15:08:00Z">
        <w:r w:rsidDel="007E52D4">
          <w:rPr>
            <w:rFonts w:asciiTheme="majorBidi" w:hAnsiTheme="majorBidi" w:cstheme="majorBidi"/>
          </w:rPr>
          <w:br w:type="page"/>
        </w:r>
      </w:del>
    </w:p>
    <w:p w14:paraId="2273DA02" w14:textId="66AC666F"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ins w:id="1967" w:author="Sharifi, Hossein" w:date="2021-11-14T18:46:00Z">
        <w:r w:rsidR="004457C8">
          <w:rPr>
            <w:rFonts w:asciiTheme="majorBidi" w:hAnsiTheme="majorBidi" w:cstheme="majorBidi"/>
          </w:rPr>
          <w:t>insufficiency</w:t>
        </w:r>
        <w:r w:rsidR="004457C8" w:rsidRPr="00B95524">
          <w:rPr>
            <w:rFonts w:asciiTheme="majorBidi" w:hAnsiTheme="majorBidi" w:cstheme="majorBidi"/>
          </w:rPr>
          <w:t xml:space="preserve"> </w:t>
        </w:r>
      </w:ins>
      <w:del w:id="1968" w:author="Sharifi, Hossein" w:date="2021-11-14T18:46:00Z">
        <w:r w:rsidRPr="00B95524" w:rsidDel="004457C8">
          <w:rPr>
            <w:rFonts w:asciiTheme="majorBidi" w:hAnsiTheme="majorBidi" w:cstheme="majorBidi"/>
          </w:rPr>
          <w:delText>regurgitation</w:delText>
        </w:r>
      </w:del>
    </w:p>
    <w:p w14:paraId="0B0D64AF" w14:textId="4129DE81" w:rsidR="00A855EE" w:rsidRDefault="00C849C9" w:rsidP="00097FAC">
      <w:pPr>
        <w:spacing w:line="240" w:lineRule="auto"/>
        <w:jc w:val="both"/>
        <w:rPr>
          <w:ins w:id="1969" w:author="Sharifi, Hossein" w:date="2021-11-09T22:34:00Z"/>
          <w:rFonts w:asciiTheme="majorBidi" w:hAnsiTheme="majorBidi" w:cstheme="majorBidi"/>
        </w:rPr>
      </w:pPr>
      <w:del w:id="1970" w:author="Sharifi, Hossein" w:date="2021-11-09T20:43:00Z">
        <w:r w:rsidRPr="00B95524" w:rsidDel="009A280B">
          <w:rPr>
            <w:rFonts w:asciiTheme="majorBidi" w:hAnsiTheme="majorBidi" w:cstheme="majorBidi"/>
          </w:rPr>
          <w:delText xml:space="preserve">In </w:delText>
        </w:r>
        <w:r w:rsidDel="009A280B">
          <w:rPr>
            <w:rFonts w:asciiTheme="majorBidi" w:hAnsiTheme="majorBidi" w:cstheme="majorBidi"/>
          </w:rPr>
          <w:delText>another attempt</w:delText>
        </w:r>
        <w:r w:rsidRPr="00B95524" w:rsidDel="009A280B">
          <w:rPr>
            <w:rFonts w:asciiTheme="majorBidi" w:hAnsiTheme="majorBidi" w:cstheme="majorBidi"/>
          </w:rPr>
          <w:delText xml:space="preserve">, </w:delText>
        </w:r>
      </w:del>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ins w:id="1971" w:author="Sharifi, Hossein" w:date="2021-11-09T20:37:00Z">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ins>
      <w:r w:rsidR="000313AE">
        <w:rPr>
          <w:rFonts w:asciiTheme="majorBidi" w:hAnsiTheme="majorBidi" w:cstheme="majorBidi"/>
        </w:rPr>
        <w:fldChar w:fldCharType="separate"/>
      </w:r>
      <w:ins w:id="1972" w:author="Sharifi, Hossein" w:date="2021-12-07T16:48:00Z">
        <w:r w:rsidR="00A15D39">
          <w:rPr>
            <w:rFonts w:asciiTheme="majorBidi" w:hAnsiTheme="majorBidi" w:cstheme="majorBidi"/>
            <w:noProof/>
          </w:rPr>
          <w:t>3</w:t>
        </w:r>
      </w:ins>
      <w:ins w:id="1973" w:author="Sharifi, Hossein" w:date="2021-11-09T20:37:00Z">
        <w:r w:rsidR="000313AE">
          <w:rPr>
            <w:rFonts w:asciiTheme="majorBidi" w:hAnsiTheme="majorBidi" w:cstheme="majorBidi"/>
          </w:rPr>
          <w:fldChar w:fldCharType="end"/>
        </w:r>
      </w:ins>
      <w:del w:id="1974" w:author="Sharifi, Hossein" w:date="2021-11-09T20:37:00Z">
        <w:r w:rsidRPr="00B95524" w:rsidDel="000313AE">
          <w:rPr>
            <w:rFonts w:asciiTheme="majorBidi" w:hAnsiTheme="majorBidi" w:cstheme="majorBidi"/>
          </w:rPr>
          <w:fldChar w:fldCharType="begin"/>
        </w:r>
        <w:r w:rsidRPr="00B95524" w:rsidDel="000313AE">
          <w:rPr>
            <w:rFonts w:asciiTheme="majorBidi" w:hAnsiTheme="majorBidi" w:cstheme="majorBidi"/>
          </w:rPr>
          <w:delInstrText xml:space="preserve"> seq figure fig4 </w:delInstrText>
        </w:r>
        <w:r w:rsidRPr="00B95524" w:rsidDel="000313AE">
          <w:rPr>
            <w:rFonts w:asciiTheme="majorBidi" w:hAnsiTheme="majorBidi" w:cstheme="majorBidi"/>
          </w:rPr>
          <w:fldChar w:fldCharType="separate"/>
        </w:r>
      </w:del>
      <w:del w:id="1975" w:author="Sharifi, Hossein" w:date="2021-11-09T20:08:00Z">
        <w:r w:rsidDel="00E54BBB">
          <w:rPr>
            <w:rFonts w:asciiTheme="majorBidi" w:hAnsiTheme="majorBidi" w:cstheme="majorBidi"/>
            <w:noProof/>
          </w:rPr>
          <w:delText>1</w:delText>
        </w:r>
      </w:del>
      <w:del w:id="1976" w:author="Sharifi, Hossein" w:date="2021-11-09T20:37:00Z">
        <w:r w:rsidRPr="00B95524" w:rsidDel="000313AE">
          <w:rPr>
            <w:rFonts w:asciiTheme="majorBidi" w:hAnsiTheme="majorBidi" w:cstheme="majorBidi"/>
            <w:noProof/>
          </w:rPr>
          <w:fldChar w:fldCharType="end"/>
        </w:r>
      </w:del>
      <w:r w:rsidRPr="00B95524">
        <w:rPr>
          <w:rFonts w:asciiTheme="majorBidi" w:hAnsiTheme="majorBidi" w:cstheme="majorBidi"/>
        </w:rPr>
        <w:t xml:space="preserve"> shows </w:t>
      </w:r>
      <w:del w:id="1977" w:author="Sharifi, Hossein" w:date="2021-11-09T20:52:00Z">
        <w:r w:rsidDel="00135038">
          <w:rPr>
            <w:rFonts w:asciiTheme="majorBidi" w:hAnsiTheme="majorBidi" w:cstheme="majorBidi"/>
          </w:rPr>
          <w:delText>the model response</w:delText>
        </w:r>
        <w:r w:rsidRPr="00B95524" w:rsidDel="00135038">
          <w:rPr>
            <w:rFonts w:asciiTheme="majorBidi" w:hAnsiTheme="majorBidi" w:cstheme="majorBidi"/>
          </w:rPr>
          <w:delText xml:space="preserve"> to </w:delText>
        </w:r>
      </w:del>
      <w:r w:rsidRPr="00B95524">
        <w:rPr>
          <w:rFonts w:asciiTheme="majorBidi" w:hAnsiTheme="majorBidi" w:cstheme="majorBidi"/>
        </w:rPr>
        <w:t>a</w:t>
      </w:r>
      <w:r>
        <w:rPr>
          <w:rFonts w:asciiTheme="majorBidi" w:hAnsiTheme="majorBidi" w:cstheme="majorBidi"/>
        </w:rPr>
        <w:t>n example</w:t>
      </w:r>
      <w:ins w:id="1978" w:author="Sharifi, Hossein" w:date="2021-11-09T20:46:00Z">
        <w:r w:rsidR="00B73397">
          <w:rPr>
            <w:rFonts w:asciiTheme="majorBidi" w:hAnsiTheme="majorBidi" w:cstheme="majorBidi"/>
          </w:rPr>
          <w:t xml:space="preserve"> </w:t>
        </w:r>
      </w:ins>
      <w:del w:id="1979" w:author="Sharifi, Hossein" w:date="2021-11-09T20:46:00Z">
        <w:r w:rsidDel="00B73397">
          <w:rPr>
            <w:rFonts w:asciiTheme="majorBidi" w:hAnsiTheme="majorBidi" w:cstheme="majorBidi"/>
          </w:rPr>
          <w:delText xml:space="preserve"> </w:delText>
        </w:r>
      </w:del>
      <w:r>
        <w:rPr>
          <w:rFonts w:asciiTheme="majorBidi" w:hAnsiTheme="majorBidi" w:cstheme="majorBidi"/>
        </w:rPr>
        <w:t xml:space="preserve">of </w:t>
      </w:r>
      <w:ins w:id="1980" w:author="Wenk, Jonathan F." w:date="2021-12-16T10:42:00Z">
        <w:r w:rsidR="005448FF">
          <w:rPr>
            <w:rFonts w:asciiTheme="majorBidi" w:hAnsiTheme="majorBidi" w:cstheme="majorBidi"/>
          </w:rPr>
          <w:t xml:space="preserve">the </w:t>
        </w:r>
      </w:ins>
      <w:ins w:id="1981" w:author="Sharifi, Hossein" w:date="2021-11-09T22:12:00Z">
        <w:del w:id="1982" w:author="Wenk, Jonathan F." w:date="2021-12-16T13:40:00Z">
          <w:r w:rsidR="00AD53B9" w:rsidDel="004914B9">
            <w:rPr>
              <w:rFonts w:asciiTheme="majorBidi" w:hAnsiTheme="majorBidi" w:cstheme="majorBidi"/>
            </w:rPr>
            <w:delText>simulat</w:delText>
          </w:r>
        </w:del>
        <w:del w:id="1983" w:author="Wenk, Jonathan F." w:date="2021-12-16T10:41:00Z">
          <w:r w:rsidR="00AD53B9" w:rsidDel="005448FF">
            <w:rPr>
              <w:rFonts w:asciiTheme="majorBidi" w:hAnsiTheme="majorBidi" w:cstheme="majorBidi"/>
            </w:rPr>
            <w:delText>ed</w:delText>
          </w:r>
        </w:del>
        <w:del w:id="1984" w:author="Wenk, Jonathan F." w:date="2021-12-16T13:40:00Z">
          <w:r w:rsidR="00AD53B9" w:rsidDel="004914B9">
            <w:rPr>
              <w:rFonts w:asciiTheme="majorBidi" w:hAnsiTheme="majorBidi" w:cstheme="majorBidi"/>
            </w:rPr>
            <w:delText xml:space="preserve"> </w:delText>
          </w:r>
        </w:del>
      </w:ins>
      <w:ins w:id="1985" w:author="Wenk, Jonathan F." w:date="2021-12-16T10:42:00Z">
        <w:r w:rsidR="005448FF">
          <w:rPr>
            <w:rFonts w:asciiTheme="majorBidi" w:hAnsiTheme="majorBidi" w:cstheme="majorBidi"/>
          </w:rPr>
          <w:t xml:space="preserve">results for the </w:t>
        </w:r>
      </w:ins>
      <w:r>
        <w:rPr>
          <w:rFonts w:asciiTheme="majorBidi" w:hAnsiTheme="majorBidi" w:cstheme="majorBidi"/>
        </w:rPr>
        <w:t xml:space="preserve">aortic </w:t>
      </w:r>
      <w:ins w:id="1986" w:author="Sharifi, Hossein" w:date="2021-11-14T18:46:00Z">
        <w:r w:rsidR="004457C8">
          <w:rPr>
            <w:rFonts w:asciiTheme="majorBidi" w:hAnsiTheme="majorBidi" w:cstheme="majorBidi"/>
          </w:rPr>
          <w:t>insufficiency</w:t>
        </w:r>
        <w:r w:rsidR="004457C8" w:rsidRPr="00B95524">
          <w:rPr>
            <w:rFonts w:asciiTheme="majorBidi" w:hAnsiTheme="majorBidi" w:cstheme="majorBidi"/>
          </w:rPr>
          <w:t xml:space="preserve"> </w:t>
        </w:r>
      </w:ins>
      <w:del w:id="1987" w:author="Sharifi, Hossein" w:date="2021-11-14T18:46:00Z">
        <w:r w:rsidDel="004457C8">
          <w:rPr>
            <w:rFonts w:asciiTheme="majorBidi" w:hAnsiTheme="majorBidi" w:cstheme="majorBidi"/>
          </w:rPr>
          <w:delText xml:space="preserve">regurgitation </w:delText>
        </w:r>
      </w:del>
      <w:r>
        <w:rPr>
          <w:rFonts w:asciiTheme="majorBidi" w:hAnsiTheme="majorBidi" w:cstheme="majorBidi"/>
        </w:rPr>
        <w:t>condition.</w:t>
      </w:r>
      <w:ins w:id="1988" w:author="Sharifi, Hossein" w:date="2021-11-09T20:53:00Z">
        <w:r w:rsidR="00097FAC">
          <w:rPr>
            <w:rFonts w:asciiTheme="majorBidi" w:hAnsiTheme="majorBidi" w:cstheme="majorBidi"/>
          </w:rPr>
          <w:t xml:space="preserve"> </w:t>
        </w:r>
        <w:r w:rsidR="002753BC">
          <w:rPr>
            <w:rFonts w:asciiTheme="majorBidi" w:hAnsiTheme="majorBidi" w:cstheme="majorBidi"/>
          </w:rPr>
          <w:t xml:space="preserve">The simulation was </w:t>
        </w:r>
      </w:ins>
      <w:ins w:id="1989" w:author="Sharifi, Hossein" w:date="2021-11-09T21:00:00Z">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ins>
      <w:r w:rsidR="00656276">
        <w:rPr>
          <w:rFonts w:asciiTheme="majorBidi" w:hAnsiTheme="majorBidi" w:cstheme="majorBidi"/>
        </w:rPr>
        <w:fldChar w:fldCharType="separate"/>
      </w:r>
      <w:ins w:id="1990" w:author="Sharifi, Hossein" w:date="2021-12-07T16:48:00Z">
        <w:r w:rsidR="00A15D39">
          <w:rPr>
            <w:rFonts w:asciiTheme="majorBidi" w:hAnsiTheme="majorBidi" w:cstheme="majorBidi"/>
            <w:noProof/>
          </w:rPr>
          <w:t>2</w:t>
        </w:r>
      </w:ins>
      <w:ins w:id="1991" w:author="Sharifi, Hossein" w:date="2021-11-09T21:00:00Z">
        <w:r w:rsidR="00656276">
          <w:rPr>
            <w:rFonts w:asciiTheme="majorBidi" w:hAnsiTheme="majorBidi" w:cstheme="majorBidi"/>
          </w:rPr>
          <w:fldChar w:fldCharType="end"/>
        </w:r>
        <w:r w:rsidR="00656276">
          <w:rPr>
            <w:rFonts w:asciiTheme="majorBidi" w:hAnsiTheme="majorBidi" w:cstheme="majorBidi"/>
          </w:rPr>
          <w:t xml:space="preserve">, </w:t>
        </w:r>
      </w:ins>
      <w:ins w:id="1992" w:author="Sharifi, Hossein" w:date="2021-11-09T21:03:00Z">
        <w:r w:rsidR="00A855EE">
          <w:rPr>
            <w:rFonts w:asciiTheme="majorBidi" w:hAnsiTheme="majorBidi" w:cstheme="majorBidi"/>
          </w:rPr>
          <w:t>but instead of changing R</w:t>
        </w:r>
        <w:r w:rsidR="00A855EE">
          <w:rPr>
            <w:rFonts w:asciiTheme="majorBidi" w:hAnsiTheme="majorBidi" w:cstheme="majorBidi"/>
            <w:vertAlign w:val="subscript"/>
          </w:rPr>
          <w:t>aorta</w:t>
        </w:r>
        <w:r w:rsidR="00A855EE">
          <w:rPr>
            <w:rFonts w:asciiTheme="majorBidi" w:hAnsiTheme="majorBidi" w:cstheme="majorBidi"/>
          </w:rPr>
          <w:t>,</w:t>
        </w:r>
      </w:ins>
      <w:ins w:id="1993" w:author="Sharifi, Hossein" w:date="2021-11-09T21:00:00Z">
        <w:r w:rsidR="00656276">
          <w:rPr>
            <w:rFonts w:asciiTheme="majorBidi" w:hAnsiTheme="majorBidi" w:cstheme="majorBidi"/>
          </w:rPr>
          <w:t xml:space="preserve"> </w:t>
        </w:r>
      </w:ins>
      <w:commentRangeStart w:id="1994"/>
      <w:ins w:id="1995" w:author="Sharifi, Hossein" w:date="2021-11-10T09:00:00Z">
        <w:r w:rsidR="00406492" w:rsidRPr="00B95524">
          <w:rPr>
            <w:rFonts w:asciiTheme="majorBidi" w:hAnsiTheme="majorBidi" w:cstheme="majorBidi"/>
          </w:rPr>
          <w:t>G</w:t>
        </w:r>
        <w:r w:rsidR="00406492" w:rsidRPr="00B95524">
          <w:rPr>
            <w:rFonts w:asciiTheme="majorBidi" w:hAnsiTheme="majorBidi" w:cstheme="majorBidi"/>
            <w:vertAlign w:val="subscript"/>
          </w:rPr>
          <w:t>aorta</w:t>
        </w:r>
        <w:r w:rsidR="00406492" w:rsidRPr="00B95524">
          <w:rPr>
            <w:rFonts w:asciiTheme="majorBidi" w:hAnsiTheme="majorBidi" w:cstheme="majorBidi"/>
          </w:rPr>
          <w:t xml:space="preserve"> </w:t>
        </w:r>
        <w:commentRangeEnd w:id="1994"/>
        <w:r w:rsidR="00406492">
          <w:rPr>
            <w:rStyle w:val="CommentReference"/>
          </w:rPr>
          <w:commentReference w:id="1994"/>
        </w:r>
      </w:ins>
      <w:ins w:id="1996" w:author="Sharifi, Hossein" w:date="2021-11-09T21:01:00Z">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ins>
      <w:r w:rsidR="002B4416">
        <w:rPr>
          <w:rFonts w:asciiTheme="majorBidi" w:hAnsiTheme="majorBidi" w:cstheme="majorBidi"/>
        </w:rPr>
        <w:fldChar w:fldCharType="separate"/>
      </w:r>
      <w:ins w:id="1997" w:author="Sharifi, Hossein" w:date="2021-12-07T16:48:00Z">
        <w:r w:rsidR="00A15D39" w:rsidRPr="00A15D39">
          <w:rPr>
            <w:rFonts w:asciiTheme="majorBidi" w:hAnsiTheme="majorBidi" w:cstheme="majorBidi"/>
            <w:rPrChange w:id="1998" w:author="Sharifi, Hossein" w:date="2021-12-07T16:48:00Z">
              <w:rPr/>
            </w:rPrChange>
          </w:rPr>
          <w:instrText>(</w:instrText>
        </w:r>
        <w:r w:rsidR="00A15D39" w:rsidRPr="00A15D39">
          <w:rPr>
            <w:rFonts w:asciiTheme="majorBidi" w:hAnsiTheme="majorBidi" w:cstheme="majorBidi"/>
            <w:rPrChange w:id="1999" w:author="Sharifi, Hossein" w:date="2021-12-07T16:48:00Z">
              <w:rPr>
                <w:noProof/>
              </w:rPr>
            </w:rPrChange>
          </w:rPr>
          <w:instrText>7</w:instrText>
        </w:r>
        <w:r w:rsidR="00A15D39" w:rsidRPr="00A15D39">
          <w:rPr>
            <w:rFonts w:asciiTheme="majorBidi" w:hAnsiTheme="majorBidi" w:cstheme="majorBidi"/>
            <w:rPrChange w:id="2000" w:author="Sharifi, Hossein" w:date="2021-12-07T16:48:00Z">
              <w:rPr/>
            </w:rPrChange>
          </w:rPr>
          <w:instrText>)</w:instrText>
        </w:r>
      </w:ins>
      <w:ins w:id="2001" w:author="Sharifi, Hossein" w:date="2021-11-09T21:01:00Z">
        <w:r w:rsidR="002B4416">
          <w:rPr>
            <w:rFonts w:asciiTheme="majorBidi" w:hAnsiTheme="majorBidi" w:cstheme="majorBidi"/>
          </w:rPr>
          <w:fldChar w:fldCharType="end"/>
        </w:r>
        <w:r w:rsidR="002B4416">
          <w:rPr>
            <w:rFonts w:asciiTheme="majorBidi" w:hAnsiTheme="majorBidi" w:cstheme="majorBidi"/>
          </w:rPr>
          <w:fldChar w:fldCharType="end"/>
        </w:r>
      </w:ins>
      <w:ins w:id="2002" w:author="Sharifi, Hossein" w:date="2021-11-09T21:02:00Z">
        <w:r w:rsidR="0022626B">
          <w:rPr>
            <w:rFonts w:asciiTheme="majorBidi" w:hAnsiTheme="majorBidi" w:cstheme="majorBidi"/>
          </w:rPr>
          <w:t xml:space="preserve"> was </w:t>
        </w:r>
      </w:ins>
      <w:ins w:id="2003" w:author="Sharifi, Hossein" w:date="2021-11-09T21:03:00Z">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ins>
      <w:ins w:id="2004" w:author="Sharifi, Hossein" w:date="2021-11-09T21:05:00Z">
        <w:r w:rsidR="00964F2B">
          <w:rPr>
            <w:rFonts w:asciiTheme="majorBidi" w:hAnsiTheme="majorBidi" w:cstheme="majorBidi"/>
          </w:rPr>
          <w:t>develop</w:t>
        </w:r>
      </w:ins>
      <w:ins w:id="2005" w:author="Sharifi, Hossein" w:date="2021-11-09T21:03:00Z">
        <w:r w:rsidR="00A855EE">
          <w:rPr>
            <w:rFonts w:asciiTheme="majorBidi" w:hAnsiTheme="majorBidi" w:cstheme="majorBidi"/>
          </w:rPr>
          <w:t xml:space="preserve"> a</w:t>
        </w:r>
      </w:ins>
      <w:ins w:id="2006" w:author="Sharifi, Hossein" w:date="2021-11-09T21:05:00Z">
        <w:r w:rsidR="004B3C3A">
          <w:rPr>
            <w:rFonts w:asciiTheme="majorBidi" w:hAnsiTheme="majorBidi" w:cstheme="majorBidi"/>
          </w:rPr>
          <w:t xml:space="preserve">n insufficient aortic valve with </w:t>
        </w:r>
      </w:ins>
      <w:ins w:id="2007" w:author="Sharifi, Hossein" w:date="2021-11-09T22:12:00Z">
        <w:r w:rsidR="001765F4">
          <w:rPr>
            <w:rFonts w:asciiTheme="majorBidi" w:hAnsiTheme="majorBidi" w:cstheme="majorBidi"/>
          </w:rPr>
          <w:t>a</w:t>
        </w:r>
      </w:ins>
      <w:ins w:id="2008" w:author="Sharifi, Hossein" w:date="2021-11-09T21:03:00Z">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ins>
      <w:ins w:id="2009" w:author="Sharifi, Hossein" w:date="2021-11-09T21:04:00Z">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ins>
      <w:r w:rsidR="00AD35CE">
        <w:rPr>
          <w:rFonts w:asciiTheme="majorBidi" w:hAnsiTheme="majorBidi" w:cstheme="majorBidi"/>
        </w:rPr>
        <w:fldChar w:fldCharType="separate"/>
      </w:r>
      <w:ins w:id="2010" w:author="Sharifi, Hossein" w:date="2021-12-07T16:48:00Z">
        <w:r w:rsidR="00A15D39">
          <w:rPr>
            <w:rFonts w:asciiTheme="majorBidi" w:hAnsiTheme="majorBidi" w:cstheme="majorBidi"/>
            <w:noProof/>
          </w:rPr>
          <w:t>3</w:t>
        </w:r>
      </w:ins>
      <w:ins w:id="2011" w:author="Sharifi, Hossein" w:date="2021-11-09T21:04:00Z">
        <w:r w:rsidR="00AD35CE">
          <w:rPr>
            <w:rFonts w:asciiTheme="majorBidi" w:hAnsiTheme="majorBidi" w:cstheme="majorBidi"/>
          </w:rPr>
          <w:fldChar w:fldCharType="end"/>
        </w:r>
      </w:ins>
      <w:ins w:id="2012" w:author="Sharifi, Hossein" w:date="2021-11-09T21:03:00Z">
        <w:r w:rsidR="00A855EE">
          <w:rPr>
            <w:rFonts w:asciiTheme="majorBidi" w:hAnsiTheme="majorBidi" w:cstheme="majorBidi"/>
          </w:rPr>
          <w:t>).</w:t>
        </w:r>
      </w:ins>
      <w:ins w:id="2013" w:author="Sharifi, Hossein" w:date="2021-11-09T22:38:00Z">
        <w:r w:rsidR="000406EA">
          <w:rPr>
            <w:rFonts w:asciiTheme="majorBidi" w:hAnsiTheme="majorBidi" w:cstheme="majorBidi"/>
          </w:rPr>
          <w:t xml:space="preserve"> </w:t>
        </w:r>
      </w:ins>
      <w:del w:id="2014" w:author="Sharifi, Hossein" w:date="2021-11-09T22:38:00Z">
        <w:r w:rsidR="000406EA" w:rsidDel="000406EA">
          <w:rPr>
            <w:rFonts w:asciiTheme="majorBidi" w:hAnsiTheme="majorBidi" w:cstheme="majorBidi"/>
          </w:rPr>
          <w:delText>{Sharifi, 2021 #71}</w:delText>
        </w:r>
      </w:del>
    </w:p>
    <w:p w14:paraId="1A0E64C5" w14:textId="09CB89AD" w:rsidR="007E41F6" w:rsidRDefault="0026037A">
      <w:pPr>
        <w:spacing w:line="240" w:lineRule="auto"/>
        <w:ind w:firstLine="720"/>
        <w:jc w:val="both"/>
        <w:rPr>
          <w:ins w:id="2015" w:author="Sharifi, Hossein" w:date="2021-11-09T22:41:00Z"/>
          <w:rFonts w:asciiTheme="majorBidi" w:hAnsiTheme="majorBidi" w:cstheme="majorBidi"/>
        </w:rPr>
        <w:pPrChange w:id="2016" w:author="Sharifi, Hossein" w:date="2021-12-07T11:32:00Z">
          <w:pPr>
            <w:spacing w:line="240" w:lineRule="auto"/>
            <w:jc w:val="both"/>
          </w:pPr>
        </w:pPrChange>
      </w:pPr>
      <w:ins w:id="2017" w:author="Sharifi, Hossein" w:date="2021-11-10T09:53:00Z">
        <w:r w:rsidRPr="0026037A">
          <w:rPr>
            <w:rFonts w:asciiTheme="majorBidi" w:hAnsiTheme="majorBidi" w:cstheme="majorBidi"/>
          </w:rPr>
          <w:t xml:space="preserve">In response to </w:t>
        </w:r>
      </w:ins>
      <w:ins w:id="2018" w:author="Sharifi, Hossein" w:date="2021-12-07T11:31:00Z">
        <w:r w:rsidR="0098525F">
          <w:rPr>
            <w:rFonts w:asciiTheme="majorBidi" w:hAnsiTheme="majorBidi" w:cstheme="majorBidi"/>
          </w:rPr>
          <w:t xml:space="preserve">the induced insufficiency in the </w:t>
        </w:r>
      </w:ins>
      <w:ins w:id="2019" w:author="Sharifi, Hossein" w:date="2021-11-10T09:53:00Z">
        <w:r w:rsidRPr="0026037A">
          <w:rPr>
            <w:rFonts w:asciiTheme="majorBidi" w:hAnsiTheme="majorBidi" w:cstheme="majorBidi"/>
          </w:rPr>
          <w:t>aortic valve, the initial rise</w:t>
        </w:r>
        <w:del w:id="2020" w:author="Wenk, Jonathan F." w:date="2021-12-16T10:48:00Z">
          <w:r w:rsidRPr="0026037A" w:rsidDel="005448FF">
            <w:rPr>
              <w:rFonts w:asciiTheme="majorBidi" w:hAnsiTheme="majorBidi" w:cstheme="majorBidi"/>
            </w:rPr>
            <w:delText>s</w:delText>
          </w:r>
        </w:del>
        <w:r w:rsidRPr="0026037A">
          <w:rPr>
            <w:rFonts w:asciiTheme="majorBidi" w:hAnsiTheme="majorBidi" w:cstheme="majorBidi"/>
          </w:rPr>
          <w:t xml:space="preserve"> in </w:t>
        </w:r>
        <w:del w:id="2021" w:author="Wenk, Jonathan F." w:date="2021-12-16T10:48:00Z">
          <w:r w:rsidRPr="0026037A" w:rsidDel="005448FF">
            <w:rPr>
              <w:rFonts w:asciiTheme="majorBidi" w:hAnsiTheme="majorBidi" w:cstheme="majorBidi"/>
            </w:rPr>
            <w:delText xml:space="preserve">both </w:delText>
          </w:r>
        </w:del>
      </w:ins>
      <w:ins w:id="2022" w:author="Sharifi, Hossein" w:date="2021-12-06T21:53:00Z">
        <w:r w:rsidR="008A7C15">
          <w:rPr>
            <w:rFonts w:asciiTheme="majorBidi" w:hAnsiTheme="majorBidi" w:cstheme="majorBidi"/>
          </w:rPr>
          <w:t>stimuli</w:t>
        </w:r>
      </w:ins>
      <w:ins w:id="2023" w:author="Sharifi, Hossein" w:date="2021-11-10T09:53:00Z">
        <w:r w:rsidRPr="0026037A">
          <w:rPr>
            <w:rFonts w:asciiTheme="majorBidi" w:hAnsiTheme="majorBidi" w:cstheme="majorBidi"/>
          </w:rPr>
          <w:t xml:space="preserve"> signals (S</w:t>
        </w:r>
        <w:r w:rsidRPr="00D53CA6">
          <w:rPr>
            <w:rFonts w:asciiTheme="majorBidi" w:hAnsiTheme="majorBidi" w:cstheme="majorBidi"/>
            <w:vertAlign w:val="subscript"/>
            <w:rPrChange w:id="2024" w:author="Sharifi, Hossein" w:date="2021-11-18T09:22:00Z">
              <w:rPr>
                <w:rFonts w:asciiTheme="majorBidi" w:hAnsiTheme="majorBidi" w:cstheme="majorBidi"/>
              </w:rPr>
            </w:rPrChange>
          </w:rPr>
          <w:t>con</w:t>
        </w:r>
        <w:r w:rsidRPr="0026037A">
          <w:rPr>
            <w:rFonts w:asciiTheme="majorBidi" w:hAnsiTheme="majorBidi" w:cstheme="majorBidi"/>
          </w:rPr>
          <w:t xml:space="preserve"> and S</w:t>
        </w:r>
        <w:r w:rsidRPr="00D53CA6">
          <w:rPr>
            <w:rFonts w:asciiTheme="majorBidi" w:hAnsiTheme="majorBidi" w:cstheme="majorBidi"/>
            <w:vertAlign w:val="subscript"/>
            <w:rPrChange w:id="2025" w:author="Sharifi, Hossein" w:date="2021-11-18T09:22:00Z">
              <w:rPr>
                <w:rFonts w:asciiTheme="majorBidi" w:hAnsiTheme="majorBidi" w:cstheme="majorBidi"/>
              </w:rPr>
            </w:rPrChange>
          </w:rPr>
          <w:t>ecc</w:t>
        </w:r>
        <w:r w:rsidRPr="0026037A">
          <w:rPr>
            <w:rFonts w:asciiTheme="majorBidi" w:hAnsiTheme="majorBidi" w:cstheme="majorBidi"/>
          </w:rPr>
          <w:t xml:space="preserve">) at </w:t>
        </w:r>
      </w:ins>
      <w:ins w:id="2026" w:author="Wenk, Jonathan F." w:date="2021-12-16T10:48:00Z">
        <w:r w:rsidR="005448FF">
          <w:rPr>
            <w:rFonts w:asciiTheme="majorBidi" w:hAnsiTheme="majorBidi" w:cstheme="majorBidi"/>
          </w:rPr>
          <w:t xml:space="preserve">the </w:t>
        </w:r>
      </w:ins>
      <w:ins w:id="2027" w:author="Sharifi, Hossein" w:date="2021-11-10T09:53:00Z">
        <w:r w:rsidRPr="0026037A">
          <w:rPr>
            <w:rFonts w:asciiTheme="majorBidi" w:hAnsiTheme="majorBidi" w:cstheme="majorBidi"/>
          </w:rPr>
          <w:t>cell-level drove the normalized growth signals (G</w:t>
        </w:r>
        <w:r w:rsidRPr="00D53CA6">
          <w:rPr>
            <w:rFonts w:asciiTheme="majorBidi" w:hAnsiTheme="majorBidi" w:cstheme="majorBidi"/>
            <w:vertAlign w:val="subscript"/>
            <w:rPrChange w:id="2028" w:author="Sharifi, Hossein" w:date="2021-11-18T09:22:00Z">
              <w:rPr>
                <w:rFonts w:asciiTheme="majorBidi" w:hAnsiTheme="majorBidi" w:cstheme="majorBidi"/>
              </w:rPr>
            </w:rPrChange>
          </w:rPr>
          <w:t xml:space="preserve">a,con </w:t>
        </w:r>
        <w:r w:rsidRPr="0026037A">
          <w:rPr>
            <w:rFonts w:asciiTheme="majorBidi" w:hAnsiTheme="majorBidi" w:cstheme="majorBidi"/>
          </w:rPr>
          <w:t>and G</w:t>
        </w:r>
        <w:r w:rsidRPr="00D53CA6">
          <w:rPr>
            <w:rFonts w:asciiTheme="majorBidi" w:hAnsiTheme="majorBidi" w:cstheme="majorBidi"/>
            <w:vertAlign w:val="subscript"/>
            <w:rPrChange w:id="2029" w:author="Sharifi, Hossein" w:date="2021-11-18T09:22:00Z">
              <w:rPr>
                <w:rFonts w:asciiTheme="majorBidi" w:hAnsiTheme="majorBidi" w:cstheme="majorBidi"/>
              </w:rPr>
            </w:rPrChange>
          </w:rPr>
          <w:t>a,ecc</w:t>
        </w:r>
        <w:r w:rsidRPr="0026037A">
          <w:rPr>
            <w:rFonts w:asciiTheme="majorBidi" w:hAnsiTheme="majorBidi" w:cstheme="majorBidi"/>
          </w:rPr>
          <w:t xml:space="preserve">) </w:t>
        </w:r>
      </w:ins>
      <w:ins w:id="2030" w:author="Wenk, Jonathan F." w:date="2021-12-16T10:48:00Z">
        <w:r w:rsidR="005448FF">
          <w:rPr>
            <w:rFonts w:asciiTheme="majorBidi" w:hAnsiTheme="majorBidi" w:cstheme="majorBidi"/>
          </w:rPr>
          <w:t xml:space="preserve">to increase, </w:t>
        </w:r>
      </w:ins>
      <w:ins w:id="2031" w:author="Sharifi, Hossein" w:date="2021-11-10T09:53:00Z">
        <w:r w:rsidRPr="0026037A">
          <w:rPr>
            <w:rFonts w:asciiTheme="majorBidi" w:hAnsiTheme="majorBidi" w:cstheme="majorBidi"/>
          </w:rPr>
          <w:t>and hence elevated the control signals (G</w:t>
        </w:r>
        <w:r w:rsidRPr="00D53CA6">
          <w:rPr>
            <w:rFonts w:asciiTheme="majorBidi" w:hAnsiTheme="majorBidi" w:cstheme="majorBidi"/>
            <w:vertAlign w:val="subscript"/>
            <w:rPrChange w:id="2032" w:author="Sharifi, Hossein" w:date="2021-11-18T09:22:00Z">
              <w:rPr>
                <w:rFonts w:asciiTheme="majorBidi" w:hAnsiTheme="majorBidi" w:cstheme="majorBidi"/>
              </w:rPr>
            </w:rPrChange>
          </w:rPr>
          <w:t xml:space="preserve">c,con </w:t>
        </w:r>
        <w:r w:rsidRPr="0026037A">
          <w:rPr>
            <w:rFonts w:asciiTheme="majorBidi" w:hAnsiTheme="majorBidi" w:cstheme="majorBidi"/>
          </w:rPr>
          <w:t>and G</w:t>
        </w:r>
        <w:r w:rsidRPr="00D53CA6">
          <w:rPr>
            <w:rFonts w:asciiTheme="majorBidi" w:hAnsiTheme="majorBidi" w:cstheme="majorBidi"/>
            <w:vertAlign w:val="subscript"/>
            <w:rPrChange w:id="2033" w:author="Sharifi, Hossein" w:date="2021-11-18T09:22:00Z">
              <w:rPr>
                <w:rFonts w:asciiTheme="majorBidi" w:hAnsiTheme="majorBidi" w:cstheme="majorBidi"/>
              </w:rPr>
            </w:rPrChange>
          </w:rPr>
          <w:t>c,ecc</w:t>
        </w:r>
        <w:r w:rsidRPr="0026037A">
          <w:rPr>
            <w:rFonts w:asciiTheme="majorBidi" w:hAnsiTheme="majorBidi" w:cstheme="majorBidi"/>
          </w:rPr>
          <w:t xml:space="preserve">). </w:t>
        </w:r>
        <w:del w:id="2034" w:author="Wenk, Jonathan F." w:date="2021-12-16T11:01:00Z">
          <w:r w:rsidRPr="0026037A" w:rsidDel="00F54BA3">
            <w:rPr>
              <w:rFonts w:asciiTheme="majorBidi" w:hAnsiTheme="majorBidi" w:cstheme="majorBidi"/>
            </w:rPr>
            <w:delText>I</w:delText>
          </w:r>
        </w:del>
      </w:ins>
      <w:ins w:id="2035" w:author="Wenk, Jonathan F." w:date="2021-12-16T11:01:00Z">
        <w:r w:rsidR="00F54BA3">
          <w:rPr>
            <w:rFonts w:asciiTheme="majorBidi" w:hAnsiTheme="majorBidi" w:cstheme="majorBidi"/>
          </w:rPr>
          <w:t>The</w:t>
        </w:r>
      </w:ins>
      <w:ins w:id="2036" w:author="Sharifi, Hossein" w:date="2021-11-10T09:53:00Z">
        <w:del w:id="2037" w:author="Wenk, Jonathan F." w:date="2021-12-16T11:02:00Z">
          <w:r w:rsidRPr="0026037A" w:rsidDel="00F54BA3">
            <w:rPr>
              <w:rFonts w:asciiTheme="majorBidi" w:hAnsiTheme="majorBidi" w:cstheme="majorBidi"/>
            </w:rPr>
            <w:delText>ncreased</w:delText>
          </w:r>
        </w:del>
        <w:r w:rsidRPr="0026037A">
          <w:rPr>
            <w:rFonts w:asciiTheme="majorBidi" w:hAnsiTheme="majorBidi" w:cstheme="majorBidi"/>
          </w:rPr>
          <w:t xml:space="preserve"> control signals were then recovered by increasing the ventricular wall volume and number of serial half-sarcomeres by ~45% and ~12%, respectively</w:t>
        </w:r>
      </w:ins>
      <w:commentRangeStart w:id="2038"/>
      <w:commentRangeStart w:id="2039"/>
      <w:ins w:id="2040" w:author="Sharifi, Hossein" w:date="2021-11-10T09:01:00Z">
        <w:r w:rsidR="007E41F6" w:rsidRPr="00B95524">
          <w:rPr>
            <w:rFonts w:asciiTheme="majorBidi" w:hAnsiTheme="majorBidi" w:cstheme="majorBidi"/>
          </w:rPr>
          <w:t xml:space="preserve">. </w:t>
        </w:r>
        <w:commentRangeEnd w:id="2038"/>
        <w:r w:rsidR="007E41F6">
          <w:rPr>
            <w:rStyle w:val="CommentReference"/>
          </w:rPr>
          <w:commentReference w:id="2038"/>
        </w:r>
      </w:ins>
      <w:commentRangeEnd w:id="2039"/>
      <w:ins w:id="2041" w:author="Sharifi, Hossein" w:date="2021-11-18T09:24:00Z">
        <w:r w:rsidR="00400F11">
          <w:rPr>
            <w:rStyle w:val="CommentReference"/>
          </w:rPr>
          <w:commentReference w:id="2039"/>
        </w:r>
      </w:ins>
    </w:p>
    <w:p w14:paraId="5AD381BF" w14:textId="6FC3E54F" w:rsidR="00137680" w:rsidRDefault="000E431B">
      <w:pPr>
        <w:spacing w:line="240" w:lineRule="auto"/>
        <w:ind w:firstLine="720"/>
        <w:jc w:val="both"/>
        <w:rPr>
          <w:ins w:id="2042" w:author="Sharifi, Hossein" w:date="2021-11-09T22:47:00Z"/>
          <w:rFonts w:asciiTheme="majorBidi" w:hAnsiTheme="majorBidi" w:cstheme="majorBidi"/>
        </w:rPr>
        <w:pPrChange w:id="2043" w:author="Sharifi, Hossein" w:date="2021-12-07T11:32:00Z">
          <w:pPr>
            <w:spacing w:line="240" w:lineRule="auto"/>
            <w:jc w:val="both"/>
          </w:pPr>
        </w:pPrChange>
      </w:pPr>
      <w:commentRangeStart w:id="2044"/>
      <w:ins w:id="2045" w:author="Sharifi, Hossein" w:date="2021-11-10T08:56:00Z">
        <w:r>
          <w:rPr>
            <w:rFonts w:asciiTheme="majorBidi" w:hAnsiTheme="majorBidi" w:cstheme="majorBidi"/>
          </w:rPr>
          <w:t xml:space="preserve">At </w:t>
        </w:r>
      </w:ins>
      <w:ins w:id="2046" w:author="Wenk, Jonathan F." w:date="2021-12-16T11:02:00Z">
        <w:r w:rsidR="00F54BA3">
          <w:rPr>
            <w:rFonts w:asciiTheme="majorBidi" w:hAnsiTheme="majorBidi" w:cstheme="majorBidi"/>
          </w:rPr>
          <w:t xml:space="preserve">the </w:t>
        </w:r>
      </w:ins>
      <w:ins w:id="2047" w:author="Sharifi, Hossein" w:date="2021-11-10T08:56:00Z">
        <w:r>
          <w:rPr>
            <w:rFonts w:asciiTheme="majorBidi" w:hAnsiTheme="majorBidi" w:cstheme="majorBidi"/>
          </w:rPr>
          <w:t xml:space="preserve">organ-level, these changes </w:t>
        </w:r>
      </w:ins>
      <w:ins w:id="2048" w:author="Sharifi, Hossein" w:date="2021-11-10T09:57:00Z">
        <w:r w:rsidR="00F54AB2">
          <w:rPr>
            <w:rFonts w:asciiTheme="majorBidi" w:hAnsiTheme="majorBidi" w:cstheme="majorBidi"/>
          </w:rPr>
          <w:t>resulted in</w:t>
        </w:r>
        <w:del w:id="2049" w:author="Wenk, Jonathan F." w:date="2021-12-16T11:02:00Z">
          <w:r w:rsidR="00F54AB2" w:rsidDel="00F54BA3">
            <w:rPr>
              <w:rFonts w:asciiTheme="majorBidi" w:hAnsiTheme="majorBidi" w:cstheme="majorBidi"/>
            </w:rPr>
            <w:delText>to</w:delText>
          </w:r>
        </w:del>
        <w:r w:rsidR="00F54AB2">
          <w:rPr>
            <w:rFonts w:asciiTheme="majorBidi" w:hAnsiTheme="majorBidi" w:cstheme="majorBidi"/>
          </w:rPr>
          <w:t xml:space="preserve"> the</w:t>
        </w:r>
      </w:ins>
      <w:ins w:id="2050" w:author="Sharifi, Hossein" w:date="2021-11-10T08:56:00Z">
        <w:r>
          <w:rPr>
            <w:rFonts w:asciiTheme="majorBidi" w:hAnsiTheme="majorBidi" w:cstheme="majorBidi"/>
          </w:rPr>
          <w:t xml:space="preserve"> </w:t>
        </w:r>
      </w:ins>
      <w:ins w:id="2051" w:author="Sharifi, Hossein" w:date="2021-11-09T22:44:00Z">
        <w:r w:rsidR="00CB130E">
          <w:rPr>
            <w:rFonts w:asciiTheme="majorBidi" w:hAnsiTheme="majorBidi" w:cstheme="majorBidi"/>
          </w:rPr>
          <w:t xml:space="preserve">dilation of </w:t>
        </w:r>
      </w:ins>
      <w:ins w:id="2052" w:author="Wenk, Jonathan F." w:date="2021-12-16T11:02:00Z">
        <w:r w:rsidR="00F54BA3">
          <w:rPr>
            <w:rFonts w:asciiTheme="majorBidi" w:hAnsiTheme="majorBidi" w:cstheme="majorBidi"/>
          </w:rPr>
          <w:t xml:space="preserve">the </w:t>
        </w:r>
      </w:ins>
      <w:ins w:id="2053" w:author="Sharifi, Hossein" w:date="2021-11-09T22:44:00Z">
        <w:r w:rsidR="00CB130E">
          <w:rPr>
            <w:rFonts w:asciiTheme="majorBidi" w:hAnsiTheme="majorBidi" w:cstheme="majorBidi"/>
          </w:rPr>
          <w:t xml:space="preserve">LV cavity </w:t>
        </w:r>
      </w:ins>
      <w:ins w:id="2054" w:author="Sharifi, Hossein" w:date="2021-11-09T22:46:00Z">
        <w:r w:rsidR="00C46B15">
          <w:rPr>
            <w:rFonts w:asciiTheme="majorBidi" w:hAnsiTheme="majorBidi" w:cstheme="majorBidi"/>
          </w:rPr>
          <w:t>(</w:t>
        </w:r>
      </w:ins>
      <w:ins w:id="2055" w:author="Sharifi, Hossein" w:date="2021-11-09T22:45:00Z">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ins>
      <w:ins w:id="2056" w:author="Sharifi, Hossein" w:date="2021-11-09T22:46:00Z">
        <w:r w:rsidR="00C46B15">
          <w:rPr>
            <w:rFonts w:asciiTheme="majorBidi" w:hAnsiTheme="majorBidi" w:cstheme="majorBidi"/>
          </w:rPr>
          <w:t xml:space="preserve">) and </w:t>
        </w:r>
        <w:r w:rsidR="002631B2">
          <w:rPr>
            <w:rFonts w:asciiTheme="majorBidi" w:hAnsiTheme="majorBidi" w:cstheme="majorBidi"/>
          </w:rPr>
          <w:t xml:space="preserve">wall </w:t>
        </w:r>
      </w:ins>
      <w:ins w:id="2057" w:author="Sharifi, Hossein" w:date="2021-11-10T09:57:00Z">
        <w:r w:rsidR="005374B2">
          <w:rPr>
            <w:rFonts w:asciiTheme="majorBidi" w:hAnsiTheme="majorBidi" w:cstheme="majorBidi"/>
          </w:rPr>
          <w:t xml:space="preserve">hypertrophy </w:t>
        </w:r>
      </w:ins>
      <w:ins w:id="2058" w:author="Sharifi, Hossein" w:date="2021-11-09T22:46:00Z">
        <w:r w:rsidR="002631B2">
          <w:rPr>
            <w:rFonts w:asciiTheme="majorBidi" w:hAnsiTheme="majorBidi" w:cstheme="majorBidi"/>
          </w:rPr>
          <w:t>(~</w:t>
        </w:r>
        <w:r w:rsidR="0005468E">
          <w:rPr>
            <w:rFonts w:asciiTheme="majorBidi" w:hAnsiTheme="majorBidi" w:cstheme="majorBidi"/>
          </w:rPr>
          <w:t>16</w:t>
        </w:r>
      </w:ins>
      <w:ins w:id="2059" w:author="Sharifi, Hossein" w:date="2021-11-09T22:47:00Z">
        <w:r w:rsidR="0005468E">
          <w:rPr>
            <w:rFonts w:asciiTheme="majorBidi" w:hAnsiTheme="majorBidi" w:cstheme="majorBidi"/>
          </w:rPr>
          <w:t>% at both end-systole and end-diastole).</w:t>
        </w:r>
      </w:ins>
    </w:p>
    <w:p w14:paraId="6E992B75" w14:textId="60BDF2E7" w:rsidR="00D64B47" w:rsidRDefault="006E3A0B">
      <w:pPr>
        <w:spacing w:line="240" w:lineRule="auto"/>
        <w:ind w:firstLine="720"/>
        <w:jc w:val="both"/>
        <w:rPr>
          <w:ins w:id="2060" w:author="Sharifi, Hossein" w:date="2021-11-09T22:48:00Z"/>
          <w:rFonts w:asciiTheme="majorBidi" w:hAnsiTheme="majorBidi" w:cstheme="majorBidi"/>
        </w:rPr>
        <w:pPrChange w:id="2061" w:author="Sharifi, Hossein" w:date="2021-12-07T11:32:00Z">
          <w:pPr>
            <w:spacing w:line="240" w:lineRule="auto"/>
            <w:jc w:val="both"/>
          </w:pPr>
        </w:pPrChange>
      </w:pPr>
      <w:ins w:id="2062" w:author="Sharifi, Hossein" w:date="2021-11-09T22:48:00Z">
        <w:r w:rsidRPr="00B95524">
          <w:rPr>
            <w:rFonts w:asciiTheme="majorBidi" w:hAnsiTheme="majorBidi" w:cstheme="majorBidi"/>
          </w:rPr>
          <w:t xml:space="preserve">Although </w:t>
        </w:r>
        <w:r>
          <w:rPr>
            <w:rFonts w:asciiTheme="majorBidi" w:hAnsiTheme="majorBidi" w:cstheme="majorBidi"/>
          </w:rPr>
          <w:t xml:space="preserve">the </w:t>
        </w:r>
        <w:commentRangeStart w:id="2063"/>
        <w:r w:rsidRPr="00B95524">
          <w:rPr>
            <w:rFonts w:asciiTheme="majorBidi" w:hAnsiTheme="majorBidi" w:cstheme="majorBidi"/>
          </w:rPr>
          <w:t>baroreflex</w:t>
        </w:r>
      </w:ins>
      <w:commentRangeEnd w:id="2063"/>
      <w:r w:rsidR="00EF7D53">
        <w:rPr>
          <w:rStyle w:val="CommentReference"/>
        </w:rPr>
        <w:commentReference w:id="2063"/>
      </w:r>
      <w:ins w:id="2064" w:author="Sharifi, Hossein" w:date="2021-11-09T22:48:00Z">
        <w:r w:rsidRPr="00B95524">
          <w:rPr>
            <w:rFonts w:asciiTheme="majorBidi" w:hAnsiTheme="majorBidi" w:cstheme="majorBidi"/>
          </w:rPr>
          <w:t xml:space="preserve"> module </w:t>
        </w:r>
        <w:r>
          <w:rPr>
            <w:rFonts w:asciiTheme="majorBidi" w:hAnsiTheme="majorBidi" w:cstheme="majorBidi"/>
          </w:rPr>
          <w:t>maintained the</w:t>
        </w:r>
        <w:r w:rsidRPr="00B95524">
          <w:rPr>
            <w:rFonts w:asciiTheme="majorBidi" w:hAnsiTheme="majorBidi" w:cstheme="majorBidi"/>
          </w:rPr>
          <w:t xml:space="preserve"> arterial pressure setpoint at 90 mm Hg, arterial pressure became more pulsatile and changed from ~116/61 mm</w:t>
        </w:r>
        <w:del w:id="2065" w:author="Wenk, Jonathan F." w:date="2021-12-16T11:03:00Z">
          <w:r w:rsidRPr="00B95524" w:rsidDel="00F54BA3">
            <w:rPr>
              <w:rFonts w:asciiTheme="majorBidi" w:hAnsiTheme="majorBidi" w:cstheme="majorBidi"/>
            </w:rPr>
            <w:delText xml:space="preserve"> </w:delText>
          </w:r>
        </w:del>
        <w:r w:rsidRPr="00B95524">
          <w:rPr>
            <w:rFonts w:asciiTheme="majorBidi" w:hAnsiTheme="majorBidi" w:cstheme="majorBidi"/>
          </w:rPr>
          <w:t>Hg to ~128/46 mm</w:t>
        </w:r>
        <w:del w:id="2066" w:author="Wenk, Jonathan F." w:date="2021-12-16T11:03:00Z">
          <w:r w:rsidRPr="00B95524" w:rsidDel="00F54BA3">
            <w:rPr>
              <w:rFonts w:asciiTheme="majorBidi" w:hAnsiTheme="majorBidi" w:cstheme="majorBidi"/>
            </w:rPr>
            <w:delText xml:space="preserve"> </w:delText>
          </w:r>
        </w:del>
        <w:r w:rsidRPr="00B95524">
          <w:rPr>
            <w:rFonts w:asciiTheme="majorBidi" w:hAnsiTheme="majorBidi" w:cstheme="majorBidi"/>
          </w:rPr>
          <w:t>Hg.</w:t>
        </w:r>
      </w:ins>
      <w:commentRangeEnd w:id="2044"/>
      <w:r w:rsidR="006C06CD">
        <w:rPr>
          <w:rStyle w:val="CommentReference"/>
        </w:rPr>
        <w:commentReference w:id="2044"/>
      </w:r>
      <w:ins w:id="2067" w:author="Wenk, Jonathan F." w:date="2021-12-16T13:44:00Z">
        <w:r w:rsidR="0019174E">
          <w:rPr>
            <w:rFonts w:asciiTheme="majorBidi" w:hAnsiTheme="majorBidi" w:cstheme="majorBidi"/>
          </w:rPr>
          <w:t xml:space="preserve"> Unlike the case of aortic stenosis, the reflex-sensitive parameters in this case return to levels </w:t>
        </w:r>
      </w:ins>
      <w:ins w:id="2068" w:author="Wenk, Jonathan F." w:date="2021-12-16T13:58:00Z">
        <w:r w:rsidR="00FF44C9">
          <w:rPr>
            <w:rFonts w:asciiTheme="majorBidi" w:hAnsiTheme="majorBidi" w:cstheme="majorBidi"/>
          </w:rPr>
          <w:t>that were nearly identical</w:t>
        </w:r>
      </w:ins>
      <w:ins w:id="2069" w:author="Wenk, Jonathan F." w:date="2021-12-16T13:45:00Z">
        <w:r w:rsidR="0019174E">
          <w:rPr>
            <w:rFonts w:asciiTheme="majorBidi" w:hAnsiTheme="majorBidi" w:cstheme="majorBidi"/>
          </w:rPr>
          <w:t xml:space="preserve"> to the default values after growth ha</w:t>
        </w:r>
      </w:ins>
      <w:ins w:id="2070" w:author="Wenk, Jonathan F." w:date="2021-12-16T13:57:00Z">
        <w:r w:rsidR="00FF44C9">
          <w:rPr>
            <w:rFonts w:asciiTheme="majorBidi" w:hAnsiTheme="majorBidi" w:cstheme="majorBidi"/>
          </w:rPr>
          <w:t>d</w:t>
        </w:r>
      </w:ins>
      <w:ins w:id="2071" w:author="Wenk, Jonathan F." w:date="2021-12-16T13:45:00Z">
        <w:r w:rsidR="0019174E">
          <w:rPr>
            <w:rFonts w:asciiTheme="majorBidi" w:hAnsiTheme="majorBidi" w:cstheme="majorBidi"/>
          </w:rPr>
          <w:t xml:space="preserve"> reached steady state. </w:t>
        </w:r>
      </w:ins>
    </w:p>
    <w:p w14:paraId="77D01624" w14:textId="0D26A3EC" w:rsidR="006E3A0B" w:rsidRDefault="006E3A0B" w:rsidP="00097FAC">
      <w:pPr>
        <w:spacing w:line="240" w:lineRule="auto"/>
        <w:jc w:val="both"/>
        <w:rPr>
          <w:ins w:id="2072" w:author="Sharifi, Hossein" w:date="2021-11-09T22:48:00Z"/>
          <w:rFonts w:asciiTheme="majorBidi" w:hAnsiTheme="majorBidi" w:cstheme="majorBidi"/>
        </w:rPr>
      </w:pPr>
    </w:p>
    <w:p w14:paraId="49521473" w14:textId="77777777" w:rsidR="00154892" w:rsidRDefault="00154892" w:rsidP="00097FAC">
      <w:pPr>
        <w:spacing w:line="240" w:lineRule="auto"/>
        <w:jc w:val="both"/>
        <w:rPr>
          <w:ins w:id="2073" w:author="Sharifi, Hossein" w:date="2021-11-09T22:12:00Z"/>
          <w:rFonts w:asciiTheme="majorBidi" w:hAnsiTheme="majorBidi" w:cstheme="majorBidi"/>
        </w:rPr>
      </w:pPr>
    </w:p>
    <w:p w14:paraId="517F3E7D" w14:textId="45C1DFB9" w:rsidR="00C849C9" w:rsidRPr="00A06B15" w:rsidDel="006E7997" w:rsidRDefault="00C849C9" w:rsidP="00097FAC">
      <w:pPr>
        <w:spacing w:line="240" w:lineRule="auto"/>
        <w:jc w:val="both"/>
        <w:rPr>
          <w:del w:id="2074" w:author="Sharifi, Hossein" w:date="2021-11-10T09:55:00Z"/>
          <w:rFonts w:asciiTheme="majorBidi" w:hAnsiTheme="majorBidi" w:cstheme="majorBidi"/>
        </w:rPr>
      </w:pPr>
      <w:del w:id="2075" w:author="Sharifi, Hossein" w:date="2021-11-10T09:55:00Z">
        <w:r w:rsidDel="006E7997">
          <w:rPr>
            <w:rFonts w:asciiTheme="majorBidi" w:hAnsiTheme="majorBidi" w:cstheme="majorBidi"/>
          </w:rPr>
          <w:delText xml:space="preserve"> </w:delText>
        </w:r>
        <w:r w:rsidRPr="00B95524" w:rsidDel="006E7997">
          <w:rPr>
            <w:rFonts w:asciiTheme="majorBidi" w:hAnsiTheme="majorBidi" w:cstheme="majorBidi"/>
          </w:rPr>
          <w:delText xml:space="preserve"> </w:delText>
        </w:r>
        <w:r w:rsidDel="006E7997">
          <w:rPr>
            <w:rFonts w:asciiTheme="majorBidi" w:hAnsiTheme="majorBidi" w:cstheme="majorBidi"/>
          </w:rPr>
          <w:delText>The s</w:delText>
        </w:r>
        <w:r w:rsidRPr="00B95524" w:rsidDel="006E7997">
          <w:rPr>
            <w:rFonts w:asciiTheme="majorBidi" w:hAnsiTheme="majorBidi" w:cstheme="majorBidi"/>
          </w:rPr>
          <w:delText xml:space="preserve">imulation started with </w:delText>
        </w:r>
        <w:r w:rsidDel="006E7997">
          <w:rPr>
            <w:rFonts w:asciiTheme="majorBidi" w:hAnsiTheme="majorBidi" w:cstheme="majorBidi"/>
          </w:rPr>
          <w:delText>similar initial conditions as described in F</w:delText>
        </w:r>
        <w:r w:rsidR="00C3234D" w:rsidDel="006E7997">
          <w:rPr>
            <w:rFonts w:asciiTheme="majorBidi" w:hAnsiTheme="majorBidi" w:cstheme="majorBidi"/>
          </w:rPr>
          <w:delText>ig</w:delText>
        </w:r>
        <w:r w:rsidR="00D83000" w:rsidDel="006E7997">
          <w:rPr>
            <w:rFonts w:asciiTheme="majorBidi" w:hAnsiTheme="majorBidi" w:cstheme="majorBidi"/>
          </w:rPr>
          <w:delText>ure</w:delText>
        </w:r>
        <w:r w:rsidR="00C3234D" w:rsidDel="006E7997">
          <w:rPr>
            <w:rFonts w:asciiTheme="majorBidi" w:hAnsiTheme="majorBidi" w:cstheme="majorBidi"/>
          </w:rPr>
          <w:delText xml:space="preserve"> </w:delText>
        </w:r>
        <w:r w:rsidR="00C3234D" w:rsidDel="006E7997">
          <w:rPr>
            <w:rFonts w:asciiTheme="majorBidi" w:hAnsiTheme="majorBidi" w:cstheme="majorBidi"/>
          </w:rPr>
          <w:fldChar w:fldCharType="begin"/>
        </w:r>
        <w:r w:rsidR="00C3234D" w:rsidDel="006E7997">
          <w:rPr>
            <w:rFonts w:asciiTheme="majorBidi" w:hAnsiTheme="majorBidi" w:cstheme="majorBidi"/>
          </w:rPr>
          <w:delInstrText xml:space="preserve"> seq figure fig2 </w:delInstrText>
        </w:r>
        <w:r w:rsidR="00C3234D" w:rsidDel="006E7997">
          <w:rPr>
            <w:rFonts w:asciiTheme="majorBidi" w:hAnsiTheme="majorBidi" w:cstheme="majorBidi"/>
          </w:rPr>
          <w:fldChar w:fldCharType="separate"/>
        </w:r>
        <w:r w:rsidR="002B4416" w:rsidDel="006E7997">
          <w:rPr>
            <w:rFonts w:asciiTheme="majorBidi" w:hAnsiTheme="majorBidi" w:cstheme="majorBidi"/>
            <w:noProof/>
          </w:rPr>
          <w:delText>2</w:delText>
        </w:r>
        <w:r w:rsidR="00C3234D" w:rsidDel="006E7997">
          <w:rPr>
            <w:rFonts w:asciiTheme="majorBidi" w:hAnsiTheme="majorBidi" w:cstheme="majorBidi"/>
          </w:rPr>
          <w:fldChar w:fldCharType="end"/>
        </w:r>
        <w:r w:rsidDel="006E7997">
          <w:rPr>
            <w:rFonts w:asciiTheme="majorBidi" w:hAnsiTheme="majorBidi" w:cstheme="majorBidi"/>
          </w:rPr>
          <w:delText>. Except between the time points of 300 and 400 s (second and third vertical dashed lines) G</w:delText>
        </w:r>
        <w:r w:rsidDel="006E7997">
          <w:rPr>
            <w:rFonts w:asciiTheme="majorBidi" w:hAnsiTheme="majorBidi" w:cstheme="majorBidi"/>
            <w:vertAlign w:val="subscript"/>
          </w:rPr>
          <w:delText>leak,aorta</w:delText>
        </w:r>
        <w:r w:rsidDel="006E7997">
          <w:rPr>
            <w:rFonts w:asciiTheme="majorBidi" w:hAnsiTheme="majorBidi" w:cstheme="majorBidi"/>
          </w:rPr>
          <w:delText xml:space="preserve"> in equation </w:delText>
        </w:r>
        <w:r w:rsidDel="006E7997">
          <w:rPr>
            <w:rFonts w:asciiTheme="majorBidi" w:hAnsiTheme="majorBidi" w:cstheme="majorBidi"/>
          </w:rPr>
          <w:fldChar w:fldCharType="begin"/>
        </w:r>
        <w:r w:rsidDel="006E7997">
          <w:rPr>
            <w:rFonts w:asciiTheme="majorBidi" w:hAnsiTheme="majorBidi" w:cstheme="majorBidi"/>
          </w:rPr>
          <w:delInstrText xml:space="preserve"> GOTOBUTTON ZEqnNum316125  \* MERGEFORMAT </w:delInstrText>
        </w:r>
        <w:r w:rsidDel="006E7997">
          <w:rPr>
            <w:rFonts w:asciiTheme="majorBidi" w:hAnsiTheme="majorBidi" w:cstheme="majorBidi"/>
          </w:rPr>
          <w:fldChar w:fldCharType="begin"/>
        </w:r>
        <w:r w:rsidDel="006E7997">
          <w:rPr>
            <w:rFonts w:asciiTheme="majorBidi" w:hAnsiTheme="majorBidi" w:cstheme="majorBidi"/>
          </w:rPr>
          <w:delInstrText xml:space="preserve"> REF ZEqnNum316125 \* Charformat \! \* MERGEFORMAT </w:delInstrText>
        </w:r>
        <w:r w:rsidDel="006E7997">
          <w:rPr>
            <w:rFonts w:asciiTheme="majorBidi" w:hAnsiTheme="majorBidi" w:cstheme="majorBidi"/>
          </w:rPr>
          <w:fldChar w:fldCharType="separate"/>
        </w:r>
      </w:del>
      <w:del w:id="2076" w:author="Sharifi, Hossein" w:date="2021-11-09T20:08:00Z">
        <w:r w:rsidDel="00E54BBB">
          <w:rPr>
            <w:rFonts w:asciiTheme="majorBidi" w:hAnsiTheme="majorBidi" w:cstheme="majorBidi"/>
            <w:b/>
            <w:bCs/>
          </w:rPr>
          <w:delInstrText>Error! Reference source not found.</w:delInstrText>
        </w:r>
      </w:del>
      <w:del w:id="2077" w:author="Sharifi, Hossein" w:date="2021-11-10T09:55:00Z">
        <w:r w:rsidDel="006E7997">
          <w:rPr>
            <w:rFonts w:asciiTheme="majorBidi" w:hAnsiTheme="majorBidi" w:cstheme="majorBidi"/>
          </w:rPr>
          <w:fldChar w:fldCharType="end"/>
        </w:r>
        <w:r w:rsidDel="006E7997">
          <w:rPr>
            <w:rFonts w:asciiTheme="majorBidi" w:hAnsiTheme="majorBidi" w:cstheme="majorBidi"/>
          </w:rPr>
          <w:fldChar w:fldCharType="end"/>
        </w:r>
        <w:r w:rsidDel="006E7997">
          <w:rPr>
            <w:rFonts w:asciiTheme="majorBidi" w:hAnsiTheme="majorBidi" w:cstheme="majorBidi"/>
          </w:rPr>
          <w:delText xml:space="preserve"> was increased from 0 to 1e-3 ([mmHg s]</w:delText>
        </w:r>
        <w:r w:rsidDel="006E7997">
          <w:rPr>
            <w:rFonts w:asciiTheme="majorBidi" w:hAnsiTheme="majorBidi" w:cstheme="majorBidi"/>
            <w:vertAlign w:val="superscript"/>
          </w:rPr>
          <w:delText>-1</w:delText>
        </w:r>
        <w:r w:rsidDel="006E7997">
          <w:rPr>
            <w:rFonts w:asciiTheme="majorBidi" w:hAnsiTheme="majorBidi" w:cstheme="majorBidi"/>
          </w:rPr>
          <w:delText xml:space="preserve"> </w:delText>
        </w:r>
        <w:r w:rsidRPr="00B60D8A" w:rsidDel="006E7997">
          <w:rPr>
            <w:rFonts w:asciiTheme="majorBidi" w:hAnsiTheme="majorBidi" w:cstheme="majorBidi"/>
          </w:rPr>
          <w:delText>L</w:delText>
        </w:r>
        <w:r w:rsidDel="006E7997">
          <w:rPr>
            <w:rFonts w:asciiTheme="majorBidi" w:hAnsiTheme="majorBidi" w:cstheme="majorBidi"/>
          </w:rPr>
          <w:delText>) to induce a regurgitant volume of ~40 (ml beat</w:delText>
        </w:r>
        <w:r w:rsidDel="006E7997">
          <w:rPr>
            <w:rFonts w:asciiTheme="majorBidi" w:hAnsiTheme="majorBidi" w:cstheme="majorBidi"/>
            <w:vertAlign w:val="superscript"/>
          </w:rPr>
          <w:delText>-1</w:delText>
        </w:r>
        <w:r w:rsidDel="006E7997">
          <w:rPr>
            <w:rFonts w:asciiTheme="majorBidi" w:hAnsiTheme="majorBidi" w:cstheme="majorBidi"/>
          </w:rPr>
          <w:delText xml:space="preserve">) (Table </w:delText>
        </w:r>
        <w:r w:rsidDel="006E7997">
          <w:rPr>
            <w:rFonts w:asciiTheme="majorBidi" w:hAnsiTheme="majorBidi" w:cstheme="majorBidi"/>
          </w:rPr>
          <w:fldChar w:fldCharType="begin"/>
        </w:r>
        <w:r w:rsidDel="006E7997">
          <w:rPr>
            <w:rFonts w:asciiTheme="majorBidi" w:hAnsiTheme="majorBidi" w:cstheme="majorBidi"/>
          </w:rPr>
          <w:delInstrText xml:space="preserve"> seq table table3 </w:delInstrText>
        </w:r>
        <w:r w:rsidDel="006E7997">
          <w:rPr>
            <w:rFonts w:asciiTheme="majorBidi" w:hAnsiTheme="majorBidi" w:cstheme="majorBidi"/>
          </w:rPr>
          <w:fldChar w:fldCharType="separate"/>
        </w:r>
      </w:del>
      <w:del w:id="2078" w:author="Sharifi, Hossein" w:date="2021-11-09T20:08:00Z">
        <w:r w:rsidDel="00E54BBB">
          <w:rPr>
            <w:rFonts w:asciiTheme="majorBidi" w:hAnsiTheme="majorBidi" w:cstheme="majorBidi"/>
            <w:b/>
            <w:bCs/>
            <w:noProof/>
          </w:rPr>
          <w:delText>Error! Bookmark not defined.</w:delText>
        </w:r>
      </w:del>
      <w:del w:id="2079" w:author="Sharifi, Hossein" w:date="2021-11-10T09:55:00Z">
        <w:r w:rsidDel="006E7997">
          <w:rPr>
            <w:rFonts w:asciiTheme="majorBidi" w:hAnsiTheme="majorBidi" w:cstheme="majorBidi"/>
          </w:rPr>
          <w:fldChar w:fldCharType="end"/>
        </w:r>
        <w:r w:rsidDel="006E7997">
          <w:rPr>
            <w:rFonts w:asciiTheme="majorBidi" w:hAnsiTheme="majorBidi" w:cstheme="majorBidi"/>
          </w:rPr>
          <w:delText xml:space="preserve">). In response to such a perturbation in the aortic valve, growth module increased </w:delText>
        </w:r>
        <w:r w:rsidRPr="00B95524" w:rsidDel="006E7997">
          <w:rPr>
            <w:rFonts w:asciiTheme="majorBidi" w:hAnsiTheme="majorBidi" w:cstheme="majorBidi"/>
          </w:rPr>
          <w:delText xml:space="preserve">number of </w:delText>
        </w:r>
        <w:r w:rsidDel="006E7997">
          <w:rPr>
            <w:rFonts w:asciiTheme="majorBidi" w:hAnsiTheme="majorBidi" w:cstheme="majorBidi"/>
          </w:rPr>
          <w:delText xml:space="preserve">serial </w:delText>
        </w:r>
        <w:r w:rsidRPr="00B95524" w:rsidDel="006E7997">
          <w:rPr>
            <w:rFonts w:asciiTheme="majorBidi" w:hAnsiTheme="majorBidi" w:cstheme="majorBidi"/>
          </w:rPr>
          <w:delText xml:space="preserve">half-sarcomeres by ~12% and thus increased </w:delText>
        </w:r>
        <w:r w:rsidDel="006E7997">
          <w:rPr>
            <w:rFonts w:asciiTheme="majorBidi" w:hAnsiTheme="majorBidi" w:cstheme="majorBidi"/>
          </w:rPr>
          <w:delText xml:space="preserve">the </w:delText>
        </w:r>
        <w:r w:rsidRPr="00B95524" w:rsidDel="006E7997">
          <w:rPr>
            <w:rFonts w:asciiTheme="majorBidi" w:hAnsiTheme="majorBidi" w:cstheme="majorBidi"/>
          </w:rPr>
          <w:delText>LV cavity volume by ~37% and ~38% at end-systole and end-diastole, respectively.</w:delText>
        </w:r>
        <w:r w:rsidDel="006E7997">
          <w:rPr>
            <w:rFonts w:asciiTheme="majorBidi" w:hAnsiTheme="majorBidi" w:cstheme="majorBidi"/>
          </w:rPr>
          <w:delText xml:space="preserve"> </w:delText>
        </w:r>
      </w:del>
    </w:p>
    <w:p w14:paraId="198D315B" w14:textId="12834A45" w:rsidR="00C849C9" w:rsidRPr="00B95524" w:rsidDel="006E7997" w:rsidRDefault="00C849C9" w:rsidP="00C849C9">
      <w:pPr>
        <w:spacing w:line="240" w:lineRule="auto"/>
        <w:jc w:val="both"/>
        <w:rPr>
          <w:del w:id="2080" w:author="Sharifi, Hossein" w:date="2021-11-10T09:55:00Z"/>
          <w:rFonts w:asciiTheme="majorBidi" w:hAnsiTheme="majorBidi" w:cstheme="majorBidi"/>
        </w:rPr>
      </w:pPr>
      <w:del w:id="2081" w:author="Sharifi, Hossein" w:date="2021-11-10T09:55:00Z">
        <w:r w:rsidDel="006E7997">
          <w:rPr>
            <w:rFonts w:asciiTheme="majorBidi" w:hAnsiTheme="majorBidi" w:cstheme="majorBidi"/>
          </w:rPr>
          <w:delText>the same initial</w:delText>
        </w:r>
        <w:r w:rsidRPr="00B95524" w:rsidDel="006E7997">
          <w:rPr>
            <w:rFonts w:asciiTheme="majorBidi" w:hAnsiTheme="majorBidi" w:cstheme="majorBidi"/>
          </w:rPr>
          <w:delText xml:space="preserve"> configuration as in Fig</w:delText>
        </w:r>
        <w:r w:rsidR="00D83000" w:rsidDel="006E7997">
          <w:rPr>
            <w:rFonts w:asciiTheme="majorBidi" w:hAnsiTheme="majorBidi" w:cstheme="majorBidi"/>
          </w:rPr>
          <w:delText>ure</w:delText>
        </w:r>
        <w:r w:rsidRPr="00B95524" w:rsidDel="006E7997">
          <w:rPr>
            <w:rFonts w:asciiTheme="majorBidi" w:hAnsiTheme="majorBidi" w:cstheme="majorBidi"/>
          </w:rPr>
          <w:delText xml:space="preserve">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seq figure fig2 </w:delInstrText>
        </w:r>
        <w:r w:rsidRPr="00B95524" w:rsidDel="006E7997">
          <w:rPr>
            <w:rFonts w:asciiTheme="majorBidi" w:hAnsiTheme="majorBidi" w:cstheme="majorBidi"/>
          </w:rPr>
          <w:fldChar w:fldCharType="separate"/>
        </w:r>
      </w:del>
      <w:del w:id="2082" w:author="Sharifi, Hossein" w:date="2021-11-09T20:08:00Z">
        <w:r w:rsidDel="00E54BBB">
          <w:rPr>
            <w:rFonts w:asciiTheme="majorBidi" w:hAnsiTheme="majorBidi" w:cstheme="majorBidi"/>
            <w:b/>
            <w:bCs/>
            <w:noProof/>
          </w:rPr>
          <w:delText>Error! Bookmark not defined.</w:delText>
        </w:r>
      </w:del>
      <w:del w:id="2083" w:author="Sharifi, Hossein" w:date="2021-11-10T09:55:00Z">
        <w:r w:rsidRPr="00B95524" w:rsidDel="006E7997">
          <w:rPr>
            <w:rFonts w:asciiTheme="majorBidi" w:hAnsiTheme="majorBidi" w:cstheme="majorBidi"/>
            <w:noProof/>
          </w:rPr>
          <w:fldChar w:fldCharType="end"/>
        </w:r>
        <w:r w:rsidRPr="00B95524" w:rsidDel="006E7997">
          <w:rPr>
            <w:rFonts w:asciiTheme="majorBidi" w:hAnsiTheme="majorBidi" w:cstheme="majorBidi"/>
          </w:rPr>
          <w:delText xml:space="preserve"> and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seq figure fig3 </w:delInstrText>
        </w:r>
        <w:r w:rsidRPr="00B95524" w:rsidDel="006E7997">
          <w:rPr>
            <w:rFonts w:asciiTheme="majorBidi" w:hAnsiTheme="majorBidi" w:cstheme="majorBidi"/>
          </w:rPr>
          <w:fldChar w:fldCharType="separate"/>
        </w:r>
      </w:del>
      <w:del w:id="2084" w:author="Sharifi, Hossein" w:date="2021-11-09T20:08:00Z">
        <w:r w:rsidDel="00E54BBB">
          <w:rPr>
            <w:rFonts w:asciiTheme="majorBidi" w:hAnsiTheme="majorBidi" w:cstheme="majorBidi"/>
            <w:b/>
            <w:bCs/>
            <w:noProof/>
          </w:rPr>
          <w:delText>Error! Bookmark not defined.</w:delText>
        </w:r>
      </w:del>
      <w:del w:id="2085" w:author="Sharifi, Hossein" w:date="2021-11-10T09:55:00Z">
        <w:r w:rsidRPr="00B95524" w:rsidDel="006E7997">
          <w:rPr>
            <w:rFonts w:asciiTheme="majorBidi" w:hAnsiTheme="majorBidi" w:cstheme="majorBidi"/>
            <w:noProof/>
          </w:rPr>
          <w:fldChar w:fldCharType="end"/>
        </w:r>
        <w:r w:rsidDel="006E7997">
          <w:rPr>
            <w:rFonts w:asciiTheme="majorBidi" w:hAnsiTheme="majorBidi" w:cstheme="majorBidi"/>
            <w:noProof/>
          </w:rPr>
          <w:delText>,</w:delText>
        </w:r>
        <w:r w:rsidRPr="00B95524" w:rsidDel="006E7997">
          <w:rPr>
            <w:rFonts w:asciiTheme="majorBidi" w:hAnsiTheme="majorBidi" w:cstheme="majorBidi"/>
          </w:rPr>
          <w:delText xml:space="preserve"> except </w:delText>
        </w:r>
        <w:r w:rsidDel="006E7997">
          <w:rPr>
            <w:rFonts w:asciiTheme="majorBidi" w:hAnsiTheme="majorBidi" w:cstheme="majorBidi"/>
          </w:rPr>
          <w:delText xml:space="preserve">the </w:delText>
        </w:r>
        <w:r w:rsidRPr="00B95524" w:rsidDel="006E7997">
          <w:rPr>
            <w:rFonts w:asciiTheme="majorBidi" w:hAnsiTheme="majorBidi" w:cstheme="majorBidi"/>
          </w:rPr>
          <w:delText>LV</w:delText>
        </w:r>
        <w:r w:rsidDel="006E7997">
          <w:rPr>
            <w:rFonts w:asciiTheme="majorBidi" w:hAnsiTheme="majorBidi" w:cstheme="majorBidi"/>
          </w:rPr>
          <w:delText xml:space="preserve"> was</w:delText>
        </w:r>
        <w:r w:rsidRPr="00B95524" w:rsidDel="006E7997">
          <w:rPr>
            <w:rFonts w:asciiTheme="majorBidi" w:hAnsiTheme="majorBidi" w:cstheme="majorBidi"/>
          </w:rPr>
          <w:delText xml:space="preserve"> overloaded with backward blood flow from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aorta to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LV during diastole. At 300 s (second vertical line on all panels)  </w:delText>
        </w:r>
        <w:commentRangeStart w:id="2086"/>
        <w:r w:rsidRPr="00B95524" w:rsidDel="006E7997">
          <w:rPr>
            <w:rFonts w:asciiTheme="majorBidi" w:hAnsiTheme="majorBidi" w:cstheme="majorBidi"/>
          </w:rPr>
          <w:delText>G</w:delText>
        </w:r>
        <w:r w:rsidRPr="00B95524" w:rsidDel="006E7997">
          <w:rPr>
            <w:rFonts w:asciiTheme="majorBidi" w:hAnsiTheme="majorBidi" w:cstheme="majorBidi"/>
            <w:vertAlign w:val="subscript"/>
          </w:rPr>
          <w:delText>leak, aorta</w:delText>
        </w:r>
        <w:r w:rsidRPr="00B95524" w:rsidDel="006E7997">
          <w:rPr>
            <w:rFonts w:asciiTheme="majorBidi" w:hAnsiTheme="majorBidi" w:cstheme="majorBidi"/>
          </w:rPr>
          <w:delText xml:space="preserve"> </w:delText>
        </w:r>
        <w:commentRangeEnd w:id="2086"/>
        <w:r w:rsidDel="006E7997">
          <w:rPr>
            <w:rStyle w:val="CommentReference"/>
          </w:rPr>
          <w:commentReference w:id="2086"/>
        </w:r>
        <w:r w:rsidRPr="00B95524" w:rsidDel="006E7997">
          <w:rPr>
            <w:rFonts w:asciiTheme="majorBidi" w:hAnsiTheme="majorBidi" w:cstheme="majorBidi"/>
          </w:rPr>
          <w:delText xml:space="preserve">in equation </w:del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GOTOBUTTON ZEqnNum949197  \* MERGEFORMAT </w:delInstrText>
        </w:r>
        <w:r w:rsidRPr="00B95524" w:rsidDel="006E7997">
          <w:rPr>
            <w:rFonts w:asciiTheme="majorBidi" w:hAnsiTheme="majorBidi" w:cstheme="majorBidi"/>
          </w:rPr>
          <w:fldChar w:fldCharType="begin"/>
        </w:r>
        <w:r w:rsidRPr="00B95524" w:rsidDel="006E7997">
          <w:rPr>
            <w:rFonts w:asciiTheme="majorBidi" w:hAnsiTheme="majorBidi" w:cstheme="majorBidi"/>
          </w:rPr>
          <w:delInstrText xml:space="preserve"> REF ZEqnNum949197 \* Charformat \! \* MERGEFORMAT </w:delInstrText>
        </w:r>
        <w:r w:rsidRPr="00B95524" w:rsidDel="006E7997">
          <w:rPr>
            <w:rFonts w:asciiTheme="majorBidi" w:hAnsiTheme="majorBidi" w:cstheme="majorBidi"/>
          </w:rPr>
          <w:fldChar w:fldCharType="end"/>
        </w:r>
        <w:r w:rsidRPr="00B95524" w:rsidDel="006E7997">
          <w:rPr>
            <w:rFonts w:asciiTheme="majorBidi" w:hAnsiTheme="majorBidi" w:cstheme="majorBidi"/>
          </w:rPr>
          <w:fldChar w:fldCharType="end"/>
        </w:r>
        <w:r w:rsidRPr="00B95524" w:rsidDel="006E7997">
          <w:rPr>
            <w:rFonts w:asciiTheme="majorBidi" w:hAnsiTheme="majorBidi" w:cstheme="majorBidi"/>
          </w:rPr>
          <w:delText xml:space="preserve"> was gradually increased from </w:delText>
        </w:r>
        <w:commentRangeStart w:id="2087"/>
        <w:r w:rsidRPr="00B95524" w:rsidDel="006E7997">
          <w:rPr>
            <w:rFonts w:asciiTheme="majorBidi" w:hAnsiTheme="majorBidi" w:cstheme="majorBidi"/>
          </w:rPr>
          <w:delText xml:space="preserve">0 to 1e-3 </w:delText>
        </w:r>
        <w:commentRangeEnd w:id="2087"/>
        <w:r w:rsidDel="006E7997">
          <w:rPr>
            <w:rStyle w:val="CommentReference"/>
          </w:rPr>
          <w:commentReference w:id="2087"/>
        </w:r>
        <w:r w:rsidRPr="00B95524" w:rsidDel="006E7997">
          <w:rPr>
            <w:rFonts w:asciiTheme="majorBidi" w:hAnsiTheme="majorBidi" w:cstheme="majorBidi"/>
          </w:rPr>
          <w:delText xml:space="preserve">to </w:delText>
        </w:r>
        <w:r w:rsidDel="006E7997">
          <w:rPr>
            <w:rFonts w:asciiTheme="majorBidi" w:hAnsiTheme="majorBidi" w:cstheme="majorBidi"/>
          </w:rPr>
          <w:delText>induce</w:delText>
        </w:r>
        <w:r w:rsidRPr="00B95524" w:rsidDel="006E7997">
          <w:rPr>
            <w:rFonts w:asciiTheme="majorBidi" w:hAnsiTheme="majorBidi" w:cstheme="majorBidi"/>
          </w:rPr>
          <w:delText xml:space="preserve"> a regurgitant volume of ~40 ml</w:delText>
        </w:r>
        <w:r w:rsidDel="006E7997">
          <w:rPr>
            <w:rFonts w:asciiTheme="majorBidi" w:hAnsiTheme="majorBidi" w:cstheme="majorBidi"/>
          </w:rPr>
          <w:delText xml:space="preserve"> (Table </w:delText>
        </w:r>
        <w:r w:rsidDel="006E7997">
          <w:rPr>
            <w:rFonts w:asciiTheme="majorBidi" w:hAnsiTheme="majorBidi" w:cstheme="majorBidi"/>
          </w:rPr>
          <w:fldChar w:fldCharType="begin"/>
        </w:r>
        <w:r w:rsidDel="006E7997">
          <w:rPr>
            <w:rFonts w:asciiTheme="majorBidi" w:hAnsiTheme="majorBidi" w:cstheme="majorBidi"/>
          </w:rPr>
          <w:delInstrText xml:space="preserve"> seq table table4 </w:delInstrText>
        </w:r>
        <w:r w:rsidDel="006E7997">
          <w:rPr>
            <w:rFonts w:asciiTheme="majorBidi" w:hAnsiTheme="majorBidi" w:cstheme="majorBidi"/>
          </w:rPr>
          <w:fldChar w:fldCharType="separate"/>
        </w:r>
      </w:del>
      <w:del w:id="2088" w:author="Sharifi, Hossein" w:date="2021-11-09T20:08:00Z">
        <w:r w:rsidDel="00E54BBB">
          <w:rPr>
            <w:rFonts w:asciiTheme="majorBidi" w:hAnsiTheme="majorBidi" w:cstheme="majorBidi"/>
            <w:b/>
            <w:bCs/>
            <w:noProof/>
          </w:rPr>
          <w:delText>Error! Bookmark not defined.</w:delText>
        </w:r>
      </w:del>
      <w:del w:id="2089" w:author="Sharifi, Hossein" w:date="2021-11-10T09:55:00Z">
        <w:r w:rsidDel="006E7997">
          <w:rPr>
            <w:rFonts w:asciiTheme="majorBidi" w:hAnsiTheme="majorBidi" w:cstheme="majorBidi"/>
          </w:rPr>
          <w:fldChar w:fldCharType="end"/>
        </w:r>
        <w:r w:rsidDel="006E7997">
          <w:rPr>
            <w:rFonts w:asciiTheme="majorBidi" w:hAnsiTheme="majorBidi" w:cstheme="majorBidi"/>
          </w:rPr>
          <w:delText>)</w:delText>
        </w:r>
        <w:r w:rsidRPr="00B95524" w:rsidDel="006E7997">
          <w:rPr>
            <w:rFonts w:asciiTheme="majorBidi" w:hAnsiTheme="majorBidi" w:cstheme="majorBidi"/>
          </w:rPr>
          <w:delText xml:space="preserve">. </w:delText>
        </w:r>
        <w:commentRangeStart w:id="2090"/>
        <w:r w:rsidDel="006E7997">
          <w:rPr>
            <w:rFonts w:asciiTheme="majorBidi" w:hAnsiTheme="majorBidi" w:cstheme="majorBidi"/>
          </w:rPr>
          <w:delText>The</w:delText>
        </w:r>
        <w:r w:rsidRPr="00B95524" w:rsidDel="006E7997">
          <w:rPr>
            <w:rFonts w:asciiTheme="majorBidi" w:hAnsiTheme="majorBidi" w:cstheme="majorBidi"/>
          </w:rPr>
          <w:delText xml:space="preserve"> number of </w:delText>
        </w:r>
        <w:r w:rsidDel="006E7997">
          <w:rPr>
            <w:rFonts w:asciiTheme="majorBidi" w:hAnsiTheme="majorBidi" w:cstheme="majorBidi"/>
          </w:rPr>
          <w:delText xml:space="preserve">serial </w:delText>
        </w:r>
        <w:r w:rsidRPr="00B95524" w:rsidDel="006E7997">
          <w:rPr>
            <w:rFonts w:asciiTheme="majorBidi" w:hAnsiTheme="majorBidi" w:cstheme="majorBidi"/>
          </w:rPr>
          <w:delText>half-sarcomeres gr</w:delText>
        </w:r>
        <w:r w:rsidDel="006E7997">
          <w:rPr>
            <w:rFonts w:asciiTheme="majorBidi" w:hAnsiTheme="majorBidi" w:cstheme="majorBidi"/>
          </w:rPr>
          <w:delText>ew</w:delText>
        </w:r>
        <w:r w:rsidRPr="00B95524" w:rsidDel="006E7997">
          <w:rPr>
            <w:rFonts w:asciiTheme="majorBidi" w:hAnsiTheme="majorBidi" w:cstheme="majorBidi"/>
          </w:rPr>
          <w:delText xml:space="preserve"> by ~12% and thus increased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LV cavity volume by ~37% and ~38% at end-systole and end-diastole, respectively. Furthermore, due to pressure overloading, </w:delText>
        </w:r>
        <w:r w:rsidDel="006E7997">
          <w:rPr>
            <w:rFonts w:asciiTheme="majorBidi" w:hAnsiTheme="majorBidi" w:cstheme="majorBidi"/>
          </w:rPr>
          <w:delText xml:space="preserve">the </w:delText>
        </w:r>
        <w:r w:rsidRPr="00B95524" w:rsidDel="006E7997">
          <w:rPr>
            <w:rFonts w:asciiTheme="majorBidi" w:hAnsiTheme="majorBidi" w:cstheme="majorBidi"/>
          </w:rPr>
          <w:delText>LV wall volume (V</w:delText>
        </w:r>
        <w:r w:rsidRPr="00B95524" w:rsidDel="006E7997">
          <w:rPr>
            <w:rFonts w:asciiTheme="majorBidi" w:hAnsiTheme="majorBidi" w:cstheme="majorBidi"/>
            <w:vertAlign w:val="subscript"/>
          </w:rPr>
          <w:delText>wall</w:delText>
        </w:r>
        <w:r w:rsidRPr="00B95524" w:rsidDel="006E7997">
          <w:rPr>
            <w:rFonts w:asciiTheme="majorBidi" w:hAnsiTheme="majorBidi" w:cstheme="majorBidi"/>
          </w:rPr>
          <w:delText>) increased by ~45%</w:delText>
        </w:r>
        <w:r w:rsidDel="006E7997">
          <w:rPr>
            <w:rFonts w:asciiTheme="majorBidi" w:hAnsiTheme="majorBidi" w:cstheme="majorBidi"/>
          </w:rPr>
          <w:delText xml:space="preserve">, which led to an </w:delText>
        </w:r>
        <w:r w:rsidRPr="00B95524" w:rsidDel="006E7997">
          <w:rPr>
            <w:rFonts w:asciiTheme="majorBidi" w:hAnsiTheme="majorBidi" w:cstheme="majorBidi"/>
          </w:rPr>
          <w:delText>increas</w:delText>
        </w:r>
        <w:r w:rsidDel="006E7997">
          <w:rPr>
            <w:rFonts w:asciiTheme="majorBidi" w:hAnsiTheme="majorBidi" w:cstheme="majorBidi"/>
          </w:rPr>
          <w:delText>e in</w:delText>
        </w:r>
        <w:r w:rsidRPr="00B95524" w:rsidDel="006E7997">
          <w:rPr>
            <w:rFonts w:asciiTheme="majorBidi" w:hAnsiTheme="majorBidi" w:cstheme="majorBidi"/>
          </w:rPr>
          <w:delText xml:space="preserve"> LV wall thickness </w:delText>
        </w:r>
        <w:r w:rsidDel="006E7997">
          <w:rPr>
            <w:rFonts w:asciiTheme="majorBidi" w:hAnsiTheme="majorBidi" w:cstheme="majorBidi"/>
          </w:rPr>
          <w:delText>of</w:delText>
        </w:r>
        <w:r w:rsidRPr="00B95524" w:rsidDel="006E7997">
          <w:rPr>
            <w:rFonts w:asciiTheme="majorBidi" w:hAnsiTheme="majorBidi" w:cstheme="majorBidi"/>
          </w:rPr>
          <w:delText xml:space="preserve"> ~16</w:delText>
        </w:r>
        <w:r w:rsidDel="006E7997">
          <w:rPr>
            <w:rFonts w:asciiTheme="majorBidi" w:hAnsiTheme="majorBidi" w:cstheme="majorBidi"/>
          </w:rPr>
          <w:delText>%</w:delText>
        </w:r>
        <w:r w:rsidRPr="00B95524" w:rsidDel="006E7997">
          <w:rPr>
            <w:rFonts w:asciiTheme="majorBidi" w:hAnsiTheme="majorBidi" w:cstheme="majorBidi"/>
          </w:rPr>
          <w:delText xml:space="preserve"> at both end-diastole and </w:delText>
        </w:r>
        <w:r w:rsidDel="006E7997">
          <w:rPr>
            <w:rFonts w:asciiTheme="majorBidi" w:hAnsiTheme="majorBidi" w:cstheme="majorBidi"/>
          </w:rPr>
          <w:delText>end-</w:delText>
        </w:r>
        <w:r w:rsidRPr="00B95524" w:rsidDel="006E7997">
          <w:rPr>
            <w:rFonts w:asciiTheme="majorBidi" w:hAnsiTheme="majorBidi" w:cstheme="majorBidi"/>
          </w:rPr>
          <w:delText xml:space="preserve">systole. </w:delText>
        </w:r>
        <w:commentRangeEnd w:id="2090"/>
        <w:r w:rsidDel="006E7997">
          <w:rPr>
            <w:rStyle w:val="CommentReference"/>
          </w:rPr>
          <w:commentReference w:id="2090"/>
        </w:r>
        <w:r w:rsidRPr="00B95524" w:rsidDel="006E7997">
          <w:rPr>
            <w:rFonts w:asciiTheme="majorBidi" w:hAnsiTheme="majorBidi" w:cstheme="majorBidi"/>
          </w:rPr>
          <w:delText xml:space="preserve">Although </w:delText>
        </w:r>
        <w:r w:rsidDel="006E7997">
          <w:rPr>
            <w:rFonts w:asciiTheme="majorBidi" w:hAnsiTheme="majorBidi" w:cstheme="majorBidi"/>
          </w:rPr>
          <w:delText xml:space="preserve">the </w:delText>
        </w:r>
        <w:r w:rsidRPr="00B95524" w:rsidDel="006E7997">
          <w:rPr>
            <w:rFonts w:asciiTheme="majorBidi" w:hAnsiTheme="majorBidi" w:cstheme="majorBidi"/>
          </w:rPr>
          <w:delText xml:space="preserve">baroreflex module </w:delText>
        </w:r>
        <w:r w:rsidDel="006E7997">
          <w:rPr>
            <w:rFonts w:asciiTheme="majorBidi" w:hAnsiTheme="majorBidi" w:cstheme="majorBidi"/>
          </w:rPr>
          <w:delText>maintained the</w:delText>
        </w:r>
        <w:r w:rsidRPr="00B95524" w:rsidDel="006E7997">
          <w:rPr>
            <w:rFonts w:asciiTheme="majorBidi" w:hAnsiTheme="majorBidi" w:cstheme="majorBidi"/>
          </w:rPr>
          <w:delText xml:space="preserve"> arterial pressure setpoint at 90 mm Hg, arterial pressure became more pulsatile and changed from ~116/61 mm Hg to ~128/46 mm Hg. </w:delText>
        </w:r>
      </w:del>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6DD00D2E" w:rsidR="00C849C9" w:rsidRPr="00B95524" w:rsidRDefault="007B1072" w:rsidP="00C849C9">
      <w:pPr>
        <w:spacing w:line="240" w:lineRule="auto"/>
        <w:rPr>
          <w:rFonts w:asciiTheme="majorBidi" w:hAnsiTheme="majorBidi" w:cstheme="majorBidi"/>
        </w:rPr>
      </w:pPr>
      <w:ins w:id="2091" w:author="Sharifi, Hossein" w:date="2021-12-09T08:27:00Z">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2092" w:author="Sharifi, Hossein" w:date="2021-11-12T12:40:00Z">
        <w:r w:rsidR="00C849C9" w:rsidDel="00EA15C8">
          <w:rPr>
            <w:rFonts w:asciiTheme="majorBidi" w:hAnsiTheme="majorBidi" w:cstheme="majorBidi"/>
            <w:noProof/>
          </w:rPr>
          <w:drawing>
            <wp:inline distT="0" distB="0" distL="0" distR="0" wp14:anchorId="6DD67BCD" wp14:editId="585848A7">
              <wp:extent cx="6208395" cy="4575175"/>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472D8FD8" w14:textId="03324C76" w:rsidR="0015324D" w:rsidRDefault="00C849C9" w:rsidP="0015324D">
      <w:pPr>
        <w:spacing w:line="240" w:lineRule="auto"/>
        <w:jc w:val="center"/>
        <w:rPr>
          <w:ins w:id="2093" w:author="Sharifi, Hossein" w:date="2021-11-11T15:13:00Z"/>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2094"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2094"/>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del w:id="2095" w:author="Sharifi, Hossein" w:date="2021-11-11T12:19:00Z">
        <w:r w:rsidRPr="00DC2D67" w:rsidDel="002F6FDE">
          <w:rPr>
            <w:rFonts w:asciiTheme="majorBidi" w:hAnsiTheme="majorBidi" w:cstheme="majorBidi"/>
            <w:b/>
            <w:bCs/>
          </w:rPr>
          <w:delText>combin</w:delText>
        </w:r>
        <w:r w:rsidDel="002F6FDE">
          <w:rPr>
            <w:rFonts w:asciiTheme="majorBidi" w:hAnsiTheme="majorBidi" w:cstheme="majorBidi"/>
            <w:b/>
            <w:bCs/>
          </w:rPr>
          <w:delText>ed</w:delText>
        </w:r>
        <w:r w:rsidRPr="00DC2D67" w:rsidDel="002F6FDE">
          <w:rPr>
            <w:rFonts w:asciiTheme="majorBidi" w:hAnsiTheme="majorBidi" w:cstheme="majorBidi"/>
            <w:b/>
            <w:bCs/>
          </w:rPr>
          <w:delText xml:space="preserve"> pressure and volume overloading</w:delText>
        </w:r>
        <w:r w:rsidRPr="00B95524" w:rsidDel="002F6FDE">
          <w:rPr>
            <w:rFonts w:asciiTheme="majorBidi" w:hAnsiTheme="majorBidi" w:cstheme="majorBidi"/>
            <w:b/>
            <w:bCs/>
          </w:rPr>
          <w:delText xml:space="preserve"> (</w:delText>
        </w:r>
      </w:del>
      <w:r w:rsidRPr="00B95524">
        <w:rPr>
          <w:rFonts w:asciiTheme="majorBidi" w:hAnsiTheme="majorBidi" w:cstheme="majorBidi"/>
          <w:b/>
          <w:bCs/>
        </w:rPr>
        <w:t xml:space="preserve">aortic </w:t>
      </w:r>
      <w:del w:id="2096" w:author="Sharifi, Hossein" w:date="2021-11-14T18:46:00Z">
        <w:r w:rsidRPr="00B95524" w:rsidDel="004457C8">
          <w:rPr>
            <w:rFonts w:asciiTheme="majorBidi" w:hAnsiTheme="majorBidi" w:cstheme="majorBidi"/>
            <w:b/>
            <w:bCs/>
          </w:rPr>
          <w:delText>regurgitation</w:delText>
        </w:r>
      </w:del>
      <w:ins w:id="2097" w:author="Sharifi, Hossein" w:date="2021-11-14T18:46:00Z">
        <w:r w:rsidR="004457C8">
          <w:rPr>
            <w:rFonts w:asciiTheme="majorBidi" w:hAnsiTheme="majorBidi" w:cstheme="majorBidi"/>
            <w:b/>
            <w:bCs/>
          </w:rPr>
          <w:t>ins</w:t>
        </w:r>
        <w:r w:rsidR="00B55CF1">
          <w:rPr>
            <w:rFonts w:asciiTheme="majorBidi" w:hAnsiTheme="majorBidi" w:cstheme="majorBidi"/>
            <w:b/>
            <w:bCs/>
          </w:rPr>
          <w:t>ufficiency</w:t>
        </w:r>
      </w:ins>
      <w:del w:id="2098" w:author="Sharifi, Hossein" w:date="2021-11-11T12:19:00Z">
        <w:r w:rsidRPr="00B95524" w:rsidDel="002F6FDE">
          <w:rPr>
            <w:rFonts w:asciiTheme="majorBidi" w:hAnsiTheme="majorBidi" w:cstheme="majorBidi"/>
            <w:b/>
            <w:bCs/>
          </w:rPr>
          <w:delText>)</w:delText>
        </w:r>
      </w:del>
      <w:r w:rsidRPr="00B95524">
        <w:rPr>
          <w:rFonts w:asciiTheme="majorBidi" w:hAnsiTheme="majorBidi" w:cstheme="majorBidi"/>
          <w:b/>
          <w:bCs/>
        </w:rPr>
        <w:t>.</w:t>
      </w:r>
      <w:r w:rsidRPr="00B95524">
        <w:rPr>
          <w:rFonts w:asciiTheme="majorBidi" w:hAnsiTheme="majorBidi" w:cstheme="majorBidi"/>
        </w:rPr>
        <w:t xml:space="preserve"> </w:t>
      </w:r>
      <w:ins w:id="2099" w:author="Sharifi, Hossein" w:date="2021-11-11T15:13:00Z">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ins>
      <w:ins w:id="2100" w:author="Sharifi, Hossein" w:date="2021-12-07T16:48:00Z">
        <w:r w:rsidR="00A15D39">
          <w:rPr>
            <w:rFonts w:asciiTheme="majorBidi" w:hAnsiTheme="majorBidi" w:cstheme="majorBidi"/>
            <w:noProof/>
          </w:rPr>
          <w:t>2</w:t>
        </w:r>
      </w:ins>
      <w:ins w:id="2101" w:author="Sharifi, Hossein" w:date="2021-11-11T15:13:00Z">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ins>
      <w:ins w:id="2102" w:author="Sharifi, Hossein" w:date="2021-11-11T15:16:00Z">
        <w:r w:rsidR="006724CB">
          <w:rPr>
            <w:rFonts w:asciiTheme="majorBidi" w:hAnsiTheme="majorBidi" w:cstheme="majorBidi"/>
          </w:rPr>
          <w:t>aortic</w:t>
        </w:r>
      </w:ins>
      <w:ins w:id="2103" w:author="Sharifi, Hossein" w:date="2021-11-11T15:13:00Z">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ins>
      <w:ins w:id="2104" w:author="Sharifi, Hossein" w:date="2021-11-11T15:16:00Z">
        <w:r w:rsidR="00172FD8">
          <w:rPr>
            <w:rFonts w:asciiTheme="majorBidi" w:hAnsiTheme="majorBidi" w:cstheme="majorBidi"/>
          </w:rPr>
          <w:t xml:space="preserve">by </w:t>
        </w:r>
      </w:ins>
      <w:ins w:id="2105" w:author="Sharifi, Hossein" w:date="2021-11-11T15:13:00Z">
        <w:r w:rsidR="0015324D">
          <w:rPr>
            <w:rFonts w:asciiTheme="majorBidi" w:hAnsiTheme="majorBidi" w:cstheme="majorBidi"/>
          </w:rPr>
          <w:t xml:space="preserve">increasing </w:t>
        </w:r>
        <w:r w:rsidR="0015324D" w:rsidRPr="00B95524">
          <w:rPr>
            <w:rFonts w:asciiTheme="majorBidi" w:hAnsiTheme="majorBidi" w:cstheme="majorBidi"/>
          </w:rPr>
          <w:t>G</w:t>
        </w:r>
      </w:ins>
      <w:ins w:id="2106" w:author="Sharifi, Hossein" w:date="2021-11-11T15:14:00Z">
        <w:r w:rsidR="00BA497E">
          <w:rPr>
            <w:rFonts w:asciiTheme="majorBidi" w:hAnsiTheme="majorBidi" w:cstheme="majorBidi"/>
            <w:vertAlign w:val="subscript"/>
          </w:rPr>
          <w:t>aorta</w:t>
        </w:r>
      </w:ins>
      <w:ins w:id="2107" w:author="Sharifi, Hossein" w:date="2021-11-11T15:13:00Z">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ins>
      <w:ins w:id="2108" w:author="Sharifi, Hossein" w:date="2021-11-11T15:14:00Z">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ins>
      <w:r w:rsidR="006E2547">
        <w:rPr>
          <w:rFonts w:asciiTheme="majorBidi" w:hAnsiTheme="majorBidi" w:cstheme="majorBidi"/>
        </w:rPr>
        <w:fldChar w:fldCharType="separate"/>
      </w:r>
      <w:ins w:id="2109" w:author="Sharifi, Hossein" w:date="2021-12-07T16:48:00Z">
        <w:r w:rsidR="00A15D39" w:rsidRPr="00A15D39">
          <w:rPr>
            <w:rFonts w:asciiTheme="majorBidi" w:hAnsiTheme="majorBidi" w:cstheme="majorBidi"/>
            <w:rPrChange w:id="2110" w:author="Sharifi, Hossein" w:date="2021-12-07T16:48:00Z">
              <w:rPr/>
            </w:rPrChange>
          </w:rPr>
          <w:instrText>(</w:instrText>
        </w:r>
        <w:r w:rsidR="00A15D39" w:rsidRPr="00A15D39">
          <w:rPr>
            <w:rFonts w:asciiTheme="majorBidi" w:hAnsiTheme="majorBidi" w:cstheme="majorBidi"/>
            <w:rPrChange w:id="2111" w:author="Sharifi, Hossein" w:date="2021-12-07T16:48:00Z">
              <w:rPr>
                <w:noProof/>
              </w:rPr>
            </w:rPrChange>
          </w:rPr>
          <w:instrText>7</w:instrText>
        </w:r>
        <w:r w:rsidR="00A15D39" w:rsidRPr="00A15D39">
          <w:rPr>
            <w:rFonts w:asciiTheme="majorBidi" w:hAnsiTheme="majorBidi" w:cstheme="majorBidi"/>
            <w:rPrChange w:id="2112" w:author="Sharifi, Hossein" w:date="2021-12-07T16:48:00Z">
              <w:rPr/>
            </w:rPrChange>
          </w:rPr>
          <w:instrText>)</w:instrText>
        </w:r>
      </w:ins>
      <w:ins w:id="2113" w:author="Sharifi, Hossein" w:date="2021-11-11T15:14:00Z">
        <w:r w:rsidR="006E2547">
          <w:rPr>
            <w:rFonts w:asciiTheme="majorBidi" w:hAnsiTheme="majorBidi" w:cstheme="majorBidi"/>
          </w:rPr>
          <w:fldChar w:fldCharType="end"/>
        </w:r>
        <w:r w:rsidR="006E2547">
          <w:rPr>
            <w:rFonts w:asciiTheme="majorBidi" w:hAnsiTheme="majorBidi" w:cstheme="majorBidi"/>
          </w:rPr>
          <w:fldChar w:fldCharType="end"/>
        </w:r>
      </w:ins>
      <w:ins w:id="2114" w:author="Sharifi, Hossein" w:date="2021-11-11T15:13:00Z">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ins>
      <w:ins w:id="2115" w:author="Sharifi, Hossein" w:date="2021-11-18T09:45:00Z">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ins>
      <w:ins w:id="2116" w:author="Sharifi, Hossein" w:date="2021-11-11T15:13:00Z">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ins>
      <w:ins w:id="2117" w:author="Sharifi, Hossein" w:date="2021-11-11T15:15:00Z">
        <w:r w:rsidR="006E2547">
          <w:rPr>
            <w:rFonts w:asciiTheme="majorBidi" w:hAnsiTheme="majorBidi" w:cstheme="majorBidi"/>
          </w:rPr>
          <w:t>aortic</w:t>
        </w:r>
      </w:ins>
      <w:ins w:id="2118" w:author="Sharifi, Hossein" w:date="2021-11-11T15:13:00Z">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ins>
      <w:ins w:id="2119" w:author="Sharifi, Hossein" w:date="2021-12-07T16:48:00Z">
        <w:r w:rsidR="00A15D39">
          <w:rPr>
            <w:rFonts w:asciiTheme="majorBidi" w:hAnsiTheme="majorBidi" w:cstheme="majorBidi"/>
            <w:noProof/>
          </w:rPr>
          <w:t>3</w:t>
        </w:r>
      </w:ins>
      <w:ins w:id="2120" w:author="Sharifi, Hossein" w:date="2021-11-11T15:13:00Z">
        <w:r w:rsidR="0015324D">
          <w:rPr>
            <w:rFonts w:asciiTheme="majorBidi" w:hAnsiTheme="majorBidi" w:cstheme="majorBidi"/>
          </w:rPr>
          <w:fldChar w:fldCharType="end"/>
        </w:r>
        <w:r w:rsidR="0015324D" w:rsidRPr="00B95524">
          <w:rPr>
            <w:rFonts w:asciiTheme="majorBidi" w:hAnsiTheme="majorBidi" w:cstheme="majorBidi"/>
          </w:rPr>
          <w:t>).</w:t>
        </w:r>
      </w:ins>
    </w:p>
    <w:p w14:paraId="55E92FAA" w14:textId="4F425D85" w:rsidR="00C849C9" w:rsidRPr="00B95524" w:rsidDel="00C60584" w:rsidRDefault="00C849C9" w:rsidP="00C849C9">
      <w:pPr>
        <w:spacing w:line="240" w:lineRule="auto"/>
        <w:jc w:val="center"/>
        <w:rPr>
          <w:del w:id="2121" w:author="Sharifi, Hossein" w:date="2021-11-11T15:31:00Z"/>
          <w:rFonts w:asciiTheme="majorBidi" w:hAnsiTheme="majorBidi" w:cstheme="majorBidi"/>
        </w:rPr>
      </w:pPr>
      <w:del w:id="2122" w:author="Sharifi, Hossein" w:date="2021-11-11T15:31:00Z">
        <w:r w:rsidDel="00C60584">
          <w:rPr>
            <w:rFonts w:asciiTheme="majorBidi" w:hAnsiTheme="majorBidi" w:cstheme="majorBidi"/>
          </w:rPr>
          <w:delText>The</w:delText>
        </w:r>
        <w:r w:rsidRPr="00B95524" w:rsidDel="00C60584">
          <w:rPr>
            <w:rFonts w:asciiTheme="majorBidi" w:hAnsiTheme="majorBidi" w:cstheme="majorBidi"/>
          </w:rPr>
          <w:delText xml:space="preserve"> panels </w:delText>
        </w:r>
        <w:r w:rsidDel="00C60584">
          <w:rPr>
            <w:rFonts w:asciiTheme="majorBidi" w:hAnsiTheme="majorBidi" w:cstheme="majorBidi"/>
          </w:rPr>
          <w:delText>are arranged similarly to those</w:delText>
        </w:r>
        <w:r w:rsidRPr="00B95524" w:rsidDel="00C60584">
          <w:rPr>
            <w:rFonts w:asciiTheme="majorBidi" w:hAnsiTheme="majorBidi" w:cstheme="majorBidi"/>
          </w:rPr>
          <w:delText xml:space="preserve"> in</w:delText>
        </w:r>
        <w:r w:rsidDel="00C60584">
          <w:rPr>
            <w:rFonts w:asciiTheme="majorBidi" w:hAnsiTheme="majorBidi" w:cstheme="majorBidi"/>
          </w:rPr>
          <w:delText xml:space="preserve"> </w:delText>
        </w:r>
        <w:r w:rsidRPr="00B95524" w:rsidDel="00C60584">
          <w:rPr>
            <w:rFonts w:asciiTheme="majorBidi" w:hAnsiTheme="majorBidi" w:cstheme="majorBidi"/>
          </w:rPr>
          <w:delText>Fig</w:delText>
        </w:r>
        <w:r w:rsidR="007623F2" w:rsidDel="00C60584">
          <w:rPr>
            <w:rFonts w:asciiTheme="majorBidi" w:hAnsiTheme="majorBidi" w:cstheme="majorBidi"/>
          </w:rPr>
          <w:delText>ure</w:delText>
        </w:r>
        <w:r w:rsidR="004C75B6" w:rsidDel="00C60584">
          <w:rPr>
            <w:rFonts w:asciiTheme="majorBidi" w:hAnsiTheme="majorBidi" w:cstheme="majorBidi"/>
          </w:rPr>
          <w:delText xml:space="preserve"> </w:delText>
        </w:r>
        <w:r w:rsidR="004C75B6" w:rsidDel="00C60584">
          <w:rPr>
            <w:rFonts w:asciiTheme="majorBidi" w:hAnsiTheme="majorBidi" w:cstheme="majorBidi"/>
          </w:rPr>
          <w:fldChar w:fldCharType="begin"/>
        </w:r>
        <w:r w:rsidR="004C75B6" w:rsidDel="00C60584">
          <w:rPr>
            <w:rFonts w:asciiTheme="majorBidi" w:hAnsiTheme="majorBidi" w:cstheme="majorBidi"/>
          </w:rPr>
          <w:delInstrText xml:space="preserve"> seq figure fig2 </w:delInstrText>
        </w:r>
        <w:r w:rsidR="004C75B6" w:rsidDel="00C60584">
          <w:rPr>
            <w:rFonts w:asciiTheme="majorBidi" w:hAnsiTheme="majorBidi" w:cstheme="majorBidi"/>
          </w:rPr>
          <w:fldChar w:fldCharType="separate"/>
        </w:r>
        <w:r w:rsidR="006E2547" w:rsidDel="00C60584">
          <w:rPr>
            <w:rFonts w:asciiTheme="majorBidi" w:hAnsiTheme="majorBidi" w:cstheme="majorBidi"/>
            <w:noProof/>
          </w:rPr>
          <w:delText>2</w:delText>
        </w:r>
        <w:r w:rsidR="004C75B6" w:rsidDel="00C60584">
          <w:rPr>
            <w:rFonts w:asciiTheme="majorBidi" w:hAnsiTheme="majorBidi" w:cstheme="majorBidi"/>
          </w:rPr>
          <w:fldChar w:fldCharType="end"/>
        </w:r>
        <w:r w:rsidDel="00C60584">
          <w:rPr>
            <w:rFonts w:asciiTheme="majorBidi" w:hAnsiTheme="majorBidi" w:cstheme="majorBidi"/>
            <w:noProof/>
          </w:rPr>
          <w:delText>,</w:delText>
        </w:r>
        <w:r w:rsidRPr="00B95524" w:rsidDel="00C60584">
          <w:rPr>
            <w:rFonts w:asciiTheme="majorBidi" w:hAnsiTheme="majorBidi" w:cstheme="majorBidi"/>
          </w:rPr>
          <w:delText xml:space="preserve"> except that </w:delText>
        </w:r>
      </w:del>
      <w:del w:id="2123" w:author="Sharifi, Hossein" w:date="2021-11-11T12:20:00Z">
        <w:r w:rsidRPr="00B95524" w:rsidDel="004F7470">
          <w:rPr>
            <w:rFonts w:asciiTheme="majorBidi" w:hAnsiTheme="majorBidi" w:cstheme="majorBidi"/>
          </w:rPr>
          <w:delText>a</w:delText>
        </w:r>
      </w:del>
      <w:del w:id="2124" w:author="Sharifi, Hossein" w:date="2021-11-11T15:31:00Z">
        <w:r w:rsidRPr="00B95524" w:rsidDel="00C60584">
          <w:rPr>
            <w:rFonts w:asciiTheme="majorBidi" w:hAnsiTheme="majorBidi" w:cstheme="majorBidi"/>
          </w:rPr>
          <w:delText>ortic regurgitant volume is shown in place of aortic resistance in</w:delText>
        </w:r>
        <w:r w:rsidDel="00C60584">
          <w:rPr>
            <w:rFonts w:asciiTheme="majorBidi" w:hAnsiTheme="majorBidi" w:cstheme="majorBidi"/>
          </w:rPr>
          <w:delText xml:space="preserve"> the</w:delText>
        </w:r>
        <w:r w:rsidRPr="00B95524" w:rsidDel="00C60584">
          <w:rPr>
            <w:rFonts w:asciiTheme="majorBidi" w:hAnsiTheme="majorBidi" w:cstheme="majorBidi"/>
          </w:rPr>
          <w:delText xml:space="preserve"> right</w:delText>
        </w:r>
      </w:del>
      <w:del w:id="2125" w:author="Sharifi, Hossein" w:date="2021-11-11T12:20:00Z">
        <w:r w:rsidRPr="00B95524" w:rsidDel="004F7470">
          <w:rPr>
            <w:rFonts w:asciiTheme="majorBidi" w:hAnsiTheme="majorBidi" w:cstheme="majorBidi"/>
          </w:rPr>
          <w:delText xml:space="preserve"> </w:delText>
        </w:r>
      </w:del>
      <w:del w:id="2126" w:author="Sharifi, Hossein" w:date="2021-11-11T15:31:00Z">
        <w:r w:rsidRPr="00B95524" w:rsidDel="00C60584">
          <w:rPr>
            <w:rFonts w:asciiTheme="majorBidi" w:hAnsiTheme="majorBidi" w:cstheme="majorBidi"/>
          </w:rPr>
          <w:delText xml:space="preserve">hand column.  </w:delText>
        </w:r>
        <w:r w:rsidDel="00C60584">
          <w:rPr>
            <w:rFonts w:asciiTheme="majorBidi" w:hAnsiTheme="majorBidi" w:cstheme="majorBidi"/>
          </w:rPr>
          <w:delText>The g</w:delText>
        </w:r>
        <w:r w:rsidRPr="00B95524" w:rsidDel="00C60584">
          <w:rPr>
            <w:rFonts w:asciiTheme="majorBidi" w:hAnsiTheme="majorBidi" w:cstheme="majorBidi"/>
          </w:rPr>
          <w:delText xml:space="preserve">rowth module activated at 50 s when the simulation was at initial steady state. The insufficiency in </w:delText>
        </w:r>
        <w:r w:rsidDel="00C60584">
          <w:rPr>
            <w:rFonts w:asciiTheme="majorBidi" w:hAnsiTheme="majorBidi" w:cstheme="majorBidi"/>
          </w:rPr>
          <w:delText xml:space="preserve">the </w:delText>
        </w:r>
        <w:r w:rsidRPr="00B95524" w:rsidDel="00C60584">
          <w:rPr>
            <w:rFonts w:asciiTheme="majorBidi" w:hAnsiTheme="majorBidi" w:cstheme="majorBidi"/>
          </w:rPr>
          <w:delText>aortic valve</w:delText>
        </w:r>
        <w:r w:rsidDel="00C60584">
          <w:rPr>
            <w:rFonts w:asciiTheme="majorBidi" w:hAnsiTheme="majorBidi" w:cstheme="majorBidi"/>
          </w:rPr>
          <w:delText xml:space="preserve"> was</w:delText>
        </w:r>
        <w:r w:rsidRPr="00B95524" w:rsidDel="00C60584">
          <w:rPr>
            <w:rFonts w:asciiTheme="majorBidi" w:hAnsiTheme="majorBidi" w:cstheme="majorBidi"/>
          </w:rPr>
          <w:delText xml:space="preserve"> induced by gradually (during 100 s between the second and third vertical lines on all panels) increasing G</w:delText>
        </w:r>
        <w:r w:rsidRPr="00B95524" w:rsidDel="00C60584">
          <w:rPr>
            <w:rFonts w:asciiTheme="majorBidi" w:hAnsiTheme="majorBidi" w:cstheme="majorBidi"/>
            <w:vertAlign w:val="subscript"/>
          </w:rPr>
          <w:delText>leak, aorta</w:delText>
        </w:r>
        <w:r w:rsidRPr="00B95524" w:rsidDel="00C60584">
          <w:rPr>
            <w:rFonts w:asciiTheme="majorBidi" w:hAnsiTheme="majorBidi" w:cstheme="majorBidi"/>
          </w:rPr>
          <w:delText xml:space="preserve"> in equation </w:delText>
        </w:r>
        <w:r w:rsidRPr="00B95524" w:rsidDel="00C60584">
          <w:rPr>
            <w:rFonts w:asciiTheme="majorBidi" w:hAnsiTheme="majorBidi" w:cstheme="majorBidi"/>
          </w:rPr>
          <w:fldChar w:fldCharType="begin"/>
        </w:r>
        <w:r w:rsidRPr="00B95524" w:rsidDel="00C60584">
          <w:rPr>
            <w:rFonts w:asciiTheme="majorBidi" w:hAnsiTheme="majorBidi" w:cstheme="majorBidi"/>
          </w:rPr>
          <w:delInstrText xml:space="preserve"> GOTOBUTTON ZEqnNum949197  \* MERGEFORMAT </w:delInstrText>
        </w:r>
        <w:r w:rsidRPr="00B95524" w:rsidDel="00C60584">
          <w:rPr>
            <w:rFonts w:asciiTheme="majorBidi" w:hAnsiTheme="majorBidi" w:cstheme="majorBidi"/>
          </w:rPr>
          <w:fldChar w:fldCharType="begin"/>
        </w:r>
        <w:r w:rsidRPr="00B95524" w:rsidDel="00C60584">
          <w:rPr>
            <w:rFonts w:asciiTheme="majorBidi" w:hAnsiTheme="majorBidi" w:cstheme="majorBidi"/>
          </w:rPr>
          <w:delInstrText xml:space="preserve"> REF ZEqnNum949197 \* Charformat \! \* MERGEFORMAT </w:delInstrText>
        </w:r>
        <w:r w:rsidRPr="00B95524" w:rsidDel="00C60584">
          <w:rPr>
            <w:rFonts w:asciiTheme="majorBidi" w:hAnsiTheme="majorBidi" w:cstheme="majorBidi"/>
          </w:rPr>
          <w:fldChar w:fldCharType="end"/>
        </w:r>
        <w:r w:rsidRPr="00B95524" w:rsidDel="00C60584">
          <w:rPr>
            <w:rFonts w:asciiTheme="majorBidi" w:hAnsiTheme="majorBidi" w:cstheme="majorBidi"/>
          </w:rPr>
          <w:fldChar w:fldCharType="end"/>
        </w:r>
        <w:r w:rsidRPr="00B95524" w:rsidDel="00C60584">
          <w:rPr>
            <w:rFonts w:asciiTheme="majorBidi" w:hAnsiTheme="majorBidi" w:cstheme="majorBidi"/>
          </w:rPr>
          <w:delText xml:space="preserve"> from 0 to 1e-3 to make a regurgitant volume of ~40 ml (Table</w:delText>
        </w:r>
        <w:r w:rsidR="00552A71" w:rsidDel="00C60584">
          <w:rPr>
            <w:rFonts w:asciiTheme="majorBidi" w:hAnsiTheme="majorBidi" w:cstheme="majorBidi"/>
          </w:rPr>
          <w:delText xml:space="preserve"> </w:delText>
        </w:r>
        <w:r w:rsidR="00552A71" w:rsidDel="00C60584">
          <w:rPr>
            <w:rFonts w:asciiTheme="majorBidi" w:hAnsiTheme="majorBidi" w:cstheme="majorBidi"/>
          </w:rPr>
          <w:fldChar w:fldCharType="begin"/>
        </w:r>
        <w:r w:rsidR="00552A71" w:rsidDel="00C60584">
          <w:rPr>
            <w:rFonts w:asciiTheme="majorBidi" w:hAnsiTheme="majorBidi" w:cstheme="majorBidi"/>
          </w:rPr>
          <w:delInstrText xml:space="preserve"> seq table table2 </w:delInstrText>
        </w:r>
        <w:r w:rsidR="00552A71" w:rsidDel="00C60584">
          <w:rPr>
            <w:rFonts w:asciiTheme="majorBidi" w:hAnsiTheme="majorBidi" w:cstheme="majorBidi"/>
          </w:rPr>
          <w:fldChar w:fldCharType="separate"/>
        </w:r>
        <w:r w:rsidR="006E2547" w:rsidDel="00C60584">
          <w:rPr>
            <w:rFonts w:asciiTheme="majorBidi" w:hAnsiTheme="majorBidi" w:cstheme="majorBidi"/>
            <w:noProof/>
          </w:rPr>
          <w:delText>2</w:delText>
        </w:r>
        <w:r w:rsidR="00552A71" w:rsidDel="00C60584">
          <w:rPr>
            <w:rFonts w:asciiTheme="majorBidi" w:hAnsiTheme="majorBidi" w:cstheme="majorBidi"/>
          </w:rPr>
          <w:fldChar w:fldCharType="end"/>
        </w:r>
        <w:r w:rsidRPr="00B95524" w:rsidDel="00C60584">
          <w:rPr>
            <w:rFonts w:asciiTheme="majorBidi" w:hAnsiTheme="majorBidi" w:cstheme="majorBidi"/>
          </w:rPr>
          <w:delText xml:space="preserve">). </w:delText>
        </w:r>
        <w:r w:rsidDel="00C60584">
          <w:rPr>
            <w:rFonts w:asciiTheme="majorBidi" w:hAnsiTheme="majorBidi" w:cstheme="majorBidi"/>
          </w:rPr>
          <w:delText xml:space="preserve">For pulsatile parameters (for example, ventricular pressure), an envelope of the extreme values is </w:delText>
        </w:r>
        <w:commentRangeStart w:id="2127"/>
        <w:r w:rsidDel="00C60584">
          <w:rPr>
            <w:rFonts w:asciiTheme="majorBidi" w:hAnsiTheme="majorBidi" w:cstheme="majorBidi"/>
          </w:rPr>
          <w:delText>shown</w:delText>
        </w:r>
        <w:commentRangeEnd w:id="2127"/>
        <w:r w:rsidDel="00C60584">
          <w:rPr>
            <w:rStyle w:val="CommentReference"/>
          </w:rPr>
          <w:commentReference w:id="2127"/>
        </w:r>
        <w:r w:rsidDel="00C60584">
          <w:rPr>
            <w:rFonts w:asciiTheme="majorBidi" w:hAnsiTheme="majorBidi" w:cstheme="majorBidi"/>
          </w:rPr>
          <w:delText xml:space="preserve">.  </w:delText>
        </w:r>
      </w:del>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3A7CED39"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del w:id="2128" w:author="Sharifi, Hossein" w:date="2021-11-10T09:57:00Z">
        <w:r w:rsidR="003922CD" w:rsidRPr="00B95524" w:rsidDel="005374B2">
          <w:rPr>
            <w:rFonts w:asciiTheme="majorBidi" w:hAnsiTheme="majorBidi" w:cstheme="majorBidi"/>
          </w:rPr>
          <w:delText xml:space="preserve">induced </w:delText>
        </w:r>
      </w:del>
      <w:r w:rsidR="00714186" w:rsidRPr="00B95524">
        <w:rPr>
          <w:rFonts w:asciiTheme="majorBidi" w:hAnsiTheme="majorBidi" w:cstheme="majorBidi"/>
        </w:rPr>
        <w:t xml:space="preserve">mitral </w:t>
      </w:r>
      <w:del w:id="2129" w:author="Sharifi, Hossein" w:date="2021-11-14T18:47:00Z">
        <w:r w:rsidR="00714186" w:rsidRPr="00B95524" w:rsidDel="00B55CF1">
          <w:rPr>
            <w:rFonts w:asciiTheme="majorBidi" w:hAnsiTheme="majorBidi" w:cstheme="majorBidi"/>
          </w:rPr>
          <w:delText>regurgitation</w:delText>
        </w:r>
      </w:del>
      <w:ins w:id="2130" w:author="Sharifi, Hossein" w:date="2021-11-14T18:47:00Z">
        <w:r w:rsidR="00B55CF1">
          <w:rPr>
            <w:rFonts w:asciiTheme="majorBidi" w:hAnsiTheme="majorBidi" w:cstheme="majorBidi"/>
          </w:rPr>
          <w:t>insufficiency</w:t>
        </w:r>
      </w:ins>
      <w:del w:id="2131" w:author="Sharifi, Hossein" w:date="2021-11-08T12:07:00Z">
        <w:r w:rsidR="00714186" w:rsidRPr="00B95524" w:rsidDel="009D3261">
          <w:rPr>
            <w:rFonts w:asciiTheme="majorBidi" w:hAnsiTheme="majorBidi" w:cstheme="majorBidi"/>
          </w:rPr>
          <w:delText xml:space="preserve"> </w:delText>
        </w:r>
        <w:commentRangeStart w:id="2132"/>
        <w:r w:rsidR="00714186" w:rsidRPr="00B95524" w:rsidDel="009D3261">
          <w:rPr>
            <w:rFonts w:asciiTheme="majorBidi" w:hAnsiTheme="majorBidi" w:cstheme="majorBidi"/>
          </w:rPr>
          <w:delText xml:space="preserve">(volume overloading) </w:delText>
        </w:r>
        <w:commentRangeEnd w:id="2132"/>
        <w:r w:rsidR="00411295" w:rsidDel="009D3261">
          <w:rPr>
            <w:rStyle w:val="CommentReference"/>
            <w:rFonts w:eastAsiaTheme="minorHAnsi" w:cstheme="minorBidi"/>
            <w:b w:val="0"/>
          </w:rPr>
          <w:commentReference w:id="2132"/>
        </w:r>
      </w:del>
    </w:p>
    <w:p w14:paraId="5C865269" w14:textId="49506913" w:rsidR="00D16483" w:rsidRPr="00F75499" w:rsidRDefault="00714186" w:rsidP="00B00338">
      <w:pPr>
        <w:spacing w:line="240" w:lineRule="auto"/>
        <w:jc w:val="both"/>
        <w:rPr>
          <w:ins w:id="2133" w:author="Sharifi, Hossein" w:date="2021-11-09T00:13:00Z"/>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ins w:id="2134" w:author="Sharifi, Hossein" w:date="2021-11-09T20:06:00Z">
        <w:r w:rsidR="00A11E7F">
          <w:rPr>
            <w:rFonts w:asciiTheme="majorBidi" w:hAnsiTheme="majorBidi" w:cstheme="majorBidi"/>
          </w:rPr>
          <w:t xml:space="preserve">an example </w:t>
        </w:r>
        <w:r w:rsidR="000A3710">
          <w:rPr>
            <w:rFonts w:asciiTheme="majorBidi" w:hAnsiTheme="majorBidi" w:cstheme="majorBidi"/>
          </w:rPr>
          <w:t xml:space="preserve">of </w:t>
        </w:r>
      </w:ins>
      <w:del w:id="2135" w:author="Sharifi, Hossein" w:date="2021-11-09T20:06:00Z">
        <w:r w:rsidR="005676EB" w:rsidRPr="00B95524" w:rsidDel="007204C3">
          <w:rPr>
            <w:rFonts w:asciiTheme="majorBidi" w:hAnsiTheme="majorBidi" w:cstheme="majorBidi"/>
          </w:rPr>
          <w:delText>a</w:delText>
        </w:r>
        <w:r w:rsidR="00AE07A4" w:rsidDel="007204C3">
          <w:rPr>
            <w:rFonts w:asciiTheme="majorBidi" w:hAnsiTheme="majorBidi" w:cstheme="majorBidi"/>
          </w:rPr>
          <w:delText>n example of</w:delText>
        </w:r>
      </w:del>
      <w:del w:id="2136" w:author="Sharifi, Hossein" w:date="2021-11-18T09:46:00Z">
        <w:r w:rsidR="005676EB" w:rsidRPr="00B95524" w:rsidDel="0017510B">
          <w:rPr>
            <w:rFonts w:asciiTheme="majorBidi" w:hAnsiTheme="majorBidi" w:cstheme="majorBidi"/>
          </w:rPr>
          <w:delText xml:space="preserve"> </w:delText>
        </w:r>
      </w:del>
      <w:del w:id="2137" w:author="Sharifi, Hossein" w:date="2021-11-08T12:07:00Z">
        <w:r w:rsidR="005676EB" w:rsidRPr="00B95524" w:rsidDel="009D3261">
          <w:rPr>
            <w:rFonts w:asciiTheme="majorBidi" w:hAnsiTheme="majorBidi" w:cstheme="majorBidi"/>
          </w:rPr>
          <w:delText>volume overloading</w:delText>
        </w:r>
      </w:del>
      <w:ins w:id="2138" w:author="Sharifi, Hossein" w:date="2021-11-08T12:07:00Z">
        <w:r w:rsidR="009D3261">
          <w:rPr>
            <w:rFonts w:asciiTheme="majorBidi" w:hAnsiTheme="majorBidi" w:cstheme="majorBidi"/>
          </w:rPr>
          <w:t xml:space="preserve">mitral </w:t>
        </w:r>
      </w:ins>
      <w:ins w:id="2139" w:author="Sharifi, Hossein" w:date="2021-11-14T18:47:00Z">
        <w:r w:rsidR="00B55CF1">
          <w:rPr>
            <w:rFonts w:asciiTheme="majorBidi" w:hAnsiTheme="majorBidi" w:cstheme="majorBidi"/>
          </w:rPr>
          <w:t>insufficiency</w:t>
        </w:r>
      </w:ins>
      <w:ins w:id="2140" w:author="Sharifi, Hossein" w:date="2021-11-18T09:46:00Z">
        <w:del w:id="2141" w:author="Wenk, Jonathan F." w:date="2021-12-16T11:07:00Z">
          <w:r w:rsidR="004C24AC" w:rsidDel="00EF7D53">
            <w:rPr>
              <w:rFonts w:asciiTheme="majorBidi" w:hAnsiTheme="majorBidi" w:cstheme="majorBidi"/>
            </w:rPr>
            <w:delText xml:space="preserve"> </w:delText>
          </w:r>
          <w:r w:rsidR="0017510B" w:rsidDel="00EF7D53">
            <w:rPr>
              <w:rFonts w:asciiTheme="majorBidi" w:hAnsiTheme="majorBidi" w:cstheme="majorBidi"/>
            </w:rPr>
            <w:delText>simulation</w:delText>
          </w:r>
        </w:del>
      </w:ins>
      <w:del w:id="2142" w:author="Sharifi, Hossein" w:date="2021-11-08T12:10:00Z">
        <w:r w:rsidR="00DA6E83" w:rsidDel="002E17B6">
          <w:rPr>
            <w:rFonts w:asciiTheme="majorBidi" w:hAnsiTheme="majorBidi" w:cstheme="majorBidi"/>
          </w:rPr>
          <w:delText>, which</w:delText>
        </w:r>
        <w:r w:rsidR="005676EB" w:rsidRPr="00B95524" w:rsidDel="002E17B6">
          <w:rPr>
            <w:rFonts w:asciiTheme="majorBidi" w:hAnsiTheme="majorBidi" w:cstheme="majorBidi"/>
          </w:rPr>
          <w:delText xml:space="preserve"> </w:delText>
        </w:r>
        <w:r w:rsidR="00DA6E83" w:rsidRPr="00B95524" w:rsidDel="002E17B6">
          <w:rPr>
            <w:rFonts w:asciiTheme="majorBidi" w:hAnsiTheme="majorBidi" w:cstheme="majorBidi"/>
          </w:rPr>
          <w:delText>simulat</w:delText>
        </w:r>
        <w:r w:rsidR="00DA6E83" w:rsidDel="002E17B6">
          <w:rPr>
            <w:rFonts w:asciiTheme="majorBidi" w:hAnsiTheme="majorBidi" w:cstheme="majorBidi"/>
          </w:rPr>
          <w:delText>es</w:delText>
        </w:r>
        <w:r w:rsidR="00DA6E83" w:rsidRPr="00B95524" w:rsidDel="002E17B6">
          <w:rPr>
            <w:rFonts w:asciiTheme="majorBidi" w:hAnsiTheme="majorBidi" w:cstheme="majorBidi"/>
          </w:rPr>
          <w:delText xml:space="preserve"> </w:delText>
        </w:r>
        <w:r w:rsidR="005676EB" w:rsidRPr="00B95524" w:rsidDel="002E17B6">
          <w:rPr>
            <w:rFonts w:asciiTheme="majorBidi" w:hAnsiTheme="majorBidi" w:cstheme="majorBidi"/>
          </w:rPr>
          <w:delText>an insufficient mitral valve</w:delText>
        </w:r>
      </w:del>
      <w:r w:rsidR="005676EB" w:rsidRPr="00B95524">
        <w:rPr>
          <w:rFonts w:asciiTheme="majorBidi" w:hAnsiTheme="majorBidi" w:cstheme="majorBidi"/>
        </w:rPr>
        <w:t xml:space="preserve">. </w:t>
      </w:r>
      <w:ins w:id="2143" w:author="Sharifi, Hossein" w:date="2021-11-08T12:19:00Z">
        <w:r w:rsidR="00611402">
          <w:rPr>
            <w:rFonts w:asciiTheme="majorBidi" w:hAnsiTheme="majorBidi" w:cstheme="majorBidi"/>
          </w:rPr>
          <w:t xml:space="preserve">The simulation started with </w:t>
        </w:r>
      </w:ins>
      <w:ins w:id="2144" w:author="Sharifi, Hossein" w:date="2021-11-09T13:09:00Z">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ins>
      <w:ins w:id="2145" w:author="Sharifi, Hossein" w:date="2021-11-09T13:10:00Z">
        <w:r w:rsidR="00CD0458">
          <w:rPr>
            <w:rFonts w:asciiTheme="majorBidi" w:hAnsiTheme="majorBidi" w:cstheme="majorBidi"/>
          </w:rPr>
          <w:t xml:space="preserve">described </w:t>
        </w:r>
      </w:ins>
      <w:ins w:id="2146" w:author="Sharifi, Hossein" w:date="2021-11-08T12:19:00Z">
        <w:r w:rsidR="00611402">
          <w:rPr>
            <w:rFonts w:asciiTheme="majorBidi" w:hAnsiTheme="majorBidi" w:cstheme="majorBidi"/>
          </w:rPr>
          <w:t>in Fig</w:t>
        </w:r>
      </w:ins>
      <w:r w:rsidR="007623F2">
        <w:rPr>
          <w:rFonts w:asciiTheme="majorBidi" w:hAnsiTheme="majorBidi" w:cstheme="majorBidi"/>
        </w:rPr>
        <w:t>ure</w:t>
      </w:r>
      <w:ins w:id="2147" w:author="Sharifi, Hossein" w:date="2021-11-09T20:07:00Z">
        <w:r w:rsidR="000A3710">
          <w:rPr>
            <w:rFonts w:asciiTheme="majorBidi" w:hAnsiTheme="majorBidi" w:cstheme="majorBidi"/>
          </w:rPr>
          <w:t>s</w:t>
        </w:r>
      </w:ins>
      <w:ins w:id="2148" w:author="Sharifi, Hossein" w:date="2021-11-08T12:19:00Z">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ins>
      <w:r w:rsidR="00611402">
        <w:rPr>
          <w:rFonts w:asciiTheme="majorBidi" w:hAnsiTheme="majorBidi" w:cstheme="majorBidi"/>
        </w:rPr>
        <w:fldChar w:fldCharType="separate"/>
      </w:r>
      <w:ins w:id="2149" w:author="Sharifi, Hossein" w:date="2021-12-07T16:48:00Z">
        <w:r w:rsidR="00A15D39">
          <w:rPr>
            <w:rFonts w:asciiTheme="majorBidi" w:hAnsiTheme="majorBidi" w:cstheme="majorBidi"/>
            <w:noProof/>
          </w:rPr>
          <w:t>2</w:t>
        </w:r>
      </w:ins>
      <w:ins w:id="2150" w:author="Sharifi, Hossein" w:date="2021-11-08T12:19:00Z">
        <w:r w:rsidR="00611402">
          <w:rPr>
            <w:rFonts w:asciiTheme="majorBidi" w:hAnsiTheme="majorBidi" w:cstheme="majorBidi"/>
          </w:rPr>
          <w:fldChar w:fldCharType="end"/>
        </w:r>
      </w:ins>
      <w:ins w:id="2151" w:author="Sharifi, Hossein" w:date="2021-11-09T20:07:00Z">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ins>
      <w:r w:rsidR="000A3710">
        <w:rPr>
          <w:rFonts w:asciiTheme="majorBidi" w:hAnsiTheme="majorBidi" w:cstheme="majorBidi"/>
        </w:rPr>
        <w:fldChar w:fldCharType="separate"/>
      </w:r>
      <w:ins w:id="2152" w:author="Sharifi, Hossein" w:date="2021-12-07T16:48:00Z">
        <w:r w:rsidR="00A15D39">
          <w:rPr>
            <w:rFonts w:asciiTheme="majorBidi" w:hAnsiTheme="majorBidi" w:cstheme="majorBidi"/>
            <w:noProof/>
          </w:rPr>
          <w:t>3</w:t>
        </w:r>
      </w:ins>
      <w:ins w:id="2153" w:author="Sharifi, Hossein" w:date="2021-11-09T20:07:00Z">
        <w:r w:rsidR="000A3710">
          <w:rPr>
            <w:rFonts w:asciiTheme="majorBidi" w:hAnsiTheme="majorBidi" w:cstheme="majorBidi"/>
          </w:rPr>
          <w:fldChar w:fldCharType="end"/>
        </w:r>
      </w:ins>
      <w:ins w:id="2154" w:author="Sharifi, Hossein" w:date="2021-11-09T13:11:00Z">
        <w:r w:rsidR="00CD0458">
          <w:rPr>
            <w:rFonts w:asciiTheme="majorBidi" w:hAnsiTheme="majorBidi" w:cstheme="majorBidi"/>
          </w:rPr>
          <w:t xml:space="preserve">. </w:t>
        </w:r>
      </w:ins>
      <w:ins w:id="2155" w:author="Wenk, Jonathan F." w:date="2021-12-16T13:51:00Z">
        <w:r w:rsidR="0019174E">
          <w:rPr>
            <w:rFonts w:asciiTheme="majorBidi" w:hAnsiTheme="majorBidi" w:cstheme="majorBidi"/>
          </w:rPr>
          <w:t>However, i</w:t>
        </w:r>
      </w:ins>
      <w:ins w:id="2156" w:author="Sharifi, Hossein" w:date="2021-11-09T13:11:00Z">
        <w:del w:id="2157" w:author="Wenk, Jonathan F." w:date="2021-12-16T13:51:00Z">
          <w:r w:rsidR="00CD0458" w:rsidDel="0019174E">
            <w:rPr>
              <w:rFonts w:asciiTheme="majorBidi" w:hAnsiTheme="majorBidi" w:cstheme="majorBidi"/>
            </w:rPr>
            <w:delText>I</w:delText>
          </w:r>
        </w:del>
        <w:r w:rsidR="00CD0458">
          <w:rPr>
            <w:rFonts w:asciiTheme="majorBidi" w:hAnsiTheme="majorBidi" w:cstheme="majorBidi"/>
          </w:rPr>
          <w:t xml:space="preserve">nstead of </w:t>
        </w:r>
      </w:ins>
      <w:ins w:id="2158" w:author="Sharifi, Hossein" w:date="2021-11-09T13:12:00Z">
        <w:r w:rsidR="00457E28">
          <w:rPr>
            <w:rFonts w:asciiTheme="majorBidi" w:hAnsiTheme="majorBidi" w:cstheme="majorBidi"/>
          </w:rPr>
          <w:t>changing</w:t>
        </w:r>
      </w:ins>
      <w:ins w:id="2159" w:author="Sharifi, Hossein" w:date="2021-11-09T13:11:00Z">
        <w:r w:rsidR="00CD0458">
          <w:rPr>
            <w:rFonts w:asciiTheme="majorBidi" w:hAnsiTheme="majorBidi" w:cstheme="majorBidi"/>
          </w:rPr>
          <w:t xml:space="preserve"> R</w:t>
        </w:r>
        <w:r w:rsidR="00CD0458">
          <w:rPr>
            <w:rFonts w:asciiTheme="majorBidi" w:hAnsiTheme="majorBidi" w:cstheme="majorBidi"/>
            <w:vertAlign w:val="subscript"/>
          </w:rPr>
          <w:t>aorta</w:t>
        </w:r>
      </w:ins>
      <w:ins w:id="2160" w:author="Sharifi, Hossein" w:date="2021-11-09T20:09:00Z">
        <w:r w:rsidR="00E54BBB">
          <w:rPr>
            <w:rFonts w:asciiTheme="majorBidi" w:hAnsiTheme="majorBidi" w:cstheme="majorBidi"/>
          </w:rPr>
          <w:t xml:space="preserve"> or G</w:t>
        </w:r>
        <w:r w:rsidR="00E54BBB">
          <w:rPr>
            <w:rFonts w:asciiTheme="majorBidi" w:hAnsiTheme="majorBidi" w:cstheme="majorBidi"/>
            <w:vertAlign w:val="subscript"/>
          </w:rPr>
          <w:t>aorta,</w:t>
        </w:r>
        <w:r w:rsidR="00E54BBB">
          <w:rPr>
            <w:rFonts w:asciiTheme="majorBidi" w:hAnsiTheme="majorBidi" w:cstheme="majorBidi"/>
          </w:rPr>
          <w:t xml:space="preserve"> </w:t>
        </w:r>
      </w:ins>
      <w:ins w:id="2161" w:author="Sharifi, Hossein" w:date="2021-11-09T13:11:00Z">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r w:rsidR="00F75499">
          <w:rPr>
            <w:rFonts w:asciiTheme="majorBidi" w:hAnsiTheme="majorBidi" w:cstheme="majorBidi"/>
          </w:rPr>
          <w:t xml:space="preserve"> </w:t>
        </w:r>
      </w:ins>
      <w:ins w:id="2162" w:author="Sharifi, Hossein" w:date="2021-11-09T20:07:00Z">
        <w:r w:rsidR="00320A2A">
          <w:rPr>
            <w:rFonts w:asciiTheme="majorBidi" w:hAnsiTheme="majorBidi" w:cstheme="majorBidi"/>
          </w:rPr>
          <w:t xml:space="preserve">in equation </w:t>
        </w:r>
      </w:ins>
      <w:ins w:id="2163" w:author="Sharifi, Hossein" w:date="2021-11-09T20:08:00Z">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ins>
      <w:r w:rsidR="00E54BBB">
        <w:rPr>
          <w:rFonts w:asciiTheme="majorBidi" w:hAnsiTheme="majorBidi" w:cstheme="majorBidi"/>
        </w:rPr>
        <w:fldChar w:fldCharType="separate"/>
      </w:r>
      <w:ins w:id="2164"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ins>
      <w:ins w:id="2165" w:author="Sharifi, Hossein" w:date="2021-11-09T20:08:00Z">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ins>
      <w:ins w:id="2166" w:author="Sharifi, Hossein" w:date="2021-11-09T13:11:00Z">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2167"/>
        <w:r w:rsidR="00F75499" w:rsidRPr="00B95524">
          <w:rPr>
            <w:rFonts w:asciiTheme="majorBidi" w:hAnsiTheme="majorBidi" w:cstheme="majorBidi"/>
          </w:rPr>
          <w:t xml:space="preserve">2e-3 </w:t>
        </w:r>
        <w:commentRangeEnd w:id="2167"/>
        <w:r w:rsidR="00F75499">
          <w:rPr>
            <w:rStyle w:val="CommentReference"/>
          </w:rPr>
          <w:commentReference w:id="2167"/>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ins>
      <w:ins w:id="2168" w:author="Sharifi, Hossein" w:date="2021-11-09T20:11:00Z">
        <w:r w:rsidR="009D797E">
          <w:rPr>
            <w:rFonts w:asciiTheme="majorBidi" w:hAnsiTheme="majorBidi" w:cstheme="majorBidi"/>
          </w:rPr>
          <w:t xml:space="preserve">through the mitral valve </w:t>
        </w:r>
      </w:ins>
      <w:ins w:id="2169" w:author="Sharifi, Hossein" w:date="2021-11-09T13:11:00Z">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ins>
    </w:p>
    <w:p w14:paraId="20F05D5B" w14:textId="22B83230" w:rsidR="009A3889" w:rsidRDefault="00457E28">
      <w:pPr>
        <w:spacing w:line="240" w:lineRule="auto"/>
        <w:ind w:firstLine="720"/>
        <w:jc w:val="both"/>
        <w:rPr>
          <w:ins w:id="2170" w:author="Sharifi, Hossein" w:date="2021-11-09T14:55:00Z"/>
          <w:rFonts w:asciiTheme="majorBidi" w:hAnsiTheme="majorBidi" w:cstheme="majorBidi"/>
        </w:rPr>
        <w:pPrChange w:id="2171" w:author="Sharifi, Hossein" w:date="2021-12-07T11:36:00Z">
          <w:pPr>
            <w:spacing w:line="240" w:lineRule="auto"/>
            <w:jc w:val="both"/>
          </w:pPr>
        </w:pPrChange>
      </w:pPr>
      <w:ins w:id="2172" w:author="Sharifi, Hossein" w:date="2021-11-09T13:12:00Z">
        <w:r>
          <w:rPr>
            <w:rFonts w:asciiTheme="majorBidi" w:hAnsiTheme="majorBidi" w:cstheme="majorBidi"/>
          </w:rPr>
          <w:t xml:space="preserve">At </w:t>
        </w:r>
      </w:ins>
      <w:ins w:id="2173" w:author="Sharifi, Hossein" w:date="2021-11-09T13:16:00Z">
        <w:r w:rsidR="00C82756">
          <w:rPr>
            <w:rFonts w:asciiTheme="majorBidi" w:hAnsiTheme="majorBidi" w:cstheme="majorBidi"/>
          </w:rPr>
          <w:t xml:space="preserve">the </w:t>
        </w:r>
      </w:ins>
      <w:ins w:id="2174" w:author="Sharifi, Hossein" w:date="2021-11-09T13:12:00Z">
        <w:r>
          <w:rPr>
            <w:rFonts w:asciiTheme="majorBidi" w:hAnsiTheme="majorBidi" w:cstheme="majorBidi"/>
          </w:rPr>
          <w:t>cell-level</w:t>
        </w:r>
      </w:ins>
      <w:ins w:id="2175" w:author="Sharifi, Hossein" w:date="2021-11-09T13:18:00Z">
        <w:r w:rsidR="00632427">
          <w:rPr>
            <w:rFonts w:asciiTheme="majorBidi" w:hAnsiTheme="majorBidi" w:cstheme="majorBidi"/>
          </w:rPr>
          <w:t xml:space="preserve">, </w:t>
        </w:r>
      </w:ins>
      <w:ins w:id="2176" w:author="Sharifi, Hossein" w:date="2021-11-09T13:30:00Z">
        <w:r w:rsidR="007D7AFF">
          <w:rPr>
            <w:rFonts w:asciiTheme="majorBidi" w:hAnsiTheme="majorBidi" w:cstheme="majorBidi"/>
          </w:rPr>
          <w:t xml:space="preserve">the insufficient mitral valve </w:t>
        </w:r>
      </w:ins>
      <w:ins w:id="2177" w:author="Sharifi, Hossein" w:date="2021-11-09T13:31:00Z">
        <w:r w:rsidR="006B02C7">
          <w:rPr>
            <w:rFonts w:asciiTheme="majorBidi" w:hAnsiTheme="majorBidi" w:cstheme="majorBidi"/>
          </w:rPr>
          <w:t xml:space="preserve">increased </w:t>
        </w:r>
      </w:ins>
      <w:ins w:id="2178" w:author="Sharifi, Hossein" w:date="2021-11-09T13:33:00Z">
        <w:r w:rsidR="00DD7A7C">
          <w:rPr>
            <w:rFonts w:asciiTheme="majorBidi" w:hAnsiTheme="majorBidi" w:cstheme="majorBidi"/>
          </w:rPr>
          <w:t>both</w:t>
        </w:r>
      </w:ins>
      <w:ins w:id="2179" w:author="Sharifi, Hossein" w:date="2021-11-09T13:27:00Z">
        <w:r w:rsidR="004C64A3">
          <w:rPr>
            <w:rFonts w:asciiTheme="majorBidi" w:hAnsiTheme="majorBidi" w:cstheme="majorBidi"/>
          </w:rPr>
          <w:t xml:space="preserve"> </w:t>
        </w:r>
      </w:ins>
      <w:ins w:id="2180" w:author="Sharifi, Hossein" w:date="2021-12-06T21:53:00Z">
        <w:r w:rsidR="008A7C15">
          <w:rPr>
            <w:rFonts w:asciiTheme="majorBidi" w:hAnsiTheme="majorBidi" w:cstheme="majorBidi"/>
          </w:rPr>
          <w:t>stimuli</w:t>
        </w:r>
      </w:ins>
      <w:ins w:id="2181" w:author="Sharifi, Hossein" w:date="2021-11-09T13:27:00Z">
        <w:r w:rsidR="004C64A3">
          <w:rPr>
            <w:rFonts w:asciiTheme="majorBidi" w:hAnsiTheme="majorBidi" w:cstheme="majorBidi"/>
          </w:rPr>
          <w:t xml:space="preserve"> si</w:t>
        </w:r>
      </w:ins>
      <w:ins w:id="2182" w:author="Sharifi, Hossein" w:date="2021-11-09T13:28:00Z">
        <w:r w:rsidR="004C64A3">
          <w:rPr>
            <w:rFonts w:asciiTheme="majorBidi" w:hAnsiTheme="majorBidi" w:cstheme="majorBidi"/>
          </w:rPr>
          <w:t xml:space="preserve">gnals for concentric </w:t>
        </w:r>
      </w:ins>
      <w:ins w:id="2183" w:author="Sharifi, Hossein" w:date="2021-11-09T21:54:00Z">
        <w:r w:rsidR="00355745">
          <w:rPr>
            <w:rFonts w:asciiTheme="majorBidi" w:hAnsiTheme="majorBidi" w:cstheme="majorBidi"/>
          </w:rPr>
          <w:t>(</w:t>
        </w:r>
      </w:ins>
      <w:ins w:id="2184" w:author="Sharifi, Hossein" w:date="2021-11-09T13:28:00Z">
        <w:r w:rsidR="00425AD6">
          <w:rPr>
            <w:rFonts w:asciiTheme="majorBidi" w:hAnsiTheme="majorBidi" w:cstheme="majorBidi"/>
          </w:rPr>
          <w:t>S</w:t>
        </w:r>
        <w:r w:rsidR="00425AD6">
          <w:rPr>
            <w:rFonts w:asciiTheme="majorBidi" w:hAnsiTheme="majorBidi" w:cstheme="majorBidi"/>
            <w:vertAlign w:val="subscript"/>
          </w:rPr>
          <w:t>con</w:t>
        </w:r>
      </w:ins>
      <w:ins w:id="2185" w:author="Sharifi, Hossein" w:date="2021-11-09T21:54:00Z">
        <w:r w:rsidR="00355745">
          <w:rPr>
            <w:rFonts w:asciiTheme="majorBidi" w:hAnsiTheme="majorBidi" w:cstheme="majorBidi"/>
          </w:rPr>
          <w:t xml:space="preserve">) </w:t>
        </w:r>
      </w:ins>
      <w:ins w:id="2186" w:author="Sharifi, Hossein" w:date="2021-11-09T13:28:00Z">
        <w:r w:rsidR="00425AD6">
          <w:rPr>
            <w:rFonts w:asciiTheme="majorBidi" w:hAnsiTheme="majorBidi" w:cstheme="majorBidi"/>
          </w:rPr>
          <w:t xml:space="preserve">and eccentric </w:t>
        </w:r>
      </w:ins>
      <w:ins w:id="2187" w:author="Sharifi, Hossein" w:date="2021-11-09T21:54:00Z">
        <w:r w:rsidR="00355745">
          <w:rPr>
            <w:rFonts w:asciiTheme="majorBidi" w:hAnsiTheme="majorBidi" w:cstheme="majorBidi"/>
          </w:rPr>
          <w:t>(</w:t>
        </w:r>
      </w:ins>
      <w:ins w:id="2188" w:author="Sharifi, Hossein" w:date="2021-11-09T13:28:00Z">
        <w:r w:rsidR="00C55C14">
          <w:rPr>
            <w:rFonts w:asciiTheme="majorBidi" w:hAnsiTheme="majorBidi" w:cstheme="majorBidi"/>
          </w:rPr>
          <w:t>S</w:t>
        </w:r>
        <w:r w:rsidR="00C55C14">
          <w:rPr>
            <w:rFonts w:asciiTheme="majorBidi" w:hAnsiTheme="majorBidi" w:cstheme="majorBidi"/>
            <w:vertAlign w:val="subscript"/>
          </w:rPr>
          <w:t>ecc</w:t>
        </w:r>
      </w:ins>
      <w:ins w:id="2189" w:author="Sharifi, Hossein" w:date="2021-11-09T21:54:00Z">
        <w:r w:rsidR="00355745">
          <w:rPr>
            <w:rFonts w:asciiTheme="majorBidi" w:hAnsiTheme="majorBidi" w:cstheme="majorBidi"/>
          </w:rPr>
          <w:t xml:space="preserve">) </w:t>
        </w:r>
      </w:ins>
      <w:ins w:id="2190" w:author="Sharifi, Hossein" w:date="2021-11-09T13:28:00Z">
        <w:r w:rsidR="00C55C14">
          <w:rPr>
            <w:rFonts w:asciiTheme="majorBidi" w:hAnsiTheme="majorBidi" w:cstheme="majorBidi"/>
          </w:rPr>
          <w:t xml:space="preserve">growth </w:t>
        </w:r>
      </w:ins>
      <w:ins w:id="2191" w:author="Sharifi, Hossein" w:date="2021-11-09T13:31:00Z">
        <w:del w:id="2192" w:author="Wenk, Jonathan F." w:date="2021-12-16T11:08:00Z">
          <w:r w:rsidR="006B02C7" w:rsidDel="00EF7D53">
            <w:rPr>
              <w:rFonts w:asciiTheme="majorBidi" w:hAnsiTheme="majorBidi" w:cstheme="majorBidi"/>
            </w:rPr>
            <w:delText>algorithms</w:delText>
          </w:r>
        </w:del>
      </w:ins>
      <w:ins w:id="2193" w:author="Sharifi, Hossein" w:date="2021-11-09T14:23:00Z">
        <w:del w:id="2194" w:author="Wenk, Jonathan F." w:date="2021-12-16T11:08:00Z">
          <w:r w:rsidR="00BB3731" w:rsidDel="00EF7D53">
            <w:rPr>
              <w:rFonts w:asciiTheme="majorBidi" w:hAnsiTheme="majorBidi" w:cstheme="majorBidi"/>
            </w:rPr>
            <w:delText xml:space="preserve"> </w:delText>
          </w:r>
        </w:del>
        <w:r w:rsidR="00BB3731">
          <w:rPr>
            <w:rFonts w:asciiTheme="majorBidi" w:hAnsiTheme="majorBidi" w:cstheme="majorBidi"/>
          </w:rPr>
          <w:t>and</w:t>
        </w:r>
      </w:ins>
      <w:ins w:id="2195" w:author="Wenk, Jonathan F." w:date="2021-12-16T13:51:00Z">
        <w:r w:rsidR="0019174E">
          <w:rPr>
            <w:rFonts w:asciiTheme="majorBidi" w:hAnsiTheme="majorBidi" w:cstheme="majorBidi"/>
          </w:rPr>
          <w:t>,</w:t>
        </w:r>
      </w:ins>
      <w:ins w:id="2196" w:author="Sharifi, Hossein" w:date="2021-11-09T14:23:00Z">
        <w:r w:rsidR="00BB3731">
          <w:rPr>
            <w:rFonts w:asciiTheme="majorBidi" w:hAnsiTheme="majorBidi" w:cstheme="majorBidi"/>
          </w:rPr>
          <w:t xml:space="preserve"> </w:t>
        </w:r>
      </w:ins>
      <w:ins w:id="2197" w:author="Sharifi, Hossein" w:date="2021-11-09T14:53:00Z">
        <w:r w:rsidR="009F0B83">
          <w:rPr>
            <w:rFonts w:asciiTheme="majorBidi" w:hAnsiTheme="majorBidi" w:cstheme="majorBidi"/>
          </w:rPr>
          <w:t>consequently</w:t>
        </w:r>
      </w:ins>
      <w:ins w:id="2198" w:author="Wenk, Jonathan F." w:date="2021-12-16T13:51:00Z">
        <w:r w:rsidR="0019174E">
          <w:rPr>
            <w:rFonts w:asciiTheme="majorBidi" w:hAnsiTheme="majorBidi" w:cstheme="majorBidi"/>
          </w:rPr>
          <w:t>,</w:t>
        </w:r>
      </w:ins>
      <w:ins w:id="2199" w:author="Sharifi, Hossein" w:date="2021-11-09T14:53:00Z">
        <w:r w:rsidR="009F0B83">
          <w:rPr>
            <w:rFonts w:asciiTheme="majorBidi" w:hAnsiTheme="majorBidi" w:cstheme="majorBidi"/>
          </w:rPr>
          <w:t xml:space="preserve"> increased the </w:t>
        </w:r>
      </w:ins>
      <w:ins w:id="2200" w:author="Sharifi, Hossein" w:date="2021-11-09T14:54:00Z">
        <w:r w:rsidR="00E071B4">
          <w:rPr>
            <w:rFonts w:asciiTheme="majorBidi" w:hAnsiTheme="majorBidi" w:cstheme="majorBidi"/>
          </w:rPr>
          <w:t xml:space="preserve">relevant </w:t>
        </w:r>
      </w:ins>
      <w:ins w:id="2201" w:author="Sharifi, Hossein" w:date="2021-11-09T14:55:00Z">
        <w:r w:rsidR="009A3889">
          <w:rPr>
            <w:rFonts w:asciiTheme="majorBidi" w:hAnsiTheme="majorBidi" w:cstheme="majorBidi"/>
          </w:rPr>
          <w:t xml:space="preserve">downstream </w:t>
        </w:r>
      </w:ins>
      <w:ins w:id="2202" w:author="Sharifi, Hossein" w:date="2021-11-09T14:54:00Z">
        <w:r w:rsidR="00E071B4">
          <w:rPr>
            <w:rFonts w:asciiTheme="majorBidi" w:hAnsiTheme="majorBidi" w:cstheme="majorBidi"/>
          </w:rPr>
          <w:t>co</w:t>
        </w:r>
      </w:ins>
      <w:ins w:id="2203" w:author="Sharifi, Hossein" w:date="2021-11-09T14:55:00Z">
        <w:r w:rsidR="00671554">
          <w:rPr>
            <w:rFonts w:asciiTheme="majorBidi" w:hAnsiTheme="majorBidi" w:cstheme="majorBidi"/>
          </w:rPr>
          <w:t>ntrol signals</w:t>
        </w:r>
        <w:r w:rsidR="009A3889">
          <w:rPr>
            <w:rFonts w:asciiTheme="majorBidi" w:hAnsiTheme="majorBidi" w:cstheme="majorBidi"/>
          </w:rPr>
          <w:t xml:space="preserve">. </w:t>
        </w:r>
      </w:ins>
      <w:ins w:id="2204" w:author="Sharifi, Hossein" w:date="2021-11-09T14:29:00Z">
        <w:r w:rsidR="00E559B3">
          <w:rPr>
            <w:rFonts w:asciiTheme="majorBidi" w:hAnsiTheme="majorBidi" w:cstheme="majorBidi"/>
          </w:rPr>
          <w:t xml:space="preserve">The elevated </w:t>
        </w:r>
      </w:ins>
      <w:ins w:id="2205" w:author="Sharifi, Hossein" w:date="2021-11-09T14:32:00Z">
        <w:r w:rsidR="00966331">
          <w:rPr>
            <w:rFonts w:asciiTheme="majorBidi" w:hAnsiTheme="majorBidi" w:cstheme="majorBidi"/>
          </w:rPr>
          <w:t xml:space="preserve">control </w:t>
        </w:r>
      </w:ins>
      <w:ins w:id="2206" w:author="Sharifi, Hossein" w:date="2021-11-09T14:29:00Z">
        <w:r w:rsidR="00E559B3">
          <w:rPr>
            <w:rFonts w:asciiTheme="majorBidi" w:hAnsiTheme="majorBidi" w:cstheme="majorBidi"/>
          </w:rPr>
          <w:t>signals</w:t>
        </w:r>
      </w:ins>
      <w:ins w:id="2207" w:author="Sharifi, Hossein" w:date="2021-11-09T14:32:00Z">
        <w:r w:rsidR="00966331">
          <w:rPr>
            <w:rFonts w:asciiTheme="majorBidi" w:hAnsiTheme="majorBidi" w:cstheme="majorBidi"/>
          </w:rPr>
          <w:t xml:space="preserve"> </w:t>
        </w:r>
      </w:ins>
      <w:ins w:id="2208" w:author="Sharifi, Hossein" w:date="2021-11-09T14:33:00Z">
        <w:r w:rsidR="0063071C">
          <w:rPr>
            <w:rFonts w:asciiTheme="majorBidi" w:hAnsiTheme="majorBidi" w:cstheme="majorBidi"/>
          </w:rPr>
          <w:t>G</w:t>
        </w:r>
        <w:r w:rsidR="0063071C">
          <w:rPr>
            <w:rFonts w:asciiTheme="majorBidi" w:hAnsiTheme="majorBidi" w:cstheme="majorBidi"/>
            <w:vertAlign w:val="subscript"/>
          </w:rPr>
          <w:t>c,con</w:t>
        </w:r>
        <w:r w:rsidR="0063071C">
          <w:rPr>
            <w:rFonts w:asciiTheme="majorBidi" w:hAnsiTheme="majorBidi" w:cstheme="majorBidi"/>
          </w:rPr>
          <w:t xml:space="preserve"> and G</w:t>
        </w:r>
        <w:r w:rsidR="0063071C">
          <w:rPr>
            <w:rFonts w:asciiTheme="majorBidi" w:hAnsiTheme="majorBidi" w:cstheme="majorBidi"/>
            <w:vertAlign w:val="subscript"/>
          </w:rPr>
          <w:t>c,ecc</w:t>
        </w:r>
        <w:r w:rsidR="0063071C">
          <w:rPr>
            <w:rFonts w:asciiTheme="majorBidi" w:hAnsiTheme="majorBidi" w:cstheme="majorBidi"/>
          </w:rPr>
          <w:t xml:space="preserve"> </w:t>
        </w:r>
      </w:ins>
      <w:ins w:id="2209" w:author="Sharifi, Hossein" w:date="2021-11-09T21:55:00Z">
        <w:r w:rsidR="008803FB">
          <w:rPr>
            <w:rFonts w:asciiTheme="majorBidi" w:hAnsiTheme="majorBidi" w:cstheme="majorBidi"/>
          </w:rPr>
          <w:t xml:space="preserve">were </w:t>
        </w:r>
      </w:ins>
      <w:ins w:id="2210" w:author="Sharifi, Hossein" w:date="2021-11-09T22:22:00Z">
        <w:r w:rsidR="00345C36">
          <w:rPr>
            <w:rFonts w:asciiTheme="majorBidi" w:hAnsiTheme="majorBidi" w:cstheme="majorBidi"/>
          </w:rPr>
          <w:t xml:space="preserve">then </w:t>
        </w:r>
      </w:ins>
      <w:ins w:id="2211" w:author="Sharifi, Hossein" w:date="2021-11-09T21:55:00Z">
        <w:r w:rsidR="008803FB">
          <w:rPr>
            <w:rFonts w:asciiTheme="majorBidi" w:hAnsiTheme="majorBidi" w:cstheme="majorBidi"/>
          </w:rPr>
          <w:t>re-normalized by driving</w:t>
        </w:r>
        <w:del w:id="2212" w:author="Wenk, Jonathan F." w:date="2021-12-16T13:52:00Z">
          <w:r w:rsidR="008803FB" w:rsidDel="0019174E">
            <w:rPr>
              <w:rFonts w:asciiTheme="majorBidi" w:hAnsiTheme="majorBidi" w:cstheme="majorBidi"/>
            </w:rPr>
            <w:delText xml:space="preserve"> </w:delText>
          </w:r>
        </w:del>
      </w:ins>
      <w:ins w:id="2213" w:author="Sharifi, Hossein" w:date="2021-11-09T14:29:00Z">
        <w:r w:rsidR="00E559B3">
          <w:rPr>
            <w:rFonts w:asciiTheme="majorBidi" w:hAnsiTheme="majorBidi" w:cstheme="majorBidi"/>
          </w:rPr>
          <w:t xml:space="preserve"> the</w:t>
        </w:r>
      </w:ins>
      <w:ins w:id="2214" w:author="Sharifi, Hossein" w:date="2021-11-10T09:56:00Z">
        <w:r w:rsidR="00044C83">
          <w:rPr>
            <w:rFonts w:asciiTheme="majorBidi" w:hAnsiTheme="majorBidi" w:cstheme="majorBidi"/>
          </w:rPr>
          <w:t xml:space="preserve"> ventricular wall volume and</w:t>
        </w:r>
      </w:ins>
      <w:ins w:id="2215" w:author="Sharifi, Hossein" w:date="2021-11-09T14:29:00Z">
        <w:r w:rsidR="00E559B3">
          <w:rPr>
            <w:rFonts w:asciiTheme="majorBidi" w:hAnsiTheme="majorBidi" w:cstheme="majorBidi"/>
          </w:rPr>
          <w:t xml:space="preserve"> </w:t>
        </w:r>
      </w:ins>
      <w:ins w:id="2216" w:author="Sharifi, Hossein" w:date="2021-11-09T14:40:00Z">
        <w:r w:rsidR="002C45FE">
          <w:rPr>
            <w:rFonts w:asciiTheme="majorBidi" w:hAnsiTheme="majorBidi" w:cstheme="majorBidi"/>
          </w:rPr>
          <w:t xml:space="preserve">number of serial half-sarcomeres </w:t>
        </w:r>
        <w:r w:rsidR="001F7B09">
          <w:rPr>
            <w:rFonts w:asciiTheme="majorBidi" w:hAnsiTheme="majorBidi" w:cstheme="majorBidi"/>
          </w:rPr>
          <w:t>to increase by ~</w:t>
        </w:r>
      </w:ins>
      <w:ins w:id="2217" w:author="Sharifi, Hossein" w:date="2021-11-10T09:57:00Z">
        <w:r w:rsidR="00F54AB2">
          <w:rPr>
            <w:rFonts w:asciiTheme="majorBidi" w:hAnsiTheme="majorBidi" w:cstheme="majorBidi"/>
          </w:rPr>
          <w:t>50</w:t>
        </w:r>
      </w:ins>
      <w:ins w:id="2218" w:author="Sharifi, Hossein" w:date="2021-11-09T14:40:00Z">
        <w:r w:rsidR="001F7B09">
          <w:rPr>
            <w:rFonts w:asciiTheme="majorBidi" w:hAnsiTheme="majorBidi" w:cstheme="majorBidi"/>
          </w:rPr>
          <w:t xml:space="preserve">% and </w:t>
        </w:r>
      </w:ins>
      <w:ins w:id="2219" w:author="Sharifi, Hossein" w:date="2021-11-10T09:57:00Z">
        <w:r w:rsidR="00F54AB2">
          <w:rPr>
            <w:rFonts w:asciiTheme="majorBidi" w:hAnsiTheme="majorBidi" w:cstheme="majorBidi"/>
          </w:rPr>
          <w:t>17</w:t>
        </w:r>
      </w:ins>
      <w:ins w:id="2220" w:author="Sharifi, Hossein" w:date="2021-11-09T14:40:00Z">
        <w:r w:rsidR="001F7B09">
          <w:rPr>
            <w:rFonts w:asciiTheme="majorBidi" w:hAnsiTheme="majorBidi" w:cstheme="majorBidi"/>
          </w:rPr>
          <w:t>%</w:t>
        </w:r>
        <w:r w:rsidR="00607705">
          <w:rPr>
            <w:rFonts w:asciiTheme="majorBidi" w:hAnsiTheme="majorBidi" w:cstheme="majorBidi"/>
          </w:rPr>
          <w:t xml:space="preserve">, </w:t>
        </w:r>
      </w:ins>
      <w:ins w:id="2221" w:author="Sharifi, Hossein" w:date="2021-11-09T14:41:00Z">
        <w:r w:rsidR="00607705">
          <w:rPr>
            <w:rFonts w:asciiTheme="majorBidi" w:hAnsiTheme="majorBidi" w:cstheme="majorBidi"/>
          </w:rPr>
          <w:t xml:space="preserve">respectively. </w:t>
        </w:r>
      </w:ins>
    </w:p>
    <w:p w14:paraId="79E5792E" w14:textId="70F00AA8" w:rsidR="008F19F2" w:rsidRDefault="00607705">
      <w:pPr>
        <w:spacing w:line="240" w:lineRule="auto"/>
        <w:ind w:firstLine="720"/>
        <w:jc w:val="both"/>
        <w:rPr>
          <w:ins w:id="2222" w:author="Sharifi, Hossein" w:date="2021-11-09T20:24:00Z"/>
          <w:rFonts w:asciiTheme="majorBidi" w:hAnsiTheme="majorBidi" w:cstheme="majorBidi"/>
        </w:rPr>
        <w:pPrChange w:id="2223" w:author="Sharifi, Hossein" w:date="2021-12-07T11:36:00Z">
          <w:pPr>
            <w:spacing w:line="240" w:lineRule="auto"/>
            <w:jc w:val="both"/>
          </w:pPr>
        </w:pPrChange>
      </w:pPr>
      <w:ins w:id="2224" w:author="Sharifi, Hossein" w:date="2021-11-09T14:41:00Z">
        <w:r>
          <w:rPr>
            <w:rFonts w:asciiTheme="majorBidi" w:hAnsiTheme="majorBidi" w:cstheme="majorBidi"/>
          </w:rPr>
          <w:t>At the organ</w:t>
        </w:r>
        <w:del w:id="2225" w:author="Wenk, Jonathan F." w:date="2021-12-16T11:08:00Z">
          <w:r w:rsidDel="00EF7D53">
            <w:rPr>
              <w:rFonts w:asciiTheme="majorBidi" w:hAnsiTheme="majorBidi" w:cstheme="majorBidi"/>
            </w:rPr>
            <w:delText xml:space="preserve"> </w:delText>
          </w:r>
        </w:del>
      </w:ins>
      <w:ins w:id="2226" w:author="Wenk, Jonathan F." w:date="2021-12-16T11:08:00Z">
        <w:r w:rsidR="00EF7D53">
          <w:rPr>
            <w:rFonts w:asciiTheme="majorBidi" w:hAnsiTheme="majorBidi" w:cstheme="majorBidi"/>
          </w:rPr>
          <w:t>-</w:t>
        </w:r>
      </w:ins>
      <w:ins w:id="2227" w:author="Sharifi, Hossein" w:date="2021-11-09T14:41:00Z">
        <w:r>
          <w:rPr>
            <w:rFonts w:asciiTheme="majorBidi" w:hAnsiTheme="majorBidi" w:cstheme="majorBidi"/>
          </w:rPr>
          <w:t>level, these changes were manifested by dilat</w:t>
        </w:r>
      </w:ins>
      <w:ins w:id="2228" w:author="Sharifi, Hossein" w:date="2021-11-09T14:43:00Z">
        <w:r w:rsidR="00C87B4A">
          <w:rPr>
            <w:rFonts w:asciiTheme="majorBidi" w:hAnsiTheme="majorBidi" w:cstheme="majorBidi"/>
          </w:rPr>
          <w:t xml:space="preserve">ion of </w:t>
        </w:r>
      </w:ins>
      <w:ins w:id="2229" w:author="Wenk, Jonathan F." w:date="2021-12-16T11:09:00Z">
        <w:r w:rsidR="00EF7D53">
          <w:rPr>
            <w:rFonts w:asciiTheme="majorBidi" w:hAnsiTheme="majorBidi" w:cstheme="majorBidi"/>
          </w:rPr>
          <w:t xml:space="preserve">the </w:t>
        </w:r>
      </w:ins>
      <w:ins w:id="2230" w:author="Sharifi, Hossein" w:date="2021-11-09T14:41:00Z">
        <w:r>
          <w:rPr>
            <w:rFonts w:asciiTheme="majorBidi" w:hAnsiTheme="majorBidi" w:cstheme="majorBidi"/>
          </w:rPr>
          <w:t xml:space="preserve">LV cavity </w:t>
        </w:r>
      </w:ins>
      <w:ins w:id="2231" w:author="Sharifi, Hossein" w:date="2021-11-09T14:45:00Z">
        <w:r w:rsidR="00C90437">
          <w:rPr>
            <w:rFonts w:asciiTheme="majorBidi" w:hAnsiTheme="majorBidi" w:cstheme="majorBidi"/>
          </w:rPr>
          <w:t>(</w:t>
        </w:r>
      </w:ins>
      <w:ins w:id="2232" w:author="Sharifi, Hossein" w:date="2021-11-09T14:41:00Z">
        <w:r w:rsidR="00523D97">
          <w:rPr>
            <w:rFonts w:asciiTheme="majorBidi" w:hAnsiTheme="majorBidi" w:cstheme="majorBidi"/>
          </w:rPr>
          <w:t xml:space="preserve">~57% </w:t>
        </w:r>
      </w:ins>
      <w:ins w:id="2233" w:author="Sharifi, Hossein" w:date="2021-11-09T14:46:00Z">
        <w:r w:rsidR="00C90437">
          <w:rPr>
            <w:rFonts w:asciiTheme="majorBidi" w:hAnsiTheme="majorBidi" w:cstheme="majorBidi"/>
          </w:rPr>
          <w:t xml:space="preserve">at end-diastole </w:t>
        </w:r>
      </w:ins>
      <w:ins w:id="2234" w:author="Sharifi, Hossein" w:date="2021-11-09T14:41:00Z">
        <w:r w:rsidR="00523D97">
          <w:rPr>
            <w:rFonts w:asciiTheme="majorBidi" w:hAnsiTheme="majorBidi" w:cstheme="majorBidi"/>
          </w:rPr>
          <w:t>and ~68</w:t>
        </w:r>
      </w:ins>
      <w:ins w:id="2235" w:author="Sharifi, Hossein" w:date="2021-11-09T14:44:00Z">
        <w:r w:rsidR="00E23983">
          <w:rPr>
            <w:rFonts w:asciiTheme="majorBidi" w:hAnsiTheme="majorBidi" w:cstheme="majorBidi"/>
          </w:rPr>
          <w:t xml:space="preserve">% </w:t>
        </w:r>
      </w:ins>
      <w:ins w:id="2236" w:author="Sharifi, Hossein" w:date="2021-11-09T14:46:00Z">
        <w:r w:rsidR="00C90437">
          <w:rPr>
            <w:rFonts w:asciiTheme="majorBidi" w:hAnsiTheme="majorBidi" w:cstheme="majorBidi"/>
          </w:rPr>
          <w:t xml:space="preserve">at </w:t>
        </w:r>
      </w:ins>
      <w:ins w:id="2237" w:author="Sharifi, Hossein" w:date="2021-11-09T14:43:00Z">
        <w:r w:rsidR="000423F3">
          <w:rPr>
            <w:rFonts w:asciiTheme="majorBidi" w:hAnsiTheme="majorBidi" w:cstheme="majorBidi"/>
          </w:rPr>
          <w:t>end</w:t>
        </w:r>
        <w:r w:rsidR="00C87B4A">
          <w:rPr>
            <w:rFonts w:asciiTheme="majorBidi" w:hAnsiTheme="majorBidi" w:cstheme="majorBidi"/>
          </w:rPr>
          <w:t>-sy</w:t>
        </w:r>
      </w:ins>
      <w:ins w:id="2238" w:author="Sharifi, Hossein" w:date="2021-11-09T14:44:00Z">
        <w:r w:rsidR="00E23983">
          <w:rPr>
            <w:rFonts w:asciiTheme="majorBidi" w:hAnsiTheme="majorBidi" w:cstheme="majorBidi"/>
          </w:rPr>
          <w:t>stole</w:t>
        </w:r>
      </w:ins>
      <w:ins w:id="2239" w:author="Sharifi, Hossein" w:date="2021-11-09T14:46:00Z">
        <w:r w:rsidR="00C90437">
          <w:rPr>
            <w:rFonts w:asciiTheme="majorBidi" w:hAnsiTheme="majorBidi" w:cstheme="majorBidi"/>
          </w:rPr>
          <w:t>)</w:t>
        </w:r>
      </w:ins>
      <w:ins w:id="2240" w:author="Sharifi, Hossein" w:date="2021-11-09T14:44:00Z">
        <w:r w:rsidR="00E23983">
          <w:rPr>
            <w:rFonts w:asciiTheme="majorBidi" w:hAnsiTheme="majorBidi" w:cstheme="majorBidi"/>
          </w:rPr>
          <w:t xml:space="preserve"> and </w:t>
        </w:r>
      </w:ins>
      <w:ins w:id="2241" w:author="Wenk, Jonathan F." w:date="2021-12-16T13:53:00Z">
        <w:r w:rsidR="0019174E">
          <w:rPr>
            <w:rFonts w:asciiTheme="majorBidi" w:hAnsiTheme="majorBidi" w:cstheme="majorBidi"/>
          </w:rPr>
          <w:t xml:space="preserve">mild </w:t>
        </w:r>
      </w:ins>
      <w:ins w:id="2242" w:author="Sharifi, Hossein" w:date="2021-11-09T14:44:00Z">
        <w:r w:rsidR="00E23983">
          <w:rPr>
            <w:rFonts w:asciiTheme="majorBidi" w:hAnsiTheme="majorBidi" w:cstheme="majorBidi"/>
          </w:rPr>
          <w:t>thickening of</w:t>
        </w:r>
      </w:ins>
      <w:ins w:id="2243" w:author="Wenk, Jonathan F." w:date="2021-12-16T11:10:00Z">
        <w:r w:rsidR="00EF7D53">
          <w:rPr>
            <w:rFonts w:asciiTheme="majorBidi" w:hAnsiTheme="majorBidi" w:cstheme="majorBidi"/>
          </w:rPr>
          <w:t xml:space="preserve"> the</w:t>
        </w:r>
      </w:ins>
      <w:ins w:id="2244" w:author="Sharifi, Hossein" w:date="2021-11-09T15:09:00Z">
        <w:r w:rsidR="00DB1B88">
          <w:rPr>
            <w:rFonts w:asciiTheme="majorBidi" w:hAnsiTheme="majorBidi" w:cstheme="majorBidi"/>
          </w:rPr>
          <w:t xml:space="preserve"> </w:t>
        </w:r>
      </w:ins>
      <w:commentRangeStart w:id="2245"/>
      <w:commentRangeStart w:id="2246"/>
      <w:ins w:id="2247" w:author="Sharifi, Hossein" w:date="2021-11-09T14:57:00Z">
        <w:r w:rsidR="00974CC1" w:rsidRPr="00B95524">
          <w:rPr>
            <w:rFonts w:asciiTheme="majorBidi" w:hAnsiTheme="majorBidi" w:cstheme="majorBidi"/>
          </w:rPr>
          <w:t>LV wall</w:t>
        </w:r>
        <w:commentRangeEnd w:id="2245"/>
        <w:r w:rsidR="00974CC1">
          <w:rPr>
            <w:rStyle w:val="CommentReference"/>
          </w:rPr>
          <w:commentReference w:id="2245"/>
        </w:r>
        <w:commentRangeEnd w:id="2246"/>
        <w:r w:rsidR="00974CC1">
          <w:rPr>
            <w:rStyle w:val="CommentReference"/>
          </w:rPr>
          <w:commentReference w:id="2246"/>
        </w:r>
        <w:r w:rsidR="002D52A0" w:rsidRPr="00B95524">
          <w:rPr>
            <w:rFonts w:asciiTheme="majorBidi" w:hAnsiTheme="majorBidi" w:cstheme="majorBidi"/>
          </w:rPr>
          <w:t xml:space="preserve"> </w:t>
        </w:r>
      </w:ins>
      <w:ins w:id="2248" w:author="Sharifi, Hossein" w:date="2021-11-09T14:46:00Z">
        <w:r w:rsidR="00C90437">
          <w:rPr>
            <w:rFonts w:asciiTheme="majorBidi" w:hAnsiTheme="majorBidi" w:cstheme="majorBidi"/>
          </w:rPr>
          <w:t>(</w:t>
        </w:r>
      </w:ins>
      <w:ins w:id="2249" w:author="Sharifi, Hossein" w:date="2021-11-09T14:44:00Z">
        <w:r w:rsidR="00E44E50">
          <w:rPr>
            <w:rFonts w:asciiTheme="majorBidi" w:hAnsiTheme="majorBidi" w:cstheme="majorBidi"/>
          </w:rPr>
          <w:t xml:space="preserve">~12% </w:t>
        </w:r>
      </w:ins>
      <w:ins w:id="2250" w:author="Sharifi, Hossein" w:date="2021-11-09T14:46:00Z">
        <w:r w:rsidR="00C90437">
          <w:rPr>
            <w:rFonts w:asciiTheme="majorBidi" w:hAnsiTheme="majorBidi" w:cstheme="majorBidi"/>
          </w:rPr>
          <w:t xml:space="preserve">at end-diastole </w:t>
        </w:r>
      </w:ins>
      <w:ins w:id="2251" w:author="Sharifi, Hossein" w:date="2021-11-09T14:44:00Z">
        <w:r w:rsidR="00E44E50">
          <w:rPr>
            <w:rFonts w:asciiTheme="majorBidi" w:hAnsiTheme="majorBidi" w:cstheme="majorBidi"/>
          </w:rPr>
          <w:t xml:space="preserve">and 10% </w:t>
        </w:r>
      </w:ins>
      <w:ins w:id="2252" w:author="Sharifi, Hossein" w:date="2021-11-09T14:46:00Z">
        <w:r w:rsidR="00C90437">
          <w:rPr>
            <w:rFonts w:asciiTheme="majorBidi" w:hAnsiTheme="majorBidi" w:cstheme="majorBidi"/>
          </w:rPr>
          <w:t>at</w:t>
        </w:r>
      </w:ins>
      <w:ins w:id="2253" w:author="Sharifi, Hossein" w:date="2021-11-09T14:44:00Z">
        <w:r w:rsidR="00E44E50">
          <w:rPr>
            <w:rFonts w:asciiTheme="majorBidi" w:hAnsiTheme="majorBidi" w:cstheme="majorBidi"/>
          </w:rPr>
          <w:t xml:space="preserve"> </w:t>
        </w:r>
      </w:ins>
      <w:ins w:id="2254" w:author="Sharifi, Hossein" w:date="2021-11-09T14:45:00Z">
        <w:r w:rsidR="00E44E50">
          <w:rPr>
            <w:rFonts w:asciiTheme="majorBidi" w:hAnsiTheme="majorBidi" w:cstheme="majorBidi"/>
          </w:rPr>
          <w:t>e</w:t>
        </w:r>
      </w:ins>
      <w:ins w:id="2255" w:author="Sharifi, Hossein" w:date="2021-11-09T14:44:00Z">
        <w:r w:rsidR="00E44E50">
          <w:rPr>
            <w:rFonts w:asciiTheme="majorBidi" w:hAnsiTheme="majorBidi" w:cstheme="majorBidi"/>
          </w:rPr>
          <w:t>nd-systole</w:t>
        </w:r>
      </w:ins>
      <w:ins w:id="2256" w:author="Sharifi, Hossein" w:date="2021-11-09T14:46:00Z">
        <w:r w:rsidR="00C90437">
          <w:rPr>
            <w:rFonts w:asciiTheme="majorBidi" w:hAnsiTheme="majorBidi" w:cstheme="majorBidi"/>
          </w:rPr>
          <w:t>).</w:t>
        </w:r>
        <w:r w:rsidR="007A4257">
          <w:rPr>
            <w:rFonts w:asciiTheme="majorBidi" w:hAnsiTheme="majorBidi" w:cstheme="majorBidi"/>
          </w:rPr>
          <w:t xml:space="preserve"> </w:t>
        </w:r>
        <w:del w:id="2257" w:author="Wenk, Jonathan F." w:date="2021-12-16T11:21:00Z">
          <w:r w:rsidR="007A4257" w:rsidDel="00D85A79">
            <w:rPr>
              <w:rFonts w:asciiTheme="majorBidi" w:hAnsiTheme="majorBidi" w:cstheme="majorBidi"/>
            </w:rPr>
            <w:delText>Such a</w:delText>
          </w:r>
        </w:del>
      </w:ins>
      <w:ins w:id="2258" w:author="Sharifi, Hossein" w:date="2021-11-09T15:08:00Z">
        <w:del w:id="2259" w:author="Wenk, Jonathan F." w:date="2021-12-16T11:21:00Z">
          <w:r w:rsidR="00DB1B88" w:rsidDel="00D85A79">
            <w:rPr>
              <w:rFonts w:asciiTheme="majorBidi" w:hAnsiTheme="majorBidi" w:cstheme="majorBidi"/>
            </w:rPr>
            <w:delText>n</w:delText>
          </w:r>
        </w:del>
      </w:ins>
      <w:ins w:id="2260" w:author="Sharifi, Hossein" w:date="2021-11-09T14:46:00Z">
        <w:del w:id="2261" w:author="Wenk, Jonathan F." w:date="2021-12-16T11:21:00Z">
          <w:r w:rsidR="007A4257" w:rsidDel="00D85A79">
            <w:rPr>
              <w:rFonts w:asciiTheme="majorBidi" w:hAnsiTheme="majorBidi" w:cstheme="majorBidi"/>
            </w:rPr>
            <w:delText xml:space="preserve"> </w:delText>
          </w:r>
        </w:del>
      </w:ins>
      <w:ins w:id="2262" w:author="Sharifi, Hossein" w:date="2021-11-09T14:47:00Z">
        <w:del w:id="2263" w:author="Wenk, Jonathan F." w:date="2021-12-16T11:21:00Z">
          <w:r w:rsidR="007A4257" w:rsidDel="00D85A79">
            <w:rPr>
              <w:rFonts w:asciiTheme="majorBidi" w:hAnsiTheme="majorBidi" w:cstheme="majorBidi"/>
            </w:rPr>
            <w:delText xml:space="preserve">excessive dilation </w:delText>
          </w:r>
          <w:r w:rsidR="006204DF" w:rsidDel="00D85A79">
            <w:rPr>
              <w:rFonts w:asciiTheme="majorBidi" w:hAnsiTheme="majorBidi" w:cstheme="majorBidi"/>
            </w:rPr>
            <w:delText xml:space="preserve">in comparison to small thickening of wall describes the </w:delText>
          </w:r>
        </w:del>
      </w:ins>
      <w:ins w:id="2264" w:author="Sharifi, Hossein" w:date="2021-11-09T15:09:00Z">
        <w:del w:id="2265" w:author="Wenk, Jonathan F." w:date="2021-12-16T11:21:00Z">
          <w:r w:rsidR="00DB1B88" w:rsidDel="00D85A79">
            <w:rPr>
              <w:rFonts w:asciiTheme="majorBidi" w:hAnsiTheme="majorBidi" w:cstheme="majorBidi"/>
            </w:rPr>
            <w:delText>characteristics</w:delText>
          </w:r>
        </w:del>
      </w:ins>
      <w:ins w:id="2266" w:author="Sharifi, Hossein" w:date="2021-11-09T14:47:00Z">
        <w:del w:id="2267" w:author="Wenk, Jonathan F." w:date="2021-12-16T11:21:00Z">
          <w:r w:rsidR="006204DF" w:rsidDel="00D85A79">
            <w:rPr>
              <w:rFonts w:asciiTheme="majorBidi" w:hAnsiTheme="majorBidi" w:cstheme="majorBidi"/>
            </w:rPr>
            <w:delText xml:space="preserve"> of eccentric growth in response to mitral </w:delText>
          </w:r>
        </w:del>
      </w:ins>
      <w:ins w:id="2268" w:author="Sharifi, Hossein" w:date="2021-11-14T18:47:00Z">
        <w:del w:id="2269" w:author="Wenk, Jonathan F." w:date="2021-12-16T11:21:00Z">
          <w:r w:rsidR="00B55CF1" w:rsidDel="00D85A79">
            <w:rPr>
              <w:rFonts w:asciiTheme="majorBidi" w:hAnsiTheme="majorBidi" w:cstheme="majorBidi"/>
            </w:rPr>
            <w:delText>insufficiency</w:delText>
          </w:r>
        </w:del>
      </w:ins>
      <w:ins w:id="2270" w:author="Sharifi, Hossein" w:date="2021-11-09T14:47:00Z">
        <w:del w:id="2271" w:author="Wenk, Jonathan F." w:date="2021-12-16T11:21:00Z">
          <w:r w:rsidR="006204DF" w:rsidDel="00D85A79">
            <w:rPr>
              <w:rFonts w:asciiTheme="majorBidi" w:hAnsiTheme="majorBidi" w:cstheme="majorBidi"/>
            </w:rPr>
            <w:delText xml:space="preserve">. </w:delText>
          </w:r>
        </w:del>
      </w:ins>
      <w:ins w:id="2272" w:author="Sharifi, Hossein" w:date="2021-11-09T14:44:00Z">
        <w:del w:id="2273" w:author="Wenk, Jonathan F." w:date="2021-12-16T11:21:00Z">
          <w:r w:rsidR="00E44E50" w:rsidDel="00D85A79">
            <w:rPr>
              <w:rFonts w:asciiTheme="majorBidi" w:hAnsiTheme="majorBidi" w:cstheme="majorBidi"/>
            </w:rPr>
            <w:delText xml:space="preserve"> </w:delText>
          </w:r>
        </w:del>
      </w:ins>
    </w:p>
    <w:p w14:paraId="39D0615A" w14:textId="3B13F1F2" w:rsidR="00F3261D" w:rsidRPr="00FF44C9" w:rsidDel="0080120F" w:rsidRDefault="005F5E1F">
      <w:pPr>
        <w:spacing w:after="200" w:line="240" w:lineRule="auto"/>
        <w:ind w:firstLine="720"/>
        <w:jc w:val="both"/>
        <w:rPr>
          <w:del w:id="2274" w:author="Sharifi, Hossein" w:date="2021-11-08T13:57:00Z"/>
          <w:rPrChange w:id="2275" w:author="Wenk, Jonathan F." w:date="2021-12-16T14:01:00Z">
            <w:rPr>
              <w:del w:id="2276" w:author="Sharifi, Hossein" w:date="2021-11-08T13:57:00Z"/>
              <w:rFonts w:asciiTheme="majorBidi" w:hAnsiTheme="majorBidi" w:cstheme="majorBidi"/>
            </w:rPr>
          </w:rPrChange>
        </w:rPr>
        <w:pPrChange w:id="2277" w:author="Wenk, Jonathan F." w:date="2021-12-16T14:01:00Z">
          <w:pPr>
            <w:spacing w:after="200" w:line="240" w:lineRule="auto"/>
            <w:jc w:val="both"/>
          </w:pPr>
        </w:pPrChange>
      </w:pPr>
      <w:ins w:id="2278" w:author="Sharifi, Hossein" w:date="2021-11-09T20:25:00Z">
        <w:r>
          <w:rPr>
            <w:rFonts w:asciiTheme="majorBidi" w:hAnsiTheme="majorBidi" w:cstheme="majorBidi"/>
          </w:rPr>
          <w:t>Due to</w:t>
        </w:r>
      </w:ins>
      <w:ins w:id="2279" w:author="Wenk, Jonathan F." w:date="2021-12-16T13:53:00Z">
        <w:r w:rsidR="0019174E">
          <w:rPr>
            <w:rFonts w:asciiTheme="majorBidi" w:hAnsiTheme="majorBidi" w:cstheme="majorBidi"/>
          </w:rPr>
          <w:t xml:space="preserve"> the</w:t>
        </w:r>
      </w:ins>
      <w:ins w:id="2280" w:author="Sharifi, Hossein" w:date="2021-11-09T20:25:00Z">
        <w:r>
          <w:rPr>
            <w:rFonts w:asciiTheme="majorBidi" w:hAnsiTheme="majorBidi" w:cstheme="majorBidi"/>
          </w:rPr>
          <w:t xml:space="preserve"> </w:t>
        </w:r>
      </w:ins>
      <w:ins w:id="2281" w:author="Sharifi, Hossein" w:date="2021-11-09T20:28:00Z">
        <w:r w:rsidR="00730D5A">
          <w:rPr>
            <w:rFonts w:asciiTheme="majorBidi" w:hAnsiTheme="majorBidi" w:cstheme="majorBidi"/>
          </w:rPr>
          <w:t xml:space="preserve">baroreflex </w:t>
        </w:r>
      </w:ins>
      <w:ins w:id="2282" w:author="Sharifi, Hossein" w:date="2021-11-09T20:25:00Z">
        <w:r w:rsidR="00087BED">
          <w:rPr>
            <w:rFonts w:asciiTheme="majorBidi" w:hAnsiTheme="majorBidi" w:cstheme="majorBidi"/>
          </w:rPr>
          <w:t>control</w:t>
        </w:r>
        <w:del w:id="2283" w:author="Wenk, Jonathan F." w:date="2021-12-16T13:55:00Z">
          <w:r w:rsidR="00087BED" w:rsidDel="00FF44C9">
            <w:rPr>
              <w:rFonts w:asciiTheme="majorBidi" w:hAnsiTheme="majorBidi" w:cstheme="majorBidi"/>
            </w:rPr>
            <w:delText xml:space="preserve"> of </w:delText>
          </w:r>
        </w:del>
      </w:ins>
      <w:ins w:id="2284" w:author="Sharifi, Hossein" w:date="2021-11-09T20:26:00Z">
        <w:del w:id="2285" w:author="Wenk, Jonathan F." w:date="2021-12-16T13:55:00Z">
          <w:r w:rsidR="00087BED" w:rsidDel="00FF44C9">
            <w:rPr>
              <w:rFonts w:asciiTheme="majorBidi" w:hAnsiTheme="majorBidi" w:cstheme="majorBidi"/>
            </w:rPr>
            <w:delText>arterial pressure</w:delText>
          </w:r>
        </w:del>
      </w:ins>
      <w:ins w:id="2286" w:author="Sharifi, Hossein" w:date="2021-11-09T20:28:00Z">
        <w:r w:rsidR="00730D5A">
          <w:rPr>
            <w:rFonts w:asciiTheme="majorBidi" w:hAnsiTheme="majorBidi" w:cstheme="majorBidi"/>
          </w:rPr>
          <w:t xml:space="preserve">, </w:t>
        </w:r>
      </w:ins>
      <w:ins w:id="2287" w:author="Wenk, Jonathan F." w:date="2021-12-16T13:55:00Z">
        <w:r w:rsidR="00FF44C9">
          <w:rPr>
            <w:rFonts w:asciiTheme="majorBidi" w:hAnsiTheme="majorBidi" w:cstheme="majorBidi"/>
          </w:rPr>
          <w:t>the heart rate elevated from ~63 to ~66 bpm</w:t>
        </w:r>
      </w:ins>
      <w:ins w:id="2288" w:author="Wenk, Jonathan F." w:date="2021-12-16T13:56:00Z">
        <w:r w:rsidR="00FF44C9">
          <w:rPr>
            <w:rFonts w:asciiTheme="majorBidi" w:hAnsiTheme="majorBidi" w:cstheme="majorBidi"/>
          </w:rPr>
          <w:t>,</w:t>
        </w:r>
      </w:ins>
      <w:ins w:id="2289" w:author="Wenk, Jonathan F." w:date="2021-12-16T13:55:00Z">
        <w:r w:rsidR="00FF44C9">
          <w:rPr>
            <w:rFonts w:asciiTheme="majorBidi" w:hAnsiTheme="majorBidi" w:cstheme="majorBidi"/>
          </w:rPr>
          <w:t xml:space="preserve"> </w:t>
        </w:r>
      </w:ins>
      <w:ins w:id="2290" w:author="Sharifi, Hossein" w:date="2021-11-09T20:31:00Z">
        <w:del w:id="2291" w:author="Wenk, Jonathan F." w:date="2021-12-16T13:56:00Z">
          <w:r w:rsidR="005D4159" w:rsidDel="00FF44C9">
            <w:rPr>
              <w:rFonts w:asciiTheme="majorBidi" w:hAnsiTheme="majorBidi" w:cstheme="majorBidi"/>
            </w:rPr>
            <w:delText>along the</w:delText>
          </w:r>
        </w:del>
      </w:ins>
      <w:ins w:id="2292" w:author="Wenk, Jonathan F." w:date="2021-12-16T13:56:00Z">
        <w:r w:rsidR="00FF44C9">
          <w:rPr>
            <w:rFonts w:asciiTheme="majorBidi" w:hAnsiTheme="majorBidi" w:cstheme="majorBidi"/>
          </w:rPr>
          <w:t>followed by a</w:t>
        </w:r>
      </w:ins>
      <w:ins w:id="2293" w:author="Sharifi, Hossein" w:date="2021-11-09T20:31:00Z">
        <w:r w:rsidR="005D4159">
          <w:rPr>
            <w:rFonts w:asciiTheme="majorBidi" w:hAnsiTheme="majorBidi" w:cstheme="majorBidi"/>
          </w:rPr>
          <w:t xml:space="preserve"> subtle change </w:t>
        </w:r>
      </w:ins>
      <w:ins w:id="2294" w:author="Wenk, Jonathan F." w:date="2021-12-16T13:56:00Z">
        <w:r w:rsidR="00FF44C9">
          <w:rPr>
            <w:rFonts w:asciiTheme="majorBidi" w:hAnsiTheme="majorBidi" w:cstheme="majorBidi"/>
          </w:rPr>
          <w:t xml:space="preserve">the reflex-sensitive parameters. Specifically, </w:t>
        </w:r>
      </w:ins>
      <w:ins w:id="2295" w:author="Sharifi, Hossein" w:date="2021-11-09T20:31:00Z">
        <w:del w:id="2296" w:author="Wenk, Jonathan F." w:date="2021-12-16T13:56:00Z">
          <w:r w:rsidR="005D4159" w:rsidDel="00FF44C9">
            <w:rPr>
              <w:rFonts w:asciiTheme="majorBidi" w:hAnsiTheme="majorBidi" w:cstheme="majorBidi"/>
            </w:rPr>
            <w:delText xml:space="preserve">in </w:delText>
          </w:r>
        </w:del>
      </w:ins>
      <w:ins w:id="2297" w:author="Sharifi, Hossein" w:date="2021-11-09T20:33:00Z">
        <w:del w:id="2298" w:author="Wenk, Jonathan F." w:date="2021-12-16T13:56:00Z">
          <w:r w:rsidR="00466178" w:rsidDel="00FF44C9">
            <w:rPr>
              <w:rFonts w:asciiTheme="majorBidi" w:hAnsiTheme="majorBidi" w:cstheme="majorBidi"/>
            </w:rPr>
            <w:delText>Ca</w:delText>
          </w:r>
          <w:r w:rsidR="00466178" w:rsidDel="00FF44C9">
            <w:rPr>
              <w:rFonts w:asciiTheme="majorBidi" w:hAnsiTheme="majorBidi" w:cstheme="majorBidi"/>
              <w:vertAlign w:val="superscript"/>
            </w:rPr>
            <w:delText>2+</w:delText>
          </w:r>
          <w:r w:rsidR="00466178" w:rsidDel="00FF44C9">
            <w:rPr>
              <w:rFonts w:asciiTheme="majorBidi" w:hAnsiTheme="majorBidi" w:cstheme="majorBidi"/>
            </w:rPr>
            <w:delText xml:space="preserve"> </w:delText>
          </w:r>
          <w:r w:rsidR="00883159" w:rsidDel="00FF44C9">
            <w:rPr>
              <w:rFonts w:asciiTheme="majorBidi" w:hAnsiTheme="majorBidi" w:cstheme="majorBidi"/>
            </w:rPr>
            <w:delText xml:space="preserve">dynamics </w:delText>
          </w:r>
        </w:del>
      </w:ins>
      <w:ins w:id="2299" w:author="Sharifi, Hossein" w:date="2021-11-09T20:34:00Z">
        <w:del w:id="2300" w:author="Wenk, Jonathan F." w:date="2021-12-16T13:56:00Z">
          <w:r w:rsidR="00883159" w:rsidDel="00FF44C9">
            <w:delText>(k</w:delText>
          </w:r>
          <w:r w:rsidR="00883159" w:rsidDel="00FF44C9">
            <w:rPr>
              <w:vertAlign w:val="subscript"/>
            </w:rPr>
            <w:delText>act</w:delText>
          </w:r>
          <w:r w:rsidR="00883159" w:rsidDel="00FF44C9">
            <w:delText xml:space="preserve"> and k</w:delText>
          </w:r>
          <w:r w:rsidR="00883159" w:rsidDel="00FF44C9">
            <w:rPr>
              <w:vertAlign w:val="subscript"/>
            </w:rPr>
            <w:delText>SERCA</w:delText>
          </w:r>
          <w:r w:rsidR="00883159" w:rsidDel="00FF44C9">
            <w:delText>), myofilament function (k</w:delText>
          </w:r>
          <w:r w:rsidR="00883159" w:rsidDel="00FF44C9">
            <w:rPr>
              <w:vertAlign w:val="subscript"/>
            </w:rPr>
            <w:delText>1</w:delText>
          </w:r>
          <w:r w:rsidR="00883159" w:rsidDel="00FF44C9">
            <w:delText>, k</w:delText>
          </w:r>
          <w:r w:rsidR="00883159" w:rsidDel="00FF44C9">
            <w:rPr>
              <w:vertAlign w:val="subscript"/>
            </w:rPr>
            <w:delText>3</w:delText>
          </w:r>
          <w:r w:rsidR="00883159" w:rsidDel="00FF44C9">
            <w:delText>, and k</w:delText>
          </w:r>
          <w:r w:rsidR="00883159" w:rsidDel="00FF44C9">
            <w:rPr>
              <w:vertAlign w:val="subscript"/>
            </w:rPr>
            <w:delText>on</w:delText>
          </w:r>
          <w:r w:rsidR="00883159" w:rsidDel="00FF44C9">
            <w:delText>), and vascular tone (R</w:delText>
          </w:r>
          <w:r w:rsidR="00883159" w:rsidDel="00FF44C9">
            <w:rPr>
              <w:vertAlign w:val="subscript"/>
            </w:rPr>
            <w:delText>arteriolar</w:delText>
          </w:r>
          <w:r w:rsidR="00883159" w:rsidDel="00FF44C9">
            <w:delText xml:space="preserve"> and C</w:delText>
          </w:r>
          <w:r w:rsidR="00883159" w:rsidDel="00FF44C9">
            <w:rPr>
              <w:vertAlign w:val="subscript"/>
            </w:rPr>
            <w:delText>veins</w:delText>
          </w:r>
          <w:r w:rsidR="00883159" w:rsidDel="00FF44C9">
            <w:delText>)</w:delText>
          </w:r>
          <w:r w:rsidR="00CF1C6F" w:rsidDel="00FF44C9">
            <w:delText>,</w:delText>
          </w:r>
        </w:del>
        <w:del w:id="2301" w:author="Wenk, Jonathan F." w:date="2021-12-16T13:55:00Z">
          <w:r w:rsidR="00CF1C6F" w:rsidDel="00FF44C9">
            <w:delText xml:space="preserve"> </w:delText>
          </w:r>
        </w:del>
      </w:ins>
      <w:ins w:id="2302" w:author="Sharifi, Hossein" w:date="2021-11-09T20:28:00Z">
        <w:del w:id="2303" w:author="Wenk, Jonathan F." w:date="2021-12-16T13:55:00Z">
          <w:r w:rsidR="00730D5A" w:rsidDel="00FF44C9">
            <w:rPr>
              <w:rFonts w:asciiTheme="majorBidi" w:hAnsiTheme="majorBidi" w:cstheme="majorBidi"/>
            </w:rPr>
            <w:delText xml:space="preserve">heart </w:delText>
          </w:r>
        </w:del>
      </w:ins>
      <w:ins w:id="2304" w:author="Sharifi, Hossein" w:date="2021-11-09T20:29:00Z">
        <w:del w:id="2305" w:author="Wenk, Jonathan F." w:date="2021-12-16T13:55:00Z">
          <w:r w:rsidR="00730D5A" w:rsidDel="00FF44C9">
            <w:rPr>
              <w:rFonts w:asciiTheme="majorBidi" w:hAnsiTheme="majorBidi" w:cstheme="majorBidi"/>
            </w:rPr>
            <w:delText xml:space="preserve">rate </w:delText>
          </w:r>
          <w:r w:rsidR="00FB257E" w:rsidDel="00FF44C9">
            <w:rPr>
              <w:rFonts w:asciiTheme="majorBidi" w:hAnsiTheme="majorBidi" w:cstheme="majorBidi"/>
            </w:rPr>
            <w:delText>elevated from</w:delText>
          </w:r>
        </w:del>
      </w:ins>
      <w:ins w:id="2306" w:author="Sharifi, Hossein" w:date="2021-11-09T20:30:00Z">
        <w:del w:id="2307" w:author="Wenk, Jonathan F." w:date="2021-12-16T13:55:00Z">
          <w:r w:rsidR="00FB257E" w:rsidDel="00FF44C9">
            <w:rPr>
              <w:rFonts w:asciiTheme="majorBidi" w:hAnsiTheme="majorBidi" w:cstheme="majorBidi"/>
            </w:rPr>
            <w:delText xml:space="preserve"> ~63 to </w:delText>
          </w:r>
          <w:r w:rsidR="00180B52" w:rsidDel="00FF44C9">
            <w:rPr>
              <w:rFonts w:asciiTheme="majorBidi" w:hAnsiTheme="majorBidi" w:cstheme="majorBidi"/>
            </w:rPr>
            <w:delText>~66 bpm</w:delText>
          </w:r>
        </w:del>
      </w:ins>
      <w:ins w:id="2308" w:author="Sharifi, Hossein" w:date="2021-11-09T20:35:00Z">
        <w:del w:id="2309" w:author="Wenk, Jonathan F." w:date="2021-12-16T13:56:00Z">
          <w:r w:rsidR="00496E13" w:rsidDel="00FF44C9">
            <w:rPr>
              <w:rFonts w:asciiTheme="majorBidi" w:hAnsiTheme="majorBidi" w:cstheme="majorBidi"/>
            </w:rPr>
            <w:delText xml:space="preserve">. </w:delText>
          </w:r>
        </w:del>
      </w:ins>
      <w:ins w:id="2310" w:author="Wenk, Jonathan F." w:date="2021-12-16T13:54:00Z">
        <w:r w:rsidR="00FF44C9">
          <w:rPr>
            <w:rFonts w:asciiTheme="majorBidi" w:eastAsiaTheme="minorEastAsia" w:hAnsiTheme="majorBidi" w:cstheme="majorBidi"/>
          </w:rPr>
          <w:t xml:space="preserve">parameters related to the </w:t>
        </w:r>
        <w:r w:rsidR="00FF44C9">
          <w:t>intracellular Ca</w:t>
        </w:r>
        <w:r w:rsidR="00FF44C9">
          <w:rPr>
            <w:vertAlign w:val="superscript"/>
          </w:rPr>
          <w:t>2+</w:t>
        </w:r>
        <w:r w:rsidR="00FF44C9">
          <w:t xml:space="preserve"> dynamics (k</w:t>
        </w:r>
        <w:r w:rsidR="00FF44C9">
          <w:rPr>
            <w:vertAlign w:val="subscript"/>
          </w:rPr>
          <w:t>act</w:t>
        </w:r>
        <w:r w:rsidR="00FF44C9">
          <w:t xml:space="preserve"> and k</w:t>
        </w:r>
        <w:r w:rsidR="00FF44C9">
          <w:rPr>
            <w:vertAlign w:val="subscript"/>
          </w:rPr>
          <w:t>SERCA</w:t>
        </w:r>
        <w:r w:rsidR="00FF44C9">
          <w:t>), myofilament function (k</w:t>
        </w:r>
        <w:r w:rsidR="00FF44C9">
          <w:rPr>
            <w:vertAlign w:val="subscript"/>
          </w:rPr>
          <w:t>1</w:t>
        </w:r>
        <w:r w:rsidR="00FF44C9">
          <w:t xml:space="preserve"> and k</w:t>
        </w:r>
        <w:r w:rsidR="00FF44C9">
          <w:rPr>
            <w:vertAlign w:val="subscript"/>
          </w:rPr>
          <w:t>3</w:t>
        </w:r>
        <w:r w:rsidR="00FF44C9">
          <w:t>), and vascular tone (R</w:t>
        </w:r>
        <w:r w:rsidR="00FF44C9">
          <w:rPr>
            <w:vertAlign w:val="subscript"/>
          </w:rPr>
          <w:t>arteriolar</w:t>
        </w:r>
        <w:r w:rsidR="00FF44C9">
          <w:t xml:space="preserve">) increased, while the parameters </w:t>
        </w:r>
        <w:commentRangeStart w:id="2311"/>
        <w:r w:rsidR="00FF44C9">
          <w:t>k</w:t>
        </w:r>
        <w:r w:rsidR="00FF44C9">
          <w:rPr>
            <w:vertAlign w:val="subscript"/>
          </w:rPr>
          <w:t>on</w:t>
        </w:r>
        <w:commentRangeEnd w:id="2311"/>
        <w:r w:rsidR="00FF44C9">
          <w:rPr>
            <w:rStyle w:val="CommentReference"/>
          </w:rPr>
          <w:commentReference w:id="2311"/>
        </w:r>
        <w:r w:rsidR="00FF44C9">
          <w:rPr>
            <w:vertAlign w:val="subscript"/>
          </w:rPr>
          <w:t xml:space="preserve">  </w:t>
        </w:r>
        <w:r w:rsidR="00FF44C9">
          <w:t xml:space="preserve">and </w:t>
        </w:r>
        <w:commentRangeStart w:id="2312"/>
        <w:r w:rsidR="00FF44C9">
          <w:t>C</w:t>
        </w:r>
        <w:r w:rsidR="00FF44C9">
          <w:rPr>
            <w:vertAlign w:val="subscript"/>
          </w:rPr>
          <w:t>veins</w:t>
        </w:r>
        <w:commentRangeEnd w:id="2312"/>
        <w:r w:rsidR="00FF44C9">
          <w:rPr>
            <w:rStyle w:val="CommentReference"/>
          </w:rPr>
          <w:commentReference w:id="2312"/>
        </w:r>
        <w:r w:rsidR="00FF44C9">
          <w:rPr>
            <w:vertAlign w:val="subscript"/>
          </w:rPr>
          <w:t xml:space="preserve"> </w:t>
        </w:r>
        <w:r w:rsidR="00FF44C9">
          <w:t>decreased. All of these parameters remained at the</w:t>
        </w:r>
      </w:ins>
      <w:ins w:id="2313" w:author="Wenk, Jonathan F." w:date="2021-12-16T14:01:00Z">
        <w:r w:rsidR="00FF44C9">
          <w:t>se slightly</w:t>
        </w:r>
      </w:ins>
      <w:ins w:id="2314" w:author="Wenk, Jonathan F." w:date="2021-12-16T13:54:00Z">
        <w:r w:rsidR="00FF44C9">
          <w:t xml:space="preserve"> deviated levels, relative to the default values, once the growth attained steady state.</w:t>
        </w:r>
      </w:ins>
      <w:del w:id="2315" w:author="Sharifi, Hossein" w:date="2021-11-08T12:18:00Z">
        <w:r w:rsidR="00DA6E83" w:rsidDel="00611402">
          <w:rPr>
            <w:rFonts w:asciiTheme="majorBidi" w:hAnsiTheme="majorBidi" w:cstheme="majorBidi"/>
          </w:rPr>
          <w:delText xml:space="preserve">As before, </w:delText>
        </w:r>
      </w:del>
      <w:del w:id="2316" w:author="Sharifi, Hossein" w:date="2021-11-08T12:51:00Z">
        <w:r w:rsidR="00DA6E83" w:rsidDel="00B00338">
          <w:rPr>
            <w:rFonts w:asciiTheme="majorBidi" w:hAnsiTheme="majorBidi" w:cstheme="majorBidi"/>
          </w:rPr>
          <w:delText>t</w:delText>
        </w:r>
        <w:r w:rsidR="008D37C5" w:rsidRPr="00B95524" w:rsidDel="00B00338">
          <w:rPr>
            <w:rFonts w:asciiTheme="majorBidi" w:hAnsiTheme="majorBidi" w:cstheme="majorBidi"/>
          </w:rPr>
          <w:delText xml:space="preserve">he simulation started </w:delText>
        </w:r>
        <w:r w:rsidR="00994231" w:rsidRPr="00B95524" w:rsidDel="00B00338">
          <w:rPr>
            <w:rFonts w:asciiTheme="majorBidi" w:hAnsiTheme="majorBidi" w:cstheme="majorBidi"/>
          </w:rPr>
          <w:delText xml:space="preserve">with default model parameters </w:delText>
        </w:r>
        <w:r w:rsidR="00B70F17" w:rsidDel="00B00338">
          <w:rPr>
            <w:rFonts w:asciiTheme="majorBidi" w:hAnsiTheme="majorBidi" w:cstheme="majorBidi"/>
          </w:rPr>
          <w:delText xml:space="preserve">representing </w:delText>
        </w:r>
        <w:r w:rsidR="00DA6E83" w:rsidDel="00B00338">
          <w:rPr>
            <w:rFonts w:asciiTheme="majorBidi" w:hAnsiTheme="majorBidi" w:cstheme="majorBidi"/>
          </w:rPr>
          <w:delText xml:space="preserve">the </w:delText>
        </w:r>
        <w:commentRangeStart w:id="2317"/>
        <w:r w:rsidR="00B70F17" w:rsidDel="00B00338">
          <w:rPr>
            <w:rFonts w:asciiTheme="majorBidi" w:hAnsiTheme="majorBidi" w:cstheme="majorBidi"/>
          </w:rPr>
          <w:delText>“baseline”</w:delText>
        </w:r>
        <w:commentRangeEnd w:id="2317"/>
        <w:r w:rsidR="00411295" w:rsidDel="00B00338">
          <w:rPr>
            <w:rStyle w:val="CommentReference"/>
          </w:rPr>
          <w:commentReference w:id="2317"/>
        </w:r>
        <w:r w:rsidR="00B70F17" w:rsidDel="00B00338">
          <w:rPr>
            <w:rFonts w:asciiTheme="majorBidi" w:hAnsiTheme="majorBidi" w:cstheme="majorBidi"/>
          </w:rPr>
          <w:delText xml:space="preserve"> simulation</w:delText>
        </w:r>
        <w:r w:rsidR="006B3C2F" w:rsidDel="00B00338">
          <w:rPr>
            <w:rFonts w:asciiTheme="majorBidi" w:hAnsiTheme="majorBidi" w:cstheme="majorBidi"/>
          </w:rPr>
          <w:delText>, and was run to steady state until the growth module was activated at 50 s</w:delText>
        </w:r>
        <w:r w:rsidR="00994231" w:rsidRPr="00B95524" w:rsidDel="00B00338">
          <w:rPr>
            <w:rFonts w:asciiTheme="majorBidi" w:hAnsiTheme="majorBidi" w:cstheme="majorBidi"/>
          </w:rPr>
          <w:delText xml:space="preserve">. </w:delText>
        </w:r>
        <w:r w:rsidR="006B3C2F" w:rsidDel="00B00338">
          <w:rPr>
            <w:rFonts w:asciiTheme="majorBidi" w:eastAsiaTheme="minorEastAsia" w:hAnsiTheme="majorBidi" w:cstheme="majorBidi"/>
          </w:rPr>
          <w:delText xml:space="preserve">It should be noted that the same setpoints were used for all of the valvular disease simulations. </w:delText>
        </w:r>
        <w:r w:rsidR="006B3C2F" w:rsidDel="00B00338">
          <w:rPr>
            <w:rFonts w:asciiTheme="majorBidi" w:hAnsiTheme="majorBidi" w:cstheme="majorBidi"/>
          </w:rPr>
          <w:delText>Between</w:delText>
        </w:r>
        <w:r w:rsidR="006B3C2F" w:rsidRPr="00B95524" w:rsidDel="00B00338">
          <w:rPr>
            <w:rFonts w:asciiTheme="majorBidi" w:hAnsiTheme="majorBidi" w:cstheme="majorBidi"/>
          </w:rPr>
          <w:delText xml:space="preserve"> </w:delText>
        </w:r>
        <w:r w:rsidR="006B3C2F" w:rsidDel="00B00338">
          <w:rPr>
            <w:rFonts w:asciiTheme="majorBidi" w:hAnsiTheme="majorBidi" w:cstheme="majorBidi"/>
          </w:rPr>
          <w:delText xml:space="preserve">the </w:delText>
        </w:r>
        <w:r w:rsidR="00EE5BC7" w:rsidRPr="00B95524" w:rsidDel="00B00338">
          <w:rPr>
            <w:rFonts w:asciiTheme="majorBidi" w:hAnsiTheme="majorBidi" w:cstheme="majorBidi"/>
          </w:rPr>
          <w:delText xml:space="preserve">time-points of 300 s </w:delText>
        </w:r>
        <w:r w:rsidR="006B3C2F" w:rsidDel="00B00338">
          <w:rPr>
            <w:rFonts w:asciiTheme="majorBidi" w:hAnsiTheme="majorBidi" w:cstheme="majorBidi"/>
          </w:rPr>
          <w:delText xml:space="preserve">and </w:delText>
        </w:r>
        <w:r w:rsidR="00EE5BC7" w:rsidRPr="00B95524" w:rsidDel="00B00338">
          <w:rPr>
            <w:rFonts w:asciiTheme="majorBidi" w:hAnsiTheme="majorBidi" w:cstheme="majorBidi"/>
          </w:rPr>
          <w:delText>400 s,</w:delText>
        </w:r>
        <w:r w:rsidR="006B3C2F" w:rsidDel="00B00338">
          <w:rPr>
            <w:rFonts w:asciiTheme="majorBidi" w:hAnsiTheme="majorBidi" w:cstheme="majorBidi"/>
          </w:rPr>
          <w:delText xml:space="preserve"> the factor</w:delText>
        </w:r>
        <w:r w:rsidR="00EE5BC7" w:rsidRPr="00B95524" w:rsidDel="00B00338">
          <w:rPr>
            <w:rFonts w:asciiTheme="majorBidi" w:hAnsiTheme="majorBidi" w:cstheme="majorBidi"/>
          </w:rPr>
          <w:delText xml:space="preserve"> </w:delText>
        </w:r>
        <w:r w:rsidR="00540123" w:rsidRPr="00B95524" w:rsidDel="00B00338">
          <w:rPr>
            <w:rFonts w:asciiTheme="majorBidi" w:hAnsiTheme="majorBidi" w:cstheme="majorBidi"/>
          </w:rPr>
          <w:delText>G</w:delText>
        </w:r>
        <w:r w:rsidR="00540123" w:rsidRPr="00B95524" w:rsidDel="00B00338">
          <w:rPr>
            <w:rFonts w:asciiTheme="majorBidi" w:hAnsiTheme="majorBidi" w:cstheme="majorBidi"/>
            <w:vertAlign w:val="subscript"/>
          </w:rPr>
          <w:delText>leak, mitral</w:delText>
        </w:r>
        <w:r w:rsidR="00540123" w:rsidRPr="00B95524" w:rsidDel="00B00338">
          <w:rPr>
            <w:rFonts w:asciiTheme="majorBidi" w:hAnsiTheme="majorBidi" w:cstheme="majorBidi"/>
          </w:rPr>
          <w:delText xml:space="preserve"> </w:delText>
        </w:r>
        <w:r w:rsidR="003D2C62" w:rsidRPr="00B95524" w:rsidDel="00B00338">
          <w:rPr>
            <w:rFonts w:asciiTheme="majorBidi" w:hAnsiTheme="majorBidi" w:cstheme="majorBidi"/>
          </w:rPr>
          <w:delText xml:space="preserve">(equation </w:delText>
        </w:r>
        <w:r w:rsidR="003D2C62" w:rsidRPr="00B95524" w:rsidDel="00B00338">
          <w:rPr>
            <w:rFonts w:asciiTheme="majorBidi" w:hAnsiTheme="majorBidi" w:cstheme="majorBidi"/>
          </w:rPr>
          <w:fldChar w:fldCharType="begin"/>
        </w:r>
        <w:r w:rsidR="003D2C62" w:rsidRPr="00B95524" w:rsidDel="00B00338">
          <w:rPr>
            <w:rFonts w:asciiTheme="majorBidi" w:hAnsiTheme="majorBidi" w:cstheme="majorBidi"/>
          </w:rPr>
          <w:delInstrText xml:space="preserve"> GOTOBUTTON ZEqnNum399149  \* MERGEFORMAT </w:delInstrText>
        </w:r>
        <w:r w:rsidR="00B628CF" w:rsidRPr="00B95524" w:rsidDel="00B00338">
          <w:rPr>
            <w:rFonts w:asciiTheme="majorBidi" w:hAnsiTheme="majorBidi" w:cstheme="majorBidi"/>
          </w:rPr>
          <w:fldChar w:fldCharType="begin"/>
        </w:r>
        <w:r w:rsidR="00B628CF" w:rsidRPr="00B95524" w:rsidDel="00B00338">
          <w:rPr>
            <w:rFonts w:asciiTheme="majorBidi" w:hAnsiTheme="majorBidi" w:cstheme="majorBidi"/>
          </w:rPr>
          <w:delInstrText xml:space="preserve"> REF ZEqnNum399149 \* Charformat \! \* MERGEFORMAT </w:delInstrText>
        </w:r>
        <w:r w:rsidR="00B628CF" w:rsidRPr="00B95524" w:rsidDel="00B00338">
          <w:rPr>
            <w:rFonts w:asciiTheme="majorBidi" w:hAnsiTheme="majorBidi" w:cstheme="majorBidi"/>
          </w:rPr>
          <w:fldChar w:fldCharType="separate"/>
        </w:r>
      </w:del>
      <w:del w:id="2318"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8</w:delInstrText>
        </w:r>
        <w:r w:rsidR="00676F15" w:rsidRPr="00B95524" w:rsidDel="00946339">
          <w:rPr>
            <w:rFonts w:asciiTheme="majorBidi" w:hAnsiTheme="majorBidi" w:cstheme="majorBidi"/>
          </w:rPr>
          <w:delInstrText>)</w:delInstrText>
        </w:r>
      </w:del>
      <w:del w:id="2319" w:author="Sharifi, Hossein" w:date="2021-11-08T12:51:00Z">
        <w:r w:rsidR="00B628CF" w:rsidRPr="00B95524" w:rsidDel="00B00338">
          <w:rPr>
            <w:rFonts w:asciiTheme="majorBidi" w:hAnsiTheme="majorBidi" w:cstheme="majorBidi"/>
          </w:rPr>
          <w:fldChar w:fldCharType="end"/>
        </w:r>
        <w:r w:rsidR="003D2C62" w:rsidRPr="00B95524" w:rsidDel="00B00338">
          <w:rPr>
            <w:rFonts w:asciiTheme="majorBidi" w:hAnsiTheme="majorBidi" w:cstheme="majorBidi"/>
          </w:rPr>
          <w:fldChar w:fldCharType="end"/>
        </w:r>
        <w:r w:rsidR="003D2C62" w:rsidRPr="00B95524" w:rsidDel="00B00338">
          <w:rPr>
            <w:rFonts w:asciiTheme="majorBidi" w:hAnsiTheme="majorBidi" w:cstheme="majorBidi"/>
          </w:rPr>
          <w:delText xml:space="preserve">) </w:delText>
        </w:r>
        <w:r w:rsidR="00540123" w:rsidRPr="00B95524" w:rsidDel="00B00338">
          <w:rPr>
            <w:rFonts w:asciiTheme="majorBidi" w:hAnsiTheme="majorBidi" w:cstheme="majorBidi"/>
          </w:rPr>
          <w:delText xml:space="preserve">was gradually increased from 0 to </w:delText>
        </w:r>
        <w:commentRangeStart w:id="2320"/>
        <w:r w:rsidR="00540123" w:rsidRPr="00B95524" w:rsidDel="00B00338">
          <w:rPr>
            <w:rFonts w:asciiTheme="majorBidi" w:hAnsiTheme="majorBidi" w:cstheme="majorBidi"/>
          </w:rPr>
          <w:delText xml:space="preserve">2e-3 </w:delText>
        </w:r>
        <w:commentRangeEnd w:id="2320"/>
        <w:r w:rsidR="00411295" w:rsidDel="00B00338">
          <w:rPr>
            <w:rStyle w:val="CommentReference"/>
          </w:rPr>
          <w:commentReference w:id="2320"/>
        </w:r>
        <w:r w:rsidR="00540123" w:rsidRPr="00B95524" w:rsidDel="00B00338">
          <w:rPr>
            <w:rFonts w:asciiTheme="majorBidi" w:hAnsiTheme="majorBidi" w:cstheme="majorBidi"/>
          </w:rPr>
          <w:delText xml:space="preserve">to induce </w:delText>
        </w:r>
        <w:r w:rsidR="00396EA3" w:rsidRPr="00B95524" w:rsidDel="00B00338">
          <w:rPr>
            <w:rFonts w:asciiTheme="majorBidi" w:hAnsiTheme="majorBidi" w:cstheme="majorBidi"/>
          </w:rPr>
          <w:delText xml:space="preserve">a regurgitant volume of ~60 ml (Table </w:delText>
        </w:r>
        <w:r w:rsidR="00DC2D67" w:rsidDel="00B00338">
          <w:rPr>
            <w:rFonts w:asciiTheme="majorBidi" w:hAnsiTheme="majorBidi" w:cstheme="majorBidi"/>
          </w:rPr>
          <w:delText>3</w:delText>
        </w:r>
        <w:r w:rsidR="00396EA3" w:rsidRPr="00B95524" w:rsidDel="00B00338">
          <w:rPr>
            <w:rFonts w:asciiTheme="majorBidi" w:hAnsiTheme="majorBidi" w:cstheme="majorBidi"/>
          </w:rPr>
          <w:delText xml:space="preserve">). </w:delText>
        </w:r>
      </w:del>
      <w:del w:id="2321" w:author="Sharifi, Hossein" w:date="2021-11-09T20:12:00Z">
        <w:r w:rsidR="0006486E" w:rsidRPr="00B95524" w:rsidDel="00BB7E5D">
          <w:rPr>
            <w:rFonts w:asciiTheme="majorBidi" w:hAnsiTheme="majorBidi" w:cstheme="majorBidi"/>
          </w:rPr>
          <w:delText xml:space="preserve">In response to </w:delText>
        </w:r>
      </w:del>
      <w:del w:id="2322" w:author="Sharifi, Hossein" w:date="2021-11-08T12:51:00Z">
        <w:r w:rsidR="006B3C2F" w:rsidDel="00B00338">
          <w:rPr>
            <w:rFonts w:asciiTheme="majorBidi" w:hAnsiTheme="majorBidi" w:cstheme="majorBidi"/>
          </w:rPr>
          <w:delText xml:space="preserve">the </w:delText>
        </w:r>
        <w:r w:rsidR="0006486E" w:rsidRPr="00B95524" w:rsidDel="00B00338">
          <w:rPr>
            <w:rFonts w:asciiTheme="majorBidi" w:hAnsiTheme="majorBidi" w:cstheme="majorBidi"/>
          </w:rPr>
          <w:delText>volume overload</w:delText>
        </w:r>
        <w:r w:rsidR="006B3C2F" w:rsidDel="00B00338">
          <w:rPr>
            <w:rFonts w:asciiTheme="majorBidi" w:hAnsiTheme="majorBidi" w:cstheme="majorBidi"/>
          </w:rPr>
          <w:delText>ing</w:delText>
        </w:r>
      </w:del>
      <w:del w:id="2323" w:author="Sharifi, Hossein" w:date="2021-11-09T20:12:00Z">
        <w:r w:rsidR="0006486E" w:rsidRPr="00B95524" w:rsidDel="00BB7E5D">
          <w:rPr>
            <w:rFonts w:asciiTheme="majorBidi" w:hAnsiTheme="majorBidi" w:cstheme="majorBidi"/>
          </w:rPr>
          <w:delText xml:space="preserve">, </w:delText>
        </w:r>
        <w:r w:rsidR="006B3C2F" w:rsidDel="00BB7E5D">
          <w:rPr>
            <w:rFonts w:asciiTheme="majorBidi" w:hAnsiTheme="majorBidi" w:cstheme="majorBidi"/>
          </w:rPr>
          <w:delText xml:space="preserve">the </w:delText>
        </w:r>
        <w:r w:rsidR="0006486E" w:rsidRPr="00B95524" w:rsidDel="00BB7E5D">
          <w:rPr>
            <w:rFonts w:asciiTheme="majorBidi" w:hAnsiTheme="majorBidi" w:cstheme="majorBidi"/>
          </w:rPr>
          <w:delText xml:space="preserve">growth module </w:delText>
        </w:r>
        <w:r w:rsidR="00172DDC" w:rsidRPr="00B95524" w:rsidDel="00BB7E5D">
          <w:rPr>
            <w:rFonts w:asciiTheme="majorBidi" w:hAnsiTheme="majorBidi" w:cstheme="majorBidi"/>
          </w:rPr>
          <w:delText xml:space="preserve">increased </w:delText>
        </w:r>
        <w:r w:rsidR="006B3C2F" w:rsidDel="00BB7E5D">
          <w:rPr>
            <w:rFonts w:asciiTheme="majorBidi" w:hAnsiTheme="majorBidi" w:cstheme="majorBidi"/>
          </w:rPr>
          <w:delText>the</w:delText>
        </w:r>
        <w:r w:rsidR="006B3C2F" w:rsidRPr="00B95524" w:rsidDel="00BB7E5D">
          <w:rPr>
            <w:rFonts w:asciiTheme="majorBidi" w:hAnsiTheme="majorBidi" w:cstheme="majorBidi"/>
          </w:rPr>
          <w:delText xml:space="preserve"> </w:delText>
        </w:r>
        <w:r w:rsidR="00DB2362" w:rsidRPr="00B95524" w:rsidDel="00BB7E5D">
          <w:rPr>
            <w:rFonts w:asciiTheme="majorBidi" w:hAnsiTheme="majorBidi" w:cstheme="majorBidi"/>
          </w:rPr>
          <w:delText xml:space="preserve">number of </w:delText>
        </w:r>
        <w:r w:rsidR="006B3C2F" w:rsidDel="00BB7E5D">
          <w:rPr>
            <w:rFonts w:asciiTheme="majorBidi" w:hAnsiTheme="majorBidi" w:cstheme="majorBidi"/>
          </w:rPr>
          <w:delText xml:space="preserve">serial </w:delText>
        </w:r>
        <w:r w:rsidR="00DB2362" w:rsidRPr="00B95524" w:rsidDel="00BB7E5D">
          <w:rPr>
            <w:rFonts w:asciiTheme="majorBidi" w:hAnsiTheme="majorBidi" w:cstheme="majorBidi"/>
          </w:rPr>
          <w:delText>half-sarcomeres by ~17%</w:delText>
        </w:r>
        <w:r w:rsidR="006B3C2F" w:rsidDel="00BB7E5D">
          <w:rPr>
            <w:rFonts w:asciiTheme="majorBidi" w:hAnsiTheme="majorBidi" w:cstheme="majorBidi"/>
          </w:rPr>
          <w:delText>, which</w:delText>
        </w:r>
        <w:r w:rsidR="00217675" w:rsidRPr="00B95524" w:rsidDel="00BB7E5D">
          <w:rPr>
            <w:rFonts w:asciiTheme="majorBidi" w:hAnsiTheme="majorBidi" w:cstheme="majorBidi"/>
          </w:rPr>
          <w:delText xml:space="preserve"> </w:delText>
        </w:r>
        <w:r w:rsidR="00ED2F0E" w:rsidRPr="00B95524" w:rsidDel="00BB7E5D">
          <w:rPr>
            <w:rFonts w:asciiTheme="majorBidi" w:hAnsiTheme="majorBidi" w:cstheme="majorBidi"/>
          </w:rPr>
          <w:delText xml:space="preserve">resulted </w:delText>
        </w:r>
        <w:r w:rsidR="006B3C2F" w:rsidDel="00BB7E5D">
          <w:rPr>
            <w:rFonts w:asciiTheme="majorBidi" w:hAnsiTheme="majorBidi" w:cstheme="majorBidi"/>
          </w:rPr>
          <w:delText>in</w:delText>
        </w:r>
        <w:r w:rsidR="006B3C2F" w:rsidRPr="00B95524" w:rsidDel="00BB7E5D">
          <w:rPr>
            <w:rFonts w:asciiTheme="majorBidi" w:hAnsiTheme="majorBidi" w:cstheme="majorBidi"/>
          </w:rPr>
          <w:delText xml:space="preserve"> </w:delText>
        </w:r>
        <w:r w:rsidR="00ED2F0E" w:rsidRPr="00B95524" w:rsidDel="00BB7E5D">
          <w:rPr>
            <w:rFonts w:asciiTheme="majorBidi" w:hAnsiTheme="majorBidi" w:cstheme="majorBidi"/>
          </w:rPr>
          <w:delText>LV cavity dilation of ~57% and ~68% a</w:delText>
        </w:r>
        <w:r w:rsidR="008D1550" w:rsidRPr="00B95524" w:rsidDel="00BB7E5D">
          <w:rPr>
            <w:rFonts w:asciiTheme="majorBidi" w:hAnsiTheme="majorBidi" w:cstheme="majorBidi"/>
          </w:rPr>
          <w:delText>t end-diastole and end-systole</w:delText>
        </w:r>
        <w:r w:rsidR="00847268" w:rsidRPr="00B95524" w:rsidDel="00BB7E5D">
          <w:rPr>
            <w:rFonts w:asciiTheme="majorBidi" w:hAnsiTheme="majorBidi" w:cstheme="majorBidi"/>
          </w:rPr>
          <w:delText>,</w:delText>
        </w:r>
        <w:r w:rsidR="008D1550" w:rsidRPr="00B95524" w:rsidDel="00BB7E5D">
          <w:rPr>
            <w:rFonts w:asciiTheme="majorBidi" w:hAnsiTheme="majorBidi" w:cstheme="majorBidi"/>
          </w:rPr>
          <w:delText xml:space="preserve"> respectively. </w:delText>
        </w:r>
        <w:r w:rsidR="009A30B5" w:rsidRPr="00B95524" w:rsidDel="00BB7E5D">
          <w:rPr>
            <w:rFonts w:asciiTheme="majorBidi" w:hAnsiTheme="majorBidi" w:cstheme="majorBidi"/>
          </w:rPr>
          <w:delText>LV wall volume (V</w:delText>
        </w:r>
        <w:r w:rsidR="009A30B5" w:rsidRPr="00B95524" w:rsidDel="00BB7E5D">
          <w:rPr>
            <w:rFonts w:asciiTheme="majorBidi" w:hAnsiTheme="majorBidi" w:cstheme="majorBidi"/>
            <w:vertAlign w:val="subscript"/>
          </w:rPr>
          <w:delText>wall</w:delText>
        </w:r>
        <w:r w:rsidR="009A30B5" w:rsidRPr="00B95524" w:rsidDel="00BB7E5D">
          <w:rPr>
            <w:rFonts w:asciiTheme="majorBidi" w:hAnsiTheme="majorBidi" w:cstheme="majorBidi"/>
          </w:rPr>
          <w:delText xml:space="preserve">) </w:delText>
        </w:r>
        <w:r w:rsidR="003423ED" w:rsidRPr="00B95524" w:rsidDel="00BB7E5D">
          <w:rPr>
            <w:rFonts w:asciiTheme="majorBidi" w:hAnsiTheme="majorBidi" w:cstheme="majorBidi"/>
          </w:rPr>
          <w:delText xml:space="preserve">was </w:delText>
        </w:r>
      </w:del>
      <w:del w:id="2324" w:author="Sharifi, Hossein" w:date="2021-11-08T13:44:00Z">
        <w:r w:rsidR="003423ED" w:rsidRPr="00B95524" w:rsidDel="00FB2463">
          <w:rPr>
            <w:rFonts w:asciiTheme="majorBidi" w:hAnsiTheme="majorBidi" w:cstheme="majorBidi"/>
          </w:rPr>
          <w:delText xml:space="preserve">also </w:delText>
        </w:r>
      </w:del>
      <w:del w:id="2325" w:author="Sharifi, Hossein" w:date="2021-11-09T20:12:00Z">
        <w:r w:rsidR="009A30B5" w:rsidRPr="00B95524" w:rsidDel="00BB7E5D">
          <w:rPr>
            <w:rFonts w:asciiTheme="majorBidi" w:hAnsiTheme="majorBidi" w:cstheme="majorBidi"/>
          </w:rPr>
          <w:delText xml:space="preserve">increased by ~50% </w:delText>
        </w:r>
      </w:del>
      <w:del w:id="2326" w:author="Sharifi, Hossein" w:date="2021-11-08T13:43:00Z">
        <w:r w:rsidR="0072488B" w:rsidRPr="00B95524" w:rsidDel="003141EE">
          <w:rPr>
            <w:rFonts w:asciiTheme="majorBidi" w:hAnsiTheme="majorBidi" w:cstheme="majorBidi"/>
          </w:rPr>
          <w:delText xml:space="preserve">and thus </w:delText>
        </w:r>
        <w:r w:rsidR="00902934" w:rsidRPr="00B95524" w:rsidDel="003141EE">
          <w:rPr>
            <w:rFonts w:asciiTheme="majorBidi" w:hAnsiTheme="majorBidi" w:cstheme="majorBidi"/>
          </w:rPr>
          <w:delText xml:space="preserve">slightly </w:delText>
        </w:r>
        <w:r w:rsidR="00662A3F" w:rsidRPr="00B95524" w:rsidDel="003141EE">
          <w:rPr>
            <w:rFonts w:asciiTheme="majorBidi" w:hAnsiTheme="majorBidi" w:cstheme="majorBidi"/>
          </w:rPr>
          <w:delText xml:space="preserve">increased </w:delText>
        </w:r>
      </w:del>
      <w:commentRangeStart w:id="2327"/>
      <w:commentRangeStart w:id="2328"/>
      <w:del w:id="2329" w:author="Sharifi, Hossein" w:date="2021-11-09T20:12:00Z">
        <w:r w:rsidR="0072488B" w:rsidRPr="00B95524" w:rsidDel="00BB7E5D">
          <w:rPr>
            <w:rFonts w:asciiTheme="majorBidi" w:hAnsiTheme="majorBidi" w:cstheme="majorBidi"/>
          </w:rPr>
          <w:delText xml:space="preserve">LV wall </w:delText>
        </w:r>
      </w:del>
      <w:del w:id="2330" w:author="Sharifi, Hossein" w:date="2021-11-08T13:43:00Z">
        <w:r w:rsidR="0072488B" w:rsidRPr="00B95524" w:rsidDel="003141EE">
          <w:rPr>
            <w:rFonts w:asciiTheme="majorBidi" w:hAnsiTheme="majorBidi" w:cstheme="majorBidi"/>
          </w:rPr>
          <w:delText>thickness</w:delText>
        </w:r>
        <w:r w:rsidR="00CB1C36" w:rsidRPr="00B95524" w:rsidDel="003141EE">
          <w:rPr>
            <w:rFonts w:asciiTheme="majorBidi" w:hAnsiTheme="majorBidi" w:cstheme="majorBidi"/>
          </w:rPr>
          <w:delText xml:space="preserve"> </w:delText>
        </w:r>
      </w:del>
      <w:del w:id="2331" w:author="Sharifi, Hossein" w:date="2021-11-09T20:12:00Z">
        <w:r w:rsidR="008C7059" w:rsidRPr="00B95524" w:rsidDel="00BB7E5D">
          <w:rPr>
            <w:rFonts w:asciiTheme="majorBidi" w:hAnsiTheme="majorBidi" w:cstheme="majorBidi"/>
          </w:rPr>
          <w:delText xml:space="preserve">by ~10% and </w:delText>
        </w:r>
        <w:r w:rsidR="007334F9" w:rsidRPr="00B95524" w:rsidDel="00BB7E5D">
          <w:rPr>
            <w:rFonts w:asciiTheme="majorBidi" w:hAnsiTheme="majorBidi" w:cstheme="majorBidi"/>
          </w:rPr>
          <w:delText>~12% at end-</w:delText>
        </w:r>
        <w:r w:rsidR="00A04038" w:rsidRPr="00B95524" w:rsidDel="00BB7E5D">
          <w:rPr>
            <w:rFonts w:asciiTheme="majorBidi" w:hAnsiTheme="majorBidi" w:cstheme="majorBidi"/>
          </w:rPr>
          <w:delText>systole</w:delText>
        </w:r>
        <w:r w:rsidR="007334F9" w:rsidRPr="00B95524" w:rsidDel="00BB7E5D">
          <w:rPr>
            <w:rFonts w:asciiTheme="majorBidi" w:hAnsiTheme="majorBidi" w:cstheme="majorBidi"/>
          </w:rPr>
          <w:delText xml:space="preserve"> and </w:delText>
        </w:r>
        <w:r w:rsidR="009A24DF" w:rsidRPr="00B95524" w:rsidDel="00BB7E5D">
          <w:rPr>
            <w:rFonts w:asciiTheme="majorBidi" w:hAnsiTheme="majorBidi" w:cstheme="majorBidi"/>
          </w:rPr>
          <w:delText>end</w:delText>
        </w:r>
        <w:r w:rsidR="00A04038" w:rsidRPr="00B95524" w:rsidDel="00BB7E5D">
          <w:rPr>
            <w:rFonts w:asciiTheme="majorBidi" w:hAnsiTheme="majorBidi" w:cstheme="majorBidi"/>
          </w:rPr>
          <w:delText>-diastole</w:delText>
        </w:r>
        <w:commentRangeEnd w:id="2327"/>
        <w:r w:rsidR="00B70F71" w:rsidDel="00BB7E5D">
          <w:rPr>
            <w:rStyle w:val="CommentReference"/>
          </w:rPr>
          <w:commentReference w:id="2327"/>
        </w:r>
        <w:commentRangeEnd w:id="2328"/>
        <w:r w:rsidR="00485A1D" w:rsidDel="00BB7E5D">
          <w:rPr>
            <w:rStyle w:val="CommentReference"/>
          </w:rPr>
          <w:commentReference w:id="2328"/>
        </w:r>
        <w:r w:rsidR="00A04038" w:rsidRPr="00B95524" w:rsidDel="00BB7E5D">
          <w:rPr>
            <w:rFonts w:asciiTheme="majorBidi" w:hAnsiTheme="majorBidi" w:cstheme="majorBidi"/>
          </w:rPr>
          <w:delText xml:space="preserve">, respectively. </w:delText>
        </w:r>
      </w:del>
      <w:del w:id="2332" w:author="Sharifi, Hossein" w:date="2021-11-08T13:57:00Z">
        <w:r w:rsidR="00EB6EF5" w:rsidRPr="00B95524" w:rsidDel="00933AA8">
          <w:rPr>
            <w:rFonts w:asciiTheme="majorBidi" w:hAnsiTheme="majorBidi" w:cstheme="majorBidi"/>
          </w:rPr>
          <w:delText xml:space="preserve">Due to the </w:delText>
        </w:r>
        <w:r w:rsidR="003A4783" w:rsidDel="00933AA8">
          <w:rPr>
            <w:rFonts w:asciiTheme="majorBidi" w:hAnsiTheme="majorBidi" w:cstheme="majorBidi"/>
          </w:rPr>
          <w:delText>excessive increase in LV cavity volume compared to wall thickness</w:delText>
        </w:r>
        <w:r w:rsidR="00EB6EF5" w:rsidRPr="00B95524" w:rsidDel="00933AA8">
          <w:rPr>
            <w:rFonts w:asciiTheme="majorBidi" w:hAnsiTheme="majorBidi" w:cstheme="majorBidi"/>
          </w:rPr>
          <w:delText xml:space="preserve">, </w:delText>
        </w:r>
        <w:commentRangeStart w:id="2333"/>
        <w:r w:rsidR="006B3C2F" w:rsidDel="00933AA8">
          <w:rPr>
            <w:rFonts w:asciiTheme="majorBidi" w:hAnsiTheme="majorBidi" w:cstheme="majorBidi"/>
          </w:rPr>
          <w:delText xml:space="preserve">the </w:delText>
        </w:r>
        <w:r w:rsidR="00EB6EF5" w:rsidRPr="00B95524" w:rsidDel="00933AA8">
          <w:rPr>
            <w:rFonts w:asciiTheme="majorBidi" w:hAnsiTheme="majorBidi" w:cstheme="majorBidi"/>
          </w:rPr>
          <w:delText xml:space="preserve">model </w:delText>
        </w:r>
        <w:r w:rsidR="00581FF1" w:rsidRPr="00B95524" w:rsidDel="00933AA8">
          <w:rPr>
            <w:rFonts w:asciiTheme="majorBidi" w:hAnsiTheme="majorBidi" w:cstheme="majorBidi"/>
          </w:rPr>
          <w:delText>correctly capture</w:delText>
        </w:r>
        <w:r w:rsidR="006B3C2F" w:rsidDel="00933AA8">
          <w:rPr>
            <w:rFonts w:asciiTheme="majorBidi" w:hAnsiTheme="majorBidi" w:cstheme="majorBidi"/>
          </w:rPr>
          <w:delText>d</w:delText>
        </w:r>
        <w:r w:rsidR="00581FF1" w:rsidRPr="00B95524" w:rsidDel="00933AA8">
          <w:rPr>
            <w:rFonts w:asciiTheme="majorBidi" w:hAnsiTheme="majorBidi" w:cstheme="majorBidi"/>
          </w:rPr>
          <w:delText xml:space="preserve"> the</w:delText>
        </w:r>
        <w:r w:rsidR="006B3C2F" w:rsidDel="00933AA8">
          <w:rPr>
            <w:rFonts w:asciiTheme="majorBidi" w:hAnsiTheme="majorBidi" w:cstheme="majorBidi"/>
          </w:rPr>
          <w:delText xml:space="preserve"> characteristics of</w:delText>
        </w:r>
        <w:r w:rsidR="00581FF1" w:rsidRPr="00B95524" w:rsidDel="00933AA8">
          <w:rPr>
            <w:rFonts w:asciiTheme="majorBidi" w:hAnsiTheme="majorBidi" w:cstheme="majorBidi"/>
          </w:rPr>
          <w:delText xml:space="preserve"> eccentric growth in response to volume overloading</w:delText>
        </w:r>
        <w:commentRangeEnd w:id="2333"/>
        <w:r w:rsidR="00B70F71" w:rsidDel="00933AA8">
          <w:rPr>
            <w:rStyle w:val="CommentReference"/>
          </w:rPr>
          <w:commentReference w:id="2333"/>
        </w:r>
        <w:r w:rsidR="00581FF1" w:rsidRPr="00B95524" w:rsidDel="00933AA8">
          <w:rPr>
            <w:rFonts w:asciiTheme="majorBidi" w:hAnsiTheme="majorBidi" w:cstheme="majorBidi"/>
          </w:rPr>
          <w:delText xml:space="preserve">. </w:delText>
        </w:r>
        <w:commentRangeStart w:id="2334"/>
        <w:r w:rsidR="00D354F7" w:rsidRPr="00B95524" w:rsidDel="00933AA8">
          <w:rPr>
            <w:rFonts w:asciiTheme="majorBidi" w:hAnsiTheme="majorBidi" w:cstheme="majorBidi"/>
          </w:rPr>
          <w:delText>Once again</w:delText>
        </w:r>
        <w:r w:rsidR="006F3710" w:rsidRPr="00B95524" w:rsidDel="00933AA8">
          <w:rPr>
            <w:rFonts w:asciiTheme="majorBidi" w:hAnsiTheme="majorBidi" w:cstheme="majorBidi"/>
          </w:rPr>
          <w:delText xml:space="preserve">, </w:delText>
        </w:r>
        <w:r w:rsidR="00D354F7" w:rsidDel="00933AA8">
          <w:rPr>
            <w:rFonts w:asciiTheme="majorBidi" w:hAnsiTheme="majorBidi" w:cstheme="majorBidi"/>
          </w:rPr>
          <w:delText xml:space="preserve">the </w:delText>
        </w:r>
        <w:r w:rsidR="006F3710" w:rsidRPr="00B95524" w:rsidDel="00933AA8">
          <w:rPr>
            <w:rFonts w:asciiTheme="majorBidi" w:hAnsiTheme="majorBidi" w:cstheme="majorBidi"/>
          </w:rPr>
          <w:delText xml:space="preserve">baroreflex </w:delText>
        </w:r>
        <w:r w:rsidR="005D6C59" w:rsidRPr="00B95524" w:rsidDel="00933AA8">
          <w:rPr>
            <w:rFonts w:asciiTheme="majorBidi" w:hAnsiTheme="majorBidi" w:cstheme="majorBidi"/>
          </w:rPr>
          <w:delText xml:space="preserve">module </w:delText>
        </w:r>
        <w:r w:rsidR="001A46B8" w:rsidRPr="00B95524" w:rsidDel="00933AA8">
          <w:rPr>
            <w:rFonts w:asciiTheme="majorBidi" w:hAnsiTheme="majorBidi" w:cstheme="majorBidi"/>
          </w:rPr>
          <w:delText xml:space="preserve">maintained </w:delText>
        </w:r>
        <w:r w:rsidR="000F1BC6" w:rsidDel="00933AA8">
          <w:rPr>
            <w:rFonts w:asciiTheme="majorBidi" w:hAnsiTheme="majorBidi" w:cstheme="majorBidi"/>
          </w:rPr>
          <w:delText xml:space="preserve">the </w:delText>
        </w:r>
        <w:r w:rsidR="001A46B8" w:rsidRPr="00B95524" w:rsidDel="00933AA8">
          <w:rPr>
            <w:rFonts w:asciiTheme="majorBidi" w:hAnsiTheme="majorBidi" w:cstheme="majorBidi"/>
          </w:rPr>
          <w:delText>arterial pressure setpoint level at 90 mm Hg via</w:delText>
        </w:r>
        <w:r w:rsidR="00D206FC" w:rsidRPr="00B95524" w:rsidDel="00933AA8">
          <w:rPr>
            <w:rFonts w:asciiTheme="majorBidi" w:hAnsiTheme="majorBidi" w:cstheme="majorBidi"/>
          </w:rPr>
          <w:delText xml:space="preserve"> up-regulation of </w:delText>
        </w:r>
        <w:r w:rsidR="00D354F7" w:rsidDel="00933AA8">
          <w:rPr>
            <w:rFonts w:asciiTheme="majorBidi" w:hAnsiTheme="majorBidi" w:cstheme="majorBidi"/>
          </w:rPr>
          <w:delText xml:space="preserve">the </w:delText>
        </w:r>
        <w:r w:rsidR="00D206FC" w:rsidRPr="00B95524" w:rsidDel="00933AA8">
          <w:rPr>
            <w:rFonts w:asciiTheme="majorBidi" w:hAnsiTheme="majorBidi" w:cstheme="majorBidi"/>
          </w:rPr>
          <w:delText xml:space="preserve">heart rate, </w:delText>
        </w:r>
        <w:commentRangeStart w:id="2335"/>
        <w:r w:rsidR="00D206FC" w:rsidRPr="00B95524" w:rsidDel="00933AA8">
          <w:rPr>
            <w:rFonts w:asciiTheme="majorBidi" w:hAnsiTheme="majorBidi" w:cstheme="majorBidi"/>
          </w:rPr>
          <w:delText>myofilaments contractility</w:delText>
        </w:r>
        <w:commentRangeEnd w:id="2335"/>
        <w:r w:rsidR="00B70F71" w:rsidDel="00933AA8">
          <w:rPr>
            <w:rStyle w:val="CommentReference"/>
          </w:rPr>
          <w:commentReference w:id="2335"/>
        </w:r>
        <w:r w:rsidR="00D206FC" w:rsidRPr="00B95524" w:rsidDel="00933AA8">
          <w:rPr>
            <w:rFonts w:asciiTheme="majorBidi" w:hAnsiTheme="majorBidi" w:cstheme="majorBidi"/>
          </w:rPr>
          <w:delText>, and vascular tone.</w:delText>
        </w:r>
        <w:commentRangeEnd w:id="2334"/>
        <w:r w:rsidR="00B70F71" w:rsidDel="00933AA8">
          <w:rPr>
            <w:rStyle w:val="CommentReference"/>
          </w:rPr>
          <w:commentReference w:id="2334"/>
        </w:r>
        <w:r w:rsidR="00D206FC" w:rsidRPr="00B95524" w:rsidDel="00933AA8">
          <w:rPr>
            <w:rFonts w:asciiTheme="majorBidi" w:hAnsiTheme="majorBidi" w:cstheme="majorBidi"/>
          </w:rPr>
          <w:delText xml:space="preserve">  </w:delText>
        </w:r>
      </w:del>
    </w:p>
    <w:p w14:paraId="75CCE8F1" w14:textId="1822B4F1" w:rsidR="0080120F" w:rsidRDefault="0080120F" w:rsidP="00DF2E18">
      <w:pPr>
        <w:spacing w:line="240" w:lineRule="auto"/>
        <w:jc w:val="both"/>
        <w:rPr>
          <w:ins w:id="2336" w:author="Sharifi, Hossein" w:date="2021-12-05T14:49:00Z"/>
          <w:rFonts w:asciiTheme="majorBidi" w:hAnsiTheme="majorBidi" w:cstheme="majorBidi"/>
        </w:rPr>
      </w:pPr>
    </w:p>
    <w:p w14:paraId="74FECFE2" w14:textId="79B16D3A" w:rsidR="0080120F" w:rsidRDefault="0080120F" w:rsidP="0080120F">
      <w:pPr>
        <w:spacing w:line="240" w:lineRule="auto"/>
        <w:ind w:firstLine="720"/>
        <w:jc w:val="both"/>
        <w:rPr>
          <w:ins w:id="2337" w:author="Sharifi, Hossein" w:date="2021-12-05T14:49:00Z"/>
        </w:rPr>
      </w:pPr>
      <w:ins w:id="2338" w:author="Sharifi, Hossein" w:date="2021-12-05T14:49:00Z">
        <w:r w:rsidRPr="00713E44">
          <w:t xml:space="preserve">Although the peak value of </w:t>
        </w:r>
      </w:ins>
      <w:ins w:id="2339" w:author="Sharifi, Hossein" w:date="2021-12-05T22:51:00Z">
        <w:r w:rsidR="000B47AE" w:rsidRPr="00713E44">
          <w:rPr>
            <w:rPrChange w:id="2340" w:author="Sharifi, Hossein" w:date="2021-12-05T22:53:00Z">
              <w:rPr>
                <w:highlight w:val="yellow"/>
              </w:rPr>
            </w:rPrChange>
          </w:rPr>
          <w:t xml:space="preserve">intracellular passive stress </w:t>
        </w:r>
      </w:ins>
      <w:ins w:id="2341" w:author="Wenk, Jonathan F." w:date="2021-12-16T14:03:00Z">
        <w:r w:rsidR="00FF44C9">
          <w:t xml:space="preserve">appears to be different when </w:t>
        </w:r>
      </w:ins>
      <w:ins w:id="2342" w:author="Sharifi, Hossein" w:date="2021-12-05T14:49:00Z">
        <w:del w:id="2343" w:author="Wenk, Jonathan F." w:date="2021-12-16T14:03:00Z">
          <w:r w:rsidRPr="00713E44" w:rsidDel="00FF44C9">
            <w:delText xml:space="preserve">at </w:delText>
          </w:r>
        </w:del>
        <w:r w:rsidRPr="00713E44">
          <w:t xml:space="preserve">growth </w:t>
        </w:r>
      </w:ins>
      <w:ins w:id="2344" w:author="Wenk, Jonathan F." w:date="2021-12-16T14:03:00Z">
        <w:r w:rsidR="00FF44C9">
          <w:t xml:space="preserve">is at </w:t>
        </w:r>
      </w:ins>
      <w:ins w:id="2345" w:author="Sharifi, Hossein" w:date="2021-12-05T14:49:00Z">
        <w:r w:rsidRPr="00713E44">
          <w:t>steady state</w:t>
        </w:r>
      </w:ins>
      <w:ins w:id="2346" w:author="Wenk, Jonathan F." w:date="2021-12-16T14:03:00Z">
        <w:r w:rsidR="00FF44C9">
          <w:t xml:space="preserve">, compared to the </w:t>
        </w:r>
      </w:ins>
      <w:ins w:id="2347" w:author="Sharifi, Hossein" w:date="2021-12-05T14:49:00Z">
        <w:del w:id="2348" w:author="Wenk, Jonathan F." w:date="2021-12-16T14:03:00Z">
          <w:r w:rsidRPr="00713E44" w:rsidDel="00FF44C9">
            <w:delText xml:space="preserve"> </w:delText>
          </w:r>
        </w:del>
      </w:ins>
      <w:ins w:id="2349" w:author="Sharifi, Hossein" w:date="2021-12-05T22:52:00Z">
        <w:del w:id="2350" w:author="Wenk, Jonathan F." w:date="2021-12-16T14:03:00Z">
          <w:r w:rsidR="000B47AE" w:rsidRPr="00713E44" w:rsidDel="00FF44C9">
            <w:rPr>
              <w:rPrChange w:id="2351" w:author="Sharifi, Hossein" w:date="2021-12-05T22:53:00Z">
                <w:rPr>
                  <w:highlight w:val="yellow"/>
                </w:rPr>
              </w:rPrChange>
            </w:rPr>
            <w:delText xml:space="preserve">seems different </w:delText>
          </w:r>
        </w:del>
      </w:ins>
      <w:ins w:id="2352" w:author="Sharifi, Hossein" w:date="2021-12-05T14:49:00Z">
        <w:del w:id="2353" w:author="Wenk, Jonathan F." w:date="2021-12-16T14:03:00Z">
          <w:r w:rsidRPr="00713E44" w:rsidDel="00FF44C9">
            <w:delText xml:space="preserve">than at </w:delText>
          </w:r>
        </w:del>
        <w:r w:rsidRPr="00713E44">
          <w:t xml:space="preserve">baseline steady state, due to changes in heart rate and </w:t>
        </w:r>
      </w:ins>
      <w:ins w:id="2354" w:author="Sharifi, Hossein" w:date="2021-12-05T22:47:00Z">
        <w:r w:rsidR="005558E5" w:rsidRPr="00713E44">
          <w:rPr>
            <w:rPrChange w:id="2355" w:author="Sharifi, Hossein" w:date="2021-12-05T22:53:00Z">
              <w:rPr>
                <w:highlight w:val="yellow"/>
              </w:rPr>
            </w:rPrChange>
          </w:rPr>
          <w:t>dia</w:t>
        </w:r>
      </w:ins>
      <w:ins w:id="2356" w:author="Sharifi, Hossein" w:date="2021-12-05T14:49:00Z">
        <w:r w:rsidRPr="00713E44">
          <w:t xml:space="preserve">stolic duration, the averaged value reaches the setpoint level for </w:t>
        </w:r>
      </w:ins>
      <w:ins w:id="2357" w:author="Sharifi, Hossein" w:date="2021-12-05T22:48:00Z">
        <w:r w:rsidR="003E6F58" w:rsidRPr="00713E44">
          <w:rPr>
            <w:rPrChange w:id="2358" w:author="Sharifi, Hossein" w:date="2021-12-05T22:53:00Z">
              <w:rPr>
                <w:highlight w:val="yellow"/>
              </w:rPr>
            </w:rPrChange>
          </w:rPr>
          <w:t>eccentric</w:t>
        </w:r>
      </w:ins>
      <w:ins w:id="2359" w:author="Sharifi, Hossein" w:date="2021-12-05T14:49:00Z">
        <w:r w:rsidRPr="00713E44">
          <w:t xml:space="preserve"> growth (Figures </w:t>
        </w:r>
        <w:commentRangeStart w:id="2360"/>
        <w:r w:rsidRPr="00713E44">
          <w:t>S</w:t>
        </w:r>
      </w:ins>
      <w:ins w:id="2361" w:author="Sharifi, Hossein" w:date="2021-12-05T22:52:00Z">
        <w:r w:rsidR="0015543C" w:rsidRPr="00713E44">
          <w:rPr>
            <w:rPrChange w:id="2362" w:author="Sharifi, Hossein" w:date="2021-12-05T22:53:00Z">
              <w:rPr>
                <w:highlight w:val="yellow"/>
              </w:rPr>
            </w:rPrChange>
          </w:rPr>
          <w:fldChar w:fldCharType="begin"/>
        </w:r>
        <w:r w:rsidR="0015543C" w:rsidRPr="00713E44">
          <w:rPr>
            <w:rPrChange w:id="2363" w:author="Sharifi, Hossein" w:date="2021-12-05T22:53:00Z">
              <w:rPr>
                <w:highlight w:val="yellow"/>
              </w:rPr>
            </w:rPrChange>
          </w:rPr>
          <w:instrText xml:space="preserve"> seq sfigure fig</w:instrText>
        </w:r>
        <w:r w:rsidR="00713E44" w:rsidRPr="00713E44">
          <w:rPr>
            <w:rPrChange w:id="2364" w:author="Sharifi, Hossein" w:date="2021-12-05T22:53:00Z">
              <w:rPr>
                <w:highlight w:val="yellow"/>
              </w:rPr>
            </w:rPrChange>
          </w:rPr>
          <w:instrText>s5</w:instrText>
        </w:r>
        <w:r w:rsidR="0015543C" w:rsidRPr="00713E44">
          <w:rPr>
            <w:rPrChange w:id="2365" w:author="Sharifi, Hossein" w:date="2021-12-05T22:53:00Z">
              <w:rPr>
                <w:highlight w:val="yellow"/>
              </w:rPr>
            </w:rPrChange>
          </w:rPr>
          <w:instrText xml:space="preserve"> </w:instrText>
        </w:r>
      </w:ins>
      <w:r w:rsidR="0015543C" w:rsidRPr="00713E44">
        <w:rPr>
          <w:rPrChange w:id="2366" w:author="Sharifi, Hossein" w:date="2021-12-05T22:53:00Z">
            <w:rPr>
              <w:highlight w:val="yellow"/>
            </w:rPr>
          </w:rPrChange>
        </w:rPr>
        <w:fldChar w:fldCharType="separate"/>
      </w:r>
      <w:ins w:id="2367" w:author="Sharifi, Hossein" w:date="2021-12-07T16:48:00Z">
        <w:r w:rsidR="00A15D39">
          <w:rPr>
            <w:noProof/>
          </w:rPr>
          <w:t>5</w:t>
        </w:r>
      </w:ins>
      <w:ins w:id="2368" w:author="Sharifi, Hossein" w:date="2021-12-05T22:52:00Z">
        <w:r w:rsidR="0015543C" w:rsidRPr="00713E44">
          <w:rPr>
            <w:rPrChange w:id="2369" w:author="Sharifi, Hossein" w:date="2021-12-05T22:53:00Z">
              <w:rPr>
                <w:highlight w:val="yellow"/>
              </w:rPr>
            </w:rPrChange>
          </w:rPr>
          <w:fldChar w:fldCharType="end"/>
        </w:r>
      </w:ins>
      <w:ins w:id="2370" w:author="Sharifi, Hossein" w:date="2021-12-05T14:49:00Z">
        <w:r w:rsidRPr="00713E44">
          <w:t>-S</w:t>
        </w:r>
      </w:ins>
      <w:ins w:id="2371" w:author="Sharifi, Hossein" w:date="2021-12-05T22:52:00Z">
        <w:r w:rsidR="00713E44" w:rsidRPr="00713E44">
          <w:rPr>
            <w:rPrChange w:id="2372" w:author="Sharifi, Hossein" w:date="2021-12-05T22:53:00Z">
              <w:rPr>
                <w:highlight w:val="yellow"/>
              </w:rPr>
            </w:rPrChange>
          </w:rPr>
          <w:fldChar w:fldCharType="begin"/>
        </w:r>
        <w:r w:rsidR="00713E44" w:rsidRPr="00713E44">
          <w:rPr>
            <w:rPrChange w:id="2373" w:author="Sharifi, Hossein" w:date="2021-12-05T22:53:00Z">
              <w:rPr>
                <w:highlight w:val="yellow"/>
              </w:rPr>
            </w:rPrChange>
          </w:rPr>
          <w:instrText xml:space="preserve"> seq sfigur</w:instrText>
        </w:r>
      </w:ins>
      <w:ins w:id="2374" w:author="Sharifi, Hossein" w:date="2021-12-05T22:53:00Z">
        <w:r w:rsidR="00713E44" w:rsidRPr="00713E44">
          <w:rPr>
            <w:rPrChange w:id="2375" w:author="Sharifi, Hossein" w:date="2021-12-05T22:53:00Z">
              <w:rPr>
                <w:highlight w:val="yellow"/>
              </w:rPr>
            </w:rPrChange>
          </w:rPr>
          <w:instrText>e figs6</w:instrText>
        </w:r>
      </w:ins>
      <w:ins w:id="2376" w:author="Sharifi, Hossein" w:date="2021-12-05T22:52:00Z">
        <w:r w:rsidR="00713E44" w:rsidRPr="00713E44">
          <w:rPr>
            <w:rPrChange w:id="2377" w:author="Sharifi, Hossein" w:date="2021-12-05T22:53:00Z">
              <w:rPr>
                <w:highlight w:val="yellow"/>
              </w:rPr>
            </w:rPrChange>
          </w:rPr>
          <w:instrText xml:space="preserve"> </w:instrText>
        </w:r>
      </w:ins>
      <w:r w:rsidR="00713E44" w:rsidRPr="00713E44">
        <w:rPr>
          <w:rPrChange w:id="2378" w:author="Sharifi, Hossein" w:date="2021-12-05T22:53:00Z">
            <w:rPr>
              <w:highlight w:val="yellow"/>
            </w:rPr>
          </w:rPrChange>
        </w:rPr>
        <w:fldChar w:fldCharType="separate"/>
      </w:r>
      <w:ins w:id="2379" w:author="Sharifi, Hossein" w:date="2021-12-07T16:48:00Z">
        <w:r w:rsidR="00A15D39">
          <w:rPr>
            <w:noProof/>
          </w:rPr>
          <w:t>6</w:t>
        </w:r>
      </w:ins>
      <w:ins w:id="2380" w:author="Sharifi, Hossein" w:date="2021-12-05T22:52:00Z">
        <w:r w:rsidR="00713E44" w:rsidRPr="00713E44">
          <w:rPr>
            <w:rPrChange w:id="2381" w:author="Sharifi, Hossein" w:date="2021-12-05T22:53:00Z">
              <w:rPr>
                <w:highlight w:val="yellow"/>
              </w:rPr>
            </w:rPrChange>
          </w:rPr>
          <w:fldChar w:fldCharType="end"/>
        </w:r>
      </w:ins>
      <w:commentRangeEnd w:id="2360"/>
      <w:r w:rsidR="004C5267">
        <w:rPr>
          <w:rStyle w:val="CommentReference"/>
        </w:rPr>
        <w:commentReference w:id="2360"/>
      </w:r>
      <w:ins w:id="2382" w:author="Sharifi, Hossein" w:date="2021-12-05T14:49:00Z">
        <w:r w:rsidRPr="00713E44">
          <w:t>).</w:t>
        </w:r>
      </w:ins>
    </w:p>
    <w:p w14:paraId="068435DB" w14:textId="77777777" w:rsidR="0080120F" w:rsidRPr="00B95524" w:rsidRDefault="0080120F">
      <w:pPr>
        <w:spacing w:line="240" w:lineRule="auto"/>
        <w:jc w:val="both"/>
        <w:rPr>
          <w:ins w:id="2383" w:author="Sharifi, Hossein" w:date="2021-12-05T14:49:00Z"/>
          <w:rFonts w:asciiTheme="majorBidi" w:hAnsiTheme="majorBidi" w:cstheme="majorBidi"/>
        </w:rPr>
      </w:pPr>
    </w:p>
    <w:p w14:paraId="7000BED2" w14:textId="67C163D9" w:rsidR="00F3261D" w:rsidRPr="00B95524" w:rsidRDefault="00F3261D">
      <w:pPr>
        <w:spacing w:after="200" w:line="240" w:lineRule="auto"/>
        <w:jc w:val="both"/>
        <w:rPr>
          <w:rFonts w:asciiTheme="majorBidi" w:hAnsiTheme="majorBidi" w:cstheme="majorBidi"/>
        </w:rPr>
        <w:pPrChange w:id="2384" w:author="Sharifi, Hossein" w:date="2021-11-09T20:35:00Z">
          <w:pPr>
            <w:spacing w:after="200" w:line="240" w:lineRule="auto"/>
          </w:pPr>
        </w:pPrChange>
      </w:pPr>
      <w:r w:rsidRPr="00B95524">
        <w:rPr>
          <w:rFonts w:asciiTheme="majorBidi" w:hAnsiTheme="majorBidi" w:cstheme="majorBidi"/>
        </w:rPr>
        <w:br w:type="page"/>
      </w:r>
    </w:p>
    <w:p w14:paraId="1CCE25D6" w14:textId="5200A60F" w:rsidR="009F45A9" w:rsidRPr="00B95524" w:rsidRDefault="007B1072" w:rsidP="00F34279">
      <w:pPr>
        <w:spacing w:line="240" w:lineRule="auto"/>
        <w:rPr>
          <w:rFonts w:asciiTheme="majorBidi" w:hAnsiTheme="majorBidi" w:cstheme="majorBidi"/>
        </w:rPr>
      </w:pPr>
      <w:ins w:id="2385" w:author="Sharifi, Hossein" w:date="2021-12-09T08:27:00Z">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2386" w:author="Sharifi, Hossein" w:date="2021-11-08T20:46:00Z">
        <w:r w:rsidR="00F45D21" w:rsidRPr="00B95524" w:rsidDel="007D1495">
          <w:rPr>
            <w:rFonts w:asciiTheme="majorBidi" w:hAnsiTheme="majorBidi" w:cstheme="majorBidi"/>
            <w:noProof/>
          </w:rPr>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555F5010" w14:textId="1855E63A" w:rsidR="00D45644" w:rsidRDefault="009F45A9" w:rsidP="007623F2">
      <w:pPr>
        <w:spacing w:line="240" w:lineRule="auto"/>
        <w:jc w:val="center"/>
        <w:rPr>
          <w:ins w:id="2387" w:author="Sharifi, Hossein" w:date="2021-11-11T15:10:00Z"/>
          <w:rFonts w:asciiTheme="majorBidi" w:hAnsiTheme="majorBidi" w:cstheme="majorBidi"/>
          <w:vertAlign w:val="subscript"/>
        </w:rPr>
      </w:pPr>
      <w:r w:rsidRPr="00B95524">
        <w:rPr>
          <w:rFonts w:asciiTheme="majorBidi" w:hAnsiTheme="majorBidi" w:cstheme="majorBidi"/>
          <w:b/>
          <w:bCs/>
        </w:rPr>
        <w:t xml:space="preserve">Figure </w:t>
      </w:r>
      <w:bookmarkStart w:id="2388" w:name="fig4"/>
      <w:bookmarkEnd w:id="2388"/>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del w:id="2389" w:author="Sharifi, Hossein" w:date="2021-11-11T15:13:00Z">
        <w:r w:rsidR="001D79A8" w:rsidRPr="00B95524" w:rsidDel="00864842">
          <w:rPr>
            <w:rFonts w:asciiTheme="majorBidi" w:hAnsiTheme="majorBidi" w:cstheme="majorBidi"/>
            <w:b/>
            <w:bCs/>
          </w:rPr>
          <w:delText xml:space="preserve">volume overloading </w:delText>
        </w:r>
        <w:r w:rsidR="0090179D" w:rsidRPr="00B95524" w:rsidDel="00864842">
          <w:rPr>
            <w:rFonts w:asciiTheme="majorBidi" w:hAnsiTheme="majorBidi" w:cstheme="majorBidi"/>
            <w:b/>
            <w:bCs/>
          </w:rPr>
          <w:delText>(</w:delText>
        </w:r>
      </w:del>
      <w:r w:rsidR="0090179D" w:rsidRPr="00B95524">
        <w:rPr>
          <w:rFonts w:asciiTheme="majorBidi" w:hAnsiTheme="majorBidi" w:cstheme="majorBidi"/>
          <w:b/>
          <w:bCs/>
        </w:rPr>
        <w:t xml:space="preserve">mitral </w:t>
      </w:r>
      <w:ins w:id="2390" w:author="Sharifi, Hossein" w:date="2021-11-14T18:47:00Z">
        <w:r w:rsidR="00B55CF1" w:rsidRPr="00B55CF1">
          <w:rPr>
            <w:rFonts w:asciiTheme="majorBidi" w:hAnsiTheme="majorBidi" w:cstheme="majorBidi"/>
            <w:b/>
            <w:bCs/>
            <w:rPrChange w:id="2391" w:author="Sharifi, Hossein" w:date="2021-11-14T18:47:00Z">
              <w:rPr>
                <w:rFonts w:asciiTheme="majorBidi" w:hAnsiTheme="majorBidi" w:cstheme="majorBidi"/>
              </w:rPr>
            </w:rPrChange>
          </w:rPr>
          <w:t>insufficiency</w:t>
        </w:r>
      </w:ins>
      <w:del w:id="2392" w:author="Sharifi, Hossein" w:date="2021-11-14T18:47:00Z">
        <w:r w:rsidR="0090179D" w:rsidRPr="00B95524" w:rsidDel="00B55CF1">
          <w:rPr>
            <w:rFonts w:asciiTheme="majorBidi" w:hAnsiTheme="majorBidi" w:cstheme="majorBidi"/>
            <w:b/>
            <w:bCs/>
          </w:rPr>
          <w:delText>regurgitation</w:delText>
        </w:r>
      </w:del>
      <w:del w:id="2393" w:author="Sharifi, Hossein" w:date="2021-11-11T15:13:00Z">
        <w:r w:rsidR="0090179D" w:rsidRPr="00B95524" w:rsidDel="00864842">
          <w:rPr>
            <w:rFonts w:asciiTheme="majorBidi" w:hAnsiTheme="majorBidi" w:cstheme="majorBidi"/>
            <w:b/>
            <w:bCs/>
          </w:rPr>
          <w:delText>)</w:delText>
        </w:r>
      </w:del>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ins w:id="2394" w:author="Sharifi, Hossein" w:date="2021-11-11T15:08:00Z">
        <w:r w:rsidR="00442030">
          <w:rPr>
            <w:rFonts w:asciiTheme="majorBidi" w:hAnsiTheme="majorBidi" w:cstheme="majorBidi"/>
          </w:rPr>
          <w:t>-</w:t>
        </w:r>
      </w:ins>
      <w:del w:id="2395" w:author="Sharifi, Hossein" w:date="2021-11-11T15:08:00Z">
        <w:r w:rsidR="0040652D" w:rsidRPr="00B95524" w:rsidDel="00442030">
          <w:rPr>
            <w:rFonts w:asciiTheme="majorBidi" w:hAnsiTheme="majorBidi" w:cstheme="majorBidi"/>
          </w:rPr>
          <w:delText xml:space="preserve"> </w:delText>
        </w:r>
      </w:del>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ins w:id="2396" w:author="Sharifi, Hossein" w:date="2021-11-11T15:09:00Z">
        <w:r w:rsidR="00D45644">
          <w:rPr>
            <w:rFonts w:asciiTheme="majorBidi" w:hAnsiTheme="majorBidi" w:cstheme="majorBidi"/>
          </w:rPr>
          <w:t xml:space="preserve">The simulation </w:t>
        </w:r>
      </w:ins>
      <w:ins w:id="2397" w:author="Sharifi, Hossein" w:date="2021-11-11T15:11:00Z">
        <w:r w:rsidR="00796B83">
          <w:rPr>
            <w:rFonts w:asciiTheme="majorBidi" w:hAnsiTheme="majorBidi" w:cstheme="majorBidi"/>
          </w:rPr>
          <w:t xml:space="preserve">shown in this figure </w:t>
        </w:r>
      </w:ins>
      <w:ins w:id="2398" w:author="Sharifi, Hossein" w:date="2021-11-11T15:09:00Z">
        <w:r w:rsidR="00D45644">
          <w:rPr>
            <w:rFonts w:asciiTheme="majorBidi" w:hAnsiTheme="majorBidi" w:cstheme="majorBidi"/>
          </w:rPr>
          <w:t xml:space="preserve">was perturbed </w:t>
        </w:r>
      </w:ins>
      <w:ins w:id="2399" w:author="Sharifi, Hossein" w:date="2021-11-11T15:10:00Z">
        <w:r w:rsidR="00D45644">
          <w:rPr>
            <w:rFonts w:asciiTheme="majorBidi" w:hAnsiTheme="majorBidi" w:cstheme="majorBidi"/>
          </w:rPr>
          <w:t>gradually (</w:t>
        </w:r>
      </w:ins>
      <w:ins w:id="2400" w:author="Sharifi, Hossein" w:date="2021-11-11T15:12:00Z">
        <w:r w:rsidR="009C0135">
          <w:rPr>
            <w:rFonts w:asciiTheme="majorBidi" w:hAnsiTheme="majorBidi" w:cstheme="majorBidi"/>
          </w:rPr>
          <w:t>second and third vertical dashed lines</w:t>
        </w:r>
      </w:ins>
      <w:ins w:id="2401" w:author="Sharifi, Hossein" w:date="2021-11-11T15:10:00Z">
        <w:r w:rsidR="00D45644">
          <w:rPr>
            <w:rFonts w:asciiTheme="majorBidi" w:hAnsiTheme="majorBidi" w:cstheme="majorBidi"/>
          </w:rPr>
          <w:t>)</w:t>
        </w:r>
      </w:ins>
      <w:ins w:id="2402" w:author="Sharifi, Hossein" w:date="2021-11-11T15:16:00Z">
        <w:r w:rsidR="00172FD8">
          <w:rPr>
            <w:rFonts w:asciiTheme="majorBidi" w:hAnsiTheme="majorBidi" w:cstheme="majorBidi"/>
          </w:rPr>
          <w:t xml:space="preserve"> by</w:t>
        </w:r>
      </w:ins>
      <w:ins w:id="2403" w:author="Sharifi, Hossein" w:date="2021-11-11T15:10:00Z">
        <w:r w:rsidR="00D45644">
          <w:rPr>
            <w:rFonts w:asciiTheme="majorBidi" w:hAnsiTheme="majorBidi" w:cstheme="majorBidi"/>
          </w:rPr>
          <w:t xml:space="preserve"> increasing </w:t>
        </w:r>
        <w:r w:rsidR="00D45644" w:rsidRPr="00B95524">
          <w:rPr>
            <w:rFonts w:asciiTheme="majorBidi" w:hAnsiTheme="majorBidi" w:cstheme="majorBidi"/>
          </w:rPr>
          <w:t>G</w:t>
        </w:r>
        <w:r w:rsidR="00D45644" w:rsidRPr="00B95524">
          <w:rPr>
            <w:rFonts w:asciiTheme="majorBidi" w:hAnsiTheme="majorBidi" w:cstheme="majorBidi"/>
            <w:vertAlign w:val="subscript"/>
          </w:rPr>
          <w:t xml:space="preserve">mitral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ins>
      <w:r w:rsidR="00D45644">
        <w:rPr>
          <w:rFonts w:asciiTheme="majorBidi" w:hAnsiTheme="majorBidi" w:cstheme="majorBidi"/>
        </w:rPr>
        <w:fldChar w:fldCharType="separate"/>
      </w:r>
      <w:ins w:id="2404" w:author="Sharifi, Hossein" w:date="2021-12-07T16:48:00Z">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ins>
      <w:ins w:id="2405" w:author="Sharifi, Hossein" w:date="2021-11-11T15:10:00Z">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ins>
      <w:ins w:id="2406" w:author="Sharifi, Hossein" w:date="2021-11-18T09:49:00Z">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ins>
      <w:ins w:id="2407" w:author="Sharifi, Hossein" w:date="2021-11-11T15:10:00Z">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ins>
      <w:ins w:id="2408" w:author="Sharifi, Hossein" w:date="2021-12-07T16:48:00Z">
        <w:r w:rsidR="00A15D39">
          <w:rPr>
            <w:rFonts w:asciiTheme="majorBidi" w:hAnsiTheme="majorBidi" w:cstheme="majorBidi"/>
            <w:noProof/>
          </w:rPr>
          <w:t>3</w:t>
        </w:r>
      </w:ins>
      <w:ins w:id="2409" w:author="Sharifi, Hossein" w:date="2021-11-11T15:10:00Z">
        <w:r w:rsidR="00D45644">
          <w:rPr>
            <w:rFonts w:asciiTheme="majorBidi" w:hAnsiTheme="majorBidi" w:cstheme="majorBidi"/>
          </w:rPr>
          <w:fldChar w:fldCharType="end"/>
        </w:r>
        <w:r w:rsidR="00D45644" w:rsidRPr="00B95524">
          <w:rPr>
            <w:rFonts w:asciiTheme="majorBidi" w:hAnsiTheme="majorBidi" w:cstheme="majorBidi"/>
          </w:rPr>
          <w:t>).</w:t>
        </w:r>
      </w:ins>
    </w:p>
    <w:p w14:paraId="2EAB8B9C" w14:textId="1375B0BD" w:rsidR="00D00715" w:rsidRPr="00B95524" w:rsidDel="00864842" w:rsidRDefault="00D354F7" w:rsidP="007623F2">
      <w:pPr>
        <w:spacing w:line="240" w:lineRule="auto"/>
        <w:jc w:val="center"/>
        <w:rPr>
          <w:del w:id="2410" w:author="Sharifi, Hossein" w:date="2021-11-11T15:12:00Z"/>
          <w:rFonts w:asciiTheme="majorBidi" w:hAnsiTheme="majorBidi" w:cstheme="majorBidi"/>
        </w:rPr>
      </w:pPr>
      <w:del w:id="2411" w:author="Sharifi, Hossein" w:date="2021-11-11T15:12:00Z">
        <w:r w:rsidDel="00864842">
          <w:rPr>
            <w:rFonts w:asciiTheme="majorBidi" w:hAnsiTheme="majorBidi" w:cstheme="majorBidi"/>
          </w:rPr>
          <w:delText>The g</w:delText>
        </w:r>
        <w:r w:rsidRPr="00B95524" w:rsidDel="00864842">
          <w:rPr>
            <w:rFonts w:asciiTheme="majorBidi" w:hAnsiTheme="majorBidi" w:cstheme="majorBidi"/>
          </w:rPr>
          <w:delText xml:space="preserve">rowth </w:delText>
        </w:r>
        <w:r w:rsidR="00F331D8" w:rsidRPr="00B95524" w:rsidDel="00864842">
          <w:rPr>
            <w:rFonts w:asciiTheme="majorBidi" w:hAnsiTheme="majorBidi" w:cstheme="majorBidi"/>
          </w:rPr>
          <w:delText>module activated at 50 s when the simulation was at initial steady state.</w:delText>
        </w:r>
        <w:r w:rsidR="00D47072" w:rsidRPr="00B95524" w:rsidDel="00864842">
          <w:rPr>
            <w:rFonts w:asciiTheme="majorBidi" w:hAnsiTheme="majorBidi" w:cstheme="majorBidi"/>
          </w:rPr>
          <w:delText xml:space="preserve"> The volume overloading condition was </w:delText>
        </w:r>
        <w:r w:rsidDel="00864842">
          <w:rPr>
            <w:rFonts w:asciiTheme="majorBidi" w:hAnsiTheme="majorBidi" w:cstheme="majorBidi"/>
          </w:rPr>
          <w:delText>simulated</w:delText>
        </w:r>
        <w:r w:rsidRPr="00B95524" w:rsidDel="00864842">
          <w:rPr>
            <w:rFonts w:asciiTheme="majorBidi" w:hAnsiTheme="majorBidi" w:cstheme="majorBidi"/>
          </w:rPr>
          <w:delText xml:space="preserve"> </w:delText>
        </w:r>
        <w:r w:rsidR="00034670" w:rsidRPr="00B95524" w:rsidDel="00864842">
          <w:rPr>
            <w:rFonts w:asciiTheme="majorBidi" w:hAnsiTheme="majorBidi" w:cstheme="majorBidi"/>
          </w:rPr>
          <w:delText>(between the second and third vertical lines on all panels)</w:delText>
        </w:r>
        <w:r w:rsidR="00D47072" w:rsidRPr="00B95524" w:rsidDel="00864842">
          <w:rPr>
            <w:rFonts w:asciiTheme="majorBidi" w:hAnsiTheme="majorBidi" w:cstheme="majorBidi"/>
          </w:rPr>
          <w:delText xml:space="preserve"> by </w:delText>
        </w:r>
        <w:r w:rsidDel="00864842">
          <w:rPr>
            <w:rFonts w:asciiTheme="majorBidi" w:hAnsiTheme="majorBidi" w:cstheme="majorBidi"/>
          </w:rPr>
          <w:delText xml:space="preserve">gradually </w:delText>
        </w:r>
        <w:r w:rsidR="00D47072" w:rsidRPr="00B95524" w:rsidDel="00864842">
          <w:rPr>
            <w:rFonts w:asciiTheme="majorBidi" w:hAnsiTheme="majorBidi" w:cstheme="majorBidi"/>
          </w:rPr>
          <w:delText xml:space="preserve">increasing </w:delText>
        </w:r>
        <w:r w:rsidR="0025230A" w:rsidRPr="00B95524" w:rsidDel="00864842">
          <w:rPr>
            <w:rFonts w:asciiTheme="majorBidi" w:hAnsiTheme="majorBidi" w:cstheme="majorBidi"/>
          </w:rPr>
          <w:delText>G</w:delText>
        </w:r>
        <w:r w:rsidR="0025230A" w:rsidRPr="00B95524" w:rsidDel="00864842">
          <w:rPr>
            <w:rFonts w:asciiTheme="majorBidi" w:hAnsiTheme="majorBidi" w:cstheme="majorBidi"/>
            <w:vertAlign w:val="subscript"/>
          </w:rPr>
          <w:delText>leak,mitral</w:delText>
        </w:r>
        <w:r w:rsidR="009E737A" w:rsidRPr="00B95524" w:rsidDel="00864842">
          <w:rPr>
            <w:rFonts w:asciiTheme="majorBidi" w:hAnsiTheme="majorBidi" w:cstheme="majorBidi"/>
            <w:vertAlign w:val="subscript"/>
          </w:rPr>
          <w:delText xml:space="preserve"> </w:delText>
        </w:r>
        <w:r w:rsidR="00FB009B" w:rsidRPr="00B95524" w:rsidDel="00864842">
          <w:rPr>
            <w:rFonts w:asciiTheme="majorBidi" w:hAnsiTheme="majorBidi" w:cstheme="majorBidi"/>
          </w:rPr>
          <w:delText xml:space="preserve">in equation </w:delText>
        </w:r>
        <w:r w:rsidR="00F24E0B" w:rsidRPr="00B95524" w:rsidDel="00864842">
          <w:rPr>
            <w:rFonts w:asciiTheme="majorBidi" w:hAnsiTheme="majorBidi" w:cstheme="majorBidi"/>
          </w:rPr>
          <w:fldChar w:fldCharType="begin"/>
        </w:r>
        <w:r w:rsidR="00F24E0B" w:rsidRPr="00B95524" w:rsidDel="00864842">
          <w:rPr>
            <w:rFonts w:asciiTheme="majorBidi" w:hAnsiTheme="majorBidi" w:cstheme="majorBidi"/>
          </w:rPr>
          <w:delInstrText xml:space="preserve"> GOTOBUTTON ZEqnNum399149  \* MERGEFORMAT </w:delInstrText>
        </w:r>
        <w:r w:rsidR="00B628CF" w:rsidRPr="00B95524" w:rsidDel="00864842">
          <w:rPr>
            <w:rFonts w:asciiTheme="majorBidi" w:hAnsiTheme="majorBidi" w:cstheme="majorBidi"/>
          </w:rPr>
          <w:fldChar w:fldCharType="begin"/>
        </w:r>
        <w:r w:rsidR="00B628CF" w:rsidRPr="00B95524" w:rsidDel="00864842">
          <w:rPr>
            <w:rFonts w:asciiTheme="majorBidi" w:hAnsiTheme="majorBidi" w:cstheme="majorBidi"/>
          </w:rPr>
          <w:delInstrText xml:space="preserve"> REF ZEqnNum399149 \* Charformat \! \* MERGEFORMAT </w:delInstrText>
        </w:r>
        <w:r w:rsidR="00B628CF" w:rsidRPr="00B95524" w:rsidDel="00864842">
          <w:rPr>
            <w:rFonts w:asciiTheme="majorBidi" w:hAnsiTheme="majorBidi" w:cstheme="majorBidi"/>
          </w:rPr>
          <w:fldChar w:fldCharType="separate"/>
        </w:r>
      </w:del>
      <w:del w:id="2412" w:author="Sharifi, Hossein" w:date="2021-11-07T19:47:00Z">
        <w:r w:rsidR="00676F15" w:rsidRPr="00B95524" w:rsidDel="00946339">
          <w:rPr>
            <w:rFonts w:asciiTheme="majorBidi" w:hAnsiTheme="majorBidi" w:cstheme="majorBidi"/>
          </w:rPr>
          <w:delInstrText>(</w:delInstrText>
        </w:r>
        <w:r w:rsidR="00676F15" w:rsidDel="00946339">
          <w:rPr>
            <w:rFonts w:asciiTheme="majorBidi" w:hAnsiTheme="majorBidi" w:cstheme="majorBidi"/>
          </w:rPr>
          <w:delInstrText>8</w:delInstrText>
        </w:r>
        <w:r w:rsidR="00676F15" w:rsidRPr="00B95524" w:rsidDel="00946339">
          <w:rPr>
            <w:rFonts w:asciiTheme="majorBidi" w:hAnsiTheme="majorBidi" w:cstheme="majorBidi"/>
          </w:rPr>
          <w:delInstrText>)</w:delInstrText>
        </w:r>
      </w:del>
      <w:del w:id="2413" w:author="Sharifi, Hossein" w:date="2021-11-11T15:12:00Z">
        <w:r w:rsidR="00B628CF" w:rsidRPr="00B95524" w:rsidDel="00864842">
          <w:rPr>
            <w:rFonts w:asciiTheme="majorBidi" w:hAnsiTheme="majorBidi" w:cstheme="majorBidi"/>
          </w:rPr>
          <w:fldChar w:fldCharType="end"/>
        </w:r>
        <w:r w:rsidR="00F24E0B" w:rsidRPr="00B95524" w:rsidDel="00864842">
          <w:rPr>
            <w:rFonts w:asciiTheme="majorBidi" w:hAnsiTheme="majorBidi" w:cstheme="majorBidi"/>
          </w:rPr>
          <w:fldChar w:fldCharType="end"/>
        </w:r>
        <w:r w:rsidR="00F24E0B" w:rsidRPr="00B95524" w:rsidDel="00864842">
          <w:rPr>
            <w:rFonts w:asciiTheme="majorBidi" w:hAnsiTheme="majorBidi" w:cstheme="majorBidi"/>
          </w:rPr>
          <w:delText xml:space="preserve"> </w:delText>
        </w:r>
        <w:r w:rsidR="0025230A" w:rsidRPr="00B95524" w:rsidDel="00864842">
          <w:rPr>
            <w:rFonts w:asciiTheme="majorBidi" w:hAnsiTheme="majorBidi" w:cstheme="majorBidi"/>
          </w:rPr>
          <w:delText>from 0 to 2e-3</w:delText>
        </w:r>
        <w:r w:rsidR="00D16287" w:rsidRPr="00B95524" w:rsidDel="00864842">
          <w:rPr>
            <w:rFonts w:asciiTheme="majorBidi" w:hAnsiTheme="majorBidi" w:cstheme="majorBidi"/>
          </w:rPr>
          <w:delText xml:space="preserve"> to induce a mitral regurgitant volume of ~60 ml (</w:delText>
        </w:r>
        <w:r w:rsidR="002C5EE0" w:rsidRPr="00B95524" w:rsidDel="00864842">
          <w:rPr>
            <w:rFonts w:asciiTheme="majorBidi" w:hAnsiTheme="majorBidi" w:cstheme="majorBidi"/>
          </w:rPr>
          <w:delText xml:space="preserve">Table </w:delText>
        </w:r>
        <w:r w:rsidR="00ED5E5B" w:rsidDel="00864842">
          <w:rPr>
            <w:rFonts w:asciiTheme="majorBidi" w:hAnsiTheme="majorBidi" w:cstheme="majorBidi"/>
          </w:rPr>
          <w:fldChar w:fldCharType="begin"/>
        </w:r>
        <w:r w:rsidR="00ED5E5B" w:rsidDel="00864842">
          <w:rPr>
            <w:rFonts w:asciiTheme="majorBidi" w:hAnsiTheme="majorBidi" w:cstheme="majorBidi"/>
          </w:rPr>
          <w:delInstrText xml:space="preserve"> seq table table3 </w:delInstrText>
        </w:r>
        <w:r w:rsidR="00ED5E5B" w:rsidDel="00864842">
          <w:rPr>
            <w:rFonts w:asciiTheme="majorBidi" w:hAnsiTheme="majorBidi" w:cstheme="majorBidi"/>
          </w:rPr>
          <w:fldChar w:fldCharType="separate"/>
        </w:r>
      </w:del>
      <w:del w:id="2414" w:author="Sharifi, Hossein" w:date="2021-11-07T23:07:00Z">
        <w:r w:rsidR="00BE6CB1" w:rsidDel="00D465E3">
          <w:rPr>
            <w:rFonts w:asciiTheme="majorBidi" w:hAnsiTheme="majorBidi" w:cstheme="majorBidi"/>
            <w:noProof/>
          </w:rPr>
          <w:delText>3</w:delText>
        </w:r>
      </w:del>
      <w:del w:id="2415" w:author="Sharifi, Hossein" w:date="2021-11-11T15:12:00Z">
        <w:r w:rsidR="00ED5E5B" w:rsidDel="00864842">
          <w:rPr>
            <w:rFonts w:asciiTheme="majorBidi" w:hAnsiTheme="majorBidi" w:cstheme="majorBidi"/>
          </w:rPr>
          <w:fldChar w:fldCharType="end"/>
        </w:r>
        <w:r w:rsidR="002C5EE0" w:rsidRPr="00B95524" w:rsidDel="00864842">
          <w:rPr>
            <w:rFonts w:asciiTheme="majorBidi" w:hAnsiTheme="majorBidi" w:cstheme="majorBidi"/>
          </w:rPr>
          <w:delText>)</w:delText>
        </w:r>
        <w:r w:rsidR="000740AD" w:rsidRPr="00B95524" w:rsidDel="00864842">
          <w:rPr>
            <w:rFonts w:asciiTheme="majorBidi" w:hAnsiTheme="majorBidi" w:cstheme="majorBidi"/>
          </w:rPr>
          <w:delText xml:space="preserve">. </w:delText>
        </w:r>
      </w:del>
      <w:commentRangeStart w:id="2416"/>
      <w:del w:id="2417" w:author="Sharifi, Hossein" w:date="2021-11-11T15:09:00Z">
        <w:r w:rsidDel="00F4755F">
          <w:rPr>
            <w:rFonts w:asciiTheme="majorBidi" w:hAnsiTheme="majorBidi" w:cstheme="majorBidi"/>
          </w:rPr>
          <w:delText xml:space="preserve">For pulsatile parameters (for example, ventricular pressure), an envelope of the extreme values is shown.  </w:delText>
        </w:r>
        <w:commentRangeEnd w:id="2416"/>
        <w:r w:rsidR="00467344" w:rsidDel="00F4755F">
          <w:rPr>
            <w:rStyle w:val="CommentReference"/>
          </w:rPr>
          <w:commentReference w:id="2416"/>
        </w:r>
      </w:del>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44EB212C"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ins w:id="2418" w:author="Sharifi, Hossein" w:date="2021-11-11T22:17:00Z">
        <w:r w:rsidR="00E748A6">
          <w:rPr>
            <w:rFonts w:asciiTheme="majorBidi" w:hAnsiTheme="majorBidi" w:cstheme="majorBidi"/>
          </w:rPr>
          <w:t>p</w:t>
        </w:r>
      </w:ins>
      <w:del w:id="2419" w:author="Sharifi, Hossein" w:date="2021-11-11T22:17:00Z">
        <w:r w:rsidR="00D85D98" w:rsidRPr="00B95524" w:rsidDel="00E748A6">
          <w:rPr>
            <w:rFonts w:asciiTheme="majorBidi" w:hAnsiTheme="majorBidi" w:cstheme="majorBidi"/>
          </w:rPr>
          <w:delText>P</w:delText>
        </w:r>
      </w:del>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FFA2050" w14:textId="38CC8156" w:rsidR="000A4C06" w:rsidRDefault="00B53A56" w:rsidP="00F34279">
      <w:pPr>
        <w:spacing w:line="240" w:lineRule="auto"/>
        <w:jc w:val="both"/>
        <w:rPr>
          <w:ins w:id="2420" w:author="Sharifi, Hossein" w:date="2021-11-11T22:32:00Z"/>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del w:id="2421" w:author="Sharifi, Hossein" w:date="2021-11-11T22:16:00Z">
        <w:r w:rsidRPr="00B95524" w:rsidDel="00482CDD">
          <w:rPr>
            <w:rFonts w:asciiTheme="majorBidi" w:hAnsiTheme="majorBidi" w:cstheme="majorBidi"/>
          </w:rPr>
          <w:delText>shows</w:delText>
        </w:r>
        <w:r w:rsidR="00911459" w:rsidDel="00482CDD">
          <w:rPr>
            <w:rFonts w:asciiTheme="majorBidi" w:hAnsiTheme="majorBidi" w:cstheme="majorBidi"/>
          </w:rPr>
          <w:delText xml:space="preserve"> </w:delText>
        </w:r>
      </w:del>
      <w:ins w:id="2422" w:author="Sharifi, Hossein" w:date="2021-11-11T22:16:00Z">
        <w:r w:rsidR="00482CDD">
          <w:rPr>
            <w:rFonts w:asciiTheme="majorBidi" w:hAnsiTheme="majorBidi" w:cstheme="majorBidi"/>
          </w:rPr>
          <w:t xml:space="preserve">illustrates </w:t>
        </w:r>
      </w:ins>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ins w:id="2423" w:author="Wenk, Jonathan F." w:date="2021-12-16T14:14:00Z">
        <w:r w:rsidR="006522A7">
          <w:rPr>
            <w:rFonts w:asciiTheme="majorBidi" w:hAnsiTheme="majorBidi" w:cstheme="majorBidi"/>
          </w:rPr>
          <w:t xml:space="preserve">the </w:t>
        </w:r>
      </w:ins>
      <w:del w:id="2424" w:author="Wenk, Jonathan F." w:date="2021-12-16T14:14:00Z">
        <w:r w:rsidR="00B22430" w:rsidRPr="00B95524" w:rsidDel="00992C31">
          <w:rPr>
            <w:rFonts w:asciiTheme="majorBidi" w:hAnsiTheme="majorBidi" w:cstheme="majorBidi"/>
          </w:rPr>
          <w:delText xml:space="preserve">simulated </w:delText>
        </w:r>
      </w:del>
      <w:ins w:id="2425" w:author="Wenk, Jonathan F." w:date="2021-12-16T14:14:00Z">
        <w:r w:rsidR="00992C31">
          <w:rPr>
            <w:rFonts w:asciiTheme="majorBidi" w:hAnsiTheme="majorBidi" w:cstheme="majorBidi"/>
          </w:rPr>
          <w:t>various</w:t>
        </w:r>
        <w:r w:rsidR="00992C31" w:rsidRPr="00B95524">
          <w:rPr>
            <w:rFonts w:asciiTheme="majorBidi" w:hAnsiTheme="majorBidi" w:cstheme="majorBidi"/>
          </w:rPr>
          <w:t xml:space="preserve"> </w:t>
        </w:r>
      </w:ins>
      <w:ins w:id="2426" w:author="Sharifi, Hossein" w:date="2021-11-11T22:17:00Z">
        <w:r w:rsidR="00210895">
          <w:rPr>
            <w:rFonts w:asciiTheme="majorBidi" w:hAnsiTheme="majorBidi" w:cstheme="majorBidi"/>
          </w:rPr>
          <w:t>valvular disorders with differe</w:t>
        </w:r>
      </w:ins>
      <w:ins w:id="2427" w:author="Sharifi, Hossein" w:date="2021-11-11T22:18:00Z">
        <w:r w:rsidR="00210895">
          <w:rPr>
            <w:rFonts w:asciiTheme="majorBidi" w:hAnsiTheme="majorBidi" w:cstheme="majorBidi"/>
          </w:rPr>
          <w:t>nt severit</w:t>
        </w:r>
      </w:ins>
      <w:ins w:id="2428" w:author="Sharifi, Hossein" w:date="2021-11-18T08:58:00Z">
        <w:r w:rsidR="00C42146">
          <w:rPr>
            <w:rFonts w:asciiTheme="majorBidi" w:hAnsiTheme="majorBidi" w:cstheme="majorBidi"/>
          </w:rPr>
          <w:t>ies</w:t>
        </w:r>
      </w:ins>
      <w:ins w:id="2429" w:author="Sharifi, Hossein" w:date="2021-11-11T22:18:00Z">
        <w:r w:rsidR="00210895">
          <w:rPr>
            <w:rFonts w:asciiTheme="majorBidi" w:hAnsiTheme="majorBidi" w:cstheme="majorBidi"/>
          </w:rPr>
          <w:t xml:space="preserve">. </w:t>
        </w:r>
      </w:ins>
    </w:p>
    <w:p w14:paraId="1C749245" w14:textId="4F422F6B" w:rsidR="001D24FA" w:rsidRPr="00EA5521" w:rsidRDefault="009B6331" w:rsidP="00F34279">
      <w:pPr>
        <w:spacing w:line="240" w:lineRule="auto"/>
        <w:jc w:val="both"/>
        <w:rPr>
          <w:ins w:id="2430" w:author="Sharifi, Hossein" w:date="2021-11-12T08:01:00Z"/>
          <w:rFonts w:asciiTheme="majorBidi" w:hAnsiTheme="majorBidi" w:cstheme="majorBidi"/>
        </w:rPr>
      </w:pPr>
      <w:ins w:id="2431" w:author="Sharifi, Hossein" w:date="2021-11-12T07:47:00Z">
        <w:r>
          <w:rPr>
            <w:rFonts w:asciiTheme="majorBidi" w:hAnsiTheme="majorBidi" w:cstheme="majorBidi"/>
          </w:rPr>
          <w:t xml:space="preserve">For </w:t>
        </w:r>
      </w:ins>
      <w:ins w:id="2432" w:author="Wenk, Jonathan F." w:date="2021-12-16T14:14:00Z">
        <w:r w:rsidR="006522A7">
          <w:rPr>
            <w:rFonts w:asciiTheme="majorBidi" w:hAnsiTheme="majorBidi" w:cstheme="majorBidi"/>
          </w:rPr>
          <w:t xml:space="preserve">the </w:t>
        </w:r>
      </w:ins>
      <w:ins w:id="2433" w:author="Sharifi, Hossein" w:date="2021-11-12T07:47:00Z">
        <w:r>
          <w:rPr>
            <w:rFonts w:asciiTheme="majorBidi" w:hAnsiTheme="majorBidi" w:cstheme="majorBidi"/>
          </w:rPr>
          <w:t>aortic stenosis case</w:t>
        </w:r>
      </w:ins>
      <w:ins w:id="2434" w:author="Sharifi, Hossein" w:date="2021-11-12T07:54:00Z">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ins>
      <w:r w:rsidR="00680842">
        <w:rPr>
          <w:rFonts w:asciiTheme="majorBidi" w:hAnsiTheme="majorBidi" w:cstheme="majorBidi"/>
        </w:rPr>
        <w:fldChar w:fldCharType="separate"/>
      </w:r>
      <w:ins w:id="2435" w:author="Sharifi, Hossein" w:date="2021-12-07T16:48:00Z">
        <w:r w:rsidR="00A15D39">
          <w:rPr>
            <w:rFonts w:asciiTheme="majorBidi" w:hAnsiTheme="majorBidi" w:cstheme="majorBidi"/>
            <w:noProof/>
          </w:rPr>
          <w:t>5</w:t>
        </w:r>
      </w:ins>
      <w:ins w:id="2436" w:author="Sharifi, Hossein" w:date="2021-11-12T07:54:00Z">
        <w:r w:rsidR="00680842">
          <w:rPr>
            <w:rFonts w:asciiTheme="majorBidi" w:hAnsiTheme="majorBidi" w:cstheme="majorBidi"/>
          </w:rPr>
          <w:fldChar w:fldCharType="end"/>
        </w:r>
        <w:r w:rsidR="00680842">
          <w:rPr>
            <w:rFonts w:asciiTheme="majorBidi" w:hAnsiTheme="majorBidi" w:cstheme="majorBidi"/>
          </w:rPr>
          <w:t>)</w:t>
        </w:r>
      </w:ins>
      <w:ins w:id="2437" w:author="Sharifi, Hossein" w:date="2021-11-12T07:47:00Z">
        <w:r>
          <w:rPr>
            <w:rFonts w:asciiTheme="majorBidi" w:hAnsiTheme="majorBidi" w:cstheme="majorBidi"/>
          </w:rPr>
          <w:t xml:space="preserve">, intensifying the severity of </w:t>
        </w:r>
      </w:ins>
      <w:ins w:id="2438" w:author="Sharifi, Hossein" w:date="2021-12-07T11:47:00Z">
        <w:r w:rsidR="00221F86">
          <w:rPr>
            <w:rFonts w:asciiTheme="majorBidi" w:hAnsiTheme="majorBidi" w:cstheme="majorBidi"/>
          </w:rPr>
          <w:t xml:space="preserve">the </w:t>
        </w:r>
      </w:ins>
      <w:ins w:id="2439" w:author="Sharifi, Hossein" w:date="2021-11-12T07:47:00Z">
        <w:r>
          <w:rPr>
            <w:rFonts w:asciiTheme="majorBidi" w:hAnsiTheme="majorBidi" w:cstheme="majorBidi"/>
          </w:rPr>
          <w:t>disease resulted in</w:t>
        </w:r>
        <w:del w:id="2440" w:author="Wenk, Jonathan F." w:date="2021-12-16T14:14:00Z">
          <w:r w:rsidDel="006522A7">
            <w:rPr>
              <w:rFonts w:asciiTheme="majorBidi" w:hAnsiTheme="majorBidi" w:cstheme="majorBidi"/>
            </w:rPr>
            <w:delText>to</w:delText>
          </w:r>
        </w:del>
      </w:ins>
      <w:ins w:id="2441" w:author="Wenk, Jonathan F." w:date="2021-12-16T14:14:00Z">
        <w:r w:rsidR="006522A7">
          <w:rPr>
            <w:rFonts w:asciiTheme="majorBidi" w:hAnsiTheme="majorBidi" w:cstheme="majorBidi"/>
          </w:rPr>
          <w:t xml:space="preserve"> a</w:t>
        </w:r>
      </w:ins>
      <w:ins w:id="2442" w:author="Sharifi, Hossein" w:date="2021-11-12T07:47:00Z">
        <w:r>
          <w:rPr>
            <w:rFonts w:asciiTheme="majorBidi" w:hAnsiTheme="majorBidi" w:cstheme="majorBidi"/>
          </w:rPr>
          <w:t xml:space="preserve"> higher peak systolic pressure</w:t>
        </w:r>
        <w:r w:rsidR="00523636">
          <w:rPr>
            <w:rFonts w:asciiTheme="majorBidi" w:hAnsiTheme="majorBidi" w:cstheme="majorBidi"/>
          </w:rPr>
          <w:t>.</w:t>
        </w:r>
      </w:ins>
      <w:ins w:id="2443" w:author="Sharifi, Hossein" w:date="2021-11-12T07:48:00Z">
        <w:r w:rsidR="00523636">
          <w:rPr>
            <w:rFonts w:asciiTheme="majorBidi" w:hAnsiTheme="majorBidi" w:cstheme="majorBidi"/>
          </w:rPr>
          <w:t xml:space="preserve"> </w:t>
        </w:r>
      </w:ins>
      <w:ins w:id="2444" w:author="Sharifi, Hossein" w:date="2021-11-12T07:47:00Z">
        <w:r w:rsidR="00523636">
          <w:rPr>
            <w:rFonts w:asciiTheme="majorBidi" w:hAnsiTheme="majorBidi" w:cstheme="majorBidi"/>
          </w:rPr>
          <w:t>Ho</w:t>
        </w:r>
      </w:ins>
      <w:ins w:id="2445" w:author="Sharifi, Hossein" w:date="2021-11-12T07:48:00Z">
        <w:r w:rsidR="00523636">
          <w:rPr>
            <w:rFonts w:asciiTheme="majorBidi" w:hAnsiTheme="majorBidi" w:cstheme="majorBidi"/>
          </w:rPr>
          <w:t xml:space="preserve">wever, </w:t>
        </w:r>
      </w:ins>
      <w:ins w:id="2446" w:author="Sharifi, Hossein" w:date="2021-11-12T07:49:00Z">
        <w:r w:rsidR="00FC57E6">
          <w:rPr>
            <w:rFonts w:asciiTheme="majorBidi" w:hAnsiTheme="majorBidi" w:cstheme="majorBidi"/>
          </w:rPr>
          <w:t xml:space="preserve">end-systolic </w:t>
        </w:r>
      </w:ins>
      <w:ins w:id="2447" w:author="Sharifi, Hossein" w:date="2021-11-12T07:48:00Z">
        <w:r w:rsidR="00FC57E6">
          <w:rPr>
            <w:rFonts w:asciiTheme="majorBidi" w:hAnsiTheme="majorBidi" w:cstheme="majorBidi"/>
          </w:rPr>
          <w:t>LV vo</w:t>
        </w:r>
      </w:ins>
      <w:ins w:id="2448" w:author="Sharifi, Hossein" w:date="2021-11-12T07:49:00Z">
        <w:r w:rsidR="00FC57E6">
          <w:rPr>
            <w:rFonts w:asciiTheme="majorBidi" w:hAnsiTheme="majorBidi" w:cstheme="majorBidi"/>
          </w:rPr>
          <w:t>lume remained unchanged and end-d</w:t>
        </w:r>
        <w:r w:rsidR="00596AD0">
          <w:rPr>
            <w:rFonts w:asciiTheme="majorBidi" w:hAnsiTheme="majorBidi" w:cstheme="majorBidi"/>
          </w:rPr>
          <w:t>iastolic LV volume had a subtle decrease</w:t>
        </w:r>
      </w:ins>
      <w:ins w:id="2449" w:author="Sharifi, Hossein" w:date="2021-11-12T07:50:00Z">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ins>
      <w:ins w:id="2450" w:author="Sharifi, Hossein" w:date="2021-11-12T08:49:00Z">
        <w:r w:rsidR="0084500C">
          <w:rPr>
            <w:rFonts w:asciiTheme="majorBidi" w:hAnsiTheme="majorBidi" w:cstheme="majorBidi"/>
          </w:rPr>
          <w:t>Also</w:t>
        </w:r>
      </w:ins>
      <w:ins w:id="2451" w:author="Sharifi, Hossein" w:date="2021-11-12T08:05:00Z">
        <w:r w:rsidR="00DB6A45">
          <w:rPr>
            <w:rFonts w:asciiTheme="majorBidi" w:hAnsiTheme="majorBidi" w:cstheme="majorBidi"/>
          </w:rPr>
          <w:t xml:space="preserve">, </w:t>
        </w:r>
      </w:ins>
      <w:ins w:id="2452" w:author="Sharifi, Hossein" w:date="2021-11-12T08:11:00Z">
        <w:r w:rsidR="00CA7A6E">
          <w:rPr>
            <w:rFonts w:asciiTheme="majorBidi" w:hAnsiTheme="majorBidi" w:cstheme="majorBidi"/>
          </w:rPr>
          <w:t>the higher</w:t>
        </w:r>
      </w:ins>
      <w:ins w:id="2453" w:author="Sharifi, Hossein" w:date="2021-11-12T08:06:00Z">
        <w:r w:rsidR="00DB6A45">
          <w:rPr>
            <w:rFonts w:asciiTheme="majorBidi" w:hAnsiTheme="majorBidi" w:cstheme="majorBidi"/>
          </w:rPr>
          <w:t xml:space="preserve"> </w:t>
        </w:r>
      </w:ins>
      <w:ins w:id="2454" w:author="Sharifi, Hossein" w:date="2021-12-07T11:52:00Z">
        <w:r w:rsidR="00DA04EE">
          <w:rPr>
            <w:rFonts w:asciiTheme="majorBidi" w:hAnsiTheme="majorBidi" w:cstheme="majorBidi"/>
          </w:rPr>
          <w:t xml:space="preserve">the </w:t>
        </w:r>
      </w:ins>
      <w:ins w:id="2455" w:author="Sharifi, Hossein" w:date="2021-11-12T08:06:00Z">
        <w:r w:rsidR="00EA5521">
          <w:rPr>
            <w:rFonts w:asciiTheme="majorBidi" w:hAnsiTheme="majorBidi" w:cstheme="majorBidi"/>
          </w:rPr>
          <w:t>aortic resistance in the model (R</w:t>
        </w:r>
        <w:r w:rsidR="00EA5521">
          <w:rPr>
            <w:rFonts w:asciiTheme="majorBidi" w:hAnsiTheme="majorBidi" w:cstheme="majorBidi"/>
            <w:vertAlign w:val="subscript"/>
          </w:rPr>
          <w:t>aorta</w:t>
        </w:r>
        <w:r w:rsidR="00A668A3">
          <w:rPr>
            <w:rFonts w:asciiTheme="majorBidi" w:hAnsiTheme="majorBidi" w:cstheme="majorBidi"/>
          </w:rPr>
          <w:t xml:space="preserve"> in equation </w:t>
        </w:r>
      </w:ins>
      <w:ins w:id="2456" w:author="Sharifi, Hossein" w:date="2021-11-12T08:07:00Z">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ins>
      <w:r w:rsidR="00A668A3">
        <w:rPr>
          <w:rFonts w:asciiTheme="majorBidi" w:hAnsiTheme="majorBidi" w:cstheme="majorBidi"/>
        </w:rPr>
        <w:fldChar w:fldCharType="separate"/>
      </w:r>
      <w:ins w:id="2457" w:author="Sharifi, Hossein" w:date="2021-12-07T16:48:00Z">
        <w:r w:rsidR="00A15D39" w:rsidRPr="00A15D39">
          <w:rPr>
            <w:rFonts w:asciiTheme="majorBidi" w:hAnsiTheme="majorBidi" w:cstheme="majorBidi"/>
            <w:rPrChange w:id="2458" w:author="Sharifi, Hossein" w:date="2021-12-07T16:48:00Z">
              <w:rPr/>
            </w:rPrChange>
          </w:rPr>
          <w:instrText>(</w:instrText>
        </w:r>
        <w:r w:rsidR="00A15D39" w:rsidRPr="00A15D39">
          <w:rPr>
            <w:rFonts w:asciiTheme="majorBidi" w:hAnsiTheme="majorBidi" w:cstheme="majorBidi"/>
            <w:rPrChange w:id="2459" w:author="Sharifi, Hossein" w:date="2021-12-07T16:48:00Z">
              <w:rPr>
                <w:noProof/>
              </w:rPr>
            </w:rPrChange>
          </w:rPr>
          <w:instrText>7</w:instrText>
        </w:r>
        <w:r w:rsidR="00A15D39" w:rsidRPr="00A15D39">
          <w:rPr>
            <w:rFonts w:asciiTheme="majorBidi" w:hAnsiTheme="majorBidi" w:cstheme="majorBidi"/>
            <w:rPrChange w:id="2460" w:author="Sharifi, Hossein" w:date="2021-12-07T16:48:00Z">
              <w:rPr/>
            </w:rPrChange>
          </w:rPr>
          <w:instrText>)</w:instrText>
        </w:r>
      </w:ins>
      <w:ins w:id="2461" w:author="Sharifi, Hossein" w:date="2021-11-12T08:07:00Z">
        <w:r w:rsidR="00A668A3">
          <w:rPr>
            <w:rFonts w:asciiTheme="majorBidi" w:hAnsiTheme="majorBidi" w:cstheme="majorBidi"/>
          </w:rPr>
          <w:fldChar w:fldCharType="end"/>
        </w:r>
        <w:r w:rsidR="00A668A3">
          <w:rPr>
            <w:rFonts w:asciiTheme="majorBidi" w:hAnsiTheme="majorBidi" w:cstheme="majorBidi"/>
          </w:rPr>
          <w:fldChar w:fldCharType="end"/>
        </w:r>
      </w:ins>
      <w:ins w:id="2462" w:author="Sharifi, Hossein" w:date="2021-11-12T08:06:00Z">
        <w:r w:rsidR="00EA5521">
          <w:rPr>
            <w:rFonts w:asciiTheme="majorBidi" w:hAnsiTheme="majorBidi" w:cstheme="majorBidi"/>
          </w:rPr>
          <w:t>)</w:t>
        </w:r>
      </w:ins>
      <w:ins w:id="2463" w:author="Sharifi, Hossein" w:date="2021-11-12T08:11:00Z">
        <w:r w:rsidR="00CA7A6E">
          <w:rPr>
            <w:rFonts w:asciiTheme="majorBidi" w:hAnsiTheme="majorBidi" w:cstheme="majorBidi"/>
          </w:rPr>
          <w:t>,</w:t>
        </w:r>
      </w:ins>
      <w:ins w:id="2464" w:author="Sharifi, Hossein" w:date="2021-11-12T08:06:00Z">
        <w:r w:rsidR="00EA5521">
          <w:rPr>
            <w:rFonts w:asciiTheme="majorBidi" w:hAnsiTheme="majorBidi" w:cstheme="majorBidi"/>
          </w:rPr>
          <w:t xml:space="preserve"> the </w:t>
        </w:r>
      </w:ins>
      <w:ins w:id="2465" w:author="Sharifi, Hossein" w:date="2021-11-12T08:11:00Z">
        <w:r w:rsidR="00CA7A6E">
          <w:rPr>
            <w:rFonts w:asciiTheme="majorBidi" w:hAnsiTheme="majorBidi" w:cstheme="majorBidi"/>
          </w:rPr>
          <w:t xml:space="preserve">larger the </w:t>
        </w:r>
      </w:ins>
      <w:ins w:id="2466" w:author="Sharifi, Hossein" w:date="2021-11-12T08:06:00Z">
        <w:r w:rsidR="00EA5521">
          <w:rPr>
            <w:rFonts w:asciiTheme="majorBidi" w:hAnsiTheme="majorBidi" w:cstheme="majorBidi"/>
          </w:rPr>
          <w:t xml:space="preserve">stroke work done by </w:t>
        </w:r>
      </w:ins>
      <w:ins w:id="2467" w:author="Wenk, Jonathan F." w:date="2021-12-16T14:16:00Z">
        <w:r w:rsidR="006522A7">
          <w:rPr>
            <w:rFonts w:asciiTheme="majorBidi" w:hAnsiTheme="majorBidi" w:cstheme="majorBidi"/>
          </w:rPr>
          <w:t xml:space="preserve">the </w:t>
        </w:r>
      </w:ins>
      <w:ins w:id="2468" w:author="Sharifi, Hossein" w:date="2021-11-12T08:06:00Z">
        <w:r w:rsidR="00EA5521">
          <w:rPr>
            <w:rFonts w:asciiTheme="majorBidi" w:hAnsiTheme="majorBidi" w:cstheme="majorBidi"/>
          </w:rPr>
          <w:t>LV (</w:t>
        </w:r>
        <w:r w:rsidR="00A668A3">
          <w:rPr>
            <w:rFonts w:asciiTheme="majorBidi" w:hAnsiTheme="majorBidi" w:cstheme="majorBidi"/>
          </w:rPr>
          <w:t xml:space="preserve">the enclosed area </w:t>
        </w:r>
        <w:del w:id="2469" w:author="Wenk, Jonathan F." w:date="2021-12-16T14:16:00Z">
          <w:r w:rsidR="00A668A3" w:rsidDel="006522A7">
            <w:rPr>
              <w:rFonts w:asciiTheme="majorBidi" w:hAnsiTheme="majorBidi" w:cstheme="majorBidi"/>
            </w:rPr>
            <w:delText>by</w:delText>
          </w:r>
        </w:del>
      </w:ins>
      <w:ins w:id="2470" w:author="Wenk, Jonathan F." w:date="2021-12-16T14:16:00Z">
        <w:r w:rsidR="006522A7">
          <w:rPr>
            <w:rFonts w:asciiTheme="majorBidi" w:hAnsiTheme="majorBidi" w:cstheme="majorBidi"/>
          </w:rPr>
          <w:t>of the</w:t>
        </w:r>
      </w:ins>
      <w:ins w:id="2471" w:author="Sharifi, Hossein" w:date="2021-11-12T08:06:00Z">
        <w:r w:rsidR="00A668A3">
          <w:rPr>
            <w:rFonts w:asciiTheme="majorBidi" w:hAnsiTheme="majorBidi" w:cstheme="majorBidi"/>
          </w:rPr>
          <w:t xml:space="preserve"> PV loop)</w:t>
        </w:r>
      </w:ins>
      <w:ins w:id="2472" w:author="Sharifi, Hossein" w:date="2021-11-12T08:09:00Z">
        <w:r w:rsidR="00B577EF">
          <w:rPr>
            <w:rFonts w:asciiTheme="majorBidi" w:hAnsiTheme="majorBidi" w:cstheme="majorBidi"/>
          </w:rPr>
          <w:t xml:space="preserve">. </w:t>
        </w:r>
      </w:ins>
    </w:p>
    <w:p w14:paraId="1CD54345" w14:textId="386A0D9B" w:rsidR="00484893" w:rsidRDefault="004D01AA" w:rsidP="00F34279">
      <w:pPr>
        <w:spacing w:line="240" w:lineRule="auto"/>
        <w:jc w:val="both"/>
        <w:rPr>
          <w:ins w:id="2473" w:author="Sharifi, Hossein" w:date="2021-11-12T10:21:00Z"/>
          <w:rFonts w:asciiTheme="majorBidi" w:hAnsiTheme="majorBidi" w:cstheme="majorBidi"/>
        </w:rPr>
      </w:pPr>
      <w:ins w:id="2474" w:author="Sharifi, Hossein" w:date="2021-11-12T08:55:00Z">
        <w:r>
          <w:rPr>
            <w:rFonts w:asciiTheme="majorBidi" w:hAnsiTheme="majorBidi" w:cstheme="majorBidi"/>
          </w:rPr>
          <w:t>F</w:t>
        </w:r>
      </w:ins>
      <w:ins w:id="2475" w:author="Sharifi, Hossein" w:date="2021-11-12T09:07:00Z">
        <w:r w:rsidR="00BA7E95">
          <w:rPr>
            <w:rFonts w:asciiTheme="majorBidi" w:hAnsiTheme="majorBidi" w:cstheme="majorBidi"/>
          </w:rPr>
          <w:t xml:space="preserve">or </w:t>
        </w:r>
      </w:ins>
      <w:ins w:id="2476" w:author="Wenk, Jonathan F." w:date="2021-12-16T14:17:00Z">
        <w:r w:rsidR="005C521E">
          <w:rPr>
            <w:rFonts w:asciiTheme="majorBidi" w:hAnsiTheme="majorBidi" w:cstheme="majorBidi"/>
          </w:rPr>
          <w:t xml:space="preserve">the </w:t>
        </w:r>
      </w:ins>
      <w:ins w:id="2477" w:author="Sharifi, Hossein" w:date="2021-11-12T09:07:00Z">
        <w:r w:rsidR="00BA7E95">
          <w:rPr>
            <w:rFonts w:asciiTheme="majorBidi" w:hAnsiTheme="majorBidi" w:cstheme="majorBidi"/>
          </w:rPr>
          <w:t xml:space="preserve">aortic </w:t>
        </w:r>
      </w:ins>
      <w:ins w:id="2478" w:author="Sharifi, Hossein" w:date="2021-11-14T18:47:00Z">
        <w:r w:rsidR="00951CA7">
          <w:rPr>
            <w:rFonts w:asciiTheme="majorBidi" w:hAnsiTheme="majorBidi" w:cstheme="majorBidi"/>
          </w:rPr>
          <w:t xml:space="preserve">insufficiency </w:t>
        </w:r>
      </w:ins>
      <w:ins w:id="2479" w:author="Sharifi, Hossein" w:date="2021-11-12T09:07:00Z">
        <w:r w:rsidR="00BA7E95">
          <w:rPr>
            <w:rFonts w:asciiTheme="majorBidi" w:hAnsiTheme="majorBidi" w:cstheme="majorBidi"/>
          </w:rPr>
          <w:t>case</w:t>
        </w:r>
      </w:ins>
      <w:ins w:id="2480" w:author="Sharifi, Hossein" w:date="2021-11-12T09:08:00Z">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ins>
      <w:r w:rsidR="00DA3D11">
        <w:rPr>
          <w:rFonts w:asciiTheme="majorBidi" w:hAnsiTheme="majorBidi" w:cstheme="majorBidi"/>
        </w:rPr>
        <w:fldChar w:fldCharType="separate"/>
      </w:r>
      <w:ins w:id="2481" w:author="Sharifi, Hossein" w:date="2021-12-07T16:48:00Z">
        <w:r w:rsidR="00A15D39">
          <w:rPr>
            <w:rFonts w:asciiTheme="majorBidi" w:hAnsiTheme="majorBidi" w:cstheme="majorBidi"/>
            <w:noProof/>
          </w:rPr>
          <w:t>5</w:t>
        </w:r>
      </w:ins>
      <w:ins w:id="2482" w:author="Sharifi, Hossein" w:date="2021-11-12T09:08:00Z">
        <w:r w:rsidR="00DA3D11">
          <w:rPr>
            <w:rFonts w:asciiTheme="majorBidi" w:hAnsiTheme="majorBidi" w:cstheme="majorBidi"/>
          </w:rPr>
          <w:fldChar w:fldCharType="end"/>
        </w:r>
        <w:r w:rsidR="00D11966">
          <w:rPr>
            <w:rFonts w:asciiTheme="majorBidi" w:hAnsiTheme="majorBidi" w:cstheme="majorBidi"/>
          </w:rPr>
          <w:t>)</w:t>
        </w:r>
      </w:ins>
      <w:ins w:id="2483" w:author="Sharifi, Hossein" w:date="2021-11-12T09:07:00Z">
        <w:r w:rsidR="00BA7E95">
          <w:rPr>
            <w:rFonts w:asciiTheme="majorBidi" w:hAnsiTheme="majorBidi" w:cstheme="majorBidi"/>
          </w:rPr>
          <w:t xml:space="preserve">, </w:t>
        </w:r>
        <w:r w:rsidR="000E10D0">
          <w:rPr>
            <w:rFonts w:asciiTheme="majorBidi" w:hAnsiTheme="majorBidi" w:cstheme="majorBidi"/>
          </w:rPr>
          <w:t xml:space="preserve">by increasing </w:t>
        </w:r>
      </w:ins>
      <w:ins w:id="2484" w:author="Sharifi, Hossein" w:date="2021-11-18T10:40:00Z">
        <w:r w:rsidR="009E27F1">
          <w:rPr>
            <w:rFonts w:asciiTheme="majorBidi" w:hAnsiTheme="majorBidi" w:cstheme="majorBidi"/>
          </w:rPr>
          <w:t>the level of insufficiency</w:t>
        </w:r>
      </w:ins>
      <w:ins w:id="2485" w:author="Sharifi, Hossein" w:date="2021-11-12T09:07:00Z">
        <w:r w:rsidR="000E10D0">
          <w:rPr>
            <w:rFonts w:asciiTheme="majorBidi" w:hAnsiTheme="majorBidi" w:cstheme="majorBidi"/>
          </w:rPr>
          <w:t xml:space="preserve">, </w:t>
        </w:r>
      </w:ins>
      <w:ins w:id="2486" w:author="Sharifi, Hossein" w:date="2021-11-12T09:15:00Z">
        <w:r w:rsidR="00C53013">
          <w:rPr>
            <w:rFonts w:asciiTheme="majorBidi" w:hAnsiTheme="majorBidi" w:cstheme="majorBidi"/>
          </w:rPr>
          <w:t xml:space="preserve">the PV </w:t>
        </w:r>
      </w:ins>
      <w:ins w:id="2487" w:author="Sharifi, Hossein" w:date="2021-11-12T09:16:00Z">
        <w:r w:rsidR="00C53013">
          <w:rPr>
            <w:rFonts w:asciiTheme="majorBidi" w:hAnsiTheme="majorBidi" w:cstheme="majorBidi"/>
          </w:rPr>
          <w:t>loop shifted to the right</w:t>
        </w:r>
      </w:ins>
      <w:ins w:id="2488" w:author="Wenk, Jonathan F." w:date="2021-12-16T14:18:00Z">
        <w:r w:rsidR="005C521E">
          <w:rPr>
            <w:rFonts w:asciiTheme="majorBidi" w:hAnsiTheme="majorBidi" w:cstheme="majorBidi"/>
          </w:rPr>
          <w:t>, which indicates</w:t>
        </w:r>
      </w:ins>
      <w:ins w:id="2489" w:author="Sharifi, Hossein" w:date="2021-11-12T09:16:00Z">
        <w:r w:rsidR="00C53013">
          <w:rPr>
            <w:rFonts w:asciiTheme="majorBidi" w:hAnsiTheme="majorBidi" w:cstheme="majorBidi"/>
          </w:rPr>
          <w:t xml:space="preserve"> </w:t>
        </w:r>
      </w:ins>
      <w:ins w:id="2490" w:author="Sharifi, Hossein" w:date="2021-11-12T09:17:00Z">
        <w:del w:id="2491" w:author="Wenk, Jonathan F." w:date="2021-12-16T14:18:00Z">
          <w:r w:rsidR="00716F56" w:rsidDel="005C521E">
            <w:rPr>
              <w:rFonts w:asciiTheme="majorBidi" w:hAnsiTheme="majorBidi" w:cstheme="majorBidi"/>
            </w:rPr>
            <w:delText>describing</w:delText>
          </w:r>
        </w:del>
      </w:ins>
      <w:ins w:id="2492" w:author="Sharifi, Hossein" w:date="2021-11-12T09:16:00Z">
        <w:del w:id="2493" w:author="Wenk, Jonathan F." w:date="2021-12-16T14:18:00Z">
          <w:r w:rsidR="00C53013" w:rsidDel="005C521E">
            <w:rPr>
              <w:rFonts w:asciiTheme="majorBidi" w:hAnsiTheme="majorBidi" w:cstheme="majorBidi"/>
            </w:rPr>
            <w:delText xml:space="preserve"> </w:delText>
          </w:r>
        </w:del>
      </w:ins>
      <w:ins w:id="2494" w:author="Sharifi, Hossein" w:date="2021-11-18T10:40:00Z">
        <w:r w:rsidR="00741150">
          <w:rPr>
            <w:rFonts w:asciiTheme="majorBidi" w:hAnsiTheme="majorBidi" w:cstheme="majorBidi"/>
          </w:rPr>
          <w:t>more dilation in the LV cavity</w:t>
        </w:r>
        <w:del w:id="2495" w:author="Wenk, Jonathan F." w:date="2021-12-16T14:18:00Z">
          <w:r w:rsidR="00741150" w:rsidDel="005C521E">
            <w:rPr>
              <w:rFonts w:asciiTheme="majorBidi" w:hAnsiTheme="majorBidi" w:cstheme="majorBidi"/>
            </w:rPr>
            <w:delText xml:space="preserve"> volume</w:delText>
          </w:r>
        </w:del>
        <w:r w:rsidR="00741150">
          <w:rPr>
            <w:rFonts w:asciiTheme="majorBidi" w:hAnsiTheme="majorBidi" w:cstheme="majorBidi"/>
          </w:rPr>
          <w:t xml:space="preserve">. </w:t>
        </w:r>
      </w:ins>
      <w:ins w:id="2496" w:author="Sharifi, Hossein" w:date="2021-11-12T09:26:00Z">
        <w:del w:id="2497" w:author="Wenk, Jonathan F." w:date="2021-12-16T14:32:00Z">
          <w:r w:rsidR="00651D7C" w:rsidDel="006D5DD6">
            <w:rPr>
              <w:rFonts w:asciiTheme="majorBidi" w:hAnsiTheme="majorBidi" w:cstheme="majorBidi"/>
            </w:rPr>
            <w:delText>H</w:delText>
          </w:r>
        </w:del>
      </w:ins>
      <w:ins w:id="2498" w:author="Wenk, Jonathan F." w:date="2021-12-16T14:32:00Z">
        <w:r w:rsidR="006D5DD6">
          <w:rPr>
            <w:rFonts w:asciiTheme="majorBidi" w:hAnsiTheme="majorBidi" w:cstheme="majorBidi"/>
          </w:rPr>
          <w:t>A h</w:t>
        </w:r>
      </w:ins>
      <w:ins w:id="2499" w:author="Sharifi, Hossein" w:date="2021-11-12T09:22:00Z">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ins>
      <w:ins w:id="2500" w:author="Sharifi, Hossein" w:date="2021-11-12T09:26:00Z">
        <w:r w:rsidR="00651D7C">
          <w:rPr>
            <w:rFonts w:asciiTheme="majorBidi" w:hAnsiTheme="majorBidi" w:cstheme="majorBidi"/>
          </w:rPr>
          <w:t xml:space="preserve"> </w:t>
        </w:r>
        <w:del w:id="2501" w:author="Wenk, Jonathan F." w:date="2021-12-16T14:28:00Z">
          <w:r w:rsidR="00651D7C" w:rsidDel="006D5DD6">
            <w:rPr>
              <w:rFonts w:asciiTheme="majorBidi" w:hAnsiTheme="majorBidi" w:cstheme="majorBidi"/>
            </w:rPr>
            <w:delText>ha</w:delText>
          </w:r>
          <w:r w:rsidR="00071D46" w:rsidDel="006D5DD6">
            <w:rPr>
              <w:rFonts w:asciiTheme="majorBidi" w:hAnsiTheme="majorBidi" w:cstheme="majorBidi"/>
            </w:rPr>
            <w:delText xml:space="preserve">s </w:delText>
          </w:r>
        </w:del>
        <w:r w:rsidR="00071D46">
          <w:rPr>
            <w:rFonts w:asciiTheme="majorBidi" w:hAnsiTheme="majorBidi" w:cstheme="majorBidi"/>
          </w:rPr>
          <w:t>also</w:t>
        </w:r>
      </w:ins>
      <w:ins w:id="2502" w:author="Sharifi, Hossein" w:date="2021-11-12T09:22:00Z">
        <w:r w:rsidR="00603DB1">
          <w:rPr>
            <w:rFonts w:asciiTheme="majorBidi" w:hAnsiTheme="majorBidi" w:cstheme="majorBidi"/>
          </w:rPr>
          <w:t xml:space="preserve"> </w:t>
        </w:r>
        <w:r w:rsidR="007B431E">
          <w:rPr>
            <w:rFonts w:asciiTheme="majorBidi" w:hAnsiTheme="majorBidi" w:cstheme="majorBidi"/>
          </w:rPr>
          <w:t xml:space="preserve">resulted </w:t>
        </w:r>
        <w:del w:id="2503" w:author="Wenk, Jonathan F." w:date="2021-12-16T14:28:00Z">
          <w:r w:rsidR="007B431E" w:rsidDel="006D5DD6">
            <w:rPr>
              <w:rFonts w:asciiTheme="majorBidi" w:hAnsiTheme="majorBidi" w:cstheme="majorBidi"/>
            </w:rPr>
            <w:delText>into</w:delText>
          </w:r>
        </w:del>
      </w:ins>
      <w:ins w:id="2504" w:author="Wenk, Jonathan F." w:date="2021-12-16T14:28:00Z">
        <w:r w:rsidR="006D5DD6">
          <w:rPr>
            <w:rFonts w:asciiTheme="majorBidi" w:hAnsiTheme="majorBidi" w:cstheme="majorBidi"/>
          </w:rPr>
          <w:t>in a</w:t>
        </w:r>
      </w:ins>
      <w:ins w:id="2505" w:author="Sharifi, Hossein" w:date="2021-11-12T09:22:00Z">
        <w:r w:rsidR="007B431E">
          <w:rPr>
            <w:rFonts w:asciiTheme="majorBidi" w:hAnsiTheme="majorBidi" w:cstheme="majorBidi"/>
          </w:rPr>
          <w:t xml:space="preserve"> larger stroke volume </w:t>
        </w:r>
      </w:ins>
      <w:ins w:id="2506" w:author="Sharifi, Hossein" w:date="2021-11-12T09:23:00Z">
        <w:r w:rsidR="007B431E">
          <w:rPr>
            <w:rFonts w:asciiTheme="majorBidi" w:hAnsiTheme="majorBidi" w:cstheme="majorBidi"/>
          </w:rPr>
          <w:t>and higher end-systolic pressure</w:t>
        </w:r>
      </w:ins>
      <w:ins w:id="2507" w:author="Wenk, Jonathan F." w:date="2021-12-16T14:28:00Z">
        <w:r w:rsidR="006D5DD6">
          <w:rPr>
            <w:rFonts w:asciiTheme="majorBidi" w:hAnsiTheme="majorBidi" w:cstheme="majorBidi"/>
          </w:rPr>
          <w:t>,</w:t>
        </w:r>
      </w:ins>
      <w:ins w:id="2508" w:author="Sharifi, Hossein" w:date="2021-11-12T10:07:00Z">
        <w:r w:rsidR="00FC277E">
          <w:rPr>
            <w:rFonts w:asciiTheme="majorBidi" w:hAnsiTheme="majorBidi" w:cstheme="majorBidi"/>
          </w:rPr>
          <w:t xml:space="preserve"> and thus larger stroke work done by</w:t>
        </w:r>
      </w:ins>
      <w:ins w:id="2509" w:author="Wenk, Jonathan F." w:date="2021-12-16T14:28:00Z">
        <w:r w:rsidR="006D5DD6">
          <w:rPr>
            <w:rFonts w:asciiTheme="majorBidi" w:hAnsiTheme="majorBidi" w:cstheme="majorBidi"/>
          </w:rPr>
          <w:t xml:space="preserve"> the</w:t>
        </w:r>
      </w:ins>
      <w:ins w:id="2510" w:author="Sharifi, Hossein" w:date="2021-11-12T10:07:00Z">
        <w:r w:rsidR="00FC277E">
          <w:rPr>
            <w:rFonts w:asciiTheme="majorBidi" w:hAnsiTheme="majorBidi" w:cstheme="majorBidi"/>
          </w:rPr>
          <w:t xml:space="preserve"> LV</w:t>
        </w:r>
      </w:ins>
      <w:ins w:id="2511" w:author="Sharifi, Hossein" w:date="2021-11-12T09:26:00Z">
        <w:r w:rsidR="00071D46">
          <w:rPr>
            <w:rFonts w:asciiTheme="majorBidi" w:hAnsiTheme="majorBidi" w:cstheme="majorBidi"/>
          </w:rPr>
          <w:t>.</w:t>
        </w:r>
      </w:ins>
      <w:ins w:id="2512" w:author="Sharifi, Hossein" w:date="2021-11-12T09:27:00Z">
        <w:r w:rsidR="00071D46">
          <w:rPr>
            <w:rFonts w:asciiTheme="majorBidi" w:hAnsiTheme="majorBidi" w:cstheme="majorBidi"/>
          </w:rPr>
          <w:t xml:space="preserve"> </w:t>
        </w:r>
      </w:ins>
      <w:ins w:id="2513" w:author="Sharifi, Hossein" w:date="2021-11-12T10:32:00Z">
        <w:del w:id="2514" w:author="Wenk, Jonathan F." w:date="2021-12-16T14:31:00Z">
          <w:r w:rsidR="004E49F5" w:rsidDel="006D5DD6">
            <w:rPr>
              <w:rFonts w:asciiTheme="majorBidi" w:hAnsiTheme="majorBidi" w:cstheme="majorBidi"/>
            </w:rPr>
            <w:delText>Furthermore</w:delText>
          </w:r>
        </w:del>
      </w:ins>
      <w:ins w:id="2515" w:author="Wenk, Jonathan F." w:date="2021-12-16T14:31:00Z">
        <w:r w:rsidR="006D5DD6">
          <w:rPr>
            <w:rFonts w:asciiTheme="majorBidi" w:hAnsiTheme="majorBidi" w:cstheme="majorBidi"/>
          </w:rPr>
          <w:t>In addition</w:t>
        </w:r>
      </w:ins>
      <w:ins w:id="2516" w:author="Sharifi, Hossein" w:date="2021-11-12T10:12:00Z">
        <w:r w:rsidR="00EA1BA4">
          <w:rPr>
            <w:rFonts w:asciiTheme="majorBidi" w:hAnsiTheme="majorBidi" w:cstheme="majorBidi"/>
          </w:rPr>
          <w:t xml:space="preserve">, </w:t>
        </w:r>
      </w:ins>
      <w:ins w:id="2517" w:author="Sharifi, Hossein" w:date="2021-12-07T12:07:00Z">
        <w:del w:id="2518" w:author="Wenk, Jonathan F." w:date="2021-12-16T14:30:00Z">
          <w:r w:rsidR="005736D0" w:rsidDel="006D5DD6">
            <w:rPr>
              <w:rFonts w:asciiTheme="majorBidi" w:hAnsiTheme="majorBidi" w:cstheme="majorBidi"/>
            </w:rPr>
            <w:delText>intensifying</w:delText>
          </w:r>
        </w:del>
      </w:ins>
      <w:ins w:id="2519" w:author="Wenk, Jonathan F." w:date="2021-12-16T14:30:00Z">
        <w:r w:rsidR="006D5DD6">
          <w:rPr>
            <w:rFonts w:asciiTheme="majorBidi" w:hAnsiTheme="majorBidi" w:cstheme="majorBidi"/>
          </w:rPr>
          <w:t>increasing</w:t>
        </w:r>
      </w:ins>
      <w:ins w:id="2520" w:author="Sharifi, Hossein" w:date="2021-12-07T12:07:00Z">
        <w:r w:rsidR="005736D0">
          <w:rPr>
            <w:rFonts w:asciiTheme="majorBidi" w:hAnsiTheme="majorBidi" w:cstheme="majorBidi"/>
          </w:rPr>
          <w:t xml:space="preserve"> the </w:t>
        </w:r>
      </w:ins>
      <w:ins w:id="2521" w:author="Sharifi, Hossein" w:date="2021-12-07T12:08:00Z">
        <w:r w:rsidR="005736D0">
          <w:rPr>
            <w:rFonts w:asciiTheme="majorBidi" w:hAnsiTheme="majorBidi" w:cstheme="majorBidi"/>
          </w:rPr>
          <w:t xml:space="preserve">severity of the disease resulted </w:t>
        </w:r>
        <w:del w:id="2522" w:author="Wenk, Jonathan F." w:date="2021-12-16T14:30:00Z">
          <w:r w:rsidR="005736D0" w:rsidDel="006D5DD6">
            <w:rPr>
              <w:rFonts w:asciiTheme="majorBidi" w:hAnsiTheme="majorBidi" w:cstheme="majorBidi"/>
            </w:rPr>
            <w:delText>into</w:delText>
          </w:r>
        </w:del>
      </w:ins>
      <w:ins w:id="2523" w:author="Sharifi, Hossein" w:date="2021-11-12T10:18:00Z">
        <w:del w:id="2524" w:author="Wenk, Jonathan F." w:date="2021-12-16T14:30:00Z">
          <w:r w:rsidR="00E65E3D" w:rsidDel="006D5DD6">
            <w:rPr>
              <w:rFonts w:asciiTheme="majorBidi" w:hAnsiTheme="majorBidi" w:cstheme="majorBidi"/>
            </w:rPr>
            <w:delText xml:space="preserve"> more</w:delText>
          </w:r>
        </w:del>
      </w:ins>
      <w:ins w:id="2525" w:author="Wenk, Jonathan F." w:date="2021-12-16T14:30:00Z">
        <w:r w:rsidR="006D5DD6">
          <w:rPr>
            <w:rFonts w:asciiTheme="majorBidi" w:hAnsiTheme="majorBidi" w:cstheme="majorBidi"/>
          </w:rPr>
          <w:t>in further</w:t>
        </w:r>
      </w:ins>
      <w:ins w:id="2526" w:author="Sharifi, Hossein" w:date="2021-11-12T10:18:00Z">
        <w:r w:rsidR="00E65E3D">
          <w:rPr>
            <w:rFonts w:asciiTheme="majorBidi" w:hAnsiTheme="majorBidi" w:cstheme="majorBidi"/>
          </w:rPr>
          <w:t xml:space="preserve"> disturbance </w:t>
        </w:r>
        <w:del w:id="2527" w:author="Wenk, Jonathan F." w:date="2021-12-16T14:31:00Z">
          <w:r w:rsidR="00E65E3D" w:rsidDel="006D5DD6">
            <w:rPr>
              <w:rFonts w:asciiTheme="majorBidi" w:hAnsiTheme="majorBidi" w:cstheme="majorBidi"/>
            </w:rPr>
            <w:delText>in the</w:delText>
          </w:r>
        </w:del>
      </w:ins>
      <w:ins w:id="2528" w:author="Wenk, Jonathan F." w:date="2021-12-16T14:52:00Z">
        <w:r w:rsidR="00800866">
          <w:rPr>
            <w:rFonts w:asciiTheme="majorBidi" w:hAnsiTheme="majorBidi" w:cstheme="majorBidi"/>
          </w:rPr>
          <w:t>to</w:t>
        </w:r>
      </w:ins>
      <w:ins w:id="2529" w:author="Wenk, Jonathan F." w:date="2021-12-16T14:31:00Z">
        <w:r w:rsidR="006D5DD6">
          <w:rPr>
            <w:rFonts w:asciiTheme="majorBidi" w:hAnsiTheme="majorBidi" w:cstheme="majorBidi"/>
          </w:rPr>
          <w:t xml:space="preserve"> the</w:t>
        </w:r>
      </w:ins>
      <w:ins w:id="2530" w:author="Sharifi, Hossein" w:date="2021-11-12T10:18:00Z">
        <w:r w:rsidR="00E65E3D">
          <w:rPr>
            <w:rFonts w:asciiTheme="majorBidi" w:hAnsiTheme="majorBidi" w:cstheme="majorBidi"/>
          </w:rPr>
          <w:t xml:space="preserve"> </w:t>
        </w:r>
      </w:ins>
      <w:ins w:id="2531" w:author="Sharifi, Hossein" w:date="2021-11-12T10:20:00Z">
        <w:r w:rsidR="005B5DBB">
          <w:rPr>
            <w:rFonts w:asciiTheme="majorBidi" w:hAnsiTheme="majorBidi" w:cstheme="majorBidi"/>
          </w:rPr>
          <w:t>relaxati</w:t>
        </w:r>
      </w:ins>
      <w:ins w:id="2532" w:author="Sharifi, Hossein" w:date="2021-11-12T10:21:00Z">
        <w:r w:rsidR="005B5DBB">
          <w:rPr>
            <w:rFonts w:asciiTheme="majorBidi" w:hAnsiTheme="majorBidi" w:cstheme="majorBidi"/>
          </w:rPr>
          <w:t>on</w:t>
        </w:r>
      </w:ins>
      <w:ins w:id="2533" w:author="Wenk, Jonathan F." w:date="2021-12-16T14:31:00Z">
        <w:r w:rsidR="006D5DD6">
          <w:rPr>
            <w:rFonts w:asciiTheme="majorBidi" w:hAnsiTheme="majorBidi" w:cstheme="majorBidi"/>
          </w:rPr>
          <w:t xml:space="preserve"> phase</w:t>
        </w:r>
      </w:ins>
      <w:ins w:id="2534" w:author="Sharifi, Hossein" w:date="2021-11-12T10:21:00Z">
        <w:r w:rsidR="005B5DBB">
          <w:rPr>
            <w:rFonts w:asciiTheme="majorBidi" w:hAnsiTheme="majorBidi" w:cstheme="majorBidi"/>
          </w:rPr>
          <w:t xml:space="preserve"> of </w:t>
        </w:r>
        <w:del w:id="2535" w:author="Wenk, Jonathan F." w:date="2021-12-16T14:31:00Z">
          <w:r w:rsidR="005B5DBB" w:rsidDel="006D5DD6">
            <w:rPr>
              <w:rFonts w:asciiTheme="majorBidi" w:hAnsiTheme="majorBidi" w:cstheme="majorBidi"/>
            </w:rPr>
            <w:delText>L</w:delText>
          </w:r>
        </w:del>
      </w:ins>
      <w:ins w:id="2536" w:author="Sharifi, Hossein" w:date="2021-11-12T10:32:00Z">
        <w:del w:id="2537" w:author="Wenk, Jonathan F." w:date="2021-12-16T14:31:00Z">
          <w:r w:rsidR="004E49F5" w:rsidDel="006D5DD6">
            <w:rPr>
              <w:rFonts w:asciiTheme="majorBidi" w:hAnsiTheme="majorBidi" w:cstheme="majorBidi"/>
            </w:rPr>
            <w:delText>V</w:delText>
          </w:r>
        </w:del>
      </w:ins>
      <w:ins w:id="2538" w:author="Wenk, Jonathan F." w:date="2021-12-16T14:31:00Z">
        <w:r w:rsidR="006D5DD6">
          <w:rPr>
            <w:rFonts w:asciiTheme="majorBidi" w:hAnsiTheme="majorBidi" w:cstheme="majorBidi"/>
          </w:rPr>
          <w:t>the PV loop</w:t>
        </w:r>
      </w:ins>
      <w:ins w:id="2539" w:author="Wenk, Jonathan F." w:date="2021-12-16T15:08:00Z">
        <w:r w:rsidR="00105F4D">
          <w:rPr>
            <w:rFonts w:asciiTheme="majorBidi" w:hAnsiTheme="majorBidi" w:cstheme="majorBidi"/>
          </w:rPr>
          <w:t>, which angled down to the right</w:t>
        </w:r>
      </w:ins>
      <w:ins w:id="2540" w:author="Sharifi, Hossein" w:date="2021-11-12T10:21:00Z">
        <w:r w:rsidR="005B5DBB">
          <w:rPr>
            <w:rFonts w:asciiTheme="majorBidi" w:hAnsiTheme="majorBidi" w:cstheme="majorBidi"/>
          </w:rPr>
          <w:t xml:space="preserve">. </w:t>
        </w:r>
      </w:ins>
    </w:p>
    <w:p w14:paraId="617390B5" w14:textId="7251050D" w:rsidR="005249F6" w:rsidRDefault="00A667AB" w:rsidP="00227E48">
      <w:pPr>
        <w:spacing w:line="240" w:lineRule="auto"/>
        <w:jc w:val="both"/>
        <w:rPr>
          <w:rFonts w:asciiTheme="majorBidi" w:hAnsiTheme="majorBidi" w:cstheme="majorBidi"/>
        </w:rPr>
      </w:pPr>
      <w:del w:id="2541" w:author="Sharifi, Hossein" w:date="2021-11-11T22:18:00Z">
        <w:r w:rsidRPr="00B95524" w:rsidDel="000A4C06">
          <w:rPr>
            <w:rFonts w:asciiTheme="majorBidi" w:hAnsiTheme="majorBidi" w:cstheme="majorBidi"/>
          </w:rPr>
          <w:delText xml:space="preserve">baseline </w:delText>
        </w:r>
        <w:commentRangeStart w:id="2542"/>
        <w:r w:rsidR="00024A55" w:rsidRPr="00B95524" w:rsidDel="000A4C06">
          <w:rPr>
            <w:rFonts w:asciiTheme="majorBidi" w:hAnsiTheme="majorBidi" w:cstheme="majorBidi"/>
          </w:rPr>
          <w:delText xml:space="preserve">(healthy) </w:delText>
        </w:r>
        <w:commentRangeEnd w:id="2542"/>
        <w:r w:rsidR="009F1585" w:rsidDel="000A4C06">
          <w:rPr>
            <w:rStyle w:val="CommentReference"/>
          </w:rPr>
          <w:commentReference w:id="2542"/>
        </w:r>
        <w:r w:rsidR="00911459" w:rsidDel="000A4C06">
          <w:rPr>
            <w:rFonts w:asciiTheme="majorBidi" w:hAnsiTheme="majorBidi" w:cstheme="majorBidi"/>
          </w:rPr>
          <w:delText xml:space="preserve">function </w:delText>
        </w:r>
        <w:r w:rsidRPr="00B95524" w:rsidDel="000A4C06">
          <w:rPr>
            <w:rFonts w:asciiTheme="majorBidi" w:hAnsiTheme="majorBidi" w:cstheme="majorBidi"/>
          </w:rPr>
          <w:delText xml:space="preserve">and three types of valvular </w:delText>
        </w:r>
        <w:r w:rsidR="00FE177F" w:rsidRPr="00B95524" w:rsidDel="000A4C06">
          <w:rPr>
            <w:rFonts w:asciiTheme="majorBidi" w:hAnsiTheme="majorBidi" w:cstheme="majorBidi"/>
          </w:rPr>
          <w:delText xml:space="preserve">dysfunction </w:delText>
        </w:r>
        <w:r w:rsidR="00024A55" w:rsidRPr="00B95524" w:rsidDel="000A4C06">
          <w:rPr>
            <w:rFonts w:asciiTheme="majorBidi" w:hAnsiTheme="majorBidi" w:cstheme="majorBidi"/>
          </w:rPr>
          <w:delText xml:space="preserve">(overloaded LV). </w:delText>
        </w:r>
      </w:del>
      <w:commentRangeStart w:id="2543"/>
      <w:commentRangeStart w:id="2544"/>
      <w:del w:id="2545" w:author="Sharifi, Hossein" w:date="2021-11-12T12:56:00Z">
        <w:r w:rsidR="00911459" w:rsidDel="00227E48">
          <w:rPr>
            <w:rFonts w:asciiTheme="majorBidi" w:hAnsiTheme="majorBidi" w:cstheme="majorBidi"/>
          </w:rPr>
          <w:delText>R</w:delText>
        </w:r>
      </w:del>
      <w:ins w:id="2546" w:author="Sharifi, Hossein" w:date="2021-11-12T12:56:00Z">
        <w:r w:rsidR="00227E48">
          <w:rPr>
            <w:rFonts w:asciiTheme="majorBidi" w:hAnsiTheme="majorBidi" w:cstheme="majorBidi"/>
          </w:rPr>
          <w:t>Finally, increasing</w:t>
        </w:r>
      </w:ins>
      <w:ins w:id="2547" w:author="Sharifi, Hossein" w:date="2021-11-18T10:49:00Z">
        <w:r w:rsidR="00285656">
          <w:rPr>
            <w:rFonts w:asciiTheme="majorBidi" w:hAnsiTheme="majorBidi" w:cstheme="majorBidi"/>
          </w:rPr>
          <w:t xml:space="preserve"> the level of mitral insufficiency</w:t>
        </w:r>
      </w:ins>
      <w:ins w:id="2548" w:author="Sharifi, Hossein" w:date="2021-11-12T12:56:00Z">
        <w:r w:rsidR="00227E48">
          <w:rPr>
            <w:rFonts w:asciiTheme="majorBidi" w:hAnsiTheme="majorBidi" w:cstheme="majorBidi"/>
          </w:rPr>
          <w:t xml:space="preserve"> led to more dilation of </w:t>
        </w:r>
      </w:ins>
      <w:ins w:id="2549" w:author="Wenk, Jonathan F." w:date="2021-12-16T14:52:00Z">
        <w:r w:rsidR="00800866">
          <w:rPr>
            <w:rFonts w:asciiTheme="majorBidi" w:hAnsiTheme="majorBidi" w:cstheme="majorBidi"/>
          </w:rPr>
          <w:t xml:space="preserve">the </w:t>
        </w:r>
      </w:ins>
      <w:ins w:id="2550" w:author="Sharifi, Hossein" w:date="2021-11-12T12:56:00Z">
        <w:r w:rsidR="00227E48">
          <w:rPr>
            <w:rFonts w:asciiTheme="majorBidi" w:hAnsiTheme="majorBidi" w:cstheme="majorBidi"/>
          </w:rPr>
          <w:t xml:space="preserve">LV cavity by </w:t>
        </w:r>
        <w:del w:id="2551" w:author="Wenk, Jonathan F." w:date="2021-12-16T14:58:00Z">
          <w:r w:rsidR="00227E48" w:rsidDel="00800866">
            <w:rPr>
              <w:rFonts w:asciiTheme="majorBidi" w:hAnsiTheme="majorBidi" w:cstheme="majorBidi"/>
            </w:rPr>
            <w:delText>moving</w:delText>
          </w:r>
        </w:del>
      </w:ins>
      <w:ins w:id="2552" w:author="Wenk, Jonathan F." w:date="2021-12-16T14:58:00Z">
        <w:r w:rsidR="00800866">
          <w:rPr>
            <w:rFonts w:asciiTheme="majorBidi" w:hAnsiTheme="majorBidi" w:cstheme="majorBidi"/>
          </w:rPr>
          <w:t>shifting</w:t>
        </w:r>
      </w:ins>
      <w:ins w:id="2553" w:author="Sharifi, Hossein" w:date="2021-11-12T12:56:00Z">
        <w:r w:rsidR="00227E48">
          <w:rPr>
            <w:rFonts w:asciiTheme="majorBidi" w:hAnsiTheme="majorBidi" w:cstheme="majorBidi"/>
          </w:rPr>
          <w:t xml:space="preserve"> the PV loop to the right</w:t>
        </w:r>
        <w:del w:id="2554" w:author="Wenk, Jonathan F." w:date="2021-12-16T14:58:00Z">
          <w:r w:rsidR="00227E48" w:rsidDel="00800866">
            <w:rPr>
              <w:rFonts w:asciiTheme="majorBidi" w:hAnsiTheme="majorBidi" w:cstheme="majorBidi"/>
            </w:rPr>
            <w:delText>-hand side of the diagram</w:delText>
          </w:r>
        </w:del>
        <w:r w:rsidR="00227E48">
          <w:rPr>
            <w:rFonts w:asciiTheme="majorBidi" w:hAnsiTheme="majorBidi" w:cstheme="majorBidi"/>
          </w:rPr>
          <w:t xml:space="preserve"> (bottom panel in Figure </w:t>
        </w:r>
        <w:r w:rsidR="00227E48">
          <w:rPr>
            <w:rFonts w:asciiTheme="majorBidi" w:hAnsiTheme="majorBidi" w:cstheme="majorBidi"/>
          </w:rPr>
          <w:fldChar w:fldCharType="begin"/>
        </w:r>
        <w:r w:rsidR="00227E48">
          <w:rPr>
            <w:rFonts w:asciiTheme="majorBidi" w:hAnsiTheme="majorBidi" w:cstheme="majorBidi"/>
          </w:rPr>
          <w:instrText xml:space="preserve"> seq figure fig5 </w:instrText>
        </w:r>
      </w:ins>
      <w:r w:rsidR="00227E48">
        <w:rPr>
          <w:rFonts w:asciiTheme="majorBidi" w:hAnsiTheme="majorBidi" w:cstheme="majorBidi"/>
        </w:rPr>
        <w:fldChar w:fldCharType="separate"/>
      </w:r>
      <w:ins w:id="2555" w:author="Sharifi, Hossein" w:date="2021-12-07T16:48:00Z">
        <w:r w:rsidR="00A15D39">
          <w:rPr>
            <w:rFonts w:asciiTheme="majorBidi" w:hAnsiTheme="majorBidi" w:cstheme="majorBidi"/>
            <w:noProof/>
          </w:rPr>
          <w:t>5</w:t>
        </w:r>
      </w:ins>
      <w:ins w:id="2556" w:author="Sharifi, Hossein" w:date="2021-11-12T12:56:00Z">
        <w:r w:rsidR="00227E48">
          <w:rPr>
            <w:rFonts w:asciiTheme="majorBidi" w:hAnsiTheme="majorBidi" w:cstheme="majorBidi"/>
          </w:rPr>
          <w:fldChar w:fldCharType="end"/>
        </w:r>
        <w:r w:rsidR="00227E48">
          <w:rPr>
            <w:rFonts w:asciiTheme="majorBidi" w:hAnsiTheme="majorBidi" w:cstheme="majorBidi"/>
          </w:rPr>
          <w:t xml:space="preserve">). </w:t>
        </w:r>
      </w:ins>
      <w:ins w:id="2557" w:author="Sharifi, Hossein" w:date="2021-12-07T12:12:00Z">
        <w:r w:rsidR="00395CAA">
          <w:rPr>
            <w:rFonts w:asciiTheme="majorBidi" w:hAnsiTheme="majorBidi" w:cstheme="majorBidi"/>
          </w:rPr>
          <w:t>Increasing the severity of the disease</w:t>
        </w:r>
        <w:del w:id="2558" w:author="Wenk, Jonathan F." w:date="2021-12-16T15:02:00Z">
          <w:r w:rsidR="00395CAA" w:rsidDel="00105F4D">
            <w:rPr>
              <w:rFonts w:asciiTheme="majorBidi" w:hAnsiTheme="majorBidi" w:cstheme="majorBidi"/>
            </w:rPr>
            <w:delText>s</w:delText>
          </w:r>
        </w:del>
        <w:r w:rsidR="00395CAA">
          <w:rPr>
            <w:rFonts w:asciiTheme="majorBidi" w:hAnsiTheme="majorBidi" w:cstheme="majorBidi"/>
          </w:rPr>
          <w:t xml:space="preserve"> </w:t>
        </w:r>
      </w:ins>
      <w:ins w:id="2559" w:author="Sharifi, Hossein" w:date="2021-12-07T12:13:00Z">
        <w:r w:rsidR="00AE00BD">
          <w:rPr>
            <w:rFonts w:asciiTheme="majorBidi" w:hAnsiTheme="majorBidi" w:cstheme="majorBidi"/>
          </w:rPr>
          <w:t xml:space="preserve">caused </w:t>
        </w:r>
      </w:ins>
      <w:ins w:id="2560" w:author="Sharifi, Hossein" w:date="2021-11-12T12:56:00Z">
        <w:r w:rsidR="00227E48">
          <w:rPr>
            <w:rFonts w:asciiTheme="majorBidi" w:hAnsiTheme="majorBidi" w:cstheme="majorBidi"/>
          </w:rPr>
          <w:t>the stroke volume</w:t>
        </w:r>
      </w:ins>
      <w:ins w:id="2561" w:author="Wenk, Jonathan F." w:date="2021-12-16T15:05:00Z">
        <w:r w:rsidR="00105F4D">
          <w:rPr>
            <w:rFonts w:asciiTheme="majorBidi" w:hAnsiTheme="majorBidi" w:cstheme="majorBidi"/>
          </w:rPr>
          <w:t>,</w:t>
        </w:r>
      </w:ins>
      <w:ins w:id="2562" w:author="Sharifi, Hossein" w:date="2021-11-12T12:56:00Z">
        <w:r w:rsidR="00227E48">
          <w:rPr>
            <w:rFonts w:asciiTheme="majorBidi" w:hAnsiTheme="majorBidi" w:cstheme="majorBidi"/>
          </w:rPr>
          <w:t xml:space="preserve"> and thus the stroke</w:t>
        </w:r>
      </w:ins>
      <w:ins w:id="2563" w:author="Sharifi, Hossein" w:date="2021-12-07T12:08:00Z">
        <w:r w:rsidR="001F5707">
          <w:rPr>
            <w:rFonts w:asciiTheme="majorBidi" w:hAnsiTheme="majorBidi" w:cstheme="majorBidi"/>
          </w:rPr>
          <w:t xml:space="preserve"> work</w:t>
        </w:r>
      </w:ins>
      <w:ins w:id="2564" w:author="Sharifi, Hossein" w:date="2021-11-12T12:56:00Z">
        <w:r w:rsidR="00227E48">
          <w:rPr>
            <w:rFonts w:asciiTheme="majorBidi" w:hAnsiTheme="majorBidi" w:cstheme="majorBidi"/>
          </w:rPr>
          <w:t xml:space="preserve">, </w:t>
        </w:r>
        <w:del w:id="2565" w:author="Wenk, Jonathan F." w:date="2021-12-16T15:05:00Z">
          <w:r w:rsidR="00227E48" w:rsidDel="00105F4D">
            <w:rPr>
              <w:rFonts w:asciiTheme="majorBidi" w:hAnsiTheme="majorBidi" w:cstheme="majorBidi"/>
            </w:rPr>
            <w:delText xml:space="preserve">along more disturbance in the LV relaxation, </w:delText>
          </w:r>
        </w:del>
      </w:ins>
      <w:ins w:id="2566" w:author="Sharifi, Hossein" w:date="2021-12-07T12:13:00Z">
        <w:r w:rsidR="00AE00BD">
          <w:rPr>
            <w:rFonts w:asciiTheme="majorBidi" w:hAnsiTheme="majorBidi" w:cstheme="majorBidi"/>
          </w:rPr>
          <w:t>to increase</w:t>
        </w:r>
      </w:ins>
      <w:ins w:id="2567" w:author="Sharifi, Hossein" w:date="2021-11-12T12:56:00Z">
        <w:r w:rsidR="00227E48">
          <w:rPr>
            <w:rFonts w:asciiTheme="majorBidi" w:hAnsiTheme="majorBidi" w:cstheme="majorBidi"/>
          </w:rPr>
          <w:t xml:space="preserve">. </w:t>
        </w:r>
      </w:ins>
      <w:ins w:id="2568" w:author="Wenk, Jonathan F." w:date="2021-12-16T15:05:00Z">
        <w:r w:rsidR="00105F4D">
          <w:rPr>
            <w:rFonts w:asciiTheme="majorBidi" w:hAnsiTheme="majorBidi" w:cstheme="majorBidi"/>
          </w:rPr>
          <w:t xml:space="preserve">Additionally, </w:t>
        </w:r>
      </w:ins>
      <w:ins w:id="2569" w:author="Wenk, Jonathan F." w:date="2021-12-16T15:06:00Z">
        <w:r w:rsidR="00105F4D">
          <w:rPr>
            <w:rFonts w:asciiTheme="majorBidi" w:hAnsiTheme="majorBidi" w:cstheme="majorBidi"/>
          </w:rPr>
          <w:t xml:space="preserve">the relaxation phase of the </w:t>
        </w:r>
        <w:commentRangeStart w:id="2570"/>
        <w:r w:rsidR="00105F4D">
          <w:rPr>
            <w:rFonts w:asciiTheme="majorBidi" w:hAnsiTheme="majorBidi" w:cstheme="majorBidi"/>
          </w:rPr>
          <w:t xml:space="preserve">PV loop </w:t>
        </w:r>
      </w:ins>
      <w:commentRangeEnd w:id="2570"/>
      <w:ins w:id="2571" w:author="Wenk, Jonathan F." w:date="2021-12-16T15:09:00Z">
        <w:r w:rsidR="00105F4D">
          <w:rPr>
            <w:rStyle w:val="CommentReference"/>
          </w:rPr>
          <w:commentReference w:id="2570"/>
        </w:r>
      </w:ins>
      <w:ins w:id="2572" w:author="Wenk, Jonathan F." w:date="2021-12-16T15:07:00Z">
        <w:r w:rsidR="00105F4D">
          <w:rPr>
            <w:rFonts w:asciiTheme="majorBidi" w:hAnsiTheme="majorBidi" w:cstheme="majorBidi"/>
          </w:rPr>
          <w:t xml:space="preserve">was disrupted, angling down to the left as the severity increased. </w:t>
        </w:r>
      </w:ins>
      <w:ins w:id="2573" w:author="Sharifi, Hossein" w:date="2021-11-12T12:56:00Z">
        <w:r w:rsidR="00227E48">
          <w:rPr>
            <w:rFonts w:asciiTheme="majorBidi" w:hAnsiTheme="majorBidi" w:cstheme="majorBidi"/>
          </w:rPr>
          <w:t xml:space="preserve">The peak systolic pressure, however, </w:t>
        </w:r>
        <w:del w:id="2574" w:author="Wenk, Jonathan F." w:date="2021-12-16T15:08:00Z">
          <w:r w:rsidR="00227E48" w:rsidDel="00105F4D">
            <w:rPr>
              <w:rFonts w:asciiTheme="majorBidi" w:hAnsiTheme="majorBidi" w:cstheme="majorBidi"/>
            </w:rPr>
            <w:delText xml:space="preserve">almost </w:delText>
          </w:r>
        </w:del>
        <w:r w:rsidR="00227E48">
          <w:rPr>
            <w:rFonts w:asciiTheme="majorBidi" w:hAnsiTheme="majorBidi" w:cstheme="majorBidi"/>
          </w:rPr>
          <w:t xml:space="preserve">remained </w:t>
        </w:r>
      </w:ins>
      <w:ins w:id="2575" w:author="Wenk, Jonathan F." w:date="2021-12-16T15:08:00Z">
        <w:r w:rsidR="00105F4D">
          <w:rPr>
            <w:rFonts w:asciiTheme="majorBidi" w:hAnsiTheme="majorBidi" w:cstheme="majorBidi"/>
          </w:rPr>
          <w:t xml:space="preserve">nearly </w:t>
        </w:r>
      </w:ins>
      <w:ins w:id="2576" w:author="Sharifi, Hossein" w:date="2021-11-12T12:56:00Z">
        <w:r w:rsidR="00227E48">
          <w:rPr>
            <w:rFonts w:asciiTheme="majorBidi" w:hAnsiTheme="majorBidi" w:cstheme="majorBidi"/>
          </w:rPr>
          <w:t>unchanged</w:t>
        </w:r>
      </w:ins>
      <w:ins w:id="2577" w:author="Sharifi, Hossein" w:date="2021-12-07T12:09:00Z">
        <w:r w:rsidR="00C52CFA">
          <w:rPr>
            <w:rFonts w:asciiTheme="majorBidi" w:hAnsiTheme="majorBidi" w:cstheme="majorBidi"/>
          </w:rPr>
          <w:t>.</w:t>
        </w:r>
      </w:ins>
      <w:del w:id="2578" w:author="Sharifi, Hossein" w:date="2021-11-12T12:56:00Z">
        <w:r w:rsidR="00911459" w:rsidDel="00227E48">
          <w:rPr>
            <w:rFonts w:asciiTheme="majorBidi" w:hAnsiTheme="majorBidi" w:cstheme="majorBidi"/>
          </w:rPr>
          <w:delText>elative to baseline,</w:delText>
        </w:r>
        <w:r w:rsidR="00911459" w:rsidRPr="00B95524" w:rsidDel="00227E48">
          <w:rPr>
            <w:rFonts w:asciiTheme="majorBidi" w:hAnsiTheme="majorBidi" w:cstheme="majorBidi"/>
          </w:rPr>
          <w:delText xml:space="preserve"> </w:delText>
        </w:r>
        <w:r w:rsidR="00911459" w:rsidDel="00227E48">
          <w:rPr>
            <w:rFonts w:asciiTheme="majorBidi" w:hAnsiTheme="majorBidi" w:cstheme="majorBidi"/>
          </w:rPr>
          <w:delText>the AS</w:delText>
        </w:r>
        <w:r w:rsidR="00F66916" w:rsidRPr="00B95524" w:rsidDel="00227E48">
          <w:rPr>
            <w:rFonts w:asciiTheme="majorBidi" w:hAnsiTheme="majorBidi" w:cstheme="majorBidi"/>
          </w:rPr>
          <w:delText xml:space="preserve"> condition</w:delText>
        </w:r>
        <w:r w:rsidR="00911459" w:rsidDel="00227E48">
          <w:rPr>
            <w:rFonts w:asciiTheme="majorBidi" w:hAnsiTheme="majorBidi" w:cstheme="majorBidi"/>
          </w:rPr>
          <w:delText xml:space="preserve"> caused the</w:delText>
        </w:r>
        <w:r w:rsidR="00911459" w:rsidRPr="00B95524" w:rsidDel="00227E48">
          <w:rPr>
            <w:rFonts w:asciiTheme="majorBidi" w:hAnsiTheme="majorBidi" w:cstheme="majorBidi"/>
          </w:rPr>
          <w:delText xml:space="preserve"> </w:delText>
        </w:r>
        <w:r w:rsidR="00CC32AE" w:rsidRPr="00B95524" w:rsidDel="00227E48">
          <w:rPr>
            <w:rFonts w:asciiTheme="majorBidi" w:hAnsiTheme="majorBidi" w:cstheme="majorBidi"/>
          </w:rPr>
          <w:delText xml:space="preserve">end-systolic </w:delText>
        </w:r>
        <w:r w:rsidR="004A761D" w:rsidRPr="00B95524" w:rsidDel="00227E48">
          <w:rPr>
            <w:rFonts w:asciiTheme="majorBidi" w:hAnsiTheme="majorBidi" w:cstheme="majorBidi"/>
          </w:rPr>
          <w:delText xml:space="preserve">LV </w:delText>
        </w:r>
        <w:r w:rsidR="00F66916" w:rsidRPr="00B95524" w:rsidDel="00227E48">
          <w:rPr>
            <w:rFonts w:asciiTheme="majorBidi" w:hAnsiTheme="majorBidi" w:cstheme="majorBidi"/>
          </w:rPr>
          <w:delText xml:space="preserve">pressure </w:delText>
        </w:r>
        <w:r w:rsidR="00911459" w:rsidDel="00227E48">
          <w:rPr>
            <w:rFonts w:asciiTheme="majorBidi" w:hAnsiTheme="majorBidi" w:cstheme="majorBidi"/>
          </w:rPr>
          <w:delText>to rise</w:delText>
        </w:r>
        <w:r w:rsidR="00911459" w:rsidRPr="00B95524" w:rsidDel="00227E48">
          <w:rPr>
            <w:rFonts w:asciiTheme="majorBidi" w:hAnsiTheme="majorBidi" w:cstheme="majorBidi"/>
          </w:rPr>
          <w:delText xml:space="preserve"> </w:delText>
        </w:r>
        <w:r w:rsidR="004A761D" w:rsidRPr="00B95524" w:rsidDel="00227E48">
          <w:rPr>
            <w:rFonts w:asciiTheme="majorBidi" w:hAnsiTheme="majorBidi" w:cstheme="majorBidi"/>
          </w:rPr>
          <w:delText>by ~40%</w:delText>
        </w:r>
        <w:r w:rsidR="002F0179" w:rsidRPr="00B95524" w:rsidDel="00227E48">
          <w:rPr>
            <w:rFonts w:asciiTheme="majorBidi" w:hAnsiTheme="majorBidi" w:cstheme="majorBidi"/>
          </w:rPr>
          <w:delText xml:space="preserve">, </w:delText>
        </w:r>
        <w:r w:rsidR="005462A8" w:rsidRPr="00B95524" w:rsidDel="00227E48">
          <w:rPr>
            <w:rFonts w:asciiTheme="majorBidi" w:hAnsiTheme="majorBidi" w:cstheme="majorBidi"/>
          </w:rPr>
          <w:delText>en</w:delText>
        </w:r>
        <w:r w:rsidR="00CC32AE" w:rsidRPr="00B95524" w:rsidDel="00227E48">
          <w:rPr>
            <w:rFonts w:asciiTheme="majorBidi" w:hAnsiTheme="majorBidi" w:cstheme="majorBidi"/>
          </w:rPr>
          <w:delText xml:space="preserve">d-diastolic </w:delText>
        </w:r>
        <w:r w:rsidR="002F0179" w:rsidRPr="00B95524" w:rsidDel="00227E48">
          <w:rPr>
            <w:rFonts w:asciiTheme="majorBidi" w:hAnsiTheme="majorBidi" w:cstheme="majorBidi"/>
          </w:rPr>
          <w:delText xml:space="preserve">LV volume </w:delText>
        </w:r>
        <w:r w:rsidR="004A5F81" w:rsidRPr="00B95524" w:rsidDel="00227E48">
          <w:rPr>
            <w:rFonts w:asciiTheme="majorBidi" w:hAnsiTheme="majorBidi" w:cstheme="majorBidi"/>
          </w:rPr>
          <w:delText>reduced</w:delText>
        </w:r>
        <w:r w:rsidR="001A5604" w:rsidRPr="00B95524" w:rsidDel="00227E48">
          <w:rPr>
            <w:rFonts w:asciiTheme="majorBidi" w:hAnsiTheme="majorBidi" w:cstheme="majorBidi"/>
          </w:rPr>
          <w:delText xml:space="preserve"> by </w:delText>
        </w:r>
        <w:r w:rsidR="00B42922" w:rsidRPr="00B95524" w:rsidDel="00227E48">
          <w:rPr>
            <w:rFonts w:asciiTheme="majorBidi" w:hAnsiTheme="majorBidi" w:cstheme="majorBidi"/>
          </w:rPr>
          <w:delText>~8%</w:delText>
        </w:r>
        <w:r w:rsidR="00A71D0E" w:rsidRPr="00B95524" w:rsidDel="00227E48">
          <w:rPr>
            <w:rFonts w:asciiTheme="majorBidi" w:hAnsiTheme="majorBidi" w:cstheme="majorBidi"/>
          </w:rPr>
          <w:delText xml:space="preserve">, but end-systolic </w:delText>
        </w:r>
        <w:r w:rsidR="00E97B21" w:rsidRPr="00B95524" w:rsidDel="00227E48">
          <w:rPr>
            <w:rFonts w:asciiTheme="majorBidi" w:hAnsiTheme="majorBidi" w:cstheme="majorBidi"/>
          </w:rPr>
          <w:delText>LV volume remained unchanged</w:delText>
        </w:r>
        <w:r w:rsidR="00187BC3" w:rsidRPr="00B95524" w:rsidDel="00227E48">
          <w:rPr>
            <w:rFonts w:asciiTheme="majorBidi" w:hAnsiTheme="majorBidi" w:cstheme="majorBidi"/>
          </w:rPr>
          <w:delText>, and</w:delText>
        </w:r>
        <w:r w:rsidR="00E97B21" w:rsidRPr="00B95524" w:rsidDel="00227E48">
          <w:rPr>
            <w:rFonts w:asciiTheme="majorBidi" w:hAnsiTheme="majorBidi" w:cstheme="majorBidi"/>
          </w:rPr>
          <w:delText xml:space="preserve"> </w:delText>
        </w:r>
        <w:r w:rsidR="00187BC3" w:rsidRPr="00B95524" w:rsidDel="00227E48">
          <w:rPr>
            <w:rFonts w:asciiTheme="majorBidi" w:hAnsiTheme="majorBidi" w:cstheme="majorBidi"/>
          </w:rPr>
          <w:delText>t</w:delText>
        </w:r>
        <w:r w:rsidR="00E97B21" w:rsidRPr="00B95524" w:rsidDel="00227E48">
          <w:rPr>
            <w:rFonts w:asciiTheme="majorBidi" w:hAnsiTheme="majorBidi" w:cstheme="majorBidi"/>
          </w:rPr>
          <w:delText xml:space="preserve">hus, the stroke volume reduced by </w:delText>
        </w:r>
        <w:r w:rsidR="00852515" w:rsidRPr="00B95524" w:rsidDel="00227E48">
          <w:rPr>
            <w:rFonts w:asciiTheme="majorBidi" w:hAnsiTheme="majorBidi" w:cstheme="majorBidi"/>
          </w:rPr>
          <w:delText>~12%</w:delText>
        </w:r>
        <w:r w:rsidR="00187BC3" w:rsidRPr="00B95524" w:rsidDel="00227E48">
          <w:rPr>
            <w:rFonts w:asciiTheme="majorBidi" w:hAnsiTheme="majorBidi" w:cstheme="majorBidi"/>
          </w:rPr>
          <w:delText xml:space="preserve">. The area </w:delText>
        </w:r>
        <w:r w:rsidR="009617C9" w:rsidRPr="00B95524" w:rsidDel="00227E48">
          <w:rPr>
            <w:rFonts w:asciiTheme="majorBidi" w:hAnsiTheme="majorBidi" w:cstheme="majorBidi"/>
          </w:rPr>
          <w:delText xml:space="preserve">enclosed by </w:delText>
        </w:r>
        <w:r w:rsidR="00911459" w:rsidDel="00227E48">
          <w:rPr>
            <w:rFonts w:asciiTheme="majorBidi" w:hAnsiTheme="majorBidi" w:cstheme="majorBidi"/>
          </w:rPr>
          <w:delText xml:space="preserve">the </w:delText>
        </w:r>
        <w:r w:rsidR="009617C9" w:rsidRPr="00B95524" w:rsidDel="00227E48">
          <w:rPr>
            <w:rFonts w:asciiTheme="majorBidi" w:hAnsiTheme="majorBidi" w:cstheme="majorBidi"/>
          </w:rPr>
          <w:delText>PV loop</w:delText>
        </w:r>
        <w:r w:rsidR="00911459" w:rsidDel="00227E48">
          <w:rPr>
            <w:rFonts w:asciiTheme="majorBidi" w:hAnsiTheme="majorBidi" w:cstheme="majorBidi"/>
          </w:rPr>
          <w:delText>, representing</w:delText>
        </w:r>
        <w:r w:rsidR="009617C9" w:rsidRPr="00B95524" w:rsidDel="00227E48">
          <w:rPr>
            <w:rFonts w:asciiTheme="majorBidi" w:hAnsiTheme="majorBidi" w:cstheme="majorBidi"/>
          </w:rPr>
          <w:delText xml:space="preserve"> </w:delText>
        </w:r>
        <w:r w:rsidR="00395BB1" w:rsidRPr="00B95524" w:rsidDel="00227E48">
          <w:rPr>
            <w:rFonts w:asciiTheme="majorBidi" w:hAnsiTheme="majorBidi" w:cstheme="majorBidi"/>
          </w:rPr>
          <w:delText xml:space="preserve">the stroke work </w:delText>
        </w:r>
        <w:r w:rsidR="00B40D4E" w:rsidRPr="00B95524" w:rsidDel="00227E48">
          <w:rPr>
            <w:rFonts w:asciiTheme="majorBidi" w:hAnsiTheme="majorBidi" w:cstheme="majorBidi"/>
          </w:rPr>
          <w:delText xml:space="preserve">done </w:delText>
        </w:r>
        <w:r w:rsidR="00395BB1" w:rsidRPr="00B95524" w:rsidDel="00227E48">
          <w:rPr>
            <w:rFonts w:asciiTheme="majorBidi" w:hAnsiTheme="majorBidi" w:cstheme="majorBidi"/>
          </w:rPr>
          <w:delText>by LV</w:delText>
        </w:r>
        <w:r w:rsidR="00911459" w:rsidDel="00227E48">
          <w:rPr>
            <w:rFonts w:asciiTheme="majorBidi" w:hAnsiTheme="majorBidi" w:cstheme="majorBidi"/>
          </w:rPr>
          <w:delText>,</w:delText>
        </w:r>
        <w:r w:rsidR="00395BB1" w:rsidRPr="00B95524" w:rsidDel="00227E48">
          <w:rPr>
            <w:rFonts w:asciiTheme="majorBidi" w:hAnsiTheme="majorBidi" w:cstheme="majorBidi"/>
          </w:rPr>
          <w:delText xml:space="preserve"> increased </w:delText>
        </w:r>
        <w:r w:rsidR="00D679B6" w:rsidRPr="00B95524" w:rsidDel="00227E48">
          <w:rPr>
            <w:rFonts w:asciiTheme="majorBidi" w:hAnsiTheme="majorBidi" w:cstheme="majorBidi"/>
          </w:rPr>
          <w:delText xml:space="preserve">by ~17%. </w:delText>
        </w:r>
        <w:commentRangeEnd w:id="2543"/>
        <w:r w:rsidR="009F1585" w:rsidDel="00227E48">
          <w:rPr>
            <w:rStyle w:val="CommentReference"/>
          </w:rPr>
          <w:commentReference w:id="2543"/>
        </w:r>
      </w:del>
      <w:commentRangeEnd w:id="2544"/>
      <w:r w:rsidR="00227E48">
        <w:rPr>
          <w:rStyle w:val="CommentReference"/>
        </w:rPr>
        <w:commentReference w:id="2544"/>
      </w:r>
    </w:p>
    <w:p w14:paraId="4DC3671B" w14:textId="28BAE2A4" w:rsidR="00602884" w:rsidDel="00227E48" w:rsidRDefault="00D679B6" w:rsidP="00F34279">
      <w:pPr>
        <w:spacing w:line="240" w:lineRule="auto"/>
        <w:jc w:val="both"/>
        <w:rPr>
          <w:del w:id="2579" w:author="Sharifi, Hossein" w:date="2021-11-12T12:56:00Z"/>
          <w:rFonts w:asciiTheme="majorBidi" w:hAnsiTheme="majorBidi" w:cstheme="majorBidi"/>
        </w:rPr>
      </w:pPr>
      <w:del w:id="2580" w:author="Sharifi, Hossein" w:date="2021-11-12T12:56:00Z">
        <w:r w:rsidRPr="00B95524" w:rsidDel="00227E48">
          <w:rPr>
            <w:rFonts w:asciiTheme="majorBidi" w:hAnsiTheme="majorBidi" w:cstheme="majorBidi"/>
          </w:rPr>
          <w:delText xml:space="preserve">For </w:delText>
        </w:r>
        <w:r w:rsidR="00911459" w:rsidDel="00227E48">
          <w:rPr>
            <w:rFonts w:asciiTheme="majorBidi" w:hAnsiTheme="majorBidi" w:cstheme="majorBidi"/>
          </w:rPr>
          <w:delText>the MR</w:delText>
        </w:r>
        <w:r w:rsidRPr="00B95524" w:rsidDel="00227E48">
          <w:rPr>
            <w:rFonts w:asciiTheme="majorBidi" w:hAnsiTheme="majorBidi" w:cstheme="majorBidi"/>
          </w:rPr>
          <w:delText xml:space="preserve"> case, end-systolic </w:delText>
        </w:r>
        <w:r w:rsidR="00FB373E" w:rsidRPr="00B95524" w:rsidDel="00227E48">
          <w:rPr>
            <w:rFonts w:asciiTheme="majorBidi" w:hAnsiTheme="majorBidi" w:cstheme="majorBidi"/>
          </w:rPr>
          <w:delText xml:space="preserve">LV </w:delText>
        </w:r>
        <w:r w:rsidRPr="00B95524" w:rsidDel="00227E48">
          <w:rPr>
            <w:rFonts w:asciiTheme="majorBidi" w:hAnsiTheme="majorBidi" w:cstheme="majorBidi"/>
          </w:rPr>
          <w:delText xml:space="preserve">pressure </w:delText>
        </w:r>
        <w:r w:rsidR="00523EC8" w:rsidRPr="00B95524" w:rsidDel="00227E48">
          <w:rPr>
            <w:rFonts w:asciiTheme="majorBidi" w:hAnsiTheme="majorBidi" w:cstheme="majorBidi"/>
          </w:rPr>
          <w:delText>remained</w:delText>
        </w:r>
        <w:r w:rsidR="00911459" w:rsidDel="00227E48">
          <w:rPr>
            <w:rFonts w:asciiTheme="majorBidi" w:hAnsiTheme="majorBidi" w:cstheme="majorBidi"/>
          </w:rPr>
          <w:delText xml:space="preserve"> nearly</w:delText>
        </w:r>
        <w:r w:rsidR="00523EC8" w:rsidRPr="00B95524" w:rsidDel="00227E48">
          <w:rPr>
            <w:rFonts w:asciiTheme="majorBidi" w:hAnsiTheme="majorBidi" w:cstheme="majorBidi"/>
          </w:rPr>
          <w:delText xml:space="preserve"> unchanged, however, LV volume </w:delText>
        </w:r>
        <w:r w:rsidR="006E232B" w:rsidRPr="00B95524" w:rsidDel="00227E48">
          <w:rPr>
            <w:rFonts w:asciiTheme="majorBidi" w:hAnsiTheme="majorBidi" w:cstheme="majorBidi"/>
          </w:rPr>
          <w:delText xml:space="preserve">increased significantly and shifted the </w:delText>
        </w:r>
        <w:r w:rsidR="00911459" w:rsidDel="00227E48">
          <w:rPr>
            <w:rFonts w:asciiTheme="majorBidi" w:hAnsiTheme="majorBidi" w:cstheme="majorBidi"/>
          </w:rPr>
          <w:delText>entire</w:delText>
        </w:r>
        <w:r w:rsidR="00911459" w:rsidRPr="00B95524" w:rsidDel="00227E48">
          <w:rPr>
            <w:rFonts w:asciiTheme="majorBidi" w:hAnsiTheme="majorBidi" w:cstheme="majorBidi"/>
          </w:rPr>
          <w:delText xml:space="preserve"> </w:delText>
        </w:r>
        <w:r w:rsidR="003412E4" w:rsidRPr="00B95524" w:rsidDel="00227E48">
          <w:rPr>
            <w:rFonts w:asciiTheme="majorBidi" w:hAnsiTheme="majorBidi" w:cstheme="majorBidi"/>
          </w:rPr>
          <w:delText xml:space="preserve">loop to the right. </w:delText>
        </w:r>
        <w:r w:rsidR="0031619B" w:rsidRPr="00B95524" w:rsidDel="00227E48">
          <w:rPr>
            <w:rFonts w:asciiTheme="majorBidi" w:hAnsiTheme="majorBidi" w:cstheme="majorBidi"/>
          </w:rPr>
          <w:delText xml:space="preserve">Stroke volume </w:delText>
        </w:r>
        <w:r w:rsidR="00155852" w:rsidRPr="00B95524" w:rsidDel="00227E48">
          <w:rPr>
            <w:rFonts w:asciiTheme="majorBidi" w:hAnsiTheme="majorBidi" w:cstheme="majorBidi"/>
          </w:rPr>
          <w:delText xml:space="preserve">increased by </w:delText>
        </w:r>
        <w:r w:rsidR="004F5F9F" w:rsidRPr="00B95524" w:rsidDel="00227E48">
          <w:rPr>
            <w:rFonts w:asciiTheme="majorBidi" w:hAnsiTheme="majorBidi" w:cstheme="majorBidi"/>
          </w:rPr>
          <w:delText xml:space="preserve">~51% and </w:delText>
        </w:r>
        <w:r w:rsidR="00DC2583" w:rsidRPr="00B95524" w:rsidDel="00227E48">
          <w:rPr>
            <w:rFonts w:asciiTheme="majorBidi" w:hAnsiTheme="majorBidi" w:cstheme="majorBidi"/>
          </w:rPr>
          <w:delText xml:space="preserve">consequently increased the enclosed area and LV stroke work by </w:delText>
        </w:r>
        <w:r w:rsidR="000201C5" w:rsidRPr="00B95524" w:rsidDel="00227E48">
          <w:rPr>
            <w:rFonts w:asciiTheme="majorBidi" w:hAnsiTheme="majorBidi" w:cstheme="majorBidi"/>
          </w:rPr>
          <w:delText xml:space="preserve">~50%. </w:delText>
        </w:r>
        <w:r w:rsidR="00BB6367" w:rsidRPr="00B95524" w:rsidDel="00227E48">
          <w:rPr>
            <w:rFonts w:asciiTheme="majorBidi" w:hAnsiTheme="majorBidi" w:cstheme="majorBidi"/>
          </w:rPr>
          <w:delText xml:space="preserve">Due to </w:delText>
        </w:r>
        <w:r w:rsidR="00911459" w:rsidDel="00227E48">
          <w:rPr>
            <w:rFonts w:asciiTheme="majorBidi" w:hAnsiTheme="majorBidi" w:cstheme="majorBidi"/>
          </w:rPr>
          <w:delText xml:space="preserve">the </w:delText>
        </w:r>
        <w:r w:rsidR="00DF56DE" w:rsidRPr="00B95524" w:rsidDel="00227E48">
          <w:rPr>
            <w:rFonts w:asciiTheme="majorBidi" w:hAnsiTheme="majorBidi" w:cstheme="majorBidi"/>
          </w:rPr>
          <w:delText xml:space="preserve">insufficient mitral valve, the relaxation phase </w:delText>
        </w:r>
        <w:r w:rsidR="00787423" w:rsidRPr="00B95524" w:rsidDel="00227E48">
          <w:rPr>
            <w:rFonts w:asciiTheme="majorBidi" w:hAnsiTheme="majorBidi" w:cstheme="majorBidi"/>
          </w:rPr>
          <w:delText xml:space="preserve">was </w:delText>
        </w:r>
        <w:r w:rsidR="00506F68" w:rsidRPr="00B95524" w:rsidDel="00227E48">
          <w:rPr>
            <w:rFonts w:asciiTheme="majorBidi" w:hAnsiTheme="majorBidi" w:cstheme="majorBidi"/>
          </w:rPr>
          <w:delText xml:space="preserve">no longer isovolumic and </w:delText>
        </w:r>
        <w:r w:rsidR="00E47631" w:rsidRPr="00B95524" w:rsidDel="00227E48">
          <w:rPr>
            <w:rFonts w:asciiTheme="majorBidi" w:hAnsiTheme="majorBidi" w:cstheme="majorBidi"/>
          </w:rPr>
          <w:delText xml:space="preserve">LV volume </w:delText>
        </w:r>
        <w:r w:rsidR="00911459" w:rsidDel="00227E48">
          <w:rPr>
            <w:rFonts w:asciiTheme="majorBidi" w:hAnsiTheme="majorBidi" w:cstheme="majorBidi"/>
          </w:rPr>
          <w:delText>continued to</w:delText>
        </w:r>
        <w:r w:rsidR="00911459" w:rsidRPr="00B95524" w:rsidDel="00227E48">
          <w:rPr>
            <w:rFonts w:asciiTheme="majorBidi" w:hAnsiTheme="majorBidi" w:cstheme="majorBidi"/>
          </w:rPr>
          <w:delText xml:space="preserve"> </w:delText>
        </w:r>
        <w:r w:rsidR="00911459" w:rsidDel="00227E48">
          <w:rPr>
            <w:rFonts w:asciiTheme="majorBidi" w:hAnsiTheme="majorBidi" w:cstheme="majorBidi"/>
          </w:rPr>
          <w:delText>decrease</w:delText>
        </w:r>
        <w:r w:rsidR="00F409B9" w:rsidRPr="00B95524" w:rsidDel="00227E48">
          <w:rPr>
            <w:rFonts w:asciiTheme="majorBidi" w:hAnsiTheme="majorBidi" w:cstheme="majorBidi"/>
          </w:rPr>
          <w:delText>.</w:delText>
        </w:r>
        <w:r w:rsidR="003954D5" w:rsidRPr="00B95524" w:rsidDel="00227E48">
          <w:rPr>
            <w:rFonts w:asciiTheme="majorBidi" w:hAnsiTheme="majorBidi" w:cstheme="majorBidi"/>
          </w:rPr>
          <w:delText xml:space="preserve"> </w:delText>
        </w:r>
      </w:del>
    </w:p>
    <w:p w14:paraId="545178C9" w14:textId="50FC632A" w:rsidR="00885393" w:rsidRDefault="008A1F71" w:rsidP="00F34279">
      <w:pPr>
        <w:spacing w:line="240" w:lineRule="auto"/>
        <w:jc w:val="both"/>
        <w:rPr>
          <w:ins w:id="2581" w:author="Sharifi, Hossein" w:date="2021-11-11T15:32:00Z"/>
          <w:rFonts w:asciiTheme="majorBidi" w:hAnsiTheme="majorBidi" w:cstheme="majorBidi"/>
        </w:rPr>
      </w:pPr>
      <w:del w:id="2582" w:author="Sharifi, Hossein" w:date="2021-11-12T12:56:00Z">
        <w:r w:rsidRPr="00B95524" w:rsidDel="00227E48">
          <w:rPr>
            <w:rFonts w:asciiTheme="majorBidi" w:hAnsiTheme="majorBidi" w:cstheme="majorBidi"/>
          </w:rPr>
          <w:delText xml:space="preserve">In </w:delText>
        </w:r>
        <w:r w:rsidR="00911459" w:rsidDel="00227E48">
          <w:rPr>
            <w:rFonts w:asciiTheme="majorBidi" w:hAnsiTheme="majorBidi" w:cstheme="majorBidi"/>
          </w:rPr>
          <w:delText>the A</w:delText>
        </w:r>
        <w:r w:rsidR="005E7FC4" w:rsidDel="00227E48">
          <w:rPr>
            <w:rFonts w:asciiTheme="majorBidi" w:hAnsiTheme="majorBidi" w:cstheme="majorBidi"/>
          </w:rPr>
          <w:delText>R</w:delText>
        </w:r>
        <w:r w:rsidRPr="00B95524" w:rsidDel="00227E48">
          <w:rPr>
            <w:rFonts w:asciiTheme="majorBidi" w:hAnsiTheme="majorBidi" w:cstheme="majorBidi"/>
          </w:rPr>
          <w:delText xml:space="preserve"> case, </w:delText>
        </w:r>
        <w:r w:rsidR="006F17A2" w:rsidRPr="00B95524" w:rsidDel="00227E48">
          <w:rPr>
            <w:rFonts w:asciiTheme="majorBidi" w:hAnsiTheme="majorBidi" w:cstheme="majorBidi"/>
          </w:rPr>
          <w:delText xml:space="preserve">end-systolic LV pressure elevated </w:delText>
        </w:r>
        <w:r w:rsidR="00803FD5" w:rsidDel="00227E48">
          <w:rPr>
            <w:rFonts w:asciiTheme="majorBidi" w:hAnsiTheme="majorBidi" w:cstheme="majorBidi"/>
          </w:rPr>
          <w:delText xml:space="preserve">slightly </w:delText>
        </w:r>
        <w:r w:rsidR="006F17A2" w:rsidRPr="00B95524" w:rsidDel="00227E48">
          <w:rPr>
            <w:rFonts w:asciiTheme="majorBidi" w:hAnsiTheme="majorBidi" w:cstheme="majorBidi"/>
          </w:rPr>
          <w:delText xml:space="preserve">by </w:delText>
        </w:r>
        <w:r w:rsidR="00657134" w:rsidRPr="00B95524" w:rsidDel="00227E48">
          <w:rPr>
            <w:rFonts w:asciiTheme="majorBidi" w:hAnsiTheme="majorBidi" w:cstheme="majorBidi"/>
          </w:rPr>
          <w:delText xml:space="preserve">~9% and </w:delText>
        </w:r>
        <w:r w:rsidR="00883D1F" w:rsidRPr="00B95524" w:rsidDel="00227E48">
          <w:rPr>
            <w:rFonts w:asciiTheme="majorBidi" w:hAnsiTheme="majorBidi" w:cstheme="majorBidi"/>
          </w:rPr>
          <w:delText>LV cavity volume</w:delText>
        </w:r>
        <w:r w:rsidR="00DD1167" w:rsidRPr="00B95524" w:rsidDel="00227E48">
          <w:rPr>
            <w:rFonts w:asciiTheme="majorBidi" w:hAnsiTheme="majorBidi" w:cstheme="majorBidi"/>
          </w:rPr>
          <w:delText xml:space="preserve"> dilated at both end-systole and </w:delText>
        </w:r>
        <w:r w:rsidR="00803FD5" w:rsidDel="00227E48">
          <w:rPr>
            <w:rFonts w:asciiTheme="majorBidi" w:hAnsiTheme="majorBidi" w:cstheme="majorBidi"/>
          </w:rPr>
          <w:delText>end-</w:delText>
        </w:r>
        <w:r w:rsidR="00DD1167" w:rsidRPr="00B95524" w:rsidDel="00227E48">
          <w:rPr>
            <w:rFonts w:asciiTheme="majorBidi" w:hAnsiTheme="majorBidi" w:cstheme="majorBidi"/>
          </w:rPr>
          <w:delText xml:space="preserve">diastole. Stroke volume </w:delText>
        </w:r>
        <w:r w:rsidR="00D748DD" w:rsidRPr="00B95524" w:rsidDel="00227E48">
          <w:rPr>
            <w:rFonts w:asciiTheme="majorBidi" w:hAnsiTheme="majorBidi" w:cstheme="majorBidi"/>
          </w:rPr>
          <w:delText xml:space="preserve">and stroke work were increased by </w:delText>
        </w:r>
        <w:r w:rsidR="006A4A07" w:rsidRPr="00B95524" w:rsidDel="00227E48">
          <w:rPr>
            <w:rFonts w:asciiTheme="majorBidi" w:hAnsiTheme="majorBidi" w:cstheme="majorBidi"/>
          </w:rPr>
          <w:delText xml:space="preserve">~38% and </w:delText>
        </w:r>
        <w:r w:rsidR="00E6222A" w:rsidRPr="00B95524" w:rsidDel="00227E48">
          <w:rPr>
            <w:rFonts w:asciiTheme="majorBidi" w:hAnsiTheme="majorBidi" w:cstheme="majorBidi"/>
          </w:rPr>
          <w:delText xml:space="preserve">~41%, respectively. Similar to </w:delText>
        </w:r>
        <w:r w:rsidR="00803FD5" w:rsidDel="00227E48">
          <w:rPr>
            <w:rFonts w:asciiTheme="majorBidi" w:hAnsiTheme="majorBidi" w:cstheme="majorBidi"/>
          </w:rPr>
          <w:delText xml:space="preserve">the </w:delText>
        </w:r>
        <w:r w:rsidR="000D1A86" w:rsidRPr="00B95524" w:rsidDel="00227E48">
          <w:rPr>
            <w:rFonts w:asciiTheme="majorBidi" w:hAnsiTheme="majorBidi" w:cstheme="majorBidi"/>
          </w:rPr>
          <w:delText xml:space="preserve">MR case, the relaxation phase was no longer isovolumic </w:delText>
        </w:r>
        <w:r w:rsidR="0096698C" w:rsidDel="00227E48">
          <w:rPr>
            <w:rFonts w:asciiTheme="majorBidi" w:hAnsiTheme="majorBidi" w:cstheme="majorBidi"/>
          </w:rPr>
          <w:delText xml:space="preserve">and </w:delText>
        </w:r>
        <w:r w:rsidR="00803FD5" w:rsidDel="00227E48">
          <w:rPr>
            <w:rFonts w:asciiTheme="majorBidi" w:hAnsiTheme="majorBidi" w:cstheme="majorBidi"/>
          </w:rPr>
          <w:delText xml:space="preserve">thus the </w:delText>
        </w:r>
        <w:r w:rsidR="009E4EDC" w:rsidRPr="00B95524" w:rsidDel="00227E48">
          <w:rPr>
            <w:rFonts w:asciiTheme="majorBidi" w:hAnsiTheme="majorBidi" w:cstheme="majorBidi"/>
          </w:rPr>
          <w:delText xml:space="preserve">LV volume </w:delText>
        </w:r>
        <w:r w:rsidR="00803FD5" w:rsidDel="00227E48">
          <w:rPr>
            <w:rFonts w:asciiTheme="majorBidi" w:hAnsiTheme="majorBidi" w:cstheme="majorBidi"/>
          </w:rPr>
          <w:delText>increased due to</w:delText>
        </w:r>
        <w:r w:rsidR="003954D5" w:rsidRPr="00B95524" w:rsidDel="00227E48">
          <w:rPr>
            <w:rFonts w:asciiTheme="majorBidi" w:hAnsiTheme="majorBidi" w:cstheme="majorBidi"/>
          </w:rPr>
          <w:delText xml:space="preserve"> the retrograde flow from</w:delText>
        </w:r>
        <w:r w:rsidR="00803FD5" w:rsidDel="00227E48">
          <w:rPr>
            <w:rFonts w:asciiTheme="majorBidi" w:hAnsiTheme="majorBidi" w:cstheme="majorBidi"/>
          </w:rPr>
          <w:delText xml:space="preserve"> the</w:delText>
        </w:r>
        <w:r w:rsidR="003954D5" w:rsidRPr="00B95524" w:rsidDel="00227E48">
          <w:rPr>
            <w:rFonts w:asciiTheme="majorBidi" w:hAnsiTheme="majorBidi" w:cstheme="majorBidi"/>
          </w:rPr>
          <w:delText xml:space="preserve"> aorta. </w:delText>
        </w:r>
      </w:del>
    </w:p>
    <w:p w14:paraId="689B2539" w14:textId="7D97DA6F" w:rsidR="00885393" w:rsidRDefault="00885393" w:rsidP="00885393">
      <w:pPr>
        <w:rPr>
          <w:ins w:id="2583" w:author="Sharifi, Hossein" w:date="2021-11-11T15:32:00Z"/>
          <w:rFonts w:asciiTheme="majorBidi" w:hAnsiTheme="majorBidi" w:cstheme="majorBidi"/>
        </w:rPr>
      </w:pPr>
      <w:ins w:id="2584" w:author="Sharifi, Hossein" w:date="2021-11-11T15:32:00Z">
        <w:r>
          <w:rPr>
            <w:rFonts w:asciiTheme="majorBidi" w:hAnsiTheme="majorBidi" w:cstheme="majorBidi"/>
          </w:rPr>
          <w:br w:type="page"/>
        </w:r>
      </w:ins>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86F6E0C" w:rsidR="00C131D5" w:rsidRPr="00B95524" w:rsidRDefault="00330786">
      <w:pPr>
        <w:spacing w:after="200" w:line="240" w:lineRule="auto"/>
        <w:jc w:val="center"/>
        <w:rPr>
          <w:rFonts w:asciiTheme="majorBidi" w:hAnsiTheme="majorBidi" w:cstheme="majorBidi"/>
        </w:rPr>
        <w:pPrChange w:id="2585" w:author="Sharifi, Hossein" w:date="2021-11-11T15:33:00Z">
          <w:pPr>
            <w:spacing w:after="200" w:line="240" w:lineRule="auto"/>
          </w:pPr>
        </w:pPrChange>
      </w:pPr>
      <w:ins w:id="2586" w:author="Sharifi, Hossein" w:date="2021-11-12T23:43:00Z">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ins>
      <w:del w:id="2587" w:author="Sharifi, Hossein" w:date="2021-11-11T15:33:00Z">
        <w:r w:rsidR="007B4918" w:rsidDel="00812B28">
          <w:rPr>
            <w:rFonts w:asciiTheme="majorBidi" w:hAnsiTheme="majorBidi" w:cstheme="majorBidi"/>
            <w:noProof/>
          </w:rPr>
          <w:drawing>
            <wp:inline distT="0" distB="0" distL="0" distR="0" wp14:anchorId="288A3118" wp14:editId="16B1F30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del>
      <w:commentRangeStart w:id="2588"/>
      <w:commentRangeStart w:id="2589"/>
      <w:commentRangeEnd w:id="2588"/>
      <w:r w:rsidR="009F1585">
        <w:rPr>
          <w:rStyle w:val="CommentReference"/>
        </w:rPr>
        <w:commentReference w:id="2588"/>
      </w:r>
      <w:commentRangeEnd w:id="2589"/>
      <w:r w:rsidR="00693963">
        <w:rPr>
          <w:rStyle w:val="CommentReference"/>
        </w:rPr>
        <w:commentReference w:id="2589"/>
      </w:r>
      <w:commentRangeStart w:id="2590"/>
      <w:commentRangeStart w:id="2591"/>
      <w:commentRangeEnd w:id="2590"/>
      <w:r w:rsidR="00DE25CF">
        <w:rPr>
          <w:rStyle w:val="CommentReference"/>
        </w:rPr>
        <w:commentReference w:id="2590"/>
      </w:r>
      <w:commentRangeEnd w:id="2591"/>
      <w:r w:rsidR="00596CDB">
        <w:rPr>
          <w:rStyle w:val="CommentReference"/>
        </w:rPr>
        <w:commentReference w:id="2591"/>
      </w:r>
    </w:p>
    <w:p w14:paraId="7053F39E" w14:textId="5561A00D"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2592"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2592"/>
      <w:r w:rsidRPr="00B95524">
        <w:rPr>
          <w:rFonts w:asciiTheme="majorBidi" w:hAnsiTheme="majorBidi" w:cstheme="majorBidi"/>
        </w:rPr>
        <w:t xml:space="preserve">. </w:t>
      </w:r>
      <w:ins w:id="2593" w:author="Sharifi, Hossein" w:date="2021-11-12T13:10:00Z">
        <w:r w:rsidR="00436C34" w:rsidRPr="00CD6D1C">
          <w:rPr>
            <w:rFonts w:asciiTheme="majorBidi" w:hAnsiTheme="majorBidi" w:cstheme="majorBidi"/>
            <w:b/>
            <w:bCs/>
            <w:rPrChange w:id="2594" w:author="Sharifi, Hossein" w:date="2021-11-12T13:16:00Z">
              <w:rPr>
                <w:rFonts w:asciiTheme="majorBidi" w:hAnsiTheme="majorBidi" w:cstheme="majorBidi"/>
              </w:rPr>
            </w:rPrChange>
          </w:rPr>
          <w:t>Simulated</w:t>
        </w:r>
        <w:r w:rsidR="00436C34">
          <w:rPr>
            <w:rFonts w:asciiTheme="majorBidi" w:hAnsiTheme="majorBidi" w:cstheme="majorBidi"/>
          </w:rPr>
          <w:t xml:space="preserve"> </w:t>
        </w:r>
        <w:r w:rsidR="00436C34">
          <w:rPr>
            <w:rFonts w:asciiTheme="majorBidi" w:hAnsiTheme="majorBidi" w:cstheme="majorBidi"/>
            <w:b/>
            <w:bCs/>
          </w:rPr>
          <w:t>l</w:t>
        </w:r>
      </w:ins>
      <w:del w:id="2595" w:author="Sharifi, Hossein" w:date="2021-11-12T13:10:00Z">
        <w:r w:rsidR="000F29E1" w:rsidRPr="00994DB1" w:rsidDel="00436C34">
          <w:rPr>
            <w:rFonts w:asciiTheme="majorBidi" w:hAnsiTheme="majorBidi" w:cstheme="majorBidi"/>
            <w:b/>
            <w:bCs/>
          </w:rPr>
          <w:delText>L</w:delText>
        </w:r>
      </w:del>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del w:id="2596" w:author="Sharifi, Hossein" w:date="2021-11-12T13:10:00Z">
        <w:r w:rsidR="009616EE" w:rsidRPr="00994DB1" w:rsidDel="00436C34">
          <w:rPr>
            <w:rFonts w:asciiTheme="majorBidi" w:hAnsiTheme="majorBidi" w:cstheme="majorBidi"/>
            <w:b/>
            <w:bCs/>
          </w:rPr>
          <w:delText>baseline (</w:delText>
        </w:r>
        <w:r w:rsidR="00803FD5" w:rsidDel="00436C34">
          <w:rPr>
            <w:rFonts w:asciiTheme="majorBidi" w:hAnsiTheme="majorBidi" w:cstheme="majorBidi"/>
            <w:b/>
            <w:bCs/>
          </w:rPr>
          <w:delText>healthy</w:delText>
        </w:r>
        <w:r w:rsidR="009616EE" w:rsidRPr="00994DB1" w:rsidDel="00436C34">
          <w:rPr>
            <w:rFonts w:asciiTheme="majorBidi" w:hAnsiTheme="majorBidi" w:cstheme="majorBidi"/>
            <w:b/>
            <w:bCs/>
          </w:rPr>
          <w:delText xml:space="preserve">) and </w:delText>
        </w:r>
      </w:del>
      <w:r w:rsidR="009616EE" w:rsidRPr="00994DB1">
        <w:rPr>
          <w:rFonts w:asciiTheme="majorBidi" w:hAnsiTheme="majorBidi" w:cstheme="majorBidi"/>
          <w:b/>
          <w:bCs/>
        </w:rPr>
        <w:t>three types of valvular dysfunction</w:t>
      </w:r>
      <w:ins w:id="2597" w:author="Sharifi, Hossein" w:date="2021-11-12T13:10:00Z">
        <w:r w:rsidR="00436C34">
          <w:rPr>
            <w:rFonts w:asciiTheme="majorBidi" w:hAnsiTheme="majorBidi" w:cstheme="majorBidi"/>
            <w:b/>
            <w:bCs/>
          </w:rPr>
          <w:t xml:space="preserve"> with different levels of severity</w:t>
        </w:r>
      </w:ins>
      <w:del w:id="2598" w:author="Sharifi, Hossein" w:date="2021-11-12T13:10:00Z">
        <w:r w:rsidR="009616EE" w:rsidRPr="00994DB1" w:rsidDel="00436C34">
          <w:rPr>
            <w:rFonts w:asciiTheme="majorBidi" w:hAnsiTheme="majorBidi" w:cstheme="majorBidi"/>
            <w:b/>
            <w:bCs/>
          </w:rPr>
          <w:delText xml:space="preserve"> (overloaded LV)</w:delText>
        </w:r>
      </w:del>
      <w:r w:rsidR="009616EE" w:rsidRPr="00994DB1">
        <w:rPr>
          <w:rFonts w:asciiTheme="majorBidi" w:hAnsiTheme="majorBidi" w:cstheme="majorBidi"/>
          <w:b/>
          <w:bCs/>
        </w:rPr>
        <w:t>.</w:t>
      </w:r>
      <w:r w:rsidR="009616EE" w:rsidRPr="00B95524">
        <w:rPr>
          <w:rFonts w:asciiTheme="majorBidi" w:hAnsiTheme="majorBidi" w:cstheme="majorBidi"/>
        </w:rPr>
        <w:t xml:space="preserve"> </w:t>
      </w:r>
      <w:del w:id="2599" w:author="Sharifi, Hossein" w:date="2021-11-12T13:22:00Z">
        <w:r w:rsidR="00803FD5" w:rsidDel="00874798">
          <w:rPr>
            <w:rFonts w:asciiTheme="majorBidi" w:hAnsiTheme="majorBidi" w:cstheme="majorBidi"/>
          </w:rPr>
          <w:delText>The b</w:delText>
        </w:r>
        <w:r w:rsidR="002D15F5" w:rsidRPr="00B95524" w:rsidDel="00874798">
          <w:rPr>
            <w:rFonts w:asciiTheme="majorBidi" w:hAnsiTheme="majorBidi" w:cstheme="majorBidi"/>
          </w:rPr>
          <w:delText xml:space="preserve">aseline </w:delText>
        </w:r>
        <w:r w:rsidR="00E03947" w:rsidRPr="00B95524" w:rsidDel="00874798">
          <w:rPr>
            <w:rFonts w:asciiTheme="majorBidi" w:hAnsiTheme="majorBidi" w:cstheme="majorBidi"/>
          </w:rPr>
          <w:delText>loop</w:delText>
        </w:r>
        <w:r w:rsidR="00245068" w:rsidRPr="00B95524" w:rsidDel="00874798">
          <w:rPr>
            <w:rFonts w:asciiTheme="majorBidi" w:hAnsiTheme="majorBidi" w:cstheme="majorBidi"/>
          </w:rPr>
          <w:delText xml:space="preserve"> </w:delText>
        </w:r>
        <w:r w:rsidR="00803FD5" w:rsidDel="00874798">
          <w:rPr>
            <w:rFonts w:asciiTheme="majorBidi" w:hAnsiTheme="majorBidi" w:cstheme="majorBidi"/>
          </w:rPr>
          <w:delText>was generated using the</w:delText>
        </w:r>
        <w:r w:rsidR="00803FD5" w:rsidRPr="00B95524" w:rsidDel="00874798">
          <w:rPr>
            <w:rFonts w:asciiTheme="majorBidi" w:hAnsiTheme="majorBidi" w:cstheme="majorBidi"/>
          </w:rPr>
          <w:delText xml:space="preserve"> </w:delText>
        </w:r>
        <w:r w:rsidR="00245068" w:rsidRPr="00B95524" w:rsidDel="00874798">
          <w:rPr>
            <w:rFonts w:asciiTheme="majorBidi" w:hAnsiTheme="majorBidi" w:cstheme="majorBidi"/>
          </w:rPr>
          <w:delText xml:space="preserve">time range of </w:delText>
        </w:r>
        <w:commentRangeStart w:id="2600"/>
        <w:commentRangeStart w:id="2601"/>
        <w:r w:rsidR="00245068" w:rsidRPr="00B95524" w:rsidDel="00874798">
          <w:rPr>
            <w:rFonts w:asciiTheme="majorBidi" w:hAnsiTheme="majorBidi" w:cstheme="majorBidi"/>
          </w:rPr>
          <w:delText>(</w:delText>
        </w:r>
      </w:del>
      <w:ins w:id="2602" w:author="Sharifi, Hossein" w:date="2021-11-12T13:21:00Z">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ins>
      <w:del w:id="2603" w:author="Sharifi, Hossein" w:date="2021-11-12T13:21:00Z">
        <w:r w:rsidR="00245068" w:rsidRPr="00B95524" w:rsidDel="00874798">
          <w:rPr>
            <w:rFonts w:asciiTheme="majorBidi" w:hAnsiTheme="majorBidi" w:cstheme="majorBidi"/>
          </w:rPr>
          <w:delText xml:space="preserve">298 s – 299 s) in </w:delText>
        </w:r>
        <w:r w:rsidR="009A46AB" w:rsidRPr="00B95524" w:rsidDel="00874798">
          <w:rPr>
            <w:rFonts w:asciiTheme="majorBidi" w:hAnsiTheme="majorBidi" w:cstheme="majorBidi"/>
          </w:rPr>
          <w:delText>Fig</w:delText>
        </w:r>
        <w:r w:rsidR="007623F2" w:rsidDel="00874798">
          <w:rPr>
            <w:rFonts w:asciiTheme="majorBidi" w:hAnsiTheme="majorBidi" w:cstheme="majorBidi"/>
          </w:rPr>
          <w:delText>ure</w:delText>
        </w:r>
        <w:r w:rsidR="009A46AB" w:rsidRPr="00B95524" w:rsidDel="00874798">
          <w:rPr>
            <w:rFonts w:asciiTheme="majorBidi" w:hAnsiTheme="majorBidi" w:cstheme="majorBidi"/>
          </w:rPr>
          <w:delText xml:space="preserve">s </w:delText>
        </w:r>
        <w:r w:rsidR="00FB3AC1" w:rsidRPr="00B95524" w:rsidDel="00874798">
          <w:rPr>
            <w:rFonts w:asciiTheme="majorBidi" w:hAnsiTheme="majorBidi" w:cstheme="majorBidi"/>
          </w:rPr>
          <w:fldChar w:fldCharType="begin"/>
        </w:r>
        <w:r w:rsidR="00FB3AC1" w:rsidRPr="00B95524" w:rsidDel="00874798">
          <w:rPr>
            <w:rFonts w:asciiTheme="majorBidi" w:hAnsiTheme="majorBidi" w:cstheme="majorBidi"/>
          </w:rPr>
          <w:delInstrText xml:space="preserve"> seq figure fig2 </w:delInstrText>
        </w:r>
        <w:r w:rsidR="00FB3AC1" w:rsidRPr="00B95524" w:rsidDel="00874798">
          <w:rPr>
            <w:rFonts w:asciiTheme="majorBidi" w:hAnsiTheme="majorBidi" w:cstheme="majorBidi"/>
          </w:rPr>
          <w:fldChar w:fldCharType="separate"/>
        </w:r>
        <w:r w:rsidR="00A668A3" w:rsidDel="00874798">
          <w:rPr>
            <w:rFonts w:asciiTheme="majorBidi" w:hAnsiTheme="majorBidi" w:cstheme="majorBidi"/>
            <w:noProof/>
          </w:rPr>
          <w:delText>2</w:delText>
        </w:r>
        <w:r w:rsidR="00FB3AC1" w:rsidRPr="00B95524" w:rsidDel="00874798">
          <w:rPr>
            <w:rFonts w:asciiTheme="majorBidi" w:hAnsiTheme="majorBidi" w:cstheme="majorBidi"/>
            <w:noProof/>
          </w:rPr>
          <w:fldChar w:fldCharType="end"/>
        </w:r>
        <w:r w:rsidR="009A46AB" w:rsidRPr="00B95524" w:rsidDel="00874798">
          <w:rPr>
            <w:rFonts w:asciiTheme="majorBidi" w:hAnsiTheme="majorBidi" w:cstheme="majorBidi"/>
          </w:rPr>
          <w:delText>-</w:delText>
        </w:r>
        <w:r w:rsidR="00FB3AC1" w:rsidRPr="00B95524" w:rsidDel="00874798">
          <w:rPr>
            <w:rFonts w:asciiTheme="majorBidi" w:hAnsiTheme="majorBidi" w:cstheme="majorBidi"/>
          </w:rPr>
          <w:fldChar w:fldCharType="begin"/>
        </w:r>
        <w:r w:rsidR="00FB3AC1" w:rsidRPr="00B95524" w:rsidDel="00874798">
          <w:rPr>
            <w:rFonts w:asciiTheme="majorBidi" w:hAnsiTheme="majorBidi" w:cstheme="majorBidi"/>
          </w:rPr>
          <w:delInstrText xml:space="preserve"> seq figure fig4 </w:delInstrText>
        </w:r>
        <w:r w:rsidR="00FB3AC1" w:rsidRPr="00B95524" w:rsidDel="00874798">
          <w:rPr>
            <w:rFonts w:asciiTheme="majorBidi" w:hAnsiTheme="majorBidi" w:cstheme="majorBidi"/>
          </w:rPr>
          <w:fldChar w:fldCharType="separate"/>
        </w:r>
        <w:r w:rsidR="00A668A3" w:rsidDel="00874798">
          <w:rPr>
            <w:rFonts w:asciiTheme="majorBidi" w:hAnsiTheme="majorBidi" w:cstheme="majorBidi"/>
            <w:noProof/>
          </w:rPr>
          <w:delText>4</w:delText>
        </w:r>
        <w:r w:rsidR="00FB3AC1" w:rsidRPr="00B95524" w:rsidDel="00874798">
          <w:rPr>
            <w:rFonts w:asciiTheme="majorBidi" w:hAnsiTheme="majorBidi" w:cstheme="majorBidi"/>
            <w:noProof/>
          </w:rPr>
          <w:fldChar w:fldCharType="end"/>
        </w:r>
        <w:r w:rsidR="009A46AB" w:rsidRPr="00B95524" w:rsidDel="00874798">
          <w:rPr>
            <w:rFonts w:asciiTheme="majorBidi" w:hAnsiTheme="majorBidi" w:cstheme="majorBidi"/>
          </w:rPr>
          <w:delText xml:space="preserve"> before </w:delText>
        </w:r>
        <w:r w:rsidR="002C0579" w:rsidRPr="00B95524" w:rsidDel="00874798">
          <w:rPr>
            <w:rFonts w:asciiTheme="majorBidi" w:hAnsiTheme="majorBidi" w:cstheme="majorBidi"/>
          </w:rPr>
          <w:delText xml:space="preserve">applying any overloads. </w:delText>
        </w:r>
        <w:r w:rsidR="00803FD5" w:rsidDel="00874798">
          <w:rPr>
            <w:rFonts w:asciiTheme="majorBidi" w:hAnsiTheme="majorBidi" w:cstheme="majorBidi"/>
          </w:rPr>
          <w:delText>The</w:delText>
        </w:r>
        <w:r w:rsidR="00803FD5" w:rsidRPr="00B95524" w:rsidDel="00874798">
          <w:rPr>
            <w:rFonts w:asciiTheme="majorBidi" w:hAnsiTheme="majorBidi" w:cstheme="majorBidi"/>
          </w:rPr>
          <w:delText xml:space="preserve"> </w:delText>
        </w:r>
        <w:r w:rsidR="00F737EE" w:rsidRPr="00B95524" w:rsidDel="00874798">
          <w:rPr>
            <w:rFonts w:asciiTheme="majorBidi" w:hAnsiTheme="majorBidi" w:cstheme="majorBidi"/>
          </w:rPr>
          <w:delText xml:space="preserve">other three loops </w:delText>
        </w:r>
        <w:r w:rsidR="00803FD5" w:rsidDel="00874798">
          <w:rPr>
            <w:rFonts w:asciiTheme="majorBidi" w:hAnsiTheme="majorBidi" w:cstheme="majorBidi"/>
          </w:rPr>
          <w:delText>were generated using the</w:delText>
        </w:r>
        <w:r w:rsidR="00F737EE" w:rsidRPr="00B95524" w:rsidDel="00874798">
          <w:rPr>
            <w:rFonts w:asciiTheme="majorBidi" w:hAnsiTheme="majorBidi" w:cstheme="majorBidi"/>
          </w:rPr>
          <w:delText xml:space="preserve"> time range of (780 s – 781 s</w:delText>
        </w:r>
      </w:del>
      <w:del w:id="2604" w:author="Sharifi, Hossein" w:date="2021-11-12T13:23:00Z">
        <w:r w:rsidR="00F737EE" w:rsidRPr="00B95524" w:rsidDel="00B2009C">
          <w:rPr>
            <w:rFonts w:asciiTheme="majorBidi" w:hAnsiTheme="majorBidi" w:cstheme="majorBidi"/>
          </w:rPr>
          <w:delText>)</w:delText>
        </w:r>
      </w:del>
      <w:commentRangeEnd w:id="2600"/>
      <w:r w:rsidR="009F1585">
        <w:rPr>
          <w:rStyle w:val="CommentReference"/>
        </w:rPr>
        <w:commentReference w:id="2600"/>
      </w:r>
      <w:commentRangeEnd w:id="2601"/>
      <w:r w:rsidR="007F100A">
        <w:rPr>
          <w:rStyle w:val="CommentReference"/>
        </w:rPr>
        <w:commentReference w:id="2601"/>
      </w:r>
      <w:del w:id="2605" w:author="Sharifi, Hossein" w:date="2021-11-12T13:23:00Z">
        <w:r w:rsidR="00F737EE" w:rsidRPr="00B95524" w:rsidDel="00B2009C">
          <w:rPr>
            <w:rFonts w:asciiTheme="majorBidi" w:hAnsiTheme="majorBidi" w:cstheme="majorBidi"/>
          </w:rPr>
          <w:delText xml:space="preserve"> from the relevant simulation</w:delText>
        </w:r>
        <w:r w:rsidR="00803FD5" w:rsidDel="00B2009C">
          <w:rPr>
            <w:rFonts w:asciiTheme="majorBidi" w:hAnsiTheme="majorBidi" w:cstheme="majorBidi"/>
          </w:rPr>
          <w:delText>s</w:delText>
        </w:r>
        <w:r w:rsidR="00F737EE" w:rsidRPr="00B95524" w:rsidDel="00B2009C">
          <w:rPr>
            <w:rFonts w:asciiTheme="majorBidi" w:hAnsiTheme="majorBidi" w:cstheme="majorBidi"/>
          </w:rPr>
          <w:delText xml:space="preserve"> shown in Fig</w:delText>
        </w:r>
        <w:r w:rsidR="007623F2" w:rsidDel="00B2009C">
          <w:rPr>
            <w:rFonts w:asciiTheme="majorBidi" w:hAnsiTheme="majorBidi" w:cstheme="majorBidi"/>
          </w:rPr>
          <w:delText>ure</w:delText>
        </w:r>
        <w:r w:rsidR="00F737EE" w:rsidRPr="00B95524" w:rsidDel="00B2009C">
          <w:rPr>
            <w:rFonts w:asciiTheme="majorBidi" w:hAnsiTheme="majorBidi" w:cstheme="majorBidi"/>
          </w:rPr>
          <w:delText>s</w:delText>
        </w:r>
        <w:r w:rsidR="003E632C" w:rsidRPr="00B95524" w:rsidDel="00B2009C">
          <w:rPr>
            <w:rFonts w:asciiTheme="majorBidi" w:hAnsiTheme="majorBidi" w:cstheme="majorBidi"/>
          </w:rPr>
          <w:delText xml:space="preserve"> </w:delText>
        </w:r>
        <w:r w:rsidR="00FB3AC1" w:rsidRPr="00B95524" w:rsidDel="00B2009C">
          <w:rPr>
            <w:rFonts w:asciiTheme="majorBidi" w:hAnsiTheme="majorBidi" w:cstheme="majorBidi"/>
          </w:rPr>
          <w:fldChar w:fldCharType="begin"/>
        </w:r>
        <w:r w:rsidR="00FB3AC1" w:rsidRPr="00B95524" w:rsidDel="00B2009C">
          <w:rPr>
            <w:rFonts w:asciiTheme="majorBidi" w:hAnsiTheme="majorBidi" w:cstheme="majorBidi"/>
          </w:rPr>
          <w:delInstrText xml:space="preserve"> seq figure fig2 </w:delInstrText>
        </w:r>
        <w:r w:rsidR="00FB3AC1" w:rsidRPr="00B95524" w:rsidDel="00B2009C">
          <w:rPr>
            <w:rFonts w:asciiTheme="majorBidi" w:hAnsiTheme="majorBidi" w:cstheme="majorBidi"/>
          </w:rPr>
          <w:fldChar w:fldCharType="separate"/>
        </w:r>
        <w:r w:rsidR="00A668A3" w:rsidDel="00B2009C">
          <w:rPr>
            <w:rFonts w:asciiTheme="majorBidi" w:hAnsiTheme="majorBidi" w:cstheme="majorBidi"/>
            <w:noProof/>
          </w:rPr>
          <w:delText>2</w:delText>
        </w:r>
        <w:r w:rsidR="00FB3AC1" w:rsidRPr="00B95524" w:rsidDel="00B2009C">
          <w:rPr>
            <w:rFonts w:asciiTheme="majorBidi" w:hAnsiTheme="majorBidi" w:cstheme="majorBidi"/>
            <w:noProof/>
          </w:rPr>
          <w:fldChar w:fldCharType="end"/>
        </w:r>
        <w:r w:rsidR="003E632C" w:rsidRPr="00B95524" w:rsidDel="00B2009C">
          <w:rPr>
            <w:rFonts w:asciiTheme="majorBidi" w:hAnsiTheme="majorBidi" w:cstheme="majorBidi"/>
          </w:rPr>
          <w:delText>-</w:delText>
        </w:r>
        <w:commentRangeStart w:id="2606"/>
        <w:commentRangeStart w:id="2607"/>
        <w:r w:rsidR="00FB3AC1" w:rsidRPr="00B95524" w:rsidDel="00B2009C">
          <w:rPr>
            <w:rFonts w:asciiTheme="majorBidi" w:hAnsiTheme="majorBidi" w:cstheme="majorBidi"/>
          </w:rPr>
          <w:fldChar w:fldCharType="begin"/>
        </w:r>
        <w:r w:rsidR="00FB3AC1" w:rsidRPr="00B95524" w:rsidDel="00B2009C">
          <w:rPr>
            <w:rFonts w:asciiTheme="majorBidi" w:hAnsiTheme="majorBidi" w:cstheme="majorBidi"/>
          </w:rPr>
          <w:delInstrText xml:space="preserve"> seq figure fig4 </w:delInstrText>
        </w:r>
        <w:r w:rsidR="00FB3AC1" w:rsidRPr="00B95524" w:rsidDel="00B2009C">
          <w:rPr>
            <w:rFonts w:asciiTheme="majorBidi" w:hAnsiTheme="majorBidi" w:cstheme="majorBidi"/>
          </w:rPr>
          <w:fldChar w:fldCharType="separate"/>
        </w:r>
        <w:r w:rsidR="00A668A3" w:rsidDel="00B2009C">
          <w:rPr>
            <w:rFonts w:asciiTheme="majorBidi" w:hAnsiTheme="majorBidi" w:cstheme="majorBidi"/>
            <w:noProof/>
          </w:rPr>
          <w:delText>4</w:delText>
        </w:r>
        <w:r w:rsidR="00FB3AC1" w:rsidRPr="00B95524" w:rsidDel="00B2009C">
          <w:rPr>
            <w:rFonts w:asciiTheme="majorBidi" w:hAnsiTheme="majorBidi" w:cstheme="majorBidi"/>
            <w:noProof/>
          </w:rPr>
          <w:fldChar w:fldCharType="end"/>
        </w:r>
        <w:commentRangeEnd w:id="2606"/>
        <w:r w:rsidR="00EF0C80" w:rsidDel="00B2009C">
          <w:rPr>
            <w:rStyle w:val="CommentReference"/>
          </w:rPr>
          <w:commentReference w:id="2606"/>
        </w:r>
        <w:commentRangeEnd w:id="2607"/>
        <w:r w:rsidR="0061191A" w:rsidRPr="00B2009C" w:rsidDel="00B2009C">
          <w:rPr>
            <w:rStyle w:val="CommentReference"/>
          </w:rPr>
          <w:commentReference w:id="2607"/>
        </w:r>
      </w:del>
      <w:r w:rsidR="003E632C" w:rsidRPr="00B95524">
        <w:rPr>
          <w:rFonts w:asciiTheme="majorBidi" w:hAnsiTheme="majorBidi" w:cstheme="majorBidi"/>
        </w:rPr>
        <w:t xml:space="preserve">. </w:t>
      </w:r>
      <w:ins w:id="2608" w:author="Wenk, Jonathan F." w:date="2021-12-16T14:29:00Z">
        <w:r w:rsidR="006D5DD6">
          <w:rPr>
            <w:rFonts w:asciiTheme="majorBidi" w:hAnsiTheme="majorBidi" w:cstheme="majorBidi"/>
          </w:rPr>
          <w:t>Note that RV mean</w:t>
        </w:r>
      </w:ins>
      <w:ins w:id="2609" w:author="Wenk, Jonathan F." w:date="2021-12-16T14:30:00Z">
        <w:r w:rsidR="006D5DD6">
          <w:rPr>
            <w:rFonts w:asciiTheme="majorBidi" w:hAnsiTheme="majorBidi" w:cstheme="majorBidi"/>
          </w:rPr>
          <w:t>s</w:t>
        </w:r>
      </w:ins>
      <w:ins w:id="2610" w:author="Wenk, Jonathan F." w:date="2021-12-16T14:29:00Z">
        <w:r w:rsidR="006D5DD6">
          <w:rPr>
            <w:rFonts w:asciiTheme="majorBidi" w:hAnsiTheme="majorBidi" w:cstheme="majorBidi"/>
          </w:rPr>
          <w:t xml:space="preserve"> </w:t>
        </w:r>
      </w:ins>
      <w:ins w:id="2611" w:author="Wenk, Jonathan F." w:date="2021-12-16T14:30:00Z">
        <w:r w:rsidR="006D5DD6">
          <w:rPr>
            <w:rFonts w:asciiTheme="majorBidi" w:hAnsiTheme="majorBidi" w:cstheme="majorBidi"/>
          </w:rPr>
          <w:t>regurgitant volume.</w:t>
        </w:r>
      </w:ins>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3FC3E120" w:rsidR="00E8012F" w:rsidRPr="00B95524" w:rsidRDefault="00E83A11" w:rsidP="00013E46">
      <w:pPr>
        <w:spacing w:line="240" w:lineRule="auto"/>
        <w:jc w:val="both"/>
        <w:rPr>
          <w:rFonts w:asciiTheme="majorBidi" w:hAnsiTheme="majorBidi" w:cstheme="majorBidi"/>
        </w:rPr>
      </w:pPr>
      <w:ins w:id="2612" w:author="Sharifi, Hossein" w:date="2021-11-14T15:34:00Z">
        <w:del w:id="2613" w:author="Wenk, Jonathan F." w:date="2021-12-16T15:17:00Z">
          <w:r w:rsidDel="00E12983">
            <w:rPr>
              <w:rFonts w:asciiTheme="majorBidi" w:hAnsiTheme="majorBidi" w:cstheme="majorBidi"/>
            </w:rPr>
            <w:delText xml:space="preserve">In the next attempt, </w:delText>
          </w:r>
        </w:del>
      </w:ins>
      <w:ins w:id="2614" w:author="Wenk, Jonathan F." w:date="2021-12-16T15:17:00Z">
        <w:r w:rsidR="00E12983">
          <w:rPr>
            <w:rFonts w:asciiTheme="majorBidi" w:hAnsiTheme="majorBidi" w:cstheme="majorBidi"/>
          </w:rPr>
          <w:t xml:space="preserve">The </w:t>
        </w:r>
      </w:ins>
      <w:ins w:id="2615" w:author="Sharifi, Hossein" w:date="2021-11-14T15:45:00Z">
        <w:r w:rsidR="000C373D">
          <w:rPr>
            <w:rFonts w:asciiTheme="majorBidi" w:hAnsiTheme="majorBidi" w:cstheme="majorBidi"/>
          </w:rPr>
          <w:t>model</w:t>
        </w:r>
      </w:ins>
      <w:ins w:id="2616" w:author="Sharifi, Hossein" w:date="2021-11-14T15:46:00Z">
        <w:r w:rsidR="00E51D81">
          <w:rPr>
            <w:rFonts w:asciiTheme="majorBidi" w:hAnsiTheme="majorBidi" w:cstheme="majorBidi"/>
          </w:rPr>
          <w:t xml:space="preserve"> was </w:t>
        </w:r>
      </w:ins>
      <w:ins w:id="2617" w:author="Wenk, Jonathan F." w:date="2021-12-16T15:17:00Z">
        <w:r w:rsidR="00E12983">
          <w:rPr>
            <w:rFonts w:asciiTheme="majorBidi" w:hAnsiTheme="majorBidi" w:cstheme="majorBidi"/>
          </w:rPr>
          <w:t xml:space="preserve">also </w:t>
        </w:r>
      </w:ins>
      <w:ins w:id="2618" w:author="Sharifi, Hossein" w:date="2021-11-14T15:46:00Z">
        <w:r w:rsidR="00E51D81">
          <w:rPr>
            <w:rFonts w:asciiTheme="majorBidi" w:hAnsiTheme="majorBidi" w:cstheme="majorBidi"/>
          </w:rPr>
          <w:t xml:space="preserve">tested by removing the </w:t>
        </w:r>
      </w:ins>
      <w:ins w:id="2619" w:author="Sharifi, Hossein" w:date="2021-11-14T17:26:00Z">
        <w:r w:rsidR="00A11843">
          <w:rPr>
            <w:rFonts w:asciiTheme="majorBidi" w:hAnsiTheme="majorBidi" w:cstheme="majorBidi"/>
          </w:rPr>
          <w:t>disease</w:t>
        </w:r>
      </w:ins>
      <w:ins w:id="2620" w:author="Sharifi, Hossein" w:date="2021-11-14T17:28:00Z">
        <w:r w:rsidR="00CD57FE">
          <w:rPr>
            <w:rFonts w:asciiTheme="majorBidi" w:hAnsiTheme="majorBidi" w:cstheme="majorBidi"/>
          </w:rPr>
          <w:t>-mimicking pert</w:t>
        </w:r>
      </w:ins>
      <w:ins w:id="2621" w:author="Sharifi, Hossein" w:date="2021-11-14T17:30:00Z">
        <w:r w:rsidR="00A95BD4">
          <w:rPr>
            <w:rFonts w:asciiTheme="majorBidi" w:hAnsiTheme="majorBidi" w:cstheme="majorBidi"/>
          </w:rPr>
          <w:t>urbations</w:t>
        </w:r>
      </w:ins>
      <w:ins w:id="2622" w:author="Sharifi, Hossein" w:date="2021-12-07T15:39:00Z">
        <w:r w:rsidR="002A414F">
          <w:rPr>
            <w:rFonts w:asciiTheme="majorBidi" w:hAnsiTheme="majorBidi" w:cstheme="majorBidi"/>
          </w:rPr>
          <w:t xml:space="preserve"> </w:t>
        </w:r>
      </w:ins>
      <w:ins w:id="2623" w:author="Wenk, Jonathan F." w:date="2021-12-16T15:18:00Z">
        <w:r w:rsidR="00E12983">
          <w:rPr>
            <w:rFonts w:asciiTheme="majorBidi" w:hAnsiTheme="majorBidi" w:cstheme="majorBidi"/>
          </w:rPr>
          <w:t xml:space="preserve">after the </w:t>
        </w:r>
      </w:ins>
      <w:ins w:id="2624" w:author="Sharifi, Hossein" w:date="2021-12-07T15:39:00Z">
        <w:del w:id="2625" w:author="Wenk, Jonathan F." w:date="2021-12-16T15:18:00Z">
          <w:r w:rsidR="002A414F" w:rsidDel="00E12983">
            <w:rPr>
              <w:rFonts w:asciiTheme="majorBidi" w:hAnsiTheme="majorBidi" w:cstheme="majorBidi"/>
            </w:rPr>
            <w:delText xml:space="preserve">when </w:delText>
          </w:r>
        </w:del>
        <w:r w:rsidR="002A414F">
          <w:rPr>
            <w:rFonts w:asciiTheme="majorBidi" w:hAnsiTheme="majorBidi" w:cstheme="majorBidi"/>
          </w:rPr>
          <w:t xml:space="preserve">LV </w:t>
        </w:r>
      </w:ins>
      <w:ins w:id="2626" w:author="Sharifi, Hossein" w:date="2021-12-07T15:40:00Z">
        <w:del w:id="2627" w:author="Wenk, Jonathan F." w:date="2021-12-16T15:18:00Z">
          <w:r w:rsidR="002A414F" w:rsidDel="00E12983">
            <w:rPr>
              <w:rFonts w:asciiTheme="majorBidi" w:hAnsiTheme="majorBidi" w:cstheme="majorBidi"/>
            </w:rPr>
            <w:delText xml:space="preserve">was </w:delText>
          </w:r>
          <w:r w:rsidR="00623038" w:rsidDel="00E12983">
            <w:rPr>
              <w:rFonts w:asciiTheme="majorBidi" w:hAnsiTheme="majorBidi" w:cstheme="majorBidi"/>
            </w:rPr>
            <w:delText xml:space="preserve">in the </w:delText>
          </w:r>
        </w:del>
        <w:r w:rsidR="00623038">
          <w:rPr>
            <w:rFonts w:asciiTheme="majorBidi" w:hAnsiTheme="majorBidi" w:cstheme="majorBidi"/>
          </w:rPr>
          <w:t xml:space="preserve">growth </w:t>
        </w:r>
      </w:ins>
      <w:ins w:id="2628" w:author="Wenk, Jonathan F." w:date="2021-12-16T15:18:00Z">
        <w:r w:rsidR="00E12983">
          <w:rPr>
            <w:rFonts w:asciiTheme="majorBidi" w:hAnsiTheme="majorBidi" w:cstheme="majorBidi"/>
          </w:rPr>
          <w:t xml:space="preserve">had reached </w:t>
        </w:r>
      </w:ins>
      <w:ins w:id="2629" w:author="Sharifi, Hossein" w:date="2021-12-07T15:40:00Z">
        <w:r w:rsidR="00623038">
          <w:rPr>
            <w:rFonts w:asciiTheme="majorBidi" w:hAnsiTheme="majorBidi" w:cstheme="majorBidi"/>
          </w:rPr>
          <w:t>steady state</w:t>
        </w:r>
      </w:ins>
      <w:ins w:id="2630" w:author="Sharifi, Hossein" w:date="2021-11-14T17:31:00Z">
        <w:r w:rsidR="00013E46">
          <w:rPr>
            <w:rFonts w:asciiTheme="majorBidi" w:hAnsiTheme="majorBidi" w:cstheme="majorBidi"/>
          </w:rPr>
          <w:t xml:space="preserve">. </w:t>
        </w:r>
      </w:ins>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del w:id="2631" w:author="Sharifi, Hossein" w:date="2021-11-14T17:35:00Z">
        <w:r w:rsidR="00F658AA" w:rsidRPr="00B95524" w:rsidDel="00DB109A">
          <w:rPr>
            <w:rFonts w:asciiTheme="majorBidi" w:hAnsiTheme="majorBidi" w:cstheme="majorBidi"/>
          </w:rPr>
          <w:delText>abnormal loading</w:delText>
        </w:r>
        <w:r w:rsidR="00803FD5" w:rsidDel="00DB109A">
          <w:rPr>
            <w:rFonts w:asciiTheme="majorBidi" w:hAnsiTheme="majorBidi" w:cstheme="majorBidi"/>
          </w:rPr>
          <w:delText xml:space="preserve"> conditions</w:delText>
        </w:r>
      </w:del>
      <w:ins w:id="2632" w:author="Sharifi, Hossein" w:date="2021-11-14T17:35:00Z">
        <w:r w:rsidR="00DB109A">
          <w:rPr>
            <w:rFonts w:asciiTheme="majorBidi" w:hAnsiTheme="majorBidi" w:cstheme="majorBidi"/>
          </w:rPr>
          <w:t>underlying perturbations</w:t>
        </w:r>
      </w:ins>
      <w:ins w:id="2633" w:author="Sharifi, Hossein" w:date="2021-11-14T18:16:00Z">
        <w:r w:rsidR="00CF2F75">
          <w:rPr>
            <w:rFonts w:asciiTheme="majorBidi" w:hAnsiTheme="majorBidi" w:cstheme="majorBidi"/>
          </w:rPr>
          <w:t xml:space="preserve"> in</w:t>
        </w:r>
      </w:ins>
      <w:r w:rsidR="00F658AA" w:rsidRPr="00B95524">
        <w:rPr>
          <w:rFonts w:asciiTheme="majorBidi" w:hAnsiTheme="majorBidi" w:cstheme="majorBidi"/>
        </w:rPr>
        <w:t xml:space="preserve"> </w:t>
      </w:r>
      <w:ins w:id="2634" w:author="Sharifi, Hossein" w:date="2021-11-14T18:15:00Z">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ins>
      <w:ins w:id="2635" w:author="Sharifi, Hossein" w:date="2021-11-14T18:16:00Z">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ins>
      <w:r w:rsidR="00CF2F75">
        <w:rPr>
          <w:rFonts w:asciiTheme="majorBidi" w:hAnsiTheme="majorBidi" w:cstheme="majorBidi"/>
        </w:rPr>
        <w:fldChar w:fldCharType="separate"/>
      </w:r>
      <w:ins w:id="2636" w:author="Sharifi, Hossein" w:date="2021-12-07T16:48:00Z">
        <w:r w:rsidR="00A15D39">
          <w:rPr>
            <w:rFonts w:asciiTheme="majorBidi" w:hAnsiTheme="majorBidi" w:cstheme="majorBidi"/>
            <w:noProof/>
          </w:rPr>
          <w:t>2</w:t>
        </w:r>
      </w:ins>
      <w:ins w:id="2637" w:author="Sharifi, Hossein" w:date="2021-11-14T18:16:00Z">
        <w:r w:rsidR="00CF2F75">
          <w:rPr>
            <w:rFonts w:asciiTheme="majorBidi" w:hAnsiTheme="majorBidi" w:cstheme="majorBidi"/>
          </w:rPr>
          <w:fldChar w:fldCharType="end"/>
        </w:r>
      </w:ins>
      <w:ins w:id="2638" w:author="Sharifi, Hossein" w:date="2021-11-14T18:17:00Z">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ins>
      <w:r w:rsidR="00CF2F75">
        <w:rPr>
          <w:rFonts w:asciiTheme="majorBidi" w:hAnsiTheme="majorBidi" w:cstheme="majorBidi"/>
        </w:rPr>
        <w:fldChar w:fldCharType="separate"/>
      </w:r>
      <w:ins w:id="2639" w:author="Sharifi, Hossein" w:date="2021-12-07T16:48:00Z">
        <w:r w:rsidR="00A15D39">
          <w:rPr>
            <w:rFonts w:asciiTheme="majorBidi" w:hAnsiTheme="majorBidi" w:cstheme="majorBidi"/>
            <w:noProof/>
          </w:rPr>
          <w:t>4</w:t>
        </w:r>
      </w:ins>
      <w:ins w:id="2640" w:author="Sharifi, Hossein" w:date="2021-11-14T18:17:00Z">
        <w:r w:rsidR="00CF2F75">
          <w:rPr>
            <w:rFonts w:asciiTheme="majorBidi" w:hAnsiTheme="majorBidi" w:cstheme="majorBidi"/>
          </w:rPr>
          <w:fldChar w:fldCharType="end"/>
        </w:r>
      </w:ins>
      <w:ins w:id="2641" w:author="Sharifi, Hossein" w:date="2021-11-14T18:15:00Z">
        <w:r w:rsidR="003D48E7">
          <w:rPr>
            <w:rFonts w:asciiTheme="majorBidi" w:hAnsiTheme="majorBidi" w:cstheme="majorBidi"/>
          </w:rPr>
          <w:t xml:space="preserve"> </w:t>
        </w:r>
      </w:ins>
      <w:r w:rsidR="006C2EA5" w:rsidRPr="00B95524">
        <w:rPr>
          <w:rFonts w:asciiTheme="majorBidi" w:hAnsiTheme="majorBidi" w:cstheme="majorBidi"/>
        </w:rPr>
        <w:t xml:space="preserve">were removed. </w:t>
      </w:r>
      <w:del w:id="2642" w:author="Wenk, Jonathan F." w:date="2021-12-16T15:22:00Z">
        <w:r w:rsidR="007E4B14" w:rsidRPr="00B95524" w:rsidDel="00E12983">
          <w:rPr>
            <w:rFonts w:asciiTheme="majorBidi" w:hAnsiTheme="majorBidi" w:cstheme="majorBidi"/>
          </w:rPr>
          <w:delText xml:space="preserve">Each column represents a </w:delText>
        </w:r>
        <w:r w:rsidR="00E319D8" w:rsidRPr="00B95524" w:rsidDel="00E12983">
          <w:rPr>
            <w:rFonts w:asciiTheme="majorBidi" w:hAnsiTheme="majorBidi" w:cstheme="majorBidi"/>
          </w:rPr>
          <w:delText>simulated</w:delText>
        </w:r>
        <w:r w:rsidR="007E4B14" w:rsidRPr="00B95524" w:rsidDel="00E12983">
          <w:rPr>
            <w:rFonts w:asciiTheme="majorBidi" w:hAnsiTheme="majorBidi" w:cstheme="majorBidi"/>
          </w:rPr>
          <w:delText xml:space="preserve"> valvular </w:delText>
        </w:r>
        <w:r w:rsidR="00E36532" w:rsidRPr="00B95524" w:rsidDel="00E12983">
          <w:rPr>
            <w:rFonts w:asciiTheme="majorBidi" w:hAnsiTheme="majorBidi" w:cstheme="majorBidi"/>
          </w:rPr>
          <w:delText>dysfunction shown in Fig</w:delText>
        </w:r>
        <w:r w:rsidR="007623F2" w:rsidDel="00E12983">
          <w:rPr>
            <w:rFonts w:asciiTheme="majorBidi" w:hAnsiTheme="majorBidi" w:cstheme="majorBidi"/>
          </w:rPr>
          <w:delText>ure</w:delText>
        </w:r>
        <w:r w:rsidR="00E36532" w:rsidRPr="00B95524" w:rsidDel="00E12983">
          <w:rPr>
            <w:rFonts w:asciiTheme="majorBidi" w:hAnsiTheme="majorBidi" w:cstheme="majorBidi"/>
          </w:rPr>
          <w:delText xml:space="preserve">s </w:delText>
        </w:r>
        <w:r w:rsidR="00FB3AC1" w:rsidRPr="00B95524" w:rsidDel="00E12983">
          <w:rPr>
            <w:rFonts w:asciiTheme="majorBidi" w:hAnsiTheme="majorBidi" w:cstheme="majorBidi"/>
          </w:rPr>
          <w:fldChar w:fldCharType="begin"/>
        </w:r>
        <w:r w:rsidR="00FB3AC1" w:rsidRPr="00B95524" w:rsidDel="00E12983">
          <w:rPr>
            <w:rFonts w:asciiTheme="majorBidi" w:hAnsiTheme="majorBidi" w:cstheme="majorBidi"/>
          </w:rPr>
          <w:delInstrText xml:space="preserve"> seq figure fig2 </w:delInstrText>
        </w:r>
        <w:r w:rsidR="00FB3AC1" w:rsidRPr="00B95524" w:rsidDel="00E12983">
          <w:rPr>
            <w:rFonts w:asciiTheme="majorBidi" w:hAnsiTheme="majorBidi" w:cstheme="majorBidi"/>
          </w:rPr>
          <w:fldChar w:fldCharType="separate"/>
        </w:r>
        <w:r w:rsidR="00A668A3" w:rsidDel="00E12983">
          <w:rPr>
            <w:rFonts w:asciiTheme="majorBidi" w:hAnsiTheme="majorBidi" w:cstheme="majorBidi"/>
            <w:noProof/>
          </w:rPr>
          <w:delText>2</w:delText>
        </w:r>
        <w:r w:rsidR="00FB3AC1" w:rsidRPr="00B95524" w:rsidDel="00E12983">
          <w:rPr>
            <w:rFonts w:asciiTheme="majorBidi" w:hAnsiTheme="majorBidi" w:cstheme="majorBidi"/>
            <w:noProof/>
          </w:rPr>
          <w:fldChar w:fldCharType="end"/>
        </w:r>
        <w:r w:rsidR="00E36532" w:rsidRPr="00B95524" w:rsidDel="00E12983">
          <w:rPr>
            <w:rFonts w:asciiTheme="majorBidi" w:hAnsiTheme="majorBidi" w:cstheme="majorBidi"/>
          </w:rPr>
          <w:delText>-</w:delText>
        </w:r>
        <w:r w:rsidR="00FB3AC1" w:rsidRPr="00B95524" w:rsidDel="00E12983">
          <w:rPr>
            <w:rFonts w:asciiTheme="majorBidi" w:hAnsiTheme="majorBidi" w:cstheme="majorBidi"/>
          </w:rPr>
          <w:fldChar w:fldCharType="begin"/>
        </w:r>
        <w:r w:rsidR="00FB3AC1" w:rsidRPr="00B95524" w:rsidDel="00E12983">
          <w:rPr>
            <w:rFonts w:asciiTheme="majorBidi" w:hAnsiTheme="majorBidi" w:cstheme="majorBidi"/>
          </w:rPr>
          <w:delInstrText xml:space="preserve"> seq figure fig4 </w:delInstrText>
        </w:r>
        <w:r w:rsidR="00FB3AC1" w:rsidRPr="00B95524" w:rsidDel="00E12983">
          <w:rPr>
            <w:rFonts w:asciiTheme="majorBidi" w:hAnsiTheme="majorBidi" w:cstheme="majorBidi"/>
          </w:rPr>
          <w:fldChar w:fldCharType="separate"/>
        </w:r>
        <w:r w:rsidR="00A668A3" w:rsidDel="00E12983">
          <w:rPr>
            <w:rFonts w:asciiTheme="majorBidi" w:hAnsiTheme="majorBidi" w:cstheme="majorBidi"/>
            <w:noProof/>
          </w:rPr>
          <w:delText>4</w:delText>
        </w:r>
        <w:r w:rsidR="00FB3AC1" w:rsidRPr="00B95524" w:rsidDel="00E12983">
          <w:rPr>
            <w:rFonts w:asciiTheme="majorBidi" w:hAnsiTheme="majorBidi" w:cstheme="majorBidi"/>
            <w:noProof/>
          </w:rPr>
          <w:fldChar w:fldCharType="end"/>
        </w:r>
      </w:del>
      <w:ins w:id="2643" w:author="Sharifi, Hossein" w:date="2021-11-14T18:17:00Z">
        <w:del w:id="2644" w:author="Wenk, Jonathan F." w:date="2021-12-16T15:22:00Z">
          <w:r w:rsidR="00096624" w:rsidDel="00E12983">
            <w:rPr>
              <w:rFonts w:asciiTheme="majorBidi" w:hAnsiTheme="majorBidi" w:cstheme="majorBidi"/>
            </w:rPr>
            <w:delText>disease</w:delText>
          </w:r>
        </w:del>
      </w:ins>
      <w:del w:id="2645" w:author="Wenk, Jonathan F." w:date="2021-12-16T15:22:00Z">
        <w:r w:rsidR="001D2AE6" w:rsidRPr="00B95524" w:rsidDel="00E12983">
          <w:rPr>
            <w:rFonts w:asciiTheme="majorBidi" w:hAnsiTheme="majorBidi" w:cstheme="majorBidi"/>
          </w:rPr>
          <w:delText xml:space="preserve">. </w:delText>
        </w:r>
      </w:del>
      <w:r w:rsidR="00E8012F" w:rsidRPr="00B95524">
        <w:rPr>
          <w:rFonts w:asciiTheme="majorBidi" w:hAnsiTheme="majorBidi" w:cstheme="majorBidi"/>
        </w:rPr>
        <w:t xml:space="preserve">All three cases </w:t>
      </w:r>
      <w:ins w:id="2646" w:author="Sharifi, Hossein" w:date="2021-11-14T18:17:00Z">
        <w:r w:rsidR="00C23EB0">
          <w:rPr>
            <w:rFonts w:asciiTheme="majorBidi" w:hAnsiTheme="majorBidi" w:cstheme="majorBidi"/>
          </w:rPr>
          <w:t xml:space="preserve">were </w:t>
        </w:r>
      </w:ins>
      <w:r w:rsidR="00C231F6" w:rsidRPr="00B95524">
        <w:rPr>
          <w:rFonts w:asciiTheme="majorBidi" w:hAnsiTheme="majorBidi" w:cstheme="majorBidi"/>
        </w:rPr>
        <w:t xml:space="preserve">started and </w:t>
      </w:r>
      <w:del w:id="2647" w:author="Sharifi, Hossein" w:date="2021-11-14T18:17:00Z">
        <w:r w:rsidR="00C231F6" w:rsidRPr="00B95524" w:rsidDel="00096624">
          <w:rPr>
            <w:rFonts w:asciiTheme="majorBidi" w:hAnsiTheme="majorBidi" w:cstheme="majorBidi"/>
          </w:rPr>
          <w:delText xml:space="preserve">overloaded </w:delText>
        </w:r>
      </w:del>
      <w:ins w:id="2648" w:author="Sharifi, Hossein" w:date="2021-11-14T18:17:00Z">
        <w:r w:rsidR="00096624">
          <w:rPr>
            <w:rFonts w:asciiTheme="majorBidi" w:hAnsiTheme="majorBidi" w:cstheme="majorBidi"/>
          </w:rPr>
          <w:t>perturbed</w:t>
        </w:r>
        <w:r w:rsidR="00096624" w:rsidRPr="00B95524">
          <w:rPr>
            <w:rFonts w:asciiTheme="majorBidi" w:hAnsiTheme="majorBidi" w:cstheme="majorBidi"/>
          </w:rPr>
          <w:t xml:space="preserve"> </w:t>
        </w:r>
      </w:ins>
      <w:r w:rsidR="00C231F6" w:rsidRPr="00B95524">
        <w:rPr>
          <w:rFonts w:asciiTheme="majorBidi" w:hAnsiTheme="majorBidi" w:cstheme="majorBidi"/>
        </w:rPr>
        <w:t>exactly as shown in</w:t>
      </w:r>
      <w:ins w:id="2649" w:author="Sharifi, Hossein" w:date="2021-11-14T18:06:00Z">
        <w:r w:rsidR="00457A61">
          <w:rPr>
            <w:rFonts w:asciiTheme="majorBidi" w:hAnsiTheme="majorBidi" w:cstheme="majorBidi"/>
          </w:rPr>
          <w:t xml:space="preserve"> the original Figures</w:t>
        </w:r>
      </w:ins>
      <w:del w:id="2650" w:author="Wenk, Jonathan F." w:date="2021-12-16T15:28:00Z">
        <w:r w:rsidR="00C231F6" w:rsidRPr="00B95524" w:rsidDel="00B2112F">
          <w:rPr>
            <w:rFonts w:asciiTheme="majorBidi" w:hAnsiTheme="majorBidi" w:cstheme="majorBidi"/>
          </w:rPr>
          <w:delText xml:space="preserve"> </w:delText>
        </w:r>
      </w:del>
      <w:ins w:id="2651" w:author="Sharifi, Hossein" w:date="2021-11-14T18:06:00Z">
        <w:del w:id="2652" w:author="Wenk, Jonathan F." w:date="2021-12-16T15:22:00Z">
          <w:r w:rsidR="00457A61" w:rsidDel="00E12983">
            <w:rPr>
              <w:rFonts w:asciiTheme="majorBidi" w:hAnsiTheme="majorBidi" w:cstheme="majorBidi"/>
            </w:rPr>
            <w:delText>(</w:delText>
          </w:r>
        </w:del>
      </w:ins>
      <w:del w:id="2653" w:author="Sharifi, Hossein" w:date="2021-11-14T18:18:00Z">
        <w:r w:rsidR="00164370" w:rsidRPr="00B95524" w:rsidDel="00C23EB0">
          <w:rPr>
            <w:rFonts w:asciiTheme="majorBidi" w:hAnsiTheme="majorBidi" w:cstheme="majorBidi"/>
          </w:rPr>
          <w:delText>Fig</w:delText>
        </w:r>
        <w:r w:rsidR="007623F2" w:rsidDel="00C23EB0">
          <w:rPr>
            <w:rFonts w:asciiTheme="majorBidi" w:hAnsiTheme="majorBidi" w:cstheme="majorBidi"/>
          </w:rPr>
          <w:delText>ure</w:delText>
        </w:r>
        <w:r w:rsidR="00164370" w:rsidRPr="00B95524" w:rsidDel="00C23EB0">
          <w:rPr>
            <w:rFonts w:asciiTheme="majorBidi" w:hAnsiTheme="majorBidi" w:cstheme="majorBidi"/>
          </w:rPr>
          <w:delText>s</w:delText>
        </w:r>
      </w:del>
      <w:del w:id="2654" w:author="Wenk, Jonathan F." w:date="2021-12-16T15:28:00Z">
        <w:r w:rsidR="00164370" w:rsidRPr="00B95524" w:rsidDel="00B2112F">
          <w:rPr>
            <w:rFonts w:asciiTheme="majorBidi" w:hAnsiTheme="majorBidi" w:cstheme="majorBidi"/>
          </w:rPr>
          <w:delText xml:space="preserve"> </w:delText>
        </w:r>
        <w:r w:rsidR="00FB3AC1" w:rsidRPr="00B95524" w:rsidDel="00B2112F">
          <w:rPr>
            <w:rFonts w:asciiTheme="majorBidi" w:hAnsiTheme="majorBidi" w:cstheme="majorBidi"/>
          </w:rPr>
          <w:fldChar w:fldCharType="begin"/>
        </w:r>
        <w:r w:rsidR="00FB3AC1" w:rsidRPr="00B95524" w:rsidDel="00B2112F">
          <w:rPr>
            <w:rFonts w:asciiTheme="majorBidi" w:hAnsiTheme="majorBidi" w:cstheme="majorBidi"/>
          </w:rPr>
          <w:delInstrText xml:space="preserve"> seq figure fig2 </w:delInstrText>
        </w:r>
        <w:r w:rsidR="00FB3AC1" w:rsidRPr="00B95524" w:rsidDel="00B2112F">
          <w:rPr>
            <w:rFonts w:asciiTheme="majorBidi" w:hAnsiTheme="majorBidi" w:cstheme="majorBidi"/>
          </w:rPr>
          <w:fldChar w:fldCharType="separate"/>
        </w:r>
        <w:r w:rsidR="00A15D39" w:rsidDel="00B2112F">
          <w:rPr>
            <w:rFonts w:asciiTheme="majorBidi" w:hAnsiTheme="majorBidi" w:cstheme="majorBidi"/>
            <w:noProof/>
          </w:rPr>
          <w:delText>2</w:delText>
        </w:r>
        <w:r w:rsidR="00FB3AC1" w:rsidRPr="00B95524" w:rsidDel="00B2112F">
          <w:rPr>
            <w:rFonts w:asciiTheme="majorBidi" w:hAnsiTheme="majorBidi" w:cstheme="majorBidi"/>
            <w:noProof/>
          </w:rPr>
          <w:fldChar w:fldCharType="end"/>
        </w:r>
        <w:r w:rsidR="00164370" w:rsidRPr="00B95524" w:rsidDel="00B2112F">
          <w:rPr>
            <w:rFonts w:asciiTheme="majorBidi" w:hAnsiTheme="majorBidi" w:cstheme="majorBidi"/>
          </w:rPr>
          <w:delText>-</w:delText>
        </w:r>
        <w:r w:rsidR="00FB3AC1" w:rsidRPr="00B95524" w:rsidDel="00B2112F">
          <w:rPr>
            <w:rFonts w:asciiTheme="majorBidi" w:hAnsiTheme="majorBidi" w:cstheme="majorBidi"/>
          </w:rPr>
          <w:fldChar w:fldCharType="begin"/>
        </w:r>
        <w:r w:rsidR="00FB3AC1" w:rsidRPr="00B95524" w:rsidDel="00B2112F">
          <w:rPr>
            <w:rFonts w:asciiTheme="majorBidi" w:hAnsiTheme="majorBidi" w:cstheme="majorBidi"/>
          </w:rPr>
          <w:delInstrText xml:space="preserve"> seq figure fig4 </w:delInstrText>
        </w:r>
        <w:r w:rsidR="00FB3AC1" w:rsidRPr="00B95524" w:rsidDel="00B2112F">
          <w:rPr>
            <w:rFonts w:asciiTheme="majorBidi" w:hAnsiTheme="majorBidi" w:cstheme="majorBidi"/>
          </w:rPr>
          <w:fldChar w:fldCharType="separate"/>
        </w:r>
        <w:r w:rsidR="00A15D39" w:rsidDel="00B2112F">
          <w:rPr>
            <w:rFonts w:asciiTheme="majorBidi" w:hAnsiTheme="majorBidi" w:cstheme="majorBidi"/>
            <w:noProof/>
          </w:rPr>
          <w:delText>4</w:delText>
        </w:r>
        <w:r w:rsidR="00FB3AC1" w:rsidRPr="00B95524" w:rsidDel="00B2112F">
          <w:rPr>
            <w:rFonts w:asciiTheme="majorBidi" w:hAnsiTheme="majorBidi" w:cstheme="majorBidi"/>
            <w:noProof/>
          </w:rPr>
          <w:fldChar w:fldCharType="end"/>
        </w:r>
      </w:del>
      <w:ins w:id="2655" w:author="Sharifi, Hossein" w:date="2021-11-14T18:06:00Z">
        <w:del w:id="2656" w:author="Wenk, Jonathan F." w:date="2021-12-16T15:23:00Z">
          <w:r w:rsidR="00457A61" w:rsidDel="00E12983">
            <w:rPr>
              <w:rFonts w:asciiTheme="majorBidi" w:hAnsiTheme="majorBidi" w:cstheme="majorBidi"/>
              <w:noProof/>
            </w:rPr>
            <w:delText>)</w:delText>
          </w:r>
        </w:del>
      </w:ins>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del w:id="2657" w:author="Sharifi, Hossein" w:date="2021-11-14T18:18:00Z">
        <w:r w:rsidR="00921366" w:rsidRPr="00B95524" w:rsidDel="00C23EB0">
          <w:rPr>
            <w:rFonts w:asciiTheme="majorBidi" w:hAnsiTheme="majorBidi" w:cstheme="majorBidi"/>
          </w:rPr>
          <w:delText xml:space="preserve">overloading </w:delText>
        </w:r>
      </w:del>
      <w:ins w:id="2658" w:author="Sharifi, Hossein" w:date="2021-11-14T18:18:00Z">
        <w:r w:rsidR="00C23EB0">
          <w:rPr>
            <w:rFonts w:asciiTheme="majorBidi" w:hAnsiTheme="majorBidi" w:cstheme="majorBidi"/>
          </w:rPr>
          <w:t>underlying perturbations</w:t>
        </w:r>
        <w:r w:rsidR="00C23EB0" w:rsidRPr="00B95524">
          <w:rPr>
            <w:rFonts w:asciiTheme="majorBidi" w:hAnsiTheme="majorBidi" w:cstheme="majorBidi"/>
          </w:rPr>
          <w:t xml:space="preserve"> </w:t>
        </w:r>
      </w:ins>
      <w:r w:rsidR="00921366" w:rsidRPr="00B95524">
        <w:rPr>
          <w:rFonts w:asciiTheme="majorBidi" w:hAnsiTheme="majorBidi" w:cstheme="majorBidi"/>
        </w:rPr>
        <w:t xml:space="preserve">were gradually </w:t>
      </w:r>
      <w:del w:id="2659" w:author="Sharifi, Hossein" w:date="2021-12-07T15:41:00Z">
        <w:r w:rsidR="00921366" w:rsidRPr="00B95524" w:rsidDel="00920569">
          <w:rPr>
            <w:rFonts w:asciiTheme="majorBidi" w:hAnsiTheme="majorBidi" w:cstheme="majorBidi"/>
          </w:rPr>
          <w:delText>removed</w:delText>
        </w:r>
      </w:del>
      <w:ins w:id="2660" w:author="Sharifi, Hossein" w:date="2021-12-07T15:41:00Z">
        <w:r w:rsidR="00920569">
          <w:rPr>
            <w:rFonts w:asciiTheme="majorBidi" w:hAnsiTheme="majorBidi" w:cstheme="majorBidi"/>
          </w:rPr>
          <w:t>lifted</w:t>
        </w:r>
      </w:ins>
      <w:ins w:id="2661" w:author="Sharifi, Hossein" w:date="2021-11-14T18:18:00Z">
        <w:r w:rsidR="00C23EB0">
          <w:rPr>
            <w:rFonts w:asciiTheme="majorBidi" w:hAnsiTheme="majorBidi" w:cstheme="majorBidi"/>
          </w:rPr>
          <w:t>.</w:t>
        </w:r>
      </w:ins>
      <w:del w:id="2662" w:author="Sharifi, Hossein" w:date="2021-11-14T18:18:00Z">
        <w:r w:rsidR="007541B2" w:rsidRPr="00B95524" w:rsidDel="00C23EB0">
          <w:rPr>
            <w:rFonts w:asciiTheme="majorBidi" w:hAnsiTheme="majorBidi" w:cstheme="majorBidi"/>
          </w:rPr>
          <w:delText>,</w:delText>
        </w:r>
      </w:del>
      <w:r w:rsidR="007541B2" w:rsidRPr="00B95524">
        <w:rPr>
          <w:rFonts w:asciiTheme="majorBidi" w:hAnsiTheme="majorBidi" w:cstheme="majorBidi"/>
        </w:rPr>
        <w:t xml:space="preserve"> </w:t>
      </w:r>
      <w:ins w:id="2663" w:author="Sharifi, Hossein" w:date="2021-11-14T18:18:00Z">
        <w:r w:rsidR="00C23EB0">
          <w:rPr>
            <w:rFonts w:asciiTheme="majorBidi" w:hAnsiTheme="majorBidi" w:cstheme="majorBidi"/>
          </w:rPr>
          <w:t>F</w:t>
        </w:r>
      </w:ins>
      <w:del w:id="2664" w:author="Sharifi, Hossein" w:date="2021-11-14T18:18:00Z">
        <w:r w:rsidR="007541B2" w:rsidRPr="00B95524" w:rsidDel="00C23EB0">
          <w:rPr>
            <w:rFonts w:asciiTheme="majorBidi" w:hAnsiTheme="majorBidi" w:cstheme="majorBidi"/>
          </w:rPr>
          <w:delText>f</w:delText>
        </w:r>
      </w:del>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ins w:id="2665" w:author="Sharifi, Hossein" w:date="2021-11-14T18:19:00Z">
        <w:r w:rsidR="00326F54">
          <w:rPr>
            <w:rFonts w:asciiTheme="majorBidi" w:hAnsiTheme="majorBidi" w:cstheme="majorBidi"/>
          </w:rPr>
          <w:t xml:space="preserve"> the default value</w:t>
        </w:r>
        <w:r w:rsidR="00A92ACD">
          <w:rPr>
            <w:rFonts w:asciiTheme="majorBidi" w:hAnsiTheme="majorBidi" w:cstheme="majorBidi"/>
          </w:rPr>
          <w:t xml:space="preserve"> of</w:t>
        </w:r>
      </w:ins>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ins w:id="2666" w:author="Sharifi, Hossein" w:date="2021-11-14T18:19:00Z">
        <w:r w:rsidR="00A92ACD">
          <w:rPr>
            <w:rFonts w:asciiTheme="majorBidi" w:hAnsiTheme="majorBidi" w:cstheme="majorBidi"/>
          </w:rPr>
          <w:t xml:space="preserve">aortic stenosis </w:t>
        </w:r>
      </w:ins>
      <w:del w:id="2667" w:author="Sharifi, Hossein" w:date="2021-11-14T18:19:00Z">
        <w:r w:rsidR="004255DB" w:rsidRPr="00B95524" w:rsidDel="00A92ACD">
          <w:rPr>
            <w:rFonts w:asciiTheme="majorBidi" w:eastAsiaTheme="minorEastAsia" w:hAnsiTheme="majorBidi" w:cstheme="majorBidi"/>
          </w:rPr>
          <w:delText xml:space="preserve">AS </w:delText>
        </w:r>
      </w:del>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ins w:id="2668" w:author="Wenk, Jonathan F." w:date="2021-12-16T15:32:00Z">
        <w:r w:rsidR="00B2112F">
          <w:rPr>
            <w:rFonts w:asciiTheme="majorBidi" w:hAnsiTheme="majorBidi" w:cstheme="majorBidi"/>
          </w:rPr>
          <w:t>ure</w:t>
        </w:r>
      </w:ins>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w:t>
      </w:r>
      <w:del w:id="2669" w:author="Sharifi, Hossein" w:date="2021-11-14T18:30:00Z">
        <w:r w:rsidR="00B730D1" w:rsidRPr="00B95524" w:rsidDel="00316808">
          <w:rPr>
            <w:rFonts w:asciiTheme="majorBidi" w:hAnsiTheme="majorBidi" w:cstheme="majorBidi"/>
          </w:rPr>
          <w:delText xml:space="preserve">cardiovascular </w:delText>
        </w:r>
      </w:del>
      <w:r w:rsidR="00B730D1" w:rsidRPr="00B95524">
        <w:rPr>
          <w:rFonts w:asciiTheme="majorBidi" w:hAnsiTheme="majorBidi" w:cstheme="majorBidi"/>
        </w:rPr>
        <w:t xml:space="preserve">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ins w:id="2670" w:author="Sharifi, Hossein" w:date="2021-12-07T16:00:00Z">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w:instrText>
        </w:r>
      </w:ins>
      <w:ins w:id="2671" w:author="Sharifi, Hossein" w:date="2021-12-07T16:01:00Z">
        <w:r w:rsidR="007B2AA8">
          <w:rPr>
            <w:rFonts w:asciiTheme="majorBidi" w:hAnsiTheme="majorBidi" w:cstheme="majorBidi"/>
            <w:color w:val="000000" w:themeColor="text1"/>
          </w:rPr>
          <w:instrText>7</w:instrText>
        </w:r>
      </w:ins>
      <w:ins w:id="2672" w:author="Sharifi, Hossein" w:date="2021-12-07T16:00:00Z">
        <w:r w:rsidR="007B2AA8">
          <w:rPr>
            <w:rFonts w:asciiTheme="majorBidi" w:hAnsiTheme="majorBidi" w:cstheme="majorBidi"/>
            <w:color w:val="000000" w:themeColor="text1"/>
          </w:rPr>
          <w:instrText xml:space="preserve"> </w:instrText>
        </w:r>
      </w:ins>
      <w:r w:rsidR="007B2AA8">
        <w:rPr>
          <w:rFonts w:asciiTheme="majorBidi" w:hAnsiTheme="majorBidi" w:cstheme="majorBidi"/>
          <w:color w:val="000000" w:themeColor="text1"/>
        </w:rPr>
        <w:fldChar w:fldCharType="separate"/>
      </w:r>
      <w:ins w:id="2673" w:author="Sharifi, Hossein" w:date="2021-12-07T16:48:00Z">
        <w:r w:rsidR="00A15D39">
          <w:rPr>
            <w:rFonts w:asciiTheme="majorBidi" w:hAnsiTheme="majorBidi" w:cstheme="majorBidi"/>
            <w:noProof/>
            <w:color w:val="000000" w:themeColor="text1"/>
          </w:rPr>
          <w:t>7</w:t>
        </w:r>
      </w:ins>
      <w:ins w:id="2674" w:author="Sharifi, Hossein" w:date="2021-12-07T16:00:00Z">
        <w:r w:rsidR="007B2AA8">
          <w:rPr>
            <w:rFonts w:asciiTheme="majorBidi" w:hAnsiTheme="majorBidi" w:cstheme="majorBidi"/>
            <w:color w:val="000000" w:themeColor="text1"/>
          </w:rPr>
          <w:fldChar w:fldCharType="end"/>
        </w:r>
      </w:ins>
      <w:del w:id="2675" w:author="Sharifi, Hossein" w:date="2021-12-07T16:00:00Z">
        <w:r w:rsidR="00F23935" w:rsidRPr="00351DF7" w:rsidDel="007B2AA8">
          <w:rPr>
            <w:rFonts w:asciiTheme="majorBidi" w:hAnsiTheme="majorBidi" w:cstheme="majorBidi"/>
            <w:color w:val="000000" w:themeColor="text1"/>
          </w:rPr>
          <w:delText>S</w:delText>
        </w:r>
      </w:del>
      <w:r w:rsidR="00F23935" w:rsidRPr="00351DF7">
        <w:rPr>
          <w:rFonts w:asciiTheme="majorBidi" w:hAnsiTheme="majorBidi" w:cstheme="majorBidi"/>
          <w:color w:val="000000" w:themeColor="text1"/>
        </w:rPr>
        <w:t>-</w:t>
      </w:r>
      <w:ins w:id="2676" w:author="Sharifi, Hossein" w:date="2021-12-07T16:01:00Z">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ins>
      <w:r w:rsidR="007B2AA8">
        <w:rPr>
          <w:rFonts w:asciiTheme="majorBidi" w:hAnsiTheme="majorBidi" w:cstheme="majorBidi"/>
          <w:color w:val="000000" w:themeColor="text1"/>
        </w:rPr>
        <w:fldChar w:fldCharType="separate"/>
      </w:r>
      <w:ins w:id="2677" w:author="Sharifi, Hossein" w:date="2021-12-07T16:48:00Z">
        <w:r w:rsidR="00A15D39">
          <w:rPr>
            <w:rFonts w:asciiTheme="majorBidi" w:hAnsiTheme="majorBidi" w:cstheme="majorBidi"/>
            <w:noProof/>
            <w:color w:val="000000" w:themeColor="text1"/>
          </w:rPr>
          <w:t>9</w:t>
        </w:r>
      </w:ins>
      <w:ins w:id="2678" w:author="Sharifi, Hossein" w:date="2021-12-07T16:01:00Z">
        <w:r w:rsidR="007B2AA8">
          <w:rPr>
            <w:rFonts w:asciiTheme="majorBidi" w:hAnsiTheme="majorBidi" w:cstheme="majorBidi"/>
            <w:color w:val="000000" w:themeColor="text1"/>
          </w:rPr>
          <w:fldChar w:fldCharType="end"/>
        </w:r>
      </w:ins>
      <w:del w:id="2679" w:author="Sharifi, Hossein" w:date="2021-12-07T16:01:00Z">
        <w:r w:rsidR="00351DF7" w:rsidRPr="00351DF7" w:rsidDel="007B2AA8">
          <w:rPr>
            <w:rFonts w:asciiTheme="majorBidi" w:hAnsiTheme="majorBidi" w:cstheme="majorBidi"/>
            <w:color w:val="000000" w:themeColor="text1"/>
          </w:rPr>
          <w:fldChar w:fldCharType="begin"/>
        </w:r>
        <w:r w:rsidR="00351DF7" w:rsidRPr="00351DF7" w:rsidDel="007B2AA8">
          <w:rPr>
            <w:rFonts w:asciiTheme="majorBidi" w:hAnsiTheme="majorBidi" w:cstheme="majorBidi"/>
            <w:color w:val="000000" w:themeColor="text1"/>
          </w:rPr>
          <w:delInstrText xml:space="preserve"> seq sfigure figs3 </w:delInstrText>
        </w:r>
        <w:r w:rsidR="00351DF7" w:rsidRPr="00351DF7" w:rsidDel="007B2AA8">
          <w:rPr>
            <w:rFonts w:asciiTheme="majorBidi" w:hAnsiTheme="majorBidi" w:cstheme="majorBidi"/>
            <w:color w:val="000000" w:themeColor="text1"/>
          </w:rPr>
          <w:fldChar w:fldCharType="separate"/>
        </w:r>
      </w:del>
      <w:del w:id="2680" w:author="Sharifi, Hossein" w:date="2021-12-02T14:13:00Z">
        <w:r w:rsidR="00A668A3" w:rsidDel="00BE0D02">
          <w:rPr>
            <w:rFonts w:asciiTheme="majorBidi" w:hAnsiTheme="majorBidi" w:cstheme="majorBidi"/>
            <w:noProof/>
            <w:color w:val="000000" w:themeColor="text1"/>
          </w:rPr>
          <w:delText>4</w:delText>
        </w:r>
      </w:del>
      <w:del w:id="2681" w:author="Sharifi, Hossein" w:date="2021-12-07T16:01:00Z">
        <w:r w:rsidR="00351DF7" w:rsidRPr="00351DF7" w:rsidDel="007B2AA8">
          <w:rPr>
            <w:rFonts w:asciiTheme="majorBidi" w:hAnsiTheme="majorBidi" w:cstheme="majorBidi"/>
            <w:color w:val="000000" w:themeColor="text1"/>
          </w:rPr>
          <w:fldChar w:fldCharType="end"/>
        </w:r>
      </w:del>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del w:id="2682" w:author="Sharifi, Hossein" w:date="2021-11-14T18:30:00Z">
        <w:r w:rsidR="00F23935" w:rsidRPr="00B95524" w:rsidDel="00316808">
          <w:rPr>
            <w:rFonts w:asciiTheme="majorBidi" w:hAnsiTheme="majorBidi" w:cstheme="majorBidi"/>
          </w:rPr>
          <w:delText xml:space="preserve">recovered </w:delText>
        </w:r>
      </w:del>
      <w:ins w:id="2683" w:author="Sharifi, Hossein" w:date="2021-11-14T18:30:00Z">
        <w:r w:rsidR="00316808">
          <w:rPr>
            <w:rFonts w:asciiTheme="majorBidi" w:hAnsiTheme="majorBidi" w:cstheme="majorBidi"/>
          </w:rPr>
          <w:t>regained</w:t>
        </w:r>
        <w:r w:rsidR="00316808" w:rsidRPr="00B95524">
          <w:rPr>
            <w:rFonts w:asciiTheme="majorBidi" w:hAnsiTheme="majorBidi" w:cstheme="majorBidi"/>
          </w:rPr>
          <w:t xml:space="preserve"> </w:t>
        </w:r>
      </w:ins>
      <w:r w:rsidR="00F23935" w:rsidRPr="00B95524">
        <w:rPr>
          <w:rFonts w:asciiTheme="majorBidi" w:hAnsiTheme="majorBidi" w:cstheme="majorBidi"/>
        </w:rPr>
        <w:t xml:space="preserve">to their homeostatic range once the </w:t>
      </w:r>
      <w:del w:id="2684" w:author="Sharifi, Hossein" w:date="2021-11-14T18:30:00Z">
        <w:r w:rsidR="00F23935" w:rsidRPr="00B95524" w:rsidDel="00316808">
          <w:rPr>
            <w:rFonts w:asciiTheme="majorBidi" w:hAnsiTheme="majorBidi" w:cstheme="majorBidi"/>
          </w:rPr>
          <w:delText xml:space="preserve">overloading was </w:delText>
        </w:r>
        <w:commentRangeStart w:id="2685"/>
        <w:r w:rsidR="00803FD5" w:rsidDel="00316808">
          <w:rPr>
            <w:rFonts w:asciiTheme="majorBidi" w:hAnsiTheme="majorBidi" w:cstheme="majorBidi"/>
          </w:rPr>
          <w:delText>removed</w:delText>
        </w:r>
        <w:commentRangeEnd w:id="2685"/>
        <w:r w:rsidR="00DE25CF" w:rsidDel="00316808">
          <w:rPr>
            <w:rStyle w:val="CommentReference"/>
          </w:rPr>
          <w:commentReference w:id="2685"/>
        </w:r>
        <w:r w:rsidR="00803FD5" w:rsidDel="00316808">
          <w:rPr>
            <w:rFonts w:asciiTheme="majorBidi" w:hAnsiTheme="majorBidi" w:cstheme="majorBidi"/>
          </w:rPr>
          <w:delText>.</w:delText>
        </w:r>
      </w:del>
      <w:ins w:id="2686" w:author="Sharifi, Hossein" w:date="2021-11-14T18:30:00Z">
        <w:r w:rsidR="00316808">
          <w:rPr>
            <w:rFonts w:asciiTheme="majorBidi" w:hAnsiTheme="majorBidi" w:cstheme="majorBidi"/>
          </w:rPr>
          <w:t xml:space="preserve">underlying perturbation was </w:t>
        </w:r>
        <w:del w:id="2687" w:author="Wenk, Jonathan F." w:date="2021-12-16T15:33:00Z">
          <w:r w:rsidR="00316808" w:rsidDel="00B2112F">
            <w:rPr>
              <w:rFonts w:asciiTheme="majorBidi" w:hAnsiTheme="majorBidi" w:cstheme="majorBidi"/>
            </w:rPr>
            <w:delText>lifted</w:delText>
          </w:r>
        </w:del>
      </w:ins>
      <w:ins w:id="2688" w:author="Wenk, Jonathan F." w:date="2021-12-16T15:33:00Z">
        <w:r w:rsidR="00B2112F">
          <w:rPr>
            <w:rFonts w:asciiTheme="majorBidi" w:hAnsiTheme="majorBidi" w:cstheme="majorBidi"/>
          </w:rPr>
          <w:t>eliminated</w:t>
        </w:r>
      </w:ins>
      <w:ins w:id="2689" w:author="Sharifi, Hossein" w:date="2021-11-14T18:30:00Z">
        <w:r w:rsidR="00316808">
          <w:rPr>
            <w:rFonts w:asciiTheme="majorBidi" w:hAnsiTheme="majorBidi" w:cstheme="majorBidi"/>
          </w:rPr>
          <w:t>.</w:t>
        </w:r>
      </w:ins>
    </w:p>
    <w:p w14:paraId="19863715" w14:textId="0EE16CD5" w:rsidR="003112FF" w:rsidRPr="00B95524" w:rsidRDefault="008D2D1F" w:rsidP="00F34279">
      <w:pPr>
        <w:spacing w:line="240" w:lineRule="auto"/>
        <w:rPr>
          <w:rFonts w:asciiTheme="majorBidi" w:hAnsiTheme="majorBidi" w:cstheme="majorBidi"/>
        </w:rPr>
      </w:pPr>
      <w:ins w:id="2690" w:author="Sharifi, Hossein" w:date="2021-11-12T22:55:00Z">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ins>
      <w:del w:id="2691" w:author="Sharifi, Hossein" w:date="2021-11-12T22:55:00Z">
        <w:r w:rsidR="00514640" w:rsidRPr="00B95524" w:rsidDel="008D2D1F">
          <w:rPr>
            <w:rFonts w:asciiTheme="majorBidi" w:hAnsiTheme="majorBidi" w:cstheme="majorBidi"/>
            <w:noProof/>
          </w:rPr>
          <w:drawing>
            <wp:inline distT="0" distB="0" distL="0" distR="0" wp14:anchorId="1F5B029D" wp14:editId="7EBA8E13">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del>
    </w:p>
    <w:p w14:paraId="6A2A16F9" w14:textId="1D572DE3" w:rsidR="009756D1" w:rsidRPr="0076048D" w:rsidRDefault="004A179A" w:rsidP="0076048D">
      <w:pPr>
        <w:spacing w:line="240" w:lineRule="auto"/>
        <w:jc w:val="center"/>
        <w:rPr>
          <w:ins w:id="2692" w:author="Sharifi, Hossein" w:date="2021-11-14T14:52:00Z"/>
          <w:rFonts w:asciiTheme="majorBidi" w:hAnsiTheme="majorBidi" w:cstheme="majorBidi"/>
          <w:b/>
          <w:bCs/>
          <w:rPrChange w:id="2693" w:author="Sharifi, Hossein" w:date="2021-11-14T19:16:00Z">
            <w:rPr>
              <w:ins w:id="2694" w:author="Sharifi, Hossein" w:date="2021-11-14T14:52:00Z"/>
              <w:rFonts w:asciiTheme="majorBidi" w:hAnsiTheme="majorBidi" w:cstheme="majorBidi"/>
            </w:rPr>
          </w:rPrChange>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2695"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2695"/>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del w:id="2696" w:author="Sharifi, Hossein" w:date="2021-11-14T18:54:00Z">
        <w:r w:rsidR="00A54540" w:rsidRPr="00B95524" w:rsidDel="00D43AF4">
          <w:rPr>
            <w:rFonts w:asciiTheme="majorBidi" w:hAnsiTheme="majorBidi" w:cstheme="majorBidi"/>
            <w:b/>
            <w:bCs/>
          </w:rPr>
          <w:delText>overloading</w:delText>
        </w:r>
      </w:del>
      <w:ins w:id="2697" w:author="Sharifi, Hossein" w:date="2021-11-14T19:02:00Z">
        <w:r w:rsidR="0017082C">
          <w:rPr>
            <w:rFonts w:asciiTheme="majorBidi" w:hAnsiTheme="majorBidi" w:cstheme="majorBidi"/>
            <w:b/>
            <w:bCs/>
          </w:rPr>
          <w:t>valvular diseases</w:t>
        </w:r>
      </w:ins>
      <w:r w:rsidR="00A54540" w:rsidRPr="00B95524">
        <w:rPr>
          <w:rFonts w:asciiTheme="majorBidi" w:hAnsiTheme="majorBidi" w:cstheme="majorBidi"/>
          <w:b/>
          <w:bCs/>
        </w:rPr>
        <w:t xml:space="preserve">. </w:t>
      </w:r>
      <w:ins w:id="2698" w:author="Sharifi, Hossein" w:date="2021-11-14T19:15:00Z">
        <w:del w:id="2699" w:author="Wenk, Jonathan F." w:date="2021-12-16T15:35:00Z">
          <w:r w:rsidR="00812CD9" w:rsidRPr="00812CD9" w:rsidDel="00B2112F">
            <w:rPr>
              <w:rFonts w:asciiTheme="majorBidi" w:hAnsiTheme="majorBidi" w:cstheme="majorBidi"/>
              <w:rPrChange w:id="2700" w:author="Sharifi, Hossein" w:date="2021-11-14T19:15:00Z">
                <w:rPr>
                  <w:rFonts w:asciiTheme="majorBidi" w:hAnsiTheme="majorBidi" w:cstheme="majorBidi"/>
                  <w:b/>
                  <w:bCs/>
                </w:rPr>
              </w:rPrChange>
            </w:rPr>
            <w:delText xml:space="preserve">Each column summarizes the simulated response to </w:delText>
          </w:r>
          <w:r w:rsidR="00122849" w:rsidDel="00B2112F">
            <w:rPr>
              <w:rFonts w:asciiTheme="majorBidi" w:hAnsiTheme="majorBidi" w:cstheme="majorBidi"/>
            </w:rPr>
            <w:delText xml:space="preserve">removal of </w:delText>
          </w:r>
          <w:r w:rsidR="00812CD9" w:rsidRPr="00812CD9" w:rsidDel="00B2112F">
            <w:rPr>
              <w:rFonts w:asciiTheme="majorBidi" w:hAnsiTheme="majorBidi" w:cstheme="majorBidi"/>
              <w:rPrChange w:id="2701" w:author="Sharifi, Hossein" w:date="2021-11-14T19:15:00Z">
                <w:rPr>
                  <w:rFonts w:asciiTheme="majorBidi" w:hAnsiTheme="majorBidi" w:cstheme="majorBidi"/>
                  <w:b/>
                  <w:bCs/>
                </w:rPr>
              </w:rPrChange>
            </w:rPr>
            <w:delText>a valvular disease, where t</w:delText>
          </w:r>
        </w:del>
      </w:ins>
      <w:ins w:id="2702" w:author="Wenk, Jonathan F." w:date="2021-12-16T15:35:00Z">
        <w:r w:rsidR="00B2112F">
          <w:rPr>
            <w:rFonts w:asciiTheme="majorBidi" w:hAnsiTheme="majorBidi" w:cstheme="majorBidi"/>
          </w:rPr>
          <w:t>T</w:t>
        </w:r>
      </w:ins>
      <w:ins w:id="2703" w:author="Sharifi, Hossein" w:date="2021-11-14T19:15:00Z">
        <w:r w:rsidR="00812CD9" w:rsidRPr="00812CD9">
          <w:rPr>
            <w:rFonts w:asciiTheme="majorBidi" w:hAnsiTheme="majorBidi" w:cstheme="majorBidi"/>
            <w:rPrChange w:id="2704" w:author="Sharifi, Hossein" w:date="2021-11-14T19:15:00Z">
              <w:rPr>
                <w:rFonts w:asciiTheme="majorBidi" w:hAnsiTheme="majorBidi" w:cstheme="majorBidi"/>
                <w:b/>
                <w:bCs/>
              </w:rPr>
            </w:rPrChange>
          </w:rPr>
          <w:t xml:space="preserve">he left-hand column shows </w:t>
        </w:r>
      </w:ins>
      <w:ins w:id="2705" w:author="Wenk, Jonathan F." w:date="2021-12-16T15:35:00Z">
        <w:r w:rsidR="00B2112F">
          <w:rPr>
            <w:rFonts w:asciiTheme="majorBidi" w:hAnsiTheme="majorBidi" w:cstheme="majorBidi"/>
          </w:rPr>
          <w:t xml:space="preserve">the removal of </w:t>
        </w:r>
      </w:ins>
      <w:ins w:id="2706" w:author="Sharifi, Hossein" w:date="2021-11-14T19:15:00Z">
        <w:r w:rsidR="00812CD9" w:rsidRPr="00812CD9">
          <w:rPr>
            <w:rFonts w:asciiTheme="majorBidi" w:hAnsiTheme="majorBidi" w:cstheme="majorBidi"/>
            <w:rPrChange w:id="2707" w:author="Sharifi, Hossein" w:date="2021-11-14T19:15:00Z">
              <w:rPr>
                <w:rFonts w:asciiTheme="majorBidi" w:hAnsiTheme="majorBidi" w:cstheme="majorBidi"/>
                <w:b/>
                <w:bCs/>
              </w:rPr>
            </w:rPrChange>
          </w:rPr>
          <w:t xml:space="preserve">aortic stenosis, </w:t>
        </w:r>
      </w:ins>
      <w:ins w:id="2708" w:author="Wenk, Jonathan F." w:date="2021-12-16T15:35:00Z">
        <w:r w:rsidR="00B2112F">
          <w:rPr>
            <w:rFonts w:asciiTheme="majorBidi" w:hAnsiTheme="majorBidi" w:cstheme="majorBidi"/>
          </w:rPr>
          <w:t xml:space="preserve">the </w:t>
        </w:r>
      </w:ins>
      <w:ins w:id="2709" w:author="Sharifi, Hossein" w:date="2021-11-14T19:15:00Z">
        <w:r w:rsidR="00812CD9" w:rsidRPr="00812CD9">
          <w:rPr>
            <w:rFonts w:asciiTheme="majorBidi" w:hAnsiTheme="majorBidi" w:cstheme="majorBidi"/>
            <w:rPrChange w:id="2710" w:author="Sharifi, Hossein" w:date="2021-11-14T19:15:00Z">
              <w:rPr>
                <w:rFonts w:asciiTheme="majorBidi" w:hAnsiTheme="majorBidi" w:cstheme="majorBidi"/>
                <w:b/>
                <w:bCs/>
              </w:rPr>
            </w:rPrChange>
          </w:rPr>
          <w:t xml:space="preserve">middle column shows aortic insufficiency, and </w:t>
        </w:r>
      </w:ins>
      <w:ins w:id="2711" w:author="Wenk, Jonathan F." w:date="2021-12-16T15:35:00Z">
        <w:r w:rsidR="00B2112F">
          <w:rPr>
            <w:rFonts w:asciiTheme="majorBidi" w:hAnsiTheme="majorBidi" w:cstheme="majorBidi"/>
          </w:rPr>
          <w:t xml:space="preserve">the </w:t>
        </w:r>
      </w:ins>
      <w:ins w:id="2712" w:author="Sharifi, Hossein" w:date="2021-11-14T19:15:00Z">
        <w:r w:rsidR="00812CD9" w:rsidRPr="00812CD9">
          <w:rPr>
            <w:rFonts w:asciiTheme="majorBidi" w:hAnsiTheme="majorBidi" w:cstheme="majorBidi"/>
            <w:rPrChange w:id="2713" w:author="Sharifi, Hossein" w:date="2021-11-14T19:15:00Z">
              <w:rPr>
                <w:rFonts w:asciiTheme="majorBidi" w:hAnsiTheme="majorBidi" w:cstheme="majorBidi"/>
                <w:b/>
                <w:bCs/>
              </w:rPr>
            </w:rPrChange>
          </w:rPr>
          <w:t>right-hand column shows mitral insufficiency</w:t>
        </w:r>
        <w:r w:rsidR="00812CD9">
          <w:rPr>
            <w:rFonts w:asciiTheme="majorBidi" w:hAnsiTheme="majorBidi" w:cstheme="majorBidi"/>
          </w:rPr>
          <w:t>.</w:t>
        </w:r>
      </w:ins>
      <w:ins w:id="2714" w:author="Sharifi, Hossein" w:date="2021-11-14T19:16:00Z">
        <w:r w:rsidR="0076048D">
          <w:rPr>
            <w:rFonts w:asciiTheme="majorBidi" w:hAnsiTheme="majorBidi" w:cstheme="majorBidi"/>
            <w:b/>
            <w:bCs/>
          </w:rPr>
          <w:t xml:space="preserve"> </w:t>
        </w:r>
      </w:ins>
      <w:del w:id="2715" w:author="Sharifi, Hossein" w:date="2021-11-14T19:16:00Z">
        <w:r w:rsidR="00803FD5" w:rsidDel="0076048D">
          <w:rPr>
            <w:rFonts w:asciiTheme="majorBidi" w:hAnsiTheme="majorBidi" w:cstheme="majorBidi"/>
          </w:rPr>
          <w:delText>L</w:delText>
        </w:r>
        <w:r w:rsidR="00803FD5" w:rsidRPr="00B95524" w:rsidDel="0076048D">
          <w:rPr>
            <w:rFonts w:asciiTheme="majorBidi" w:hAnsiTheme="majorBidi" w:cstheme="majorBidi"/>
          </w:rPr>
          <w:delText>eft-hand</w:delText>
        </w:r>
        <w:r w:rsidR="00AE5C3D" w:rsidRPr="00B95524" w:rsidDel="0076048D">
          <w:rPr>
            <w:rFonts w:asciiTheme="majorBidi" w:hAnsiTheme="majorBidi" w:cstheme="majorBidi"/>
          </w:rPr>
          <w:delText xml:space="preserve"> column </w:delText>
        </w:r>
        <w:commentRangeStart w:id="2716"/>
        <w:commentRangeStart w:id="2717"/>
        <w:r w:rsidR="00AE5C3D" w:rsidRPr="00B95524" w:rsidDel="0076048D">
          <w:rPr>
            <w:rFonts w:asciiTheme="majorBidi" w:hAnsiTheme="majorBidi" w:cstheme="majorBidi"/>
          </w:rPr>
          <w:delText>shows</w:delText>
        </w:r>
        <w:r w:rsidR="00634828" w:rsidRPr="00B95524" w:rsidDel="0076048D">
          <w:rPr>
            <w:rFonts w:asciiTheme="majorBidi" w:hAnsiTheme="majorBidi" w:cstheme="majorBidi"/>
          </w:rPr>
          <w:delText xml:space="preserve"> </w:delText>
        </w:r>
        <w:commentRangeEnd w:id="2716"/>
        <w:r w:rsidR="00515123" w:rsidDel="0076048D">
          <w:rPr>
            <w:rStyle w:val="CommentReference"/>
          </w:rPr>
          <w:commentReference w:id="2716"/>
        </w:r>
        <w:commentRangeEnd w:id="2717"/>
        <w:r w:rsidR="00E32B40" w:rsidDel="0076048D">
          <w:rPr>
            <w:rStyle w:val="CommentReference"/>
          </w:rPr>
          <w:commentReference w:id="2717"/>
        </w:r>
        <w:r w:rsidR="005C598D" w:rsidRPr="00B95524" w:rsidDel="0076048D">
          <w:rPr>
            <w:rFonts w:asciiTheme="majorBidi" w:hAnsiTheme="majorBidi" w:cstheme="majorBidi"/>
          </w:rPr>
          <w:delText xml:space="preserve">reversal of concentric growth due to removal of </w:delText>
        </w:r>
        <w:r w:rsidR="00803FD5" w:rsidDel="0076048D">
          <w:rPr>
            <w:rFonts w:asciiTheme="majorBidi" w:hAnsiTheme="majorBidi" w:cstheme="majorBidi"/>
          </w:rPr>
          <w:delText>the AS</w:delText>
        </w:r>
        <w:r w:rsidR="00C515B4" w:rsidRPr="00B95524" w:rsidDel="0076048D">
          <w:rPr>
            <w:rFonts w:asciiTheme="majorBidi" w:hAnsiTheme="majorBidi" w:cstheme="majorBidi"/>
          </w:rPr>
          <w:delText xml:space="preserve"> condition. </w:delText>
        </w:r>
        <w:r w:rsidR="00BC2495" w:rsidRPr="00B95524" w:rsidDel="0076048D">
          <w:rPr>
            <w:rFonts w:asciiTheme="majorBidi" w:hAnsiTheme="majorBidi" w:cstheme="majorBidi"/>
          </w:rPr>
          <w:delText>Middle column show</w:delText>
        </w:r>
        <w:r w:rsidR="001F113D" w:rsidRPr="00B95524" w:rsidDel="0076048D">
          <w:rPr>
            <w:rFonts w:asciiTheme="majorBidi" w:hAnsiTheme="majorBidi" w:cstheme="majorBidi"/>
          </w:rPr>
          <w:delText>s</w:delText>
        </w:r>
        <w:r w:rsidR="00BC2495" w:rsidRPr="00B95524" w:rsidDel="0076048D">
          <w:rPr>
            <w:rFonts w:asciiTheme="majorBidi" w:hAnsiTheme="majorBidi" w:cstheme="majorBidi"/>
          </w:rPr>
          <w:delText xml:space="preserve"> </w:delText>
        </w:r>
        <w:r w:rsidR="00C515B4" w:rsidRPr="00B95524" w:rsidDel="0076048D">
          <w:rPr>
            <w:rFonts w:asciiTheme="majorBidi" w:hAnsiTheme="majorBidi" w:cstheme="majorBidi"/>
          </w:rPr>
          <w:delText>reversal of eccentric growth in response to removal of</w:delText>
        </w:r>
        <w:r w:rsidR="00803FD5" w:rsidDel="0076048D">
          <w:rPr>
            <w:rFonts w:asciiTheme="majorBidi" w:hAnsiTheme="majorBidi" w:cstheme="majorBidi"/>
          </w:rPr>
          <w:delText xml:space="preserve"> the</w:delText>
        </w:r>
        <w:r w:rsidR="00C515B4" w:rsidRPr="00B95524" w:rsidDel="0076048D">
          <w:rPr>
            <w:rFonts w:asciiTheme="majorBidi" w:hAnsiTheme="majorBidi" w:cstheme="majorBidi"/>
          </w:rPr>
          <w:delText xml:space="preserve"> insufficient mitral valve. </w:delText>
        </w:r>
        <w:r w:rsidR="00390D92" w:rsidRPr="00B95524" w:rsidDel="0076048D">
          <w:rPr>
            <w:rFonts w:asciiTheme="majorBidi" w:hAnsiTheme="majorBidi" w:cstheme="majorBidi"/>
          </w:rPr>
          <w:delText xml:space="preserve"> </w:delText>
        </w:r>
        <w:r w:rsidR="00803FD5" w:rsidRPr="00B95524" w:rsidDel="0076048D">
          <w:rPr>
            <w:rFonts w:asciiTheme="majorBidi" w:hAnsiTheme="majorBidi" w:cstheme="majorBidi"/>
          </w:rPr>
          <w:delText>Right</w:delText>
        </w:r>
        <w:r w:rsidR="00803FD5" w:rsidDel="0076048D">
          <w:rPr>
            <w:rFonts w:asciiTheme="majorBidi" w:hAnsiTheme="majorBidi" w:cstheme="majorBidi"/>
          </w:rPr>
          <w:delText>-</w:delText>
        </w:r>
        <w:r w:rsidR="00C515B4" w:rsidRPr="00B95524" w:rsidDel="0076048D">
          <w:rPr>
            <w:rFonts w:asciiTheme="majorBidi" w:hAnsiTheme="majorBidi" w:cstheme="majorBidi"/>
          </w:rPr>
          <w:delText xml:space="preserve">hand </w:delText>
        </w:r>
        <w:r w:rsidR="00C326B0" w:rsidRPr="00B95524" w:rsidDel="0076048D">
          <w:rPr>
            <w:rFonts w:asciiTheme="majorBidi" w:hAnsiTheme="majorBidi" w:cstheme="majorBidi"/>
          </w:rPr>
          <w:delText>column</w:delText>
        </w:r>
        <w:r w:rsidR="00C515B4" w:rsidRPr="00B95524" w:rsidDel="0076048D">
          <w:rPr>
            <w:rFonts w:asciiTheme="majorBidi" w:hAnsiTheme="majorBidi" w:cstheme="majorBidi"/>
          </w:rPr>
          <w:delText xml:space="preserve"> shows </w:delText>
        </w:r>
        <w:r w:rsidR="00C326B0" w:rsidRPr="00B95524" w:rsidDel="0076048D">
          <w:rPr>
            <w:rFonts w:asciiTheme="majorBidi" w:hAnsiTheme="majorBidi" w:cstheme="majorBidi"/>
          </w:rPr>
          <w:delText xml:space="preserve">reversal of LV growth due to removal of an insufficient aortic valve. </w:delText>
        </w:r>
      </w:del>
      <w:del w:id="2718" w:author="Wenk, Jonathan F." w:date="2021-12-16T15:36:00Z">
        <w:r w:rsidR="00571B51" w:rsidRPr="00B95524" w:rsidDel="00B2112F">
          <w:rPr>
            <w:rFonts w:asciiTheme="majorBidi" w:hAnsiTheme="majorBidi" w:cstheme="majorBidi"/>
          </w:rPr>
          <w:delText>O</w:delText>
        </w:r>
      </w:del>
      <w:ins w:id="2719" w:author="Wenk, Jonathan F." w:date="2021-12-16T15:36:00Z">
        <w:r w:rsidR="00B2112F">
          <w:rPr>
            <w:rFonts w:asciiTheme="majorBidi" w:hAnsiTheme="majorBidi" w:cstheme="majorBidi"/>
          </w:rPr>
          <w:t>I</w:t>
        </w:r>
      </w:ins>
      <w:r w:rsidR="00571B51" w:rsidRPr="00B95524">
        <w:rPr>
          <w:rFonts w:asciiTheme="majorBidi" w:hAnsiTheme="majorBidi" w:cstheme="majorBidi"/>
        </w:rPr>
        <w:t xml:space="preserve">n all panels, </w:t>
      </w:r>
      <w:ins w:id="2720" w:author="Wenk, Jonathan F." w:date="2021-12-16T15:36:00Z">
        <w:r w:rsidR="00B2112F">
          <w:rPr>
            <w:rFonts w:asciiTheme="majorBidi" w:hAnsiTheme="majorBidi" w:cstheme="majorBidi"/>
          </w:rPr>
          <w:t xml:space="preserve">the </w:t>
        </w:r>
      </w:ins>
      <w:del w:id="2721" w:author="Sharifi, Hossein" w:date="2021-12-10T15:42:00Z">
        <w:r w:rsidR="002E3629" w:rsidDel="00E570F5">
          <w:rPr>
            <w:rFonts w:asciiTheme="majorBidi" w:hAnsiTheme="majorBidi" w:cstheme="majorBidi"/>
          </w:rPr>
          <w:delText xml:space="preserve">the </w:delText>
        </w:r>
      </w:del>
      <w:r w:rsidR="00571B51" w:rsidRPr="00B95524">
        <w:rPr>
          <w:rFonts w:asciiTheme="majorBidi" w:hAnsiTheme="majorBidi" w:cstheme="majorBidi"/>
        </w:rPr>
        <w:t xml:space="preserve">first vertical line </w:t>
      </w:r>
      <w:ins w:id="2722" w:author="Sharifi, Hossein" w:date="2021-12-10T15:44:00Z">
        <w:r w:rsidR="000676C4">
          <w:rPr>
            <w:rFonts w:asciiTheme="majorBidi" w:hAnsiTheme="majorBidi" w:cstheme="majorBidi"/>
          </w:rPr>
          <w:t xml:space="preserve">reflects </w:t>
        </w:r>
      </w:ins>
      <w:ins w:id="2723" w:author="Sharifi, Hossein" w:date="2021-12-10T15:42:00Z">
        <w:r w:rsidR="00E570F5">
          <w:rPr>
            <w:rFonts w:asciiTheme="majorBidi" w:hAnsiTheme="majorBidi" w:cstheme="majorBidi"/>
          </w:rPr>
          <w:t xml:space="preserve">the </w:t>
        </w:r>
      </w:ins>
      <w:ins w:id="2724" w:author="Sharifi, Hossein" w:date="2021-12-10T15:43:00Z">
        <w:r w:rsidR="00E570F5">
          <w:rPr>
            <w:rFonts w:asciiTheme="majorBidi" w:hAnsiTheme="majorBidi" w:cstheme="majorBidi"/>
          </w:rPr>
          <w:t xml:space="preserve">activation of </w:t>
        </w:r>
      </w:ins>
      <w:ins w:id="2725" w:author="Wenk, Jonathan F." w:date="2021-12-16T15:36:00Z">
        <w:r w:rsidR="00B2112F">
          <w:rPr>
            <w:rFonts w:asciiTheme="majorBidi" w:hAnsiTheme="majorBidi" w:cstheme="majorBidi"/>
          </w:rPr>
          <w:t xml:space="preserve">the </w:t>
        </w:r>
      </w:ins>
      <w:ins w:id="2726" w:author="Sharifi, Hossein" w:date="2021-12-10T15:43:00Z">
        <w:r w:rsidR="00E570F5">
          <w:rPr>
            <w:rFonts w:asciiTheme="majorBidi" w:hAnsiTheme="majorBidi" w:cstheme="majorBidi"/>
          </w:rPr>
          <w:t xml:space="preserve">growth module. </w:t>
        </w:r>
      </w:ins>
      <w:del w:id="2727" w:author="Sharifi, Hossein" w:date="2021-12-10T15:43:00Z">
        <w:r w:rsidR="00571B51" w:rsidRPr="00B95524" w:rsidDel="00E570F5">
          <w:rPr>
            <w:rFonts w:asciiTheme="majorBidi" w:hAnsiTheme="majorBidi" w:cstheme="majorBidi"/>
          </w:rPr>
          <w:delText xml:space="preserve">shows when the growth module is activated. </w:delText>
        </w:r>
      </w:del>
      <w:del w:id="2728" w:author="Wenk, Jonathan F." w:date="2021-12-16T15:36:00Z">
        <w:r w:rsidR="00B1690F" w:rsidRPr="00B95524" w:rsidDel="00B2112F">
          <w:rPr>
            <w:rFonts w:asciiTheme="majorBidi" w:hAnsiTheme="majorBidi" w:cstheme="majorBidi"/>
          </w:rPr>
          <w:delText>S</w:delText>
        </w:r>
      </w:del>
      <w:ins w:id="2729" w:author="Wenk, Jonathan F." w:date="2021-12-16T15:36:00Z">
        <w:r w:rsidR="00B2112F">
          <w:rPr>
            <w:rFonts w:asciiTheme="majorBidi" w:hAnsiTheme="majorBidi" w:cstheme="majorBidi"/>
          </w:rPr>
          <w:t>The s</w:t>
        </w:r>
      </w:ins>
      <w:r w:rsidR="00B1690F" w:rsidRPr="00B95524">
        <w:rPr>
          <w:rFonts w:asciiTheme="majorBidi" w:hAnsiTheme="majorBidi" w:cstheme="majorBidi"/>
        </w:rPr>
        <w:t>econd and third vertical line</w:t>
      </w:r>
      <w:ins w:id="2730" w:author="Sharifi, Hossein" w:date="2021-11-14T19:16:00Z">
        <w:r w:rsidR="0076048D">
          <w:rPr>
            <w:rFonts w:asciiTheme="majorBidi" w:hAnsiTheme="majorBidi" w:cstheme="majorBidi"/>
          </w:rPr>
          <w:t>s</w:t>
        </w:r>
      </w:ins>
      <w:r w:rsidR="00B1690F" w:rsidRPr="00B95524">
        <w:rPr>
          <w:rFonts w:asciiTheme="majorBidi" w:hAnsiTheme="majorBidi" w:cstheme="majorBidi"/>
        </w:rPr>
        <w:t xml:space="preserve"> demonstrate </w:t>
      </w:r>
      <w:del w:id="2731" w:author="Sharifi, Hossein" w:date="2021-12-10T15:44:00Z">
        <w:r w:rsidR="00B1690F" w:rsidRPr="00B95524" w:rsidDel="000676C4">
          <w:rPr>
            <w:rFonts w:asciiTheme="majorBidi" w:hAnsiTheme="majorBidi" w:cstheme="majorBidi"/>
          </w:rPr>
          <w:delText xml:space="preserve">the onset and ending of </w:delText>
        </w:r>
      </w:del>
      <w:ins w:id="2732" w:author="Sharifi, Hossein" w:date="2021-12-10T15:44:00Z">
        <w:r w:rsidR="000676C4">
          <w:rPr>
            <w:rFonts w:asciiTheme="majorBidi" w:hAnsiTheme="majorBidi" w:cstheme="majorBidi"/>
          </w:rPr>
          <w:t>when</w:t>
        </w:r>
      </w:ins>
      <w:ins w:id="2733" w:author="Sharifi, Hossein" w:date="2021-11-14T19:17:00Z">
        <w:r w:rsidR="00C57C8B">
          <w:rPr>
            <w:rFonts w:asciiTheme="majorBidi" w:hAnsiTheme="majorBidi" w:cstheme="majorBidi"/>
          </w:rPr>
          <w:t xml:space="preserve"> the disease-mimicking perturbations</w:t>
        </w:r>
      </w:ins>
      <w:ins w:id="2734" w:author="Sharifi, Hossein" w:date="2021-12-10T15:44:00Z">
        <w:r w:rsidR="000676C4">
          <w:rPr>
            <w:rFonts w:asciiTheme="majorBidi" w:hAnsiTheme="majorBidi" w:cstheme="majorBidi"/>
          </w:rPr>
          <w:t xml:space="preserve"> were applied</w:t>
        </w:r>
      </w:ins>
      <w:del w:id="2735" w:author="Sharifi, Hossein" w:date="2021-11-14T19:17:00Z">
        <w:r w:rsidR="00D7478C" w:rsidRPr="00B95524" w:rsidDel="00C57C8B">
          <w:rPr>
            <w:rFonts w:asciiTheme="majorBidi" w:hAnsiTheme="majorBidi" w:cstheme="majorBidi"/>
          </w:rPr>
          <w:delText xml:space="preserve">the </w:delText>
        </w:r>
        <w:r w:rsidR="00B1690F" w:rsidRPr="00B95524" w:rsidDel="00C57C8B">
          <w:rPr>
            <w:rFonts w:asciiTheme="majorBidi" w:hAnsiTheme="majorBidi" w:cstheme="majorBidi"/>
          </w:rPr>
          <w:delText>applied relevant overloading</w:delText>
        </w:r>
      </w:del>
      <w:r w:rsidR="00B1690F" w:rsidRPr="00B95524">
        <w:rPr>
          <w:rFonts w:asciiTheme="majorBidi" w:hAnsiTheme="majorBidi" w:cstheme="majorBidi"/>
        </w:rPr>
        <w:t>.</w:t>
      </w:r>
      <w:r w:rsidR="00350897" w:rsidRPr="00B95524">
        <w:rPr>
          <w:rFonts w:asciiTheme="majorBidi" w:hAnsiTheme="majorBidi" w:cstheme="majorBidi"/>
        </w:rPr>
        <w:t xml:space="preserve"> </w:t>
      </w:r>
      <w:del w:id="2736" w:author="Wenk, Jonathan F." w:date="2021-12-16T15:36:00Z">
        <w:r w:rsidR="00EE3BA7" w:rsidRPr="00B95524" w:rsidDel="00B2112F">
          <w:rPr>
            <w:rFonts w:asciiTheme="majorBidi" w:hAnsiTheme="majorBidi" w:cstheme="majorBidi"/>
          </w:rPr>
          <w:delText>Fourth</w:delText>
        </w:r>
        <w:r w:rsidR="00350897" w:rsidRPr="00B95524" w:rsidDel="00B2112F">
          <w:rPr>
            <w:rFonts w:asciiTheme="majorBidi" w:hAnsiTheme="majorBidi" w:cstheme="majorBidi"/>
          </w:rPr>
          <w:delText xml:space="preserve"> </w:delText>
        </w:r>
      </w:del>
      <w:ins w:id="2737" w:author="Wenk, Jonathan F." w:date="2021-12-16T15:36:00Z">
        <w:r w:rsidR="00B2112F">
          <w:rPr>
            <w:rFonts w:asciiTheme="majorBidi" w:hAnsiTheme="majorBidi" w:cstheme="majorBidi"/>
          </w:rPr>
          <w:t>The f</w:t>
        </w:r>
        <w:r w:rsidR="00B2112F" w:rsidRPr="00B95524">
          <w:rPr>
            <w:rFonts w:asciiTheme="majorBidi" w:hAnsiTheme="majorBidi" w:cstheme="majorBidi"/>
          </w:rPr>
          <w:t xml:space="preserve">ourth </w:t>
        </w:r>
      </w:ins>
      <w:r w:rsidR="00350897" w:rsidRPr="00B95524">
        <w:rPr>
          <w:rFonts w:asciiTheme="majorBidi" w:hAnsiTheme="majorBidi" w:cstheme="majorBidi"/>
        </w:rPr>
        <w:t xml:space="preserve">and fifth vertical lines show </w:t>
      </w:r>
      <w:ins w:id="2738" w:author="Sharifi, Hossein" w:date="2021-12-10T15:44:00Z">
        <w:r w:rsidR="00325EF2">
          <w:rPr>
            <w:rFonts w:asciiTheme="majorBidi" w:hAnsiTheme="majorBidi" w:cstheme="majorBidi"/>
          </w:rPr>
          <w:t xml:space="preserve">when </w:t>
        </w:r>
      </w:ins>
      <w:del w:id="2739" w:author="Sharifi, Hossein" w:date="2021-12-10T15:44:00Z">
        <w:r w:rsidR="00350897" w:rsidRPr="00B95524" w:rsidDel="00325EF2">
          <w:rPr>
            <w:rFonts w:asciiTheme="majorBidi" w:hAnsiTheme="majorBidi" w:cstheme="majorBidi"/>
          </w:rPr>
          <w:delText>the onset and ending of</w:delText>
        </w:r>
        <w:r w:rsidR="00525D94" w:rsidRPr="00B95524" w:rsidDel="00325EF2">
          <w:rPr>
            <w:rFonts w:asciiTheme="majorBidi" w:hAnsiTheme="majorBidi" w:cstheme="majorBidi"/>
          </w:rPr>
          <w:delText xml:space="preserve"> </w:delText>
        </w:r>
      </w:del>
      <w:del w:id="2740" w:author="Sharifi, Hossein" w:date="2021-11-14T19:17:00Z">
        <w:r w:rsidR="002E3629" w:rsidDel="00BE0F8B">
          <w:rPr>
            <w:rFonts w:asciiTheme="majorBidi" w:hAnsiTheme="majorBidi" w:cstheme="majorBidi"/>
          </w:rPr>
          <w:delText xml:space="preserve">removing </w:delText>
        </w:r>
      </w:del>
      <w:r w:rsidR="00D7478C" w:rsidRPr="00B95524">
        <w:rPr>
          <w:rFonts w:asciiTheme="majorBidi" w:hAnsiTheme="majorBidi" w:cstheme="majorBidi"/>
        </w:rPr>
        <w:t>the</w:t>
      </w:r>
      <w:r w:rsidR="00B1690F" w:rsidRPr="00B95524">
        <w:rPr>
          <w:rFonts w:asciiTheme="majorBidi" w:hAnsiTheme="majorBidi" w:cstheme="majorBidi"/>
        </w:rPr>
        <w:t xml:space="preserve"> </w:t>
      </w:r>
      <w:del w:id="2741" w:author="Sharifi, Hossein" w:date="2021-11-14T19:17:00Z">
        <w:r w:rsidR="00350897" w:rsidRPr="00B95524" w:rsidDel="00BE0F8B">
          <w:rPr>
            <w:rFonts w:asciiTheme="majorBidi" w:hAnsiTheme="majorBidi" w:cstheme="majorBidi"/>
          </w:rPr>
          <w:delText>relevant overloading</w:delText>
        </w:r>
      </w:del>
      <w:ins w:id="2742" w:author="Sharifi, Hossein" w:date="2021-11-14T19:17:00Z">
        <w:r w:rsidR="00BE0F8B">
          <w:rPr>
            <w:rFonts w:asciiTheme="majorBidi" w:hAnsiTheme="majorBidi" w:cstheme="majorBidi"/>
          </w:rPr>
          <w:t>underlying perturbations</w:t>
        </w:r>
      </w:ins>
      <w:ins w:id="2743" w:author="Sharifi, Hossein" w:date="2021-12-10T15:44:00Z">
        <w:r w:rsidR="00325EF2">
          <w:rPr>
            <w:rFonts w:asciiTheme="majorBidi" w:hAnsiTheme="majorBidi" w:cstheme="majorBidi"/>
          </w:rPr>
          <w:t xml:space="preserve"> were removed</w:t>
        </w:r>
      </w:ins>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ins w:id="2744" w:author="Sharifi, Hossein" w:date="2021-11-14T14:52:00Z"/>
          <w:rFonts w:asciiTheme="majorBidi" w:hAnsiTheme="majorBidi" w:cstheme="majorBidi"/>
        </w:rPr>
      </w:pPr>
    </w:p>
    <w:p w14:paraId="65836F4E" w14:textId="77777777" w:rsidR="0096410E" w:rsidRDefault="0096410E">
      <w:pPr>
        <w:rPr>
          <w:ins w:id="2745" w:author="Sharifi, Hossein" w:date="2021-11-14T14:52:00Z"/>
          <w:rFonts w:asciiTheme="majorBidi" w:hAnsiTheme="majorBidi" w:cstheme="majorBidi"/>
        </w:rPr>
      </w:pPr>
      <w:ins w:id="2746" w:author="Sharifi, Hossein" w:date="2021-11-14T14:52:00Z">
        <w:r>
          <w:rPr>
            <w:rFonts w:asciiTheme="majorBidi" w:hAnsiTheme="majorBidi" w:cstheme="majorBidi"/>
          </w:rPr>
          <w:br w:type="page"/>
        </w:r>
      </w:ins>
    </w:p>
    <w:p w14:paraId="263C192E" w14:textId="6B05CF9A" w:rsidR="0096410E" w:rsidRDefault="0096410E" w:rsidP="0096410E">
      <w:pPr>
        <w:pStyle w:val="Heading2"/>
        <w:rPr>
          <w:ins w:id="2747" w:author="Sharifi, Hossein" w:date="2021-11-14T14:52:00Z"/>
        </w:rPr>
      </w:pPr>
      <w:ins w:id="2748" w:author="Sharifi, Hossein" w:date="2021-11-14T14:52:00Z">
        <w:r w:rsidRPr="0096410E">
          <w:lastRenderedPageBreak/>
          <w:t>Im</w:t>
        </w:r>
        <w:r w:rsidRPr="00100181">
          <w:t xml:space="preserve">portance of baroreflex control of arterial pressure </w:t>
        </w:r>
      </w:ins>
    </w:p>
    <w:p w14:paraId="58FA2F18" w14:textId="0832B287" w:rsidR="0096410E" w:rsidRDefault="004935A1" w:rsidP="00960A40">
      <w:pPr>
        <w:jc w:val="both"/>
        <w:rPr>
          <w:ins w:id="2749" w:author="Sharifi, Hossein" w:date="2021-11-14T23:18:00Z"/>
        </w:rPr>
      </w:pPr>
      <w:ins w:id="2750" w:author="Sharifi, Hossein" w:date="2021-11-14T19:19:00Z">
        <w:r>
          <w:t xml:space="preserve">The effect of baroreflex control </w:t>
        </w:r>
      </w:ins>
      <w:ins w:id="2751" w:author="Wenk, Jonathan F." w:date="2021-12-16T15:57:00Z">
        <w:r w:rsidR="00DF2E18">
          <w:t xml:space="preserve">on the evolution of growth </w:t>
        </w:r>
      </w:ins>
      <w:ins w:id="2752" w:author="Sharifi, Hossein" w:date="2021-11-14T19:19:00Z">
        <w:del w:id="2753" w:author="Wenk, Jonathan F." w:date="2021-12-16T15:56:00Z">
          <w:r w:rsidDel="00DF2E18">
            <w:delText>of arterial</w:delText>
          </w:r>
        </w:del>
      </w:ins>
      <w:ins w:id="2754" w:author="Sharifi, Hossein" w:date="2021-11-14T19:20:00Z">
        <w:del w:id="2755" w:author="Wenk, Jonathan F." w:date="2021-12-16T15:56:00Z">
          <w:r w:rsidDel="00DF2E18">
            <w:delText xml:space="preserve"> pressure </w:delText>
          </w:r>
        </w:del>
        <w:r>
          <w:t xml:space="preserve">was </w:t>
        </w:r>
      </w:ins>
      <w:ins w:id="2756" w:author="Sharifi, Hossein" w:date="2021-11-14T19:24:00Z">
        <w:r w:rsidR="00060FE0">
          <w:t xml:space="preserve">evaluated by </w:t>
        </w:r>
      </w:ins>
      <w:ins w:id="2757" w:author="Sharifi, Hossein" w:date="2021-11-14T19:27:00Z">
        <w:r w:rsidR="0049688B">
          <w:t>redoing</w:t>
        </w:r>
      </w:ins>
      <w:ins w:id="2758" w:author="Sharifi, Hossein" w:date="2021-11-14T19:24:00Z">
        <w:r w:rsidR="00663BEF">
          <w:t xml:space="preserve"> the simulations </w:t>
        </w:r>
      </w:ins>
      <w:ins w:id="2759" w:author="Sharifi, Hossein" w:date="2021-11-14T19:27:00Z">
        <w:r w:rsidR="0049688B">
          <w:t xml:space="preserve">in Figures </w:t>
        </w:r>
        <w:r w:rsidR="0049688B">
          <w:fldChar w:fldCharType="begin"/>
        </w:r>
        <w:r w:rsidR="0049688B">
          <w:instrText xml:space="preserve"> seq figure fig2 </w:instrText>
        </w:r>
      </w:ins>
      <w:r w:rsidR="0049688B">
        <w:fldChar w:fldCharType="separate"/>
      </w:r>
      <w:ins w:id="2760" w:author="Sharifi, Hossein" w:date="2021-12-07T16:48:00Z">
        <w:r w:rsidR="00A15D39">
          <w:rPr>
            <w:noProof/>
          </w:rPr>
          <w:t>2</w:t>
        </w:r>
      </w:ins>
      <w:ins w:id="2761" w:author="Sharifi, Hossein" w:date="2021-11-14T19:27:00Z">
        <w:r w:rsidR="0049688B">
          <w:fldChar w:fldCharType="end"/>
        </w:r>
        <w:r w:rsidR="0049688B">
          <w:t>-</w:t>
        </w:r>
        <w:r w:rsidR="0049688B">
          <w:fldChar w:fldCharType="begin"/>
        </w:r>
        <w:r w:rsidR="0049688B">
          <w:instrText xml:space="preserve"> seq figure fig4 </w:instrText>
        </w:r>
      </w:ins>
      <w:r w:rsidR="0049688B">
        <w:fldChar w:fldCharType="separate"/>
      </w:r>
      <w:ins w:id="2762" w:author="Sharifi, Hossein" w:date="2021-12-07T16:48:00Z">
        <w:r w:rsidR="00A15D39">
          <w:rPr>
            <w:noProof/>
          </w:rPr>
          <w:t>4</w:t>
        </w:r>
      </w:ins>
      <w:ins w:id="2763" w:author="Sharifi, Hossein" w:date="2021-11-14T19:27:00Z">
        <w:r w:rsidR="0049688B">
          <w:fldChar w:fldCharType="end"/>
        </w:r>
      </w:ins>
      <w:ins w:id="2764" w:author="Wenk, Jonathan F." w:date="2021-12-16T15:56:00Z">
        <w:r w:rsidR="00DF2E18">
          <w:t xml:space="preserve">, but </w:t>
        </w:r>
      </w:ins>
      <w:ins w:id="2765" w:author="Sharifi, Hossein" w:date="2021-11-14T19:28:00Z">
        <w:del w:id="2766" w:author="Wenk, Jonathan F." w:date="2021-12-16T15:56:00Z">
          <w:r w:rsidR="0049688B" w:rsidDel="00DF2E18">
            <w:delText xml:space="preserve"> </w:delText>
          </w:r>
        </w:del>
        <w:r w:rsidR="00F66E06">
          <w:t xml:space="preserve">with </w:t>
        </w:r>
        <w:del w:id="2767" w:author="Wenk, Jonathan F." w:date="2021-12-16T15:56:00Z">
          <w:r w:rsidR="00F66E06" w:rsidDel="00DF2E18">
            <w:delText xml:space="preserve">having </w:delText>
          </w:r>
        </w:del>
        <w:r w:rsidR="00F66E06">
          <w:t xml:space="preserve">the baroreflex algorithm deactivated. </w:t>
        </w:r>
      </w:ins>
      <w:ins w:id="2768" w:author="Sharifi, Hossein" w:date="2021-11-14T19:33:00Z">
        <w:r w:rsidR="00A87A1F">
          <w:t xml:space="preserve">Simulations started with </w:t>
        </w:r>
      </w:ins>
      <w:ins w:id="2769" w:author="Sharifi, Hossein" w:date="2021-11-14T20:01:00Z">
        <w:del w:id="2770" w:author="Wenk, Jonathan F." w:date="2021-12-17T10:23:00Z">
          <w:r w:rsidR="00EF7116" w:rsidDel="009537A8">
            <w:delText>similar</w:delText>
          </w:r>
        </w:del>
      </w:ins>
      <w:ins w:id="2771" w:author="Wenk, Jonathan F." w:date="2021-12-17T10:23:00Z">
        <w:r w:rsidR="009537A8">
          <w:t>the same</w:t>
        </w:r>
      </w:ins>
      <w:ins w:id="2772" w:author="Sharifi, Hossein" w:date="2021-11-14T20:01:00Z">
        <w:r w:rsidR="00EF7116">
          <w:t xml:space="preserve"> initial condition</w:t>
        </w:r>
      </w:ins>
      <w:ins w:id="2773" w:author="Sharifi, Hossein" w:date="2021-11-14T20:03:00Z">
        <w:r w:rsidR="005F1C92">
          <w:t>s</w:t>
        </w:r>
      </w:ins>
      <w:ins w:id="2774" w:author="Wenk, Jonathan F." w:date="2021-12-16T15:57:00Z">
        <w:r w:rsidR="00DF2E18">
          <w:t>, as</w:t>
        </w:r>
      </w:ins>
      <w:ins w:id="2775" w:author="Sharifi, Hossein" w:date="2021-11-14T20:03:00Z">
        <w:r w:rsidR="005F1C92">
          <w:t xml:space="preserve"> shown in Figures </w:t>
        </w:r>
      </w:ins>
      <w:ins w:id="2776" w:author="Sharifi, Hossein" w:date="2021-11-14T20:04:00Z">
        <w:r w:rsidR="005F1C92">
          <w:fldChar w:fldCharType="begin"/>
        </w:r>
        <w:r w:rsidR="005F1C92">
          <w:instrText xml:space="preserve"> seq figure fig2 </w:instrText>
        </w:r>
      </w:ins>
      <w:r w:rsidR="005F1C92">
        <w:fldChar w:fldCharType="separate"/>
      </w:r>
      <w:ins w:id="2777" w:author="Sharifi, Hossein" w:date="2021-12-07T16:48:00Z">
        <w:r w:rsidR="00A15D39">
          <w:rPr>
            <w:noProof/>
          </w:rPr>
          <w:t>2</w:t>
        </w:r>
      </w:ins>
      <w:ins w:id="2778" w:author="Sharifi, Hossein" w:date="2021-11-14T20:04:00Z">
        <w:r w:rsidR="005F1C92">
          <w:fldChar w:fldCharType="end"/>
        </w:r>
        <w:r w:rsidR="005F1C92">
          <w:t>-</w:t>
        </w:r>
        <w:r w:rsidR="005F1C92">
          <w:fldChar w:fldCharType="begin"/>
        </w:r>
        <w:r w:rsidR="005F1C92">
          <w:instrText xml:space="preserve"> seq figure fig4 </w:instrText>
        </w:r>
      </w:ins>
      <w:r w:rsidR="005F1C92">
        <w:fldChar w:fldCharType="separate"/>
      </w:r>
      <w:ins w:id="2779" w:author="Sharifi, Hossein" w:date="2021-12-07T16:48:00Z">
        <w:r w:rsidR="00A15D39">
          <w:rPr>
            <w:noProof/>
          </w:rPr>
          <w:t>4</w:t>
        </w:r>
      </w:ins>
      <w:ins w:id="2780" w:author="Sharifi, Hossein" w:date="2021-11-14T20:04:00Z">
        <w:r w:rsidR="005F1C92">
          <w:fldChar w:fldCharType="end"/>
        </w:r>
        <w:r w:rsidR="00F345B5">
          <w:t xml:space="preserve">, except the baroreflex algorithm was deactivated at 200s. </w:t>
        </w:r>
      </w:ins>
      <w:ins w:id="2781" w:author="Sharifi, Hossein" w:date="2021-11-15T09:22:00Z">
        <w:r w:rsidR="00EF5639">
          <w:t xml:space="preserve">Figure </w:t>
        </w:r>
      </w:ins>
      <w:ins w:id="2782" w:author="Sharifi, Hossein" w:date="2021-11-15T09:23:00Z">
        <w:r w:rsidR="00EF5639">
          <w:fldChar w:fldCharType="begin"/>
        </w:r>
        <w:r w:rsidR="00EF5639">
          <w:instrText xml:space="preserve"> seq figure fig7 </w:instrText>
        </w:r>
      </w:ins>
      <w:r w:rsidR="00EF5639">
        <w:fldChar w:fldCharType="separate"/>
      </w:r>
      <w:ins w:id="2783" w:author="Sharifi, Hossein" w:date="2021-12-07T16:48:00Z">
        <w:r w:rsidR="00A15D39">
          <w:rPr>
            <w:noProof/>
          </w:rPr>
          <w:t>7</w:t>
        </w:r>
      </w:ins>
      <w:ins w:id="2784" w:author="Sharifi, Hossein" w:date="2021-11-15T09:23:00Z">
        <w:r w:rsidR="00EF5639">
          <w:fldChar w:fldCharType="end"/>
        </w:r>
        <w:r w:rsidR="00EF5639">
          <w:t xml:space="preserve"> </w:t>
        </w:r>
        <w:r w:rsidR="00A26350">
          <w:t>demonstrates the</w:t>
        </w:r>
        <w:r w:rsidR="006B5B87">
          <w:t xml:space="preserve"> effect</w:t>
        </w:r>
      </w:ins>
      <w:ins w:id="2785" w:author="Sharifi, Hossein" w:date="2021-12-07T17:01:00Z">
        <w:r w:rsidR="004717B1">
          <w:t>s</w:t>
        </w:r>
      </w:ins>
      <w:ins w:id="2786" w:author="Sharifi, Hossein" w:date="2021-11-15T09:23:00Z">
        <w:r w:rsidR="006B5B87">
          <w:t xml:space="preserve"> of baroreflex </w:t>
        </w:r>
      </w:ins>
      <w:ins w:id="2787" w:author="Sharifi, Hossein" w:date="2021-12-07T17:01:00Z">
        <w:r w:rsidR="004717B1">
          <w:t xml:space="preserve">control </w:t>
        </w:r>
        <w:del w:id="2788" w:author="Wenk, Jonathan F." w:date="2021-12-17T10:23:00Z">
          <w:r w:rsidR="004717B1" w:rsidDel="009537A8">
            <w:delText>of arteria</w:delText>
          </w:r>
        </w:del>
      </w:ins>
      <w:ins w:id="2789" w:author="Sharifi, Hossein" w:date="2021-12-07T17:02:00Z">
        <w:del w:id="2790" w:author="Wenk, Jonathan F." w:date="2021-12-17T10:23:00Z">
          <w:r w:rsidR="004717B1" w:rsidDel="009537A8">
            <w:delText>l pressure</w:delText>
          </w:r>
        </w:del>
      </w:ins>
      <w:ins w:id="2791" w:author="Sharifi, Hossein" w:date="2021-11-15T09:23:00Z">
        <w:del w:id="2792" w:author="Wenk, Jonathan F." w:date="2021-12-17T10:23:00Z">
          <w:r w:rsidR="006B5B87" w:rsidDel="009537A8">
            <w:delText xml:space="preserve"> </w:delText>
          </w:r>
        </w:del>
        <w:r w:rsidR="006B5B87">
          <w:t>o</w:t>
        </w:r>
      </w:ins>
      <w:ins w:id="2793" w:author="Sharifi, Hossein" w:date="2021-11-15T09:24:00Z">
        <w:r w:rsidR="006B5B87">
          <w:t>n</w:t>
        </w:r>
      </w:ins>
      <w:ins w:id="2794" w:author="Sharifi, Hossein" w:date="2021-11-15T09:23:00Z">
        <w:r w:rsidR="00A26350">
          <w:t xml:space="preserve"> </w:t>
        </w:r>
      </w:ins>
      <w:ins w:id="2795" w:author="Sharifi, Hossein" w:date="2021-11-15T09:27:00Z">
        <w:r w:rsidR="00F5729E">
          <w:t xml:space="preserve">a </w:t>
        </w:r>
      </w:ins>
      <w:ins w:id="2796" w:author="Sharifi, Hossein" w:date="2021-11-15T09:23:00Z">
        <w:r w:rsidR="00A26350">
          <w:t xml:space="preserve">selected </w:t>
        </w:r>
      </w:ins>
      <w:ins w:id="2797" w:author="Sharifi, Hossein" w:date="2021-11-15T09:27:00Z">
        <w:r w:rsidR="00F5729E">
          <w:t xml:space="preserve">group of </w:t>
        </w:r>
      </w:ins>
      <w:ins w:id="2798" w:author="Sharifi, Hossein" w:date="2021-11-15T09:23:00Z">
        <w:r w:rsidR="00A26350">
          <w:t xml:space="preserve">model </w:t>
        </w:r>
      </w:ins>
      <w:ins w:id="2799" w:author="Sharifi, Hossein" w:date="2021-11-15T09:34:00Z">
        <w:r w:rsidR="00815607">
          <w:t>variables</w:t>
        </w:r>
      </w:ins>
      <w:ins w:id="2800" w:author="Sharifi, Hossein" w:date="2021-11-15T09:35:00Z">
        <w:r w:rsidR="00792EEA">
          <w:t xml:space="preserve"> </w:t>
        </w:r>
        <w:del w:id="2801" w:author="Wenk, Jonathan F." w:date="2021-12-17T10:24:00Z">
          <w:r w:rsidR="00792EEA" w:rsidDel="009537A8">
            <w:delText>from the</w:delText>
          </w:r>
        </w:del>
      </w:ins>
      <w:ins w:id="2802" w:author="Wenk, Jonathan F." w:date="2021-12-17T10:24:00Z">
        <w:r w:rsidR="009537A8">
          <w:t xml:space="preserve">that were achieved after </w:t>
        </w:r>
      </w:ins>
      <w:ins w:id="2803" w:author="Sharifi, Hossein" w:date="2021-11-15T09:35:00Z">
        <w:del w:id="2804" w:author="Wenk, Jonathan F." w:date="2021-12-17T10:24:00Z">
          <w:r w:rsidR="00792EEA" w:rsidDel="009537A8">
            <w:delText xml:space="preserve"> </w:delText>
          </w:r>
        </w:del>
        <w:r w:rsidR="00792EEA">
          <w:t>growth</w:t>
        </w:r>
      </w:ins>
      <w:ins w:id="2805" w:author="Wenk, Jonathan F." w:date="2021-12-17T10:24:00Z">
        <w:r w:rsidR="009537A8">
          <w:t xml:space="preserve"> reached</w:t>
        </w:r>
      </w:ins>
      <w:ins w:id="2806" w:author="Sharifi, Hossein" w:date="2021-11-15T09:35:00Z">
        <w:r w:rsidR="00792EEA">
          <w:t xml:space="preserve"> steady state</w:t>
        </w:r>
      </w:ins>
      <w:ins w:id="2807" w:author="Sharifi, Hossein" w:date="2021-11-15T09:30:00Z">
        <w:r w:rsidR="00C92803">
          <w:t>.</w:t>
        </w:r>
      </w:ins>
      <w:ins w:id="2808" w:author="Sharifi, Hossein" w:date="2021-11-15T09:31:00Z">
        <w:r w:rsidR="00BB11A0">
          <w:t xml:space="preserve"> </w:t>
        </w:r>
      </w:ins>
    </w:p>
    <w:p w14:paraId="7D2FB73B" w14:textId="030E0C84" w:rsidR="001E0E63" w:rsidRDefault="001E0E63">
      <w:pPr>
        <w:ind w:firstLine="720"/>
        <w:jc w:val="both"/>
        <w:rPr>
          <w:ins w:id="2809" w:author="Sharifi, Hossein" w:date="2021-11-15T10:38:00Z"/>
        </w:rPr>
        <w:pPrChange w:id="2810" w:author="Sharifi, Hossein" w:date="2021-12-07T16:15:00Z">
          <w:pPr>
            <w:jc w:val="both"/>
          </w:pPr>
        </w:pPrChange>
      </w:pPr>
      <w:ins w:id="2811" w:author="Sharifi, Hossein" w:date="2021-11-15T10:04:00Z">
        <w:r>
          <w:t>For</w:t>
        </w:r>
      </w:ins>
      <w:ins w:id="2812" w:author="Wenk, Jonathan F." w:date="2021-12-17T10:29:00Z">
        <w:r w:rsidR="009537A8">
          <w:t xml:space="preserve"> the</w:t>
        </w:r>
      </w:ins>
      <w:ins w:id="2813" w:author="Sharifi, Hossein" w:date="2021-11-15T10:04:00Z">
        <w:r>
          <w:t xml:space="preserve"> a</w:t>
        </w:r>
        <w:r w:rsidR="005A00BE">
          <w:t xml:space="preserve">ortic stenosis case, </w:t>
        </w:r>
      </w:ins>
      <w:ins w:id="2814" w:author="Sharifi, Hossein" w:date="2021-11-15T10:07:00Z">
        <w:r w:rsidR="00BE6BA0">
          <w:t xml:space="preserve">arterial pressure dropped from </w:t>
        </w:r>
      </w:ins>
      <w:ins w:id="2815" w:author="Sharifi, Hossein" w:date="2021-11-15T10:09:00Z">
        <w:r w:rsidR="00870E46">
          <w:t>~11</w:t>
        </w:r>
      </w:ins>
      <w:ins w:id="2816" w:author="Sharifi, Hossein" w:date="2021-11-15T10:19:00Z">
        <w:r w:rsidR="00F43EE2">
          <w:t>3</w:t>
        </w:r>
      </w:ins>
      <w:ins w:id="2817" w:author="Sharifi, Hossein" w:date="2021-11-15T10:09:00Z">
        <w:r w:rsidR="00870E46">
          <w:t>/6</w:t>
        </w:r>
      </w:ins>
      <w:ins w:id="2818" w:author="Sharifi, Hossein" w:date="2021-11-15T10:22:00Z">
        <w:r w:rsidR="00034F08">
          <w:t>4</w:t>
        </w:r>
      </w:ins>
      <w:ins w:id="2819" w:author="Sharifi, Hossein" w:date="2021-11-15T10:09:00Z">
        <w:r w:rsidR="00870E46">
          <w:t xml:space="preserve"> mmHg</w:t>
        </w:r>
      </w:ins>
      <w:ins w:id="2820" w:author="Sharifi, Hossein" w:date="2021-11-15T10:22:00Z">
        <w:r w:rsidR="00E66634">
          <w:t>,</w:t>
        </w:r>
      </w:ins>
      <w:ins w:id="2821" w:author="Sharifi, Hossein" w:date="2021-11-15T10:18:00Z">
        <w:r w:rsidR="0032158D">
          <w:t xml:space="preserve"> under </w:t>
        </w:r>
      </w:ins>
      <w:ins w:id="2822" w:author="Wenk, Jonathan F." w:date="2021-12-17T10:32:00Z">
        <w:r w:rsidR="009537A8">
          <w:t xml:space="preserve">the </w:t>
        </w:r>
      </w:ins>
      <w:ins w:id="2823" w:author="Sharifi, Hossein" w:date="2021-11-15T10:18:00Z">
        <w:r w:rsidR="0032158D">
          <w:t>control of baroreflex</w:t>
        </w:r>
      </w:ins>
      <w:ins w:id="2824" w:author="Sharifi, Hossein" w:date="2021-11-15T10:22:00Z">
        <w:r w:rsidR="00E66634">
          <w:t>,</w:t>
        </w:r>
      </w:ins>
      <w:ins w:id="2825" w:author="Sharifi, Hossein" w:date="2021-11-15T10:09:00Z">
        <w:r w:rsidR="00870E46">
          <w:t xml:space="preserve"> to </w:t>
        </w:r>
      </w:ins>
      <w:ins w:id="2826" w:author="Sharifi, Hossein" w:date="2021-11-15T10:10:00Z">
        <w:r w:rsidR="004E7F93">
          <w:t xml:space="preserve">~98/53 mmHg </w:t>
        </w:r>
      </w:ins>
      <w:ins w:id="2827" w:author="Sharifi, Hossein" w:date="2021-11-15T10:22:00Z">
        <w:r w:rsidR="00E66634">
          <w:t>with</w:t>
        </w:r>
      </w:ins>
      <w:ins w:id="2828" w:author="Sharifi, Hossein" w:date="2021-11-15T10:23:00Z">
        <w:r w:rsidR="00E66634">
          <w:t xml:space="preserve"> no reflex control.  </w:t>
        </w:r>
      </w:ins>
      <w:ins w:id="2829" w:author="Sharifi, Hossein" w:date="2021-11-15T10:10:00Z">
        <w:r w:rsidR="00544875">
          <w:t xml:space="preserve">LV end-systolic pressure </w:t>
        </w:r>
      </w:ins>
      <w:ins w:id="2830" w:author="Sharifi, Hossein" w:date="2021-11-15T10:24:00Z">
        <w:r w:rsidR="009C5391">
          <w:t xml:space="preserve">also </w:t>
        </w:r>
      </w:ins>
      <w:ins w:id="2831" w:author="Sharifi, Hossein" w:date="2021-11-15T10:10:00Z">
        <w:r w:rsidR="00544875">
          <w:t xml:space="preserve">reduced from </w:t>
        </w:r>
      </w:ins>
      <w:ins w:id="2832" w:author="Sharifi, Hossein" w:date="2021-11-15T10:24:00Z">
        <w:r w:rsidR="009C5391">
          <w:t xml:space="preserve">~172 to ~146 mmHg. </w:t>
        </w:r>
      </w:ins>
      <w:ins w:id="2833" w:author="Sharifi, Hossein" w:date="2021-11-15T10:27:00Z">
        <w:r w:rsidR="000A3629">
          <w:t xml:space="preserve">Consequently, </w:t>
        </w:r>
      </w:ins>
      <w:ins w:id="2834" w:author="Sharifi, Hossein" w:date="2021-12-10T15:50:00Z">
        <w:r w:rsidR="00D9086E">
          <w:t>due to</w:t>
        </w:r>
      </w:ins>
      <w:ins w:id="2835" w:author="Wenk, Jonathan F." w:date="2021-12-17T10:33:00Z">
        <w:r w:rsidR="003350D1">
          <w:t xml:space="preserve"> the</w:t>
        </w:r>
      </w:ins>
      <w:ins w:id="2836" w:author="Sharifi, Hossein" w:date="2021-12-10T15:50:00Z">
        <w:r w:rsidR="00D9086E">
          <w:t xml:space="preserve"> altered hemodynamics, </w:t>
        </w:r>
      </w:ins>
      <w:ins w:id="2837" w:author="Wenk, Jonathan F." w:date="2021-12-17T10:34:00Z">
        <w:r w:rsidR="003350D1">
          <w:t xml:space="preserve">the </w:t>
        </w:r>
      </w:ins>
      <w:ins w:id="2838" w:author="Sharifi, Hossein" w:date="2021-11-15T10:35:00Z">
        <w:r w:rsidR="000329FC">
          <w:t>growth algorithm</w:t>
        </w:r>
        <w:del w:id="2839" w:author="Wenk, Jonathan F." w:date="2021-12-17T10:34:00Z">
          <w:r w:rsidR="000329FC" w:rsidDel="003350D1">
            <w:delText>’s</w:delText>
          </w:r>
        </w:del>
        <w:r w:rsidR="000329FC">
          <w:t xml:space="preserve"> predict</w:t>
        </w:r>
        <w:del w:id="2840" w:author="Wenk, Jonathan F." w:date="2021-12-17T10:34:00Z">
          <w:r w:rsidR="000329FC" w:rsidDel="003350D1">
            <w:delText>ions</w:delText>
          </w:r>
        </w:del>
      </w:ins>
      <w:ins w:id="2841" w:author="Wenk, Jonathan F." w:date="2021-12-17T10:34:00Z">
        <w:r w:rsidR="003350D1">
          <w:t>ed a reduction</w:t>
        </w:r>
      </w:ins>
      <w:ins w:id="2842" w:author="Sharifi, Hossein" w:date="2021-11-15T10:35:00Z">
        <w:r w:rsidR="000329FC">
          <w:t xml:space="preserve"> </w:t>
        </w:r>
        <w:del w:id="2843" w:author="Wenk, Jonathan F." w:date="2021-12-17T10:34:00Z">
          <w:r w:rsidR="000329FC" w:rsidDel="003350D1">
            <w:delText>for</w:delText>
          </w:r>
        </w:del>
      </w:ins>
      <w:ins w:id="2844" w:author="Wenk, Jonathan F." w:date="2021-12-17T10:34:00Z">
        <w:r w:rsidR="003350D1">
          <w:t>in the</w:t>
        </w:r>
      </w:ins>
      <w:ins w:id="2845" w:author="Sharifi, Hossein" w:date="2021-11-15T10:35:00Z">
        <w:r w:rsidR="000329FC">
          <w:t xml:space="preserve"> </w:t>
        </w:r>
      </w:ins>
      <w:ins w:id="2846" w:author="Sharifi, Hossein" w:date="2021-11-15T10:27:00Z">
        <w:r w:rsidR="000A3629">
          <w:t>LV size</w:t>
        </w:r>
      </w:ins>
      <w:ins w:id="2847" w:author="Sharifi, Hossein" w:date="2021-11-15T10:35:00Z">
        <w:r w:rsidR="000329FC">
          <w:t xml:space="preserve"> </w:t>
        </w:r>
      </w:ins>
      <w:ins w:id="2848" w:author="Sharifi, Hossein" w:date="2021-11-15T10:27:00Z">
        <w:del w:id="2849" w:author="Wenk, Jonathan F." w:date="2021-12-17T10:34:00Z">
          <w:r w:rsidR="00FF3F7F" w:rsidDel="003350D1">
            <w:delText xml:space="preserve">reduced </w:delText>
          </w:r>
        </w:del>
        <w:r w:rsidR="00FF3F7F">
          <w:t xml:space="preserve">by </w:t>
        </w:r>
      </w:ins>
      <w:ins w:id="2850" w:author="Sharifi, Hossein" w:date="2021-11-15T10:28:00Z">
        <w:r w:rsidR="00FF3F7F">
          <w:t>~</w:t>
        </w:r>
      </w:ins>
      <w:ins w:id="2851" w:author="Sharifi, Hossein" w:date="2021-11-15T10:36:00Z">
        <w:r w:rsidR="000D7327">
          <w:t xml:space="preserve">11%, </w:t>
        </w:r>
        <w:r w:rsidR="00E62F25">
          <w:t xml:space="preserve">~20%, and </w:t>
        </w:r>
      </w:ins>
      <w:ins w:id="2852" w:author="Sharifi, Hossein" w:date="2021-11-15T10:37:00Z">
        <w:r w:rsidR="00130027">
          <w:t>~24% for</w:t>
        </w:r>
      </w:ins>
      <w:ins w:id="2853" w:author="Wenk, Jonathan F." w:date="2021-12-17T10:38:00Z">
        <w:r w:rsidR="003350D1">
          <w:t xml:space="preserve"> the</w:t>
        </w:r>
      </w:ins>
      <w:ins w:id="2854" w:author="Sharifi, Hossein" w:date="2021-11-15T10:37:00Z">
        <w:r w:rsidR="00130027">
          <w:t xml:space="preserve"> LV en</w:t>
        </w:r>
      </w:ins>
      <w:ins w:id="2855" w:author="Sharifi, Hossein" w:date="2021-11-15T10:38:00Z">
        <w:r w:rsidR="00130027">
          <w:t>d</w:t>
        </w:r>
      </w:ins>
      <w:ins w:id="2856" w:author="Sharifi, Hossein" w:date="2021-11-15T10:37:00Z">
        <w:r w:rsidR="00130027">
          <w:t>-diasto</w:t>
        </w:r>
      </w:ins>
      <w:ins w:id="2857" w:author="Sharifi, Hossein" w:date="2021-11-15T10:38:00Z">
        <w:r w:rsidR="00130027">
          <w:t>lic volume, LV end-systolic volume, and LV wall volume, respectively</w:t>
        </w:r>
      </w:ins>
      <w:ins w:id="2858" w:author="Wenk, Jonathan F." w:date="2021-12-17T10:38:00Z">
        <w:r w:rsidR="003350D1">
          <w:t>,</w:t>
        </w:r>
      </w:ins>
      <w:ins w:id="2859" w:author="Wenk, Jonathan F." w:date="2021-12-17T10:37:00Z">
        <w:r w:rsidR="003350D1">
          <w:t xml:space="preserve"> when compared to the LV size with the baroreflex activated</w:t>
        </w:r>
      </w:ins>
      <w:ins w:id="2860" w:author="Sharifi, Hossein" w:date="2021-11-15T10:38:00Z">
        <w:r w:rsidR="00130027">
          <w:t xml:space="preserve">. </w:t>
        </w:r>
      </w:ins>
    </w:p>
    <w:p w14:paraId="4B755F6D" w14:textId="0369C8D2" w:rsidR="00130027" w:rsidRDefault="00CF37A4">
      <w:pPr>
        <w:ind w:firstLine="720"/>
        <w:jc w:val="both"/>
        <w:rPr>
          <w:ins w:id="2861" w:author="Sharifi, Hossein" w:date="2021-11-15T10:45:00Z"/>
        </w:rPr>
        <w:pPrChange w:id="2862" w:author="Sharifi, Hossein" w:date="2021-12-07T16:15:00Z">
          <w:pPr>
            <w:jc w:val="both"/>
          </w:pPr>
        </w:pPrChange>
      </w:pPr>
      <w:ins w:id="2863" w:author="Sharifi, Hossein" w:date="2021-11-15T10:38:00Z">
        <w:r>
          <w:t>For</w:t>
        </w:r>
      </w:ins>
      <w:ins w:id="2864" w:author="Wenk, Jonathan F." w:date="2021-12-17T10:39:00Z">
        <w:r w:rsidR="003350D1">
          <w:t xml:space="preserve"> the</w:t>
        </w:r>
      </w:ins>
      <w:ins w:id="2865" w:author="Sharifi, Hossein" w:date="2021-11-15T10:38:00Z">
        <w:r>
          <w:t xml:space="preserve"> insufficient aortic valve</w:t>
        </w:r>
      </w:ins>
      <w:ins w:id="2866" w:author="Sharifi, Hossein" w:date="2021-11-15T10:41:00Z">
        <w:r w:rsidR="00A966AB">
          <w:t xml:space="preserve"> simulation</w:t>
        </w:r>
      </w:ins>
      <w:ins w:id="2867" w:author="Sharifi, Hossein" w:date="2021-11-15T10:38:00Z">
        <w:r>
          <w:t>,</w:t>
        </w:r>
      </w:ins>
      <w:ins w:id="2868" w:author="Sharifi, Hossein" w:date="2021-11-15T10:41:00Z">
        <w:r w:rsidR="00A966AB">
          <w:t xml:space="preserve"> </w:t>
        </w:r>
      </w:ins>
      <w:ins w:id="2869" w:author="Sharifi, Hossein" w:date="2021-11-15T10:42:00Z">
        <w:r w:rsidR="00CF5D1D">
          <w:t xml:space="preserve">the retrograde aortic blood flow did not change the </w:t>
        </w:r>
        <w:r w:rsidR="005B13AF">
          <w:t>arterial pressure</w:t>
        </w:r>
      </w:ins>
      <w:ins w:id="2870" w:author="Sharifi, Hossein" w:date="2021-11-15T10:44:00Z">
        <w:r w:rsidR="00C9131A">
          <w:t xml:space="preserve"> in comparison to the case with baroreflex control,</w:t>
        </w:r>
      </w:ins>
      <w:ins w:id="2871" w:author="Sharifi, Hossein" w:date="2021-11-15T10:42:00Z">
        <w:r w:rsidR="005B13AF">
          <w:t xml:space="preserve"> and thus</w:t>
        </w:r>
      </w:ins>
      <w:ins w:id="2872" w:author="Sharifi, Hossein" w:date="2021-11-15T10:43:00Z">
        <w:r w:rsidR="005B13AF">
          <w:t xml:space="preserve"> the </w:t>
        </w:r>
      </w:ins>
      <w:ins w:id="2873" w:author="Wenk, Jonathan F." w:date="2021-12-17T10:39:00Z">
        <w:r w:rsidR="003350D1">
          <w:t xml:space="preserve">prediction from the </w:t>
        </w:r>
      </w:ins>
      <w:ins w:id="2874" w:author="Sharifi, Hossein" w:date="2021-11-15T10:43:00Z">
        <w:r w:rsidR="005B13AF">
          <w:t xml:space="preserve">growth </w:t>
        </w:r>
      </w:ins>
      <w:ins w:id="2875" w:author="Sharifi, Hossein" w:date="2021-11-15T10:44:00Z">
        <w:r w:rsidR="00C9131A">
          <w:t>algorithm</w:t>
        </w:r>
        <w:del w:id="2876" w:author="Wenk, Jonathan F." w:date="2021-12-17T10:40:00Z">
          <w:r w:rsidR="00C9131A" w:rsidDel="003350D1">
            <w:delText>’s predictions</w:delText>
          </w:r>
        </w:del>
        <w:r w:rsidR="00C9131A">
          <w:t xml:space="preserve"> </w:t>
        </w:r>
      </w:ins>
      <w:ins w:id="2877" w:author="Sharifi, Hossein" w:date="2021-11-15T10:45:00Z">
        <w:r w:rsidR="00E52F41">
          <w:t xml:space="preserve">for LV size remained </w:t>
        </w:r>
      </w:ins>
      <w:ins w:id="2878" w:author="Sharifi, Hossein" w:date="2021-11-15T10:44:00Z">
        <w:r w:rsidR="00C9131A">
          <w:t xml:space="preserve">nearly </w:t>
        </w:r>
      </w:ins>
      <w:ins w:id="2879" w:author="Sharifi, Hossein" w:date="2021-11-15T10:45:00Z">
        <w:r w:rsidR="00E52F41">
          <w:t xml:space="preserve">unchanged. </w:t>
        </w:r>
      </w:ins>
    </w:p>
    <w:p w14:paraId="76207ACB" w14:textId="74AA01F4" w:rsidR="00F87D95" w:rsidRDefault="00CB1036" w:rsidP="00AE76F9">
      <w:pPr>
        <w:ind w:firstLine="720"/>
        <w:jc w:val="both"/>
        <w:rPr>
          <w:ins w:id="2880" w:author="Sharifi, Hossein" w:date="2021-12-10T15:49:00Z"/>
        </w:rPr>
      </w:pPr>
      <w:ins w:id="2881" w:author="Sharifi, Hossein" w:date="2021-11-15T10:48:00Z">
        <w:r>
          <w:t xml:space="preserve">The simulation </w:t>
        </w:r>
        <w:del w:id="2882" w:author="Wenk, Jonathan F." w:date="2021-12-17T10:40:00Z">
          <w:r w:rsidDel="003350D1">
            <w:delText>with insufficient</w:delText>
          </w:r>
        </w:del>
      </w:ins>
      <w:ins w:id="2883" w:author="Wenk, Jonathan F." w:date="2021-12-17T10:40:00Z">
        <w:r w:rsidR="003350D1">
          <w:t>of</w:t>
        </w:r>
      </w:ins>
      <w:ins w:id="2884" w:author="Sharifi, Hossein" w:date="2021-11-15T10:48:00Z">
        <w:r>
          <w:t xml:space="preserve"> mitral valve</w:t>
        </w:r>
      </w:ins>
      <w:ins w:id="2885" w:author="Wenk, Jonathan F." w:date="2021-12-17T10:41:00Z">
        <w:r w:rsidR="003350D1">
          <w:t xml:space="preserve"> insufficiency </w:t>
        </w:r>
      </w:ins>
      <w:ins w:id="2886" w:author="Sharifi, Hossein" w:date="2021-11-15T10:48:00Z">
        <w:del w:id="2887" w:author="Wenk, Jonathan F." w:date="2021-12-17T10:41:00Z">
          <w:r w:rsidDel="003350D1">
            <w:delText xml:space="preserve">, </w:delText>
          </w:r>
        </w:del>
      </w:ins>
      <w:ins w:id="2888" w:author="Sharifi, Hossein" w:date="2021-11-15T10:49:00Z">
        <w:r w:rsidR="006C55C8">
          <w:t>resulted in</w:t>
        </w:r>
        <w:del w:id="2889" w:author="Wenk, Jonathan F." w:date="2021-12-17T10:41:00Z">
          <w:r w:rsidR="006C55C8" w:rsidDel="003350D1">
            <w:delText>to</w:delText>
          </w:r>
        </w:del>
        <w:r w:rsidR="006C55C8">
          <w:t xml:space="preserve"> </w:t>
        </w:r>
      </w:ins>
      <w:ins w:id="2890" w:author="Sharifi, Hossein" w:date="2021-11-15T10:54:00Z">
        <w:r w:rsidR="00AA7E14">
          <w:t xml:space="preserve">a drop in arterial pressure from </w:t>
        </w:r>
        <w:r w:rsidR="00E31698">
          <w:t>~119/62 mmHg</w:t>
        </w:r>
      </w:ins>
      <w:ins w:id="2891" w:author="Sharifi, Hossein" w:date="2021-11-15T10:55:00Z">
        <w:r w:rsidR="00E31698">
          <w:t xml:space="preserve"> to </w:t>
        </w:r>
        <w:r w:rsidR="003411B4">
          <w:t>~109/54 mmHg</w:t>
        </w:r>
      </w:ins>
      <w:ins w:id="2892" w:author="Wenk, Jonathan F." w:date="2021-12-17T10:41:00Z">
        <w:r w:rsidR="003350D1">
          <w:t>,</w:t>
        </w:r>
      </w:ins>
      <w:ins w:id="2893" w:author="Sharifi, Hossein" w:date="2021-11-15T10:55:00Z">
        <w:r w:rsidR="003411B4">
          <w:t xml:space="preserve"> as well as a reduction in LV end-systolic </w:t>
        </w:r>
        <w:r w:rsidR="0009399F">
          <w:t>pressure from ~124</w:t>
        </w:r>
      </w:ins>
      <w:ins w:id="2894" w:author="Sharifi, Hossein" w:date="2021-11-15T10:56:00Z">
        <w:r w:rsidR="0009399F">
          <w:t xml:space="preserve"> to ~114 mmHg</w:t>
        </w:r>
      </w:ins>
      <w:ins w:id="2895" w:author="Wenk, Jonathan F." w:date="2021-12-17T10:41:00Z">
        <w:r w:rsidR="003350D1">
          <w:t>, when the baroreflex was deactivated</w:t>
        </w:r>
      </w:ins>
      <w:ins w:id="2896" w:author="Sharifi, Hossein" w:date="2021-11-15T10:56:00Z">
        <w:r w:rsidR="0009399F">
          <w:t xml:space="preserve">. </w:t>
        </w:r>
      </w:ins>
      <w:ins w:id="2897" w:author="Sharifi, Hossein" w:date="2021-11-15T11:16:00Z">
        <w:r w:rsidR="002D7DB3">
          <w:t xml:space="preserve">Additionally, </w:t>
        </w:r>
      </w:ins>
      <w:ins w:id="2898" w:author="Wenk, Jonathan F." w:date="2021-12-17T10:42:00Z">
        <w:r w:rsidR="003350D1">
          <w:t>the</w:t>
        </w:r>
      </w:ins>
      <w:ins w:id="2899" w:author="Wenk, Jonathan F." w:date="2021-12-17T10:44:00Z">
        <w:r w:rsidR="009E4213">
          <w:t xml:space="preserve"> predictions of</w:t>
        </w:r>
      </w:ins>
      <w:ins w:id="2900" w:author="Wenk, Jonathan F." w:date="2021-12-17T10:42:00Z">
        <w:r w:rsidR="003350D1">
          <w:t xml:space="preserve"> </w:t>
        </w:r>
      </w:ins>
      <w:ins w:id="2901" w:author="Sharifi, Hossein" w:date="2021-11-15T11:16:00Z">
        <w:r w:rsidR="002D7DB3">
          <w:t>LV cavi</w:t>
        </w:r>
      </w:ins>
      <w:ins w:id="2902" w:author="Sharifi, Hossein" w:date="2021-11-15T11:17:00Z">
        <w:r w:rsidR="002D7DB3">
          <w:t>ty volume</w:t>
        </w:r>
        <w:r w:rsidR="00790D59">
          <w:t xml:space="preserve"> at end-diastole and end-systole</w:t>
        </w:r>
      </w:ins>
      <w:ins w:id="2903" w:author="Wenk, Jonathan F." w:date="2021-12-17T10:42:00Z">
        <w:r w:rsidR="003350D1">
          <w:t>,</w:t>
        </w:r>
      </w:ins>
      <w:ins w:id="2904" w:author="Sharifi, Hossein" w:date="2021-11-15T11:17:00Z">
        <w:r w:rsidR="002D7DB3">
          <w:t xml:space="preserve"> </w:t>
        </w:r>
      </w:ins>
      <w:ins w:id="2905" w:author="Sharifi, Hossein" w:date="2021-11-15T11:19:00Z">
        <w:r w:rsidR="006F4910">
          <w:t xml:space="preserve">along </w:t>
        </w:r>
      </w:ins>
      <w:ins w:id="2906" w:author="Wenk, Jonathan F." w:date="2021-12-17T10:42:00Z">
        <w:r w:rsidR="003350D1">
          <w:t xml:space="preserve">with </w:t>
        </w:r>
      </w:ins>
      <w:ins w:id="2907" w:author="Sharifi, Hossein" w:date="2021-11-15T11:19:00Z">
        <w:r w:rsidR="006F4910">
          <w:t>the</w:t>
        </w:r>
      </w:ins>
      <w:ins w:id="2908" w:author="Wenk, Jonathan F." w:date="2021-12-17T10:42:00Z">
        <w:r w:rsidR="003350D1">
          <w:t xml:space="preserve"> LV</w:t>
        </w:r>
      </w:ins>
      <w:ins w:id="2909" w:author="Sharifi, Hossein" w:date="2021-11-15T11:17:00Z">
        <w:r w:rsidR="002D7DB3">
          <w:t xml:space="preserve"> wall volume</w:t>
        </w:r>
      </w:ins>
      <w:ins w:id="2910" w:author="Wenk, Jonathan F." w:date="2021-12-17T10:42:00Z">
        <w:r w:rsidR="003350D1">
          <w:t>,</w:t>
        </w:r>
      </w:ins>
      <w:ins w:id="2911" w:author="Sharifi, Hossein" w:date="2021-11-15T11:17:00Z">
        <w:r w:rsidR="002D7DB3">
          <w:t xml:space="preserve"> </w:t>
        </w:r>
        <w:r w:rsidR="003A7FFE">
          <w:t>were reduced by ~</w:t>
        </w:r>
      </w:ins>
      <w:ins w:id="2912" w:author="Sharifi, Hossein" w:date="2021-11-15T11:18:00Z">
        <w:r w:rsidR="00774020">
          <w:t xml:space="preserve">7%, </w:t>
        </w:r>
        <w:r w:rsidR="00B44AF3">
          <w:t xml:space="preserve">~14% </w:t>
        </w:r>
      </w:ins>
      <w:ins w:id="2913" w:author="Sharifi, Hossein" w:date="2021-11-15T11:19:00Z">
        <w:r w:rsidR="00B44AF3">
          <w:t xml:space="preserve">and </w:t>
        </w:r>
        <w:r w:rsidR="006F4910">
          <w:t xml:space="preserve">~17%, respectively. </w:t>
        </w:r>
      </w:ins>
      <w:ins w:id="2914" w:author="Sharifi, Hossein" w:date="2021-11-15T11:20:00Z">
        <w:r w:rsidR="0027606F">
          <w:t>More information regarding the full simu</w:t>
        </w:r>
      </w:ins>
      <w:ins w:id="2915" w:author="Sharifi, Hossein" w:date="2021-11-15T11:21:00Z">
        <w:r w:rsidR="0027606F">
          <w:t xml:space="preserve">lations </w:t>
        </w:r>
      </w:ins>
      <w:ins w:id="2916" w:author="Sharifi, Hossein" w:date="2021-11-18T10:56:00Z">
        <w:r w:rsidR="00D35F5C">
          <w:t>is</w:t>
        </w:r>
      </w:ins>
      <w:ins w:id="2917" w:author="Sharifi, Hossein" w:date="2021-11-15T11:21:00Z">
        <w:r w:rsidR="0027606F">
          <w:t xml:space="preserve"> shown in Figures </w:t>
        </w:r>
      </w:ins>
      <w:commentRangeStart w:id="2918"/>
      <w:ins w:id="2919" w:author="Sharifi, Hossein" w:date="2021-11-15T11:22:00Z">
        <w:r w:rsidR="0027606F">
          <w:t>S</w:t>
        </w:r>
        <w:r w:rsidR="0027606F">
          <w:fldChar w:fldCharType="begin"/>
        </w:r>
        <w:r w:rsidR="0027606F">
          <w:instrText xml:space="preserve"> seq sfigure figs5 </w:instrText>
        </w:r>
      </w:ins>
      <w:r w:rsidR="0027606F">
        <w:fldChar w:fldCharType="separate"/>
      </w:r>
      <w:ins w:id="2920" w:author="Sharifi, Hossein" w:date="2021-12-07T16:48:00Z">
        <w:r w:rsidR="00A15D39">
          <w:rPr>
            <w:noProof/>
          </w:rPr>
          <w:t>5</w:t>
        </w:r>
      </w:ins>
      <w:ins w:id="2921" w:author="Sharifi, Hossein" w:date="2021-11-15T11:22:00Z">
        <w:r w:rsidR="0027606F">
          <w:fldChar w:fldCharType="end"/>
        </w:r>
        <w:r w:rsidR="0027606F">
          <w:t>-S</w:t>
        </w:r>
        <w:r w:rsidR="0027606F">
          <w:fldChar w:fldCharType="begin"/>
        </w:r>
        <w:r w:rsidR="0027606F">
          <w:instrText xml:space="preserve"> seq sfigure fig</w:instrText>
        </w:r>
      </w:ins>
      <w:ins w:id="2922" w:author="Sharifi, Hossein" w:date="2021-11-15T11:23:00Z">
        <w:r w:rsidR="00494D1B">
          <w:instrText>s7</w:instrText>
        </w:r>
      </w:ins>
      <w:ins w:id="2923" w:author="Sharifi, Hossein" w:date="2021-11-15T11:22:00Z">
        <w:r w:rsidR="0027606F">
          <w:instrText xml:space="preserve"> </w:instrText>
        </w:r>
      </w:ins>
      <w:r w:rsidR="0027606F">
        <w:fldChar w:fldCharType="separate"/>
      </w:r>
      <w:ins w:id="2924" w:author="Sharifi, Hossein" w:date="2021-12-07T16:48:00Z">
        <w:r w:rsidR="00A15D39">
          <w:rPr>
            <w:noProof/>
          </w:rPr>
          <w:t>7</w:t>
        </w:r>
      </w:ins>
      <w:ins w:id="2925" w:author="Sharifi, Hossein" w:date="2021-11-15T11:22:00Z">
        <w:r w:rsidR="0027606F">
          <w:fldChar w:fldCharType="end"/>
        </w:r>
      </w:ins>
      <w:commentRangeEnd w:id="2918"/>
      <w:r w:rsidR="00FB6782">
        <w:rPr>
          <w:rStyle w:val="CommentReference"/>
        </w:rPr>
        <w:commentReference w:id="2918"/>
      </w:r>
      <w:ins w:id="2926" w:author="Sharifi, Hossein" w:date="2021-11-15T11:23:00Z">
        <w:r w:rsidR="00494D1B">
          <w:t xml:space="preserve">. </w:t>
        </w:r>
      </w:ins>
    </w:p>
    <w:p w14:paraId="5B9893DD" w14:textId="455CCB50" w:rsidR="00315A5B" w:rsidRDefault="00D15533" w:rsidP="00315A5B">
      <w:pPr>
        <w:ind w:firstLine="720"/>
        <w:jc w:val="both"/>
        <w:rPr>
          <w:ins w:id="2927" w:author="Sharifi, Hossein" w:date="2021-12-10T15:49:00Z"/>
        </w:rPr>
      </w:pPr>
      <w:commentRangeStart w:id="2928"/>
      <w:ins w:id="2929" w:author="Sharifi, Hossein" w:date="2021-12-10T15:56:00Z">
        <w:r>
          <w:t>Ultimately, i</w:t>
        </w:r>
      </w:ins>
      <w:ins w:id="2930" w:author="Sharifi, Hossein" w:date="2021-12-10T15:49:00Z">
        <w:r w:rsidR="00315A5B">
          <w:t xml:space="preserve">n the absence of baroreflex algorithm, </w:t>
        </w:r>
      </w:ins>
      <w:ins w:id="2931" w:author="Sharifi, Hossein" w:date="2021-12-10T15:57:00Z">
        <w:r w:rsidR="00E810A6">
          <w:t xml:space="preserve">both the </w:t>
        </w:r>
      </w:ins>
      <w:ins w:id="2932" w:author="Sharifi, Hossein" w:date="2021-12-10T15:49:00Z">
        <w:r w:rsidR="00315A5B">
          <w:t xml:space="preserve">disease mimicking perturbations </w:t>
        </w:r>
      </w:ins>
      <w:ins w:id="2933" w:author="Sharifi, Hossein" w:date="2021-12-10T15:58:00Z">
        <w:r w:rsidR="00E810A6">
          <w:t xml:space="preserve">and </w:t>
        </w:r>
      </w:ins>
      <w:ins w:id="2934" w:author="Sharifi, Hossein" w:date="2021-12-10T15:59:00Z">
        <w:r w:rsidR="00F04310">
          <w:t xml:space="preserve">modulation of growth module effectors </w:t>
        </w:r>
      </w:ins>
      <w:ins w:id="2935" w:author="Sharifi, Hossein" w:date="2021-12-10T15:49:00Z">
        <w:r w:rsidR="00315A5B">
          <w:t>led to alteration of the hemodynamics</w:t>
        </w:r>
      </w:ins>
      <w:ins w:id="2936" w:author="Sharifi, Hossein" w:date="2021-12-10T15:58:00Z">
        <w:r w:rsidR="00E810A6">
          <w:t xml:space="preserve"> which in turn resulted into</w:t>
        </w:r>
      </w:ins>
      <w:ins w:id="2937" w:author="Sharifi, Hossein" w:date="2021-12-10T15:49:00Z">
        <w:r w:rsidR="00315A5B">
          <w:t xml:space="preserve"> longer simulation time took by growth algorithm to reach to the steady state . </w:t>
        </w:r>
      </w:ins>
      <w:commentRangeEnd w:id="2928"/>
      <w:r w:rsidR="009E4213">
        <w:rPr>
          <w:rStyle w:val="CommentReference"/>
        </w:rPr>
        <w:commentReference w:id="2928"/>
      </w:r>
    </w:p>
    <w:p w14:paraId="5590D8CC" w14:textId="77777777" w:rsidR="00315A5B" w:rsidRDefault="00315A5B">
      <w:pPr>
        <w:ind w:firstLine="720"/>
        <w:jc w:val="both"/>
        <w:rPr>
          <w:ins w:id="2938" w:author="Sharifi, Hossein" w:date="2021-11-15T12:42:00Z"/>
        </w:rPr>
        <w:pPrChange w:id="2939" w:author="Sharifi, Hossein" w:date="2021-12-07T16:15:00Z">
          <w:pPr>
            <w:jc w:val="both"/>
          </w:pPr>
        </w:pPrChange>
      </w:pPr>
    </w:p>
    <w:p w14:paraId="4EDA14A2" w14:textId="7D9834C8" w:rsidR="00F87D95" w:rsidRDefault="00F87D95" w:rsidP="00F87D95">
      <w:pPr>
        <w:rPr>
          <w:ins w:id="2940" w:author="Sharifi, Hossein" w:date="2021-11-15T12:42:00Z"/>
        </w:rPr>
      </w:pPr>
      <w:ins w:id="2941" w:author="Sharifi, Hossein" w:date="2021-11-15T12:42:00Z">
        <w:r>
          <w:br w:type="page"/>
        </w:r>
      </w:ins>
    </w:p>
    <w:p w14:paraId="483013A1" w14:textId="77777777" w:rsidR="00E52F41" w:rsidRDefault="00E52F41" w:rsidP="00960A40">
      <w:pPr>
        <w:jc w:val="both"/>
        <w:rPr>
          <w:ins w:id="2942" w:author="Sharifi, Hossein" w:date="2021-11-14T23:18:00Z"/>
        </w:rPr>
      </w:pPr>
    </w:p>
    <w:p w14:paraId="0E4DEB27" w14:textId="77777777" w:rsidR="003734D4" w:rsidRDefault="003734D4" w:rsidP="00960A40">
      <w:pPr>
        <w:jc w:val="both"/>
        <w:rPr>
          <w:ins w:id="2943" w:author="Sharifi, Hossein" w:date="2021-11-14T23:18:00Z"/>
        </w:rPr>
      </w:pPr>
    </w:p>
    <w:p w14:paraId="287CA62E" w14:textId="777483AB" w:rsidR="003734D4" w:rsidRDefault="00C33F83" w:rsidP="00C33F83">
      <w:pPr>
        <w:jc w:val="center"/>
        <w:rPr>
          <w:ins w:id="2944" w:author="Sharifi, Hossein" w:date="2021-11-15T09:20:00Z"/>
        </w:rPr>
      </w:pPr>
      <w:ins w:id="2945" w:author="Sharifi, Hossein" w:date="2021-11-15T09:19:00Z">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ins>
    </w:p>
    <w:p w14:paraId="4BEC3513" w14:textId="2834B654" w:rsidR="000F76CD" w:rsidRPr="004536C1" w:rsidRDefault="000F76CD">
      <w:pPr>
        <w:jc w:val="center"/>
        <w:pPrChange w:id="2946" w:author="Sharifi, Hossein" w:date="2021-11-15T09:20:00Z">
          <w:pPr>
            <w:spacing w:line="240" w:lineRule="auto"/>
            <w:jc w:val="center"/>
          </w:pPr>
        </w:pPrChange>
      </w:pPr>
      <w:ins w:id="2947" w:author="Sharifi, Hossein" w:date="2021-11-15T09:20:00Z">
        <w:r w:rsidRPr="001F29F2">
          <w:rPr>
            <w:b/>
            <w:bCs/>
            <w:rPrChange w:id="2948" w:author="Sharifi, Hossein" w:date="2021-11-15T09:33:00Z">
              <w:rPr/>
            </w:rPrChange>
          </w:rPr>
          <w:t xml:space="preserve">Figure </w:t>
        </w:r>
        <w:bookmarkStart w:id="2949" w:name="fig7"/>
        <w:r w:rsidRPr="001F29F2">
          <w:rPr>
            <w:b/>
            <w:bCs/>
            <w:rPrChange w:id="2950" w:author="Sharifi, Hossein" w:date="2021-11-15T09:33:00Z">
              <w:rPr/>
            </w:rPrChange>
          </w:rPr>
          <w:fldChar w:fldCharType="begin"/>
        </w:r>
        <w:r w:rsidRPr="001F29F2">
          <w:rPr>
            <w:b/>
            <w:bCs/>
            <w:rPrChange w:id="2951" w:author="Sharifi, Hossein" w:date="2021-11-15T09:33:00Z">
              <w:rPr/>
            </w:rPrChange>
          </w:rPr>
          <w:instrText xml:space="preserve"> seq figure </w:instrText>
        </w:r>
      </w:ins>
      <w:r w:rsidRPr="001F29F2">
        <w:rPr>
          <w:b/>
          <w:bCs/>
          <w:rPrChange w:id="2952" w:author="Sharifi, Hossein" w:date="2021-11-15T09:33:00Z">
            <w:rPr/>
          </w:rPrChange>
        </w:rPr>
        <w:fldChar w:fldCharType="separate"/>
      </w:r>
      <w:ins w:id="2953" w:author="Sharifi, Hossein" w:date="2021-12-07T16:48:00Z">
        <w:r w:rsidR="00A15D39">
          <w:rPr>
            <w:b/>
            <w:bCs/>
            <w:noProof/>
          </w:rPr>
          <w:t>7</w:t>
        </w:r>
      </w:ins>
      <w:ins w:id="2954" w:author="Sharifi, Hossein" w:date="2021-11-15T09:20:00Z">
        <w:r w:rsidRPr="001F29F2">
          <w:rPr>
            <w:b/>
            <w:bCs/>
            <w:rPrChange w:id="2955" w:author="Sharifi, Hossein" w:date="2021-11-15T09:33:00Z">
              <w:rPr/>
            </w:rPrChange>
          </w:rPr>
          <w:fldChar w:fldCharType="end"/>
        </w:r>
      </w:ins>
      <w:bookmarkEnd w:id="2949"/>
      <w:ins w:id="2956" w:author="Sharifi, Hossein" w:date="2021-11-15T09:33:00Z">
        <w:r w:rsidR="00143138" w:rsidRPr="001F29F2">
          <w:rPr>
            <w:b/>
            <w:bCs/>
            <w:rPrChange w:id="2957" w:author="Sharifi, Hossein" w:date="2021-11-15T09:33:00Z">
              <w:rPr/>
            </w:rPrChange>
          </w:rPr>
          <w:t xml:space="preserve">. Effects of </w:t>
        </w:r>
      </w:ins>
      <w:ins w:id="2958" w:author="Sharifi, Hossein" w:date="2021-12-07T17:15:00Z">
        <w:r w:rsidR="00B44208">
          <w:rPr>
            <w:b/>
            <w:bCs/>
          </w:rPr>
          <w:t xml:space="preserve">the </w:t>
        </w:r>
      </w:ins>
      <w:ins w:id="2959" w:author="Sharifi, Hossein" w:date="2021-11-15T09:33:00Z">
        <w:r w:rsidR="00143138" w:rsidRPr="001F29F2">
          <w:rPr>
            <w:b/>
            <w:bCs/>
            <w:rPrChange w:id="2960" w:author="Sharifi, Hossein" w:date="2021-11-15T09:33:00Z">
              <w:rPr/>
            </w:rPrChange>
          </w:rPr>
          <w:t>baroreflex control of arterial pressure</w:t>
        </w:r>
      </w:ins>
      <w:ins w:id="2961" w:author="Sharifi, Hossein" w:date="2021-12-07T17:08:00Z">
        <w:r w:rsidR="002E22CA">
          <w:rPr>
            <w:b/>
            <w:bCs/>
          </w:rPr>
          <w:t xml:space="preserve"> on </w:t>
        </w:r>
        <w:r w:rsidR="00F51133">
          <w:rPr>
            <w:b/>
            <w:bCs/>
          </w:rPr>
          <w:t>simulated hemodynamics and growth modul</w:t>
        </w:r>
      </w:ins>
      <w:ins w:id="2962" w:author="Sharifi, Hossein" w:date="2021-12-07T17:09:00Z">
        <w:r w:rsidR="00F51133">
          <w:rPr>
            <w:b/>
            <w:bCs/>
          </w:rPr>
          <w:t>e predictions</w:t>
        </w:r>
      </w:ins>
      <w:ins w:id="2963" w:author="Sharifi, Hossein" w:date="2021-11-15T09:33:00Z">
        <w:r w:rsidR="001F29F2">
          <w:rPr>
            <w:b/>
            <w:bCs/>
          </w:rPr>
          <w:t xml:space="preserve">. </w:t>
        </w:r>
        <w:r w:rsidR="00143138" w:rsidRPr="001F29F2">
          <w:rPr>
            <w:b/>
            <w:bCs/>
            <w:rPrChange w:id="2964" w:author="Sharifi, Hossein" w:date="2021-11-15T09:33:00Z">
              <w:rPr/>
            </w:rPrChange>
          </w:rPr>
          <w:t xml:space="preserve"> </w:t>
        </w:r>
      </w:ins>
      <w:ins w:id="2965" w:author="Sharifi, Hossein" w:date="2021-11-18T10:56:00Z">
        <w:r w:rsidR="004536C1">
          <w:t xml:space="preserve">Green bars </w:t>
        </w:r>
      </w:ins>
      <w:ins w:id="2966" w:author="Sharifi, Hossein" w:date="2021-12-07T17:15:00Z">
        <w:r w:rsidR="00BD2054">
          <w:t>reflec</w:t>
        </w:r>
      </w:ins>
      <w:ins w:id="2967" w:author="Sharifi, Hossein" w:date="2021-12-07T17:16:00Z">
        <w:r w:rsidR="00BD2054">
          <w:t>t</w:t>
        </w:r>
      </w:ins>
      <w:ins w:id="2968" w:author="Sharifi, Hossein" w:date="2021-11-18T10:56:00Z">
        <w:r w:rsidR="004536C1">
          <w:t xml:space="preserve"> the results </w:t>
        </w:r>
        <w:r w:rsidR="00CF4D5B">
          <w:t xml:space="preserve">for </w:t>
        </w:r>
      </w:ins>
      <w:ins w:id="2969" w:author="Sharifi, Hossein" w:date="2021-12-07T17:16:00Z">
        <w:r w:rsidR="00BD2054">
          <w:t>growth</w:t>
        </w:r>
      </w:ins>
      <w:ins w:id="2970" w:author="Sharifi, Hossein" w:date="2021-11-18T10:56:00Z">
        <w:r w:rsidR="00CF4D5B">
          <w:t xml:space="preserve"> st</w:t>
        </w:r>
      </w:ins>
      <w:ins w:id="2971" w:author="Sharifi, Hossein" w:date="2021-11-18T10:57:00Z">
        <w:r w:rsidR="00CF4D5B">
          <w:t>e</w:t>
        </w:r>
      </w:ins>
      <w:ins w:id="2972" w:author="Sharifi, Hossein" w:date="2021-11-18T10:56:00Z">
        <w:r w:rsidR="00CF4D5B">
          <w:t>ady state under con</w:t>
        </w:r>
      </w:ins>
      <w:ins w:id="2973" w:author="Sharifi, Hossein" w:date="2021-11-18T10:57:00Z">
        <w:r w:rsidR="00CF4D5B">
          <w:t>trol of baroreflex</w:t>
        </w:r>
        <w:r w:rsidR="007705C8">
          <w:t xml:space="preserve">. Orange bars </w:t>
        </w:r>
      </w:ins>
      <w:ins w:id="2974" w:author="Sharifi, Hossein" w:date="2021-11-18T10:58:00Z">
        <w:r w:rsidR="00727CEE">
          <w:t xml:space="preserve">represent the </w:t>
        </w:r>
      </w:ins>
      <w:ins w:id="2975" w:author="Sharifi, Hossein" w:date="2021-11-18T10:59:00Z">
        <w:r w:rsidR="00727CEE">
          <w:t xml:space="preserve">variables at </w:t>
        </w:r>
      </w:ins>
      <w:ins w:id="2976" w:author="Sharifi, Hossein" w:date="2021-12-07T17:16:00Z">
        <w:r w:rsidR="00025E4E">
          <w:t>growth</w:t>
        </w:r>
      </w:ins>
      <w:ins w:id="2977" w:author="Sharifi, Hossein" w:date="2021-11-18T10:59:00Z">
        <w:r w:rsidR="00727CEE">
          <w:t xml:space="preserve"> steady state without the control of baroreflex. </w:t>
        </w:r>
      </w:ins>
      <w:ins w:id="2978" w:author="Sharifi, Hossein" w:date="2021-11-18T10:57:00Z">
        <w:r w:rsidR="007705C8">
          <w:t xml:space="preserve"> </w:t>
        </w:r>
      </w:ins>
    </w:p>
    <w:p w14:paraId="7335BDC1" w14:textId="0F3FF86A" w:rsidR="00D43BF3" w:rsidRPr="00B95524" w:rsidRDefault="003112FF">
      <w:pPr>
        <w:spacing w:after="200" w:line="240" w:lineRule="auto"/>
        <w:jc w:val="both"/>
        <w:rPr>
          <w:rFonts w:asciiTheme="majorBidi" w:hAnsiTheme="majorBidi" w:cstheme="majorBidi"/>
        </w:rPr>
        <w:pPrChange w:id="2979" w:author="Sharifi, Hossein" w:date="2021-11-14T19:33:00Z">
          <w:pPr>
            <w:spacing w:after="200" w:line="240" w:lineRule="auto"/>
          </w:pPr>
        </w:pPrChange>
      </w:pPr>
      <w:r w:rsidRPr="00B95524">
        <w:rPr>
          <w:rFonts w:asciiTheme="majorBidi" w:hAnsiTheme="majorBidi" w:cstheme="majorBidi"/>
        </w:rPr>
        <w:br w:type="page"/>
      </w:r>
    </w:p>
    <w:p w14:paraId="19DCAF14" w14:textId="25150333" w:rsidR="003A4FEE" w:rsidRPr="00B95524" w:rsidRDefault="000A2AEE" w:rsidP="00F34279">
      <w:pPr>
        <w:pStyle w:val="Heading2"/>
        <w:spacing w:line="240" w:lineRule="auto"/>
        <w:rPr>
          <w:rFonts w:asciiTheme="majorBidi" w:hAnsiTheme="majorBidi" w:cstheme="majorBidi"/>
        </w:rPr>
      </w:pPr>
      <w:del w:id="2980" w:author="Wenk, Jonathan F." w:date="2021-12-17T10:56:00Z">
        <w:r w:rsidRPr="00B95524" w:rsidDel="00895773">
          <w:rPr>
            <w:rFonts w:asciiTheme="majorBidi" w:hAnsiTheme="majorBidi" w:cstheme="majorBidi"/>
          </w:rPr>
          <w:lastRenderedPageBreak/>
          <w:delText xml:space="preserve">Predicted </w:delText>
        </w:r>
      </w:del>
      <w:ins w:id="2981" w:author="Wenk, Jonathan F." w:date="2021-12-17T10:56:00Z">
        <w:r w:rsidR="00895773">
          <w:rPr>
            <w:rFonts w:asciiTheme="majorBidi" w:hAnsiTheme="majorBidi" w:cstheme="majorBidi"/>
          </w:rPr>
          <w:t>Comparison of simulation</w:t>
        </w:r>
        <w:r w:rsidR="00895773" w:rsidRPr="00B95524">
          <w:rPr>
            <w:rFonts w:asciiTheme="majorBidi" w:hAnsiTheme="majorBidi" w:cstheme="majorBidi"/>
          </w:rPr>
          <w:t xml:space="preserve"> </w:t>
        </w:r>
      </w:ins>
      <w:del w:id="2982" w:author="Sharifi, Hossein" w:date="2021-11-17T12:09:00Z">
        <w:r w:rsidRPr="00B95524" w:rsidDel="00263467">
          <w:rPr>
            <w:rFonts w:asciiTheme="majorBidi" w:hAnsiTheme="majorBidi" w:cstheme="majorBidi"/>
          </w:rPr>
          <w:delText xml:space="preserve">LV </w:delText>
        </w:r>
        <w:r w:rsidR="004B5948" w:rsidRPr="00B95524" w:rsidDel="00263467">
          <w:rPr>
            <w:rFonts w:asciiTheme="majorBidi" w:hAnsiTheme="majorBidi" w:cstheme="majorBidi"/>
          </w:rPr>
          <w:delText>size</w:delText>
        </w:r>
      </w:del>
      <w:ins w:id="2983" w:author="Sharifi, Hossein" w:date="2021-11-17T12:09:00Z">
        <w:r w:rsidR="00263467">
          <w:rPr>
            <w:rFonts w:asciiTheme="majorBidi" w:hAnsiTheme="majorBidi" w:cstheme="majorBidi"/>
          </w:rPr>
          <w:t>results</w:t>
        </w:r>
      </w:ins>
      <w:r w:rsidRPr="00B95524">
        <w:rPr>
          <w:rFonts w:asciiTheme="majorBidi" w:hAnsiTheme="majorBidi" w:cstheme="majorBidi"/>
        </w:rPr>
        <w:t xml:space="preserve"> </w:t>
      </w:r>
      <w:del w:id="2984" w:author="Wenk, Jonathan F." w:date="2021-12-17T10:56:00Z">
        <w:r w:rsidR="003B4D41" w:rsidDel="00895773">
          <w:rPr>
            <w:rFonts w:asciiTheme="majorBidi" w:hAnsiTheme="majorBidi" w:cstheme="majorBidi"/>
          </w:rPr>
          <w:delText>agreed</w:delText>
        </w:r>
        <w:r w:rsidR="00A44363" w:rsidDel="00895773">
          <w:rPr>
            <w:rFonts w:asciiTheme="majorBidi" w:hAnsiTheme="majorBidi" w:cstheme="majorBidi"/>
          </w:rPr>
          <w:delText xml:space="preserve"> </w:delText>
        </w:r>
      </w:del>
      <w:r w:rsidR="00A44363">
        <w:rPr>
          <w:rFonts w:asciiTheme="majorBidi" w:hAnsiTheme="majorBidi" w:cstheme="majorBidi"/>
        </w:rPr>
        <w:t xml:space="preserve">with </w:t>
      </w:r>
      <w:del w:id="2985" w:author="Wenk, Jonathan F." w:date="2021-12-17T10:56:00Z">
        <w:r w:rsidR="00A44363" w:rsidDel="00895773">
          <w:rPr>
            <w:rFonts w:asciiTheme="majorBidi" w:hAnsiTheme="majorBidi" w:cstheme="majorBidi"/>
          </w:rPr>
          <w:delText xml:space="preserve">collected </w:delText>
        </w:r>
      </w:del>
      <w:r w:rsidR="00A44363">
        <w:rPr>
          <w:rFonts w:asciiTheme="majorBidi" w:hAnsiTheme="majorBidi" w:cstheme="majorBidi"/>
        </w:rPr>
        <w:t>clinical data</w:t>
      </w:r>
    </w:p>
    <w:p w14:paraId="6EED4641" w14:textId="46A8DC91" w:rsidR="000A7DA5" w:rsidRDefault="00263467" w:rsidP="00263467">
      <w:pPr>
        <w:spacing w:line="240" w:lineRule="auto"/>
        <w:jc w:val="both"/>
        <w:rPr>
          <w:ins w:id="2986" w:author="Sharifi, Hossein" w:date="2021-11-17T14:14:00Z"/>
          <w:rFonts w:asciiTheme="majorBidi" w:hAnsiTheme="majorBidi" w:cstheme="majorBidi"/>
        </w:rPr>
      </w:pPr>
      <w:ins w:id="2987" w:author="Sharifi, Hossein" w:date="2021-11-17T12:09:00Z">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ins>
      <w:ins w:id="2988" w:author="Sharifi, Hossein" w:date="2021-11-17T13:50:00Z">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ins>
      <w:r w:rsidR="005B1A1E">
        <w:rPr>
          <w:rFonts w:asciiTheme="majorBidi" w:hAnsiTheme="majorBidi" w:cstheme="majorBidi"/>
        </w:rPr>
        <w:fldChar w:fldCharType="separate"/>
      </w:r>
      <w:ins w:id="2989" w:author="Sharifi, Hossein" w:date="2021-12-07T16:48:00Z">
        <w:r w:rsidR="00A15D39">
          <w:rPr>
            <w:rFonts w:asciiTheme="majorBidi" w:hAnsiTheme="majorBidi" w:cstheme="majorBidi"/>
            <w:noProof/>
          </w:rPr>
          <w:t>1</w:t>
        </w:r>
      </w:ins>
      <w:ins w:id="2990" w:author="Sharifi, Hossein" w:date="2021-11-17T13:50:00Z">
        <w:r w:rsidR="005B1A1E">
          <w:rPr>
            <w:rFonts w:asciiTheme="majorBidi" w:hAnsiTheme="majorBidi" w:cstheme="majorBidi"/>
          </w:rPr>
          <w:fldChar w:fldCharType="end"/>
        </w:r>
      </w:ins>
      <w:ins w:id="2991" w:author="Sharifi, Hossein" w:date="2021-11-17T12:09:00Z">
        <w:r w:rsidRPr="00B95524">
          <w:rPr>
            <w:rFonts w:asciiTheme="majorBidi" w:hAnsiTheme="majorBidi" w:cstheme="majorBidi"/>
          </w:rPr>
          <w:t xml:space="preserve">). Clinical data were categorized into four </w:t>
        </w:r>
      </w:ins>
      <w:ins w:id="2992" w:author="Sharifi, Hossein" w:date="2021-11-17T13:51:00Z">
        <w:r w:rsidR="00160360">
          <w:rPr>
            <w:rFonts w:asciiTheme="majorBidi" w:hAnsiTheme="majorBidi" w:cstheme="majorBidi"/>
          </w:rPr>
          <w:t>groups</w:t>
        </w:r>
      </w:ins>
      <w:ins w:id="2993" w:author="Sharifi, Hossein" w:date="2021-11-17T12:09:00Z">
        <w:r w:rsidRPr="00B95524">
          <w:rPr>
            <w:rFonts w:asciiTheme="majorBidi" w:hAnsiTheme="majorBidi" w:cstheme="majorBidi"/>
          </w:rPr>
          <w:t xml:space="preserve"> </w:t>
        </w:r>
        <w:del w:id="2994" w:author="Wenk, Jonathan F." w:date="2021-12-17T15:50:00Z">
          <w:r w:rsidRPr="00B95524" w:rsidDel="000C149C">
            <w:rPr>
              <w:rFonts w:asciiTheme="majorBidi" w:hAnsiTheme="majorBidi" w:cstheme="majorBidi"/>
            </w:rPr>
            <w:delText>named</w:delText>
          </w:r>
        </w:del>
      </w:ins>
      <w:ins w:id="2995" w:author="Wenk, Jonathan F." w:date="2021-12-17T15:50:00Z">
        <w:r w:rsidR="000C149C">
          <w:rPr>
            <w:rFonts w:asciiTheme="majorBidi" w:hAnsiTheme="majorBidi" w:cstheme="majorBidi"/>
          </w:rPr>
          <w:t>labeled</w:t>
        </w:r>
      </w:ins>
      <w:ins w:id="2996" w:author="Sharifi, Hossein" w:date="2021-11-17T12:09:00Z">
        <w:r w:rsidRPr="00B95524">
          <w:rPr>
            <w:rFonts w:asciiTheme="majorBidi" w:hAnsiTheme="majorBidi" w:cstheme="majorBidi"/>
          </w:rPr>
          <w:t xml:space="preserve"> control, patients with </w:t>
        </w:r>
      </w:ins>
      <w:ins w:id="2997" w:author="Sharifi, Hossein" w:date="2021-11-17T13:51:00Z">
        <w:r w:rsidR="00160360">
          <w:rPr>
            <w:rFonts w:asciiTheme="majorBidi" w:hAnsiTheme="majorBidi" w:cstheme="majorBidi"/>
          </w:rPr>
          <w:t>aortic stenosis</w:t>
        </w:r>
      </w:ins>
      <w:ins w:id="2998" w:author="Sharifi, Hossein" w:date="2021-11-17T12:09:00Z">
        <w:r w:rsidRPr="00B95524">
          <w:rPr>
            <w:rFonts w:asciiTheme="majorBidi" w:hAnsiTheme="majorBidi" w:cstheme="majorBidi"/>
          </w:rPr>
          <w:t xml:space="preserve">, patients with </w:t>
        </w:r>
      </w:ins>
      <w:ins w:id="2999" w:author="Sharifi, Hossein" w:date="2021-12-07T17:17:00Z">
        <w:r w:rsidR="002A2101">
          <w:rPr>
            <w:rFonts w:asciiTheme="majorBidi" w:hAnsiTheme="majorBidi" w:cstheme="majorBidi"/>
          </w:rPr>
          <w:t>aortic</w:t>
        </w:r>
      </w:ins>
      <w:ins w:id="3000" w:author="Sharifi, Hossein" w:date="2021-11-17T13:51:00Z">
        <w:r w:rsidR="00160360">
          <w:rPr>
            <w:rFonts w:asciiTheme="majorBidi" w:hAnsiTheme="majorBidi" w:cstheme="majorBidi"/>
          </w:rPr>
          <w:t xml:space="preserve"> insuff</w:t>
        </w:r>
        <w:r w:rsidR="00AD4338">
          <w:rPr>
            <w:rFonts w:asciiTheme="majorBidi" w:hAnsiTheme="majorBidi" w:cstheme="majorBidi"/>
          </w:rPr>
          <w:t>iciency</w:t>
        </w:r>
      </w:ins>
      <w:ins w:id="3001" w:author="Sharifi, Hossein" w:date="2021-11-17T12:09:00Z">
        <w:r w:rsidRPr="00B95524">
          <w:rPr>
            <w:rFonts w:asciiTheme="majorBidi" w:hAnsiTheme="majorBidi" w:cstheme="majorBidi"/>
          </w:rPr>
          <w:t xml:space="preserve">, and patients with </w:t>
        </w:r>
      </w:ins>
      <w:ins w:id="3002" w:author="Sharifi, Hossein" w:date="2021-12-07T17:17:00Z">
        <w:r w:rsidR="002A2101">
          <w:rPr>
            <w:rFonts w:asciiTheme="majorBidi" w:hAnsiTheme="majorBidi" w:cstheme="majorBidi"/>
          </w:rPr>
          <w:t>mitral</w:t>
        </w:r>
      </w:ins>
      <w:ins w:id="3003" w:author="Sharifi, Hossein" w:date="2021-11-17T13:52:00Z">
        <w:r w:rsidR="00AD4338">
          <w:rPr>
            <w:rFonts w:asciiTheme="majorBidi" w:hAnsiTheme="majorBidi" w:cstheme="majorBidi"/>
          </w:rPr>
          <w:t xml:space="preserve"> insufficiency</w:t>
        </w:r>
      </w:ins>
      <w:ins w:id="3004" w:author="Sharifi, Hossein" w:date="2021-11-17T12:09:00Z">
        <w:r w:rsidRPr="00B95524">
          <w:rPr>
            <w:rFonts w:asciiTheme="majorBidi" w:hAnsiTheme="majorBidi" w:cstheme="majorBidi"/>
          </w:rPr>
          <w:t>. For each category, measured data were collected from eight different studies</w:t>
        </w:r>
      </w:ins>
      <w:ins w:id="3005" w:author="Wenk, Jonathan F." w:date="2021-12-17T15:50:00Z">
        <w:r w:rsidR="000C149C">
          <w:rPr>
            <w:rFonts w:asciiTheme="majorBidi" w:hAnsiTheme="majorBidi" w:cstheme="majorBidi"/>
          </w:rPr>
          <w:t>, as</w:t>
        </w:r>
      </w:ins>
      <w:ins w:id="3006" w:author="Sharifi, Hossein" w:date="2021-11-17T13:52:00Z">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ins>
      <w:r w:rsidR="00AD4338">
        <w:rPr>
          <w:rFonts w:asciiTheme="majorBidi" w:hAnsiTheme="majorBidi" w:cstheme="majorBidi"/>
        </w:rPr>
        <w:fldChar w:fldCharType="separate"/>
      </w:r>
      <w:ins w:id="3007" w:author="Sharifi, Hossein" w:date="2021-12-07T16:48:00Z">
        <w:r w:rsidR="00A15D39">
          <w:rPr>
            <w:rFonts w:asciiTheme="majorBidi" w:hAnsiTheme="majorBidi" w:cstheme="majorBidi"/>
            <w:noProof/>
          </w:rPr>
          <w:t>1</w:t>
        </w:r>
      </w:ins>
      <w:ins w:id="3008" w:author="Sharifi, Hossein" w:date="2021-11-17T13:52:00Z">
        <w:r w:rsidR="00AD4338">
          <w:rPr>
            <w:rFonts w:asciiTheme="majorBidi" w:hAnsiTheme="majorBidi" w:cstheme="majorBidi"/>
          </w:rPr>
          <w:fldChar w:fldCharType="end"/>
        </w:r>
      </w:ins>
      <w:ins w:id="3009" w:author="Sharifi, Hossein" w:date="2021-11-17T12:09:00Z">
        <w:r w:rsidRPr="00B95524">
          <w:rPr>
            <w:rFonts w:asciiTheme="majorBidi" w:hAnsiTheme="majorBidi" w:cstheme="majorBidi"/>
          </w:rPr>
          <w:t xml:space="preserve">. </w:t>
        </w:r>
      </w:ins>
    </w:p>
    <w:p w14:paraId="1C18A174" w14:textId="1082A650" w:rsidR="00263467" w:rsidRDefault="00263467">
      <w:pPr>
        <w:spacing w:line="240" w:lineRule="auto"/>
        <w:ind w:firstLine="720"/>
        <w:jc w:val="both"/>
        <w:rPr>
          <w:ins w:id="3010" w:author="Sharifi, Hossein" w:date="2021-11-17T12:08:00Z"/>
          <w:rFonts w:asciiTheme="majorBidi" w:hAnsiTheme="majorBidi" w:cstheme="majorBidi"/>
        </w:rPr>
        <w:pPrChange w:id="3011" w:author="Sharifi, Hossein" w:date="2021-12-07T17:18:00Z">
          <w:pPr>
            <w:spacing w:line="240" w:lineRule="auto"/>
            <w:jc w:val="both"/>
          </w:pPr>
        </w:pPrChange>
      </w:pPr>
      <w:ins w:id="3012" w:author="Sharifi, Hossein" w:date="2021-11-17T12:09:00Z">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ins>
      <w:ins w:id="3013" w:author="Sharifi, Hossein" w:date="2021-11-17T14:33:00Z">
        <w:r w:rsidR="00E43171">
          <w:rPr>
            <w:rFonts w:asciiTheme="majorBidi" w:hAnsiTheme="majorBidi" w:cstheme="majorBidi"/>
          </w:rPr>
          <w:t>S</w:t>
        </w:r>
      </w:ins>
      <w:ins w:id="3014" w:author="Sharifi, Hossein" w:date="2021-11-17T14:22:00Z">
        <w:r w:rsidR="00AB7647">
          <w:rPr>
            <w:rFonts w:asciiTheme="majorBidi" w:hAnsiTheme="majorBidi" w:cstheme="majorBidi"/>
          </w:rPr>
          <w:t xml:space="preserve">imulation results were normalized </w:t>
        </w:r>
        <w:del w:id="3015" w:author="Wenk, Jonathan F." w:date="2021-12-17T15:52:00Z">
          <w:r w:rsidR="00E328CA" w:rsidDel="000C149C">
            <w:rPr>
              <w:rFonts w:asciiTheme="majorBidi" w:hAnsiTheme="majorBidi" w:cstheme="majorBidi"/>
            </w:rPr>
            <w:delText>by</w:delText>
          </w:r>
        </w:del>
      </w:ins>
      <w:ins w:id="3016" w:author="Wenk, Jonathan F." w:date="2021-12-17T15:52:00Z">
        <w:r w:rsidR="000C149C">
          <w:rPr>
            <w:rFonts w:asciiTheme="majorBidi" w:hAnsiTheme="majorBidi" w:cstheme="majorBidi"/>
          </w:rPr>
          <w:t>using</w:t>
        </w:r>
      </w:ins>
      <w:ins w:id="3017" w:author="Sharifi, Hossein" w:date="2021-11-17T14:22:00Z">
        <w:r w:rsidR="00E328CA">
          <w:rPr>
            <w:rFonts w:asciiTheme="majorBidi" w:hAnsiTheme="majorBidi" w:cstheme="majorBidi"/>
          </w:rPr>
          <w:t xml:space="preserve"> a</w:t>
        </w:r>
      </w:ins>
      <w:ins w:id="3018" w:author="Sharifi, Hossein" w:date="2021-11-17T14:21:00Z">
        <w:r w:rsidR="00D53D9A" w:rsidRPr="00B95524">
          <w:rPr>
            <w:rFonts w:asciiTheme="majorBidi" w:hAnsiTheme="majorBidi" w:cstheme="majorBidi"/>
          </w:rPr>
          <w:t>n average</w:t>
        </w:r>
        <w:del w:id="3019" w:author="Wenk, Jonathan F." w:date="2021-12-17T15:52:00Z">
          <w:r w:rsidR="00D53D9A" w:rsidRPr="00B95524" w:rsidDel="000C149C">
            <w:rPr>
              <w:rFonts w:asciiTheme="majorBidi" w:hAnsiTheme="majorBidi" w:cstheme="majorBidi"/>
            </w:rPr>
            <w:delText>d</w:delText>
          </w:r>
        </w:del>
        <w:r w:rsidR="00D53D9A" w:rsidRPr="00B95524">
          <w:rPr>
            <w:rFonts w:asciiTheme="majorBidi" w:hAnsiTheme="majorBidi" w:cstheme="majorBidi"/>
          </w:rPr>
          <w:t xml:space="preserv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3020" w:author="Sharifi, Hossein" w:date="2021-11-17T14:21:00Z">
        <w:r w:rsidR="00D53D9A" w:rsidRPr="00B95524">
          <w:rPr>
            <w:rFonts w:asciiTheme="majorBidi" w:hAnsiTheme="majorBidi" w:cstheme="majorBidi"/>
          </w:rPr>
        </w:r>
        <w:r w:rsidR="00D53D9A" w:rsidRPr="00B95524">
          <w:rPr>
            <w:rFonts w:asciiTheme="majorBidi" w:hAnsiTheme="majorBidi" w:cstheme="majorBidi"/>
          </w:rPr>
          <w:fldChar w:fldCharType="separate"/>
        </w:r>
      </w:ins>
      <w:r w:rsidR="00CF3478">
        <w:rPr>
          <w:rFonts w:asciiTheme="majorBidi" w:hAnsiTheme="majorBidi" w:cstheme="majorBidi"/>
          <w:noProof/>
        </w:rPr>
        <w:t>(Verbraecken et al., 2006; Lang et al., 2015)</w:t>
      </w:r>
      <w:ins w:id="3021" w:author="Sharifi, Hossein" w:date="2021-11-17T14:21:00Z">
        <w:r w:rsidR="00D53D9A" w:rsidRPr="00B95524">
          <w:rPr>
            <w:rFonts w:asciiTheme="majorBidi" w:hAnsiTheme="majorBidi" w:cstheme="majorBidi"/>
          </w:rPr>
          <w:fldChar w:fldCharType="end"/>
        </w:r>
      </w:ins>
      <w:ins w:id="3022" w:author="Sharifi, Hossein" w:date="2021-11-17T14:32:00Z">
        <w:r w:rsidR="00E43171">
          <w:rPr>
            <w:rFonts w:asciiTheme="majorBidi" w:hAnsiTheme="majorBidi" w:cstheme="majorBidi"/>
          </w:rPr>
          <w:t xml:space="preserve"> to match </w:t>
        </w:r>
        <w:del w:id="3023" w:author="Wenk, Jonathan F." w:date="2021-12-17T15:52:00Z">
          <w:r w:rsidR="00E43171" w:rsidDel="000C149C">
            <w:rPr>
              <w:rFonts w:asciiTheme="majorBidi" w:hAnsiTheme="majorBidi" w:cstheme="majorBidi"/>
            </w:rPr>
            <w:delText xml:space="preserve">with </w:delText>
          </w:r>
        </w:del>
      </w:ins>
      <w:ins w:id="3024" w:author="Sharifi, Hossein" w:date="2021-11-17T14:43:00Z">
        <w:r w:rsidR="00DE39A4">
          <w:rPr>
            <w:rFonts w:asciiTheme="majorBidi" w:hAnsiTheme="majorBidi" w:cstheme="majorBidi"/>
          </w:rPr>
          <w:t xml:space="preserve">the </w:t>
        </w:r>
      </w:ins>
      <w:ins w:id="3025" w:author="Sharifi, Hossein" w:date="2021-11-17T14:32:00Z">
        <w:r w:rsidR="00E43171">
          <w:rPr>
            <w:rFonts w:asciiTheme="majorBidi" w:hAnsiTheme="majorBidi" w:cstheme="majorBidi"/>
          </w:rPr>
          <w:t xml:space="preserve">units of reported </w:t>
        </w:r>
      </w:ins>
      <w:ins w:id="3026" w:author="Sharifi, Hossein" w:date="2021-11-17T21:25:00Z">
        <w:r w:rsidR="00B30841">
          <w:rPr>
            <w:rFonts w:asciiTheme="majorBidi" w:hAnsiTheme="majorBidi" w:cstheme="majorBidi"/>
          </w:rPr>
          <w:t>values</w:t>
        </w:r>
      </w:ins>
      <w:ins w:id="3027" w:author="Sharifi, Hossein" w:date="2021-11-17T14:32:00Z">
        <w:r w:rsidR="00E43171">
          <w:rPr>
            <w:rFonts w:asciiTheme="majorBidi" w:hAnsiTheme="majorBidi" w:cstheme="majorBidi"/>
          </w:rPr>
          <w:t xml:space="preserve"> in the literature</w:t>
        </w:r>
      </w:ins>
      <w:ins w:id="3028" w:author="Sharifi, Hossein" w:date="2021-11-17T14:28:00Z">
        <w:r w:rsidR="001072BC">
          <w:rPr>
            <w:rFonts w:asciiTheme="majorBidi" w:hAnsiTheme="majorBidi" w:cstheme="majorBidi"/>
          </w:rPr>
          <w:t xml:space="preserve">. </w:t>
        </w:r>
      </w:ins>
      <w:ins w:id="3029" w:author="Sharifi, Hossein" w:date="2021-11-17T14:36:00Z">
        <w:r w:rsidR="00F76902" w:rsidRPr="00F76902">
          <w:rPr>
            <w:rFonts w:asciiTheme="majorBidi" w:hAnsiTheme="majorBidi" w:cstheme="majorBidi"/>
          </w:rPr>
          <w:t xml:space="preserve">Statistical </w:t>
        </w:r>
        <w:del w:id="3030" w:author="Wenk, Jonathan F." w:date="2021-12-17T15:53:00Z">
          <w:r w:rsidR="00F76902" w:rsidRPr="00F76902" w:rsidDel="000C149C">
            <w:rPr>
              <w:rFonts w:asciiTheme="majorBidi" w:hAnsiTheme="majorBidi" w:cstheme="majorBidi"/>
            </w:rPr>
            <w:delText xml:space="preserve">significances of the </w:delText>
          </w:r>
        </w:del>
        <w:r w:rsidR="00F76902" w:rsidRPr="00F76902">
          <w:rPr>
            <w:rFonts w:asciiTheme="majorBidi" w:hAnsiTheme="majorBidi" w:cstheme="majorBidi"/>
          </w:rPr>
          <w:t xml:space="preserve">differences </w:t>
        </w:r>
      </w:ins>
      <w:ins w:id="3031" w:author="Sharifi, Hossein" w:date="2021-11-17T14:37:00Z">
        <w:r w:rsidR="00256A44">
          <w:rPr>
            <w:rFonts w:asciiTheme="majorBidi" w:hAnsiTheme="majorBidi" w:cstheme="majorBidi"/>
          </w:rPr>
          <w:t>between the model prediction</w:t>
        </w:r>
      </w:ins>
      <w:ins w:id="3032" w:author="Sharifi, Hossein" w:date="2021-11-17T14:43:00Z">
        <w:r w:rsidR="00CB3ADB">
          <w:rPr>
            <w:rFonts w:asciiTheme="majorBidi" w:hAnsiTheme="majorBidi" w:cstheme="majorBidi"/>
          </w:rPr>
          <w:t>s</w:t>
        </w:r>
      </w:ins>
      <w:ins w:id="3033" w:author="Sharifi, Hossein" w:date="2021-11-17T14:37:00Z">
        <w:r w:rsidR="00256A44">
          <w:rPr>
            <w:rFonts w:asciiTheme="majorBidi" w:hAnsiTheme="majorBidi" w:cstheme="majorBidi"/>
          </w:rPr>
          <w:t xml:space="preserve"> and clinical data </w:t>
        </w:r>
      </w:ins>
      <w:ins w:id="3034" w:author="Wenk, Jonathan F." w:date="2021-12-17T16:09:00Z">
        <w:r w:rsidR="00AC655B">
          <w:rPr>
            <w:rFonts w:asciiTheme="majorBidi" w:hAnsiTheme="majorBidi" w:cstheme="majorBidi"/>
          </w:rPr>
          <w:t xml:space="preserve">for the diseased states </w:t>
        </w:r>
      </w:ins>
      <w:ins w:id="3035" w:author="Sharifi, Hossein" w:date="2021-11-17T14:36:00Z">
        <w:r w:rsidR="00F76902" w:rsidRPr="00F76902">
          <w:rPr>
            <w:rFonts w:asciiTheme="majorBidi" w:hAnsiTheme="majorBidi" w:cstheme="majorBidi"/>
          </w:rPr>
          <w:t xml:space="preserve">were determined using </w:t>
        </w:r>
        <w:commentRangeStart w:id="3036"/>
        <w:r w:rsidR="00F76902" w:rsidRPr="00F76902">
          <w:rPr>
            <w:rFonts w:asciiTheme="majorBidi" w:hAnsiTheme="majorBidi" w:cstheme="majorBidi"/>
          </w:rPr>
          <w:t>two-</w:t>
        </w:r>
      </w:ins>
      <w:ins w:id="3037" w:author="Sharifi, Hossein" w:date="2021-11-17T14:37:00Z">
        <w:r w:rsidR="001B2AB2">
          <w:rPr>
            <w:rFonts w:asciiTheme="majorBidi" w:hAnsiTheme="majorBidi" w:cstheme="majorBidi"/>
          </w:rPr>
          <w:t>sided</w:t>
        </w:r>
      </w:ins>
      <w:ins w:id="3038" w:author="Sharifi, Hossein" w:date="2021-11-17T14:36:00Z">
        <w:r w:rsidR="00F76902" w:rsidRPr="00F76902">
          <w:rPr>
            <w:rFonts w:asciiTheme="majorBidi" w:hAnsiTheme="majorBidi" w:cstheme="majorBidi"/>
          </w:rPr>
          <w:t xml:space="preserve"> equal variances t-tests</w:t>
        </w:r>
      </w:ins>
      <w:commentRangeEnd w:id="3036"/>
      <w:r w:rsidR="007A305F">
        <w:rPr>
          <w:rStyle w:val="CommentReference"/>
        </w:rPr>
        <w:commentReference w:id="3036"/>
      </w:r>
      <w:ins w:id="3039" w:author="Sharifi, Hossein" w:date="2021-11-17T14:36:00Z">
        <w:r w:rsidR="00F76902" w:rsidRPr="00F76902">
          <w:rPr>
            <w:rFonts w:asciiTheme="majorBidi" w:hAnsiTheme="majorBidi" w:cstheme="majorBidi"/>
          </w:rPr>
          <w:t>.</w:t>
        </w:r>
      </w:ins>
    </w:p>
    <w:p w14:paraId="6BFCB960" w14:textId="3E94BEFC" w:rsidR="00AB1951" w:rsidRDefault="009466B9">
      <w:pPr>
        <w:spacing w:line="240" w:lineRule="auto"/>
        <w:ind w:firstLine="720"/>
        <w:jc w:val="both"/>
        <w:rPr>
          <w:ins w:id="3040" w:author="Sharifi, Hossein" w:date="2021-11-17T17:26:00Z"/>
          <w:rFonts w:asciiTheme="majorBidi" w:hAnsiTheme="majorBidi" w:cstheme="majorBidi"/>
        </w:rPr>
        <w:pPrChange w:id="3041" w:author="Sharifi, Hossein" w:date="2021-12-07T17:18:00Z">
          <w:pPr>
            <w:spacing w:line="240" w:lineRule="auto"/>
            <w:jc w:val="both"/>
          </w:pPr>
        </w:pPrChange>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ins w:id="3042" w:author="Sharifi, Hossein" w:date="2021-11-17T14:34:00Z">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ins>
      <w:r w:rsidR="00492313">
        <w:rPr>
          <w:rFonts w:asciiTheme="majorBidi" w:hAnsiTheme="majorBidi" w:cstheme="majorBidi"/>
        </w:rPr>
        <w:fldChar w:fldCharType="separate"/>
      </w:r>
      <w:ins w:id="3043" w:author="Sharifi, Hossein" w:date="2021-12-07T16:48:00Z">
        <w:r w:rsidR="00A15D39">
          <w:rPr>
            <w:rFonts w:asciiTheme="majorBidi" w:hAnsiTheme="majorBidi" w:cstheme="majorBidi"/>
            <w:noProof/>
          </w:rPr>
          <w:t>8</w:t>
        </w:r>
      </w:ins>
      <w:ins w:id="3044" w:author="Sharifi, Hossein" w:date="2021-11-17T14:34:00Z">
        <w:r w:rsidR="00492313">
          <w:rPr>
            <w:rFonts w:asciiTheme="majorBidi" w:hAnsiTheme="majorBidi" w:cstheme="majorBidi"/>
          </w:rPr>
          <w:fldChar w:fldCharType="end"/>
        </w:r>
      </w:ins>
      <w:del w:id="3045" w:author="Sharifi, Hossein" w:date="2021-11-15T09:22:00Z">
        <w:r w:rsidRPr="00B95524" w:rsidDel="00A65361">
          <w:rPr>
            <w:rFonts w:asciiTheme="majorBidi" w:hAnsiTheme="majorBidi" w:cstheme="majorBidi"/>
          </w:rPr>
          <w:delText>7</w:delText>
        </w:r>
      </w:del>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del w:id="3046" w:author="Sharifi, Hossein" w:date="2021-11-17T14:39:00Z">
        <w:r w:rsidR="009A7783" w:rsidRPr="00B95524" w:rsidDel="004C2AEA">
          <w:rPr>
            <w:rFonts w:asciiTheme="majorBidi" w:hAnsiTheme="majorBidi" w:cstheme="majorBidi"/>
          </w:rPr>
          <w:delText xml:space="preserve"> </w:delText>
        </w:r>
      </w:del>
      <w:ins w:id="3047" w:author="Sharifi, Hossein" w:date="2021-11-17T14:39:00Z">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ins>
      <w:r w:rsidR="004C2AEA">
        <w:rPr>
          <w:rFonts w:asciiTheme="majorBidi" w:hAnsiTheme="majorBidi" w:cstheme="majorBidi"/>
        </w:rPr>
        <w:fldChar w:fldCharType="separate"/>
      </w:r>
      <w:ins w:id="3048" w:author="Sharifi, Hossein" w:date="2021-12-07T16:48:00Z">
        <w:r w:rsidR="00A15D39">
          <w:rPr>
            <w:rFonts w:asciiTheme="majorBidi" w:hAnsiTheme="majorBidi" w:cstheme="majorBidi"/>
            <w:noProof/>
          </w:rPr>
          <w:t>1</w:t>
        </w:r>
      </w:ins>
      <w:ins w:id="3049" w:author="Sharifi, Hossein" w:date="2021-11-17T14:39:00Z">
        <w:r w:rsidR="004C2AEA">
          <w:rPr>
            <w:rFonts w:asciiTheme="majorBidi" w:hAnsiTheme="majorBidi" w:cstheme="majorBidi"/>
          </w:rPr>
          <w:fldChar w:fldCharType="end"/>
        </w:r>
      </w:ins>
      <w:del w:id="3050" w:author="Sharifi, Hossein" w:date="2021-11-17T14:39:00Z">
        <w:r w:rsidR="009A7783" w:rsidRPr="00B95524" w:rsidDel="004C2AEA">
          <w:rPr>
            <w:rFonts w:asciiTheme="majorBidi" w:hAnsiTheme="majorBidi" w:cstheme="majorBidi"/>
          </w:rPr>
          <w:fldChar w:fldCharType="begin"/>
        </w:r>
        <w:r w:rsidR="009A7783" w:rsidRPr="00B95524" w:rsidDel="004C2AEA">
          <w:rPr>
            <w:rFonts w:asciiTheme="majorBidi" w:hAnsiTheme="majorBidi" w:cstheme="majorBidi"/>
          </w:rPr>
          <w:delInstrText xml:space="preserve"> seq table table5 </w:delInstrText>
        </w:r>
        <w:r w:rsidR="009A7783" w:rsidRPr="00B95524" w:rsidDel="004C2AEA">
          <w:rPr>
            <w:rFonts w:asciiTheme="majorBidi" w:hAnsiTheme="majorBidi" w:cstheme="majorBidi"/>
          </w:rPr>
          <w:fldChar w:fldCharType="separate"/>
        </w:r>
      </w:del>
      <w:del w:id="3051" w:author="Sharifi, Hossein" w:date="2021-11-08T09:45:00Z">
        <w:r w:rsidR="00F96884" w:rsidDel="0070036E">
          <w:rPr>
            <w:rFonts w:asciiTheme="majorBidi" w:hAnsiTheme="majorBidi" w:cstheme="majorBidi"/>
            <w:noProof/>
          </w:rPr>
          <w:delText>5</w:delText>
        </w:r>
      </w:del>
      <w:del w:id="3052" w:author="Sharifi, Hossein" w:date="2021-11-17T14:39:00Z">
        <w:r w:rsidR="009A7783" w:rsidRPr="00B95524" w:rsidDel="004C2AEA">
          <w:rPr>
            <w:rFonts w:asciiTheme="majorBidi" w:hAnsiTheme="majorBidi" w:cstheme="majorBidi"/>
          </w:rPr>
          <w:fldChar w:fldCharType="end"/>
        </w:r>
      </w:del>
      <w:r w:rsidR="009A7783" w:rsidRPr="00B95524">
        <w:rPr>
          <w:rFonts w:asciiTheme="majorBidi" w:hAnsiTheme="majorBidi" w:cstheme="majorBidi"/>
        </w:rPr>
        <w:t>).</w:t>
      </w:r>
      <w:r w:rsidR="002C2603" w:rsidRPr="00B95524">
        <w:rPr>
          <w:rFonts w:asciiTheme="majorBidi" w:hAnsiTheme="majorBidi" w:cstheme="majorBidi"/>
        </w:rPr>
        <w:t xml:space="preserve"> </w:t>
      </w:r>
      <w:ins w:id="3053" w:author="Sharifi, Hossein" w:date="2021-11-17T14:39:00Z">
        <w:del w:id="3054" w:author="Wenk, Jonathan F." w:date="2021-12-17T16:06:00Z">
          <w:r w:rsidR="004C2AEA" w:rsidDel="00AC655B">
            <w:rPr>
              <w:rFonts w:asciiTheme="majorBidi" w:hAnsiTheme="majorBidi" w:cstheme="majorBidi"/>
            </w:rPr>
            <w:delText>Each column represent</w:delText>
          </w:r>
        </w:del>
      </w:ins>
      <w:ins w:id="3055" w:author="Sharifi, Hossein" w:date="2021-11-17T14:50:00Z">
        <w:del w:id="3056" w:author="Wenk, Jonathan F." w:date="2021-12-17T16:06:00Z">
          <w:r w:rsidR="00526AC8" w:rsidDel="00AC655B">
            <w:rPr>
              <w:rFonts w:asciiTheme="majorBidi" w:hAnsiTheme="majorBidi" w:cstheme="majorBidi"/>
            </w:rPr>
            <w:delText>s</w:delText>
          </w:r>
        </w:del>
      </w:ins>
      <w:ins w:id="3057" w:author="Sharifi, Hossein" w:date="2021-11-17T14:40:00Z">
        <w:del w:id="3058" w:author="Wenk, Jonathan F." w:date="2021-12-17T16:06:00Z">
          <w:r w:rsidR="004C2AEA" w:rsidDel="00AC655B">
            <w:rPr>
              <w:rFonts w:asciiTheme="majorBidi" w:hAnsiTheme="majorBidi" w:cstheme="majorBidi"/>
            </w:rPr>
            <w:delText xml:space="preserve"> a </w:delText>
          </w:r>
          <w:r w:rsidR="00A849F6" w:rsidDel="00AC655B">
            <w:rPr>
              <w:rFonts w:asciiTheme="majorBidi" w:hAnsiTheme="majorBidi" w:cstheme="majorBidi"/>
            </w:rPr>
            <w:delText xml:space="preserve">diseased </w:delText>
          </w:r>
        </w:del>
      </w:ins>
      <w:ins w:id="3059" w:author="Sharifi, Hossein" w:date="2021-11-17T14:50:00Z">
        <w:del w:id="3060" w:author="Wenk, Jonathan F." w:date="2021-12-17T16:06:00Z">
          <w:r w:rsidR="00526AC8" w:rsidDel="00AC655B">
            <w:rPr>
              <w:rFonts w:asciiTheme="majorBidi" w:hAnsiTheme="majorBidi" w:cstheme="majorBidi"/>
            </w:rPr>
            <w:delText>case,</w:delText>
          </w:r>
        </w:del>
      </w:ins>
      <w:ins w:id="3061" w:author="Sharifi, Hossein" w:date="2021-11-17T14:40:00Z">
        <w:del w:id="3062" w:author="Wenk, Jonathan F." w:date="2021-12-17T16:06:00Z">
          <w:r w:rsidR="00A849F6" w:rsidDel="00AC655B">
            <w:rPr>
              <w:rFonts w:asciiTheme="majorBidi" w:hAnsiTheme="majorBidi" w:cstheme="majorBidi"/>
            </w:rPr>
            <w:delText xml:space="preserve"> and each row represents a variable associated with LV size. </w:delText>
          </w:r>
        </w:del>
      </w:ins>
      <w:ins w:id="3063" w:author="Sharifi, Hossein" w:date="2021-11-17T16:04:00Z">
        <w:r w:rsidR="00B5408C" w:rsidRPr="00B95524">
          <w:rPr>
            <w:rFonts w:asciiTheme="majorBidi" w:hAnsiTheme="majorBidi" w:cstheme="majorBidi"/>
          </w:rPr>
          <w:t xml:space="preserve">For </w:t>
        </w:r>
      </w:ins>
      <w:ins w:id="3064" w:author="Wenk, Jonathan F." w:date="2021-12-17T16:06:00Z">
        <w:r w:rsidR="00AC655B">
          <w:rPr>
            <w:rFonts w:asciiTheme="majorBidi" w:hAnsiTheme="majorBidi" w:cstheme="majorBidi"/>
          </w:rPr>
          <w:t xml:space="preserve">the </w:t>
        </w:r>
      </w:ins>
      <w:ins w:id="3065" w:author="Sharifi, Hossein" w:date="2021-11-17T16:04:00Z">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ins>
      <w:r w:rsidR="00CA6741">
        <w:rPr>
          <w:rFonts w:asciiTheme="majorBidi" w:hAnsiTheme="majorBidi" w:cstheme="majorBidi"/>
        </w:rPr>
        <w:fldChar w:fldCharType="separate"/>
      </w:r>
      <w:ins w:id="3066" w:author="Sharifi, Hossein" w:date="2021-12-07T16:48:00Z">
        <w:r w:rsidR="00A15D39">
          <w:rPr>
            <w:rFonts w:asciiTheme="majorBidi" w:hAnsiTheme="majorBidi" w:cstheme="majorBidi"/>
            <w:noProof/>
          </w:rPr>
          <w:t>8</w:t>
        </w:r>
      </w:ins>
      <w:ins w:id="3067" w:author="Sharifi, Hossein" w:date="2021-11-17T16:04:00Z">
        <w:r w:rsidR="00CA6741">
          <w:rPr>
            <w:rFonts w:asciiTheme="majorBidi" w:hAnsiTheme="majorBidi" w:cstheme="majorBidi"/>
          </w:rPr>
          <w:fldChar w:fldCharType="end"/>
        </w:r>
        <w:r w:rsidR="00CA6741">
          <w:rPr>
            <w:rFonts w:asciiTheme="majorBidi" w:hAnsiTheme="majorBidi" w:cstheme="majorBidi"/>
          </w:rPr>
          <w:t xml:space="preserve">), </w:t>
        </w:r>
      </w:ins>
      <w:ins w:id="3068" w:author="Sharifi, Hossein" w:date="2021-11-17T16:08:00Z">
        <w:del w:id="3069" w:author="Wenk, Jonathan F." w:date="2021-12-17T16:10:00Z">
          <w:r w:rsidR="00DE0128" w:rsidDel="00AC655B">
            <w:rPr>
              <w:rFonts w:asciiTheme="majorBidi" w:hAnsiTheme="majorBidi" w:cstheme="majorBidi"/>
            </w:rPr>
            <w:delText>by</w:delText>
          </w:r>
        </w:del>
      </w:ins>
      <w:ins w:id="3070" w:author="Wenk, Jonathan F." w:date="2021-12-17T16:10:00Z">
        <w:r w:rsidR="00AC655B">
          <w:rPr>
            <w:rFonts w:asciiTheme="majorBidi" w:hAnsiTheme="majorBidi" w:cstheme="majorBidi"/>
          </w:rPr>
          <w:t>as</w:t>
        </w:r>
      </w:ins>
      <w:ins w:id="3071" w:author="Sharifi, Hossein" w:date="2021-11-17T16:08:00Z">
        <w:r w:rsidR="00DE0128">
          <w:rPr>
            <w:rFonts w:asciiTheme="majorBidi" w:hAnsiTheme="majorBidi" w:cstheme="majorBidi"/>
          </w:rPr>
          <w:t xml:space="preserve"> </w:t>
        </w:r>
      </w:ins>
      <w:ins w:id="3072" w:author="Sharifi, Hossein" w:date="2021-11-17T17:08:00Z">
        <w:del w:id="3073" w:author="Wenk, Jonathan F." w:date="2021-12-17T16:10:00Z">
          <w:r w:rsidR="001E4092" w:rsidDel="00AC655B">
            <w:rPr>
              <w:rFonts w:asciiTheme="majorBidi" w:hAnsiTheme="majorBidi" w:cstheme="majorBidi"/>
            </w:rPr>
            <w:delText>extending</w:delText>
          </w:r>
        </w:del>
      </w:ins>
      <w:ins w:id="3074" w:author="Sharifi, Hossein" w:date="2021-11-17T16:04:00Z">
        <w:del w:id="3075" w:author="Wenk, Jonathan F." w:date="2021-12-17T16:10:00Z">
          <w:r w:rsidR="00CA6741" w:rsidDel="00AC655B">
            <w:rPr>
              <w:rFonts w:asciiTheme="majorBidi" w:hAnsiTheme="majorBidi" w:cstheme="majorBidi"/>
            </w:rPr>
            <w:delText xml:space="preserve"> </w:delText>
          </w:r>
        </w:del>
      </w:ins>
      <w:ins w:id="3076" w:author="Sharifi, Hossein" w:date="2021-11-17T16:08:00Z">
        <w:r w:rsidR="00DE0128">
          <w:rPr>
            <w:rFonts w:asciiTheme="majorBidi" w:hAnsiTheme="majorBidi" w:cstheme="majorBidi"/>
          </w:rPr>
          <w:t xml:space="preserve">the severity of </w:t>
        </w:r>
      </w:ins>
      <w:ins w:id="3077" w:author="Sharifi, Hossein" w:date="2021-11-17T16:09:00Z">
        <w:r w:rsidR="009E2222">
          <w:rPr>
            <w:rFonts w:asciiTheme="majorBidi" w:hAnsiTheme="majorBidi" w:cstheme="majorBidi"/>
          </w:rPr>
          <w:t xml:space="preserve">the </w:t>
        </w:r>
      </w:ins>
      <w:ins w:id="3078" w:author="Sharifi, Hossein" w:date="2021-11-17T16:11:00Z">
        <w:r w:rsidR="0044704E">
          <w:rPr>
            <w:rFonts w:asciiTheme="majorBidi" w:hAnsiTheme="majorBidi" w:cstheme="majorBidi"/>
          </w:rPr>
          <w:t>disease</w:t>
        </w:r>
      </w:ins>
      <w:ins w:id="3079" w:author="Wenk, Jonathan F." w:date="2021-12-17T16:10:00Z">
        <w:r w:rsidR="00AC655B">
          <w:rPr>
            <w:rFonts w:asciiTheme="majorBidi" w:hAnsiTheme="majorBidi" w:cstheme="majorBidi"/>
          </w:rPr>
          <w:t xml:space="preserve"> increased</w:t>
        </w:r>
      </w:ins>
      <w:ins w:id="3080" w:author="Sharifi, Hossein" w:date="2021-11-17T16:10:00Z">
        <w:r w:rsidR="00AD6AF7">
          <w:rPr>
            <w:rFonts w:asciiTheme="majorBidi" w:hAnsiTheme="majorBidi" w:cstheme="majorBidi"/>
          </w:rPr>
          <w:t>,</w:t>
        </w:r>
      </w:ins>
      <w:ins w:id="3081" w:author="Sharifi, Hossein" w:date="2021-11-17T16:13:00Z">
        <w:r w:rsidR="002A229A">
          <w:rPr>
            <w:rFonts w:asciiTheme="majorBidi" w:hAnsiTheme="majorBidi" w:cstheme="majorBidi"/>
          </w:rPr>
          <w:t xml:space="preserve"> </w:t>
        </w:r>
      </w:ins>
      <w:ins w:id="3082" w:author="Wenk, Jonathan F." w:date="2021-12-17T16:10:00Z">
        <w:r w:rsidR="00AC655B">
          <w:rPr>
            <w:rFonts w:asciiTheme="majorBidi" w:hAnsiTheme="majorBidi" w:cstheme="majorBidi"/>
          </w:rPr>
          <w:t xml:space="preserve">the </w:t>
        </w:r>
      </w:ins>
      <w:ins w:id="3083" w:author="Sharifi, Hossein" w:date="2021-11-17T16:13:00Z">
        <w:r w:rsidR="002A229A">
          <w:rPr>
            <w:rFonts w:asciiTheme="majorBidi" w:hAnsiTheme="majorBidi" w:cstheme="majorBidi"/>
          </w:rPr>
          <w:t xml:space="preserve">model predicted </w:t>
        </w:r>
        <w:del w:id="3084" w:author="Wenk, Jonathan F." w:date="2021-12-17T16:10:00Z">
          <w:r w:rsidR="002A229A" w:rsidDel="00AC655B">
            <w:rPr>
              <w:rFonts w:asciiTheme="majorBidi" w:hAnsiTheme="majorBidi" w:cstheme="majorBidi"/>
            </w:rPr>
            <w:delText>more</w:delText>
          </w:r>
        </w:del>
      </w:ins>
      <w:ins w:id="3085" w:author="Wenk, Jonathan F." w:date="2021-12-17T16:10:00Z">
        <w:r w:rsidR="00AC655B">
          <w:rPr>
            <w:rFonts w:asciiTheme="majorBidi" w:hAnsiTheme="majorBidi" w:cstheme="majorBidi"/>
          </w:rPr>
          <w:t>an</w:t>
        </w:r>
      </w:ins>
      <w:ins w:id="3086" w:author="Sharifi, Hossein" w:date="2021-11-17T16:13:00Z">
        <w:r w:rsidR="002A229A">
          <w:rPr>
            <w:rFonts w:asciiTheme="majorBidi" w:hAnsiTheme="majorBidi" w:cstheme="majorBidi"/>
          </w:rPr>
          <w:t xml:space="preserve"> increase in the</w:t>
        </w:r>
      </w:ins>
      <w:ins w:id="3087" w:author="Sharifi, Hossein" w:date="2021-11-17T16:09:00Z">
        <w:r w:rsidR="009E2222">
          <w:rPr>
            <w:rFonts w:asciiTheme="majorBidi" w:hAnsiTheme="majorBidi" w:cstheme="majorBidi"/>
          </w:rPr>
          <w:t xml:space="preserve"> </w:t>
        </w:r>
      </w:ins>
      <w:ins w:id="3088" w:author="Sharifi, Hossein" w:date="2021-11-17T16:10:00Z">
        <w:r w:rsidR="008E2A8E">
          <w:rPr>
            <w:rFonts w:asciiTheme="majorBidi" w:hAnsiTheme="majorBidi" w:cstheme="majorBidi"/>
          </w:rPr>
          <w:t>LV mass index</w:t>
        </w:r>
      </w:ins>
      <w:ins w:id="3089" w:author="Sharifi, Hossein" w:date="2021-11-17T16:14:00Z">
        <w:r w:rsidR="002A229A">
          <w:rPr>
            <w:rFonts w:asciiTheme="majorBidi" w:hAnsiTheme="majorBidi" w:cstheme="majorBidi"/>
          </w:rPr>
          <w:t xml:space="preserve">. However, </w:t>
        </w:r>
      </w:ins>
      <w:ins w:id="3090" w:author="Wenk, Jonathan F." w:date="2021-12-17T16:10:00Z">
        <w:r w:rsidR="00AC655B">
          <w:rPr>
            <w:rFonts w:asciiTheme="majorBidi" w:hAnsiTheme="majorBidi" w:cstheme="majorBidi"/>
          </w:rPr>
          <w:t xml:space="preserve">the </w:t>
        </w:r>
      </w:ins>
      <w:ins w:id="3091" w:author="Sharifi, Hossein" w:date="2021-11-17T16:14:00Z">
        <w:r w:rsidR="002A229A">
          <w:rPr>
            <w:rFonts w:asciiTheme="majorBidi" w:hAnsiTheme="majorBidi" w:cstheme="majorBidi"/>
          </w:rPr>
          <w:t xml:space="preserve">LV </w:t>
        </w:r>
      </w:ins>
      <w:ins w:id="3092" w:author="Sharifi, Hossein" w:date="2021-11-17T16:11:00Z">
        <w:r w:rsidR="00AD6AF7">
          <w:rPr>
            <w:rFonts w:asciiTheme="majorBidi" w:hAnsiTheme="majorBidi" w:cstheme="majorBidi"/>
          </w:rPr>
          <w:t xml:space="preserve">volume </w:t>
        </w:r>
      </w:ins>
      <w:ins w:id="3093" w:author="Sharifi, Hossein" w:date="2021-11-17T16:14:00Z">
        <w:r w:rsidR="002A229A">
          <w:rPr>
            <w:rFonts w:asciiTheme="majorBidi" w:hAnsiTheme="majorBidi" w:cstheme="majorBidi"/>
          </w:rPr>
          <w:t xml:space="preserve">index </w:t>
        </w:r>
      </w:ins>
      <w:ins w:id="3094" w:author="Sharifi, Hossein" w:date="2021-11-17T16:11:00Z">
        <w:r w:rsidR="00AD6AF7">
          <w:rPr>
            <w:rFonts w:asciiTheme="majorBidi" w:hAnsiTheme="majorBidi" w:cstheme="majorBidi"/>
          </w:rPr>
          <w:t xml:space="preserve">at both end-diastole and end-systole </w:t>
        </w:r>
      </w:ins>
      <w:ins w:id="3095" w:author="Sharifi, Hossein" w:date="2021-11-17T16:14:00Z">
        <w:del w:id="3096" w:author="Wenk, Jonathan F." w:date="2021-12-17T16:11:00Z">
          <w:r w:rsidR="002A229A" w:rsidDel="00AC655B">
            <w:rPr>
              <w:rFonts w:asciiTheme="majorBidi" w:hAnsiTheme="majorBidi" w:cstheme="majorBidi"/>
            </w:rPr>
            <w:delText xml:space="preserve">nearly </w:delText>
          </w:r>
        </w:del>
        <w:r w:rsidR="002A229A">
          <w:rPr>
            <w:rFonts w:asciiTheme="majorBidi" w:hAnsiTheme="majorBidi" w:cstheme="majorBidi"/>
          </w:rPr>
          <w:t xml:space="preserve">remained </w:t>
        </w:r>
      </w:ins>
      <w:ins w:id="3097" w:author="Wenk, Jonathan F." w:date="2021-12-17T16:11:00Z">
        <w:r w:rsidR="00AC655B">
          <w:rPr>
            <w:rFonts w:asciiTheme="majorBidi" w:hAnsiTheme="majorBidi" w:cstheme="majorBidi"/>
          </w:rPr>
          <w:t xml:space="preserve">nearly </w:t>
        </w:r>
      </w:ins>
      <w:ins w:id="3098" w:author="Sharifi, Hossein" w:date="2021-11-17T16:14:00Z">
        <w:r w:rsidR="002A229A">
          <w:rPr>
            <w:rFonts w:asciiTheme="majorBidi" w:hAnsiTheme="majorBidi" w:cstheme="majorBidi"/>
          </w:rPr>
          <w:t xml:space="preserve">unchanged.  </w:t>
        </w:r>
      </w:ins>
      <w:ins w:id="3099" w:author="Sharifi, Hossein" w:date="2021-11-17T16:15:00Z">
        <w:r w:rsidR="00D679BD">
          <w:rPr>
            <w:rFonts w:asciiTheme="majorBidi" w:hAnsiTheme="majorBidi" w:cstheme="majorBidi"/>
          </w:rPr>
          <w:t xml:space="preserve">For </w:t>
        </w:r>
      </w:ins>
      <w:ins w:id="3100" w:author="Sharifi, Hossein" w:date="2021-11-17T17:14:00Z">
        <w:r w:rsidR="006245F5">
          <w:rPr>
            <w:rFonts w:asciiTheme="majorBidi" w:hAnsiTheme="majorBidi" w:cstheme="majorBidi"/>
          </w:rPr>
          <w:t>t</w:t>
        </w:r>
      </w:ins>
      <w:ins w:id="3101" w:author="Sharifi, Hossein" w:date="2021-11-17T17:15:00Z">
        <w:r w:rsidR="00C745DD">
          <w:rPr>
            <w:rFonts w:asciiTheme="majorBidi" w:hAnsiTheme="majorBidi" w:cstheme="majorBidi"/>
          </w:rPr>
          <w:t xml:space="preserve">he other two cases (insufficient aortic and mitral valves), </w:t>
        </w:r>
      </w:ins>
      <w:ins w:id="3102" w:author="Wenk, Jonathan F." w:date="2021-12-17T16:12:00Z">
        <w:r w:rsidR="000F3CBD">
          <w:rPr>
            <w:rFonts w:asciiTheme="majorBidi" w:hAnsiTheme="majorBidi" w:cstheme="majorBidi"/>
          </w:rPr>
          <w:t xml:space="preserve">all </w:t>
        </w:r>
      </w:ins>
      <w:ins w:id="3103" w:author="Sharifi, Hossein" w:date="2021-11-17T17:21:00Z">
        <w:del w:id="3104" w:author="Wenk, Jonathan F." w:date="2021-12-17T16:12:00Z">
          <w:r w:rsidR="00D426B5" w:rsidDel="000F3CBD">
            <w:rPr>
              <w:rFonts w:asciiTheme="majorBidi" w:hAnsiTheme="majorBidi" w:cstheme="majorBidi"/>
            </w:rPr>
            <w:delText xml:space="preserve">predicted </w:delText>
          </w:r>
        </w:del>
        <w:r w:rsidR="00D426B5">
          <w:rPr>
            <w:rFonts w:asciiTheme="majorBidi" w:hAnsiTheme="majorBidi" w:cstheme="majorBidi"/>
          </w:rPr>
          <w:t xml:space="preserve">LV </w:t>
        </w:r>
      </w:ins>
      <w:ins w:id="3105" w:author="Sharifi, Hossein" w:date="2021-11-17T17:26:00Z">
        <w:r w:rsidR="00DB4626">
          <w:rPr>
            <w:rFonts w:asciiTheme="majorBidi" w:hAnsiTheme="majorBidi" w:cstheme="majorBidi"/>
          </w:rPr>
          <w:t xml:space="preserve">size parameters </w:t>
        </w:r>
      </w:ins>
      <w:ins w:id="3106" w:author="Wenk, Jonathan F." w:date="2021-12-17T16:12:00Z">
        <w:r w:rsidR="000F3CBD">
          <w:rPr>
            <w:rFonts w:asciiTheme="majorBidi" w:hAnsiTheme="majorBidi" w:cstheme="majorBidi"/>
          </w:rPr>
          <w:t xml:space="preserve">predicted by the model </w:t>
        </w:r>
      </w:ins>
      <w:ins w:id="3107" w:author="Sharifi, Hossein" w:date="2021-11-17T17:26:00Z">
        <w:r w:rsidR="004E479C">
          <w:rPr>
            <w:rFonts w:asciiTheme="majorBidi" w:hAnsiTheme="majorBidi" w:cstheme="majorBidi"/>
          </w:rPr>
          <w:t xml:space="preserve">increased </w:t>
        </w:r>
      </w:ins>
      <w:ins w:id="3108" w:author="Sharifi, Hossein" w:date="2021-11-17T17:15:00Z">
        <w:r w:rsidR="003C7A58">
          <w:rPr>
            <w:rFonts w:asciiTheme="majorBidi" w:hAnsiTheme="majorBidi" w:cstheme="majorBidi"/>
          </w:rPr>
          <w:t xml:space="preserve">as the </w:t>
        </w:r>
      </w:ins>
      <w:ins w:id="3109" w:author="Sharifi, Hossein" w:date="2021-11-17T17:17:00Z">
        <w:r w:rsidR="006F43B7">
          <w:rPr>
            <w:rFonts w:asciiTheme="majorBidi" w:hAnsiTheme="majorBidi" w:cstheme="majorBidi"/>
          </w:rPr>
          <w:t xml:space="preserve">severity of </w:t>
        </w:r>
      </w:ins>
      <w:ins w:id="3110" w:author="Sharifi, Hossein" w:date="2021-11-17T17:16:00Z">
        <w:r w:rsidR="003C7A58">
          <w:rPr>
            <w:rFonts w:asciiTheme="majorBidi" w:hAnsiTheme="majorBidi" w:cstheme="majorBidi"/>
          </w:rPr>
          <w:t>insufficien</w:t>
        </w:r>
      </w:ins>
      <w:ins w:id="3111" w:author="Sharifi, Hossein" w:date="2021-11-17T17:17:00Z">
        <w:del w:id="3112" w:author="Wenk, Jonathan F." w:date="2021-12-17T16:12:00Z">
          <w:r w:rsidR="006F43B7" w:rsidDel="000F3CBD">
            <w:rPr>
              <w:rFonts w:asciiTheme="majorBidi" w:hAnsiTheme="majorBidi" w:cstheme="majorBidi"/>
            </w:rPr>
            <w:delText>t</w:delText>
          </w:r>
        </w:del>
      </w:ins>
      <w:ins w:id="3113" w:author="Wenk, Jonathan F." w:date="2021-12-17T16:12:00Z">
        <w:r w:rsidR="000F3CBD">
          <w:rPr>
            <w:rFonts w:asciiTheme="majorBidi" w:hAnsiTheme="majorBidi" w:cstheme="majorBidi"/>
          </w:rPr>
          <w:t>cy</w:t>
        </w:r>
      </w:ins>
      <w:ins w:id="3114" w:author="Sharifi, Hossein" w:date="2021-11-17T17:16:00Z">
        <w:r w:rsidR="003C7A58">
          <w:rPr>
            <w:rFonts w:asciiTheme="majorBidi" w:hAnsiTheme="majorBidi" w:cstheme="majorBidi"/>
          </w:rPr>
          <w:t xml:space="preserve"> </w:t>
        </w:r>
        <w:del w:id="3115" w:author="Wenk, Jonathan F." w:date="2021-12-17T16:12:00Z">
          <w:r w:rsidR="003C7A58" w:rsidDel="000F3CBD">
            <w:rPr>
              <w:rFonts w:asciiTheme="majorBidi" w:hAnsiTheme="majorBidi" w:cstheme="majorBidi"/>
            </w:rPr>
            <w:delText xml:space="preserve">valves </w:delText>
          </w:r>
        </w:del>
      </w:ins>
      <w:del w:id="3116" w:author="Sharifi, Hossein" w:date="2021-11-17T17:26:00Z">
        <w:r w:rsidR="00E43C3D" w:rsidDel="0082621E">
          <w:rPr>
            <w:rFonts w:asciiTheme="majorBidi" w:hAnsiTheme="majorBidi" w:cstheme="majorBidi"/>
          </w:rPr>
          <w:delText xml:space="preserve">For the baseline case, all indices were within the range of clinical data. </w:delText>
        </w:r>
        <w:r w:rsidR="00D17CBC" w:rsidRPr="00B95524" w:rsidDel="0082621E">
          <w:rPr>
            <w:rFonts w:asciiTheme="majorBidi" w:hAnsiTheme="majorBidi" w:cstheme="majorBidi"/>
          </w:rPr>
          <w:delText xml:space="preserve">For aortic stenosis, </w:delText>
        </w:r>
        <w:r w:rsidR="00685A54" w:rsidRPr="00B95524" w:rsidDel="0082621E">
          <w:rPr>
            <w:rFonts w:asciiTheme="majorBidi" w:hAnsiTheme="majorBidi" w:cstheme="majorBidi"/>
          </w:rPr>
          <w:delText xml:space="preserve">model </w:delText>
        </w:r>
        <w:commentRangeStart w:id="3117"/>
        <w:r w:rsidR="004B42A6" w:rsidRPr="00B95524" w:rsidDel="0082621E">
          <w:rPr>
            <w:rFonts w:asciiTheme="majorBidi" w:hAnsiTheme="majorBidi" w:cstheme="majorBidi"/>
          </w:rPr>
          <w:delText>perdition</w:delText>
        </w:r>
        <w:r w:rsidR="00DA49CA" w:rsidRPr="00B95524" w:rsidDel="0082621E">
          <w:rPr>
            <w:rFonts w:asciiTheme="majorBidi" w:hAnsiTheme="majorBidi" w:cstheme="majorBidi"/>
          </w:rPr>
          <w:delText>s</w:delText>
        </w:r>
        <w:commentRangeEnd w:id="3117"/>
        <w:r w:rsidR="00DE25CF" w:rsidDel="0082621E">
          <w:rPr>
            <w:rStyle w:val="CommentReference"/>
          </w:rPr>
          <w:commentReference w:id="3117"/>
        </w:r>
        <w:r w:rsidR="004B42A6" w:rsidRPr="00B95524" w:rsidDel="0082621E">
          <w:rPr>
            <w:rFonts w:asciiTheme="majorBidi" w:hAnsiTheme="majorBidi" w:cstheme="majorBidi"/>
          </w:rPr>
          <w:delText xml:space="preserve"> </w:delText>
        </w:r>
        <w:r w:rsidR="00DA49CA" w:rsidRPr="00B95524" w:rsidDel="0082621E">
          <w:rPr>
            <w:rFonts w:asciiTheme="majorBidi" w:hAnsiTheme="majorBidi" w:cstheme="majorBidi"/>
          </w:rPr>
          <w:delText>were</w:delText>
        </w:r>
        <w:r w:rsidR="004B42A6" w:rsidRPr="00B95524" w:rsidDel="0082621E">
          <w:rPr>
            <w:rFonts w:asciiTheme="majorBidi" w:hAnsiTheme="majorBidi" w:cstheme="majorBidi"/>
          </w:rPr>
          <w:delText xml:space="preserve"> in line with clinical data such that </w:delText>
        </w:r>
        <w:r w:rsidR="005A462A" w:rsidRPr="00B95524" w:rsidDel="0082621E">
          <w:rPr>
            <w:rFonts w:asciiTheme="majorBidi" w:hAnsiTheme="majorBidi" w:cstheme="majorBidi"/>
          </w:rPr>
          <w:delText xml:space="preserve">as the level of </w:delText>
        </w:r>
        <w:r w:rsidR="00037872" w:rsidDel="0082621E">
          <w:rPr>
            <w:rFonts w:asciiTheme="majorBidi" w:hAnsiTheme="majorBidi" w:cstheme="majorBidi"/>
          </w:rPr>
          <w:delText>valve narrowing</w:delText>
        </w:r>
        <w:r w:rsidR="00037872" w:rsidRPr="00B95524" w:rsidDel="0082621E">
          <w:rPr>
            <w:rFonts w:asciiTheme="majorBidi" w:hAnsiTheme="majorBidi" w:cstheme="majorBidi"/>
          </w:rPr>
          <w:delText xml:space="preserve"> </w:delText>
        </w:r>
        <w:r w:rsidR="0063402C" w:rsidRPr="00B95524" w:rsidDel="0082621E">
          <w:rPr>
            <w:rFonts w:asciiTheme="majorBidi" w:hAnsiTheme="majorBidi" w:cstheme="majorBidi"/>
          </w:rPr>
          <w:delText>increase</w:delText>
        </w:r>
        <w:r w:rsidR="00774022" w:rsidDel="0082621E">
          <w:rPr>
            <w:rFonts w:asciiTheme="majorBidi" w:hAnsiTheme="majorBidi" w:cstheme="majorBidi"/>
          </w:rPr>
          <w:delText>d</w:delText>
        </w:r>
        <w:r w:rsidR="00ED6F2B" w:rsidDel="0082621E">
          <w:rPr>
            <w:rFonts w:asciiTheme="majorBidi" w:hAnsiTheme="majorBidi" w:cstheme="majorBidi"/>
          </w:rPr>
          <w:delText>,</w:delText>
        </w:r>
        <w:r w:rsidR="0063402C" w:rsidRPr="00B95524" w:rsidDel="0082621E">
          <w:rPr>
            <w:rFonts w:asciiTheme="majorBidi" w:hAnsiTheme="majorBidi" w:cstheme="majorBidi"/>
          </w:rPr>
          <w:delText xml:space="preserve"> LV </w:delText>
        </w:r>
        <w:r w:rsidR="00F47333" w:rsidRPr="00B95524" w:rsidDel="0082621E">
          <w:rPr>
            <w:rFonts w:asciiTheme="majorBidi" w:hAnsiTheme="majorBidi" w:cstheme="majorBidi"/>
          </w:rPr>
          <w:delText xml:space="preserve">end-diastolic </w:delText>
        </w:r>
        <w:r w:rsidR="0063402C" w:rsidRPr="00B95524" w:rsidDel="0082621E">
          <w:rPr>
            <w:rFonts w:asciiTheme="majorBidi" w:hAnsiTheme="majorBidi" w:cstheme="majorBidi"/>
          </w:rPr>
          <w:delText>volume</w:delText>
        </w:r>
        <w:r w:rsidR="00F42CD4" w:rsidRPr="00B95524" w:rsidDel="0082621E">
          <w:rPr>
            <w:rFonts w:asciiTheme="majorBidi" w:hAnsiTheme="majorBidi" w:cstheme="majorBidi"/>
          </w:rPr>
          <w:delText xml:space="preserve"> </w:delText>
        </w:r>
        <w:r w:rsidR="00F42CD4" w:rsidRPr="00E503C9" w:rsidDel="0082621E">
          <w:rPr>
            <w:rFonts w:asciiTheme="majorBidi" w:hAnsiTheme="majorBidi" w:cstheme="majorBidi"/>
          </w:rPr>
          <w:delText>index</w:delText>
        </w:r>
        <w:r w:rsidR="00F42CD4" w:rsidRPr="00B95524" w:rsidDel="0082621E">
          <w:rPr>
            <w:rFonts w:asciiTheme="majorBidi" w:hAnsiTheme="majorBidi" w:cstheme="majorBidi"/>
          </w:rPr>
          <w:delText xml:space="preserve"> slightly reduce</w:delText>
        </w:r>
        <w:r w:rsidR="00ED6F2B" w:rsidDel="0082621E">
          <w:rPr>
            <w:rFonts w:asciiTheme="majorBidi" w:hAnsiTheme="majorBidi" w:cstheme="majorBidi"/>
          </w:rPr>
          <w:delText>d</w:delText>
        </w:r>
        <w:r w:rsidR="00F42CD4" w:rsidRPr="00B95524" w:rsidDel="0082621E">
          <w:rPr>
            <w:rFonts w:asciiTheme="majorBidi" w:hAnsiTheme="majorBidi" w:cstheme="majorBidi"/>
          </w:rPr>
          <w:delText xml:space="preserve">, LV </w:delText>
        </w:r>
        <w:r w:rsidR="00A91D64" w:rsidRPr="00B95524" w:rsidDel="0082621E">
          <w:rPr>
            <w:rFonts w:asciiTheme="majorBidi" w:hAnsiTheme="majorBidi" w:cstheme="majorBidi"/>
          </w:rPr>
          <w:delText xml:space="preserve">end-systolic </w:delText>
        </w:r>
        <w:r w:rsidR="00F42CD4" w:rsidRPr="00B95524" w:rsidDel="0082621E">
          <w:rPr>
            <w:rFonts w:asciiTheme="majorBidi" w:hAnsiTheme="majorBidi" w:cstheme="majorBidi"/>
          </w:rPr>
          <w:delText xml:space="preserve">volume index </w:delText>
        </w:r>
        <w:r w:rsidR="0044523B" w:rsidRPr="00B95524" w:rsidDel="0082621E">
          <w:rPr>
            <w:rFonts w:asciiTheme="majorBidi" w:hAnsiTheme="majorBidi" w:cstheme="majorBidi"/>
          </w:rPr>
          <w:delText>remain</w:delText>
        </w:r>
        <w:r w:rsidR="00ED6F2B" w:rsidDel="0082621E">
          <w:rPr>
            <w:rFonts w:asciiTheme="majorBidi" w:hAnsiTheme="majorBidi" w:cstheme="majorBidi"/>
          </w:rPr>
          <w:delText>ed</w:delText>
        </w:r>
        <w:r w:rsidR="0044523B" w:rsidRPr="00B95524" w:rsidDel="0082621E">
          <w:rPr>
            <w:rFonts w:asciiTheme="majorBidi" w:hAnsiTheme="majorBidi" w:cstheme="majorBidi"/>
          </w:rPr>
          <w:delText xml:space="preserve"> </w:delText>
        </w:r>
        <w:r w:rsidR="00625A05" w:rsidDel="0082621E">
          <w:rPr>
            <w:rFonts w:asciiTheme="majorBidi" w:hAnsiTheme="majorBidi" w:cstheme="majorBidi"/>
          </w:rPr>
          <w:delText xml:space="preserve">nearly </w:delText>
        </w:r>
        <w:r w:rsidR="0044523B" w:rsidRPr="00B95524" w:rsidDel="0082621E">
          <w:rPr>
            <w:rFonts w:asciiTheme="majorBidi" w:hAnsiTheme="majorBidi" w:cstheme="majorBidi"/>
          </w:rPr>
          <w:delText>unchanged</w:delText>
        </w:r>
        <w:r w:rsidR="0068337C" w:rsidRPr="00B95524" w:rsidDel="0082621E">
          <w:rPr>
            <w:rFonts w:asciiTheme="majorBidi" w:hAnsiTheme="majorBidi" w:cstheme="majorBidi"/>
          </w:rPr>
          <w:delText>, but LV mass index increase</w:delText>
        </w:r>
        <w:r w:rsidR="00ED6F2B" w:rsidDel="0082621E">
          <w:rPr>
            <w:rFonts w:asciiTheme="majorBidi" w:hAnsiTheme="majorBidi" w:cstheme="majorBidi"/>
          </w:rPr>
          <w:delText>d</w:delText>
        </w:r>
        <w:r w:rsidR="0068337C" w:rsidRPr="00B95524" w:rsidDel="0082621E">
          <w:rPr>
            <w:rFonts w:asciiTheme="majorBidi" w:hAnsiTheme="majorBidi" w:cstheme="majorBidi"/>
          </w:rPr>
          <w:delText xml:space="preserve"> </w:delText>
        </w:r>
        <w:r w:rsidR="00F648FC" w:rsidRPr="00B95524" w:rsidDel="0082621E">
          <w:rPr>
            <w:rFonts w:asciiTheme="majorBidi" w:hAnsiTheme="majorBidi" w:cstheme="majorBidi"/>
          </w:rPr>
          <w:delText>notably</w:delText>
        </w:r>
        <w:r w:rsidR="0044523B" w:rsidRPr="00B95524" w:rsidDel="0082621E">
          <w:rPr>
            <w:rFonts w:asciiTheme="majorBidi" w:hAnsiTheme="majorBidi" w:cstheme="majorBidi"/>
          </w:rPr>
          <w:delText>.</w:delText>
        </w:r>
        <w:r w:rsidR="00F648FC" w:rsidRPr="00B95524" w:rsidDel="0082621E">
          <w:rPr>
            <w:rFonts w:asciiTheme="majorBidi" w:hAnsiTheme="majorBidi" w:cstheme="majorBidi"/>
          </w:rPr>
          <w:delText xml:space="preserve"> </w:delText>
        </w:r>
        <w:r w:rsidR="0096099D" w:rsidRPr="00B95524" w:rsidDel="0082621E">
          <w:rPr>
            <w:rFonts w:asciiTheme="majorBidi" w:hAnsiTheme="majorBidi" w:cstheme="majorBidi"/>
          </w:rPr>
          <w:delText xml:space="preserve">For mitral </w:delText>
        </w:r>
      </w:del>
      <w:del w:id="3118" w:author="Sharifi, Hossein" w:date="2021-11-14T18:47:00Z">
        <w:r w:rsidR="0096099D" w:rsidRPr="00B95524" w:rsidDel="00951CA7">
          <w:rPr>
            <w:rFonts w:asciiTheme="majorBidi" w:hAnsiTheme="majorBidi" w:cstheme="majorBidi"/>
          </w:rPr>
          <w:delText>regurgitation</w:delText>
        </w:r>
      </w:del>
      <w:del w:id="3119" w:author="Sharifi, Hossein" w:date="2021-11-17T17:26:00Z">
        <w:r w:rsidR="0096099D" w:rsidRPr="00B95524" w:rsidDel="0082621E">
          <w:rPr>
            <w:rFonts w:asciiTheme="majorBidi" w:hAnsiTheme="majorBidi" w:cstheme="majorBidi"/>
          </w:rPr>
          <w:delText xml:space="preserve">, </w:delText>
        </w:r>
        <w:r w:rsidR="00F30298" w:rsidDel="0082621E">
          <w:rPr>
            <w:rFonts w:asciiTheme="majorBidi" w:hAnsiTheme="majorBidi" w:cstheme="majorBidi"/>
          </w:rPr>
          <w:delText xml:space="preserve">model predictions </w:delText>
        </w:r>
        <w:r w:rsidR="00D24F35" w:rsidDel="0082621E">
          <w:rPr>
            <w:rFonts w:asciiTheme="majorBidi" w:hAnsiTheme="majorBidi" w:cstheme="majorBidi"/>
          </w:rPr>
          <w:delText xml:space="preserve">were </w:delText>
        </w:r>
        <w:r w:rsidR="00625A05" w:rsidDel="0082621E">
          <w:rPr>
            <w:rFonts w:asciiTheme="majorBidi" w:hAnsiTheme="majorBidi" w:cstheme="majorBidi"/>
          </w:rPr>
          <w:delText>with</w:delText>
        </w:r>
        <w:r w:rsidR="00D24F35" w:rsidDel="0082621E">
          <w:rPr>
            <w:rFonts w:asciiTheme="majorBidi" w:hAnsiTheme="majorBidi" w:cstheme="majorBidi"/>
          </w:rPr>
          <w:delText>in the range of</w:delText>
        </w:r>
        <w:r w:rsidR="00F30298" w:rsidDel="0082621E">
          <w:rPr>
            <w:rFonts w:asciiTheme="majorBidi" w:hAnsiTheme="majorBidi" w:cstheme="majorBidi"/>
          </w:rPr>
          <w:delText xml:space="preserve"> </w:delText>
        </w:r>
        <w:r w:rsidR="00AC67F9" w:rsidDel="0082621E">
          <w:rPr>
            <w:rFonts w:asciiTheme="majorBidi" w:hAnsiTheme="majorBidi" w:cstheme="majorBidi"/>
          </w:rPr>
          <w:delText xml:space="preserve">clinical data </w:delText>
        </w:r>
        <w:r w:rsidR="00BC2B20" w:rsidDel="0082621E">
          <w:rPr>
            <w:rFonts w:asciiTheme="majorBidi" w:hAnsiTheme="majorBidi" w:cstheme="majorBidi"/>
          </w:rPr>
          <w:delText xml:space="preserve">and followed the same trend, </w:delText>
        </w:r>
        <w:r w:rsidR="00625A05" w:rsidDel="0082621E">
          <w:rPr>
            <w:rFonts w:asciiTheme="majorBidi" w:hAnsiTheme="majorBidi" w:cstheme="majorBidi"/>
          </w:rPr>
          <w:delText>such</w:delText>
        </w:r>
        <w:r w:rsidR="00AC67F9" w:rsidDel="0082621E">
          <w:rPr>
            <w:rFonts w:asciiTheme="majorBidi" w:hAnsiTheme="majorBidi" w:cstheme="majorBidi"/>
          </w:rPr>
          <w:delText xml:space="preserve"> that as the regurgitant volume</w:delText>
        </w:r>
        <w:r w:rsidR="00277387" w:rsidDel="0082621E">
          <w:rPr>
            <w:rFonts w:asciiTheme="majorBidi" w:hAnsiTheme="majorBidi" w:cstheme="majorBidi"/>
          </w:rPr>
          <w:delText xml:space="preserve"> </w:delText>
        </w:r>
        <w:r w:rsidR="00F06D80" w:rsidDel="0082621E">
          <w:rPr>
            <w:rFonts w:asciiTheme="majorBidi" w:hAnsiTheme="majorBidi" w:cstheme="majorBidi"/>
          </w:rPr>
          <w:delText>increase</w:delText>
        </w:r>
        <w:r w:rsidR="00306250" w:rsidDel="0082621E">
          <w:rPr>
            <w:rFonts w:asciiTheme="majorBidi" w:hAnsiTheme="majorBidi" w:cstheme="majorBidi"/>
          </w:rPr>
          <w:delText>d</w:delText>
        </w:r>
        <w:r w:rsidR="00BC2B20" w:rsidDel="0082621E">
          <w:rPr>
            <w:rFonts w:asciiTheme="majorBidi" w:hAnsiTheme="majorBidi" w:cstheme="majorBidi"/>
          </w:rPr>
          <w:delText xml:space="preserve"> the</w:delText>
        </w:r>
        <w:r w:rsidR="00625A05" w:rsidDel="0082621E">
          <w:rPr>
            <w:rFonts w:asciiTheme="majorBidi" w:hAnsiTheme="majorBidi" w:cstheme="majorBidi"/>
          </w:rPr>
          <w:delText xml:space="preserve"> </w:delText>
        </w:r>
        <w:r w:rsidR="00F82042" w:rsidDel="0082621E">
          <w:rPr>
            <w:rFonts w:asciiTheme="majorBidi" w:hAnsiTheme="majorBidi" w:cstheme="majorBidi"/>
          </w:rPr>
          <w:delText xml:space="preserve">LV </w:delText>
        </w:r>
        <w:r w:rsidR="00A91D64" w:rsidDel="0082621E">
          <w:rPr>
            <w:rFonts w:asciiTheme="majorBidi" w:hAnsiTheme="majorBidi" w:cstheme="majorBidi"/>
          </w:rPr>
          <w:delText xml:space="preserve">end-diastolic </w:delText>
        </w:r>
        <w:r w:rsidR="00F82042" w:rsidDel="0082621E">
          <w:rPr>
            <w:rFonts w:asciiTheme="majorBidi" w:hAnsiTheme="majorBidi" w:cstheme="majorBidi"/>
          </w:rPr>
          <w:delText>volume</w:delText>
        </w:r>
        <w:r w:rsidR="00230F54" w:rsidDel="0082621E">
          <w:rPr>
            <w:rFonts w:asciiTheme="majorBidi" w:hAnsiTheme="majorBidi" w:cstheme="majorBidi"/>
          </w:rPr>
          <w:delText xml:space="preserve"> index</w:delText>
        </w:r>
        <w:r w:rsidR="00625A05" w:rsidDel="0082621E">
          <w:rPr>
            <w:rFonts w:asciiTheme="majorBidi" w:hAnsiTheme="majorBidi" w:cstheme="majorBidi"/>
          </w:rPr>
          <w:delText>,</w:delText>
        </w:r>
        <w:r w:rsidR="00F82042" w:rsidDel="0082621E">
          <w:rPr>
            <w:rFonts w:asciiTheme="majorBidi" w:hAnsiTheme="majorBidi" w:cstheme="majorBidi"/>
          </w:rPr>
          <w:delText xml:space="preserve"> </w:delText>
        </w:r>
        <w:r w:rsidR="00625A05" w:rsidDel="0082621E">
          <w:rPr>
            <w:rFonts w:asciiTheme="majorBidi" w:hAnsiTheme="majorBidi" w:cstheme="majorBidi"/>
          </w:rPr>
          <w:delText xml:space="preserve">LV </w:delText>
        </w:r>
        <w:r w:rsidR="00A91D64" w:rsidDel="0082621E">
          <w:rPr>
            <w:rFonts w:asciiTheme="majorBidi" w:hAnsiTheme="majorBidi" w:cstheme="majorBidi"/>
          </w:rPr>
          <w:delText xml:space="preserve">end-systolic </w:delText>
        </w:r>
        <w:r w:rsidR="00625A05" w:rsidDel="0082621E">
          <w:rPr>
            <w:rFonts w:asciiTheme="majorBidi" w:hAnsiTheme="majorBidi" w:cstheme="majorBidi"/>
          </w:rPr>
          <w:delText xml:space="preserve">volume index, and </w:delText>
        </w:r>
        <w:r w:rsidR="00230F54" w:rsidDel="0082621E">
          <w:rPr>
            <w:rFonts w:asciiTheme="majorBidi" w:hAnsiTheme="majorBidi" w:cstheme="majorBidi"/>
          </w:rPr>
          <w:delText xml:space="preserve">LV mass index </w:delText>
        </w:r>
        <w:r w:rsidR="00625A05" w:rsidDel="0082621E">
          <w:rPr>
            <w:rFonts w:asciiTheme="majorBidi" w:hAnsiTheme="majorBidi" w:cstheme="majorBidi"/>
          </w:rPr>
          <w:delText xml:space="preserve">all </w:delText>
        </w:r>
        <w:r w:rsidR="00C25235" w:rsidDel="0082621E">
          <w:rPr>
            <w:rFonts w:asciiTheme="majorBidi" w:hAnsiTheme="majorBidi" w:cstheme="majorBidi"/>
          </w:rPr>
          <w:delText>increase</w:delText>
        </w:r>
        <w:r w:rsidR="00306250" w:rsidDel="0082621E">
          <w:rPr>
            <w:rFonts w:asciiTheme="majorBidi" w:hAnsiTheme="majorBidi" w:cstheme="majorBidi"/>
          </w:rPr>
          <w:delText>d</w:delText>
        </w:r>
        <w:r w:rsidR="00C25235" w:rsidDel="0082621E">
          <w:rPr>
            <w:rFonts w:asciiTheme="majorBidi" w:hAnsiTheme="majorBidi" w:cstheme="majorBidi"/>
          </w:rPr>
          <w:delText xml:space="preserve">. </w:delText>
        </w:r>
        <w:r w:rsidR="00625A05" w:rsidDel="0082621E">
          <w:rPr>
            <w:rFonts w:asciiTheme="majorBidi" w:hAnsiTheme="majorBidi" w:cstheme="majorBidi"/>
          </w:rPr>
          <w:delText>Finally</w:delText>
        </w:r>
        <w:r w:rsidR="0095483C" w:rsidDel="0082621E">
          <w:rPr>
            <w:rFonts w:asciiTheme="majorBidi" w:hAnsiTheme="majorBidi" w:cstheme="majorBidi"/>
          </w:rPr>
          <w:delText xml:space="preserve">, </w:delText>
        </w:r>
        <w:r w:rsidR="00625A05" w:rsidDel="0082621E">
          <w:rPr>
            <w:rFonts w:asciiTheme="majorBidi" w:hAnsiTheme="majorBidi" w:cstheme="majorBidi"/>
          </w:rPr>
          <w:delText xml:space="preserve">the </w:delText>
        </w:r>
        <w:r w:rsidR="0095483C" w:rsidDel="0082621E">
          <w:rPr>
            <w:rFonts w:asciiTheme="majorBidi" w:hAnsiTheme="majorBidi" w:cstheme="majorBidi"/>
          </w:rPr>
          <w:delText xml:space="preserve">LV size </w:delText>
        </w:r>
        <w:r w:rsidR="00791CFE" w:rsidDel="0082621E">
          <w:rPr>
            <w:rFonts w:asciiTheme="majorBidi" w:hAnsiTheme="majorBidi" w:cstheme="majorBidi"/>
          </w:rPr>
          <w:delText>parameters</w:delText>
        </w:r>
        <w:r w:rsidR="00625A05" w:rsidDel="0082621E">
          <w:rPr>
            <w:rFonts w:asciiTheme="majorBidi" w:hAnsiTheme="majorBidi" w:cstheme="majorBidi"/>
          </w:rPr>
          <w:delText xml:space="preserve"> predicted</w:delText>
        </w:r>
        <w:r w:rsidR="00791CFE" w:rsidDel="0082621E">
          <w:rPr>
            <w:rFonts w:asciiTheme="majorBidi" w:hAnsiTheme="majorBidi" w:cstheme="majorBidi"/>
          </w:rPr>
          <w:delText xml:space="preserve"> for aortic </w:delText>
        </w:r>
      </w:del>
      <w:del w:id="3120" w:author="Sharifi, Hossein" w:date="2021-11-14T18:47:00Z">
        <w:r w:rsidR="00791CFE" w:rsidDel="00951CA7">
          <w:rPr>
            <w:rFonts w:asciiTheme="majorBidi" w:hAnsiTheme="majorBidi" w:cstheme="majorBidi"/>
          </w:rPr>
          <w:delText xml:space="preserve">regurgitation </w:delText>
        </w:r>
      </w:del>
      <w:del w:id="3121" w:author="Sharifi, Hossein" w:date="2021-11-17T17:26:00Z">
        <w:r w:rsidR="00306250" w:rsidDel="0082621E">
          <w:rPr>
            <w:rFonts w:asciiTheme="majorBidi" w:hAnsiTheme="majorBidi" w:cstheme="majorBidi"/>
          </w:rPr>
          <w:delText>were</w:delText>
        </w:r>
        <w:r w:rsidR="00415093" w:rsidDel="0082621E">
          <w:rPr>
            <w:rFonts w:asciiTheme="majorBidi" w:hAnsiTheme="majorBidi" w:cstheme="majorBidi"/>
          </w:rPr>
          <w:delText xml:space="preserve"> </w:delText>
        </w:r>
        <w:r w:rsidR="00BC2B20" w:rsidDel="0082621E">
          <w:rPr>
            <w:rFonts w:asciiTheme="majorBidi" w:hAnsiTheme="majorBidi" w:cstheme="majorBidi"/>
          </w:rPr>
          <w:delText>also</w:delText>
        </w:r>
        <w:r w:rsidR="00625A05" w:rsidDel="0082621E">
          <w:rPr>
            <w:rFonts w:asciiTheme="majorBidi" w:hAnsiTheme="majorBidi" w:cstheme="majorBidi"/>
          </w:rPr>
          <w:delText xml:space="preserve"> with</w:delText>
        </w:r>
        <w:r w:rsidR="00A468A9" w:rsidDel="0082621E">
          <w:rPr>
            <w:rFonts w:asciiTheme="majorBidi" w:hAnsiTheme="majorBidi" w:cstheme="majorBidi"/>
          </w:rPr>
          <w:delText xml:space="preserve">in the range of clinical data </w:delText>
        </w:r>
        <w:r w:rsidR="00E80A5A" w:rsidDel="0082621E">
          <w:rPr>
            <w:rFonts w:asciiTheme="majorBidi" w:hAnsiTheme="majorBidi" w:cstheme="majorBidi"/>
          </w:rPr>
          <w:delText xml:space="preserve">and </w:delText>
        </w:r>
        <w:r w:rsidR="001933A1" w:rsidDel="0082621E">
          <w:rPr>
            <w:rFonts w:asciiTheme="majorBidi" w:hAnsiTheme="majorBidi" w:cstheme="majorBidi"/>
          </w:rPr>
          <w:delText>demonstrate</w:delText>
        </w:r>
        <w:r w:rsidR="00306250" w:rsidDel="0082621E">
          <w:rPr>
            <w:rFonts w:asciiTheme="majorBidi" w:hAnsiTheme="majorBidi" w:cstheme="majorBidi"/>
          </w:rPr>
          <w:delText>d</w:delText>
        </w:r>
        <w:r w:rsidR="00BC2B20" w:rsidDel="0082621E">
          <w:rPr>
            <w:rFonts w:asciiTheme="majorBidi" w:hAnsiTheme="majorBidi" w:cstheme="majorBidi"/>
          </w:rPr>
          <w:delText xml:space="preserve"> the same trend, such</w:delText>
        </w:r>
        <w:r w:rsidR="001933A1" w:rsidDel="0082621E">
          <w:rPr>
            <w:rFonts w:asciiTheme="majorBidi" w:hAnsiTheme="majorBidi" w:cstheme="majorBidi"/>
          </w:rPr>
          <w:delText xml:space="preserve"> that </w:delText>
        </w:r>
        <w:r w:rsidR="00BC2B20" w:rsidDel="0082621E">
          <w:rPr>
            <w:rFonts w:asciiTheme="majorBidi" w:hAnsiTheme="majorBidi" w:cstheme="majorBidi"/>
          </w:rPr>
          <w:delText>as</w:delText>
        </w:r>
        <w:r w:rsidR="001933A1" w:rsidDel="0082621E">
          <w:rPr>
            <w:rFonts w:asciiTheme="majorBidi" w:hAnsiTheme="majorBidi" w:cstheme="majorBidi"/>
          </w:rPr>
          <w:delText xml:space="preserve"> the severity of</w:delText>
        </w:r>
        <w:r w:rsidR="00BC2B20" w:rsidDel="0082621E">
          <w:rPr>
            <w:rFonts w:asciiTheme="majorBidi" w:hAnsiTheme="majorBidi" w:cstheme="majorBidi"/>
          </w:rPr>
          <w:delText xml:space="preserve"> the</w:delText>
        </w:r>
        <w:r w:rsidR="001933A1" w:rsidDel="0082621E">
          <w:rPr>
            <w:rFonts w:asciiTheme="majorBidi" w:hAnsiTheme="majorBidi" w:cstheme="majorBidi"/>
          </w:rPr>
          <w:delText xml:space="preserve"> </w:delText>
        </w:r>
        <w:r w:rsidR="00E359B0" w:rsidDel="0082621E">
          <w:rPr>
            <w:rFonts w:asciiTheme="majorBidi" w:hAnsiTheme="majorBidi" w:cstheme="majorBidi"/>
          </w:rPr>
          <w:delText>insufficient valve</w:delText>
        </w:r>
        <w:r w:rsidR="00591BF7" w:rsidDel="0082621E">
          <w:rPr>
            <w:rFonts w:asciiTheme="majorBidi" w:hAnsiTheme="majorBidi" w:cstheme="majorBidi"/>
          </w:rPr>
          <w:delText xml:space="preserve"> </w:delText>
        </w:r>
        <w:r w:rsidR="00FA1703" w:rsidDel="0082621E">
          <w:rPr>
            <w:rFonts w:asciiTheme="majorBidi" w:hAnsiTheme="majorBidi" w:cstheme="majorBidi"/>
          </w:rPr>
          <w:delText>increase</w:delText>
        </w:r>
        <w:r w:rsidR="00BC2B20" w:rsidDel="0082621E">
          <w:rPr>
            <w:rFonts w:asciiTheme="majorBidi" w:hAnsiTheme="majorBidi" w:cstheme="majorBidi"/>
          </w:rPr>
          <w:delText>d both</w:delText>
        </w:r>
        <w:r w:rsidR="00FA1703" w:rsidDel="0082621E">
          <w:rPr>
            <w:rFonts w:asciiTheme="majorBidi" w:hAnsiTheme="majorBidi" w:cstheme="majorBidi"/>
          </w:rPr>
          <w:delText xml:space="preserve"> </w:delText>
        </w:r>
        <w:r w:rsidR="001C0BAE" w:rsidDel="0082621E">
          <w:rPr>
            <w:rFonts w:asciiTheme="majorBidi" w:hAnsiTheme="majorBidi" w:cstheme="majorBidi"/>
          </w:rPr>
          <w:delText xml:space="preserve">LV volume </w:delText>
        </w:r>
        <w:r w:rsidR="00BC2B20" w:rsidDel="0082621E">
          <w:rPr>
            <w:rFonts w:asciiTheme="majorBidi" w:hAnsiTheme="majorBidi" w:cstheme="majorBidi"/>
          </w:rPr>
          <w:delText xml:space="preserve">indices </w:delText>
        </w:r>
        <w:r w:rsidR="001C0BAE" w:rsidDel="0082621E">
          <w:rPr>
            <w:rFonts w:asciiTheme="majorBidi" w:hAnsiTheme="majorBidi" w:cstheme="majorBidi"/>
          </w:rPr>
          <w:delText>and LV mass index</w:delText>
        </w:r>
        <w:r w:rsidR="00BC2B20" w:rsidDel="0082621E">
          <w:rPr>
            <w:rFonts w:asciiTheme="majorBidi" w:hAnsiTheme="majorBidi" w:cstheme="majorBidi"/>
          </w:rPr>
          <w:delText xml:space="preserve"> </w:delText>
        </w:r>
      </w:del>
      <w:commentRangeStart w:id="3122"/>
      <w:commentRangeStart w:id="3123"/>
      <w:r w:rsidR="00BC2B20">
        <w:rPr>
          <w:rFonts w:asciiTheme="majorBidi" w:hAnsiTheme="majorBidi" w:cstheme="majorBidi"/>
        </w:rPr>
        <w:t>increased</w:t>
      </w:r>
      <w:commentRangeEnd w:id="3122"/>
      <w:r w:rsidR="00515123">
        <w:rPr>
          <w:rStyle w:val="CommentReference"/>
        </w:rPr>
        <w:commentReference w:id="3122"/>
      </w:r>
      <w:commentRangeEnd w:id="3123"/>
      <w:r w:rsidR="00B87194">
        <w:rPr>
          <w:rStyle w:val="CommentReference"/>
        </w:rPr>
        <w:commentReference w:id="3123"/>
      </w:r>
      <w:r w:rsidR="001C0BAE">
        <w:rPr>
          <w:rFonts w:asciiTheme="majorBidi" w:hAnsiTheme="majorBidi" w:cstheme="majorBidi"/>
        </w:rPr>
        <w:t xml:space="preserve">. </w:t>
      </w:r>
      <w:ins w:id="3124" w:author="Sharifi, Hossein" w:date="2021-11-17T17:30:00Z">
        <w:del w:id="3125" w:author="Wenk, Jonathan F." w:date="2021-12-17T16:13:00Z">
          <w:r w:rsidR="000C3905" w:rsidDel="00F2325A">
            <w:rPr>
              <w:rFonts w:asciiTheme="majorBidi" w:hAnsiTheme="majorBidi" w:cstheme="majorBidi"/>
            </w:rPr>
            <w:delText xml:space="preserve">Calculated p-values </w:delText>
          </w:r>
        </w:del>
      </w:ins>
      <w:ins w:id="3126" w:author="Sharifi, Hossein" w:date="2021-11-17T17:44:00Z">
        <w:del w:id="3127" w:author="Wenk, Jonathan F." w:date="2021-12-17T16:13:00Z">
          <w:r w:rsidR="00DB7EEB" w:rsidDel="00F2325A">
            <w:rPr>
              <w:rFonts w:asciiTheme="majorBidi" w:hAnsiTheme="majorBidi" w:cstheme="majorBidi"/>
            </w:rPr>
            <w:delText xml:space="preserve">from </w:delText>
          </w:r>
          <w:r w:rsidR="00C878AA" w:rsidDel="00F2325A">
            <w:rPr>
              <w:rFonts w:asciiTheme="majorBidi" w:hAnsiTheme="majorBidi" w:cstheme="majorBidi"/>
            </w:rPr>
            <w:delText>t</w:delText>
          </w:r>
        </w:del>
      </w:ins>
      <w:ins w:id="3128" w:author="Wenk, Jonathan F." w:date="2021-12-17T16:13:00Z">
        <w:r w:rsidR="00F2325A">
          <w:rPr>
            <w:rFonts w:asciiTheme="majorBidi" w:hAnsiTheme="majorBidi" w:cstheme="majorBidi"/>
          </w:rPr>
          <w:t>T</w:t>
        </w:r>
      </w:ins>
      <w:ins w:id="3129" w:author="Sharifi, Hossein" w:date="2021-11-17T17:44:00Z">
        <w:r w:rsidR="00C878AA">
          <w:rPr>
            <w:rFonts w:asciiTheme="majorBidi" w:hAnsiTheme="majorBidi" w:cstheme="majorBidi"/>
          </w:rPr>
          <w:t xml:space="preserve">he </w:t>
        </w:r>
      </w:ins>
      <w:ins w:id="3130" w:author="Wenk, Jonathan F." w:date="2021-12-17T16:13:00Z">
        <w:r w:rsidR="00F2325A">
          <w:rPr>
            <w:rFonts w:asciiTheme="majorBidi" w:hAnsiTheme="majorBidi" w:cstheme="majorBidi"/>
          </w:rPr>
          <w:t>re</w:t>
        </w:r>
      </w:ins>
      <w:ins w:id="3131" w:author="Wenk, Jonathan F." w:date="2021-12-17T16:14:00Z">
        <w:r w:rsidR="00F2325A">
          <w:rPr>
            <w:rFonts w:asciiTheme="majorBidi" w:hAnsiTheme="majorBidi" w:cstheme="majorBidi"/>
          </w:rPr>
          <w:t xml:space="preserve">sults of the </w:t>
        </w:r>
      </w:ins>
      <w:ins w:id="3132" w:author="Sharifi, Hossein" w:date="2021-11-17T17:44:00Z">
        <w:r w:rsidR="00C878AA">
          <w:rPr>
            <w:rFonts w:asciiTheme="majorBidi" w:hAnsiTheme="majorBidi" w:cstheme="majorBidi"/>
          </w:rPr>
          <w:t>statistical test</w:t>
        </w:r>
        <w:del w:id="3133" w:author="Wenk, Jonathan F." w:date="2021-12-17T16:14:00Z">
          <w:r w:rsidR="00C878AA" w:rsidDel="00F2325A">
            <w:rPr>
              <w:rFonts w:asciiTheme="majorBidi" w:hAnsiTheme="majorBidi" w:cstheme="majorBidi"/>
            </w:rPr>
            <w:delText>,</w:delText>
          </w:r>
        </w:del>
      </w:ins>
      <w:ins w:id="3134" w:author="Wenk, Jonathan F." w:date="2021-12-17T16:14:00Z">
        <w:r w:rsidR="00F2325A">
          <w:rPr>
            <w:rFonts w:asciiTheme="majorBidi" w:hAnsiTheme="majorBidi" w:cstheme="majorBidi"/>
          </w:rPr>
          <w:t>s</w:t>
        </w:r>
      </w:ins>
      <w:ins w:id="3135" w:author="Sharifi, Hossein" w:date="2021-11-17T17:44:00Z">
        <w:r w:rsidR="00C878AA">
          <w:rPr>
            <w:rFonts w:asciiTheme="majorBidi" w:hAnsiTheme="majorBidi" w:cstheme="majorBidi"/>
          </w:rPr>
          <w:t xml:space="preserve"> </w:t>
        </w:r>
      </w:ins>
      <w:ins w:id="3136" w:author="Sharifi, Hossein" w:date="2021-11-17T17:30:00Z">
        <w:r w:rsidR="000C3905">
          <w:rPr>
            <w:rFonts w:asciiTheme="majorBidi" w:hAnsiTheme="majorBidi" w:cstheme="majorBidi"/>
          </w:rPr>
          <w:t>suggest</w:t>
        </w:r>
        <w:del w:id="3137" w:author="Wenk, Jonathan F." w:date="2021-12-17T16:14:00Z">
          <w:r w:rsidR="000C3905" w:rsidDel="00F2325A">
            <w:rPr>
              <w:rFonts w:asciiTheme="majorBidi" w:hAnsiTheme="majorBidi" w:cstheme="majorBidi"/>
            </w:rPr>
            <w:delText>ed</w:delText>
          </w:r>
        </w:del>
        <w:r w:rsidR="000C3905">
          <w:rPr>
            <w:rFonts w:asciiTheme="majorBidi" w:hAnsiTheme="majorBidi" w:cstheme="majorBidi"/>
          </w:rPr>
          <w:t xml:space="preserve"> that the model predictions </w:t>
        </w:r>
        <w:r w:rsidR="00E61A05">
          <w:rPr>
            <w:rFonts w:asciiTheme="majorBidi" w:hAnsiTheme="majorBidi" w:cstheme="majorBidi"/>
          </w:rPr>
          <w:t xml:space="preserve">for </w:t>
        </w:r>
      </w:ins>
      <w:ins w:id="3138" w:author="Sharifi, Hossein" w:date="2021-11-17T17:48:00Z">
        <w:r w:rsidR="008A75FF">
          <w:rPr>
            <w:rFonts w:asciiTheme="majorBidi" w:hAnsiTheme="majorBidi" w:cstheme="majorBidi"/>
          </w:rPr>
          <w:t xml:space="preserve">nearly all </w:t>
        </w:r>
      </w:ins>
      <w:ins w:id="3139" w:author="Sharifi, Hossein" w:date="2021-11-17T17:30:00Z">
        <w:r w:rsidR="00E61A05">
          <w:rPr>
            <w:rFonts w:asciiTheme="majorBidi" w:hAnsiTheme="majorBidi" w:cstheme="majorBidi"/>
          </w:rPr>
          <w:t>LV size parameters</w:t>
        </w:r>
      </w:ins>
      <w:ins w:id="3140" w:author="Sharifi, Hossein" w:date="2021-11-17T17:51:00Z">
        <w:r w:rsidR="004A469C">
          <w:rPr>
            <w:rFonts w:asciiTheme="majorBidi" w:hAnsiTheme="majorBidi" w:cstheme="majorBidi"/>
          </w:rPr>
          <w:t xml:space="preserve"> </w:t>
        </w:r>
      </w:ins>
      <w:ins w:id="3141" w:author="Sharifi, Hossein" w:date="2021-11-17T17:53:00Z">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ins>
      <w:ins w:id="3142" w:author="Sharifi, Hossein" w:date="2021-11-17T17:31:00Z">
        <w:r w:rsidR="00B908F5">
          <w:rPr>
            <w:rFonts w:asciiTheme="majorBidi" w:hAnsiTheme="majorBidi" w:cstheme="majorBidi"/>
          </w:rPr>
          <w:t>were not significantly different than the clinical data</w:t>
        </w:r>
      </w:ins>
      <w:ins w:id="3143" w:author="Sharifi, Hossein" w:date="2021-11-17T17:48:00Z">
        <w:r w:rsidR="008A75FF">
          <w:rPr>
            <w:rFonts w:asciiTheme="majorBidi" w:hAnsiTheme="majorBidi" w:cstheme="majorBidi"/>
          </w:rPr>
          <w:t>.</w:t>
        </w:r>
      </w:ins>
      <w:ins w:id="3144" w:author="Sharifi, Hossein" w:date="2021-11-17T17:31:00Z">
        <w:r w:rsidR="00B908F5">
          <w:rPr>
            <w:rFonts w:asciiTheme="majorBidi" w:hAnsiTheme="majorBidi" w:cstheme="majorBidi"/>
          </w:rPr>
          <w:t xml:space="preserve"> </w:t>
        </w:r>
      </w:ins>
    </w:p>
    <w:p w14:paraId="7E635539" w14:textId="77777777" w:rsidR="00DB4626" w:rsidRDefault="00DB4626" w:rsidP="0082621E">
      <w:pPr>
        <w:spacing w:line="240" w:lineRule="auto"/>
        <w:jc w:val="both"/>
        <w:rPr>
          <w:ins w:id="3145" w:author="Sharifi, Hossein" w:date="2021-11-17T14:33:00Z"/>
          <w:rFonts w:asciiTheme="majorBidi" w:hAnsiTheme="majorBidi" w:cstheme="majorBidi"/>
        </w:rPr>
      </w:pPr>
    </w:p>
    <w:p w14:paraId="6EA7F724" w14:textId="77777777" w:rsidR="00AB1951" w:rsidRDefault="00AB1951">
      <w:pPr>
        <w:rPr>
          <w:ins w:id="3146" w:author="Sharifi, Hossein" w:date="2021-11-17T14:33:00Z"/>
          <w:rFonts w:asciiTheme="majorBidi" w:hAnsiTheme="majorBidi" w:cstheme="majorBidi"/>
        </w:rPr>
      </w:pPr>
      <w:ins w:id="3147" w:author="Sharifi, Hossein" w:date="2021-11-17T14:33:00Z">
        <w:r>
          <w:rPr>
            <w:rFonts w:asciiTheme="majorBidi" w:hAnsiTheme="majorBidi" w:cstheme="majorBidi"/>
          </w:rPr>
          <w:br w:type="page"/>
        </w:r>
      </w:ins>
    </w:p>
    <w:p w14:paraId="54F25F14" w14:textId="74FC2407" w:rsidR="003F33B3" w:rsidRPr="00B95524" w:rsidRDefault="003F33B3">
      <w:pPr>
        <w:rPr>
          <w:rFonts w:asciiTheme="majorBidi" w:hAnsiTheme="majorBidi" w:cstheme="majorBidi"/>
        </w:rPr>
        <w:pPrChange w:id="3148" w:author="Sharifi, Hossein" w:date="2021-11-17T14:33:00Z">
          <w:pPr>
            <w:spacing w:line="240" w:lineRule="auto"/>
            <w:jc w:val="both"/>
          </w:pPr>
        </w:pPrChange>
      </w:pPr>
    </w:p>
    <w:p w14:paraId="22681D7D" w14:textId="40DB2A44" w:rsidR="001067F4" w:rsidRPr="00B95524" w:rsidRDefault="00596A7E" w:rsidP="00F34279">
      <w:pPr>
        <w:pStyle w:val="Heading2"/>
        <w:numPr>
          <w:ilvl w:val="0"/>
          <w:numId w:val="0"/>
        </w:numPr>
        <w:spacing w:line="240" w:lineRule="auto"/>
        <w:rPr>
          <w:rFonts w:asciiTheme="majorBidi" w:hAnsiTheme="majorBidi" w:cstheme="majorBidi"/>
        </w:rPr>
      </w:pPr>
      <w:ins w:id="3149" w:author="Sharifi, Hossein" w:date="2021-11-17T10:58:00Z">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ins>
      <w:del w:id="3150" w:author="Sharifi, Hossein" w:date="2021-11-17T10:58:00Z">
        <w:r w:rsidR="00BD57E4" w:rsidDel="00596A7E">
          <w:rPr>
            <w:rFonts w:asciiTheme="majorBidi" w:hAnsiTheme="majorBidi" w:cstheme="majorBidi"/>
            <w:noProof/>
          </w:rPr>
          <w:drawing>
            <wp:inline distT="0" distB="0" distL="0" distR="0" wp14:anchorId="1538823A" wp14:editId="5094F47B">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del>
    </w:p>
    <w:p w14:paraId="691A54AE" w14:textId="3E3B3250" w:rsidR="008E0A43" w:rsidDel="005F09FD" w:rsidRDefault="008E0A43">
      <w:pPr>
        <w:spacing w:after="200" w:line="240" w:lineRule="auto"/>
        <w:jc w:val="center"/>
        <w:rPr>
          <w:del w:id="3151" w:author="Sharifi, Hossein" w:date="2021-11-17T21:25:00Z"/>
          <w:rFonts w:asciiTheme="majorBidi" w:hAnsiTheme="majorBidi" w:cstheme="majorBidi"/>
        </w:rPr>
        <w:pPrChange w:id="3152" w:author="Sharifi, Hossein" w:date="2021-11-17T21:33:00Z">
          <w:pPr>
            <w:spacing w:after="200" w:line="240" w:lineRule="auto"/>
          </w:pPr>
        </w:pPrChange>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3153"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ins w:id="3154" w:author="Sharifi, Hossein" w:date="2021-12-07T16:48:00Z">
        <w:r w:rsidR="00A15D39">
          <w:rPr>
            <w:rFonts w:asciiTheme="majorBidi" w:hAnsiTheme="majorBidi" w:cstheme="majorBidi"/>
            <w:b/>
            <w:bCs/>
            <w:noProof/>
          </w:rPr>
          <w:t>8</w:t>
        </w:r>
      </w:ins>
      <w:del w:id="3155" w:author="Sharifi, Hossein" w:date="2021-11-15T09:21:00Z">
        <w:r w:rsidR="00A668A3" w:rsidDel="00A65361">
          <w:rPr>
            <w:rFonts w:asciiTheme="majorBidi" w:hAnsiTheme="majorBidi" w:cstheme="majorBidi"/>
            <w:b/>
            <w:bCs/>
            <w:noProof/>
          </w:rPr>
          <w:delText>7</w:delText>
        </w:r>
      </w:del>
      <w:r w:rsidRPr="00B95524">
        <w:rPr>
          <w:rFonts w:asciiTheme="majorBidi" w:hAnsiTheme="majorBidi" w:cstheme="majorBidi"/>
          <w:b/>
          <w:bCs/>
        </w:rPr>
        <w:fldChar w:fldCharType="end"/>
      </w:r>
      <w:bookmarkEnd w:id="3153"/>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del w:id="3156" w:author="Wenk, Jonathan F." w:date="2021-12-17T16:20:00Z">
        <w:r w:rsidR="00671F4D" w:rsidRPr="00B95524" w:rsidDel="003F4433">
          <w:rPr>
            <w:rFonts w:asciiTheme="majorBidi" w:hAnsiTheme="majorBidi" w:cstheme="majorBidi"/>
            <w:b/>
            <w:bCs/>
          </w:rPr>
          <w:delText xml:space="preserve">collected </w:delText>
        </w:r>
      </w:del>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del w:id="3157" w:author="Sharifi, Hossein" w:date="2021-11-17T18:01:00Z">
        <w:r w:rsidR="00671F4D" w:rsidRPr="00B95524" w:rsidDel="004A6705">
          <w:rPr>
            <w:rFonts w:asciiTheme="majorBidi" w:hAnsiTheme="majorBidi" w:cstheme="majorBidi"/>
            <w:b/>
            <w:bCs/>
          </w:rPr>
          <w:delText xml:space="preserve"> </w:delText>
        </w:r>
      </w:del>
      <w:ins w:id="3158" w:author="Sharifi, Hossein" w:date="2021-11-17T18:01:00Z">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ins>
      <w:r w:rsidR="004A6705">
        <w:rPr>
          <w:rFonts w:asciiTheme="majorBidi" w:hAnsiTheme="majorBidi" w:cstheme="majorBidi"/>
          <w:b/>
          <w:bCs/>
        </w:rPr>
        <w:fldChar w:fldCharType="separate"/>
      </w:r>
      <w:ins w:id="3159" w:author="Sharifi, Hossein" w:date="2021-12-07T16:48:00Z">
        <w:r w:rsidR="00A15D39">
          <w:rPr>
            <w:rFonts w:asciiTheme="majorBidi" w:hAnsiTheme="majorBidi" w:cstheme="majorBidi"/>
            <w:b/>
            <w:bCs/>
            <w:noProof/>
          </w:rPr>
          <w:t>1</w:t>
        </w:r>
      </w:ins>
      <w:ins w:id="3160" w:author="Sharifi, Hossein" w:date="2021-11-17T18:01:00Z">
        <w:r w:rsidR="004A6705">
          <w:rPr>
            <w:rFonts w:asciiTheme="majorBidi" w:hAnsiTheme="majorBidi" w:cstheme="majorBidi"/>
            <w:b/>
            <w:bCs/>
          </w:rPr>
          <w:fldChar w:fldCharType="end"/>
        </w:r>
      </w:ins>
      <w:del w:id="3161" w:author="Sharifi, Hossein" w:date="2021-11-17T18:01:00Z">
        <w:r w:rsidR="00671F4D" w:rsidRPr="00B95524" w:rsidDel="004A6705">
          <w:rPr>
            <w:rFonts w:asciiTheme="majorBidi" w:hAnsiTheme="majorBidi" w:cstheme="majorBidi"/>
            <w:b/>
            <w:bCs/>
          </w:rPr>
          <w:fldChar w:fldCharType="begin"/>
        </w:r>
        <w:r w:rsidR="00671F4D" w:rsidRPr="00B95524" w:rsidDel="004A6705">
          <w:rPr>
            <w:rFonts w:asciiTheme="majorBidi" w:hAnsiTheme="majorBidi" w:cstheme="majorBidi"/>
            <w:b/>
            <w:bCs/>
          </w:rPr>
          <w:delInstrText xml:space="preserve"> seq table table5 </w:delInstrText>
        </w:r>
        <w:r w:rsidR="00671F4D" w:rsidRPr="00B95524" w:rsidDel="004A6705">
          <w:rPr>
            <w:rFonts w:asciiTheme="majorBidi" w:hAnsiTheme="majorBidi" w:cstheme="majorBidi"/>
            <w:b/>
            <w:bCs/>
          </w:rPr>
          <w:fldChar w:fldCharType="separate"/>
        </w:r>
      </w:del>
      <w:del w:id="3162" w:author="Sharifi, Hossein" w:date="2021-11-08T09:45:00Z">
        <w:r w:rsidR="00F96884" w:rsidDel="0070036E">
          <w:rPr>
            <w:rFonts w:asciiTheme="majorBidi" w:hAnsiTheme="majorBidi" w:cstheme="majorBidi"/>
            <w:b/>
            <w:bCs/>
            <w:noProof/>
          </w:rPr>
          <w:delText>5</w:delText>
        </w:r>
      </w:del>
      <w:del w:id="3163" w:author="Sharifi, Hossein" w:date="2021-11-17T18:01:00Z">
        <w:r w:rsidR="00671F4D" w:rsidRPr="00B95524" w:rsidDel="004A6705">
          <w:rPr>
            <w:rFonts w:asciiTheme="majorBidi" w:hAnsiTheme="majorBidi" w:cstheme="majorBidi"/>
            <w:b/>
            <w:bCs/>
          </w:rPr>
          <w:fldChar w:fldCharType="end"/>
        </w:r>
      </w:del>
      <w:r w:rsidR="00ED6D89" w:rsidRPr="00B95524">
        <w:rPr>
          <w:rFonts w:asciiTheme="majorBidi" w:hAnsiTheme="majorBidi" w:cstheme="majorBidi"/>
          <w:b/>
          <w:bCs/>
        </w:rPr>
        <w:t>)</w:t>
      </w:r>
      <w:r w:rsidR="00671F4D" w:rsidRPr="00B95524">
        <w:rPr>
          <w:rFonts w:asciiTheme="majorBidi" w:hAnsiTheme="majorBidi" w:cstheme="majorBidi"/>
          <w:b/>
          <w:bCs/>
        </w:rPr>
        <w:t>.</w:t>
      </w:r>
      <w:ins w:id="3164" w:author="Sharifi, Hossein" w:date="2021-11-17T18:08:00Z">
        <w:r w:rsidR="002D3EB1">
          <w:rPr>
            <w:rFonts w:asciiTheme="majorBidi" w:hAnsiTheme="majorBidi" w:cstheme="majorBidi"/>
            <w:b/>
            <w:bCs/>
          </w:rPr>
          <w:t xml:space="preserve"> </w:t>
        </w:r>
        <w:r w:rsidR="00664475">
          <w:rPr>
            <w:rFonts w:asciiTheme="majorBidi" w:hAnsiTheme="majorBidi" w:cstheme="majorBidi"/>
          </w:rPr>
          <w:t xml:space="preserve">Each </w:t>
        </w:r>
      </w:ins>
      <w:ins w:id="3165" w:author="Sharifi, Hossein" w:date="2021-11-17T18:09:00Z">
        <w:r w:rsidR="003D7ED1">
          <w:rPr>
            <w:rFonts w:asciiTheme="majorBidi" w:hAnsiTheme="majorBidi" w:cstheme="majorBidi"/>
          </w:rPr>
          <w:t>column</w:t>
        </w:r>
      </w:ins>
      <w:ins w:id="3166" w:author="Sharifi, Hossein" w:date="2021-11-17T18:08:00Z">
        <w:r w:rsidR="00664475">
          <w:rPr>
            <w:rFonts w:asciiTheme="majorBidi" w:hAnsiTheme="majorBidi" w:cstheme="majorBidi"/>
          </w:rPr>
          <w:t xml:space="preserve"> </w:t>
        </w:r>
      </w:ins>
      <w:ins w:id="3167" w:author="Sharifi, Hossein" w:date="2021-11-17T18:09:00Z">
        <w:r w:rsidR="003D7ED1">
          <w:rPr>
            <w:rFonts w:asciiTheme="majorBidi" w:hAnsiTheme="majorBidi" w:cstheme="majorBidi"/>
          </w:rPr>
          <w:t>summarizes</w:t>
        </w:r>
      </w:ins>
      <w:ins w:id="3168" w:author="Sharifi, Hossein" w:date="2021-11-17T18:08:00Z">
        <w:r w:rsidR="00664475">
          <w:rPr>
            <w:rFonts w:asciiTheme="majorBidi" w:hAnsiTheme="majorBidi" w:cstheme="majorBidi"/>
          </w:rPr>
          <w:t xml:space="preserve"> </w:t>
        </w:r>
      </w:ins>
      <w:ins w:id="3169" w:author="Sharifi, Hossein" w:date="2021-11-17T18:09:00Z">
        <w:r w:rsidR="003D7ED1">
          <w:rPr>
            <w:rFonts w:asciiTheme="majorBidi" w:hAnsiTheme="majorBidi" w:cstheme="majorBidi"/>
          </w:rPr>
          <w:t xml:space="preserve">the model validation for </w:t>
        </w:r>
      </w:ins>
      <w:ins w:id="3170" w:author="Sharifi, Hossein" w:date="2021-11-17T18:08:00Z">
        <w:r w:rsidR="00664475">
          <w:rPr>
            <w:rFonts w:asciiTheme="majorBidi" w:hAnsiTheme="majorBidi" w:cstheme="majorBidi"/>
          </w:rPr>
          <w:t>a</w:t>
        </w:r>
      </w:ins>
      <w:ins w:id="3171" w:author="Wenk, Jonathan F." w:date="2021-12-17T16:23:00Z">
        <w:r w:rsidR="003F4433">
          <w:rPr>
            <w:rFonts w:asciiTheme="majorBidi" w:hAnsiTheme="majorBidi" w:cstheme="majorBidi"/>
          </w:rPr>
          <w:t xml:space="preserve"> particular</w:t>
        </w:r>
      </w:ins>
      <w:ins w:id="3172" w:author="Sharifi, Hossein" w:date="2021-11-17T18:09:00Z">
        <w:r w:rsidR="00664475">
          <w:rPr>
            <w:rFonts w:asciiTheme="majorBidi" w:hAnsiTheme="majorBidi" w:cstheme="majorBidi"/>
          </w:rPr>
          <w:t xml:space="preserve"> valvular disease </w:t>
        </w:r>
      </w:ins>
      <w:ins w:id="3173" w:author="Sharifi, Hossein" w:date="2021-11-17T18:11:00Z">
        <w:r w:rsidR="009C3917" w:rsidRPr="009C3917">
          <w:rPr>
            <w:rFonts w:asciiTheme="majorBidi" w:hAnsiTheme="majorBidi" w:cstheme="majorBidi"/>
          </w:rPr>
          <w:t>(left, aortic stenosis; middle, aortic insufficiency; right, mitral insufficiency).</w:t>
        </w:r>
      </w:ins>
      <w:del w:id="3174" w:author="Sharifi, Hossein" w:date="2021-11-17T18:12:00Z">
        <w:r w:rsidR="00671F4D" w:rsidRPr="00B95524" w:rsidDel="00674F13">
          <w:rPr>
            <w:rFonts w:asciiTheme="majorBidi" w:hAnsiTheme="majorBidi" w:cstheme="majorBidi"/>
            <w:b/>
            <w:bCs/>
          </w:rPr>
          <w:delText xml:space="preserve"> </w:delText>
        </w:r>
        <w:r w:rsidR="00BF3268" w:rsidRPr="00B95524" w:rsidDel="009C3917">
          <w:rPr>
            <w:rFonts w:asciiTheme="majorBidi" w:hAnsiTheme="majorBidi" w:cstheme="majorBidi"/>
          </w:rPr>
          <w:delText>Left</w:delText>
        </w:r>
      </w:del>
      <w:del w:id="3175" w:author="Sharifi, Hossein" w:date="2021-11-17T18:05:00Z">
        <w:r w:rsidR="00BC2B20" w:rsidDel="003B63B5">
          <w:rPr>
            <w:rFonts w:asciiTheme="majorBidi" w:hAnsiTheme="majorBidi" w:cstheme="majorBidi"/>
          </w:rPr>
          <w:delText xml:space="preserve"> </w:delText>
        </w:r>
      </w:del>
      <w:del w:id="3176" w:author="Sharifi, Hossein" w:date="2021-11-17T18:12:00Z">
        <w:r w:rsidR="00BF3268" w:rsidRPr="00B95524" w:rsidDel="009C3917">
          <w:rPr>
            <w:rFonts w:asciiTheme="majorBidi" w:hAnsiTheme="majorBidi" w:cstheme="majorBidi"/>
          </w:rPr>
          <w:delText>hand</w:delText>
        </w:r>
        <w:r w:rsidR="00DF5E8B" w:rsidRPr="00B95524" w:rsidDel="009C3917">
          <w:rPr>
            <w:rFonts w:asciiTheme="majorBidi" w:hAnsiTheme="majorBidi" w:cstheme="majorBidi"/>
          </w:rPr>
          <w:delText xml:space="preserve"> column </w:delText>
        </w:r>
        <w:r w:rsidR="00BF3268" w:rsidRPr="00B95524" w:rsidDel="009C3917">
          <w:rPr>
            <w:rFonts w:asciiTheme="majorBidi" w:hAnsiTheme="majorBidi" w:cstheme="majorBidi"/>
          </w:rPr>
          <w:delText xml:space="preserve">shows model validation for aortic stenosis. Middle column shows </w:delText>
        </w:r>
        <w:r w:rsidR="004132CE" w:rsidRPr="00B95524" w:rsidDel="009C3917">
          <w:rPr>
            <w:rFonts w:asciiTheme="majorBidi" w:hAnsiTheme="majorBidi" w:cstheme="majorBidi"/>
          </w:rPr>
          <w:delText xml:space="preserve">model validation for mitral </w:delText>
        </w:r>
      </w:del>
      <w:del w:id="3177" w:author="Sharifi, Hossein" w:date="2021-11-14T18:47:00Z">
        <w:r w:rsidR="004132CE" w:rsidRPr="00B95524" w:rsidDel="00951CA7">
          <w:rPr>
            <w:rFonts w:asciiTheme="majorBidi" w:hAnsiTheme="majorBidi" w:cstheme="majorBidi"/>
          </w:rPr>
          <w:delText>regurgitation</w:delText>
        </w:r>
      </w:del>
      <w:del w:id="3178" w:author="Sharifi, Hossein" w:date="2021-11-17T18:12:00Z">
        <w:r w:rsidR="004132CE" w:rsidRPr="00B95524" w:rsidDel="009C3917">
          <w:rPr>
            <w:rFonts w:asciiTheme="majorBidi" w:hAnsiTheme="majorBidi" w:cstheme="majorBidi"/>
          </w:rPr>
          <w:delText>. Right</w:delText>
        </w:r>
      </w:del>
      <w:del w:id="3179" w:author="Sharifi, Hossein" w:date="2021-11-17T18:06:00Z">
        <w:r w:rsidR="004132CE" w:rsidRPr="00B95524" w:rsidDel="0033022F">
          <w:rPr>
            <w:rFonts w:asciiTheme="majorBidi" w:hAnsiTheme="majorBidi" w:cstheme="majorBidi"/>
          </w:rPr>
          <w:delText xml:space="preserve"> </w:delText>
        </w:r>
      </w:del>
      <w:del w:id="3180" w:author="Sharifi, Hossein" w:date="2021-11-17T18:12:00Z">
        <w:r w:rsidR="004132CE" w:rsidRPr="00B95524" w:rsidDel="009C3917">
          <w:rPr>
            <w:rFonts w:asciiTheme="majorBidi" w:hAnsiTheme="majorBidi" w:cstheme="majorBidi"/>
          </w:rPr>
          <w:delText xml:space="preserve">hand column shows model validation for aortic </w:delText>
        </w:r>
      </w:del>
      <w:del w:id="3181" w:author="Sharifi, Hossein" w:date="2021-11-14T18:48:00Z">
        <w:r w:rsidR="004132CE" w:rsidRPr="00B95524" w:rsidDel="00951CA7">
          <w:rPr>
            <w:rFonts w:asciiTheme="majorBidi" w:hAnsiTheme="majorBidi" w:cstheme="majorBidi"/>
          </w:rPr>
          <w:delText>regurgitation</w:delText>
        </w:r>
      </w:del>
      <w:del w:id="3182" w:author="Sharifi, Hossein" w:date="2021-11-17T18:12:00Z">
        <w:r w:rsidR="004132CE" w:rsidRPr="00B95524" w:rsidDel="009C3917">
          <w:rPr>
            <w:rFonts w:asciiTheme="majorBidi" w:hAnsiTheme="majorBidi" w:cstheme="majorBidi"/>
          </w:rPr>
          <w:delText xml:space="preserve">. </w:delText>
        </w:r>
      </w:del>
      <w:ins w:id="3183" w:author="Sharifi, Hossein" w:date="2021-11-17T21:23:00Z">
        <w:r w:rsidR="00BB67D1">
          <w:rPr>
            <w:rFonts w:asciiTheme="majorBidi" w:hAnsiTheme="majorBidi" w:cstheme="majorBidi"/>
            <w:b/>
            <w:bCs/>
          </w:rPr>
          <w:t xml:space="preserve"> </w:t>
        </w:r>
      </w:ins>
      <w:r w:rsidR="005B68FE" w:rsidRPr="00B95524">
        <w:rPr>
          <w:rFonts w:asciiTheme="majorBidi" w:hAnsiTheme="majorBidi" w:cstheme="majorBidi"/>
        </w:rPr>
        <w:t xml:space="preserve">In all panels, </w:t>
      </w:r>
      <w:ins w:id="3184" w:author="Sharifi, Hossein" w:date="2021-11-17T18:12:00Z">
        <w:r w:rsidR="00674F13">
          <w:rPr>
            <w:rFonts w:asciiTheme="majorBidi" w:hAnsiTheme="majorBidi" w:cstheme="majorBidi"/>
          </w:rPr>
          <w:t>interquartile ranges for clinical data are shown with box plots</w:t>
        </w:r>
      </w:ins>
      <w:ins w:id="3185" w:author="Sharifi, Hossein" w:date="2021-11-17T19:31:00Z">
        <w:r w:rsidR="009B2390">
          <w:rPr>
            <w:rFonts w:asciiTheme="majorBidi" w:hAnsiTheme="majorBidi" w:cstheme="majorBidi"/>
          </w:rPr>
          <w:t xml:space="preserve"> in two gr</w:t>
        </w:r>
        <w:r w:rsidR="009E0A4D">
          <w:rPr>
            <w:rFonts w:asciiTheme="majorBidi" w:hAnsiTheme="majorBidi" w:cstheme="majorBidi"/>
          </w:rPr>
          <w:t>oups of Control and Patient</w:t>
        </w:r>
      </w:ins>
      <w:ins w:id="3186" w:author="Sharifi, Hossein" w:date="2021-11-17T18:12:00Z">
        <w:r w:rsidR="00674F13">
          <w:rPr>
            <w:rFonts w:asciiTheme="majorBidi" w:hAnsiTheme="majorBidi" w:cstheme="majorBidi"/>
          </w:rPr>
          <w:t>, wher</w:t>
        </w:r>
      </w:ins>
      <w:ins w:id="3187" w:author="Sharifi, Hossein" w:date="2021-11-17T18:13:00Z">
        <w:r w:rsidR="007A5C96">
          <w:rPr>
            <w:rFonts w:asciiTheme="majorBidi" w:hAnsiTheme="majorBidi" w:cstheme="majorBidi"/>
          </w:rPr>
          <w:t xml:space="preserve">eas </w:t>
        </w:r>
      </w:ins>
      <w:ins w:id="3188" w:author="Sharifi, Hossein" w:date="2021-11-17T19:31:00Z">
        <w:r w:rsidR="009E0A4D">
          <w:rPr>
            <w:rFonts w:asciiTheme="majorBidi" w:hAnsiTheme="majorBidi" w:cstheme="majorBidi"/>
          </w:rPr>
          <w:t>simulatio</w:t>
        </w:r>
      </w:ins>
      <w:ins w:id="3189" w:author="Sharifi, Hossein" w:date="2021-11-17T19:32:00Z">
        <w:r w:rsidR="009E0A4D">
          <w:rPr>
            <w:rFonts w:asciiTheme="majorBidi" w:hAnsiTheme="majorBidi" w:cstheme="majorBidi"/>
          </w:rPr>
          <w:t xml:space="preserve">n results are shown with circle markers in two groups of Baseline (Sim) and Patient (Sim). </w:t>
        </w:r>
      </w:ins>
      <w:ins w:id="3190" w:author="Sharifi, Hossein" w:date="2021-11-17T21:21:00Z">
        <w:r w:rsidR="005A16CB">
          <w:rPr>
            <w:rFonts w:asciiTheme="majorBidi" w:hAnsiTheme="majorBidi" w:cstheme="majorBidi"/>
          </w:rPr>
          <w:t xml:space="preserve">LV end-diastolic volume index: LV end-diastolic </w:t>
        </w:r>
        <w:r w:rsidR="00E21732">
          <w:rPr>
            <w:rFonts w:asciiTheme="majorBidi" w:hAnsiTheme="majorBidi" w:cstheme="majorBidi"/>
          </w:rPr>
          <w:t xml:space="preserve">volume normalized </w:t>
        </w:r>
      </w:ins>
      <w:ins w:id="3191" w:author="Sharifi, Hossein" w:date="2021-11-17T21:22:00Z">
        <w:r w:rsidR="00E21732">
          <w:rPr>
            <w:rFonts w:asciiTheme="majorBidi" w:hAnsiTheme="majorBidi" w:cstheme="majorBidi"/>
          </w:rPr>
          <w:t>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ins>
      <w:ins w:id="3192" w:author="Sharifi, Hossein" w:date="2021-11-17T21:23:00Z">
        <w:r w:rsidR="00BB67D1">
          <w:rPr>
            <w:rFonts w:asciiTheme="majorBidi" w:hAnsiTheme="majorBidi" w:cstheme="majorBidi"/>
          </w:rPr>
          <w:t xml:space="preserve"> index: LV myocardium mass normalized by the body surface area.</w:t>
        </w:r>
      </w:ins>
      <w:ins w:id="3193" w:author="Wenk, Jonathan F." w:date="2021-12-17T16:29:00Z">
        <w:r w:rsidR="000B5372">
          <w:rPr>
            <w:rFonts w:asciiTheme="majorBidi" w:hAnsiTheme="majorBidi" w:cstheme="majorBidi"/>
          </w:rPr>
          <w:t xml:space="preserve"> Note that RV means regurgitant volume.</w:t>
        </w:r>
      </w:ins>
      <w:ins w:id="3194" w:author="Sharifi, Hossein" w:date="2021-11-17T21:32:00Z">
        <w:r w:rsidR="005F09FD">
          <w:rPr>
            <w:rFonts w:asciiTheme="majorBidi" w:hAnsiTheme="majorBidi" w:cstheme="majorBidi"/>
          </w:rPr>
          <w:t xml:space="preserve"> </w:t>
        </w:r>
      </w:ins>
      <w:del w:id="3195" w:author="Sharifi, Hossein" w:date="2021-11-17T21:25:00Z">
        <w:r w:rsidR="005B68FE" w:rsidRPr="00B95524" w:rsidDel="00B30841">
          <w:rPr>
            <w:rFonts w:asciiTheme="majorBidi" w:hAnsiTheme="majorBidi" w:cstheme="majorBidi"/>
          </w:rPr>
          <w:delText>c</w:delText>
        </w:r>
        <w:r w:rsidR="00C03082" w:rsidRPr="00B95524" w:rsidDel="00B30841">
          <w:rPr>
            <w:rFonts w:asciiTheme="majorBidi" w:hAnsiTheme="majorBidi" w:cstheme="majorBidi"/>
          </w:rPr>
          <w:delText xml:space="preserve">linical data are shown with </w:delText>
        </w:r>
        <w:r w:rsidR="005B68FE" w:rsidRPr="00B95524" w:rsidDel="00B30841">
          <w:rPr>
            <w:rFonts w:asciiTheme="majorBidi" w:hAnsiTheme="majorBidi" w:cstheme="majorBidi"/>
          </w:rPr>
          <w:delText>circle marker</w:delText>
        </w:r>
        <w:r w:rsidR="001F64FF" w:rsidRPr="00B95524" w:rsidDel="00B30841">
          <w:rPr>
            <w:rFonts w:asciiTheme="majorBidi" w:hAnsiTheme="majorBidi" w:cstheme="majorBidi"/>
          </w:rPr>
          <w:delText>s</w:delText>
        </w:r>
        <w:r w:rsidR="005B68FE" w:rsidRPr="00B95524" w:rsidDel="00B30841">
          <w:rPr>
            <w:rFonts w:asciiTheme="majorBidi" w:hAnsiTheme="majorBidi" w:cstheme="majorBidi"/>
          </w:rPr>
          <w:delText xml:space="preserve"> </w:delText>
        </w:r>
        <w:r w:rsidR="00DC59A4" w:rsidRPr="00B95524" w:rsidDel="00B30841">
          <w:rPr>
            <w:rFonts w:asciiTheme="majorBidi" w:hAnsiTheme="majorBidi" w:cstheme="majorBidi"/>
          </w:rPr>
          <w:delText>in</w:delText>
        </w:r>
        <w:r w:rsidR="005B68FE" w:rsidRPr="00B95524" w:rsidDel="00B30841">
          <w:rPr>
            <w:rFonts w:asciiTheme="majorBidi" w:hAnsiTheme="majorBidi" w:cstheme="majorBidi"/>
          </w:rPr>
          <w:delText xml:space="preserve"> two groups of </w:delText>
        </w:r>
        <w:r w:rsidR="004F1B8F" w:rsidDel="00B30841">
          <w:rPr>
            <w:rFonts w:asciiTheme="majorBidi" w:hAnsiTheme="majorBidi" w:cstheme="majorBidi"/>
          </w:rPr>
          <w:delText>CD</w:delText>
        </w:r>
        <w:r w:rsidR="005B68FE" w:rsidRPr="00B95524" w:rsidDel="00B30841">
          <w:rPr>
            <w:rFonts w:asciiTheme="majorBidi" w:hAnsiTheme="majorBidi" w:cstheme="majorBidi"/>
          </w:rPr>
          <w:delText xml:space="preserve"> and </w:delText>
        </w:r>
        <w:r w:rsidR="004F1B8F" w:rsidDel="00B30841">
          <w:rPr>
            <w:rFonts w:asciiTheme="majorBidi" w:hAnsiTheme="majorBidi" w:cstheme="majorBidi"/>
          </w:rPr>
          <w:delText>PD</w:delText>
        </w:r>
        <w:r w:rsidR="005B68FE" w:rsidRPr="00B95524" w:rsidDel="00B30841">
          <w:rPr>
            <w:rFonts w:asciiTheme="majorBidi" w:hAnsiTheme="majorBidi" w:cstheme="majorBidi"/>
          </w:rPr>
          <w:delText xml:space="preserve">. </w:delText>
        </w:r>
        <w:r w:rsidR="00DE00CC" w:rsidRPr="00B95524" w:rsidDel="00B30841">
          <w:rPr>
            <w:rFonts w:asciiTheme="majorBidi" w:hAnsiTheme="majorBidi" w:cstheme="majorBidi"/>
          </w:rPr>
          <w:delText xml:space="preserve">Model </w:delText>
        </w:r>
        <w:r w:rsidR="004F03B3" w:rsidRPr="00B95524" w:rsidDel="00B30841">
          <w:rPr>
            <w:rFonts w:asciiTheme="majorBidi" w:hAnsiTheme="majorBidi" w:cstheme="majorBidi"/>
          </w:rPr>
          <w:delText>prediction</w:delText>
        </w:r>
        <w:r w:rsidR="00111090" w:rsidRPr="00B95524" w:rsidDel="00B30841">
          <w:rPr>
            <w:rFonts w:asciiTheme="majorBidi" w:hAnsiTheme="majorBidi" w:cstheme="majorBidi"/>
          </w:rPr>
          <w:delText>s</w:delText>
        </w:r>
        <w:r w:rsidR="004F03B3" w:rsidRPr="00B95524" w:rsidDel="00B30841">
          <w:rPr>
            <w:rFonts w:asciiTheme="majorBidi" w:hAnsiTheme="majorBidi" w:cstheme="majorBidi"/>
          </w:rPr>
          <w:delText xml:space="preserve"> are shown with </w:delText>
        </w:r>
        <w:r w:rsidR="00111090" w:rsidRPr="00B95524" w:rsidDel="00B30841">
          <w:rPr>
            <w:rFonts w:asciiTheme="majorBidi" w:hAnsiTheme="majorBidi" w:cstheme="majorBidi"/>
          </w:rPr>
          <w:delText>star markers</w:delText>
        </w:r>
        <w:r w:rsidR="001158B8" w:rsidDel="00B30841">
          <w:rPr>
            <w:rFonts w:asciiTheme="majorBidi" w:hAnsiTheme="majorBidi" w:cstheme="majorBidi"/>
          </w:rPr>
          <w:delText xml:space="preserve"> in two groups of CS and PS</w:delText>
        </w:r>
        <w:r w:rsidR="00111090" w:rsidRPr="00B95524" w:rsidDel="00B30841">
          <w:rPr>
            <w:rFonts w:asciiTheme="majorBidi" w:hAnsiTheme="majorBidi" w:cstheme="majorBidi"/>
          </w:rPr>
          <w:delText xml:space="preserve">. For each valvular </w:delText>
        </w:r>
        <w:r w:rsidR="002B67E6" w:rsidRPr="00B95524" w:rsidDel="00B30841">
          <w:rPr>
            <w:rFonts w:asciiTheme="majorBidi" w:hAnsiTheme="majorBidi" w:cstheme="majorBidi"/>
          </w:rPr>
          <w:delText xml:space="preserve">disease case, three levels of severity for </w:delText>
        </w:r>
        <w:r w:rsidR="00150BA8" w:rsidRPr="00B95524" w:rsidDel="00B30841">
          <w:rPr>
            <w:rFonts w:asciiTheme="majorBidi" w:hAnsiTheme="majorBidi" w:cstheme="majorBidi"/>
          </w:rPr>
          <w:delText>model simulation</w:delText>
        </w:r>
        <w:r w:rsidR="00D41F5E" w:rsidRPr="00B95524" w:rsidDel="00B30841">
          <w:rPr>
            <w:rFonts w:asciiTheme="majorBidi" w:hAnsiTheme="majorBidi" w:cstheme="majorBidi"/>
          </w:rPr>
          <w:delText>s</w:delText>
        </w:r>
        <w:r w:rsidR="002B67E6" w:rsidRPr="00B95524" w:rsidDel="00B30841">
          <w:rPr>
            <w:rFonts w:asciiTheme="majorBidi" w:hAnsiTheme="majorBidi" w:cstheme="majorBidi"/>
          </w:rPr>
          <w:delText xml:space="preserve"> are shown </w:delText>
        </w:r>
        <w:r w:rsidR="00150BA8" w:rsidRPr="00B95524" w:rsidDel="00B30841">
          <w:rPr>
            <w:rFonts w:asciiTheme="majorBidi" w:hAnsiTheme="majorBidi" w:cstheme="majorBidi"/>
          </w:rPr>
          <w:delText>in accordance</w:delText>
        </w:r>
        <w:r w:rsidR="002B67E6" w:rsidRPr="00B95524" w:rsidDel="00B30841">
          <w:rPr>
            <w:rFonts w:asciiTheme="majorBidi" w:hAnsiTheme="majorBidi" w:cstheme="majorBidi"/>
          </w:rPr>
          <w:delText xml:space="preserve"> </w:delText>
        </w:r>
        <w:r w:rsidR="0022631D" w:rsidRPr="00B95524" w:rsidDel="00B30841">
          <w:rPr>
            <w:rFonts w:asciiTheme="majorBidi" w:hAnsiTheme="majorBidi" w:cstheme="majorBidi"/>
          </w:rPr>
          <w:delText>with</w:delText>
        </w:r>
        <w:r w:rsidR="002B67E6" w:rsidRPr="00B95524" w:rsidDel="00B30841">
          <w:rPr>
            <w:rFonts w:asciiTheme="majorBidi" w:hAnsiTheme="majorBidi" w:cstheme="majorBidi"/>
          </w:rPr>
          <w:delText xml:space="preserve"> </w:delText>
        </w:r>
        <w:r w:rsidR="00225444" w:rsidRPr="00B95524" w:rsidDel="00B30841">
          <w:rPr>
            <w:rFonts w:asciiTheme="majorBidi" w:hAnsiTheme="majorBidi" w:cstheme="majorBidi"/>
          </w:rPr>
          <w:delText xml:space="preserve">Tables </w:delText>
        </w:r>
        <w:r w:rsidR="00225444" w:rsidRPr="00B95524" w:rsidDel="00B30841">
          <w:rPr>
            <w:rFonts w:asciiTheme="majorBidi" w:hAnsiTheme="majorBidi" w:cstheme="majorBidi"/>
          </w:rPr>
          <w:fldChar w:fldCharType="begin"/>
        </w:r>
        <w:r w:rsidR="00225444" w:rsidRPr="00B95524" w:rsidDel="00B30841">
          <w:rPr>
            <w:rFonts w:asciiTheme="majorBidi" w:hAnsiTheme="majorBidi" w:cstheme="majorBidi"/>
          </w:rPr>
          <w:delInstrText xml:space="preserve"> seq table table2 </w:delInstrText>
        </w:r>
        <w:r w:rsidR="00225444" w:rsidRPr="00B95524" w:rsidDel="00B30841">
          <w:rPr>
            <w:rFonts w:asciiTheme="majorBidi" w:hAnsiTheme="majorBidi" w:cstheme="majorBidi"/>
          </w:rPr>
          <w:fldChar w:fldCharType="separate"/>
        </w:r>
        <w:r w:rsidR="00A668A3" w:rsidDel="00B30841">
          <w:rPr>
            <w:rFonts w:asciiTheme="majorBidi" w:hAnsiTheme="majorBidi" w:cstheme="majorBidi"/>
            <w:noProof/>
          </w:rPr>
          <w:delText>2</w:delText>
        </w:r>
        <w:r w:rsidR="00225444" w:rsidRPr="00B95524" w:rsidDel="00B30841">
          <w:rPr>
            <w:rFonts w:asciiTheme="majorBidi" w:hAnsiTheme="majorBidi" w:cstheme="majorBidi"/>
          </w:rPr>
          <w:fldChar w:fldCharType="end"/>
        </w:r>
        <w:r w:rsidR="00225444" w:rsidRPr="00B95524" w:rsidDel="00B30841">
          <w:rPr>
            <w:rFonts w:asciiTheme="majorBidi" w:hAnsiTheme="majorBidi" w:cstheme="majorBidi"/>
          </w:rPr>
          <w:delText>-</w:delText>
        </w:r>
        <w:r w:rsidR="00225444" w:rsidRPr="00B95524" w:rsidDel="00B30841">
          <w:rPr>
            <w:rFonts w:asciiTheme="majorBidi" w:hAnsiTheme="majorBidi" w:cstheme="majorBidi"/>
          </w:rPr>
          <w:fldChar w:fldCharType="begin"/>
        </w:r>
        <w:r w:rsidR="00225444" w:rsidRPr="00B95524" w:rsidDel="00B30841">
          <w:rPr>
            <w:rFonts w:asciiTheme="majorBidi" w:hAnsiTheme="majorBidi" w:cstheme="majorBidi"/>
          </w:rPr>
          <w:delInstrText xml:space="preserve"> seq table table4 </w:delInstrText>
        </w:r>
        <w:r w:rsidR="00225444" w:rsidRPr="00B95524" w:rsidDel="00B30841">
          <w:rPr>
            <w:rFonts w:asciiTheme="majorBidi" w:hAnsiTheme="majorBidi" w:cstheme="majorBidi"/>
          </w:rPr>
          <w:fldChar w:fldCharType="separate"/>
        </w:r>
      </w:del>
      <w:del w:id="3196" w:author="Sharifi, Hossein" w:date="2021-11-08T09:45:00Z">
        <w:r w:rsidR="00F96884" w:rsidDel="0070036E">
          <w:rPr>
            <w:rFonts w:asciiTheme="majorBidi" w:hAnsiTheme="majorBidi" w:cstheme="majorBidi"/>
            <w:noProof/>
          </w:rPr>
          <w:delText>4</w:delText>
        </w:r>
      </w:del>
      <w:del w:id="3197" w:author="Sharifi, Hossein" w:date="2021-11-17T21:25:00Z">
        <w:r w:rsidR="00225444" w:rsidRPr="00B95524" w:rsidDel="00B30841">
          <w:rPr>
            <w:rFonts w:asciiTheme="majorBidi" w:hAnsiTheme="majorBidi" w:cstheme="majorBidi"/>
          </w:rPr>
          <w:fldChar w:fldCharType="end"/>
        </w:r>
        <w:r w:rsidR="00225444" w:rsidRPr="00B95524" w:rsidDel="00B30841">
          <w:rPr>
            <w:rFonts w:asciiTheme="majorBidi" w:hAnsiTheme="majorBidi" w:cstheme="majorBidi"/>
          </w:rPr>
          <w:delText>.</w:delText>
        </w:r>
        <w:r w:rsidR="00DE00CC" w:rsidRPr="00B95524" w:rsidDel="00B30841">
          <w:rPr>
            <w:rFonts w:asciiTheme="majorBidi" w:hAnsiTheme="majorBidi" w:cstheme="majorBidi"/>
          </w:rPr>
          <w:delText xml:space="preserve"> </w:delText>
        </w:r>
        <w:r w:rsidR="00D6637B" w:rsidRPr="00B95524" w:rsidDel="00B30841">
          <w:rPr>
            <w:rFonts w:asciiTheme="majorBidi" w:hAnsiTheme="majorBidi" w:cstheme="majorBidi"/>
          </w:rPr>
          <w:delText>Model results are indexed by an average body surface area of 1.9 m</w:delText>
        </w:r>
        <w:r w:rsidR="00D6637B" w:rsidRPr="00B95524" w:rsidDel="00B30841">
          <w:rPr>
            <w:rFonts w:asciiTheme="majorBidi" w:hAnsiTheme="majorBidi" w:cstheme="majorBidi"/>
            <w:vertAlign w:val="superscript"/>
          </w:rPr>
          <w:delText>2</w:delText>
        </w:r>
        <w:r w:rsidR="0093058A" w:rsidDel="00B30841">
          <w:rPr>
            <w:rFonts w:asciiTheme="majorBidi" w:hAnsiTheme="majorBidi" w:cstheme="majorBidi"/>
            <w:vertAlign w:val="superscript"/>
          </w:rPr>
          <w:delText xml:space="preserve"> </w:delText>
        </w:r>
        <w:r w:rsidR="008B3DAE" w:rsidDel="00B30841">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B30841">
          <w:rPr>
            <w:rFonts w:asciiTheme="majorBidi" w:hAnsiTheme="majorBidi" w:cstheme="majorBidi"/>
          </w:rPr>
          <w:delInstrText xml:space="preserve"> ADDIN EN.CITE </w:delInstrText>
        </w:r>
        <w:r w:rsidR="00877515" w:rsidDel="00B30841">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B30841">
          <w:rPr>
            <w:rFonts w:asciiTheme="majorBidi" w:hAnsiTheme="majorBidi" w:cstheme="majorBidi"/>
          </w:rPr>
          <w:delInstrText xml:space="preserve"> ADDIN EN.CITE.DATA </w:delInstrText>
        </w:r>
        <w:r w:rsidR="00877515" w:rsidDel="00B30841">
          <w:rPr>
            <w:rFonts w:asciiTheme="majorBidi" w:hAnsiTheme="majorBidi" w:cstheme="majorBidi"/>
          </w:rPr>
        </w:r>
        <w:r w:rsidR="00877515" w:rsidDel="00B30841">
          <w:rPr>
            <w:rFonts w:asciiTheme="majorBidi" w:hAnsiTheme="majorBidi" w:cstheme="majorBidi"/>
          </w:rPr>
          <w:fldChar w:fldCharType="end"/>
        </w:r>
        <w:r w:rsidR="008B3DAE" w:rsidDel="00B30841">
          <w:rPr>
            <w:rFonts w:asciiTheme="majorBidi" w:hAnsiTheme="majorBidi" w:cstheme="majorBidi"/>
          </w:rPr>
        </w:r>
        <w:r w:rsidR="008B3DAE" w:rsidDel="00B30841">
          <w:rPr>
            <w:rFonts w:asciiTheme="majorBidi" w:hAnsiTheme="majorBidi" w:cstheme="majorBidi"/>
          </w:rPr>
          <w:fldChar w:fldCharType="separate"/>
        </w:r>
        <w:r w:rsidR="00877515" w:rsidDel="00B30841">
          <w:rPr>
            <w:rFonts w:asciiTheme="majorBidi" w:hAnsiTheme="majorBidi" w:cstheme="majorBidi"/>
            <w:noProof/>
          </w:rPr>
          <w:delText>(Verbraecken et al., 2006; Lang et al., 2015)</w:delText>
        </w:r>
        <w:r w:rsidR="008B3DAE" w:rsidDel="00B30841">
          <w:rPr>
            <w:rFonts w:asciiTheme="majorBidi" w:hAnsiTheme="majorBidi" w:cstheme="majorBidi"/>
          </w:rPr>
          <w:fldChar w:fldCharType="end"/>
        </w:r>
        <w:r w:rsidR="00D6637B" w:rsidRPr="00B95524" w:rsidDel="00B30841">
          <w:rPr>
            <w:rFonts w:asciiTheme="majorBidi" w:hAnsiTheme="majorBidi" w:cstheme="majorBidi"/>
          </w:rPr>
          <w:delText>.</w:delText>
        </w:r>
        <w:r w:rsidR="00293E39" w:rsidDel="00B30841">
          <w:rPr>
            <w:rFonts w:asciiTheme="majorBidi" w:hAnsiTheme="majorBidi" w:cstheme="majorBidi"/>
          </w:rPr>
          <w:delText xml:space="preserve"> </w:delText>
        </w:r>
        <w:r w:rsidR="009E4B41" w:rsidDel="00B30841">
          <w:rPr>
            <w:rFonts w:asciiTheme="majorBidi" w:hAnsiTheme="majorBidi" w:cstheme="majorBidi"/>
          </w:rPr>
          <w:delText xml:space="preserve">CD stands for </w:delText>
        </w:r>
        <w:r w:rsidR="00225751" w:rsidDel="00B30841">
          <w:rPr>
            <w:rFonts w:asciiTheme="majorBidi" w:hAnsiTheme="majorBidi" w:cstheme="majorBidi"/>
          </w:rPr>
          <w:delText xml:space="preserve">“control data”, PD for “patients data”, CS for “control simulation”, and </w:delText>
        </w:r>
        <w:r w:rsidR="006B3CA9" w:rsidDel="00B30841">
          <w:rPr>
            <w:rFonts w:asciiTheme="majorBidi" w:hAnsiTheme="majorBidi" w:cstheme="majorBidi"/>
          </w:rPr>
          <w:delText xml:space="preserve">PS </w:delText>
        </w:r>
        <w:r w:rsidR="009B07BA" w:rsidDel="00B30841">
          <w:rPr>
            <w:rFonts w:asciiTheme="majorBidi" w:hAnsiTheme="majorBidi" w:cstheme="majorBidi"/>
          </w:rPr>
          <w:delText>for “patients simulation”.</w:delText>
        </w:r>
      </w:del>
    </w:p>
    <w:p w14:paraId="5A615429" w14:textId="25B3F4D0" w:rsidR="001067F4" w:rsidRPr="00B95524" w:rsidRDefault="005F09FD">
      <w:pPr>
        <w:spacing w:after="200" w:line="240" w:lineRule="auto"/>
        <w:jc w:val="center"/>
        <w:rPr>
          <w:rFonts w:asciiTheme="majorBidi" w:hAnsiTheme="majorBidi" w:cstheme="majorBidi"/>
        </w:rPr>
        <w:pPrChange w:id="3198" w:author="Sharifi, Hossein" w:date="2021-11-17T21:33:00Z">
          <w:pPr>
            <w:spacing w:after="200" w:line="240" w:lineRule="auto"/>
          </w:pPr>
        </w:pPrChange>
      </w:pPr>
      <w:ins w:id="3199" w:author="Sharifi, Hossein" w:date="2021-11-17T21:31:00Z">
        <w:r>
          <w:rPr>
            <w:rFonts w:asciiTheme="majorBidi" w:hAnsiTheme="majorBidi" w:cstheme="majorBidi"/>
          </w:rPr>
          <w:t>n</w:t>
        </w:r>
        <w:r w:rsidRPr="005F09FD">
          <w:rPr>
            <w:rFonts w:asciiTheme="majorBidi" w:hAnsiTheme="majorBidi" w:cstheme="majorBidi"/>
          </w:rPr>
          <w:t>s</w:t>
        </w:r>
        <w:r>
          <w:rPr>
            <w:rFonts w:asciiTheme="majorBidi" w:hAnsiTheme="majorBidi" w:cstheme="majorBidi"/>
          </w:rPr>
          <w:t xml:space="preserve"> (not significant)</w:t>
        </w:r>
        <w:del w:id="3200" w:author="Wenk, Jonathan F." w:date="2021-12-17T16:26:00Z">
          <w:r w:rsidRPr="005F09FD" w:rsidDel="00AB7332">
            <w:rPr>
              <w:rFonts w:asciiTheme="majorBidi" w:hAnsiTheme="majorBidi" w:cstheme="majorBidi"/>
            </w:rPr>
            <w:delText xml:space="preserve">: p </w:delText>
          </w:r>
        </w:del>
      </w:ins>
      <w:ins w:id="3201" w:author="Sharifi, Hossein" w:date="2021-11-17T21:32:00Z">
        <w:del w:id="3202" w:author="Wenk, Jonathan F." w:date="2021-12-17T16:26:00Z">
          <w:r w:rsidR="00EE35DD" w:rsidDel="00AB7332">
            <w:rPr>
              <w:rFonts w:ascii="Cambria Math" w:hAnsi="Cambria Math" w:cstheme="majorBidi"/>
            </w:rPr>
            <w:delText>≤</w:delText>
          </w:r>
          <w:r w:rsidR="00EE35DD" w:rsidDel="00AB7332">
            <w:rPr>
              <w:rFonts w:asciiTheme="majorBidi" w:hAnsiTheme="majorBidi" w:cstheme="majorBidi"/>
            </w:rPr>
            <w:delText xml:space="preserve"> </w:delText>
          </w:r>
        </w:del>
      </w:ins>
      <w:ins w:id="3203" w:author="Sharifi, Hossein" w:date="2021-11-17T21:31:00Z">
        <w:del w:id="3204" w:author="Wenk, Jonathan F." w:date="2021-12-17T16:26:00Z">
          <w:r w:rsidRPr="005F09FD" w:rsidDel="00AB7332">
            <w:rPr>
              <w:rFonts w:asciiTheme="majorBidi" w:hAnsiTheme="majorBidi" w:cstheme="majorBidi"/>
            </w:rPr>
            <w:delText>1.00e+00</w:delText>
          </w:r>
        </w:del>
      </w:ins>
      <w:ins w:id="3205" w:author="Sharifi, Hossein" w:date="2021-11-17T21:32:00Z">
        <w:del w:id="3206" w:author="Wenk, Jonathan F." w:date="2021-12-17T16:26:00Z">
          <w:r w:rsidR="00EE35DD" w:rsidDel="00AB7332">
            <w:rPr>
              <w:rFonts w:asciiTheme="majorBidi" w:hAnsiTheme="majorBidi" w:cstheme="majorBidi"/>
            </w:rPr>
            <w:delText>,</w:delText>
          </w:r>
        </w:del>
      </w:ins>
      <w:ins w:id="3207" w:author="Wenk, Jonathan F." w:date="2021-12-17T16:26:00Z">
        <w:r w:rsidR="00AB7332">
          <w:rPr>
            <w:rFonts w:asciiTheme="majorBidi" w:hAnsiTheme="majorBidi" w:cstheme="majorBidi"/>
          </w:rPr>
          <w:t>,</w:t>
        </w:r>
      </w:ins>
      <w:ins w:id="3208" w:author="Sharifi, Hossein" w:date="2021-11-17T21:32:00Z">
        <w:r w:rsidR="00EE35DD">
          <w:rPr>
            <w:rFonts w:asciiTheme="majorBidi" w:hAnsiTheme="majorBidi" w:cstheme="majorBidi"/>
          </w:rPr>
          <w:t xml:space="preserve"> </w:t>
        </w:r>
      </w:ins>
      <w:commentRangeStart w:id="3209"/>
      <w:ins w:id="3210" w:author="Sharifi, Hossein" w:date="2021-11-17T21:31:00Z">
        <w:r w:rsidRPr="005F09FD">
          <w:rPr>
            <w:rFonts w:asciiTheme="majorBidi" w:hAnsiTheme="majorBidi" w:cstheme="majorBidi"/>
          </w:rPr>
          <w:t xml:space="preserve">*: 1.00e-02 </w:t>
        </w:r>
      </w:ins>
      <w:ins w:id="3211" w:author="Sharifi, Hossein" w:date="2021-11-17T21:32:00Z">
        <w:r w:rsidR="00EE35DD">
          <w:rPr>
            <w:rFonts w:ascii="Cambria Math" w:hAnsi="Cambria Math" w:cstheme="majorBidi"/>
          </w:rPr>
          <w:t>&lt;</w:t>
        </w:r>
      </w:ins>
      <w:ins w:id="3212" w:author="Sharifi, Hossein" w:date="2021-11-17T21:31:00Z">
        <w:r w:rsidRPr="005F09FD">
          <w:rPr>
            <w:rFonts w:asciiTheme="majorBidi" w:hAnsiTheme="majorBidi" w:cstheme="majorBidi"/>
          </w:rPr>
          <w:t xml:space="preserve"> p </w:t>
        </w:r>
      </w:ins>
      <w:ins w:id="3213" w:author="Sharifi, Hossein" w:date="2021-11-17T21:32:00Z">
        <w:r w:rsidR="00EE35DD">
          <w:rPr>
            <w:rFonts w:ascii="Cambria Math" w:hAnsi="Cambria Math" w:cstheme="majorBidi"/>
          </w:rPr>
          <w:t>≤</w:t>
        </w:r>
      </w:ins>
      <w:ins w:id="3214" w:author="Sharifi, Hossein" w:date="2021-11-17T21:31:00Z">
        <w:r w:rsidRPr="005F09FD">
          <w:rPr>
            <w:rFonts w:asciiTheme="majorBidi" w:hAnsiTheme="majorBidi" w:cstheme="majorBidi"/>
          </w:rPr>
          <w:t xml:space="preserve"> 5.00e-02</w:t>
        </w:r>
      </w:ins>
      <w:commentRangeEnd w:id="3209"/>
      <w:r w:rsidR="00AB7332">
        <w:rPr>
          <w:rStyle w:val="CommentReference"/>
        </w:rPr>
        <w:commentReference w:id="3209"/>
      </w:r>
      <w:r w:rsidR="001067F4" w:rsidRPr="00B95524">
        <w:rPr>
          <w:rFonts w:asciiTheme="majorBidi" w:hAnsiTheme="majorBidi" w:cstheme="majorBidi"/>
        </w:rPr>
        <w:br w:type="page"/>
      </w:r>
    </w:p>
    <w:p w14:paraId="49083B2E" w14:textId="4222F01F" w:rsidR="008E0A43" w:rsidRPr="00732D07" w:rsidDel="00732D07" w:rsidRDefault="00255349">
      <w:pPr>
        <w:pStyle w:val="Heading2"/>
        <w:numPr>
          <w:ilvl w:val="0"/>
          <w:numId w:val="0"/>
        </w:numPr>
        <w:spacing w:line="240" w:lineRule="auto"/>
        <w:ind w:left="567" w:hanging="567"/>
        <w:jc w:val="both"/>
        <w:rPr>
          <w:del w:id="3215" w:author="Sharifi, Hossein" w:date="2021-11-17T21:44:00Z"/>
          <w:rFonts w:asciiTheme="majorBidi" w:hAnsiTheme="majorBidi" w:cstheme="majorBidi"/>
          <w:b w:val="0"/>
          <w:bCs/>
          <w:rPrChange w:id="3216" w:author="Sharifi, Hossein" w:date="2021-11-17T21:44:00Z">
            <w:rPr>
              <w:del w:id="3217" w:author="Sharifi, Hossein" w:date="2021-11-17T21:44:00Z"/>
              <w:rFonts w:asciiTheme="majorBidi" w:hAnsiTheme="majorBidi" w:cstheme="majorBidi"/>
            </w:rPr>
          </w:rPrChange>
        </w:rPr>
        <w:pPrChange w:id="3218" w:author="Sharifi, Hossein" w:date="2021-11-17T21:44:00Z">
          <w:pPr>
            <w:pStyle w:val="Heading2"/>
            <w:spacing w:line="240" w:lineRule="auto"/>
          </w:pPr>
        </w:pPrChange>
      </w:pPr>
      <w:ins w:id="3219" w:author="Sharifi, Hossein" w:date="2021-12-07T17:29:00Z">
        <w:r>
          <w:rPr>
            <w:rFonts w:asciiTheme="majorBidi" w:hAnsiTheme="majorBidi" w:cstheme="majorBidi"/>
            <w:bCs/>
          </w:rPr>
          <w:lastRenderedPageBreak/>
          <w:tab/>
        </w:r>
      </w:ins>
      <w:del w:id="3220" w:author="Sharifi, Hossein" w:date="2021-11-17T21:44:00Z">
        <w:r w:rsidR="008E0A43" w:rsidRPr="00732D07" w:rsidDel="00732D07">
          <w:rPr>
            <w:rFonts w:asciiTheme="majorBidi" w:hAnsiTheme="majorBidi" w:cstheme="majorBidi"/>
            <w:b w:val="0"/>
            <w:bCs/>
            <w:rPrChange w:id="3221" w:author="Sharifi, Hossein" w:date="2021-11-17T21:44:00Z">
              <w:rPr>
                <w:rFonts w:asciiTheme="majorBidi" w:hAnsiTheme="majorBidi" w:cstheme="majorBidi"/>
                <w:b w:val="0"/>
              </w:rPr>
            </w:rPrChange>
          </w:rPr>
          <w:delText>Predicted LV systolic function versus clinical data</w:delText>
        </w:r>
      </w:del>
    </w:p>
    <w:p w14:paraId="65246D36" w14:textId="36C19ABB" w:rsidR="00E84101" w:rsidRDefault="00732D07" w:rsidP="00F34279">
      <w:pPr>
        <w:spacing w:after="200" w:line="240" w:lineRule="auto"/>
        <w:jc w:val="both"/>
        <w:rPr>
          <w:ins w:id="3222" w:author="Sharifi, Hossein" w:date="2021-11-17T22:07:00Z"/>
          <w:rFonts w:asciiTheme="majorBidi" w:hAnsiTheme="majorBidi" w:cstheme="majorBidi"/>
        </w:rPr>
      </w:pPr>
      <w:ins w:id="3223" w:author="Sharifi, Hossein" w:date="2021-11-17T21:44:00Z">
        <w:r w:rsidRPr="00732D07">
          <w:rPr>
            <w:rFonts w:asciiTheme="majorBidi" w:hAnsiTheme="majorBidi" w:cstheme="majorBidi"/>
          </w:rPr>
          <w:t xml:space="preserve">Systolic function was assessed with the LV stroke volume index and ejection fraction. </w:t>
        </w:r>
      </w:ins>
      <w:ins w:id="3224" w:author="Sharifi, Hossein" w:date="2021-11-17T21:55:00Z">
        <w:r w:rsidR="00405377">
          <w:rPr>
            <w:rFonts w:asciiTheme="majorBidi" w:hAnsiTheme="majorBidi" w:cstheme="majorBidi"/>
          </w:rPr>
          <w:t>Clinical data</w:t>
        </w:r>
      </w:ins>
      <w:ins w:id="3225" w:author="Sharifi, Hossein" w:date="2021-11-17T21:56:00Z">
        <w:r w:rsidR="00405377">
          <w:rPr>
            <w:rFonts w:asciiTheme="majorBidi" w:hAnsiTheme="majorBidi" w:cstheme="majorBidi"/>
          </w:rPr>
          <w:t xml:space="preserve"> for systolic function was </w:t>
        </w:r>
      </w:ins>
      <w:ins w:id="3226" w:author="Sharifi, Hossein" w:date="2021-11-17T22:01:00Z">
        <w:r w:rsidR="00E54C04">
          <w:rPr>
            <w:rFonts w:asciiTheme="majorBidi" w:hAnsiTheme="majorBidi" w:cstheme="majorBidi"/>
          </w:rPr>
          <w:t>compiled</w:t>
        </w:r>
      </w:ins>
      <w:ins w:id="3227" w:author="Sharifi, Hossein" w:date="2021-11-17T21:56:00Z">
        <w:r w:rsidR="00405377">
          <w:rPr>
            <w:rFonts w:asciiTheme="majorBidi" w:hAnsiTheme="majorBidi" w:cstheme="majorBidi"/>
          </w:rPr>
          <w:t xml:space="preserve"> </w:t>
        </w:r>
      </w:ins>
      <w:ins w:id="3228" w:author="Sharifi, Hossein" w:date="2021-11-17T22:00:00Z">
        <w:r w:rsidR="005722A4">
          <w:rPr>
            <w:rFonts w:asciiTheme="majorBidi" w:hAnsiTheme="majorBidi" w:cstheme="majorBidi"/>
          </w:rPr>
          <w:t>similar</w:t>
        </w:r>
      </w:ins>
      <w:ins w:id="3229" w:author="Sharifi, Hossein" w:date="2021-11-17T22:01:00Z">
        <w:r w:rsidR="00E54C04">
          <w:rPr>
            <w:rFonts w:asciiTheme="majorBidi" w:hAnsiTheme="majorBidi" w:cstheme="majorBidi"/>
          </w:rPr>
          <w:t>ly to LV size parameters. For studies</w:t>
        </w:r>
      </w:ins>
      <w:ins w:id="3230" w:author="Sharifi, Hossein" w:date="2021-11-17T22:03:00Z">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ins>
      <w:r w:rsidR="00332CE5">
        <w:rPr>
          <w:rFonts w:asciiTheme="majorBidi" w:hAnsiTheme="majorBidi" w:cstheme="majorBidi"/>
        </w:rPr>
        <w:fldChar w:fldCharType="separate"/>
      </w:r>
      <w:ins w:id="3231" w:author="Sharifi, Hossein" w:date="2021-12-07T16:48:00Z">
        <w:r w:rsidR="00A15D39">
          <w:rPr>
            <w:rFonts w:asciiTheme="majorBidi" w:hAnsiTheme="majorBidi" w:cstheme="majorBidi"/>
            <w:noProof/>
          </w:rPr>
          <w:t>1</w:t>
        </w:r>
      </w:ins>
      <w:ins w:id="3232" w:author="Sharifi, Hossein" w:date="2021-11-17T22:03:00Z">
        <w:r w:rsidR="00332CE5">
          <w:rPr>
            <w:rFonts w:asciiTheme="majorBidi" w:hAnsiTheme="majorBidi" w:cstheme="majorBidi"/>
          </w:rPr>
          <w:fldChar w:fldCharType="end"/>
        </w:r>
        <w:r w:rsidR="00332CE5">
          <w:rPr>
            <w:rFonts w:asciiTheme="majorBidi" w:hAnsiTheme="majorBidi" w:cstheme="majorBidi"/>
          </w:rPr>
          <w:t>)</w:t>
        </w:r>
      </w:ins>
      <w:ins w:id="3233" w:author="Sharifi, Hossein" w:date="2021-11-17T22:01:00Z">
        <w:r w:rsidR="00E54C04">
          <w:rPr>
            <w:rFonts w:asciiTheme="majorBidi" w:hAnsiTheme="majorBidi" w:cstheme="majorBidi"/>
          </w:rPr>
          <w:t xml:space="preserve"> </w:t>
        </w:r>
        <w:del w:id="3234" w:author="Wenk, Jonathan F." w:date="2021-12-17T16:30:00Z">
          <w:r w:rsidR="00E54C04" w:rsidDel="000B5372">
            <w:rPr>
              <w:rFonts w:asciiTheme="majorBidi" w:hAnsiTheme="majorBidi" w:cstheme="majorBidi"/>
            </w:rPr>
            <w:delText>tha</w:delText>
          </w:r>
        </w:del>
      </w:ins>
      <w:ins w:id="3235" w:author="Wenk, Jonathan F." w:date="2021-12-17T16:30:00Z">
        <w:r w:rsidR="000B5372">
          <w:rPr>
            <w:rFonts w:asciiTheme="majorBidi" w:hAnsiTheme="majorBidi" w:cstheme="majorBidi"/>
          </w:rPr>
          <w:t>where the</w:t>
        </w:r>
      </w:ins>
      <w:ins w:id="3236" w:author="Sharifi, Hossein" w:date="2021-11-17T22:01:00Z">
        <w:del w:id="3237" w:author="Wenk, Jonathan F." w:date="2021-12-17T16:30:00Z">
          <w:r w:rsidR="00E54C04" w:rsidDel="000B5372">
            <w:rPr>
              <w:rFonts w:asciiTheme="majorBidi" w:hAnsiTheme="majorBidi" w:cstheme="majorBidi"/>
            </w:rPr>
            <w:delText>t</w:delText>
          </w:r>
        </w:del>
        <w:r w:rsidR="00E54C04">
          <w:rPr>
            <w:rFonts w:asciiTheme="majorBidi" w:hAnsiTheme="majorBidi" w:cstheme="majorBidi"/>
          </w:rPr>
          <w:t xml:space="preserve"> LV st</w:t>
        </w:r>
        <w:r w:rsidR="00552A83">
          <w:rPr>
            <w:rFonts w:asciiTheme="majorBidi" w:hAnsiTheme="majorBidi" w:cstheme="majorBidi"/>
          </w:rPr>
          <w:t xml:space="preserve">roke volume index was not reported, </w:t>
        </w:r>
      </w:ins>
      <w:ins w:id="3238" w:author="Sharifi, Hossein" w:date="2021-11-17T22:02:00Z">
        <w:r w:rsidR="00552A83">
          <w:rPr>
            <w:rFonts w:asciiTheme="majorBidi" w:hAnsiTheme="majorBidi" w:cstheme="majorBidi"/>
          </w:rPr>
          <w:t xml:space="preserve">the absolute difference </w:t>
        </w:r>
      </w:ins>
      <w:ins w:id="3239" w:author="Sharifi, Hossein" w:date="2021-11-18T11:07:00Z">
        <w:r w:rsidR="002C0453">
          <w:rPr>
            <w:rFonts w:asciiTheme="majorBidi" w:hAnsiTheme="majorBidi" w:cstheme="majorBidi"/>
          </w:rPr>
          <w:t xml:space="preserve">between the </w:t>
        </w:r>
      </w:ins>
      <w:ins w:id="3240" w:author="Sharifi, Hossein" w:date="2021-11-17T22:02:00Z">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ins>
      <w:ins w:id="3241" w:author="Sharifi, Hossein" w:date="2021-11-17T22:03:00Z">
        <w:r w:rsidR="00332CE5">
          <w:rPr>
            <w:rFonts w:asciiTheme="majorBidi" w:hAnsiTheme="majorBidi" w:cstheme="majorBidi"/>
          </w:rPr>
          <w:t xml:space="preserve"> instead</w:t>
        </w:r>
      </w:ins>
      <w:ins w:id="3242" w:author="Sharifi, Hossein" w:date="2021-11-17T22:02:00Z">
        <w:r w:rsidR="00E84101">
          <w:rPr>
            <w:rFonts w:asciiTheme="majorBidi" w:hAnsiTheme="majorBidi" w:cstheme="majorBidi"/>
          </w:rPr>
          <w:t xml:space="preserve">. </w:t>
        </w:r>
      </w:ins>
    </w:p>
    <w:p w14:paraId="6D6BC24F" w14:textId="60EB8515" w:rsidR="0080516A" w:rsidDel="00B04812" w:rsidRDefault="004D051A">
      <w:pPr>
        <w:spacing w:after="200" w:line="240" w:lineRule="auto"/>
        <w:ind w:firstLine="720"/>
        <w:rPr>
          <w:del w:id="3243" w:author="Sharifi, Hossein" w:date="2021-11-17T22:40:00Z"/>
          <w:rFonts w:asciiTheme="majorBidi" w:hAnsiTheme="majorBidi" w:cstheme="majorBidi"/>
        </w:rPr>
        <w:pPrChange w:id="3244" w:author="Sharifi, Hossein" w:date="2021-12-07T18:34:00Z">
          <w:pPr>
            <w:spacing w:after="200" w:line="240" w:lineRule="auto"/>
          </w:pPr>
        </w:pPrChange>
      </w:pPr>
      <w:ins w:id="3245" w:author="Sharifi, Hossein" w:date="2021-11-17T22:07:00Z">
        <w:r>
          <w:rPr>
            <w:rFonts w:asciiTheme="majorBidi" w:hAnsiTheme="majorBidi" w:cstheme="majorBidi"/>
          </w:rPr>
          <w:t xml:space="preserve">Figure </w:t>
        </w:r>
      </w:ins>
      <w:ins w:id="3246" w:author="Sharifi, Hossein" w:date="2021-11-17T22:08:00Z">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ins>
      <w:r w:rsidR="009B023A">
        <w:rPr>
          <w:rFonts w:asciiTheme="majorBidi" w:hAnsiTheme="majorBidi" w:cstheme="majorBidi"/>
        </w:rPr>
        <w:fldChar w:fldCharType="separate"/>
      </w:r>
      <w:ins w:id="3247" w:author="Sharifi, Hossein" w:date="2021-12-07T16:48:00Z">
        <w:r w:rsidR="00A15D39">
          <w:rPr>
            <w:rFonts w:asciiTheme="majorBidi" w:hAnsiTheme="majorBidi" w:cstheme="majorBidi"/>
            <w:noProof/>
          </w:rPr>
          <w:t>9</w:t>
        </w:r>
      </w:ins>
      <w:ins w:id="3248" w:author="Sharifi, Hossein" w:date="2021-11-17T22:08:00Z">
        <w:r w:rsidR="009B023A">
          <w:rPr>
            <w:rFonts w:asciiTheme="majorBidi" w:hAnsiTheme="majorBidi" w:cstheme="majorBidi"/>
          </w:rPr>
          <w:fldChar w:fldCharType="end"/>
        </w:r>
      </w:ins>
      <w:ins w:id="3249" w:author="Sharifi, Hossein" w:date="2021-11-17T22:09:00Z">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ins>
      <w:ins w:id="3250" w:author="Sharifi, Hossein" w:date="2021-11-17T22:19:00Z">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w:instrText>
        </w:r>
      </w:ins>
      <w:ins w:id="3251" w:author="Sharifi, Hossein" w:date="2021-11-17T22:20:00Z">
        <w:r w:rsidR="00431EF4">
          <w:rPr>
            <w:rFonts w:asciiTheme="majorBidi" w:hAnsiTheme="majorBidi" w:cstheme="majorBidi"/>
          </w:rPr>
          <w:instrText>gure fig9</w:instrText>
        </w:r>
      </w:ins>
      <w:ins w:id="3252" w:author="Sharifi, Hossein" w:date="2021-11-17T22:19:00Z">
        <w:r w:rsidR="00431EF4">
          <w:rPr>
            <w:rFonts w:asciiTheme="majorBidi" w:hAnsiTheme="majorBidi" w:cstheme="majorBidi"/>
          </w:rPr>
          <w:instrText xml:space="preserve"> </w:instrText>
        </w:r>
      </w:ins>
      <w:r w:rsidR="00431EF4">
        <w:rPr>
          <w:rFonts w:asciiTheme="majorBidi" w:hAnsiTheme="majorBidi" w:cstheme="majorBidi"/>
        </w:rPr>
        <w:fldChar w:fldCharType="separate"/>
      </w:r>
      <w:ins w:id="3253" w:author="Sharifi, Hossein" w:date="2021-12-07T16:48:00Z">
        <w:r w:rsidR="00A15D39">
          <w:rPr>
            <w:rFonts w:asciiTheme="majorBidi" w:hAnsiTheme="majorBidi" w:cstheme="majorBidi"/>
            <w:noProof/>
          </w:rPr>
          <w:t>9</w:t>
        </w:r>
      </w:ins>
      <w:ins w:id="3254" w:author="Sharifi, Hossein" w:date="2021-11-17T22:19:00Z">
        <w:r w:rsidR="00431EF4">
          <w:rPr>
            <w:rFonts w:asciiTheme="majorBidi" w:hAnsiTheme="majorBidi" w:cstheme="majorBidi"/>
          </w:rPr>
          <w:fldChar w:fldCharType="end"/>
        </w:r>
      </w:ins>
      <w:ins w:id="3255" w:author="Sharifi, Hossein" w:date="2021-11-17T22:20:00Z">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ins>
      <w:ins w:id="3256" w:author="Wenk, Jonathan F." w:date="2021-12-17T16:33:00Z">
        <w:r w:rsidR="000B5372">
          <w:rPr>
            <w:rFonts w:asciiTheme="majorBidi" w:hAnsiTheme="majorBidi" w:cstheme="majorBidi"/>
          </w:rPr>
          <w:t xml:space="preserve">the </w:t>
        </w:r>
      </w:ins>
      <w:ins w:id="3257" w:author="Sharifi, Hossein" w:date="2021-11-17T22:20:00Z">
        <w:r w:rsidR="001048B8">
          <w:rPr>
            <w:rFonts w:asciiTheme="majorBidi" w:hAnsiTheme="majorBidi" w:cstheme="majorBidi"/>
          </w:rPr>
          <w:t xml:space="preserve">model predicted </w:t>
        </w:r>
      </w:ins>
      <w:ins w:id="3258" w:author="Sharifi, Hossein" w:date="2021-12-07T17:30:00Z">
        <w:del w:id="3259" w:author="Wenk, Jonathan F." w:date="2021-12-17T16:34:00Z">
          <w:r w:rsidR="005463CA" w:rsidDel="000B5372">
            <w:rPr>
              <w:rFonts w:asciiTheme="majorBidi" w:hAnsiTheme="majorBidi" w:cstheme="majorBidi"/>
            </w:rPr>
            <w:delText>small</w:delText>
          </w:r>
        </w:del>
      </w:ins>
      <w:ins w:id="3260" w:author="Wenk, Jonathan F." w:date="2021-12-17T16:34:00Z">
        <w:r w:rsidR="000B5372">
          <w:rPr>
            <w:rFonts w:asciiTheme="majorBidi" w:hAnsiTheme="majorBidi" w:cstheme="majorBidi"/>
          </w:rPr>
          <w:t>a slight</w:t>
        </w:r>
      </w:ins>
      <w:ins w:id="3261" w:author="Sharifi, Hossein" w:date="2021-11-17T22:20:00Z">
        <w:r w:rsidR="001048B8">
          <w:rPr>
            <w:rFonts w:asciiTheme="majorBidi" w:hAnsiTheme="majorBidi" w:cstheme="majorBidi"/>
          </w:rPr>
          <w:t xml:space="preserve"> reduction in both</w:t>
        </w:r>
      </w:ins>
      <w:ins w:id="3262" w:author="Sharifi, Hossein" w:date="2021-12-07T17:57:00Z">
        <w:r w:rsidR="008B20CF">
          <w:rPr>
            <w:rFonts w:asciiTheme="majorBidi" w:hAnsiTheme="majorBidi" w:cstheme="majorBidi"/>
          </w:rPr>
          <w:t xml:space="preserve"> the</w:t>
        </w:r>
      </w:ins>
      <w:ins w:id="3263" w:author="Sharifi, Hossein" w:date="2021-11-17T22:20:00Z">
        <w:r w:rsidR="001048B8">
          <w:rPr>
            <w:rFonts w:asciiTheme="majorBidi" w:hAnsiTheme="majorBidi" w:cstheme="majorBidi"/>
          </w:rPr>
          <w:t xml:space="preserve"> LV stroke volume index and </w:t>
        </w:r>
      </w:ins>
      <w:ins w:id="3264" w:author="Sharifi, Hossein" w:date="2021-11-17T22:21:00Z">
        <w:r w:rsidR="0028057C">
          <w:rPr>
            <w:rFonts w:asciiTheme="majorBidi" w:hAnsiTheme="majorBidi" w:cstheme="majorBidi"/>
          </w:rPr>
          <w:t xml:space="preserve">ejection fraction. </w:t>
        </w:r>
      </w:ins>
      <w:ins w:id="3265" w:author="Sharifi, Hossein" w:date="2021-11-17T22:27:00Z">
        <w:r w:rsidR="004E5ABF">
          <w:rPr>
            <w:rFonts w:asciiTheme="majorBidi" w:hAnsiTheme="majorBidi" w:cstheme="majorBidi"/>
          </w:rPr>
          <w:t xml:space="preserve">For the </w:t>
        </w:r>
        <w:r w:rsidR="00D91C83">
          <w:rPr>
            <w:rFonts w:asciiTheme="majorBidi" w:hAnsiTheme="majorBidi" w:cstheme="majorBidi"/>
          </w:rPr>
          <w:t xml:space="preserve">insufficient aortic valve, </w:t>
        </w:r>
        <w:del w:id="3266" w:author="Wenk, Jonathan F." w:date="2021-12-17T16:34:00Z">
          <w:r w:rsidR="00D91C83" w:rsidDel="000B5372">
            <w:rPr>
              <w:rFonts w:asciiTheme="majorBidi" w:hAnsiTheme="majorBidi" w:cstheme="majorBidi"/>
            </w:rPr>
            <w:delText>by increasing</w:delText>
          </w:r>
        </w:del>
      </w:ins>
      <w:ins w:id="3267" w:author="Wenk, Jonathan F." w:date="2021-12-17T16:34:00Z">
        <w:r w:rsidR="000B5372">
          <w:rPr>
            <w:rFonts w:asciiTheme="majorBidi" w:hAnsiTheme="majorBidi" w:cstheme="majorBidi"/>
          </w:rPr>
          <w:t>as</w:t>
        </w:r>
      </w:ins>
      <w:ins w:id="3268" w:author="Sharifi, Hossein" w:date="2021-11-17T22:27:00Z">
        <w:r w:rsidR="00D91C83">
          <w:rPr>
            <w:rFonts w:asciiTheme="majorBidi" w:hAnsiTheme="majorBidi" w:cstheme="majorBidi"/>
          </w:rPr>
          <w:t xml:space="preserve"> the severity of </w:t>
        </w:r>
      </w:ins>
      <w:ins w:id="3269" w:author="Wenk, Jonathan F." w:date="2021-12-17T16:34:00Z">
        <w:r w:rsidR="000B5372">
          <w:rPr>
            <w:rFonts w:asciiTheme="majorBidi" w:hAnsiTheme="majorBidi" w:cstheme="majorBidi"/>
          </w:rPr>
          <w:t xml:space="preserve">the </w:t>
        </w:r>
      </w:ins>
      <w:ins w:id="3270" w:author="Sharifi, Hossein" w:date="2021-11-17T22:27:00Z">
        <w:r w:rsidR="00D91C83">
          <w:rPr>
            <w:rFonts w:asciiTheme="majorBidi" w:hAnsiTheme="majorBidi" w:cstheme="majorBidi"/>
          </w:rPr>
          <w:t>disease</w:t>
        </w:r>
      </w:ins>
      <w:ins w:id="3271" w:author="Wenk, Jonathan F." w:date="2021-12-17T16:34:00Z">
        <w:r w:rsidR="000B5372">
          <w:rPr>
            <w:rFonts w:asciiTheme="majorBidi" w:hAnsiTheme="majorBidi" w:cstheme="majorBidi"/>
          </w:rPr>
          <w:t xml:space="preserve"> increased</w:t>
        </w:r>
      </w:ins>
      <w:ins w:id="3272" w:author="Sharifi, Hossein" w:date="2021-11-17T22:28:00Z">
        <w:r w:rsidR="00900FC2">
          <w:rPr>
            <w:rFonts w:asciiTheme="majorBidi" w:hAnsiTheme="majorBidi" w:cstheme="majorBidi"/>
          </w:rPr>
          <w:t xml:space="preserve">, </w:t>
        </w:r>
      </w:ins>
      <w:ins w:id="3273" w:author="Wenk, Jonathan F." w:date="2021-12-17T16:34:00Z">
        <w:r w:rsidR="000B5372">
          <w:rPr>
            <w:rFonts w:asciiTheme="majorBidi" w:hAnsiTheme="majorBidi" w:cstheme="majorBidi"/>
          </w:rPr>
          <w:t xml:space="preserve">the </w:t>
        </w:r>
      </w:ins>
      <w:ins w:id="3274" w:author="Sharifi, Hossein" w:date="2021-11-17T22:28:00Z">
        <w:r w:rsidR="00900FC2">
          <w:rPr>
            <w:rFonts w:asciiTheme="majorBidi" w:hAnsiTheme="majorBidi" w:cstheme="majorBidi"/>
          </w:rPr>
          <w:t xml:space="preserve">predicted LV stroke volume index increased as well, but ejection fraction remained unchanged. For </w:t>
        </w:r>
      </w:ins>
      <w:ins w:id="3275" w:author="Sharifi, Hossein" w:date="2021-11-17T22:29:00Z">
        <w:r w:rsidR="0069284D">
          <w:rPr>
            <w:rFonts w:asciiTheme="majorBidi" w:hAnsiTheme="majorBidi" w:cstheme="majorBidi"/>
          </w:rPr>
          <w:t xml:space="preserve">the mitral insufficiency </w:t>
        </w:r>
      </w:ins>
      <w:ins w:id="3276" w:author="Sharifi, Hossein" w:date="2021-11-17T22:30:00Z">
        <w:r w:rsidR="00AA2C64">
          <w:rPr>
            <w:rFonts w:asciiTheme="majorBidi" w:hAnsiTheme="majorBidi" w:cstheme="majorBidi"/>
          </w:rPr>
          <w:t>condition</w:t>
        </w:r>
      </w:ins>
      <w:ins w:id="3277" w:author="Sharifi, Hossein" w:date="2021-11-17T22:29:00Z">
        <w:r w:rsidR="0069284D">
          <w:rPr>
            <w:rFonts w:asciiTheme="majorBidi" w:hAnsiTheme="majorBidi" w:cstheme="majorBidi"/>
          </w:rPr>
          <w:t xml:space="preserve">, </w:t>
        </w:r>
      </w:ins>
      <w:ins w:id="3278" w:author="Sharifi, Hossein" w:date="2021-11-17T22:33:00Z">
        <w:r w:rsidR="0080506D">
          <w:rPr>
            <w:rFonts w:asciiTheme="majorBidi" w:hAnsiTheme="majorBidi" w:cstheme="majorBidi"/>
          </w:rPr>
          <w:t>an inc</w:t>
        </w:r>
      </w:ins>
      <w:ins w:id="3279" w:author="Sharifi, Hossein" w:date="2021-11-17T22:34:00Z">
        <w:r w:rsidR="0080506D">
          <w:rPr>
            <w:rFonts w:asciiTheme="majorBidi" w:hAnsiTheme="majorBidi" w:cstheme="majorBidi"/>
          </w:rPr>
          <w:t>rease in the</w:t>
        </w:r>
      </w:ins>
      <w:ins w:id="3280" w:author="Sharifi, Hossein" w:date="2021-11-17T22:33:00Z">
        <w:r w:rsidR="001D22EF">
          <w:rPr>
            <w:rFonts w:asciiTheme="majorBidi" w:hAnsiTheme="majorBidi" w:cstheme="majorBidi"/>
          </w:rPr>
          <w:t xml:space="preserve"> </w:t>
        </w:r>
      </w:ins>
      <w:ins w:id="3281" w:author="Sharifi, Hossein" w:date="2021-11-17T22:32:00Z">
        <w:r w:rsidR="003A4D09">
          <w:rPr>
            <w:rFonts w:asciiTheme="majorBidi" w:hAnsiTheme="majorBidi" w:cstheme="majorBidi"/>
          </w:rPr>
          <w:t xml:space="preserve">regurgitant </w:t>
        </w:r>
      </w:ins>
      <w:ins w:id="3282" w:author="Sharifi, Hossein" w:date="2021-11-17T22:33:00Z">
        <w:r w:rsidR="001D22EF">
          <w:rPr>
            <w:rFonts w:asciiTheme="majorBidi" w:hAnsiTheme="majorBidi" w:cstheme="majorBidi"/>
          </w:rPr>
          <w:t>volume (RV</w:t>
        </w:r>
        <w:r w:rsidR="001D22EF">
          <w:rPr>
            <w:rFonts w:asciiTheme="majorBidi" w:hAnsiTheme="majorBidi" w:cstheme="majorBidi"/>
            <w:vertAlign w:val="subscript"/>
          </w:rPr>
          <w:t>mitral</w:t>
        </w:r>
        <w:r w:rsidR="001D22EF">
          <w:rPr>
            <w:rFonts w:asciiTheme="majorBidi" w:hAnsiTheme="majorBidi" w:cstheme="majorBidi"/>
          </w:rPr>
          <w:t xml:space="preserve">) </w:t>
        </w:r>
      </w:ins>
      <w:ins w:id="3283" w:author="Sharifi, Hossein" w:date="2021-11-17T22:34:00Z">
        <w:r w:rsidR="0080506D">
          <w:rPr>
            <w:rFonts w:asciiTheme="majorBidi" w:hAnsiTheme="majorBidi" w:cstheme="majorBidi"/>
          </w:rPr>
          <w:t xml:space="preserve">resulted in </w:t>
        </w:r>
      </w:ins>
      <w:ins w:id="3284" w:author="Wenk, Jonathan F." w:date="2021-12-17T16:35:00Z">
        <w:r w:rsidR="000B5372">
          <w:rPr>
            <w:rFonts w:asciiTheme="majorBidi" w:hAnsiTheme="majorBidi" w:cstheme="majorBidi"/>
          </w:rPr>
          <w:t xml:space="preserve">a </w:t>
        </w:r>
      </w:ins>
      <w:ins w:id="3285" w:author="Sharifi, Hossein" w:date="2021-11-17T22:34:00Z">
        <w:r w:rsidR="00B04472">
          <w:rPr>
            <w:rFonts w:asciiTheme="majorBidi" w:hAnsiTheme="majorBidi" w:cstheme="majorBidi"/>
          </w:rPr>
          <w:t>higher predicted LV stroke volume index</w:t>
        </w:r>
      </w:ins>
      <w:ins w:id="3286" w:author="Wenk, Jonathan F." w:date="2021-12-17T16:35:00Z">
        <w:r w:rsidR="000B5372">
          <w:rPr>
            <w:rFonts w:asciiTheme="majorBidi" w:hAnsiTheme="majorBidi" w:cstheme="majorBidi"/>
          </w:rPr>
          <w:t>,</w:t>
        </w:r>
      </w:ins>
      <w:ins w:id="3287" w:author="Sharifi, Hossein" w:date="2021-11-17T22:34:00Z">
        <w:r w:rsidR="00B04472">
          <w:rPr>
            <w:rFonts w:asciiTheme="majorBidi" w:hAnsiTheme="majorBidi" w:cstheme="majorBidi"/>
          </w:rPr>
          <w:t xml:space="preserve"> but </w:t>
        </w:r>
        <w:del w:id="3288" w:author="Wenk, Jonathan F." w:date="2021-12-17T16:35:00Z">
          <w:r w:rsidR="00B04472" w:rsidDel="000B5372">
            <w:rPr>
              <w:rFonts w:asciiTheme="majorBidi" w:hAnsiTheme="majorBidi" w:cstheme="majorBidi"/>
            </w:rPr>
            <w:delText>lower</w:delText>
          </w:r>
        </w:del>
      </w:ins>
      <w:ins w:id="3289" w:author="Wenk, Jonathan F." w:date="2021-12-17T16:35:00Z">
        <w:r w:rsidR="000B5372">
          <w:rPr>
            <w:rFonts w:asciiTheme="majorBidi" w:hAnsiTheme="majorBidi" w:cstheme="majorBidi"/>
          </w:rPr>
          <w:t>reduced</w:t>
        </w:r>
      </w:ins>
      <w:ins w:id="3290" w:author="Sharifi, Hossein" w:date="2021-11-17T22:34:00Z">
        <w:r w:rsidR="00B04472">
          <w:rPr>
            <w:rFonts w:asciiTheme="majorBidi" w:hAnsiTheme="majorBidi" w:cstheme="majorBidi"/>
          </w:rPr>
          <w:t xml:space="preserve"> ejection fraction. </w:t>
        </w:r>
        <w:r w:rsidR="00EA1DE2">
          <w:rPr>
            <w:rFonts w:asciiTheme="majorBidi" w:hAnsiTheme="majorBidi" w:cstheme="majorBidi"/>
          </w:rPr>
          <w:t>A</w:t>
        </w:r>
      </w:ins>
      <w:ins w:id="3291" w:author="Sharifi, Hossein" w:date="2021-11-17T22:35:00Z">
        <w:r w:rsidR="00EA1DE2">
          <w:rPr>
            <w:rFonts w:asciiTheme="majorBidi" w:hAnsiTheme="majorBidi" w:cstheme="majorBidi"/>
          </w:rPr>
          <w:t xml:space="preserve">ll predicted values for systolic function, except for the ejection fraction </w:t>
        </w:r>
      </w:ins>
      <w:ins w:id="3292" w:author="Sharifi, Hossein" w:date="2021-11-17T22:36:00Z">
        <w:r w:rsidR="005A33DD">
          <w:rPr>
            <w:rFonts w:asciiTheme="majorBidi" w:hAnsiTheme="majorBidi" w:cstheme="majorBidi"/>
          </w:rPr>
          <w:t>in respons</w:t>
        </w:r>
      </w:ins>
      <w:ins w:id="3293" w:author="Sharifi, Hossein" w:date="2021-11-17T22:37:00Z">
        <w:r w:rsidR="005B7E45">
          <w:rPr>
            <w:rFonts w:asciiTheme="majorBidi" w:hAnsiTheme="majorBidi" w:cstheme="majorBidi"/>
          </w:rPr>
          <w:t>e</w:t>
        </w:r>
      </w:ins>
      <w:ins w:id="3294" w:author="Sharifi, Hossein" w:date="2021-11-17T22:36:00Z">
        <w:r w:rsidR="005A33DD">
          <w:rPr>
            <w:rFonts w:asciiTheme="majorBidi" w:hAnsiTheme="majorBidi" w:cstheme="majorBidi"/>
          </w:rPr>
          <w:t xml:space="preserve"> to mitral insufficiency</w:t>
        </w:r>
      </w:ins>
      <w:ins w:id="3295" w:author="Sharifi, Hossein" w:date="2021-11-17T22:37:00Z">
        <w:r w:rsidR="005A33DD">
          <w:rPr>
            <w:rFonts w:asciiTheme="majorBidi" w:hAnsiTheme="majorBidi" w:cstheme="majorBidi"/>
          </w:rPr>
          <w:t xml:space="preserve">, were </w:t>
        </w:r>
        <w:r w:rsidR="005B7E45">
          <w:rPr>
            <w:rFonts w:asciiTheme="majorBidi" w:hAnsiTheme="majorBidi" w:cstheme="majorBidi"/>
          </w:rPr>
          <w:t xml:space="preserve">not significantly different than the reported clinical data. </w:t>
        </w:r>
      </w:ins>
      <w:commentRangeStart w:id="3296"/>
      <w:del w:id="3297" w:author="Sharifi, Hossein" w:date="2021-11-17T22:40:00Z">
        <w:r w:rsidR="00E96183" w:rsidDel="00B04812">
          <w:rPr>
            <w:rFonts w:asciiTheme="majorBidi" w:hAnsiTheme="majorBidi" w:cstheme="majorBidi"/>
          </w:rPr>
          <w:delText>Fig</w:delText>
        </w:r>
        <w:r w:rsidR="009B68EC" w:rsidDel="00B04812">
          <w:rPr>
            <w:rFonts w:asciiTheme="majorBidi" w:hAnsiTheme="majorBidi" w:cstheme="majorBidi"/>
          </w:rPr>
          <w:delText>ure</w:delText>
        </w:r>
        <w:r w:rsidR="00CD5D58" w:rsidDel="00B04812">
          <w:rPr>
            <w:rFonts w:asciiTheme="majorBidi" w:hAnsiTheme="majorBidi" w:cstheme="majorBidi"/>
          </w:rPr>
          <w:delText xml:space="preserve"> </w:delText>
        </w:r>
        <w:r w:rsidR="00CD5D58" w:rsidDel="00B04812">
          <w:rPr>
            <w:rFonts w:asciiTheme="majorBidi" w:hAnsiTheme="majorBidi" w:cstheme="majorBidi"/>
          </w:rPr>
          <w:fldChar w:fldCharType="begin"/>
        </w:r>
        <w:r w:rsidR="00CD5D58" w:rsidDel="00B04812">
          <w:rPr>
            <w:rFonts w:asciiTheme="majorBidi" w:hAnsiTheme="majorBidi" w:cstheme="majorBidi"/>
          </w:rPr>
          <w:delInstrText xml:space="preserve"> </w:delInstrText>
        </w:r>
        <w:r w:rsidR="00400F2A" w:rsidDel="00B04812">
          <w:rPr>
            <w:rFonts w:asciiTheme="majorBidi" w:hAnsiTheme="majorBidi" w:cstheme="majorBidi"/>
          </w:rPr>
          <w:delInstrText>seq figure fig8</w:delInstrText>
        </w:r>
        <w:r w:rsidR="00CD5D58" w:rsidDel="00B04812">
          <w:rPr>
            <w:rFonts w:asciiTheme="majorBidi" w:hAnsiTheme="majorBidi" w:cstheme="majorBidi"/>
          </w:rPr>
          <w:delInstrText xml:space="preserve"> </w:delInstrText>
        </w:r>
        <w:r w:rsidR="00CD5D58" w:rsidDel="00B04812">
          <w:rPr>
            <w:rFonts w:asciiTheme="majorBidi" w:hAnsiTheme="majorBidi" w:cstheme="majorBidi"/>
          </w:rPr>
          <w:fldChar w:fldCharType="separate"/>
        </w:r>
        <w:r w:rsidR="00A668A3" w:rsidDel="00B04812">
          <w:rPr>
            <w:rFonts w:asciiTheme="majorBidi" w:hAnsiTheme="majorBidi" w:cstheme="majorBidi"/>
            <w:noProof/>
          </w:rPr>
          <w:delText>8</w:delText>
        </w:r>
        <w:r w:rsidR="00CD5D58" w:rsidDel="00B04812">
          <w:rPr>
            <w:rFonts w:asciiTheme="majorBidi" w:hAnsiTheme="majorBidi" w:cstheme="majorBidi"/>
          </w:rPr>
          <w:fldChar w:fldCharType="end"/>
        </w:r>
        <w:r w:rsidR="00400F2A" w:rsidDel="00B04812">
          <w:rPr>
            <w:rFonts w:asciiTheme="majorBidi" w:hAnsiTheme="majorBidi" w:cstheme="majorBidi"/>
          </w:rPr>
          <w:delText xml:space="preserve"> depicts model validation </w:delText>
        </w:r>
        <w:r w:rsidR="00E43C3D" w:rsidDel="00B04812">
          <w:rPr>
            <w:rFonts w:asciiTheme="majorBidi" w:hAnsiTheme="majorBidi" w:cstheme="majorBidi"/>
          </w:rPr>
          <w:delText xml:space="preserve">for </w:delText>
        </w:r>
        <w:r w:rsidR="00647F44" w:rsidDel="00B04812">
          <w:rPr>
            <w:rFonts w:asciiTheme="majorBidi" w:hAnsiTheme="majorBidi" w:cstheme="majorBidi"/>
          </w:rPr>
          <w:delText xml:space="preserve">predicting systolic function </w:delText>
        </w:r>
        <w:r w:rsidR="0042259F" w:rsidDel="00B04812">
          <w:rPr>
            <w:rFonts w:asciiTheme="majorBidi" w:hAnsiTheme="majorBidi" w:cstheme="majorBidi"/>
          </w:rPr>
          <w:delText>in comparison to clinical data</w:delText>
        </w:r>
        <w:r w:rsidR="00E43C3D" w:rsidDel="00B04812">
          <w:rPr>
            <w:rFonts w:asciiTheme="majorBidi" w:hAnsiTheme="majorBidi" w:cstheme="majorBidi"/>
          </w:rPr>
          <w:delText xml:space="preserve"> compiled from the literature</w:delText>
        </w:r>
        <w:r w:rsidR="0042259F" w:rsidDel="00B04812">
          <w:rPr>
            <w:rFonts w:asciiTheme="majorBidi" w:hAnsiTheme="majorBidi" w:cstheme="majorBidi"/>
          </w:rPr>
          <w:delText xml:space="preserve"> (</w:delText>
        </w:r>
        <w:r w:rsidR="008B1419" w:rsidDel="00B04812">
          <w:rPr>
            <w:rFonts w:asciiTheme="majorBidi" w:hAnsiTheme="majorBidi" w:cstheme="majorBidi"/>
          </w:rPr>
          <w:delText xml:space="preserve">Table </w:delText>
        </w:r>
        <w:r w:rsidR="0042259F" w:rsidDel="00B04812">
          <w:rPr>
            <w:rFonts w:asciiTheme="majorBidi" w:hAnsiTheme="majorBidi" w:cstheme="majorBidi"/>
          </w:rPr>
          <w:fldChar w:fldCharType="begin"/>
        </w:r>
        <w:r w:rsidR="0042259F" w:rsidDel="00B04812">
          <w:rPr>
            <w:rFonts w:asciiTheme="majorBidi" w:hAnsiTheme="majorBidi" w:cstheme="majorBidi"/>
          </w:rPr>
          <w:delInstrText xml:space="preserve"> se</w:delInstrText>
        </w:r>
        <w:r w:rsidR="008B1419" w:rsidDel="00B04812">
          <w:rPr>
            <w:rFonts w:asciiTheme="majorBidi" w:hAnsiTheme="majorBidi" w:cstheme="majorBidi"/>
          </w:rPr>
          <w:delInstrText>q table table5</w:delInstrText>
        </w:r>
        <w:r w:rsidR="0042259F" w:rsidDel="00B04812">
          <w:rPr>
            <w:rFonts w:asciiTheme="majorBidi" w:hAnsiTheme="majorBidi" w:cstheme="majorBidi"/>
          </w:rPr>
          <w:delInstrText xml:space="preserve"> </w:delInstrText>
        </w:r>
        <w:r w:rsidR="0042259F" w:rsidDel="00B04812">
          <w:rPr>
            <w:rFonts w:asciiTheme="majorBidi" w:hAnsiTheme="majorBidi" w:cstheme="majorBidi"/>
          </w:rPr>
          <w:fldChar w:fldCharType="separate"/>
        </w:r>
      </w:del>
      <w:del w:id="3298" w:author="Sharifi, Hossein" w:date="2021-11-08T09:45:00Z">
        <w:r w:rsidR="00F96884" w:rsidDel="0070036E">
          <w:rPr>
            <w:rFonts w:asciiTheme="majorBidi" w:hAnsiTheme="majorBidi" w:cstheme="majorBidi"/>
            <w:noProof/>
          </w:rPr>
          <w:delText>5</w:delText>
        </w:r>
      </w:del>
      <w:del w:id="3299" w:author="Sharifi, Hossein" w:date="2021-11-17T22:40:00Z">
        <w:r w:rsidR="0042259F" w:rsidDel="00B04812">
          <w:rPr>
            <w:rFonts w:asciiTheme="majorBidi" w:hAnsiTheme="majorBidi" w:cstheme="majorBidi"/>
          </w:rPr>
          <w:fldChar w:fldCharType="end"/>
        </w:r>
        <w:r w:rsidR="008B1419" w:rsidDel="00B04812">
          <w:rPr>
            <w:rFonts w:asciiTheme="majorBidi" w:hAnsiTheme="majorBidi" w:cstheme="majorBidi"/>
          </w:rPr>
          <w:delText>)</w:delText>
        </w:r>
        <w:commentRangeEnd w:id="3296"/>
        <w:r w:rsidR="00EF0C80" w:rsidDel="00B04812">
          <w:rPr>
            <w:rStyle w:val="CommentReference"/>
          </w:rPr>
          <w:commentReference w:id="3296"/>
        </w:r>
        <w:r w:rsidR="008B1419" w:rsidDel="00B04812">
          <w:rPr>
            <w:rFonts w:asciiTheme="majorBidi" w:hAnsiTheme="majorBidi" w:cstheme="majorBidi"/>
          </w:rPr>
          <w:delText>.</w:delText>
        </w:r>
        <w:r w:rsidR="00647F44" w:rsidDel="00B04812">
          <w:rPr>
            <w:rFonts w:asciiTheme="majorBidi" w:hAnsiTheme="majorBidi" w:cstheme="majorBidi"/>
          </w:rPr>
          <w:delText xml:space="preserve"> </w:delText>
        </w:r>
        <w:r w:rsidR="000519E5" w:rsidDel="00B04812">
          <w:rPr>
            <w:rFonts w:asciiTheme="majorBidi" w:hAnsiTheme="majorBidi" w:cstheme="majorBidi"/>
          </w:rPr>
          <w:delText>F</w:delText>
        </w:r>
        <w:r w:rsidR="0051522A" w:rsidDel="00B04812">
          <w:rPr>
            <w:rFonts w:asciiTheme="majorBidi" w:hAnsiTheme="majorBidi" w:cstheme="majorBidi"/>
          </w:rPr>
          <w:delText>or aortic stenosis</w:delText>
        </w:r>
        <w:r w:rsidR="00166678" w:rsidDel="00B04812">
          <w:rPr>
            <w:rFonts w:asciiTheme="majorBidi" w:hAnsiTheme="majorBidi" w:cstheme="majorBidi"/>
          </w:rPr>
          <w:delText>,</w:delText>
        </w:r>
        <w:r w:rsidR="00197DB4" w:rsidDel="00B04812">
          <w:rPr>
            <w:rFonts w:asciiTheme="majorBidi" w:hAnsiTheme="majorBidi" w:cstheme="majorBidi"/>
          </w:rPr>
          <w:delText xml:space="preserve"> </w:delText>
        </w:r>
        <w:commentRangeStart w:id="3300"/>
        <w:r w:rsidR="00BA1741" w:rsidDel="00B04812">
          <w:rPr>
            <w:rFonts w:asciiTheme="majorBidi" w:hAnsiTheme="majorBidi" w:cstheme="majorBidi"/>
          </w:rPr>
          <w:delText>increasing the</w:delText>
        </w:r>
        <w:r w:rsidR="006B0BA8" w:rsidDel="00B04812">
          <w:rPr>
            <w:rFonts w:asciiTheme="majorBidi" w:hAnsiTheme="majorBidi" w:cstheme="majorBidi"/>
          </w:rPr>
          <w:delText xml:space="preserve"> </w:delText>
        </w:r>
        <w:r w:rsidR="00815DA1" w:rsidDel="00B04812">
          <w:rPr>
            <w:rFonts w:asciiTheme="majorBidi" w:hAnsiTheme="majorBidi" w:cstheme="majorBidi"/>
          </w:rPr>
          <w:delText xml:space="preserve">level of </w:delText>
        </w:r>
        <w:r w:rsidR="0064307F" w:rsidDel="00B04812">
          <w:rPr>
            <w:rFonts w:asciiTheme="majorBidi" w:hAnsiTheme="majorBidi" w:cstheme="majorBidi"/>
          </w:rPr>
          <w:delText>valve</w:delText>
        </w:r>
        <w:r w:rsidR="009712B0" w:rsidDel="00B04812">
          <w:rPr>
            <w:rFonts w:asciiTheme="majorBidi" w:hAnsiTheme="majorBidi" w:cstheme="majorBidi"/>
          </w:rPr>
          <w:delText xml:space="preserve"> </w:delText>
        </w:r>
        <w:r w:rsidR="00E43C3D" w:rsidDel="00B04812">
          <w:rPr>
            <w:rFonts w:asciiTheme="majorBidi" w:hAnsiTheme="majorBidi" w:cstheme="majorBidi"/>
          </w:rPr>
          <w:delText xml:space="preserve">stenosis </w:delText>
        </w:r>
        <w:r w:rsidR="00B7611A" w:rsidDel="00B04812">
          <w:rPr>
            <w:rFonts w:asciiTheme="majorBidi" w:hAnsiTheme="majorBidi" w:cstheme="majorBidi"/>
          </w:rPr>
          <w:delText>decreased</w:delText>
        </w:r>
        <w:r w:rsidR="009712B0" w:rsidDel="00B04812">
          <w:rPr>
            <w:rFonts w:asciiTheme="majorBidi" w:hAnsiTheme="majorBidi" w:cstheme="majorBidi"/>
          </w:rPr>
          <w:delText xml:space="preserve"> </w:delText>
        </w:r>
        <w:r w:rsidR="00130B55" w:rsidDel="00B04812">
          <w:rPr>
            <w:rFonts w:asciiTheme="majorBidi" w:hAnsiTheme="majorBidi" w:cstheme="majorBidi"/>
          </w:rPr>
          <w:delText>the</w:delText>
        </w:r>
        <w:r w:rsidR="00815DA1" w:rsidDel="00B04812">
          <w:rPr>
            <w:rFonts w:asciiTheme="majorBidi" w:hAnsiTheme="majorBidi" w:cstheme="majorBidi"/>
          </w:rPr>
          <w:delText xml:space="preserve"> </w:delText>
        </w:r>
        <w:r w:rsidR="005A6BA9" w:rsidDel="00B04812">
          <w:rPr>
            <w:rFonts w:asciiTheme="majorBidi" w:hAnsiTheme="majorBidi" w:cstheme="majorBidi"/>
          </w:rPr>
          <w:delText xml:space="preserve">systolic function </w:delText>
        </w:r>
        <w:r w:rsidR="00B7611A" w:rsidDel="00B04812">
          <w:rPr>
            <w:rFonts w:asciiTheme="majorBidi" w:hAnsiTheme="majorBidi" w:cstheme="majorBidi"/>
          </w:rPr>
          <w:delText xml:space="preserve">of </w:delText>
        </w:r>
        <w:r w:rsidR="00E43C3D" w:rsidDel="00B04812">
          <w:rPr>
            <w:rFonts w:asciiTheme="majorBidi" w:hAnsiTheme="majorBidi" w:cstheme="majorBidi"/>
          </w:rPr>
          <w:delText xml:space="preserve">the </w:delText>
        </w:r>
        <w:r w:rsidR="00B7611A" w:rsidDel="00B04812">
          <w:rPr>
            <w:rFonts w:asciiTheme="majorBidi" w:hAnsiTheme="majorBidi" w:cstheme="majorBidi"/>
          </w:rPr>
          <w:delText>LV</w:delText>
        </w:r>
        <w:commentRangeEnd w:id="3300"/>
        <w:r w:rsidR="00EF0C80" w:rsidDel="00B04812">
          <w:rPr>
            <w:rStyle w:val="CommentReference"/>
          </w:rPr>
          <w:commentReference w:id="3300"/>
        </w:r>
        <w:r w:rsidR="00E43C3D" w:rsidDel="00B04812">
          <w:rPr>
            <w:rFonts w:asciiTheme="majorBidi" w:hAnsiTheme="majorBidi" w:cstheme="majorBidi"/>
          </w:rPr>
          <w:delText>,</w:delText>
        </w:r>
        <w:r w:rsidR="00B7611A" w:rsidDel="00B04812">
          <w:rPr>
            <w:rFonts w:asciiTheme="majorBidi" w:hAnsiTheme="majorBidi" w:cstheme="majorBidi"/>
          </w:rPr>
          <w:delText xml:space="preserve"> </w:delText>
        </w:r>
        <w:r w:rsidR="00EC2977" w:rsidDel="00B04812">
          <w:rPr>
            <w:rFonts w:asciiTheme="majorBidi" w:hAnsiTheme="majorBidi" w:cstheme="majorBidi"/>
          </w:rPr>
          <w:delText xml:space="preserve">as both </w:delText>
        </w:r>
        <w:r w:rsidR="00FF723B" w:rsidDel="00B04812">
          <w:rPr>
            <w:rFonts w:asciiTheme="majorBidi" w:hAnsiTheme="majorBidi" w:cstheme="majorBidi"/>
          </w:rPr>
          <w:delText xml:space="preserve">LV </w:delText>
        </w:r>
        <w:r w:rsidR="00EC2977" w:rsidDel="00B04812">
          <w:rPr>
            <w:rFonts w:asciiTheme="majorBidi" w:hAnsiTheme="majorBidi" w:cstheme="majorBidi"/>
          </w:rPr>
          <w:delText>stroke volume index and ejection fraction reduced</w:delText>
        </w:r>
        <w:r w:rsidR="002100A8" w:rsidDel="00B04812">
          <w:rPr>
            <w:rFonts w:asciiTheme="majorBidi" w:hAnsiTheme="majorBidi" w:cstheme="majorBidi"/>
          </w:rPr>
          <w:delText xml:space="preserve">. </w:delText>
        </w:r>
        <w:r w:rsidR="00E43C3D" w:rsidDel="00B04812">
          <w:rPr>
            <w:rFonts w:asciiTheme="majorBidi" w:hAnsiTheme="majorBidi" w:cstheme="majorBidi"/>
          </w:rPr>
          <w:delText xml:space="preserve">For mitral </w:delText>
        </w:r>
      </w:del>
      <w:del w:id="3301" w:author="Sharifi, Hossein" w:date="2021-11-14T18:48:00Z">
        <w:r w:rsidR="00E43C3D" w:rsidDel="00951CA7">
          <w:rPr>
            <w:rFonts w:asciiTheme="majorBidi" w:hAnsiTheme="majorBidi" w:cstheme="majorBidi"/>
          </w:rPr>
          <w:delText>regurgitation</w:delText>
        </w:r>
      </w:del>
      <w:del w:id="3302" w:author="Sharifi, Hossein" w:date="2021-11-17T22:40:00Z">
        <w:r w:rsidR="00E43C3D" w:rsidDel="00B04812">
          <w:rPr>
            <w:rFonts w:asciiTheme="majorBidi" w:hAnsiTheme="majorBidi" w:cstheme="majorBidi"/>
          </w:rPr>
          <w:delText xml:space="preserve">, the </w:delText>
        </w:r>
        <w:r w:rsidR="00FF723B" w:rsidDel="00B04812">
          <w:rPr>
            <w:rFonts w:asciiTheme="majorBidi" w:hAnsiTheme="majorBidi" w:cstheme="majorBidi"/>
          </w:rPr>
          <w:delText xml:space="preserve">LV </w:delText>
        </w:r>
        <w:r w:rsidR="00E43C3D" w:rsidDel="00B04812">
          <w:rPr>
            <w:rFonts w:asciiTheme="majorBidi" w:hAnsiTheme="majorBidi" w:cstheme="majorBidi"/>
          </w:rPr>
          <w:delText xml:space="preserve">stroke volume index increased as the severity of the </w:delText>
        </w:r>
      </w:del>
      <w:del w:id="3303" w:author="Sharifi, Hossein" w:date="2021-11-14T18:48:00Z">
        <w:r w:rsidR="00E43C3D" w:rsidDel="00951CA7">
          <w:rPr>
            <w:rFonts w:asciiTheme="majorBidi" w:hAnsiTheme="majorBidi" w:cstheme="majorBidi"/>
          </w:rPr>
          <w:delText xml:space="preserve">regurgitation </w:delText>
        </w:r>
      </w:del>
      <w:del w:id="3304" w:author="Sharifi, Hossein" w:date="2021-11-17T22:40:00Z">
        <w:r w:rsidR="00E43C3D" w:rsidDel="00B04812">
          <w:rPr>
            <w:rFonts w:asciiTheme="majorBidi" w:hAnsiTheme="majorBidi" w:cstheme="majorBidi"/>
          </w:rPr>
          <w:delText>increased, which matches the trend in</w:delText>
        </w:r>
        <w:r w:rsidR="00A112D4" w:rsidDel="00B04812">
          <w:rPr>
            <w:rFonts w:asciiTheme="majorBidi" w:hAnsiTheme="majorBidi" w:cstheme="majorBidi"/>
          </w:rPr>
          <w:delText xml:space="preserve"> the</w:delText>
        </w:r>
        <w:r w:rsidR="00E43C3D" w:rsidDel="00B04812">
          <w:rPr>
            <w:rFonts w:asciiTheme="majorBidi" w:hAnsiTheme="majorBidi" w:cstheme="majorBidi"/>
          </w:rPr>
          <w:delText xml:space="preserve"> clinical data. However,</w:delText>
        </w:r>
        <w:r w:rsidR="00484C65" w:rsidDel="00B04812">
          <w:rPr>
            <w:rFonts w:asciiTheme="majorBidi" w:hAnsiTheme="majorBidi" w:cstheme="majorBidi"/>
          </w:rPr>
          <w:delText xml:space="preserve"> the LV </w:delText>
        </w:r>
        <w:r w:rsidR="00F3462E" w:rsidDel="00B04812">
          <w:rPr>
            <w:rFonts w:asciiTheme="majorBidi" w:hAnsiTheme="majorBidi" w:cstheme="majorBidi"/>
          </w:rPr>
          <w:delText xml:space="preserve">ejection fraction </w:delText>
        </w:r>
        <w:r w:rsidR="00484C65" w:rsidDel="00B04812">
          <w:rPr>
            <w:rFonts w:asciiTheme="majorBidi" w:hAnsiTheme="majorBidi" w:cstheme="majorBidi"/>
          </w:rPr>
          <w:delText xml:space="preserve">decreased as the severity of mitral </w:delText>
        </w:r>
      </w:del>
      <w:del w:id="3305" w:author="Sharifi, Hossein" w:date="2021-11-14T18:48:00Z">
        <w:r w:rsidR="00484C65" w:rsidDel="00951CA7">
          <w:rPr>
            <w:rFonts w:asciiTheme="majorBidi" w:hAnsiTheme="majorBidi" w:cstheme="majorBidi"/>
          </w:rPr>
          <w:delText xml:space="preserve">regurgitation </w:delText>
        </w:r>
      </w:del>
      <w:del w:id="3306" w:author="Sharifi, Hossein" w:date="2021-11-17T22:40:00Z">
        <w:r w:rsidR="00C02E56" w:rsidDel="00B04812">
          <w:rPr>
            <w:rFonts w:asciiTheme="majorBidi" w:hAnsiTheme="majorBidi" w:cstheme="majorBidi"/>
          </w:rPr>
          <w:delText xml:space="preserve">increased. For aortic </w:delText>
        </w:r>
      </w:del>
      <w:del w:id="3307" w:author="Sharifi, Hossein" w:date="2021-11-14T18:48:00Z">
        <w:r w:rsidR="00C02E56" w:rsidDel="00951CA7">
          <w:rPr>
            <w:rFonts w:asciiTheme="majorBidi" w:hAnsiTheme="majorBidi" w:cstheme="majorBidi"/>
          </w:rPr>
          <w:delText>r</w:delText>
        </w:r>
        <w:r w:rsidR="000B49AB" w:rsidDel="00951CA7">
          <w:rPr>
            <w:rFonts w:asciiTheme="majorBidi" w:hAnsiTheme="majorBidi" w:cstheme="majorBidi"/>
          </w:rPr>
          <w:delText>egurgitation</w:delText>
        </w:r>
      </w:del>
      <w:del w:id="3308" w:author="Sharifi, Hossein" w:date="2021-11-17T22:40:00Z">
        <w:r w:rsidR="000B49AB" w:rsidDel="00B04812">
          <w:rPr>
            <w:rFonts w:asciiTheme="majorBidi" w:hAnsiTheme="majorBidi" w:cstheme="majorBidi"/>
          </w:rPr>
          <w:delText xml:space="preserve">, </w:delText>
        </w:r>
        <w:r w:rsidR="00A112D4" w:rsidDel="00B04812">
          <w:rPr>
            <w:rFonts w:asciiTheme="majorBidi" w:hAnsiTheme="majorBidi" w:cstheme="majorBidi"/>
          </w:rPr>
          <w:delText xml:space="preserve">increased valve </w:delText>
        </w:r>
        <w:r w:rsidR="00E950B2" w:rsidDel="00B04812">
          <w:rPr>
            <w:rFonts w:asciiTheme="majorBidi" w:hAnsiTheme="majorBidi" w:cstheme="majorBidi"/>
          </w:rPr>
          <w:delText>insufficien</w:delText>
        </w:r>
        <w:r w:rsidR="00A112D4" w:rsidDel="00B04812">
          <w:rPr>
            <w:rFonts w:asciiTheme="majorBidi" w:hAnsiTheme="majorBidi" w:cstheme="majorBidi"/>
          </w:rPr>
          <w:delText xml:space="preserve">cy </w:delText>
        </w:r>
        <w:r w:rsidR="00E950B2" w:rsidDel="00B04812">
          <w:rPr>
            <w:rFonts w:asciiTheme="majorBidi" w:hAnsiTheme="majorBidi" w:cstheme="majorBidi"/>
          </w:rPr>
          <w:delText xml:space="preserve">did not change the </w:delText>
        </w:r>
        <w:r w:rsidR="00705AA1" w:rsidDel="00B04812">
          <w:rPr>
            <w:rFonts w:asciiTheme="majorBidi" w:hAnsiTheme="majorBidi" w:cstheme="majorBidi"/>
          </w:rPr>
          <w:delText xml:space="preserve">ejection fraction, </w:delText>
        </w:r>
        <w:r w:rsidR="00A112D4" w:rsidDel="00B04812">
          <w:rPr>
            <w:rFonts w:asciiTheme="majorBidi" w:hAnsiTheme="majorBidi" w:cstheme="majorBidi"/>
          </w:rPr>
          <w:delText>but</w:delText>
        </w:r>
        <w:r w:rsidR="00705AA1" w:rsidDel="00B04812">
          <w:rPr>
            <w:rFonts w:asciiTheme="majorBidi" w:hAnsiTheme="majorBidi" w:cstheme="majorBidi"/>
          </w:rPr>
          <w:delText xml:space="preserve"> </w:delText>
        </w:r>
        <w:r w:rsidR="00A112D4" w:rsidDel="00B04812">
          <w:rPr>
            <w:rFonts w:asciiTheme="majorBidi" w:hAnsiTheme="majorBidi" w:cstheme="majorBidi"/>
          </w:rPr>
          <w:delText xml:space="preserve">caused in </w:delText>
        </w:r>
        <w:r w:rsidR="00D56F1E" w:rsidDel="00B04812">
          <w:rPr>
            <w:rFonts w:asciiTheme="majorBidi" w:hAnsiTheme="majorBidi" w:cstheme="majorBidi"/>
          </w:rPr>
          <w:delText>increas</w:delText>
        </w:r>
        <w:r w:rsidR="00A112D4" w:rsidDel="00B04812">
          <w:rPr>
            <w:rFonts w:asciiTheme="majorBidi" w:hAnsiTheme="majorBidi" w:cstheme="majorBidi"/>
          </w:rPr>
          <w:delText>ing trend in</w:delText>
        </w:r>
        <w:r w:rsidR="00D56F1E" w:rsidDel="00B04812">
          <w:rPr>
            <w:rFonts w:asciiTheme="majorBidi" w:hAnsiTheme="majorBidi" w:cstheme="majorBidi"/>
          </w:rPr>
          <w:delText xml:space="preserve"> </w:delText>
        </w:r>
        <w:r w:rsidR="00705AA1" w:rsidDel="00B04812">
          <w:rPr>
            <w:rFonts w:asciiTheme="majorBidi" w:hAnsiTheme="majorBidi" w:cstheme="majorBidi"/>
          </w:rPr>
          <w:delText xml:space="preserve">the </w:delText>
        </w:r>
        <w:r w:rsidR="009C1CA1" w:rsidDel="00B04812">
          <w:rPr>
            <w:rFonts w:asciiTheme="majorBidi" w:hAnsiTheme="majorBidi" w:cstheme="majorBidi"/>
          </w:rPr>
          <w:delText xml:space="preserve">LV </w:delText>
        </w:r>
        <w:r w:rsidR="00D56F1E" w:rsidDel="00B04812">
          <w:rPr>
            <w:rFonts w:asciiTheme="majorBidi" w:hAnsiTheme="majorBidi" w:cstheme="majorBidi"/>
          </w:rPr>
          <w:delText>stroke</w:delText>
        </w:r>
        <w:r w:rsidR="00705AA1" w:rsidDel="00B04812">
          <w:rPr>
            <w:rFonts w:asciiTheme="majorBidi" w:hAnsiTheme="majorBidi" w:cstheme="majorBidi"/>
          </w:rPr>
          <w:delText xml:space="preserve"> volume index</w:delText>
        </w:r>
        <w:r w:rsidR="00A112D4" w:rsidDel="00B04812">
          <w:rPr>
            <w:rFonts w:asciiTheme="majorBidi" w:hAnsiTheme="majorBidi" w:cstheme="majorBidi"/>
          </w:rPr>
          <w:delText>, as seen in the clinical data</w:delText>
        </w:r>
        <w:r w:rsidR="00705AA1" w:rsidDel="00B04812">
          <w:rPr>
            <w:rFonts w:asciiTheme="majorBidi" w:hAnsiTheme="majorBidi" w:cstheme="majorBidi"/>
          </w:rPr>
          <w:delText xml:space="preserve">. </w:delText>
        </w:r>
        <w:r w:rsidR="0027024A" w:rsidDel="00B04812">
          <w:rPr>
            <w:rFonts w:asciiTheme="majorBidi" w:hAnsiTheme="majorBidi" w:cstheme="majorBidi"/>
          </w:rPr>
          <w:delText xml:space="preserve"> </w:delText>
        </w:r>
        <w:commentRangeStart w:id="3309"/>
        <w:r w:rsidR="00AC04BF" w:rsidDel="00B04812">
          <w:rPr>
            <w:rFonts w:asciiTheme="majorBidi" w:hAnsiTheme="majorBidi" w:cstheme="majorBidi"/>
          </w:rPr>
          <w:delText xml:space="preserve">In all cases, model predictions were </w:delText>
        </w:r>
        <w:r w:rsidR="00A112D4" w:rsidDel="00B04812">
          <w:rPr>
            <w:rFonts w:asciiTheme="majorBidi" w:hAnsiTheme="majorBidi" w:cstheme="majorBidi"/>
          </w:rPr>
          <w:delText>with</w:delText>
        </w:r>
        <w:r w:rsidR="00437061" w:rsidDel="00B04812">
          <w:rPr>
            <w:rFonts w:asciiTheme="majorBidi" w:hAnsiTheme="majorBidi" w:cstheme="majorBidi"/>
          </w:rPr>
          <w:delText xml:space="preserve">in the range of </w:delText>
        </w:r>
        <w:r w:rsidR="00A112D4" w:rsidDel="00B04812">
          <w:rPr>
            <w:rFonts w:asciiTheme="majorBidi" w:hAnsiTheme="majorBidi" w:cstheme="majorBidi"/>
          </w:rPr>
          <w:delText xml:space="preserve">the </w:delText>
        </w:r>
        <w:r w:rsidR="00437061" w:rsidDel="00B04812">
          <w:rPr>
            <w:rFonts w:asciiTheme="majorBidi" w:hAnsiTheme="majorBidi" w:cstheme="majorBidi"/>
          </w:rPr>
          <w:delText xml:space="preserve">clinical data, except for the ejection fraction </w:delText>
        </w:r>
        <w:r w:rsidR="00D93ED6" w:rsidDel="00B04812">
          <w:rPr>
            <w:rFonts w:asciiTheme="majorBidi" w:hAnsiTheme="majorBidi" w:cstheme="majorBidi"/>
          </w:rPr>
          <w:delText>of</w:delText>
        </w:r>
        <w:r w:rsidR="00437061" w:rsidDel="00B04812">
          <w:rPr>
            <w:rFonts w:asciiTheme="majorBidi" w:hAnsiTheme="majorBidi" w:cstheme="majorBidi"/>
          </w:rPr>
          <w:delText xml:space="preserve"> mitral </w:delText>
        </w:r>
      </w:del>
      <w:del w:id="3310" w:author="Sharifi, Hossein" w:date="2021-11-14T18:48:00Z">
        <w:r w:rsidR="00437061" w:rsidDel="00951CA7">
          <w:rPr>
            <w:rFonts w:asciiTheme="majorBidi" w:hAnsiTheme="majorBidi" w:cstheme="majorBidi"/>
          </w:rPr>
          <w:delText>regurgitation</w:delText>
        </w:r>
        <w:commentRangeEnd w:id="3309"/>
        <w:r w:rsidR="00F94D4F" w:rsidDel="00951CA7">
          <w:rPr>
            <w:rStyle w:val="CommentReference"/>
          </w:rPr>
          <w:commentReference w:id="3309"/>
        </w:r>
      </w:del>
      <w:del w:id="3311" w:author="Sharifi, Hossein" w:date="2021-11-17T22:40:00Z">
        <w:r w:rsidR="00D93ED6" w:rsidDel="00B04812">
          <w:rPr>
            <w:rFonts w:asciiTheme="majorBidi" w:hAnsiTheme="majorBidi" w:cstheme="majorBidi"/>
          </w:rPr>
          <w:delText xml:space="preserve">. </w:delText>
        </w:r>
      </w:del>
    </w:p>
    <w:p w14:paraId="0A57241B" w14:textId="77777777" w:rsidR="00B04812" w:rsidRDefault="00B04812">
      <w:pPr>
        <w:spacing w:after="200" w:line="240" w:lineRule="auto"/>
        <w:ind w:firstLine="720"/>
        <w:jc w:val="both"/>
        <w:rPr>
          <w:ins w:id="3312" w:author="Sharifi, Hossein" w:date="2021-11-17T22:40:00Z"/>
          <w:rFonts w:asciiTheme="majorBidi" w:hAnsiTheme="majorBidi" w:cstheme="majorBidi"/>
        </w:rPr>
        <w:pPrChange w:id="3313" w:author="Sharifi, Hossein" w:date="2021-12-07T18:34:00Z">
          <w:pPr>
            <w:spacing w:after="200" w:line="240" w:lineRule="auto"/>
            <w:jc w:val="both"/>
          </w:pPr>
        </w:pPrChange>
      </w:pPr>
    </w:p>
    <w:p w14:paraId="666906AD" w14:textId="337C891F" w:rsidR="008E0A43" w:rsidRPr="00B95524" w:rsidRDefault="000523E0" w:rsidP="00F34279">
      <w:pPr>
        <w:spacing w:after="200" w:line="240" w:lineRule="auto"/>
        <w:rPr>
          <w:rFonts w:asciiTheme="majorBidi" w:hAnsiTheme="majorBidi" w:cstheme="majorBidi"/>
        </w:rPr>
      </w:pPr>
      <w:ins w:id="3314" w:author="Sharifi, Hossein" w:date="2021-11-17T10:59:00Z">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ins>
      <w:del w:id="3315" w:author="Sharifi, Hossein" w:date="2021-11-17T10:59:00Z">
        <w:r w:rsidR="00BD57E4" w:rsidDel="000523E0">
          <w:rPr>
            <w:rFonts w:asciiTheme="majorBidi" w:hAnsiTheme="majorBidi" w:cstheme="majorBidi"/>
            <w:noProof/>
          </w:rPr>
          <w:drawing>
            <wp:inline distT="0" distB="0" distL="0" distR="0" wp14:anchorId="250323F1" wp14:editId="2729A854">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del>
    </w:p>
    <w:p w14:paraId="16C6D6FE" w14:textId="295E4CCD" w:rsidR="008504CE" w:rsidRDefault="008E0A43" w:rsidP="00F34279">
      <w:pPr>
        <w:spacing w:after="200" w:line="240" w:lineRule="auto"/>
        <w:jc w:val="center"/>
        <w:rPr>
          <w:ins w:id="3316" w:author="Sharifi, Hossein" w:date="2021-11-17T22:40:00Z"/>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3317"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ins w:id="3318" w:author="Sharifi, Hossein" w:date="2021-12-13T09:29:00Z">
        <w:r w:rsidR="00190093">
          <w:rPr>
            <w:rFonts w:asciiTheme="majorBidi" w:hAnsiTheme="majorBidi" w:cstheme="majorBidi"/>
            <w:b/>
            <w:bCs/>
            <w:noProof/>
          </w:rPr>
          <w:t>9</w:t>
        </w:r>
      </w:ins>
      <w:del w:id="3319" w:author="Sharifi, Hossein" w:date="2021-11-15T09:22:00Z">
        <w:r w:rsidR="00A668A3" w:rsidDel="00A65361">
          <w:rPr>
            <w:rFonts w:asciiTheme="majorBidi" w:hAnsiTheme="majorBidi" w:cstheme="majorBidi"/>
            <w:b/>
            <w:bCs/>
            <w:noProof/>
          </w:rPr>
          <w:delText>8</w:delText>
        </w:r>
      </w:del>
      <w:r w:rsidRPr="00B95524">
        <w:rPr>
          <w:rFonts w:asciiTheme="majorBidi" w:hAnsiTheme="majorBidi" w:cstheme="majorBidi"/>
          <w:b/>
          <w:bCs/>
        </w:rPr>
        <w:fldChar w:fldCharType="end"/>
      </w:r>
      <w:bookmarkEnd w:id="3317"/>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del w:id="3320" w:author="Sharifi, Hossein" w:date="2021-11-17T21:34:00Z">
        <w:r w:rsidR="00DD503B" w:rsidRPr="00B95524" w:rsidDel="00055BDF">
          <w:rPr>
            <w:rFonts w:asciiTheme="majorBidi" w:hAnsiTheme="majorBidi" w:cstheme="majorBidi"/>
            <w:b/>
            <w:bCs/>
          </w:rPr>
          <w:delText xml:space="preserve"> </w:delText>
        </w:r>
      </w:del>
      <w:ins w:id="3321" w:author="Sharifi, Hossein" w:date="2021-11-17T21:34:00Z">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ins>
      <w:r w:rsidR="00055BDF">
        <w:rPr>
          <w:rFonts w:asciiTheme="majorBidi" w:hAnsiTheme="majorBidi" w:cstheme="majorBidi"/>
          <w:b/>
          <w:bCs/>
        </w:rPr>
        <w:fldChar w:fldCharType="separate"/>
      </w:r>
      <w:ins w:id="3322" w:author="Sharifi, Hossein" w:date="2021-12-07T16:48:00Z">
        <w:r w:rsidR="00A15D39">
          <w:rPr>
            <w:rFonts w:asciiTheme="majorBidi" w:hAnsiTheme="majorBidi" w:cstheme="majorBidi"/>
            <w:b/>
            <w:bCs/>
            <w:noProof/>
          </w:rPr>
          <w:t>1</w:t>
        </w:r>
      </w:ins>
      <w:ins w:id="3323" w:author="Sharifi, Hossein" w:date="2021-11-17T21:34:00Z">
        <w:r w:rsidR="00055BDF">
          <w:rPr>
            <w:rFonts w:asciiTheme="majorBidi" w:hAnsiTheme="majorBidi" w:cstheme="majorBidi"/>
            <w:b/>
            <w:bCs/>
          </w:rPr>
          <w:fldChar w:fldCharType="end"/>
        </w:r>
      </w:ins>
      <w:del w:id="3324" w:author="Sharifi, Hossein" w:date="2021-11-17T21:34:00Z">
        <w:r w:rsidR="00DD503B" w:rsidRPr="00B95524" w:rsidDel="00055BDF">
          <w:rPr>
            <w:rFonts w:asciiTheme="majorBidi" w:hAnsiTheme="majorBidi" w:cstheme="majorBidi"/>
            <w:b/>
            <w:bCs/>
          </w:rPr>
          <w:fldChar w:fldCharType="begin"/>
        </w:r>
        <w:r w:rsidR="00DD503B" w:rsidRPr="00B95524" w:rsidDel="00055BDF">
          <w:rPr>
            <w:rFonts w:asciiTheme="majorBidi" w:hAnsiTheme="majorBidi" w:cstheme="majorBidi"/>
            <w:b/>
            <w:bCs/>
          </w:rPr>
          <w:delInstrText xml:space="preserve"> seq table table5 </w:delInstrText>
        </w:r>
        <w:r w:rsidR="00DD503B" w:rsidRPr="00B95524" w:rsidDel="00055BDF">
          <w:rPr>
            <w:rFonts w:asciiTheme="majorBidi" w:hAnsiTheme="majorBidi" w:cstheme="majorBidi"/>
            <w:b/>
            <w:bCs/>
          </w:rPr>
          <w:fldChar w:fldCharType="separate"/>
        </w:r>
      </w:del>
      <w:del w:id="3325" w:author="Sharifi, Hossein" w:date="2021-11-08T09:45:00Z">
        <w:r w:rsidR="00F96884" w:rsidDel="0070036E">
          <w:rPr>
            <w:rFonts w:asciiTheme="majorBidi" w:hAnsiTheme="majorBidi" w:cstheme="majorBidi"/>
            <w:b/>
            <w:bCs/>
            <w:noProof/>
          </w:rPr>
          <w:delText>5</w:delText>
        </w:r>
      </w:del>
      <w:del w:id="3326" w:author="Sharifi, Hossein" w:date="2021-11-17T21:34:00Z">
        <w:r w:rsidR="00DD503B" w:rsidRPr="00B95524" w:rsidDel="00055BDF">
          <w:rPr>
            <w:rFonts w:asciiTheme="majorBidi" w:hAnsiTheme="majorBidi" w:cstheme="majorBidi"/>
            <w:b/>
            <w:bCs/>
          </w:rPr>
          <w:fldChar w:fldCharType="end"/>
        </w:r>
      </w:del>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del w:id="3327" w:author="Sharifi, Hossein" w:date="2021-11-17T21:34:00Z">
        <w:r w:rsidR="00A112D4" w:rsidDel="00007FED">
          <w:rPr>
            <w:rFonts w:asciiTheme="majorBidi" w:hAnsiTheme="majorBidi" w:cstheme="majorBidi"/>
          </w:rPr>
          <w:delText>similar to</w:delText>
        </w:r>
      </w:del>
      <w:ins w:id="3328" w:author="Sharifi, Hossein" w:date="2021-11-17T21:34:00Z">
        <w:r w:rsidR="00007FED">
          <w:rPr>
            <w:rFonts w:asciiTheme="majorBidi" w:hAnsiTheme="majorBidi" w:cstheme="majorBidi"/>
          </w:rPr>
          <w:t>like</w:t>
        </w:r>
      </w:ins>
      <w:r w:rsidR="00C04121" w:rsidRPr="00B95524">
        <w:rPr>
          <w:rFonts w:asciiTheme="majorBidi" w:hAnsiTheme="majorBidi" w:cstheme="majorBidi"/>
        </w:rPr>
        <w:t xml:space="preserve"> Fig</w:t>
      </w:r>
      <w:r w:rsidR="009B68EC">
        <w:rPr>
          <w:rFonts w:asciiTheme="majorBidi" w:hAnsiTheme="majorBidi" w:cstheme="majorBidi"/>
        </w:rPr>
        <w:t>ure</w:t>
      </w:r>
      <w:ins w:id="3329" w:author="Sharifi, Hossein" w:date="2021-11-17T21:34:00Z">
        <w:r w:rsidR="00007FED">
          <w:rPr>
            <w:rFonts w:asciiTheme="majorBidi" w:hAnsiTheme="majorBidi" w:cstheme="majorBidi"/>
          </w:rPr>
          <w:t xml:space="preserve"> </w:t>
        </w:r>
      </w:ins>
      <w:del w:id="3330" w:author="Sharifi, Hossein" w:date="2021-11-17T21:34:00Z">
        <w:r w:rsidR="00C04121" w:rsidRPr="00B95524" w:rsidDel="00007FED">
          <w:rPr>
            <w:rFonts w:asciiTheme="majorBidi" w:hAnsiTheme="majorBidi" w:cstheme="majorBidi"/>
          </w:rPr>
          <w:delText xml:space="preserve"> </w:delText>
        </w:r>
      </w:del>
      <w:ins w:id="3331" w:author="Sharifi, Hossein" w:date="2021-11-17T21:34:00Z">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ins>
      <w:r w:rsidR="00007FED">
        <w:rPr>
          <w:rFonts w:asciiTheme="majorBidi" w:hAnsiTheme="majorBidi" w:cstheme="majorBidi"/>
        </w:rPr>
        <w:fldChar w:fldCharType="separate"/>
      </w:r>
      <w:ins w:id="3332" w:author="Sharifi, Hossein" w:date="2021-12-07T16:48:00Z">
        <w:r w:rsidR="00A15D39">
          <w:rPr>
            <w:rFonts w:asciiTheme="majorBidi" w:hAnsiTheme="majorBidi" w:cstheme="majorBidi"/>
            <w:noProof/>
          </w:rPr>
          <w:t>8</w:t>
        </w:r>
      </w:ins>
      <w:ins w:id="3333" w:author="Sharifi, Hossein" w:date="2021-11-17T21:34:00Z">
        <w:r w:rsidR="00007FED">
          <w:rPr>
            <w:rFonts w:asciiTheme="majorBidi" w:hAnsiTheme="majorBidi" w:cstheme="majorBidi"/>
          </w:rPr>
          <w:fldChar w:fldCharType="end"/>
        </w:r>
      </w:ins>
      <w:del w:id="3334" w:author="Sharifi, Hossein" w:date="2021-11-17T21:34:00Z">
        <w:r w:rsidR="00C04121" w:rsidRPr="00B95524" w:rsidDel="00007FED">
          <w:rPr>
            <w:rFonts w:asciiTheme="majorBidi" w:hAnsiTheme="majorBidi" w:cstheme="majorBidi"/>
          </w:rPr>
          <w:fldChar w:fldCharType="begin"/>
        </w:r>
        <w:r w:rsidR="00C04121" w:rsidRPr="00B95524" w:rsidDel="00007FED">
          <w:rPr>
            <w:rFonts w:asciiTheme="majorBidi" w:hAnsiTheme="majorBidi" w:cstheme="majorBidi"/>
          </w:rPr>
          <w:delInstrText xml:space="preserve"> seq figure fig7 </w:delInstrText>
        </w:r>
        <w:r w:rsidR="00C04121" w:rsidRPr="00B95524" w:rsidDel="00007FED">
          <w:rPr>
            <w:rFonts w:asciiTheme="majorBidi" w:hAnsiTheme="majorBidi" w:cstheme="majorBidi"/>
          </w:rPr>
          <w:fldChar w:fldCharType="separate"/>
        </w:r>
        <w:r w:rsidR="00A668A3" w:rsidDel="00007FED">
          <w:rPr>
            <w:rFonts w:asciiTheme="majorBidi" w:hAnsiTheme="majorBidi" w:cstheme="majorBidi"/>
            <w:noProof/>
          </w:rPr>
          <w:delText>7</w:delText>
        </w:r>
        <w:r w:rsidR="00C04121" w:rsidRPr="00B95524" w:rsidDel="00007FED">
          <w:rPr>
            <w:rFonts w:asciiTheme="majorBidi" w:hAnsiTheme="majorBidi" w:cstheme="majorBidi"/>
          </w:rPr>
          <w:fldChar w:fldCharType="end"/>
        </w:r>
      </w:del>
      <w:r w:rsidR="00C04121" w:rsidRPr="00B95524">
        <w:rPr>
          <w:rFonts w:asciiTheme="majorBidi" w:hAnsiTheme="majorBidi" w:cstheme="majorBidi"/>
        </w:rPr>
        <w:t xml:space="preserve">. </w:t>
      </w:r>
      <w:ins w:id="3335" w:author="Sharifi, Hossein" w:date="2021-11-17T21:35:00Z">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ins>
      <w:ins w:id="3336" w:author="Sharifi, Hossein" w:date="2021-11-17T21:55:00Z">
        <w:r w:rsidR="00E15141">
          <w:rPr>
            <w:rFonts w:asciiTheme="majorBidi" w:hAnsiTheme="majorBidi" w:cstheme="majorBidi"/>
          </w:rPr>
          <w:t>stroke</w:t>
        </w:r>
      </w:ins>
      <w:ins w:id="3337" w:author="Sharifi, Hossein" w:date="2021-11-17T21:35:00Z">
        <w:r w:rsidR="00007FED">
          <w:rPr>
            <w:rFonts w:asciiTheme="majorBidi" w:hAnsiTheme="majorBidi" w:cstheme="majorBidi"/>
          </w:rPr>
          <w:t xml:space="preserve"> volume index: LV </w:t>
        </w:r>
      </w:ins>
      <w:ins w:id="3338" w:author="Sharifi, Hossein" w:date="2021-11-17T21:55:00Z">
        <w:r w:rsidR="00E15141">
          <w:rPr>
            <w:rFonts w:asciiTheme="majorBidi" w:hAnsiTheme="majorBidi" w:cstheme="majorBidi"/>
          </w:rPr>
          <w:t xml:space="preserve">stroke </w:t>
        </w:r>
      </w:ins>
      <w:ins w:id="3339" w:author="Sharifi, Hossein" w:date="2021-11-17T21:35:00Z">
        <w:r w:rsidR="00007FED">
          <w:rPr>
            <w:rFonts w:asciiTheme="majorBidi" w:hAnsiTheme="majorBidi" w:cstheme="majorBidi"/>
          </w:rPr>
          <w:t xml:space="preserve">volume normalized by the body surface area. </w:t>
        </w:r>
      </w:ins>
      <w:ins w:id="3340" w:author="Wenk, Jonathan F." w:date="2021-12-17T16:29:00Z">
        <w:r w:rsidR="000B5372">
          <w:rPr>
            <w:rFonts w:asciiTheme="majorBidi" w:hAnsiTheme="majorBidi" w:cstheme="majorBidi"/>
          </w:rPr>
          <w:t xml:space="preserve">Note that RV means regurgitant volume. </w:t>
        </w:r>
      </w:ins>
      <w:ins w:id="3341" w:author="Sharifi, Hossein" w:date="2021-11-17T21:35:00Z">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w:t>
        </w:r>
        <w:del w:id="3342" w:author="Wenk, Jonathan F." w:date="2021-12-17T16:29:00Z">
          <w:r w:rsidR="00007FED" w:rsidRPr="005F09FD" w:rsidDel="000B5372">
            <w:rPr>
              <w:rFonts w:asciiTheme="majorBidi" w:hAnsiTheme="majorBidi" w:cstheme="majorBidi"/>
            </w:rPr>
            <w:delText xml:space="preserve">: p </w:delText>
          </w:r>
          <w:r w:rsidR="00007FED" w:rsidDel="000B5372">
            <w:rPr>
              <w:rFonts w:ascii="Cambria Math" w:hAnsi="Cambria Math" w:cstheme="majorBidi"/>
            </w:rPr>
            <w:delText>≤</w:delText>
          </w:r>
          <w:r w:rsidR="00007FED" w:rsidDel="000B5372">
            <w:rPr>
              <w:rFonts w:asciiTheme="majorBidi" w:hAnsiTheme="majorBidi" w:cstheme="majorBidi"/>
            </w:rPr>
            <w:delText xml:space="preserve"> </w:delText>
          </w:r>
          <w:r w:rsidR="00007FED" w:rsidRPr="005F09FD" w:rsidDel="000B5372">
            <w:rPr>
              <w:rFonts w:asciiTheme="majorBidi" w:hAnsiTheme="majorBidi" w:cstheme="majorBidi"/>
            </w:rPr>
            <w:delText>1.00e+00</w:delText>
          </w:r>
        </w:del>
        <w:r w:rsidR="00007FED">
          <w:rPr>
            <w:rFonts w:asciiTheme="majorBidi" w:hAnsiTheme="majorBidi" w:cstheme="majorBidi"/>
          </w:rPr>
          <w:t xml:space="preserve">, </w:t>
        </w:r>
        <w:r w:rsidR="00007FED" w:rsidRPr="000B5372">
          <w:rPr>
            <w:rFonts w:asciiTheme="majorBidi" w:hAnsiTheme="majorBidi" w:cstheme="majorBidi"/>
            <w:highlight w:val="yellow"/>
            <w:rPrChange w:id="3343" w:author="Wenk, Jonathan F." w:date="2021-12-17T16:29:00Z">
              <w:rPr>
                <w:rFonts w:asciiTheme="majorBidi" w:hAnsiTheme="majorBidi" w:cstheme="majorBidi"/>
              </w:rPr>
            </w:rPrChange>
          </w:rPr>
          <w:t xml:space="preserve">*: 1.00e-02 </w:t>
        </w:r>
        <w:r w:rsidR="00007FED" w:rsidRPr="000B5372">
          <w:rPr>
            <w:rFonts w:ascii="Cambria Math" w:hAnsi="Cambria Math" w:cstheme="majorBidi"/>
            <w:highlight w:val="yellow"/>
            <w:rPrChange w:id="3344" w:author="Wenk, Jonathan F." w:date="2021-12-17T16:29:00Z">
              <w:rPr>
                <w:rFonts w:ascii="Cambria Math" w:hAnsi="Cambria Math" w:cstheme="majorBidi"/>
              </w:rPr>
            </w:rPrChange>
          </w:rPr>
          <w:t>&lt;</w:t>
        </w:r>
        <w:r w:rsidR="00007FED" w:rsidRPr="000B5372">
          <w:rPr>
            <w:rFonts w:asciiTheme="majorBidi" w:hAnsiTheme="majorBidi" w:cstheme="majorBidi"/>
            <w:highlight w:val="yellow"/>
            <w:rPrChange w:id="3345" w:author="Wenk, Jonathan F." w:date="2021-12-17T16:29:00Z">
              <w:rPr>
                <w:rFonts w:asciiTheme="majorBidi" w:hAnsiTheme="majorBidi" w:cstheme="majorBidi"/>
              </w:rPr>
            </w:rPrChange>
          </w:rPr>
          <w:t xml:space="preserve"> p </w:t>
        </w:r>
        <w:r w:rsidR="00007FED" w:rsidRPr="000B5372">
          <w:rPr>
            <w:rFonts w:ascii="Cambria Math" w:hAnsi="Cambria Math" w:cstheme="majorBidi"/>
            <w:highlight w:val="yellow"/>
            <w:rPrChange w:id="3346" w:author="Wenk, Jonathan F." w:date="2021-12-17T16:29:00Z">
              <w:rPr>
                <w:rFonts w:ascii="Cambria Math" w:hAnsi="Cambria Math" w:cstheme="majorBidi"/>
              </w:rPr>
            </w:rPrChange>
          </w:rPr>
          <w:t>≤</w:t>
        </w:r>
        <w:r w:rsidR="00007FED" w:rsidRPr="000B5372">
          <w:rPr>
            <w:rFonts w:asciiTheme="majorBidi" w:hAnsiTheme="majorBidi" w:cstheme="majorBidi"/>
            <w:highlight w:val="yellow"/>
            <w:rPrChange w:id="3347" w:author="Wenk, Jonathan F." w:date="2021-12-17T16:29:00Z">
              <w:rPr>
                <w:rFonts w:asciiTheme="majorBidi" w:hAnsiTheme="majorBidi" w:cstheme="majorBidi"/>
              </w:rPr>
            </w:rPrChange>
          </w:rPr>
          <w:t xml:space="preserve"> 5.00e-02</w:t>
        </w:r>
      </w:ins>
      <w:ins w:id="3348" w:author="Wenk, Jonathan F." w:date="2021-12-17T16:29:00Z">
        <w:r w:rsidR="000B5372">
          <w:rPr>
            <w:rFonts w:asciiTheme="majorBidi" w:hAnsiTheme="majorBidi" w:cstheme="majorBidi"/>
          </w:rPr>
          <w:t xml:space="preserve"> SAME COMMENT AS ABOVE</w:t>
        </w:r>
      </w:ins>
      <w:del w:id="3349" w:author="Sharifi, Hossein" w:date="2021-11-17T21:35:00Z">
        <w:r w:rsidR="00680105" w:rsidRPr="00B95524" w:rsidDel="00007FED">
          <w:rPr>
            <w:rFonts w:asciiTheme="majorBidi" w:hAnsiTheme="majorBidi" w:cstheme="majorBidi"/>
          </w:rPr>
          <w:delText xml:space="preserve">In all panels, clinical data are shown with circle markers in two groups of </w:delText>
        </w:r>
        <w:r w:rsidR="009B07BA" w:rsidDel="00007FED">
          <w:rPr>
            <w:rFonts w:asciiTheme="majorBidi" w:hAnsiTheme="majorBidi" w:cstheme="majorBidi"/>
          </w:rPr>
          <w:delText>CD</w:delText>
        </w:r>
        <w:r w:rsidR="009B07BA" w:rsidRPr="00B95524" w:rsidDel="00007FED">
          <w:rPr>
            <w:rFonts w:asciiTheme="majorBidi" w:hAnsiTheme="majorBidi" w:cstheme="majorBidi"/>
          </w:rPr>
          <w:delText xml:space="preserve"> and </w:delText>
        </w:r>
        <w:r w:rsidR="009B07BA" w:rsidDel="00007FED">
          <w:rPr>
            <w:rFonts w:asciiTheme="majorBidi" w:hAnsiTheme="majorBidi" w:cstheme="majorBidi"/>
          </w:rPr>
          <w:delText>PD</w:delText>
        </w:r>
        <w:r w:rsidR="00680105" w:rsidRPr="00B95524" w:rsidDel="00007FED">
          <w:rPr>
            <w:rFonts w:asciiTheme="majorBidi" w:hAnsiTheme="majorBidi" w:cstheme="majorBidi"/>
          </w:rPr>
          <w:delText>. Model predictions are shown with star markers</w:delText>
        </w:r>
        <w:r w:rsidR="00190D2C" w:rsidRPr="00190D2C" w:rsidDel="00007FED">
          <w:rPr>
            <w:rFonts w:asciiTheme="majorBidi" w:hAnsiTheme="majorBidi" w:cstheme="majorBidi"/>
          </w:rPr>
          <w:delText xml:space="preserve"> </w:delText>
        </w:r>
        <w:r w:rsidR="00190D2C" w:rsidDel="00007FED">
          <w:rPr>
            <w:rFonts w:asciiTheme="majorBidi" w:hAnsiTheme="majorBidi" w:cstheme="majorBidi"/>
          </w:rPr>
          <w:delText>in two groups of CS and PS</w:delText>
        </w:r>
        <w:r w:rsidR="00680105" w:rsidRPr="00B95524" w:rsidDel="00007FED">
          <w:rPr>
            <w:rFonts w:asciiTheme="majorBidi" w:hAnsiTheme="majorBidi" w:cstheme="majorBidi"/>
          </w:rPr>
          <w:delText xml:space="preserve">. For each valvular disease case, three levels of severity for model simulations are shown in accordance with Tables </w:delText>
        </w:r>
        <w:r w:rsidR="00680105" w:rsidRPr="00B95524" w:rsidDel="00007FED">
          <w:rPr>
            <w:rFonts w:asciiTheme="majorBidi" w:hAnsiTheme="majorBidi" w:cstheme="majorBidi"/>
          </w:rPr>
          <w:fldChar w:fldCharType="begin"/>
        </w:r>
        <w:r w:rsidR="00680105" w:rsidRPr="00B95524" w:rsidDel="00007FED">
          <w:rPr>
            <w:rFonts w:asciiTheme="majorBidi" w:hAnsiTheme="majorBidi" w:cstheme="majorBidi"/>
          </w:rPr>
          <w:delInstrText xml:space="preserve"> seq table table2 </w:delInstrText>
        </w:r>
        <w:r w:rsidR="00680105" w:rsidRPr="00B95524" w:rsidDel="00007FED">
          <w:rPr>
            <w:rFonts w:asciiTheme="majorBidi" w:hAnsiTheme="majorBidi" w:cstheme="majorBidi"/>
          </w:rPr>
          <w:fldChar w:fldCharType="separate"/>
        </w:r>
        <w:r w:rsidR="00A668A3" w:rsidDel="00007FED">
          <w:rPr>
            <w:rFonts w:asciiTheme="majorBidi" w:hAnsiTheme="majorBidi" w:cstheme="majorBidi"/>
            <w:noProof/>
          </w:rPr>
          <w:delText>2</w:delText>
        </w:r>
        <w:r w:rsidR="00680105" w:rsidRPr="00B95524" w:rsidDel="00007FED">
          <w:rPr>
            <w:rFonts w:asciiTheme="majorBidi" w:hAnsiTheme="majorBidi" w:cstheme="majorBidi"/>
          </w:rPr>
          <w:fldChar w:fldCharType="end"/>
        </w:r>
        <w:r w:rsidR="00680105" w:rsidRPr="00B95524" w:rsidDel="00007FED">
          <w:rPr>
            <w:rFonts w:asciiTheme="majorBidi" w:hAnsiTheme="majorBidi" w:cstheme="majorBidi"/>
          </w:rPr>
          <w:delText>-</w:delText>
        </w:r>
        <w:r w:rsidR="00680105" w:rsidRPr="00B95524" w:rsidDel="00007FED">
          <w:rPr>
            <w:rFonts w:asciiTheme="majorBidi" w:hAnsiTheme="majorBidi" w:cstheme="majorBidi"/>
          </w:rPr>
          <w:fldChar w:fldCharType="begin"/>
        </w:r>
        <w:r w:rsidR="00680105" w:rsidRPr="00B95524" w:rsidDel="00007FED">
          <w:rPr>
            <w:rFonts w:asciiTheme="majorBidi" w:hAnsiTheme="majorBidi" w:cstheme="majorBidi"/>
          </w:rPr>
          <w:delInstrText xml:space="preserve"> seq table table4 </w:delInstrText>
        </w:r>
        <w:r w:rsidR="00680105" w:rsidRPr="00B95524" w:rsidDel="00007FED">
          <w:rPr>
            <w:rFonts w:asciiTheme="majorBidi" w:hAnsiTheme="majorBidi" w:cstheme="majorBidi"/>
          </w:rPr>
          <w:fldChar w:fldCharType="separate"/>
        </w:r>
      </w:del>
      <w:del w:id="3350" w:author="Sharifi, Hossein" w:date="2021-11-08T09:45:00Z">
        <w:r w:rsidR="00F96884" w:rsidDel="0070036E">
          <w:rPr>
            <w:rFonts w:asciiTheme="majorBidi" w:hAnsiTheme="majorBidi" w:cstheme="majorBidi"/>
            <w:noProof/>
          </w:rPr>
          <w:delText>4</w:delText>
        </w:r>
      </w:del>
      <w:del w:id="3351" w:author="Sharifi, Hossein" w:date="2021-11-17T21:35:00Z">
        <w:r w:rsidR="00680105" w:rsidRPr="00B95524" w:rsidDel="00007FED">
          <w:rPr>
            <w:rFonts w:asciiTheme="majorBidi" w:hAnsiTheme="majorBidi" w:cstheme="majorBidi"/>
          </w:rPr>
          <w:fldChar w:fldCharType="end"/>
        </w:r>
        <w:r w:rsidR="00680105" w:rsidRPr="00B95524" w:rsidDel="00007FED">
          <w:rPr>
            <w:rFonts w:asciiTheme="majorBidi" w:hAnsiTheme="majorBidi" w:cstheme="majorBidi"/>
          </w:rPr>
          <w:delText xml:space="preserve">. </w:delText>
        </w:r>
        <w:r w:rsidR="003F33B3" w:rsidRPr="00B95524" w:rsidDel="00007FED">
          <w:rPr>
            <w:rFonts w:asciiTheme="majorBidi" w:hAnsiTheme="majorBidi" w:cstheme="majorBidi"/>
          </w:rPr>
          <w:delText>Model predictions for stroke volume</w:delText>
        </w:r>
        <w:r w:rsidR="00680105" w:rsidRPr="00B95524" w:rsidDel="00007FED">
          <w:rPr>
            <w:rFonts w:asciiTheme="majorBidi" w:hAnsiTheme="majorBidi" w:cstheme="majorBidi"/>
          </w:rPr>
          <w:delText xml:space="preserve"> are indexed by an average body surface area of 1.9 m</w:delText>
        </w:r>
        <w:r w:rsidR="00680105" w:rsidRPr="00B95524" w:rsidDel="00007FED">
          <w:rPr>
            <w:rFonts w:asciiTheme="majorBidi" w:hAnsiTheme="majorBidi" w:cstheme="majorBidi"/>
            <w:vertAlign w:val="superscript"/>
          </w:rPr>
          <w:delText>2</w:delText>
        </w:r>
        <w:r w:rsidR="008B3DAE" w:rsidDel="00007FED">
          <w:rPr>
            <w:rFonts w:asciiTheme="majorBidi" w:hAnsiTheme="majorBidi" w:cstheme="majorBidi"/>
          </w:rPr>
          <w:delText xml:space="preserve"> </w:delText>
        </w:r>
        <w:r w:rsidR="008B3DAE" w:rsidDel="00007FED">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07FED">
          <w:rPr>
            <w:rFonts w:asciiTheme="majorBidi" w:hAnsiTheme="majorBidi" w:cstheme="majorBidi"/>
          </w:rPr>
          <w:delInstrText xml:space="preserve"> ADDIN EN.CITE </w:delInstrText>
        </w:r>
        <w:r w:rsidR="00877515" w:rsidDel="00007FED">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sidDel="00007FED">
          <w:rPr>
            <w:rFonts w:asciiTheme="majorBidi" w:hAnsiTheme="majorBidi" w:cstheme="majorBidi"/>
          </w:rPr>
          <w:delInstrText xml:space="preserve"> ADDIN EN.CITE.DATA </w:delInstrText>
        </w:r>
        <w:r w:rsidR="00877515" w:rsidDel="00007FED">
          <w:rPr>
            <w:rFonts w:asciiTheme="majorBidi" w:hAnsiTheme="majorBidi" w:cstheme="majorBidi"/>
          </w:rPr>
        </w:r>
        <w:r w:rsidR="00877515" w:rsidDel="00007FED">
          <w:rPr>
            <w:rFonts w:asciiTheme="majorBidi" w:hAnsiTheme="majorBidi" w:cstheme="majorBidi"/>
          </w:rPr>
          <w:fldChar w:fldCharType="end"/>
        </w:r>
        <w:r w:rsidR="008B3DAE" w:rsidDel="00007FED">
          <w:rPr>
            <w:rFonts w:asciiTheme="majorBidi" w:hAnsiTheme="majorBidi" w:cstheme="majorBidi"/>
          </w:rPr>
        </w:r>
        <w:r w:rsidR="008B3DAE" w:rsidDel="00007FED">
          <w:rPr>
            <w:rFonts w:asciiTheme="majorBidi" w:hAnsiTheme="majorBidi" w:cstheme="majorBidi"/>
          </w:rPr>
          <w:fldChar w:fldCharType="separate"/>
        </w:r>
        <w:r w:rsidR="00877515" w:rsidDel="00007FED">
          <w:rPr>
            <w:rFonts w:asciiTheme="majorBidi" w:hAnsiTheme="majorBidi" w:cstheme="majorBidi"/>
            <w:noProof/>
          </w:rPr>
          <w:delText>(Verbraecken et al., 2006; Lang et al., 2015)</w:delText>
        </w:r>
        <w:r w:rsidR="008B3DAE" w:rsidDel="00007FED">
          <w:rPr>
            <w:rFonts w:asciiTheme="majorBidi" w:hAnsiTheme="majorBidi" w:cstheme="majorBidi"/>
          </w:rPr>
          <w:fldChar w:fldCharType="end"/>
        </w:r>
        <w:r w:rsidR="00680105" w:rsidRPr="00B95524" w:rsidDel="00007FED">
          <w:rPr>
            <w:rFonts w:asciiTheme="majorBidi" w:hAnsiTheme="majorBidi" w:cstheme="majorBidi"/>
          </w:rPr>
          <w:delText>.</w:delText>
        </w:r>
        <w:r w:rsidR="009B07BA" w:rsidRPr="009B07BA" w:rsidDel="00007FED">
          <w:rPr>
            <w:rFonts w:asciiTheme="majorBidi" w:hAnsiTheme="majorBidi" w:cstheme="majorBidi"/>
          </w:rPr>
          <w:delText xml:space="preserve"> </w:delText>
        </w:r>
        <w:r w:rsidR="009B07BA" w:rsidDel="00007FED">
          <w:rPr>
            <w:rFonts w:asciiTheme="majorBidi" w:hAnsiTheme="majorBidi" w:cstheme="majorBidi"/>
          </w:rPr>
          <w:delText xml:space="preserve">CD stands for “control data”, PD for “patients data”, CS for “control simulation”, and PS for “patients simulation”. </w:delText>
        </w:r>
      </w:del>
    </w:p>
    <w:p w14:paraId="4D7416A7" w14:textId="067DC2D4" w:rsidR="000B49E4" w:rsidRPr="00B04812" w:rsidRDefault="006C5EFC">
      <w:pPr>
        <w:rPr>
          <w:rFonts w:asciiTheme="majorBidi" w:hAnsiTheme="majorBidi" w:cstheme="majorBidi"/>
          <w:rPrChange w:id="3352" w:author="Sharifi, Hossein" w:date="2021-11-17T22:40:00Z">
            <w:rPr/>
          </w:rPrChange>
        </w:rPr>
        <w:pPrChange w:id="3353" w:author="Sharifi, Hossein" w:date="2021-11-17T22:41:00Z">
          <w:pPr>
            <w:spacing w:after="200" w:line="240" w:lineRule="auto"/>
            <w:jc w:val="center"/>
          </w:pPr>
        </w:pPrChange>
      </w:pPr>
      <w:ins w:id="3354" w:author="Sharifi, Hossein" w:date="2021-11-17T22:41:00Z">
        <w:r>
          <w:rPr>
            <w:rFonts w:asciiTheme="majorBidi" w:hAnsiTheme="majorBidi" w:cstheme="majorBidi"/>
          </w:rPr>
          <w:br w:type="page"/>
        </w:r>
      </w:ins>
      <w:del w:id="3355" w:author="Sharifi, Hossein" w:date="2021-11-17T22:40:00Z">
        <w:r w:rsidR="000B49E4" w:rsidRPr="008504CE" w:rsidDel="00B04812">
          <w:br w:type="page"/>
        </w:r>
      </w:del>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23599BCD"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del w:id="3356" w:author="Sharifi, Hossein" w:date="2021-11-13T08:57:00Z">
        <w:r w:rsidR="001B4EA6" w:rsidDel="00F45416">
          <w:delText>-</w:delText>
        </w:r>
      </w:del>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ins w:id="3357" w:author="Sharifi, Hossein" w:date="2021-11-22T21:07:00Z">
        <w:r w:rsidR="00DA7B3E">
          <w:rPr>
            <w:rFonts w:asciiTheme="majorBidi" w:hAnsiTheme="majorBidi" w:cstheme="majorBidi"/>
          </w:rPr>
          <w:t>(wall thickening / thinning) and eccentric growth (chamber dilation / constriction)</w:t>
        </w:r>
      </w:ins>
      <w:del w:id="3358" w:author="Sharifi, Hossein" w:date="2021-11-22T21:07:00Z">
        <w:r w:rsidR="00EE6D78" w:rsidDel="00DA7B3E">
          <w:delText>(</w:delText>
        </w:r>
        <w:commentRangeStart w:id="3359"/>
        <w:r w:rsidR="00EE6D78" w:rsidDel="00DA7B3E">
          <w:delText>wall thickening</w:delText>
        </w:r>
        <w:commentRangeEnd w:id="3359"/>
        <w:r w:rsidR="00F94D4F" w:rsidDel="00DA7B3E">
          <w:rPr>
            <w:rStyle w:val="CommentReference"/>
          </w:rPr>
          <w:commentReference w:id="3359"/>
        </w:r>
        <w:r w:rsidR="00EE6D78" w:rsidDel="00DA7B3E">
          <w:delText>)</w:delText>
        </w:r>
        <w:r w:rsidR="005B5A54" w:rsidDel="00DA7B3E">
          <w:delText xml:space="preserve"> </w:delText>
        </w:r>
        <w:r w:rsidR="00CD6A40" w:rsidDel="00DA7B3E">
          <w:delText>and</w:delText>
        </w:r>
        <w:r w:rsidR="00006AF1" w:rsidDel="00DA7B3E">
          <w:delText xml:space="preserve"> </w:delText>
        </w:r>
        <w:r w:rsidR="002218E3" w:rsidDel="00DA7B3E">
          <w:delText>eccentric growth</w:delText>
        </w:r>
        <w:r w:rsidR="00EE6D78" w:rsidDel="00DA7B3E">
          <w:delText xml:space="preserve"> (</w:delText>
        </w:r>
        <w:r w:rsidR="00925A17" w:rsidDel="00DA7B3E">
          <w:delText>chamber dilation)</w:delText>
        </w:r>
      </w:del>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ins w:id="3360" w:author="Wenk, Jonathan F." w:date="2021-12-18T10:35:00Z">
        <w:r w:rsidR="007A598A">
          <w:t>,</w:t>
        </w:r>
      </w:ins>
      <w:r w:rsidR="00580ABC">
        <w:t xml:space="preserve"> aortic stenosis, </w:t>
      </w:r>
      <w:del w:id="3361" w:author="Sharifi, Hossein" w:date="2021-11-22T21:05:00Z">
        <w:r w:rsidR="00580ABC" w:rsidDel="00B239B3">
          <w:delText xml:space="preserve">mitral </w:delText>
        </w:r>
      </w:del>
      <w:ins w:id="3362" w:author="Sharifi, Hossein" w:date="2021-11-22T21:05:00Z">
        <w:r w:rsidR="00B239B3">
          <w:t xml:space="preserve">aortic </w:t>
        </w:r>
      </w:ins>
      <w:ins w:id="3363" w:author="Sharifi, Hossein" w:date="2021-11-14T18:48:00Z">
        <w:r w:rsidR="00951CA7">
          <w:rPr>
            <w:rFonts w:asciiTheme="majorBidi" w:hAnsiTheme="majorBidi" w:cstheme="majorBidi"/>
          </w:rPr>
          <w:t>insufficiency</w:t>
        </w:r>
      </w:ins>
      <w:del w:id="3364" w:author="Sharifi, Hossein" w:date="2021-11-14T18:48:00Z">
        <w:r w:rsidR="00580ABC" w:rsidDel="00951CA7">
          <w:delText>regurgitation</w:delText>
        </w:r>
      </w:del>
      <w:r w:rsidR="00580ABC">
        <w:t xml:space="preserve">, and </w:t>
      </w:r>
      <w:del w:id="3365" w:author="Sharifi, Hossein" w:date="2021-11-22T21:05:00Z">
        <w:r w:rsidR="00580ABC" w:rsidDel="00B239B3">
          <w:delText xml:space="preserve">aortic </w:delText>
        </w:r>
      </w:del>
      <w:ins w:id="3366" w:author="Sharifi, Hossein" w:date="2021-11-22T21:05:00Z">
        <w:r w:rsidR="00B239B3">
          <w:t xml:space="preserve">mitral </w:t>
        </w:r>
      </w:ins>
      <w:ins w:id="3367" w:author="Sharifi, Hossein" w:date="2021-11-14T18:48:00Z">
        <w:r w:rsidR="00951CA7">
          <w:rPr>
            <w:rFonts w:asciiTheme="majorBidi" w:hAnsiTheme="majorBidi" w:cstheme="majorBidi"/>
          </w:rPr>
          <w:t>insufficiency</w:t>
        </w:r>
      </w:ins>
      <w:del w:id="3368" w:author="Sharifi, Hossein" w:date="2021-11-14T18:48:00Z">
        <w:r w:rsidR="00293C7B" w:rsidDel="00951CA7">
          <w:delText>regurgitation</w:delText>
        </w:r>
      </w:del>
      <w:ins w:id="3369" w:author="Sharifi, Hossein" w:date="2021-11-22T21:12:00Z">
        <w:r w:rsidR="004C7647">
          <w:t xml:space="preserve">. </w:t>
        </w:r>
        <w:r w:rsidR="00EA40B6">
          <w:t>Mo</w:t>
        </w:r>
      </w:ins>
      <w:ins w:id="3370" w:author="Sharifi, Hossein" w:date="2021-11-22T21:13:00Z">
        <w:r w:rsidR="00EA40B6">
          <w:t>del</w:t>
        </w:r>
      </w:ins>
      <w:ins w:id="3371" w:author="Sharifi, Hossein" w:date="2021-11-22T21:12:00Z">
        <w:r w:rsidR="00EA40B6">
          <w:t xml:space="preserve"> result</w:t>
        </w:r>
      </w:ins>
      <w:ins w:id="3372" w:author="Sharifi, Hossein" w:date="2021-11-22T21:13:00Z">
        <w:r w:rsidR="00EA40B6">
          <w:t>s</w:t>
        </w:r>
      </w:ins>
      <w:del w:id="3373" w:author="Sharifi, Hossein" w:date="2021-11-22T21:12:00Z">
        <w:r w:rsidR="008A6D85" w:rsidDel="004C7647">
          <w:delText>,</w:delText>
        </w:r>
      </w:del>
      <w:r w:rsidR="004F35B4">
        <w:t xml:space="preserve"> </w:t>
      </w:r>
      <w:del w:id="3374" w:author="Sharifi, Hossein" w:date="2021-11-22T21:13:00Z">
        <w:r w:rsidR="004F35B4" w:rsidDel="00EA40B6">
          <w:delText xml:space="preserve">which </w:delText>
        </w:r>
      </w:del>
      <w:r w:rsidR="004F35B4">
        <w:t xml:space="preserve">were </w:t>
      </w:r>
      <w:r w:rsidR="008A6D85">
        <w:t xml:space="preserve">then </w:t>
      </w:r>
      <w:r w:rsidR="00A94F8A">
        <w:t>validated with clinical data from the literature</w:t>
      </w:r>
      <w:r w:rsidR="00293C7B">
        <w:t>.</w:t>
      </w:r>
      <w:r w:rsidR="00A94F8A">
        <w:t xml:space="preserve"> </w:t>
      </w:r>
      <w:r w:rsidR="002E7568">
        <w:t xml:space="preserve">Furthermore, </w:t>
      </w:r>
      <w:del w:id="3375" w:author="Sharifi, Hossein" w:date="2021-11-22T21:11:00Z">
        <w:r w:rsidR="002E7568" w:rsidDel="006209A2">
          <w:delText>t</w:delText>
        </w:r>
        <w:r w:rsidR="00A94F8A" w:rsidDel="006209A2">
          <w:delText xml:space="preserve">he </w:delText>
        </w:r>
        <w:r w:rsidR="008A6D85" w:rsidDel="006209A2">
          <w:delText>model simulations</w:delText>
        </w:r>
        <w:r w:rsidR="002E7568" w:rsidDel="006209A2">
          <w:delText xml:space="preserve"> </w:delText>
        </w:r>
        <w:r w:rsidR="008A5C4E" w:rsidDel="006209A2">
          <w:delText xml:space="preserve">could also capture the reversal of growth when the </w:delText>
        </w:r>
        <w:r w:rsidR="003B6858" w:rsidDel="006209A2">
          <w:delText>overloading</w:delText>
        </w:r>
        <w:r w:rsidR="008A6D85" w:rsidDel="006209A2">
          <w:delText xml:space="preserve"> condition</w:delText>
        </w:r>
        <w:r w:rsidR="003B6858" w:rsidDel="006209A2">
          <w:delText xml:space="preserve"> was removed. </w:delText>
        </w:r>
        <w:r w:rsidR="002E7568" w:rsidDel="006209A2">
          <w:delText xml:space="preserve"> </w:delText>
        </w:r>
        <w:r w:rsidR="00293C7B" w:rsidDel="006209A2">
          <w:delText xml:space="preserve"> </w:delText>
        </w:r>
      </w:del>
      <w:ins w:id="3376" w:author="Sharifi, Hossein" w:date="2021-11-22T21:11:00Z">
        <w:r w:rsidR="00366124">
          <w:rPr>
            <w:rFonts w:asciiTheme="majorBidi" w:hAnsiTheme="majorBidi" w:cstheme="majorBidi"/>
          </w:rPr>
          <w:t>simulations for each valvular disorder regained LV size and function (reversal of growth) when the disease-mimicking perturbation was removed</w:t>
        </w:r>
      </w:ins>
      <w:ins w:id="3377" w:author="Sharifi, Hossein" w:date="2021-11-23T10:33:00Z">
        <w:r w:rsidR="007C04CD">
          <w:rPr>
            <w:rFonts w:asciiTheme="majorBidi" w:hAnsiTheme="majorBidi" w:cstheme="majorBidi"/>
          </w:rPr>
          <w:t>.</w:t>
        </w:r>
      </w:ins>
    </w:p>
    <w:p w14:paraId="14C3DAB2" w14:textId="17783FC7" w:rsidR="00A94B0D" w:rsidDel="007462CA" w:rsidRDefault="00C276AC" w:rsidP="00F34279">
      <w:pPr>
        <w:pStyle w:val="Heading2"/>
        <w:spacing w:line="240" w:lineRule="auto"/>
        <w:rPr>
          <w:del w:id="3378" w:author="Sharifi, Hossein" w:date="2021-11-23T09:02:00Z"/>
        </w:rPr>
      </w:pPr>
      <w:commentRangeStart w:id="3379"/>
      <w:commentRangeStart w:id="3380"/>
      <w:r>
        <w:t>Role of myosin ATPase in driving concentric growth</w:t>
      </w:r>
      <w:commentRangeEnd w:id="3379"/>
      <w:r w:rsidR="005A7D59">
        <w:rPr>
          <w:rStyle w:val="CommentReference"/>
          <w:rFonts w:eastAsiaTheme="minorHAnsi" w:cstheme="minorBidi"/>
          <w:b w:val="0"/>
        </w:rPr>
        <w:commentReference w:id="3379"/>
      </w:r>
      <w:commentRangeEnd w:id="3380"/>
      <w:r w:rsidR="008F5CC8">
        <w:rPr>
          <w:rStyle w:val="CommentReference"/>
          <w:rFonts w:eastAsiaTheme="minorHAnsi" w:cstheme="minorBidi"/>
          <w:b w:val="0"/>
        </w:rPr>
        <w:commentReference w:id="3380"/>
      </w:r>
    </w:p>
    <w:p w14:paraId="1F24DA36" w14:textId="77777777" w:rsidR="00324409" w:rsidRDefault="00324409">
      <w:pPr>
        <w:pStyle w:val="Heading2"/>
        <w:spacing w:line="240" w:lineRule="auto"/>
        <w:rPr>
          <w:ins w:id="3381" w:author="Sharifi, Hossein" w:date="2021-11-23T09:02:00Z"/>
        </w:rPr>
        <w:pPrChange w:id="3382" w:author="Sharifi, Hossein" w:date="2021-11-23T09:02:00Z">
          <w:pPr>
            <w:spacing w:line="240" w:lineRule="auto"/>
            <w:jc w:val="both"/>
          </w:pPr>
        </w:pPrChange>
      </w:pPr>
    </w:p>
    <w:p w14:paraId="2C8AEEC5" w14:textId="76D4358A" w:rsidR="008C77DA" w:rsidRDefault="008C77DA" w:rsidP="00927212">
      <w:pPr>
        <w:spacing w:line="240" w:lineRule="auto"/>
        <w:jc w:val="both"/>
        <w:rPr>
          <w:ins w:id="3383" w:author="Sharifi, Hossein" w:date="2021-12-08T11:34:00Z"/>
        </w:rPr>
      </w:pPr>
      <w:ins w:id="3384" w:author="Sharifi, Hossein" w:date="2021-12-08T11:33:00Z">
        <w:r w:rsidRPr="008C77DA">
          <w:t>In patients with chronic aortic stenosis, concentric growth is induced by the pressure overload experienced</w:t>
        </w:r>
      </w:ins>
      <w:ins w:id="3385" w:author="Wenk, Jonathan F." w:date="2021-12-18T10:37:00Z">
        <w:r w:rsidR="005946A2">
          <w:t xml:space="preserve"> by the heart</w:t>
        </w:r>
      </w:ins>
      <w:ins w:id="3386" w:author="Sharifi, Hossein" w:date="2021-12-08T11:33:00Z">
        <w:r w:rsidRPr="008C77DA">
          <w:t xml:space="preserve">. Pressure overloading is a mechanical condition </w:t>
        </w:r>
        <w:del w:id="3387" w:author="Wenk, Jonathan F." w:date="2021-12-18T10:37:00Z">
          <w:r w:rsidRPr="008C77DA" w:rsidDel="005946A2">
            <w:delText>in which</w:delText>
          </w:r>
        </w:del>
      </w:ins>
      <w:ins w:id="3388" w:author="Wenk, Jonathan F." w:date="2021-12-18T10:37:00Z">
        <w:r w:rsidR="005946A2">
          <w:t>that</w:t>
        </w:r>
      </w:ins>
      <w:ins w:id="3389" w:author="Sharifi, Hossein" w:date="2021-12-08T11:33:00Z">
        <w:r w:rsidRPr="008C77DA">
          <w:t xml:space="preserve"> is characterized by an increase in the resistance of blood flow</w:t>
        </w:r>
      </w:ins>
      <w:ins w:id="3390" w:author="Wenk, Jonathan F." w:date="2021-12-18T10:38:00Z">
        <w:r w:rsidR="005946A2">
          <w:t xml:space="preserve"> through the aortic valve</w:t>
        </w:r>
      </w:ins>
      <w:ins w:id="3391" w:author="Sharifi, Hossein" w:date="2021-12-08T11:33:00Z">
        <w:r w:rsidRPr="008C77DA">
          <w:t xml:space="preserve"> during LV systole. This condition reduces the shortening velocity of sarcomeres and </w:t>
        </w:r>
        <w:commentRangeStart w:id="3392"/>
        <w:r w:rsidRPr="008C77DA">
          <w:t xml:space="preserve">thus increases the </w:t>
        </w:r>
      </w:ins>
      <w:ins w:id="3393" w:author="Wenk, Jonathan F." w:date="2021-12-18T11:14:00Z">
        <w:del w:id="3394" w:author="Wenk, Jonathan F." w:date="2021-12-18T13:14:00Z">
          <w:r w:rsidR="00BD1F2E" w:rsidDel="002E14BA">
            <w:delText xml:space="preserve">duration that </w:delText>
          </w:r>
        </w:del>
      </w:ins>
      <w:ins w:id="3395" w:author="Sharifi, Hossein" w:date="2021-12-08T11:33:00Z">
        <w:del w:id="3396" w:author="Wenk, Jonathan F." w:date="2021-12-18T10:39:00Z">
          <w:r w:rsidRPr="008C77DA" w:rsidDel="005946A2">
            <w:delText xml:space="preserve">generated </w:delText>
          </w:r>
        </w:del>
        <w:r w:rsidRPr="008C77DA">
          <w:t>contractile force</w:t>
        </w:r>
      </w:ins>
      <w:ins w:id="3397" w:author="Wenk, Jonathan F." w:date="2021-12-18T10:50:00Z">
        <w:r w:rsidR="00002ACE">
          <w:t xml:space="preserve"> </w:t>
        </w:r>
      </w:ins>
      <w:commentRangeEnd w:id="3392"/>
      <w:ins w:id="3398" w:author="Wenk, Jonathan F." w:date="2021-12-18T11:15:00Z">
        <w:r w:rsidR="00FA39F3">
          <w:rPr>
            <w:rStyle w:val="CommentReference"/>
          </w:rPr>
          <w:commentReference w:id="3392"/>
        </w:r>
      </w:ins>
      <w:ins w:id="3399" w:author="Wenk, Jonathan F." w:date="2021-12-18T13:14:00Z">
        <w:r w:rsidR="002E14BA">
          <w:t xml:space="preserve">that </w:t>
        </w:r>
      </w:ins>
      <w:ins w:id="3400" w:author="Wenk, Jonathan F." w:date="2021-12-18T10:50:00Z">
        <w:r w:rsidR="00002ACE">
          <w:t>is generated</w:t>
        </w:r>
      </w:ins>
      <w:ins w:id="3401" w:author="Sharifi, Hossein" w:date="2021-12-08T11:33:00Z">
        <w:r w:rsidRPr="008C77DA">
          <w:t xml:space="preserve">. </w:t>
        </w:r>
      </w:ins>
      <w:ins w:id="3402" w:author="Wenk, Jonathan F." w:date="2021-12-18T10:43:00Z">
        <w:r w:rsidR="00BC2113">
          <w:t xml:space="preserve">It has been suggested that </w:t>
        </w:r>
      </w:ins>
      <w:ins w:id="3403" w:author="Sharifi, Hossein" w:date="2021-12-08T11:33:00Z">
        <w:del w:id="3404" w:author="Wenk, Jonathan F." w:date="2021-12-18T10:43:00Z">
          <w:r w:rsidRPr="008C77DA" w:rsidDel="00BC2113">
            <w:delText>I</w:delText>
          </w:r>
        </w:del>
      </w:ins>
      <w:ins w:id="3405" w:author="Wenk, Jonathan F." w:date="2021-12-18T10:43:00Z">
        <w:r w:rsidR="00BC2113">
          <w:t>i</w:t>
        </w:r>
      </w:ins>
      <w:ins w:id="3406" w:author="Sharifi, Hossein" w:date="2021-12-08T11:33:00Z">
        <w:r w:rsidRPr="008C77DA">
          <w:t>ncrease</w:t>
        </w:r>
        <w:del w:id="3407" w:author="Wenk, Jonathan F." w:date="2021-12-18T10:42:00Z">
          <w:r w:rsidRPr="008C77DA" w:rsidDel="00BC2113">
            <w:delText>d</w:delText>
          </w:r>
        </w:del>
      </w:ins>
      <w:ins w:id="3408" w:author="Wenk, Jonathan F." w:date="2021-12-18T10:42:00Z">
        <w:r w:rsidR="00BC2113">
          <w:t>s in the</w:t>
        </w:r>
      </w:ins>
      <w:ins w:id="3409" w:author="Sharifi, Hossein" w:date="2021-12-08T11:33:00Z">
        <w:r w:rsidRPr="008C77DA">
          <w:t xml:space="preserve"> magnitude of </w:t>
        </w:r>
      </w:ins>
      <w:ins w:id="3410" w:author="Wenk, Jonathan F." w:date="2021-12-18T10:43:00Z">
        <w:r w:rsidR="00BC2113">
          <w:t xml:space="preserve">myofilament </w:t>
        </w:r>
      </w:ins>
      <w:ins w:id="3411" w:author="Sharifi, Hossein" w:date="2021-12-08T11:33:00Z">
        <w:del w:id="3412" w:author="Wenk, Jonathan F." w:date="2021-12-18T10:42:00Z">
          <w:r w:rsidRPr="008C77DA" w:rsidDel="00BC2113">
            <w:delText xml:space="preserve">developed </w:delText>
          </w:r>
        </w:del>
        <w:r w:rsidRPr="008C77DA">
          <w:t xml:space="preserve">force over time </w:t>
        </w:r>
        <w:del w:id="3413" w:author="Wenk, Jonathan F." w:date="2021-12-18T10:43:00Z">
          <w:r w:rsidRPr="008C77DA" w:rsidDel="00BC2113">
            <w:delText xml:space="preserve">by myofilament </w:delText>
          </w:r>
        </w:del>
        <w:del w:id="3414" w:author="Wenk, Jonathan F." w:date="2021-12-18T10:44:00Z">
          <w:r w:rsidRPr="008C77DA" w:rsidDel="00BC2113">
            <w:delText>has been suggested to</w:delText>
          </w:r>
        </w:del>
      </w:ins>
      <w:ins w:id="3415" w:author="Wenk, Jonathan F." w:date="2021-12-18T10:44:00Z">
        <w:r w:rsidR="00BC2113">
          <w:t>could</w:t>
        </w:r>
      </w:ins>
      <w:ins w:id="3416" w:author="Sharifi, Hossein" w:date="2021-12-08T11:33:00Z">
        <w:r w:rsidRPr="008C77DA">
          <w:t xml:space="preserve"> have a significant </w:t>
        </w:r>
        <w:del w:id="3417" w:author="Wenk, Jonathan F." w:date="2021-12-18T10:46:00Z">
          <w:r w:rsidRPr="008C77DA" w:rsidDel="00BC2113">
            <w:delText>relationship with</w:delText>
          </w:r>
        </w:del>
      </w:ins>
      <w:ins w:id="3418" w:author="Wenk, Jonathan F." w:date="2021-12-18T10:46:00Z">
        <w:r w:rsidR="00BC2113">
          <w:t>impact on</w:t>
        </w:r>
      </w:ins>
      <w:ins w:id="3419" w:author="Sharifi, Hossein" w:date="2021-12-08T11:33:00Z">
        <w:r w:rsidRPr="008C77DA">
          <w:t xml:space="preserve"> concentric growth </w:t>
        </w:r>
      </w:ins>
      <w:r w:rsidR="0043767A">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43767A">
        <w:fldChar w:fldCharType="separate"/>
      </w:r>
      <w:r w:rsidR="00CF3478">
        <w:rPr>
          <w:noProof/>
        </w:rPr>
        <w:t>(Davis et al., 2016)</w:t>
      </w:r>
      <w:r w:rsidR="0043767A">
        <w:fldChar w:fldCharType="end"/>
      </w:r>
      <w:ins w:id="3420" w:author="Sharifi, Hossein" w:date="2021-12-08T11:33:00Z">
        <w:del w:id="3421" w:author="Wenk, Jonathan F." w:date="2021-12-18T10:50:00Z">
          <w:r w:rsidRPr="008C77DA" w:rsidDel="00002ACE">
            <w:delText xml:space="preserve"> </w:delText>
          </w:r>
        </w:del>
        <w:del w:id="3422" w:author="Wenk, Jonathan F." w:date="2021-12-18T10:47:00Z">
          <w:r w:rsidRPr="008C77DA" w:rsidDel="00BC2113">
            <w:delText>which implies</w:delText>
          </w:r>
        </w:del>
      </w:ins>
      <w:ins w:id="3423" w:author="Wenk, Jonathan F." w:date="2021-12-18T10:50:00Z">
        <w:r w:rsidR="00002ACE">
          <w:t>, as well as</w:t>
        </w:r>
      </w:ins>
      <w:ins w:id="3424" w:author="Sharifi, Hossein" w:date="2021-12-08T11:33:00Z">
        <w:r w:rsidRPr="008C77DA">
          <w:t xml:space="preserve"> the total work performed by </w:t>
        </w:r>
      </w:ins>
      <w:ins w:id="3425" w:author="Wenk, Jonathan F." w:date="2021-12-18T10:48:00Z">
        <w:r w:rsidR="00BC2113">
          <w:t xml:space="preserve">the </w:t>
        </w:r>
      </w:ins>
      <w:ins w:id="3426" w:author="Sharifi, Hossein" w:date="2021-12-08T11:33:00Z">
        <w:r w:rsidRPr="008C77DA">
          <w:t xml:space="preserve">LV. </w:t>
        </w:r>
      </w:ins>
      <w:moveToRangeStart w:id="3427" w:author="Wenk, Jonathan F. [4]" w:date="2021-12-18T11:04:00Z" w:name="move90717906"/>
      <w:moveTo w:id="3428" w:author="Wenk, Jonathan F." w:date="2021-12-18T11:04:00Z">
        <w:r w:rsidR="00F511EA" w:rsidRPr="008C77DA">
          <w:t xml:space="preserve">Therefore, the </w:t>
        </w:r>
      </w:moveTo>
      <w:ins w:id="3429" w:author="Wenk, Jonathan F." w:date="2021-12-18T11:09:00Z">
        <w:r w:rsidR="00F511EA">
          <w:t xml:space="preserve">increased </w:t>
        </w:r>
      </w:ins>
      <w:moveTo w:id="3430" w:author="Wenk, Jonathan F." w:date="2021-12-18T11:04:00Z">
        <w:r w:rsidR="00F511EA" w:rsidRPr="008C77DA">
          <w:t xml:space="preserve">metabolic </w:t>
        </w:r>
        <w:del w:id="3431" w:author="Wenk, Jonathan F." w:date="2021-12-18T11:09:00Z">
          <w:r w:rsidR="00F511EA" w:rsidRPr="008C77DA" w:rsidDel="00F511EA">
            <w:delText>demand</w:delText>
          </w:r>
        </w:del>
      </w:moveTo>
      <w:ins w:id="3432" w:author="Wenk, Jonathan F." w:date="2021-12-18T11:09:00Z">
        <w:r w:rsidR="00F511EA">
          <w:t>requirements</w:t>
        </w:r>
      </w:ins>
      <w:moveTo w:id="3433" w:author="Wenk, Jonathan F." w:date="2021-12-18T11:04:00Z">
        <w:r w:rsidR="00F511EA" w:rsidRPr="008C77DA">
          <w:t xml:space="preserve"> of cells</w:t>
        </w:r>
      </w:moveTo>
      <w:ins w:id="3434" w:author="Wenk, Jonathan F." w:date="2021-12-18T11:10:00Z">
        <w:r w:rsidR="00F511EA">
          <w:t>,</w:t>
        </w:r>
      </w:ins>
      <w:moveTo w:id="3435" w:author="Wenk, Jonathan F." w:date="2021-12-18T11:04:00Z">
        <w:r w:rsidR="00F511EA" w:rsidRPr="008C77DA">
          <w:t xml:space="preserve"> to meet </w:t>
        </w:r>
        <w:del w:id="3436" w:author="Wenk, Jonathan F." w:date="2021-12-18T11:06:00Z">
          <w:r w:rsidR="00F511EA" w:rsidRPr="008C77DA" w:rsidDel="00F511EA">
            <w:delText>such an</w:delText>
          </w:r>
        </w:del>
      </w:moveTo>
      <w:ins w:id="3437" w:author="Wenk, Jonathan F." w:date="2021-12-18T11:06:00Z">
        <w:r w:rsidR="00F511EA">
          <w:t>the</w:t>
        </w:r>
      </w:ins>
      <w:moveTo w:id="3438" w:author="Wenk, Jonathan F." w:date="2021-12-18T11:04:00Z">
        <w:r w:rsidR="00F511EA" w:rsidRPr="008C77DA">
          <w:t xml:space="preserve"> elevated demand for performing adequate work in</w:t>
        </w:r>
      </w:moveTo>
      <w:ins w:id="3439" w:author="Wenk, Jonathan F." w:date="2021-12-18T11:07:00Z">
        <w:r w:rsidR="00F511EA">
          <w:t xml:space="preserve"> the</w:t>
        </w:r>
      </w:ins>
      <w:moveTo w:id="3440" w:author="Wenk, Jonathan F." w:date="2021-12-18T11:04:00Z">
        <w:r w:rsidR="00F511EA" w:rsidRPr="008C77DA">
          <w:t xml:space="preserve"> presence of pressure overloading</w:t>
        </w:r>
      </w:moveTo>
      <w:ins w:id="3441" w:author="Wenk, Jonathan F." w:date="2021-12-18T11:10:00Z">
        <w:r w:rsidR="00F511EA">
          <w:t>,</w:t>
        </w:r>
      </w:ins>
      <w:moveTo w:id="3442" w:author="Wenk, Jonathan F." w:date="2021-12-18T11:04:00Z">
        <w:r w:rsidR="00F511EA">
          <w:t xml:space="preserve"> </w:t>
        </w:r>
        <w:del w:id="3443" w:author="Wenk, Jonathan F." w:date="2021-12-18T11:07:00Z">
          <w:r w:rsidR="00F511EA" w:rsidDel="00F511EA">
            <w:delText>seems to</w:delText>
          </w:r>
        </w:del>
      </w:moveTo>
      <w:ins w:id="3444" w:author="Wenk, Jonathan F." w:date="2021-12-18T11:07:00Z">
        <w:r w:rsidR="00F511EA">
          <w:t xml:space="preserve">could </w:t>
        </w:r>
      </w:ins>
      <w:moveTo w:id="3445" w:author="Wenk, Jonathan F." w:date="2021-12-18T11:04:00Z">
        <w:del w:id="3446" w:author="Wenk, Jonathan F." w:date="2021-12-18T11:10:00Z">
          <w:r w:rsidR="00F511EA" w:rsidDel="00F511EA">
            <w:delText xml:space="preserve"> </w:delText>
          </w:r>
        </w:del>
        <w:r w:rsidR="00F511EA">
          <w:t xml:space="preserve">be </w:t>
        </w:r>
        <w:del w:id="3447" w:author="Wenk, Jonathan F." w:date="2021-12-18T11:10:00Z">
          <w:r w:rsidR="00F511EA" w:rsidDel="00F511EA">
            <w:delText>the</w:delText>
          </w:r>
        </w:del>
      </w:moveTo>
      <w:ins w:id="3448" w:author="Wenk, Jonathan F." w:date="2021-12-18T11:10:00Z">
        <w:r w:rsidR="00F511EA">
          <w:t>a potential</w:t>
        </w:r>
      </w:ins>
      <w:moveTo w:id="3449" w:author="Wenk, Jonathan F." w:date="2021-12-18T11:04:00Z">
        <w:r w:rsidR="00F511EA">
          <w:t xml:space="preserve"> </w:t>
        </w:r>
        <w:del w:id="3450" w:author="Wenk, Jonathan F." w:date="2021-12-18T11:08:00Z">
          <w:r w:rsidR="00F511EA" w:rsidDel="00F511EA">
            <w:delText xml:space="preserve">potential </w:delText>
          </w:r>
        </w:del>
        <w:r w:rsidR="00F511EA">
          <w:t>driver of concentric growth (cardiac hypertrophy)</w:t>
        </w:r>
        <w:r w:rsidR="00F511EA" w:rsidRPr="008C77DA">
          <w:t>.</w:t>
        </w:r>
      </w:moveTo>
      <w:moveToRangeEnd w:id="3427"/>
      <w:ins w:id="3451" w:author="Wenk, Jonathan F." w:date="2021-12-18T11:04:00Z">
        <w:r w:rsidR="00F511EA">
          <w:t xml:space="preserve"> </w:t>
        </w:r>
      </w:ins>
      <w:ins w:id="3452" w:author="Wenk, Jonathan F." w:date="2021-12-18T11:08:00Z">
        <w:r w:rsidR="00F511EA">
          <w:t xml:space="preserve">Additionally, </w:t>
        </w:r>
      </w:ins>
      <w:ins w:id="3453" w:author="Sharifi, Hossein" w:date="2021-12-09T08:59:00Z">
        <w:r w:rsidR="00C40E5F">
          <w:t xml:space="preserve">Davis et al. </w:t>
        </w:r>
      </w:ins>
      <w:r w:rsidR="00C84A5D">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C84A5D">
        <w:fldChar w:fldCharType="separate"/>
      </w:r>
      <w:r w:rsidR="00CF3478">
        <w:rPr>
          <w:noProof/>
        </w:rPr>
        <w:t>(Davis et al., 2016)</w:t>
      </w:r>
      <w:r w:rsidR="00C84A5D">
        <w:fldChar w:fldCharType="end"/>
      </w:r>
      <w:ins w:id="3454" w:author="Sharifi, Hossein" w:date="2021-12-09T10:54:00Z">
        <w:r w:rsidR="005F4D87">
          <w:t xml:space="preserve"> </w:t>
        </w:r>
        <w:del w:id="3455" w:author="Wenk, Jonathan F." w:date="2021-12-18T10:54:00Z">
          <w:r w:rsidR="005F4D87" w:rsidDel="008C43AB">
            <w:delText>have</w:delText>
          </w:r>
        </w:del>
      </w:ins>
      <w:ins w:id="3456" w:author="Sharifi, Hossein" w:date="2021-12-09T08:59:00Z">
        <w:del w:id="3457" w:author="Wenk, Jonathan F." w:date="2021-12-18T10:54:00Z">
          <w:r w:rsidR="00C40E5F" w:rsidDel="008C43AB">
            <w:delText xml:space="preserve"> also shown that </w:delText>
          </w:r>
        </w:del>
      </w:ins>
      <w:ins w:id="3458" w:author="Sharifi, Hossein" w:date="2021-12-09T11:05:00Z">
        <w:del w:id="3459" w:author="Wenk, Jonathan F." w:date="2021-12-18T10:54:00Z">
          <w:r w:rsidR="00CB7E0D" w:rsidDel="008C43AB">
            <w:delText>none of the</w:delText>
          </w:r>
        </w:del>
      </w:ins>
      <w:ins w:id="3460" w:author="Wenk, Jonathan F." w:date="2021-12-18T10:54:00Z">
        <w:r w:rsidR="008C43AB">
          <w:t>investigated the effect</w:t>
        </w:r>
      </w:ins>
      <w:ins w:id="3461" w:author="Wenk, Jonathan F." w:date="2021-12-18T10:55:00Z">
        <w:r w:rsidR="008C43AB">
          <w:t>s of</w:t>
        </w:r>
      </w:ins>
      <w:ins w:id="3462" w:author="Sharifi, Hossein" w:date="2021-12-09T11:05:00Z">
        <w:r w:rsidR="00CB7E0D">
          <w:t xml:space="preserve"> Ca</w:t>
        </w:r>
        <w:r w:rsidR="00CB7E0D">
          <w:rPr>
            <w:vertAlign w:val="superscript"/>
          </w:rPr>
          <w:t>2+</w:t>
        </w:r>
        <w:r w:rsidR="001D45D7">
          <w:t xml:space="preserve"> related parameters </w:t>
        </w:r>
      </w:ins>
      <w:ins w:id="3463" w:author="Sharifi, Hossein" w:date="2021-12-09T11:06:00Z">
        <w:del w:id="3464" w:author="Wenk, Jonathan F." w:date="2021-12-18T10:55:00Z">
          <w:r w:rsidR="007269E5" w:rsidDel="008C43AB">
            <w:delText xml:space="preserve">in their mice model </w:delText>
          </w:r>
        </w:del>
      </w:ins>
      <w:ins w:id="3465" w:author="Sharifi, Hossein" w:date="2021-12-09T11:07:00Z">
        <w:del w:id="3466" w:author="Wenk, Jonathan F." w:date="2021-12-18T10:55:00Z">
          <w:r w:rsidR="00E305AC" w:rsidDel="008C43AB">
            <w:delText>correlate</w:delText>
          </w:r>
        </w:del>
      </w:ins>
      <w:ins w:id="3467" w:author="Sharifi, Hossein" w:date="2021-12-09T11:10:00Z">
        <w:del w:id="3468" w:author="Wenk, Jonathan F." w:date="2021-12-18T10:55:00Z">
          <w:r w:rsidR="00543A40" w:rsidDel="008C43AB">
            <w:delText>d</w:delText>
          </w:r>
        </w:del>
      </w:ins>
      <w:ins w:id="3469" w:author="Sharifi, Hossein" w:date="2021-12-09T11:07:00Z">
        <w:del w:id="3470" w:author="Wenk, Jonathan F." w:date="2021-12-18T10:55:00Z">
          <w:r w:rsidR="00E305AC" w:rsidDel="008C43AB">
            <w:delText xml:space="preserve"> </w:delText>
          </w:r>
        </w:del>
      </w:ins>
      <w:ins w:id="3471" w:author="Sharifi, Hossein" w:date="2021-12-09T11:08:00Z">
        <w:del w:id="3472" w:author="Wenk, Jonathan F." w:date="2021-12-18T10:55:00Z">
          <w:r w:rsidR="00B8689F" w:rsidDel="008C43AB">
            <w:delText xml:space="preserve">with the </w:delText>
          </w:r>
        </w:del>
      </w:ins>
      <w:ins w:id="3473" w:author="Wenk, Jonathan F." w:date="2021-12-18T10:55:00Z">
        <w:r w:rsidR="008C43AB">
          <w:t xml:space="preserve">on </w:t>
        </w:r>
      </w:ins>
      <w:ins w:id="3474" w:author="Sharifi, Hossein" w:date="2021-12-09T11:09:00Z">
        <w:r w:rsidR="00B8689F">
          <w:t>heart remodeling</w:t>
        </w:r>
      </w:ins>
      <w:ins w:id="3475" w:author="Wenk, Jonathan F." w:date="2021-12-18T10:56:00Z">
        <w:r w:rsidR="008C43AB">
          <w:t xml:space="preserve"> and </w:t>
        </w:r>
      </w:ins>
      <w:ins w:id="3476" w:author="Wenk, Jonathan F." w:date="2021-12-18T10:59:00Z">
        <w:r w:rsidR="00FF0279">
          <w:t xml:space="preserve">did not find a strong </w:t>
        </w:r>
      </w:ins>
      <w:ins w:id="3477" w:author="Wenk, Jonathan F." w:date="2021-12-18T11:00:00Z">
        <w:r w:rsidR="00FF0279">
          <w:t>correlation</w:t>
        </w:r>
      </w:ins>
      <w:ins w:id="3478" w:author="Sharifi, Hossein" w:date="2021-12-09T11:09:00Z">
        <w:r w:rsidR="00B8689F">
          <w:t xml:space="preserve">, </w:t>
        </w:r>
      </w:ins>
      <w:ins w:id="3479" w:author="Sharifi, Hossein" w:date="2021-12-09T11:10:00Z">
        <w:r w:rsidR="003C0717">
          <w:t xml:space="preserve">suggesting </w:t>
        </w:r>
      </w:ins>
      <w:ins w:id="3480" w:author="Sharifi, Hossein" w:date="2021-12-09T11:12:00Z">
        <w:del w:id="3481" w:author="Wenk, Jonathan F." w:date="2021-12-18T11:00:00Z">
          <w:r w:rsidR="00556E9B" w:rsidDel="00FF0279">
            <w:delText xml:space="preserve">probably </w:delText>
          </w:r>
        </w:del>
      </w:ins>
      <w:ins w:id="3482" w:author="Sharifi, Hossein" w:date="2021-12-09T11:44:00Z">
        <w:del w:id="3483" w:author="Wenk, Jonathan F." w:date="2021-12-18T11:00:00Z">
          <w:r w:rsidR="00456BEC" w:rsidDel="00FF0279">
            <w:delText>as</w:delText>
          </w:r>
        </w:del>
      </w:ins>
      <w:ins w:id="3484" w:author="Wenk, Jonathan F." w:date="2021-12-18T11:00:00Z">
        <w:del w:id="3485" w:author="Wenk, Jonathan F." w:date="2021-12-18T11:27:00Z">
          <w:r w:rsidR="00FF0279" w:rsidDel="009569DB">
            <w:delText>they</w:delText>
          </w:r>
        </w:del>
      </w:ins>
      <w:ins w:id="3486" w:author="Wenk, Jonathan F." w:date="2021-12-18T11:27:00Z">
        <w:r w:rsidR="009569DB">
          <w:t>these parameters</w:t>
        </w:r>
      </w:ins>
      <w:ins w:id="3487" w:author="Wenk, Jonathan F." w:date="2021-12-18T11:00:00Z">
        <w:r w:rsidR="00FF0279">
          <w:t xml:space="preserve"> produce</w:t>
        </w:r>
      </w:ins>
      <w:ins w:id="3488" w:author="Sharifi, Hossein" w:date="2021-12-09T11:44:00Z">
        <w:r w:rsidR="00456BEC">
          <w:t xml:space="preserve"> </w:t>
        </w:r>
      </w:ins>
      <w:ins w:id="3489" w:author="Sharifi, Hossein" w:date="2021-12-09T11:12:00Z">
        <w:r w:rsidR="00556E9B">
          <w:t>a weak</w:t>
        </w:r>
      </w:ins>
      <w:ins w:id="3490" w:author="Sharifi, Hossein" w:date="2021-12-09T11:10:00Z">
        <w:r w:rsidR="003C0717">
          <w:t xml:space="preserve"> </w:t>
        </w:r>
      </w:ins>
      <w:ins w:id="3491" w:author="Sharifi, Hossein" w:date="2021-12-09T11:12:00Z">
        <w:r w:rsidR="00556E9B">
          <w:t>driving signal</w:t>
        </w:r>
      </w:ins>
      <w:ins w:id="3492" w:author="Sharifi, Hossein" w:date="2021-12-09T11:10:00Z">
        <w:r w:rsidR="003C0717">
          <w:t xml:space="preserve"> for cardiac </w:t>
        </w:r>
      </w:ins>
      <w:ins w:id="3493" w:author="Sharifi, Hossein" w:date="2021-12-09T14:34:00Z">
        <w:r w:rsidR="00EF1152">
          <w:t>hypertrophy</w:t>
        </w:r>
      </w:ins>
      <w:ins w:id="3494" w:author="Sharifi, Hossein" w:date="2021-12-09T11:10:00Z">
        <w:r w:rsidR="003C0717">
          <w:t>.</w:t>
        </w:r>
      </w:ins>
      <w:ins w:id="3495" w:author="Sharifi, Hossein" w:date="2021-12-09T11:11:00Z">
        <w:r w:rsidR="003C0717">
          <w:t xml:space="preserve"> </w:t>
        </w:r>
      </w:ins>
      <w:moveFromRangeStart w:id="3496" w:author="Wenk, Jonathan F. [4]" w:date="2021-12-18T11:04:00Z" w:name="move90717906"/>
      <w:moveFrom w:id="3497" w:author="Wenk, Jonathan F." w:date="2021-12-18T11:04:00Z">
        <w:ins w:id="3498" w:author="Sharifi, Hossein" w:date="2021-12-08T11:33:00Z">
          <w:r w:rsidRPr="008C77DA" w:rsidDel="00F511EA">
            <w:t>Therefore, the metabolic demand of cells to meet such an elevated demand for performing adequate work in presence of pressure overloading</w:t>
          </w:r>
        </w:ins>
        <w:ins w:id="3499" w:author="Sharifi, Hossein" w:date="2021-12-09T11:13:00Z">
          <w:r w:rsidR="00E60B4D" w:rsidDel="00F511EA">
            <w:t xml:space="preserve"> seems to be the potential driver of concentric g</w:t>
          </w:r>
          <w:r w:rsidR="009C51EC" w:rsidDel="00F511EA">
            <w:t>r</w:t>
          </w:r>
          <w:r w:rsidR="00E60B4D" w:rsidDel="00F511EA">
            <w:t>owth (cardiac hypertrophy)</w:t>
          </w:r>
        </w:ins>
        <w:ins w:id="3500" w:author="Sharifi, Hossein" w:date="2021-12-08T11:33:00Z">
          <w:r w:rsidRPr="008C77DA" w:rsidDel="00F511EA">
            <w:t>.</w:t>
          </w:r>
        </w:ins>
      </w:moveFrom>
      <w:moveFromRangeEnd w:id="3496"/>
    </w:p>
    <w:p w14:paraId="0F885C97" w14:textId="785E45B0" w:rsidR="0043767A" w:rsidRDefault="009D2206" w:rsidP="009D2206">
      <w:pPr>
        <w:spacing w:line="240" w:lineRule="auto"/>
        <w:ind w:firstLine="720"/>
        <w:jc w:val="both"/>
        <w:rPr>
          <w:ins w:id="3501" w:author="Sharifi, Hossein" w:date="2021-12-08T11:36:00Z"/>
        </w:rPr>
      </w:pPr>
      <w:ins w:id="3502" w:author="Sharifi, Hossein" w:date="2021-12-08T11:34:00Z">
        <w:r w:rsidRPr="009D2206">
          <w:t>Mitochondria are the main source of energy in eukaryotic cells and are abundant in high-energy-demand</w:t>
        </w:r>
        <w:del w:id="3503" w:author="Wenk, Jonathan F." w:date="2021-12-18T11:27:00Z">
          <w:r w:rsidRPr="009D2206" w:rsidDel="009569DB">
            <w:delText>ed</w:delText>
          </w:r>
        </w:del>
        <w:r w:rsidRPr="009D2206">
          <w:t xml:space="preserve"> organs like the heart. In healthy cardiomyocytes, </w:t>
        </w:r>
        <w:del w:id="3504" w:author="Wenk, Jonathan F." w:date="2021-12-18T11:28:00Z">
          <w:r w:rsidRPr="009D2206" w:rsidDel="009569DB">
            <w:delText xml:space="preserve">mitochondria’s </w:delText>
          </w:r>
        </w:del>
      </w:ins>
      <w:ins w:id="3505" w:author="Wenk, Jonathan F." w:date="2021-12-18T11:28:00Z">
        <w:r w:rsidR="009569DB">
          <w:t xml:space="preserve">the </w:t>
        </w:r>
      </w:ins>
      <w:ins w:id="3506" w:author="Sharifi, Hossein" w:date="2021-12-08T11:34:00Z">
        <w:r w:rsidRPr="009D2206">
          <w:t xml:space="preserve">primary function </w:t>
        </w:r>
      </w:ins>
      <w:ins w:id="3507" w:author="Wenk, Jonathan F." w:date="2021-12-18T11:28:00Z">
        <w:r w:rsidR="009569DB">
          <w:t xml:space="preserve">of </w:t>
        </w:r>
        <w:r w:rsidR="009569DB" w:rsidRPr="009D2206">
          <w:t>mitochondria</w:t>
        </w:r>
        <w:r w:rsidR="009569DB">
          <w:t xml:space="preserve"> </w:t>
        </w:r>
      </w:ins>
      <w:ins w:id="3508" w:author="Sharifi, Hossein" w:date="2021-12-08T11:34:00Z">
        <w:r w:rsidRPr="009D2206">
          <w:t xml:space="preserve">is to meet the energy </w:t>
        </w:r>
      </w:ins>
      <w:ins w:id="3509" w:author="Wenk, Jonathan F." w:date="2021-12-18T11:29:00Z">
        <w:r w:rsidR="009569DB">
          <w:t xml:space="preserve">demand </w:t>
        </w:r>
      </w:ins>
      <w:ins w:id="3510" w:author="Sharifi, Hossein" w:date="2021-12-08T11:34:00Z">
        <w:r w:rsidRPr="009D2206">
          <w:t>of the beating heart by producing ATP through oxidative phosphorylation. This makes up roughly 95% of the ATP production in the cardiomyocytes, with cross-bridge cycling of myosin heads consum</w:t>
        </w:r>
        <w:del w:id="3511" w:author="Wenk, Jonathan F." w:date="2021-12-18T11:29:00Z">
          <w:r w:rsidRPr="009D2206" w:rsidDel="009569DB">
            <w:delText>es</w:delText>
          </w:r>
        </w:del>
      </w:ins>
      <w:ins w:id="3512" w:author="Wenk, Jonathan F." w:date="2021-12-18T11:29:00Z">
        <w:r w:rsidR="009569DB">
          <w:t>ing</w:t>
        </w:r>
      </w:ins>
      <w:ins w:id="3513" w:author="Sharifi, Hossein" w:date="2021-12-08T11:34:00Z">
        <w:r w:rsidRPr="009D2206">
          <w:t xml:space="preserve"> nearly 70% of ATP in the cell </w:t>
        </w:r>
      </w:ins>
      <w:r w:rsidR="005079F0">
        <w:fldChar w:fldCharType="begin"/>
      </w:r>
      <w:r w:rsidR="00CF3478">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5079F0">
        <w:fldChar w:fldCharType="separate"/>
      </w:r>
      <w:r w:rsidR="00CF3478">
        <w:rPr>
          <w:noProof/>
        </w:rPr>
        <w:t>(Watkins et al., 2011)</w:t>
      </w:r>
      <w:r w:rsidR="005079F0">
        <w:fldChar w:fldCharType="end"/>
      </w:r>
      <w:ins w:id="3514" w:author="Sharifi, Hossein" w:date="2021-12-08T11:34:00Z">
        <w:r w:rsidRPr="009D2206">
          <w:t>.</w:t>
        </w:r>
      </w:ins>
      <w:ins w:id="3515" w:author="Sharifi, Hossein" w:date="2021-12-11T08:46:00Z">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ins>
      <w:ins w:id="3516" w:author="Sharifi, Hossein" w:date="2021-12-11T08:49:00Z">
        <w:r w:rsidR="00EE3B8C">
          <w:t xml:space="preserve"> </w:t>
        </w:r>
      </w:ins>
      <w:r w:rsidR="00EE3B8C">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 </w:instrText>
      </w:r>
      <w:r w:rsidR="00CF3478">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EN.CITE.DATA </w:instrText>
      </w:r>
      <w:r w:rsidR="00CF3478">
        <w:fldChar w:fldCharType="end"/>
      </w:r>
      <w:r w:rsidR="00EE3B8C">
        <w:fldChar w:fldCharType="separate"/>
      </w:r>
      <w:r w:rsidR="00CF3478">
        <w:rPr>
          <w:noProof/>
        </w:rPr>
        <w:t>(Puddu et al., 2007; Green et al., 2011)</w:t>
      </w:r>
      <w:r w:rsidR="00EE3B8C">
        <w:fldChar w:fldCharType="end"/>
      </w:r>
    </w:p>
    <w:p w14:paraId="4EE8DE05" w14:textId="1F94E5F7" w:rsidR="009A2EF1" w:rsidRDefault="009A2EF1" w:rsidP="009D2206">
      <w:pPr>
        <w:spacing w:line="240" w:lineRule="auto"/>
        <w:ind w:firstLine="720"/>
        <w:jc w:val="both"/>
        <w:rPr>
          <w:ins w:id="3517" w:author="Sharifi, Hossein" w:date="2021-12-08T11:54:00Z"/>
        </w:rPr>
      </w:pPr>
      <w:ins w:id="3518" w:author="Sharifi, Hossein" w:date="2021-12-08T11:36:00Z">
        <w:r w:rsidRPr="009A2EF1">
          <w:t>The increase</w:t>
        </w:r>
        <w:del w:id="3519" w:author="Wenk, Jonathan F." w:date="2021-12-18T11:33:00Z">
          <w:r w:rsidRPr="009A2EF1" w:rsidDel="002F01FF">
            <w:delText>d</w:delText>
          </w:r>
        </w:del>
        <w:r w:rsidRPr="009A2EF1">
          <w:t xml:space="preserv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ins>
      <w:ins w:id="3520" w:author="Sharifi, Hossein" w:date="2021-12-08T11:37:00Z">
        <w:r w:rsidR="00063300">
          <w:t xml:space="preserve"> </w:t>
        </w:r>
      </w:ins>
      <w:r w:rsidR="006C29CD">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CF3478">
        <w:rPr>
          <w:noProof/>
        </w:rPr>
        <w:t>(Iglewski et al., 2010)</w:t>
      </w:r>
      <w:r w:rsidR="006C29CD">
        <w:fldChar w:fldCharType="end"/>
      </w:r>
      <w:ins w:id="3521" w:author="Sharifi, Hossein" w:date="2021-12-08T11:38:00Z">
        <w:r w:rsidR="00E40805">
          <w:t xml:space="preserve">. </w:t>
        </w:r>
        <w:r w:rsidR="00E40805" w:rsidRPr="00E40805">
          <w:t xml:space="preserve">Too much mitophagy results in depletion of the mitochondrial population, while insufficient mitophagy will lead to </w:t>
        </w:r>
      </w:ins>
      <w:ins w:id="3522" w:author="Wenk, Jonathan F." w:date="2021-12-18T11:37:00Z">
        <w:r w:rsidR="002F01FF">
          <w:t xml:space="preserve">the accumulation of </w:t>
        </w:r>
      </w:ins>
      <w:ins w:id="3523" w:author="Sharifi, Hossein" w:date="2021-12-08T11:38:00Z">
        <w:r w:rsidR="00E40805" w:rsidRPr="00E40805">
          <w:t xml:space="preserve">damaged </w:t>
        </w:r>
        <w:r w:rsidR="00E40805" w:rsidRPr="00190093">
          <w:t xml:space="preserve">mitochondria </w:t>
        </w:r>
        <w:del w:id="3524" w:author="Wenk, Jonathan F." w:date="2021-12-18T11:37:00Z">
          <w:r w:rsidR="00E40805" w:rsidRPr="00190093" w:rsidDel="002F01FF">
            <w:delText xml:space="preserve">accumulations </w:delText>
          </w:r>
        </w:del>
      </w:ins>
      <w:r w:rsidR="00FE3965" w:rsidRPr="00190093">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CF3478">
        <w:rPr>
          <w:noProof/>
        </w:rPr>
        <w:t>(Iglewski et al., 2010)</w:t>
      </w:r>
      <w:r w:rsidR="00FE3965" w:rsidRPr="00190093">
        <w:fldChar w:fldCharType="end"/>
      </w:r>
      <w:ins w:id="3525" w:author="Sharifi, Hossein" w:date="2021-12-08T11:38:00Z">
        <w:r w:rsidR="00E40805" w:rsidRPr="00190093">
          <w:t xml:space="preserve">, and an </w:t>
        </w:r>
        <w:del w:id="3526" w:author="Wenk, Jonathan F." w:date="2021-12-18T11:38:00Z">
          <w:r w:rsidR="00E40805" w:rsidRPr="00190093" w:rsidDel="002F01FF">
            <w:delText>e</w:delText>
          </w:r>
        </w:del>
      </w:ins>
      <w:ins w:id="3527" w:author="Wenk, Jonathan F." w:date="2021-12-18T11:38:00Z">
        <w:r w:rsidR="002F01FF">
          <w:t>u</w:t>
        </w:r>
      </w:ins>
      <w:ins w:id="3528" w:author="Sharifi, Hossein" w:date="2021-12-08T11:38:00Z">
        <w:r w:rsidR="00E40805" w:rsidRPr="00190093">
          <w:t>nviable shift in cardiac metabolism (</w:t>
        </w:r>
      </w:ins>
      <w:ins w:id="3529" w:author="Sharifi, Hossein" w:date="2021-12-13T09:28:00Z">
        <w:r w:rsidR="00190093" w:rsidRPr="00190093">
          <w:t>Figure</w:t>
        </w:r>
      </w:ins>
      <w:ins w:id="3530" w:author="Sharifi, Hossein" w:date="2021-12-13T09:30:00Z">
        <w:r w:rsidR="00190093" w:rsidRPr="00190093">
          <w:t xml:space="preserve"> </w:t>
        </w:r>
        <w:r w:rsidR="00190093" w:rsidRPr="00190093">
          <w:rPr>
            <w:rPrChange w:id="3531" w:author="Sharifi, Hossein" w:date="2021-12-13T09:30:00Z">
              <w:rPr>
                <w:highlight w:val="yellow"/>
              </w:rPr>
            </w:rPrChange>
          </w:rPr>
          <w:fldChar w:fldCharType="begin"/>
        </w:r>
        <w:r w:rsidR="00190093" w:rsidRPr="00190093">
          <w:rPr>
            <w:rPrChange w:id="3532" w:author="Sharifi, Hossein" w:date="2021-12-13T09:30:00Z">
              <w:rPr>
                <w:highlight w:val="yellow"/>
              </w:rPr>
            </w:rPrChange>
          </w:rPr>
          <w:instrText xml:space="preserve"> seq figure fig10 </w:instrText>
        </w:r>
      </w:ins>
      <w:r w:rsidR="00190093" w:rsidRPr="00190093">
        <w:rPr>
          <w:rPrChange w:id="3533" w:author="Sharifi, Hossein" w:date="2021-12-13T09:30:00Z">
            <w:rPr>
              <w:highlight w:val="yellow"/>
            </w:rPr>
          </w:rPrChange>
        </w:rPr>
        <w:fldChar w:fldCharType="separate"/>
      </w:r>
      <w:ins w:id="3534" w:author="Sharifi, Hossein" w:date="2021-12-13T09:30:00Z">
        <w:r w:rsidR="00190093" w:rsidRPr="00190093">
          <w:rPr>
            <w:noProof/>
            <w:rPrChange w:id="3535" w:author="Sharifi, Hossein" w:date="2021-12-13T09:30:00Z">
              <w:rPr>
                <w:noProof/>
                <w:highlight w:val="yellow"/>
              </w:rPr>
            </w:rPrChange>
          </w:rPr>
          <w:t>10</w:t>
        </w:r>
        <w:r w:rsidR="00190093" w:rsidRPr="00190093">
          <w:rPr>
            <w:rPrChange w:id="3536" w:author="Sharifi, Hossein" w:date="2021-12-13T09:30:00Z">
              <w:rPr>
                <w:highlight w:val="yellow"/>
              </w:rPr>
            </w:rPrChange>
          </w:rPr>
          <w:fldChar w:fldCharType="end"/>
        </w:r>
      </w:ins>
      <w:ins w:id="3537" w:author="Sharifi, Hossein" w:date="2021-12-08T11:38:00Z">
        <w:r w:rsidR="00E40805" w:rsidRPr="00E40805">
          <w:t>).</w:t>
        </w:r>
      </w:ins>
      <w:ins w:id="3538" w:author="Sharifi, Hossein" w:date="2021-12-08T11:45:00Z">
        <w:r w:rsidR="002103C5">
          <w:t xml:space="preserve"> </w:t>
        </w:r>
        <w:r w:rsidR="002103C5" w:rsidRPr="002103C5">
          <w:t xml:space="preserve">It has been established that increased glucose utilization in hypertrophied hearts is a compensatory response to </w:t>
        </w:r>
      </w:ins>
      <w:ins w:id="3539" w:author="Wenk, Jonathan F." w:date="2021-12-18T11:51:00Z">
        <w:r w:rsidR="000F6C1A">
          <w:t xml:space="preserve">the </w:t>
        </w:r>
      </w:ins>
      <w:ins w:id="3540" w:author="Sharifi, Hossein" w:date="2021-12-08T11:45:00Z">
        <w:r w:rsidR="002103C5" w:rsidRPr="002103C5">
          <w:t xml:space="preserve">energy deficit caused by reduced fatty acid oxidation at a time of high energy demand for cardiac contraction </w:t>
        </w:r>
      </w:ins>
      <w:r w:rsidR="008E641F">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 </w:instrText>
      </w:r>
      <w:r w:rsidR="00CF3478">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EN.CITE.DATA </w:instrText>
      </w:r>
      <w:r w:rsidR="00CF3478">
        <w:fldChar w:fldCharType="end"/>
      </w:r>
      <w:r w:rsidR="008E641F">
        <w:fldChar w:fldCharType="separate"/>
      </w:r>
      <w:r w:rsidR="00CF3478">
        <w:rPr>
          <w:noProof/>
        </w:rPr>
        <w:t>(Tian et al., 2001; Luptak et al., 2005; Neubauer, 2007; Ritterhoff and Tian, 2017)</w:t>
      </w:r>
      <w:r w:rsidR="008E641F">
        <w:fldChar w:fldCharType="end"/>
      </w:r>
      <w:ins w:id="3541" w:author="Sharifi, Hossein" w:date="2021-12-08T11:48:00Z">
        <w:r w:rsidR="00925B6D">
          <w:t xml:space="preserve">. </w:t>
        </w:r>
        <w:r w:rsidR="00925B6D" w:rsidRPr="00925B6D">
          <w:t xml:space="preserve">Additionally, increased glycolysis has been strongly linked to cardiac hypertrophy (concentric growth), as well as an increased flux into ancillary pathways </w:t>
        </w:r>
      </w:ins>
      <w:r w:rsidR="00360553">
        <w:fldChar w:fldCharType="begin"/>
      </w:r>
      <w:r w:rsidR="00CF3478">
        <w:instrText xml:space="preserve"> ADDIN EN.CITE &lt;EndNote&gt;&lt;Cite&gt;&lt;Author&gt;Meerson&lt;/Author&gt;&lt;Year&gt;1967&lt;/Year&gt;&lt;RecNum&gt;104&lt;/RecNum&gt;&lt;DisplayText&gt;(Meerson et al., 1967)&lt;/DisplayText&gt;&lt;record&gt;&lt;rec-number&gt;104&lt;/rec-number&gt;&lt;foreign-keys&gt;&lt;key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CF3478">
        <w:rPr>
          <w:noProof/>
        </w:rPr>
        <w:t>(Meerson et al., 1967)</w:t>
      </w:r>
      <w:r w:rsidR="00360553">
        <w:fldChar w:fldCharType="end"/>
      </w:r>
      <w:ins w:id="3542" w:author="Sharifi, Hossein" w:date="2021-12-08T11:48:00Z">
        <w:r w:rsidR="00925B6D" w:rsidRPr="00925B6D">
          <w:t>.</w:t>
        </w:r>
      </w:ins>
      <w:ins w:id="3543" w:author="Sharifi, Hossein" w:date="2021-12-08T11:52:00Z">
        <w:r w:rsidR="007F4974">
          <w:t xml:space="preserve"> </w:t>
        </w:r>
        <w:del w:id="3544" w:author="Wenk, Jonathan F." w:date="2021-12-18T11:55:00Z">
          <w:r w:rsidR="007F4974" w:rsidRPr="007F4974" w:rsidDel="000D1A54">
            <w:delText>While</w:delText>
          </w:r>
        </w:del>
      </w:ins>
      <w:ins w:id="3545" w:author="Wenk, Jonathan F." w:date="2021-12-18T11:55:00Z">
        <w:r w:rsidR="000D1A54">
          <w:t>However,</w:t>
        </w:r>
      </w:ins>
      <w:ins w:id="3546" w:author="Sharifi, Hossein" w:date="2021-12-08T11:52:00Z">
        <w:r w:rsidR="007F4974" w:rsidRPr="007F4974">
          <w:t xml:space="preserve"> preventing the switch of energy substrates in cardiomyocytes</w:t>
        </w:r>
      </w:ins>
      <w:ins w:id="3547" w:author="Wenk, Jonathan F." w:date="2021-12-18T11:56:00Z">
        <w:r w:rsidR="000D1A54">
          <w:t>,</w:t>
        </w:r>
      </w:ins>
      <w:ins w:id="3548" w:author="Sharifi, Hossein" w:date="2021-12-08T11:52:00Z">
        <w:r w:rsidR="007F4974" w:rsidRPr="007F4974">
          <w:t xml:space="preserve"> during pathological stimulation</w:t>
        </w:r>
      </w:ins>
      <w:ins w:id="3549" w:author="Wenk, Jonathan F." w:date="2021-12-18T11:56:00Z">
        <w:r w:rsidR="000D1A54">
          <w:t>,</w:t>
        </w:r>
      </w:ins>
      <w:ins w:id="3550" w:author="Sharifi, Hossein" w:date="2021-12-08T11:52:00Z">
        <w:r w:rsidR="007F4974" w:rsidRPr="007F4974">
          <w:t xml:space="preserve"> </w:t>
        </w:r>
      </w:ins>
      <w:ins w:id="3551" w:author="Wenk, Jonathan F." w:date="2021-12-18T11:55:00Z">
        <w:r w:rsidR="000D1A54">
          <w:t xml:space="preserve">can </w:t>
        </w:r>
      </w:ins>
      <w:ins w:id="3552" w:author="Sharifi, Hossein" w:date="2021-12-08T11:52:00Z">
        <w:r w:rsidR="007F4974" w:rsidRPr="007F4974">
          <w:t>attenuate</w:t>
        </w:r>
        <w:del w:id="3553" w:author="Wenk, Jonathan F." w:date="2021-12-18T11:55:00Z">
          <w:r w:rsidR="007F4974" w:rsidRPr="007F4974" w:rsidDel="000D1A54">
            <w:delText>s</w:delText>
          </w:r>
        </w:del>
        <w:r w:rsidR="007F4974" w:rsidRPr="007F4974">
          <w:t xml:space="preserve"> the influx of glucose into anabolic precursors and reduces hypertrophic growth</w:t>
        </w:r>
        <w:r w:rsidR="00F8684D">
          <w:t xml:space="preserve"> </w:t>
        </w:r>
      </w:ins>
      <w:r w:rsidR="00F8684D">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 </w:instrText>
      </w:r>
      <w:r w:rsidR="00CF3478">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EN.CITE.DATA </w:instrText>
      </w:r>
      <w:r w:rsidR="00CF3478">
        <w:fldChar w:fldCharType="end"/>
      </w:r>
      <w:r w:rsidR="00F8684D">
        <w:fldChar w:fldCharType="separate"/>
      </w:r>
      <w:r w:rsidR="00CF3478">
        <w:rPr>
          <w:noProof/>
        </w:rPr>
        <w:t>(Ritterhoff et al., 2020)</w:t>
      </w:r>
      <w:r w:rsidR="00F8684D">
        <w:fldChar w:fldCharType="end"/>
      </w:r>
      <w:ins w:id="3554" w:author="Sharifi, Hossein" w:date="2021-12-08T11:52:00Z">
        <w:r w:rsidR="007F4974" w:rsidRPr="007F4974">
          <w:t>.</w:t>
        </w:r>
      </w:ins>
      <w:ins w:id="3555" w:author="Sharifi, Hossein" w:date="2021-12-08T11:54:00Z">
        <w:r w:rsidR="004B1ECB">
          <w:t xml:space="preserve"> </w:t>
        </w:r>
        <w:r w:rsidR="004B1ECB" w:rsidRPr="004B1ECB">
          <w:t xml:space="preserve">Therefore, the metabolic </w:t>
        </w:r>
        <w:del w:id="3556" w:author="Wenk, Jonathan F." w:date="2021-12-18T12:02:00Z">
          <w:r w:rsidR="004B1ECB" w:rsidRPr="004B1ECB" w:rsidDel="000D1A54">
            <w:delText>demand</w:delText>
          </w:r>
        </w:del>
      </w:ins>
      <w:ins w:id="3557" w:author="Wenk, Jonathan F." w:date="2021-12-18T12:02:00Z">
        <w:r w:rsidR="000D1A54">
          <w:t>requirements</w:t>
        </w:r>
      </w:ins>
      <w:ins w:id="3558" w:author="Sharifi, Hossein" w:date="2021-12-08T11:54:00Z">
        <w:r w:rsidR="004B1ECB" w:rsidRPr="004B1ECB">
          <w:t xml:space="preserve"> of cells to meet </w:t>
        </w:r>
        <w:del w:id="3559" w:author="Wenk, Jonathan F." w:date="2021-12-18T11:58:00Z">
          <w:r w:rsidR="004B1ECB" w:rsidRPr="004B1ECB" w:rsidDel="000D1A54">
            <w:delText>such an</w:delText>
          </w:r>
        </w:del>
      </w:ins>
      <w:ins w:id="3560" w:author="Wenk, Jonathan F." w:date="2021-12-18T11:58:00Z">
        <w:r w:rsidR="000D1A54">
          <w:t>the</w:t>
        </w:r>
      </w:ins>
      <w:ins w:id="3561" w:author="Sharifi, Hossein" w:date="2021-12-08T11:54:00Z">
        <w:r w:rsidR="004B1ECB" w:rsidRPr="004B1ECB">
          <w:t xml:space="preserve"> </w:t>
        </w:r>
        <w:del w:id="3562" w:author="Wenk, Jonathan F." w:date="2021-12-18T11:59:00Z">
          <w:r w:rsidR="004B1ECB" w:rsidRPr="004B1ECB" w:rsidDel="000D1A54">
            <w:delText xml:space="preserve">elevated </w:delText>
          </w:r>
        </w:del>
        <w:r w:rsidR="004B1ECB" w:rsidRPr="004B1ECB">
          <w:t xml:space="preserve">demand for performing </w:t>
        </w:r>
        <w:del w:id="3563" w:author="Wenk, Jonathan F." w:date="2021-12-18T11:58:00Z">
          <w:r w:rsidR="004B1ECB" w:rsidRPr="004B1ECB" w:rsidDel="000D1A54">
            <w:delText xml:space="preserve">adequate </w:delText>
          </w:r>
        </w:del>
        <w:r w:rsidR="004B1ECB" w:rsidRPr="004B1ECB">
          <w:t>work would increase in</w:t>
        </w:r>
      </w:ins>
      <w:ins w:id="3564" w:author="Wenk, Jonathan F." w:date="2021-12-18T12:02:00Z">
        <w:r w:rsidR="000D1A54">
          <w:t xml:space="preserve"> the</w:t>
        </w:r>
      </w:ins>
      <w:ins w:id="3565" w:author="Sharifi, Hossein" w:date="2021-12-08T11:54:00Z">
        <w:r w:rsidR="004B1ECB" w:rsidRPr="004B1ECB">
          <w:t xml:space="preserve"> presence of pressure overloading</w:t>
        </w:r>
        <w:del w:id="3566" w:author="Wenk, Jonathan F." w:date="2021-12-18T12:02:00Z">
          <w:r w:rsidR="004B1ECB" w:rsidRPr="004B1ECB" w:rsidDel="004E4274">
            <w:delText xml:space="preserve"> and</w:delText>
          </w:r>
        </w:del>
      </w:ins>
      <w:ins w:id="3567" w:author="Wenk, Jonathan F." w:date="2021-12-18T12:02:00Z">
        <w:r w:rsidR="004E4274">
          <w:t>, which</w:t>
        </w:r>
      </w:ins>
      <w:ins w:id="3568" w:author="Sharifi, Hossein" w:date="2021-12-08T11:54:00Z">
        <w:r w:rsidR="004B1ECB" w:rsidRPr="004B1ECB">
          <w:t xml:space="preserve"> mak</w:t>
        </w:r>
        <w:del w:id="3569" w:author="Wenk, Jonathan F." w:date="2021-12-18T12:02:00Z">
          <w:r w:rsidR="004B1ECB" w:rsidRPr="004B1ECB" w:rsidDel="004E4274">
            <w:delText>ing</w:delText>
          </w:r>
        </w:del>
      </w:ins>
      <w:ins w:id="3570" w:author="Wenk, Jonathan F." w:date="2021-12-18T12:02:00Z">
        <w:r w:rsidR="004E4274">
          <w:t>es</w:t>
        </w:r>
      </w:ins>
      <w:ins w:id="3571" w:author="Sharifi, Hossein" w:date="2021-12-08T11:54:00Z">
        <w:r w:rsidR="004B1ECB" w:rsidRPr="004B1ECB">
          <w:t xml:space="preserve"> </w:t>
        </w:r>
        <w:del w:id="3572" w:author="Wenk, Jonathan F." w:date="2021-12-18T12:03:00Z">
          <w:r w:rsidR="004B1ECB" w:rsidRPr="004B1ECB" w:rsidDel="004E4274">
            <w:delText xml:space="preserve">the </w:delText>
          </w:r>
        </w:del>
        <w:r w:rsidR="004B1ECB" w:rsidRPr="004B1ECB">
          <w:t xml:space="preserve">myosin ATPase an appropriate marker/driver of concentric growth </w:t>
        </w:r>
      </w:ins>
      <w:ins w:id="3573" w:author="Sharifi, Hossein" w:date="2021-12-13T09:29:00Z">
        <w:r w:rsidR="00190093">
          <w:t>(Figure</w:t>
        </w:r>
      </w:ins>
      <w:ins w:id="3574" w:author="Sharifi, Hossein" w:date="2021-12-13T09:31:00Z">
        <w:r w:rsidR="00AA5AA5">
          <w:t xml:space="preserve"> </w:t>
        </w:r>
        <w:r w:rsidR="00AA5AA5">
          <w:fldChar w:fldCharType="begin"/>
        </w:r>
        <w:r w:rsidR="00AA5AA5">
          <w:instrText xml:space="preserve"> seq figure fig10 </w:instrText>
        </w:r>
      </w:ins>
      <w:r w:rsidR="00AA5AA5">
        <w:fldChar w:fldCharType="separate"/>
      </w:r>
      <w:ins w:id="3575" w:author="Sharifi, Hossein" w:date="2021-12-13T09:31:00Z">
        <w:r w:rsidR="00AA5AA5">
          <w:rPr>
            <w:noProof/>
          </w:rPr>
          <w:t>10</w:t>
        </w:r>
        <w:r w:rsidR="00AA5AA5">
          <w:fldChar w:fldCharType="end"/>
        </w:r>
      </w:ins>
      <w:ins w:id="3576" w:author="Sharifi, Hossein" w:date="2021-12-13T09:29:00Z">
        <w:r w:rsidR="00190093">
          <w:t>)</w:t>
        </w:r>
      </w:ins>
    </w:p>
    <w:p w14:paraId="0D3B3AEF" w14:textId="3D58D4C9" w:rsidR="004B1ECB" w:rsidRDefault="00C54683" w:rsidP="00221DE9">
      <w:pPr>
        <w:spacing w:line="240" w:lineRule="auto"/>
        <w:ind w:firstLine="720"/>
        <w:jc w:val="both"/>
        <w:rPr>
          <w:ins w:id="3577" w:author="Sharifi, Hossein" w:date="2021-12-08T12:15:00Z"/>
        </w:rPr>
      </w:pPr>
      <w:ins w:id="3578" w:author="Sharifi, Hossein" w:date="2021-12-11T09:05:00Z">
        <w:del w:id="3579" w:author="Wenk, Jonathan F." w:date="2021-12-18T12:08:00Z">
          <w:r w:rsidRPr="00C54683" w:rsidDel="003D2872">
            <w:lastRenderedPageBreak/>
            <w:delText>With the</w:delText>
          </w:r>
        </w:del>
      </w:ins>
      <w:ins w:id="3580" w:author="Wenk, Jonathan F." w:date="2021-12-18T12:08:00Z">
        <w:r w:rsidR="003D2872">
          <w:t>The</w:t>
        </w:r>
      </w:ins>
      <w:ins w:id="3581" w:author="Sharifi, Hossein" w:date="2021-12-11T09:05:00Z">
        <w:r w:rsidRPr="00C54683">
          <w:t xml:space="preserve"> metabolic switch from fatty acids to glucose is associated with an increase in anabolic metabolism, which provides glucose-derived aspartate for cellular hypertrophy. </w:t>
        </w:r>
        <w:commentRangeStart w:id="3582"/>
        <w:r w:rsidRPr="00C54683">
          <w:t>It has been demonstrated that a reliance on glucose for cardiomyocyte hypertrophy, a condition where energy requirement for contraction is removed</w:t>
        </w:r>
        <w:r w:rsidR="00B17086">
          <w:t xml:space="preserve"> </w:t>
        </w:r>
      </w:ins>
      <w:commentRangeEnd w:id="3582"/>
      <w:r w:rsidR="00541406">
        <w:rPr>
          <w:rStyle w:val="CommentReference"/>
        </w:rPr>
        <w:commentReference w:id="3582"/>
      </w:r>
      <w:r w:rsidR="001940EA">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 </w:instrText>
      </w:r>
      <w:r w:rsidR="00CF3478">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EN.CITE.DATA </w:instrText>
      </w:r>
      <w:r w:rsidR="00CF3478">
        <w:fldChar w:fldCharType="end"/>
      </w:r>
      <w:r w:rsidR="001940EA">
        <w:fldChar w:fldCharType="separate"/>
      </w:r>
      <w:r w:rsidR="00CF3478">
        <w:rPr>
          <w:noProof/>
        </w:rPr>
        <w:t>(Ritterhoff and Tian, 2017; Ritterhoff et al., 2020)</w:t>
      </w:r>
      <w:r w:rsidR="001940EA">
        <w:fldChar w:fldCharType="end"/>
      </w:r>
      <w:ins w:id="3583" w:author="Sharifi, Hossein" w:date="2021-12-11T09:05:00Z">
        <w:r>
          <w:t>.</w:t>
        </w:r>
      </w:ins>
      <w:ins w:id="3584" w:author="Sharifi, Hossein" w:date="2021-12-11T09:40:00Z">
        <w:r w:rsidR="00221DE9">
          <w:t xml:space="preserve"> </w:t>
        </w:r>
      </w:ins>
      <w:ins w:id="3585" w:author="Sharifi, Hossein" w:date="2021-12-08T11:54:00Z">
        <w:r w:rsidR="00B7051F" w:rsidRPr="00B7051F">
          <w:t xml:space="preserve">Lin28a is </w:t>
        </w:r>
      </w:ins>
      <w:ins w:id="3586" w:author="Wenk, Jonathan F." w:date="2021-12-18T12:11:00Z">
        <w:r w:rsidR="00541406">
          <w:t xml:space="preserve">a </w:t>
        </w:r>
      </w:ins>
      <w:ins w:id="3587" w:author="Sharifi, Hossein" w:date="2021-12-08T11:54:00Z">
        <w:r w:rsidR="00B7051F" w:rsidRPr="00B7051F">
          <w:t xml:space="preserve">major regulator of pathological cardiac hypertrophy, which directly </w:t>
        </w:r>
        <w:del w:id="3588" w:author="Wenk, Jonathan F." w:date="2021-12-18T12:14:00Z">
          <w:r w:rsidR="00B7051F" w:rsidRPr="00B7051F" w:rsidDel="002C6607">
            <w:delText>bound</w:delText>
          </w:r>
        </w:del>
      </w:ins>
      <w:ins w:id="3589" w:author="Wenk, Jonathan F." w:date="2021-12-18T12:14:00Z">
        <w:r w:rsidR="002C6607">
          <w:t>binds to</w:t>
        </w:r>
      </w:ins>
      <w:ins w:id="3590" w:author="Sharifi, Hossein" w:date="2021-12-08T11:54:00Z">
        <w:r w:rsidR="00B7051F" w:rsidRPr="00B7051F">
          <w:t xml:space="preserve"> Pck2 mRNA to facilitate this metabolic repatterning in response to cardiac stress </w:t>
        </w:r>
      </w:ins>
      <w:r w:rsidR="00AE5BAA">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 </w:instrText>
      </w:r>
      <w:r w:rsidR="00CF3478">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EN.CITE.DATA </w:instrText>
      </w:r>
      <w:r w:rsidR="00CF3478">
        <w:fldChar w:fldCharType="end"/>
      </w:r>
      <w:r w:rsidR="00AE5BAA">
        <w:fldChar w:fldCharType="separate"/>
      </w:r>
      <w:r w:rsidR="00CF3478">
        <w:rPr>
          <w:noProof/>
        </w:rPr>
        <w:t>(Ma et al., 2019)</w:t>
      </w:r>
      <w:r w:rsidR="00AE5BAA">
        <w:fldChar w:fldCharType="end"/>
      </w:r>
      <w:ins w:id="3591" w:author="Sharifi, Hossein" w:date="2021-12-08T12:00:00Z">
        <w:r w:rsidR="00570AE3">
          <w:t xml:space="preserve">. </w:t>
        </w:r>
        <w:r w:rsidR="00570AE3" w:rsidRPr="00570AE3">
          <w:t>Th</w:t>
        </w:r>
        <w:del w:id="3592" w:author="Wenk, Jonathan F." w:date="2021-12-18T12:14:00Z">
          <w:r w:rsidR="00570AE3" w:rsidRPr="00570AE3" w:rsidDel="002C6607">
            <w:delText>u</w:delText>
          </w:r>
        </w:del>
      </w:ins>
      <w:ins w:id="3593" w:author="Wenk, Jonathan F." w:date="2021-12-18T12:14:00Z">
        <w:r w:rsidR="002C6607">
          <w:t>i</w:t>
        </w:r>
      </w:ins>
      <w:ins w:id="3594" w:author="Sharifi, Hossein" w:date="2021-12-08T12:00:00Z">
        <w:r w:rsidR="00570AE3" w:rsidRPr="00570AE3">
          <w:t>s reveals a critical role of substrate switch for cell growth independent of energy demand. Lin28a enhances glucose uptake</w:t>
        </w:r>
      </w:ins>
      <w:ins w:id="3595" w:author="Wenk, Jonathan F." w:date="2021-12-18T12:15:00Z">
        <w:r w:rsidR="002C6607">
          <w:t>,</w:t>
        </w:r>
      </w:ins>
      <w:ins w:id="3596" w:author="Sharifi, Hossein" w:date="2021-12-08T12:00:00Z">
        <w:r w:rsidR="00570AE3" w:rsidRPr="00570AE3">
          <w:t xml:space="preserve"> via an increase in insulin-PI3K-mTOR signaling </w:t>
        </w:r>
      </w:ins>
      <w:r w:rsidR="00146DA3">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 </w:instrText>
      </w:r>
      <w:r w:rsidR="00CF3478">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EN.CITE.DATA </w:instrText>
      </w:r>
      <w:r w:rsidR="00CF3478">
        <w:fldChar w:fldCharType="end"/>
      </w:r>
      <w:r w:rsidR="00146DA3">
        <w:fldChar w:fldCharType="separate"/>
      </w:r>
      <w:r w:rsidR="00CF3478">
        <w:rPr>
          <w:noProof/>
        </w:rPr>
        <w:t>(Zhang et al., 2014)</w:t>
      </w:r>
      <w:r w:rsidR="00146DA3">
        <w:fldChar w:fldCharType="end"/>
      </w:r>
      <w:ins w:id="3597" w:author="Sharifi, Hossein" w:date="2021-12-08T12:00:00Z">
        <w:r w:rsidR="00570AE3" w:rsidRPr="00570AE3">
          <w:t>.</w:t>
        </w:r>
      </w:ins>
      <w:ins w:id="3598" w:author="Sharifi, Hossein" w:date="2021-12-08T12:03:00Z">
        <w:r w:rsidR="0093767C">
          <w:t xml:space="preserve"> </w:t>
        </w:r>
        <w:r w:rsidR="0093767C" w:rsidRPr="0093767C">
          <w:t xml:space="preserve">Specifically, Lin28a increases IGF1 receptor, p-IRS-1, p-Akt, p-mTOR and p-p70s6k expression levels in cardiomyocytes </w:t>
        </w:r>
      </w:ins>
      <w:r w:rsidR="00FE4667">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 </w:instrText>
      </w:r>
      <w:r w:rsidR="00CF3478">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EN.CITE.DATA </w:instrText>
      </w:r>
      <w:r w:rsidR="00CF3478">
        <w:fldChar w:fldCharType="end"/>
      </w:r>
      <w:r w:rsidR="00FE4667">
        <w:fldChar w:fldCharType="separate"/>
      </w:r>
      <w:r w:rsidR="00CF3478">
        <w:rPr>
          <w:noProof/>
        </w:rPr>
        <w:t>(Zhu et al., 2011)</w:t>
      </w:r>
      <w:r w:rsidR="00FE4667">
        <w:fldChar w:fldCharType="end"/>
      </w:r>
      <w:ins w:id="3599" w:author="Sharifi, Hossein" w:date="2021-12-08T12:12:00Z">
        <w:r w:rsidR="00DB0BF2">
          <w:t xml:space="preserve"> </w:t>
        </w:r>
      </w:ins>
      <w:ins w:id="3600" w:author="Sharifi, Hossein" w:date="2021-12-08T12:03:00Z">
        <w:r w:rsidR="0093767C" w:rsidRPr="0093767C">
          <w:t>(</w:t>
        </w:r>
      </w:ins>
      <w:ins w:id="3601" w:author="Sharifi, Hossein" w:date="2021-12-13T09:31:00Z">
        <w:r w:rsidR="00AA5AA5">
          <w:t xml:space="preserve">Figure </w:t>
        </w:r>
        <w:r w:rsidR="00AA5AA5">
          <w:fldChar w:fldCharType="begin"/>
        </w:r>
        <w:r w:rsidR="00AA5AA5">
          <w:instrText xml:space="preserve"> seq figure fig10 </w:instrText>
        </w:r>
      </w:ins>
      <w:r w:rsidR="00AA5AA5">
        <w:fldChar w:fldCharType="separate"/>
      </w:r>
      <w:ins w:id="3602" w:author="Sharifi, Hossein" w:date="2021-12-13T09:31:00Z">
        <w:r w:rsidR="00AA5AA5">
          <w:rPr>
            <w:noProof/>
          </w:rPr>
          <w:t>10</w:t>
        </w:r>
        <w:r w:rsidR="00AA5AA5">
          <w:fldChar w:fldCharType="end"/>
        </w:r>
      </w:ins>
      <w:ins w:id="3603" w:author="Sharifi, Hossein" w:date="2021-12-08T12:03:00Z">
        <w:r w:rsidR="0093767C" w:rsidRPr="0093767C">
          <w:t>). With the shift in metabolism, enhanced glucose up</w:t>
        </w:r>
      </w:ins>
      <w:ins w:id="3604" w:author="Wenk, Jonathan F." w:date="2021-12-18T12:28:00Z">
        <w:r w:rsidR="005E7AA3">
          <w:t>take,</w:t>
        </w:r>
      </w:ins>
      <w:ins w:id="3605" w:author="Sharifi, Hossein" w:date="2021-12-08T12:03:00Z">
        <w:r w:rsidR="0093767C" w:rsidRPr="0093767C">
          <w:t xml:space="preserve"> and increased IGF receptor expression (via Lin28a), the downstream signaling for stimulat</w:t>
        </w:r>
        <w:del w:id="3606" w:author="Wenk, Jonathan F." w:date="2021-12-18T12:29:00Z">
          <w:r w:rsidR="0093767C" w:rsidRPr="0093767C" w:rsidDel="005E7AA3">
            <w:delText>es</w:delText>
          </w:r>
        </w:del>
      </w:ins>
      <w:ins w:id="3607" w:author="Wenk, Jonathan F." w:date="2021-12-18T12:29:00Z">
        <w:r w:rsidR="005E7AA3">
          <w:t>ing</w:t>
        </w:r>
      </w:ins>
      <w:ins w:id="3608" w:author="Sharifi, Hossein" w:date="2021-12-08T12:03:00Z">
        <w:r w:rsidR="0093767C" w:rsidRPr="0093767C">
          <w:t xml:space="preserve"> pathological cardiac hypertrophy initiates.</w:t>
        </w:r>
      </w:ins>
    </w:p>
    <w:p w14:paraId="0E8B77BD" w14:textId="23C55DA3" w:rsidR="00F90E82" w:rsidRDefault="00F90E82" w:rsidP="009D2206">
      <w:pPr>
        <w:spacing w:line="240" w:lineRule="auto"/>
        <w:ind w:firstLine="720"/>
        <w:jc w:val="both"/>
        <w:rPr>
          <w:ins w:id="3609" w:author="Sharifi, Hossein" w:date="2021-12-09T08:36:00Z"/>
        </w:rPr>
      </w:pPr>
      <w:ins w:id="3610" w:author="Sharifi, Hossein" w:date="2021-12-08T12:16:00Z">
        <w:r w:rsidRPr="00F90E82">
          <w:t xml:space="preserve">It has been well established that increased IGF receptor expression activates PI3K </w:t>
        </w:r>
      </w:ins>
      <w:r w:rsidR="009136CA">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 </w:instrText>
      </w:r>
      <w:r w:rsidR="00CF3478">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EN.CITE.DATA </w:instrText>
      </w:r>
      <w:r w:rsidR="00CF3478">
        <w:fldChar w:fldCharType="end"/>
      </w:r>
      <w:r w:rsidR="009136CA">
        <w:fldChar w:fldCharType="separate"/>
      </w:r>
      <w:r w:rsidR="00CF3478">
        <w:rPr>
          <w:noProof/>
        </w:rPr>
        <w:t>(McMullen et al., 2004)</w:t>
      </w:r>
      <w:r w:rsidR="009136CA">
        <w:fldChar w:fldCharType="end"/>
      </w:r>
      <w:ins w:id="3611" w:author="Sharifi, Hossein" w:date="2021-12-08T12:16:00Z">
        <w:r w:rsidR="0039014B">
          <w:t xml:space="preserve">, </w:t>
        </w:r>
        <w:r w:rsidRPr="00F90E82">
          <w:t>which in turn can chronically activate Akt1 signaling. Chronic activation of the PI3K/AKT pathway occurs in cardiomyopathy.</w:t>
        </w:r>
      </w:ins>
      <w:ins w:id="3612" w:author="Sharifi, Hossein" w:date="2021-12-08T12:18:00Z">
        <w:r w:rsidR="004602B1">
          <w:t xml:space="preserve"> </w:t>
        </w:r>
        <w:r w:rsidR="004602B1" w:rsidRPr="004602B1">
          <w:t xml:space="preserve">In vitro, the chronic activation of Akt1 gene expression can induce adaptive cardiac hypertrophy </w:t>
        </w:r>
      </w:ins>
      <w:r w:rsidR="009F1DCC">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 </w:instrText>
      </w:r>
      <w:r w:rsidR="00CF3478">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EN.CITE.DATA </w:instrText>
      </w:r>
      <w:r w:rsidR="00CF3478">
        <w:fldChar w:fldCharType="end"/>
      </w:r>
      <w:r w:rsidR="009F1DCC">
        <w:fldChar w:fldCharType="separate"/>
      </w:r>
      <w:r w:rsidR="00CF3478">
        <w:rPr>
          <w:noProof/>
        </w:rPr>
        <w:t>(Shiojima et al., 2005)</w:t>
      </w:r>
      <w:r w:rsidR="009F1DCC">
        <w:fldChar w:fldCharType="end"/>
      </w:r>
      <w:ins w:id="3613" w:author="Sharifi, Hossein" w:date="2021-12-08T12:18:00Z">
        <w:r w:rsidR="004602B1" w:rsidRPr="004602B1">
          <w:t xml:space="preserve"> by mTOR (</w:t>
        </w:r>
      </w:ins>
      <w:ins w:id="3614" w:author="Sharifi, Hossein" w:date="2021-12-13T09:31:00Z">
        <w:r w:rsidR="00AA5AA5">
          <w:t xml:space="preserve">Figure </w:t>
        </w:r>
        <w:r w:rsidR="00AA5AA5">
          <w:fldChar w:fldCharType="begin"/>
        </w:r>
        <w:r w:rsidR="00AA5AA5">
          <w:instrText xml:space="preserve"> seq figure fig10 </w:instrText>
        </w:r>
        <w:r w:rsidR="00AA5AA5">
          <w:fldChar w:fldCharType="separate"/>
        </w:r>
        <w:r w:rsidR="00AA5AA5">
          <w:rPr>
            <w:noProof/>
          </w:rPr>
          <w:t>10</w:t>
        </w:r>
        <w:r w:rsidR="00AA5AA5">
          <w:fldChar w:fldCharType="end"/>
        </w:r>
      </w:ins>
      <w:ins w:id="3615" w:author="Sharifi, Hossein" w:date="2021-12-08T12:18:00Z">
        <w:r w:rsidR="004602B1" w:rsidRPr="004602B1">
          <w:t>).</w:t>
        </w:r>
      </w:ins>
      <w:ins w:id="3616" w:author="Sharifi, Hossein" w:date="2021-12-08T12:24:00Z">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ins>
      <w:r w:rsidR="0063580B">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 </w:instrText>
      </w:r>
      <w:r w:rsidR="00CF3478">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EN.CITE.DATA </w:instrText>
      </w:r>
      <w:r w:rsidR="00CF3478">
        <w:fldChar w:fldCharType="end"/>
      </w:r>
      <w:r w:rsidR="0063580B">
        <w:fldChar w:fldCharType="separate"/>
      </w:r>
      <w:r w:rsidR="00CF3478">
        <w:rPr>
          <w:noProof/>
        </w:rPr>
        <w:t>(Lavandero et al., 1998)</w:t>
      </w:r>
      <w:r w:rsidR="0063580B">
        <w:fldChar w:fldCharType="end"/>
      </w:r>
      <w:ins w:id="3617" w:author="Sharifi, Hossein" w:date="2021-12-08T12:24:00Z">
        <w:r w:rsidR="00077887" w:rsidRPr="00077887">
          <w:t>.</w:t>
        </w:r>
        <w:r w:rsidR="00C06877">
          <w:t xml:space="preserve"> </w:t>
        </w:r>
        <w:r w:rsidR="00C06877" w:rsidRPr="00C06877">
          <w:t xml:space="preserve">The Akt/mTOR pathway contributes significantly to the activation of mTORC1 during the development of cardiac hypertrophy </w:t>
        </w:r>
      </w:ins>
      <w:r w:rsidR="004C2E73">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 </w:instrText>
      </w:r>
      <w:r w:rsidR="00CF3478">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EN.CITE.DATA </w:instrText>
      </w:r>
      <w:r w:rsidR="00CF3478">
        <w:fldChar w:fldCharType="end"/>
      </w:r>
      <w:r w:rsidR="004C2E73">
        <w:fldChar w:fldCharType="separate"/>
      </w:r>
      <w:r w:rsidR="00CF3478">
        <w:rPr>
          <w:noProof/>
        </w:rPr>
        <w:t>(Volkers et al., 2013)</w:t>
      </w:r>
      <w:r w:rsidR="004C2E73">
        <w:fldChar w:fldCharType="end"/>
      </w:r>
      <w:ins w:id="3618" w:author="Sharifi, Hossein" w:date="2021-12-08T12:24:00Z">
        <w:r w:rsidR="00C06877" w:rsidRPr="00C06877">
          <w:t>. Collectively</w:t>
        </w:r>
      </w:ins>
      <w:ins w:id="3619" w:author="Wenk, Jonathan F." w:date="2021-12-18T12:32:00Z">
        <w:r w:rsidR="00D67B46">
          <w:t>,</w:t>
        </w:r>
      </w:ins>
      <w:ins w:id="3620" w:author="Wenk, Jonathan F." w:date="2021-12-18T12:33:00Z">
        <w:r w:rsidR="00D67B46">
          <w:t xml:space="preserve"> this</w:t>
        </w:r>
      </w:ins>
      <w:ins w:id="3621" w:author="Sharifi, Hossein" w:date="2021-12-08T12:24:00Z">
        <w:r w:rsidR="00C06877" w:rsidRPr="00C06877">
          <w:t xml:space="preserve"> link</w:t>
        </w:r>
        <w:del w:id="3622" w:author="Wenk, Jonathan F." w:date="2021-12-18T12:33:00Z">
          <w:r w:rsidR="00C06877" w:rsidRPr="00C06877" w:rsidDel="00D67B46">
            <w:delText>ing</w:delText>
          </w:r>
        </w:del>
      </w:ins>
      <w:ins w:id="3623" w:author="Wenk, Jonathan F." w:date="2021-12-18T12:33:00Z">
        <w:r w:rsidR="00D67B46">
          <w:t>s the</w:t>
        </w:r>
      </w:ins>
      <w:ins w:id="3624" w:author="Sharifi, Hossein" w:date="2021-12-08T12:24:00Z">
        <w:r w:rsidR="00C06877" w:rsidRPr="00C06877">
          <w:t xml:space="preserve"> increased metabolic state (myosin ATPase activity), fuel utilization shift (glucose utilization), and signaling for pathological hypertrophy (insulin-PI3K-Akt-mTOR signaling) (</w:t>
        </w:r>
      </w:ins>
      <w:ins w:id="3625" w:author="Sharifi, Hossein" w:date="2021-12-13T09:31:00Z">
        <w:r w:rsidR="00AA5AA5">
          <w:t xml:space="preserve">Figure </w:t>
        </w:r>
        <w:r w:rsidR="00AA5AA5">
          <w:fldChar w:fldCharType="begin"/>
        </w:r>
        <w:r w:rsidR="00AA5AA5">
          <w:instrText xml:space="preserve"> seq figure fig10 </w:instrText>
        </w:r>
        <w:r w:rsidR="00AA5AA5">
          <w:fldChar w:fldCharType="separate"/>
        </w:r>
      </w:ins>
      <w:ins w:id="3626" w:author="Sharifi, Hossein" w:date="2021-12-13T09:32:00Z">
        <w:r w:rsidR="00AA5AA5">
          <w:rPr>
            <w:noProof/>
          </w:rPr>
          <w:t>10</w:t>
        </w:r>
      </w:ins>
      <w:ins w:id="3627" w:author="Sharifi, Hossein" w:date="2021-12-13T09:31:00Z">
        <w:r w:rsidR="00AA5AA5">
          <w:fldChar w:fldCharType="end"/>
        </w:r>
      </w:ins>
      <w:ins w:id="3628" w:author="Sharifi, Hossein" w:date="2021-12-08T12:24:00Z">
        <w:r w:rsidR="00C06877" w:rsidRPr="00C06877">
          <w:t>).</w:t>
        </w:r>
      </w:ins>
    </w:p>
    <w:p w14:paraId="2DA77A27" w14:textId="0B8CEBE3" w:rsidR="001644A2" w:rsidRDefault="00B3656D" w:rsidP="001644A2">
      <w:pPr>
        <w:spacing w:line="240" w:lineRule="auto"/>
        <w:ind w:firstLine="567"/>
        <w:jc w:val="both"/>
        <w:rPr>
          <w:ins w:id="3629" w:author="Sharifi, Hossein" w:date="2021-12-08T12:31:00Z"/>
        </w:rPr>
      </w:pPr>
      <w:ins w:id="3630" w:author="Sharifi, Hossein" w:date="2021-12-02T14:05:00Z">
        <w:r>
          <w:t xml:space="preserve">In </w:t>
        </w:r>
      </w:ins>
      <w:ins w:id="3631" w:author="Wenk, Jonathan F." w:date="2021-12-18T13:21:00Z">
        <w:r w:rsidR="00590397">
          <w:t xml:space="preserve">the </w:t>
        </w:r>
      </w:ins>
      <w:ins w:id="3632" w:author="Sharifi, Hossein" w:date="2021-12-02T14:05:00Z">
        <w:del w:id="3633" w:author="Wenk, Jonathan F." w:date="2021-12-18T12:34:00Z">
          <w:r w:rsidDel="00D67B46">
            <w:delText xml:space="preserve">current </w:delText>
          </w:r>
        </w:del>
        <w:r>
          <w:t>framework</w:t>
        </w:r>
      </w:ins>
      <w:ins w:id="3634" w:author="Wenk, Jonathan F." w:date="2021-12-18T12:34:00Z">
        <w:r w:rsidR="00D67B46">
          <w:t xml:space="preserve"> presented in </w:t>
        </w:r>
      </w:ins>
      <w:ins w:id="3635" w:author="Wenk, Jonathan F." w:date="2021-12-18T12:35:00Z">
        <w:r w:rsidR="00332258">
          <w:t>section 3</w:t>
        </w:r>
      </w:ins>
      <w:ins w:id="3636" w:author="Sharifi, Hossein" w:date="2021-12-02T14:05:00Z">
        <w:r>
          <w:t xml:space="preserve">, </w:t>
        </w:r>
      </w:ins>
      <w:ins w:id="3637" w:author="Sharifi, Hossein" w:date="2021-12-02T14:06:00Z">
        <w:del w:id="3638" w:author="Wenk, Jonathan F." w:date="2021-12-18T12:35:00Z">
          <w:r w:rsidR="00D65121" w:rsidDel="00332258">
            <w:delText xml:space="preserve">normalized </w:delText>
          </w:r>
        </w:del>
        <w:r w:rsidR="00D65121">
          <w:t xml:space="preserve">myosin ATPase </w:t>
        </w:r>
        <w:del w:id="3639" w:author="Wenk, Jonathan F." w:date="2021-12-18T13:21:00Z">
          <w:r w:rsidR="00D65121" w:rsidDel="00590397">
            <w:delText xml:space="preserve">by myofibrillar volume </w:delText>
          </w:r>
        </w:del>
      </w:ins>
      <w:ins w:id="3640" w:author="Sharifi, Hossein" w:date="2021-12-02T14:08:00Z">
        <w:r w:rsidR="00DB453E">
          <w:t xml:space="preserve">has a </w:t>
        </w:r>
      </w:ins>
      <w:ins w:id="3641" w:author="Wenk, Jonathan F." w:date="2021-12-18T12:35:00Z">
        <w:r w:rsidR="00332258">
          <w:t>direct</w:t>
        </w:r>
      </w:ins>
      <w:ins w:id="3642" w:author="Wenk, Jonathan F." w:date="2021-12-18T12:36:00Z">
        <w:r w:rsidR="00332258">
          <w:t xml:space="preserve"> </w:t>
        </w:r>
      </w:ins>
      <w:ins w:id="3643" w:author="Sharifi, Hossein" w:date="2021-12-02T14:08:00Z">
        <w:r w:rsidR="00DB453E">
          <w:t xml:space="preserve">relationship with </w:t>
        </w:r>
      </w:ins>
      <w:ins w:id="3644" w:author="Wenk, Jonathan F." w:date="2021-12-18T12:36:00Z">
        <w:r w:rsidR="00332258">
          <w:t xml:space="preserve">the </w:t>
        </w:r>
      </w:ins>
      <w:ins w:id="3645" w:author="Sharifi, Hossein" w:date="2021-12-02T14:08:00Z">
        <w:r w:rsidR="00DB453E">
          <w:t xml:space="preserve">detachment flux </w:t>
        </w:r>
        <w:del w:id="3646" w:author="Wenk, Jonathan F." w:date="2021-12-18T13:24:00Z">
          <w:r w:rsidR="00DB453E" w:rsidDel="003B4F6D">
            <w:delText>(J</w:delText>
          </w:r>
          <w:r w:rsidR="00DB453E" w:rsidDel="003B4F6D">
            <w:rPr>
              <w:vertAlign w:val="subscript"/>
            </w:rPr>
            <w:delText>4</w:delText>
          </w:r>
          <w:r w:rsidR="00DB453E" w:rsidDel="003B4F6D">
            <w:delText>)</w:delText>
          </w:r>
        </w:del>
      </w:ins>
      <w:ins w:id="3647" w:author="Sharifi, Hossein" w:date="2021-12-02T14:09:00Z">
        <w:del w:id="3648" w:author="Wenk, Jonathan F." w:date="2021-12-18T13:24:00Z">
          <w:r w:rsidR="00DB453E" w:rsidDel="003B4F6D">
            <w:delText xml:space="preserve"> </w:delText>
          </w:r>
        </w:del>
        <w:r w:rsidR="00DB453E">
          <w:t>of myosin heads</w:t>
        </w:r>
      </w:ins>
      <w:ins w:id="3649" w:author="Sharifi, Hossein" w:date="2021-12-02T14:13:00Z">
        <w:r w:rsidR="005A1E0F">
          <w:t xml:space="preserve"> </w:t>
        </w:r>
      </w:ins>
      <w:ins w:id="3650" w:author="Wenk, Jonathan F." w:date="2021-12-18T13:24:00Z">
        <w:r w:rsidR="003B4F6D">
          <w:t>(J</w:t>
        </w:r>
        <w:r w:rsidR="003B4F6D">
          <w:rPr>
            <w:vertAlign w:val="subscript"/>
          </w:rPr>
          <w:t>4</w:t>
        </w:r>
        <w:r w:rsidR="003B4F6D">
          <w:t>),</w:t>
        </w:r>
        <w:r w:rsidR="003B4F6D" w:rsidDel="003B4F6D">
          <w:t xml:space="preserve"> </w:t>
        </w:r>
      </w:ins>
      <w:ins w:id="3651" w:author="Sharifi, Hossein" w:date="2021-12-02T14:13:00Z">
        <w:del w:id="3652" w:author="Wenk, Jonathan F." w:date="2021-12-18T13:24:00Z">
          <w:r w:rsidR="005A1E0F" w:rsidDel="003B4F6D">
            <w:delText xml:space="preserve">(equation </w:delText>
          </w:r>
          <w:r w:rsidR="00BE0D02" w:rsidDel="003B4F6D">
            <w:fldChar w:fldCharType="begin"/>
          </w:r>
          <w:r w:rsidR="00BE0D02" w:rsidDel="003B4F6D">
            <w:delInstrText xml:space="preserve"> GOTOBUTTON ZEqnNum572285  \* MERGEFORMAT </w:delInstrText>
          </w:r>
          <w:r w:rsidR="00BE0D02" w:rsidDel="003B4F6D">
            <w:fldChar w:fldCharType="begin"/>
          </w:r>
          <w:r w:rsidR="00BE0D02" w:rsidDel="003B4F6D">
            <w:delInstrText xml:space="preserve"> REF ZEqnNum572285 \* Charformat \! \* MERGEFORMAT </w:delInstrText>
          </w:r>
        </w:del>
      </w:ins>
      <w:del w:id="3653" w:author="Wenk, Jonathan F." w:date="2021-12-18T13:24:00Z">
        <w:r w:rsidR="00BE0D02" w:rsidDel="003B4F6D">
          <w:fldChar w:fldCharType="separate"/>
        </w:r>
      </w:del>
      <w:ins w:id="3654" w:author="Sharifi, Hossein" w:date="2021-12-07T16:48:00Z">
        <w:del w:id="3655" w:author="Wenk, Jonathan F." w:date="2021-12-18T13:24:00Z">
          <w:r w:rsidR="00A15D39" w:rsidRPr="00A15D39" w:rsidDel="003B4F6D">
            <w:rPr>
              <w:rPrChange w:id="3656" w:author="Sharifi, Hossein" w:date="2021-12-07T16:48:00Z">
                <w:rPr>
                  <w:rFonts w:asciiTheme="majorBidi" w:hAnsiTheme="majorBidi" w:cstheme="majorBidi"/>
                </w:rPr>
              </w:rPrChange>
            </w:rPr>
            <w:delInstrText>(</w:delInstrText>
          </w:r>
          <w:r w:rsidR="00A15D39" w:rsidRPr="00A15D39" w:rsidDel="003B4F6D">
            <w:rPr>
              <w:rPrChange w:id="3657" w:author="Sharifi, Hossein" w:date="2021-12-07T16:48:00Z">
                <w:rPr>
                  <w:rFonts w:asciiTheme="majorBidi" w:hAnsiTheme="majorBidi" w:cstheme="majorBidi"/>
                  <w:noProof/>
                </w:rPr>
              </w:rPrChange>
            </w:rPr>
            <w:delInstrText>5</w:delInstrText>
          </w:r>
          <w:r w:rsidR="00A15D39" w:rsidRPr="00A15D39" w:rsidDel="003B4F6D">
            <w:rPr>
              <w:rPrChange w:id="3658" w:author="Sharifi, Hossein" w:date="2021-12-07T16:48:00Z">
                <w:rPr>
                  <w:rFonts w:asciiTheme="majorBidi" w:hAnsiTheme="majorBidi" w:cstheme="majorBidi"/>
                </w:rPr>
              </w:rPrChange>
            </w:rPr>
            <w:delInstrText>)</w:delInstrText>
          </w:r>
        </w:del>
      </w:ins>
      <w:ins w:id="3659" w:author="Sharifi, Hossein" w:date="2021-12-02T14:13:00Z">
        <w:del w:id="3660" w:author="Wenk, Jonathan F." w:date="2021-12-18T13:24:00Z">
          <w:r w:rsidR="00BE0D02" w:rsidDel="003B4F6D">
            <w:fldChar w:fldCharType="end"/>
          </w:r>
          <w:r w:rsidR="00BE0D02" w:rsidDel="003B4F6D">
            <w:fldChar w:fldCharType="end"/>
          </w:r>
          <w:r w:rsidR="005A1E0F" w:rsidDel="003B4F6D">
            <w:delText>)</w:delText>
          </w:r>
        </w:del>
      </w:ins>
      <w:ins w:id="3661" w:author="Sharifi, Hossein" w:date="2021-12-02T14:09:00Z">
        <w:del w:id="3662" w:author="Wenk, Jonathan F." w:date="2021-12-18T13:24:00Z">
          <w:r w:rsidR="00A5321A" w:rsidDel="003B4F6D">
            <w:delText xml:space="preserve"> </w:delText>
          </w:r>
        </w:del>
        <w:r w:rsidR="00A5321A">
          <w:t>which</w:t>
        </w:r>
        <w:del w:id="3663" w:author="Wenk, Jonathan F." w:date="2021-12-18T13:25:00Z">
          <w:r w:rsidR="00A5321A" w:rsidDel="003B4F6D">
            <w:delText xml:space="preserve"> </w:delText>
          </w:r>
        </w:del>
      </w:ins>
      <w:ins w:id="3664" w:author="Wenk, Jonathan F." w:date="2021-12-18T13:25:00Z">
        <w:r w:rsidR="003B4F6D">
          <w:t xml:space="preserve"> </w:t>
        </w:r>
      </w:ins>
      <w:ins w:id="3665" w:author="Sharifi, Hossein" w:date="2021-12-02T14:09:00Z">
        <w:del w:id="3666" w:author="Wenk, Jonathan F." w:date="2021-12-18T13:25:00Z">
          <w:r w:rsidR="00A5321A" w:rsidDel="003B4F6D">
            <w:delText xml:space="preserve">in turn </w:delText>
          </w:r>
        </w:del>
        <w:r w:rsidR="00A5321A">
          <w:t xml:space="preserve">is dependent on </w:t>
        </w:r>
      </w:ins>
      <w:ins w:id="3667" w:author="Wenk, Jonathan F." w:date="2021-12-18T13:25:00Z">
        <w:r w:rsidR="003B4F6D">
          <w:t xml:space="preserve">the </w:t>
        </w:r>
      </w:ins>
      <w:ins w:id="3668" w:author="Sharifi, Hossein" w:date="2021-12-02T14:09:00Z">
        <w:r w:rsidR="00A5321A">
          <w:t>population of myosin heads in the force-generating state</w:t>
        </w:r>
      </w:ins>
      <w:ins w:id="3669" w:author="Sharifi, Hossein" w:date="2021-12-02T14:12:00Z">
        <w:r w:rsidR="00151EF6">
          <w:t xml:space="preserve"> (M</w:t>
        </w:r>
        <w:r w:rsidR="00151EF6">
          <w:rPr>
            <w:vertAlign w:val="subscript"/>
          </w:rPr>
          <w:t>FG</w:t>
        </w:r>
        <w:r w:rsidR="00151EF6">
          <w:t xml:space="preserve">). </w:t>
        </w:r>
      </w:ins>
      <w:ins w:id="3670" w:author="Sharifi, Hossein" w:date="2021-12-02T14:13:00Z">
        <w:del w:id="3671" w:author="Wenk, Jonathan F." w:date="2021-12-18T13:33:00Z">
          <w:r w:rsidR="00BE0D02" w:rsidDel="006A02DD">
            <w:delText xml:space="preserve"> </w:delText>
          </w:r>
        </w:del>
      </w:ins>
      <w:ins w:id="3672" w:author="Sharifi, Hossein" w:date="2021-12-02T14:32:00Z">
        <w:r w:rsidR="00B22D9B">
          <w:t>During pressure overloading</w:t>
        </w:r>
        <w:del w:id="3673" w:author="Wenk, Jonathan F." w:date="2021-12-18T13:28:00Z">
          <w:r w:rsidR="00B22D9B" w:rsidDel="003B4F6D">
            <w:delText xml:space="preserve"> induced by valvular diseases</w:delText>
          </w:r>
        </w:del>
        <w:r w:rsidR="00854B59">
          <w:t xml:space="preserve">, </w:t>
        </w:r>
      </w:ins>
      <w:ins w:id="3674" w:author="Wenk, Jonathan F." w:date="2021-12-18T13:33:00Z">
        <w:r w:rsidR="006A02DD">
          <w:t xml:space="preserve">the </w:t>
        </w:r>
      </w:ins>
      <w:ins w:id="3675" w:author="Sharifi, Hossein" w:date="2021-12-02T14:32:00Z">
        <w:r w:rsidR="00854B59">
          <w:t xml:space="preserve">shortening velocity of </w:t>
        </w:r>
        <w:del w:id="3676" w:author="Wenk, Jonathan F." w:date="2021-12-18T13:29:00Z">
          <w:r w:rsidR="00854B59" w:rsidDel="003B4F6D">
            <w:delText>half-</w:delText>
          </w:r>
        </w:del>
        <w:r w:rsidR="00854B59">
          <w:t>sarcomeres decreases</w:t>
        </w:r>
      </w:ins>
      <w:ins w:id="3677" w:author="Wenk, Jonathan F." w:date="2021-12-18T13:28:00Z">
        <w:r w:rsidR="003B4F6D">
          <w:t xml:space="preserve">, which </w:t>
        </w:r>
      </w:ins>
      <w:ins w:id="3678" w:author="Wenk, Jonathan F." w:date="2021-12-18T13:29:00Z">
        <w:r w:rsidR="003B4F6D">
          <w:t xml:space="preserve">causes </w:t>
        </w:r>
      </w:ins>
      <w:ins w:id="3679" w:author="Sharifi, Hossein" w:date="2021-12-02T14:32:00Z">
        <w:del w:id="3680" w:author="Wenk, Jonathan F." w:date="2021-12-18T13:29:00Z">
          <w:r w:rsidR="00854B59" w:rsidDel="003B4F6D">
            <w:delText xml:space="preserve"> </w:delText>
          </w:r>
        </w:del>
      </w:ins>
      <w:ins w:id="3681" w:author="Sharifi, Hossein" w:date="2021-12-02T14:34:00Z">
        <w:del w:id="3682" w:author="Wenk, Jonathan F." w:date="2021-12-18T13:29:00Z">
          <w:r w:rsidR="00856554" w:rsidDel="003B4F6D">
            <w:delText xml:space="preserve">and thus </w:delText>
          </w:r>
        </w:del>
      </w:ins>
      <w:ins w:id="3683" w:author="Sharifi, Hossein" w:date="2021-12-02T14:32:00Z">
        <w:del w:id="3684" w:author="Wenk, Jonathan F." w:date="2021-12-18T13:29:00Z">
          <w:r w:rsidR="00854B59" w:rsidDel="003B4F6D">
            <w:delText xml:space="preserve">due to </w:delText>
          </w:r>
        </w:del>
      </w:ins>
      <w:ins w:id="3685" w:author="Sharifi, Hossein" w:date="2021-12-02T14:33:00Z">
        <w:r w:rsidR="00854B59">
          <w:t xml:space="preserve">less myosin heads </w:t>
        </w:r>
        <w:del w:id="3686" w:author="Wenk, Jonathan F." w:date="2021-12-18T13:30:00Z">
          <w:r w:rsidR="00854B59" w:rsidDel="003B4F6D">
            <w:delText>being</w:delText>
          </w:r>
        </w:del>
      </w:ins>
      <w:ins w:id="3687" w:author="Wenk, Jonathan F." w:date="2021-12-18T13:30:00Z">
        <w:r w:rsidR="003B4F6D">
          <w:t>to be</w:t>
        </w:r>
      </w:ins>
      <w:ins w:id="3688" w:author="Sharifi, Hossein" w:date="2021-12-02T14:33:00Z">
        <w:r w:rsidR="00854B59">
          <w:t xml:space="preserve"> p</w:t>
        </w:r>
        <w:r w:rsidR="00BE567F">
          <w:t xml:space="preserve">ulled off </w:t>
        </w:r>
        <w:del w:id="3689" w:author="Wenk, Jonathan F." w:date="2021-12-18T13:30:00Z">
          <w:r w:rsidR="00BE567F" w:rsidDel="003B4F6D">
            <w:delText>by</w:delText>
          </w:r>
        </w:del>
      </w:ins>
      <w:ins w:id="3690" w:author="Wenk, Jonathan F." w:date="2021-12-18T13:30:00Z">
        <w:r w:rsidR="003B4F6D">
          <w:t>due to</w:t>
        </w:r>
      </w:ins>
      <w:ins w:id="3691" w:author="Sharifi, Hossein" w:date="2021-12-02T14:33:00Z">
        <w:r w:rsidR="00BE567F">
          <w:t xml:space="preserve"> strain</w:t>
        </w:r>
      </w:ins>
      <w:ins w:id="3692" w:author="Wenk, Jonathan F." w:date="2021-12-18T13:30:00Z">
        <w:r w:rsidR="003B4F6D">
          <w:t>-dependent detachment</w:t>
        </w:r>
      </w:ins>
      <w:ins w:id="3693" w:author="Wenk, Jonathan F." w:date="2021-12-18T13:31:00Z">
        <w:r w:rsidR="003B4F6D">
          <w:t>. Thus,</w:t>
        </w:r>
      </w:ins>
      <w:ins w:id="3694" w:author="Sharifi, Hossein" w:date="2021-12-02T14:33:00Z">
        <w:r w:rsidR="00BE567F">
          <w:t xml:space="preserve"> </w:t>
        </w:r>
      </w:ins>
      <w:ins w:id="3695" w:author="Sharifi, Hossein" w:date="2021-12-02T14:34:00Z">
        <w:r w:rsidR="00856554">
          <w:t>the number of bound myosin heads</w:t>
        </w:r>
      </w:ins>
      <w:ins w:id="3696" w:author="Sharifi, Hossein" w:date="2021-12-02T14:37:00Z">
        <w:r w:rsidR="00E76169">
          <w:t xml:space="preserve"> in</w:t>
        </w:r>
      </w:ins>
      <w:ins w:id="3697" w:author="Wenk, Jonathan F." w:date="2021-12-18T13:31:00Z">
        <w:r w:rsidR="006A02DD">
          <w:t xml:space="preserve"> the</w:t>
        </w:r>
      </w:ins>
      <w:ins w:id="3698" w:author="Sharifi, Hossein" w:date="2021-12-02T14:37:00Z">
        <w:r w:rsidR="00E76169">
          <w:t xml:space="preserve"> M</w:t>
        </w:r>
        <w:r w:rsidR="00E76169">
          <w:rPr>
            <w:vertAlign w:val="subscript"/>
          </w:rPr>
          <w:t>FG</w:t>
        </w:r>
      </w:ins>
      <w:ins w:id="3699" w:author="Sharifi, Hossein" w:date="2021-12-02T14:34:00Z">
        <w:r w:rsidR="00856554">
          <w:t xml:space="preserve"> </w:t>
        </w:r>
      </w:ins>
      <w:ins w:id="3700" w:author="Wenk, Jonathan F." w:date="2021-12-18T13:31:00Z">
        <w:r w:rsidR="006A02DD">
          <w:t xml:space="preserve">state </w:t>
        </w:r>
      </w:ins>
      <w:ins w:id="3701" w:author="Sharifi, Hossein" w:date="2021-12-02T14:34:00Z">
        <w:r w:rsidR="00856554">
          <w:t xml:space="preserve">increases. </w:t>
        </w:r>
      </w:ins>
      <w:ins w:id="3702" w:author="Sharifi, Hossein" w:date="2021-12-02T14:35:00Z">
        <w:r w:rsidR="0094049A">
          <w:t xml:space="preserve">This </w:t>
        </w:r>
        <w:del w:id="3703" w:author="Wenk, Jonathan F." w:date="2021-12-18T13:39:00Z">
          <w:r w:rsidR="0094049A" w:rsidDel="004241AF">
            <w:delText xml:space="preserve">essentially </w:delText>
          </w:r>
        </w:del>
      </w:ins>
      <w:ins w:id="3704" w:author="Sharifi, Hossein" w:date="2021-12-02T14:37:00Z">
        <w:r w:rsidR="00D54CD8">
          <w:t>elevates the myosin ATPase</w:t>
        </w:r>
      </w:ins>
      <w:ins w:id="3705" w:author="Wenk, Jonathan F." w:date="2021-12-18T13:35:00Z">
        <w:r w:rsidR="006A02DD">
          <w:t>,</w:t>
        </w:r>
      </w:ins>
      <w:ins w:id="3706" w:author="Sharifi, Hossein" w:date="2021-12-02T14:37:00Z">
        <w:r w:rsidR="00D54CD8">
          <w:t xml:space="preserve"> reflecting higher </w:t>
        </w:r>
      </w:ins>
      <w:ins w:id="3707" w:author="Sharifi, Hossein" w:date="2021-12-02T14:39:00Z">
        <w:r w:rsidR="00066DE3">
          <w:t xml:space="preserve">energy </w:t>
        </w:r>
      </w:ins>
      <w:ins w:id="3708" w:author="Sharifi, Hossein" w:date="2021-12-02T14:37:00Z">
        <w:r w:rsidR="00D54CD8">
          <w:t xml:space="preserve">demand for </w:t>
        </w:r>
      </w:ins>
      <w:ins w:id="3709" w:author="Sharifi, Hossein" w:date="2021-12-02T14:39:00Z">
        <w:r w:rsidR="00066DE3">
          <w:t>cells</w:t>
        </w:r>
      </w:ins>
      <w:ins w:id="3710" w:author="Sharifi, Hossein" w:date="2021-12-02T14:37:00Z">
        <w:r w:rsidR="00D54CD8">
          <w:t xml:space="preserve"> </w:t>
        </w:r>
        <w:r w:rsidR="00B25384">
          <w:t xml:space="preserve">to produce enough </w:t>
        </w:r>
      </w:ins>
      <w:ins w:id="3711" w:author="Sharifi, Hossein" w:date="2021-12-02T14:38:00Z">
        <w:r w:rsidR="00B25384">
          <w:t xml:space="preserve">contraction. </w:t>
        </w:r>
      </w:ins>
      <w:ins w:id="3712" w:author="Sharifi, Hossein" w:date="2021-12-02T14:41:00Z">
        <w:r w:rsidR="00C90190">
          <w:t xml:space="preserve">In response to </w:t>
        </w:r>
      </w:ins>
      <w:ins w:id="3713" w:author="Sharifi, Hossein" w:date="2021-12-02T14:43:00Z">
        <w:r w:rsidR="00A30CCD">
          <w:t xml:space="preserve">the </w:t>
        </w:r>
      </w:ins>
      <w:ins w:id="3714" w:author="Sharifi, Hossein" w:date="2021-12-02T14:41:00Z">
        <w:r w:rsidR="00C90190">
          <w:t>i</w:t>
        </w:r>
      </w:ins>
      <w:ins w:id="3715" w:author="Sharifi, Hossein" w:date="2021-12-02T14:39:00Z">
        <w:r w:rsidR="00B26D97">
          <w:t xml:space="preserve">ncreased </w:t>
        </w:r>
      </w:ins>
      <w:ins w:id="3716" w:author="Sharifi, Hossein" w:date="2021-12-09T08:40:00Z">
        <w:r w:rsidR="005F75CB">
          <w:t xml:space="preserve">stimulus signal for concentric growth </w:t>
        </w:r>
        <w:r w:rsidR="00654E67">
          <w:t>(S</w:t>
        </w:r>
        <w:r w:rsidR="00654E67">
          <w:rPr>
            <w:vertAlign w:val="subscript"/>
          </w:rPr>
          <w:t>con</w:t>
        </w:r>
        <w:r w:rsidR="00654E67">
          <w:t>)</w:t>
        </w:r>
      </w:ins>
      <w:ins w:id="3717" w:author="Sharifi, Hossein" w:date="2021-12-02T14:41:00Z">
        <w:r w:rsidR="00C90190">
          <w:t xml:space="preserve">, </w:t>
        </w:r>
      </w:ins>
      <w:ins w:id="3718" w:author="Wenk, Jonathan F." w:date="2021-12-18T13:35:00Z">
        <w:r w:rsidR="006A02DD">
          <w:t xml:space="preserve">the </w:t>
        </w:r>
      </w:ins>
      <w:ins w:id="3719" w:author="Sharifi, Hossein" w:date="2021-12-02T14:41:00Z">
        <w:r w:rsidR="00C90190">
          <w:t xml:space="preserve">growth algorithm </w:t>
        </w:r>
      </w:ins>
      <w:ins w:id="3720" w:author="Sharifi, Hossein" w:date="2021-12-02T14:44:00Z">
        <w:r w:rsidR="005248E2">
          <w:t>in</w:t>
        </w:r>
        <w:r w:rsidR="006F04B2">
          <w:t>creases</w:t>
        </w:r>
      </w:ins>
      <w:ins w:id="3721" w:author="Sharifi, Hossein" w:date="2021-12-02T14:43:00Z">
        <w:r w:rsidR="00CC6F46">
          <w:t xml:space="preserve"> </w:t>
        </w:r>
      </w:ins>
      <w:ins w:id="3722" w:author="Sharifi, Hossein" w:date="2021-12-02T14:44:00Z">
        <w:r w:rsidR="006F04B2">
          <w:t xml:space="preserve">the </w:t>
        </w:r>
        <w:del w:id="3723" w:author="Wenk, Jonathan F. [6]" w:date="2021-12-18T14:52:00Z">
          <w:r w:rsidR="006F04B2" w:rsidDel="00900E27">
            <w:delText xml:space="preserve">normalized </w:delText>
          </w:r>
        </w:del>
        <w:r w:rsidR="006F04B2">
          <w:t>concentric growth signal G</w:t>
        </w:r>
        <w:r w:rsidR="006F04B2">
          <w:rPr>
            <w:vertAlign w:val="subscript"/>
          </w:rPr>
          <w:t>a,con</w:t>
        </w:r>
        <w:r w:rsidR="006F04B2">
          <w:t xml:space="preserve"> that reflects the net result of upstream signals. </w:t>
        </w:r>
      </w:ins>
      <w:ins w:id="3724" w:author="Sharifi, Hossein" w:date="2021-12-02T14:48:00Z">
        <w:r w:rsidR="00904E2E">
          <w:t>Elevated G</w:t>
        </w:r>
        <w:r w:rsidR="00904E2E">
          <w:rPr>
            <w:vertAlign w:val="subscript"/>
          </w:rPr>
          <w:t>a,con</w:t>
        </w:r>
        <w:r w:rsidR="00904E2E">
          <w:t xml:space="preserve">, subsequently, drives the </w:t>
        </w:r>
        <w:r w:rsidR="00D617AA">
          <w:t xml:space="preserve">kinetics of </w:t>
        </w:r>
      </w:ins>
      <w:ins w:id="3725" w:author="Wenk, Jonathan F." w:date="2021-12-18T13:36:00Z">
        <w:r w:rsidR="006A02DD">
          <w:t xml:space="preserve">the </w:t>
        </w:r>
      </w:ins>
      <w:ins w:id="3726" w:author="Sharifi, Hossein" w:date="2021-12-02T14:48:00Z">
        <w:r w:rsidR="00D617AA">
          <w:t>control signal G</w:t>
        </w:r>
        <w:r w:rsidR="00D617AA">
          <w:rPr>
            <w:vertAlign w:val="subscript"/>
          </w:rPr>
          <w:t>c,con</w:t>
        </w:r>
        <w:r w:rsidR="00D617AA">
          <w:t xml:space="preserve"> </w:t>
        </w:r>
      </w:ins>
      <w:ins w:id="3727" w:author="Sharifi, Hossein" w:date="2021-12-13T09:27:00Z">
        <w:r w:rsidR="00332883">
          <w:t>reflecting</w:t>
        </w:r>
      </w:ins>
      <w:ins w:id="3728" w:author="Sharifi, Hossein" w:date="2021-12-02T14:48:00Z">
        <w:r w:rsidR="00D617AA">
          <w:t xml:space="preserve"> the </w:t>
        </w:r>
      </w:ins>
      <w:ins w:id="3729" w:author="Sharifi, Hossein" w:date="2021-12-02T14:49:00Z">
        <w:r w:rsidR="00BB0E2A">
          <w:t xml:space="preserve">net result of downstream signals </w:t>
        </w:r>
        <w:del w:id="3730" w:author="Wenk, Jonathan F." w:date="2021-12-18T13:36:00Z">
          <w:r w:rsidR="00BB0E2A" w:rsidDel="006A02DD">
            <w:delText>in</w:delText>
          </w:r>
        </w:del>
      </w:ins>
      <w:ins w:id="3731" w:author="Wenk, Jonathan F." w:date="2021-12-18T13:36:00Z">
        <w:r w:rsidR="006A02DD">
          <w:t>at the</w:t>
        </w:r>
      </w:ins>
      <w:ins w:id="3732" w:author="Sharifi, Hossein" w:date="2021-12-02T14:49:00Z">
        <w:r w:rsidR="00BB0E2A">
          <w:t xml:space="preserve"> cellular level</w:t>
        </w:r>
        <w:del w:id="3733" w:author="Wenk, Jonathan F." w:date="2021-12-18T13:37:00Z">
          <w:r w:rsidR="00BB0E2A" w:rsidDel="006A02DD">
            <w:delText xml:space="preserve"> </w:delText>
          </w:r>
          <w:r w:rsidR="00EA4BE2" w:rsidDel="006A02DD">
            <w:delText>in</w:delText>
          </w:r>
        </w:del>
      </w:ins>
      <w:ins w:id="3734" w:author="Wenk, Jonathan F." w:date="2021-12-18T13:37:00Z">
        <w:r w:rsidR="006A02DD">
          <w:t>,</w:t>
        </w:r>
      </w:ins>
      <w:ins w:id="3735" w:author="Sharifi, Hossein" w:date="2021-12-02T14:49:00Z">
        <w:r w:rsidR="00EA4BE2">
          <w:t xml:space="preserve"> which modulate</w:t>
        </w:r>
      </w:ins>
      <w:ins w:id="3736" w:author="Sharifi, Hossein" w:date="2021-12-02T14:50:00Z">
        <w:r w:rsidR="0014727A">
          <w:t>s</w:t>
        </w:r>
      </w:ins>
      <w:ins w:id="3737" w:author="Sharifi, Hossein" w:date="2021-12-02T14:49:00Z">
        <w:r w:rsidR="00EA4BE2">
          <w:t xml:space="preserve"> the parallel de</w:t>
        </w:r>
      </w:ins>
      <w:ins w:id="3738" w:author="Sharifi, Hossein" w:date="2021-12-02T14:50:00Z">
        <w:r w:rsidR="00EA4BE2">
          <w:t xml:space="preserve">position of </w:t>
        </w:r>
      </w:ins>
      <w:ins w:id="3739" w:author="Sharifi, Hossein" w:date="2021-12-02T14:52:00Z">
        <w:r w:rsidR="009E32A5">
          <w:t>half-sarcomeres</w:t>
        </w:r>
      </w:ins>
      <w:ins w:id="3740" w:author="Sharifi, Hossein" w:date="2021-12-02T14:54:00Z">
        <w:r w:rsidR="002B472A">
          <w:t xml:space="preserve"> (</w:t>
        </w:r>
      </w:ins>
      <w:ins w:id="3741" w:author="Sharifi, Hossein" w:date="2021-12-02T14:52:00Z">
        <w:r w:rsidR="00F9048A">
          <w:t>concentric growth</w:t>
        </w:r>
      </w:ins>
      <w:ins w:id="3742" w:author="Sharifi, Hossein" w:date="2021-12-02T14:54:00Z">
        <w:r w:rsidR="002B472A">
          <w:t>)</w:t>
        </w:r>
      </w:ins>
      <w:ins w:id="3743" w:author="Sharifi, Hossein" w:date="2021-12-02T14:52:00Z">
        <w:r w:rsidR="00F9048A">
          <w:t xml:space="preserve">. </w:t>
        </w:r>
      </w:ins>
    </w:p>
    <w:p w14:paraId="17E8F153" w14:textId="2F0404A7" w:rsidR="00B14178" w:rsidRDefault="00B14178" w:rsidP="001644A2">
      <w:pPr>
        <w:spacing w:line="240" w:lineRule="auto"/>
        <w:jc w:val="both"/>
        <w:rPr>
          <w:ins w:id="3744" w:author="Sharifi, Hossein" w:date="2021-12-13T09:10:00Z"/>
          <w:highlight w:val="red"/>
        </w:rPr>
      </w:pPr>
    </w:p>
    <w:p w14:paraId="4833551B" w14:textId="77777777" w:rsidR="00B14178" w:rsidRDefault="00B14178">
      <w:pPr>
        <w:rPr>
          <w:ins w:id="3745" w:author="Sharifi, Hossein" w:date="2021-12-13T09:10:00Z"/>
          <w:highlight w:val="red"/>
        </w:rPr>
      </w:pPr>
      <w:ins w:id="3746" w:author="Sharifi, Hossein" w:date="2021-12-13T09:10:00Z">
        <w:r>
          <w:rPr>
            <w:highlight w:val="red"/>
          </w:rPr>
          <w:br w:type="page"/>
        </w:r>
      </w:ins>
    </w:p>
    <w:p w14:paraId="374FE84D" w14:textId="3935CB1C" w:rsidR="00335142" w:rsidRDefault="00A26A26" w:rsidP="00A26A26">
      <w:pPr>
        <w:spacing w:line="240" w:lineRule="auto"/>
        <w:rPr>
          <w:ins w:id="3747" w:author="Sharifi, Hossein" w:date="2021-12-13T09:12:00Z"/>
          <w:highlight w:val="red"/>
        </w:rPr>
      </w:pPr>
      <w:ins w:id="3748" w:author="Sharifi, Hossein" w:date="2021-12-13T09:12:00Z">
        <w:r>
          <w:rPr>
            <w:noProof/>
          </w:rPr>
          <w:lastRenderedPageBreak/>
          <w:drawing>
            <wp:inline distT="0" distB="0" distL="0" distR="0" wp14:anchorId="6E511393" wp14:editId="0EFDCC69">
              <wp:extent cx="6682154" cy="3499981"/>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86846" cy="3502438"/>
                      </a:xfrm>
                      <a:prstGeom prst="rect">
                        <a:avLst/>
                      </a:prstGeom>
                    </pic:spPr>
                  </pic:pic>
                </a:graphicData>
              </a:graphic>
            </wp:inline>
          </w:drawing>
        </w:r>
      </w:ins>
    </w:p>
    <w:p w14:paraId="23FE5B5D" w14:textId="79BFD893" w:rsidR="000C615D" w:rsidRPr="00CD63C3" w:rsidRDefault="000C615D">
      <w:pPr>
        <w:spacing w:line="240" w:lineRule="auto"/>
        <w:jc w:val="center"/>
        <w:rPr>
          <w:ins w:id="3749" w:author="Sharifi, Hossein" w:date="2021-12-13T09:14:00Z"/>
          <w:b/>
          <w:bCs/>
          <w:rPrChange w:id="3750" w:author="Sharifi, Hossein" w:date="2021-12-13T09:16:00Z">
            <w:rPr>
              <w:ins w:id="3751" w:author="Sharifi, Hossein" w:date="2021-12-13T09:14:00Z"/>
            </w:rPr>
          </w:rPrChange>
        </w:rPr>
        <w:pPrChange w:id="3752" w:author="Sharifi, Hossein" w:date="2021-12-13T09:18:00Z">
          <w:pPr>
            <w:spacing w:line="240" w:lineRule="auto"/>
          </w:pPr>
        </w:pPrChange>
      </w:pPr>
      <w:ins w:id="3753" w:author="Sharifi, Hossein" w:date="2021-12-13T09:14:00Z">
        <w:r w:rsidRPr="00CD63C3">
          <w:rPr>
            <w:b/>
            <w:bCs/>
            <w:rPrChange w:id="3754" w:author="Sharifi, Hossein" w:date="2021-12-13T09:16:00Z">
              <w:rPr/>
            </w:rPrChange>
          </w:rPr>
          <w:t>Figure</w:t>
        </w:r>
      </w:ins>
      <w:ins w:id="3755" w:author="Sharifi, Hossein" w:date="2021-12-13T09:30:00Z">
        <w:r w:rsidR="00190093">
          <w:rPr>
            <w:b/>
            <w:bCs/>
          </w:rPr>
          <w:t xml:space="preserve"> </w:t>
        </w:r>
        <w:bookmarkStart w:id="3756" w:name="fig10"/>
        <w:r w:rsidR="00190093">
          <w:rPr>
            <w:b/>
            <w:bCs/>
          </w:rPr>
          <w:fldChar w:fldCharType="begin"/>
        </w:r>
        <w:r w:rsidR="00190093">
          <w:rPr>
            <w:b/>
            <w:bCs/>
          </w:rPr>
          <w:instrText xml:space="preserve"> seq figure </w:instrText>
        </w:r>
      </w:ins>
      <w:r w:rsidR="00190093">
        <w:rPr>
          <w:b/>
          <w:bCs/>
        </w:rPr>
        <w:fldChar w:fldCharType="separate"/>
      </w:r>
      <w:ins w:id="3757" w:author="Sharifi, Hossein" w:date="2021-12-13T09:30:00Z">
        <w:r w:rsidR="00190093">
          <w:rPr>
            <w:b/>
            <w:bCs/>
            <w:noProof/>
          </w:rPr>
          <w:t>10</w:t>
        </w:r>
        <w:r w:rsidR="00190093">
          <w:rPr>
            <w:b/>
            <w:bCs/>
          </w:rPr>
          <w:fldChar w:fldCharType="end"/>
        </w:r>
      </w:ins>
      <w:bookmarkEnd w:id="3756"/>
      <w:ins w:id="3758" w:author="Sharifi, Hossein" w:date="2021-12-13T09:14:00Z">
        <w:r w:rsidRPr="00CD63C3">
          <w:rPr>
            <w:b/>
            <w:bCs/>
            <w:rPrChange w:id="3759" w:author="Sharifi, Hossein" w:date="2021-12-13T09:16:00Z">
              <w:rPr/>
            </w:rPrChange>
          </w:rPr>
          <w:t xml:space="preserve">. Role of </w:t>
        </w:r>
      </w:ins>
      <w:ins w:id="3760" w:author="Sharifi, Hossein" w:date="2021-12-13T09:15:00Z">
        <w:r w:rsidR="00CD63C3" w:rsidRPr="00CD63C3">
          <w:rPr>
            <w:b/>
            <w:bCs/>
            <w:rPrChange w:id="3761" w:author="Sharifi, Hossein" w:date="2021-12-13T09:16:00Z">
              <w:rPr/>
            </w:rPrChange>
          </w:rPr>
          <w:t>energy demand (</w:t>
        </w:r>
      </w:ins>
      <w:ins w:id="3762" w:author="Sharifi, Hossein" w:date="2021-12-13T09:14:00Z">
        <w:r w:rsidRPr="00CD63C3">
          <w:rPr>
            <w:b/>
            <w:bCs/>
            <w:rPrChange w:id="3763" w:author="Sharifi, Hossein" w:date="2021-12-13T09:16:00Z">
              <w:rPr/>
            </w:rPrChange>
          </w:rPr>
          <w:t>myosin ATPase</w:t>
        </w:r>
      </w:ins>
      <w:ins w:id="3764" w:author="Sharifi, Hossein" w:date="2021-12-13T09:15:00Z">
        <w:r w:rsidR="00CD63C3" w:rsidRPr="00CD63C3">
          <w:rPr>
            <w:b/>
            <w:bCs/>
            <w:rPrChange w:id="3765" w:author="Sharifi, Hossein" w:date="2021-12-13T09:16:00Z">
              <w:rPr/>
            </w:rPrChange>
          </w:rPr>
          <w:t xml:space="preserve"> normalized to myofibrillar volume)</w:t>
        </w:r>
      </w:ins>
      <w:ins w:id="3766" w:author="Sharifi, Hossein" w:date="2021-12-13T09:14:00Z">
        <w:r w:rsidRPr="00CD63C3">
          <w:rPr>
            <w:b/>
            <w:bCs/>
            <w:rPrChange w:id="3767" w:author="Sharifi, Hossein" w:date="2021-12-13T09:16:00Z">
              <w:rPr/>
            </w:rPrChange>
          </w:rPr>
          <w:t xml:space="preserve"> and </w:t>
        </w:r>
      </w:ins>
      <w:commentRangeStart w:id="3768"/>
      <w:ins w:id="3769" w:author="Sharifi, Hossein" w:date="2021-12-13T09:15:00Z">
        <w:r w:rsidR="00CD63C3" w:rsidRPr="00CD63C3">
          <w:rPr>
            <w:b/>
            <w:bCs/>
            <w:rPrChange w:id="3770" w:author="Sharifi, Hossein" w:date="2021-12-13T09:16:00Z">
              <w:rPr/>
            </w:rPrChange>
          </w:rPr>
          <w:t xml:space="preserve">intracellular passive stress </w:t>
        </w:r>
      </w:ins>
      <w:commentRangeEnd w:id="3768"/>
      <w:r w:rsidR="00B9340B">
        <w:rPr>
          <w:rStyle w:val="CommentReference"/>
        </w:rPr>
        <w:commentReference w:id="3768"/>
      </w:r>
      <w:ins w:id="3771" w:author="Sharifi, Hossein" w:date="2021-12-13T09:16:00Z">
        <w:r w:rsidR="00CD63C3" w:rsidRPr="00CD63C3">
          <w:rPr>
            <w:b/>
            <w:bCs/>
            <w:rPrChange w:id="3772" w:author="Sharifi, Hossein" w:date="2021-12-13T09:16:00Z">
              <w:rPr/>
            </w:rPrChange>
          </w:rPr>
          <w:t>(</w:t>
        </w:r>
      </w:ins>
      <w:ins w:id="3773" w:author="Sharifi, Hossein" w:date="2021-12-13T09:14:00Z">
        <w:r w:rsidRPr="00CD63C3">
          <w:rPr>
            <w:b/>
            <w:bCs/>
            <w:rPrChange w:id="3774" w:author="Sharifi, Hossein" w:date="2021-12-13T09:16:00Z">
              <w:rPr/>
            </w:rPrChange>
          </w:rPr>
          <w:t>titin domains</w:t>
        </w:r>
      </w:ins>
      <w:ins w:id="3775" w:author="Sharifi, Hossein" w:date="2021-12-13T09:16:00Z">
        <w:r w:rsidR="00CD63C3" w:rsidRPr="00CD63C3">
          <w:rPr>
            <w:b/>
            <w:bCs/>
            <w:rPrChange w:id="3776" w:author="Sharifi, Hossein" w:date="2021-12-13T09:16:00Z">
              <w:rPr/>
            </w:rPrChange>
          </w:rPr>
          <w:t>)</w:t>
        </w:r>
      </w:ins>
      <w:ins w:id="3777" w:author="Sharifi, Hossein" w:date="2021-12-13T09:14:00Z">
        <w:r w:rsidRPr="00CD63C3">
          <w:rPr>
            <w:b/>
            <w:bCs/>
            <w:rPrChange w:id="3778" w:author="Sharifi, Hossein" w:date="2021-12-13T09:16:00Z">
              <w:rPr/>
            </w:rPrChange>
          </w:rPr>
          <w:t xml:space="preserve"> in driving cardiac </w:t>
        </w:r>
      </w:ins>
      <w:ins w:id="3779" w:author="Sharifi, Hossein" w:date="2021-12-13T09:16:00Z">
        <w:r w:rsidR="00CD63C3" w:rsidRPr="00CD63C3">
          <w:rPr>
            <w:b/>
            <w:bCs/>
            <w:rPrChange w:id="3780" w:author="Sharifi, Hossein" w:date="2021-12-13T09:16:00Z">
              <w:rPr/>
            </w:rPrChange>
          </w:rPr>
          <w:t>growth.</w:t>
        </w:r>
      </w:ins>
    </w:p>
    <w:p w14:paraId="5FBDD43A" w14:textId="6E9ED292" w:rsidR="00CB0C71" w:rsidRDefault="000C615D">
      <w:pPr>
        <w:spacing w:line="240" w:lineRule="auto"/>
        <w:jc w:val="center"/>
        <w:rPr>
          <w:ins w:id="3781" w:author="Sharifi, Hossein" w:date="2021-12-08T12:31:00Z"/>
          <w:highlight w:val="red"/>
        </w:rPr>
        <w:pPrChange w:id="3782" w:author="Sharifi, Hossein" w:date="2021-12-13T09:18:00Z">
          <w:pPr>
            <w:spacing w:line="240" w:lineRule="auto"/>
            <w:jc w:val="both"/>
          </w:pPr>
        </w:pPrChange>
      </w:pPr>
      <w:ins w:id="3783" w:author="Sharifi, Hossein" w:date="2021-12-13T09:14:00Z">
        <w:r>
          <w:t xml:space="preserve">Myosin ATPase and titin-domain architecture (N2A/N2BA-isoform of human </w:t>
        </w:r>
      </w:ins>
      <w:ins w:id="3784" w:author="Sharifi, Hossein" w:date="2021-12-13T09:17:00Z">
        <w:r w:rsidR="003C4EA9">
          <w:t>cardiac</w:t>
        </w:r>
      </w:ins>
      <w:ins w:id="3785" w:author="Sharifi, Hossein" w:date="2021-12-13T09:14:00Z">
        <w:r>
          <w:t xml:space="preserve"> muscle) laid out in a half-sarcomere for cardiac </w:t>
        </w:r>
      </w:ins>
      <w:ins w:id="3786" w:author="Sharifi, Hossein" w:date="2021-12-13T09:18:00Z">
        <w:r w:rsidR="003063DD">
          <w:t>growth</w:t>
        </w:r>
      </w:ins>
      <w:ins w:id="3787" w:author="Sharifi, Hossein" w:date="2021-12-13T09:14:00Z">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sequestosome 1/p62; P70s6K, p70 S6 kinase; PDK1, phosphoinositide-dependent kinase-1; PI3K, phosphatidyl inositol-3-OH-kinase.</w:t>
        </w:r>
      </w:ins>
    </w:p>
    <w:p w14:paraId="2847491E" w14:textId="0B28674B" w:rsidR="00EF3751" w:rsidRPr="00891E32" w:rsidDel="001644A2" w:rsidRDefault="00891E32">
      <w:pPr>
        <w:pStyle w:val="Heading2"/>
        <w:rPr>
          <w:del w:id="3788" w:author="Sharifi, Hossein" w:date="2021-12-08T10:52:00Z"/>
          <w:highlight w:val="red"/>
          <w:rPrChange w:id="3789" w:author="Sharifi, Hossein" w:date="2021-12-08T12:31:00Z">
            <w:rPr>
              <w:del w:id="3790" w:author="Sharifi, Hossein" w:date="2021-12-08T10:52:00Z"/>
            </w:rPr>
          </w:rPrChange>
        </w:rPr>
        <w:pPrChange w:id="3791" w:author="Sharifi, Hossein" w:date="2021-12-08T12:32:00Z">
          <w:pPr>
            <w:spacing w:line="240" w:lineRule="auto"/>
            <w:ind w:firstLine="567"/>
            <w:jc w:val="both"/>
          </w:pPr>
        </w:pPrChange>
      </w:pPr>
      <w:ins w:id="3792" w:author="Sharifi, Hossein" w:date="2021-12-08T12:31:00Z">
        <w:r>
          <w:rPr>
            <w:highlight w:val="red"/>
          </w:rPr>
          <w:br w:type="page"/>
        </w:r>
      </w:ins>
      <w:commentRangeStart w:id="3793"/>
      <w:del w:id="3794" w:author="Sharifi, Hossein" w:date="2021-12-08T10:52:00Z">
        <w:r w:rsidR="003B1D2E" w:rsidRPr="0014727A" w:rsidDel="00600B6D">
          <w:rPr>
            <w:highlight w:val="red"/>
            <w:rPrChange w:id="3795" w:author="Sharifi, Hossein" w:date="2021-12-02T14:50:00Z">
              <w:rPr/>
            </w:rPrChange>
          </w:rPr>
          <w:lastRenderedPageBreak/>
          <w:delText xml:space="preserve">Pressure-overload induced LV growth is accompanied by numerous changes in molecular-level </w:delText>
        </w:r>
        <w:r w:rsidR="00323A92" w:rsidRPr="0014727A" w:rsidDel="00600B6D">
          <w:rPr>
            <w:highlight w:val="red"/>
            <w:rPrChange w:id="3796" w:author="Sharifi, Hossein" w:date="2021-12-02T14:50:00Z">
              <w:rPr/>
            </w:rPrChange>
          </w:rPr>
          <w:delText>events</w:delText>
        </w:r>
        <w:r w:rsidR="003B1D2E" w:rsidRPr="0014727A" w:rsidDel="00600B6D">
          <w:rPr>
            <w:highlight w:val="red"/>
            <w:rPrChange w:id="3797" w:author="Sharifi, Hossein" w:date="2021-12-02T14:50:00Z">
              <w:rPr/>
            </w:rPrChange>
          </w:rPr>
          <w:delText>, including cardiac energy metabolism</w:delText>
        </w:r>
        <w:r w:rsidR="0080204F" w:rsidRPr="0014727A" w:rsidDel="00600B6D">
          <w:rPr>
            <w:highlight w:val="red"/>
            <w:rPrChange w:id="3798" w:author="Sharifi, Hossein" w:date="2021-12-02T14:50:00Z">
              <w:rPr/>
            </w:rPrChange>
          </w:rPr>
          <w:delText xml:space="preserve"> </w:delText>
        </w:r>
        <w:r w:rsidR="00853492" w:rsidRPr="0014727A" w:rsidDel="00600B6D">
          <w:rPr>
            <w:highlight w:val="red"/>
            <w:rPrChange w:id="3799" w:author="Sharifi, Hossein" w:date="2021-12-02T14:50:00Z">
              <w:rPr/>
            </w:rPrChange>
          </w:rPr>
          <w:fldChar w:fldCharType="begin"/>
        </w:r>
        <w:r w:rsidR="00287D05" w:rsidDel="00600B6D">
          <w:rPr>
            <w:highlight w:val="red"/>
          </w:rPr>
          <w:del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delInstrText>
        </w:r>
        <w:r w:rsidR="00853492" w:rsidRPr="0014727A" w:rsidDel="00600B6D">
          <w:rPr>
            <w:highlight w:val="red"/>
            <w:rPrChange w:id="3800" w:author="Sharifi, Hossein" w:date="2021-12-02T14:50:00Z">
              <w:rPr/>
            </w:rPrChange>
          </w:rPr>
          <w:fldChar w:fldCharType="separate"/>
        </w:r>
        <w:r w:rsidR="00287D05" w:rsidDel="00600B6D">
          <w:rPr>
            <w:noProof/>
            <w:highlight w:val="red"/>
          </w:rPr>
          <w:delText>(Sankaralingam and Lopaschuk, 2015)</w:delText>
        </w:r>
        <w:r w:rsidR="00853492" w:rsidRPr="0014727A" w:rsidDel="00600B6D">
          <w:rPr>
            <w:highlight w:val="red"/>
            <w:rPrChange w:id="3801" w:author="Sharifi, Hossein" w:date="2021-12-02T14:50:00Z">
              <w:rPr/>
            </w:rPrChange>
          </w:rPr>
          <w:fldChar w:fldCharType="end"/>
        </w:r>
        <w:r w:rsidR="003B1D2E" w:rsidRPr="0014727A" w:rsidDel="00600B6D">
          <w:rPr>
            <w:highlight w:val="red"/>
            <w:rPrChange w:id="3802" w:author="Sharifi, Hossein" w:date="2021-12-02T14:50:00Z">
              <w:rPr/>
            </w:rPrChange>
          </w:rPr>
          <w:delText>.</w:delText>
        </w:r>
        <w:r w:rsidR="00C97D34" w:rsidRPr="0014727A" w:rsidDel="00600B6D">
          <w:rPr>
            <w:highlight w:val="red"/>
            <w:rPrChange w:id="3803" w:author="Sharifi, Hossein" w:date="2021-12-02T14:50:00Z">
              <w:rPr/>
            </w:rPrChange>
          </w:rPr>
          <w:delText xml:space="preserve"> </w:delText>
        </w:r>
        <w:r w:rsidR="009E3E5F" w:rsidRPr="0014727A" w:rsidDel="00600B6D">
          <w:rPr>
            <w:highlight w:val="red"/>
            <w:rPrChange w:id="3804" w:author="Sharifi, Hossein" w:date="2021-12-02T14:50:00Z">
              <w:rPr/>
            </w:rPrChange>
          </w:rPr>
          <w:delText xml:space="preserve">The underlying perturbations in cardiomyocytes can increase the ATP demand for myosin ATPase, which reduces the amount of ATP available for other processes within the cell. </w:delText>
        </w:r>
        <w:r w:rsidR="004B632E" w:rsidRPr="0014727A" w:rsidDel="00600B6D">
          <w:rPr>
            <w:highlight w:val="red"/>
            <w:rPrChange w:id="3805" w:author="Sharifi, Hossein" w:date="2021-12-02T14:50:00Z">
              <w:rPr/>
            </w:rPrChange>
          </w:rPr>
          <w:delText>If ATP production is also perturbed, and cannot match demand</w:delText>
        </w:r>
        <w:r w:rsidR="005F6461" w:rsidRPr="0014727A" w:rsidDel="00600B6D">
          <w:rPr>
            <w:highlight w:val="red"/>
            <w:rPrChange w:id="3806" w:author="Sharifi, Hossein" w:date="2021-12-02T14:50:00Z">
              <w:rPr/>
            </w:rPrChange>
          </w:rPr>
          <w:delText xml:space="preserve"> </w:delText>
        </w:r>
        <w:r w:rsidR="005F6461" w:rsidRPr="0014727A" w:rsidDel="00600B6D">
          <w:rPr>
            <w:highlight w:val="red"/>
            <w:rPrChange w:id="3807" w:author="Sharifi, Hossein" w:date="2021-12-02T14:50:00Z">
              <w:rPr/>
            </w:rPrChange>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287D05" w:rsidDel="00600B6D">
          <w:rPr>
            <w:highlight w:val="red"/>
          </w:rPr>
          <w:delInstrText xml:space="preserve"> ADDIN EN.CITE </w:delInstrText>
        </w:r>
        <w:r w:rsidR="00287D05" w:rsidDel="00600B6D">
          <w:rPr>
            <w:b w:val="0"/>
            <w:highlight w:val="red"/>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287D05" w:rsidDel="00600B6D">
          <w:rPr>
            <w:highlight w:val="red"/>
          </w:rPr>
          <w:delInstrText xml:space="preserve"> ADDIN EN.CITE.DATA </w:delInstrText>
        </w:r>
        <w:r w:rsidR="00287D05" w:rsidDel="00600B6D">
          <w:rPr>
            <w:b w:val="0"/>
            <w:highlight w:val="red"/>
          </w:rPr>
        </w:r>
        <w:r w:rsidR="00287D05" w:rsidDel="00600B6D">
          <w:rPr>
            <w:b w:val="0"/>
            <w:highlight w:val="red"/>
          </w:rPr>
          <w:fldChar w:fldCharType="end"/>
        </w:r>
        <w:r w:rsidR="005F6461" w:rsidRPr="0014727A" w:rsidDel="00600B6D">
          <w:rPr>
            <w:b w:val="0"/>
            <w:highlight w:val="red"/>
            <w:rPrChange w:id="3808" w:author="Sharifi, Hossein" w:date="2021-12-02T14:50:00Z">
              <w:rPr>
                <w:b/>
                <w:highlight w:val="red"/>
              </w:rPr>
            </w:rPrChange>
          </w:rPr>
        </w:r>
        <w:r w:rsidR="005F6461" w:rsidRPr="0014727A" w:rsidDel="00600B6D">
          <w:rPr>
            <w:highlight w:val="red"/>
            <w:rPrChange w:id="3809" w:author="Sharifi, Hossein" w:date="2021-12-02T14:50:00Z">
              <w:rPr/>
            </w:rPrChange>
          </w:rPr>
          <w:fldChar w:fldCharType="separate"/>
        </w:r>
        <w:r w:rsidR="00287D05" w:rsidDel="00600B6D">
          <w:rPr>
            <w:noProof/>
            <w:highlight w:val="red"/>
          </w:rPr>
          <w:delText>(Ingwall, 2009)</w:delText>
        </w:r>
        <w:r w:rsidR="005F6461" w:rsidRPr="0014727A" w:rsidDel="00600B6D">
          <w:rPr>
            <w:highlight w:val="red"/>
            <w:rPrChange w:id="3810" w:author="Sharifi, Hossein" w:date="2021-12-02T14:50:00Z">
              <w:rPr/>
            </w:rPrChange>
          </w:rPr>
          <w:fldChar w:fldCharType="end"/>
        </w:r>
        <w:r w:rsidR="00D547D3" w:rsidRPr="0014727A" w:rsidDel="00600B6D">
          <w:rPr>
            <w:highlight w:val="red"/>
            <w:rPrChange w:id="3811" w:author="Sharifi, Hossein" w:date="2021-12-02T14:50:00Z">
              <w:rPr/>
            </w:rPrChange>
          </w:rPr>
          <w:delText>,</w:delText>
        </w:r>
        <w:r w:rsidR="005D271E" w:rsidRPr="0014727A" w:rsidDel="00600B6D">
          <w:rPr>
            <w:highlight w:val="red"/>
            <w:rPrChange w:id="3812" w:author="Sharifi, Hossein" w:date="2021-12-02T14:50:00Z">
              <w:rPr/>
            </w:rPrChange>
          </w:rPr>
          <w:delText xml:space="preserve"> </w:delText>
        </w:r>
        <w:commentRangeStart w:id="3813"/>
        <w:r w:rsidR="004B632E" w:rsidRPr="0014727A" w:rsidDel="00600B6D">
          <w:rPr>
            <w:highlight w:val="red"/>
            <w:rPrChange w:id="3814" w:author="Sharifi, Hossein" w:date="2021-12-02T14:50:00Z">
              <w:rPr/>
            </w:rPrChange>
          </w:rPr>
          <w:delText xml:space="preserve">this </w:delText>
        </w:r>
        <w:r w:rsidR="00D547D3" w:rsidRPr="0014727A" w:rsidDel="00600B6D">
          <w:rPr>
            <w:highlight w:val="red"/>
            <w:rPrChange w:id="3815" w:author="Sharifi, Hossein" w:date="2021-12-02T14:50:00Z">
              <w:rPr/>
            </w:rPrChange>
          </w:rPr>
          <w:delText xml:space="preserve">will </w:delText>
        </w:r>
        <w:r w:rsidR="0018549A" w:rsidRPr="0014727A" w:rsidDel="00600B6D">
          <w:rPr>
            <w:highlight w:val="red"/>
            <w:rPrChange w:id="3816" w:author="Sharifi, Hossein" w:date="2021-12-02T14:50:00Z">
              <w:rPr/>
            </w:rPrChange>
          </w:rPr>
          <w:delText>compromise</w:delText>
        </w:r>
        <w:r w:rsidR="00A04E7B" w:rsidRPr="0014727A" w:rsidDel="00600B6D">
          <w:rPr>
            <w:highlight w:val="red"/>
            <w:rPrChange w:id="3817" w:author="Sharifi, Hossein" w:date="2021-12-02T14:50:00Z">
              <w:rPr/>
            </w:rPrChange>
          </w:rPr>
          <w:delText xml:space="preserve"> </w:delText>
        </w:r>
        <w:r w:rsidR="0097378D" w:rsidRPr="0014727A" w:rsidDel="00600B6D">
          <w:rPr>
            <w:highlight w:val="red"/>
            <w:rPrChange w:id="3818" w:author="Sharifi, Hossein" w:date="2021-12-02T14:50:00Z">
              <w:rPr/>
            </w:rPrChange>
          </w:rPr>
          <w:delText xml:space="preserve">other ATP consuming mechanisms such as </w:delText>
        </w:r>
        <w:r w:rsidR="00C52D53" w:rsidRPr="0014727A" w:rsidDel="00600B6D">
          <w:rPr>
            <w:highlight w:val="red"/>
            <w:rPrChange w:id="3819" w:author="Sharifi, Hossein" w:date="2021-12-02T14:50:00Z">
              <w:rPr/>
            </w:rPrChange>
          </w:rPr>
          <w:delText>sarco</w:delText>
        </w:r>
        <w:r w:rsidR="00753EAE" w:rsidRPr="0014727A" w:rsidDel="00600B6D">
          <w:rPr>
            <w:highlight w:val="red"/>
            <w:rPrChange w:id="3820" w:author="Sharifi, Hossein" w:date="2021-12-02T14:50:00Z">
              <w:rPr/>
            </w:rPrChange>
          </w:rPr>
          <w:delText>endo</w:delText>
        </w:r>
        <w:r w:rsidR="00C52D53" w:rsidRPr="0014727A" w:rsidDel="00600B6D">
          <w:rPr>
            <w:highlight w:val="red"/>
            <w:rPrChange w:id="3821" w:author="Sharifi, Hossein" w:date="2021-12-02T14:50:00Z">
              <w:rPr/>
            </w:rPrChange>
          </w:rPr>
          <w:delText xml:space="preserve">plasmic </w:delText>
        </w:r>
        <w:r w:rsidR="00753EAE" w:rsidRPr="0014727A" w:rsidDel="00600B6D">
          <w:rPr>
            <w:highlight w:val="red"/>
            <w:rPrChange w:id="3822" w:author="Sharifi, Hossein" w:date="2021-12-02T14:50:00Z">
              <w:rPr/>
            </w:rPrChange>
          </w:rPr>
          <w:delText>reticulum Ca</w:delText>
        </w:r>
        <w:r w:rsidR="00753EAE" w:rsidRPr="0014727A" w:rsidDel="00600B6D">
          <w:rPr>
            <w:highlight w:val="red"/>
            <w:vertAlign w:val="superscript"/>
            <w:rPrChange w:id="3823" w:author="Sharifi, Hossein" w:date="2021-12-02T14:50:00Z">
              <w:rPr>
                <w:vertAlign w:val="superscript"/>
              </w:rPr>
            </w:rPrChange>
          </w:rPr>
          <w:delText>2+</w:delText>
        </w:r>
        <w:r w:rsidR="00753EAE" w:rsidRPr="0014727A" w:rsidDel="00600B6D">
          <w:rPr>
            <w:highlight w:val="red"/>
            <w:rPrChange w:id="3824" w:author="Sharifi, Hossein" w:date="2021-12-02T14:50:00Z">
              <w:rPr/>
            </w:rPrChange>
          </w:rPr>
          <w:delText xml:space="preserve"> </w:delText>
        </w:r>
        <w:r w:rsidR="003C7123" w:rsidRPr="0014727A" w:rsidDel="00600B6D">
          <w:rPr>
            <w:highlight w:val="red"/>
            <w:rPrChange w:id="3825" w:author="Sharifi, Hossein" w:date="2021-12-02T14:50:00Z">
              <w:rPr/>
            </w:rPrChange>
          </w:rPr>
          <w:delText>ATPase (SERCA) uptake</w:delText>
        </w:r>
        <w:commentRangeEnd w:id="3813"/>
        <w:r w:rsidR="00F94D4F" w:rsidRPr="0014727A" w:rsidDel="00600B6D">
          <w:rPr>
            <w:rStyle w:val="CommentReference"/>
            <w:highlight w:val="red"/>
            <w:rPrChange w:id="3826" w:author="Sharifi, Hossein" w:date="2021-12-02T14:50:00Z">
              <w:rPr>
                <w:rStyle w:val="CommentReference"/>
              </w:rPr>
            </w:rPrChange>
          </w:rPr>
          <w:commentReference w:id="3813"/>
        </w:r>
        <w:r w:rsidR="003C7123" w:rsidRPr="0014727A" w:rsidDel="00600B6D">
          <w:rPr>
            <w:highlight w:val="red"/>
            <w:rPrChange w:id="3827" w:author="Sharifi, Hossein" w:date="2021-12-02T14:50:00Z">
              <w:rPr/>
            </w:rPrChange>
          </w:rPr>
          <w:delText>.</w:delText>
        </w:r>
        <w:r w:rsidR="002B094F" w:rsidRPr="0014727A" w:rsidDel="00600B6D">
          <w:rPr>
            <w:highlight w:val="red"/>
            <w:rPrChange w:id="3828" w:author="Sharifi, Hossein" w:date="2021-12-02T14:50:00Z">
              <w:rPr/>
            </w:rPrChange>
          </w:rPr>
          <w:delText xml:space="preserve"> </w:delText>
        </w:r>
        <w:r w:rsidR="003161ED" w:rsidRPr="0014727A" w:rsidDel="00600B6D">
          <w:rPr>
            <w:highlight w:val="red"/>
            <w:rPrChange w:id="3829" w:author="Sharifi, Hossein" w:date="2021-12-02T14:50:00Z">
              <w:rPr/>
            </w:rPrChange>
          </w:rPr>
          <w:delText>Eventually</w:delText>
        </w:r>
        <w:r w:rsidR="002B094F" w:rsidRPr="0014727A" w:rsidDel="00600B6D">
          <w:rPr>
            <w:highlight w:val="red"/>
            <w:rPrChange w:id="3830" w:author="Sharifi, Hossein" w:date="2021-12-02T14:50:00Z">
              <w:rPr/>
            </w:rPrChange>
          </w:rPr>
          <w:delText xml:space="preserve">, </w:delText>
        </w:r>
        <w:r w:rsidR="003161ED" w:rsidRPr="0014727A" w:rsidDel="00600B6D">
          <w:rPr>
            <w:highlight w:val="red"/>
            <w:rPrChange w:id="3831" w:author="Sharifi, Hossein" w:date="2021-12-02T14:50:00Z">
              <w:rPr/>
            </w:rPrChange>
          </w:rPr>
          <w:delText>the</w:delText>
        </w:r>
        <w:r w:rsidR="002B094F" w:rsidRPr="0014727A" w:rsidDel="00600B6D">
          <w:rPr>
            <w:highlight w:val="red"/>
            <w:rPrChange w:id="3832" w:author="Sharifi, Hossein" w:date="2021-12-02T14:50:00Z">
              <w:rPr/>
            </w:rPrChange>
          </w:rPr>
          <w:delText xml:space="preserve"> </w:delText>
        </w:r>
        <w:r w:rsidR="00524BEB" w:rsidRPr="0014727A" w:rsidDel="00600B6D">
          <w:rPr>
            <w:highlight w:val="red"/>
            <w:rPrChange w:id="3833" w:author="Sharifi, Hossein" w:date="2021-12-02T14:50:00Z">
              <w:rPr/>
            </w:rPrChange>
          </w:rPr>
          <w:delText>metabolic</w:delText>
        </w:r>
        <w:r w:rsidR="002B094F" w:rsidRPr="0014727A" w:rsidDel="00600B6D">
          <w:rPr>
            <w:highlight w:val="red"/>
            <w:rPrChange w:id="3834" w:author="Sharifi, Hossein" w:date="2021-12-02T14:50:00Z">
              <w:rPr/>
            </w:rPrChange>
          </w:rPr>
          <w:delText xml:space="preserve"> dysfunction can </w:delText>
        </w:r>
        <w:r w:rsidR="003161ED" w:rsidRPr="0014727A" w:rsidDel="00600B6D">
          <w:rPr>
            <w:highlight w:val="red"/>
            <w:rPrChange w:id="3835" w:author="Sharifi, Hossein" w:date="2021-12-02T14:50:00Z">
              <w:rPr/>
            </w:rPrChange>
          </w:rPr>
          <w:delText xml:space="preserve">result in ATP </w:delText>
        </w:r>
        <w:r w:rsidR="00B956B4" w:rsidRPr="0014727A" w:rsidDel="00600B6D">
          <w:rPr>
            <w:highlight w:val="red"/>
            <w:rPrChange w:id="3836" w:author="Sharifi, Hossein" w:date="2021-12-02T14:50:00Z">
              <w:rPr/>
            </w:rPrChange>
          </w:rPr>
          <w:delText xml:space="preserve">depletion and heart failure </w:delText>
        </w:r>
        <w:r w:rsidR="00EF3751" w:rsidRPr="0014727A" w:rsidDel="00600B6D">
          <w:rPr>
            <w:highlight w:val="red"/>
            <w:rPrChange w:id="3837" w:author="Sharifi, Hossein" w:date="2021-12-02T14:50:00Z">
              <w:rPr/>
            </w:rPrChange>
          </w:rPr>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287D05" w:rsidDel="00600B6D">
          <w:rPr>
            <w:highlight w:val="red"/>
          </w:rPr>
          <w:delInstrText xml:space="preserve"> ADDIN EN.CITE </w:delInstrText>
        </w:r>
        <w:r w:rsidR="00287D05" w:rsidDel="00600B6D">
          <w:rPr>
            <w:b w:val="0"/>
            <w:highlight w:val="red"/>
          </w:rPr>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287D05" w:rsidDel="00600B6D">
          <w:rPr>
            <w:highlight w:val="red"/>
          </w:rPr>
          <w:delInstrText xml:space="preserve"> ADDIN EN.CITE.DATA </w:delInstrText>
        </w:r>
        <w:r w:rsidR="00287D05" w:rsidDel="00600B6D">
          <w:rPr>
            <w:b w:val="0"/>
            <w:highlight w:val="red"/>
          </w:rPr>
        </w:r>
        <w:r w:rsidR="00287D05" w:rsidDel="00600B6D">
          <w:rPr>
            <w:b w:val="0"/>
            <w:highlight w:val="red"/>
          </w:rPr>
          <w:fldChar w:fldCharType="end"/>
        </w:r>
        <w:r w:rsidR="00EF3751" w:rsidRPr="0014727A" w:rsidDel="00600B6D">
          <w:rPr>
            <w:b w:val="0"/>
            <w:highlight w:val="red"/>
            <w:rPrChange w:id="3838" w:author="Sharifi, Hossein" w:date="2021-12-02T14:50:00Z">
              <w:rPr>
                <w:b/>
                <w:highlight w:val="red"/>
              </w:rPr>
            </w:rPrChange>
          </w:rPr>
        </w:r>
        <w:r w:rsidR="00EF3751" w:rsidRPr="0014727A" w:rsidDel="00600B6D">
          <w:rPr>
            <w:highlight w:val="red"/>
            <w:rPrChange w:id="3839" w:author="Sharifi, Hossein" w:date="2021-12-02T14:50:00Z">
              <w:rPr/>
            </w:rPrChange>
          </w:rPr>
          <w:fldChar w:fldCharType="separate"/>
        </w:r>
        <w:r w:rsidR="00287D05" w:rsidDel="00600B6D">
          <w:rPr>
            <w:noProof/>
            <w:highlight w:val="red"/>
          </w:rPr>
          <w:delText>(Ashrafian et al., 2007; Lopez et al., 2020; Pitoulis and Terracciano, 2020)</w:delText>
        </w:r>
        <w:r w:rsidR="00EF3751" w:rsidRPr="0014727A" w:rsidDel="00600B6D">
          <w:rPr>
            <w:highlight w:val="red"/>
            <w:rPrChange w:id="3840" w:author="Sharifi, Hossein" w:date="2021-12-02T14:50:00Z">
              <w:rPr/>
            </w:rPrChange>
          </w:rPr>
          <w:fldChar w:fldCharType="end"/>
        </w:r>
        <w:r w:rsidR="00B956B4" w:rsidRPr="0014727A" w:rsidDel="00600B6D">
          <w:rPr>
            <w:highlight w:val="red"/>
            <w:rPrChange w:id="3841" w:author="Sharifi, Hossein" w:date="2021-12-02T14:50:00Z">
              <w:rPr/>
            </w:rPrChange>
          </w:rPr>
          <w:delText xml:space="preserve">. </w:delText>
        </w:r>
      </w:del>
    </w:p>
    <w:p w14:paraId="25D13E64" w14:textId="3E0E507B" w:rsidR="00B9721A" w:rsidRPr="001644A2" w:rsidDel="00600B6D" w:rsidRDefault="002239E0">
      <w:pPr>
        <w:pStyle w:val="Heading2"/>
        <w:rPr>
          <w:del w:id="3842" w:author="Sharifi, Hossein" w:date="2021-12-08T10:52:00Z"/>
        </w:rPr>
        <w:pPrChange w:id="3843" w:author="Sharifi, Hossein" w:date="2021-12-08T12:32:00Z">
          <w:pPr>
            <w:spacing w:line="240" w:lineRule="auto"/>
            <w:jc w:val="both"/>
          </w:pPr>
        </w:pPrChange>
      </w:pPr>
      <w:del w:id="3844" w:author="Sharifi, Hossein" w:date="2021-12-08T10:52:00Z">
        <w:r w:rsidRPr="0014727A" w:rsidDel="00600B6D">
          <w:rPr>
            <w:highlight w:val="red"/>
            <w:rPrChange w:id="3845" w:author="Sharifi, Hossein" w:date="2021-12-02T14:50:00Z">
              <w:rPr/>
            </w:rPrChange>
          </w:rPr>
          <w:delText>PyMyoVent</w:delText>
        </w:r>
        <w:r w:rsidR="007E38B2" w:rsidRPr="0014727A" w:rsidDel="00600B6D">
          <w:rPr>
            <w:highlight w:val="red"/>
            <w:rPrChange w:id="3846" w:author="Sharifi, Hossein" w:date="2021-12-02T14:50:00Z">
              <w:rPr/>
            </w:rPrChange>
          </w:rPr>
          <w:delText xml:space="preserve"> </w:delText>
        </w:r>
        <w:r w:rsidR="00F40BC6" w:rsidRPr="0014727A" w:rsidDel="00600B6D">
          <w:rPr>
            <w:highlight w:val="red"/>
            <w:rPrChange w:id="3847" w:author="Sharifi, Hossein" w:date="2021-12-02T14:50:00Z">
              <w:rPr/>
            </w:rPrChange>
          </w:rPr>
          <w:delText>uses myosin ATPase per myofibrillar</w:delText>
        </w:r>
        <w:r w:rsidR="00D46FF2" w:rsidRPr="0014727A" w:rsidDel="00600B6D">
          <w:rPr>
            <w:highlight w:val="red"/>
            <w:rPrChange w:id="3848" w:author="Sharifi, Hossein" w:date="2021-12-02T14:50:00Z">
              <w:rPr/>
            </w:rPrChange>
          </w:rPr>
          <w:delText xml:space="preserve"> volume</w:delText>
        </w:r>
        <w:r w:rsidR="00F40BC6" w:rsidRPr="0014727A" w:rsidDel="00600B6D">
          <w:rPr>
            <w:highlight w:val="red"/>
            <w:rPrChange w:id="3849" w:author="Sharifi, Hossein" w:date="2021-12-02T14:50:00Z">
              <w:rPr/>
            </w:rPrChange>
          </w:rPr>
          <w:delText xml:space="preserve"> to </w:delText>
        </w:r>
        <w:r w:rsidR="009E5235" w:rsidRPr="0014727A" w:rsidDel="00600B6D">
          <w:rPr>
            <w:highlight w:val="red"/>
            <w:rPrChange w:id="3850" w:author="Sharifi, Hossein" w:date="2021-12-02T14:50:00Z">
              <w:rPr/>
            </w:rPrChange>
          </w:rPr>
          <w:delText xml:space="preserve">drive the concentric growth by </w:delText>
        </w:r>
        <w:r w:rsidR="00F40BC6" w:rsidRPr="0014727A" w:rsidDel="00600B6D">
          <w:rPr>
            <w:highlight w:val="red"/>
            <w:rPrChange w:id="3851" w:author="Sharifi, Hossein" w:date="2021-12-02T14:50:00Z">
              <w:rPr/>
            </w:rPrChange>
          </w:rPr>
          <w:delText>modulat</w:delText>
        </w:r>
        <w:r w:rsidR="009E5235" w:rsidRPr="0014727A" w:rsidDel="00600B6D">
          <w:rPr>
            <w:highlight w:val="red"/>
            <w:rPrChange w:id="3852" w:author="Sharifi, Hossein" w:date="2021-12-02T14:50:00Z">
              <w:rPr/>
            </w:rPrChange>
          </w:rPr>
          <w:delText xml:space="preserve">ing </w:delText>
        </w:r>
        <w:r w:rsidR="00F40BC6" w:rsidRPr="0014727A" w:rsidDel="00600B6D">
          <w:rPr>
            <w:highlight w:val="red"/>
            <w:rPrChange w:id="3853" w:author="Sharifi, Hossein" w:date="2021-12-02T14:50:00Z">
              <w:rPr/>
            </w:rPrChange>
          </w:rPr>
          <w:delText>the LV myocardial volume.</w:delText>
        </w:r>
        <w:r w:rsidR="007E38B2" w:rsidRPr="0014727A" w:rsidDel="00600B6D">
          <w:rPr>
            <w:highlight w:val="red"/>
            <w:rPrChange w:id="3854" w:author="Sharifi, Hossein" w:date="2021-12-02T14:50:00Z">
              <w:rPr/>
            </w:rPrChange>
          </w:rPr>
          <w:delText xml:space="preserve"> </w:delText>
        </w:r>
        <w:r w:rsidR="00785352" w:rsidRPr="0014727A" w:rsidDel="00600B6D">
          <w:rPr>
            <w:highlight w:val="red"/>
            <w:rPrChange w:id="3855" w:author="Sharifi, Hossein" w:date="2021-12-02T14:50:00Z">
              <w:rPr/>
            </w:rPrChange>
          </w:rPr>
          <w:delText>Increased afterload due to</w:delText>
        </w:r>
        <w:r w:rsidR="00583C78" w:rsidRPr="0014727A" w:rsidDel="00600B6D">
          <w:rPr>
            <w:highlight w:val="red"/>
            <w:rPrChange w:id="3856" w:author="Sharifi, Hossein" w:date="2021-12-02T14:50:00Z">
              <w:rPr/>
            </w:rPrChange>
          </w:rPr>
          <w:delText xml:space="preserve"> aortic stenosis</w:delText>
        </w:r>
        <w:r w:rsidR="00474BF8" w:rsidRPr="0014727A" w:rsidDel="00600B6D">
          <w:rPr>
            <w:highlight w:val="red"/>
            <w:rPrChange w:id="3857" w:author="Sharifi, Hossein" w:date="2021-12-02T14:50:00Z">
              <w:rPr/>
            </w:rPrChange>
          </w:rPr>
          <w:delText xml:space="preserve"> causes</w:delText>
        </w:r>
        <w:r w:rsidR="00583C78" w:rsidRPr="0014727A" w:rsidDel="00600B6D">
          <w:rPr>
            <w:highlight w:val="red"/>
            <w:rPrChange w:id="3858" w:author="Sharifi, Hossein" w:date="2021-12-02T14:50:00Z">
              <w:rPr/>
            </w:rPrChange>
          </w:rPr>
          <w:delText xml:space="preserve"> myocardium </w:delText>
        </w:r>
        <w:r w:rsidR="00474BF8" w:rsidRPr="0014727A" w:rsidDel="00600B6D">
          <w:rPr>
            <w:highlight w:val="red"/>
            <w:rPrChange w:id="3859" w:author="Sharifi, Hossein" w:date="2021-12-02T14:50:00Z">
              <w:rPr/>
            </w:rPrChange>
          </w:rPr>
          <w:delText xml:space="preserve">to </w:delText>
        </w:r>
        <w:r w:rsidR="00C91A46" w:rsidRPr="0014727A" w:rsidDel="00600B6D">
          <w:rPr>
            <w:highlight w:val="red"/>
            <w:rPrChange w:id="3860" w:author="Sharifi, Hossein" w:date="2021-12-02T14:50:00Z">
              <w:rPr/>
            </w:rPrChange>
          </w:rPr>
          <w:delText>shorten more slowly</w:delText>
        </w:r>
        <w:r w:rsidR="002F08AC" w:rsidRPr="0014727A" w:rsidDel="00600B6D">
          <w:rPr>
            <w:highlight w:val="red"/>
            <w:rPrChange w:id="3861" w:author="Sharifi, Hossein" w:date="2021-12-02T14:50:00Z">
              <w:rPr/>
            </w:rPrChange>
          </w:rPr>
          <w:delText>,</w:delText>
        </w:r>
        <w:r w:rsidR="00C91A46" w:rsidRPr="0014727A" w:rsidDel="00600B6D">
          <w:rPr>
            <w:highlight w:val="red"/>
            <w:rPrChange w:id="3862" w:author="Sharifi, Hossein" w:date="2021-12-02T14:50:00Z">
              <w:rPr/>
            </w:rPrChange>
          </w:rPr>
          <w:delText xml:space="preserve"> </w:delText>
        </w:r>
        <w:r w:rsidR="00590FD1" w:rsidRPr="0014727A" w:rsidDel="00600B6D">
          <w:rPr>
            <w:highlight w:val="red"/>
            <w:rPrChange w:id="3863" w:author="Sharifi, Hossein" w:date="2021-12-02T14:50:00Z">
              <w:rPr/>
            </w:rPrChange>
          </w:rPr>
          <w:delText xml:space="preserve">since it needs to </w:delText>
        </w:r>
        <w:r w:rsidR="00A23964" w:rsidRPr="0014727A" w:rsidDel="00600B6D">
          <w:rPr>
            <w:highlight w:val="red"/>
            <w:rPrChange w:id="3864" w:author="Sharifi, Hossein" w:date="2021-12-02T14:50:00Z">
              <w:rPr/>
            </w:rPrChange>
          </w:rPr>
          <w:delText xml:space="preserve">pump blood against an elevated resistance. </w:delText>
        </w:r>
        <w:r w:rsidR="003D3BA7" w:rsidRPr="0014727A" w:rsidDel="00600B6D">
          <w:rPr>
            <w:highlight w:val="red"/>
            <w:rPrChange w:id="3865" w:author="Sharifi, Hossein" w:date="2021-12-02T14:50:00Z">
              <w:rPr/>
            </w:rPrChange>
          </w:rPr>
          <w:delText>Due to less shortening of half-sarcomeres during systole</w:delText>
        </w:r>
        <w:r w:rsidR="00A63FD8" w:rsidRPr="0014727A" w:rsidDel="00600B6D">
          <w:rPr>
            <w:highlight w:val="red"/>
            <w:rPrChange w:id="3866" w:author="Sharifi, Hossein" w:date="2021-12-02T14:50:00Z">
              <w:rPr/>
            </w:rPrChange>
          </w:rPr>
          <w:delText xml:space="preserve"> </w:delText>
        </w:r>
        <w:commentRangeStart w:id="3867"/>
        <w:r w:rsidR="00A63FD8" w:rsidRPr="0014727A" w:rsidDel="00600B6D">
          <w:rPr>
            <w:highlight w:val="red"/>
            <w:rPrChange w:id="3868" w:author="Sharifi, Hossein" w:date="2021-12-02T14:50:00Z">
              <w:rPr/>
            </w:rPrChange>
          </w:rPr>
          <w:delText>(Fig</w:delText>
        </w:r>
        <w:r w:rsidR="009B68EC" w:rsidRPr="0014727A" w:rsidDel="00600B6D">
          <w:rPr>
            <w:highlight w:val="red"/>
            <w:rPrChange w:id="3869" w:author="Sharifi, Hossein" w:date="2021-12-02T14:50:00Z">
              <w:rPr/>
            </w:rPrChange>
          </w:rPr>
          <w:delText>ure</w:delText>
        </w:r>
        <w:r w:rsidR="00A63FD8" w:rsidRPr="0014727A" w:rsidDel="00600B6D">
          <w:rPr>
            <w:highlight w:val="red"/>
            <w:rPrChange w:id="3870" w:author="Sharifi, Hossein" w:date="2021-12-02T14:50:00Z">
              <w:rPr/>
            </w:rPrChange>
          </w:rPr>
          <w:delText xml:space="preserve"> </w:delText>
        </w:r>
        <w:r w:rsidR="009D6C0F" w:rsidRPr="0014727A" w:rsidDel="00600B6D">
          <w:rPr>
            <w:highlight w:val="red"/>
            <w:rPrChange w:id="3871" w:author="Sharifi, Hossein" w:date="2021-12-02T14:50:00Z">
              <w:rPr/>
            </w:rPrChange>
          </w:rPr>
          <w:fldChar w:fldCharType="begin"/>
        </w:r>
        <w:r w:rsidR="009D6C0F" w:rsidRPr="0014727A" w:rsidDel="00600B6D">
          <w:rPr>
            <w:highlight w:val="red"/>
            <w:rPrChange w:id="3872" w:author="Sharifi, Hossein" w:date="2021-12-02T14:50:00Z">
              <w:rPr/>
            </w:rPrChange>
          </w:rPr>
          <w:delInstrText xml:space="preserve"> seq figure fig9 </w:delInstrText>
        </w:r>
        <w:r w:rsidR="009D6C0F" w:rsidRPr="0014727A" w:rsidDel="00600B6D">
          <w:rPr>
            <w:highlight w:val="red"/>
            <w:rPrChange w:id="3873" w:author="Sharifi, Hossein" w:date="2021-12-02T14:50:00Z">
              <w:rPr>
                <w:noProof/>
              </w:rPr>
            </w:rPrChange>
          </w:rPr>
          <w:fldChar w:fldCharType="separate"/>
        </w:r>
      </w:del>
      <w:del w:id="3874" w:author="Sharifi, Hossein" w:date="2021-12-07T16:24:00Z">
        <w:r w:rsidR="00BE0D02" w:rsidRPr="0014727A" w:rsidDel="003533C8">
          <w:rPr>
            <w:noProof/>
            <w:highlight w:val="red"/>
            <w:rPrChange w:id="3875" w:author="Sharifi, Hossein" w:date="2021-12-02T14:50:00Z">
              <w:rPr>
                <w:noProof/>
              </w:rPr>
            </w:rPrChange>
          </w:rPr>
          <w:delText>9</w:delText>
        </w:r>
      </w:del>
      <w:del w:id="3876" w:author="Sharifi, Hossein" w:date="2021-12-08T10:52:00Z">
        <w:r w:rsidR="009D6C0F" w:rsidRPr="0014727A" w:rsidDel="00600B6D">
          <w:rPr>
            <w:noProof/>
            <w:highlight w:val="red"/>
            <w:rPrChange w:id="3877" w:author="Sharifi, Hossein" w:date="2021-12-02T14:50:00Z">
              <w:rPr>
                <w:noProof/>
              </w:rPr>
            </w:rPrChange>
          </w:rPr>
          <w:fldChar w:fldCharType="end"/>
        </w:r>
        <w:r w:rsidR="00A63FD8" w:rsidRPr="0014727A" w:rsidDel="00600B6D">
          <w:rPr>
            <w:highlight w:val="red"/>
            <w:rPrChange w:id="3878" w:author="Sharifi, Hossein" w:date="2021-12-02T14:50:00Z">
              <w:rPr/>
            </w:rPrChange>
          </w:rPr>
          <w:delText>)</w:delText>
        </w:r>
        <w:r w:rsidR="003D3BA7" w:rsidRPr="0014727A" w:rsidDel="00600B6D">
          <w:rPr>
            <w:highlight w:val="red"/>
            <w:rPrChange w:id="3879" w:author="Sharifi, Hossein" w:date="2021-12-02T14:50:00Z">
              <w:rPr/>
            </w:rPrChange>
          </w:rPr>
          <w:delText>,</w:delText>
        </w:r>
        <w:commentRangeEnd w:id="3867"/>
        <w:r w:rsidR="00E54F90" w:rsidRPr="0014727A" w:rsidDel="00600B6D">
          <w:rPr>
            <w:rStyle w:val="CommentReference"/>
            <w:highlight w:val="red"/>
            <w:rPrChange w:id="3880" w:author="Sharifi, Hossein" w:date="2021-12-02T14:50:00Z">
              <w:rPr>
                <w:rStyle w:val="CommentReference"/>
              </w:rPr>
            </w:rPrChange>
          </w:rPr>
          <w:commentReference w:id="3867"/>
        </w:r>
        <w:r w:rsidR="00A01CC9" w:rsidRPr="0014727A" w:rsidDel="00600B6D">
          <w:rPr>
            <w:highlight w:val="red"/>
            <w:rPrChange w:id="3881" w:author="Sharifi, Hossein" w:date="2021-12-02T14:50:00Z">
              <w:rPr/>
            </w:rPrChange>
          </w:rPr>
          <w:delText xml:space="preserve"> the </w:delText>
        </w:r>
        <w:commentRangeStart w:id="3882"/>
        <w:r w:rsidR="00A01CC9" w:rsidRPr="0014727A" w:rsidDel="00600B6D">
          <w:rPr>
            <w:highlight w:val="red"/>
            <w:rPrChange w:id="3883" w:author="Sharifi, Hossein" w:date="2021-12-02T14:50:00Z">
              <w:rPr/>
            </w:rPrChange>
          </w:rPr>
          <w:delText xml:space="preserve">fraction of </w:delText>
        </w:r>
        <w:r w:rsidR="008C1C5F" w:rsidRPr="0014727A" w:rsidDel="00600B6D">
          <w:rPr>
            <w:highlight w:val="red"/>
            <w:rPrChange w:id="3884" w:author="Sharifi, Hossein" w:date="2021-12-02T14:50:00Z">
              <w:rPr/>
            </w:rPrChange>
          </w:rPr>
          <w:delText xml:space="preserve">actin </w:delText>
        </w:r>
        <w:r w:rsidR="00516138" w:rsidRPr="0014727A" w:rsidDel="00600B6D">
          <w:rPr>
            <w:highlight w:val="red"/>
            <w:rPrChange w:id="3885" w:author="Sharifi, Hossein" w:date="2021-12-02T14:50:00Z">
              <w:rPr/>
            </w:rPrChange>
          </w:rPr>
          <w:delText xml:space="preserve">binding </w:delText>
        </w:r>
        <w:r w:rsidR="008C1C5F" w:rsidRPr="0014727A" w:rsidDel="00600B6D">
          <w:rPr>
            <w:highlight w:val="red"/>
            <w:rPrChange w:id="3886" w:author="Sharifi, Hossein" w:date="2021-12-02T14:50:00Z">
              <w:rPr/>
            </w:rPrChange>
          </w:rPr>
          <w:delText xml:space="preserve">sites available for myosin heads </w:delText>
        </w:r>
        <w:r w:rsidR="00511250" w:rsidRPr="0014727A" w:rsidDel="00600B6D">
          <w:rPr>
            <w:highlight w:val="red"/>
            <w:rPrChange w:id="3887" w:author="Sharifi, Hossein" w:date="2021-12-02T14:50:00Z">
              <w:rPr/>
            </w:rPrChange>
          </w:rPr>
          <w:delText>(N</w:delText>
        </w:r>
        <w:r w:rsidR="00511250" w:rsidRPr="0014727A" w:rsidDel="00600B6D">
          <w:rPr>
            <w:highlight w:val="red"/>
            <w:vertAlign w:val="subscript"/>
            <w:rPrChange w:id="3888" w:author="Sharifi, Hossein" w:date="2021-12-02T14:50:00Z">
              <w:rPr>
                <w:vertAlign w:val="subscript"/>
              </w:rPr>
            </w:rPrChange>
          </w:rPr>
          <w:delText>overlap</w:delText>
        </w:r>
        <w:r w:rsidR="00511250" w:rsidRPr="0014727A" w:rsidDel="00600B6D">
          <w:rPr>
            <w:highlight w:val="red"/>
            <w:rPrChange w:id="3889" w:author="Sharifi, Hossein" w:date="2021-12-02T14:50:00Z">
              <w:rPr/>
            </w:rPrChange>
          </w:rPr>
          <w:delText xml:space="preserve">), and hence, </w:delText>
        </w:r>
        <w:r w:rsidR="002F08AC" w:rsidRPr="0014727A" w:rsidDel="00600B6D">
          <w:rPr>
            <w:highlight w:val="red"/>
            <w:rPrChange w:id="3890" w:author="Sharifi, Hossein" w:date="2021-12-02T14:50:00Z">
              <w:rPr/>
            </w:rPrChange>
          </w:rPr>
          <w:delText xml:space="preserve">the </w:delText>
        </w:r>
        <w:r w:rsidR="000702F0" w:rsidRPr="0014727A" w:rsidDel="00600B6D">
          <w:rPr>
            <w:highlight w:val="red"/>
            <w:rPrChange w:id="3891" w:author="Sharifi, Hossein" w:date="2021-12-02T14:50:00Z">
              <w:rPr/>
            </w:rPrChange>
          </w:rPr>
          <w:delText xml:space="preserve">fraction of bound </w:delText>
        </w:r>
        <w:r w:rsidR="0062526E" w:rsidRPr="0014727A" w:rsidDel="00600B6D">
          <w:rPr>
            <w:highlight w:val="red"/>
            <w:rPrChange w:id="3892" w:author="Sharifi, Hossein" w:date="2021-12-02T14:50:00Z">
              <w:rPr/>
            </w:rPrChange>
          </w:rPr>
          <w:delText xml:space="preserve">binding </w:delText>
        </w:r>
        <w:r w:rsidR="000702F0" w:rsidRPr="0014727A" w:rsidDel="00600B6D">
          <w:rPr>
            <w:highlight w:val="red"/>
            <w:rPrChange w:id="3893" w:author="Sharifi, Hossein" w:date="2021-12-02T14:50:00Z">
              <w:rPr/>
            </w:rPrChange>
          </w:rPr>
          <w:delText xml:space="preserve">sites </w:delText>
        </w:r>
        <w:r w:rsidR="0062526E" w:rsidRPr="0014727A" w:rsidDel="00600B6D">
          <w:rPr>
            <w:highlight w:val="red"/>
            <w:rPrChange w:id="3894" w:author="Sharifi, Hossein" w:date="2021-12-02T14:50:00Z">
              <w:rPr/>
            </w:rPrChange>
          </w:rPr>
          <w:delText>(N</w:delText>
        </w:r>
        <w:r w:rsidR="0062526E" w:rsidRPr="0014727A" w:rsidDel="00600B6D">
          <w:rPr>
            <w:highlight w:val="red"/>
            <w:vertAlign w:val="subscript"/>
            <w:rPrChange w:id="3895" w:author="Sharifi, Hossein" w:date="2021-12-02T14:50:00Z">
              <w:rPr>
                <w:vertAlign w:val="subscript"/>
              </w:rPr>
            </w:rPrChange>
          </w:rPr>
          <w:delText>bound</w:delText>
        </w:r>
        <w:r w:rsidR="0062526E" w:rsidRPr="0014727A" w:rsidDel="00600B6D">
          <w:rPr>
            <w:highlight w:val="red"/>
            <w:rPrChange w:id="3896" w:author="Sharifi, Hossein" w:date="2021-12-02T14:50:00Z">
              <w:rPr/>
            </w:rPrChange>
          </w:rPr>
          <w:delText xml:space="preserve">) </w:delText>
        </w:r>
        <w:r w:rsidR="000702F0" w:rsidRPr="0014727A" w:rsidDel="00600B6D">
          <w:rPr>
            <w:highlight w:val="red"/>
            <w:rPrChange w:id="3897" w:author="Sharifi, Hossein" w:date="2021-12-02T14:50:00Z">
              <w:rPr/>
            </w:rPrChange>
          </w:rPr>
          <w:delText xml:space="preserve">increases. </w:delText>
        </w:r>
        <w:commentRangeEnd w:id="3882"/>
        <w:r w:rsidR="00E54F90" w:rsidRPr="0014727A" w:rsidDel="00600B6D">
          <w:rPr>
            <w:rStyle w:val="CommentReference"/>
            <w:highlight w:val="red"/>
            <w:rPrChange w:id="3898" w:author="Sharifi, Hossein" w:date="2021-12-02T14:50:00Z">
              <w:rPr>
                <w:rStyle w:val="CommentReference"/>
              </w:rPr>
            </w:rPrChange>
          </w:rPr>
          <w:commentReference w:id="3882"/>
        </w:r>
        <w:commentRangeStart w:id="3899"/>
        <w:r w:rsidR="006B2AFB" w:rsidRPr="0014727A" w:rsidDel="00600B6D">
          <w:rPr>
            <w:highlight w:val="red"/>
            <w:rPrChange w:id="3900" w:author="Sharifi, Hossein" w:date="2021-12-02T14:50:00Z">
              <w:rPr/>
            </w:rPrChange>
          </w:rPr>
          <w:delText>This</w:delText>
        </w:r>
        <w:r w:rsidR="002F08AC" w:rsidRPr="0014727A" w:rsidDel="00600B6D">
          <w:rPr>
            <w:highlight w:val="red"/>
            <w:rPrChange w:id="3901" w:author="Sharifi, Hossein" w:date="2021-12-02T14:50:00Z">
              <w:rPr/>
            </w:rPrChange>
          </w:rPr>
          <w:delText>,</w:delText>
        </w:r>
        <w:r w:rsidR="006B2AFB" w:rsidRPr="0014727A" w:rsidDel="00600B6D">
          <w:rPr>
            <w:highlight w:val="red"/>
            <w:rPrChange w:id="3902" w:author="Sharifi, Hossein" w:date="2021-12-02T14:50:00Z">
              <w:rPr/>
            </w:rPrChange>
          </w:rPr>
          <w:delText xml:space="preserve"> </w:delText>
        </w:r>
        <w:r w:rsidR="002F08AC" w:rsidRPr="0014727A" w:rsidDel="00600B6D">
          <w:rPr>
            <w:highlight w:val="red"/>
            <w:rPrChange w:id="3903" w:author="Sharifi, Hossein" w:date="2021-12-02T14:50:00Z">
              <w:rPr/>
            </w:rPrChange>
          </w:rPr>
          <w:delText>in turn</w:delText>
        </w:r>
        <w:r w:rsidR="006B2AFB" w:rsidRPr="0014727A" w:rsidDel="00600B6D">
          <w:rPr>
            <w:highlight w:val="red"/>
            <w:rPrChange w:id="3904" w:author="Sharifi, Hossein" w:date="2021-12-02T14:50:00Z">
              <w:rPr/>
            </w:rPrChange>
          </w:rPr>
          <w:delText xml:space="preserve">, </w:delText>
        </w:r>
        <w:r w:rsidR="002F08AC" w:rsidRPr="0014727A" w:rsidDel="00600B6D">
          <w:rPr>
            <w:highlight w:val="red"/>
            <w:rPrChange w:id="3905" w:author="Sharifi, Hossein" w:date="2021-12-02T14:50:00Z">
              <w:rPr/>
            </w:rPrChange>
          </w:rPr>
          <w:delText xml:space="preserve">increases </w:delText>
        </w:r>
        <w:r w:rsidR="0093699D" w:rsidRPr="0014727A" w:rsidDel="00600B6D">
          <w:rPr>
            <w:highlight w:val="red"/>
            <w:rPrChange w:id="3906" w:author="Sharifi, Hossein" w:date="2021-12-02T14:50:00Z">
              <w:rPr/>
            </w:rPrChange>
          </w:rPr>
          <w:delText>the number of myosin heads in M</w:delText>
        </w:r>
        <w:r w:rsidR="0093699D" w:rsidRPr="0014727A" w:rsidDel="00600B6D">
          <w:rPr>
            <w:highlight w:val="red"/>
            <w:vertAlign w:val="subscript"/>
            <w:rPrChange w:id="3907" w:author="Sharifi, Hossein" w:date="2021-12-02T14:50:00Z">
              <w:rPr>
                <w:vertAlign w:val="subscript"/>
              </w:rPr>
            </w:rPrChange>
          </w:rPr>
          <w:delText>FG</w:delText>
        </w:r>
        <w:r w:rsidR="0093699D" w:rsidRPr="0014727A" w:rsidDel="00600B6D">
          <w:rPr>
            <w:highlight w:val="red"/>
            <w:rPrChange w:id="3908" w:author="Sharifi, Hossein" w:date="2021-12-02T14:50:00Z">
              <w:rPr/>
            </w:rPrChange>
          </w:rPr>
          <w:delText xml:space="preserve"> </w:delText>
        </w:r>
        <w:commentRangeEnd w:id="3899"/>
        <w:r w:rsidR="00E54F90" w:rsidRPr="0014727A" w:rsidDel="00600B6D">
          <w:rPr>
            <w:rStyle w:val="CommentReference"/>
            <w:highlight w:val="red"/>
            <w:rPrChange w:id="3909" w:author="Sharifi, Hossein" w:date="2021-12-02T14:50:00Z">
              <w:rPr>
                <w:rStyle w:val="CommentReference"/>
              </w:rPr>
            </w:rPrChange>
          </w:rPr>
          <w:commentReference w:id="3899"/>
        </w:r>
        <w:r w:rsidR="001C4797" w:rsidRPr="0014727A" w:rsidDel="00600B6D">
          <w:rPr>
            <w:highlight w:val="red"/>
            <w:rPrChange w:id="3910" w:author="Sharifi, Hossein" w:date="2021-12-02T14:50:00Z">
              <w:rPr/>
            </w:rPrChange>
          </w:rPr>
          <w:delText xml:space="preserve">and consequently </w:delText>
        </w:r>
        <w:commentRangeStart w:id="3911"/>
        <w:r w:rsidR="00E86F13" w:rsidRPr="0014727A" w:rsidDel="00600B6D">
          <w:rPr>
            <w:highlight w:val="red"/>
            <w:rPrChange w:id="3912" w:author="Sharifi, Hossein" w:date="2021-12-02T14:50:00Z">
              <w:rPr/>
            </w:rPrChange>
          </w:rPr>
          <w:delText>the detachment rate of myosin heads (J</w:delText>
        </w:r>
        <w:r w:rsidR="00E86F13" w:rsidRPr="0014727A" w:rsidDel="00600B6D">
          <w:rPr>
            <w:highlight w:val="red"/>
            <w:vertAlign w:val="subscript"/>
            <w:rPrChange w:id="3913" w:author="Sharifi, Hossein" w:date="2021-12-02T14:50:00Z">
              <w:rPr>
                <w:vertAlign w:val="subscript"/>
              </w:rPr>
            </w:rPrChange>
          </w:rPr>
          <w:delText>4</w:delText>
        </w:r>
        <w:r w:rsidR="00E86F13" w:rsidRPr="0014727A" w:rsidDel="00600B6D">
          <w:rPr>
            <w:highlight w:val="red"/>
            <w:rPrChange w:id="3914" w:author="Sharifi, Hossein" w:date="2021-12-02T14:50:00Z">
              <w:rPr/>
            </w:rPrChange>
          </w:rPr>
          <w:delText xml:space="preserve">). </w:delText>
        </w:r>
        <w:commentRangeEnd w:id="3911"/>
        <w:r w:rsidR="001D0BE5" w:rsidRPr="0014727A" w:rsidDel="00600B6D">
          <w:rPr>
            <w:rStyle w:val="CommentReference"/>
            <w:highlight w:val="red"/>
            <w:rPrChange w:id="3915" w:author="Sharifi, Hossein" w:date="2021-12-02T14:50:00Z">
              <w:rPr>
                <w:rStyle w:val="CommentReference"/>
              </w:rPr>
            </w:rPrChange>
          </w:rPr>
          <w:commentReference w:id="3911"/>
        </w:r>
        <w:r w:rsidR="002B377E" w:rsidRPr="0014727A" w:rsidDel="00600B6D">
          <w:rPr>
            <w:highlight w:val="red"/>
            <w:rPrChange w:id="3916" w:author="Sharifi, Hossein" w:date="2021-12-02T14:50:00Z">
              <w:rPr/>
            </w:rPrChange>
          </w:rPr>
          <w:delText xml:space="preserve">Based on equation </w:delText>
        </w:r>
        <w:r w:rsidR="002B377E" w:rsidRPr="0014727A" w:rsidDel="00600B6D">
          <w:rPr>
            <w:highlight w:val="red"/>
            <w:rPrChange w:id="3917" w:author="Sharifi, Hossein" w:date="2021-12-02T14:50:00Z">
              <w:rPr/>
            </w:rPrChange>
          </w:rPr>
          <w:fldChar w:fldCharType="begin"/>
        </w:r>
        <w:r w:rsidR="002B377E" w:rsidRPr="0014727A" w:rsidDel="00600B6D">
          <w:rPr>
            <w:highlight w:val="red"/>
            <w:rPrChange w:id="3918" w:author="Sharifi, Hossein" w:date="2021-12-02T14:50:00Z">
              <w:rPr/>
            </w:rPrChange>
          </w:rPr>
          <w:delInstrText xml:space="preserve"> GOTOBUTTON ZEqnNum572285  \* MERGEFORMAT </w:delInstrText>
        </w:r>
        <w:r w:rsidR="009D6C0F" w:rsidRPr="0014727A" w:rsidDel="00600B6D">
          <w:rPr>
            <w:highlight w:val="red"/>
            <w:rPrChange w:id="3919" w:author="Sharifi, Hossein" w:date="2021-12-02T14:50:00Z">
              <w:rPr/>
            </w:rPrChange>
          </w:rPr>
          <w:fldChar w:fldCharType="begin"/>
        </w:r>
        <w:r w:rsidR="009D6C0F" w:rsidRPr="0014727A" w:rsidDel="00600B6D">
          <w:rPr>
            <w:highlight w:val="red"/>
            <w:rPrChange w:id="3920" w:author="Sharifi, Hossein" w:date="2021-12-02T14:50:00Z">
              <w:rPr/>
            </w:rPrChange>
          </w:rPr>
          <w:delInstrText xml:space="preserve"> REF ZEqnNum572285 \* Charformat \! \* MERGEFORMAT </w:delInstrText>
        </w:r>
        <w:r w:rsidR="009D6C0F" w:rsidRPr="0014727A" w:rsidDel="00600B6D">
          <w:rPr>
            <w:highlight w:val="red"/>
            <w:rPrChange w:id="3921" w:author="Sharifi, Hossein" w:date="2021-12-02T14:50:00Z">
              <w:rPr/>
            </w:rPrChange>
          </w:rPr>
          <w:fldChar w:fldCharType="separate"/>
        </w:r>
      </w:del>
      <w:del w:id="3922" w:author="Sharifi, Hossein" w:date="2021-11-07T19:47:00Z">
        <w:r w:rsidR="00676F15" w:rsidRPr="0014727A" w:rsidDel="00946339">
          <w:rPr>
            <w:highlight w:val="red"/>
            <w:rPrChange w:id="3923" w:author="Sharifi, Hossein" w:date="2021-12-02T14:50:00Z">
              <w:rPr/>
            </w:rPrChange>
          </w:rPr>
          <w:delInstrText>(5)</w:delInstrText>
        </w:r>
      </w:del>
      <w:del w:id="3924" w:author="Sharifi, Hossein" w:date="2021-12-08T10:52:00Z">
        <w:r w:rsidR="009D6C0F" w:rsidRPr="0014727A" w:rsidDel="00600B6D">
          <w:rPr>
            <w:highlight w:val="red"/>
            <w:rPrChange w:id="3925" w:author="Sharifi, Hossein" w:date="2021-12-02T14:50:00Z">
              <w:rPr/>
            </w:rPrChange>
          </w:rPr>
          <w:fldChar w:fldCharType="end"/>
        </w:r>
        <w:r w:rsidR="002B377E" w:rsidRPr="0014727A" w:rsidDel="00600B6D">
          <w:rPr>
            <w:highlight w:val="red"/>
            <w:rPrChange w:id="3926" w:author="Sharifi, Hossein" w:date="2021-12-02T14:50:00Z">
              <w:rPr/>
            </w:rPrChange>
          </w:rPr>
          <w:fldChar w:fldCharType="end"/>
        </w:r>
        <w:r w:rsidR="002B377E" w:rsidRPr="0014727A" w:rsidDel="00600B6D">
          <w:rPr>
            <w:highlight w:val="red"/>
            <w:rPrChange w:id="3927" w:author="Sharifi, Hossein" w:date="2021-12-02T14:50:00Z">
              <w:rPr/>
            </w:rPrChange>
          </w:rPr>
          <w:delText>, elevated detachment flux (J</w:delText>
        </w:r>
        <w:r w:rsidR="002B377E" w:rsidRPr="0014727A" w:rsidDel="00600B6D">
          <w:rPr>
            <w:highlight w:val="red"/>
            <w:vertAlign w:val="subscript"/>
            <w:rPrChange w:id="3928" w:author="Sharifi, Hossein" w:date="2021-12-02T14:50:00Z">
              <w:rPr>
                <w:vertAlign w:val="subscript"/>
              </w:rPr>
            </w:rPrChange>
          </w:rPr>
          <w:delText>4</w:delText>
        </w:r>
        <w:r w:rsidR="002B377E" w:rsidRPr="0014727A" w:rsidDel="00600B6D">
          <w:rPr>
            <w:highlight w:val="red"/>
            <w:rPrChange w:id="3929" w:author="Sharifi, Hossein" w:date="2021-12-02T14:50:00Z">
              <w:rPr/>
            </w:rPrChange>
          </w:rPr>
          <w:delText xml:space="preserve">) </w:delText>
        </w:r>
        <w:commentRangeStart w:id="3930"/>
        <w:r w:rsidR="002B377E" w:rsidRPr="0014727A" w:rsidDel="00600B6D">
          <w:rPr>
            <w:highlight w:val="red"/>
            <w:rPrChange w:id="3931" w:author="Sharifi, Hossein" w:date="2021-12-02T14:50:00Z">
              <w:rPr/>
            </w:rPrChange>
          </w:rPr>
          <w:delText xml:space="preserve">surges the demand </w:delText>
        </w:r>
        <w:commentRangeEnd w:id="3930"/>
        <w:r w:rsidR="001D0BE5" w:rsidRPr="0014727A" w:rsidDel="00600B6D">
          <w:rPr>
            <w:rStyle w:val="CommentReference"/>
            <w:highlight w:val="red"/>
            <w:rPrChange w:id="3932" w:author="Sharifi, Hossein" w:date="2021-12-02T14:50:00Z">
              <w:rPr>
                <w:rStyle w:val="CommentReference"/>
              </w:rPr>
            </w:rPrChange>
          </w:rPr>
          <w:commentReference w:id="3930"/>
        </w:r>
        <w:commentRangeStart w:id="3933"/>
        <w:r w:rsidR="002B377E" w:rsidRPr="0014727A" w:rsidDel="00600B6D">
          <w:rPr>
            <w:highlight w:val="red"/>
            <w:rPrChange w:id="3934" w:author="Sharifi, Hossein" w:date="2021-12-02T14:50:00Z">
              <w:rPr/>
            </w:rPrChange>
          </w:rPr>
          <w:delText>for ATP consumption (myosin ATPase)</w:delText>
        </w:r>
        <w:commentRangeEnd w:id="3933"/>
        <w:r w:rsidR="001D0BE5" w:rsidRPr="0014727A" w:rsidDel="00600B6D">
          <w:rPr>
            <w:rStyle w:val="CommentReference"/>
            <w:highlight w:val="red"/>
            <w:rPrChange w:id="3935" w:author="Sharifi, Hossein" w:date="2021-12-02T14:50:00Z">
              <w:rPr>
                <w:rStyle w:val="CommentReference"/>
              </w:rPr>
            </w:rPrChange>
          </w:rPr>
          <w:commentReference w:id="3933"/>
        </w:r>
        <w:r w:rsidR="002F6FBF" w:rsidRPr="0014727A" w:rsidDel="00600B6D">
          <w:rPr>
            <w:highlight w:val="red"/>
            <w:rPrChange w:id="3936" w:author="Sharifi, Hossein" w:date="2021-12-02T14:50:00Z">
              <w:rPr/>
            </w:rPrChange>
          </w:rPr>
          <w:delText>.</w:delText>
        </w:r>
        <w:r w:rsidR="00392C0F" w:rsidRPr="0014727A" w:rsidDel="00600B6D">
          <w:rPr>
            <w:highlight w:val="red"/>
            <w:rPrChange w:id="3937" w:author="Sharifi, Hossein" w:date="2021-12-02T14:50:00Z">
              <w:rPr/>
            </w:rPrChange>
          </w:rPr>
          <w:delText xml:space="preserve"> I</w:delText>
        </w:r>
        <w:r w:rsidR="00E53E12" w:rsidRPr="0014727A" w:rsidDel="00600B6D">
          <w:rPr>
            <w:highlight w:val="red"/>
            <w:rPrChange w:id="3938" w:author="Sharifi, Hossein" w:date="2021-12-02T14:50:00Z">
              <w:rPr/>
            </w:rPrChange>
          </w:rPr>
          <w:delText>ncreased myosin ATPase per volume of myofibril</w:delText>
        </w:r>
        <w:r w:rsidR="00F13F6D" w:rsidRPr="0014727A" w:rsidDel="00600B6D">
          <w:rPr>
            <w:highlight w:val="red"/>
            <w:rPrChange w:id="3939" w:author="Sharifi, Hossein" w:date="2021-12-02T14:50:00Z">
              <w:rPr/>
            </w:rPrChange>
          </w:rPr>
          <w:delText>s</w:delText>
        </w:r>
        <w:r w:rsidR="00E53E12" w:rsidRPr="0014727A" w:rsidDel="00600B6D">
          <w:rPr>
            <w:highlight w:val="red"/>
            <w:rPrChange w:id="3940" w:author="Sharifi, Hossein" w:date="2021-12-02T14:50:00Z">
              <w:rPr/>
            </w:rPrChange>
          </w:rPr>
          <w:delText xml:space="preserve"> drives the concentric growth</w:delText>
        </w:r>
        <w:r w:rsidR="00221088" w:rsidRPr="0014727A" w:rsidDel="00600B6D">
          <w:rPr>
            <w:highlight w:val="red"/>
            <w:rPrChange w:id="3941" w:author="Sharifi, Hossein" w:date="2021-12-02T14:50:00Z">
              <w:rPr/>
            </w:rPrChange>
          </w:rPr>
          <w:delText xml:space="preserve"> law</w:delText>
        </w:r>
        <w:r w:rsidR="00E53E12" w:rsidRPr="0014727A" w:rsidDel="00600B6D">
          <w:rPr>
            <w:highlight w:val="red"/>
            <w:rPrChange w:id="3942" w:author="Sharifi, Hossein" w:date="2021-12-02T14:50:00Z">
              <w:rPr/>
            </w:rPrChange>
          </w:rPr>
          <w:delText xml:space="preserve"> </w:delText>
        </w:r>
        <w:r w:rsidR="00067F93" w:rsidRPr="0014727A" w:rsidDel="00600B6D">
          <w:rPr>
            <w:highlight w:val="red"/>
            <w:rPrChange w:id="3943" w:author="Sharifi, Hossein" w:date="2021-12-02T14:50:00Z">
              <w:rPr/>
            </w:rPrChange>
          </w:rPr>
          <w:delText xml:space="preserve">to </w:delText>
        </w:r>
        <w:r w:rsidR="00F13F6D" w:rsidRPr="0014727A" w:rsidDel="00600B6D">
          <w:rPr>
            <w:highlight w:val="red"/>
            <w:rPrChange w:id="3944" w:author="Sharifi, Hossein" w:date="2021-12-02T14:50:00Z">
              <w:rPr/>
            </w:rPrChange>
          </w:rPr>
          <w:delText xml:space="preserve">increase </w:delText>
        </w:r>
        <w:r w:rsidR="00067F93" w:rsidRPr="0014727A" w:rsidDel="00600B6D">
          <w:rPr>
            <w:highlight w:val="red"/>
            <w:rPrChange w:id="3945" w:author="Sharifi, Hossein" w:date="2021-12-02T14:50:00Z">
              <w:rPr/>
            </w:rPrChange>
          </w:rPr>
          <w:delText>the ventricle wall volume</w:delText>
        </w:r>
        <w:r w:rsidR="005F67A9" w:rsidRPr="0014727A" w:rsidDel="00600B6D">
          <w:rPr>
            <w:highlight w:val="red"/>
            <w:rPrChange w:id="3946" w:author="Sharifi, Hossein" w:date="2021-12-02T14:50:00Z">
              <w:rPr/>
            </w:rPrChange>
          </w:rPr>
          <w:delText xml:space="preserve"> and thus thicken</w:delText>
        </w:r>
        <w:r w:rsidR="00583CE2" w:rsidRPr="0014727A" w:rsidDel="00600B6D">
          <w:rPr>
            <w:highlight w:val="red"/>
            <w:rPrChange w:id="3947" w:author="Sharifi, Hossein" w:date="2021-12-02T14:50:00Z">
              <w:rPr/>
            </w:rPrChange>
          </w:rPr>
          <w:delText>ing</w:delText>
        </w:r>
        <w:r w:rsidR="005F67A9" w:rsidRPr="0014727A" w:rsidDel="00600B6D">
          <w:rPr>
            <w:highlight w:val="red"/>
            <w:rPrChange w:id="3948" w:author="Sharifi, Hossein" w:date="2021-12-02T14:50:00Z">
              <w:rPr/>
            </w:rPrChange>
          </w:rPr>
          <w:delText xml:space="preserve"> </w:delText>
        </w:r>
        <w:r w:rsidR="007B6C61" w:rsidRPr="0014727A" w:rsidDel="00600B6D">
          <w:rPr>
            <w:highlight w:val="red"/>
            <w:rPrChange w:id="3949" w:author="Sharifi, Hossein" w:date="2021-12-02T14:50:00Z">
              <w:rPr/>
            </w:rPrChange>
          </w:rPr>
          <w:delText>the wall</w:delText>
        </w:r>
        <w:r w:rsidR="00067F93" w:rsidRPr="0014727A" w:rsidDel="00600B6D">
          <w:rPr>
            <w:highlight w:val="red"/>
            <w:rPrChange w:id="3950" w:author="Sharifi, Hossein" w:date="2021-12-02T14:50:00Z">
              <w:rPr/>
            </w:rPrChange>
          </w:rPr>
          <w:delText>.</w:delText>
        </w:r>
        <w:r w:rsidR="00B9721A" w:rsidRPr="0014727A" w:rsidDel="00600B6D">
          <w:rPr>
            <w:highlight w:val="red"/>
            <w:rPrChange w:id="3951" w:author="Sharifi, Hossein" w:date="2021-12-02T14:50:00Z">
              <w:rPr/>
            </w:rPrChange>
          </w:rPr>
          <w:delText xml:space="preserve"> </w:delText>
        </w:r>
        <w:r w:rsidR="002E171A" w:rsidRPr="0014727A" w:rsidDel="00600B6D">
          <w:rPr>
            <w:highlight w:val="red"/>
            <w:rPrChange w:id="3952" w:author="Sharifi, Hossein" w:date="2021-12-02T14:50:00Z">
              <w:rPr/>
            </w:rPrChange>
          </w:rPr>
          <w:delText>According to</w:delText>
        </w:r>
        <w:r w:rsidR="007B6C61" w:rsidRPr="0014727A" w:rsidDel="00600B6D">
          <w:rPr>
            <w:highlight w:val="red"/>
            <w:rPrChange w:id="3953" w:author="Sharifi, Hossein" w:date="2021-12-02T14:50:00Z">
              <w:rPr/>
            </w:rPrChange>
          </w:rPr>
          <w:delText xml:space="preserve"> </w:delText>
        </w:r>
        <w:r w:rsidR="007B6C61" w:rsidRPr="0014727A" w:rsidDel="00600B6D">
          <w:rPr>
            <w:i/>
            <w:iCs/>
            <w:highlight w:val="red"/>
            <w:rPrChange w:id="3954" w:author="Sharifi, Hossein" w:date="2021-12-02T14:50:00Z">
              <w:rPr>
                <w:i/>
                <w:iCs/>
              </w:rPr>
            </w:rPrChange>
          </w:rPr>
          <w:delText>Laplace’s law</w:delText>
        </w:r>
        <w:r w:rsidR="006E5B53" w:rsidRPr="0014727A" w:rsidDel="00600B6D">
          <w:rPr>
            <w:highlight w:val="red"/>
            <w:rPrChange w:id="3955" w:author="Sharifi, Hossein" w:date="2021-12-02T14:50:00Z">
              <w:rPr/>
            </w:rPrChange>
          </w:rPr>
          <w:delText xml:space="preserve">, </w:delText>
        </w:r>
        <w:r w:rsidR="00F13F6D" w:rsidRPr="0014727A" w:rsidDel="00600B6D">
          <w:rPr>
            <w:highlight w:val="red"/>
            <w:rPrChange w:id="3956" w:author="Sharifi, Hossein" w:date="2021-12-02T14:50:00Z">
              <w:rPr/>
            </w:rPrChange>
          </w:rPr>
          <w:delText xml:space="preserve">the </w:delText>
        </w:r>
        <w:r w:rsidR="00583CE2" w:rsidRPr="0014727A" w:rsidDel="00600B6D">
          <w:rPr>
            <w:highlight w:val="red"/>
            <w:rPrChange w:id="3957" w:author="Sharifi, Hossein" w:date="2021-12-02T14:50:00Z">
              <w:rPr/>
            </w:rPrChange>
          </w:rPr>
          <w:delText>thickened</w:delText>
        </w:r>
        <w:r w:rsidR="006216A2" w:rsidRPr="0014727A" w:rsidDel="00600B6D">
          <w:rPr>
            <w:highlight w:val="red"/>
            <w:rPrChange w:id="3958" w:author="Sharifi, Hossein" w:date="2021-12-02T14:50:00Z">
              <w:rPr/>
            </w:rPrChange>
          </w:rPr>
          <w:delText xml:space="preserve"> wall</w:delText>
        </w:r>
        <w:r w:rsidR="00F13F6D" w:rsidRPr="0014727A" w:rsidDel="00600B6D">
          <w:rPr>
            <w:highlight w:val="red"/>
            <w:rPrChange w:id="3959" w:author="Sharifi, Hossein" w:date="2021-12-02T14:50:00Z">
              <w:rPr/>
            </w:rPrChange>
          </w:rPr>
          <w:delText xml:space="preserve"> </w:delText>
        </w:r>
        <w:r w:rsidR="0052193B" w:rsidRPr="0014727A" w:rsidDel="00600B6D">
          <w:rPr>
            <w:highlight w:val="red"/>
            <w:rPrChange w:id="3960" w:author="Sharifi, Hossein" w:date="2021-12-02T14:50:00Z">
              <w:rPr/>
            </w:rPrChange>
          </w:rPr>
          <w:delText xml:space="preserve">normalizes </w:delText>
        </w:r>
        <w:r w:rsidR="008C3DB1" w:rsidRPr="0014727A" w:rsidDel="00600B6D">
          <w:rPr>
            <w:highlight w:val="red"/>
            <w:rPrChange w:id="3961" w:author="Sharifi, Hossein" w:date="2021-12-02T14:50:00Z">
              <w:rPr/>
            </w:rPrChange>
          </w:rPr>
          <w:delText xml:space="preserve">stress </w:delText>
        </w:r>
        <w:r w:rsidR="006F018B" w:rsidRPr="0014727A" w:rsidDel="00600B6D">
          <w:rPr>
            <w:highlight w:val="red"/>
            <w:rPrChange w:id="3962" w:author="Sharifi, Hossein" w:date="2021-12-02T14:50:00Z">
              <w:rPr/>
            </w:rPrChange>
          </w:rPr>
          <w:delText xml:space="preserve">in </w:delText>
        </w:r>
        <w:r w:rsidR="00F13F6D" w:rsidRPr="0014727A" w:rsidDel="00600B6D">
          <w:rPr>
            <w:highlight w:val="red"/>
            <w:rPrChange w:id="3963" w:author="Sharifi, Hossein" w:date="2021-12-02T14:50:00Z">
              <w:rPr/>
            </w:rPrChange>
          </w:rPr>
          <w:delText xml:space="preserve">the </w:delText>
        </w:r>
        <w:r w:rsidR="00583CE2" w:rsidRPr="0014727A" w:rsidDel="00600B6D">
          <w:rPr>
            <w:highlight w:val="red"/>
            <w:rPrChange w:id="3964" w:author="Sharifi, Hossein" w:date="2021-12-02T14:50:00Z">
              <w:rPr/>
            </w:rPrChange>
          </w:rPr>
          <w:delText>LV. At the molecular-level, this is manifested in the</w:delText>
        </w:r>
        <w:r w:rsidR="006F018B" w:rsidRPr="0014727A" w:rsidDel="00600B6D">
          <w:rPr>
            <w:highlight w:val="red"/>
            <w:rPrChange w:id="3965" w:author="Sharifi, Hossein" w:date="2021-12-02T14:50:00Z">
              <w:rPr/>
            </w:rPrChange>
          </w:rPr>
          <w:delText xml:space="preserve"> half-sarcomeres </w:delText>
        </w:r>
        <w:r w:rsidR="002E2259" w:rsidRPr="0014727A" w:rsidDel="00600B6D">
          <w:rPr>
            <w:highlight w:val="red"/>
            <w:rPrChange w:id="3966" w:author="Sharifi, Hossein" w:date="2021-12-02T14:50:00Z">
              <w:rPr/>
            </w:rPrChange>
          </w:rPr>
          <w:delText xml:space="preserve">by </w:delText>
        </w:r>
        <w:r w:rsidR="000314FD" w:rsidRPr="0014727A" w:rsidDel="00600B6D">
          <w:rPr>
            <w:highlight w:val="red"/>
            <w:rPrChange w:id="3967" w:author="Sharifi, Hossein" w:date="2021-12-02T14:50:00Z">
              <w:rPr/>
            </w:rPrChange>
          </w:rPr>
          <w:delText>reducing myosin heads in M</w:delText>
        </w:r>
        <w:r w:rsidR="000314FD" w:rsidRPr="0014727A" w:rsidDel="00600B6D">
          <w:rPr>
            <w:highlight w:val="red"/>
            <w:vertAlign w:val="subscript"/>
            <w:rPrChange w:id="3968" w:author="Sharifi, Hossein" w:date="2021-12-02T14:50:00Z">
              <w:rPr>
                <w:vertAlign w:val="subscript"/>
              </w:rPr>
            </w:rPrChange>
          </w:rPr>
          <w:delText xml:space="preserve">FG, </w:delText>
        </w:r>
        <w:r w:rsidR="000314FD" w:rsidRPr="0014727A" w:rsidDel="00600B6D">
          <w:rPr>
            <w:highlight w:val="red"/>
            <w:rPrChange w:id="3969" w:author="Sharifi, Hossein" w:date="2021-12-02T14:50:00Z">
              <w:rPr/>
            </w:rPrChange>
          </w:rPr>
          <w:delText xml:space="preserve">which in turn </w:delText>
        </w:r>
        <w:r w:rsidR="001208B4" w:rsidRPr="0014727A" w:rsidDel="00600B6D">
          <w:rPr>
            <w:highlight w:val="red"/>
            <w:rPrChange w:id="3970" w:author="Sharifi, Hossein" w:date="2021-12-02T14:50:00Z">
              <w:rPr/>
            </w:rPrChange>
          </w:rPr>
          <w:delText>re-</w:delText>
        </w:r>
        <w:r w:rsidR="000314FD" w:rsidRPr="0014727A" w:rsidDel="00600B6D">
          <w:rPr>
            <w:highlight w:val="red"/>
            <w:rPrChange w:id="3971" w:author="Sharifi, Hossein" w:date="2021-12-02T14:50:00Z">
              <w:rPr/>
            </w:rPrChange>
          </w:rPr>
          <w:delText>normalize</w:delText>
        </w:r>
        <w:r w:rsidR="00D80D86" w:rsidRPr="0014727A" w:rsidDel="00600B6D">
          <w:rPr>
            <w:highlight w:val="red"/>
            <w:rPrChange w:id="3972" w:author="Sharifi, Hossein" w:date="2021-12-02T14:50:00Z">
              <w:rPr/>
            </w:rPrChange>
          </w:rPr>
          <w:delText>s</w:delText>
        </w:r>
        <w:r w:rsidR="000314FD" w:rsidRPr="0014727A" w:rsidDel="00600B6D">
          <w:rPr>
            <w:highlight w:val="red"/>
            <w:rPrChange w:id="3973" w:author="Sharifi, Hossein" w:date="2021-12-02T14:50:00Z">
              <w:rPr/>
            </w:rPrChange>
          </w:rPr>
          <w:delText xml:space="preserve"> </w:delText>
        </w:r>
        <w:r w:rsidR="00435A9E" w:rsidRPr="0014727A" w:rsidDel="00600B6D">
          <w:rPr>
            <w:highlight w:val="red"/>
            <w:rPrChange w:id="3974" w:author="Sharifi, Hossein" w:date="2021-12-02T14:50:00Z">
              <w:rPr/>
            </w:rPrChange>
          </w:rPr>
          <w:delText xml:space="preserve">the </w:delText>
        </w:r>
        <w:r w:rsidR="000314FD" w:rsidRPr="0014727A" w:rsidDel="00600B6D">
          <w:rPr>
            <w:highlight w:val="red"/>
            <w:rPrChange w:id="3975" w:author="Sharifi, Hossein" w:date="2021-12-02T14:50:00Z">
              <w:rPr/>
            </w:rPrChange>
          </w:rPr>
          <w:delText>detachment flux</w:delText>
        </w:r>
        <w:r w:rsidR="00AD3DB6" w:rsidRPr="0014727A" w:rsidDel="00600B6D">
          <w:rPr>
            <w:highlight w:val="red"/>
            <w:rPrChange w:id="3976" w:author="Sharifi, Hossein" w:date="2021-12-02T14:50:00Z">
              <w:rPr/>
            </w:rPrChange>
          </w:rPr>
          <w:delText xml:space="preserve"> (J</w:delText>
        </w:r>
        <w:r w:rsidR="00AD3DB6" w:rsidRPr="0014727A" w:rsidDel="00600B6D">
          <w:rPr>
            <w:highlight w:val="red"/>
            <w:vertAlign w:val="subscript"/>
            <w:rPrChange w:id="3977" w:author="Sharifi, Hossein" w:date="2021-12-02T14:50:00Z">
              <w:rPr>
                <w:vertAlign w:val="subscript"/>
              </w:rPr>
            </w:rPrChange>
          </w:rPr>
          <w:delText>4</w:delText>
        </w:r>
        <w:r w:rsidR="00AD3DB6" w:rsidRPr="0014727A" w:rsidDel="00600B6D">
          <w:rPr>
            <w:highlight w:val="red"/>
            <w:rPrChange w:id="3978" w:author="Sharifi, Hossein" w:date="2021-12-02T14:50:00Z">
              <w:rPr/>
            </w:rPrChange>
          </w:rPr>
          <w:delText>)</w:delText>
        </w:r>
        <w:r w:rsidR="000314FD" w:rsidRPr="0014727A" w:rsidDel="00600B6D">
          <w:rPr>
            <w:highlight w:val="red"/>
            <w:rPrChange w:id="3979" w:author="Sharifi, Hossein" w:date="2021-12-02T14:50:00Z">
              <w:rPr/>
            </w:rPrChange>
          </w:rPr>
          <w:delText xml:space="preserve"> and </w:delText>
        </w:r>
        <w:r w:rsidR="00AD3DB6" w:rsidRPr="0014727A" w:rsidDel="00600B6D">
          <w:rPr>
            <w:highlight w:val="red"/>
            <w:rPrChange w:id="3980" w:author="Sharifi, Hossein" w:date="2021-12-02T14:50:00Z">
              <w:rPr/>
            </w:rPrChange>
          </w:rPr>
          <w:delText>myosin ATPase (Fig</w:delText>
        </w:r>
        <w:r w:rsidR="009B68EC" w:rsidRPr="0014727A" w:rsidDel="00600B6D">
          <w:rPr>
            <w:highlight w:val="red"/>
            <w:rPrChange w:id="3981" w:author="Sharifi, Hossein" w:date="2021-12-02T14:50:00Z">
              <w:rPr/>
            </w:rPrChange>
          </w:rPr>
          <w:delText>ure</w:delText>
        </w:r>
        <w:r w:rsidR="00AD3DB6" w:rsidRPr="0014727A" w:rsidDel="00600B6D">
          <w:rPr>
            <w:highlight w:val="red"/>
            <w:rPrChange w:id="3982" w:author="Sharifi, Hossein" w:date="2021-12-02T14:50:00Z">
              <w:rPr/>
            </w:rPrChange>
          </w:rPr>
          <w:delText xml:space="preserve"> </w:delText>
        </w:r>
        <w:r w:rsidR="00AD3DB6" w:rsidRPr="0014727A" w:rsidDel="00600B6D">
          <w:rPr>
            <w:highlight w:val="red"/>
            <w:rPrChange w:id="3983" w:author="Sharifi, Hossein" w:date="2021-12-02T14:50:00Z">
              <w:rPr/>
            </w:rPrChange>
          </w:rPr>
          <w:fldChar w:fldCharType="begin"/>
        </w:r>
        <w:r w:rsidR="00AD3DB6" w:rsidRPr="0014727A" w:rsidDel="00600B6D">
          <w:rPr>
            <w:highlight w:val="red"/>
            <w:rPrChange w:id="3984" w:author="Sharifi, Hossein" w:date="2021-12-02T14:50:00Z">
              <w:rPr/>
            </w:rPrChange>
          </w:rPr>
          <w:delInstrText xml:space="preserve"> seq </w:delInstrText>
        </w:r>
        <w:r w:rsidR="00D004FB" w:rsidRPr="0014727A" w:rsidDel="00600B6D">
          <w:rPr>
            <w:highlight w:val="red"/>
            <w:rPrChange w:id="3985" w:author="Sharifi, Hossein" w:date="2021-12-02T14:50:00Z">
              <w:rPr/>
            </w:rPrChange>
          </w:rPr>
          <w:delInstrText>figure fig9</w:delInstrText>
        </w:r>
        <w:r w:rsidR="00AD3DB6" w:rsidRPr="0014727A" w:rsidDel="00600B6D">
          <w:rPr>
            <w:highlight w:val="red"/>
            <w:rPrChange w:id="3986" w:author="Sharifi, Hossein" w:date="2021-12-02T14:50:00Z">
              <w:rPr/>
            </w:rPrChange>
          </w:rPr>
          <w:delInstrText xml:space="preserve"> </w:delInstrText>
        </w:r>
        <w:r w:rsidR="00AD3DB6" w:rsidRPr="0014727A" w:rsidDel="00600B6D">
          <w:rPr>
            <w:highlight w:val="red"/>
            <w:rPrChange w:id="3987" w:author="Sharifi, Hossein" w:date="2021-12-02T14:50:00Z">
              <w:rPr/>
            </w:rPrChange>
          </w:rPr>
          <w:fldChar w:fldCharType="separate"/>
        </w:r>
      </w:del>
      <w:del w:id="3988" w:author="Sharifi, Hossein" w:date="2021-12-07T16:24:00Z">
        <w:r w:rsidR="00BE0D02" w:rsidRPr="0014727A" w:rsidDel="003533C8">
          <w:rPr>
            <w:noProof/>
            <w:highlight w:val="red"/>
            <w:rPrChange w:id="3989" w:author="Sharifi, Hossein" w:date="2021-12-02T14:50:00Z">
              <w:rPr>
                <w:noProof/>
              </w:rPr>
            </w:rPrChange>
          </w:rPr>
          <w:delText>9</w:delText>
        </w:r>
      </w:del>
      <w:del w:id="3990" w:author="Sharifi, Hossein" w:date="2021-12-08T10:52:00Z">
        <w:r w:rsidR="00AD3DB6" w:rsidRPr="0014727A" w:rsidDel="00600B6D">
          <w:rPr>
            <w:highlight w:val="red"/>
            <w:rPrChange w:id="3991" w:author="Sharifi, Hossein" w:date="2021-12-02T14:50:00Z">
              <w:rPr/>
            </w:rPrChange>
          </w:rPr>
          <w:fldChar w:fldCharType="end"/>
        </w:r>
        <w:r w:rsidR="00D004FB" w:rsidRPr="0014727A" w:rsidDel="00600B6D">
          <w:rPr>
            <w:highlight w:val="red"/>
            <w:rPrChange w:id="3992" w:author="Sharifi, Hossein" w:date="2021-12-02T14:50:00Z">
              <w:rPr/>
            </w:rPrChange>
          </w:rPr>
          <w:delText>)</w:delText>
        </w:r>
        <w:r w:rsidR="00AD3DB6" w:rsidRPr="0014727A" w:rsidDel="00600B6D">
          <w:rPr>
            <w:highlight w:val="red"/>
            <w:rPrChange w:id="3993" w:author="Sharifi, Hossein" w:date="2021-12-02T14:50:00Z">
              <w:rPr/>
            </w:rPrChange>
          </w:rPr>
          <w:delText>.</w:delText>
        </w:r>
        <w:r w:rsidR="000314FD" w:rsidRPr="0014727A" w:rsidDel="00600B6D">
          <w:rPr>
            <w:highlight w:val="red"/>
            <w:rPrChange w:id="3994" w:author="Sharifi, Hossein" w:date="2021-12-02T14:50:00Z">
              <w:rPr/>
            </w:rPrChange>
          </w:rPr>
          <w:delText xml:space="preserve"> </w:delText>
        </w:r>
        <w:commentRangeStart w:id="3995"/>
        <w:r w:rsidR="004A3B0B" w:rsidRPr="0014727A" w:rsidDel="00600B6D">
          <w:rPr>
            <w:highlight w:val="red"/>
            <w:rPrChange w:id="3996" w:author="Sharifi, Hossein" w:date="2021-12-02T14:50:00Z">
              <w:rPr/>
            </w:rPrChange>
          </w:rPr>
          <w:delText xml:space="preserve">Although </w:delText>
        </w:r>
        <w:r w:rsidR="00CD2A25" w:rsidRPr="0014727A" w:rsidDel="00600B6D">
          <w:rPr>
            <w:highlight w:val="red"/>
            <w:rPrChange w:id="3997" w:author="Sharifi, Hossein" w:date="2021-12-02T14:50:00Z">
              <w:rPr/>
            </w:rPrChange>
          </w:rPr>
          <w:delText xml:space="preserve"> </w:delText>
        </w:r>
        <w:r w:rsidR="004A3B0B" w:rsidRPr="0014727A" w:rsidDel="00600B6D">
          <w:rPr>
            <w:highlight w:val="red"/>
            <w:rPrChange w:id="3998" w:author="Sharifi, Hossein" w:date="2021-12-02T14:50:00Z">
              <w:rPr/>
            </w:rPrChange>
          </w:rPr>
          <w:delText xml:space="preserve">the peak value of myosin ATPase per myofibrillar volume  </w:delText>
        </w:r>
        <w:r w:rsidR="0045581C" w:rsidRPr="0014727A" w:rsidDel="00600B6D">
          <w:rPr>
            <w:highlight w:val="red"/>
            <w:rPrChange w:id="3999" w:author="Sharifi, Hossein" w:date="2021-12-02T14:50:00Z">
              <w:rPr/>
            </w:rPrChange>
          </w:rPr>
          <w:delText>appears</w:delText>
        </w:r>
        <w:r w:rsidR="004A3B0B" w:rsidRPr="0014727A" w:rsidDel="00600B6D">
          <w:rPr>
            <w:highlight w:val="red"/>
            <w:rPrChange w:id="4000" w:author="Sharifi, Hossein" w:date="2021-12-02T14:50:00Z">
              <w:rPr/>
            </w:rPrChange>
          </w:rPr>
          <w:delText xml:space="preserve"> higher </w:delText>
        </w:r>
        <w:r w:rsidR="0045581C" w:rsidRPr="0014727A" w:rsidDel="00600B6D">
          <w:rPr>
            <w:highlight w:val="red"/>
            <w:rPrChange w:id="4001" w:author="Sharifi, Hossein" w:date="2021-12-02T14:50:00Z">
              <w:rPr/>
            </w:rPrChange>
          </w:rPr>
          <w:delText>at</w:delText>
        </w:r>
        <w:r w:rsidR="00D547D3" w:rsidRPr="0014727A" w:rsidDel="00600B6D">
          <w:rPr>
            <w:highlight w:val="red"/>
            <w:rPrChange w:id="4002" w:author="Sharifi, Hossein" w:date="2021-12-02T14:50:00Z">
              <w:rPr/>
            </w:rPrChange>
          </w:rPr>
          <w:delText xml:space="preserve"> growth steady state </w:delText>
        </w:r>
        <w:r w:rsidR="004A3B0B" w:rsidRPr="0014727A" w:rsidDel="00600B6D">
          <w:rPr>
            <w:highlight w:val="red"/>
            <w:rPrChange w:id="4003" w:author="Sharifi, Hossein" w:date="2021-12-02T14:50:00Z">
              <w:rPr/>
            </w:rPrChange>
          </w:rPr>
          <w:delText>than at baseline</w:delText>
        </w:r>
        <w:r w:rsidR="00D547D3" w:rsidRPr="0014727A" w:rsidDel="00600B6D">
          <w:rPr>
            <w:highlight w:val="red"/>
            <w:rPrChange w:id="4004" w:author="Sharifi, Hossein" w:date="2021-12-02T14:50:00Z">
              <w:rPr/>
            </w:rPrChange>
          </w:rPr>
          <w:delText xml:space="preserve"> steady state (Fig</w:delText>
        </w:r>
        <w:r w:rsidR="009B68EC" w:rsidRPr="0014727A" w:rsidDel="00600B6D">
          <w:rPr>
            <w:highlight w:val="red"/>
            <w:rPrChange w:id="4005" w:author="Sharifi, Hossein" w:date="2021-12-02T14:50:00Z">
              <w:rPr/>
            </w:rPrChange>
          </w:rPr>
          <w:delText>ure</w:delText>
        </w:r>
        <w:r w:rsidR="00D547D3" w:rsidRPr="0014727A" w:rsidDel="00600B6D">
          <w:rPr>
            <w:highlight w:val="red"/>
            <w:rPrChange w:id="4006" w:author="Sharifi, Hossein" w:date="2021-12-02T14:50:00Z">
              <w:rPr/>
            </w:rPrChange>
          </w:rPr>
          <w:delText xml:space="preserve"> 9)</w:delText>
        </w:r>
        <w:r w:rsidR="004A3B0B" w:rsidRPr="0014727A" w:rsidDel="00600B6D">
          <w:rPr>
            <w:highlight w:val="red"/>
            <w:rPrChange w:id="4007" w:author="Sharifi, Hossein" w:date="2021-12-02T14:50:00Z">
              <w:rPr/>
            </w:rPrChange>
          </w:rPr>
          <w:delText xml:space="preserve">, </w:delText>
        </w:r>
        <w:r w:rsidR="00522858" w:rsidRPr="0014727A" w:rsidDel="00600B6D">
          <w:rPr>
            <w:highlight w:val="red"/>
            <w:rPrChange w:id="4008" w:author="Sharifi, Hossein" w:date="2021-12-02T14:50:00Z">
              <w:rPr/>
            </w:rPrChange>
          </w:rPr>
          <w:delText>due to</w:delText>
        </w:r>
        <w:r w:rsidR="00A26C95" w:rsidRPr="0014727A" w:rsidDel="00600B6D">
          <w:rPr>
            <w:highlight w:val="red"/>
            <w:rPrChange w:id="4009" w:author="Sharifi, Hossein" w:date="2021-12-02T14:50:00Z">
              <w:rPr/>
            </w:rPrChange>
          </w:rPr>
          <w:delText xml:space="preserve"> </w:delText>
        </w:r>
        <w:r w:rsidR="00522858" w:rsidRPr="0014727A" w:rsidDel="00600B6D">
          <w:rPr>
            <w:highlight w:val="red"/>
            <w:rPrChange w:id="4010" w:author="Sharifi, Hossein" w:date="2021-12-02T14:50:00Z">
              <w:rPr/>
            </w:rPrChange>
          </w:rPr>
          <w:delText>change</w:delText>
        </w:r>
        <w:r w:rsidR="00A26C95" w:rsidRPr="0014727A" w:rsidDel="00600B6D">
          <w:rPr>
            <w:highlight w:val="red"/>
            <w:rPrChange w:id="4011" w:author="Sharifi, Hossein" w:date="2021-12-02T14:50:00Z">
              <w:rPr/>
            </w:rPrChange>
          </w:rPr>
          <w:delText>s</w:delText>
        </w:r>
        <w:r w:rsidR="00522858" w:rsidRPr="0014727A" w:rsidDel="00600B6D">
          <w:rPr>
            <w:highlight w:val="red"/>
            <w:rPrChange w:id="4012" w:author="Sharifi, Hossein" w:date="2021-12-02T14:50:00Z">
              <w:rPr/>
            </w:rPrChange>
          </w:rPr>
          <w:delText xml:space="preserve"> in </w:delText>
        </w:r>
        <w:r w:rsidR="00A26C95" w:rsidRPr="0014727A" w:rsidDel="00600B6D">
          <w:rPr>
            <w:highlight w:val="red"/>
            <w:rPrChange w:id="4013" w:author="Sharifi, Hossein" w:date="2021-12-02T14:50:00Z">
              <w:rPr/>
            </w:rPrChange>
          </w:rPr>
          <w:delText>heart rate and systolic duration</w:delText>
        </w:r>
        <w:r w:rsidR="0045581C" w:rsidRPr="0014727A" w:rsidDel="00600B6D">
          <w:rPr>
            <w:highlight w:val="red"/>
            <w:rPrChange w:id="4014" w:author="Sharifi, Hossein" w:date="2021-12-02T14:50:00Z">
              <w:rPr/>
            </w:rPrChange>
          </w:rPr>
          <w:delText xml:space="preserve"> caused by the baroreflex</w:delText>
        </w:r>
        <w:r w:rsidR="00A26C95" w:rsidRPr="0014727A" w:rsidDel="00600B6D">
          <w:rPr>
            <w:highlight w:val="red"/>
            <w:rPrChange w:id="4015" w:author="Sharifi, Hossein" w:date="2021-12-02T14:50:00Z">
              <w:rPr/>
            </w:rPrChange>
          </w:rPr>
          <w:delText xml:space="preserve">, the average value </w:delText>
        </w:r>
        <w:r w:rsidR="00D547D3" w:rsidRPr="0014727A" w:rsidDel="00600B6D">
          <w:rPr>
            <w:highlight w:val="red"/>
            <w:rPrChange w:id="4016" w:author="Sharifi, Hossein" w:date="2021-12-02T14:50:00Z">
              <w:rPr/>
            </w:rPrChange>
          </w:rPr>
          <w:delText>reaches</w:delText>
        </w:r>
        <w:r w:rsidR="00B17032" w:rsidRPr="0014727A" w:rsidDel="00600B6D">
          <w:rPr>
            <w:highlight w:val="red"/>
            <w:rPrChange w:id="4017" w:author="Sharifi, Hossein" w:date="2021-12-02T14:50:00Z">
              <w:rPr/>
            </w:rPrChange>
          </w:rPr>
          <w:delText xml:space="preserve"> the setpoint </w:delText>
        </w:r>
        <w:r w:rsidR="00D547D3" w:rsidRPr="0014727A" w:rsidDel="00600B6D">
          <w:rPr>
            <w:highlight w:val="red"/>
            <w:rPrChange w:id="4018" w:author="Sharifi, Hossein" w:date="2021-12-02T14:50:00Z">
              <w:rPr/>
            </w:rPrChange>
          </w:rPr>
          <w:delText xml:space="preserve">level </w:delText>
        </w:r>
        <w:r w:rsidR="00B17032" w:rsidRPr="0014727A" w:rsidDel="00600B6D">
          <w:rPr>
            <w:highlight w:val="red"/>
            <w:rPrChange w:id="4019" w:author="Sharifi, Hossein" w:date="2021-12-02T14:50:00Z">
              <w:rPr/>
            </w:rPrChange>
          </w:rPr>
          <w:delText>for concentric growth (Fig</w:delText>
        </w:r>
        <w:r w:rsidR="009B68EC" w:rsidRPr="0014727A" w:rsidDel="00600B6D">
          <w:rPr>
            <w:highlight w:val="red"/>
            <w:rPrChange w:id="4020" w:author="Sharifi, Hossein" w:date="2021-12-02T14:50:00Z">
              <w:rPr/>
            </w:rPrChange>
          </w:rPr>
          <w:delText>ure</w:delText>
        </w:r>
        <w:r w:rsidR="00B17032" w:rsidRPr="0014727A" w:rsidDel="00600B6D">
          <w:rPr>
            <w:highlight w:val="red"/>
            <w:rPrChange w:id="4021" w:author="Sharifi, Hossein" w:date="2021-12-02T14:50:00Z">
              <w:rPr/>
            </w:rPrChange>
          </w:rPr>
          <w:delText xml:space="preserve"> </w:delText>
        </w:r>
        <w:commentRangeStart w:id="4022"/>
        <w:r w:rsidR="00B17032" w:rsidRPr="0014727A" w:rsidDel="00600B6D">
          <w:rPr>
            <w:highlight w:val="red"/>
            <w:rPrChange w:id="4023" w:author="Sharifi, Hossein" w:date="2021-12-02T14:50:00Z">
              <w:rPr/>
            </w:rPrChange>
          </w:rPr>
          <w:delText>S</w:delText>
        </w:r>
        <w:r w:rsidR="009D6C0F" w:rsidRPr="0014727A" w:rsidDel="00600B6D">
          <w:rPr>
            <w:highlight w:val="red"/>
            <w:rPrChange w:id="4024" w:author="Sharifi, Hossein" w:date="2021-12-02T14:50:00Z">
              <w:rPr/>
            </w:rPrChange>
          </w:rPr>
          <w:fldChar w:fldCharType="begin"/>
        </w:r>
        <w:r w:rsidR="009D6C0F" w:rsidRPr="0014727A" w:rsidDel="00600B6D">
          <w:rPr>
            <w:highlight w:val="red"/>
            <w:rPrChange w:id="4025" w:author="Sharifi, Hossein" w:date="2021-12-02T14:50:00Z">
              <w:rPr/>
            </w:rPrChange>
          </w:rPr>
          <w:delInstrText xml:space="preserve"> seq sfigure figs4 </w:delInstrText>
        </w:r>
        <w:r w:rsidR="009D6C0F" w:rsidRPr="0014727A" w:rsidDel="00600B6D">
          <w:rPr>
            <w:highlight w:val="red"/>
            <w:rPrChange w:id="4026" w:author="Sharifi, Hossein" w:date="2021-12-02T14:50:00Z">
              <w:rPr>
                <w:noProof/>
              </w:rPr>
            </w:rPrChange>
          </w:rPr>
          <w:fldChar w:fldCharType="separate"/>
        </w:r>
      </w:del>
      <w:del w:id="4027" w:author="Sharifi, Hossein" w:date="2021-12-02T14:13:00Z">
        <w:r w:rsidR="00A668A3" w:rsidRPr="0014727A" w:rsidDel="00BE0D02">
          <w:rPr>
            <w:noProof/>
            <w:highlight w:val="red"/>
            <w:rPrChange w:id="4028" w:author="Sharifi, Hossein" w:date="2021-12-02T14:50:00Z">
              <w:rPr>
                <w:noProof/>
              </w:rPr>
            </w:rPrChange>
          </w:rPr>
          <w:delText>5</w:delText>
        </w:r>
      </w:del>
      <w:del w:id="4029" w:author="Sharifi, Hossein" w:date="2021-12-08T10:52:00Z">
        <w:r w:rsidR="009D6C0F" w:rsidRPr="0014727A" w:rsidDel="00600B6D">
          <w:rPr>
            <w:noProof/>
            <w:highlight w:val="red"/>
            <w:rPrChange w:id="4030" w:author="Sharifi, Hossein" w:date="2021-12-02T14:50:00Z">
              <w:rPr>
                <w:noProof/>
              </w:rPr>
            </w:rPrChange>
          </w:rPr>
          <w:fldChar w:fldCharType="end"/>
        </w:r>
        <w:commentRangeEnd w:id="4022"/>
        <w:r w:rsidR="00FE0F0C" w:rsidRPr="0014727A" w:rsidDel="00600B6D">
          <w:rPr>
            <w:rStyle w:val="CommentReference"/>
            <w:highlight w:val="red"/>
            <w:rPrChange w:id="4031" w:author="Sharifi, Hossein" w:date="2021-12-02T14:50:00Z">
              <w:rPr>
                <w:rStyle w:val="CommentReference"/>
              </w:rPr>
            </w:rPrChange>
          </w:rPr>
          <w:commentReference w:id="4022"/>
        </w:r>
        <w:r w:rsidR="00B17032" w:rsidRPr="0014727A" w:rsidDel="00600B6D">
          <w:rPr>
            <w:highlight w:val="red"/>
            <w:rPrChange w:id="4032" w:author="Sharifi, Hossein" w:date="2021-12-02T14:50:00Z">
              <w:rPr/>
            </w:rPrChange>
          </w:rPr>
          <w:delText xml:space="preserve">). </w:delText>
        </w:r>
        <w:commentRangeEnd w:id="3995"/>
        <w:r w:rsidR="00772EE9" w:rsidRPr="0014727A" w:rsidDel="00600B6D">
          <w:rPr>
            <w:rStyle w:val="CommentReference"/>
            <w:highlight w:val="red"/>
            <w:rPrChange w:id="4033" w:author="Sharifi, Hossein" w:date="2021-12-02T14:50:00Z">
              <w:rPr>
                <w:rStyle w:val="CommentReference"/>
              </w:rPr>
            </w:rPrChange>
          </w:rPr>
          <w:commentReference w:id="3995"/>
        </w:r>
      </w:del>
    </w:p>
    <w:p w14:paraId="46C272EE" w14:textId="149D0F0A" w:rsidR="006E402E" w:rsidDel="00600B6D" w:rsidRDefault="006E402E">
      <w:pPr>
        <w:pStyle w:val="Heading2"/>
        <w:rPr>
          <w:del w:id="4034" w:author="Sharifi, Hossein" w:date="2021-12-08T10:52:00Z"/>
        </w:rPr>
        <w:pPrChange w:id="4035" w:author="Sharifi, Hossein" w:date="2021-12-08T12:32:00Z">
          <w:pPr>
            <w:spacing w:line="240" w:lineRule="auto"/>
            <w:jc w:val="both"/>
          </w:pPr>
        </w:pPrChange>
      </w:pPr>
    </w:p>
    <w:p w14:paraId="4DB244FE" w14:textId="2B797010" w:rsidR="007F11D7" w:rsidDel="00600B6D" w:rsidRDefault="00B57F0A">
      <w:pPr>
        <w:pStyle w:val="Heading2"/>
        <w:rPr>
          <w:del w:id="4036" w:author="Sharifi, Hossein" w:date="2021-12-08T10:52:00Z"/>
        </w:rPr>
        <w:pPrChange w:id="4037" w:author="Sharifi, Hossein" w:date="2021-12-08T12:32:00Z">
          <w:pPr>
            <w:spacing w:after="200" w:line="240" w:lineRule="auto"/>
            <w:jc w:val="center"/>
          </w:pPr>
        </w:pPrChange>
      </w:pPr>
      <w:del w:id="4038" w:author="Sharifi, Hossein" w:date="2021-12-08T10:52:00Z">
        <w:r w:rsidDel="00600B6D">
          <w:rPr>
            <w:b w:val="0"/>
            <w:noProof/>
          </w:rPr>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del>
    </w:p>
    <w:p w14:paraId="214728BA" w14:textId="1158FDE7" w:rsidR="009C2ECB" w:rsidDel="001644A2" w:rsidRDefault="001E6A1D">
      <w:pPr>
        <w:pStyle w:val="Heading2"/>
        <w:rPr>
          <w:del w:id="4039" w:author="Sharifi, Hossein" w:date="2021-12-08T12:30:00Z"/>
        </w:rPr>
        <w:pPrChange w:id="4040" w:author="Sharifi, Hossein" w:date="2021-12-08T12:32:00Z">
          <w:pPr>
            <w:spacing w:line="240" w:lineRule="auto"/>
            <w:jc w:val="center"/>
          </w:pPr>
        </w:pPrChange>
      </w:pPr>
      <w:del w:id="4041" w:author="Sharifi, Hossein" w:date="2021-12-08T10:52:00Z">
        <w:r w:rsidRPr="007E2C0D" w:rsidDel="00600B6D">
          <w:rPr>
            <w:bCs/>
          </w:rPr>
          <w:delText>Fig</w:delText>
        </w:r>
        <w:r w:rsidR="009B68EC" w:rsidDel="00600B6D">
          <w:rPr>
            <w:bCs/>
          </w:rPr>
          <w:delText>ure</w:delText>
        </w:r>
        <w:r w:rsidRPr="007E2C0D" w:rsidDel="00600B6D">
          <w:rPr>
            <w:bCs/>
          </w:rPr>
          <w:delText xml:space="preserve"> </w:delText>
        </w:r>
        <w:r w:rsidR="007C040E" w:rsidRPr="007E2C0D" w:rsidDel="00600B6D">
          <w:rPr>
            <w:b w:val="0"/>
            <w:bCs/>
          </w:rPr>
          <w:fldChar w:fldCharType="begin"/>
        </w:r>
        <w:r w:rsidR="007C040E" w:rsidRPr="007E2C0D" w:rsidDel="00600B6D">
          <w:rPr>
            <w:bCs/>
          </w:rPr>
          <w:delInstrText xml:space="preserve"> seq figure </w:delInstrText>
        </w:r>
        <w:r w:rsidR="007C040E" w:rsidRPr="007E2C0D" w:rsidDel="00600B6D">
          <w:rPr>
            <w:b w:val="0"/>
            <w:bCs/>
          </w:rPr>
          <w:fldChar w:fldCharType="separate"/>
        </w:r>
      </w:del>
      <w:del w:id="4042" w:author="Sharifi, Hossein" w:date="2021-11-22T17:09:00Z">
        <w:r w:rsidR="00A668A3" w:rsidDel="0031563F">
          <w:rPr>
            <w:bCs/>
            <w:noProof/>
          </w:rPr>
          <w:delText>9</w:delText>
        </w:r>
      </w:del>
      <w:del w:id="4043" w:author="Sharifi, Hossein" w:date="2021-12-08T10:52:00Z">
        <w:r w:rsidR="007C040E" w:rsidRPr="007E2C0D" w:rsidDel="00600B6D">
          <w:rPr>
            <w:b w:val="0"/>
            <w:bCs/>
          </w:rPr>
          <w:fldChar w:fldCharType="end"/>
        </w:r>
        <w:r w:rsidR="007C040E" w:rsidRPr="007E2C0D" w:rsidDel="00600B6D">
          <w:rPr>
            <w:bCs/>
          </w:rPr>
          <w:delText xml:space="preserve">. </w:delText>
        </w:r>
        <w:r w:rsidR="002F4622" w:rsidRPr="007E2C0D" w:rsidDel="00600B6D">
          <w:rPr>
            <w:bCs/>
          </w:rPr>
          <w:delText xml:space="preserve">Effects of pressure overloading on </w:delText>
        </w:r>
        <w:r w:rsidR="00A442CA" w:rsidRPr="007E2C0D" w:rsidDel="00600B6D">
          <w:rPr>
            <w:bCs/>
          </w:rPr>
          <w:delText xml:space="preserve">myosin ATPase and </w:delText>
        </w:r>
        <w:r w:rsidR="006F74E8" w:rsidDel="00600B6D">
          <w:rPr>
            <w:bCs/>
          </w:rPr>
          <w:delText xml:space="preserve">development of </w:delText>
        </w:r>
        <w:r w:rsidR="00A442CA" w:rsidRPr="007E2C0D" w:rsidDel="00600B6D">
          <w:rPr>
            <w:bCs/>
          </w:rPr>
          <w:delText>concentric growth</w:delText>
        </w:r>
        <w:r w:rsidR="00A442CA" w:rsidDel="00600B6D">
          <w:delText xml:space="preserve">. </w:delText>
        </w:r>
        <w:r w:rsidR="00583CE2" w:rsidDel="00600B6D">
          <w:delText xml:space="preserve">The simulated </w:delText>
        </w:r>
        <w:r w:rsidR="00B7233A" w:rsidDel="00600B6D">
          <w:delText xml:space="preserve">results </w:delText>
        </w:r>
        <w:r w:rsidR="00583CE2" w:rsidDel="00600B6D">
          <w:delText>are taken from</w:delText>
        </w:r>
        <w:r w:rsidR="00B7233A" w:rsidDel="00600B6D">
          <w:delText xml:space="preserve"> Fig</w:delText>
        </w:r>
        <w:r w:rsidR="009B68EC" w:rsidDel="00600B6D">
          <w:delText>ure</w:delText>
        </w:r>
        <w:r w:rsidR="00B7233A" w:rsidDel="00600B6D">
          <w:delText xml:space="preserve"> </w:delText>
        </w:r>
        <w:r w:rsidR="00957334" w:rsidDel="00600B6D">
          <w:rPr>
            <w:b w:val="0"/>
          </w:rPr>
          <w:fldChar w:fldCharType="begin"/>
        </w:r>
        <w:r w:rsidR="00957334" w:rsidDel="00600B6D">
          <w:delInstrText xml:space="preserve"> seq figure fig2 </w:delInstrText>
        </w:r>
        <w:r w:rsidR="00957334" w:rsidDel="00600B6D">
          <w:rPr>
            <w:b w:val="0"/>
          </w:rPr>
          <w:fldChar w:fldCharType="separate"/>
        </w:r>
        <w:r w:rsidR="00A15D39" w:rsidDel="00600B6D">
          <w:rPr>
            <w:noProof/>
          </w:rPr>
          <w:delText>2</w:delText>
        </w:r>
        <w:r w:rsidR="00957334" w:rsidDel="00600B6D">
          <w:rPr>
            <w:b w:val="0"/>
            <w:noProof/>
          </w:rPr>
          <w:fldChar w:fldCharType="end"/>
        </w:r>
        <w:r w:rsidR="00583CE2" w:rsidDel="00600B6D">
          <w:rPr>
            <w:noProof/>
          </w:rPr>
          <w:delText xml:space="preserve"> and enlarged for clarity</w:delText>
        </w:r>
        <w:r w:rsidR="00B7233A" w:rsidDel="00600B6D">
          <w:delText xml:space="preserve">. </w:delText>
        </w:r>
        <w:r w:rsidR="006B38DA" w:rsidDel="00600B6D">
          <w:delText>Pulsatile parameters such as half-sarcomere length</w:delText>
        </w:r>
        <w:r w:rsidR="00223D72" w:rsidDel="00600B6D">
          <w:delText>,</w:delText>
        </w:r>
        <w:r w:rsidR="007E49C1" w:rsidDel="00600B6D">
          <w:delText xml:space="preserve"> are </w:delText>
        </w:r>
        <w:r w:rsidR="00C170C6" w:rsidDel="00600B6D">
          <w:delText xml:space="preserve">shown with </w:delText>
        </w:r>
        <w:r w:rsidR="00583CE2" w:rsidDel="00600B6D">
          <w:delText xml:space="preserve">an </w:delText>
        </w:r>
        <w:r w:rsidR="00C170C6" w:rsidDel="00600B6D">
          <w:delText xml:space="preserve">envelope of </w:delText>
        </w:r>
        <w:r w:rsidR="00583CE2" w:rsidDel="00600B6D">
          <w:delText xml:space="preserve">the </w:delText>
        </w:r>
        <w:r w:rsidR="00C170C6" w:rsidDel="00600B6D">
          <w:delText>response. N</w:delText>
        </w:r>
        <w:r w:rsidR="00C170C6" w:rsidDel="00600B6D">
          <w:rPr>
            <w:vertAlign w:val="subscript"/>
          </w:rPr>
          <w:delText xml:space="preserve">bound </w:delText>
        </w:r>
        <w:r w:rsidR="0062526E" w:rsidDel="00600B6D">
          <w:delText xml:space="preserve">is </w:delText>
        </w:r>
        <w:r w:rsidR="00583CE2" w:rsidDel="00600B6D">
          <w:delText xml:space="preserve">the </w:delText>
        </w:r>
        <w:r w:rsidR="0062526E" w:rsidDel="00600B6D">
          <w:delText xml:space="preserve">fraction of </w:delText>
        </w:r>
        <w:r w:rsidR="00E0775C" w:rsidDel="00600B6D">
          <w:delText>bound actin binding sites. N</w:delText>
        </w:r>
        <w:r w:rsidR="00E0775C" w:rsidDel="00600B6D">
          <w:rPr>
            <w:vertAlign w:val="subscript"/>
          </w:rPr>
          <w:delText>overlap</w:delText>
        </w:r>
        <w:r w:rsidR="00E0775C" w:rsidDel="00600B6D">
          <w:delText xml:space="preserve"> is </w:delText>
        </w:r>
        <w:r w:rsidR="00583CE2" w:rsidDel="00600B6D">
          <w:delText xml:space="preserve">the </w:delText>
        </w:r>
        <w:r w:rsidR="00E0775C" w:rsidDel="00600B6D">
          <w:delText>fraction of accessible binding sites for myosin heads</w:delText>
        </w:r>
        <w:r w:rsidR="00DE32D0" w:rsidDel="00600B6D">
          <w:delText>.</w:delText>
        </w:r>
        <w:r w:rsidR="00602817" w:rsidRPr="00602817" w:rsidDel="00600B6D">
          <w:delText xml:space="preserve"> </w:delText>
        </w:r>
        <w:r w:rsidR="00602817" w:rsidDel="00600B6D">
          <w:delText>S</w:delText>
        </w:r>
        <w:r w:rsidR="00602817" w:rsidDel="00600B6D">
          <w:rPr>
            <w:vertAlign w:val="subscript"/>
          </w:rPr>
          <w:delText>con</w:delText>
        </w:r>
        <w:r w:rsidR="00602817" w:rsidDel="00600B6D">
          <w:delText xml:space="preserve"> is </w:delText>
        </w:r>
        <w:r w:rsidR="00583CE2" w:rsidDel="00600B6D">
          <w:delText xml:space="preserve">the </w:delText>
        </w:r>
        <w:r w:rsidR="00602817" w:rsidDel="00600B6D">
          <w:delText>driving/stimulus signal for concentric growth. S</w:delText>
        </w:r>
        <w:r w:rsidR="00602817" w:rsidDel="00600B6D">
          <w:rPr>
            <w:vertAlign w:val="subscript"/>
          </w:rPr>
          <w:delText>set</w:delText>
        </w:r>
        <w:r w:rsidR="00602817" w:rsidDel="00600B6D">
          <w:delText xml:space="preserve"> is</w:delText>
        </w:r>
        <w:r w:rsidR="00583CE2" w:rsidDel="00600B6D">
          <w:delText xml:space="preserve"> the</w:delText>
        </w:r>
        <w:r w:rsidR="00602817" w:rsidDel="00600B6D">
          <w:delText xml:space="preserve"> setpoint level for </w:delText>
        </w:r>
        <w:r w:rsidR="00F302FC" w:rsidDel="00600B6D">
          <w:delText>concentric</w:delText>
        </w:r>
        <w:r w:rsidR="00602817" w:rsidDel="00600B6D">
          <w:delText xml:space="preserve"> growth </w:delText>
        </w:r>
        <w:commentRangeStart w:id="4044"/>
        <w:r w:rsidR="00602817" w:rsidDel="00600B6D">
          <w:delText>law</w:delText>
        </w:r>
        <w:commentRangeEnd w:id="4044"/>
        <w:r w:rsidR="00FE0F0C" w:rsidDel="00600B6D">
          <w:rPr>
            <w:rStyle w:val="CommentReference"/>
          </w:rPr>
          <w:commentReference w:id="4044"/>
        </w:r>
        <w:r w:rsidR="00602817" w:rsidDel="00600B6D">
          <w:delText xml:space="preserve">. </w:delText>
        </w:r>
        <w:r w:rsidR="00DE32D0" w:rsidDel="00600B6D">
          <w:delText xml:space="preserve"> </w:delText>
        </w:r>
      </w:del>
    </w:p>
    <w:p w14:paraId="57EDBCE3" w14:textId="331CD082" w:rsidR="009C2ECB" w:rsidDel="00891E32" w:rsidRDefault="009C2ECB">
      <w:pPr>
        <w:pStyle w:val="Heading2"/>
        <w:rPr>
          <w:del w:id="4045" w:author="Sharifi, Hossein" w:date="2021-12-08T12:31:00Z"/>
        </w:rPr>
        <w:pPrChange w:id="4046" w:author="Sharifi, Hossein" w:date="2021-12-08T12:32:00Z">
          <w:pPr>
            <w:spacing w:after="200" w:line="240" w:lineRule="auto"/>
          </w:pPr>
        </w:pPrChange>
      </w:pPr>
      <w:del w:id="4047" w:author="Sharifi, Hossein" w:date="2021-12-08T12:30:00Z">
        <w:r w:rsidDel="001644A2">
          <w:br w:type="page"/>
        </w:r>
      </w:del>
    </w:p>
    <w:p w14:paraId="654BD26D" w14:textId="77777777" w:rsidR="009C2ECB" w:rsidRPr="00395CD7" w:rsidRDefault="009C2ECB">
      <w:pPr>
        <w:pStyle w:val="Heading2"/>
        <w:pPrChange w:id="4048" w:author="Sharifi, Hossein" w:date="2021-12-08T12:32:00Z">
          <w:pPr>
            <w:pStyle w:val="Heading2"/>
            <w:spacing w:line="240" w:lineRule="auto"/>
          </w:pPr>
        </w:pPrChange>
      </w:pPr>
      <w:r w:rsidRPr="00395CD7">
        <w:t>Role of intracellular sarcomeric passive stress in driving eccentric growth</w:t>
      </w:r>
      <w:commentRangeEnd w:id="3793"/>
      <w:r w:rsidR="00423FED">
        <w:rPr>
          <w:rStyle w:val="CommentReference"/>
          <w:rFonts w:eastAsiaTheme="minorHAnsi" w:cstheme="minorBidi"/>
          <w:b w:val="0"/>
        </w:rPr>
        <w:commentReference w:id="3793"/>
      </w:r>
    </w:p>
    <w:p w14:paraId="62767A4D" w14:textId="511B5234" w:rsidR="00BC4778" w:rsidRDefault="00BC4778" w:rsidP="00BC4778">
      <w:pPr>
        <w:spacing w:line="240" w:lineRule="auto"/>
        <w:jc w:val="both"/>
        <w:rPr>
          <w:ins w:id="4049" w:author="Sharifi, Hossein" w:date="2021-12-08T20:17:00Z"/>
        </w:rPr>
      </w:pPr>
      <w:ins w:id="4050" w:author="Sharifi, Hossein" w:date="2021-12-08T20:17:00Z">
        <w:r>
          <w:t>In patients with valvular diseases such as chronic mitral/aortic insufficiency, eccentric growth is induced by volume overload. Such a condition initially results in</w:t>
        </w:r>
        <w:del w:id="4051" w:author="Wenk, Jonathan F." w:date="2021-12-18T13:50:00Z">
          <w:r w:rsidDel="00B9340B">
            <w:delText>to</w:delText>
          </w:r>
        </w:del>
        <w:r>
          <w:t xml:space="preserve"> excessive diastolic filling of </w:t>
        </w:r>
      </w:ins>
      <w:ins w:id="4052" w:author="Wenk, Jonathan F." w:date="2021-12-18T13:49:00Z">
        <w:r w:rsidR="00B9340B">
          <w:t xml:space="preserve">the </w:t>
        </w:r>
      </w:ins>
      <w:ins w:id="4053" w:author="Sharifi, Hossein" w:date="2021-12-08T20:17:00Z">
        <w:r>
          <w:t xml:space="preserve">LV and thus overstretching of sarcomeres before any remodeling </w:t>
        </w:r>
        <w:del w:id="4054" w:author="Wenk, Jonathan F." w:date="2021-12-18T13:49:00Z">
          <w:r w:rsidDel="00B9340B">
            <w:delText>happens</w:delText>
          </w:r>
        </w:del>
      </w:ins>
      <w:ins w:id="4055" w:author="Wenk, Jonathan F." w:date="2021-12-18T13:49:00Z">
        <w:r w:rsidR="00B9340B">
          <w:t>occurs</w:t>
        </w:r>
      </w:ins>
      <w:ins w:id="4056" w:author="Sharifi, Hossein" w:date="2021-12-08T20:17:00Z">
        <w:r>
          <w:t xml:space="preserve">. Emerging evidence </w:t>
        </w:r>
      </w:ins>
      <w:ins w:id="4057" w:author="Wenk, Jonathan F." w:date="2021-12-18T13:50:00Z">
        <w:r w:rsidR="00B9340B">
          <w:t xml:space="preserve">has </w:t>
        </w:r>
      </w:ins>
      <w:ins w:id="4058" w:author="Sharifi, Hossein" w:date="2021-12-08T20:17:00Z">
        <w:r>
          <w:t>link</w:t>
        </w:r>
        <w:del w:id="4059" w:author="Wenk, Jonathan F." w:date="2021-12-18T13:50:00Z">
          <w:r w:rsidDel="00B9340B">
            <w:delText>s</w:delText>
          </w:r>
        </w:del>
      </w:ins>
      <w:ins w:id="4060" w:author="Wenk, Jonathan F." w:date="2021-12-18T13:50:00Z">
        <w:r w:rsidR="00B9340B">
          <w:t>ed</w:t>
        </w:r>
      </w:ins>
      <w:ins w:id="4061" w:author="Sharifi, Hossein" w:date="2021-12-08T20:17:00Z">
        <w:r>
          <w:t xml:space="preserve"> titin to fundamental signaling pathways, such as those regulating protein quality control, hypertrophic gene expression, and stress sensing. Titin can thus be viewed as a crucial integrating element at the </w:t>
        </w:r>
        <w:del w:id="4062" w:author="Wenk, Jonathan F." w:date="2021-12-18T13:52:00Z">
          <w:r w:rsidDel="00B9340B">
            <w:delText>crossroads</w:delText>
          </w:r>
        </w:del>
      </w:ins>
      <w:ins w:id="4063" w:author="Wenk, Jonathan F." w:date="2021-12-18T13:52:00Z">
        <w:r w:rsidR="00B9340B">
          <w:t>intersection</w:t>
        </w:r>
      </w:ins>
      <w:ins w:id="4064" w:author="Sharifi, Hossein" w:date="2021-12-08T20:17:00Z">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ins>
    </w:p>
    <w:p w14:paraId="65CC6C51" w14:textId="23BA0C02" w:rsidR="00BC4778" w:rsidRDefault="002B1F27">
      <w:pPr>
        <w:spacing w:line="240" w:lineRule="auto"/>
        <w:ind w:firstLine="720"/>
        <w:jc w:val="both"/>
        <w:rPr>
          <w:ins w:id="4065" w:author="Sharifi, Hossein" w:date="2021-12-08T20:23:00Z"/>
        </w:rPr>
        <w:pPrChange w:id="4066" w:author="Sharifi, Hossein" w:date="2021-12-08T20:53:00Z">
          <w:pPr>
            <w:spacing w:line="240" w:lineRule="auto"/>
            <w:jc w:val="both"/>
          </w:pPr>
        </w:pPrChange>
      </w:pPr>
      <w:ins w:id="4067" w:author="Sharifi, Hossein" w:date="2021-12-08T20:17:00Z">
        <w:r w:rsidRPr="002B1F27">
          <w:t>In heart muscle, titin is expressed in two main isoforms: the N2B-isoform, which contains a short, stiff spring segment, and (variable) N2BA-isoforms, which contain longer springs and thus are more compliant</w:t>
        </w:r>
      </w:ins>
      <w:ins w:id="4068" w:author="Sharifi, Hossein" w:date="2021-12-13T09:34:00Z">
        <w:r w:rsidR="00EE25FF">
          <w:t xml:space="preserve"> (Figure </w:t>
        </w:r>
        <w:r w:rsidR="00EE25FF">
          <w:fldChar w:fldCharType="begin"/>
        </w:r>
        <w:r w:rsidR="00EE25FF">
          <w:instrText xml:space="preserve"> seq figure fig10 </w:instrText>
        </w:r>
      </w:ins>
      <w:r w:rsidR="00EE25FF">
        <w:fldChar w:fldCharType="separate"/>
      </w:r>
      <w:ins w:id="4069" w:author="Sharifi, Hossein" w:date="2021-12-13T09:35:00Z">
        <w:r w:rsidR="00EE25FF">
          <w:rPr>
            <w:noProof/>
          </w:rPr>
          <w:t>10</w:t>
        </w:r>
      </w:ins>
      <w:ins w:id="4070" w:author="Sharifi, Hossein" w:date="2021-12-13T09:34:00Z">
        <w:r w:rsidR="00EE25FF">
          <w:fldChar w:fldCharType="end"/>
        </w:r>
      </w:ins>
      <w:ins w:id="4071" w:author="Sharifi, Hossein" w:date="2021-12-13T09:35:00Z">
        <w:r w:rsidR="00EE25FF">
          <w:t>)</w:t>
        </w:r>
      </w:ins>
      <w:ins w:id="4072" w:author="Sharifi, Hossein" w:date="2021-12-08T20:25:00Z">
        <w:r w:rsidR="00695D5D">
          <w:t xml:space="preserve"> </w:t>
        </w:r>
      </w:ins>
      <w:r w:rsidR="00C66A03">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 </w:instrText>
      </w:r>
      <w:r w:rsidR="00CF3478">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EN.CITE.DATA </w:instrText>
      </w:r>
      <w:r w:rsidR="00CF3478">
        <w:fldChar w:fldCharType="end"/>
      </w:r>
      <w:r w:rsidR="00C66A03">
        <w:fldChar w:fldCharType="separate"/>
      </w:r>
      <w:r w:rsidR="00CF3478">
        <w:rPr>
          <w:noProof/>
        </w:rPr>
        <w:t>(Freiburg et al., 2000)</w:t>
      </w:r>
      <w:r w:rsidR="00C66A03">
        <w:fldChar w:fldCharType="end"/>
      </w:r>
      <w:ins w:id="4073" w:author="Sharifi, Hossein" w:date="2021-12-08T20:18:00Z">
        <w:r w:rsidR="005B7E50" w:rsidRPr="005B7E50">
          <w:t>. Titin is a long protein that spans from the Z</w:t>
        </w:r>
      </w:ins>
      <w:ins w:id="4074" w:author="Sharifi, Hossein" w:date="2021-12-13T09:35:00Z">
        <w:r w:rsidR="00EE25FF">
          <w:t xml:space="preserve"> </w:t>
        </w:r>
      </w:ins>
      <w:ins w:id="4075" w:author="Sharifi, Hossein" w:date="2021-12-08T20:18:00Z">
        <w:r w:rsidR="005B7E50" w:rsidRPr="005B7E50">
          <w:t>disk to M</w:t>
        </w:r>
      </w:ins>
      <w:ins w:id="4076" w:author="Sharifi, Hossein" w:date="2021-12-13T09:35:00Z">
        <w:r w:rsidR="00EE25FF">
          <w:t xml:space="preserve"> </w:t>
        </w:r>
      </w:ins>
      <w:ins w:id="4077" w:author="Sharifi, Hossein" w:date="2021-12-08T20:18:00Z">
        <w:r w:rsidR="005B7E50" w:rsidRPr="005B7E50">
          <w:t>line with an elastic structure within the I</w:t>
        </w:r>
      </w:ins>
      <w:ins w:id="4078" w:author="Sharifi, Hossein" w:date="2021-12-13T09:35:00Z">
        <w:r w:rsidR="00EE25FF">
          <w:t xml:space="preserve"> </w:t>
        </w:r>
      </w:ins>
      <w:ins w:id="4079" w:author="Sharifi, Hossein" w:date="2021-12-08T20:18:00Z">
        <w:r w:rsidR="005B7E50" w:rsidRPr="005B7E50">
          <w:t>band. This elastic behavior of titin within the I-band plays an essential role in generating passive stiffness of the sarcomere</w:t>
        </w:r>
      </w:ins>
      <w:ins w:id="4080" w:author="Wenk, Jonathan F." w:date="2021-12-18T13:56:00Z">
        <w:r w:rsidR="00FC3688">
          <w:t>,</w:t>
        </w:r>
      </w:ins>
      <w:ins w:id="4081" w:author="Sharifi, Hossein" w:date="2021-12-08T20:18:00Z">
        <w:r w:rsidR="005B7E50" w:rsidRPr="005B7E50">
          <w:t xml:space="preserve"> which store strain-energy during diastolic filling and recoil during systole.</w:t>
        </w:r>
      </w:ins>
    </w:p>
    <w:p w14:paraId="146FFD33" w14:textId="68E94820" w:rsidR="000E3A8E" w:rsidRDefault="000E3A8E">
      <w:pPr>
        <w:spacing w:line="240" w:lineRule="auto"/>
        <w:ind w:firstLine="720"/>
        <w:jc w:val="both"/>
        <w:rPr>
          <w:ins w:id="4082" w:author="Sharifi, Hossein" w:date="2021-12-08T20:52:00Z"/>
        </w:rPr>
        <w:pPrChange w:id="4083" w:author="Sharifi, Hossein" w:date="2021-12-08T20:53:00Z">
          <w:pPr>
            <w:spacing w:line="240" w:lineRule="auto"/>
            <w:jc w:val="both"/>
          </w:pPr>
        </w:pPrChange>
      </w:pPr>
      <w:ins w:id="4084" w:author="Sharifi, Hossein" w:date="2021-12-08T20:23:00Z">
        <w:r w:rsidRPr="000E3A8E">
          <w:t>Cardiac titin has some unique properties that arise from the co-expression of N2BA and N2B isoforms in the half-sarcomere</w:t>
        </w:r>
      </w:ins>
      <w:ins w:id="4085" w:author="Wenk, Jonathan F." w:date="2021-12-18T14:00:00Z">
        <w:r w:rsidR="00FC3688">
          <w:t>, as well as</w:t>
        </w:r>
      </w:ins>
      <w:ins w:id="4086" w:author="Sharifi, Hossein" w:date="2021-12-08T20:23:00Z">
        <w:del w:id="4087" w:author="Wenk, Jonathan F." w:date="2021-12-18T14:00:00Z">
          <w:r w:rsidRPr="000E3A8E" w:rsidDel="00FC3688">
            <w:delText xml:space="preserve"> to</w:delText>
          </w:r>
        </w:del>
        <w:r w:rsidRPr="000E3A8E">
          <w:t xml:space="preserve"> the presence of the N2-</w:t>
        </w:r>
      </w:ins>
      <w:ins w:id="4088" w:author="Sharifi, Hossein" w:date="2021-12-11T09:54:00Z">
        <w:r w:rsidR="004437FD">
          <w:t>A</w:t>
        </w:r>
      </w:ins>
      <w:ins w:id="4089" w:author="Sharifi, Hossein" w:date="2021-12-08T20:23:00Z">
        <w:r w:rsidRPr="000E3A8E">
          <w:t xml:space="preserve"> domain in the middle of the spring segment. The N2</w:t>
        </w:r>
      </w:ins>
      <w:ins w:id="4090" w:author="Sharifi, Hossein" w:date="2021-12-08T20:26:00Z">
        <w:r w:rsidR="00C9348C">
          <w:t>-</w:t>
        </w:r>
      </w:ins>
      <w:ins w:id="4091" w:author="Sharifi, Hossein" w:date="2021-12-08T20:23:00Z">
        <w:r w:rsidRPr="000E3A8E">
          <w:t xml:space="preserve">Bus is an additional extensible element in the cardiac titin spring, next to the Ig regions and the PEVK segment </w:t>
        </w:r>
      </w:ins>
      <w:r w:rsidR="003C421E">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 </w:instrText>
      </w:r>
      <w:r w:rsidR="00CF3478">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EN.CITE.DATA </w:instrText>
      </w:r>
      <w:r w:rsidR="00CF3478">
        <w:fldChar w:fldCharType="end"/>
      </w:r>
      <w:r w:rsidR="003C421E">
        <w:fldChar w:fldCharType="separate"/>
      </w:r>
      <w:r w:rsidR="00CF3478">
        <w:rPr>
          <w:noProof/>
        </w:rPr>
        <w:t>(Linke et al., 1999)</w:t>
      </w:r>
      <w:r w:rsidR="003C421E">
        <w:fldChar w:fldCharType="end"/>
      </w:r>
      <w:ins w:id="4092" w:author="Sharifi, Hossein" w:date="2021-12-08T20:23:00Z">
        <w:r w:rsidRPr="000E3A8E">
          <w:t>, but it is also involved in protein-protein interactions (</w:t>
        </w:r>
      </w:ins>
      <w:ins w:id="4093" w:author="Sharifi, Hossein" w:date="2021-12-13T09:32:00Z">
        <w:r w:rsidR="00AA5AA5">
          <w:t xml:space="preserve">Figure </w:t>
        </w:r>
        <w:r w:rsidR="00AA5AA5">
          <w:fldChar w:fldCharType="begin"/>
        </w:r>
        <w:r w:rsidR="00AA5AA5">
          <w:instrText xml:space="preserve"> seq figure fig10 </w:instrText>
        </w:r>
        <w:r w:rsidR="00AA5AA5">
          <w:fldChar w:fldCharType="separate"/>
        </w:r>
        <w:r w:rsidR="00AA5AA5">
          <w:rPr>
            <w:noProof/>
          </w:rPr>
          <w:t>10</w:t>
        </w:r>
        <w:r w:rsidR="00AA5AA5">
          <w:fldChar w:fldCharType="end"/>
        </w:r>
      </w:ins>
      <w:ins w:id="4094" w:author="Sharifi, Hossein" w:date="2021-12-08T20:23:00Z">
        <w:r w:rsidRPr="00AA5AA5">
          <w:t>). PEVK</w:t>
        </w:r>
        <w:r w:rsidRPr="000E3A8E">
          <w:t xml:space="preserve"> knockouts have been shown to trigger diastolic dysfunction through cardiac hypertrophy, presumably by increasing the binding of FHL1 to the N2-Bus, thereby activating the N2-Bus-associated stress sensor </w:t>
        </w:r>
      </w:ins>
      <w:r w:rsidR="007F7067">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 </w:instrText>
      </w:r>
      <w:r w:rsidR="00CF3478">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EN.CITE.DATA </w:instrText>
      </w:r>
      <w:r w:rsidR="00CF3478">
        <w:fldChar w:fldCharType="end"/>
      </w:r>
      <w:r w:rsidR="007F7067">
        <w:fldChar w:fldCharType="separate"/>
      </w:r>
      <w:r w:rsidR="00CF3478">
        <w:rPr>
          <w:noProof/>
        </w:rPr>
        <w:t>(Granzier et al., 2009)</w:t>
      </w:r>
      <w:r w:rsidR="007F7067">
        <w:fldChar w:fldCharType="end"/>
      </w:r>
      <w:ins w:id="4095" w:author="Sharifi, Hossein" w:date="2021-12-08T20:23:00Z">
        <w:r w:rsidRPr="000E3A8E">
          <w:t xml:space="preserve">. The N2-Bus binds two isoforms of the four-and-a-half-LIM-domain protein, FHL1 </w:t>
        </w:r>
      </w:ins>
      <w:r w:rsidR="00B660CB">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B660CB">
        <w:fldChar w:fldCharType="separate"/>
      </w:r>
      <w:r w:rsidR="00CF3478">
        <w:rPr>
          <w:noProof/>
        </w:rPr>
        <w:t>(Sheikh et al., 2008)</w:t>
      </w:r>
      <w:r w:rsidR="00B660CB">
        <w:fldChar w:fldCharType="end"/>
      </w:r>
      <w:ins w:id="4096" w:author="Sharifi, Hossein" w:date="2021-12-08T20:23:00Z">
        <w:r w:rsidRPr="000E3A8E">
          <w:t xml:space="preserve"> and FHL2 </w:t>
        </w:r>
      </w:ins>
      <w:r w:rsidR="00D1082A">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D1082A">
        <w:fldChar w:fldCharType="separate"/>
      </w:r>
      <w:r w:rsidR="00CF3478">
        <w:rPr>
          <w:noProof/>
        </w:rPr>
        <w:t>(Lange et al., 2002)</w:t>
      </w:r>
      <w:r w:rsidR="00D1082A">
        <w:fldChar w:fldCharType="end"/>
      </w:r>
      <w:ins w:id="4097" w:author="Sharifi, Hossein" w:date="2021-12-08T20:23:00Z">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ins>
      <w:r w:rsidR="006D398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6D3988">
        <w:fldChar w:fldCharType="separate"/>
      </w:r>
      <w:r w:rsidR="00CF3478">
        <w:rPr>
          <w:noProof/>
        </w:rPr>
        <w:t>(Sheikh et al., 2008)</w:t>
      </w:r>
      <w:r w:rsidR="006D3988">
        <w:fldChar w:fldCharType="end"/>
      </w:r>
      <w:ins w:id="4098" w:author="Sharifi, Hossein" w:date="2021-12-08T20:23:00Z">
        <w:r w:rsidRPr="000E3A8E">
          <w:t xml:space="preserve"> and may suppress ERK2 and MEK1/2. Decreased or absent ERK1/2 signaling induces myocyte lengthening and eccentric growth </w:t>
        </w:r>
      </w:ins>
      <w:r w:rsidR="00BF4E0A">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 </w:instrText>
      </w:r>
      <w:r w:rsidR="00CF3478">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EN.CITE.DATA </w:instrText>
      </w:r>
      <w:r w:rsidR="00CF3478">
        <w:fldChar w:fldCharType="end"/>
      </w:r>
      <w:r w:rsidR="00BF4E0A">
        <w:fldChar w:fldCharType="separate"/>
      </w:r>
      <w:r w:rsidR="00CF3478">
        <w:rPr>
          <w:noProof/>
        </w:rPr>
        <w:t>(Kehat et al., 2011)</w:t>
      </w:r>
      <w:r w:rsidR="00BF4E0A">
        <w:fldChar w:fldCharType="end"/>
      </w:r>
      <w:ins w:id="4099" w:author="Sharifi, Hossein" w:date="2021-12-08T20:23:00Z">
        <w:r w:rsidRPr="000E3A8E">
          <w:t>. Thus, FHL1 is a component of the stretch sensor at the I</w:t>
        </w:r>
      </w:ins>
      <w:ins w:id="4100" w:author="Sharifi, Hossein" w:date="2021-12-13T09:43:00Z">
        <w:r w:rsidR="009F77DF">
          <w:t xml:space="preserve"> </w:t>
        </w:r>
      </w:ins>
      <w:ins w:id="4101" w:author="Sharifi, Hossein" w:date="2021-12-08T20:23:00Z">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ins>
    </w:p>
    <w:p w14:paraId="198477A8" w14:textId="0AC4F358" w:rsidR="00E678FD" w:rsidRDefault="00E678FD" w:rsidP="00E678FD">
      <w:pPr>
        <w:spacing w:line="240" w:lineRule="auto"/>
        <w:ind w:firstLine="720"/>
        <w:jc w:val="both"/>
        <w:rPr>
          <w:ins w:id="4102" w:author="Sharifi, Hossein" w:date="2021-12-08T21:12:00Z"/>
        </w:rPr>
      </w:pPr>
      <w:ins w:id="4103" w:author="Sharifi, Hossein" w:date="2021-12-08T20:53:00Z">
        <w:r w:rsidRPr="00E678FD">
          <w:t xml:space="preserve">A unique sequence of M-band titin is linked to regulatory pathways of muscle growth through binding to </w:t>
        </w:r>
        <w:commentRangeStart w:id="4104"/>
        <w:r w:rsidRPr="00E678FD">
          <w:t>four-and-a-half LIM-domain protein-2 (FHL2)</w:t>
        </w:r>
      </w:ins>
      <w:commentRangeEnd w:id="4104"/>
      <w:r w:rsidR="00B551CE">
        <w:rPr>
          <w:rStyle w:val="CommentReference"/>
        </w:rPr>
        <w:commentReference w:id="4104"/>
      </w:r>
      <w:ins w:id="4105" w:author="Sharifi, Hossein" w:date="2021-12-08T20:53:00Z">
        <w:r w:rsidRPr="00E678FD">
          <w:t xml:space="preserve">. </w:t>
        </w:r>
      </w:ins>
      <w:ins w:id="4106" w:author="Sharifi, Hossein" w:date="2021-12-11T09:43:00Z">
        <w:r w:rsidR="00573749" w:rsidRPr="00573749">
          <w:t xml:space="preserve">FHL2 has been shown to sense cardiac </w:t>
        </w:r>
        <w:del w:id="4107" w:author="Wenk, Jonathan F." w:date="2021-12-18T14:11:00Z">
          <w:r w:rsidR="00573749" w:rsidRPr="00573749" w:rsidDel="00B551CE">
            <w:delText>strain</w:delText>
          </w:r>
        </w:del>
      </w:ins>
      <w:ins w:id="4108" w:author="Wenk, Jonathan F." w:date="2021-12-18T14:11:00Z">
        <w:r w:rsidR="00B551CE">
          <w:t>stress</w:t>
        </w:r>
      </w:ins>
      <w:ins w:id="4109" w:author="Wenk, Jonathan F." w:date="2021-12-18T14:10:00Z">
        <w:r w:rsidR="00B551CE">
          <w:t>, which</w:t>
        </w:r>
      </w:ins>
      <w:ins w:id="4110" w:author="Sharifi, Hossein" w:date="2021-12-11T09:43:00Z">
        <w:r w:rsidR="00573749" w:rsidRPr="00573749">
          <w:t xml:space="preserve"> is </w:t>
        </w:r>
        <w:del w:id="4111" w:author="Wenk, Jonathan F." w:date="2021-12-18T14:11:00Z">
          <w:r w:rsidR="00573749" w:rsidRPr="00573749" w:rsidDel="00B551CE">
            <w:delText>sensed</w:delText>
          </w:r>
        </w:del>
      </w:ins>
      <w:ins w:id="4112" w:author="Wenk, Jonathan F." w:date="2021-12-18T14:11:00Z">
        <w:r w:rsidR="00B551CE">
          <w:t>part of</w:t>
        </w:r>
      </w:ins>
      <w:ins w:id="4113" w:author="Sharifi, Hossein" w:date="2021-12-11T09:43:00Z">
        <w:r w:rsidR="00573749" w:rsidRPr="00573749">
          <w:t xml:space="preserve"> the M</w:t>
        </w:r>
      </w:ins>
      <w:ins w:id="4114" w:author="Sharifi, Hossein" w:date="2021-12-13T09:44:00Z">
        <w:r w:rsidR="00861A5F">
          <w:t xml:space="preserve"> </w:t>
        </w:r>
      </w:ins>
      <w:ins w:id="4115" w:author="Sharifi, Hossein" w:date="2021-12-11T09:43:00Z">
        <w:r w:rsidR="00573749" w:rsidRPr="00573749">
          <w:t xml:space="preserve">band signaling complex with Nbr1 and p62 </w:t>
        </w:r>
      </w:ins>
      <w:del w:id="4116" w:author="Sharifi, Hossein" w:date="2021-12-11T09:43:00Z">
        <w:r w:rsidR="00AB7F0E" w:rsidRPr="00986BC3" w:rsidDel="00573749">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AB7F0E" w:rsidRPr="00986BC3" w:rsidDel="00573749">
          <w:delInstrText xml:space="preserve"> ADDIN EN.CITE </w:delInstrText>
        </w:r>
        <w:r w:rsidR="00AB7F0E" w:rsidRPr="00986BC3" w:rsidDel="00573749">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AB7F0E" w:rsidRPr="00986BC3" w:rsidDel="00573749">
          <w:delInstrText xml:space="preserve"> ADDIN EN.CITE.DATA </w:delInstrText>
        </w:r>
        <w:r w:rsidR="00AB7F0E" w:rsidRPr="00986BC3" w:rsidDel="00573749">
          <w:fldChar w:fldCharType="end"/>
        </w:r>
        <w:r w:rsidR="00AB7F0E" w:rsidRPr="00986BC3" w:rsidDel="00573749">
          <w:fldChar w:fldCharType="separate"/>
        </w:r>
        <w:r w:rsidR="00AB7F0E" w:rsidRPr="00986BC3" w:rsidDel="00573749">
          <w:rPr>
            <w:noProof/>
          </w:rPr>
          <w:delText>(Lange et al., 2002)</w:delText>
        </w:r>
        <w:r w:rsidR="00AB7F0E" w:rsidRPr="00986BC3" w:rsidDel="00573749">
          <w:fldChar w:fldCharType="end"/>
        </w:r>
      </w:del>
      <w:r w:rsidR="002204D0" w:rsidRPr="00986BC3">
        <w:rPr>
          <w:rPrChange w:id="4117" w:author="Sharifi, Hossein" w:date="2021-12-13T09:32:00Z">
            <w:rPr>
              <w:highlight w:val="yellow"/>
            </w:rPr>
          </w:rPrChange>
        </w:rPr>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 </w:instrText>
      </w:r>
      <w:r w:rsidR="00CF3478">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EN.CITE.DATA </w:instrText>
      </w:r>
      <w:r w:rsidR="00CF3478">
        <w:fldChar w:fldCharType="end"/>
      </w:r>
      <w:r w:rsidR="002204D0" w:rsidRPr="00986BC3">
        <w:rPr>
          <w:rPrChange w:id="4118" w:author="Sharifi, Hossein" w:date="2021-12-13T09:32:00Z">
            <w:rPr/>
          </w:rPrChange>
        </w:rPr>
      </w:r>
      <w:r w:rsidR="002204D0" w:rsidRPr="00986BC3">
        <w:rPr>
          <w:rPrChange w:id="4119" w:author="Sharifi, Hossein" w:date="2021-12-13T09:32:00Z">
            <w:rPr>
              <w:highlight w:val="yellow"/>
            </w:rPr>
          </w:rPrChange>
        </w:rPr>
        <w:fldChar w:fldCharType="separate"/>
      </w:r>
      <w:r w:rsidR="00CF3478">
        <w:rPr>
          <w:noProof/>
        </w:rPr>
        <w:t>(Radke et al., 2019)</w:t>
      </w:r>
      <w:r w:rsidR="002204D0" w:rsidRPr="00986BC3">
        <w:rPr>
          <w:rPrChange w:id="4120" w:author="Sharifi, Hossein" w:date="2021-12-13T09:32:00Z">
            <w:rPr>
              <w:highlight w:val="yellow"/>
            </w:rPr>
          </w:rPrChange>
        </w:rPr>
        <w:fldChar w:fldCharType="end"/>
      </w:r>
      <w:ins w:id="4121" w:author="Sharifi, Hossein" w:date="2021-12-08T20:53:00Z">
        <w:r w:rsidRPr="00986BC3">
          <w:t>.</w:t>
        </w:r>
        <w:r w:rsidRPr="00E678FD">
          <w:t xml:space="preserve"> This protein has numerous other interaction partners, including metabolic enzymes </w:t>
        </w:r>
      </w:ins>
      <w:r w:rsidR="00FC2735">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FC2735">
        <w:fldChar w:fldCharType="separate"/>
      </w:r>
      <w:r w:rsidR="00CF3478">
        <w:rPr>
          <w:noProof/>
        </w:rPr>
        <w:t>(Lange et al., 2002)</w:t>
      </w:r>
      <w:r w:rsidR="00FC2735">
        <w:fldChar w:fldCharType="end"/>
      </w:r>
      <w:ins w:id="4122" w:author="Sharifi, Hossein" w:date="2021-12-08T20:53:00Z">
        <w:r w:rsidRPr="00E678FD">
          <w:t xml:space="preserve">, and appears to be a transcriptional co-activator. </w:t>
        </w:r>
      </w:ins>
      <w:del w:id="4123" w:author="Sharifi, Hossein" w:date="2021-12-11T09:45:00Z">
        <w:r w:rsidR="00C05F2B" w:rsidDel="00E5295E">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05F2B" w:rsidDel="00E5295E">
          <w:delInstrText xml:space="preserve"> ADDIN EN.CITE </w:delInstrText>
        </w:r>
        <w:r w:rsidR="00C05F2B" w:rsidDel="00E5295E">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05F2B" w:rsidDel="00E5295E">
          <w:delInstrText xml:space="preserve"> ADDIN EN.CITE.DATA </w:delInstrText>
        </w:r>
        <w:r w:rsidR="00C05F2B" w:rsidDel="00E5295E">
          <w:fldChar w:fldCharType="end"/>
        </w:r>
        <w:r w:rsidR="00C05F2B" w:rsidDel="00E5295E">
          <w:fldChar w:fldCharType="separate"/>
        </w:r>
        <w:r w:rsidR="00C05F2B" w:rsidDel="00E5295E">
          <w:rPr>
            <w:noProof/>
          </w:rPr>
          <w:delText>(Lange et al., 2002)</w:delText>
        </w:r>
        <w:r w:rsidR="00C05F2B" w:rsidDel="00E5295E">
          <w:fldChar w:fldCharType="end"/>
        </w:r>
      </w:del>
      <w:ins w:id="4124" w:author="Sharifi, Hossein" w:date="2021-12-08T20:53:00Z">
        <w:r w:rsidRPr="00E678FD">
          <w:t>M</w:t>
        </w:r>
      </w:ins>
      <w:ins w:id="4125" w:author="Sharifi, Hossein" w:date="2021-12-13T09:45:00Z">
        <w:r w:rsidR="001628FF">
          <w:t xml:space="preserve"> </w:t>
        </w:r>
      </w:ins>
      <w:ins w:id="4126" w:author="Sharifi, Hossein" w:date="2021-12-08T20:53:00Z">
        <w:r w:rsidRPr="00E678FD">
          <w:t xml:space="preserve">band titin has </w:t>
        </w:r>
        <w:del w:id="4127" w:author="Wenk, Jonathan F." w:date="2021-12-18T14:16:00Z">
          <w:r w:rsidRPr="00E678FD" w:rsidDel="00BC1196">
            <w:delText xml:space="preserve">other </w:delText>
          </w:r>
        </w:del>
        <w:del w:id="4128" w:author="Wenk, Jonathan F." w:date="2021-12-18T14:13:00Z">
          <w:r w:rsidRPr="00E678FD" w:rsidDel="00BC1196">
            <w:delText xml:space="preserve">various </w:delText>
          </w:r>
        </w:del>
        <w:r w:rsidRPr="00E678FD">
          <w:t>links to</w:t>
        </w:r>
      </w:ins>
      <w:ins w:id="4129" w:author="Wenk, Jonathan F." w:date="2021-12-18T14:16:00Z">
        <w:r w:rsidR="00BC1196">
          <w:t xml:space="preserve"> additional</w:t>
        </w:r>
      </w:ins>
      <w:ins w:id="4130" w:author="Sharifi, Hossein" w:date="2021-12-08T20:53:00Z">
        <w:r w:rsidRPr="00E678FD">
          <w:t xml:space="preserve"> pathways of muscle-growth regulation, particularly through the interaction with MURFs proteins that can shuttle to the nucleus to alter muscle gene expression. </w:t>
        </w:r>
      </w:ins>
      <w:del w:id="4131" w:author="Sharifi, Hossein" w:date="2021-12-11T09:46:00Z">
        <w:r w:rsidR="00A960EB" w:rsidDel="0017004F">
          <w:fldChar w:fldCharType="begin">
            <w:fldData xml:space="preserve">PEVuZE5vdGU+PENpdGU+PEF1dGhvcj5XaXR0PC9BdXRob3I+PFllYXI+MjAwODwvWWVhcj48UmVj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</w:fldData>
          </w:fldChar>
        </w:r>
        <w:r w:rsidR="00A960EB" w:rsidDel="0017004F">
          <w:delInstrText xml:space="preserve"> ADDIN EN.CITE </w:delInstrText>
        </w:r>
        <w:r w:rsidR="00A960EB" w:rsidDel="0017004F">
          <w:fldChar w:fldCharType="begin">
            <w:fldData xml:space="preserve">PEVuZE5vdGU+PENpdGU+PEF1dGhvcj5XaXR0PC9BdXRob3I+PFllYXI+MjAwODwvWWVhcj48UmVj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</w:fldData>
          </w:fldChar>
        </w:r>
        <w:r w:rsidR="00A960EB" w:rsidDel="0017004F">
          <w:delInstrText xml:space="preserve"> ADDIN EN.CITE.DATA </w:delInstrText>
        </w:r>
        <w:r w:rsidR="00A960EB" w:rsidDel="0017004F">
          <w:fldChar w:fldCharType="end"/>
        </w:r>
        <w:r w:rsidR="00A960EB" w:rsidDel="0017004F">
          <w:fldChar w:fldCharType="separate"/>
        </w:r>
        <w:r w:rsidR="00A960EB" w:rsidDel="0017004F">
          <w:rPr>
            <w:noProof/>
          </w:rPr>
          <w:delText>(Witt et al., 2008)</w:delText>
        </w:r>
        <w:r w:rsidR="00A960EB" w:rsidDel="0017004F">
          <w:fldChar w:fldCharType="end"/>
        </w:r>
        <w:r w:rsidR="00F54719" w:rsidDel="0017004F">
          <w:fldChar w:fldCharType="begin"/>
        </w:r>
        <w:r w:rsidR="00F54719" w:rsidDel="0017004F">
          <w:delInstrText xml:space="preserve"> ADDIN EN.CITE &lt;EndNote&gt;&lt;Cite&gt;&lt;Author&gt;Willis&lt;/Author&gt;&lt;Year&gt;2007&lt;/Year&gt;&lt;RecNum&gt;122&lt;/RecNum&gt;&lt;DisplayText&gt;(Willis et al., 2007)&lt;/DisplayText&gt;&lt;record&gt;&lt;rec-number&gt;122&lt;/rec-number&gt;&lt;foreign-keys&gt;&lt;key app="EN" db-id="xfaazxx2fstraqetp5xxt2ff0zvrrftv0drf" timestamp="1639015603"&gt;122&lt;/key&gt;&lt;/foreign-keys&gt;&lt;ref-type name="Journal Article"&gt;17&lt;/ref-type&gt;&lt;contributors&gt;&lt;authors&gt;&lt;author&gt;Willis, M. S.&lt;/author&gt;&lt;author&gt;Ike, C.&lt;/author&gt;&lt;author&gt;Li, L.&lt;/author&gt;&lt;author&gt;Wang, D. Z.&lt;/author&gt;&lt;author&gt;Glass, D. J.&lt;/author&gt;&lt;author&gt;Patterson, C.&lt;/author&gt;&lt;/authors&gt;&lt;/contributors&gt;&lt;auth-address&gt;Carolina Cardiovascular Biology Center, University of North Carolina, Chapel Hill, NC 27599-7126, USA.&lt;/auth-address&gt;&lt;titles&gt;&lt;title&gt;Muscle ring finger 1, but not muscle ring finger 2, regulates cardiac hypertrophy in vivo&lt;/title&gt;&lt;secondary-title&gt;Circ Res&lt;/secondary-title&gt;&lt;/titles&gt;&lt;periodical&gt;&lt;full-title&gt;Circ Res&lt;/full-title&gt;&lt;/periodical&gt;&lt;pages&gt;456-9&lt;/pages&gt;&lt;volume&gt;100&lt;/volume&gt;&lt;number&gt;4&lt;/number&gt;&lt;edition&gt;2007/02/03&lt;/edition&gt;&lt;keywords&gt;&lt;keyword&gt;Animals&lt;/keyword&gt;&lt;keyword&gt;Cardiomegaly/enzymology/*metabolism/*physiopathology&lt;/keyword&gt;&lt;keyword&gt;Mice&lt;/keyword&gt;&lt;keyword&gt;Mice, Inbred C57BL&lt;/keyword&gt;&lt;keyword&gt;Mice, Knockout&lt;/keyword&gt;&lt;keyword&gt;Muscle Proteins/*physiology&lt;/keyword&gt;&lt;keyword&gt;Stress, Mechanical&lt;/keyword&gt;&lt;keyword&gt;Tripartite Motif Proteins&lt;/keyword&gt;&lt;keyword&gt;Ubiquitin-Protein Ligases/*physiology&lt;/keyword&gt;&lt;/keywords&gt;&lt;dates&gt;&lt;year&gt;2007&lt;/year&gt;&lt;pub-dates&gt;&lt;date&gt;Mar 2&lt;/date&gt;&lt;/pub-dates&gt;&lt;/dates&gt;&lt;isbn&gt;1524-4571 (Electronic)&amp;#xD;0009-7330 (Linking)&lt;/isbn&gt;&lt;accession-num&gt;17272810&lt;/accession-num&gt;&lt;urls&gt;&lt;related-urls&gt;&lt;url&gt;https://www.ncbi.nlm.nih.gov/pubmed/17272810&lt;/url&gt;&lt;/related-urls&gt;&lt;/urls&gt;&lt;custom2&gt;PMC4112093&lt;/custom2&gt;&lt;electronic-resource-num&gt;10.1161/01.RES.0000259559.48597.32&lt;/electronic-resource-num&gt;&lt;/record&gt;&lt;/Cite&gt;&lt;/EndNote&gt;</w:delInstrText>
        </w:r>
        <w:r w:rsidR="00F54719" w:rsidDel="0017004F">
          <w:fldChar w:fldCharType="separate"/>
        </w:r>
        <w:r w:rsidR="00F54719" w:rsidDel="0017004F">
          <w:rPr>
            <w:noProof/>
          </w:rPr>
          <w:delText>(Willis et al., 2007)</w:delText>
        </w:r>
        <w:r w:rsidR="00F54719" w:rsidDel="0017004F">
          <w:fldChar w:fldCharType="end"/>
        </w:r>
        <w:r w:rsidR="009643F1" w:rsidDel="0017004F">
          <w:fldChar w:fldCharType="begin"/>
        </w:r>
        <w:r w:rsidR="009643F1" w:rsidDel="0017004F">
          <w:del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delInstrText>
        </w:r>
        <w:r w:rsidR="009643F1" w:rsidDel="0017004F">
          <w:fldChar w:fldCharType="separate"/>
        </w:r>
        <w:r w:rsidR="009643F1" w:rsidDel="0017004F">
          <w:rPr>
            <w:noProof/>
          </w:rPr>
          <w:delText>(Arber et al., 1997)</w:delText>
        </w:r>
        <w:r w:rsidR="009643F1" w:rsidDel="0017004F">
          <w:fldChar w:fldCharType="end"/>
        </w:r>
      </w:del>
      <w:ins w:id="4132" w:author="Sharifi, Hossein" w:date="2021-12-08T20:53:00Z">
        <w:r w:rsidRPr="00E678FD">
          <w:t>The titin kinase domain controls muscle gene expression and protein turnover via association with the neighbor-of-BRCA1 gene-1 (nbr1) protein, which in turn signals to MURF2 via binding to p62</w:t>
        </w:r>
      </w:ins>
      <w:ins w:id="4133" w:author="Wenk, Jonathan F." w:date="2021-12-18T14:33:00Z">
        <w:r w:rsidR="00D668C7">
          <w:t xml:space="preserve"> (Figure 10)</w:t>
        </w:r>
      </w:ins>
      <w:ins w:id="4134" w:author="Sharifi, Hossein" w:date="2021-12-08T20:53:00Z">
        <w:r w:rsidRPr="00E678FD">
          <w:t xml:space="preserve">. MURF2 activates hypertrophic genes in the nucleus, such as serum response factor </w:t>
        </w:r>
      </w:ins>
      <w:r w:rsidR="00720F84">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 </w:instrText>
      </w:r>
      <w:r w:rsidR="00CF3478">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EN.CITE.DATA </w:instrText>
      </w:r>
      <w:r w:rsidR="00CF3478">
        <w:fldChar w:fldCharType="end"/>
      </w:r>
      <w:r w:rsidR="00720F84">
        <w:fldChar w:fldCharType="separate"/>
      </w:r>
      <w:r w:rsidR="00CF3478">
        <w:rPr>
          <w:noProof/>
        </w:rPr>
        <w:t>(Lange et al., 2005)</w:t>
      </w:r>
      <w:r w:rsidR="00720F84">
        <w:fldChar w:fldCharType="end"/>
      </w:r>
      <w:ins w:id="4135" w:author="Sharifi, Hossein" w:date="2021-12-08T20:53:00Z">
        <w:r w:rsidRPr="00E678FD">
          <w:t>.</w:t>
        </w:r>
      </w:ins>
    </w:p>
    <w:p w14:paraId="212B1E4D" w14:textId="7088B762" w:rsidR="00F01BF0" w:rsidRDefault="00F01BF0">
      <w:pPr>
        <w:spacing w:line="240" w:lineRule="auto"/>
        <w:ind w:firstLine="720"/>
        <w:jc w:val="both"/>
        <w:rPr>
          <w:ins w:id="4136" w:author="Sharifi, Hossein" w:date="2021-12-08T21:12:00Z"/>
        </w:rPr>
        <w:pPrChange w:id="4137" w:author="Sharifi, Hossein" w:date="2021-12-08T21:12:00Z">
          <w:pPr>
            <w:spacing w:line="240" w:lineRule="auto"/>
            <w:ind w:firstLine="720"/>
          </w:pPr>
        </w:pPrChange>
      </w:pPr>
      <w:ins w:id="4138" w:author="Sharifi, Hossein" w:date="2021-12-08T21:12:00Z">
        <w:del w:id="4139" w:author="Wenk, Jonathan F." w:date="2021-12-18T14:30:00Z">
          <w:r w:rsidDel="00D668C7">
            <w:delText xml:space="preserve">Links between titin and </w:delText>
          </w:r>
        </w:del>
      </w:ins>
      <w:ins w:id="4140" w:author="Wenk, Jonathan F." w:date="2021-12-18T14:30:00Z">
        <w:r w:rsidR="00D668C7">
          <w:t>H</w:t>
        </w:r>
      </w:ins>
      <w:ins w:id="4141" w:author="Sharifi, Hossein" w:date="2021-12-08T21:12:00Z">
        <w:del w:id="4142" w:author="Wenk, Jonathan F." w:date="2021-12-18T14:30:00Z">
          <w:r w:rsidDel="00D668C7">
            <w:delText>h</w:delText>
          </w:r>
        </w:del>
        <w:r>
          <w:t xml:space="preserve">ypertrophic signaling mechanisms </w:t>
        </w:r>
        <w:del w:id="4143" w:author="Wenk, Jonathan F." w:date="2021-12-18T14:30:00Z">
          <w:r w:rsidDel="00D668C7">
            <w:delText>lastly, but additionally sensed</w:delText>
          </w:r>
        </w:del>
      </w:ins>
      <w:ins w:id="4144" w:author="Wenk, Jonathan F." w:date="2021-12-18T14:30:00Z">
        <w:r w:rsidR="00D668C7">
          <w:t>a</w:t>
        </w:r>
      </w:ins>
      <w:ins w:id="4145" w:author="Wenk, Jonathan F." w:date="2021-12-18T14:31:00Z">
        <w:r w:rsidR="00D668C7">
          <w:t>re also located</w:t>
        </w:r>
      </w:ins>
      <w:ins w:id="4146" w:author="Sharifi, Hossein" w:date="2021-12-08T21:12:00Z">
        <w:r>
          <w:t xml:space="preserve"> at the Z</w:t>
        </w:r>
      </w:ins>
      <w:ins w:id="4147" w:author="Sharifi, Hossein" w:date="2021-12-13T09:46:00Z">
        <w:r w:rsidR="00DE2397">
          <w:t xml:space="preserve"> </w:t>
        </w:r>
      </w:ins>
      <w:ins w:id="4148" w:author="Sharifi, Hossein" w:date="2021-12-08T21:12:00Z">
        <w:r>
          <w:t>disk titin domain (F</w:t>
        </w:r>
        <w:del w:id="4149" w:author="Wenk, Jonathan F." w:date="2021-12-18T14:28:00Z">
          <w:r w:rsidDel="00D668C7">
            <w:delText>IGURE</w:delText>
          </w:r>
        </w:del>
      </w:ins>
      <w:ins w:id="4150" w:author="Wenk, Jonathan F." w:date="2021-12-18T14:28:00Z">
        <w:r w:rsidR="00D668C7">
          <w:t>igure</w:t>
        </w:r>
      </w:ins>
      <w:ins w:id="4151" w:author="Sharifi, Hossein" w:date="2021-12-08T21:12:00Z">
        <w:r>
          <w:t xml:space="preserve"> </w:t>
        </w:r>
        <w:del w:id="4152" w:author="Wenk, Jonathan F." w:date="2021-12-18T14:28:00Z">
          <w:r w:rsidDel="00D668C7">
            <w:delText>#</w:delText>
          </w:r>
        </w:del>
      </w:ins>
      <w:ins w:id="4153" w:author="Wenk, Jonathan F." w:date="2021-12-18T14:28:00Z">
        <w:r w:rsidR="00D668C7">
          <w:t>10</w:t>
        </w:r>
      </w:ins>
      <w:ins w:id="4154" w:author="Sharifi, Hossein" w:date="2021-12-08T21:12:00Z">
        <w:r>
          <w:t xml:space="preserve">). Binding of the extreme NH2-terminal titin Ig domains, Z1/Z2, to telethonin </w:t>
        </w:r>
      </w:ins>
      <w:r w:rsidR="00457D76">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 </w:instrText>
      </w:r>
      <w:r w:rsidR="00CF3478">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EN.CITE.DATA </w:instrText>
      </w:r>
      <w:r w:rsidR="00CF3478">
        <w:fldChar w:fldCharType="end"/>
      </w:r>
      <w:r w:rsidR="00457D76">
        <w:fldChar w:fldCharType="separate"/>
      </w:r>
      <w:r w:rsidR="00CF3478">
        <w:rPr>
          <w:noProof/>
        </w:rPr>
        <w:t>(Zou et al., 2006)</w:t>
      </w:r>
      <w:r w:rsidR="00457D76">
        <w:fldChar w:fldCharType="end"/>
      </w:r>
      <w:ins w:id="4155" w:author="Sharifi, Hossein" w:date="2021-12-08T21:12:00Z">
        <w:r>
          <w:t xml:space="preserve"> also recruits a telethonin-ligand, muscle LIM protein (MLP), to the Z</w:t>
        </w:r>
      </w:ins>
      <w:ins w:id="4156" w:author="Sharifi, Hossein" w:date="2021-12-13T09:46:00Z">
        <w:r w:rsidR="00925E57">
          <w:t xml:space="preserve"> </w:t>
        </w:r>
      </w:ins>
      <w:ins w:id="4157" w:author="Sharifi, Hossein" w:date="2021-12-08T21:12:00Z">
        <w:r>
          <w:t xml:space="preserve">disk </w:t>
        </w:r>
      </w:ins>
      <w:r w:rsidR="0038464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 </w:instrText>
      </w:r>
      <w:r w:rsidR="00CF347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EN.CITE.DATA </w:instrText>
      </w:r>
      <w:r w:rsidR="00CF3478">
        <w:fldChar w:fldCharType="end"/>
      </w:r>
      <w:r w:rsidR="00384648">
        <w:fldChar w:fldCharType="separate"/>
      </w:r>
      <w:r w:rsidR="00CF3478">
        <w:rPr>
          <w:noProof/>
        </w:rPr>
        <w:t>(Knoll et al., 2002; Knoll et al., 2010)</w:t>
      </w:r>
      <w:r w:rsidR="00384648">
        <w:fldChar w:fldCharType="end"/>
      </w:r>
      <w:ins w:id="4158" w:author="Sharifi, Hossein" w:date="2021-12-08T21:12:00Z">
        <w:r>
          <w:t>. MLP has also been detected in the I</w:t>
        </w:r>
      </w:ins>
      <w:ins w:id="4159" w:author="Sharifi, Hossein" w:date="2021-12-13T09:46:00Z">
        <w:r w:rsidR="00925E57">
          <w:t xml:space="preserve"> </w:t>
        </w:r>
      </w:ins>
      <w:ins w:id="4160" w:author="Sharifi, Hossein" w:date="2021-12-08T21:12:00Z">
        <w:r>
          <w:t xml:space="preserve">band </w:t>
        </w:r>
      </w:ins>
      <w:r w:rsidR="009636CD">
        <w:fldChar w:fldCharType="begin"/>
      </w:r>
      <w:r w:rsidR="00CF3478">
        <w: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CF3478">
        <w:rPr>
          <w:noProof/>
        </w:rPr>
        <w:t>(Arber et al., 1997)</w:t>
      </w:r>
      <w:r w:rsidR="009636CD">
        <w:fldChar w:fldCharType="end"/>
      </w:r>
      <w:ins w:id="4161" w:author="Sharifi, Hossein" w:date="2021-12-08T21:12:00Z">
        <w:r>
          <w:t xml:space="preserve">, at costameres, and abundantly in the cytosol, as well as in the nucleus. Shuttling of MLP to the nucleus </w:t>
        </w:r>
      </w:ins>
      <w:r w:rsidR="00470D24">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 </w:instrText>
      </w:r>
      <w:r w:rsidR="00CF3478">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EN.CITE.DATA </w:instrText>
      </w:r>
      <w:r w:rsidR="00CF3478">
        <w:fldChar w:fldCharType="end"/>
      </w:r>
      <w:r w:rsidR="00470D24">
        <w:fldChar w:fldCharType="separate"/>
      </w:r>
      <w:r w:rsidR="00CF3478">
        <w:rPr>
          <w:noProof/>
        </w:rPr>
        <w:t>(Boateng et al., 2009)</w:t>
      </w:r>
      <w:r w:rsidR="00470D24">
        <w:fldChar w:fldCharType="end"/>
      </w:r>
      <w:ins w:id="4162" w:author="Sharifi, Hossein" w:date="2021-12-08T21:12:00Z">
        <w:r>
          <w:t xml:space="preserve"> can activate </w:t>
        </w:r>
        <w:r>
          <w:lastRenderedPageBreak/>
          <w:t xml:space="preserve">transcriptional regulators and may enhance protein expression. MLP also binds to calcineurin, a protein phosphatase dephosphorylating nuclear factor of activated T cells (NFAT), which can thus translocate to the nucleus and induce a hypertrophic gene program </w:t>
        </w:r>
      </w:ins>
      <w:r w:rsidR="00F43C91">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 </w:instrText>
      </w:r>
      <w:r w:rsidR="00CF3478">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EN.CITE.DATA </w:instrText>
      </w:r>
      <w:r w:rsidR="00CF3478">
        <w:fldChar w:fldCharType="end"/>
      </w:r>
      <w:r w:rsidR="00F43C91">
        <w:fldChar w:fldCharType="separate"/>
      </w:r>
      <w:r w:rsidR="00CF3478">
        <w:rPr>
          <w:noProof/>
        </w:rPr>
        <w:t>(Samarel, 2008)</w:t>
      </w:r>
      <w:r w:rsidR="00F43C91">
        <w:fldChar w:fldCharType="end"/>
      </w:r>
      <w:del w:id="4163" w:author="Sharifi, Hossein" w:date="2021-12-11T09:49:00Z">
        <w:r w:rsidR="0009177D" w:rsidDel="00106524">
          <w:fldChar w:fldCharType="begin">
            <w:fldData xml:space="preserve">PEVuZE5vdGU+PENpdGU+PEF1dGhvcj5KZW9uZzwvQXV0aG9yPjxZZWFyPjIwMDg8L1llYXI+PFJl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</w:fldData>
          </w:fldChar>
        </w:r>
        <w:r w:rsidR="0009177D" w:rsidDel="00106524">
          <w:delInstrText xml:space="preserve"> ADDIN EN.CITE </w:delInstrText>
        </w:r>
        <w:r w:rsidR="0009177D" w:rsidDel="00106524">
          <w:fldChar w:fldCharType="begin">
            <w:fldData xml:space="preserve">PEVuZE5vdGU+PENpdGU+PEF1dGhvcj5KZW9uZzwvQXV0aG9yPjxZZWFyPjIwMDg8L1llYXI+PFJl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</w:fldData>
          </w:fldChar>
        </w:r>
        <w:r w:rsidR="0009177D" w:rsidDel="00106524">
          <w:delInstrText xml:space="preserve"> ADDIN EN.CITE.DATA </w:delInstrText>
        </w:r>
        <w:r w:rsidR="0009177D" w:rsidDel="00106524">
          <w:fldChar w:fldCharType="end"/>
        </w:r>
        <w:r w:rsidR="0009177D" w:rsidDel="00106524">
          <w:fldChar w:fldCharType="separate"/>
        </w:r>
        <w:r w:rsidR="0009177D" w:rsidDel="00106524">
          <w:rPr>
            <w:noProof/>
          </w:rPr>
          <w:delText>(Jeong et al., 2008)</w:delText>
        </w:r>
        <w:r w:rsidR="0009177D" w:rsidDel="00106524">
          <w:fldChar w:fldCharType="end"/>
        </w:r>
      </w:del>
      <w:ins w:id="4164" w:author="Sharifi, Hossein" w:date="2021-12-08T21:12:00Z">
        <w:r>
          <w:t>. This hypertrophic pathway is thought to be activated by stress or strain imposed onto the Z</w:t>
        </w:r>
      </w:ins>
      <w:ins w:id="4165" w:author="Sharifi, Hossein" w:date="2021-12-13T09:47:00Z">
        <w:r w:rsidR="005D74EF">
          <w:t xml:space="preserve"> </w:t>
        </w:r>
      </w:ins>
      <w:ins w:id="4166" w:author="Sharifi, Hossein" w:date="2021-12-08T21:12:00Z">
        <w:r>
          <w:t xml:space="preserve">disk, but the exact mechanism of action and the role of titin’s NH2 terminus in it remain obscure. </w:t>
        </w:r>
      </w:ins>
    </w:p>
    <w:p w14:paraId="0E36319D" w14:textId="6987E78F" w:rsidR="00F01BF0" w:rsidRDefault="00F01BF0">
      <w:pPr>
        <w:spacing w:line="240" w:lineRule="auto"/>
        <w:ind w:firstLine="720"/>
        <w:jc w:val="both"/>
        <w:rPr>
          <w:ins w:id="4167" w:author="Sharifi, Hossein" w:date="2021-12-08T21:12:00Z"/>
        </w:rPr>
        <w:pPrChange w:id="4168" w:author="Sharifi, Hossein" w:date="2021-12-08T21:12:00Z">
          <w:pPr>
            <w:spacing w:line="240" w:lineRule="auto"/>
            <w:ind w:firstLine="720"/>
          </w:pPr>
        </w:pPrChange>
      </w:pPr>
      <w:ins w:id="4169" w:author="Sharifi, Hossein" w:date="2021-12-08T21:12:00Z">
        <w:r>
          <w:t xml:space="preserve">Lastly, Ig domains at titin’s N2-A-domain interact with the three homologous muscle-ankyrin-repeat proteins (MARPs), cardiac-ankyrin-repeat protein (CARP), diabetes-related ankyrin-repeat protein (DARP), and ankyrin-repeat-domain protein-2 (Ankrd2) </w:t>
        </w:r>
      </w:ins>
      <w:r w:rsidR="001A1693">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 </w:instrText>
      </w:r>
      <w:r w:rsidR="00CF3478">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EN.CITE.DATA </w:instrText>
      </w:r>
      <w:r w:rsidR="00CF3478">
        <w:fldChar w:fldCharType="end"/>
      </w:r>
      <w:r w:rsidR="001A1693">
        <w:fldChar w:fldCharType="separate"/>
      </w:r>
      <w:r w:rsidR="00CF3478">
        <w:rPr>
          <w:noProof/>
        </w:rPr>
        <w:t>(Mayans et al., 1998; Witt et al., 2005)</w:t>
      </w:r>
      <w:r w:rsidR="001A1693">
        <w:fldChar w:fldCharType="end"/>
      </w:r>
      <w:ins w:id="4170" w:author="Sharifi, Hossein" w:date="2021-12-08T21:12:00Z">
        <w:r>
          <w:t xml:space="preserve">, which in turn bind to myopalladin </w:t>
        </w:r>
      </w:ins>
      <w:r w:rsidR="00281726">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 </w:instrText>
      </w:r>
      <w:r w:rsidR="00CF3478">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EN.CITE.DATA </w:instrText>
      </w:r>
      <w:r w:rsidR="00CF3478">
        <w:fldChar w:fldCharType="end"/>
      </w:r>
      <w:r w:rsidR="00281726">
        <w:fldChar w:fldCharType="separate"/>
      </w:r>
      <w:r w:rsidR="00CF3478">
        <w:rPr>
          <w:noProof/>
        </w:rPr>
        <w:t>(Bang et al., 2001)</w:t>
      </w:r>
      <w:r w:rsidR="00281726">
        <w:fldChar w:fldCharType="end"/>
      </w:r>
      <w:ins w:id="4171" w:author="Sharifi, Hossein" w:date="2021-12-08T21:12:00Z">
        <w:r>
          <w:t xml:space="preserve">, an important actin-regulating protein </w:t>
        </w:r>
      </w:ins>
      <w:r w:rsidR="0024728A">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 </w:instrText>
      </w:r>
      <w:r w:rsidR="00CF3478">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EN.CITE.DATA </w:instrText>
      </w:r>
      <w:r w:rsidR="00CF3478">
        <w:fldChar w:fldCharType="end"/>
      </w:r>
      <w:r w:rsidR="0024728A">
        <w:fldChar w:fldCharType="separate"/>
      </w:r>
      <w:r w:rsidR="00CF3478">
        <w:rPr>
          <w:noProof/>
        </w:rPr>
        <w:t>(Otey et al., 2005)</w:t>
      </w:r>
      <w:r w:rsidR="0024728A">
        <w:fldChar w:fldCharType="end"/>
      </w:r>
      <w:ins w:id="4172" w:author="Sharifi, Hossein" w:date="2021-12-08T21:12:00Z">
        <w:r>
          <w:t xml:space="preserve"> (</w:t>
        </w:r>
      </w:ins>
      <w:ins w:id="4173" w:author="Sharifi, Hossein" w:date="2021-12-13T09:33:00Z">
        <w:r w:rsidR="00986BC3">
          <w:t xml:space="preserve">Figure </w:t>
        </w:r>
        <w:r w:rsidR="00986BC3">
          <w:fldChar w:fldCharType="begin"/>
        </w:r>
        <w:r w:rsidR="00986BC3">
          <w:instrText xml:space="preserve"> seq figure fig10 </w:instrText>
        </w:r>
        <w:r w:rsidR="00986BC3">
          <w:fldChar w:fldCharType="separate"/>
        </w:r>
        <w:r w:rsidR="00986BC3">
          <w:rPr>
            <w:noProof/>
          </w:rPr>
          <w:t>10</w:t>
        </w:r>
        <w:r w:rsidR="00986BC3">
          <w:fldChar w:fldCharType="end"/>
        </w:r>
      </w:ins>
      <w:ins w:id="4174" w:author="Sharifi, Hossein" w:date="2021-12-08T21:12:00Z">
        <w:r>
          <w:t xml:space="preserve">). Since members of the MARP family also associate with transcription factors kojic </w:t>
        </w:r>
      </w:ins>
      <w:r w:rsidR="00BD4005">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 </w:instrText>
      </w:r>
      <w:r w:rsidR="00CF3478">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EN.CITE.DATA </w:instrText>
      </w:r>
      <w:r w:rsidR="00CF3478">
        <w:fldChar w:fldCharType="end"/>
      </w:r>
      <w:r w:rsidR="00BD4005">
        <w:fldChar w:fldCharType="separate"/>
      </w:r>
      <w:r w:rsidR="00CF3478">
        <w:rPr>
          <w:noProof/>
        </w:rPr>
        <w:t>(Kojic et al., 2004)</w:t>
      </w:r>
      <w:r w:rsidR="00BD4005">
        <w:fldChar w:fldCharType="end"/>
      </w:r>
      <w:ins w:id="4175" w:author="Sharifi, Hossein" w:date="2021-12-08T21:12:00Z">
        <w:r>
          <w:t>, a role for MARPs as nuclear regulators of transcription is likely. Thus, via MARP-binding, the N2-A-domain of titin could be involved in hypertrophic signaling mechanisms.</w:t>
        </w:r>
      </w:ins>
    </w:p>
    <w:p w14:paraId="4499E418" w14:textId="7C6B046F" w:rsidR="00F01BF0" w:rsidRDefault="00F01BF0">
      <w:pPr>
        <w:spacing w:line="240" w:lineRule="auto"/>
        <w:ind w:firstLine="720"/>
        <w:jc w:val="both"/>
        <w:rPr>
          <w:ins w:id="4176" w:author="Sharifi, Hossein" w:date="2021-12-08T20:17:00Z"/>
        </w:rPr>
        <w:pPrChange w:id="4177" w:author="Sharifi, Hossein" w:date="2021-12-08T21:12:00Z">
          <w:pPr>
            <w:spacing w:line="240" w:lineRule="auto"/>
            <w:jc w:val="both"/>
          </w:pPr>
        </w:pPrChange>
      </w:pPr>
      <w:ins w:id="4178" w:author="Sharifi, Hossein" w:date="2021-12-08T21:12:00Z">
        <w:r>
          <w:t xml:space="preserve">Overall, </w:t>
        </w:r>
        <w:del w:id="4179" w:author="Wenk, Jonathan F." w:date="2021-12-18T14:44:00Z">
          <w:r w:rsidDel="005326F8">
            <w:delText xml:space="preserve">detected </w:delText>
          </w:r>
        </w:del>
        <w:r>
          <w:t>mechanical stimuli in the form of passive stress</w:t>
        </w:r>
      </w:ins>
      <w:ins w:id="4180" w:author="Wenk, Jonathan F." w:date="2021-12-18T14:45:00Z">
        <w:r w:rsidR="005326F8">
          <w:t>es</w:t>
        </w:r>
      </w:ins>
      <w:ins w:id="4181" w:author="Sharifi, Hossein" w:date="2021-12-08T21:12:00Z">
        <w:r>
          <w:t xml:space="preserve"> </w:t>
        </w:r>
        <w:del w:id="4182" w:author="Wenk, Jonathan F." w:date="2021-12-18T14:45:00Z">
          <w:r w:rsidDel="005326F8">
            <w:delText>is</w:delText>
          </w:r>
        </w:del>
      </w:ins>
      <w:ins w:id="4183" w:author="Wenk, Jonathan F." w:date="2021-12-18T14:45:00Z">
        <w:r w:rsidR="005326F8">
          <w:t>are</w:t>
        </w:r>
      </w:ins>
      <w:ins w:id="4184" w:author="Sharifi, Hossein" w:date="2021-12-08T21:12:00Z">
        <w:r>
          <w:t xml:space="preserve"> sensed by sarcomeric titin domains</w:t>
        </w:r>
      </w:ins>
      <w:ins w:id="4185" w:author="Wenk, Jonathan F." w:date="2021-12-18T14:46:00Z">
        <w:r w:rsidR="005326F8">
          <w:t xml:space="preserve"> that</w:t>
        </w:r>
      </w:ins>
      <w:ins w:id="4186" w:author="Wenk, Jonathan F." w:date="2021-12-18T14:45:00Z">
        <w:r w:rsidR="005326F8">
          <w:t xml:space="preserve"> </w:t>
        </w:r>
      </w:ins>
      <w:ins w:id="4187" w:author="Sharifi, Hossein" w:date="2021-12-08T21:12:00Z">
        <w:del w:id="4188" w:author="Wenk, Jonathan F." w:date="2021-12-18T14:45:00Z">
          <w:r w:rsidDel="005326F8">
            <w:delText xml:space="preserve"> that </w:delText>
          </w:r>
        </w:del>
        <w:r>
          <w:t>trigger a cascade of downstream signals</w:t>
        </w:r>
      </w:ins>
      <w:ins w:id="4189" w:author="Wenk, Jonathan F." w:date="2021-12-18T14:47:00Z">
        <w:r w:rsidR="005326F8">
          <w:t>,</w:t>
        </w:r>
      </w:ins>
      <w:ins w:id="4190" w:author="Sharifi, Hossein" w:date="2021-12-08T21:12:00Z">
        <w:r>
          <w:t xml:space="preserve"> </w:t>
        </w:r>
        <w:del w:id="4191" w:author="Wenk, Jonathan F." w:date="2021-12-18T14:47:00Z">
          <w:r w:rsidDel="005326F8">
            <w:delText>that</w:delText>
          </w:r>
        </w:del>
      </w:ins>
      <w:ins w:id="4192" w:author="Wenk, Jonathan F." w:date="2021-12-18T14:47:00Z">
        <w:r w:rsidR="005326F8">
          <w:t>which</w:t>
        </w:r>
      </w:ins>
      <w:ins w:id="4193" w:author="Sharifi, Hossein" w:date="2021-12-08T21:12:00Z">
        <w:r>
          <w:t xml:space="preserve"> ultimately </w:t>
        </w:r>
        <w:del w:id="4194" w:author="Wenk, Jonathan F." w:date="2021-12-18T14:47:00Z">
          <w:r w:rsidDel="005326F8">
            <w:delText>end</w:delText>
          </w:r>
        </w:del>
        <w:del w:id="4195" w:author="Wenk, Jonathan F." w:date="2021-12-18T14:45:00Z">
          <w:r w:rsidDel="005326F8">
            <w:delText>s</w:delText>
          </w:r>
        </w:del>
        <w:del w:id="4196" w:author="Wenk, Jonathan F." w:date="2021-12-18T14:47:00Z">
          <w:r w:rsidDel="005326F8">
            <w:delText xml:space="preserve"> up with</w:delText>
          </w:r>
        </w:del>
      </w:ins>
      <w:ins w:id="4197" w:author="Wenk, Jonathan F." w:date="2021-12-18T14:47:00Z">
        <w:r w:rsidR="005326F8">
          <w:t>lead to the</w:t>
        </w:r>
      </w:ins>
      <w:ins w:id="4198" w:author="Sharifi, Hossein" w:date="2021-12-08T21:12:00Z">
        <w:r>
          <w:t xml:space="preserve"> upregulating of protein synthesis, sarcomere addition</w:t>
        </w:r>
      </w:ins>
      <w:ins w:id="4199" w:author="Wenk, Jonathan F." w:date="2021-12-18T14:47:00Z">
        <w:r w:rsidR="005326F8">
          <w:t>,</w:t>
        </w:r>
      </w:ins>
      <w:ins w:id="4200" w:author="Sharifi, Hossein" w:date="2021-12-08T21:12:00Z">
        <w:r>
          <w:t xml:space="preserve"> and myocardium growth.</w:t>
        </w:r>
      </w:ins>
    </w:p>
    <w:p w14:paraId="1B017EDB" w14:textId="793F146F" w:rsidR="00F44182" w:rsidDel="003E5560" w:rsidRDefault="00D74C5C" w:rsidP="00F34279">
      <w:pPr>
        <w:spacing w:line="240" w:lineRule="auto"/>
        <w:jc w:val="both"/>
        <w:rPr>
          <w:del w:id="4201" w:author="Sharifi, Hossein" w:date="2021-11-22T21:00:00Z"/>
        </w:rPr>
      </w:pPr>
      <w:ins w:id="4202" w:author="Sharifi, Hossein" w:date="2021-12-08T21:33:00Z">
        <w:r>
          <w:tab/>
        </w:r>
      </w:ins>
      <w:del w:id="4203" w:author="Sharifi, Hossein" w:date="2021-11-22T21:00:00Z">
        <w:r w:rsidR="001B07A0" w:rsidDel="003E5560">
          <w:delText xml:space="preserve">Evidence suggests that </w:delText>
        </w:r>
        <w:commentRangeStart w:id="4204"/>
        <w:r w:rsidR="001B07A0" w:rsidDel="003E5560">
          <w:delText xml:space="preserve">certain complexes </w:delText>
        </w:r>
        <w:commentRangeEnd w:id="4204"/>
        <w:r w:rsidR="00EB2035" w:rsidDel="003E5560">
          <w:rPr>
            <w:rStyle w:val="CommentReference"/>
          </w:rPr>
          <w:commentReference w:id="4204"/>
        </w:r>
        <w:r w:rsidR="001B07A0" w:rsidDel="003E5560">
          <w:delText xml:space="preserve">within the sarcomeric Z-disk, as well as </w:delText>
        </w:r>
        <w:r w:rsidR="00534C1A" w:rsidDel="003E5560">
          <w:delText xml:space="preserve">within </w:delText>
        </w:r>
        <w:r w:rsidR="001B07A0" w:rsidDel="003E5560">
          <w:delText>the I band, may act as mechanical sensors, which can drive downstream events related to mechanotransduction, such as gene expression and protein synthesis</w:delText>
        </w:r>
        <w:r w:rsidR="00145AE6" w:rsidDel="003E5560">
          <w:delText xml:space="preserve"> </w:delText>
        </w:r>
        <w:r w:rsidR="00145AE6" w:rsidDel="003E5560">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rsidDel="003E5560">
          <w:delInstrText xml:space="preserve"> ADDIN EN.CITE </w:delInstrText>
        </w:r>
        <w:r w:rsidR="00145AE6" w:rsidDel="003E5560">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rsidDel="003E5560">
          <w:delInstrText xml:space="preserve"> ADDIN EN.CITE.DATA </w:delInstrText>
        </w:r>
        <w:r w:rsidR="00145AE6" w:rsidDel="003E5560">
          <w:fldChar w:fldCharType="end"/>
        </w:r>
        <w:r w:rsidR="00145AE6" w:rsidDel="003E5560">
          <w:fldChar w:fldCharType="separate"/>
        </w:r>
        <w:r w:rsidR="00145AE6" w:rsidDel="003E5560">
          <w:rPr>
            <w:noProof/>
          </w:rPr>
          <w:delText>(Lyon et al., 2015)</w:delText>
        </w:r>
        <w:r w:rsidR="00145AE6" w:rsidDel="003E5560">
          <w:fldChar w:fldCharType="end"/>
        </w:r>
        <w:r w:rsidR="00145AE6" w:rsidDel="003E5560">
          <w:delText xml:space="preserve">. </w:delText>
        </w:r>
        <w:r w:rsidR="00BA20A6" w:rsidDel="003E5560">
          <w:delText>E</w:delText>
        </w:r>
        <w:r w:rsidR="00BA20A6" w:rsidRPr="004D1B41" w:rsidDel="003E5560">
          <w:delText xml:space="preserve">xcessive diastolic filling of </w:delText>
        </w:r>
        <w:r w:rsidR="002010AD" w:rsidDel="003E5560">
          <w:delText xml:space="preserve">the </w:delText>
        </w:r>
        <w:r w:rsidR="00BA20A6" w:rsidRPr="004D1B41" w:rsidDel="003E5560">
          <w:delText>LV</w:delText>
        </w:r>
        <w:r w:rsidR="002010AD" w:rsidDel="003E5560">
          <w:delText>,</w:delText>
        </w:r>
        <w:r w:rsidR="00BA20A6" w:rsidDel="003E5560">
          <w:delText xml:space="preserve"> due to </w:delText>
        </w:r>
        <w:r w:rsidR="002010AD" w:rsidDel="003E5560">
          <w:delText xml:space="preserve">either an </w:delText>
        </w:r>
        <w:r w:rsidR="00BA20A6" w:rsidDel="003E5560">
          <w:delText xml:space="preserve">insufficient aortic or </w:delText>
        </w:r>
        <w:commentRangeStart w:id="4205"/>
        <w:r w:rsidR="00BA20A6" w:rsidDel="003E5560">
          <w:delText>mitral valve</w:delText>
        </w:r>
        <w:commentRangeEnd w:id="4205"/>
        <w:r w:rsidR="00EB2035" w:rsidDel="003E5560">
          <w:rPr>
            <w:rStyle w:val="CommentReference"/>
          </w:rPr>
          <w:commentReference w:id="4205"/>
        </w:r>
        <w:r w:rsidR="002010AD" w:rsidDel="003E5560">
          <w:delText>,</w:delText>
        </w:r>
        <w:r w:rsidR="00BA20A6" w:rsidDel="003E5560">
          <w:delText xml:space="preserve"> </w:delText>
        </w:r>
        <w:r w:rsidR="002010AD" w:rsidDel="003E5560">
          <w:delText xml:space="preserve">causes </w:delText>
        </w:r>
        <w:r w:rsidR="002F7357" w:rsidDel="003E5560">
          <w:delText>overstretch</w:delText>
        </w:r>
        <w:r w:rsidR="002010AD" w:rsidDel="003E5560">
          <w:delText>ing</w:delText>
        </w:r>
        <w:r w:rsidR="002F7357" w:rsidDel="003E5560">
          <w:delText xml:space="preserve"> </w:delText>
        </w:r>
        <w:r w:rsidR="00534C1A" w:rsidDel="003E5560">
          <w:delText xml:space="preserve">of </w:delText>
        </w:r>
        <w:r w:rsidR="002F7357" w:rsidDel="003E5560">
          <w:delText xml:space="preserve">the </w:delText>
        </w:r>
        <w:r w:rsidR="007B7551" w:rsidDel="003E5560">
          <w:delText>sarcomeres and thus increase</w:delText>
        </w:r>
        <w:r w:rsidR="002010AD" w:rsidDel="003E5560">
          <w:delText>s</w:delText>
        </w:r>
        <w:r w:rsidR="007B7551" w:rsidDel="003E5560">
          <w:delText xml:space="preserve"> the end-diastolic wall </w:delText>
        </w:r>
        <w:r w:rsidR="004E77B5" w:rsidDel="003E5560">
          <w:delText xml:space="preserve">stress </w:delText>
        </w:r>
        <w:r w:rsidR="002010AD" w:rsidDel="003E5560">
          <w:delText>(</w:delText>
        </w:r>
        <w:r w:rsidR="004E77B5" w:rsidDel="003E5560">
          <w:delText>preload</w:delText>
        </w:r>
        <w:r w:rsidR="002010AD" w:rsidDel="003E5560">
          <w:delText>)</w:delText>
        </w:r>
        <w:r w:rsidR="004E77B5" w:rsidDel="003E5560">
          <w:delText xml:space="preserve">. </w:delText>
        </w:r>
        <w:r w:rsidR="002010AD" w:rsidDel="003E5560">
          <w:delText>The o</w:delText>
        </w:r>
        <w:r w:rsidR="00532F79" w:rsidDel="003E5560">
          <w:delText>verstretched sarcomeres</w:delText>
        </w:r>
        <w:r w:rsidR="001669BB" w:rsidDel="003E5560">
          <w:delText xml:space="preserve"> </w:delText>
        </w:r>
        <w:r w:rsidR="00E44464" w:rsidRPr="00E44464" w:rsidDel="003E5560">
          <w:delText xml:space="preserve">trigger </w:delText>
        </w:r>
        <w:r w:rsidR="00534C1A" w:rsidDel="003E5560">
          <w:delText xml:space="preserve">these </w:delText>
        </w:r>
        <w:r w:rsidR="00E44464" w:rsidRPr="00E44464" w:rsidDel="003E5560">
          <w:delText xml:space="preserve">mechanotransduction pathways that initiate the </w:delText>
        </w:r>
        <w:r w:rsidR="00E44464" w:rsidDel="003E5560">
          <w:delText xml:space="preserve">serial </w:delText>
        </w:r>
        <w:r w:rsidR="00E44464" w:rsidRPr="00E44464" w:rsidDel="003E5560">
          <w:delText>addition of sarcomeres</w:delText>
        </w:r>
        <w:r w:rsidR="00562856" w:rsidDel="003E5560">
          <w:delText xml:space="preserve"> within the cell</w:delText>
        </w:r>
        <w:r w:rsidR="00E44464" w:rsidRPr="00E44464" w:rsidDel="003E5560">
          <w:delText xml:space="preserve"> </w:delText>
        </w:r>
        <w:commentRangeStart w:id="4206"/>
        <w:r w:rsidR="009B696D" w:rsidDel="003E5560">
          <w:fldChar w:fldCharType="begin"/>
        </w:r>
        <w:r w:rsidR="009B696D" w:rsidDel="003E5560">
          <w:del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delInstrText>
        </w:r>
        <w:r w:rsidR="009B696D" w:rsidDel="003E5560">
          <w:fldChar w:fldCharType="separate"/>
        </w:r>
        <w:r w:rsidR="009B696D" w:rsidDel="003E5560">
          <w:rPr>
            <w:noProof/>
          </w:rPr>
          <w:delText>(Grossman, 1980)</w:delText>
        </w:r>
        <w:r w:rsidR="009B696D" w:rsidDel="003E5560">
          <w:fldChar w:fldCharType="end"/>
        </w:r>
        <w:commentRangeEnd w:id="4206"/>
        <w:r w:rsidR="000F23B1" w:rsidDel="003E5560">
          <w:rPr>
            <w:rStyle w:val="CommentReference"/>
          </w:rPr>
          <w:commentReference w:id="4206"/>
        </w:r>
        <w:r w:rsidR="002010AD" w:rsidDel="003E5560">
          <w:delText xml:space="preserve">, which then leads to </w:delText>
        </w:r>
        <w:r w:rsidR="00886A47" w:rsidDel="003E5560">
          <w:delText xml:space="preserve">eccentric growth </w:delText>
        </w:r>
        <w:r w:rsidR="00562856" w:rsidDel="003E5560">
          <w:delText>at the organ level</w:delText>
        </w:r>
        <w:r w:rsidR="002010AD" w:rsidDel="003E5560">
          <w:delText xml:space="preserve"> </w:delText>
        </w:r>
        <w:r w:rsidR="00811EAE" w:rsidDel="003E5560">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rsidDel="003E5560">
          <w:delInstrText xml:space="preserve"> ADDIN EN.CITE </w:delInstrText>
        </w:r>
        <w:r w:rsidR="00811EAE" w:rsidDel="003E5560">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rsidDel="003E5560">
          <w:delInstrText xml:space="preserve"> ADDIN EN.CITE.DATA </w:delInstrText>
        </w:r>
        <w:r w:rsidR="00811EAE" w:rsidDel="003E5560">
          <w:fldChar w:fldCharType="end"/>
        </w:r>
        <w:r w:rsidR="00811EAE" w:rsidDel="003E5560">
          <w:fldChar w:fldCharType="separate"/>
        </w:r>
        <w:r w:rsidR="00811EAE" w:rsidDel="003E5560">
          <w:rPr>
            <w:noProof/>
          </w:rPr>
          <w:delText>(Sahli Costabal et al., 2019)</w:delText>
        </w:r>
        <w:r w:rsidR="00811EAE" w:rsidDel="003E5560">
          <w:fldChar w:fldCharType="end"/>
        </w:r>
        <w:r w:rsidR="007066D8" w:rsidDel="003E5560">
          <w:delText xml:space="preserve">. </w:delText>
        </w:r>
        <w:r w:rsidR="00534C1A" w:rsidDel="003E5560">
          <w:delText xml:space="preserve">This results in </w:delText>
        </w:r>
        <w:r w:rsidR="00886A47" w:rsidDel="003E5560">
          <w:delText>ventricular dilation, which</w:delText>
        </w:r>
        <w:r w:rsidR="00534C1A" w:rsidDel="003E5560">
          <w:delText xml:space="preserve"> is the characteristic outcome of </w:delText>
        </w:r>
        <w:commentRangeStart w:id="4207"/>
        <w:r w:rsidR="00534C1A" w:rsidDel="003E5560">
          <w:delText>volume overloading</w:delText>
        </w:r>
        <w:commentRangeEnd w:id="4207"/>
        <w:r w:rsidR="000F23B1" w:rsidDel="003E5560">
          <w:rPr>
            <w:rStyle w:val="CommentReference"/>
          </w:rPr>
          <w:commentReference w:id="4207"/>
        </w:r>
        <w:r w:rsidR="00534C1A" w:rsidDel="003E5560">
          <w:delText>.</w:delText>
        </w:r>
      </w:del>
    </w:p>
    <w:p w14:paraId="69B07B87" w14:textId="43B56E21" w:rsidR="00BB217E" w:rsidRPr="00A55C17" w:rsidRDefault="006957B2" w:rsidP="004447E2">
      <w:pPr>
        <w:spacing w:before="120" w:after="240" w:line="240" w:lineRule="auto"/>
        <w:jc w:val="both"/>
        <w:rPr>
          <w:ins w:id="4208" w:author="Sharifi, Hossein" w:date="2021-11-22T11:48:00Z"/>
        </w:rPr>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del w:id="4209" w:author="Sharifi, Hossein" w:date="2021-11-22T11:47:00Z">
        <w:r w:rsidR="0036464C" w:rsidDel="00D005AA">
          <w:delText xml:space="preserve">change in </w:delText>
        </w:r>
      </w:del>
      <w:r w:rsidR="0036464C">
        <w:t>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ins w:id="4210" w:author="Sharifi, Hossein" w:date="2021-12-07T16:48:00Z">
          <w:r w:rsidR="00A15D39" w:rsidRPr="00A15D39">
            <w:rPr>
              <w:rPrChange w:id="4211" w:author="Sharifi, Hossein" w:date="2021-12-07T16:48:00Z">
                <w:rPr>
                  <w:rFonts w:asciiTheme="majorBidi" w:hAnsiTheme="majorBidi" w:cstheme="majorBidi"/>
                </w:rPr>
              </w:rPrChange>
            </w:rPr>
            <w:instrText>(</w:instrText>
          </w:r>
          <w:r w:rsidR="00A15D39" w:rsidRPr="00A15D39">
            <w:rPr>
              <w:rPrChange w:id="4212" w:author="Sharifi, Hossein" w:date="2021-12-07T16:48:00Z">
                <w:rPr>
                  <w:rFonts w:asciiTheme="majorBidi" w:hAnsiTheme="majorBidi" w:cstheme="majorBidi"/>
                  <w:noProof/>
                </w:rPr>
              </w:rPrChange>
            </w:rPr>
            <w:instrText>3</w:instrText>
          </w:r>
          <w:r w:rsidR="00A15D39" w:rsidRPr="00A15D39">
            <w:rPr>
              <w:rPrChange w:id="4213" w:author="Sharifi, Hossein" w:date="2021-12-07T16:48:00Z">
                <w:rPr>
                  <w:rFonts w:asciiTheme="majorBidi" w:hAnsiTheme="majorBidi" w:cstheme="majorBidi"/>
                </w:rPr>
              </w:rPrChange>
            </w:rPr>
            <w:instrText>)</w:instrText>
          </w:r>
        </w:ins>
        <w:del w:id="4214" w:author="Sharifi, Hossein" w:date="2021-11-07T19:47:00Z">
          <w:r w:rsidR="00676F15" w:rsidRPr="00676F15" w:rsidDel="00946339">
            <w:delInstrText>(3)</w:delInstrText>
          </w:r>
        </w:del>
      </w:fldSimple>
      <w:r w:rsidR="00316233">
        <w:fldChar w:fldCharType="end"/>
      </w:r>
      <w:r w:rsidR="00316233">
        <w:t>)</w:t>
      </w:r>
      <w:ins w:id="4215" w:author="Sharifi, Hossein" w:date="2021-11-22T11:48:00Z">
        <w:r w:rsidR="00BB217E">
          <w:t>.</w:t>
        </w:r>
      </w:ins>
      <w:ins w:id="4216" w:author="Sharifi, Hossein" w:date="2021-11-22T15:03:00Z">
        <w:r w:rsidR="00BF7ABE">
          <w:t xml:space="preserve"> </w:t>
        </w:r>
      </w:ins>
      <w:ins w:id="4217" w:author="Sharifi, Hossein" w:date="2021-11-22T15:34:00Z">
        <w:del w:id="4218" w:author="Wenk, Jonathan F." w:date="2021-12-18T14:41:00Z">
          <w:r w:rsidR="0064243D" w:rsidRPr="0064243D" w:rsidDel="005326F8">
            <w:delText>Thereby</w:delText>
          </w:r>
        </w:del>
      </w:ins>
      <w:ins w:id="4219" w:author="Wenk, Jonathan F." w:date="2021-12-18T14:41:00Z">
        <w:r w:rsidR="005326F8">
          <w:t>As a result</w:t>
        </w:r>
      </w:ins>
      <w:ins w:id="4220" w:author="Sharifi, Hossein" w:date="2021-11-22T15:34:00Z">
        <w:r w:rsidR="0064243D">
          <w:t xml:space="preserve">, </w:t>
        </w:r>
      </w:ins>
      <w:ins w:id="4221" w:author="Wenk, Jonathan F." w:date="2021-12-18T14:47:00Z">
        <w:r w:rsidR="005326F8">
          <w:t>volu</w:t>
        </w:r>
      </w:ins>
      <w:ins w:id="4222" w:author="Wenk, Jonathan F." w:date="2021-12-18T14:48:00Z">
        <w:r w:rsidR="005326F8">
          <w:t xml:space="preserve">me overloading </w:t>
        </w:r>
      </w:ins>
      <w:ins w:id="4223" w:author="Sharifi, Hossein" w:date="2021-11-22T15:43:00Z">
        <w:del w:id="4224" w:author="Wenk, Jonathan F." w:date="2021-12-18T14:47:00Z">
          <w:r w:rsidR="00A609B8" w:rsidDel="005326F8">
            <w:delText xml:space="preserve">simulated valvular diseases such as aortic insufficiency </w:delText>
          </w:r>
        </w:del>
      </w:ins>
      <w:ins w:id="4225" w:author="Sharifi, Hossein" w:date="2021-11-22T15:44:00Z">
        <w:r w:rsidR="00F87C32">
          <w:t>that</w:t>
        </w:r>
      </w:ins>
      <w:ins w:id="4226" w:author="Sharifi, Hossein" w:date="2021-11-22T15:45:00Z">
        <w:r w:rsidR="00F87C32">
          <w:t xml:space="preserve"> initially</w:t>
        </w:r>
      </w:ins>
      <w:ins w:id="4227" w:author="Sharifi, Hossein" w:date="2021-11-22T15:44:00Z">
        <w:r w:rsidR="00F87C32">
          <w:t xml:space="preserve"> increase</w:t>
        </w:r>
      </w:ins>
      <w:ins w:id="4228" w:author="Wenk, Jonathan F." w:date="2021-12-18T14:48:00Z">
        <w:r w:rsidR="005326F8">
          <w:t>s</w:t>
        </w:r>
      </w:ins>
      <w:ins w:id="4229" w:author="Sharifi, Hossein" w:date="2021-11-22T15:44:00Z">
        <w:del w:id="4230" w:author="Wenk, Jonathan F." w:date="2021-12-18T14:42:00Z">
          <w:r w:rsidR="00F87C32" w:rsidDel="005326F8">
            <w:delText>s</w:delText>
          </w:r>
        </w:del>
        <w:r w:rsidR="00F87C32">
          <w:t xml:space="preserve"> the diastolic filling of </w:t>
        </w:r>
      </w:ins>
      <w:ins w:id="4231" w:author="Wenk, Jonathan F." w:date="2021-12-18T14:42:00Z">
        <w:r w:rsidR="005326F8">
          <w:t xml:space="preserve">the </w:t>
        </w:r>
      </w:ins>
      <w:ins w:id="4232" w:author="Sharifi, Hossein" w:date="2021-11-22T15:44:00Z">
        <w:r w:rsidR="00F87C32">
          <w:t>LV</w:t>
        </w:r>
      </w:ins>
      <w:ins w:id="4233" w:author="Wenk, Jonathan F." w:date="2021-12-18T14:48:00Z">
        <w:r w:rsidR="005326F8">
          <w:t xml:space="preserve">, thus </w:t>
        </w:r>
      </w:ins>
      <w:ins w:id="4234" w:author="Sharifi, Hossein" w:date="2021-11-22T15:44:00Z">
        <w:del w:id="4235" w:author="Wenk, Jonathan F." w:date="2021-12-18T14:48:00Z">
          <w:r w:rsidR="00F87C32" w:rsidDel="005326F8">
            <w:delText xml:space="preserve"> </w:delText>
          </w:r>
        </w:del>
      </w:ins>
      <w:ins w:id="4236" w:author="Sharifi, Hossein" w:date="2021-11-22T15:45:00Z">
        <w:del w:id="4237" w:author="Wenk, Jonathan F." w:date="2021-12-18T14:48:00Z">
          <w:r w:rsidR="00F87C32" w:rsidDel="005326F8">
            <w:delText xml:space="preserve">and </w:delText>
          </w:r>
        </w:del>
        <w:r w:rsidR="002019BF">
          <w:t>overstretch</w:t>
        </w:r>
      </w:ins>
      <w:ins w:id="4238" w:author="Wenk, Jonathan F." w:date="2021-12-18T14:48:00Z">
        <w:r w:rsidR="005326F8">
          <w:t>ing</w:t>
        </w:r>
      </w:ins>
      <w:ins w:id="4239" w:author="Sharifi, Hossein" w:date="2021-11-22T15:45:00Z">
        <w:del w:id="4240" w:author="Wenk, Jonathan F." w:date="2021-12-18T14:48:00Z">
          <w:r w:rsidR="002019BF" w:rsidDel="005326F8">
            <w:delText>es</w:delText>
          </w:r>
        </w:del>
        <w:r w:rsidR="002019BF">
          <w:t xml:space="preserve"> the half-sarcomeres</w:t>
        </w:r>
      </w:ins>
      <w:ins w:id="4241" w:author="Wenk, Jonathan F." w:date="2021-12-18T14:48:00Z">
        <w:r w:rsidR="005326F8">
          <w:t>,</w:t>
        </w:r>
      </w:ins>
      <w:ins w:id="4242" w:author="Sharifi, Hossein" w:date="2021-11-22T15:45:00Z">
        <w:r w:rsidR="002019BF">
          <w:t xml:space="preserve"> </w:t>
        </w:r>
      </w:ins>
      <w:ins w:id="4243" w:author="Sharifi, Hossein" w:date="2021-11-22T15:33:00Z">
        <w:del w:id="4244" w:author="Wenk, Jonathan F." w:date="2021-12-18T14:48:00Z">
          <w:r w:rsidR="00715F52" w:rsidDel="005326F8">
            <w:delText>would</w:delText>
          </w:r>
        </w:del>
      </w:ins>
      <w:ins w:id="4245" w:author="Wenk, Jonathan F." w:date="2021-12-18T14:48:00Z">
        <w:r w:rsidR="005326F8">
          <w:t>leads to an</w:t>
        </w:r>
      </w:ins>
      <w:ins w:id="4246" w:author="Sharifi, Hossein" w:date="2021-11-22T15:31:00Z">
        <w:r w:rsidR="00B369B4">
          <w:t xml:space="preserve"> </w:t>
        </w:r>
      </w:ins>
      <w:ins w:id="4247" w:author="Sharifi, Hossein" w:date="2021-11-22T15:34:00Z">
        <w:r w:rsidR="0064243D">
          <w:t>increase</w:t>
        </w:r>
      </w:ins>
      <w:ins w:id="4248" w:author="Wenk, Jonathan F." w:date="2021-12-18T14:49:00Z">
        <w:r w:rsidR="005326F8">
          <w:t xml:space="preserve"> in</w:t>
        </w:r>
      </w:ins>
      <w:ins w:id="4249" w:author="Sharifi, Hossein" w:date="2021-11-22T15:34:00Z">
        <w:r w:rsidR="0064243D">
          <w:t xml:space="preserve"> the </w:t>
        </w:r>
        <w:r w:rsidR="00E52B70">
          <w:t xml:space="preserve">intracellular </w:t>
        </w:r>
        <w:r w:rsidR="0064243D">
          <w:t>passive stress</w:t>
        </w:r>
        <w:r w:rsidR="00E52B70">
          <w:t xml:space="preserve">. </w:t>
        </w:r>
      </w:ins>
      <w:ins w:id="4250" w:author="Sharifi, Hossein" w:date="2021-11-22T16:31:00Z">
        <w:r w:rsidR="0006359B">
          <w:t xml:space="preserve">In response to </w:t>
        </w:r>
        <w:del w:id="4251" w:author="Wenk, Jonathan F." w:date="2021-12-18T14:50:00Z">
          <w:r w:rsidR="0006359B" w:rsidDel="005326F8">
            <w:delText xml:space="preserve">such </w:delText>
          </w:r>
        </w:del>
      </w:ins>
      <w:ins w:id="4252" w:author="Sharifi, Hossein" w:date="2021-11-22T16:35:00Z">
        <w:del w:id="4253" w:author="Wenk, Jonathan F." w:date="2021-12-18T14:50:00Z">
          <w:r w:rsidR="00AC773E" w:rsidDel="005326F8">
            <w:delText>an</w:delText>
          </w:r>
        </w:del>
      </w:ins>
      <w:ins w:id="4254" w:author="Wenk, Jonathan F." w:date="2021-12-18T14:50:00Z">
        <w:r w:rsidR="005326F8">
          <w:t>this</w:t>
        </w:r>
      </w:ins>
      <w:ins w:id="4255" w:author="Sharifi, Hossein" w:date="2021-11-22T16:31:00Z">
        <w:r w:rsidR="0006359B">
          <w:t xml:space="preserve"> e</w:t>
        </w:r>
      </w:ins>
      <w:ins w:id="4256" w:author="Sharifi, Hossein" w:date="2021-11-22T15:46:00Z">
        <w:r w:rsidR="00424B48">
          <w:t xml:space="preserve">levated </w:t>
        </w:r>
      </w:ins>
      <w:ins w:id="4257" w:author="Sharifi, Hossein" w:date="2021-11-22T20:58:00Z">
        <w:r w:rsidR="001918D2">
          <w:t>mechanical stimuli</w:t>
        </w:r>
      </w:ins>
      <w:ins w:id="4258" w:author="Sharifi, Hossein" w:date="2021-11-22T16:31:00Z">
        <w:r w:rsidR="0006359B">
          <w:t xml:space="preserve">, </w:t>
        </w:r>
      </w:ins>
      <w:ins w:id="4259" w:author="Wenk, Jonathan F." w:date="2021-12-18T14:50:00Z">
        <w:r w:rsidR="005326F8">
          <w:t xml:space="preserve">the </w:t>
        </w:r>
      </w:ins>
      <w:ins w:id="4260" w:author="Sharifi, Hossein" w:date="2021-11-22T16:31:00Z">
        <w:r w:rsidR="0006359B">
          <w:t xml:space="preserve">growth algorithm increases </w:t>
        </w:r>
      </w:ins>
      <w:ins w:id="4261" w:author="Sharifi, Hossein" w:date="2021-11-22T16:35:00Z">
        <w:r w:rsidR="00AC773E">
          <w:t xml:space="preserve">the </w:t>
        </w:r>
        <w:del w:id="4262" w:author="Wenk, Jonathan F. [9]" w:date="2021-12-18T14:53:00Z">
          <w:r w:rsidR="00AC773E" w:rsidDel="00423FED">
            <w:delText xml:space="preserve">normalized </w:delText>
          </w:r>
        </w:del>
        <w:r w:rsidR="00AC773E">
          <w:t>eccentric growth signal G</w:t>
        </w:r>
        <w:r w:rsidR="00AC773E">
          <w:rPr>
            <w:vertAlign w:val="subscript"/>
          </w:rPr>
          <w:t>a,ecc</w:t>
        </w:r>
      </w:ins>
      <w:ins w:id="4263" w:author="Sharifi, Hossein" w:date="2021-12-13T09:48:00Z">
        <w:r w:rsidR="00A9428B">
          <w:t xml:space="preserve">, </w:t>
        </w:r>
      </w:ins>
      <w:ins w:id="4264" w:author="Sharifi, Hossein" w:date="2021-12-09T08:42:00Z">
        <w:r w:rsidR="00FB5B8D">
          <w:t xml:space="preserve">which in turn </w:t>
        </w:r>
      </w:ins>
      <w:ins w:id="4265" w:author="Sharifi, Hossein" w:date="2021-11-22T16:48:00Z">
        <w:r w:rsidR="001D736F">
          <w:t>drives the</w:t>
        </w:r>
      </w:ins>
      <w:ins w:id="4266" w:author="Sharifi, Hossein" w:date="2021-11-22T16:49:00Z">
        <w:r w:rsidR="001D736F">
          <w:t xml:space="preserve"> kinetics of </w:t>
        </w:r>
      </w:ins>
      <w:ins w:id="4267" w:author="Wenk, Jonathan F." w:date="2021-12-18T14:50:00Z">
        <w:r w:rsidR="005326F8">
          <w:t xml:space="preserve">the </w:t>
        </w:r>
      </w:ins>
      <w:ins w:id="4268" w:author="Sharifi, Hossein" w:date="2021-11-22T16:39:00Z">
        <w:r w:rsidR="000B66D1">
          <w:t>control signal</w:t>
        </w:r>
      </w:ins>
      <w:ins w:id="4269" w:author="Sharifi, Hossein" w:date="2021-11-22T16:58:00Z">
        <w:r w:rsidR="002071BE">
          <w:t xml:space="preserve"> G</w:t>
        </w:r>
        <w:r w:rsidR="002071BE">
          <w:rPr>
            <w:vertAlign w:val="subscript"/>
          </w:rPr>
          <w:t>c,ecc</w:t>
        </w:r>
      </w:ins>
      <w:ins w:id="4270" w:author="Sharifi, Hossein" w:date="2021-12-13T09:48:00Z">
        <w:r w:rsidR="00A9428B">
          <w:rPr>
            <w:vertAlign w:val="subscript"/>
          </w:rPr>
          <w:t xml:space="preserve"> </w:t>
        </w:r>
      </w:ins>
      <w:ins w:id="4271" w:author="Sharifi, Hossein" w:date="2021-12-13T09:49:00Z">
        <w:r w:rsidR="00A9428B">
          <w:t xml:space="preserve">(Figure </w:t>
        </w:r>
        <w:r w:rsidR="00A9428B">
          <w:fldChar w:fldCharType="begin"/>
        </w:r>
        <w:r w:rsidR="00A9428B">
          <w:instrText xml:space="preserve"> seq figure fig10 </w:instrText>
        </w:r>
      </w:ins>
      <w:r w:rsidR="00A9428B">
        <w:fldChar w:fldCharType="separate"/>
      </w:r>
      <w:ins w:id="4272" w:author="Sharifi, Hossein" w:date="2021-12-13T09:49:00Z">
        <w:r w:rsidR="00A9428B">
          <w:rPr>
            <w:noProof/>
          </w:rPr>
          <w:t>10</w:t>
        </w:r>
        <w:r w:rsidR="00A9428B">
          <w:fldChar w:fldCharType="end"/>
        </w:r>
        <w:r w:rsidR="00C82E0C">
          <w:t>)</w:t>
        </w:r>
      </w:ins>
      <w:ins w:id="4273" w:author="Sharifi, Hossein" w:date="2021-11-22T16:40:00Z">
        <w:r w:rsidR="008D5DF8">
          <w:t>.</w:t>
        </w:r>
      </w:ins>
      <w:ins w:id="4274" w:author="Sharifi, Hossein" w:date="2021-11-22T16:55:00Z">
        <w:r w:rsidR="00225C1E">
          <w:t xml:space="preserve"> </w:t>
        </w:r>
      </w:ins>
      <w:ins w:id="4275" w:author="Sharifi, Hossein" w:date="2021-11-22T16:59:00Z">
        <w:r w:rsidR="001177B3">
          <w:t xml:space="preserve">Ultimately, </w:t>
        </w:r>
        <w:del w:id="4276" w:author="Wenk, Jonathan F. [6]" w:date="2021-12-18T14:51:00Z">
          <w:r w:rsidR="001177B3" w:rsidDel="00900E27">
            <w:delText>by</w:delText>
          </w:r>
        </w:del>
      </w:ins>
      <w:ins w:id="4277" w:author="Wenk, Jonathan F. [6]" w:date="2021-12-18T14:51:00Z">
        <w:r w:rsidR="00900E27">
          <w:t>through the</w:t>
        </w:r>
      </w:ins>
      <w:ins w:id="4278" w:author="Sharifi, Hossein" w:date="2021-11-22T16:59:00Z">
        <w:r w:rsidR="001177B3">
          <w:t xml:space="preserve"> addition of hal</w:t>
        </w:r>
      </w:ins>
      <w:ins w:id="4279" w:author="Sharifi, Hossein" w:date="2021-11-22T17:00:00Z">
        <w:r w:rsidR="001177B3">
          <w:t>f-sarcomeres in series</w:t>
        </w:r>
      </w:ins>
      <w:ins w:id="4280" w:author="Sharifi, Hossein" w:date="2021-11-22T17:03:00Z">
        <w:r w:rsidR="003B309D">
          <w:t>, the half-sarcomere length and associated passive stress</w:t>
        </w:r>
      </w:ins>
      <w:ins w:id="4281" w:author="Wenk, Jonathan F. [9]" w:date="2021-12-18T14:54:00Z">
        <w:r w:rsidR="00423FED">
          <w:t>,</w:t>
        </w:r>
      </w:ins>
      <w:ins w:id="4282" w:author="Sharifi, Hossein" w:date="2021-11-22T17:03:00Z">
        <w:r w:rsidR="003B309D">
          <w:t xml:space="preserve"> along </w:t>
        </w:r>
      </w:ins>
      <w:ins w:id="4283" w:author="Wenk, Jonathan F. [9]" w:date="2021-12-18T14:54:00Z">
        <w:r w:rsidR="00423FED">
          <w:t xml:space="preserve">with </w:t>
        </w:r>
      </w:ins>
      <w:ins w:id="4284" w:author="Sharifi, Hossein" w:date="2021-11-22T17:05:00Z">
        <w:r w:rsidR="00AF0610">
          <w:t>G</w:t>
        </w:r>
        <w:r w:rsidR="00AF0610">
          <w:rPr>
            <w:vertAlign w:val="subscript"/>
          </w:rPr>
          <w:t>a,ecc</w:t>
        </w:r>
        <w:r w:rsidR="00AF0610">
          <w:t xml:space="preserve"> and G</w:t>
        </w:r>
        <w:r w:rsidR="00AF0610">
          <w:rPr>
            <w:vertAlign w:val="subscript"/>
          </w:rPr>
          <w:t>c,ecc</w:t>
        </w:r>
      </w:ins>
      <w:ins w:id="4285" w:author="Sharifi, Hossein" w:date="2021-11-22T17:07:00Z">
        <w:del w:id="4286" w:author="Wenk, Jonathan F. [9]" w:date="2021-12-18T14:54:00Z">
          <w:r w:rsidR="00A55C17" w:rsidDel="00423FED">
            <w:delText xml:space="preserve"> </w:delText>
          </w:r>
        </w:del>
      </w:ins>
      <w:ins w:id="4287" w:author="Wenk, Jonathan F. [9]" w:date="2021-12-18T14:54:00Z">
        <w:r w:rsidR="00423FED">
          <w:t xml:space="preserve">, </w:t>
        </w:r>
      </w:ins>
      <w:ins w:id="4288" w:author="Sharifi, Hossein" w:date="2021-11-22T17:07:00Z">
        <w:r w:rsidR="001A1CC4">
          <w:t xml:space="preserve">re-normalize back to their </w:t>
        </w:r>
      </w:ins>
      <w:ins w:id="4289" w:author="Sharifi, Hossein" w:date="2021-11-22T17:08:00Z">
        <w:r w:rsidR="00AB396B">
          <w:t xml:space="preserve">homeostatic </w:t>
        </w:r>
      </w:ins>
      <w:ins w:id="4290" w:author="Sharifi, Hossein" w:date="2021-11-22T17:07:00Z">
        <w:r w:rsidR="001A1CC4">
          <w:t xml:space="preserve">range. </w:t>
        </w:r>
      </w:ins>
    </w:p>
    <w:p w14:paraId="7C377A8D" w14:textId="77777777" w:rsidR="00EE61DD" w:rsidRDefault="00BA66C2" w:rsidP="00EE61DD">
      <w:pPr>
        <w:spacing w:before="120" w:after="240" w:line="240" w:lineRule="auto"/>
        <w:jc w:val="both"/>
        <w:rPr>
          <w:ins w:id="4291" w:author="Sharifi, Hossein" w:date="2021-11-22T21:01:00Z"/>
        </w:rPr>
      </w:pPr>
      <w:del w:id="4292" w:author="Sharifi, Hossein" w:date="2021-11-22T11:48:00Z">
        <w:r w:rsidDel="00BB217E">
          <w:delText>,</w:delText>
        </w:r>
      </w:del>
      <w:r>
        <w:t xml:space="preserve"> </w:t>
      </w:r>
    </w:p>
    <w:p w14:paraId="266F524A" w14:textId="66232AEE" w:rsidR="00D70F8B" w:rsidDel="00EE61DD" w:rsidRDefault="00EE61DD">
      <w:pPr>
        <w:pStyle w:val="Heading2"/>
        <w:rPr>
          <w:del w:id="4293" w:author="Sharifi, Hossein" w:date="2021-11-22T21:01:00Z"/>
        </w:rPr>
        <w:pPrChange w:id="4294" w:author="Sharifi, Hossein" w:date="2021-12-13T09:19:00Z">
          <w:pPr>
            <w:spacing w:before="120" w:after="240" w:line="240" w:lineRule="auto"/>
            <w:jc w:val="both"/>
          </w:pPr>
        </w:pPrChange>
      </w:pPr>
      <w:ins w:id="4295" w:author="Sharifi, Hossein" w:date="2021-11-22T21:01:00Z">
        <w:r>
          <w:br w:type="page"/>
        </w:r>
      </w:ins>
      <w:del w:id="4296" w:author="Sharifi, Hossein" w:date="2021-11-22T21:01:00Z">
        <w:r w:rsidR="00BA66C2" w:rsidDel="00EE61DD">
          <w:lastRenderedPageBreak/>
          <w:delText xml:space="preserve">which means that overstretching can lead to </w:delText>
        </w:r>
        <w:commentRangeStart w:id="4297"/>
        <w:r w:rsidR="00BA66C2" w:rsidDel="00EE61DD">
          <w:delText>significant</w:delText>
        </w:r>
        <w:commentRangeEnd w:id="4297"/>
        <w:r w:rsidR="00597DB4" w:rsidDel="00EE61DD">
          <w:rPr>
            <w:rStyle w:val="CommentReference"/>
          </w:rPr>
          <w:commentReference w:id="4297"/>
        </w:r>
        <w:r w:rsidR="00BA66C2" w:rsidDel="00EE61DD">
          <w:delText xml:space="preserve"> increases in </w:delText>
        </w:r>
        <w:r w:rsidR="000C6B34" w:rsidDel="00EE61DD">
          <w:delText xml:space="preserve">passive </w:delText>
        </w:r>
        <w:r w:rsidR="00BA66C2" w:rsidDel="00EE61DD">
          <w:delText>stress</w:delText>
        </w:r>
        <w:r w:rsidR="00316233" w:rsidDel="00EE61DD">
          <w:delText xml:space="preserve">. </w:delText>
        </w:r>
        <w:r w:rsidR="005313A7" w:rsidDel="00EE61DD">
          <w:delText>Fig</w:delText>
        </w:r>
        <w:r w:rsidR="009B68EC" w:rsidDel="00EE61DD">
          <w:delText>ure</w:delText>
        </w:r>
        <w:r w:rsidR="005313A7" w:rsidDel="00EE61DD">
          <w:delText xml:space="preserve"> </w:delText>
        </w:r>
        <w:r w:rsidR="00CD12F8" w:rsidDel="00EE61DD">
          <w:rPr>
            <w:b w:val="0"/>
          </w:rPr>
          <w:fldChar w:fldCharType="begin"/>
        </w:r>
        <w:r w:rsidR="00CD12F8" w:rsidDel="00EE61DD">
          <w:delInstrText xml:space="preserve"> seq figure fig10 </w:delInstrText>
        </w:r>
        <w:r w:rsidR="00CD12F8" w:rsidDel="00EE61DD">
          <w:rPr>
            <w:b w:val="0"/>
          </w:rPr>
          <w:fldChar w:fldCharType="separate"/>
        </w:r>
        <w:r w:rsidR="00A668A3" w:rsidDel="00EE61DD">
          <w:rPr>
            <w:noProof/>
          </w:rPr>
          <w:delText>10</w:delText>
        </w:r>
        <w:r w:rsidR="00CD12F8" w:rsidDel="00EE61DD">
          <w:rPr>
            <w:b w:val="0"/>
            <w:noProof/>
          </w:rPr>
          <w:fldChar w:fldCharType="end"/>
        </w:r>
        <w:r w:rsidR="005313A7" w:rsidDel="00EE61DD">
          <w:delText xml:space="preserve"> </w:delText>
        </w:r>
        <w:r w:rsidR="00C6511E" w:rsidDel="00EE61DD">
          <w:delText>summarizes</w:delText>
        </w:r>
        <w:r w:rsidR="00475401" w:rsidDel="00EE61DD">
          <w:delText xml:space="preserve"> </w:delText>
        </w:r>
        <w:commentRangeStart w:id="4298"/>
        <w:r w:rsidR="00475401" w:rsidDel="00EE61DD">
          <w:delText xml:space="preserve">how a volume overloading condition </w:delText>
        </w:r>
        <w:r w:rsidR="00C80FC8" w:rsidDel="00EE61DD">
          <w:delText>changes</w:delText>
        </w:r>
        <w:r w:rsidR="00BD5285" w:rsidDel="00EE61DD">
          <w:delText xml:space="preserve"> the number of half-sarcomeres</w:delText>
        </w:r>
        <w:r w:rsidR="00421E95" w:rsidDel="00EE61DD">
          <w:delText xml:space="preserve"> in series</w:delText>
        </w:r>
        <w:r w:rsidR="00BA66C2" w:rsidDel="00EE61DD">
          <w:delText xml:space="preserve"> within the model</w:delText>
        </w:r>
        <w:r w:rsidR="00C80FC8" w:rsidDel="00EE61DD">
          <w:delText xml:space="preserve">. </w:delText>
        </w:r>
        <w:commentRangeEnd w:id="4298"/>
        <w:r w:rsidR="00597DB4" w:rsidDel="00EE61DD">
          <w:rPr>
            <w:rStyle w:val="CommentReference"/>
          </w:rPr>
          <w:commentReference w:id="4298"/>
        </w:r>
        <w:r w:rsidR="00C80FC8" w:rsidDel="00EE61DD">
          <w:delText>Ess</w:delText>
        </w:r>
        <w:r w:rsidR="00D578CC" w:rsidDel="00EE61DD">
          <w:delText>entially, i</w:delText>
        </w:r>
        <w:r w:rsidR="00880021" w:rsidDel="00EE61DD">
          <w:delText xml:space="preserve">ncreased diastolic </w:delText>
        </w:r>
        <w:r w:rsidR="00774574" w:rsidDel="00EE61DD">
          <w:delText xml:space="preserve">filling </w:delText>
        </w:r>
        <w:r w:rsidR="002B0629" w:rsidDel="00EE61DD">
          <w:delText>resulted in overstretching of half-sarcomeres</w:delText>
        </w:r>
        <w:r w:rsidR="00BA66C2" w:rsidDel="00EE61DD">
          <w:delText>, which</w:delText>
        </w:r>
        <w:r w:rsidR="002B0629" w:rsidDel="00EE61DD">
          <w:delText xml:space="preserve"> increase</w:delText>
        </w:r>
        <w:r w:rsidR="00BA66C2" w:rsidDel="00EE61DD">
          <w:delText xml:space="preserve">d the </w:delText>
        </w:r>
        <w:r w:rsidR="00C05636" w:rsidDel="00EE61DD">
          <w:delText xml:space="preserve">passive stress. </w:delText>
        </w:r>
        <w:r w:rsidR="00BA66C2" w:rsidDel="00EE61DD">
          <w:delText xml:space="preserve">The deviation </w:delText>
        </w:r>
        <w:r w:rsidR="00C05636" w:rsidDel="00EE61DD">
          <w:delText xml:space="preserve">in </w:delText>
        </w:r>
        <w:r w:rsidR="008F06C5" w:rsidDel="00EE61DD">
          <w:delText>intracellular</w:delText>
        </w:r>
        <w:r w:rsidR="00C05636" w:rsidDel="00EE61DD">
          <w:delText xml:space="preserve"> passive stress from its </w:delText>
        </w:r>
        <w:commentRangeStart w:id="4299"/>
        <w:r w:rsidR="00C05636" w:rsidDel="00EE61DD">
          <w:delText>homeostatic level</w:delText>
        </w:r>
        <w:r w:rsidR="008F06C5" w:rsidDel="00EE61DD">
          <w:delText xml:space="preserve"> (setpoint) </w:delText>
        </w:r>
        <w:commentRangeEnd w:id="4299"/>
        <w:r w:rsidR="00597DB4" w:rsidDel="00EE61DD">
          <w:rPr>
            <w:rStyle w:val="CommentReference"/>
          </w:rPr>
          <w:commentReference w:id="4299"/>
        </w:r>
        <w:r w:rsidR="008F06C5" w:rsidDel="00EE61DD">
          <w:delText xml:space="preserve">drove the eccentric growth law to </w:delText>
        </w:r>
        <w:r w:rsidR="003073C3" w:rsidDel="00EE61DD">
          <w:delText>increase the number of half-sarcomeres</w:delText>
        </w:r>
        <w:r w:rsidR="00BA66C2" w:rsidDel="00EE61DD">
          <w:delText xml:space="preserve"> in series</w:delText>
        </w:r>
        <w:r w:rsidR="003073C3" w:rsidDel="00EE61DD">
          <w:delText xml:space="preserve"> (Fig</w:delText>
        </w:r>
        <w:r w:rsidR="009B68EC" w:rsidDel="00EE61DD">
          <w:delText>ure</w:delText>
        </w:r>
        <w:r w:rsidR="003073C3" w:rsidDel="00EE61DD">
          <w:delText xml:space="preserve"> </w:delText>
        </w:r>
        <w:r w:rsidR="00CD12F8" w:rsidDel="00EE61DD">
          <w:rPr>
            <w:b w:val="0"/>
          </w:rPr>
          <w:fldChar w:fldCharType="begin"/>
        </w:r>
        <w:r w:rsidR="00CD12F8" w:rsidDel="00EE61DD">
          <w:delInstrText xml:space="preserve"> seq figure fig10 </w:delInstrText>
        </w:r>
        <w:r w:rsidR="00CD12F8" w:rsidDel="00EE61DD">
          <w:rPr>
            <w:b w:val="0"/>
          </w:rPr>
          <w:fldChar w:fldCharType="separate"/>
        </w:r>
        <w:r w:rsidR="00A668A3" w:rsidDel="00EE61DD">
          <w:rPr>
            <w:noProof/>
          </w:rPr>
          <w:delText>10</w:delText>
        </w:r>
        <w:r w:rsidR="00CD12F8" w:rsidDel="00EE61DD">
          <w:rPr>
            <w:b w:val="0"/>
            <w:noProof/>
          </w:rPr>
          <w:fldChar w:fldCharType="end"/>
        </w:r>
        <w:r w:rsidR="003073C3" w:rsidDel="00EE61DD">
          <w:delText>).</w:delText>
        </w:r>
        <w:r w:rsidR="00B61062" w:rsidDel="00EE61DD">
          <w:delText xml:space="preserve"> </w:delText>
        </w:r>
        <w:r w:rsidR="00BA66C2" w:rsidDel="00EE61DD">
          <w:delText xml:space="preserve">This increase in the </w:delText>
        </w:r>
        <w:r w:rsidR="00375B23" w:rsidDel="00EE61DD">
          <w:delText xml:space="preserve">number of half-sarcomeres then re-normalized the </w:delText>
        </w:r>
        <w:r w:rsidR="00462EC8" w:rsidDel="00EE61DD">
          <w:delText xml:space="preserve">half-sarcomere length and associated </w:delText>
        </w:r>
        <w:r w:rsidR="001D3712" w:rsidDel="00EE61DD">
          <w:delText xml:space="preserve">passive stress back to the normal range. </w:delText>
        </w:r>
        <w:r w:rsidR="00830D9B" w:rsidDel="00EE61DD">
          <w:delText>Fig</w:delText>
        </w:r>
        <w:r w:rsidR="009B68EC" w:rsidDel="00EE61DD">
          <w:delText>ure</w:delText>
        </w:r>
        <w:r w:rsidR="00830D9B" w:rsidDel="00EE61DD">
          <w:delText xml:space="preserve"> S</w:delText>
        </w:r>
        <w:r w:rsidR="00CD12F8" w:rsidDel="00EE61DD">
          <w:rPr>
            <w:b w:val="0"/>
          </w:rPr>
          <w:fldChar w:fldCharType="begin"/>
        </w:r>
        <w:r w:rsidR="00CD12F8" w:rsidDel="00EE61DD">
          <w:delInstrText xml:space="preserve"> seq sfigure figs5 </w:delInstrText>
        </w:r>
        <w:r w:rsidR="00CD12F8" w:rsidDel="00EE61DD">
          <w:rPr>
            <w:b w:val="0"/>
          </w:rPr>
          <w:fldChar w:fldCharType="separate"/>
        </w:r>
        <w:r w:rsidR="00A668A3" w:rsidDel="00EE61DD">
          <w:rPr>
            <w:noProof/>
          </w:rPr>
          <w:delText>6</w:delText>
        </w:r>
        <w:r w:rsidR="00CD12F8" w:rsidDel="00EE61DD">
          <w:rPr>
            <w:b w:val="0"/>
            <w:noProof/>
          </w:rPr>
          <w:fldChar w:fldCharType="end"/>
        </w:r>
        <w:r w:rsidR="00830D9B" w:rsidDel="00EE61DD">
          <w:delText xml:space="preserve"> </w:delText>
        </w:r>
        <w:r w:rsidR="002F4FD7" w:rsidDel="00EE61DD">
          <w:delText xml:space="preserve">confirms that the </w:delText>
        </w:r>
        <w:commentRangeStart w:id="4300"/>
        <w:r w:rsidR="002F4FD7" w:rsidDel="00EE61DD">
          <w:delText xml:space="preserve">mean intracellular passive stress </w:delText>
        </w:r>
        <w:commentRangeEnd w:id="4300"/>
        <w:r w:rsidR="00597DB4" w:rsidDel="00EE61DD">
          <w:rPr>
            <w:rStyle w:val="CommentReference"/>
          </w:rPr>
          <w:commentReference w:id="4300"/>
        </w:r>
        <w:r w:rsidR="0045581C" w:rsidDel="00EE61DD">
          <w:delText>reaches</w:delText>
        </w:r>
        <w:r w:rsidR="002F4FD7" w:rsidDel="00EE61DD">
          <w:delText xml:space="preserve"> the setpoint</w:delText>
        </w:r>
        <w:r w:rsidR="0045581C" w:rsidDel="00EE61DD">
          <w:delText xml:space="preserve"> level</w:delText>
        </w:r>
        <w:r w:rsidR="002F4FD7" w:rsidDel="00EE61DD">
          <w:delText xml:space="preserve"> at final steady state. </w:delText>
        </w:r>
      </w:del>
    </w:p>
    <w:p w14:paraId="206AEAF8" w14:textId="1991FA78" w:rsidR="00746944" w:rsidDel="00D70F8B" w:rsidRDefault="00746944">
      <w:pPr>
        <w:pStyle w:val="Heading2"/>
        <w:rPr>
          <w:del w:id="4301" w:author="Sharifi, Hossein" w:date="2021-11-19T13:46:00Z"/>
        </w:rPr>
        <w:pPrChange w:id="4302" w:author="Sharifi, Hossein" w:date="2021-12-13T09:19:00Z">
          <w:pPr>
            <w:spacing w:before="120" w:after="240" w:line="240" w:lineRule="auto"/>
            <w:jc w:val="both"/>
          </w:pPr>
        </w:pPrChange>
      </w:pPr>
    </w:p>
    <w:p w14:paraId="0CEF9328" w14:textId="396FA83E" w:rsidR="00746944" w:rsidDel="00CC03B2" w:rsidRDefault="00746944">
      <w:pPr>
        <w:pStyle w:val="Heading2"/>
        <w:rPr>
          <w:del w:id="4303" w:author="Sharifi, Hossein" w:date="2021-12-13T09:19:00Z"/>
        </w:rPr>
        <w:pPrChange w:id="4304" w:author="Sharifi, Hossein" w:date="2021-12-13T09:19:00Z">
          <w:pPr/>
        </w:pPrChange>
      </w:pPr>
      <w:del w:id="4305" w:author="Sharifi, Hossein" w:date="2021-11-19T13:46:00Z">
        <w:r w:rsidDel="00D70F8B">
          <w:br w:type="page"/>
        </w:r>
      </w:del>
    </w:p>
    <w:p w14:paraId="5D957ED9" w14:textId="40AF11EE" w:rsidR="00FF1FD4" w:rsidDel="00CC03B2" w:rsidRDefault="00FF1FD4">
      <w:pPr>
        <w:pStyle w:val="Heading2"/>
        <w:rPr>
          <w:del w:id="4306" w:author="Sharifi, Hossein" w:date="2021-12-13T09:18:00Z"/>
        </w:rPr>
        <w:pPrChange w:id="4307" w:author="Sharifi, Hossein" w:date="2021-12-13T09:19:00Z">
          <w:pPr>
            <w:spacing w:before="120" w:after="240" w:line="240" w:lineRule="auto"/>
            <w:jc w:val="both"/>
          </w:pPr>
        </w:pPrChange>
      </w:pPr>
    </w:p>
    <w:p w14:paraId="200F3BE6" w14:textId="479144C1" w:rsidR="001E6A1D" w:rsidDel="00EE61DD" w:rsidRDefault="00801324">
      <w:pPr>
        <w:pStyle w:val="Heading2"/>
        <w:rPr>
          <w:del w:id="4308" w:author="Sharifi, Hossein" w:date="2021-11-22T21:01:00Z"/>
        </w:rPr>
        <w:pPrChange w:id="4309" w:author="Sharifi, Hossein" w:date="2021-12-13T09:19:00Z">
          <w:pPr>
            <w:spacing w:before="120" w:after="240" w:line="240" w:lineRule="auto"/>
            <w:jc w:val="center"/>
          </w:pPr>
        </w:pPrChange>
      </w:pPr>
      <w:del w:id="4310" w:author="Sharifi, Hossein" w:date="2021-11-22T21:01:00Z">
        <w:r w:rsidDel="00EE61DD">
          <w:rPr>
            <w:b w:val="0"/>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del>
    </w:p>
    <w:p w14:paraId="7205616F" w14:textId="083325E9" w:rsidR="00F943CF" w:rsidRPr="00B72815" w:rsidDel="00EE61DD" w:rsidRDefault="00F943CF">
      <w:pPr>
        <w:pStyle w:val="Heading2"/>
        <w:rPr>
          <w:del w:id="4311" w:author="Sharifi, Hossein" w:date="2021-11-22T21:01:00Z"/>
        </w:rPr>
        <w:pPrChange w:id="4312" w:author="Sharifi, Hossein" w:date="2021-12-13T09:19:00Z">
          <w:pPr>
            <w:spacing w:after="200" w:line="240" w:lineRule="auto"/>
            <w:jc w:val="center"/>
          </w:pPr>
        </w:pPrChange>
      </w:pPr>
      <w:del w:id="4313" w:author="Sharifi, Hossein" w:date="2021-11-22T21:01:00Z">
        <w:r w:rsidRPr="00F11378" w:rsidDel="00EE61DD">
          <w:rPr>
            <w:bCs/>
          </w:rPr>
          <w:delText>Fig</w:delText>
        </w:r>
        <w:r w:rsidR="009B68EC" w:rsidDel="00EE61DD">
          <w:rPr>
            <w:bCs/>
          </w:rPr>
          <w:delText>ure</w:delText>
        </w:r>
        <w:r w:rsidRPr="00F11378" w:rsidDel="00EE61DD">
          <w:rPr>
            <w:bCs/>
          </w:rPr>
          <w:delText xml:space="preserve"> </w:delText>
        </w:r>
        <w:r w:rsidRPr="00F11378" w:rsidDel="00EE61DD">
          <w:rPr>
            <w:b w:val="0"/>
            <w:bCs/>
          </w:rPr>
          <w:fldChar w:fldCharType="begin"/>
        </w:r>
        <w:r w:rsidRPr="00F11378" w:rsidDel="00EE61DD">
          <w:rPr>
            <w:bCs/>
          </w:rPr>
          <w:delInstrText xml:space="preserve"> seq figure </w:delInstrText>
        </w:r>
        <w:r w:rsidRPr="00F11378" w:rsidDel="00EE61DD">
          <w:rPr>
            <w:b w:val="0"/>
            <w:bCs/>
          </w:rPr>
          <w:fldChar w:fldCharType="separate"/>
        </w:r>
      </w:del>
      <w:del w:id="4314" w:author="Sharifi, Hossein" w:date="2021-11-22T17:09:00Z">
        <w:r w:rsidR="00A668A3" w:rsidDel="0031563F">
          <w:rPr>
            <w:bCs/>
            <w:noProof/>
          </w:rPr>
          <w:delText>10</w:delText>
        </w:r>
      </w:del>
      <w:del w:id="4315" w:author="Sharifi, Hossein" w:date="2021-11-22T21:01:00Z">
        <w:r w:rsidRPr="00F11378" w:rsidDel="00EE61DD">
          <w:rPr>
            <w:b w:val="0"/>
            <w:bCs/>
          </w:rPr>
          <w:fldChar w:fldCharType="end"/>
        </w:r>
        <w:r w:rsidRPr="00F11378" w:rsidDel="00EE61DD">
          <w:rPr>
            <w:bCs/>
          </w:rPr>
          <w:delText>. Effects of volume overloading on</w:delText>
        </w:r>
        <w:r w:rsidR="00220385" w:rsidDel="00EE61DD">
          <w:rPr>
            <w:bCs/>
          </w:rPr>
          <w:delText xml:space="preserve"> intracellular passive stress and development of</w:delText>
        </w:r>
        <w:r w:rsidRPr="00F11378" w:rsidDel="00EE61DD">
          <w:rPr>
            <w:bCs/>
          </w:rPr>
          <w:delText xml:space="preserve"> </w:delText>
        </w:r>
        <w:r w:rsidR="00F11378" w:rsidRPr="00F11378" w:rsidDel="00EE61DD">
          <w:rPr>
            <w:bCs/>
          </w:rPr>
          <w:delText>eccentric growth.</w:delText>
        </w:r>
        <w:r w:rsidR="00BF09A9" w:rsidDel="00EE61DD">
          <w:rPr>
            <w:bCs/>
          </w:rPr>
          <w:delText xml:space="preserve"> </w:delText>
        </w:r>
        <w:r w:rsidR="00BA66C2" w:rsidDel="00EE61DD">
          <w:delText xml:space="preserve">The simulated results are taken from </w:delText>
        </w:r>
        <w:r w:rsidR="00C16C59" w:rsidDel="00EE61DD">
          <w:delText>Fig</w:delText>
        </w:r>
        <w:r w:rsidR="009B68EC" w:rsidDel="00EE61DD">
          <w:delText>ure</w:delText>
        </w:r>
        <w:r w:rsidR="00C16C59" w:rsidDel="00EE61DD">
          <w:delText xml:space="preserve"> </w:delText>
        </w:r>
        <w:r w:rsidR="00CD12F8" w:rsidDel="00EE61DD">
          <w:rPr>
            <w:b w:val="0"/>
          </w:rPr>
          <w:fldChar w:fldCharType="begin"/>
        </w:r>
        <w:r w:rsidR="00CD12F8" w:rsidDel="00EE61DD">
          <w:delInstrText xml:space="preserve"> seq figure fig3 </w:delInstrText>
        </w:r>
        <w:r w:rsidR="00CD12F8" w:rsidDel="00EE61DD">
          <w:rPr>
            <w:b w:val="0"/>
          </w:rPr>
          <w:fldChar w:fldCharType="separate"/>
        </w:r>
        <w:r w:rsidR="00A668A3" w:rsidDel="00EE61DD">
          <w:rPr>
            <w:noProof/>
          </w:rPr>
          <w:delText>3</w:delText>
        </w:r>
        <w:r w:rsidR="00CD12F8" w:rsidDel="00EE61DD">
          <w:rPr>
            <w:b w:val="0"/>
            <w:noProof/>
          </w:rPr>
          <w:fldChar w:fldCharType="end"/>
        </w:r>
        <w:r w:rsidR="00C16C59" w:rsidDel="00EE61DD">
          <w:delText>.</w:delText>
        </w:r>
        <w:r w:rsidR="00BA66C2" w:rsidDel="00EE61DD">
          <w:delText xml:space="preserve"> Pulsatile parameters such as half-sarcomere length, are shown with an envelope of the response. </w:delText>
        </w:r>
        <w:commentRangeStart w:id="4316"/>
        <w:r w:rsidR="00B72815" w:rsidDel="00EE61DD">
          <w:delText>S</w:delText>
        </w:r>
        <w:r w:rsidR="00B72815" w:rsidDel="00EE61DD">
          <w:rPr>
            <w:vertAlign w:val="subscript"/>
          </w:rPr>
          <w:delText>ecc</w:delText>
        </w:r>
        <w:r w:rsidR="00B72815" w:rsidDel="00EE61DD">
          <w:delText xml:space="preserve"> is</w:delText>
        </w:r>
        <w:r w:rsidR="00BA66C2" w:rsidDel="00EE61DD">
          <w:delText xml:space="preserve"> the</w:delText>
        </w:r>
        <w:r w:rsidR="00B72815" w:rsidDel="00EE61DD">
          <w:delText xml:space="preserve"> </w:delText>
        </w:r>
        <w:commentRangeStart w:id="4317"/>
        <w:r w:rsidR="00B72815" w:rsidDel="00EE61DD">
          <w:delText>driving</w:delText>
        </w:r>
        <w:r w:rsidR="00B80A0C" w:rsidDel="00EE61DD">
          <w:delText>/stimulus</w:delText>
        </w:r>
        <w:r w:rsidR="00B72815" w:rsidDel="00EE61DD">
          <w:delText xml:space="preserve"> </w:delText>
        </w:r>
        <w:commentRangeEnd w:id="4317"/>
        <w:r w:rsidR="0089671A" w:rsidDel="00EE61DD">
          <w:rPr>
            <w:rStyle w:val="CommentReference"/>
          </w:rPr>
          <w:commentReference w:id="4317"/>
        </w:r>
        <w:r w:rsidR="00B72815" w:rsidDel="00EE61DD">
          <w:delText>signal</w:delText>
        </w:r>
        <w:r w:rsidR="00B80A0C" w:rsidDel="00EE61DD">
          <w:delText xml:space="preserve"> for eccentric growth. S</w:delText>
        </w:r>
        <w:r w:rsidR="00B80A0C" w:rsidDel="00EE61DD">
          <w:rPr>
            <w:vertAlign w:val="subscript"/>
          </w:rPr>
          <w:delText>set</w:delText>
        </w:r>
        <w:r w:rsidR="00B80A0C" w:rsidDel="00EE61DD">
          <w:delText xml:space="preserve"> is </w:delText>
        </w:r>
        <w:r w:rsidR="00BA66C2" w:rsidDel="00EE61DD">
          <w:delText xml:space="preserve">the </w:delText>
        </w:r>
        <w:r w:rsidR="00B80A0C" w:rsidDel="00EE61DD">
          <w:delText xml:space="preserve">setpoint level for </w:delText>
        </w:r>
        <w:r w:rsidR="00BA66C2" w:rsidDel="00EE61DD">
          <w:delText xml:space="preserve">the </w:delText>
        </w:r>
        <w:r w:rsidR="00602817" w:rsidDel="00EE61DD">
          <w:delText>eccentric growth law.</w:delText>
        </w:r>
        <w:r w:rsidR="00B72815" w:rsidDel="00EE61DD">
          <w:delText xml:space="preserve"> </w:delText>
        </w:r>
        <w:commentRangeEnd w:id="4316"/>
        <w:r w:rsidR="0089671A" w:rsidDel="00EE61DD">
          <w:rPr>
            <w:rStyle w:val="CommentReference"/>
          </w:rPr>
          <w:commentReference w:id="4316"/>
        </w:r>
      </w:del>
    </w:p>
    <w:p w14:paraId="068C908E" w14:textId="1112376C" w:rsidR="00DD17CD" w:rsidDel="00CC03B2" w:rsidRDefault="00DD17CD">
      <w:pPr>
        <w:pStyle w:val="Heading2"/>
        <w:rPr>
          <w:del w:id="4318" w:author="Sharifi, Hossein" w:date="2021-12-13T09:18:00Z"/>
        </w:rPr>
        <w:pPrChange w:id="4319" w:author="Sharifi, Hossein" w:date="2021-12-13T09:19:00Z">
          <w:pPr>
            <w:spacing w:after="200" w:line="240" w:lineRule="auto"/>
          </w:pPr>
        </w:pPrChange>
      </w:pPr>
    </w:p>
    <w:p w14:paraId="2F92481A" w14:textId="174FA0D2" w:rsidR="00FE2576" w:rsidDel="00CC03B2" w:rsidRDefault="00DD17CD">
      <w:pPr>
        <w:pStyle w:val="Heading2"/>
        <w:rPr>
          <w:del w:id="4320" w:author="Sharifi, Hossein" w:date="2021-12-13T09:18:00Z"/>
        </w:rPr>
        <w:pPrChange w:id="4321" w:author="Sharifi, Hossein" w:date="2021-12-13T09:19:00Z">
          <w:pPr/>
        </w:pPrChange>
      </w:pPr>
      <w:del w:id="4322" w:author="Sharifi, Hossein" w:date="2021-12-13T09:18:00Z">
        <w:r w:rsidDel="00CC03B2">
          <w:br w:type="page"/>
        </w:r>
      </w:del>
    </w:p>
    <w:p w14:paraId="5D686C12" w14:textId="2FAC8F1D" w:rsidR="00413D0B" w:rsidRDefault="001F0098">
      <w:pPr>
        <w:pStyle w:val="Heading2"/>
        <w:pPrChange w:id="4323" w:author="Sharifi, Hossein" w:date="2021-12-13T09:19:00Z">
          <w:pPr>
            <w:pStyle w:val="Heading2"/>
            <w:spacing w:line="240" w:lineRule="auto"/>
          </w:pPr>
        </w:pPrChange>
      </w:pPr>
      <w:r w:rsidRPr="001F0098">
        <w:t xml:space="preserve">Comparison with </w:t>
      </w:r>
      <w:r w:rsidR="009E6D62">
        <w:t>existing</w:t>
      </w:r>
      <w:r w:rsidRPr="001F0098">
        <w:t xml:space="preserve"> models of LV growth</w:t>
      </w:r>
    </w:p>
    <w:p w14:paraId="508D432E" w14:textId="2CEDE6CE" w:rsidR="00A90769" w:rsidRDefault="008E4B9E" w:rsidP="00F34279">
      <w:pPr>
        <w:spacing w:line="240" w:lineRule="auto"/>
        <w:jc w:val="both"/>
      </w:pPr>
      <w:ins w:id="4324" w:author="Sharifi, Hossein" w:date="2021-11-25T08:16:00Z">
        <w:r>
          <w:t xml:space="preserve">Although many other </w:t>
        </w:r>
        <w:r w:rsidR="00DC208E">
          <w:t xml:space="preserve">computational models </w:t>
        </w:r>
        <w:del w:id="4325" w:author="Wenk, Jonathan F. [9]" w:date="2021-12-18T15:01:00Z">
          <w:r w:rsidR="00DC208E" w:rsidDel="00553008">
            <w:delText xml:space="preserve">of LV growth </w:delText>
          </w:r>
        </w:del>
        <w:r w:rsidR="00DC208E">
          <w:t xml:space="preserve">have been developed and shed light on the underlying </w:t>
        </w:r>
      </w:ins>
      <w:ins w:id="4326" w:author="Sharifi, Hossein" w:date="2021-11-25T08:17:00Z">
        <w:r w:rsidR="00784B01">
          <w:t>mechanics o</w:t>
        </w:r>
      </w:ins>
      <w:ins w:id="4327" w:author="Sharifi, Hossein" w:date="2021-12-10T12:57:00Z">
        <w:r w:rsidR="00E44614">
          <w:t>f</w:t>
        </w:r>
      </w:ins>
      <w:ins w:id="4328" w:author="Sharifi, Hossein" w:date="2021-11-25T08:17:00Z">
        <w:r w:rsidR="00784B01">
          <w:t xml:space="preserve"> LV growth, </w:t>
        </w:r>
        <w:del w:id="4329" w:author="Wenk, Jonathan F. [9]" w:date="2021-12-18T15:01:00Z">
          <w:r w:rsidR="00784B01" w:rsidDel="00553008">
            <w:delText>they</w:delText>
          </w:r>
        </w:del>
      </w:ins>
      <w:ins w:id="4330" w:author="Wenk, Jonathan F. [9]" w:date="2021-12-18T15:01:00Z">
        <w:r w:rsidR="00553008">
          <w:t>there are</w:t>
        </w:r>
      </w:ins>
      <w:ins w:id="4331" w:author="Sharifi, Hossein" w:date="2021-11-25T08:17:00Z">
        <w:r w:rsidR="00784B01">
          <w:t xml:space="preserve"> </w:t>
        </w:r>
      </w:ins>
      <w:ins w:id="4332" w:author="Sharifi, Hossein" w:date="2021-11-29T10:14:00Z">
        <w:r w:rsidR="000C7F17">
          <w:t xml:space="preserve">still </w:t>
        </w:r>
      </w:ins>
      <w:ins w:id="4333" w:author="Sharifi, Hossein" w:date="2021-11-25T08:17:00Z">
        <w:del w:id="4334" w:author="Wenk, Jonathan F. [9]" w:date="2021-12-18T15:01:00Z">
          <w:r w:rsidR="00784B01" w:rsidDel="00553008">
            <w:delText xml:space="preserve">have </w:delText>
          </w:r>
        </w:del>
        <w:r w:rsidR="00784B01">
          <w:t>limitations that need to be addressed</w:t>
        </w:r>
        <w:r w:rsidR="0092553B">
          <w:t xml:space="preserve"> </w:t>
        </w:r>
      </w:ins>
      <w:commentRangeStart w:id="4335"/>
      <w:del w:id="4336" w:author="Sharifi, Hossein" w:date="2021-11-25T08:17:00Z">
        <w:r w:rsidR="00133F89" w:rsidDel="0092553B">
          <w:delText>In recent</w:delText>
        </w:r>
        <w:r w:rsidR="00947737" w:rsidDel="0092553B">
          <w:delText xml:space="preserve"> decades</w:delText>
        </w:r>
        <w:commentRangeEnd w:id="4335"/>
        <w:r w:rsidR="0089671A" w:rsidDel="0092553B">
          <w:rPr>
            <w:rStyle w:val="CommentReference"/>
          </w:rPr>
          <w:commentReference w:id="4335"/>
        </w:r>
        <w:r w:rsidR="006A2D46" w:rsidDel="0092553B">
          <w:delText xml:space="preserve">, </w:delText>
        </w:r>
        <w:r w:rsidR="00630094" w:rsidDel="0092553B">
          <w:delText>many other</w:delText>
        </w:r>
        <w:r w:rsidR="0017300E" w:rsidDel="0092553B">
          <w:delText xml:space="preserve"> computational models of LV growth </w:delText>
        </w:r>
        <w:r w:rsidR="009C280E" w:rsidDel="0092553B">
          <w:delText>have been developed</w:delText>
        </w:r>
        <w:r w:rsidR="00F06CB3" w:rsidDel="0092553B">
          <w:delText xml:space="preserve">. </w:delText>
        </w:r>
        <w:r w:rsidR="009040BD" w:rsidDel="0092553B">
          <w:delText xml:space="preserve">Although these models have </w:delText>
        </w:r>
        <w:r w:rsidR="009167B7" w:rsidDel="0092553B">
          <w:delText>shed light on</w:delText>
        </w:r>
        <w:r w:rsidR="00E046DE" w:rsidDel="0092553B">
          <w:delText xml:space="preserve"> </w:delText>
        </w:r>
        <w:r w:rsidR="009167B7" w:rsidDel="0092553B">
          <w:delText xml:space="preserve">the underlying mechanics of LV growth, </w:delText>
        </w:r>
        <w:r w:rsidR="00FC24A6" w:rsidDel="0092553B">
          <w:delText xml:space="preserve">there are </w:delText>
        </w:r>
        <w:r w:rsidR="003B6B95" w:rsidDel="0092553B">
          <w:delText xml:space="preserve">still limitations </w:delText>
        </w:r>
      </w:del>
      <w:r w:rsidR="005F5FC2">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CF3478">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 </w:instrText>
      </w:r>
      <w:r w:rsidR="00CF3478">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EN.CITE.DATA </w:instrText>
      </w:r>
      <w:r w:rsidR="00CF3478">
        <w:fldChar w:fldCharType="end"/>
      </w:r>
      <w:r w:rsidR="005F42A3">
        <w:fldChar w:fldCharType="separate"/>
      </w:r>
      <w:r w:rsidR="00CF3478">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 </w:instrText>
      </w:r>
      <w:r w:rsidR="00CF3478">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EN.CITE.DATA </w:instrText>
      </w:r>
      <w:r w:rsidR="00CF3478">
        <w:fldChar w:fldCharType="end"/>
      </w:r>
      <w:r w:rsidR="00A24D8B">
        <w:fldChar w:fldCharType="separate"/>
      </w:r>
      <w:r w:rsidR="00CF3478">
        <w:rPr>
          <w:noProof/>
        </w:rPr>
        <w:t>(Kerckhoffs et al., 2012; Lee et al., 2016; Arumugam et al., 2019)</w:t>
      </w:r>
      <w:r w:rsidR="00A24D8B">
        <w:fldChar w:fldCharType="end"/>
      </w:r>
      <w:del w:id="4337" w:author="Sharifi, Hossein" w:date="2021-11-29T10:18:00Z">
        <w:r w:rsidR="00B7607E" w:rsidDel="00A24D8B">
          <w:delText xml:space="preserve"> </w:delText>
        </w:r>
        <w:r w:rsidR="00B7607E" w:rsidDel="00A24D8B">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rsidDel="00A24D8B">
          <w:delInstrText xml:space="preserve"> ADDIN EN.CITE </w:delInstrText>
        </w:r>
        <w:r w:rsidR="00B7607E" w:rsidDel="00A24D8B">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rsidDel="00A24D8B">
          <w:delInstrText xml:space="preserve"> ADDIN EN.CITE.DATA </w:delInstrText>
        </w:r>
        <w:r w:rsidR="00B7607E" w:rsidDel="00A24D8B">
          <w:fldChar w:fldCharType="end"/>
        </w:r>
        <w:r w:rsidR="00B7607E" w:rsidDel="00A24D8B">
          <w:fldChar w:fldCharType="separate"/>
        </w:r>
        <w:r w:rsidR="00B7607E" w:rsidDel="00A24D8B">
          <w:rPr>
            <w:noProof/>
          </w:rPr>
          <w:delText>(Arts et al., 2005; Kerckhoffs et al., 2012; Lee et al., 2016)</w:delText>
        </w:r>
        <w:r w:rsidR="00B7607E" w:rsidDel="00A24D8B">
          <w:fldChar w:fldCharType="end"/>
        </w:r>
      </w:del>
      <w:r w:rsidR="005A7E26">
        <w:t xml:space="preserve"> </w:t>
      </w:r>
      <w:r w:rsidR="000B389B">
        <w:t>investigated the mechanics of LV growth</w:t>
      </w:r>
      <w:r w:rsidR="00FC24A6">
        <w:t>,</w:t>
      </w:r>
      <w:r w:rsidR="000B389B">
        <w:t xml:space="preserve"> </w:t>
      </w:r>
      <w:ins w:id="4338" w:author="Wenk, Jonathan F. [9]" w:date="2021-12-18T15:02:00Z">
        <w:r w:rsidR="00553008">
          <w:t xml:space="preserve">which were </w:t>
        </w:r>
      </w:ins>
      <w:r w:rsidR="00FC24A6">
        <w:t xml:space="preserve">performed </w:t>
      </w:r>
      <w:r w:rsidR="000B389B">
        <w:t xml:space="preserve">under </w:t>
      </w:r>
      <w:r w:rsidR="00FC24A6">
        <w:t xml:space="preserve">a </w:t>
      </w:r>
      <w:r w:rsidR="000B389B">
        <w:t>full cardiac cycle</w:t>
      </w:r>
      <w:r w:rsidR="00FC24A6">
        <w:t>,</w:t>
      </w:r>
      <w:r w:rsidR="00F45AF5">
        <w:t xml:space="preserve"> </w:t>
      </w:r>
      <w:del w:id="4339" w:author="Wenk, Jonathan F. [9]" w:date="2021-12-18T15:02:00Z">
        <w:r w:rsidR="008D20B8" w:rsidDel="00553008">
          <w:delText>where</w:delText>
        </w:r>
        <w:r w:rsidR="008907A8" w:rsidDel="00553008">
          <w:delText xml:space="preserve"> </w:delText>
        </w:r>
      </w:del>
      <w:ins w:id="4340" w:author="Wenk, Jonathan F. [9]" w:date="2021-12-18T15:02:00Z">
        <w:r w:rsidR="00553008">
          <w:t>but</w:t>
        </w:r>
        <w:r w:rsidR="00553008">
          <w:t xml:space="preserve"> </w:t>
        </w:r>
      </w:ins>
      <w:r w:rsidR="0098427E">
        <w:t xml:space="preserve">the contractile </w:t>
      </w:r>
      <w:r w:rsidR="008D20B8">
        <w:t xml:space="preserve">function </w:t>
      </w:r>
      <w:r w:rsidR="0098427E">
        <w:t xml:space="preserve">was simulated using phenomenological </w:t>
      </w:r>
      <w:commentRangeStart w:id="4341"/>
      <w:commentRangeStart w:id="4342"/>
      <w:r w:rsidR="0098427E">
        <w:t>Hill-type models</w:t>
      </w:r>
      <w:commentRangeEnd w:id="4341"/>
      <w:r w:rsidR="0089671A">
        <w:rPr>
          <w:rStyle w:val="CommentReference"/>
        </w:rPr>
        <w:commentReference w:id="4341"/>
      </w:r>
      <w:commentRangeEnd w:id="4342"/>
      <w:r w:rsidR="00500DA5">
        <w:rPr>
          <w:rStyle w:val="CommentReference"/>
        </w:rPr>
        <w:commentReference w:id="4342"/>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 </w:instrText>
      </w:r>
      <w:r w:rsidR="00CF3478">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EN.CITE.DATA </w:instrText>
      </w:r>
      <w:r w:rsidR="00CF3478">
        <w:fldChar w:fldCharType="end"/>
      </w:r>
      <w:r w:rsidR="00542859">
        <w:fldChar w:fldCharType="separate"/>
      </w:r>
      <w:r w:rsidR="00CF3478">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ins w:id="4343" w:author="Wenk, Jonathan F. [9]" w:date="2021-12-18T15:03:00Z">
        <w:r w:rsidR="00553008">
          <w:t xml:space="preserve">a </w:t>
        </w:r>
      </w:ins>
      <w:r w:rsidR="00542859">
        <w:t>full cardiac cycle</w:t>
      </w:r>
      <w:del w:id="4344" w:author="Sharifi, Hossein" w:date="2021-12-02T11:00:00Z">
        <w:r w:rsidR="00542859" w:rsidDel="001C6E56">
          <w:delText>s</w:delText>
        </w:r>
      </w:del>
      <w:r w:rsidR="00542859">
        <w:t xml:space="preserve">. </w:t>
      </w:r>
      <w:r w:rsidR="002F58A0" w:rsidRPr="002F58A0">
        <w:t>Rondanina and Bovendeerd</w:t>
      </w:r>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 </w:instrText>
      </w:r>
      <w:r w:rsidR="00CF3478">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EN.CITE.DATA </w:instrText>
      </w:r>
      <w:r w:rsidR="00CF3478">
        <w:fldChar w:fldCharType="end"/>
      </w:r>
      <w:r w:rsidR="007156EA">
        <w:fldChar w:fldCharType="separate"/>
      </w:r>
      <w:r w:rsidR="00CF3478">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4345"/>
      <w:commentRangeStart w:id="4346"/>
      <w:r w:rsidR="0040177A" w:rsidRPr="0040177A">
        <w:t>one-fiber model of cardiac function</w:t>
      </w:r>
      <w:ins w:id="4347" w:author="Sharifi, Hossein" w:date="2021-11-25T08:02:00Z">
        <w:r w:rsidR="005F4001">
          <w:t>.</w:t>
        </w:r>
      </w:ins>
      <w:ins w:id="4348" w:author="Sharifi, Hossein" w:date="2021-11-25T08:03:00Z">
        <w:r w:rsidR="005F4001">
          <w:t xml:space="preserve"> This model </w:t>
        </w:r>
        <w:del w:id="4349" w:author="Wenk, Jonathan F. [9]" w:date="2021-12-18T15:04:00Z">
          <w:r w:rsidR="005F4001" w:rsidDel="005B2C76">
            <w:delText xml:space="preserve">essentially </w:delText>
          </w:r>
        </w:del>
        <w:r w:rsidR="00CA16BE">
          <w:t>related the</w:t>
        </w:r>
      </w:ins>
      <w:del w:id="4350" w:author="Sharifi, Hossein" w:date="2021-11-25T08:03:00Z">
        <w:r w:rsidR="00201EBC" w:rsidDel="00CA16BE">
          <w:delText xml:space="preserve"> </w:delText>
        </w:r>
      </w:del>
      <w:commentRangeEnd w:id="4345"/>
      <w:r w:rsidR="0089671A">
        <w:rPr>
          <w:rStyle w:val="CommentReference"/>
        </w:rPr>
        <w:commentReference w:id="4345"/>
      </w:r>
      <w:commentRangeEnd w:id="4346"/>
      <w:r w:rsidR="00C1518D">
        <w:rPr>
          <w:rStyle w:val="CommentReference"/>
        </w:rPr>
        <w:commentReference w:id="4346"/>
      </w:r>
      <w:del w:id="4351" w:author="Sharifi, Hossein" w:date="2021-11-25T08:03:00Z">
        <w:r w:rsidR="00467B88" w:rsidDel="00CA16BE">
          <w:delText>to relate</w:delText>
        </w:r>
      </w:del>
      <w:r w:rsidR="00467B88">
        <w:t xml:space="preserve"> </w:t>
      </w:r>
      <w:del w:id="4352" w:author="Sharifi, Hossein" w:date="2021-11-25T08:03:00Z">
        <w:r w:rsidR="00467B88" w:rsidDel="00CA16BE">
          <w:delText xml:space="preserve">the </w:delText>
        </w:r>
      </w:del>
      <w:r w:rsidR="00467B88">
        <w:t xml:space="preserve">mechanics of </w:t>
      </w:r>
      <w:r w:rsidR="008D20B8">
        <w:t xml:space="preserve">the </w:t>
      </w:r>
      <w:r w:rsidR="00467B88">
        <w:t xml:space="preserve">LV </w:t>
      </w:r>
      <w:r w:rsidR="008D20B8">
        <w:t xml:space="preserve">at the </w:t>
      </w:r>
      <w:r w:rsidR="00467B88">
        <w:t>organ</w:t>
      </w:r>
      <w:r w:rsidR="008D20B8">
        <w:t xml:space="preserve"> </w:t>
      </w:r>
      <w:r w:rsidR="00467B88">
        <w:t>level</w:t>
      </w:r>
      <w:ins w:id="4353" w:author="Wenk, Jonathan F. [9]" w:date="2021-12-18T15:04:00Z">
        <w:r w:rsidR="005B2C76">
          <w:t>,</w:t>
        </w:r>
      </w:ins>
      <w:r w:rsidR="00467B88">
        <w:t xml:space="preserve"> </w:t>
      </w:r>
      <w:ins w:id="4354" w:author="Sharifi, Hossein" w:date="2021-11-25T08:04:00Z">
        <w:r w:rsidR="000B3607">
          <w:t xml:space="preserve">expressed in terms of LV </w:t>
        </w:r>
        <w:r w:rsidR="00EE1FE7">
          <w:t>pressure and volume</w:t>
        </w:r>
      </w:ins>
      <w:ins w:id="4355" w:author="Wenk, Jonathan F. [9]" w:date="2021-12-18T15:04:00Z">
        <w:r w:rsidR="005B2C76">
          <w:t>,</w:t>
        </w:r>
      </w:ins>
      <w:ins w:id="4356" w:author="Sharifi, Hossein" w:date="2021-11-25T08:04:00Z">
        <w:r w:rsidR="00EE1FE7">
          <w:t xml:space="preserve"> </w:t>
        </w:r>
      </w:ins>
      <w:r w:rsidR="00467B88">
        <w:t xml:space="preserve">to mechanics </w:t>
      </w:r>
      <w:r w:rsidR="00C12651">
        <w:t>at</w:t>
      </w:r>
      <w:r w:rsidR="008D20B8">
        <w:t xml:space="preserve"> the</w:t>
      </w:r>
      <w:r w:rsidR="00C12651">
        <w:t xml:space="preserve"> tissue level</w:t>
      </w:r>
      <w:ins w:id="4357" w:author="Wenk, Jonathan F. [9]" w:date="2021-12-18T15:05:00Z">
        <w:r w:rsidR="005B2C76">
          <w:t>,</w:t>
        </w:r>
      </w:ins>
      <w:ins w:id="4358" w:author="Sharifi, Hossein" w:date="2021-11-25T08:04:00Z">
        <w:r w:rsidR="00EE1FE7">
          <w:t xml:space="preserve"> ex</w:t>
        </w:r>
      </w:ins>
      <w:ins w:id="4359" w:author="Sharifi, Hossein" w:date="2021-11-25T08:05:00Z">
        <w:r w:rsidR="00EE1FE7">
          <w:t xml:space="preserve">pressed as </w:t>
        </w:r>
        <w:r w:rsidR="00FF72FC">
          <w:t>sarcomere stress and length</w:t>
        </w:r>
      </w:ins>
      <w:ins w:id="4360" w:author="Sharifi, Hossein" w:date="2021-11-29T10:28:00Z">
        <w:r w:rsidR="009A3A60">
          <w:t xml:space="preserve"> </w:t>
        </w:r>
      </w:ins>
      <w:r w:rsidR="008E0EA1">
        <w:fldChar w:fldCharType="begin"/>
      </w:r>
      <w:r w:rsidR="00CF3478">
        <w:instrText xml:space="preserve"> ADDIN EN.CITE &lt;EndNote&gt;&lt;Cite&gt;&lt;Author&gt;Bovendeerd&lt;/Author&gt;&lt;Year&gt;2006&lt;/Year&gt;&lt;RecNum&gt;94&lt;/RecNum&gt;&lt;DisplayText&gt;(Bovendeerd et al., 2006)&lt;/DisplayText&gt;&lt;record&gt;&lt;rec-number&gt;94&lt;/rec-number&gt;&lt;foreign-keys&gt;&lt;key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CF3478">
        <w:rPr>
          <w:noProof/>
        </w:rPr>
        <w:t>(Bovendeerd et al., 2006)</w:t>
      </w:r>
      <w:r w:rsidR="008E0EA1">
        <w:fldChar w:fldCharType="end"/>
      </w:r>
      <w:r w:rsidR="00C12651">
        <w:t xml:space="preserve">. </w:t>
      </w:r>
    </w:p>
    <w:p w14:paraId="7A7D37F4" w14:textId="69455C40" w:rsidR="006D2A3C" w:rsidRDefault="005B2C76">
      <w:pPr>
        <w:spacing w:line="240" w:lineRule="auto"/>
        <w:ind w:firstLine="720"/>
        <w:jc w:val="both"/>
        <w:rPr>
          <w:color w:val="000000" w:themeColor="text1"/>
        </w:rPr>
        <w:pPrChange w:id="4361" w:author="Sharifi, Hossein" w:date="2021-11-29T16:38:00Z">
          <w:pPr>
            <w:spacing w:line="240" w:lineRule="auto"/>
            <w:jc w:val="both"/>
          </w:pPr>
        </w:pPrChange>
      </w:pPr>
      <w:ins w:id="4362" w:author="Wenk, Jonathan F. [9]" w:date="2021-12-18T15:05:00Z">
        <w:r>
          <w:rPr>
            <w:color w:val="000000" w:themeColor="text1"/>
          </w:rPr>
          <w:t xml:space="preserve">However, </w:t>
        </w:r>
      </w:ins>
      <w:del w:id="4363" w:author="Wenk, Jonathan F. [9]" w:date="2021-12-18T15:05:00Z">
        <w:r w:rsidR="00334630" w:rsidDel="005B2C76">
          <w:rPr>
            <w:color w:val="000000" w:themeColor="text1"/>
          </w:rPr>
          <w:delText>T</w:delText>
        </w:r>
      </w:del>
      <w:ins w:id="4364" w:author="Wenk, Jonathan F. [9]" w:date="2021-12-18T15:05:00Z">
        <w:r>
          <w:rPr>
            <w:color w:val="000000" w:themeColor="text1"/>
          </w:rPr>
          <w:t>t</w:t>
        </w:r>
      </w:ins>
      <w:r w:rsidR="00334630">
        <w:rPr>
          <w:color w:val="000000" w:themeColor="text1"/>
        </w:rPr>
        <w:t xml:space="preserve">he </w:t>
      </w:r>
      <w:del w:id="4365" w:author="Wenk, Jonathan F. [9]" w:date="2021-12-18T15:05:00Z">
        <w:r w:rsidR="00334630" w:rsidDel="005B2C76">
          <w:rPr>
            <w:color w:val="000000" w:themeColor="text1"/>
          </w:rPr>
          <w:delText>c</w:delText>
        </w:r>
        <w:r w:rsidR="00BA208C" w:rsidRPr="00CB1818" w:rsidDel="005B2C76">
          <w:rPr>
            <w:color w:val="000000" w:themeColor="text1"/>
          </w:rPr>
          <w:delText xml:space="preserve">urrent </w:delText>
        </w:r>
      </w:del>
      <w:r w:rsidR="00C14C3B" w:rsidRPr="00CB1818">
        <w:rPr>
          <w:color w:val="000000" w:themeColor="text1"/>
        </w:rPr>
        <w:t>framework</w:t>
      </w:r>
      <w:ins w:id="4366" w:author="Wenk, Jonathan F. [9]" w:date="2021-12-18T15:05:00Z">
        <w:r>
          <w:rPr>
            <w:color w:val="000000" w:themeColor="text1"/>
          </w:rPr>
          <w:t xml:space="preserve"> presented in the current </w:t>
        </w:r>
      </w:ins>
      <w:ins w:id="4367" w:author="Wenk, Jonathan F. [9]" w:date="2021-12-18T15:06:00Z">
        <w:r>
          <w:rPr>
            <w:color w:val="000000" w:themeColor="text1"/>
          </w:rPr>
          <w:t>study</w:t>
        </w:r>
      </w:ins>
      <w:del w:id="4368" w:author="Wenk, Jonathan F. [9]" w:date="2021-12-18T15:06:00Z">
        <w:r w:rsidR="00C14C3B" w:rsidRPr="00CB1818" w:rsidDel="005B2C76">
          <w:rPr>
            <w:color w:val="000000" w:themeColor="text1"/>
          </w:rPr>
          <w:delText xml:space="preserve"> </w:delText>
        </w:r>
        <w:r w:rsidR="00334630" w:rsidDel="005B2C76">
          <w:rPr>
            <w:color w:val="000000" w:themeColor="text1"/>
          </w:rPr>
          <w:delText>presented here</w:delText>
        </w:r>
      </w:del>
      <w:ins w:id="4369" w:author="Wenk, Jonathan F. [9]" w:date="2021-12-18T15:06:00Z">
        <w:r>
          <w:rPr>
            <w:color w:val="000000" w:themeColor="text1"/>
          </w:rPr>
          <w:t xml:space="preserve"> </w:t>
        </w:r>
      </w:ins>
      <w:del w:id="4370" w:author="Wenk, Jonathan F. [9]" w:date="2021-12-18T15:06:00Z">
        <w:r w:rsidR="00C14C3B" w:rsidRPr="00CB1818" w:rsidDel="005B2C76">
          <w:rPr>
            <w:color w:val="000000" w:themeColor="text1"/>
          </w:rPr>
          <w:delText>,</w:delText>
        </w:r>
        <w:r w:rsidR="00506C60" w:rsidDel="005B2C76">
          <w:rPr>
            <w:color w:val="000000" w:themeColor="text1"/>
          </w:rPr>
          <w:delText xml:space="preserve"> however,</w:delText>
        </w:r>
        <w:r w:rsidR="00FE31D9" w:rsidRPr="00CB1818" w:rsidDel="005B2C76">
          <w:rPr>
            <w:color w:val="000000" w:themeColor="text1"/>
          </w:rPr>
          <w:delText xml:space="preserve"> </w:delText>
        </w:r>
      </w:del>
      <w:r w:rsidR="00FE31D9" w:rsidRPr="00CB1818">
        <w:rPr>
          <w:color w:val="000000" w:themeColor="text1"/>
        </w:rPr>
        <w:t>simulates LV growth under</w:t>
      </w:r>
      <w:ins w:id="4371" w:author="Wenk, Jonathan F. [9]" w:date="2021-12-18T15:06:00Z">
        <w:r>
          <w:rPr>
            <w:color w:val="000000" w:themeColor="text1"/>
          </w:rPr>
          <w:t xml:space="preserve"> a</w:t>
        </w:r>
      </w:ins>
      <w:r w:rsidR="00FE31D9" w:rsidRPr="00CB1818">
        <w:rPr>
          <w:color w:val="000000" w:themeColor="text1"/>
        </w:rPr>
        <w:t xml:space="preserve"> </w:t>
      </w:r>
      <w:del w:id="4372" w:author="Sharifi, Hossein" w:date="2021-12-02T11:00:00Z">
        <w:r w:rsidR="00334630" w:rsidDel="001E302B">
          <w:rPr>
            <w:color w:val="000000" w:themeColor="text1"/>
          </w:rPr>
          <w:delText xml:space="preserve">the </w:delText>
        </w:r>
      </w:del>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ins w:id="4373" w:author="Sharifi, Hossein" w:date="2021-12-02T11:05:00Z">
        <w:r w:rsidR="00620562">
          <w:rPr>
            <w:color w:val="000000" w:themeColor="text1"/>
          </w:rPr>
          <w:t xml:space="preserve"> that </w:t>
        </w:r>
      </w:ins>
      <w:del w:id="4374" w:author="Sharifi, Hossein" w:date="2021-12-02T11:05:00Z">
        <w:r w:rsidR="00334630" w:rsidDel="00620562">
          <w:rPr>
            <w:color w:val="000000" w:themeColor="text1"/>
          </w:rPr>
          <w:delText xml:space="preserve">, which </w:delText>
        </w:r>
      </w:del>
      <w:r w:rsidR="006A332A" w:rsidRPr="00CB1818">
        <w:rPr>
          <w:color w:val="000000" w:themeColor="text1"/>
        </w:rPr>
        <w:t xml:space="preserve">simulates the sliding of myofilaments based on the Huxley crossbridge formation </w:t>
      </w:r>
      <w:commentRangeStart w:id="4375"/>
      <w:r w:rsidR="00C306BC">
        <w:rPr>
          <w:color w:val="000000" w:themeColor="text1"/>
        </w:rPr>
        <w:fldChar w:fldCharType="begin"/>
      </w:r>
      <w:r w:rsidR="00CF3478">
        <w:rPr>
          <w:color w:val="000000" w:themeColor="text1"/>
        </w:rPr>
        <w:instrText xml:space="preserve"> ADDIN EN.CITE &lt;EndNote&gt;&lt;Cite&gt;&lt;Author&gt;Huxley&lt;/Author&gt;&lt;Year&gt;1957&lt;/Year&gt;&lt;RecNum&gt;95&lt;/RecNum&gt;&lt;DisplayText&gt;(Huxley, 1957)&lt;/DisplayText&gt;&lt;record&gt;&lt;rec-number&gt;95&lt;/rec-number&gt;&lt;foreign-keys&gt;&lt;key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CF3478">
        <w:rPr>
          <w:noProof/>
          <w:color w:val="000000" w:themeColor="text1"/>
        </w:rPr>
        <w:t>(Huxley, 1957)</w:t>
      </w:r>
      <w:r w:rsidR="00C306BC">
        <w:rPr>
          <w:color w:val="000000" w:themeColor="text1"/>
        </w:rPr>
        <w:fldChar w:fldCharType="end"/>
      </w:r>
      <w:commentRangeEnd w:id="4375"/>
      <w:r w:rsidR="00C306BC">
        <w:rPr>
          <w:rStyle w:val="CommentReference"/>
        </w:rPr>
        <w:commentReference w:id="4375"/>
      </w:r>
      <w:ins w:id="4376" w:author="Sharifi, Hossein" w:date="2021-11-29T10:47:00Z">
        <w:r w:rsidR="00C306BC">
          <w:rPr>
            <w:color w:val="000000" w:themeColor="text1"/>
          </w:rPr>
          <w:t xml:space="preserve"> </w:t>
        </w:r>
      </w:ins>
      <w:commentRangeStart w:id="4377"/>
      <w:commentRangeStart w:id="4378"/>
      <w:del w:id="4379" w:author="Sharifi, Hossein" w:date="2021-11-29T10:46:00Z">
        <w:r w:rsidR="00333882" w:rsidRPr="00CB1818" w:rsidDel="00E451DE">
          <w:rPr>
            <w:color w:val="000000" w:themeColor="text1"/>
          </w:rPr>
          <w:fldChar w:fldCharType="begin">
            <w:fldData xml:space="preserve">PEVuZE5vdGU+PENpdGU+PEF1dGhvcj5IdXhsZXk8L0F1dGhvcj48WWVhcj4xOTc0PC9ZZWFyPjxS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</w:fldData>
          </w:fldChar>
        </w:r>
        <w:r w:rsidR="00E451DE" w:rsidDel="00E451DE">
          <w:rPr>
            <w:color w:val="000000" w:themeColor="text1"/>
          </w:rPr>
          <w:delInstrText xml:space="preserve"> ADDIN EN.CITE </w:delInstrText>
        </w:r>
        <w:r w:rsidR="00E451DE" w:rsidDel="00E451DE">
          <w:rPr>
            <w:color w:val="000000" w:themeColor="text1"/>
          </w:rPr>
          <w:fldChar w:fldCharType="begin">
            <w:fldData xml:space="preserve">PEVuZE5vdGU+PENpdGU+PEF1dGhvcj5IdXhsZXk8L0F1dGhvcj48WWVhcj4xOTc0PC9ZZWFyPjxS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</w:fldData>
          </w:fldChar>
        </w:r>
        <w:r w:rsidR="00E451DE" w:rsidDel="00E451DE">
          <w:rPr>
            <w:color w:val="000000" w:themeColor="text1"/>
          </w:rPr>
          <w:delInstrText xml:space="preserve"> ADDIN EN.CITE.DATA </w:delInstrText>
        </w:r>
        <w:r w:rsidR="00E451DE" w:rsidDel="00E451DE">
          <w:rPr>
            <w:color w:val="000000" w:themeColor="text1"/>
          </w:rPr>
        </w:r>
        <w:r w:rsidR="00E451DE" w:rsidDel="00E451DE">
          <w:rPr>
            <w:color w:val="000000" w:themeColor="text1"/>
          </w:rPr>
          <w:fldChar w:fldCharType="end"/>
        </w:r>
        <w:r w:rsidR="00333882" w:rsidRPr="00CB1818" w:rsidDel="00E451DE">
          <w:rPr>
            <w:color w:val="000000" w:themeColor="text1"/>
          </w:rPr>
        </w:r>
        <w:r w:rsidR="00333882" w:rsidRPr="00CB1818" w:rsidDel="00E451DE">
          <w:rPr>
            <w:color w:val="000000" w:themeColor="text1"/>
          </w:rPr>
          <w:fldChar w:fldCharType="separate"/>
        </w:r>
        <w:r w:rsidR="00E451DE" w:rsidDel="00E451DE">
          <w:rPr>
            <w:noProof/>
            <w:color w:val="000000" w:themeColor="text1"/>
          </w:rPr>
          <w:delText>(Huxley, 1957; 1974)</w:delText>
        </w:r>
        <w:r w:rsidR="00333882" w:rsidRPr="00CB1818" w:rsidDel="00E451DE">
          <w:rPr>
            <w:color w:val="000000" w:themeColor="text1"/>
          </w:rPr>
          <w:fldChar w:fldCharType="end"/>
        </w:r>
        <w:commentRangeEnd w:id="4377"/>
        <w:r w:rsidR="00435298" w:rsidDel="00E451DE">
          <w:rPr>
            <w:rStyle w:val="CommentReference"/>
          </w:rPr>
          <w:commentReference w:id="4377"/>
        </w:r>
        <w:commentRangeEnd w:id="4378"/>
        <w:r w:rsidR="00AB1502" w:rsidDel="00E451DE">
          <w:rPr>
            <w:rStyle w:val="CommentReference"/>
          </w:rPr>
          <w:commentReference w:id="4378"/>
        </w:r>
        <w:r w:rsidR="00803C9B" w:rsidRPr="00CB1818" w:rsidDel="00E451DE">
          <w:rPr>
            <w:color w:val="000000" w:themeColor="text1"/>
          </w:rPr>
          <w:delText xml:space="preserve"> </w:delText>
        </w:r>
      </w:del>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del w:id="4380" w:author="Sharifi, Hossein" w:date="2021-12-02T11:06:00Z">
        <w:r w:rsidR="00082841" w:rsidDel="007A483F">
          <w:rPr>
            <w:color w:val="000000" w:themeColor="text1"/>
          </w:rPr>
          <w:delText>sarcomeres</w:delText>
        </w:r>
      </w:del>
      <w:ins w:id="4381" w:author="Sharifi, Hossein" w:date="2021-12-02T11:06:00Z">
        <w:r w:rsidR="007A483F">
          <w:rPr>
            <w:color w:val="000000" w:themeColor="text1"/>
          </w:rPr>
          <w:t>sarcomeres,</w:t>
        </w:r>
      </w:ins>
      <w:r w:rsidR="00082841">
        <w:rPr>
          <w:color w:val="000000" w:themeColor="text1"/>
        </w:rPr>
        <w:t xml:space="preserve"> </w:t>
      </w:r>
      <w:r w:rsidR="00334630">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B6D8BD" w14:textId="6212B656" w:rsidR="0065481C" w:rsidRPr="00F4292D" w:rsidRDefault="00055BC6">
      <w:pPr>
        <w:spacing w:line="240" w:lineRule="auto"/>
        <w:ind w:firstLine="720"/>
        <w:jc w:val="both"/>
        <w:rPr>
          <w:ins w:id="4382" w:author="Sharifi, Hossein" w:date="2021-11-30T08:08:00Z"/>
          <w:rFonts w:asciiTheme="majorBidi" w:hAnsiTheme="majorBidi" w:cstheme="majorBidi"/>
          <w:rPrChange w:id="4383" w:author="Sharifi, Hossein" w:date="2021-12-02T11:51:00Z">
            <w:rPr>
              <w:ins w:id="4384" w:author="Sharifi, Hossein" w:date="2021-11-30T08:08:00Z"/>
            </w:rPr>
          </w:rPrChange>
        </w:rPr>
        <w:pPrChange w:id="4385" w:author="Sharifi, Hossein" w:date="2021-12-02T11:51:00Z">
          <w:pPr>
            <w:spacing w:line="240" w:lineRule="auto"/>
            <w:jc w:val="both"/>
          </w:pPr>
        </w:pPrChange>
      </w:pPr>
      <w:r>
        <w:t>The a</w:t>
      </w:r>
      <w:r w:rsidR="00B84DD2">
        <w:t xml:space="preserve">bsence of </w:t>
      </w:r>
      <w:r>
        <w:t xml:space="preserve">a </w:t>
      </w:r>
      <w:del w:id="4386" w:author="Sharifi, Hossein" w:date="2021-11-29T10:57:00Z">
        <w:r w:rsidR="00B84DD2" w:rsidDel="004C2A5C">
          <w:delText xml:space="preserve">baroreflex </w:delText>
        </w:r>
      </w:del>
      <w:ins w:id="4387" w:author="Sharifi, Hossein" w:date="2021-11-29T11:08:00Z">
        <w:r w:rsidR="00122CAD">
          <w:t>baroreflex</w:t>
        </w:r>
      </w:ins>
      <w:ins w:id="4388" w:author="Sharifi, Hossein" w:date="2021-11-29T10:57:00Z">
        <w:r w:rsidR="004C2A5C">
          <w:t xml:space="preserve"> </w:t>
        </w:r>
      </w:ins>
      <w:r w:rsidR="00B84DD2">
        <w:t>feedback loop is another limitation of existing models</w:t>
      </w:r>
      <w:r w:rsidR="00322CE0">
        <w:t xml:space="preserve"> </w:t>
      </w:r>
      <w:r w:rsidR="00296E19">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CF3478">
        <w:rPr>
          <w:noProof/>
        </w:rPr>
        <w:t>(Sharifi et al., 2021a)</w:t>
      </w:r>
      <w:r w:rsidR="00296E19">
        <w:fldChar w:fldCharType="end"/>
      </w:r>
      <w:r w:rsidR="00B84DD2">
        <w:t>.</w:t>
      </w:r>
      <w:ins w:id="4389" w:author="Sharifi, Hossein" w:date="2021-11-29T11:01:00Z">
        <w:r w:rsidR="00037E98">
          <w:t xml:space="preserve"> </w:t>
        </w:r>
      </w:ins>
      <w:del w:id="4390" w:author="Sharifi, Hossein" w:date="2021-11-29T11:10:00Z">
        <w:r w:rsidR="00B84DD2" w:rsidDel="00284B39">
          <w:delText xml:space="preserve"> </w:delText>
        </w:r>
        <w:r w:rsidR="0096579D" w:rsidDel="00284B39">
          <w:delText xml:space="preserve">Although valvular diseases </w:delText>
        </w:r>
        <w:r w:rsidR="00315712" w:rsidDel="00284B39">
          <w:delText xml:space="preserve">impose abnormal loading on the heart, </w:delText>
        </w:r>
        <w:commentRangeStart w:id="4391"/>
        <w:r w:rsidR="00315712" w:rsidDel="00284B39">
          <w:delText xml:space="preserve">the arterial pressure </w:delText>
        </w:r>
        <w:r w:rsidR="009D5069" w:rsidDel="00284B39">
          <w:delText>remains unchanged</w:delText>
        </w:r>
        <w:r w:rsidR="00D31237" w:rsidDel="00284B39">
          <w:delText xml:space="preserve"> </w:delText>
        </w:r>
        <w:commentRangeEnd w:id="4391"/>
        <w:r w:rsidR="00435298" w:rsidDel="00284B39">
          <w:rPr>
            <w:rStyle w:val="CommentReference"/>
          </w:rPr>
          <w:commentReference w:id="4391"/>
        </w:r>
        <w:r w:rsidR="00D31237" w:rsidDel="00284B39">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rsidDel="00284B39">
          <w:delInstrText xml:space="preserve"> ADDIN EN.CITE </w:delInstrText>
        </w:r>
        <w:r w:rsidR="00D31237" w:rsidDel="00284B39">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rsidDel="00284B39">
          <w:delInstrText xml:space="preserve"> ADDIN EN.CITE.DATA </w:delInstrText>
        </w:r>
        <w:r w:rsidR="00D31237" w:rsidDel="00284B39">
          <w:fldChar w:fldCharType="end"/>
        </w:r>
        <w:r w:rsidR="00D31237" w:rsidDel="00284B39">
          <w:fldChar w:fldCharType="separate"/>
        </w:r>
        <w:r w:rsidR="00D31237" w:rsidDel="00284B39">
          <w:rPr>
            <w:noProof/>
          </w:rPr>
          <w:delText>(Everett et al., 2018a; Gotzmann et al., 2019)</w:delText>
        </w:r>
        <w:r w:rsidR="00D31237" w:rsidDel="00284B39">
          <w:fldChar w:fldCharType="end"/>
        </w:r>
        <w:r w:rsidR="009D5069" w:rsidDel="00284B39">
          <w:delText xml:space="preserve">. </w:delText>
        </w:r>
      </w:del>
      <w:r w:rsidR="004C04AA">
        <w:t xml:space="preserve">In general, </w:t>
      </w:r>
      <w:ins w:id="4392" w:author="Wenk, Jonathan F. [9]" w:date="2021-12-18T15:09:00Z">
        <w:r w:rsidR="005B2C76">
          <w:t xml:space="preserve">most </w:t>
        </w:r>
      </w:ins>
      <w:r w:rsidR="004C04AA">
        <w:t>e</w:t>
      </w:r>
      <w:r w:rsidR="009B17C9">
        <w:t xml:space="preserve">xisting models </w:t>
      </w:r>
      <w:del w:id="4393" w:author="Sharifi, Hossein" w:date="2021-12-09T15:33:00Z">
        <w:r w:rsidR="009B17C9" w:rsidDel="004B0266">
          <w:delText xml:space="preserve">of LV growth </w:delText>
        </w:r>
      </w:del>
      <w:r w:rsidR="004C04AA">
        <w:t xml:space="preserve">are performed under </w:t>
      </w:r>
      <w:r w:rsidR="00952308">
        <w:t xml:space="preserve">constant heart rate with no mechanism to </w:t>
      </w:r>
      <w:del w:id="4394" w:author="Sharifi, Hossein" w:date="2021-12-02T11:07:00Z">
        <w:r w:rsidR="00952308" w:rsidDel="0021779C">
          <w:delText xml:space="preserve">maintain </w:delText>
        </w:r>
      </w:del>
      <w:ins w:id="4395" w:author="Sharifi, Hossein" w:date="2021-12-02T11:07:00Z">
        <w:r w:rsidR="0021779C">
          <w:t xml:space="preserve">control </w:t>
        </w:r>
      </w:ins>
      <w:r w:rsidR="00952308">
        <w:t>the arterial pressure</w:t>
      </w:r>
      <w:del w:id="4396" w:author="Sharifi, Hossein" w:date="2021-12-02T11:07:00Z">
        <w:r w:rsidR="00952308" w:rsidDel="0021779C">
          <w:delText xml:space="preserve"> via modulating the </w:delText>
        </w:r>
        <w:r w:rsidR="004431D4" w:rsidDel="0021779C">
          <w:delText>contractility</w:delText>
        </w:r>
        <w:r w:rsidR="00952308" w:rsidDel="0021779C">
          <w:delText xml:space="preserve"> of myo</w:delText>
        </w:r>
        <w:r w:rsidR="004431D4" w:rsidDel="0021779C">
          <w:delText>cardium and vascular tone</w:delText>
        </w:r>
      </w:del>
      <w:r w:rsidR="004431D4">
        <w:t xml:space="preserve">. </w:t>
      </w:r>
      <w:r w:rsidR="004C04AA">
        <w:t xml:space="preserve"> </w:t>
      </w:r>
      <w:r w:rsidR="006A0022" w:rsidRPr="006A0022">
        <w:t>Kerckhoffs et al.</w:t>
      </w:r>
      <w:r w:rsidR="006A0022">
        <w:t xml:space="preserve"> </w:t>
      </w:r>
      <w:r w:rsidR="00736B2B">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CF3478">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r w:rsidR="005031AF" w:rsidRPr="002F58A0">
        <w:t>Rondanina and Bovendeerd</w:t>
      </w:r>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 </w:instrText>
      </w:r>
      <w:r w:rsidR="00CF3478">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EN.CITE.DATA </w:instrText>
      </w:r>
      <w:r w:rsidR="00CF3478">
        <w:fldChar w:fldCharType="end"/>
      </w:r>
      <w:r w:rsidR="002C16A1">
        <w:fldChar w:fldCharType="separate"/>
      </w:r>
      <w:r w:rsidR="00CF3478">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CF3478">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CF3478">
        <w:rPr>
          <w:noProof/>
        </w:rPr>
        <w:t>(Rondanina and Bovendeerd, 2020a)</w:t>
      </w:r>
      <w:r w:rsidR="00AA525D">
        <w:fldChar w:fldCharType="end"/>
      </w:r>
      <w:r w:rsidR="00BA53CB">
        <w:t>.</w:t>
      </w:r>
      <w:r>
        <w:t xml:space="preserve"> </w:t>
      </w:r>
      <w:ins w:id="4397" w:author="Sharifi, Hossein" w:date="2021-11-29T11:31:00Z">
        <w:del w:id="4398" w:author="Wenk, Jonathan F. [9]" w:date="2021-12-18T15:10:00Z">
          <w:r w:rsidR="008712D7" w:rsidDel="005B2C76">
            <w:delText>Current</w:delText>
          </w:r>
        </w:del>
      </w:ins>
      <w:ins w:id="4399" w:author="Wenk, Jonathan F. [9]" w:date="2021-12-18T15:10:00Z">
        <w:r w:rsidR="005B2C76">
          <w:t>Our</w:t>
        </w:r>
      </w:ins>
      <w:ins w:id="4400" w:author="Sharifi, Hossein" w:date="2021-11-29T11:31:00Z">
        <w:r w:rsidR="008712D7">
          <w:t xml:space="preserve"> framework </w:t>
        </w:r>
      </w:ins>
      <w:ins w:id="4401" w:author="Sharifi, Hossein" w:date="2021-11-29T11:32:00Z">
        <w:r w:rsidR="008712D7">
          <w:t>uses a baror</w:t>
        </w:r>
      </w:ins>
      <w:ins w:id="4402" w:author="Sharifi, Hossein" w:date="2021-11-29T14:46:00Z">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ins>
      <w:ins w:id="4403" w:author="Sharifi, Hossein" w:date="2021-11-29T14:51:00Z">
        <w:r w:rsidR="0033117B">
          <w:rPr>
            <w:rFonts w:asciiTheme="majorBidi" w:hAnsiTheme="majorBidi" w:cstheme="majorBidi"/>
          </w:rPr>
          <w:t>function of both myofilaments</w:t>
        </w:r>
      </w:ins>
      <w:ins w:id="4404" w:author="Sharifi, Hossein" w:date="2021-11-29T14:46:00Z">
        <w:r w:rsidR="00AB7658" w:rsidRPr="00B95524">
          <w:rPr>
            <w:rFonts w:asciiTheme="majorBidi" w:hAnsiTheme="majorBidi" w:cstheme="majorBidi"/>
          </w:rPr>
          <w:t>, and vascular tone</w:t>
        </w:r>
        <w:r w:rsidR="00AB7658">
          <w:rPr>
            <w:rFonts w:asciiTheme="majorBidi" w:hAnsiTheme="majorBidi" w:cstheme="majorBidi"/>
          </w:rPr>
          <w:t>.</w:t>
        </w:r>
      </w:ins>
      <w:ins w:id="4405" w:author="Sharifi, Hossein" w:date="2021-12-02T11:13:00Z">
        <w:r w:rsidR="008A1145">
          <w:rPr>
            <w:rFonts w:asciiTheme="majorBidi" w:hAnsiTheme="majorBidi" w:cstheme="majorBidi"/>
          </w:rPr>
          <w:t xml:space="preserve"> </w:t>
        </w:r>
      </w:ins>
      <w:commentRangeStart w:id="4406"/>
      <w:commentRangeStart w:id="4407"/>
      <w:r>
        <w:t>As shown in the current results</w:t>
      </w:r>
      <w:ins w:id="4408" w:author="Sharifi, Hossein" w:date="2021-11-29T15:04:00Z">
        <w:r w:rsidR="00AA1AD9">
          <w:t xml:space="preserve"> (Figure </w:t>
        </w:r>
        <w:r w:rsidR="008F4F7A">
          <w:fldChar w:fldCharType="begin"/>
        </w:r>
        <w:r w:rsidR="008F4F7A">
          <w:instrText xml:space="preserve"> seq figure fig7 </w:instrText>
        </w:r>
      </w:ins>
      <w:r w:rsidR="008F4F7A">
        <w:fldChar w:fldCharType="separate"/>
      </w:r>
      <w:ins w:id="4409" w:author="Sharifi, Hossein" w:date="2021-12-07T16:48:00Z">
        <w:r w:rsidR="00A15D39">
          <w:rPr>
            <w:noProof/>
          </w:rPr>
          <w:t>7</w:t>
        </w:r>
      </w:ins>
      <w:ins w:id="4410" w:author="Sharifi, Hossein" w:date="2021-11-29T15:04:00Z">
        <w:r w:rsidR="008F4F7A">
          <w:fldChar w:fldCharType="end"/>
        </w:r>
        <w:r w:rsidR="008F4F7A">
          <w:t>)</w:t>
        </w:r>
      </w:ins>
      <w:r>
        <w:t xml:space="preserve">, </w:t>
      </w:r>
      <w:ins w:id="4411" w:author="Wenk, Jonathan F. [9]" w:date="2021-12-18T15:27:00Z">
        <w:r w:rsidR="0097369C">
          <w:t xml:space="preserve">deactivating the baroreflex control when </w:t>
        </w:r>
      </w:ins>
      <w:ins w:id="4412" w:author="Sharifi, Hossein" w:date="2021-11-29T18:05:00Z">
        <w:r w:rsidR="00497F69">
          <w:t>applying disease-mimicking perturbations</w:t>
        </w:r>
      </w:ins>
      <w:ins w:id="4413" w:author="Sharifi, Hossein" w:date="2021-11-29T18:26:00Z">
        <w:r w:rsidR="00C40FA7">
          <w:t xml:space="preserve"> </w:t>
        </w:r>
      </w:ins>
      <w:ins w:id="4414" w:author="Sharifi, Hossein" w:date="2021-11-30T07:54:00Z">
        <w:r w:rsidR="002B7CAD">
          <w:t xml:space="preserve">(e.g. </w:t>
        </w:r>
      </w:ins>
      <w:ins w:id="4415" w:author="Sharifi, Hossein" w:date="2021-11-29T18:26:00Z">
        <w:r w:rsidR="00C40FA7">
          <w:t xml:space="preserve">aortic stenosis </w:t>
        </w:r>
      </w:ins>
      <w:ins w:id="4416" w:author="Sharifi, Hossein" w:date="2021-11-29T18:28:00Z">
        <w:r w:rsidR="00674389">
          <w:t>or</w:t>
        </w:r>
      </w:ins>
      <w:ins w:id="4417" w:author="Sharifi, Hossein" w:date="2021-11-29T18:26:00Z">
        <w:r w:rsidR="00C40FA7">
          <w:t xml:space="preserve"> mitral insufficiency</w:t>
        </w:r>
      </w:ins>
      <w:ins w:id="4418" w:author="Sharifi, Hossein" w:date="2021-11-30T07:54:00Z">
        <w:r w:rsidR="002B7CAD">
          <w:t>)</w:t>
        </w:r>
      </w:ins>
      <w:ins w:id="4419" w:author="Sharifi, Hossein" w:date="2021-11-29T18:26:00Z">
        <w:r w:rsidR="00C40FA7">
          <w:t xml:space="preserve"> </w:t>
        </w:r>
      </w:ins>
      <w:ins w:id="4420" w:author="Sharifi, Hossein" w:date="2021-12-02T11:52:00Z">
        <w:r w:rsidR="006F08AD">
          <w:t>can</w:t>
        </w:r>
      </w:ins>
      <w:ins w:id="4421" w:author="Sharifi, Hossein" w:date="2021-11-29T18:05:00Z">
        <w:r w:rsidR="00497F69">
          <w:t xml:space="preserve"> </w:t>
        </w:r>
      </w:ins>
      <w:ins w:id="4422" w:author="Sharifi, Hossein" w:date="2021-11-29T18:06:00Z">
        <w:r w:rsidR="005267B3">
          <w:t xml:space="preserve">change the arterial pressure </w:t>
        </w:r>
      </w:ins>
      <w:ins w:id="4423" w:author="Sharifi, Hossein" w:date="2021-11-30T14:20:00Z">
        <w:r w:rsidR="00EB6FAE">
          <w:t xml:space="preserve">and </w:t>
        </w:r>
        <w:del w:id="4424" w:author="Wenk, Jonathan F. [9]" w:date="2021-12-18T15:16:00Z">
          <w:r w:rsidR="00EB6FAE" w:rsidDel="009B0BAB">
            <w:delText xml:space="preserve">thus the </w:delText>
          </w:r>
        </w:del>
        <w:del w:id="4425" w:author="Wenk, Jonathan F. [9]" w:date="2021-12-18T15:11:00Z">
          <w:r w:rsidR="00EB6FAE" w:rsidDel="009B0BAB">
            <w:delText>whole</w:delText>
          </w:r>
        </w:del>
      </w:ins>
      <w:ins w:id="4426" w:author="Wenk, Jonathan F. [9]" w:date="2021-12-18T15:16:00Z">
        <w:r w:rsidR="009B0BAB">
          <w:t>LV</w:t>
        </w:r>
      </w:ins>
      <w:ins w:id="4427" w:author="Sharifi, Hossein" w:date="2021-11-30T14:20:00Z">
        <w:r w:rsidR="00EB6FAE">
          <w:t xml:space="preserve"> hemodynamics</w:t>
        </w:r>
        <w:del w:id="4428" w:author="Wenk, Jonathan F. [9]" w:date="2021-12-18T15:27:00Z">
          <w:r w:rsidR="00EB6FAE" w:rsidDel="0097369C">
            <w:delText xml:space="preserve"> </w:delText>
          </w:r>
        </w:del>
      </w:ins>
      <w:ins w:id="4429" w:author="Sharifi, Hossein" w:date="2021-11-29T18:06:00Z">
        <w:del w:id="4430" w:author="Wenk, Jonathan F. [9]" w:date="2021-12-18T15:27:00Z">
          <w:r w:rsidR="005267B3" w:rsidDel="0097369C">
            <w:delText xml:space="preserve">when the baroreflex </w:delText>
          </w:r>
        </w:del>
      </w:ins>
      <w:ins w:id="4431" w:author="Sharifi, Hossein" w:date="2021-11-29T18:12:00Z">
        <w:del w:id="4432" w:author="Wenk, Jonathan F. [9]" w:date="2021-12-18T15:27:00Z">
          <w:r w:rsidR="000D0319" w:rsidDel="0097369C">
            <w:delText xml:space="preserve">control </w:delText>
          </w:r>
        </w:del>
        <w:del w:id="4433" w:author="Wenk, Jonathan F. [9]" w:date="2021-12-18T15:12:00Z">
          <w:r w:rsidR="000D0319" w:rsidDel="009B0BAB">
            <w:delText>of arterial pressure</w:delText>
          </w:r>
        </w:del>
      </w:ins>
      <w:ins w:id="4434" w:author="Sharifi, Hossein" w:date="2021-11-29T18:06:00Z">
        <w:del w:id="4435" w:author="Wenk, Jonathan F. [9]" w:date="2021-12-18T15:12:00Z">
          <w:r w:rsidR="00DA479C" w:rsidDel="009B0BAB">
            <w:delText xml:space="preserve"> </w:delText>
          </w:r>
        </w:del>
        <w:del w:id="4436" w:author="Wenk, Jonathan F. [9]" w:date="2021-12-18T15:26:00Z">
          <w:r w:rsidR="00DA479C" w:rsidDel="0097369C">
            <w:delText>was</w:delText>
          </w:r>
        </w:del>
      </w:ins>
      <w:ins w:id="4437" w:author="Sharifi, Hossein" w:date="2021-11-29T18:07:00Z">
        <w:del w:id="4438" w:author="Wenk, Jonathan F. [9]" w:date="2021-12-18T15:26:00Z">
          <w:r w:rsidR="00DA479C" w:rsidDel="0097369C">
            <w:delText xml:space="preserve"> </w:delText>
          </w:r>
        </w:del>
      </w:ins>
      <w:ins w:id="4439" w:author="Sharifi, Hossein" w:date="2021-11-30T07:54:00Z">
        <w:del w:id="4440" w:author="Wenk, Jonathan F. [9]" w:date="2021-12-18T15:26:00Z">
          <w:r w:rsidR="002B7CAD" w:rsidDel="0097369C">
            <w:delText>already</w:delText>
          </w:r>
        </w:del>
        <w:del w:id="4441" w:author="Wenk, Jonathan F. [9]" w:date="2021-12-18T15:27:00Z">
          <w:r w:rsidR="002B7CAD" w:rsidDel="0097369C">
            <w:delText xml:space="preserve"> </w:delText>
          </w:r>
        </w:del>
      </w:ins>
      <w:ins w:id="4442" w:author="Sharifi, Hossein" w:date="2021-11-29T18:12:00Z">
        <w:del w:id="4443" w:author="Wenk, Jonathan F. [9]" w:date="2021-12-18T15:27:00Z">
          <w:r w:rsidR="000D0319" w:rsidDel="0097369C">
            <w:delText>dea</w:delText>
          </w:r>
        </w:del>
      </w:ins>
      <w:ins w:id="4444" w:author="Sharifi, Hossein" w:date="2021-11-29T18:07:00Z">
        <w:del w:id="4445" w:author="Wenk, Jonathan F. [9]" w:date="2021-12-18T15:27:00Z">
          <w:r w:rsidR="00327013" w:rsidDel="0097369C">
            <w:delText>ctivated</w:delText>
          </w:r>
        </w:del>
      </w:ins>
      <w:ins w:id="4446" w:author="Sharifi, Hossein" w:date="2021-11-30T14:20:00Z">
        <w:r w:rsidR="00EB6FAE">
          <w:t xml:space="preserve">. </w:t>
        </w:r>
      </w:ins>
      <w:ins w:id="4447" w:author="Wenk, Jonathan F. [9]" w:date="2021-12-18T15:28:00Z">
        <w:r w:rsidR="0097369C">
          <w:t>The</w:t>
        </w:r>
      </w:ins>
      <w:ins w:id="4448" w:author="Wenk, Jonathan F. [10]" w:date="2021-12-18T15:32:00Z">
        <w:r w:rsidR="002A37FB">
          <w:t>se</w:t>
        </w:r>
      </w:ins>
      <w:ins w:id="4449" w:author="Wenk, Jonathan F. [9]" w:date="2021-12-18T15:28:00Z">
        <w:r w:rsidR="0097369C">
          <w:t xml:space="preserve"> </w:t>
        </w:r>
      </w:ins>
      <w:ins w:id="4450" w:author="Sharifi, Hossein" w:date="2021-11-30T14:20:00Z">
        <w:del w:id="4451" w:author="Wenk, Jonathan F. [9]" w:date="2021-12-18T15:28:00Z">
          <w:r w:rsidR="005B5C1E" w:rsidDel="0097369C">
            <w:delText>A</w:delText>
          </w:r>
        </w:del>
      </w:ins>
      <w:ins w:id="4452" w:author="Wenk, Jonathan F. [9]" w:date="2021-12-18T15:28:00Z">
        <w:r w:rsidR="0097369C">
          <w:t>a</w:t>
        </w:r>
      </w:ins>
      <w:ins w:id="4453" w:author="Sharifi, Hossein" w:date="2021-11-30T14:20:00Z">
        <w:r w:rsidR="005B5C1E">
          <w:t xml:space="preserve">ltered hemodynamics </w:t>
        </w:r>
      </w:ins>
      <w:ins w:id="4454" w:author="Sharifi, Hossein" w:date="2021-11-30T14:21:00Z">
        <w:del w:id="4455" w:author="Wenk, Jonathan F. [9]" w:date="2021-12-18T15:28:00Z">
          <w:r w:rsidR="005B5C1E" w:rsidDel="0097369C">
            <w:delText xml:space="preserve">can </w:delText>
          </w:r>
        </w:del>
      </w:ins>
      <w:ins w:id="4456" w:author="Sharifi, Hossein" w:date="2021-11-30T14:30:00Z">
        <w:del w:id="4457" w:author="Wenk, Jonathan F. [9]" w:date="2021-12-18T15:28:00Z">
          <w:r w:rsidR="0062407B" w:rsidDel="0097369C">
            <w:delText>in turn</w:delText>
          </w:r>
        </w:del>
      </w:ins>
      <w:ins w:id="4458" w:author="Sharifi, Hossein" w:date="2021-11-30T14:21:00Z">
        <w:del w:id="4459" w:author="Wenk, Jonathan F. [9]" w:date="2021-12-18T15:28:00Z">
          <w:r w:rsidR="005B5C1E" w:rsidDel="0097369C">
            <w:delText xml:space="preserve"> result into</w:delText>
          </w:r>
        </w:del>
      </w:ins>
      <w:ins w:id="4460" w:author="Wenk, Jonathan F. [9]" w:date="2021-12-18T15:28:00Z">
        <w:r w:rsidR="0097369C">
          <w:t>result</w:t>
        </w:r>
      </w:ins>
      <w:ins w:id="4461" w:author="Wenk, Jonathan F. [10]" w:date="2021-12-18T15:32:00Z">
        <w:r w:rsidR="002A37FB">
          <w:t>ed</w:t>
        </w:r>
      </w:ins>
      <w:ins w:id="4462" w:author="Wenk, Jonathan F. [9]" w:date="2021-12-18T15:28:00Z">
        <w:r w:rsidR="0097369C">
          <w:t xml:space="preserve"> in</w:t>
        </w:r>
      </w:ins>
      <w:ins w:id="4463" w:author="Sharifi, Hossein" w:date="2021-11-30T14:21:00Z">
        <w:r w:rsidR="005B5C1E">
          <w:t xml:space="preserve"> </w:t>
        </w:r>
      </w:ins>
      <w:ins w:id="4464" w:author="Sharifi, Hossein" w:date="2021-11-29T18:30:00Z">
        <w:r w:rsidR="005A7064">
          <w:t>different outcomes f</w:t>
        </w:r>
        <w:del w:id="4465" w:author="Wenk, Jonathan F. [9]" w:date="2021-12-18T15:28:00Z">
          <w:r w:rsidR="005A7064" w:rsidDel="0097369C">
            <w:delText>o</w:delText>
          </w:r>
        </w:del>
        <w:r w:rsidR="005A7064">
          <w:t>r</w:t>
        </w:r>
      </w:ins>
      <w:ins w:id="4466" w:author="Wenk, Jonathan F. [9]" w:date="2021-12-18T15:28:00Z">
        <w:r w:rsidR="0097369C">
          <w:t>om the</w:t>
        </w:r>
      </w:ins>
      <w:ins w:id="4467" w:author="Sharifi, Hossein" w:date="2021-11-29T18:30:00Z">
        <w:r w:rsidR="005A7064">
          <w:t xml:space="preserve"> growth algorithm</w:t>
        </w:r>
      </w:ins>
      <w:ins w:id="4468" w:author="Wenk, Jonathan F. [9]" w:date="2021-12-18T15:28:00Z">
        <w:r w:rsidR="0097369C">
          <w:t>,</w:t>
        </w:r>
      </w:ins>
      <w:ins w:id="4469" w:author="Sharifi, Hossein" w:date="2021-11-30T14:21:00Z">
        <w:r w:rsidR="005B5C1E">
          <w:t xml:space="preserve"> </w:t>
        </w:r>
        <w:commentRangeStart w:id="4470"/>
        <w:del w:id="4471" w:author="Wenk, Jonathan F. [9]" w:date="2021-12-18T15:28:00Z">
          <w:r w:rsidR="005B5C1E" w:rsidDel="0097369C">
            <w:delText>that</w:delText>
          </w:r>
        </w:del>
      </w:ins>
      <w:ins w:id="4472" w:author="Wenk, Jonathan F. [9]" w:date="2021-12-18T15:28:00Z">
        <w:r w:rsidR="0097369C">
          <w:t>which</w:t>
        </w:r>
      </w:ins>
      <w:ins w:id="4473" w:author="Sharifi, Hossein" w:date="2021-11-30T14:21:00Z">
        <w:r w:rsidR="005B5C1E">
          <w:t xml:space="preserve"> </w:t>
        </w:r>
        <w:del w:id="4474" w:author="Wenk, Jonathan F. [9]" w:date="2021-12-18T15:28:00Z">
          <w:r w:rsidR="005B5C1E" w:rsidDel="0097369C">
            <w:delText>might</w:delText>
          </w:r>
        </w:del>
      </w:ins>
      <w:ins w:id="4475" w:author="Wenk, Jonathan F. [9]" w:date="2021-12-18T15:28:00Z">
        <w:r w:rsidR="0097369C">
          <w:t>could</w:t>
        </w:r>
      </w:ins>
      <w:ins w:id="4476" w:author="Sharifi, Hossein" w:date="2021-11-30T14:21:00Z">
        <w:r w:rsidR="005B5C1E">
          <w:t xml:space="preserve"> </w:t>
        </w:r>
        <w:del w:id="4477" w:author="Wenk, Jonathan F. [9]" w:date="2021-12-18T15:28:00Z">
          <w:r w:rsidR="005B5C1E" w:rsidDel="0097369C">
            <w:delText xml:space="preserve">not </w:delText>
          </w:r>
        </w:del>
      </w:ins>
      <w:ins w:id="4478" w:author="Sharifi, Hossein" w:date="2021-12-02T11:11:00Z">
        <w:r w:rsidR="008336CC">
          <w:t xml:space="preserve">be </w:t>
        </w:r>
      </w:ins>
      <w:ins w:id="4479" w:author="Wenk, Jonathan F. [9]" w:date="2021-12-18T15:28:00Z">
        <w:r w:rsidR="0097369C">
          <w:t xml:space="preserve">less </w:t>
        </w:r>
      </w:ins>
      <w:ins w:id="4480" w:author="Sharifi, Hossein" w:date="2021-11-30T14:21:00Z">
        <w:r w:rsidR="005B5C1E">
          <w:t>accurate</w:t>
        </w:r>
      </w:ins>
      <w:commentRangeEnd w:id="4470"/>
      <w:r w:rsidR="00B976CE">
        <w:rPr>
          <w:rStyle w:val="CommentReference"/>
        </w:rPr>
        <w:commentReference w:id="4470"/>
      </w:r>
      <w:ins w:id="4481" w:author="Sharifi, Hossein" w:date="2021-11-29T18:30:00Z">
        <w:r w:rsidR="005A7064">
          <w:t>.</w:t>
        </w:r>
        <w:r w:rsidR="009914BA">
          <w:t xml:space="preserve"> </w:t>
        </w:r>
      </w:ins>
      <w:ins w:id="4482" w:author="Sharifi, Hossein" w:date="2021-11-30T14:41:00Z">
        <w:r w:rsidR="00C501D3">
          <w:t xml:space="preserve">Furthermore, </w:t>
        </w:r>
      </w:ins>
      <w:ins w:id="4483" w:author="Sharifi, Hossein" w:date="2021-11-30T14:42:00Z">
        <w:r w:rsidR="00B2520D">
          <w:t>coupl</w:t>
        </w:r>
      </w:ins>
      <w:ins w:id="4484" w:author="Sharifi, Hossein" w:date="2021-12-01T07:39:00Z">
        <w:del w:id="4485" w:author="Wenk, Jonathan F. [10]" w:date="2021-12-18T15:33:00Z">
          <w:r w:rsidR="00DF1009" w:rsidDel="002A37FB">
            <w:delText>ed</w:delText>
          </w:r>
        </w:del>
      </w:ins>
      <w:ins w:id="4486" w:author="Wenk, Jonathan F. [10]" w:date="2021-12-18T15:33:00Z">
        <w:r w:rsidR="002A37FB">
          <w:t>ing the</w:t>
        </w:r>
      </w:ins>
      <w:ins w:id="4487" w:author="Sharifi, Hossein" w:date="2021-11-30T14:42:00Z">
        <w:r w:rsidR="00B2520D">
          <w:t xml:space="preserve"> baroreflex feedback loop in</w:t>
        </w:r>
      </w:ins>
      <w:ins w:id="4488" w:author="Wenk, Jonathan F. [10]" w:date="2021-12-18T15:33:00Z">
        <w:r w:rsidR="002A37FB">
          <w:t xml:space="preserve">to the </w:t>
        </w:r>
      </w:ins>
      <w:ins w:id="4489" w:author="Sharifi, Hossein" w:date="2021-11-30T14:42:00Z">
        <w:r w:rsidR="00B2520D">
          <w:t xml:space="preserve"> current </w:t>
        </w:r>
      </w:ins>
      <w:ins w:id="4490" w:author="Sharifi, Hossein" w:date="2021-11-30T14:46:00Z">
        <w:r w:rsidR="005D49B2">
          <w:t>framework</w:t>
        </w:r>
      </w:ins>
      <w:ins w:id="4491" w:author="Sharifi, Hossein" w:date="2021-11-30T14:42:00Z">
        <w:r w:rsidR="00B2520D">
          <w:t xml:space="preserve"> </w:t>
        </w:r>
        <w:del w:id="4492" w:author="Wenk, Jonathan F. [10]" w:date="2021-12-18T15:33:00Z">
          <w:r w:rsidR="00B2520D" w:rsidDel="002A37FB">
            <w:delText xml:space="preserve">has </w:delText>
          </w:r>
        </w:del>
      </w:ins>
      <w:ins w:id="4493" w:author="Sharifi, Hossein" w:date="2021-11-30T14:52:00Z">
        <w:r w:rsidR="0070614F">
          <w:t xml:space="preserve">reduced the </w:t>
        </w:r>
        <w:del w:id="4494" w:author="Wenk, Jonathan F. [10]" w:date="2021-12-18T15:33:00Z">
          <w:r w:rsidR="0070614F" w:rsidDel="002A37FB">
            <w:delText>required time</w:delText>
          </w:r>
          <w:r w:rsidR="00196BDB" w:rsidDel="002A37FB">
            <w:delText xml:space="preserve"> in which </w:delText>
          </w:r>
        </w:del>
      </w:ins>
      <w:ins w:id="4495" w:author="Sharifi, Hossein" w:date="2021-11-30T14:42:00Z">
        <w:r w:rsidR="00B2520D">
          <w:t>simulation</w:t>
        </w:r>
      </w:ins>
      <w:ins w:id="4496" w:author="Wenk, Jonathan F. [10]" w:date="2021-12-18T15:33:00Z">
        <w:r w:rsidR="002A37FB">
          <w:t xml:space="preserve"> times required </w:t>
        </w:r>
      </w:ins>
      <w:ins w:id="4497" w:author="Wenk, Jonathan F. [10]" w:date="2021-12-18T15:35:00Z">
        <w:r w:rsidR="002A37FB">
          <w:t>for the growth algorithm to</w:t>
        </w:r>
      </w:ins>
      <w:ins w:id="4498" w:author="Sharifi, Hossein" w:date="2021-11-30T14:42:00Z">
        <w:del w:id="4499" w:author="Wenk, Jonathan F. [10]" w:date="2021-12-18T15:33:00Z">
          <w:r w:rsidR="00B2520D" w:rsidDel="002A37FB">
            <w:delText>s</w:delText>
          </w:r>
        </w:del>
        <w:r w:rsidR="00B2520D">
          <w:t xml:space="preserve"> </w:t>
        </w:r>
      </w:ins>
      <w:ins w:id="4500" w:author="Sharifi, Hossein" w:date="2021-11-30T14:46:00Z">
        <w:r w:rsidR="008C09FA">
          <w:t xml:space="preserve">reach </w:t>
        </w:r>
        <w:del w:id="4501" w:author="Wenk, Jonathan F. [10]" w:date="2021-12-18T15:35:00Z">
          <w:r w:rsidR="008C09FA" w:rsidDel="002A37FB">
            <w:delText xml:space="preserve">to </w:delText>
          </w:r>
        </w:del>
        <w:r w:rsidR="008C09FA">
          <w:t>steady state</w:t>
        </w:r>
        <w:del w:id="4502" w:author="Wenk, Jonathan F. [10]" w:date="2021-12-18T15:35:00Z">
          <w:r w:rsidR="008C09FA" w:rsidDel="002A37FB">
            <w:delText xml:space="preserve"> solution for growth algorithm</w:delText>
          </w:r>
        </w:del>
        <w:r w:rsidR="008C09FA">
          <w:t>. F</w:t>
        </w:r>
      </w:ins>
      <w:ins w:id="4503" w:author="Sharifi, Hossein" w:date="2021-11-30T14:47:00Z">
        <w:r w:rsidR="008C09FA">
          <w:t xml:space="preserve">or instance, </w:t>
        </w:r>
      </w:ins>
      <w:ins w:id="4504" w:author="Sharifi, Hossein" w:date="2021-12-09T15:37:00Z">
        <w:r w:rsidR="0004391D">
          <w:t xml:space="preserve">in </w:t>
        </w:r>
      </w:ins>
      <w:ins w:id="4505" w:author="Wenk, Jonathan F. [10]" w:date="2021-12-18T15:38:00Z">
        <w:r w:rsidR="002A37FB">
          <w:t xml:space="preserve">the </w:t>
        </w:r>
      </w:ins>
      <w:ins w:id="4506" w:author="Sharifi, Hossein" w:date="2021-12-09T15:37:00Z">
        <w:r w:rsidR="0004391D">
          <w:t>simulation of</w:t>
        </w:r>
      </w:ins>
      <w:ins w:id="4507" w:author="Sharifi, Hossein" w:date="2021-11-30T15:06:00Z">
        <w:r w:rsidR="00EC6F13">
          <w:t xml:space="preserve"> </w:t>
        </w:r>
      </w:ins>
      <w:ins w:id="4508" w:author="Sharifi, Hossein" w:date="2021-11-30T14:57:00Z">
        <w:r w:rsidR="00496783">
          <w:t>aortic st</w:t>
        </w:r>
      </w:ins>
      <w:ins w:id="4509" w:author="Sharifi, Hossein" w:date="2021-11-30T14:58:00Z">
        <w:r w:rsidR="00496783">
          <w:t xml:space="preserve">enosis </w:t>
        </w:r>
      </w:ins>
      <w:ins w:id="4510" w:author="Sharifi, Hossein" w:date="2021-11-30T15:06:00Z">
        <w:del w:id="4511" w:author="Wenk, Jonathan F. [10]" w:date="2021-12-18T15:38:00Z">
          <w:r w:rsidR="00EC6F13" w:rsidDel="002A37FB">
            <w:delText>condition</w:delText>
          </w:r>
          <w:r w:rsidR="008A4311" w:rsidDel="002A37FB">
            <w:delText xml:space="preserve"> </w:delText>
          </w:r>
        </w:del>
        <w:r w:rsidR="008A4311">
          <w:t>without the baroreflex control</w:t>
        </w:r>
        <w:del w:id="4512" w:author="Wenk, Jonathan F. [10]" w:date="2021-12-18T15:38:00Z">
          <w:r w:rsidR="008A4311" w:rsidDel="002A37FB">
            <w:delText xml:space="preserve"> </w:delText>
          </w:r>
        </w:del>
      </w:ins>
      <w:ins w:id="4513" w:author="Sharifi, Hossein" w:date="2021-11-30T15:07:00Z">
        <w:del w:id="4514" w:author="Wenk, Jonathan F. [10]" w:date="2021-12-18T15:38:00Z">
          <w:r w:rsidR="008A4311" w:rsidDel="002A37FB">
            <w:delText>of arterial pressure</w:delText>
          </w:r>
        </w:del>
      </w:ins>
      <w:ins w:id="4515" w:author="Sharifi, Hossein" w:date="2021-11-30T14:58:00Z">
        <w:r w:rsidR="00D87F9F">
          <w:t xml:space="preserve">, </w:t>
        </w:r>
      </w:ins>
      <w:ins w:id="4516" w:author="Wenk, Jonathan F. [10]" w:date="2021-12-18T15:38:00Z">
        <w:r w:rsidR="002A37FB">
          <w:t xml:space="preserve">the </w:t>
        </w:r>
      </w:ins>
      <w:ins w:id="4517" w:author="Sharifi, Hossein" w:date="2021-11-30T15:07:00Z">
        <w:r w:rsidR="008A4311">
          <w:t>growth algorithm did not completely reach to steady sta</w:t>
        </w:r>
      </w:ins>
      <w:ins w:id="4518" w:author="Sharifi, Hossein" w:date="2021-11-30T15:08:00Z">
        <w:r w:rsidR="00613FC8">
          <w:t>t</w:t>
        </w:r>
      </w:ins>
      <w:ins w:id="4519" w:author="Sharifi, Hossein" w:date="2021-11-30T15:07:00Z">
        <w:r w:rsidR="008A4311">
          <w:t xml:space="preserve">e </w:t>
        </w:r>
      </w:ins>
      <w:ins w:id="4520" w:author="Sharifi, Hossein" w:date="2021-11-30T14:58:00Z">
        <w:r w:rsidR="00D87F9F">
          <w:t xml:space="preserve">even </w:t>
        </w:r>
        <w:commentRangeStart w:id="4521"/>
        <w:del w:id="4522" w:author="Wenk, Jonathan F. [10]" w:date="2021-12-18T15:38:00Z">
          <w:r w:rsidR="00D87F9F" w:rsidDel="002A37FB">
            <w:delText xml:space="preserve">by </w:delText>
          </w:r>
        </w:del>
      </w:ins>
      <w:ins w:id="4523" w:author="Sharifi, Hossein" w:date="2021-11-30T15:09:00Z">
        <w:del w:id="4524" w:author="Wenk, Jonathan F. [10]" w:date="2021-12-18T15:38:00Z">
          <w:r w:rsidR="00FB0254" w:rsidDel="002A37FB">
            <w:delText>nearl</w:delText>
          </w:r>
        </w:del>
      </w:ins>
      <w:ins w:id="4525" w:author="Wenk, Jonathan F. [10]" w:date="2021-12-18T15:38:00Z">
        <w:r w:rsidR="002A37FB">
          <w:t>after</w:t>
        </w:r>
      </w:ins>
      <w:ins w:id="4526" w:author="Sharifi, Hossein" w:date="2021-11-30T15:09:00Z">
        <w:del w:id="4527" w:author="Wenk, Jonathan F. [10]" w:date="2021-12-18T15:38:00Z">
          <w:r w:rsidR="00FB0254" w:rsidDel="002A37FB">
            <w:delText>y</w:delText>
          </w:r>
        </w:del>
        <w:r w:rsidR="00FB0254">
          <w:t xml:space="preserve"> </w:t>
        </w:r>
      </w:ins>
      <w:ins w:id="4528" w:author="Sharifi, Hossein" w:date="2021-11-30T14:58:00Z">
        <w:r w:rsidR="00D87F9F">
          <w:t>doubling the amount of simulation time</w:t>
        </w:r>
      </w:ins>
      <w:ins w:id="4529" w:author="Sharifi, Hossein" w:date="2021-11-30T15:09:00Z">
        <w:r w:rsidR="00FB0254">
          <w:t xml:space="preserve"> </w:t>
        </w:r>
      </w:ins>
      <w:commentRangeEnd w:id="4521"/>
      <w:r w:rsidR="00925928">
        <w:rPr>
          <w:rStyle w:val="CommentReference"/>
        </w:rPr>
        <w:commentReference w:id="4521"/>
      </w:r>
      <w:ins w:id="4530" w:author="Sharifi, Hossein" w:date="2021-11-30T15:09:00Z">
        <w:r w:rsidR="00FB0254">
          <w:t xml:space="preserve">(Figure </w:t>
        </w:r>
      </w:ins>
      <w:ins w:id="4531" w:author="Sharifi, Hossein" w:date="2021-11-30T15:17:00Z">
        <w:r w:rsidR="00B41FD5">
          <w:t>S</w:t>
        </w:r>
        <w:r w:rsidR="00B41FD5">
          <w:fldChar w:fldCharType="begin"/>
        </w:r>
        <w:r w:rsidR="00B41FD5">
          <w:instrText xml:space="preserve"> seq sfigure figs6 </w:instrText>
        </w:r>
      </w:ins>
      <w:r w:rsidR="00B41FD5">
        <w:fldChar w:fldCharType="separate"/>
      </w:r>
      <w:ins w:id="4532" w:author="Sharifi, Hossein" w:date="2021-12-07T16:48:00Z">
        <w:r w:rsidR="00A15D39">
          <w:rPr>
            <w:noProof/>
          </w:rPr>
          <w:t>6</w:t>
        </w:r>
      </w:ins>
      <w:ins w:id="4533" w:author="Sharifi, Hossein" w:date="2021-11-30T15:17:00Z">
        <w:r w:rsidR="00B41FD5">
          <w:fldChar w:fldCharType="end"/>
        </w:r>
        <w:r w:rsidR="00B41FD5">
          <w:t>).</w:t>
        </w:r>
      </w:ins>
      <w:del w:id="4534" w:author="Sharifi, Hossein" w:date="2021-11-30T08:08:00Z">
        <w:r w:rsidDel="0065481C">
          <w:delText xml:space="preserve">the </w:delText>
        </w:r>
      </w:del>
      <w:del w:id="4535" w:author="Sharifi, Hossein" w:date="2021-11-29T15:01:00Z">
        <w:r w:rsidDel="00516FC7">
          <w:delText xml:space="preserve">addition of </w:delText>
        </w:r>
      </w:del>
      <w:del w:id="4536" w:author="Sharifi, Hossein" w:date="2021-11-29T14:48:00Z">
        <w:r w:rsidDel="001F4617">
          <w:delText>a</w:delText>
        </w:r>
      </w:del>
      <w:del w:id="4537" w:author="Sharifi, Hossein" w:date="2021-11-29T15:01:00Z">
        <w:r w:rsidDel="00516FC7">
          <w:delText xml:space="preserve"> baroreflex module</w:delText>
        </w:r>
      </w:del>
      <w:del w:id="4538" w:author="Sharifi, Hossein" w:date="2021-11-30T08:08:00Z">
        <w:r w:rsidDel="0065481C">
          <w:delText xml:space="preserve"> </w:delText>
        </w:r>
      </w:del>
    </w:p>
    <w:p w14:paraId="4758965C" w14:textId="614437DD" w:rsidR="00B70DC8" w:rsidDel="00671F75" w:rsidRDefault="0065481C">
      <w:pPr>
        <w:spacing w:line="240" w:lineRule="auto"/>
        <w:ind w:firstLine="567"/>
        <w:jc w:val="both"/>
        <w:rPr>
          <w:del w:id="4539" w:author="Sharifi, Hossein" w:date="2021-11-29T14:49:00Z"/>
        </w:rPr>
        <w:pPrChange w:id="4540" w:author="Sharifi, Hossein" w:date="2021-11-30T08:08:00Z">
          <w:pPr>
            <w:spacing w:line="240" w:lineRule="auto"/>
            <w:jc w:val="both"/>
          </w:pPr>
        </w:pPrChange>
      </w:pPr>
      <w:ins w:id="4541" w:author="Sharifi, Hossein" w:date="2021-11-30T08:08:00Z">
        <w:r>
          <w:tab/>
        </w:r>
      </w:ins>
      <w:del w:id="4542" w:author="Sharifi, Hossein" w:date="2021-11-29T14:49:00Z">
        <w:r w:rsidR="00055BC6" w:rsidDel="00671F75">
          <w:delText xml:space="preserve">allows our model to maintain arterial pressure by modulating </w:delText>
        </w:r>
        <w:r w:rsidR="007F260F" w:rsidRPr="00B95524" w:rsidDel="00671F75">
          <w:rPr>
            <w:rFonts w:asciiTheme="majorBidi" w:hAnsiTheme="majorBidi" w:cstheme="majorBidi"/>
          </w:rPr>
          <w:delText>heart rate, intracellular Ca</w:delText>
        </w:r>
        <w:r w:rsidR="007F260F" w:rsidRPr="00B95524" w:rsidDel="00671F75">
          <w:rPr>
            <w:rFonts w:asciiTheme="majorBidi" w:hAnsiTheme="majorBidi" w:cstheme="majorBidi"/>
            <w:vertAlign w:val="superscript"/>
          </w:rPr>
          <w:delText>2+</w:delText>
        </w:r>
        <w:r w:rsidR="007F260F" w:rsidRPr="00B95524" w:rsidDel="00671F75">
          <w:rPr>
            <w:rFonts w:asciiTheme="majorBidi" w:hAnsiTheme="majorBidi" w:cstheme="majorBidi"/>
          </w:rPr>
          <w:delText xml:space="preserve"> transient, contractility of both the thick and the thin filaments, and vascular tone</w:delText>
        </w:r>
        <w:commentRangeEnd w:id="4406"/>
        <w:r w:rsidR="00435298" w:rsidDel="00671F75">
          <w:rPr>
            <w:rStyle w:val="CommentReference"/>
          </w:rPr>
          <w:commentReference w:id="4406"/>
        </w:r>
      </w:del>
      <w:commentRangeEnd w:id="4407"/>
      <w:r w:rsidR="00671F75">
        <w:rPr>
          <w:rStyle w:val="CommentReference"/>
        </w:rPr>
        <w:commentReference w:id="4407"/>
      </w:r>
    </w:p>
    <w:p w14:paraId="40DF0B20" w14:textId="0E916E8B" w:rsidR="00AB7B3C" w:rsidRDefault="007F260F" w:rsidP="004E7719">
      <w:pPr>
        <w:spacing w:line="240" w:lineRule="auto"/>
        <w:jc w:val="both"/>
        <w:rPr>
          <w:ins w:id="4543" w:author="Sharifi, Hossein" w:date="2021-12-01T09:25:00Z"/>
        </w:rPr>
      </w:pPr>
      <w:commentRangeStart w:id="4544"/>
      <w:commentRangeStart w:id="4545"/>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xml:space="preserve">, i.e., </w:t>
      </w:r>
      <w:ins w:id="4546" w:author="Wenk, Jonathan F. [11]" w:date="2021-12-18T15:42:00Z">
        <w:r w:rsidR="00651028">
          <w:t xml:space="preserve">when </w:t>
        </w:r>
      </w:ins>
      <w:r>
        <w:t>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 </w:instrText>
      </w:r>
      <w:r w:rsidR="00CF3478">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EN.CITE.DATA </w:instrText>
      </w:r>
      <w:r w:rsidR="00CF3478">
        <w:fldChar w:fldCharType="end"/>
      </w:r>
      <w:r w:rsidR="00AD210A">
        <w:fldChar w:fldCharType="separate"/>
      </w:r>
      <w:r w:rsidR="00CF3478">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911E41">
        <w:fldChar w:fldCharType="separate"/>
      </w:r>
      <w:r w:rsidR="00CF3478">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CF347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w:t>
      </w:r>
      <w:r w:rsidR="00E73844">
        <w:lastRenderedPageBreak/>
        <w:t>other growth</w:t>
      </w:r>
      <w:r w:rsidR="00ED0B6B">
        <w:t xml:space="preserve"> laws</w:t>
      </w:r>
      <w:r w:rsidR="00E56E21">
        <w:t xml:space="preserve"> </w:t>
      </w:r>
      <w:r w:rsidR="00C0394F">
        <w:fldChar w:fldCharType="begin"/>
      </w:r>
      <w:r w:rsidR="00CF3478">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F3478">
        <w:rPr>
          <w:noProof/>
        </w:rPr>
        <w:t>(Witzenburg and Holmes, 2017)</w:t>
      </w:r>
      <w:r w:rsidR="00C0394F">
        <w:fldChar w:fldCharType="end"/>
      </w:r>
      <w:r w:rsidR="00ED0B6B">
        <w:t xml:space="preserve">, </w:t>
      </w:r>
      <w:r w:rsidR="00766D5E">
        <w:t>it could not predict the reversal of growth.</w:t>
      </w:r>
      <w:ins w:id="4547" w:author="Sharifi, Hossein" w:date="2021-12-01T07:52:00Z">
        <w:r w:rsidR="00AB7B3C">
          <w:t xml:space="preserve"> Yos</w:t>
        </w:r>
      </w:ins>
      <w:ins w:id="4548" w:author="Sharifi, Hossein" w:date="2021-12-01T07:53:00Z">
        <w:r w:rsidR="00AB7B3C">
          <w:t xml:space="preserve">hida et al. </w:t>
        </w:r>
      </w:ins>
      <w:r w:rsidR="0022472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224722">
        <w:fldChar w:fldCharType="separate"/>
      </w:r>
      <w:r w:rsidR="00CF3478">
        <w:rPr>
          <w:noProof/>
        </w:rPr>
        <w:t>(Yoshida et al., 2020a)</w:t>
      </w:r>
      <w:r w:rsidR="00224722">
        <w:fldChar w:fldCharType="end"/>
      </w:r>
      <w:ins w:id="4549" w:author="Sharifi, Hossein" w:date="2021-12-01T07:53:00Z">
        <w:r w:rsidR="005F0124">
          <w:t xml:space="preserve"> </w:t>
        </w:r>
      </w:ins>
      <w:ins w:id="4550" w:author="Sharifi, Hossein" w:date="2021-12-01T07:57:00Z">
        <w:r w:rsidR="003A6D50">
          <w:t xml:space="preserve">further </w:t>
        </w:r>
      </w:ins>
      <w:ins w:id="4551" w:author="Sharifi, Hossein" w:date="2021-12-01T07:53:00Z">
        <w:r w:rsidR="005F0124">
          <w:t>suggested</w:t>
        </w:r>
      </w:ins>
      <w:ins w:id="4552" w:author="Sharifi, Hossein" w:date="2021-12-01T07:57:00Z">
        <w:r w:rsidR="003A6D50">
          <w:t xml:space="preserve"> that</w:t>
        </w:r>
      </w:ins>
      <w:ins w:id="4553" w:author="Sharifi, Hossein" w:date="2021-12-01T07:53:00Z">
        <w:r w:rsidR="005F0124">
          <w:t xml:space="preserve"> using </w:t>
        </w:r>
      </w:ins>
      <w:ins w:id="4554" w:author="Sharifi, Hossein" w:date="2021-12-01T07:54:00Z">
        <w:r w:rsidR="005F0124">
          <w:t xml:space="preserve">an evolving setpoint </w:t>
        </w:r>
        <w:r w:rsidR="00791967">
          <w:t xml:space="preserve">could potentially address the inability of </w:t>
        </w:r>
      </w:ins>
      <w:ins w:id="4555" w:author="Sharifi, Hossein" w:date="2021-12-01T08:07:00Z">
        <w:r w:rsidR="00146E64">
          <w:t xml:space="preserve">existing models </w:t>
        </w:r>
      </w:ins>
      <w:ins w:id="4556" w:author="Sharifi, Hossein" w:date="2021-12-01T08:08:00Z">
        <w:r w:rsidR="00B32B44">
          <w:t xml:space="preserve">to predict the </w:t>
        </w:r>
      </w:ins>
      <w:ins w:id="4557" w:author="Sharifi, Hossein" w:date="2021-12-01T08:13:00Z">
        <w:r w:rsidR="003A5914">
          <w:t>reversal of growth.</w:t>
        </w:r>
      </w:ins>
      <w:ins w:id="4558" w:author="Sharifi, Hossein" w:date="2021-12-01T07:54:00Z">
        <w:r w:rsidR="00791967">
          <w:t xml:space="preserve"> </w:t>
        </w:r>
      </w:ins>
      <w:del w:id="4559" w:author="Sharifi, Hossein" w:date="2021-12-01T07:52:00Z">
        <w:r w:rsidR="00766D5E" w:rsidDel="00AB7B3C">
          <w:delText xml:space="preserve"> </w:delText>
        </w:r>
      </w:del>
      <w:r w:rsidR="00703E24">
        <w:t xml:space="preserve">Of the few works that have studied the reversal of growth, Lee et al. </w:t>
      </w:r>
      <w:r w:rsidR="00703E24">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CF3478">
        <w:rPr>
          <w:noProof/>
        </w:rPr>
        <w:t>(Lee et al., 2015a)</w:t>
      </w:r>
      <w:r w:rsidR="00703E24">
        <w:fldChar w:fldCharType="end"/>
      </w:r>
      <w:r w:rsidR="00703E24">
        <w:t xml:space="preserve"> modified a previously developed eccentric growth law </w:t>
      </w:r>
      <w:r w:rsidR="00703E24">
        <w:fldChar w:fldCharType="begin"/>
      </w:r>
      <w:r w:rsidR="00CF3478">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CF3478">
        <w:rPr>
          <w:noProof/>
        </w:rPr>
        <w:t>(Goktepe et al., 2010)</w:t>
      </w:r>
      <w:r w:rsidR="00703E24">
        <w:fldChar w:fldCharType="end"/>
      </w:r>
      <w:r w:rsidR="00703E24">
        <w:t xml:space="preserve"> and were able to capture the reversal of growth for a realistic LV geometry under certain types of loading.  </w:t>
      </w:r>
      <w:ins w:id="4560" w:author="Sharifi, Hossein" w:date="2021-12-01T08:14:00Z">
        <w:r w:rsidR="005B6012" w:rsidRPr="005B6012">
          <w:t>Arumugam</w:t>
        </w:r>
        <w:r w:rsidR="005B6012">
          <w:t xml:space="preserve"> et al. </w:t>
        </w:r>
      </w:ins>
      <w:r w:rsidR="005B6012">
        <w:fldChar w:fldCharType="begin"/>
      </w:r>
      <w:r w:rsidR="00CF3478">
        <w:instrText xml:space="preserve"> ADDIN EN.CITE &lt;EndNote&gt;&lt;Cite&gt;&lt;Author&gt;Arumugam&lt;/Author&gt;&lt;Year&gt;2019&lt;/Year&gt;&lt;RecNum&gt;93&lt;/RecNum&gt;&lt;DisplayText&gt;(Arumugam et al., 2019)&lt;/DisplayText&gt;&lt;record&gt;&lt;rec-number&gt;93&lt;/rec-number&gt;&lt;foreign-keys&gt;&lt;key app="EN" db-id="xfaazxx2fstraqetp5xxt2ff0zvrrftv0drf" timestamp="1638199010"&gt;93&lt;/key&gt;&lt;/foreign-keys&gt;&lt;ref-type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CF3478">
        <w:rPr>
          <w:noProof/>
        </w:rPr>
        <w:t>(Arumugam et al., 2019)</w:t>
      </w:r>
      <w:r w:rsidR="005B6012">
        <w:fldChar w:fldCharType="end"/>
      </w:r>
      <w:ins w:id="4561" w:author="Sharifi, Hossein" w:date="2021-12-01T08:15:00Z">
        <w:r w:rsidR="003451A8">
          <w:t xml:space="preserve"> extended their pre</w:t>
        </w:r>
      </w:ins>
      <w:ins w:id="4562" w:author="Sharifi, Hossein" w:date="2021-12-01T08:16:00Z">
        <w:r w:rsidR="004208C6">
          <w:t xml:space="preserve">vious work </w:t>
        </w:r>
      </w:ins>
      <w:r w:rsidR="004208C6">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4208C6">
        <w:fldChar w:fldCharType="separate"/>
      </w:r>
      <w:r w:rsidR="00CF3478">
        <w:rPr>
          <w:noProof/>
        </w:rPr>
        <w:t>(Lee et al., 2015a)</w:t>
      </w:r>
      <w:r w:rsidR="004208C6">
        <w:fldChar w:fldCharType="end"/>
      </w:r>
      <w:ins w:id="4563" w:author="Sharifi, Hossein" w:date="2021-12-01T08:16:00Z">
        <w:r w:rsidR="004208C6">
          <w:t xml:space="preserve"> and </w:t>
        </w:r>
      </w:ins>
      <w:ins w:id="4564" w:author="Sharifi, Hossein" w:date="2021-12-01T08:25:00Z">
        <w:r w:rsidR="00961965">
          <w:t xml:space="preserve">investigated </w:t>
        </w:r>
      </w:ins>
      <w:ins w:id="4565" w:author="Sharifi, Hossein" w:date="2021-12-01T08:28:00Z">
        <w:r w:rsidR="00980BB1">
          <w:t xml:space="preserve">the development of </w:t>
        </w:r>
      </w:ins>
      <w:ins w:id="4566" w:author="Sharifi, Hossein" w:date="2021-12-01T08:25:00Z">
        <w:r w:rsidR="00961965">
          <w:t>a</w:t>
        </w:r>
      </w:ins>
      <w:ins w:id="4567" w:author="Sharifi, Hossein" w:date="2021-12-01T08:27:00Z">
        <w:r w:rsidR="00DB78AF">
          <w:t>n</w:t>
        </w:r>
      </w:ins>
      <w:ins w:id="4568" w:author="Sharifi, Hossein" w:date="2021-12-01T08:24:00Z">
        <w:r w:rsidR="00BC466F">
          <w:t xml:space="preserve">isotropic </w:t>
        </w:r>
        <w:r w:rsidR="00A924BD">
          <w:t xml:space="preserve">growth in a biventricular model of the heart in </w:t>
        </w:r>
      </w:ins>
      <w:ins w:id="4569" w:author="Sharifi, Hossein" w:date="2021-12-01T08:27:00Z">
        <w:r w:rsidR="00DB78AF">
          <w:t xml:space="preserve">response to mechanical </w:t>
        </w:r>
        <w:r w:rsidR="009B796A">
          <w:t xml:space="preserve">dyssynchrony. </w:t>
        </w:r>
      </w:ins>
      <w:ins w:id="4570" w:author="Sharifi, Hossein" w:date="2021-12-01T08:28:00Z">
        <w:r w:rsidR="00F2452E">
          <w:t xml:space="preserve">Using </w:t>
        </w:r>
      </w:ins>
      <w:ins w:id="4571" w:author="Sharifi, Hossein" w:date="2021-12-01T08:29:00Z">
        <w:r w:rsidR="005D5E67">
          <w:t>maxi</w:t>
        </w:r>
      </w:ins>
      <w:ins w:id="4572" w:author="Sharifi, Hossein" w:date="2021-12-01T08:30:00Z">
        <w:r w:rsidR="005D5E67">
          <w:t xml:space="preserve">mum </w:t>
        </w:r>
      </w:ins>
      <w:ins w:id="4573" w:author="Sharifi, Hossein" w:date="2021-12-01T08:38:00Z">
        <w:r w:rsidR="00110396">
          <w:t>e</w:t>
        </w:r>
        <w:r w:rsidR="00110396" w:rsidRPr="00110396">
          <w:t xml:space="preserve">lastic myofiber stretch over a cardiac cycle as the sole </w:t>
        </w:r>
      </w:ins>
      <w:ins w:id="4574" w:author="Sharifi, Hossein" w:date="2021-12-06T21:54:00Z">
        <w:r w:rsidR="00EE1AEA">
          <w:t>stimulus</w:t>
        </w:r>
      </w:ins>
      <w:ins w:id="4575" w:author="Sharifi, Hossein" w:date="2021-12-01T08:38:00Z">
        <w:r w:rsidR="00110396" w:rsidRPr="00110396">
          <w:t xml:space="preserve"> signal of their growth law</w:t>
        </w:r>
      </w:ins>
      <w:ins w:id="4576" w:author="Sharifi, Hossein" w:date="2021-12-01T08:39:00Z">
        <w:r w:rsidR="000D38FB">
          <w:t>, the</w:t>
        </w:r>
        <w:r w:rsidR="00F95529">
          <w:t xml:space="preserve">ir model demonstrated </w:t>
        </w:r>
        <w:r w:rsidR="00F95529" w:rsidRPr="00F95529">
          <w:t xml:space="preserve">growth in </w:t>
        </w:r>
      </w:ins>
      <w:ins w:id="4577" w:author="Sharifi, Hossein" w:date="2021-12-01T08:40:00Z">
        <w:r w:rsidR="002E183B">
          <w:t>the left ventricular</w:t>
        </w:r>
      </w:ins>
      <w:ins w:id="4578" w:author="Sharifi, Hossein" w:date="2021-12-01T08:39:00Z">
        <w:r w:rsidR="00F95529" w:rsidRPr="00F95529">
          <w:t xml:space="preserve"> chamber size and septal wall, but reversal of growth for </w:t>
        </w:r>
      </w:ins>
      <w:ins w:id="4579" w:author="Sharifi, Hossein" w:date="2021-12-01T08:40:00Z">
        <w:r w:rsidR="002E183B">
          <w:t>the right ventricular</w:t>
        </w:r>
      </w:ins>
      <w:ins w:id="4580" w:author="Sharifi, Hossein" w:date="2021-12-01T08:39:00Z">
        <w:r w:rsidR="00F95529" w:rsidRPr="00F95529">
          <w:t xml:space="preserve"> chamber size and LV free wall</w:t>
        </w:r>
      </w:ins>
      <w:ins w:id="4581" w:author="Sharifi, Hossein" w:date="2021-12-01T08:40:00Z">
        <w:r w:rsidR="002E183B">
          <w:t>.</w:t>
        </w:r>
      </w:ins>
    </w:p>
    <w:p w14:paraId="52957BAD" w14:textId="3F57170C" w:rsidR="00337C84" w:rsidRDefault="007D791D">
      <w:pPr>
        <w:spacing w:line="240" w:lineRule="auto"/>
        <w:ind w:firstLine="720"/>
        <w:jc w:val="both"/>
        <w:rPr>
          <w:ins w:id="4582" w:author="Sharifi, Hossein" w:date="2021-12-01T12:59:00Z"/>
        </w:rPr>
        <w:pPrChange w:id="4583" w:author="Sharifi, Hossein" w:date="2021-12-02T12:06:00Z">
          <w:pPr>
            <w:spacing w:line="240" w:lineRule="auto"/>
            <w:jc w:val="both"/>
          </w:pPr>
        </w:pPrChange>
      </w:pPr>
      <w:ins w:id="4584" w:author="Sharifi, Hossein" w:date="2021-12-01T09:25:00Z">
        <w:r>
          <w:t>Our mode</w:t>
        </w:r>
      </w:ins>
      <w:ins w:id="4585" w:author="Sharifi, Hossein" w:date="2021-12-02T08:58:00Z">
        <w:r w:rsidR="00F230F1">
          <w:t>l</w:t>
        </w:r>
      </w:ins>
      <w:ins w:id="4586" w:author="Sharifi, Hossein" w:date="2021-12-01T09:38:00Z">
        <w:r w:rsidR="00FD4D11">
          <w:t xml:space="preserve">, however, completely </w:t>
        </w:r>
      </w:ins>
      <w:ins w:id="4587" w:author="Sharifi, Hossein" w:date="2021-12-01T09:39:00Z">
        <w:r w:rsidR="00ED4E96">
          <w:t xml:space="preserve">regained the LV size and function once the </w:t>
        </w:r>
        <w:r w:rsidR="000D511E">
          <w:t>underl</w:t>
        </w:r>
      </w:ins>
      <w:ins w:id="4588" w:author="Sharifi, Hossein" w:date="2021-12-01T09:40:00Z">
        <w:r w:rsidR="000D511E">
          <w:t>ying perturbation</w:t>
        </w:r>
        <w:del w:id="4589" w:author="Wenk, Jonathan F. [11]" w:date="2021-12-18T15:46:00Z">
          <w:r w:rsidR="000D511E" w:rsidDel="00DA7843">
            <w:delText>s</w:delText>
          </w:r>
        </w:del>
        <w:r w:rsidR="000D511E">
          <w:t xml:space="preserve"> </w:t>
        </w:r>
        <w:del w:id="4590" w:author="Wenk, Jonathan F. [11]" w:date="2021-12-18T15:46:00Z">
          <w:r w:rsidR="000D511E" w:rsidDel="00DA7843">
            <w:delText>reflecting</w:delText>
          </w:r>
        </w:del>
      </w:ins>
      <w:ins w:id="4591" w:author="Wenk, Jonathan F. [11]" w:date="2021-12-18T15:47:00Z">
        <w:r w:rsidR="00DA7843">
          <w:t>for</w:t>
        </w:r>
      </w:ins>
      <w:ins w:id="4592" w:author="Sharifi, Hossein" w:date="2021-12-01T09:40:00Z">
        <w:r w:rsidR="000D511E">
          <w:t xml:space="preserve"> </w:t>
        </w:r>
        <w:del w:id="4593" w:author="Wenk, Jonathan F. [11]" w:date="2021-12-18T15:46:00Z">
          <w:r w:rsidR="000D511E" w:rsidDel="00DA7843">
            <w:delText>the</w:delText>
          </w:r>
        </w:del>
      </w:ins>
      <w:ins w:id="4594" w:author="Wenk, Jonathan F. [11]" w:date="2021-12-18T15:46:00Z">
        <w:r w:rsidR="00DA7843">
          <w:t>each</w:t>
        </w:r>
      </w:ins>
      <w:ins w:id="4595" w:author="Sharifi, Hossein" w:date="2021-12-01T09:40:00Z">
        <w:r w:rsidR="000D511E">
          <w:t xml:space="preserve"> valvular disorder</w:t>
        </w:r>
        <w:del w:id="4596" w:author="Wenk, Jonathan F. [11]" w:date="2021-12-18T15:46:00Z">
          <w:r w:rsidR="000D511E" w:rsidDel="00DA7843">
            <w:delText>s</w:delText>
          </w:r>
        </w:del>
        <w:r w:rsidR="000D511E">
          <w:t xml:space="preserve"> </w:t>
        </w:r>
        <w:del w:id="4597" w:author="Wenk, Jonathan F. [11]" w:date="2021-12-18T15:46:00Z">
          <w:r w:rsidR="000D511E" w:rsidDel="00DA7843">
            <w:delText>were</w:delText>
          </w:r>
        </w:del>
      </w:ins>
      <w:ins w:id="4598" w:author="Wenk, Jonathan F. [11]" w:date="2021-12-18T15:46:00Z">
        <w:r w:rsidR="00DA7843">
          <w:t>was</w:t>
        </w:r>
      </w:ins>
      <w:ins w:id="4599" w:author="Sharifi, Hossein" w:date="2021-12-01T09:40:00Z">
        <w:r w:rsidR="000D511E">
          <w:t xml:space="preserve"> lifted. </w:t>
        </w:r>
        <w:del w:id="4600" w:author="Wenk, Jonathan F. [11]" w:date="2021-12-18T15:47:00Z">
          <w:r w:rsidR="00C4023A" w:rsidDel="00DA7843">
            <w:delText>This ability of current framework is possibly due to two reasons</w:delText>
          </w:r>
        </w:del>
      </w:ins>
      <w:ins w:id="4601" w:author="Wenk, Jonathan F. [11]" w:date="2021-12-18T15:47:00Z">
        <w:r w:rsidR="00DA7843">
          <w:t>There are two potential explana</w:t>
        </w:r>
      </w:ins>
      <w:ins w:id="4602" w:author="Wenk, Jonathan F. [11]" w:date="2021-12-18T15:48:00Z">
        <w:r w:rsidR="00DA7843">
          <w:t>tions for this result</w:t>
        </w:r>
      </w:ins>
      <w:ins w:id="4603" w:author="Sharifi, Hossein" w:date="2021-12-01T09:40:00Z">
        <w:r w:rsidR="00C4023A">
          <w:t xml:space="preserve">. </w:t>
        </w:r>
      </w:ins>
      <w:ins w:id="4604" w:author="Sharifi, Hossein" w:date="2021-12-01T09:41:00Z">
        <w:r w:rsidR="00C4023A">
          <w:t>First</w:t>
        </w:r>
      </w:ins>
      <w:ins w:id="4605" w:author="Sharifi, Hossein" w:date="2021-12-01T13:56:00Z">
        <w:r w:rsidR="001A4ACD">
          <w:t>ly</w:t>
        </w:r>
      </w:ins>
      <w:ins w:id="4606" w:author="Sharifi, Hossein" w:date="2021-12-01T09:41:00Z">
        <w:r w:rsidR="00C4023A">
          <w:t xml:space="preserve">, </w:t>
        </w:r>
      </w:ins>
      <w:ins w:id="4607" w:author="Wenk, Jonathan F. [11]" w:date="2021-12-18T15:48:00Z">
        <w:r w:rsidR="00DA7843">
          <w:t xml:space="preserve">the </w:t>
        </w:r>
      </w:ins>
      <w:ins w:id="4608" w:author="Sharifi, Hossein" w:date="2021-12-01T09:41:00Z">
        <w:r w:rsidR="002E17FF">
          <w:t xml:space="preserve">PyMyoVent framework uses a mechanistic model of </w:t>
        </w:r>
      </w:ins>
      <w:ins w:id="4609" w:author="Wenk, Jonathan F. [11]" w:date="2021-12-18T15:48:00Z">
        <w:r w:rsidR="00DA7843">
          <w:t xml:space="preserve">a </w:t>
        </w:r>
      </w:ins>
      <w:ins w:id="4610" w:author="Sharifi, Hossein" w:date="2021-12-01T09:41:00Z">
        <w:r w:rsidR="002E17FF">
          <w:t xml:space="preserve">half-sarcomere </w:t>
        </w:r>
      </w:ins>
      <w:ins w:id="4611" w:author="Sharifi, Hossein" w:date="2021-12-01T10:02:00Z">
        <w:r w:rsidR="0063386A">
          <w:t xml:space="preserve">to simulate the contractile behavior of </w:t>
        </w:r>
        <w:r w:rsidR="00A21F3B">
          <w:t>myocardium</w:t>
        </w:r>
      </w:ins>
      <w:ins w:id="4612" w:author="Wenk, Jonathan F. [11]" w:date="2021-12-18T15:48:00Z">
        <w:r w:rsidR="00DA7843">
          <w:t>,</w:t>
        </w:r>
      </w:ins>
      <w:ins w:id="4613" w:author="Sharifi, Hossein" w:date="2021-12-01T10:02:00Z">
        <w:r w:rsidR="00A21F3B">
          <w:t xml:space="preserve"> </w:t>
        </w:r>
      </w:ins>
      <w:ins w:id="4614" w:author="Sharifi, Hossein" w:date="2021-12-01T10:04:00Z">
        <w:del w:id="4615" w:author="Wenk, Jonathan F. [11]" w:date="2021-12-18T15:48:00Z">
          <w:r w:rsidR="00897F8F" w:rsidDel="00DA7843">
            <w:delText>that</w:delText>
          </w:r>
        </w:del>
      </w:ins>
      <w:ins w:id="4616" w:author="Wenk, Jonathan F. [11]" w:date="2021-12-18T15:48:00Z">
        <w:r w:rsidR="00DA7843">
          <w:t>which</w:t>
        </w:r>
      </w:ins>
      <w:ins w:id="4617" w:author="Sharifi, Hossein" w:date="2021-12-01T10:04:00Z">
        <w:r w:rsidR="00897F8F">
          <w:t xml:space="preserve"> </w:t>
        </w:r>
      </w:ins>
      <w:ins w:id="4618" w:author="Sharifi, Hossein" w:date="2021-12-01T11:07:00Z">
        <w:r w:rsidR="004C2416" w:rsidRPr="004C2416">
          <w:t>captures length-dependent activation, cooperativity between thick and thin filaments, and the strain-dependent behavior of cross-bridges</w:t>
        </w:r>
      </w:ins>
      <w:ins w:id="4619" w:author="Sharifi, Hossein" w:date="2021-12-01T11:08:00Z">
        <w:r w:rsidR="004C2416">
          <w:t xml:space="preserve"> </w:t>
        </w:r>
      </w:ins>
      <w:r w:rsidR="00140CE6">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 </w:instrText>
      </w:r>
      <w:r w:rsidR="00CF3478">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EN.CITE.DATA </w:instrText>
      </w:r>
      <w:r w:rsidR="00CF3478">
        <w:fldChar w:fldCharType="end"/>
      </w:r>
      <w:r w:rsidR="00140CE6">
        <w:fldChar w:fldCharType="separate"/>
      </w:r>
      <w:r w:rsidR="00CF3478">
        <w:rPr>
          <w:noProof/>
        </w:rPr>
        <w:t>(Campbell, 2014; Campbell et al., 2018)</w:t>
      </w:r>
      <w:r w:rsidR="00140CE6">
        <w:fldChar w:fldCharType="end"/>
      </w:r>
      <w:ins w:id="4620" w:author="Sharifi, Hossein" w:date="2021-12-01T10:17:00Z">
        <w:r w:rsidR="00855E3F">
          <w:t>.</w:t>
        </w:r>
      </w:ins>
      <w:ins w:id="4621" w:author="Sharifi, Hossein" w:date="2021-12-01T11:07:00Z">
        <w:r w:rsidR="004C2416">
          <w:t xml:space="preserve"> Such a</w:t>
        </w:r>
      </w:ins>
      <w:ins w:id="4622" w:author="Sharifi, Hossein" w:date="2021-12-01T10:17:00Z">
        <w:r w:rsidR="00855E3F">
          <w:t xml:space="preserve"> model </w:t>
        </w:r>
      </w:ins>
      <w:ins w:id="4623" w:author="Sharifi, Hossein" w:date="2021-12-10T13:04:00Z">
        <w:r w:rsidR="00384496">
          <w:t>can</w:t>
        </w:r>
      </w:ins>
      <w:ins w:id="4624" w:author="Sharifi, Hossein" w:date="2021-12-01T10:04:00Z">
        <w:r w:rsidR="00897F8F">
          <w:t xml:space="preserve"> </w:t>
        </w:r>
      </w:ins>
      <w:ins w:id="4625" w:author="Sharifi, Hossein" w:date="2021-12-01T10:05:00Z">
        <w:r w:rsidR="000E1A4A">
          <w:t>account</w:t>
        </w:r>
        <w:del w:id="4626" w:author="Wenk, Jonathan F. [11]" w:date="2021-12-18T15:49:00Z">
          <w:r w:rsidR="000E1A4A" w:rsidDel="00DA7843">
            <w:delText>s</w:delText>
          </w:r>
        </w:del>
      </w:ins>
      <w:ins w:id="4627" w:author="Sharifi, Hossein" w:date="2021-12-01T10:04:00Z">
        <w:r w:rsidR="00B02AA9">
          <w:t xml:space="preserve"> for</w:t>
        </w:r>
      </w:ins>
      <w:ins w:id="4628" w:author="Sharifi, Hossein" w:date="2021-12-01T10:15:00Z">
        <w:r w:rsidR="00863ECC">
          <w:t xml:space="preserve"> </w:t>
        </w:r>
      </w:ins>
      <w:ins w:id="4629" w:author="Sharifi, Hossein" w:date="2021-12-10T13:04:00Z">
        <w:r w:rsidR="00384496">
          <w:t xml:space="preserve">the </w:t>
        </w:r>
      </w:ins>
      <w:ins w:id="4630" w:author="Sharifi, Hossein" w:date="2021-12-01T10:15:00Z">
        <w:r w:rsidR="00863ECC">
          <w:t>effects of</w:t>
        </w:r>
      </w:ins>
      <w:ins w:id="4631" w:author="Sharifi, Hossein" w:date="2021-12-01T10:04:00Z">
        <w:r w:rsidR="00B02AA9">
          <w:t xml:space="preserve"> </w:t>
        </w:r>
        <w:del w:id="4632" w:author="Wenk, Jonathan F. [11]" w:date="2021-12-18T15:49:00Z">
          <w:r w:rsidR="000E1A4A" w:rsidDel="00DA7843">
            <w:delText>any</w:delText>
          </w:r>
        </w:del>
      </w:ins>
      <w:ins w:id="4633" w:author="Sharifi, Hossein" w:date="2021-12-01T10:05:00Z">
        <w:del w:id="4634" w:author="Wenk, Jonathan F. [11]" w:date="2021-12-18T15:49:00Z">
          <w:r w:rsidR="000E1A4A" w:rsidDel="00DA7843">
            <w:delText xml:space="preserve"> </w:delText>
          </w:r>
        </w:del>
        <w:del w:id="4635" w:author="Wenk, Jonathan F. [11]" w:date="2021-12-18T15:50:00Z">
          <w:r w:rsidR="000E1A4A" w:rsidDel="00DA7843">
            <w:delText xml:space="preserve">alteration </w:delText>
          </w:r>
        </w:del>
      </w:ins>
      <w:ins w:id="4636" w:author="Sharifi, Hossein" w:date="2021-12-01T10:06:00Z">
        <w:del w:id="4637" w:author="Wenk, Jonathan F. [11]" w:date="2021-12-18T15:50:00Z">
          <w:r w:rsidR="006372DA" w:rsidDel="00DA7843">
            <w:delText>in the</w:delText>
          </w:r>
        </w:del>
      </w:ins>
      <w:ins w:id="4638" w:author="Wenk, Jonathan F. [11]" w:date="2021-12-18T15:50:00Z">
        <w:r w:rsidR="00DA7843">
          <w:t>altered</w:t>
        </w:r>
      </w:ins>
      <w:ins w:id="4639" w:author="Sharifi, Hossein" w:date="2021-12-01T10:06:00Z">
        <w:r w:rsidR="006372DA">
          <w:t xml:space="preserve"> ventricular loading</w:t>
        </w:r>
      </w:ins>
      <w:ins w:id="4640" w:author="Sharifi, Hossein" w:date="2021-12-01T10:15:00Z">
        <w:r w:rsidR="00863ECC">
          <w:t xml:space="preserve"> on the force generation of half-s</w:t>
        </w:r>
      </w:ins>
      <w:ins w:id="4641" w:author="Sharifi, Hossein" w:date="2021-12-01T10:16:00Z">
        <w:r w:rsidR="00863ECC">
          <w:t>arcomere</w:t>
        </w:r>
      </w:ins>
      <w:ins w:id="4642" w:author="Sharifi, Hossein" w:date="2021-12-01T11:13:00Z">
        <w:r w:rsidR="004F6F9E">
          <w:t xml:space="preserve"> </w:t>
        </w:r>
      </w:ins>
      <w:ins w:id="4643" w:author="Sharifi, Hossein" w:date="2021-12-01T11:21:00Z">
        <w:r w:rsidR="003D433D">
          <w:t>that</w:t>
        </w:r>
      </w:ins>
      <w:ins w:id="4644" w:author="Sharifi, Hossein" w:date="2021-12-01T11:13:00Z">
        <w:r w:rsidR="004F6F9E">
          <w:t xml:space="preserve"> other</w:t>
        </w:r>
      </w:ins>
      <w:ins w:id="4645" w:author="Sharifi, Hossein" w:date="2021-12-01T11:14:00Z">
        <w:r w:rsidR="004F6F9E">
          <w:t xml:space="preserve"> models </w:t>
        </w:r>
      </w:ins>
      <w:ins w:id="4646" w:author="Sharifi, Hossein" w:date="2021-12-01T11:21:00Z">
        <w:del w:id="4647" w:author="Wenk, Jonathan F. [11]" w:date="2021-12-18T15:50:00Z">
          <w:r w:rsidR="003D433D" w:rsidDel="00DA7843">
            <w:delText>are</w:delText>
          </w:r>
        </w:del>
      </w:ins>
      <w:ins w:id="4648" w:author="Wenk, Jonathan F. [11]" w:date="2021-12-18T15:50:00Z">
        <w:r w:rsidR="00DA7843">
          <w:t>may be</w:t>
        </w:r>
      </w:ins>
      <w:ins w:id="4649" w:author="Sharifi, Hossein" w:date="2021-12-01T11:21:00Z">
        <w:r w:rsidR="003D433D">
          <w:t xml:space="preserve"> </w:t>
        </w:r>
      </w:ins>
      <w:ins w:id="4650" w:author="Sharifi, Hossein" w:date="2021-12-01T11:22:00Z">
        <w:r w:rsidR="00AF1F04">
          <w:t xml:space="preserve">unable to </w:t>
        </w:r>
      </w:ins>
      <w:ins w:id="4651" w:author="Wenk, Jonathan F. [11]" w:date="2021-12-18T15:51:00Z">
        <w:r w:rsidR="00DA7843">
          <w:t>capture</w:t>
        </w:r>
      </w:ins>
      <w:ins w:id="4652" w:author="Sharifi, Hossein" w:date="2021-12-01T11:22:00Z">
        <w:del w:id="4653" w:author="Wenk, Jonathan F. [11]" w:date="2021-12-18T15:51:00Z">
          <w:r w:rsidR="00AF1F04" w:rsidDel="00DA7843">
            <w:delText>do so</w:delText>
          </w:r>
        </w:del>
      </w:ins>
      <w:ins w:id="4654" w:author="Sharifi, Hossein" w:date="2021-12-01T10:06:00Z">
        <w:r w:rsidR="006372DA">
          <w:t xml:space="preserve">. </w:t>
        </w:r>
      </w:ins>
      <w:ins w:id="4655" w:author="Sharifi, Hossein" w:date="2021-12-01T10:16:00Z">
        <w:r w:rsidR="00863ECC">
          <w:t xml:space="preserve">For instance, </w:t>
        </w:r>
      </w:ins>
      <w:ins w:id="4656" w:author="Sharifi, Hossein" w:date="2021-12-01T11:22:00Z">
        <w:r w:rsidR="004F41DF">
          <w:t>Yoshida et al</w:t>
        </w:r>
      </w:ins>
      <w:ins w:id="4657" w:author="Sharifi, Hossein" w:date="2021-12-01T12:35:00Z">
        <w:r w:rsidR="00621D49">
          <w:t>.</w:t>
        </w:r>
      </w:ins>
      <w:ins w:id="4658" w:author="Sharifi, Hossein" w:date="2021-12-01T12:37:00Z">
        <w:r w:rsidR="004F2E43">
          <w:t xml:space="preserve"> </w:t>
        </w:r>
      </w:ins>
      <w:r w:rsidR="00F008D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F008D2">
        <w:fldChar w:fldCharType="separate"/>
      </w:r>
      <w:r w:rsidR="00CF3478">
        <w:rPr>
          <w:noProof/>
        </w:rPr>
        <w:t>(Yoshida et al., 2020a)</w:t>
      </w:r>
      <w:r w:rsidR="00F008D2">
        <w:fldChar w:fldCharType="end"/>
      </w:r>
      <w:ins w:id="4659" w:author="Sharifi, Hossein" w:date="2021-12-01T11:22:00Z">
        <w:r w:rsidR="004F41DF">
          <w:t xml:space="preserve"> </w:t>
        </w:r>
      </w:ins>
      <w:ins w:id="4660" w:author="Sharifi, Hossein" w:date="2021-12-01T11:36:00Z">
        <w:r w:rsidR="00E87E5D">
          <w:t xml:space="preserve">had to </w:t>
        </w:r>
        <w:r w:rsidR="006661F3">
          <w:t xml:space="preserve">manually </w:t>
        </w:r>
      </w:ins>
      <w:ins w:id="4661" w:author="Sharifi, Hossein" w:date="2021-12-01T12:37:00Z">
        <w:r w:rsidR="004F2E43">
          <w:t>adjust</w:t>
        </w:r>
      </w:ins>
      <w:ins w:id="4662" w:author="Sharifi, Hossein" w:date="2021-12-01T11:37:00Z">
        <w:r w:rsidR="006661F3">
          <w:t xml:space="preserve"> the </w:t>
        </w:r>
        <w:r w:rsidR="0088121D">
          <w:t xml:space="preserve">muscle </w:t>
        </w:r>
        <w:r w:rsidR="006661F3">
          <w:t xml:space="preserve">contractility </w:t>
        </w:r>
      </w:ins>
      <w:ins w:id="4663" w:author="Sharifi, Hossein" w:date="2021-12-01T12:35:00Z">
        <w:r w:rsidR="009F6C48">
          <w:t>in</w:t>
        </w:r>
      </w:ins>
      <w:ins w:id="4664" w:author="Sharifi, Hossein" w:date="2021-12-01T11:39:00Z">
        <w:r w:rsidR="00C07C0F">
          <w:t xml:space="preserve"> their model</w:t>
        </w:r>
      </w:ins>
      <w:ins w:id="4665" w:author="Sharifi, Hossein" w:date="2021-12-01T12:38:00Z">
        <w:r w:rsidR="002D3315">
          <w:t xml:space="preserve"> </w:t>
        </w:r>
      </w:ins>
      <w:ins w:id="4666" w:author="Sharifi, Hossein" w:date="2021-12-01T11:39:00Z">
        <w:r w:rsidR="00C07C0F">
          <w:t xml:space="preserve">to mimic the </w:t>
        </w:r>
      </w:ins>
      <w:ins w:id="4667" w:author="Sharifi, Hossein" w:date="2021-12-01T12:38:00Z">
        <w:r w:rsidR="00B664CE">
          <w:t>lower</w:t>
        </w:r>
      </w:ins>
      <w:ins w:id="4668" w:author="Sharifi, Hossein" w:date="2021-12-01T11:39:00Z">
        <w:r w:rsidR="00C07C0F">
          <w:t xml:space="preserve"> force </w:t>
        </w:r>
      </w:ins>
      <w:ins w:id="4669" w:author="Sharifi, Hossein" w:date="2021-12-01T11:45:00Z">
        <w:r w:rsidR="003268E8">
          <w:t>production</w:t>
        </w:r>
      </w:ins>
      <w:ins w:id="4670" w:author="Sharifi, Hossein" w:date="2021-12-01T11:39:00Z">
        <w:r w:rsidR="00C07C0F">
          <w:t xml:space="preserve"> of </w:t>
        </w:r>
        <w:r w:rsidR="00980521">
          <w:t>myocardium due to</w:t>
        </w:r>
      </w:ins>
      <w:ins w:id="4671" w:author="Wenk, Jonathan F. [11]" w:date="2021-12-18T15:51:00Z">
        <w:r w:rsidR="00DA7843">
          <w:t xml:space="preserve"> the</w:t>
        </w:r>
      </w:ins>
      <w:ins w:id="4672" w:author="Sharifi, Hossein" w:date="2021-12-01T11:39:00Z">
        <w:r w:rsidR="00980521">
          <w:t xml:space="preserve"> removal of pressure overloading. In contrast, </w:t>
        </w:r>
      </w:ins>
      <w:ins w:id="4673" w:author="Sharifi, Hossein" w:date="2021-12-01T12:59:00Z">
        <w:del w:id="4674" w:author="Wenk, Jonathan F. [11]" w:date="2021-12-18T15:52:00Z">
          <w:r w:rsidR="00D40DEA" w:rsidDel="00B60586">
            <w:delText xml:space="preserve">in our model, </w:delText>
          </w:r>
        </w:del>
      </w:ins>
      <w:ins w:id="4675" w:author="Sharifi, Hossein" w:date="2021-12-01T13:02:00Z">
        <w:r w:rsidR="00F314C6">
          <w:t>removal of</w:t>
        </w:r>
      </w:ins>
      <w:ins w:id="4676" w:author="Sharifi, Hossein" w:date="2021-12-01T13:00:00Z">
        <w:r w:rsidR="00D40DEA">
          <w:t xml:space="preserve"> the aortic stenosis condition</w:t>
        </w:r>
      </w:ins>
      <w:ins w:id="4677" w:author="Wenk, Jonathan F. [11]" w:date="2021-12-18T15:52:00Z">
        <w:r w:rsidR="00B60586">
          <w:t xml:space="preserve"> in our model</w:t>
        </w:r>
      </w:ins>
      <w:ins w:id="4678" w:author="Sharifi, Hossein" w:date="2021-12-01T13:00:00Z">
        <w:r w:rsidR="00D40DEA">
          <w:t xml:space="preserve"> </w:t>
        </w:r>
        <w:del w:id="4679" w:author="Wenk, Jonathan F. [11]" w:date="2021-12-18T15:53:00Z">
          <w:r w:rsidR="00D40DEA" w:rsidDel="00B60586">
            <w:delText>would</w:delText>
          </w:r>
        </w:del>
      </w:ins>
      <w:ins w:id="4680" w:author="Wenk, Jonathan F. [11]" w:date="2021-12-18T15:53:00Z">
        <w:r w:rsidR="00B60586">
          <w:t>led to</w:t>
        </w:r>
      </w:ins>
      <w:ins w:id="4681" w:author="Sharifi, Hossein" w:date="2021-12-01T13:00:00Z">
        <w:r w:rsidR="00D40DEA">
          <w:t xml:space="preserve"> lower </w:t>
        </w:r>
        <w:del w:id="4682" w:author="Wenk, Jonathan F. [11]" w:date="2021-12-18T15:53:00Z">
          <w:r w:rsidR="00D40DEA" w:rsidDel="00B60586">
            <w:delText xml:space="preserve">the </w:delText>
          </w:r>
        </w:del>
        <w:r w:rsidR="00D40DEA">
          <w:t>hemodynamic</w:t>
        </w:r>
        <w:del w:id="4683" w:author="Wenk, Jonathan F. [11]" w:date="2021-12-18T15:53:00Z">
          <w:r w:rsidR="00D40DEA" w:rsidDel="00B60586">
            <w:delText>s</w:delText>
          </w:r>
        </w:del>
        <w:r w:rsidR="00D40DEA">
          <w:t xml:space="preserve"> </w:t>
        </w:r>
        <w:del w:id="4684" w:author="Wenk, Jonathan F. [11]" w:date="2021-12-18T15:59:00Z">
          <w:r w:rsidR="00D40DEA" w:rsidDel="00873DC2">
            <w:delText>impedance</w:delText>
          </w:r>
        </w:del>
      </w:ins>
      <w:ins w:id="4685" w:author="Wenk, Jonathan F. [11]" w:date="2021-12-18T15:59:00Z">
        <w:r w:rsidR="00873DC2">
          <w:t>resistance</w:t>
        </w:r>
      </w:ins>
      <w:ins w:id="4686" w:author="Sharifi, Hossein" w:date="2021-12-01T13:00:00Z">
        <w:r w:rsidR="00D40DEA">
          <w:t xml:space="preserve"> during LV systole</w:t>
        </w:r>
      </w:ins>
      <w:ins w:id="4687" w:author="Sharifi, Hossein" w:date="2021-12-01T13:02:00Z">
        <w:r w:rsidR="00302B82">
          <w:t>, which in turn increase</w:t>
        </w:r>
      </w:ins>
      <w:ins w:id="4688" w:author="Wenk, Jonathan F. [11]" w:date="2021-12-18T15:54:00Z">
        <w:r w:rsidR="00B60586">
          <w:t>d</w:t>
        </w:r>
      </w:ins>
      <w:ins w:id="4689" w:author="Sharifi, Hossein" w:date="2021-12-01T13:03:00Z">
        <w:del w:id="4690" w:author="Wenk, Jonathan F. [11]" w:date="2021-12-18T15:54:00Z">
          <w:r w:rsidR="00DA313A" w:rsidDel="00B60586">
            <w:delText>s</w:delText>
          </w:r>
        </w:del>
      </w:ins>
      <w:ins w:id="4691" w:author="Sharifi, Hossein" w:date="2021-12-01T13:02:00Z">
        <w:r w:rsidR="00302B82">
          <w:t xml:space="preserve"> the </w:t>
        </w:r>
      </w:ins>
      <w:ins w:id="4692" w:author="Sharifi, Hossein" w:date="2021-12-01T13:03:00Z">
        <w:r w:rsidR="00302B82">
          <w:t>shortening velocity of half-sarcomere</w:t>
        </w:r>
      </w:ins>
      <w:ins w:id="4693" w:author="Wenk, Jonathan F. [11]" w:date="2021-12-18T15:55:00Z">
        <w:r w:rsidR="00B60586">
          <w:t>s</w:t>
        </w:r>
      </w:ins>
      <w:ins w:id="4694" w:author="Sharifi, Hossein" w:date="2021-12-01T13:34:00Z">
        <w:r w:rsidR="00797152">
          <w:t xml:space="preserve"> due to </w:t>
        </w:r>
        <w:r w:rsidR="00445874">
          <w:t xml:space="preserve">higher strain in </w:t>
        </w:r>
      </w:ins>
      <w:ins w:id="4695" w:author="Wenk, Jonathan F. [11]" w:date="2021-12-18T15:55:00Z">
        <w:r w:rsidR="00B60586">
          <w:t xml:space="preserve">the </w:t>
        </w:r>
      </w:ins>
      <w:ins w:id="4696" w:author="Sharifi, Hossein" w:date="2021-12-01T13:34:00Z">
        <w:r w:rsidR="00445874">
          <w:t>myosin heads</w:t>
        </w:r>
      </w:ins>
      <w:ins w:id="4697" w:author="Sharifi, Hossein" w:date="2021-12-01T13:12:00Z">
        <w:r w:rsidR="00544E1E">
          <w:t xml:space="preserve">. </w:t>
        </w:r>
      </w:ins>
      <w:ins w:id="4698" w:author="Sharifi, Hossein" w:date="2021-12-01T13:34:00Z">
        <w:r w:rsidR="00445874">
          <w:t>This event r</w:t>
        </w:r>
      </w:ins>
      <w:ins w:id="4699" w:author="Sharifi, Hossein" w:date="2021-12-01T13:35:00Z">
        <w:r w:rsidR="00445874">
          <w:t>educe</w:t>
        </w:r>
        <w:r w:rsidR="00055040">
          <w:t>s</w:t>
        </w:r>
        <w:r w:rsidR="00445874">
          <w:t xml:space="preserve"> the </w:t>
        </w:r>
      </w:ins>
      <w:ins w:id="4700" w:author="Sharifi, Hossein" w:date="2021-12-02T12:05:00Z">
        <w:r w:rsidR="00C34ACB">
          <w:t xml:space="preserve">number of </w:t>
        </w:r>
        <w:r w:rsidR="0010341D">
          <w:t xml:space="preserve">bound myosin heads in </w:t>
        </w:r>
      </w:ins>
      <w:ins w:id="4701" w:author="Wenk, Jonathan F. [11]" w:date="2021-12-18T15:55:00Z">
        <w:r w:rsidR="00B60586">
          <w:t xml:space="preserve">the </w:t>
        </w:r>
      </w:ins>
      <w:ins w:id="4702" w:author="Sharifi, Hossein" w:date="2021-12-02T12:05:00Z">
        <w:r w:rsidR="0010341D">
          <w:t>force-generating s</w:t>
        </w:r>
      </w:ins>
      <w:ins w:id="4703" w:author="Wenk, Jonathan F. [11]" w:date="2021-12-18T15:55:00Z">
        <w:r w:rsidR="00B60586">
          <w:t>t</w:t>
        </w:r>
      </w:ins>
      <w:ins w:id="4704" w:author="Sharifi, Hossein" w:date="2021-12-02T12:05:00Z">
        <w:r w:rsidR="0010341D">
          <w:t>ate (M</w:t>
        </w:r>
        <w:r w:rsidR="0010341D">
          <w:rPr>
            <w:vertAlign w:val="subscript"/>
          </w:rPr>
          <w:t>FG</w:t>
        </w:r>
        <w:r w:rsidR="0010341D">
          <w:t xml:space="preserve">) and </w:t>
        </w:r>
      </w:ins>
      <w:ins w:id="4705" w:author="Sharifi, Hossein" w:date="2021-12-02T12:06:00Z">
        <w:r w:rsidR="00DA0625">
          <w:t>thus lowers the</w:t>
        </w:r>
      </w:ins>
      <w:ins w:id="4706" w:author="Sharifi, Hossein" w:date="2021-12-02T12:05:00Z">
        <w:r w:rsidR="0010341D">
          <w:t xml:space="preserve"> </w:t>
        </w:r>
      </w:ins>
      <w:ins w:id="4707" w:author="Sharifi, Hossein" w:date="2021-12-01T13:39:00Z">
        <w:r w:rsidR="00BF3712">
          <w:t xml:space="preserve">associated </w:t>
        </w:r>
        <w:del w:id="4708" w:author="Wenk, Jonathan F. [11]" w:date="2021-12-18T15:55:00Z">
          <w:r w:rsidR="00483553" w:rsidDel="00B60586">
            <w:delText xml:space="preserve">generated </w:delText>
          </w:r>
        </w:del>
        <w:r w:rsidR="00483553">
          <w:t xml:space="preserve">force </w:t>
        </w:r>
      </w:ins>
      <w:ins w:id="4709" w:author="Wenk, Jonathan F. [11]" w:date="2021-12-18T15:55:00Z">
        <w:r w:rsidR="00B60586">
          <w:t xml:space="preserve">that is </w:t>
        </w:r>
        <w:r w:rsidR="00B60586">
          <w:t xml:space="preserve">generated </w:t>
        </w:r>
      </w:ins>
      <w:ins w:id="4710" w:author="Sharifi, Hossein" w:date="2021-12-01T13:39:00Z">
        <w:r w:rsidR="00483553">
          <w:t xml:space="preserve">in </w:t>
        </w:r>
      </w:ins>
      <w:ins w:id="4711" w:author="Wenk, Jonathan F. [11]" w:date="2021-12-18T15:56:00Z">
        <w:r w:rsidR="00B60586">
          <w:t xml:space="preserve">the </w:t>
        </w:r>
      </w:ins>
      <w:ins w:id="4712" w:author="Sharifi, Hossein" w:date="2021-12-01T13:39:00Z">
        <w:r w:rsidR="00483553">
          <w:t>half-sarcomere</w:t>
        </w:r>
      </w:ins>
      <w:ins w:id="4713" w:author="Wenk, Jonathan F. [11]" w:date="2021-12-18T15:56:00Z">
        <w:r w:rsidR="00B60586">
          <w:t>, such</w:t>
        </w:r>
      </w:ins>
      <w:ins w:id="4714" w:author="Sharifi, Hossein" w:date="2021-12-01T13:39:00Z">
        <w:r w:rsidR="00483553">
          <w:t xml:space="preserve"> that</w:t>
        </w:r>
      </w:ins>
      <w:ins w:id="4715" w:author="Wenk, Jonathan F. [11]" w:date="2021-12-18T15:56:00Z">
        <w:r w:rsidR="00B60586">
          <w:t xml:space="preserve"> it</w:t>
        </w:r>
      </w:ins>
      <w:ins w:id="4716" w:author="Sharifi, Hossein" w:date="2021-12-01T13:39:00Z">
        <w:r w:rsidR="00483553">
          <w:t xml:space="preserve"> match</w:t>
        </w:r>
      </w:ins>
      <w:ins w:id="4717" w:author="Sharifi, Hossein" w:date="2021-12-01T13:56:00Z">
        <w:r w:rsidR="001A4ACD">
          <w:t>e</w:t>
        </w:r>
      </w:ins>
      <w:ins w:id="4718" w:author="Sharifi, Hossein" w:date="2021-12-01T13:40:00Z">
        <w:r w:rsidR="00D15A35">
          <w:t>s</w:t>
        </w:r>
      </w:ins>
      <w:ins w:id="4719" w:author="Sharifi, Hossein" w:date="2021-12-01T13:39:00Z">
        <w:r w:rsidR="00483553">
          <w:t xml:space="preserve"> with</w:t>
        </w:r>
      </w:ins>
      <w:ins w:id="4720" w:author="Sharifi, Hossein" w:date="2021-12-01T13:56:00Z">
        <w:r w:rsidR="001A4ACD">
          <w:t xml:space="preserve"> the altered hemodynamic</w:t>
        </w:r>
        <w:del w:id="4721" w:author="Wenk, Jonathan F. [11]" w:date="2021-12-18T15:56:00Z">
          <w:r w:rsidR="001A4ACD" w:rsidDel="00B60586">
            <w:delText>s</w:delText>
          </w:r>
        </w:del>
        <w:r w:rsidR="001A4ACD">
          <w:t xml:space="preserve"> loading. Second</w:t>
        </w:r>
      </w:ins>
      <w:ins w:id="4722" w:author="Sharifi, Hossein" w:date="2021-12-01T13:58:00Z">
        <w:r w:rsidR="003177A1">
          <w:t>ly</w:t>
        </w:r>
      </w:ins>
      <w:ins w:id="4723" w:author="Sharifi, Hossein" w:date="2021-12-01T13:56:00Z">
        <w:r w:rsidR="001A4ACD">
          <w:t>,</w:t>
        </w:r>
      </w:ins>
      <w:ins w:id="4724" w:author="Sharifi, Hossein" w:date="2021-12-01T13:58:00Z">
        <w:r w:rsidR="00E40329">
          <w:t xml:space="preserve"> </w:t>
        </w:r>
      </w:ins>
      <w:ins w:id="4725" w:author="Wenk, Jonathan F. [11]" w:date="2021-12-18T15:56:00Z">
        <w:r w:rsidR="00B60586">
          <w:t xml:space="preserve">the </w:t>
        </w:r>
      </w:ins>
      <w:ins w:id="4726" w:author="Sharifi, Hossein" w:date="2021-12-01T13:58:00Z">
        <w:r w:rsidR="00E40329">
          <w:t xml:space="preserve">current framework </w:t>
        </w:r>
        <w:del w:id="4727" w:author="Wenk, Jonathan F. [11]" w:date="2021-12-18T15:57:00Z">
          <w:r w:rsidR="00E40329" w:rsidDel="00B60586">
            <w:delText>is benefited</w:delText>
          </w:r>
        </w:del>
      </w:ins>
      <w:ins w:id="4728" w:author="Wenk, Jonathan F. [11]" w:date="2021-12-18T15:57:00Z">
        <w:r w:rsidR="00B60586">
          <w:t>shows additional benefits</w:t>
        </w:r>
      </w:ins>
      <w:ins w:id="4729" w:author="Sharifi, Hossein" w:date="2021-12-01T13:58:00Z">
        <w:r w:rsidR="00E40329">
          <w:t xml:space="preserve"> </w:t>
        </w:r>
      </w:ins>
      <w:ins w:id="4730" w:author="Sharifi, Hossein" w:date="2021-12-02T07:49:00Z">
        <w:r w:rsidR="00C240B2">
          <w:t xml:space="preserve">from </w:t>
        </w:r>
      </w:ins>
      <w:ins w:id="4731" w:author="Sharifi, Hossein" w:date="2021-12-02T07:51:00Z">
        <w:r w:rsidR="00301967">
          <w:t>being cou</w:t>
        </w:r>
      </w:ins>
      <w:ins w:id="4732" w:author="Sharifi, Hossein" w:date="2021-12-02T07:52:00Z">
        <w:r w:rsidR="00301967">
          <w:t>pled with the baroreflex feedback loop</w:t>
        </w:r>
      </w:ins>
      <w:ins w:id="4733" w:author="Sharifi, Hossein" w:date="2021-12-02T08:01:00Z">
        <w:r w:rsidR="00250311">
          <w:t xml:space="preserve">. </w:t>
        </w:r>
      </w:ins>
      <w:ins w:id="4734" w:author="Sharifi, Hossein" w:date="2021-12-02T08:02:00Z">
        <w:del w:id="4735" w:author="Wenk, Jonathan F. [11]" w:date="2021-12-18T15:59:00Z">
          <w:r w:rsidR="004F20F5" w:rsidDel="00873DC2">
            <w:rPr>
              <w:rFonts w:asciiTheme="majorBidi" w:hAnsiTheme="majorBidi" w:cstheme="majorBidi"/>
            </w:rPr>
            <w:delText>Therefore</w:delText>
          </w:r>
        </w:del>
      </w:ins>
      <w:ins w:id="4736" w:author="Wenk, Jonathan F. [11]" w:date="2021-12-18T15:59:00Z">
        <w:r w:rsidR="00873DC2">
          <w:rPr>
            <w:rFonts w:asciiTheme="majorBidi" w:hAnsiTheme="majorBidi" w:cstheme="majorBidi"/>
          </w:rPr>
          <w:t>Specifically</w:t>
        </w:r>
      </w:ins>
      <w:ins w:id="4737" w:author="Sharifi, Hossein" w:date="2021-12-02T08:02:00Z">
        <w:r w:rsidR="004F20F5">
          <w:rPr>
            <w:rFonts w:asciiTheme="majorBidi" w:hAnsiTheme="majorBidi" w:cstheme="majorBidi"/>
          </w:rPr>
          <w:t xml:space="preserve">, </w:t>
        </w:r>
      </w:ins>
      <w:ins w:id="4738" w:author="Sharifi, Hossein" w:date="2021-12-02T08:14:00Z">
        <w:r w:rsidR="0079323C">
          <w:rPr>
            <w:rFonts w:asciiTheme="majorBidi" w:hAnsiTheme="majorBidi" w:cstheme="majorBidi"/>
          </w:rPr>
          <w:t>there is no need to manually adju</w:t>
        </w:r>
      </w:ins>
      <w:ins w:id="4739" w:author="Sharifi, Hossein" w:date="2021-12-02T08:15:00Z">
        <w:r w:rsidR="0079323C">
          <w:rPr>
            <w:rFonts w:asciiTheme="majorBidi" w:hAnsiTheme="majorBidi" w:cstheme="majorBidi"/>
          </w:rPr>
          <w:t xml:space="preserve">st the </w:t>
        </w:r>
        <w:r w:rsidR="00304E15">
          <w:rPr>
            <w:rFonts w:asciiTheme="majorBidi" w:hAnsiTheme="majorBidi" w:cstheme="majorBidi"/>
          </w:rPr>
          <w:t xml:space="preserve">circulatory parameters </w:t>
        </w:r>
      </w:ins>
      <w:ins w:id="4740" w:author="Sharifi, Hossein" w:date="2021-12-02T08:23:00Z">
        <w:r w:rsidR="0066674B">
          <w:rPr>
            <w:rFonts w:asciiTheme="majorBidi" w:hAnsiTheme="majorBidi" w:cstheme="majorBidi"/>
          </w:rPr>
          <w:t xml:space="preserve">when the </w:t>
        </w:r>
        <w:r w:rsidR="00A64B67">
          <w:rPr>
            <w:rFonts w:asciiTheme="majorBidi" w:hAnsiTheme="majorBidi" w:cstheme="majorBidi"/>
          </w:rPr>
          <w:t>overloading is removed to match w</w:t>
        </w:r>
      </w:ins>
      <w:ins w:id="4741" w:author="Sharifi, Hossein" w:date="2021-12-02T08:26:00Z">
        <w:r w:rsidR="000C5C68">
          <w:rPr>
            <w:rFonts w:asciiTheme="majorBidi" w:hAnsiTheme="majorBidi" w:cstheme="majorBidi"/>
          </w:rPr>
          <w:t xml:space="preserve">ith realistic hemodynamics as </w:t>
        </w:r>
      </w:ins>
      <w:ins w:id="4742" w:author="Sharifi, Hossein" w:date="2021-12-02T08:27:00Z">
        <w:r w:rsidR="000C5C68">
          <w:rPr>
            <w:rFonts w:asciiTheme="majorBidi" w:hAnsiTheme="majorBidi" w:cstheme="majorBidi"/>
          </w:rPr>
          <w:t xml:space="preserve">Yoshida et al. </w:t>
        </w:r>
      </w:ins>
      <w:r w:rsidR="007C31DF">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C31DF">
        <w:rPr>
          <w:rFonts w:asciiTheme="majorBidi" w:hAnsiTheme="majorBidi" w:cstheme="majorBidi"/>
        </w:rPr>
      </w:r>
      <w:r w:rsidR="007C31DF">
        <w:rPr>
          <w:rFonts w:asciiTheme="majorBidi" w:hAnsiTheme="majorBidi" w:cstheme="majorBidi"/>
        </w:rPr>
        <w:fldChar w:fldCharType="separate"/>
      </w:r>
      <w:r w:rsidR="00CF3478">
        <w:rPr>
          <w:rFonts w:asciiTheme="majorBidi" w:hAnsiTheme="majorBidi" w:cstheme="majorBidi"/>
          <w:noProof/>
        </w:rPr>
        <w:t>(Yoshida et al., 2020a)</w:t>
      </w:r>
      <w:r w:rsidR="007C31DF">
        <w:rPr>
          <w:rFonts w:asciiTheme="majorBidi" w:hAnsiTheme="majorBidi" w:cstheme="majorBidi"/>
        </w:rPr>
        <w:fldChar w:fldCharType="end"/>
      </w:r>
      <w:ins w:id="4743" w:author="Sharifi, Hossein" w:date="2021-12-02T08:29:00Z">
        <w:r w:rsidR="007C31DF">
          <w:rPr>
            <w:rFonts w:asciiTheme="majorBidi" w:hAnsiTheme="majorBidi" w:cstheme="majorBidi"/>
          </w:rPr>
          <w:t xml:space="preserve"> </w:t>
        </w:r>
      </w:ins>
      <w:ins w:id="4744" w:author="Sharifi, Hossein" w:date="2021-12-02T08:27:00Z">
        <w:r w:rsidR="000C5C68">
          <w:rPr>
            <w:rFonts w:asciiTheme="majorBidi" w:hAnsiTheme="majorBidi" w:cstheme="majorBidi"/>
          </w:rPr>
          <w:t>did in their work</w:t>
        </w:r>
      </w:ins>
      <w:ins w:id="4745" w:author="Sharifi, Hossein" w:date="2021-12-02T08:25:00Z">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ins>
      <w:ins w:id="4746" w:author="Sharifi, Hossein" w:date="2021-12-02T08:29:00Z">
        <w:r w:rsidR="007C31DF">
          <w:rPr>
            <w:rFonts w:asciiTheme="majorBidi" w:hAnsiTheme="majorBidi" w:cstheme="majorBidi"/>
          </w:rPr>
          <w:t xml:space="preserve"> </w:t>
        </w:r>
      </w:ins>
      <w:ins w:id="4747" w:author="Wenk, Jonathan F. [11]" w:date="2021-12-18T16:02:00Z">
        <w:r w:rsidR="00873DC2">
          <w:t>T</w:t>
        </w:r>
        <w:r w:rsidR="00873DC2">
          <w:t xml:space="preserve">o the best of </w:t>
        </w:r>
        <w:r w:rsidR="00873DC2">
          <w:t>the authors’</w:t>
        </w:r>
        <w:r w:rsidR="00873DC2">
          <w:t xml:space="preserve"> knowledge, </w:t>
        </w:r>
      </w:ins>
      <w:ins w:id="4748" w:author="Sharifi, Hossein" w:date="2021-12-02T08:29:00Z">
        <w:del w:id="4749" w:author="Wenk, Jonathan F. [11]" w:date="2021-12-18T16:02:00Z">
          <w:r w:rsidR="007C31DF" w:rsidDel="00873DC2">
            <w:delText>T</w:delText>
          </w:r>
        </w:del>
      </w:ins>
      <w:ins w:id="4750" w:author="Wenk, Jonathan F. [11]" w:date="2021-12-18T16:02:00Z">
        <w:r w:rsidR="00A85491">
          <w:t>the current study</w:t>
        </w:r>
      </w:ins>
      <w:ins w:id="4751" w:author="Sharifi, Hossein" w:date="2021-12-02T08:29:00Z">
        <w:del w:id="4752" w:author="Wenk, Jonathan F. [11]" w:date="2021-12-18T16:02:00Z">
          <w:r w:rsidR="007C31DF" w:rsidDel="00A85491">
            <w:delText>his</w:delText>
          </w:r>
        </w:del>
        <w:r w:rsidR="007C31DF">
          <w:t xml:space="preserve"> is </w:t>
        </w:r>
        <w:del w:id="4753" w:author="Wenk, Jonathan F. [11]" w:date="2021-12-18T16:03:00Z">
          <w:r w:rsidR="007C31DF" w:rsidDel="00A85491">
            <w:delText xml:space="preserve">for </w:delText>
          </w:r>
        </w:del>
        <w:r w:rsidR="007C31DF">
          <w:t>the first time</w:t>
        </w:r>
        <w:del w:id="4754" w:author="Wenk, Jonathan F. [11]" w:date="2021-12-18T16:02:00Z">
          <w:r w:rsidR="007C31DF" w:rsidDel="00873DC2">
            <w:delText>,</w:delText>
          </w:r>
        </w:del>
        <w:r w:rsidR="007C31DF">
          <w:t xml:space="preserve"> </w:t>
        </w:r>
        <w:del w:id="4755" w:author="Wenk, Jonathan F. [11]" w:date="2021-12-18T16:02:00Z">
          <w:r w:rsidR="007C31DF" w:rsidDel="00873DC2">
            <w:delText xml:space="preserve">to the best of our knowledge, </w:delText>
          </w:r>
        </w:del>
        <w:r w:rsidR="007C31DF">
          <w:t xml:space="preserve">that LV growth </w:t>
        </w:r>
        <w:del w:id="4756" w:author="Wenk, Jonathan F. [11]" w:date="2021-12-18T16:03:00Z">
          <w:r w:rsidR="007C31DF" w:rsidDel="00A85491">
            <w:delText>is being</w:delText>
          </w:r>
        </w:del>
      </w:ins>
      <w:ins w:id="4757" w:author="Wenk, Jonathan F. [11]" w:date="2021-12-18T16:03:00Z">
        <w:r w:rsidR="00A85491">
          <w:t>has been</w:t>
        </w:r>
      </w:ins>
      <w:ins w:id="4758" w:author="Sharifi, Hossein" w:date="2021-12-02T08:29:00Z">
        <w:r w:rsidR="007C31DF">
          <w:t xml:space="preserve"> simulated with </w:t>
        </w:r>
        <w:del w:id="4759" w:author="Wenk, Jonathan F. [11]" w:date="2021-12-18T16:04:00Z">
          <w:r w:rsidR="007C31DF" w:rsidDel="00A85491">
            <w:delText>this</w:delText>
          </w:r>
        </w:del>
      </w:ins>
      <w:ins w:id="4760" w:author="Wenk, Jonathan F. [11]" w:date="2021-12-18T16:04:00Z">
        <w:r w:rsidR="00A85491">
          <w:t>molecular-</w:t>
        </w:r>
      </w:ins>
      <w:ins w:id="4761" w:author="Sharifi, Hossein" w:date="2021-12-02T08:29:00Z">
        <w:del w:id="4762" w:author="Wenk, Jonathan F. [11]" w:date="2021-12-18T16:04:00Z">
          <w:r w:rsidR="007C31DF" w:rsidDel="00A85491">
            <w:delText xml:space="preserve"> </w:delText>
          </w:r>
        </w:del>
        <w:r w:rsidR="007C31DF">
          <w:t xml:space="preserve">level </w:t>
        </w:r>
        <w:del w:id="4763" w:author="Wenk, Jonathan F. [11]" w:date="2021-12-18T16:04:00Z">
          <w:r w:rsidR="007C31DF" w:rsidDel="00A85491">
            <w:delText xml:space="preserve">of </w:delText>
          </w:r>
        </w:del>
        <w:r w:rsidR="007C31DF">
          <w:t xml:space="preserve">sarcomere mechanics </w:t>
        </w:r>
        <w:del w:id="4764" w:author="Wenk, Jonathan F. [11]" w:date="2021-12-18T16:04:00Z">
          <w:r w:rsidR="007C31DF" w:rsidDel="00A85491">
            <w:delText>in molecular level</w:delText>
          </w:r>
          <w:r w:rsidR="001B6175" w:rsidDel="00A85491">
            <w:delText xml:space="preserve"> </w:delText>
          </w:r>
        </w:del>
        <w:r w:rsidR="001B6175">
          <w:t xml:space="preserve">while the arterial pressure is being controlled by a </w:t>
        </w:r>
      </w:ins>
      <w:ins w:id="4765" w:author="Sharifi, Hossein" w:date="2021-12-02T08:30:00Z">
        <w:r w:rsidR="001B6175">
          <w:t>baroreflex feedback loop</w:t>
        </w:r>
      </w:ins>
      <w:ins w:id="4766" w:author="Sharifi, Hossein" w:date="2021-12-02T08:29:00Z">
        <w:r w:rsidR="007C31DF">
          <w:t>.</w:t>
        </w:r>
      </w:ins>
    </w:p>
    <w:p w14:paraId="602DB5F0" w14:textId="0CDDCA65" w:rsidR="000935FD" w:rsidDel="001B6175" w:rsidRDefault="00703E24" w:rsidP="00B70DC8">
      <w:pPr>
        <w:spacing w:line="240" w:lineRule="auto"/>
        <w:jc w:val="both"/>
        <w:rPr>
          <w:del w:id="4767" w:author="Sharifi, Hossein" w:date="2021-12-02T08:30:00Z"/>
        </w:rPr>
      </w:pPr>
      <w:del w:id="4768" w:author="Sharifi, Hossein" w:date="2021-12-02T08:30:00Z">
        <w:r w:rsidDel="001B6175">
          <w:delText xml:space="preserve">The growth law presented in the current study, which utilizes ATPase per myofibrillar volume and intracellular passive stress, was able to simulate the full reversal of growth after the overloading conditions were removed. </w:delText>
        </w:r>
        <w:commentRangeEnd w:id="4544"/>
        <w:r w:rsidR="00F94D4F" w:rsidDel="001B6175">
          <w:rPr>
            <w:rStyle w:val="CommentReference"/>
          </w:rPr>
          <w:commentReference w:id="4544"/>
        </w:r>
      </w:del>
      <w:commentRangeEnd w:id="4545"/>
      <w:r w:rsidR="00E47EBB">
        <w:rPr>
          <w:rStyle w:val="CommentReference"/>
          <w:b/>
        </w:rPr>
        <w:commentReference w:id="4545"/>
      </w:r>
    </w:p>
    <w:p w14:paraId="3D77A4D6" w14:textId="00AE9662" w:rsidR="00B543A9" w:rsidRDefault="00B543A9" w:rsidP="00F34279">
      <w:pPr>
        <w:pStyle w:val="Heading2"/>
        <w:spacing w:line="240" w:lineRule="auto"/>
      </w:pPr>
      <w:r>
        <w:t>Limitations</w:t>
      </w:r>
      <w:r w:rsidR="00C34E63">
        <w:t xml:space="preserve"> </w:t>
      </w:r>
      <w:del w:id="4769" w:author="Wenk, Jonathan F. [11]" w:date="2021-12-18T16:06:00Z">
        <w:r w:rsidR="00C34E63" w:rsidDel="000974F6">
          <w:delText>and future perspectives</w:delText>
        </w:r>
      </w:del>
    </w:p>
    <w:p w14:paraId="4365119E" w14:textId="713692F8"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 </w:instrText>
      </w:r>
      <w:r w:rsidR="00CF3478">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EN.CITE.DATA </w:instrText>
      </w:r>
      <w:r w:rsidR="00CF3478">
        <w:fldChar w:fldCharType="end"/>
      </w:r>
      <w:r w:rsidR="00C26191">
        <w:fldChar w:fldCharType="separate"/>
      </w:r>
      <w:r w:rsidR="00CF3478">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w:t>
      </w:r>
      <w:del w:id="4770" w:author="Wenk, Jonathan F. [11]" w:date="2021-12-18T16:04:00Z">
        <w:r w:rsidR="00EB286B" w:rsidDel="000974F6">
          <w:delText xml:space="preserve">particularly </w:delText>
        </w:r>
      </w:del>
      <w:ins w:id="4771" w:author="Wenk, Jonathan F. [11]" w:date="2021-12-18T16:04:00Z">
        <w:r w:rsidR="000974F6">
          <w:t>specific</w:t>
        </w:r>
      </w:ins>
      <w:ins w:id="4772" w:author="Wenk, Jonathan F. [11]" w:date="2021-12-18T16:05:00Z">
        <w:r w:rsidR="000974F6">
          <w:t>ally</w:t>
        </w:r>
      </w:ins>
      <w:ins w:id="4773" w:author="Wenk, Jonathan F. [11]" w:date="2021-12-18T16:04:00Z">
        <w:r w:rsidR="000974F6">
          <w:t xml:space="preserve"> </w:t>
        </w:r>
      </w:ins>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capture uniform changes in the ventricular size and dimensions. This</w:t>
      </w:r>
      <w:del w:id="4774" w:author="Sharifi, Hossein" w:date="2021-12-02T12:55:00Z">
        <w:r w:rsidR="00EB286B" w:rsidDel="004D3ED4">
          <w:delText xml:space="preserve"> is</w:delText>
        </w:r>
      </w:del>
      <w:r w:rsidR="00EB286B">
        <w:t xml:space="preserve"> </w:t>
      </w:r>
      <w:commentRangeStart w:id="4775"/>
      <w:commentRangeStart w:id="4776"/>
      <w:del w:id="4777" w:author="Sharifi, Hossein" w:date="2021-12-02T12:55:00Z">
        <w:r w:rsidDel="004D3ED4">
          <w:delText>m</w:delText>
        </w:r>
      </w:del>
      <w:ins w:id="4778" w:author="Sharifi, Hossein" w:date="2021-12-02T12:55:00Z">
        <w:r w:rsidR="004D3ED4">
          <w:t>is</w:t>
        </w:r>
      </w:ins>
      <w:del w:id="4779" w:author="Sharifi, Hossein" w:date="2021-12-02T12:55:00Z">
        <w:r w:rsidDel="00023691">
          <w:delText>ainly</w:delText>
        </w:r>
      </w:del>
      <w:commentRangeEnd w:id="4775"/>
      <w:r w:rsidR="00AB2CB3">
        <w:rPr>
          <w:rStyle w:val="CommentReference"/>
        </w:rPr>
        <w:commentReference w:id="4775"/>
      </w:r>
      <w:commentRangeEnd w:id="4776"/>
      <w:r w:rsidR="004D3ED4">
        <w:rPr>
          <w:rStyle w:val="CommentReference"/>
        </w:rPr>
        <w:commentReference w:id="4776"/>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CF3478">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CF3478">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 </w:instrText>
      </w:r>
      <w:r w:rsidR="00CF3478">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EN.CITE.DATA </w:instrText>
      </w:r>
      <w:r w:rsidR="00CF3478">
        <w:fldChar w:fldCharType="end"/>
      </w:r>
      <w:r w:rsidR="00AC2C50">
        <w:fldChar w:fldCharType="separate"/>
      </w:r>
      <w:r w:rsidR="00CF3478">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 </w:instrText>
      </w:r>
      <w:r w:rsidR="00CF3478">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EN.CITE.DATA </w:instrText>
      </w:r>
      <w:r w:rsidR="00CF3478">
        <w:fldChar w:fldCharType="end"/>
      </w:r>
      <w:r w:rsidR="00836020">
        <w:fldChar w:fldCharType="separate"/>
      </w:r>
      <w:r w:rsidR="00CF3478">
        <w:rPr>
          <w:noProof/>
        </w:rPr>
        <w:t>(Rodriguez-Cantano et al., 2019)</w:t>
      </w:r>
      <w:r w:rsidR="00836020">
        <w:fldChar w:fldCharType="end"/>
      </w:r>
      <w:r w:rsidR="00EB286B">
        <w:t xml:space="preserve">. </w:t>
      </w:r>
    </w:p>
    <w:p w14:paraId="16027F5F" w14:textId="2D1B0F29" w:rsidR="00B543A9" w:rsidRPr="00B543A9" w:rsidDel="008E154B" w:rsidRDefault="00EB286B">
      <w:pPr>
        <w:spacing w:line="240" w:lineRule="auto"/>
        <w:jc w:val="both"/>
        <w:rPr>
          <w:del w:id="4780" w:author="Sharifi, Hossein" w:date="2021-12-02T12:24:00Z"/>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 </w:instrText>
      </w:r>
      <w:r w:rsidR="00CF3478">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EN.CITE.DATA </w:instrText>
      </w:r>
      <w:r w:rsidR="00CF3478">
        <w:fldChar w:fldCharType="end"/>
      </w:r>
      <w:r w:rsidR="008F4367">
        <w:fldChar w:fldCharType="separate"/>
      </w:r>
      <w:r w:rsidR="00CF3478">
        <w:rPr>
          <w:noProof/>
        </w:rPr>
        <w:t>(Pitoulis and Terracciano, 2020; Washio et al., 2020)</w:t>
      </w:r>
      <w:r w:rsidR="008F4367">
        <w:fldChar w:fldCharType="end"/>
      </w:r>
      <w:r w:rsidR="00565A5D">
        <w:t>,</w:t>
      </w:r>
      <w:r w:rsidR="00E47ED9">
        <w:t xml:space="preserve"> </w:t>
      </w:r>
      <w:commentRangeStart w:id="4781"/>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commentRangeEnd w:id="4781"/>
      <w:r w:rsidR="000974F6">
        <w:rPr>
          <w:rStyle w:val="CommentReference"/>
        </w:rPr>
        <w:commentReference w:id="4781"/>
      </w:r>
      <w:r w:rsidR="002B5524">
        <w:fldChar w:fldCharType="begin"/>
      </w:r>
      <w:r w:rsidR="00CF3478">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CF3478">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ins w:id="4782" w:author="Sharifi, Hossein" w:date="2021-12-02T12:31:00Z">
        <w:r w:rsidR="00345ED5">
          <w:lastRenderedPageBreak/>
          <w:t>Thirdly, the current study doe</w:t>
        </w:r>
      </w:ins>
      <w:ins w:id="4783" w:author="Sharifi, Hossein" w:date="2021-12-02T12:32:00Z">
        <w:r w:rsidR="00345ED5">
          <w:t xml:space="preserve">s not include the effect of fibrosis </w:t>
        </w:r>
      </w:ins>
      <w:ins w:id="4784" w:author="Sharifi, Hossein" w:date="2021-12-02T12:46:00Z">
        <w:r w:rsidR="009815CB">
          <w:t>that is commonly obs</w:t>
        </w:r>
      </w:ins>
      <w:ins w:id="4785" w:author="Sharifi, Hossein" w:date="2021-12-02T12:47:00Z">
        <w:r w:rsidR="009815CB">
          <w:t xml:space="preserve">erved </w:t>
        </w:r>
        <w:r w:rsidR="008D1A6C">
          <w:t>in patient with aortic stenosis</w:t>
        </w:r>
      </w:ins>
      <w:ins w:id="4786" w:author="Sharifi, Hossein" w:date="2021-12-02T12:48:00Z">
        <w:r w:rsidR="00AB5977">
          <w:t xml:space="preserve"> </w:t>
        </w:r>
      </w:ins>
      <w:r w:rsidR="00AB5977">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 </w:instrText>
      </w:r>
      <w:r w:rsidR="00CF3478">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EN.CITE.DATA </w:instrText>
      </w:r>
      <w:r w:rsidR="00CF3478">
        <w:fldChar w:fldCharType="end"/>
      </w:r>
      <w:r w:rsidR="00AB5977">
        <w:fldChar w:fldCharType="separate"/>
      </w:r>
      <w:r w:rsidR="00CF3478">
        <w:rPr>
          <w:noProof/>
        </w:rPr>
        <w:t>(Treibel et al., 2018)</w:t>
      </w:r>
      <w:r w:rsidR="00AB5977">
        <w:fldChar w:fldCharType="end"/>
      </w:r>
      <w:ins w:id="4787" w:author="Sharifi, Hossein" w:date="2021-12-02T12:54:00Z">
        <w:r w:rsidR="00CB64C6">
          <w:t>.</w:t>
        </w:r>
      </w:ins>
      <w:r w:rsidR="00766DD0">
        <w:t xml:space="preserve"> </w:t>
      </w:r>
    </w:p>
    <w:p w14:paraId="30D5027D" w14:textId="21B26FE4" w:rsidR="00C34E63" w:rsidDel="008E154B" w:rsidRDefault="00281585">
      <w:pPr>
        <w:spacing w:line="240" w:lineRule="auto"/>
        <w:jc w:val="both"/>
        <w:rPr>
          <w:del w:id="4788" w:author="Sharifi, Hossein" w:date="2021-12-02T12:24:00Z"/>
        </w:rPr>
      </w:pPr>
      <w:commentRangeStart w:id="4789"/>
      <w:commentRangeStart w:id="4790"/>
      <w:del w:id="4791" w:author="Sharifi, Hossein" w:date="2021-12-02T12:24:00Z">
        <w:r w:rsidDel="008E154B">
          <w:delText>While not modeled/tested in this study, we believe our ATPase driven concentric growth law could be used to simulate hypertrophic cardiomyopathy (HCM). Though there are</w:delText>
        </w:r>
        <w:r w:rsidR="00C34E63" w:rsidDel="008E154B">
          <w:delText xml:space="preserve"> numerous mutations leading to HCM</w:delText>
        </w:r>
        <w:r w:rsidDel="008E154B">
          <w:delText>--including the</w:delText>
        </w:r>
        <w:r w:rsidR="00C34E63" w:rsidDel="008E154B">
          <w:delText xml:space="preserve"> myosin heavy chain (</w:delText>
        </w:r>
        <w:r w:rsidR="00C34E63" w:rsidDel="008E154B">
          <w:rPr>
            <w:i/>
            <w:iCs/>
          </w:rPr>
          <w:delText>MYH7</w:delText>
        </w:r>
        <w:r w:rsidR="00C34E63" w:rsidDel="008E154B">
          <w:delText xml:space="preserve">) </w:delText>
        </w:r>
        <w:r w:rsidR="00C34E63" w:rsidRPr="00ED2F07" w:rsidDel="008E154B">
          <w:delText>and myosin binding protein C (</w:delText>
        </w:r>
        <w:r w:rsidR="00C34E63" w:rsidRPr="00ED2F07" w:rsidDel="008E154B">
          <w:rPr>
            <w:i/>
            <w:iCs/>
          </w:rPr>
          <w:delText>MYBPC3</w:delText>
        </w:r>
        <w:r w:rsidR="00C34E63" w:rsidDel="008E154B">
          <w:delText>)</w:delText>
        </w:r>
        <w:r w:rsidDel="008E154B">
          <w:delText>, which</w:delText>
        </w:r>
        <w:r w:rsidR="00C34E63" w:rsidDel="008E154B">
          <w:delText xml:space="preserve"> are among the </w:delText>
        </w:r>
        <w:r w:rsidDel="008E154B">
          <w:delText xml:space="preserve">most </w:delText>
        </w:r>
        <w:r w:rsidR="00C34E63" w:rsidDel="008E154B">
          <w:delText xml:space="preserve">prevalent </w:delText>
        </w:r>
        <w:r w:rsidR="00C34E63" w:rsidDel="008E154B">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rsidDel="008E154B">
          <w:delInstrText xml:space="preserve"> ADDIN EN.CITE </w:delInstrText>
        </w:r>
        <w:r w:rsidR="00C34E63" w:rsidDel="008E154B">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rsidDel="008E154B">
          <w:delInstrText xml:space="preserve"> ADDIN EN.CITE.DATA </w:delInstrText>
        </w:r>
        <w:r w:rsidR="00C34E63" w:rsidDel="008E154B">
          <w:fldChar w:fldCharType="end"/>
        </w:r>
        <w:r w:rsidR="00C34E63" w:rsidDel="008E154B">
          <w:fldChar w:fldCharType="separate"/>
        </w:r>
        <w:r w:rsidR="00C34E63" w:rsidDel="008E154B">
          <w:rPr>
            <w:noProof/>
          </w:rPr>
          <w:delText>(Maron and Maron, 2013; Toepfer et al., 2019)</w:delText>
        </w:r>
        <w:r w:rsidR="00C34E63" w:rsidDel="008E154B">
          <w:fldChar w:fldCharType="end"/>
        </w:r>
        <w:r w:rsidDel="008E154B">
          <w:delText>--s</w:delText>
        </w:r>
        <w:r w:rsidR="00C34E63" w:rsidDel="008E154B">
          <w:delText xml:space="preserve">uch mutations essentially increase the magnitude of myofilament tension developed over time </w:delText>
        </w:r>
        <w:r w:rsidR="00C34E63" w:rsidDel="008E154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rsidDel="008E154B">
          <w:delInstrText xml:space="preserve"> ADDIN EN.CITE </w:delInstrText>
        </w:r>
        <w:r w:rsidR="00C34E63" w:rsidDel="008E154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rsidDel="008E154B">
          <w:delInstrText xml:space="preserve"> ADDIN EN.CITE.DATA </w:delInstrText>
        </w:r>
        <w:r w:rsidR="00C34E63" w:rsidDel="008E154B">
          <w:fldChar w:fldCharType="end"/>
        </w:r>
        <w:r w:rsidR="00C34E63" w:rsidDel="008E154B">
          <w:fldChar w:fldCharType="separate"/>
        </w:r>
        <w:r w:rsidR="00C34E63" w:rsidDel="008E154B">
          <w:rPr>
            <w:noProof/>
          </w:rPr>
          <w:delText>(Davis et al., 2016)</w:delText>
        </w:r>
        <w:r w:rsidR="00C34E63" w:rsidDel="008E154B">
          <w:fldChar w:fldCharType="end"/>
        </w:r>
        <w:r w:rsidR="00C34E63" w:rsidDel="008E154B">
          <w:delText xml:space="preserve"> and result into hypercontractile sarcomeres. A review by Spudich </w:delText>
        </w:r>
        <w:r w:rsidR="00C34E63" w:rsidDel="008E154B">
          <w:fldChar w:fldCharType="begin"/>
        </w:r>
        <w:r w:rsidR="00C34E63" w:rsidDel="008E154B">
          <w:del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delInstrText>
        </w:r>
        <w:r w:rsidR="00C34E63" w:rsidDel="008E154B">
          <w:fldChar w:fldCharType="separate"/>
        </w:r>
        <w:r w:rsidR="00C34E63" w:rsidDel="008E154B">
          <w:rPr>
            <w:noProof/>
          </w:rPr>
          <w:delText>(Spudich, 2019)</w:delText>
        </w:r>
        <w:r w:rsidR="00C34E63" w:rsidDel="008E154B">
          <w:fldChar w:fldCharType="end"/>
        </w:r>
        <w:r w:rsidR="00C34E63" w:rsidDel="008E154B">
          <w:delText xml:space="preserve"> </w:delText>
        </w:r>
        <w:r w:rsidR="00C34E63" w:rsidRPr="008E4293" w:rsidDel="008E154B">
          <w:delText>elegantly</w:delText>
        </w:r>
        <w:r w:rsidR="00C34E63" w:rsidDel="008E154B">
          <w:delText xml:space="preserve"> showed that </w:delText>
        </w:r>
        <w:r w:rsidR="00C34E63" w:rsidRPr="00DB1ACF" w:rsidDel="008E154B">
          <w:delText>hypercontractility</w:delText>
        </w:r>
        <w:r w:rsidR="00C34E63" w:rsidDel="008E154B">
          <w:delText xml:space="preserve"> could be induced by </w:delText>
        </w:r>
        <w:r w:rsidDel="008E154B">
          <w:delText xml:space="preserve">an </w:delText>
        </w:r>
        <w:r w:rsidR="00C34E63" w:rsidDel="008E154B">
          <w:delText xml:space="preserve">increased number of accessible myosin heads for binding and myosin ATPase activity. </w:delText>
        </w:r>
        <w:r w:rsidDel="008E154B">
          <w:delText xml:space="preserve">This means our newly developed ATPase driven growth law is well positioned to investigate such phenomena. </w:delText>
        </w:r>
        <w:commentRangeEnd w:id="4789"/>
        <w:r w:rsidR="00A53F9B" w:rsidDel="008E154B">
          <w:rPr>
            <w:rStyle w:val="CommentReference"/>
          </w:rPr>
          <w:commentReference w:id="4789"/>
        </w:r>
        <w:commentRangeEnd w:id="4790"/>
        <w:r w:rsidR="00AB2CB3" w:rsidDel="008E154B">
          <w:rPr>
            <w:rStyle w:val="CommentReference"/>
          </w:rPr>
          <w:commentReference w:id="4790"/>
        </w:r>
      </w:del>
    </w:p>
    <w:p w14:paraId="326A8DD0" w14:textId="14714920" w:rsidR="00A94B0D" w:rsidDel="008E154B" w:rsidRDefault="00A94B0D">
      <w:pPr>
        <w:spacing w:line="240" w:lineRule="auto"/>
        <w:jc w:val="both"/>
        <w:rPr>
          <w:del w:id="4792" w:author="Sharifi, Hossein" w:date="2021-12-02T12:24:00Z"/>
        </w:rPr>
        <w:pPrChange w:id="4793" w:author="Sharifi, Hossein" w:date="2021-12-02T12:24:00Z">
          <w:pPr>
            <w:spacing w:line="240" w:lineRule="auto"/>
          </w:pPr>
        </w:pPrChange>
      </w:pPr>
    </w:p>
    <w:p w14:paraId="5C76EF05" w14:textId="06C8A383" w:rsidR="000F5424" w:rsidRDefault="003112FF">
      <w:pPr>
        <w:spacing w:line="240" w:lineRule="auto"/>
        <w:jc w:val="both"/>
        <w:rPr>
          <w:rFonts w:asciiTheme="majorBidi" w:hAnsiTheme="majorBidi" w:cstheme="majorBidi"/>
        </w:rPr>
        <w:pPrChange w:id="4794" w:author="Sharifi, Hossein" w:date="2021-12-02T12:24:00Z">
          <w:pPr>
            <w:spacing w:after="200" w:line="240" w:lineRule="auto"/>
          </w:pPr>
        </w:pPrChange>
      </w:pPr>
      <w:del w:id="4795" w:author="Sharifi, Hossein" w:date="2021-12-02T12:24:00Z">
        <w:r w:rsidRPr="00B95524" w:rsidDel="008E154B">
          <w:rPr>
            <w:rFonts w:asciiTheme="majorBidi" w:hAnsiTheme="majorBidi" w:cstheme="majorBidi"/>
          </w:rPr>
          <w:br w:type="page"/>
        </w:r>
      </w:del>
    </w:p>
    <w:p w14:paraId="07BB7C5F" w14:textId="77777777" w:rsidR="000F5424" w:rsidRDefault="000F5424" w:rsidP="00F34279">
      <w:pPr>
        <w:pStyle w:val="Heading1"/>
        <w:spacing w:line="240" w:lineRule="auto"/>
      </w:pPr>
      <w:r>
        <w:t>Conclusions</w:t>
      </w:r>
    </w:p>
    <w:p w14:paraId="5275AC84" w14:textId="49134316" w:rsidR="003F4621" w:rsidRPr="00234A4E" w:rsidDel="005F0245" w:rsidRDefault="00637E91">
      <w:pPr>
        <w:pStyle w:val="Heading1"/>
        <w:numPr>
          <w:ilvl w:val="0"/>
          <w:numId w:val="0"/>
        </w:numPr>
        <w:spacing w:line="240" w:lineRule="auto"/>
        <w:jc w:val="both"/>
        <w:rPr>
          <w:del w:id="4796" w:author="Sharifi, Hossein" w:date="2021-12-02T13:34:00Z"/>
          <w:rFonts w:cstheme="minorBidi"/>
          <w:b w:val="0"/>
          <w:rPrChange w:id="4797" w:author="Wenk, Jonathan F. [2]" w:date="2021-12-18T16:07:00Z">
            <w:rPr>
              <w:del w:id="4798" w:author="Sharifi, Hossein" w:date="2021-12-02T13:34:00Z"/>
              <w:rFonts w:asciiTheme="majorBidi" w:hAnsiTheme="majorBidi" w:cstheme="majorBidi"/>
              <w:b w:val="0"/>
              <w:bCs/>
            </w:rPr>
          </w:rPrChange>
        </w:rPr>
      </w:pPr>
      <w:r w:rsidRPr="00234A4E">
        <w:rPr>
          <w:b w:val="0"/>
          <w:rPrChange w:id="4799" w:author="Wenk, Jonathan F. [2]" w:date="2021-12-18T16:07:00Z">
            <w:rPr>
              <w:b w:val="0"/>
              <w:bCs/>
            </w:rPr>
          </w:rPrChange>
        </w:rPr>
        <w:t xml:space="preserve">This </w:t>
      </w:r>
      <w:r w:rsidR="00FC4BD1" w:rsidRPr="00234A4E">
        <w:rPr>
          <w:b w:val="0"/>
          <w:rPrChange w:id="4800" w:author="Wenk, Jonathan F. [2]" w:date="2021-12-18T16:07:00Z">
            <w:rPr>
              <w:b w:val="0"/>
              <w:bCs/>
            </w:rPr>
          </w:rPrChange>
        </w:rPr>
        <w:t xml:space="preserve">work </w:t>
      </w:r>
      <w:r w:rsidRPr="00234A4E">
        <w:rPr>
          <w:b w:val="0"/>
          <w:rPrChange w:id="4801" w:author="Wenk, Jonathan F. [2]" w:date="2021-12-18T16:07:00Z">
            <w:rPr>
              <w:b w:val="0"/>
              <w:bCs/>
            </w:rPr>
          </w:rPrChange>
        </w:rPr>
        <w:t>extend</w:t>
      </w:r>
      <w:r w:rsidR="007572A3" w:rsidRPr="00234A4E">
        <w:rPr>
          <w:b w:val="0"/>
          <w:rPrChange w:id="4802" w:author="Wenk, Jonathan F. [2]" w:date="2021-12-18T16:07:00Z">
            <w:rPr>
              <w:b w:val="0"/>
              <w:bCs/>
            </w:rPr>
          </w:rPrChange>
        </w:rPr>
        <w:t>s</w:t>
      </w:r>
      <w:r w:rsidRPr="00234A4E">
        <w:rPr>
          <w:b w:val="0"/>
          <w:rPrChange w:id="4803" w:author="Wenk, Jonathan F. [2]" w:date="2021-12-18T16:07:00Z">
            <w:rPr>
              <w:b w:val="0"/>
              <w:bCs/>
            </w:rPr>
          </w:rPrChange>
        </w:rPr>
        <w:t xml:space="preserve"> a multiscale model of cardiovascular</w:t>
      </w:r>
      <w:r w:rsidR="00B8019D" w:rsidRPr="00234A4E">
        <w:rPr>
          <w:b w:val="0"/>
          <w:rPrChange w:id="4804" w:author="Wenk, Jonathan F. [2]" w:date="2021-12-18T16:07:00Z">
            <w:rPr>
              <w:b w:val="0"/>
              <w:bCs/>
            </w:rPr>
          </w:rPrChange>
        </w:rPr>
        <w:t xml:space="preserve"> </w:t>
      </w:r>
      <w:r w:rsidRPr="00234A4E">
        <w:rPr>
          <w:b w:val="0"/>
          <w:rPrChange w:id="4805" w:author="Wenk, Jonathan F. [2]" w:date="2021-12-18T16:07:00Z">
            <w:rPr>
              <w:b w:val="0"/>
              <w:bCs/>
            </w:rPr>
          </w:rPrChange>
        </w:rPr>
        <w:t xml:space="preserve">function </w:t>
      </w:r>
      <w:r w:rsidR="007572A3" w:rsidRPr="00234A4E">
        <w:rPr>
          <w:b w:val="0"/>
          <w:rPrChange w:id="4806" w:author="Wenk, Jonathan F. [2]" w:date="2021-12-18T16:07:00Z">
            <w:rPr>
              <w:b w:val="0"/>
              <w:bCs/>
            </w:rPr>
          </w:rPrChange>
        </w:rPr>
        <w:t xml:space="preserve">by incorporating a growth module that simulates both </w:t>
      </w:r>
      <w:ins w:id="4807" w:author="Sharifi, Hossein" w:date="2021-12-02T13:27:00Z">
        <w:r w:rsidR="003F1CBA" w:rsidRPr="00234A4E">
          <w:rPr>
            <w:b w:val="0"/>
            <w:rPrChange w:id="4808" w:author="Wenk, Jonathan F. [2]" w:date="2021-12-18T16:07:00Z">
              <w:rPr>
                <w:b w:val="0"/>
                <w:bCs/>
              </w:rPr>
            </w:rPrChange>
          </w:rPr>
          <w:t xml:space="preserve">concentric </w:t>
        </w:r>
      </w:ins>
      <w:ins w:id="4809" w:author="Sharifi, Hossein" w:date="2021-12-02T13:28:00Z">
        <w:r w:rsidR="003F1CBA" w:rsidRPr="00234A4E">
          <w:rPr>
            <w:rFonts w:asciiTheme="majorBidi" w:hAnsiTheme="majorBidi" w:cstheme="majorBidi"/>
            <w:b w:val="0"/>
            <w:rPrChange w:id="4810" w:author="Wenk, Jonathan F. [2]" w:date="2021-12-18T16:07:00Z">
              <w:rPr>
                <w:rFonts w:asciiTheme="majorBidi" w:hAnsiTheme="majorBidi" w:cstheme="majorBidi"/>
                <w:b w:val="0"/>
                <w:bCs/>
              </w:rPr>
            </w:rPrChange>
          </w:rPr>
          <w:t>(wall thickening / thinning) and eccentric (chamber dilation / constriction) growth</w:t>
        </w:r>
      </w:ins>
      <w:commentRangeStart w:id="4811"/>
      <w:del w:id="4812" w:author="Sharifi, Hossein" w:date="2021-12-02T13:28:00Z">
        <w:r w:rsidR="00DB550B" w:rsidRPr="00234A4E" w:rsidDel="003F1CBA">
          <w:rPr>
            <w:b w:val="0"/>
            <w:rPrChange w:id="4813" w:author="Wenk, Jonathan F. [2]" w:date="2021-12-18T16:07:00Z">
              <w:rPr>
                <w:b w:val="0"/>
                <w:bCs/>
              </w:rPr>
            </w:rPrChange>
          </w:rPr>
          <w:delText xml:space="preserve">wall thickening (concentric growth) and </w:delText>
        </w:r>
        <w:r w:rsidR="00B60C7C" w:rsidRPr="00234A4E" w:rsidDel="003F1CBA">
          <w:rPr>
            <w:b w:val="0"/>
            <w:rPrChange w:id="4814" w:author="Wenk, Jonathan F. [2]" w:date="2021-12-18T16:07:00Z">
              <w:rPr>
                <w:b w:val="0"/>
                <w:bCs/>
              </w:rPr>
            </w:rPrChange>
          </w:rPr>
          <w:delText>LV dilation (eccentric growth)</w:delText>
        </w:r>
        <w:commentRangeEnd w:id="4811"/>
        <w:r w:rsidR="00DB670B" w:rsidRPr="00234A4E" w:rsidDel="003F1CBA">
          <w:rPr>
            <w:rStyle w:val="CommentReference"/>
            <w:b w:val="0"/>
            <w:sz w:val="24"/>
            <w:szCs w:val="24"/>
            <w:rPrChange w:id="4815" w:author="Wenk, Jonathan F. [2]" w:date="2021-12-18T16:07:00Z">
              <w:rPr>
                <w:rStyle w:val="CommentReference"/>
                <w:b w:val="0"/>
              </w:rPr>
            </w:rPrChange>
          </w:rPr>
          <w:commentReference w:id="4811"/>
        </w:r>
      </w:del>
      <w:r w:rsidR="00DB550B" w:rsidRPr="00234A4E">
        <w:rPr>
          <w:b w:val="0"/>
          <w:rPrChange w:id="4816" w:author="Wenk, Jonathan F. [2]" w:date="2021-12-18T16:07:00Z">
            <w:rPr>
              <w:b w:val="0"/>
              <w:bCs/>
            </w:rPr>
          </w:rPrChange>
        </w:rPr>
        <w:t>.</w:t>
      </w:r>
      <w:ins w:id="4817" w:author="Sharifi, Hossein" w:date="2021-12-02T13:34:00Z">
        <w:r w:rsidR="001C6C1A" w:rsidRPr="00234A4E">
          <w:rPr>
            <w:b w:val="0"/>
            <w:rPrChange w:id="4818" w:author="Wenk, Jonathan F. [2]" w:date="2021-12-18T16:07:00Z">
              <w:rPr>
                <w:b w:val="0"/>
                <w:bCs/>
              </w:rPr>
            </w:rPrChange>
          </w:rPr>
          <w:t xml:space="preserve"> </w:t>
        </w:r>
        <w:r w:rsidR="001C6C1A" w:rsidRPr="00234A4E">
          <w:rPr>
            <w:rFonts w:asciiTheme="majorBidi" w:hAnsiTheme="majorBidi" w:cstheme="majorBidi"/>
            <w:b w:val="0"/>
            <w:rPrChange w:id="4819" w:author="Wenk, Jonathan F. [2]" w:date="2021-12-18T16:07:00Z">
              <w:rPr>
                <w:rFonts w:asciiTheme="majorBidi" w:hAnsiTheme="majorBidi" w:cstheme="majorBidi"/>
                <w:b w:val="0"/>
                <w:bCs/>
              </w:rPr>
            </w:rPrChange>
          </w:rPr>
          <w:t>The new framework reproduced clinical measures of LV growth in three types of valvular disease, namely aortic stenosis, aortic insufficiency, and mitral insufficiency.</w:t>
        </w:r>
      </w:ins>
      <w:r w:rsidR="00DB550B" w:rsidRPr="00234A4E">
        <w:rPr>
          <w:b w:val="0"/>
          <w:rPrChange w:id="4820" w:author="Wenk, Jonathan F. [2]" w:date="2021-12-18T16:07:00Z">
            <w:rPr>
              <w:b w:val="0"/>
              <w:bCs/>
            </w:rPr>
          </w:rPrChange>
        </w:rPr>
        <w:t xml:space="preserve"> </w:t>
      </w:r>
      <w:ins w:id="4821" w:author="Sharifi, Hossein" w:date="2021-12-02T13:34:00Z">
        <w:r w:rsidR="003C241B" w:rsidRPr="00234A4E">
          <w:rPr>
            <w:rFonts w:asciiTheme="majorBidi" w:hAnsiTheme="majorBidi" w:cstheme="majorBidi"/>
            <w:b w:val="0"/>
            <w:rPrChange w:id="4822" w:author="Wenk, Jonathan F. [2]" w:date="2021-12-18T16:07:00Z">
              <w:rPr>
                <w:rFonts w:asciiTheme="majorBidi" w:hAnsiTheme="majorBidi" w:cstheme="majorBidi"/>
                <w:b w:val="0"/>
                <w:bCs/>
              </w:rPr>
            </w:rPrChange>
          </w:rPr>
          <w:t xml:space="preserve">Additionally, the new framework could fully regain the LV size and function (reversal of growth) when the disease-mimicking perturbation was removed. </w:t>
        </w:r>
      </w:ins>
      <w:r w:rsidR="00FC4BD1" w:rsidRPr="00234A4E">
        <w:rPr>
          <w:b w:val="0"/>
          <w:rPrChange w:id="4823" w:author="Wenk, Jonathan F. [2]" w:date="2021-12-18T16:07:00Z">
            <w:rPr>
              <w:b w:val="0"/>
              <w:bCs/>
            </w:rPr>
          </w:rPrChange>
        </w:rPr>
        <w:t xml:space="preserve">In conclusion, the results of this study suggest </w:t>
      </w:r>
      <w:del w:id="4824" w:author="Sharifi, Hossein" w:date="2021-12-02T13:35:00Z">
        <w:r w:rsidR="00FC4BD1" w:rsidRPr="00234A4E" w:rsidDel="00706297">
          <w:rPr>
            <w:b w:val="0"/>
            <w:rPrChange w:id="4825" w:author="Wenk, Jonathan F. [2]" w:date="2021-12-18T16:07:00Z">
              <w:rPr>
                <w:b w:val="0"/>
                <w:bCs/>
              </w:rPr>
            </w:rPrChange>
          </w:rPr>
          <w:delText xml:space="preserve">that </w:delText>
        </w:r>
      </w:del>
      <w:ins w:id="4826" w:author="Sharifi, Hossein" w:date="2021-12-02T13:35:00Z">
        <w:r w:rsidR="00706297" w:rsidRPr="00234A4E">
          <w:rPr>
            <w:rFonts w:asciiTheme="majorBidi" w:hAnsiTheme="majorBidi" w:cstheme="majorBidi"/>
            <w:b w:val="0"/>
            <w:rPrChange w:id="4827" w:author="Wenk, Jonathan F. [2]" w:date="2021-12-18T16:07:00Z">
              <w:rPr>
                <w:rFonts w:asciiTheme="majorBidi" w:hAnsiTheme="majorBidi" w:cstheme="majorBidi"/>
                <w:b w:val="0"/>
                <w:bCs/>
              </w:rPr>
            </w:rPrChange>
          </w:rPr>
          <w:t>that myosin ATPase normalized to myofibrillar volume and intercellular passive stress can be used to drive concentric and eccentric growth in simulations of valve disease.</w:t>
        </w:r>
      </w:ins>
      <w:del w:id="4828" w:author="Sharifi, Hossein" w:date="2021-12-02T13:34:00Z">
        <w:r w:rsidR="00FC4BD1" w:rsidRPr="00234A4E" w:rsidDel="00706297">
          <w:rPr>
            <w:b w:val="0"/>
            <w:rPrChange w:id="4829" w:author="Wenk, Jonathan F. [2]" w:date="2021-12-18T16:07:00Z">
              <w:rPr>
                <w:b w:val="0"/>
                <w:bCs/>
              </w:rPr>
            </w:rPrChange>
          </w:rPr>
          <w:delText xml:space="preserve">myosin ATPase per myofibrillar volume and intercellular passive stress in half-sarcomeres can be used as the driving signals for concentric and eccentric growth, in response to </w:delText>
        </w:r>
      </w:del>
      <w:commentRangeStart w:id="4830"/>
      <w:del w:id="4831" w:author="Sharifi, Hossein" w:date="2021-12-02T13:32:00Z">
        <w:r w:rsidR="00FC4BD1" w:rsidRPr="00234A4E" w:rsidDel="00A92249">
          <w:rPr>
            <w:b w:val="0"/>
            <w:rPrChange w:id="4832" w:author="Wenk, Jonathan F. [2]" w:date="2021-12-18T16:07:00Z">
              <w:rPr>
                <w:b w:val="0"/>
                <w:bCs/>
              </w:rPr>
            </w:rPrChange>
          </w:rPr>
          <w:delText>pressure and volume overload</w:delText>
        </w:r>
        <w:commentRangeEnd w:id="4830"/>
        <w:r w:rsidR="00DB670B" w:rsidRPr="00234A4E" w:rsidDel="00A92249">
          <w:rPr>
            <w:rFonts w:eastAsiaTheme="minorHAnsi" w:cstheme="minorBidi"/>
            <w:b w:val="0"/>
            <w:szCs w:val="22"/>
            <w:rPrChange w:id="4833" w:author="Wenk, Jonathan F. [2]" w:date="2021-12-18T16:07:00Z">
              <w:rPr>
                <w:rStyle w:val="CommentReference"/>
                <w:b w:val="0"/>
              </w:rPr>
            </w:rPrChange>
          </w:rPr>
          <w:commentReference w:id="4830"/>
        </w:r>
      </w:del>
      <w:del w:id="4834" w:author="Sharifi, Hossein" w:date="2021-12-02T13:34:00Z">
        <w:r w:rsidR="00FC4BD1" w:rsidRPr="00234A4E" w:rsidDel="00706297">
          <w:rPr>
            <w:b w:val="0"/>
            <w:rPrChange w:id="4835" w:author="Wenk, Jonathan F. [2]" w:date="2021-12-18T16:07:00Z">
              <w:rPr>
                <w:b w:val="0"/>
                <w:bCs/>
              </w:rPr>
            </w:rPrChange>
          </w:rPr>
          <w:delText xml:space="preserve">. </w:delText>
        </w:r>
        <w:r w:rsidR="00FB7596" w:rsidRPr="00234A4E" w:rsidDel="00706297">
          <w:rPr>
            <w:b w:val="0"/>
            <w:rPrChange w:id="4836" w:author="Wenk, Jonathan F. [2]" w:date="2021-12-18T16:07:00Z">
              <w:rPr>
                <w:b w:val="0"/>
                <w:bCs/>
              </w:rPr>
            </w:rPrChange>
          </w:rPr>
          <w:delText xml:space="preserve"> </w:delText>
        </w:r>
        <w:r w:rsidR="00FC4BD1" w:rsidRPr="00234A4E" w:rsidDel="003C241B">
          <w:rPr>
            <w:rFonts w:cstheme="minorBidi"/>
            <w:b w:val="0"/>
            <w:rPrChange w:id="4837" w:author="Wenk, Jonathan F. [2]" w:date="2021-12-18T16:07:00Z">
              <w:rPr>
                <w:rFonts w:asciiTheme="majorBidi" w:hAnsiTheme="majorBidi" w:cstheme="majorBidi"/>
                <w:b w:val="0"/>
                <w:bCs/>
              </w:rPr>
            </w:rPrChange>
          </w:rPr>
          <w:delText>Additionally</w:delText>
        </w:r>
        <w:r w:rsidR="002E11E9" w:rsidRPr="00234A4E" w:rsidDel="003C241B">
          <w:rPr>
            <w:rFonts w:cstheme="minorBidi"/>
            <w:b w:val="0"/>
            <w:rPrChange w:id="4838" w:author="Wenk, Jonathan F. [2]" w:date="2021-12-18T16:07:00Z">
              <w:rPr>
                <w:rFonts w:asciiTheme="majorBidi" w:hAnsiTheme="majorBidi" w:cstheme="majorBidi"/>
                <w:b w:val="0"/>
                <w:bCs/>
              </w:rPr>
            </w:rPrChange>
          </w:rPr>
          <w:delText xml:space="preserve">, the new framework could fully </w:delText>
        </w:r>
      </w:del>
      <w:del w:id="4839" w:author="Sharifi, Hossein" w:date="2021-12-02T13:32:00Z">
        <w:r w:rsidR="002E11E9" w:rsidRPr="00234A4E" w:rsidDel="00A92249">
          <w:rPr>
            <w:rFonts w:cstheme="minorBidi"/>
            <w:b w:val="0"/>
            <w:rPrChange w:id="4840" w:author="Wenk, Jonathan F. [2]" w:date="2021-12-18T16:07:00Z">
              <w:rPr>
                <w:rFonts w:asciiTheme="majorBidi" w:hAnsiTheme="majorBidi" w:cstheme="majorBidi"/>
                <w:b w:val="0"/>
                <w:bCs/>
              </w:rPr>
            </w:rPrChange>
          </w:rPr>
          <w:delText xml:space="preserve">recover </w:delText>
        </w:r>
      </w:del>
      <w:del w:id="4841" w:author="Sharifi, Hossein" w:date="2021-12-02T13:34:00Z">
        <w:r w:rsidR="002E11E9" w:rsidRPr="00234A4E" w:rsidDel="003C241B">
          <w:rPr>
            <w:rFonts w:cstheme="minorBidi"/>
            <w:b w:val="0"/>
            <w:rPrChange w:id="4842" w:author="Wenk, Jonathan F. [2]" w:date="2021-12-18T16:07:00Z">
              <w:rPr>
                <w:rFonts w:asciiTheme="majorBidi" w:hAnsiTheme="majorBidi" w:cstheme="majorBidi"/>
                <w:b w:val="0"/>
                <w:bCs/>
              </w:rPr>
            </w:rPrChange>
          </w:rPr>
          <w:delText>the LV size and function (reversal of growth</w:delText>
        </w:r>
      </w:del>
      <w:del w:id="4843" w:author="Sharifi, Hossein" w:date="2021-12-02T13:33:00Z">
        <w:r w:rsidR="002E11E9" w:rsidRPr="00234A4E" w:rsidDel="00897DB5">
          <w:rPr>
            <w:rFonts w:cstheme="minorBidi"/>
            <w:b w:val="0"/>
            <w:rPrChange w:id="4844" w:author="Wenk, Jonathan F. [2]" w:date="2021-12-18T16:07:00Z">
              <w:rPr>
                <w:rFonts w:asciiTheme="majorBidi" w:hAnsiTheme="majorBidi" w:cstheme="majorBidi"/>
                <w:b w:val="0"/>
                <w:bCs/>
              </w:rPr>
            </w:rPrChange>
          </w:rPr>
          <w:delText>)</w:delText>
        </w:r>
        <w:r w:rsidR="00FC4BD1" w:rsidRPr="00234A4E" w:rsidDel="00897DB5">
          <w:rPr>
            <w:rFonts w:cstheme="minorBidi"/>
            <w:b w:val="0"/>
            <w:rPrChange w:id="4845" w:author="Wenk, Jonathan F. [2]" w:date="2021-12-18T16:07:00Z">
              <w:rPr>
                <w:rFonts w:asciiTheme="majorBidi" w:hAnsiTheme="majorBidi" w:cstheme="majorBidi"/>
                <w:b w:val="0"/>
                <w:bCs/>
              </w:rPr>
            </w:rPrChange>
          </w:rPr>
          <w:delText>, which is currently lacking in many of the existing computational growth laws</w:delText>
        </w:r>
        <w:r w:rsidR="002E11E9" w:rsidRPr="00234A4E" w:rsidDel="00897DB5">
          <w:rPr>
            <w:rFonts w:cstheme="minorBidi"/>
            <w:b w:val="0"/>
            <w:rPrChange w:id="4846" w:author="Wenk, Jonathan F. [2]" w:date="2021-12-18T16:07:00Z">
              <w:rPr>
                <w:rFonts w:asciiTheme="majorBidi" w:hAnsiTheme="majorBidi" w:cstheme="majorBidi"/>
                <w:b w:val="0"/>
                <w:bCs/>
              </w:rPr>
            </w:rPrChange>
          </w:rPr>
          <w:delText>.</w:delText>
        </w:r>
      </w:del>
      <w:del w:id="4847" w:author="Sharifi, Hossein" w:date="2021-12-02T13:34:00Z">
        <w:r w:rsidR="002E11E9" w:rsidRPr="00234A4E" w:rsidDel="003C241B">
          <w:rPr>
            <w:rFonts w:cstheme="minorBidi"/>
            <w:b w:val="0"/>
            <w:rPrChange w:id="4848" w:author="Wenk, Jonathan F. [2]" w:date="2021-12-18T16:07:00Z">
              <w:rPr>
                <w:rFonts w:asciiTheme="majorBidi" w:hAnsiTheme="majorBidi" w:cstheme="majorBidi"/>
                <w:b w:val="0"/>
                <w:bCs/>
              </w:rPr>
            </w:rPrChange>
          </w:rPr>
          <w:delText xml:space="preserve"> </w:delText>
        </w:r>
      </w:del>
    </w:p>
    <w:p w14:paraId="03017B7D" w14:textId="77777777" w:rsidR="005F0245" w:rsidRPr="005F0245" w:rsidRDefault="005F0245">
      <w:pPr>
        <w:jc w:val="both"/>
        <w:rPr>
          <w:ins w:id="4849" w:author="Sharifi, Hossein" w:date="2021-12-02T13:35:00Z"/>
          <w:b/>
          <w:rPrChange w:id="4850" w:author="Sharifi, Hossein" w:date="2021-12-02T13:35:00Z">
            <w:rPr>
              <w:ins w:id="4851" w:author="Sharifi, Hossein" w:date="2021-12-02T13:35:00Z"/>
              <w:b w:val="0"/>
              <w:bCs/>
            </w:rPr>
          </w:rPrChange>
        </w:rPr>
        <w:pPrChange w:id="4852" w:author="Sharifi, Hossein" w:date="2021-12-02T13:35:00Z">
          <w:pPr>
            <w:pStyle w:val="Heading1"/>
            <w:numPr>
              <w:numId w:val="0"/>
            </w:numPr>
            <w:tabs>
              <w:tab w:val="clear" w:pos="567"/>
            </w:tabs>
            <w:spacing w:line="240" w:lineRule="auto"/>
            <w:ind w:left="0" w:firstLine="0"/>
            <w:jc w:val="both"/>
          </w:pPr>
        </w:pPrChange>
      </w:pP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ins w:id="4853" w:author="Kenneth Campbell" w:date="2021-11-03T14:32:00Z"/>
          <w:b w:val="0"/>
          <w:bCs/>
        </w:rPr>
      </w:pPr>
      <w:ins w:id="4854" w:author="Kenneth Campbell" w:date="2021-11-03T14:32:00Z">
        <w:r w:rsidRPr="007B336B">
          <w:rPr>
            <w:b w:val="0"/>
            <w:bCs/>
            <w:rPrChange w:id="4855" w:author="Kenneth Campbell" w:date="2021-11-03T14:32:00Z">
              <w:rPr/>
            </w:rPrChange>
          </w:rPr>
          <w:t xml:space="preserve">Supported by NIH HL133359 to KSC and JFW, NIH 148785 and TR0001998 to KSC, and AHA TP135689 to </w:t>
        </w:r>
        <w:commentRangeStart w:id="4856"/>
        <w:r w:rsidRPr="007B336B">
          <w:rPr>
            <w:b w:val="0"/>
            <w:bCs/>
            <w:rPrChange w:id="4857" w:author="Kenneth Campbell" w:date="2021-11-03T14:32:00Z">
              <w:rPr/>
            </w:rPrChange>
          </w:rPr>
          <w:t>KSC</w:t>
        </w:r>
      </w:ins>
      <w:commentRangeEnd w:id="4856"/>
      <w:ins w:id="4858" w:author="Kenneth Campbell" w:date="2021-11-03T14:33:00Z">
        <w:r>
          <w:rPr>
            <w:rStyle w:val="CommentReference"/>
            <w:rFonts w:eastAsiaTheme="minorHAnsi" w:cstheme="minorBidi"/>
            <w:b w:val="0"/>
          </w:rPr>
          <w:commentReference w:id="4856"/>
        </w:r>
      </w:ins>
      <w:ins w:id="4859" w:author="Kenneth Campbell" w:date="2021-11-03T14:32:00Z">
        <w:r w:rsidRPr="007B336B">
          <w:rPr>
            <w:b w:val="0"/>
            <w:bCs/>
            <w:rPrChange w:id="4860" w:author="Kenneth Campbell" w:date="2021-11-03T14:32:00Z">
              <w:rPr/>
            </w:rPrChange>
          </w:rPr>
          <w:t>.</w:t>
        </w:r>
      </w:ins>
    </w:p>
    <w:p w14:paraId="1E95ED14" w14:textId="3E272F4A" w:rsidR="007B336B" w:rsidRDefault="007B336B" w:rsidP="007B336B">
      <w:pPr>
        <w:pStyle w:val="manuspara"/>
        <w:rPr>
          <w:ins w:id="4861" w:author="Kenneth Campbell" w:date="2021-11-03T14:32:00Z"/>
        </w:rPr>
      </w:pPr>
    </w:p>
    <w:p w14:paraId="2CB1C471" w14:textId="77777777" w:rsidR="00750248" w:rsidRPr="00750248" w:rsidRDefault="00750248" w:rsidP="00750248">
      <w:pPr>
        <w:pStyle w:val="manuspara"/>
        <w:rPr>
          <w:ins w:id="4862" w:author="Sharifi, Hossein" w:date="2021-12-02T12:26:00Z"/>
          <w:rFonts w:asciiTheme="majorBidi" w:hAnsiTheme="majorBidi" w:cstheme="majorBidi"/>
          <w:b/>
          <w:bCs/>
          <w:sz w:val="24"/>
          <w:szCs w:val="24"/>
          <w:rPrChange w:id="4863" w:author="Sharifi, Hossein" w:date="2021-12-02T12:26:00Z">
            <w:rPr>
              <w:ins w:id="4864" w:author="Sharifi, Hossein" w:date="2021-12-02T12:26:00Z"/>
              <w:b/>
              <w:bCs/>
            </w:rPr>
          </w:rPrChange>
        </w:rPr>
      </w:pPr>
      <w:ins w:id="4865" w:author="Sharifi, Hossein" w:date="2021-12-02T12:26:00Z">
        <w:r w:rsidRPr="00750248">
          <w:rPr>
            <w:rFonts w:asciiTheme="majorBidi" w:hAnsiTheme="majorBidi" w:cstheme="majorBidi"/>
            <w:b/>
            <w:bCs/>
            <w:sz w:val="24"/>
            <w:szCs w:val="24"/>
            <w:rPrChange w:id="4866" w:author="Sharifi, Hossein" w:date="2021-12-02T12:26:00Z">
              <w:rPr>
                <w:b/>
                <w:bCs/>
              </w:rPr>
            </w:rPrChange>
          </w:rPr>
          <w:t>Author contributions</w:t>
        </w:r>
      </w:ins>
    </w:p>
    <w:p w14:paraId="004DF99C" w14:textId="1D8E5791" w:rsidR="007B336B" w:rsidRDefault="00750248" w:rsidP="00454335">
      <w:pPr>
        <w:pStyle w:val="manuspara"/>
        <w:rPr>
          <w:ins w:id="4867" w:author="Sharifi, Hossein" w:date="2021-12-02T13:31:00Z"/>
          <w:rFonts w:asciiTheme="majorBidi" w:hAnsiTheme="majorBidi" w:cstheme="majorBidi"/>
          <w:sz w:val="24"/>
          <w:szCs w:val="24"/>
        </w:rPr>
      </w:pPr>
      <w:ins w:id="4868" w:author="Sharifi, Hossein" w:date="2021-12-02T12:26:00Z">
        <w:r w:rsidRPr="00750248">
          <w:rPr>
            <w:rFonts w:asciiTheme="majorBidi" w:hAnsiTheme="majorBidi" w:cstheme="majorBidi"/>
            <w:sz w:val="24"/>
            <w:szCs w:val="24"/>
            <w:rPrChange w:id="4869" w:author="Sharifi, Hossein" w:date="2021-12-02T12:26:00Z">
              <w:rPr>
                <w:b/>
                <w:bCs/>
              </w:rPr>
            </w:rPrChange>
          </w:rPr>
          <w:t xml:space="preserve">SH drafted the manuscript, wrote prototype versions of the code, </w:t>
        </w:r>
      </w:ins>
      <w:ins w:id="4870" w:author="Sharifi, Hossein" w:date="2021-12-02T12:27:00Z">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ins>
      <w:ins w:id="4871" w:author="Sharifi, Hossein" w:date="2021-12-02T12:26:00Z">
        <w:r w:rsidRPr="00750248">
          <w:rPr>
            <w:rFonts w:asciiTheme="majorBidi" w:hAnsiTheme="majorBidi" w:cstheme="majorBidi"/>
            <w:sz w:val="24"/>
            <w:szCs w:val="24"/>
            <w:rPrChange w:id="4872" w:author="Sharifi, Hossein" w:date="2021-12-02T12:26:00Z">
              <w:rPr>
                <w:b/>
                <w:bCs/>
              </w:rPr>
            </w:rPrChange>
          </w:rPr>
          <w:t xml:space="preserve">helped develop the website and GitHub repository, and ran prototype simulations. </w:t>
        </w:r>
      </w:ins>
      <w:ins w:id="4873" w:author="Sharifi, Hossein" w:date="2021-12-02T12:28:00Z">
        <w:r w:rsidR="00A911D0">
          <w:rPr>
            <w:rFonts w:asciiTheme="majorBidi" w:hAnsiTheme="majorBidi" w:cstheme="majorBidi"/>
            <w:sz w:val="24"/>
            <w:szCs w:val="24"/>
          </w:rPr>
          <w:t>CKM</w:t>
        </w:r>
        <w:r w:rsidR="00A220F0">
          <w:rPr>
            <w:rFonts w:asciiTheme="majorBidi" w:hAnsiTheme="majorBidi" w:cstheme="majorBidi"/>
            <w:sz w:val="24"/>
            <w:szCs w:val="24"/>
          </w:rPr>
          <w:t xml:space="preserve"> </w:t>
        </w:r>
      </w:ins>
      <w:ins w:id="4874" w:author="Sharifi, Hossein" w:date="2021-12-02T12:29:00Z">
        <w:r w:rsidR="00A220F0">
          <w:rPr>
            <w:rFonts w:asciiTheme="majorBidi" w:hAnsiTheme="majorBidi" w:cstheme="majorBidi"/>
            <w:sz w:val="24"/>
            <w:szCs w:val="24"/>
          </w:rPr>
          <w:t xml:space="preserve">helped with planning the structure of the manuscript and edited the manuscript. </w:t>
        </w:r>
        <w:r w:rsidR="00850792">
          <w:rPr>
            <w:rFonts w:asciiTheme="majorBidi" w:hAnsiTheme="majorBidi" w:cstheme="majorBidi"/>
            <w:sz w:val="24"/>
            <w:szCs w:val="24"/>
          </w:rPr>
          <w:t>AG</w:t>
        </w:r>
      </w:ins>
      <w:ins w:id="4875" w:author="Sharifi, Hossein" w:date="2021-12-02T12:30:00Z">
        <w:r w:rsidR="00850792">
          <w:rPr>
            <w:rFonts w:asciiTheme="majorBidi" w:hAnsiTheme="majorBidi" w:cstheme="majorBidi"/>
            <w:sz w:val="24"/>
            <w:szCs w:val="24"/>
          </w:rPr>
          <w:t xml:space="preserve">WH helped with </w:t>
        </w:r>
        <w:r w:rsidR="00454335">
          <w:rPr>
            <w:rFonts w:asciiTheme="majorBidi" w:hAnsiTheme="majorBidi" w:cstheme="majorBidi"/>
            <w:sz w:val="24"/>
            <w:szCs w:val="24"/>
          </w:rPr>
          <w:t xml:space="preserve">his knowledge </w:t>
        </w:r>
      </w:ins>
      <w:ins w:id="4876" w:author="Sharifi, Hossein" w:date="2021-12-10T12:53:00Z">
        <w:r w:rsidR="001E1586">
          <w:rPr>
            <w:rFonts w:asciiTheme="majorBidi" w:hAnsiTheme="majorBidi" w:cstheme="majorBidi"/>
            <w:sz w:val="24"/>
            <w:szCs w:val="24"/>
          </w:rPr>
          <w:t>in</w:t>
        </w:r>
      </w:ins>
      <w:ins w:id="4877" w:author="Sharifi, Hossein" w:date="2021-12-02T12:30:00Z">
        <w:r w:rsidR="00454335">
          <w:rPr>
            <w:rFonts w:asciiTheme="majorBidi" w:hAnsiTheme="majorBidi" w:cstheme="majorBidi"/>
            <w:sz w:val="24"/>
            <w:szCs w:val="24"/>
          </w:rPr>
          <w:t xml:space="preserve"> cell signaling </w:t>
        </w:r>
      </w:ins>
      <w:ins w:id="4878" w:author="Sharifi, Hossein" w:date="2021-12-10T12:54:00Z">
        <w:r w:rsidR="00BF443A">
          <w:rPr>
            <w:rFonts w:asciiTheme="majorBidi" w:hAnsiTheme="majorBidi" w:cstheme="majorBidi"/>
            <w:sz w:val="24"/>
            <w:szCs w:val="24"/>
          </w:rPr>
          <w:t>by drafting sections 4.1 and 4.2</w:t>
        </w:r>
      </w:ins>
      <w:ins w:id="4879" w:author="Sharifi, Hossein" w:date="2021-12-02T12:31:00Z">
        <w:r w:rsidR="00454335">
          <w:rPr>
            <w:rFonts w:asciiTheme="majorBidi" w:hAnsiTheme="majorBidi" w:cstheme="majorBidi"/>
            <w:sz w:val="24"/>
            <w:szCs w:val="24"/>
          </w:rPr>
          <w:t xml:space="preserve">. </w:t>
        </w:r>
      </w:ins>
      <w:ins w:id="4880" w:author="Sharifi, Hossein" w:date="2021-12-02T12:26:00Z">
        <w:r w:rsidRPr="00750248">
          <w:rPr>
            <w:rFonts w:asciiTheme="majorBidi" w:hAnsiTheme="majorBidi" w:cstheme="majorBidi"/>
            <w:sz w:val="24"/>
            <w:szCs w:val="24"/>
            <w:rPrChange w:id="4881" w:author="Sharifi, Hossein" w:date="2021-12-02T12:26:00Z">
              <w:rPr>
                <w:b/>
                <w:bCs/>
              </w:rPr>
            </w:rPrChange>
          </w:rPr>
          <w:t xml:space="preserve">JFW helped develop the model framework and edited the manuscript. KSC planned the overall project, developed the </w:t>
        </w:r>
      </w:ins>
      <w:ins w:id="4882" w:author="Sharifi, Hossein" w:date="2021-12-02T12:27:00Z">
        <w:r w:rsidR="00AD71F2">
          <w:rPr>
            <w:rFonts w:asciiTheme="majorBidi" w:hAnsiTheme="majorBidi" w:cstheme="majorBidi"/>
            <w:sz w:val="24"/>
            <w:szCs w:val="24"/>
          </w:rPr>
          <w:t>growth</w:t>
        </w:r>
      </w:ins>
      <w:ins w:id="4883" w:author="Sharifi, Hossein" w:date="2021-12-02T12:26:00Z">
        <w:r w:rsidRPr="00750248">
          <w:rPr>
            <w:rFonts w:asciiTheme="majorBidi" w:hAnsiTheme="majorBidi" w:cstheme="majorBidi"/>
            <w:sz w:val="24"/>
            <w:szCs w:val="24"/>
            <w:rPrChange w:id="4884" w:author="Sharifi, Hossein" w:date="2021-12-02T12:26:00Z">
              <w:rPr>
                <w:b/>
                <w:bCs/>
              </w:rPr>
            </w:rPrChange>
          </w:rPr>
          <w:t xml:space="preserve"> algorithm, wrote the final version of the code, and </w:t>
        </w:r>
      </w:ins>
      <w:ins w:id="4885" w:author="Sharifi, Hossein" w:date="2021-12-02T12:28:00Z">
        <w:r w:rsidR="001F0321" w:rsidRPr="001A0AB2">
          <w:rPr>
            <w:rFonts w:asciiTheme="majorBidi" w:hAnsiTheme="majorBidi" w:cstheme="majorBidi"/>
            <w:sz w:val="24"/>
            <w:szCs w:val="24"/>
          </w:rPr>
          <w:t xml:space="preserve">edited </w:t>
        </w:r>
      </w:ins>
      <w:ins w:id="4886" w:author="Sharifi, Hossein" w:date="2021-12-02T12:26:00Z">
        <w:r w:rsidRPr="00750248">
          <w:rPr>
            <w:rFonts w:asciiTheme="majorBidi" w:hAnsiTheme="majorBidi" w:cstheme="majorBidi"/>
            <w:sz w:val="24"/>
            <w:szCs w:val="24"/>
            <w:rPrChange w:id="4887" w:author="Sharifi, Hossein" w:date="2021-12-02T12:26:00Z">
              <w:rPr>
                <w:b/>
                <w:bCs/>
              </w:rPr>
            </w:rPrChange>
          </w:rPr>
          <w:t>the manuscript.</w:t>
        </w:r>
      </w:ins>
    </w:p>
    <w:p w14:paraId="1D015867" w14:textId="77777777" w:rsidR="00144B0A" w:rsidRPr="00750248" w:rsidRDefault="00144B0A">
      <w:pPr>
        <w:pStyle w:val="manuspara"/>
        <w:rPr>
          <w:ins w:id="4888" w:author="Kenneth Campbell" w:date="2021-11-03T14:32:00Z"/>
          <w:rFonts w:asciiTheme="majorBidi" w:hAnsiTheme="majorBidi" w:cstheme="majorBidi"/>
          <w:sz w:val="24"/>
          <w:szCs w:val="24"/>
          <w:rPrChange w:id="4889" w:author="Sharifi, Hossein" w:date="2021-12-02T12:26:00Z">
            <w:rPr>
              <w:ins w:id="4890" w:author="Kenneth Campbell" w:date="2021-11-03T14:32:00Z"/>
            </w:rPr>
          </w:rPrChange>
        </w:rPr>
      </w:pPr>
    </w:p>
    <w:p w14:paraId="64C9345C" w14:textId="58390587" w:rsidR="000F5424" w:rsidRPr="000C6269" w:rsidRDefault="00D444FD" w:rsidP="00F34279">
      <w:pPr>
        <w:pStyle w:val="Heading1"/>
        <w:numPr>
          <w:ilvl w:val="0"/>
          <w:numId w:val="0"/>
        </w:numPr>
        <w:spacing w:line="240" w:lineRule="auto"/>
        <w:jc w:val="both"/>
        <w:rPr>
          <w:b w:val="0"/>
          <w:bCs/>
        </w:rPr>
      </w:pPr>
      <w:del w:id="4891" w:author="Kenneth Campbell" w:date="2021-11-03T14:32:00Z">
        <w:r w:rsidRPr="000C6269" w:rsidDel="007B336B">
          <w:rPr>
            <w:b w:val="0"/>
            <w:bCs/>
          </w:rPr>
          <w:delText xml:space="preserve">This study was supported by National Institutes of Health grant U01HL133359. </w:delText>
        </w:r>
      </w:del>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6008DD7" w14:textId="77777777" w:rsidR="00CF3478" w:rsidRPr="00CF3478" w:rsidRDefault="008D245F" w:rsidP="00CF3478">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CF3478" w:rsidRPr="00CF3478">
        <w:rPr>
          <w:noProof/>
        </w:rPr>
        <w:t xml:space="preserve">Arber, S., Hunter, J.J., Ross, J., Jr., Hongo, M., Sansig, G., Borg, J., et al. (1997). MLP-deficient mice exhibit a disruption of cardiac cytoarchitectural organization, dilated cardiomyopathy, and heart failure. </w:t>
      </w:r>
      <w:r w:rsidR="00CF3478" w:rsidRPr="00CF3478">
        <w:rPr>
          <w:i/>
          <w:noProof/>
        </w:rPr>
        <w:t>Cell</w:t>
      </w:r>
      <w:r w:rsidR="00CF3478" w:rsidRPr="00CF3478">
        <w:rPr>
          <w:noProof/>
        </w:rPr>
        <w:t xml:space="preserve"> 88(3)</w:t>
      </w:r>
      <w:r w:rsidR="00CF3478" w:rsidRPr="00CF3478">
        <w:rPr>
          <w:b/>
          <w:noProof/>
        </w:rPr>
        <w:t>,</w:t>
      </w:r>
      <w:r w:rsidR="00CF3478" w:rsidRPr="00CF3478">
        <w:rPr>
          <w:noProof/>
        </w:rPr>
        <w:t xml:space="preserve"> 393-403. doi: 10.1016/s0092-8674(00)81878-4.</w:t>
      </w:r>
    </w:p>
    <w:p w14:paraId="788A8687" w14:textId="77777777" w:rsidR="00CF3478" w:rsidRPr="00CF3478" w:rsidRDefault="00CF3478" w:rsidP="00CF3478">
      <w:pPr>
        <w:pStyle w:val="EndNoteBibliography"/>
        <w:spacing w:after="0"/>
        <w:ind w:left="720" w:hanging="720"/>
        <w:rPr>
          <w:noProof/>
        </w:rPr>
      </w:pPr>
      <w:r w:rsidRPr="00CF3478">
        <w:rPr>
          <w:noProof/>
        </w:rPr>
        <w:t xml:space="preserve">Arts, T., Lumens, J., Kroon, W., and Delhaas, T. (2012). Control of whole heart geometry by intramyocardial mechano-feedback: a model study. </w:t>
      </w:r>
      <w:r w:rsidRPr="00CF3478">
        <w:rPr>
          <w:i/>
          <w:noProof/>
        </w:rPr>
        <w:t>PLoS Comput Biol</w:t>
      </w:r>
      <w:r w:rsidRPr="00CF3478">
        <w:rPr>
          <w:noProof/>
        </w:rPr>
        <w:t xml:space="preserve"> 8(2)</w:t>
      </w:r>
      <w:r w:rsidRPr="00CF3478">
        <w:rPr>
          <w:b/>
          <w:noProof/>
        </w:rPr>
        <w:t>,</w:t>
      </w:r>
      <w:r w:rsidRPr="00CF3478">
        <w:rPr>
          <w:noProof/>
        </w:rPr>
        <w:t xml:space="preserve"> e1002369. doi: 10.1371/journal.pcbi.1002369.</w:t>
      </w:r>
    </w:p>
    <w:p w14:paraId="3F9B3924" w14:textId="77777777" w:rsidR="00CF3478" w:rsidRPr="00CF3478" w:rsidRDefault="00CF3478" w:rsidP="00CF3478">
      <w:pPr>
        <w:pStyle w:val="EndNoteBibliography"/>
        <w:spacing w:after="0"/>
        <w:ind w:left="720" w:hanging="720"/>
        <w:rPr>
          <w:noProof/>
        </w:rPr>
      </w:pPr>
      <w:r w:rsidRPr="00CF3478">
        <w:rPr>
          <w:noProof/>
        </w:rPr>
        <w:t xml:space="preserve">Arumugam, J., Mojumder, J., Kassab, G., and Lee, L.C. (2019). Model of Anisotropic Reverse Cardiac Growth in Mechanical Dyssynchrony. </w:t>
      </w:r>
      <w:r w:rsidRPr="00CF3478">
        <w:rPr>
          <w:i/>
          <w:noProof/>
        </w:rPr>
        <w:t>Sci Rep</w:t>
      </w:r>
      <w:r w:rsidRPr="00CF3478">
        <w:rPr>
          <w:noProof/>
        </w:rPr>
        <w:t xml:space="preserve"> 9(1)</w:t>
      </w:r>
      <w:r w:rsidRPr="00CF3478">
        <w:rPr>
          <w:b/>
          <w:noProof/>
        </w:rPr>
        <w:t>,</w:t>
      </w:r>
      <w:r w:rsidRPr="00CF3478">
        <w:rPr>
          <w:noProof/>
        </w:rPr>
        <w:t xml:space="preserve"> 12670. doi: 10.1038/s41598-019-48670-8.</w:t>
      </w:r>
    </w:p>
    <w:p w14:paraId="1BD0CD1D" w14:textId="77777777" w:rsidR="00CF3478" w:rsidRPr="00CF3478" w:rsidRDefault="00CF3478" w:rsidP="00CF3478">
      <w:pPr>
        <w:pStyle w:val="EndNoteBibliography"/>
        <w:spacing w:after="0"/>
        <w:ind w:left="720" w:hanging="720"/>
        <w:rPr>
          <w:noProof/>
        </w:rPr>
      </w:pPr>
      <w:r w:rsidRPr="00CF3478">
        <w:rPr>
          <w:noProof/>
        </w:rPr>
        <w:t xml:space="preserve">Bakkestrom, R., Banke, A., Pecini, R., Irmukhamedov, A., Nielsen, S.K., Andersen, M.J., et al. (2018). Cardiac remodelling and haemodynamic characteristics in primary mitral valve regurgitation. </w:t>
      </w:r>
      <w:r w:rsidRPr="00CF3478">
        <w:rPr>
          <w:i/>
          <w:noProof/>
        </w:rPr>
        <w:t>Open Heart</w:t>
      </w:r>
      <w:r w:rsidRPr="00CF3478">
        <w:rPr>
          <w:noProof/>
        </w:rPr>
        <w:t xml:space="preserve"> 5(2)</w:t>
      </w:r>
      <w:r w:rsidRPr="00CF3478">
        <w:rPr>
          <w:b/>
          <w:noProof/>
        </w:rPr>
        <w:t>,</w:t>
      </w:r>
      <w:r w:rsidRPr="00CF3478">
        <w:rPr>
          <w:noProof/>
        </w:rPr>
        <w:t xml:space="preserve"> e000919. doi: 10.1136/openhrt-2018-000919.</w:t>
      </w:r>
    </w:p>
    <w:p w14:paraId="54F8A2DD" w14:textId="77777777" w:rsidR="00CF3478" w:rsidRPr="00CF3478" w:rsidRDefault="00CF3478" w:rsidP="00CF3478">
      <w:pPr>
        <w:pStyle w:val="EndNoteBibliography"/>
        <w:spacing w:after="0"/>
        <w:ind w:left="720" w:hanging="720"/>
        <w:rPr>
          <w:noProof/>
        </w:rPr>
      </w:pPr>
      <w:r w:rsidRPr="00CF3478">
        <w:rPr>
          <w:noProof/>
        </w:rPr>
        <w:t xml:space="preserve">Bang, M.L., Mudry, R.E., McElhinny, A.S., Trombitas, K., Geach, A.J., Yamasaki, R., et al. (2001). Myopalladin, a novel 145-kilodalton sarcomeric protein with multiple roles in Z-disc and I-band protein assemblies. </w:t>
      </w:r>
      <w:r w:rsidRPr="00CF3478">
        <w:rPr>
          <w:i/>
          <w:noProof/>
        </w:rPr>
        <w:t>J Cell Biol</w:t>
      </w:r>
      <w:r w:rsidRPr="00CF3478">
        <w:rPr>
          <w:noProof/>
        </w:rPr>
        <w:t xml:space="preserve"> 153(2)</w:t>
      </w:r>
      <w:r w:rsidRPr="00CF3478">
        <w:rPr>
          <w:b/>
          <w:noProof/>
        </w:rPr>
        <w:t>,</w:t>
      </w:r>
      <w:r w:rsidRPr="00CF3478">
        <w:rPr>
          <w:noProof/>
        </w:rPr>
        <w:t xml:space="preserve"> 413-427. doi: 10.1083/jcb.153.2.413.</w:t>
      </w:r>
    </w:p>
    <w:p w14:paraId="567CF389" w14:textId="77777777" w:rsidR="00CF3478" w:rsidRPr="00CF3478" w:rsidRDefault="00CF3478" w:rsidP="00CF3478">
      <w:pPr>
        <w:pStyle w:val="EndNoteBibliography"/>
        <w:spacing w:after="0"/>
        <w:ind w:left="720" w:hanging="720"/>
        <w:rPr>
          <w:noProof/>
        </w:rPr>
      </w:pPr>
      <w:r w:rsidRPr="00CF3478">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CF3478">
        <w:rPr>
          <w:i/>
          <w:noProof/>
        </w:rPr>
        <w:t>Circ Cardiovasc Imaging</w:t>
      </w:r>
      <w:r w:rsidRPr="00CF3478">
        <w:rPr>
          <w:noProof/>
        </w:rPr>
        <w:t xml:space="preserve"> 6(6)</w:t>
      </w:r>
      <w:r w:rsidRPr="00CF3478">
        <w:rPr>
          <w:b/>
          <w:noProof/>
        </w:rPr>
        <w:t>,</w:t>
      </w:r>
      <w:r w:rsidRPr="00CF3478">
        <w:rPr>
          <w:noProof/>
        </w:rPr>
        <w:t xml:space="preserve"> 1009-1017. doi: 10.1161/CIRCIMAGING.113.000515.</w:t>
      </w:r>
    </w:p>
    <w:p w14:paraId="7DB48C37" w14:textId="77777777" w:rsidR="00CF3478" w:rsidRPr="00CF3478" w:rsidRDefault="00CF3478" w:rsidP="00CF3478">
      <w:pPr>
        <w:pStyle w:val="EndNoteBibliography"/>
        <w:spacing w:after="0"/>
        <w:ind w:left="720" w:hanging="720"/>
        <w:rPr>
          <w:noProof/>
        </w:rPr>
      </w:pPr>
      <w:r w:rsidRPr="00CF3478">
        <w:rPr>
          <w:noProof/>
        </w:rPr>
        <w:t xml:space="preserve">Boateng, S.Y., Senyo, S.E., Qi, L., Goldspink, P.H., and Russell, B. (2009). Myocyte remodeling in response to hypertrophic stimuli requires nucleocytoplasmic shuttling of muscle LIM protein. </w:t>
      </w:r>
      <w:r w:rsidRPr="00CF3478">
        <w:rPr>
          <w:i/>
          <w:noProof/>
        </w:rPr>
        <w:t>J Mol Cell Cardiol</w:t>
      </w:r>
      <w:r w:rsidRPr="00CF3478">
        <w:rPr>
          <w:noProof/>
        </w:rPr>
        <w:t xml:space="preserve"> 47(4)</w:t>
      </w:r>
      <w:r w:rsidRPr="00CF3478">
        <w:rPr>
          <w:b/>
          <w:noProof/>
        </w:rPr>
        <w:t>,</w:t>
      </w:r>
      <w:r w:rsidRPr="00CF3478">
        <w:rPr>
          <w:noProof/>
        </w:rPr>
        <w:t xml:space="preserve"> 426-435. doi: 10.1016/j.yjmcc.2009.04.006.</w:t>
      </w:r>
    </w:p>
    <w:p w14:paraId="7466C5E6" w14:textId="77777777" w:rsidR="00CF3478" w:rsidRPr="00CF3478" w:rsidRDefault="00CF3478" w:rsidP="00CF3478">
      <w:pPr>
        <w:pStyle w:val="EndNoteBibliography"/>
        <w:spacing w:after="0"/>
        <w:ind w:left="720" w:hanging="720"/>
        <w:rPr>
          <w:noProof/>
        </w:rPr>
      </w:pPr>
      <w:r w:rsidRPr="00CF3478">
        <w:rPr>
          <w:noProof/>
        </w:rPr>
        <w:t xml:space="preserve">Bovendeerd, P.H., Borsje, P., Arts, T., and van De Vosse, F.N. (2006). Dependence of intramyocardial pressure and coronary flow on ventricular loading and contractility: a model study. </w:t>
      </w:r>
      <w:r w:rsidRPr="00CF3478">
        <w:rPr>
          <w:i/>
          <w:noProof/>
        </w:rPr>
        <w:t>Ann Biomed Eng</w:t>
      </w:r>
      <w:r w:rsidRPr="00CF3478">
        <w:rPr>
          <w:noProof/>
        </w:rPr>
        <w:t xml:space="preserve"> 34(12)</w:t>
      </w:r>
      <w:r w:rsidRPr="00CF3478">
        <w:rPr>
          <w:b/>
          <w:noProof/>
        </w:rPr>
        <w:t>,</w:t>
      </w:r>
      <w:r w:rsidRPr="00CF3478">
        <w:rPr>
          <w:noProof/>
        </w:rPr>
        <w:t xml:space="preserve"> 1833-1845. doi: 10.1007/s10439-006-9189-2.</w:t>
      </w:r>
    </w:p>
    <w:p w14:paraId="179D5646" w14:textId="77777777" w:rsidR="00CF3478" w:rsidRPr="00CF3478" w:rsidRDefault="00CF3478" w:rsidP="00CF3478">
      <w:pPr>
        <w:pStyle w:val="EndNoteBibliography"/>
        <w:spacing w:after="0"/>
        <w:ind w:left="720" w:hanging="720"/>
        <w:rPr>
          <w:noProof/>
        </w:rPr>
      </w:pPr>
      <w:r w:rsidRPr="00CF3478">
        <w:rPr>
          <w:noProof/>
        </w:rPr>
        <w:t xml:space="preserve">Campbell, K.S. (2014). Dynamic coupling of regulated binding sites and cycling myosin heads in striated muscle. </w:t>
      </w:r>
      <w:r w:rsidRPr="00CF3478">
        <w:rPr>
          <w:i/>
          <w:noProof/>
        </w:rPr>
        <w:t>J Gen Physiol</w:t>
      </w:r>
      <w:r w:rsidRPr="00CF3478">
        <w:rPr>
          <w:noProof/>
        </w:rPr>
        <w:t xml:space="preserve"> 143(3)</w:t>
      </w:r>
      <w:r w:rsidRPr="00CF3478">
        <w:rPr>
          <w:b/>
          <w:noProof/>
        </w:rPr>
        <w:t>,</w:t>
      </w:r>
      <w:r w:rsidRPr="00CF3478">
        <w:rPr>
          <w:noProof/>
        </w:rPr>
        <w:t xml:space="preserve"> 387-399. doi: 10.1085/jgp.201311078.</w:t>
      </w:r>
    </w:p>
    <w:p w14:paraId="3936381A" w14:textId="77777777" w:rsidR="00CF3478" w:rsidRPr="00CF3478" w:rsidRDefault="00CF3478" w:rsidP="00CF3478">
      <w:pPr>
        <w:pStyle w:val="EndNoteBibliography"/>
        <w:spacing w:after="0"/>
        <w:ind w:left="720" w:hanging="720"/>
        <w:rPr>
          <w:noProof/>
        </w:rPr>
      </w:pPr>
      <w:r w:rsidRPr="00CF3478">
        <w:rPr>
          <w:noProof/>
        </w:rPr>
        <w:t xml:space="preserve">Campbell, K.S., Chrisman, B.S., and Campbell, S.G. (2020). Multiscale Modeling of Cardiovascular Function Predicts That the End-Systolic Pressure Volume Relationship Can Be Targeted via Multiple Therapeutic Strategies. </w:t>
      </w:r>
      <w:r w:rsidRPr="00CF3478">
        <w:rPr>
          <w:i/>
          <w:noProof/>
        </w:rPr>
        <w:t>Front Physiol</w:t>
      </w:r>
      <w:r w:rsidRPr="00CF3478">
        <w:rPr>
          <w:noProof/>
        </w:rPr>
        <w:t xml:space="preserve"> 11</w:t>
      </w:r>
      <w:r w:rsidRPr="00CF3478">
        <w:rPr>
          <w:b/>
          <w:noProof/>
        </w:rPr>
        <w:t>,</w:t>
      </w:r>
      <w:r w:rsidRPr="00CF3478">
        <w:rPr>
          <w:noProof/>
        </w:rPr>
        <w:t xml:space="preserve"> 1043. doi: 10.3389/fphys.2020.01043.</w:t>
      </w:r>
    </w:p>
    <w:p w14:paraId="2701023D" w14:textId="77777777" w:rsidR="00CF3478" w:rsidRPr="00CF3478" w:rsidRDefault="00CF3478" w:rsidP="00CF3478">
      <w:pPr>
        <w:pStyle w:val="EndNoteBibliography"/>
        <w:spacing w:after="0"/>
        <w:ind w:left="720" w:hanging="720"/>
        <w:rPr>
          <w:noProof/>
        </w:rPr>
      </w:pPr>
      <w:r w:rsidRPr="00CF3478">
        <w:rPr>
          <w:noProof/>
        </w:rPr>
        <w:t xml:space="preserve">Campbell, K.S., Janssen, P.M.L., and Campbell, S.G. (2018). Force-Dependent Recruitment from the Myosin Off State Contributes to Length-Dependent Activation. </w:t>
      </w:r>
      <w:r w:rsidRPr="00CF3478">
        <w:rPr>
          <w:i/>
          <w:noProof/>
        </w:rPr>
        <w:t>Biophys J</w:t>
      </w:r>
      <w:r w:rsidRPr="00CF3478">
        <w:rPr>
          <w:noProof/>
        </w:rPr>
        <w:t xml:space="preserve"> 115(3)</w:t>
      </w:r>
      <w:r w:rsidRPr="00CF3478">
        <w:rPr>
          <w:b/>
          <w:noProof/>
        </w:rPr>
        <w:t>,</w:t>
      </w:r>
      <w:r w:rsidRPr="00CF3478">
        <w:rPr>
          <w:noProof/>
        </w:rPr>
        <w:t xml:space="preserve"> 543-553. doi: 10.1016/j.bpj.2018.07.006.</w:t>
      </w:r>
    </w:p>
    <w:p w14:paraId="7C7DFE2D" w14:textId="77777777" w:rsidR="00CF3478" w:rsidRPr="00CF3478" w:rsidRDefault="00CF3478" w:rsidP="00CF3478">
      <w:pPr>
        <w:pStyle w:val="EndNoteBibliography"/>
        <w:spacing w:after="0"/>
        <w:ind w:left="720" w:hanging="720"/>
        <w:rPr>
          <w:noProof/>
        </w:rPr>
      </w:pPr>
      <w:r w:rsidRPr="00CF3478">
        <w:rPr>
          <w:noProof/>
        </w:rPr>
        <w:t xml:space="preserve">Chin, C.W., Khaw, H.J., Luo, E., Tan, S., White, A.C., Newby, D.E., et al. (2014). Echocardiography underestimates stroke volume and aortic valve area: implications for patients with small-area low-gradient aortic stenosis. </w:t>
      </w:r>
      <w:r w:rsidRPr="00CF3478">
        <w:rPr>
          <w:i/>
          <w:noProof/>
        </w:rPr>
        <w:t>Can J Cardiol</w:t>
      </w:r>
      <w:r w:rsidRPr="00CF3478">
        <w:rPr>
          <w:noProof/>
        </w:rPr>
        <w:t xml:space="preserve"> 30(9)</w:t>
      </w:r>
      <w:r w:rsidRPr="00CF3478">
        <w:rPr>
          <w:b/>
          <w:noProof/>
        </w:rPr>
        <w:t>,</w:t>
      </w:r>
      <w:r w:rsidRPr="00CF3478">
        <w:rPr>
          <w:noProof/>
        </w:rPr>
        <w:t xml:space="preserve"> 1064-1072. doi: 10.1016/j.cjca.2014.04.021.</w:t>
      </w:r>
    </w:p>
    <w:p w14:paraId="47454DFB" w14:textId="77777777" w:rsidR="00CF3478" w:rsidRPr="00CF3478" w:rsidRDefault="00CF3478" w:rsidP="00CF3478">
      <w:pPr>
        <w:pStyle w:val="EndNoteBibliography"/>
        <w:spacing w:after="0"/>
        <w:ind w:left="720" w:hanging="720"/>
        <w:rPr>
          <w:noProof/>
        </w:rPr>
      </w:pPr>
      <w:r w:rsidRPr="00CF3478">
        <w:rPr>
          <w:noProof/>
        </w:rPr>
        <w:t xml:space="preserve">Chin, C.W.L., Everett, R.J., Kwiecinski, J., Vesey, A.T., Yeung, E., Esson, G., et al. (2017). Myocardial Fibrosis and Cardiac Decompensation in Aortic Stenosis. </w:t>
      </w:r>
      <w:r w:rsidRPr="00CF3478">
        <w:rPr>
          <w:i/>
          <w:noProof/>
        </w:rPr>
        <w:t>JACC Cardiovasc Imaging</w:t>
      </w:r>
      <w:r w:rsidRPr="00CF3478">
        <w:rPr>
          <w:noProof/>
        </w:rPr>
        <w:t xml:space="preserve"> 10(11)</w:t>
      </w:r>
      <w:r w:rsidRPr="00CF3478">
        <w:rPr>
          <w:b/>
          <w:noProof/>
        </w:rPr>
        <w:t>,</w:t>
      </w:r>
      <w:r w:rsidRPr="00CF3478">
        <w:rPr>
          <w:noProof/>
        </w:rPr>
        <w:t xml:space="preserve"> 1320-1333. doi: 10.1016/j.jcmg.2016.10.007.</w:t>
      </w:r>
    </w:p>
    <w:p w14:paraId="4D1FE638" w14:textId="77777777" w:rsidR="00CF3478" w:rsidRPr="00CF3478" w:rsidRDefault="00CF3478" w:rsidP="00CF3478">
      <w:pPr>
        <w:pStyle w:val="EndNoteBibliography"/>
        <w:spacing w:after="0"/>
        <w:ind w:left="720" w:hanging="720"/>
        <w:rPr>
          <w:noProof/>
        </w:rPr>
      </w:pPr>
      <w:r w:rsidRPr="00CF3478">
        <w:rPr>
          <w:noProof/>
        </w:rPr>
        <w:t xml:space="preserve">Davis, J., Davis, L.C., Correll, R.N., Makarewich, C.A., Schwanekamp, J.A., Moussavi-Harami, F., et al. (2016). A Tension-Based Model Distinguishes Hypertrophic versus Dilated Cardiomyopathy. </w:t>
      </w:r>
      <w:r w:rsidRPr="00CF3478">
        <w:rPr>
          <w:i/>
          <w:noProof/>
        </w:rPr>
        <w:t>Cell</w:t>
      </w:r>
      <w:r w:rsidRPr="00CF3478">
        <w:rPr>
          <w:noProof/>
        </w:rPr>
        <w:t xml:space="preserve"> 165(5)</w:t>
      </w:r>
      <w:r w:rsidRPr="00CF3478">
        <w:rPr>
          <w:b/>
          <w:noProof/>
        </w:rPr>
        <w:t>,</w:t>
      </w:r>
      <w:r w:rsidRPr="00CF3478">
        <w:rPr>
          <w:noProof/>
        </w:rPr>
        <w:t xml:space="preserve"> 1147-1159. doi: 10.1016/j.cell.2016.04.002.</w:t>
      </w:r>
    </w:p>
    <w:p w14:paraId="6891B4DA" w14:textId="77777777" w:rsidR="00CF3478" w:rsidRPr="00CF3478" w:rsidRDefault="00CF3478" w:rsidP="00CF3478">
      <w:pPr>
        <w:pStyle w:val="EndNoteBibliography"/>
        <w:spacing w:after="0"/>
        <w:ind w:left="720" w:hanging="720"/>
        <w:rPr>
          <w:noProof/>
        </w:rPr>
      </w:pPr>
      <w:r w:rsidRPr="00CF3478">
        <w:rPr>
          <w:noProof/>
        </w:rPr>
        <w:t xml:space="preserve">Edwards, N.C., Moody, W.E., Yuan, M., Weale, P., Neal, D., Townend, J.N., et al. (2014). Quantification of left ventricular interstitial fibrosis in asymptomatic chronic primary </w:t>
      </w:r>
      <w:r w:rsidRPr="00CF3478">
        <w:rPr>
          <w:noProof/>
        </w:rPr>
        <w:lastRenderedPageBreak/>
        <w:t xml:space="preserve">degenerative mitral regurgitation. </w:t>
      </w:r>
      <w:r w:rsidRPr="00CF3478">
        <w:rPr>
          <w:i/>
          <w:noProof/>
        </w:rPr>
        <w:t>Circ Cardiovasc Imaging</w:t>
      </w:r>
      <w:r w:rsidRPr="00CF3478">
        <w:rPr>
          <w:noProof/>
        </w:rPr>
        <w:t xml:space="preserve"> 7(6)</w:t>
      </w:r>
      <w:r w:rsidRPr="00CF3478">
        <w:rPr>
          <w:b/>
          <w:noProof/>
        </w:rPr>
        <w:t>,</w:t>
      </w:r>
      <w:r w:rsidRPr="00CF3478">
        <w:rPr>
          <w:noProof/>
        </w:rPr>
        <w:t xml:space="preserve"> 946-953. doi: 10.1161/CIRCIMAGING.114.002397.</w:t>
      </w:r>
    </w:p>
    <w:p w14:paraId="4E09894B" w14:textId="77777777" w:rsidR="00CF3478" w:rsidRPr="00CF3478" w:rsidRDefault="00CF3478" w:rsidP="00CF3478">
      <w:pPr>
        <w:pStyle w:val="EndNoteBibliography"/>
        <w:spacing w:after="0"/>
        <w:ind w:left="720" w:hanging="720"/>
        <w:rPr>
          <w:noProof/>
        </w:rPr>
      </w:pPr>
      <w:r w:rsidRPr="00CF3478">
        <w:rPr>
          <w:noProof/>
        </w:rPr>
        <w:t xml:space="preserve">Estrada, A.C., Yoshida, K., Saucerman, J.J., and Holmes, J.W. (2021). A multiscale model of cardiac concentric hypertrophy incorporating both mechanical and hormonal drivers of growth. </w:t>
      </w:r>
      <w:r w:rsidRPr="00CF3478">
        <w:rPr>
          <w:i/>
          <w:noProof/>
        </w:rPr>
        <w:t>Biomech Model Mechanobiol</w:t>
      </w:r>
      <w:r w:rsidRPr="00CF3478">
        <w:rPr>
          <w:noProof/>
        </w:rPr>
        <w:t xml:space="preserve"> 20(1)</w:t>
      </w:r>
      <w:r w:rsidRPr="00CF3478">
        <w:rPr>
          <w:b/>
          <w:noProof/>
        </w:rPr>
        <w:t>,</w:t>
      </w:r>
      <w:r w:rsidRPr="00CF3478">
        <w:rPr>
          <w:noProof/>
        </w:rPr>
        <w:t xml:space="preserve"> 293-307. doi: 10.1007/s10237-020-01385-6.</w:t>
      </w:r>
    </w:p>
    <w:p w14:paraId="5E73C7D3" w14:textId="77777777" w:rsidR="00CF3478" w:rsidRPr="00CF3478" w:rsidRDefault="00CF3478" w:rsidP="00CF3478">
      <w:pPr>
        <w:pStyle w:val="EndNoteBibliography"/>
        <w:spacing w:after="0"/>
        <w:ind w:left="720" w:hanging="720"/>
        <w:rPr>
          <w:noProof/>
        </w:rPr>
      </w:pPr>
      <w:r w:rsidRPr="00CF3478">
        <w:rPr>
          <w:noProof/>
        </w:rPr>
        <w:t xml:space="preserve">Everett, R.J., Tastet, L., Clavel, M.A., Chin, C.W.L., Capoulade, R., Vassiliou, V.S., et al. (2018). Progression of Hypertrophy and Myocardial Fibrosis in Aortic Stenosis: A Multicenter Cardiac Magnetic Resonance Study. </w:t>
      </w:r>
      <w:r w:rsidRPr="00CF3478">
        <w:rPr>
          <w:i/>
          <w:noProof/>
        </w:rPr>
        <w:t>Circ Cardiovasc Imaging</w:t>
      </w:r>
      <w:r w:rsidRPr="00CF3478">
        <w:rPr>
          <w:noProof/>
        </w:rPr>
        <w:t xml:space="preserve"> 11(6)</w:t>
      </w:r>
      <w:r w:rsidRPr="00CF3478">
        <w:rPr>
          <w:b/>
          <w:noProof/>
        </w:rPr>
        <w:t>,</w:t>
      </w:r>
      <w:r w:rsidRPr="00CF3478">
        <w:rPr>
          <w:noProof/>
        </w:rPr>
        <w:t xml:space="preserve"> e007451. doi: 10.1161/CIRCIMAGING.117.007451.</w:t>
      </w:r>
    </w:p>
    <w:p w14:paraId="02241A1F" w14:textId="77777777" w:rsidR="00CF3478" w:rsidRPr="00CF3478" w:rsidRDefault="00CF3478" w:rsidP="00CF3478">
      <w:pPr>
        <w:pStyle w:val="EndNoteBibliography"/>
        <w:spacing w:after="0"/>
        <w:ind w:left="720" w:hanging="720"/>
        <w:rPr>
          <w:noProof/>
        </w:rPr>
      </w:pPr>
      <w:r w:rsidRPr="00CF3478">
        <w:rPr>
          <w:noProof/>
        </w:rPr>
        <w:t xml:space="preserve">Everett, R.J., Treibel, T.A., Fukui, M., Lee, H., Rigolli, M., Singh, A., et al. (2020). Extracellular Myocardial Volume in Patients With Aortic Stenosis. </w:t>
      </w:r>
      <w:r w:rsidRPr="00CF3478">
        <w:rPr>
          <w:i/>
          <w:noProof/>
        </w:rPr>
        <w:t>J Am Coll Cardiol</w:t>
      </w:r>
      <w:r w:rsidRPr="00CF3478">
        <w:rPr>
          <w:noProof/>
        </w:rPr>
        <w:t xml:space="preserve"> 75(3)</w:t>
      </w:r>
      <w:r w:rsidRPr="00CF3478">
        <w:rPr>
          <w:b/>
          <w:noProof/>
        </w:rPr>
        <w:t>,</w:t>
      </w:r>
      <w:r w:rsidRPr="00CF3478">
        <w:rPr>
          <w:noProof/>
        </w:rPr>
        <w:t xml:space="preserve"> 304-316. doi: 10.1016/j.jacc.2019.11.032.</w:t>
      </w:r>
    </w:p>
    <w:p w14:paraId="5ADB6CC7" w14:textId="77777777" w:rsidR="00CF3478" w:rsidRPr="00CF3478" w:rsidRDefault="00CF3478" w:rsidP="00CF3478">
      <w:pPr>
        <w:pStyle w:val="EndNoteBibliography"/>
        <w:spacing w:after="0"/>
        <w:ind w:left="720" w:hanging="720"/>
        <w:rPr>
          <w:noProof/>
        </w:rPr>
      </w:pPr>
      <w:r w:rsidRPr="00CF3478">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CF3478">
        <w:rPr>
          <w:i/>
          <w:noProof/>
        </w:rPr>
        <w:t>Heart</w:t>
      </w:r>
      <w:r w:rsidRPr="00CF3478">
        <w:rPr>
          <w:noProof/>
        </w:rPr>
        <w:t xml:space="preserve"> 99(16)</w:t>
      </w:r>
      <w:r w:rsidRPr="00CF3478">
        <w:rPr>
          <w:b/>
          <w:noProof/>
        </w:rPr>
        <w:t>,</w:t>
      </w:r>
      <w:r w:rsidRPr="00CF3478">
        <w:rPr>
          <w:noProof/>
        </w:rPr>
        <w:t xml:space="preserve"> 1185-1191. doi: 10.1136/heartjnl-2013-303927.</w:t>
      </w:r>
    </w:p>
    <w:p w14:paraId="2A546F58" w14:textId="77777777" w:rsidR="00CF3478" w:rsidRPr="00CF3478" w:rsidRDefault="00CF3478" w:rsidP="00CF3478">
      <w:pPr>
        <w:pStyle w:val="EndNoteBibliography"/>
        <w:spacing w:after="0"/>
        <w:ind w:left="720" w:hanging="720"/>
        <w:rPr>
          <w:noProof/>
        </w:rPr>
      </w:pPr>
      <w:r w:rsidRPr="00CF3478">
        <w:rPr>
          <w:noProof/>
        </w:rPr>
        <w:t xml:space="preserve">Freiburg, A., Trombitas, K., Hell, W., Cazorla, O., Fougerousse, F., Centner, T., et al. (2000). Series of exon-skipping events in the elastic spring region of titin as the structural basis for myofibrillar elastic diversity. </w:t>
      </w:r>
      <w:r w:rsidRPr="00CF3478">
        <w:rPr>
          <w:i/>
          <w:noProof/>
        </w:rPr>
        <w:t>Circ Res</w:t>
      </w:r>
      <w:r w:rsidRPr="00CF3478">
        <w:rPr>
          <w:noProof/>
        </w:rPr>
        <w:t xml:space="preserve"> 86(11)</w:t>
      </w:r>
      <w:r w:rsidRPr="00CF3478">
        <w:rPr>
          <w:b/>
          <w:noProof/>
        </w:rPr>
        <w:t>,</w:t>
      </w:r>
      <w:r w:rsidRPr="00CF3478">
        <w:rPr>
          <w:noProof/>
        </w:rPr>
        <w:t xml:space="preserve"> 1114-1121. doi: 10.1161/01.res.86.11.1114.</w:t>
      </w:r>
    </w:p>
    <w:p w14:paraId="10762E2D" w14:textId="77777777" w:rsidR="00CF3478" w:rsidRPr="00CF3478" w:rsidRDefault="00CF3478" w:rsidP="00CF3478">
      <w:pPr>
        <w:pStyle w:val="EndNoteBibliography"/>
        <w:spacing w:after="0"/>
        <w:ind w:left="720" w:hanging="720"/>
        <w:rPr>
          <w:noProof/>
        </w:rPr>
      </w:pPr>
      <w:r w:rsidRPr="00CF3478">
        <w:rPr>
          <w:noProof/>
        </w:rPr>
        <w:t xml:space="preserve">Frey, N., and Olson, E.N. (2003). Cardiac hypertrophy: the good, the bad, and the ugly. </w:t>
      </w:r>
      <w:r w:rsidRPr="00CF3478">
        <w:rPr>
          <w:i/>
          <w:noProof/>
        </w:rPr>
        <w:t>Annu Rev Physiol</w:t>
      </w:r>
      <w:r w:rsidRPr="00CF3478">
        <w:rPr>
          <w:noProof/>
        </w:rPr>
        <w:t xml:space="preserve"> 65</w:t>
      </w:r>
      <w:r w:rsidRPr="00CF3478">
        <w:rPr>
          <w:b/>
          <w:noProof/>
        </w:rPr>
        <w:t>,</w:t>
      </w:r>
      <w:r w:rsidRPr="00CF3478">
        <w:rPr>
          <w:noProof/>
        </w:rPr>
        <w:t xml:space="preserve"> 45-79. doi: 10.1146/annurev.physiol.65.092101.142243.</w:t>
      </w:r>
    </w:p>
    <w:p w14:paraId="5F558267" w14:textId="77777777" w:rsidR="00CF3478" w:rsidRPr="00CF3478" w:rsidRDefault="00CF3478" w:rsidP="00CF3478">
      <w:pPr>
        <w:pStyle w:val="EndNoteBibliography"/>
        <w:spacing w:after="0"/>
        <w:ind w:left="720" w:hanging="720"/>
        <w:rPr>
          <w:noProof/>
        </w:rPr>
      </w:pPr>
      <w:r w:rsidRPr="00CF3478">
        <w:rPr>
          <w:noProof/>
        </w:rPr>
        <w:t xml:space="preserve">Geiger, J., Rahsepar, A.A., Suwa, K., Powell, A., Ghasemiesfe, A., Barker, A.J., et al. (2018). 4D flow MRI, cardiac function, and T1 -mapping: Association of valve-mediated changes in aortic hemodynamics with left ventricular remodeling. </w:t>
      </w:r>
      <w:r w:rsidRPr="00CF3478">
        <w:rPr>
          <w:i/>
          <w:noProof/>
        </w:rPr>
        <w:t>J Magn Reson Imaging</w:t>
      </w:r>
      <w:r w:rsidRPr="00CF3478">
        <w:rPr>
          <w:noProof/>
        </w:rPr>
        <w:t xml:space="preserve"> 48(1)</w:t>
      </w:r>
      <w:r w:rsidRPr="00CF3478">
        <w:rPr>
          <w:b/>
          <w:noProof/>
        </w:rPr>
        <w:t>,</w:t>
      </w:r>
      <w:r w:rsidRPr="00CF3478">
        <w:rPr>
          <w:noProof/>
        </w:rPr>
        <w:t xml:space="preserve"> 121-131. doi: 10.1002/jmri.25916.</w:t>
      </w:r>
    </w:p>
    <w:p w14:paraId="119ECA1D" w14:textId="77777777" w:rsidR="00CF3478" w:rsidRPr="00CF3478" w:rsidRDefault="00CF3478" w:rsidP="00CF3478">
      <w:pPr>
        <w:pStyle w:val="EndNoteBibliography"/>
        <w:spacing w:after="0"/>
        <w:ind w:left="720" w:hanging="720"/>
        <w:rPr>
          <w:noProof/>
        </w:rPr>
      </w:pPr>
      <w:r w:rsidRPr="00CF3478">
        <w:rPr>
          <w:noProof/>
        </w:rPr>
        <w:t xml:space="preserve">Goktepe, S., Abilez, O.J., Parker, K.K., and Kuhl, E. (2010). A multiscale model for eccentric and concentric cardiac growth through sarcomerogenesis. </w:t>
      </w:r>
      <w:r w:rsidRPr="00CF3478">
        <w:rPr>
          <w:i/>
          <w:noProof/>
        </w:rPr>
        <w:t>J Theor Biol</w:t>
      </w:r>
      <w:r w:rsidRPr="00CF3478">
        <w:rPr>
          <w:noProof/>
        </w:rPr>
        <w:t xml:space="preserve"> 265(3)</w:t>
      </w:r>
      <w:r w:rsidRPr="00CF3478">
        <w:rPr>
          <w:b/>
          <w:noProof/>
        </w:rPr>
        <w:t>,</w:t>
      </w:r>
      <w:r w:rsidRPr="00CF3478">
        <w:rPr>
          <w:noProof/>
        </w:rPr>
        <w:t xml:space="preserve"> 433-442. doi: 10.1016/j.jtbi.2010.04.023.</w:t>
      </w:r>
    </w:p>
    <w:p w14:paraId="428F1C17" w14:textId="77777777" w:rsidR="00CF3478" w:rsidRPr="00CF3478" w:rsidRDefault="00CF3478" w:rsidP="00CF3478">
      <w:pPr>
        <w:pStyle w:val="EndNoteBibliography"/>
        <w:spacing w:after="0"/>
        <w:ind w:left="720" w:hanging="720"/>
        <w:rPr>
          <w:noProof/>
        </w:rPr>
      </w:pPr>
      <w:r w:rsidRPr="00CF3478">
        <w:rPr>
          <w:noProof/>
        </w:rPr>
        <w:t xml:space="preserve">Granzier, H.L., Radke, M.H., Peng, J., Westermann, D., Nelson, O.L., Rost, K., et al. (2009). Truncation of titin's elastic PEVK region leads to cardiomyopathy with diastolic dysfunction. </w:t>
      </w:r>
      <w:r w:rsidRPr="00CF3478">
        <w:rPr>
          <w:i/>
          <w:noProof/>
        </w:rPr>
        <w:t>Circ Res</w:t>
      </w:r>
      <w:r w:rsidRPr="00CF3478">
        <w:rPr>
          <w:noProof/>
        </w:rPr>
        <w:t xml:space="preserve"> 105(6)</w:t>
      </w:r>
      <w:r w:rsidRPr="00CF3478">
        <w:rPr>
          <w:b/>
          <w:noProof/>
        </w:rPr>
        <w:t>,</w:t>
      </w:r>
      <w:r w:rsidRPr="00CF3478">
        <w:rPr>
          <w:noProof/>
        </w:rPr>
        <w:t xml:space="preserve"> 557-564. doi: 10.1161/CIRCRESAHA.109.200964.</w:t>
      </w:r>
    </w:p>
    <w:p w14:paraId="3DD7905F" w14:textId="77777777" w:rsidR="00CF3478" w:rsidRPr="00CF3478" w:rsidRDefault="00CF3478" w:rsidP="00CF3478">
      <w:pPr>
        <w:pStyle w:val="EndNoteBibliography"/>
        <w:spacing w:after="0"/>
        <w:ind w:left="720" w:hanging="720"/>
        <w:rPr>
          <w:noProof/>
        </w:rPr>
      </w:pPr>
      <w:r w:rsidRPr="00CF3478">
        <w:rPr>
          <w:noProof/>
        </w:rPr>
        <w:t xml:space="preserve">Green, D.R., Galluzzi, L., and Kroemer, G. (2011). Mitochondria and the autophagy-inflammation-cell death axis in organismal aging. </w:t>
      </w:r>
      <w:r w:rsidRPr="00CF3478">
        <w:rPr>
          <w:i/>
          <w:noProof/>
        </w:rPr>
        <w:t>Science</w:t>
      </w:r>
      <w:r w:rsidRPr="00CF3478">
        <w:rPr>
          <w:noProof/>
        </w:rPr>
        <w:t xml:space="preserve"> 333(6046)</w:t>
      </w:r>
      <w:r w:rsidRPr="00CF3478">
        <w:rPr>
          <w:b/>
          <w:noProof/>
        </w:rPr>
        <w:t>,</w:t>
      </w:r>
      <w:r w:rsidRPr="00CF3478">
        <w:rPr>
          <w:noProof/>
        </w:rPr>
        <w:t xml:space="preserve"> 1109-1112. doi: 10.1126/science.1201940.</w:t>
      </w:r>
    </w:p>
    <w:p w14:paraId="523E39BF" w14:textId="77777777" w:rsidR="00CF3478" w:rsidRPr="00CF3478" w:rsidRDefault="00CF3478" w:rsidP="00CF3478">
      <w:pPr>
        <w:pStyle w:val="EndNoteBibliography"/>
        <w:spacing w:after="0"/>
        <w:ind w:left="720" w:hanging="720"/>
        <w:rPr>
          <w:noProof/>
        </w:rPr>
      </w:pPr>
      <w:r w:rsidRPr="00CF3478">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CF3478">
        <w:rPr>
          <w:i/>
          <w:noProof/>
        </w:rPr>
        <w:t>J Am Coll Cardiol</w:t>
      </w:r>
      <w:r w:rsidRPr="00CF3478">
        <w:rPr>
          <w:noProof/>
        </w:rPr>
        <w:t xml:space="preserve"> 49(15)</w:t>
      </w:r>
      <w:r w:rsidRPr="00CF3478">
        <w:rPr>
          <w:b/>
          <w:noProof/>
        </w:rPr>
        <w:t>,</w:t>
      </w:r>
      <w:r w:rsidRPr="00CF3478">
        <w:rPr>
          <w:noProof/>
        </w:rPr>
        <w:t xml:space="preserve"> 1660-1665. doi: 10.1016/j.jacc.2006.12.044.</w:t>
      </w:r>
    </w:p>
    <w:p w14:paraId="14601C65" w14:textId="77777777" w:rsidR="00CF3478" w:rsidRPr="00CF3478" w:rsidRDefault="00CF3478" w:rsidP="00CF3478">
      <w:pPr>
        <w:pStyle w:val="EndNoteBibliography"/>
        <w:spacing w:after="0"/>
        <w:ind w:left="720" w:hanging="720"/>
        <w:rPr>
          <w:noProof/>
        </w:rPr>
      </w:pPr>
      <w:r w:rsidRPr="00CF3478">
        <w:rPr>
          <w:noProof/>
        </w:rPr>
        <w:t xml:space="preserve">Guterl, K.A., Haggart, C.R., Janssen, P.M., and Holmes, J.W. (2007). Isometric contraction induces rapid myocyte remodeling in cultured rat right ventricular papillary muscles. </w:t>
      </w:r>
      <w:r w:rsidRPr="00CF3478">
        <w:rPr>
          <w:i/>
          <w:noProof/>
        </w:rPr>
        <w:t>Am J Physiol Heart Circ Physiol</w:t>
      </w:r>
      <w:r w:rsidRPr="00CF3478">
        <w:rPr>
          <w:noProof/>
        </w:rPr>
        <w:t xml:space="preserve"> 293(6)</w:t>
      </w:r>
      <w:r w:rsidRPr="00CF3478">
        <w:rPr>
          <w:b/>
          <w:noProof/>
        </w:rPr>
        <w:t>,</w:t>
      </w:r>
      <w:r w:rsidRPr="00CF3478">
        <w:rPr>
          <w:noProof/>
        </w:rPr>
        <w:t xml:space="preserve"> H3707-3712. doi: 10.1152/ajpheart.00296.2007.</w:t>
      </w:r>
    </w:p>
    <w:p w14:paraId="19A98C6F" w14:textId="77777777" w:rsidR="00CF3478" w:rsidRPr="00CF3478" w:rsidRDefault="00CF3478" w:rsidP="00CF3478">
      <w:pPr>
        <w:pStyle w:val="EndNoteBibliography"/>
        <w:spacing w:after="0"/>
        <w:ind w:left="720" w:hanging="720"/>
        <w:rPr>
          <w:noProof/>
        </w:rPr>
      </w:pPr>
      <w:r w:rsidRPr="00CF3478">
        <w:rPr>
          <w:noProof/>
        </w:rPr>
        <w:t xml:space="preserve">Hill, J.A., and Olson, E.N. (2008). Cardiac plasticity. </w:t>
      </w:r>
      <w:r w:rsidRPr="00CF3478">
        <w:rPr>
          <w:i/>
          <w:noProof/>
        </w:rPr>
        <w:t>N Engl J Med</w:t>
      </w:r>
      <w:r w:rsidRPr="00CF3478">
        <w:rPr>
          <w:noProof/>
        </w:rPr>
        <w:t xml:space="preserve"> 358(13)</w:t>
      </w:r>
      <w:r w:rsidRPr="00CF3478">
        <w:rPr>
          <w:b/>
          <w:noProof/>
        </w:rPr>
        <w:t>,</w:t>
      </w:r>
      <w:r w:rsidRPr="00CF3478">
        <w:rPr>
          <w:noProof/>
        </w:rPr>
        <w:t xml:space="preserve"> 1370-1380. doi: 10.1056/NEJMra072139.</w:t>
      </w:r>
    </w:p>
    <w:p w14:paraId="1A8CA1DD" w14:textId="77777777" w:rsidR="00CF3478" w:rsidRPr="00CF3478" w:rsidRDefault="00CF3478" w:rsidP="00CF3478">
      <w:pPr>
        <w:pStyle w:val="EndNoteBibliography"/>
        <w:spacing w:after="0"/>
        <w:ind w:left="720" w:hanging="720"/>
        <w:rPr>
          <w:noProof/>
        </w:rPr>
      </w:pPr>
      <w:r w:rsidRPr="00CF3478">
        <w:rPr>
          <w:noProof/>
        </w:rPr>
        <w:t xml:space="preserve">Huxley, A.F. (1957). Muscle structure and theories of contraction. </w:t>
      </w:r>
      <w:r w:rsidRPr="00CF3478">
        <w:rPr>
          <w:i/>
          <w:noProof/>
        </w:rPr>
        <w:t>Prog Biophys Biophys Chem</w:t>
      </w:r>
      <w:r w:rsidRPr="00CF3478">
        <w:rPr>
          <w:noProof/>
        </w:rPr>
        <w:t xml:space="preserve"> 7</w:t>
      </w:r>
      <w:r w:rsidRPr="00CF3478">
        <w:rPr>
          <w:b/>
          <w:noProof/>
        </w:rPr>
        <w:t>,</w:t>
      </w:r>
      <w:r w:rsidRPr="00CF3478">
        <w:rPr>
          <w:noProof/>
        </w:rPr>
        <w:t xml:space="preserve"> 255-318.</w:t>
      </w:r>
    </w:p>
    <w:p w14:paraId="008E0E17" w14:textId="77777777" w:rsidR="00CF3478" w:rsidRPr="00CF3478" w:rsidRDefault="00CF3478" w:rsidP="00CF3478">
      <w:pPr>
        <w:pStyle w:val="EndNoteBibliography"/>
        <w:spacing w:after="0"/>
        <w:ind w:left="720" w:hanging="720"/>
        <w:rPr>
          <w:noProof/>
        </w:rPr>
      </w:pPr>
      <w:r w:rsidRPr="00CF3478">
        <w:rPr>
          <w:noProof/>
        </w:rPr>
        <w:t xml:space="preserve">Iglewski, M., Hill, J.A., Lavandero, S., and Rothermel, B.A. (2010). Mitochondrial fission and autophagy in the normal and diseased heart. </w:t>
      </w:r>
      <w:r w:rsidRPr="00CF3478">
        <w:rPr>
          <w:i/>
          <w:noProof/>
        </w:rPr>
        <w:t>Curr Hypertens Rep</w:t>
      </w:r>
      <w:r w:rsidRPr="00CF3478">
        <w:rPr>
          <w:noProof/>
        </w:rPr>
        <w:t xml:space="preserve"> 12(6)</w:t>
      </w:r>
      <w:r w:rsidRPr="00CF3478">
        <w:rPr>
          <w:b/>
          <w:noProof/>
        </w:rPr>
        <w:t>,</w:t>
      </w:r>
      <w:r w:rsidRPr="00CF3478">
        <w:rPr>
          <w:noProof/>
        </w:rPr>
        <w:t xml:space="preserve"> 418-425. doi: 10.1007/s11906-010-0147-x.</w:t>
      </w:r>
    </w:p>
    <w:p w14:paraId="074DDE02" w14:textId="77777777" w:rsidR="00CF3478" w:rsidRPr="00CF3478" w:rsidRDefault="00CF3478" w:rsidP="00CF3478">
      <w:pPr>
        <w:pStyle w:val="EndNoteBibliography"/>
        <w:spacing w:after="0"/>
        <w:ind w:left="720" w:hanging="720"/>
        <w:rPr>
          <w:noProof/>
        </w:rPr>
      </w:pPr>
      <w:r w:rsidRPr="00CF3478">
        <w:rPr>
          <w:noProof/>
        </w:rPr>
        <w:lastRenderedPageBreak/>
        <w:t xml:space="preserve">Kehat, I., Davis, J., Tiburcy, M., Accornero, F., Saba-El-Leil, M.K., Maillet, M., et al. (2011). Extracellular signal-regulated kinases 1 and 2 regulate the balance between eccentric and concentric cardiac growth. </w:t>
      </w:r>
      <w:r w:rsidRPr="00CF3478">
        <w:rPr>
          <w:i/>
          <w:noProof/>
        </w:rPr>
        <w:t>Circ Res</w:t>
      </w:r>
      <w:r w:rsidRPr="00CF3478">
        <w:rPr>
          <w:noProof/>
        </w:rPr>
        <w:t xml:space="preserve"> 108(2)</w:t>
      </w:r>
      <w:r w:rsidRPr="00CF3478">
        <w:rPr>
          <w:b/>
          <w:noProof/>
        </w:rPr>
        <w:t>,</w:t>
      </w:r>
      <w:r w:rsidRPr="00CF3478">
        <w:rPr>
          <w:noProof/>
        </w:rPr>
        <w:t xml:space="preserve"> 176-183. doi: 10.1161/CIRCRESAHA.110.231514.</w:t>
      </w:r>
    </w:p>
    <w:p w14:paraId="6A397C78" w14:textId="77777777" w:rsidR="00CF3478" w:rsidRPr="00CF3478" w:rsidRDefault="00CF3478" w:rsidP="00CF3478">
      <w:pPr>
        <w:pStyle w:val="EndNoteBibliography"/>
        <w:spacing w:after="0"/>
        <w:ind w:left="720" w:hanging="720"/>
        <w:rPr>
          <w:noProof/>
        </w:rPr>
      </w:pPr>
      <w:r w:rsidRPr="00CF3478">
        <w:rPr>
          <w:noProof/>
        </w:rPr>
        <w:t xml:space="preserve">Kerckhoffs, R.C., Omens, J., and McCulloch, A.D. (2012). A single strain-based growth law predicts concentric and eccentric cardiac growth during pressure and volume overload. </w:t>
      </w:r>
      <w:r w:rsidRPr="00CF3478">
        <w:rPr>
          <w:i/>
          <w:noProof/>
        </w:rPr>
        <w:t>Mech Res Commun</w:t>
      </w:r>
      <w:r w:rsidRPr="00CF3478">
        <w:rPr>
          <w:noProof/>
        </w:rPr>
        <w:t xml:space="preserve"> 42</w:t>
      </w:r>
      <w:r w:rsidRPr="00CF3478">
        <w:rPr>
          <w:b/>
          <w:noProof/>
        </w:rPr>
        <w:t>,</w:t>
      </w:r>
      <w:r w:rsidRPr="00CF3478">
        <w:rPr>
          <w:noProof/>
        </w:rPr>
        <w:t xml:space="preserve"> 40-50. doi: 10.1016/j.mechrescom.2011.11.004.</w:t>
      </w:r>
    </w:p>
    <w:p w14:paraId="5533A2D3" w14:textId="77777777" w:rsidR="00CF3478" w:rsidRPr="00CF3478" w:rsidRDefault="00CF3478" w:rsidP="00CF3478">
      <w:pPr>
        <w:pStyle w:val="EndNoteBibliography"/>
        <w:spacing w:after="0"/>
        <w:ind w:left="720" w:hanging="720"/>
        <w:rPr>
          <w:noProof/>
        </w:rPr>
      </w:pPr>
      <w:r w:rsidRPr="00CF3478">
        <w:rPr>
          <w:noProof/>
        </w:rPr>
        <w:t xml:space="preserve">Klepach, D., Lee, L.C., Wenk, J.F., Ratcliffe, M.B., Zohdi, T.I., Navia, J.A., et al. (2012). Growth and remodeling of the left ventricle: A case study of myocardial infarction and surgical ventricular restoration. </w:t>
      </w:r>
      <w:r w:rsidRPr="00CF3478">
        <w:rPr>
          <w:i/>
          <w:noProof/>
        </w:rPr>
        <w:t>Mech Res Commun</w:t>
      </w:r>
      <w:r w:rsidRPr="00CF3478">
        <w:rPr>
          <w:noProof/>
        </w:rPr>
        <w:t xml:space="preserve"> 42</w:t>
      </w:r>
      <w:r w:rsidRPr="00CF3478">
        <w:rPr>
          <w:b/>
          <w:noProof/>
        </w:rPr>
        <w:t>,</w:t>
      </w:r>
      <w:r w:rsidRPr="00CF3478">
        <w:rPr>
          <w:noProof/>
        </w:rPr>
        <w:t xml:space="preserve"> 134-141. doi: 10.1016/j.mechrescom.2012.03.005.</w:t>
      </w:r>
    </w:p>
    <w:p w14:paraId="2235C8AB" w14:textId="77777777" w:rsidR="00CF3478" w:rsidRPr="00CF3478" w:rsidRDefault="00CF3478" w:rsidP="00CF3478">
      <w:pPr>
        <w:pStyle w:val="EndNoteBibliography"/>
        <w:spacing w:after="0"/>
        <w:ind w:left="720" w:hanging="720"/>
        <w:rPr>
          <w:noProof/>
        </w:rPr>
      </w:pPr>
      <w:r w:rsidRPr="00CF3478">
        <w:rPr>
          <w:noProof/>
        </w:rPr>
        <w:t xml:space="preserve">Knoll, R., Hoshijima, M., Hoffman, H.M., Person, V., Lorenzen-Schmidt, I., Bang, M.L., et al. (2002). The cardiac mechanical stretch sensor machinery involves a Z disc complex that is defective in a subset of human dilated cardiomyopathy. </w:t>
      </w:r>
      <w:r w:rsidRPr="00CF3478">
        <w:rPr>
          <w:i/>
          <w:noProof/>
        </w:rPr>
        <w:t>Cell</w:t>
      </w:r>
      <w:r w:rsidRPr="00CF3478">
        <w:rPr>
          <w:noProof/>
        </w:rPr>
        <w:t xml:space="preserve"> 111(7)</w:t>
      </w:r>
      <w:r w:rsidRPr="00CF3478">
        <w:rPr>
          <w:b/>
          <w:noProof/>
        </w:rPr>
        <w:t>,</w:t>
      </w:r>
      <w:r w:rsidRPr="00CF3478">
        <w:rPr>
          <w:noProof/>
        </w:rPr>
        <w:t xml:space="preserve"> 943-955. doi: 10.1016/s0092-8674(02)01226-6.</w:t>
      </w:r>
    </w:p>
    <w:p w14:paraId="4C192441" w14:textId="77777777" w:rsidR="00CF3478" w:rsidRPr="00CF3478" w:rsidRDefault="00CF3478" w:rsidP="00CF3478">
      <w:pPr>
        <w:pStyle w:val="EndNoteBibliography"/>
        <w:spacing w:after="0"/>
        <w:ind w:left="720" w:hanging="720"/>
        <w:rPr>
          <w:noProof/>
        </w:rPr>
      </w:pPr>
      <w:r w:rsidRPr="00CF3478">
        <w:rPr>
          <w:noProof/>
        </w:rPr>
        <w:t xml:space="preserve">Knoll, R., Kostin, S., Klede, S., Savvatis, K., Klinge, L., Stehle, I., et al. (2010). A common MLP (muscle LIM protein) variant is associated with cardiomyopathy. </w:t>
      </w:r>
      <w:r w:rsidRPr="00CF3478">
        <w:rPr>
          <w:i/>
          <w:noProof/>
        </w:rPr>
        <w:t>Circ Res</w:t>
      </w:r>
      <w:r w:rsidRPr="00CF3478">
        <w:rPr>
          <w:noProof/>
        </w:rPr>
        <w:t xml:space="preserve"> 106(4)</w:t>
      </w:r>
      <w:r w:rsidRPr="00CF3478">
        <w:rPr>
          <w:b/>
          <w:noProof/>
        </w:rPr>
        <w:t>,</w:t>
      </w:r>
      <w:r w:rsidRPr="00CF3478">
        <w:rPr>
          <w:noProof/>
        </w:rPr>
        <w:t xml:space="preserve"> 695-704. doi: 10.1161/CIRCRESAHA.109.206243.</w:t>
      </w:r>
    </w:p>
    <w:p w14:paraId="5035900E" w14:textId="77777777" w:rsidR="00CF3478" w:rsidRPr="00CF3478" w:rsidRDefault="00CF3478" w:rsidP="00CF3478">
      <w:pPr>
        <w:pStyle w:val="EndNoteBibliography"/>
        <w:spacing w:after="0"/>
        <w:ind w:left="720" w:hanging="720"/>
        <w:rPr>
          <w:noProof/>
        </w:rPr>
      </w:pPr>
      <w:r w:rsidRPr="00CF3478">
        <w:rPr>
          <w:noProof/>
        </w:rPr>
        <w:t xml:space="preserve">Kojic, S., Medeot, E., Guccione, E., Krmac, H., Zara, I., Martinelli, V., et al. (2004). The Ankrd2 protein, a link between the sarcomere and the nucleus in skeletal muscle. </w:t>
      </w:r>
      <w:r w:rsidRPr="00CF3478">
        <w:rPr>
          <w:i/>
          <w:noProof/>
        </w:rPr>
        <w:t>J Mol Biol</w:t>
      </w:r>
      <w:r w:rsidRPr="00CF3478">
        <w:rPr>
          <w:noProof/>
        </w:rPr>
        <w:t xml:space="preserve"> 339(2)</w:t>
      </w:r>
      <w:r w:rsidRPr="00CF3478">
        <w:rPr>
          <w:b/>
          <w:noProof/>
        </w:rPr>
        <w:t>,</w:t>
      </w:r>
      <w:r w:rsidRPr="00CF3478">
        <w:rPr>
          <w:noProof/>
        </w:rPr>
        <w:t xml:space="preserve"> 313-325. doi: 10.1016/j.jmb.2004.03.071.</w:t>
      </w:r>
    </w:p>
    <w:p w14:paraId="7D969444" w14:textId="77777777" w:rsidR="00CF3478" w:rsidRPr="00CF3478" w:rsidRDefault="00CF3478" w:rsidP="00CF3478">
      <w:pPr>
        <w:pStyle w:val="EndNoteBibliography"/>
        <w:spacing w:after="0"/>
        <w:ind w:left="720" w:hanging="720"/>
        <w:rPr>
          <w:noProof/>
        </w:rPr>
      </w:pPr>
      <w:r w:rsidRPr="00CF3478">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CF3478">
        <w:rPr>
          <w:i/>
          <w:noProof/>
        </w:rPr>
        <w:t>J Am Soc Echocardiogr</w:t>
      </w:r>
      <w:r w:rsidRPr="00CF3478">
        <w:rPr>
          <w:noProof/>
        </w:rPr>
        <w:t xml:space="preserve"> 28(1)</w:t>
      </w:r>
      <w:r w:rsidRPr="00CF3478">
        <w:rPr>
          <w:b/>
          <w:noProof/>
        </w:rPr>
        <w:t>,</w:t>
      </w:r>
      <w:r w:rsidRPr="00CF3478">
        <w:rPr>
          <w:noProof/>
        </w:rPr>
        <w:t xml:space="preserve"> 1-39 e14. doi: 10.1016/j.echo.2014.10.003.</w:t>
      </w:r>
    </w:p>
    <w:p w14:paraId="0DAF8D8E" w14:textId="77777777" w:rsidR="00CF3478" w:rsidRPr="00CF3478" w:rsidRDefault="00CF3478" w:rsidP="00CF3478">
      <w:pPr>
        <w:pStyle w:val="EndNoteBibliography"/>
        <w:spacing w:after="0"/>
        <w:ind w:left="720" w:hanging="720"/>
        <w:rPr>
          <w:noProof/>
        </w:rPr>
      </w:pPr>
      <w:r w:rsidRPr="00CF3478">
        <w:rPr>
          <w:noProof/>
        </w:rPr>
        <w:t xml:space="preserve">Lange, S., Auerbach, D., McLoughlin, P., Perriard, E., Schafer, B.W., Perriard, J.C., et al. (2002). Subcellular targeting of metabolic enzymes to titin in heart muscle may be mediated by DRAL/FHL-2. </w:t>
      </w:r>
      <w:r w:rsidRPr="00CF3478">
        <w:rPr>
          <w:i/>
          <w:noProof/>
        </w:rPr>
        <w:t>J Cell Sci</w:t>
      </w:r>
      <w:r w:rsidRPr="00CF3478">
        <w:rPr>
          <w:noProof/>
        </w:rPr>
        <w:t xml:space="preserve"> 115(Pt 24)</w:t>
      </w:r>
      <w:r w:rsidRPr="00CF3478">
        <w:rPr>
          <w:b/>
          <w:noProof/>
        </w:rPr>
        <w:t>,</w:t>
      </w:r>
      <w:r w:rsidRPr="00CF3478">
        <w:rPr>
          <w:noProof/>
        </w:rPr>
        <w:t xml:space="preserve"> 4925-4936. doi: 10.1242/jcs.00181.</w:t>
      </w:r>
    </w:p>
    <w:p w14:paraId="515480F6" w14:textId="77777777" w:rsidR="00CF3478" w:rsidRPr="00CF3478" w:rsidRDefault="00CF3478" w:rsidP="00CF3478">
      <w:pPr>
        <w:pStyle w:val="EndNoteBibliography"/>
        <w:spacing w:after="0"/>
        <w:ind w:left="720" w:hanging="720"/>
        <w:rPr>
          <w:noProof/>
        </w:rPr>
      </w:pPr>
      <w:r w:rsidRPr="00CF3478">
        <w:rPr>
          <w:noProof/>
        </w:rPr>
        <w:t xml:space="preserve">Lange, S., Xiang, F., Yakovenko, A., Vihola, A., Hackman, P., Rostkova, E., et al. (2005). The kinase domain of titin controls muscle gene expression and protein turnover. </w:t>
      </w:r>
      <w:r w:rsidRPr="00CF3478">
        <w:rPr>
          <w:i/>
          <w:noProof/>
        </w:rPr>
        <w:t>Science</w:t>
      </w:r>
      <w:r w:rsidRPr="00CF3478">
        <w:rPr>
          <w:noProof/>
        </w:rPr>
        <w:t xml:space="preserve"> 308(5728)</w:t>
      </w:r>
      <w:r w:rsidRPr="00CF3478">
        <w:rPr>
          <w:b/>
          <w:noProof/>
        </w:rPr>
        <w:t>,</w:t>
      </w:r>
      <w:r w:rsidRPr="00CF3478">
        <w:rPr>
          <w:noProof/>
        </w:rPr>
        <w:t xml:space="preserve"> 1599-1603. doi: 10.1126/science.1110463.</w:t>
      </w:r>
    </w:p>
    <w:p w14:paraId="360CCB1A" w14:textId="77777777" w:rsidR="00CF3478" w:rsidRPr="00CF3478" w:rsidRDefault="00CF3478" w:rsidP="00CF3478">
      <w:pPr>
        <w:pStyle w:val="EndNoteBibliography"/>
        <w:spacing w:after="0"/>
        <w:ind w:left="720" w:hanging="720"/>
        <w:rPr>
          <w:noProof/>
        </w:rPr>
      </w:pPr>
      <w:r w:rsidRPr="00CF3478">
        <w:rPr>
          <w:noProof/>
        </w:rPr>
        <w:t xml:space="preserve">Lavandero, S., Foncea, R., Perez, V., and Sapag-Hagar, M. (1998). Effect of inhibitors of signal transduction on IGF-1-induced protein synthesis associated with hypertrophy in cultured neonatal rat ventricular myocytes. </w:t>
      </w:r>
      <w:r w:rsidRPr="00CF3478">
        <w:rPr>
          <w:i/>
          <w:noProof/>
        </w:rPr>
        <w:t>FEBS Lett</w:t>
      </w:r>
      <w:r w:rsidRPr="00CF3478">
        <w:rPr>
          <w:noProof/>
        </w:rPr>
        <w:t xml:space="preserve"> 422(2)</w:t>
      </w:r>
      <w:r w:rsidRPr="00CF3478">
        <w:rPr>
          <w:b/>
          <w:noProof/>
        </w:rPr>
        <w:t>,</w:t>
      </w:r>
      <w:r w:rsidRPr="00CF3478">
        <w:rPr>
          <w:noProof/>
        </w:rPr>
        <w:t xml:space="preserve"> 193-196. doi: 10.1016/s0014-5793(98)00008-8.</w:t>
      </w:r>
    </w:p>
    <w:p w14:paraId="18B78B33" w14:textId="77777777" w:rsidR="00CF3478" w:rsidRPr="00CF3478" w:rsidRDefault="00CF3478" w:rsidP="00CF3478">
      <w:pPr>
        <w:pStyle w:val="EndNoteBibliography"/>
        <w:spacing w:after="0"/>
        <w:ind w:left="720" w:hanging="720"/>
        <w:rPr>
          <w:noProof/>
        </w:rPr>
      </w:pPr>
      <w:r w:rsidRPr="00CF3478">
        <w:rPr>
          <w:noProof/>
        </w:rPr>
        <w:t xml:space="preserve">Lee, H.J., Lee, H., Kim, S.M., Park, J.B., Kim, E.K., Chang, S.A., et al. (2020). Diffuse Myocardial Fibrosis and Diastolic Function in Aortic Stenosis. </w:t>
      </w:r>
      <w:r w:rsidRPr="00CF3478">
        <w:rPr>
          <w:i/>
          <w:noProof/>
        </w:rPr>
        <w:t>JACC Cardiovasc Imaging</w:t>
      </w:r>
      <w:r w:rsidRPr="00CF3478">
        <w:rPr>
          <w:noProof/>
        </w:rPr>
        <w:t xml:space="preserve"> 13(12)</w:t>
      </w:r>
      <w:r w:rsidRPr="00CF3478">
        <w:rPr>
          <w:b/>
          <w:noProof/>
        </w:rPr>
        <w:t>,</w:t>
      </w:r>
      <w:r w:rsidRPr="00CF3478">
        <w:rPr>
          <w:noProof/>
        </w:rPr>
        <w:t xml:space="preserve"> 2561-2572. doi: 10.1016/j.jcmg.2020.07.007.</w:t>
      </w:r>
    </w:p>
    <w:p w14:paraId="1B45EE9D" w14:textId="77777777" w:rsidR="00CF3478" w:rsidRPr="00CF3478" w:rsidRDefault="00CF3478" w:rsidP="00CF3478">
      <w:pPr>
        <w:pStyle w:val="EndNoteBibliography"/>
        <w:spacing w:after="0"/>
        <w:ind w:left="720" w:hanging="720"/>
        <w:rPr>
          <w:noProof/>
        </w:rPr>
      </w:pPr>
      <w:r w:rsidRPr="00CF3478">
        <w:rPr>
          <w:noProof/>
        </w:rPr>
        <w:t xml:space="preserve">Lee, L.C., Genet, M., Acevedo-Bolton, G., Ordovas, K., Guccione, J.M., and Kuhl, E. (2015a). A computational model that predicts reverse growth in response to mechanical unloading. </w:t>
      </w:r>
      <w:r w:rsidRPr="00CF3478">
        <w:rPr>
          <w:i/>
          <w:noProof/>
        </w:rPr>
        <w:t>Biomech Model Mechanobiol</w:t>
      </w:r>
      <w:r w:rsidRPr="00CF3478">
        <w:rPr>
          <w:noProof/>
        </w:rPr>
        <w:t xml:space="preserve"> 14(2)</w:t>
      </w:r>
      <w:r w:rsidRPr="00CF3478">
        <w:rPr>
          <w:b/>
          <w:noProof/>
        </w:rPr>
        <w:t>,</w:t>
      </w:r>
      <w:r w:rsidRPr="00CF3478">
        <w:rPr>
          <w:noProof/>
        </w:rPr>
        <w:t xml:space="preserve"> 217-229. doi: 10.1007/s10237-014-0598-0.</w:t>
      </w:r>
    </w:p>
    <w:p w14:paraId="1093AE76" w14:textId="77777777" w:rsidR="00CF3478" w:rsidRPr="00CF3478" w:rsidRDefault="00CF3478" w:rsidP="00CF3478">
      <w:pPr>
        <w:pStyle w:val="EndNoteBibliography"/>
        <w:spacing w:after="0"/>
        <w:ind w:left="720" w:hanging="720"/>
        <w:rPr>
          <w:noProof/>
        </w:rPr>
      </w:pPr>
      <w:r w:rsidRPr="00CF3478">
        <w:rPr>
          <w:noProof/>
        </w:rPr>
        <w:t xml:space="preserve">Lee, L.C., Sundnes, J., Genet, M., Wenk, J.F., and Wall, S.T. (2016). An integrated electromechanical-growth heart model for simulating cardiac therapies. </w:t>
      </w:r>
      <w:r w:rsidRPr="00CF3478">
        <w:rPr>
          <w:i/>
          <w:noProof/>
        </w:rPr>
        <w:t>Biomech Model Mechanobiol</w:t>
      </w:r>
      <w:r w:rsidRPr="00CF3478">
        <w:rPr>
          <w:noProof/>
        </w:rPr>
        <w:t xml:space="preserve"> 15(4)</w:t>
      </w:r>
      <w:r w:rsidRPr="00CF3478">
        <w:rPr>
          <w:b/>
          <w:noProof/>
        </w:rPr>
        <w:t>,</w:t>
      </w:r>
      <w:r w:rsidRPr="00CF3478">
        <w:rPr>
          <w:noProof/>
        </w:rPr>
        <w:t xml:space="preserve"> 791-803. doi: 10.1007/s10237-015-0723-8.</w:t>
      </w:r>
    </w:p>
    <w:p w14:paraId="79110166" w14:textId="77777777" w:rsidR="00CF3478" w:rsidRPr="00CF3478" w:rsidRDefault="00CF3478" w:rsidP="00CF3478">
      <w:pPr>
        <w:pStyle w:val="EndNoteBibliography"/>
        <w:spacing w:after="0"/>
        <w:ind w:left="720" w:hanging="720"/>
        <w:rPr>
          <w:noProof/>
        </w:rPr>
      </w:pPr>
      <w:r w:rsidRPr="00CF3478">
        <w:rPr>
          <w:noProof/>
        </w:rPr>
        <w:t xml:space="preserve">Lee, S.P., Lee, W., Lee, J.M., Park, E.A., Kim, H.K., Kim, Y.J., et al. (2015b). Assessment of diffuse myocardial fibrosis by using MR imaging in asymptomatic patients with aortic stenosis. </w:t>
      </w:r>
      <w:r w:rsidRPr="00CF3478">
        <w:rPr>
          <w:i/>
          <w:noProof/>
        </w:rPr>
        <w:t>Radiology</w:t>
      </w:r>
      <w:r w:rsidRPr="00CF3478">
        <w:rPr>
          <w:noProof/>
        </w:rPr>
        <w:t xml:space="preserve"> 274(2)</w:t>
      </w:r>
      <w:r w:rsidRPr="00CF3478">
        <w:rPr>
          <w:b/>
          <w:noProof/>
        </w:rPr>
        <w:t>,</w:t>
      </w:r>
      <w:r w:rsidRPr="00CF3478">
        <w:rPr>
          <w:noProof/>
        </w:rPr>
        <w:t xml:space="preserve"> 359-369. doi: 10.1148/radiol.14141120.</w:t>
      </w:r>
    </w:p>
    <w:p w14:paraId="3F27D8D6" w14:textId="77777777" w:rsidR="00CF3478" w:rsidRPr="00CF3478" w:rsidRDefault="00CF3478" w:rsidP="00CF3478">
      <w:pPr>
        <w:pStyle w:val="EndNoteBibliography"/>
        <w:spacing w:after="0"/>
        <w:ind w:left="720" w:hanging="720"/>
        <w:rPr>
          <w:noProof/>
        </w:rPr>
      </w:pPr>
      <w:r w:rsidRPr="00CF3478">
        <w:rPr>
          <w:noProof/>
        </w:rPr>
        <w:lastRenderedPageBreak/>
        <w:t xml:space="preserve">Linke, W.A., Rudy, D.E., Centner, T., Gautel, M., Witt, C., Labeit, S., et al. (1999). I-band titin in cardiac muscle is a three-element molecular spring and is critical for maintaining thin filament structure. </w:t>
      </w:r>
      <w:r w:rsidRPr="00CF3478">
        <w:rPr>
          <w:i/>
          <w:noProof/>
        </w:rPr>
        <w:t>J Cell Biol</w:t>
      </w:r>
      <w:r w:rsidRPr="00CF3478">
        <w:rPr>
          <w:noProof/>
        </w:rPr>
        <w:t xml:space="preserve"> 146(3)</w:t>
      </w:r>
      <w:r w:rsidRPr="00CF3478">
        <w:rPr>
          <w:b/>
          <w:noProof/>
        </w:rPr>
        <w:t>,</w:t>
      </w:r>
      <w:r w:rsidRPr="00CF3478">
        <w:rPr>
          <w:noProof/>
        </w:rPr>
        <w:t xml:space="preserve"> 631-644. doi: 10.1083/jcb.146.3.631.</w:t>
      </w:r>
    </w:p>
    <w:p w14:paraId="0CEE83A0" w14:textId="77777777" w:rsidR="00CF3478" w:rsidRPr="00CF3478" w:rsidRDefault="00CF3478" w:rsidP="00CF3478">
      <w:pPr>
        <w:pStyle w:val="EndNoteBibliography"/>
        <w:spacing w:after="0"/>
        <w:ind w:left="720" w:hanging="720"/>
        <w:rPr>
          <w:noProof/>
        </w:rPr>
      </w:pPr>
      <w:r w:rsidRPr="00CF3478">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CF3478">
        <w:rPr>
          <w:i/>
          <w:noProof/>
        </w:rPr>
        <w:t>J Cardiovasc Magn Reson</w:t>
      </w:r>
      <w:r w:rsidRPr="00CF3478">
        <w:rPr>
          <w:noProof/>
        </w:rPr>
        <w:t xml:space="preserve"> 22(1)</w:t>
      </w:r>
      <w:r w:rsidRPr="00CF3478">
        <w:rPr>
          <w:b/>
          <w:noProof/>
        </w:rPr>
        <w:t>,</w:t>
      </w:r>
      <w:r w:rsidRPr="00CF3478">
        <w:rPr>
          <w:noProof/>
        </w:rPr>
        <w:t xml:space="preserve"> 86. doi: 10.1186/s12968-020-00674-4.</w:t>
      </w:r>
    </w:p>
    <w:p w14:paraId="1E8B5AA2" w14:textId="77777777" w:rsidR="00CF3478" w:rsidRPr="00CF3478" w:rsidRDefault="00CF3478" w:rsidP="00CF3478">
      <w:pPr>
        <w:pStyle w:val="EndNoteBibliography"/>
        <w:spacing w:after="0"/>
        <w:ind w:left="720" w:hanging="720"/>
        <w:rPr>
          <w:noProof/>
        </w:rPr>
      </w:pPr>
      <w:r w:rsidRPr="00CF3478">
        <w:rPr>
          <w:noProof/>
        </w:rPr>
        <w:t xml:space="preserve">Luptak, I., Balschi, J.A., Xing, Y., Leone, T.C., Kelly, D.P., and Tian, R. (2005). Decreased contractile and metabolic reserve in peroxisome proliferator-activated receptor-alpha-null hearts can be rescued by increasing glucose transport and utilization. </w:t>
      </w:r>
      <w:r w:rsidRPr="00CF3478">
        <w:rPr>
          <w:i/>
          <w:noProof/>
        </w:rPr>
        <w:t>Circulation</w:t>
      </w:r>
      <w:r w:rsidRPr="00CF3478">
        <w:rPr>
          <w:noProof/>
        </w:rPr>
        <w:t xml:space="preserve"> 112(15)</w:t>
      </w:r>
      <w:r w:rsidRPr="00CF3478">
        <w:rPr>
          <w:b/>
          <w:noProof/>
        </w:rPr>
        <w:t>,</w:t>
      </w:r>
      <w:r w:rsidRPr="00CF3478">
        <w:rPr>
          <w:noProof/>
        </w:rPr>
        <w:t xml:space="preserve"> 2339-2346. doi: 10.1161/CIRCULATIONAHA.105.534594.</w:t>
      </w:r>
    </w:p>
    <w:p w14:paraId="48D1C402" w14:textId="77777777" w:rsidR="00CF3478" w:rsidRPr="00CF3478" w:rsidRDefault="00CF3478" w:rsidP="00CF3478">
      <w:pPr>
        <w:pStyle w:val="EndNoteBibliography"/>
        <w:spacing w:after="0"/>
        <w:ind w:left="720" w:hanging="720"/>
        <w:rPr>
          <w:noProof/>
        </w:rPr>
      </w:pPr>
      <w:r w:rsidRPr="00CF3478">
        <w:rPr>
          <w:noProof/>
        </w:rPr>
        <w:t xml:space="preserve">Luszczak, J., Olszowska, M., Drapisz, S., Plazak, W., Karch, I., Komar, M., et al. (2012). Assessment of left ventricle function in patients with symptomatic and asymptomatic aortic stenosis by 2-dimensional speckle-tracking imaging. </w:t>
      </w:r>
      <w:r w:rsidRPr="00CF3478">
        <w:rPr>
          <w:i/>
          <w:noProof/>
        </w:rPr>
        <w:t>Med Sci Monit</w:t>
      </w:r>
      <w:r w:rsidRPr="00CF3478">
        <w:rPr>
          <w:noProof/>
        </w:rPr>
        <w:t xml:space="preserve"> 18(12)</w:t>
      </w:r>
      <w:r w:rsidRPr="00CF3478">
        <w:rPr>
          <w:b/>
          <w:noProof/>
        </w:rPr>
        <w:t>,</w:t>
      </w:r>
      <w:r w:rsidRPr="00CF3478">
        <w:rPr>
          <w:noProof/>
        </w:rPr>
        <w:t xml:space="preserve"> MT91-96. doi: 10.12659/msm.883587.</w:t>
      </w:r>
    </w:p>
    <w:p w14:paraId="48EE8288" w14:textId="77777777" w:rsidR="00CF3478" w:rsidRPr="00CF3478" w:rsidRDefault="00CF3478" w:rsidP="00CF3478">
      <w:pPr>
        <w:pStyle w:val="EndNoteBibliography"/>
        <w:spacing w:after="0"/>
        <w:ind w:left="720" w:hanging="720"/>
        <w:rPr>
          <w:noProof/>
        </w:rPr>
      </w:pPr>
      <w:r w:rsidRPr="00CF3478">
        <w:rPr>
          <w:noProof/>
        </w:rPr>
        <w:t xml:space="preserve">Lyon, R.C., Zanella, F., Omens, J.H., and Sheikh, F. (2015). Mechanotransduction in cardiac hypertrophy and failure. </w:t>
      </w:r>
      <w:r w:rsidRPr="00CF3478">
        <w:rPr>
          <w:i/>
          <w:noProof/>
        </w:rPr>
        <w:t>Circ Res</w:t>
      </w:r>
      <w:r w:rsidRPr="00CF3478">
        <w:rPr>
          <w:noProof/>
        </w:rPr>
        <w:t xml:space="preserve"> 116(8)</w:t>
      </w:r>
      <w:r w:rsidRPr="00CF3478">
        <w:rPr>
          <w:b/>
          <w:noProof/>
        </w:rPr>
        <w:t>,</w:t>
      </w:r>
      <w:r w:rsidRPr="00CF3478">
        <w:rPr>
          <w:noProof/>
        </w:rPr>
        <w:t xml:space="preserve"> 1462-1476. doi: 10.1161/CIRCRESAHA.116.304937.</w:t>
      </w:r>
    </w:p>
    <w:p w14:paraId="0691C95D" w14:textId="77777777" w:rsidR="00CF3478" w:rsidRPr="00CF3478" w:rsidRDefault="00CF3478" w:rsidP="00CF3478">
      <w:pPr>
        <w:pStyle w:val="EndNoteBibliography"/>
        <w:spacing w:after="0"/>
        <w:ind w:left="720" w:hanging="720"/>
        <w:rPr>
          <w:noProof/>
        </w:rPr>
      </w:pPr>
      <w:r w:rsidRPr="00CF3478">
        <w:rPr>
          <w:noProof/>
        </w:rPr>
        <w:t xml:space="preserve">Ma, H., Yu, S., Liu, X., Zhang, Y., Fakadej, T., Liu, Z., et al. (2019). Lin28a Regulates Pathological Cardiac Hypertrophic Growth Through Pck2-Mediated Enhancement of Anabolic Synthesis. </w:t>
      </w:r>
      <w:r w:rsidRPr="00CF3478">
        <w:rPr>
          <w:i/>
          <w:noProof/>
        </w:rPr>
        <w:t>Circulation</w:t>
      </w:r>
      <w:r w:rsidRPr="00CF3478">
        <w:rPr>
          <w:noProof/>
        </w:rPr>
        <w:t xml:space="preserve"> 139(14)</w:t>
      </w:r>
      <w:r w:rsidRPr="00CF3478">
        <w:rPr>
          <w:b/>
          <w:noProof/>
        </w:rPr>
        <w:t>,</w:t>
      </w:r>
      <w:r w:rsidRPr="00CF3478">
        <w:rPr>
          <w:noProof/>
        </w:rPr>
        <w:t xml:space="preserve"> 1725-1740. doi: 10.1161/CIRCULATIONAHA.118.037803.</w:t>
      </w:r>
    </w:p>
    <w:p w14:paraId="402DDBC8" w14:textId="77777777" w:rsidR="00CF3478" w:rsidRPr="00CF3478" w:rsidRDefault="00CF3478" w:rsidP="00CF3478">
      <w:pPr>
        <w:pStyle w:val="EndNoteBibliography"/>
        <w:spacing w:after="0"/>
        <w:ind w:left="720" w:hanging="720"/>
        <w:rPr>
          <w:noProof/>
        </w:rPr>
      </w:pPr>
      <w:r w:rsidRPr="00CF3478">
        <w:rPr>
          <w:noProof/>
        </w:rPr>
        <w:t xml:space="preserve">Maceira, A.M., Prasad, S.K., Khan, M., and Pennell, D.J. (2006). Normalized left ventricular systolic and diastolic function by steady state free precession cardiovascular magnetic resonance. </w:t>
      </w:r>
      <w:r w:rsidRPr="00CF3478">
        <w:rPr>
          <w:i/>
          <w:noProof/>
        </w:rPr>
        <w:t>J Cardiovasc Magn Reson</w:t>
      </w:r>
      <w:r w:rsidRPr="00CF3478">
        <w:rPr>
          <w:noProof/>
        </w:rPr>
        <w:t xml:space="preserve"> 8(3)</w:t>
      </w:r>
      <w:r w:rsidRPr="00CF3478">
        <w:rPr>
          <w:b/>
          <w:noProof/>
        </w:rPr>
        <w:t>,</w:t>
      </w:r>
      <w:r w:rsidRPr="00CF3478">
        <w:rPr>
          <w:noProof/>
        </w:rPr>
        <w:t xml:space="preserve"> 417-426. doi: 10.1080/10976640600572889.</w:t>
      </w:r>
    </w:p>
    <w:p w14:paraId="604FA008" w14:textId="77777777" w:rsidR="00CF3478" w:rsidRPr="00CF3478" w:rsidRDefault="00CF3478" w:rsidP="00CF3478">
      <w:pPr>
        <w:pStyle w:val="EndNoteBibliography"/>
        <w:spacing w:after="0"/>
        <w:ind w:left="720" w:hanging="720"/>
        <w:rPr>
          <w:noProof/>
        </w:rPr>
      </w:pPr>
      <w:r w:rsidRPr="00CF3478">
        <w:rPr>
          <w:noProof/>
        </w:rPr>
        <w:t xml:space="preserve">Malahfji, M., Senapati, A., Tayal, B., Nguyen, D.T., Graviss, E.A., Nagueh, S.F., et al. (2020). Myocardial Scar and Mortality in Chronic Aortic Regurgitation. </w:t>
      </w:r>
      <w:r w:rsidRPr="00CF3478">
        <w:rPr>
          <w:i/>
          <w:noProof/>
        </w:rPr>
        <w:t>J Am Heart Assoc</w:t>
      </w:r>
      <w:r w:rsidRPr="00CF3478">
        <w:rPr>
          <w:noProof/>
        </w:rPr>
        <w:t xml:space="preserve"> 9(23)</w:t>
      </w:r>
      <w:r w:rsidRPr="00CF3478">
        <w:rPr>
          <w:b/>
          <w:noProof/>
        </w:rPr>
        <w:t>,</w:t>
      </w:r>
      <w:r w:rsidRPr="00CF3478">
        <w:rPr>
          <w:noProof/>
        </w:rPr>
        <w:t xml:space="preserve"> e018731. doi: 10.1161/JAHA.120.018731.</w:t>
      </w:r>
    </w:p>
    <w:p w14:paraId="2EB207E2" w14:textId="77777777" w:rsidR="00CF3478" w:rsidRPr="00CF3478" w:rsidRDefault="00CF3478" w:rsidP="00CF3478">
      <w:pPr>
        <w:pStyle w:val="EndNoteBibliography"/>
        <w:spacing w:after="0"/>
        <w:ind w:left="720" w:hanging="720"/>
        <w:rPr>
          <w:noProof/>
        </w:rPr>
      </w:pPr>
      <w:r w:rsidRPr="00CF3478">
        <w:rPr>
          <w:noProof/>
        </w:rPr>
        <w:t xml:space="preserve">Mayans, O., van der Ven, P.F., Wilm, M., Mues, A., Young, P., Furst, D.O., et al. (1998). Structural basis for activation of the titin kinase domain during myofibrillogenesis. </w:t>
      </w:r>
      <w:r w:rsidRPr="00CF3478">
        <w:rPr>
          <w:i/>
          <w:noProof/>
        </w:rPr>
        <w:t>Nature</w:t>
      </w:r>
      <w:r w:rsidRPr="00CF3478">
        <w:rPr>
          <w:noProof/>
        </w:rPr>
        <w:t xml:space="preserve"> 395(6705)</w:t>
      </w:r>
      <w:r w:rsidRPr="00CF3478">
        <w:rPr>
          <w:b/>
          <w:noProof/>
        </w:rPr>
        <w:t>,</w:t>
      </w:r>
      <w:r w:rsidRPr="00CF3478">
        <w:rPr>
          <w:noProof/>
        </w:rPr>
        <w:t xml:space="preserve"> 863-869. doi: 10.1038/27603.</w:t>
      </w:r>
    </w:p>
    <w:p w14:paraId="1AC64245" w14:textId="77777777" w:rsidR="00CF3478" w:rsidRPr="00CF3478" w:rsidRDefault="00CF3478" w:rsidP="00CF3478">
      <w:pPr>
        <w:pStyle w:val="EndNoteBibliography"/>
        <w:spacing w:after="0"/>
        <w:ind w:left="720" w:hanging="720"/>
        <w:rPr>
          <w:noProof/>
        </w:rPr>
      </w:pPr>
      <w:r w:rsidRPr="00CF3478">
        <w:rPr>
          <w:noProof/>
        </w:rPr>
        <w:t xml:space="preserve">McMullen, J.R., Shioi, T., Huang, W.Y., Zhang, L., Tarnavski, O., Bisping, E., et al. (2004). The insulin-like growth factor 1 receptor induces physiological heart growth via the phosphoinositide 3-kinase(p110alpha) pathway. </w:t>
      </w:r>
      <w:r w:rsidRPr="00CF3478">
        <w:rPr>
          <w:i/>
          <w:noProof/>
        </w:rPr>
        <w:t>J Biol Chem</w:t>
      </w:r>
      <w:r w:rsidRPr="00CF3478">
        <w:rPr>
          <w:noProof/>
        </w:rPr>
        <w:t xml:space="preserve"> 279(6)</w:t>
      </w:r>
      <w:r w:rsidRPr="00CF3478">
        <w:rPr>
          <w:b/>
          <w:noProof/>
        </w:rPr>
        <w:t>,</w:t>
      </w:r>
      <w:r w:rsidRPr="00CF3478">
        <w:rPr>
          <w:noProof/>
        </w:rPr>
        <w:t xml:space="preserve"> 4782-4793. doi: 10.1074/jbc.M310405200.</w:t>
      </w:r>
    </w:p>
    <w:p w14:paraId="20A4555B" w14:textId="77777777" w:rsidR="00CF3478" w:rsidRPr="00CF3478" w:rsidRDefault="00CF3478" w:rsidP="00CF3478">
      <w:pPr>
        <w:pStyle w:val="EndNoteBibliography"/>
        <w:spacing w:after="0"/>
        <w:ind w:left="720" w:hanging="720"/>
        <w:rPr>
          <w:noProof/>
        </w:rPr>
      </w:pPr>
      <w:r w:rsidRPr="00CF3478">
        <w:rPr>
          <w:noProof/>
        </w:rPr>
        <w:t xml:space="preserve">Meerson, F.Z., Spiritchev, V.B., Pshennikova, M.G., and Djachkova, L.V. (1967). The role of the pentose-phosphate pathway in adjustment of the heart to a high load and the development of myocardial hypertrophy. </w:t>
      </w:r>
      <w:r w:rsidRPr="00CF3478">
        <w:rPr>
          <w:i/>
          <w:noProof/>
        </w:rPr>
        <w:t>Experientia</w:t>
      </w:r>
      <w:r w:rsidRPr="00CF3478">
        <w:rPr>
          <w:noProof/>
        </w:rPr>
        <w:t xml:space="preserve"> 23(7)</w:t>
      </w:r>
      <w:r w:rsidRPr="00CF3478">
        <w:rPr>
          <w:b/>
          <w:noProof/>
        </w:rPr>
        <w:t>,</w:t>
      </w:r>
      <w:r w:rsidRPr="00CF3478">
        <w:rPr>
          <w:noProof/>
        </w:rPr>
        <w:t xml:space="preserve"> 530-532. doi: 10.1007/BF02137950.</w:t>
      </w:r>
    </w:p>
    <w:p w14:paraId="1016D10C" w14:textId="77777777" w:rsidR="00CF3478" w:rsidRPr="00CF3478" w:rsidRDefault="00CF3478" w:rsidP="00CF3478">
      <w:pPr>
        <w:pStyle w:val="EndNoteBibliography"/>
        <w:spacing w:after="0"/>
        <w:ind w:left="720" w:hanging="720"/>
        <w:rPr>
          <w:noProof/>
        </w:rPr>
      </w:pPr>
      <w:r w:rsidRPr="00CF3478">
        <w:rPr>
          <w:noProof/>
        </w:rPr>
        <w:t xml:space="preserve">Mojumder, J., Choy, J.S., Leng, S., Zhong, L., Kassab, G.S., and Lee, L.C. (2021). Mechanical stimuli for left ventricular growth during pressure overload. </w:t>
      </w:r>
      <w:r w:rsidRPr="00CF3478">
        <w:rPr>
          <w:i/>
          <w:noProof/>
        </w:rPr>
        <w:t>Exp Mech</w:t>
      </w:r>
      <w:r w:rsidRPr="00CF3478">
        <w:rPr>
          <w:noProof/>
        </w:rPr>
        <w:t xml:space="preserve"> 61(1)</w:t>
      </w:r>
      <w:r w:rsidRPr="00CF3478">
        <w:rPr>
          <w:b/>
          <w:noProof/>
        </w:rPr>
        <w:t>,</w:t>
      </w:r>
      <w:r w:rsidRPr="00CF3478">
        <w:rPr>
          <w:noProof/>
        </w:rPr>
        <w:t xml:space="preserve"> 131-146. doi: 10.1007/s11340-020-00643-z.</w:t>
      </w:r>
    </w:p>
    <w:p w14:paraId="4A00E8D1" w14:textId="77777777" w:rsidR="00CF3478" w:rsidRPr="00CF3478" w:rsidRDefault="00CF3478" w:rsidP="00CF3478">
      <w:pPr>
        <w:pStyle w:val="EndNoteBibliography"/>
        <w:spacing w:after="0"/>
        <w:ind w:left="720" w:hanging="720"/>
        <w:rPr>
          <w:noProof/>
        </w:rPr>
      </w:pPr>
      <w:r w:rsidRPr="00CF3478">
        <w:rPr>
          <w:noProof/>
        </w:rPr>
        <w:t xml:space="preserve">Myerson, S.G., d'Arcy, J., Christiansen, J.P., Dobson, L.E., Mohiaddin, R., Francis, J.M., et al. (2016). Determination of Clinical Outcome in Mitral Regurgitation With Cardiovascular Magnetic Resonance Quantification. </w:t>
      </w:r>
      <w:r w:rsidRPr="00CF3478">
        <w:rPr>
          <w:i/>
          <w:noProof/>
        </w:rPr>
        <w:t>Circulation</w:t>
      </w:r>
      <w:r w:rsidRPr="00CF3478">
        <w:rPr>
          <w:noProof/>
        </w:rPr>
        <w:t xml:space="preserve"> 133(23)</w:t>
      </w:r>
      <w:r w:rsidRPr="00CF3478">
        <w:rPr>
          <w:b/>
          <w:noProof/>
        </w:rPr>
        <w:t>,</w:t>
      </w:r>
      <w:r w:rsidRPr="00CF3478">
        <w:rPr>
          <w:noProof/>
        </w:rPr>
        <w:t xml:space="preserve"> 2287-2296. doi: 10.1161/CIRCULATIONAHA.115.017888.</w:t>
      </w:r>
    </w:p>
    <w:p w14:paraId="269D6252" w14:textId="77777777" w:rsidR="00CF3478" w:rsidRPr="00CF3478" w:rsidRDefault="00CF3478" w:rsidP="00CF3478">
      <w:pPr>
        <w:pStyle w:val="EndNoteBibliography"/>
        <w:spacing w:after="0"/>
        <w:ind w:left="720" w:hanging="720"/>
        <w:rPr>
          <w:noProof/>
        </w:rPr>
      </w:pPr>
      <w:r w:rsidRPr="00CF3478">
        <w:rPr>
          <w:noProof/>
        </w:rPr>
        <w:t xml:space="preserve">Myerson, S.G., d'Arcy, J., Mohiaddin, R., Greenwood, J.P., Karamitsos, T.D., Francis, J.M., et al. (2012). Aortic regurgitation quantification using cardiovascular magnetic resonance: association with clinical outcome. </w:t>
      </w:r>
      <w:r w:rsidRPr="00CF3478">
        <w:rPr>
          <w:i/>
          <w:noProof/>
        </w:rPr>
        <w:t>Circulation</w:t>
      </w:r>
      <w:r w:rsidRPr="00CF3478">
        <w:rPr>
          <w:noProof/>
        </w:rPr>
        <w:t xml:space="preserve"> 126(12)</w:t>
      </w:r>
      <w:r w:rsidRPr="00CF3478">
        <w:rPr>
          <w:b/>
          <w:noProof/>
        </w:rPr>
        <w:t>,</w:t>
      </w:r>
      <w:r w:rsidRPr="00CF3478">
        <w:rPr>
          <w:noProof/>
        </w:rPr>
        <w:t xml:space="preserve"> 1452-1460. doi: 10.1161/CIRCULATIONAHA.111.083600.</w:t>
      </w:r>
    </w:p>
    <w:p w14:paraId="4E988457" w14:textId="77777777" w:rsidR="00CF3478" w:rsidRPr="00CF3478" w:rsidRDefault="00CF3478" w:rsidP="00CF3478">
      <w:pPr>
        <w:pStyle w:val="EndNoteBibliography"/>
        <w:spacing w:after="0"/>
        <w:ind w:left="720" w:hanging="720"/>
        <w:rPr>
          <w:noProof/>
        </w:rPr>
      </w:pPr>
      <w:r w:rsidRPr="00CF3478">
        <w:rPr>
          <w:noProof/>
        </w:rPr>
        <w:lastRenderedPageBreak/>
        <w:t xml:space="preserve">Nakamura, M., and Sadoshima, J. (2018). Mechanisms of physiological and pathological cardiac hypertrophy. </w:t>
      </w:r>
      <w:r w:rsidRPr="00CF3478">
        <w:rPr>
          <w:i/>
          <w:noProof/>
        </w:rPr>
        <w:t>Nat Rev Cardiol</w:t>
      </w:r>
      <w:r w:rsidRPr="00CF3478">
        <w:rPr>
          <w:noProof/>
        </w:rPr>
        <w:t xml:space="preserve"> 15(7)</w:t>
      </w:r>
      <w:r w:rsidRPr="00CF3478">
        <w:rPr>
          <w:b/>
          <w:noProof/>
        </w:rPr>
        <w:t>,</w:t>
      </w:r>
      <w:r w:rsidRPr="00CF3478">
        <w:rPr>
          <w:noProof/>
        </w:rPr>
        <w:t xml:space="preserve"> 387-407. doi: 10.1038/s41569-018-0007-y.</w:t>
      </w:r>
    </w:p>
    <w:p w14:paraId="412694D5" w14:textId="77777777" w:rsidR="00CF3478" w:rsidRPr="00CF3478" w:rsidRDefault="00CF3478" w:rsidP="00CF3478">
      <w:pPr>
        <w:pStyle w:val="EndNoteBibliography"/>
        <w:spacing w:after="0"/>
        <w:ind w:left="720" w:hanging="720"/>
        <w:rPr>
          <w:noProof/>
        </w:rPr>
      </w:pPr>
      <w:r w:rsidRPr="00CF3478">
        <w:rPr>
          <w:noProof/>
        </w:rPr>
        <w:t xml:space="preserve">Neubauer, S. (2007). The failing heart--an engine out of fuel. </w:t>
      </w:r>
      <w:r w:rsidRPr="00CF3478">
        <w:rPr>
          <w:i/>
          <w:noProof/>
        </w:rPr>
        <w:t>N Engl J Med</w:t>
      </w:r>
      <w:r w:rsidRPr="00CF3478">
        <w:rPr>
          <w:noProof/>
        </w:rPr>
        <w:t xml:space="preserve"> 356(11)</w:t>
      </w:r>
      <w:r w:rsidRPr="00CF3478">
        <w:rPr>
          <w:b/>
          <w:noProof/>
        </w:rPr>
        <w:t>,</w:t>
      </w:r>
      <w:r w:rsidRPr="00CF3478">
        <w:rPr>
          <w:noProof/>
        </w:rPr>
        <w:t xml:space="preserve"> 1140-1151. doi: 10.1056/NEJMra063052.</w:t>
      </w:r>
    </w:p>
    <w:p w14:paraId="0B36B7FC" w14:textId="77777777" w:rsidR="00CF3478" w:rsidRPr="00CF3478" w:rsidRDefault="00CF3478" w:rsidP="00CF3478">
      <w:pPr>
        <w:pStyle w:val="EndNoteBibliography"/>
        <w:spacing w:after="0"/>
        <w:ind w:left="720" w:hanging="720"/>
        <w:rPr>
          <w:noProof/>
        </w:rPr>
      </w:pPr>
      <w:r w:rsidRPr="00CF3478">
        <w:rPr>
          <w:noProof/>
        </w:rPr>
        <w:t xml:space="preserve">Otey, C.A., Rachlin, A., Moza, M., Arneman, D., and Carpen, O. (2005). The palladin/myotilin/myopalladin family of actin-associated scaffolds. </w:t>
      </w:r>
      <w:r w:rsidRPr="00CF3478">
        <w:rPr>
          <w:i/>
          <w:noProof/>
        </w:rPr>
        <w:t>Int Rev Cytol</w:t>
      </w:r>
      <w:r w:rsidRPr="00CF3478">
        <w:rPr>
          <w:noProof/>
        </w:rPr>
        <w:t xml:space="preserve"> 246</w:t>
      </w:r>
      <w:r w:rsidRPr="00CF3478">
        <w:rPr>
          <w:b/>
          <w:noProof/>
        </w:rPr>
        <w:t>,</w:t>
      </w:r>
      <w:r w:rsidRPr="00CF3478">
        <w:rPr>
          <w:noProof/>
        </w:rPr>
        <w:t xml:space="preserve"> 31-58. doi: 10.1016/S0074-7696(05)46002-7.</w:t>
      </w:r>
    </w:p>
    <w:p w14:paraId="1430863E" w14:textId="77777777" w:rsidR="00CF3478" w:rsidRPr="00CF3478" w:rsidRDefault="00CF3478" w:rsidP="00CF3478">
      <w:pPr>
        <w:pStyle w:val="EndNoteBibliography"/>
        <w:spacing w:after="0"/>
        <w:ind w:left="720" w:hanging="720"/>
        <w:rPr>
          <w:noProof/>
        </w:rPr>
      </w:pPr>
      <w:r w:rsidRPr="00CF3478">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CF3478">
        <w:rPr>
          <w:i/>
          <w:noProof/>
        </w:rPr>
        <w:t>Circulation</w:t>
      </w:r>
      <w:r w:rsidRPr="00CF3478">
        <w:rPr>
          <w:noProof/>
        </w:rPr>
        <w:t xml:space="preserve"> 143(5)</w:t>
      </w:r>
      <w:r w:rsidRPr="00CF3478">
        <w:rPr>
          <w:b/>
          <w:noProof/>
        </w:rPr>
        <w:t>,</w:t>
      </w:r>
      <w:r w:rsidRPr="00CF3478">
        <w:rPr>
          <w:noProof/>
        </w:rPr>
        <w:t xml:space="preserve"> e72-e227. doi: 10.1161/CIR.0000000000000923.</w:t>
      </w:r>
    </w:p>
    <w:p w14:paraId="7432DB1E" w14:textId="77777777" w:rsidR="00CF3478" w:rsidRPr="00CF3478" w:rsidRDefault="00CF3478" w:rsidP="00CF3478">
      <w:pPr>
        <w:pStyle w:val="EndNoteBibliography"/>
        <w:spacing w:after="0"/>
        <w:ind w:left="720" w:hanging="720"/>
        <w:rPr>
          <w:noProof/>
        </w:rPr>
      </w:pPr>
      <w:r w:rsidRPr="00CF3478">
        <w:rPr>
          <w:noProof/>
        </w:rPr>
        <w:t xml:space="preserve">Petersen, S.E., Aung, N., Sanghvi, M.M., Zemrak, F., Fung, K., Paiva, J.M., et al. (2017). Reference ranges for cardiac structure and function using cardiovascular magnetic resonance (CMR) in Caucasians from the UK Biobank population cohort. </w:t>
      </w:r>
      <w:r w:rsidRPr="00CF3478">
        <w:rPr>
          <w:i/>
          <w:noProof/>
        </w:rPr>
        <w:t>J Cardiovasc Magn Reson</w:t>
      </w:r>
      <w:r w:rsidRPr="00CF3478">
        <w:rPr>
          <w:noProof/>
        </w:rPr>
        <w:t xml:space="preserve"> 19(1)</w:t>
      </w:r>
      <w:r w:rsidRPr="00CF3478">
        <w:rPr>
          <w:b/>
          <w:noProof/>
        </w:rPr>
        <w:t>,</w:t>
      </w:r>
      <w:r w:rsidRPr="00CF3478">
        <w:rPr>
          <w:noProof/>
        </w:rPr>
        <w:t xml:space="preserve"> 18. doi: 10.1186/s12968-017-0327-9.</w:t>
      </w:r>
    </w:p>
    <w:p w14:paraId="397F8748" w14:textId="77777777" w:rsidR="00CF3478" w:rsidRPr="00CF3478" w:rsidRDefault="00CF3478" w:rsidP="00CF3478">
      <w:pPr>
        <w:pStyle w:val="EndNoteBibliography"/>
        <w:spacing w:after="0"/>
        <w:ind w:left="720" w:hanging="720"/>
        <w:rPr>
          <w:noProof/>
        </w:rPr>
      </w:pPr>
      <w:r w:rsidRPr="00CF3478">
        <w:rPr>
          <w:noProof/>
        </w:rPr>
        <w:t xml:space="preserve">Pitoulis, F.G., and Terracciano, C.M. (2020). Heart Plasticity in Response to Pressure- and Volume-Overload: A Review of Findings in Compensated and Decompensated Phenotypes. </w:t>
      </w:r>
      <w:r w:rsidRPr="00CF3478">
        <w:rPr>
          <w:i/>
          <w:noProof/>
        </w:rPr>
        <w:t>Front Physiol</w:t>
      </w:r>
      <w:r w:rsidRPr="00CF3478">
        <w:rPr>
          <w:noProof/>
        </w:rPr>
        <w:t xml:space="preserve"> 11</w:t>
      </w:r>
      <w:r w:rsidRPr="00CF3478">
        <w:rPr>
          <w:b/>
          <w:noProof/>
        </w:rPr>
        <w:t>,</w:t>
      </w:r>
      <w:r w:rsidRPr="00CF3478">
        <w:rPr>
          <w:noProof/>
        </w:rPr>
        <w:t xml:space="preserve"> 92. doi: 10.3389/fphys.2020.00092.</w:t>
      </w:r>
    </w:p>
    <w:p w14:paraId="65BB4FAE" w14:textId="77777777" w:rsidR="00CF3478" w:rsidRPr="00CF3478" w:rsidRDefault="00CF3478" w:rsidP="00CF3478">
      <w:pPr>
        <w:pStyle w:val="EndNoteBibliography"/>
        <w:spacing w:after="0"/>
        <w:ind w:left="720" w:hanging="720"/>
        <w:rPr>
          <w:noProof/>
        </w:rPr>
      </w:pPr>
      <w:r w:rsidRPr="00CF3478">
        <w:rPr>
          <w:noProof/>
        </w:rPr>
        <w:t xml:space="preserve">Polte, C.L., Gao, S.A., Johnsson, A.A., Lagerstrand, K.M., and Bech-Hanssen, O. (2017). Characterization of Chronic Aortic and Mitral Regurgitation Undergoing Valve Surgery Using Cardiovascular Magnetic Resonance. </w:t>
      </w:r>
      <w:r w:rsidRPr="00CF3478">
        <w:rPr>
          <w:i/>
          <w:noProof/>
        </w:rPr>
        <w:t>Am J Cardiol</w:t>
      </w:r>
      <w:r w:rsidRPr="00CF3478">
        <w:rPr>
          <w:noProof/>
        </w:rPr>
        <w:t xml:space="preserve"> 119(12)</w:t>
      </w:r>
      <w:r w:rsidRPr="00CF3478">
        <w:rPr>
          <w:b/>
          <w:noProof/>
        </w:rPr>
        <w:t>,</w:t>
      </w:r>
      <w:r w:rsidRPr="00CF3478">
        <w:rPr>
          <w:noProof/>
        </w:rPr>
        <w:t xml:space="preserve"> 2061-2068. doi: 10.1016/j.amjcard.2017.03.041.</w:t>
      </w:r>
    </w:p>
    <w:p w14:paraId="0A3464EA" w14:textId="77777777" w:rsidR="00CF3478" w:rsidRPr="00CF3478" w:rsidRDefault="00CF3478" w:rsidP="00CF3478">
      <w:pPr>
        <w:pStyle w:val="EndNoteBibliography"/>
        <w:spacing w:after="0"/>
        <w:ind w:left="720" w:hanging="720"/>
        <w:rPr>
          <w:noProof/>
        </w:rPr>
      </w:pPr>
      <w:r w:rsidRPr="00CF3478">
        <w:rPr>
          <w:noProof/>
        </w:rPr>
        <w:t xml:space="preserve">Puddu, P., Puddu, G.M., Cravero, E., De Pascalis, S., and Muscari, A. (2007). The putative role of mitochondrial dysfunction in hypertension. </w:t>
      </w:r>
      <w:r w:rsidRPr="00CF3478">
        <w:rPr>
          <w:i/>
          <w:noProof/>
        </w:rPr>
        <w:t>Clin Exp Hypertens</w:t>
      </w:r>
      <w:r w:rsidRPr="00CF3478">
        <w:rPr>
          <w:noProof/>
        </w:rPr>
        <w:t xml:space="preserve"> 29(7)</w:t>
      </w:r>
      <w:r w:rsidRPr="00CF3478">
        <w:rPr>
          <w:b/>
          <w:noProof/>
        </w:rPr>
        <w:t>,</w:t>
      </w:r>
      <w:r w:rsidRPr="00CF3478">
        <w:rPr>
          <w:noProof/>
        </w:rPr>
        <w:t xml:space="preserve"> 427-434. doi: 10.1080/10641960701613852.</w:t>
      </w:r>
    </w:p>
    <w:p w14:paraId="07BDFD42" w14:textId="77777777" w:rsidR="00CF3478" w:rsidRPr="00CF3478" w:rsidRDefault="00CF3478" w:rsidP="00CF3478">
      <w:pPr>
        <w:pStyle w:val="EndNoteBibliography"/>
        <w:spacing w:after="0"/>
        <w:ind w:left="720" w:hanging="720"/>
        <w:rPr>
          <w:noProof/>
        </w:rPr>
      </w:pPr>
      <w:r w:rsidRPr="00CF3478">
        <w:rPr>
          <w:noProof/>
        </w:rPr>
        <w:t xml:space="preserve">Radke, M.H., Polack, C., Methawasin, M., Fink, C., Granzier, H.L., and Gotthardt, M. (2019). Deleting Full Length Titin Versus the Titin M-Band Region Leads to Differential Mechanosignaling and Cardiac Phenotypes. </w:t>
      </w:r>
      <w:r w:rsidRPr="00CF3478">
        <w:rPr>
          <w:i/>
          <w:noProof/>
        </w:rPr>
        <w:t>Circulation</w:t>
      </w:r>
      <w:r w:rsidRPr="00CF3478">
        <w:rPr>
          <w:noProof/>
        </w:rPr>
        <w:t xml:space="preserve"> 139(15)</w:t>
      </w:r>
      <w:r w:rsidRPr="00CF3478">
        <w:rPr>
          <w:b/>
          <w:noProof/>
        </w:rPr>
        <w:t>,</w:t>
      </w:r>
      <w:r w:rsidRPr="00CF3478">
        <w:rPr>
          <w:noProof/>
        </w:rPr>
        <w:t xml:space="preserve"> 1813-1827. doi: 10.1161/CIRCULATIONAHA.118.037588.</w:t>
      </w:r>
    </w:p>
    <w:p w14:paraId="683F7DFB" w14:textId="77777777" w:rsidR="00CF3478" w:rsidRPr="00CF3478" w:rsidRDefault="00CF3478" w:rsidP="00CF3478">
      <w:pPr>
        <w:pStyle w:val="EndNoteBibliography"/>
        <w:spacing w:after="0"/>
        <w:ind w:left="720" w:hanging="720"/>
        <w:rPr>
          <w:noProof/>
        </w:rPr>
      </w:pPr>
      <w:r w:rsidRPr="00CF3478">
        <w:rPr>
          <w:noProof/>
        </w:rPr>
        <w:t xml:space="preserve">Rausch, M.K., Dam, A., Goktepe, S., Abilez, O.J., and Kuhl, E. (2011). Computational modeling of growth: systemic and pulmonary hypertension in the heart. </w:t>
      </w:r>
      <w:r w:rsidRPr="00CF3478">
        <w:rPr>
          <w:i/>
          <w:noProof/>
        </w:rPr>
        <w:t>Biomech Model Mechanobiol</w:t>
      </w:r>
      <w:r w:rsidRPr="00CF3478">
        <w:rPr>
          <w:noProof/>
        </w:rPr>
        <w:t xml:space="preserve"> 10(6)</w:t>
      </w:r>
      <w:r w:rsidRPr="00CF3478">
        <w:rPr>
          <w:b/>
          <w:noProof/>
        </w:rPr>
        <w:t>,</w:t>
      </w:r>
      <w:r w:rsidRPr="00CF3478">
        <w:rPr>
          <w:noProof/>
        </w:rPr>
        <w:t xml:space="preserve"> 799-811. doi: 10.1007/s10237-010-0275-x.</w:t>
      </w:r>
    </w:p>
    <w:p w14:paraId="14A5C4B7" w14:textId="77777777" w:rsidR="00CF3478" w:rsidRPr="00CF3478" w:rsidRDefault="00CF3478" w:rsidP="00CF3478">
      <w:pPr>
        <w:pStyle w:val="EndNoteBibliography"/>
        <w:spacing w:after="0"/>
        <w:ind w:left="720" w:hanging="720"/>
        <w:rPr>
          <w:noProof/>
        </w:rPr>
      </w:pPr>
      <w:r w:rsidRPr="00CF3478">
        <w:rPr>
          <w:noProof/>
        </w:rPr>
        <w:t>Reback, J., jbrockmendel., McKinney, W., and al., e. (2021). pandas-dev/pandas: Pandas 1.3.2. .</w:t>
      </w:r>
    </w:p>
    <w:p w14:paraId="4195AB8A" w14:textId="77777777" w:rsidR="00CF3478" w:rsidRPr="00CF3478" w:rsidRDefault="00CF3478" w:rsidP="00CF3478">
      <w:pPr>
        <w:pStyle w:val="EndNoteBibliography"/>
        <w:spacing w:after="0"/>
        <w:ind w:left="720" w:hanging="720"/>
        <w:rPr>
          <w:noProof/>
        </w:rPr>
      </w:pPr>
      <w:r w:rsidRPr="00CF3478">
        <w:rPr>
          <w:noProof/>
        </w:rPr>
        <w:t xml:space="preserve">Ritterhoff, J., and Tian, R. (2017). Metabolism in cardiomyopathy: every substrate matters. </w:t>
      </w:r>
      <w:r w:rsidRPr="00CF3478">
        <w:rPr>
          <w:i/>
          <w:noProof/>
        </w:rPr>
        <w:t>Cardiovasc Res</w:t>
      </w:r>
      <w:r w:rsidRPr="00CF3478">
        <w:rPr>
          <w:noProof/>
        </w:rPr>
        <w:t xml:space="preserve"> 113(4)</w:t>
      </w:r>
      <w:r w:rsidRPr="00CF3478">
        <w:rPr>
          <w:b/>
          <w:noProof/>
        </w:rPr>
        <w:t>,</w:t>
      </w:r>
      <w:r w:rsidRPr="00CF3478">
        <w:rPr>
          <w:noProof/>
        </w:rPr>
        <w:t xml:space="preserve"> 411-421. doi: 10.1093/cvr/cvx017.</w:t>
      </w:r>
    </w:p>
    <w:p w14:paraId="47935886" w14:textId="77777777" w:rsidR="00CF3478" w:rsidRPr="00CF3478" w:rsidRDefault="00CF3478" w:rsidP="00CF3478">
      <w:pPr>
        <w:pStyle w:val="EndNoteBibliography"/>
        <w:spacing w:after="0"/>
        <w:ind w:left="720" w:hanging="720"/>
        <w:rPr>
          <w:noProof/>
        </w:rPr>
      </w:pPr>
      <w:r w:rsidRPr="00CF3478">
        <w:rPr>
          <w:noProof/>
        </w:rPr>
        <w:t xml:space="preserve">Ritterhoff, J., Young, S., Villet, O., Shao, D., Neto, F.C., Bettcher, L.F., et al. (2020). Metabolic Remodeling Promotes Cardiac Hypertrophy by Directing Glucose to Aspartate Biosynthesis. </w:t>
      </w:r>
      <w:r w:rsidRPr="00CF3478">
        <w:rPr>
          <w:i/>
          <w:noProof/>
        </w:rPr>
        <w:t>Circ Res</w:t>
      </w:r>
      <w:r w:rsidRPr="00CF3478">
        <w:rPr>
          <w:noProof/>
        </w:rPr>
        <w:t xml:space="preserve"> 126(2)</w:t>
      </w:r>
      <w:r w:rsidRPr="00CF3478">
        <w:rPr>
          <w:b/>
          <w:noProof/>
        </w:rPr>
        <w:t>,</w:t>
      </w:r>
      <w:r w:rsidRPr="00CF3478">
        <w:rPr>
          <w:noProof/>
        </w:rPr>
        <w:t xml:space="preserve"> 182-196. doi: 10.1161/CIRCRESAHA.119.315483.</w:t>
      </w:r>
    </w:p>
    <w:p w14:paraId="0EE51569" w14:textId="77777777" w:rsidR="00CF3478" w:rsidRPr="00CF3478" w:rsidRDefault="00CF3478" w:rsidP="00CF3478">
      <w:pPr>
        <w:pStyle w:val="EndNoteBibliography"/>
        <w:spacing w:after="0"/>
        <w:ind w:left="720" w:hanging="720"/>
        <w:rPr>
          <w:noProof/>
        </w:rPr>
      </w:pPr>
      <w:r w:rsidRPr="00CF3478">
        <w:rPr>
          <w:noProof/>
        </w:rPr>
        <w:t xml:space="preserve">Rodriguez-Cantano, R., Sundnes, J., and Rognes, M.E. (2019). Uncertainty in cardiac myofiber orientation and stiffnesses dominate the variability of left ventricle deformation response. </w:t>
      </w:r>
      <w:r w:rsidRPr="00CF3478">
        <w:rPr>
          <w:i/>
          <w:noProof/>
        </w:rPr>
        <w:t>Int J Numer Method Biomed Eng</w:t>
      </w:r>
      <w:r w:rsidRPr="00CF3478">
        <w:rPr>
          <w:noProof/>
        </w:rPr>
        <w:t xml:space="preserve"> 35(5)</w:t>
      </w:r>
      <w:r w:rsidRPr="00CF3478">
        <w:rPr>
          <w:b/>
          <w:noProof/>
        </w:rPr>
        <w:t>,</w:t>
      </w:r>
      <w:r w:rsidRPr="00CF3478">
        <w:rPr>
          <w:noProof/>
        </w:rPr>
        <w:t xml:space="preserve"> e3178. doi: 10.1002/cnm.3178.</w:t>
      </w:r>
    </w:p>
    <w:p w14:paraId="39922B46" w14:textId="77777777" w:rsidR="00CF3478" w:rsidRPr="00CF3478" w:rsidRDefault="00CF3478" w:rsidP="00CF3478">
      <w:pPr>
        <w:pStyle w:val="EndNoteBibliography"/>
        <w:spacing w:after="0"/>
        <w:ind w:left="720" w:hanging="720"/>
        <w:rPr>
          <w:noProof/>
        </w:rPr>
      </w:pPr>
      <w:r w:rsidRPr="00CF3478">
        <w:rPr>
          <w:noProof/>
        </w:rPr>
        <w:t xml:space="preserve">Rondanina, E., and Bovendeerd, P.H.M. (2020a). Evaluation of stimulus-effect relations in left ventricular growth using a simple multiscale model. </w:t>
      </w:r>
      <w:r w:rsidRPr="00CF3478">
        <w:rPr>
          <w:i/>
          <w:noProof/>
        </w:rPr>
        <w:t>Biomech Model Mechanobiol</w:t>
      </w:r>
      <w:r w:rsidRPr="00CF3478">
        <w:rPr>
          <w:noProof/>
        </w:rPr>
        <w:t xml:space="preserve"> 19(1)</w:t>
      </w:r>
      <w:r w:rsidRPr="00CF3478">
        <w:rPr>
          <w:b/>
          <w:noProof/>
        </w:rPr>
        <w:t>,</w:t>
      </w:r>
      <w:r w:rsidRPr="00CF3478">
        <w:rPr>
          <w:noProof/>
        </w:rPr>
        <w:t xml:space="preserve"> 263-273. doi: 10.1007/s10237-019-01209-2.</w:t>
      </w:r>
    </w:p>
    <w:p w14:paraId="1C316DD2" w14:textId="77777777" w:rsidR="00CF3478" w:rsidRPr="00CF3478" w:rsidRDefault="00CF3478" w:rsidP="00CF3478">
      <w:pPr>
        <w:pStyle w:val="EndNoteBibliography"/>
        <w:spacing w:after="0"/>
        <w:ind w:left="720" w:hanging="720"/>
        <w:rPr>
          <w:noProof/>
        </w:rPr>
      </w:pPr>
      <w:r w:rsidRPr="00CF3478">
        <w:rPr>
          <w:noProof/>
        </w:rPr>
        <w:t xml:space="preserve">Rondanina, E., and Bovendeerd, P.H.M. (2020b). Stimulus-effect relations for left ventricular growth obtained with a simple multi-scale model: the influence of hemodynamic feedback. </w:t>
      </w:r>
      <w:r w:rsidRPr="00CF3478">
        <w:rPr>
          <w:i/>
          <w:noProof/>
        </w:rPr>
        <w:t>Biomech Model Mechanobiol</w:t>
      </w:r>
      <w:r w:rsidRPr="00CF3478">
        <w:rPr>
          <w:noProof/>
        </w:rPr>
        <w:t xml:space="preserve"> 19(6)</w:t>
      </w:r>
      <w:r w:rsidRPr="00CF3478">
        <w:rPr>
          <w:b/>
          <w:noProof/>
        </w:rPr>
        <w:t>,</w:t>
      </w:r>
      <w:r w:rsidRPr="00CF3478">
        <w:rPr>
          <w:noProof/>
        </w:rPr>
        <w:t xml:space="preserve"> 2111-2126. doi: 10.1007/s10237-020-01327-2.</w:t>
      </w:r>
    </w:p>
    <w:p w14:paraId="43EF848D" w14:textId="77777777" w:rsidR="00CF3478" w:rsidRPr="00CF3478" w:rsidRDefault="00CF3478" w:rsidP="00CF3478">
      <w:pPr>
        <w:pStyle w:val="EndNoteBibliography"/>
        <w:spacing w:after="0"/>
        <w:ind w:left="720" w:hanging="720"/>
        <w:rPr>
          <w:noProof/>
        </w:rPr>
      </w:pPr>
      <w:r w:rsidRPr="00CF3478">
        <w:rPr>
          <w:noProof/>
        </w:rPr>
        <w:lastRenderedPageBreak/>
        <w:t xml:space="preserve">Russel, I.K., Gotte, M.J., Bronzwaer, J.G., Knaapen, P., Paulus, W.J., and van Rossum, A.C. (2009). Left ventricular torsion: an expanding role in the analysis of myocardial dysfunction. </w:t>
      </w:r>
      <w:r w:rsidRPr="00CF3478">
        <w:rPr>
          <w:i/>
          <w:noProof/>
        </w:rPr>
        <w:t>JACC Cardiovasc Imaging</w:t>
      </w:r>
      <w:r w:rsidRPr="00CF3478">
        <w:rPr>
          <w:noProof/>
        </w:rPr>
        <w:t xml:space="preserve"> 2(5)</w:t>
      </w:r>
      <w:r w:rsidRPr="00CF3478">
        <w:rPr>
          <w:b/>
          <w:noProof/>
        </w:rPr>
        <w:t>,</w:t>
      </w:r>
      <w:r w:rsidRPr="00CF3478">
        <w:rPr>
          <w:noProof/>
        </w:rPr>
        <w:t xml:space="preserve"> 648-655. doi: 10.1016/j.jcmg.2009.03.001.</w:t>
      </w:r>
    </w:p>
    <w:p w14:paraId="35347230" w14:textId="77777777" w:rsidR="00CF3478" w:rsidRPr="00CF3478" w:rsidRDefault="00CF3478" w:rsidP="00CF3478">
      <w:pPr>
        <w:pStyle w:val="EndNoteBibliography"/>
        <w:spacing w:after="0"/>
        <w:ind w:left="720" w:hanging="720"/>
        <w:rPr>
          <w:noProof/>
        </w:rPr>
      </w:pPr>
      <w:r w:rsidRPr="00CF3478">
        <w:rPr>
          <w:noProof/>
        </w:rPr>
        <w:t xml:space="preserve">Samarel, A.M. (2008). PICOT: a multidomain scaffolding inhibitor of hypertrophic signal transduction. </w:t>
      </w:r>
      <w:r w:rsidRPr="00CF3478">
        <w:rPr>
          <w:i/>
          <w:noProof/>
        </w:rPr>
        <w:t>Circ Res</w:t>
      </w:r>
      <w:r w:rsidRPr="00CF3478">
        <w:rPr>
          <w:noProof/>
        </w:rPr>
        <w:t xml:space="preserve"> 102(6)</w:t>
      </w:r>
      <w:r w:rsidRPr="00CF3478">
        <w:rPr>
          <w:b/>
          <w:noProof/>
        </w:rPr>
        <w:t>,</w:t>
      </w:r>
      <w:r w:rsidRPr="00CF3478">
        <w:rPr>
          <w:noProof/>
        </w:rPr>
        <w:t xml:space="preserve"> 625-627. doi: 10.1161/CIRCRESAHA.108.173807.</w:t>
      </w:r>
    </w:p>
    <w:p w14:paraId="7050D850" w14:textId="77777777" w:rsidR="00CF3478" w:rsidRPr="00CF3478" w:rsidRDefault="00CF3478" w:rsidP="00CF3478">
      <w:pPr>
        <w:pStyle w:val="EndNoteBibliography"/>
        <w:spacing w:after="0"/>
        <w:ind w:left="720" w:hanging="720"/>
        <w:rPr>
          <w:noProof/>
        </w:rPr>
      </w:pPr>
      <w:r w:rsidRPr="00CF3478">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CF3478">
        <w:rPr>
          <w:i/>
          <w:noProof/>
        </w:rPr>
        <w:t>Circulation</w:t>
      </w:r>
      <w:r w:rsidRPr="00CF3478">
        <w:rPr>
          <w:noProof/>
        </w:rPr>
        <w:t xml:space="preserve"> 125(19)</w:t>
      </w:r>
      <w:r w:rsidRPr="00CF3478">
        <w:rPr>
          <w:b/>
          <w:noProof/>
        </w:rPr>
        <w:t>,</w:t>
      </w:r>
      <w:r w:rsidRPr="00CF3478">
        <w:rPr>
          <w:noProof/>
        </w:rPr>
        <w:t xml:space="preserve"> 2334-2342. doi: 10.1161/CIRCULATIONAHA.111.073239.</w:t>
      </w:r>
    </w:p>
    <w:p w14:paraId="47E3F460" w14:textId="77777777" w:rsidR="00CF3478" w:rsidRPr="00CF3478" w:rsidRDefault="00CF3478" w:rsidP="00CF3478">
      <w:pPr>
        <w:pStyle w:val="EndNoteBibliography"/>
        <w:spacing w:after="0"/>
        <w:ind w:left="720" w:hanging="720"/>
        <w:rPr>
          <w:noProof/>
        </w:rPr>
      </w:pPr>
      <w:r w:rsidRPr="00CF3478">
        <w:rPr>
          <w:noProof/>
        </w:rPr>
        <w:t xml:space="preserve">Seldrum, S., de Meester, C., Pierard, S., Pasquet, A., Lazam, S., Boulif, J., et al. (2019). Assessment of Left Ventricular Reverse Remodeling by Cardiac MRI in Patients Undergoing Repair Surgery for Severe Aortic or Mitral Regurgitation. </w:t>
      </w:r>
      <w:r w:rsidRPr="00CF3478">
        <w:rPr>
          <w:i/>
          <w:noProof/>
        </w:rPr>
        <w:t>J Cardiothorac Vasc Anesth</w:t>
      </w:r>
      <w:r w:rsidRPr="00CF3478">
        <w:rPr>
          <w:noProof/>
        </w:rPr>
        <w:t xml:space="preserve"> 33(7)</w:t>
      </w:r>
      <w:r w:rsidRPr="00CF3478">
        <w:rPr>
          <w:b/>
          <w:noProof/>
        </w:rPr>
        <w:t>,</w:t>
      </w:r>
      <w:r w:rsidRPr="00CF3478">
        <w:rPr>
          <w:noProof/>
        </w:rPr>
        <w:t xml:space="preserve"> 1901-1911. doi: 10.1053/j.jvca.2018.11.013.</w:t>
      </w:r>
    </w:p>
    <w:p w14:paraId="224AD8C5" w14:textId="67584AE3" w:rsidR="00CF3478" w:rsidRPr="00CF3478" w:rsidRDefault="00CF3478" w:rsidP="00CF3478">
      <w:pPr>
        <w:pStyle w:val="EndNoteBibliography"/>
        <w:spacing w:after="0"/>
        <w:ind w:left="720" w:hanging="720"/>
        <w:rPr>
          <w:noProof/>
        </w:rPr>
      </w:pPr>
      <w:r w:rsidRPr="00CF3478">
        <w:rPr>
          <w:noProof/>
        </w:rPr>
        <w:t xml:space="preserve">Sharifi, H., Mann, C.K., Rockward, A.L., and al., e. (2021a). Multiscale simulations of left ventricular growth and remodeling. </w:t>
      </w:r>
      <w:r w:rsidRPr="00CF3478">
        <w:rPr>
          <w:i/>
          <w:noProof/>
        </w:rPr>
        <w:t>Biophys Rev</w:t>
      </w:r>
      <w:r w:rsidRPr="00CF3478">
        <w:rPr>
          <w:noProof/>
        </w:rPr>
        <w:t xml:space="preserve">. doi: </w:t>
      </w:r>
      <w:hyperlink r:id="rId50" w:history="1">
        <w:r w:rsidRPr="00CF3478">
          <w:rPr>
            <w:rStyle w:val="Hyperlink"/>
            <w:noProof/>
          </w:rPr>
          <w:t>https://doi.org/10.1007/s12551-021-00826-5</w:t>
        </w:r>
      </w:hyperlink>
      <w:r w:rsidRPr="00CF3478">
        <w:rPr>
          <w:noProof/>
        </w:rPr>
        <w:t>.</w:t>
      </w:r>
    </w:p>
    <w:p w14:paraId="538FAE92" w14:textId="1DDA2983" w:rsidR="00CF3478" w:rsidRPr="00CF3478" w:rsidRDefault="00CF3478" w:rsidP="00CF3478">
      <w:pPr>
        <w:pStyle w:val="EndNoteBibliography"/>
        <w:spacing w:after="0"/>
        <w:ind w:left="720" w:hanging="720"/>
        <w:rPr>
          <w:noProof/>
        </w:rPr>
      </w:pPr>
      <w:r w:rsidRPr="00CF3478">
        <w:rPr>
          <w:noProof/>
        </w:rPr>
        <w:t xml:space="preserve">Sharifi, H., Mann, C.K., Wenk, J.F., and al., e. (2021b). A multiscale model of the cardiovascular system that incorporates baroreflex control of chronotropism, cell-level contractility, and vascular tone. </w:t>
      </w:r>
      <w:r w:rsidRPr="00CF3478">
        <w:rPr>
          <w:i/>
          <w:noProof/>
        </w:rPr>
        <w:t>bioRxiv</w:t>
      </w:r>
      <w:r w:rsidRPr="00CF3478">
        <w:rPr>
          <w:noProof/>
        </w:rPr>
        <w:t xml:space="preserve">. doi: </w:t>
      </w:r>
      <w:hyperlink r:id="rId51" w:history="1">
        <w:r w:rsidRPr="00CF3478">
          <w:rPr>
            <w:rStyle w:val="Hyperlink"/>
            <w:noProof/>
          </w:rPr>
          <w:t>https://doi.org/10.1101/2021.10.21.465366</w:t>
        </w:r>
      </w:hyperlink>
      <w:r w:rsidRPr="00CF3478">
        <w:rPr>
          <w:noProof/>
        </w:rPr>
        <w:t>.</w:t>
      </w:r>
    </w:p>
    <w:p w14:paraId="32CD5ABD" w14:textId="77777777" w:rsidR="00CF3478" w:rsidRPr="00CF3478" w:rsidRDefault="00CF3478" w:rsidP="00CF3478">
      <w:pPr>
        <w:pStyle w:val="EndNoteBibliography"/>
        <w:spacing w:after="0"/>
        <w:ind w:left="720" w:hanging="720"/>
        <w:rPr>
          <w:noProof/>
        </w:rPr>
      </w:pPr>
      <w:r w:rsidRPr="00CF3478">
        <w:rPr>
          <w:noProof/>
        </w:rPr>
        <w:t xml:space="preserve">Sharma, S., Razeghi, P., Shakir, A., Keneson, B.J., 2nd, Clubb, F., and Taegtmeyer, H. (2003). Regional heterogeneity in gene expression profiles: a transcript analysis in human and rat heart. </w:t>
      </w:r>
      <w:r w:rsidRPr="00CF3478">
        <w:rPr>
          <w:i/>
          <w:noProof/>
        </w:rPr>
        <w:t>Cardiology</w:t>
      </w:r>
      <w:r w:rsidRPr="00CF3478">
        <w:rPr>
          <w:noProof/>
        </w:rPr>
        <w:t xml:space="preserve"> 100(2)</w:t>
      </w:r>
      <w:r w:rsidRPr="00CF3478">
        <w:rPr>
          <w:b/>
          <w:noProof/>
        </w:rPr>
        <w:t>,</w:t>
      </w:r>
      <w:r w:rsidRPr="00CF3478">
        <w:rPr>
          <w:noProof/>
        </w:rPr>
        <w:t xml:space="preserve"> 73-79. doi: 10.1159/000073042.</w:t>
      </w:r>
    </w:p>
    <w:p w14:paraId="617D5340" w14:textId="77777777" w:rsidR="00CF3478" w:rsidRPr="00CF3478" w:rsidRDefault="00CF3478" w:rsidP="00CF3478">
      <w:pPr>
        <w:pStyle w:val="EndNoteBibliography"/>
        <w:spacing w:after="0"/>
        <w:ind w:left="720" w:hanging="720"/>
        <w:rPr>
          <w:noProof/>
        </w:rPr>
      </w:pPr>
      <w:r w:rsidRPr="00CF3478">
        <w:rPr>
          <w:noProof/>
        </w:rPr>
        <w:t xml:space="preserve">Sheikh, F., Raskin, A., Chu, P.H., Lange, S., Domenighetti, A.A., Zheng, M., et al. (2008). An FHL1-containing complex within the cardiomyocyte sarcomere mediates hypertrophic biomechanical stress responses in mice. </w:t>
      </w:r>
      <w:r w:rsidRPr="00CF3478">
        <w:rPr>
          <w:i/>
          <w:noProof/>
        </w:rPr>
        <w:t>J Clin Invest</w:t>
      </w:r>
      <w:r w:rsidRPr="00CF3478">
        <w:rPr>
          <w:noProof/>
        </w:rPr>
        <w:t xml:space="preserve"> 118(12)</w:t>
      </w:r>
      <w:r w:rsidRPr="00CF3478">
        <w:rPr>
          <w:b/>
          <w:noProof/>
        </w:rPr>
        <w:t>,</w:t>
      </w:r>
      <w:r w:rsidRPr="00CF3478">
        <w:rPr>
          <w:noProof/>
        </w:rPr>
        <w:t xml:space="preserve"> 3870-3880. doi: 10.1172/JCI34472.</w:t>
      </w:r>
    </w:p>
    <w:p w14:paraId="3E57D857" w14:textId="77777777" w:rsidR="00CF3478" w:rsidRPr="00CF3478" w:rsidRDefault="00CF3478" w:rsidP="00CF3478">
      <w:pPr>
        <w:pStyle w:val="EndNoteBibliography"/>
        <w:spacing w:after="0"/>
        <w:ind w:left="720" w:hanging="720"/>
        <w:rPr>
          <w:noProof/>
        </w:rPr>
      </w:pPr>
      <w:r w:rsidRPr="00CF3478">
        <w:rPr>
          <w:noProof/>
        </w:rPr>
        <w:t xml:space="preserve">Shimizu, I., and Minamino, T. (2016). Physiological and pathological cardiac hypertrophy. </w:t>
      </w:r>
      <w:r w:rsidRPr="00CF3478">
        <w:rPr>
          <w:i/>
          <w:noProof/>
        </w:rPr>
        <w:t>J Mol Cell Cardiol</w:t>
      </w:r>
      <w:r w:rsidRPr="00CF3478">
        <w:rPr>
          <w:noProof/>
        </w:rPr>
        <w:t xml:space="preserve"> 97</w:t>
      </w:r>
      <w:r w:rsidRPr="00CF3478">
        <w:rPr>
          <w:b/>
          <w:noProof/>
        </w:rPr>
        <w:t>,</w:t>
      </w:r>
      <w:r w:rsidRPr="00CF3478">
        <w:rPr>
          <w:noProof/>
        </w:rPr>
        <w:t xml:space="preserve"> 245-262. doi: 10.1016/j.yjmcc.2016.06.001.</w:t>
      </w:r>
    </w:p>
    <w:p w14:paraId="5FB4E65B" w14:textId="77777777" w:rsidR="00CF3478" w:rsidRPr="00CF3478" w:rsidRDefault="00CF3478" w:rsidP="00CF3478">
      <w:pPr>
        <w:pStyle w:val="EndNoteBibliography"/>
        <w:spacing w:after="0"/>
        <w:ind w:left="720" w:hanging="720"/>
        <w:rPr>
          <w:noProof/>
        </w:rPr>
      </w:pPr>
      <w:r w:rsidRPr="00CF3478">
        <w:rPr>
          <w:noProof/>
        </w:rPr>
        <w:t xml:space="preserve">Shiojima, I., Sato, K., Izumiya, Y., Schiekofer, S., Ito, M., Liao, R., et al. (2005). Disruption of coordinated cardiac hypertrophy and angiogenesis contributes to the transition to heart failure. </w:t>
      </w:r>
      <w:r w:rsidRPr="00CF3478">
        <w:rPr>
          <w:i/>
          <w:noProof/>
        </w:rPr>
        <w:t>J Clin Invest</w:t>
      </w:r>
      <w:r w:rsidRPr="00CF3478">
        <w:rPr>
          <w:noProof/>
        </w:rPr>
        <w:t xml:space="preserve"> 115(8)</w:t>
      </w:r>
      <w:r w:rsidRPr="00CF3478">
        <w:rPr>
          <w:b/>
          <w:noProof/>
        </w:rPr>
        <w:t>,</w:t>
      </w:r>
      <w:r w:rsidRPr="00CF3478">
        <w:rPr>
          <w:noProof/>
        </w:rPr>
        <w:t xml:space="preserve"> 2108-2118. doi: 10.1172/JCI24682.</w:t>
      </w:r>
    </w:p>
    <w:p w14:paraId="3D101356" w14:textId="77777777" w:rsidR="00CF3478" w:rsidRPr="00CF3478" w:rsidRDefault="00CF3478" w:rsidP="00CF3478">
      <w:pPr>
        <w:pStyle w:val="EndNoteBibliography"/>
        <w:spacing w:after="0"/>
        <w:ind w:left="720" w:hanging="720"/>
        <w:rPr>
          <w:noProof/>
        </w:rPr>
      </w:pPr>
      <w:r w:rsidRPr="00CF3478">
        <w:rPr>
          <w:noProof/>
        </w:rPr>
        <w:t xml:space="preserve">Singh, A., Chan, D.C.S., Greenwood, J.P., Dawson, D.K., Sonecki, P., Hogrefe, K., et al. (2019). Symptom Onset in Aortic Stenosis: Relation to Sex Differences in Left Ventricular Remodeling. </w:t>
      </w:r>
      <w:r w:rsidRPr="00CF3478">
        <w:rPr>
          <w:i/>
          <w:noProof/>
        </w:rPr>
        <w:t>JACC Cardiovasc Imaging</w:t>
      </w:r>
      <w:r w:rsidRPr="00CF3478">
        <w:rPr>
          <w:noProof/>
        </w:rPr>
        <w:t xml:space="preserve"> 12(1)</w:t>
      </w:r>
      <w:r w:rsidRPr="00CF3478">
        <w:rPr>
          <w:b/>
          <w:noProof/>
        </w:rPr>
        <w:t>,</w:t>
      </w:r>
      <w:r w:rsidRPr="00CF3478">
        <w:rPr>
          <w:noProof/>
        </w:rPr>
        <w:t xml:space="preserve"> 96-105. doi: 10.1016/j.jcmg.2017.09.019.</w:t>
      </w:r>
    </w:p>
    <w:p w14:paraId="5AD796B2" w14:textId="77777777" w:rsidR="00CF3478" w:rsidRPr="00CF3478" w:rsidRDefault="00CF3478" w:rsidP="00CF3478">
      <w:pPr>
        <w:pStyle w:val="EndNoteBibliography"/>
        <w:spacing w:after="0"/>
        <w:ind w:left="720" w:hanging="720"/>
        <w:rPr>
          <w:noProof/>
        </w:rPr>
      </w:pPr>
      <w:r w:rsidRPr="00CF3478">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CF3478">
        <w:rPr>
          <w:i/>
          <w:noProof/>
        </w:rPr>
        <w:t>Radiol Cardiothorac Imaging</w:t>
      </w:r>
      <w:r w:rsidRPr="00CF3478">
        <w:rPr>
          <w:noProof/>
        </w:rPr>
        <w:t xml:space="preserve"> 1(4)</w:t>
      </w:r>
      <w:r w:rsidRPr="00CF3478">
        <w:rPr>
          <w:b/>
          <w:noProof/>
        </w:rPr>
        <w:t>,</w:t>
      </w:r>
      <w:r w:rsidRPr="00CF3478">
        <w:rPr>
          <w:noProof/>
        </w:rPr>
        <w:t xml:space="preserve"> e190027. doi: 10.1148/ryct.2019190027.</w:t>
      </w:r>
    </w:p>
    <w:p w14:paraId="7341F3C0" w14:textId="77777777" w:rsidR="00CF3478" w:rsidRPr="00CF3478" w:rsidRDefault="00CF3478" w:rsidP="00CF3478">
      <w:pPr>
        <w:pStyle w:val="EndNoteBibliography"/>
        <w:spacing w:after="0"/>
        <w:ind w:left="720" w:hanging="720"/>
        <w:rPr>
          <w:noProof/>
        </w:rPr>
      </w:pPr>
      <w:r w:rsidRPr="00CF3478">
        <w:rPr>
          <w:noProof/>
        </w:rPr>
        <w:t xml:space="preserve">Steadman, C.D., Jerosch-Herold, M., Grundy, B., Rafelt, S., Ng, L.L., Squire, I.B., et al. (2012). Determinants and functional significance of myocardial perfusion reserve in severe aortic stenosis. </w:t>
      </w:r>
      <w:r w:rsidRPr="00CF3478">
        <w:rPr>
          <w:i/>
          <w:noProof/>
        </w:rPr>
        <w:t>JACC Cardiovasc Imaging</w:t>
      </w:r>
      <w:r w:rsidRPr="00CF3478">
        <w:rPr>
          <w:noProof/>
        </w:rPr>
        <w:t xml:space="preserve"> 5(2)</w:t>
      </w:r>
      <w:r w:rsidRPr="00CF3478">
        <w:rPr>
          <w:b/>
          <w:noProof/>
        </w:rPr>
        <w:t>,</w:t>
      </w:r>
      <w:r w:rsidRPr="00CF3478">
        <w:rPr>
          <w:noProof/>
        </w:rPr>
        <w:t xml:space="preserve"> 182-189. doi: 10.1016/j.jcmg.2011.09.022.</w:t>
      </w:r>
    </w:p>
    <w:p w14:paraId="4A94A21A" w14:textId="77777777" w:rsidR="00CF3478" w:rsidRPr="00CF3478" w:rsidRDefault="00CF3478" w:rsidP="00CF3478">
      <w:pPr>
        <w:pStyle w:val="EndNoteBibliography"/>
        <w:spacing w:after="0"/>
        <w:ind w:left="720" w:hanging="720"/>
        <w:rPr>
          <w:noProof/>
        </w:rPr>
      </w:pPr>
      <w:r w:rsidRPr="00CF3478">
        <w:rPr>
          <w:noProof/>
        </w:rPr>
        <w:t xml:space="preserve">Tian, R., Musi, N., D'Agostino, J., Hirshman, M.F., and Goodyear, L.J. (2001). Increased adenosine monophosphate-activated protein kinase activity in rat hearts with pressure-overload hypertrophy. </w:t>
      </w:r>
      <w:r w:rsidRPr="00CF3478">
        <w:rPr>
          <w:i/>
          <w:noProof/>
        </w:rPr>
        <w:t>Circulation</w:t>
      </w:r>
      <w:r w:rsidRPr="00CF3478">
        <w:rPr>
          <w:noProof/>
        </w:rPr>
        <w:t xml:space="preserve"> 104(14)</w:t>
      </w:r>
      <w:r w:rsidRPr="00CF3478">
        <w:rPr>
          <w:b/>
          <w:noProof/>
        </w:rPr>
        <w:t>,</w:t>
      </w:r>
      <w:r w:rsidRPr="00CF3478">
        <w:rPr>
          <w:noProof/>
        </w:rPr>
        <w:t xml:space="preserve"> 1664-1669. doi: 10.1161/hc4001.097183.</w:t>
      </w:r>
    </w:p>
    <w:p w14:paraId="19946CC9" w14:textId="77777777" w:rsidR="00CF3478" w:rsidRPr="00CF3478" w:rsidRDefault="00CF3478" w:rsidP="00CF3478">
      <w:pPr>
        <w:pStyle w:val="EndNoteBibliography"/>
        <w:spacing w:after="0"/>
        <w:ind w:left="720" w:hanging="720"/>
        <w:rPr>
          <w:noProof/>
        </w:rPr>
      </w:pPr>
      <w:r w:rsidRPr="00CF3478">
        <w:rPr>
          <w:noProof/>
        </w:rPr>
        <w:t xml:space="preserve">Treibel, T.A., Kozor, R., Schofield, R., Benedetti, G., Fontana, M., Bhuva, A.N., et al. (2018). Reverse Myocardial Remodeling Following Valve Replacement in Patients With Aortic Stenosis. </w:t>
      </w:r>
      <w:r w:rsidRPr="00CF3478">
        <w:rPr>
          <w:i/>
          <w:noProof/>
        </w:rPr>
        <w:t>J Am Coll Cardiol</w:t>
      </w:r>
      <w:r w:rsidRPr="00CF3478">
        <w:rPr>
          <w:noProof/>
        </w:rPr>
        <w:t xml:space="preserve"> 71(8)</w:t>
      </w:r>
      <w:r w:rsidRPr="00CF3478">
        <w:rPr>
          <w:b/>
          <w:noProof/>
        </w:rPr>
        <w:t>,</w:t>
      </w:r>
      <w:r w:rsidRPr="00CF3478">
        <w:rPr>
          <w:noProof/>
        </w:rPr>
        <w:t xml:space="preserve"> 860-871. doi: 10.1016/j.jacc.2017.12.035.</w:t>
      </w:r>
    </w:p>
    <w:p w14:paraId="1A517F98" w14:textId="77777777" w:rsidR="00CF3478" w:rsidRPr="00CF3478" w:rsidRDefault="00CF3478" w:rsidP="00CF3478">
      <w:pPr>
        <w:pStyle w:val="EndNoteBibliography"/>
        <w:spacing w:after="0"/>
        <w:ind w:left="720" w:hanging="720"/>
        <w:rPr>
          <w:noProof/>
        </w:rPr>
      </w:pPr>
      <w:r w:rsidRPr="00CF3478">
        <w:rPr>
          <w:noProof/>
        </w:rPr>
        <w:lastRenderedPageBreak/>
        <w:t xml:space="preserve">Uretsky, S., Supariwala, A., Nidadovolu, P., Khokhar, S.S., Comeau, C., Shubayev, O., et al. (2010). Quantification of left ventricular remodeling in response to isolated aortic or mitral regurgitation. </w:t>
      </w:r>
      <w:r w:rsidRPr="00CF3478">
        <w:rPr>
          <w:i/>
          <w:noProof/>
        </w:rPr>
        <w:t>J Cardiovasc Magn Reson</w:t>
      </w:r>
      <w:r w:rsidRPr="00CF3478">
        <w:rPr>
          <w:noProof/>
        </w:rPr>
        <w:t xml:space="preserve"> 12</w:t>
      </w:r>
      <w:r w:rsidRPr="00CF3478">
        <w:rPr>
          <w:b/>
          <w:noProof/>
        </w:rPr>
        <w:t>,</w:t>
      </w:r>
      <w:r w:rsidRPr="00CF3478">
        <w:rPr>
          <w:noProof/>
        </w:rPr>
        <w:t xml:space="preserve"> 32. doi: 10.1186/1532-429X-12-32.</w:t>
      </w:r>
    </w:p>
    <w:p w14:paraId="112B6008" w14:textId="77777777" w:rsidR="00CF3478" w:rsidRPr="00CF3478" w:rsidRDefault="00CF3478" w:rsidP="00CF3478">
      <w:pPr>
        <w:pStyle w:val="EndNoteBibliography"/>
        <w:spacing w:after="0"/>
        <w:ind w:left="720" w:hanging="720"/>
        <w:rPr>
          <w:noProof/>
        </w:rPr>
      </w:pPr>
      <w:r w:rsidRPr="00CF3478">
        <w:rPr>
          <w:noProof/>
        </w:rPr>
        <w:t xml:space="preserve">Van der Walt, S., Colbert, S.C., and Varoquaux, G. (2011). The NumPy array: a structure for efficient numerical computation. </w:t>
      </w:r>
      <w:r w:rsidRPr="00CF3478">
        <w:rPr>
          <w:i/>
          <w:noProof/>
        </w:rPr>
        <w:t>arXiv</w:t>
      </w:r>
      <w:r w:rsidRPr="00CF3478">
        <w:rPr>
          <w:noProof/>
        </w:rPr>
        <w:t>. doi: 10.1109/MCSE.2011.37.</w:t>
      </w:r>
    </w:p>
    <w:p w14:paraId="6EC0BEBA" w14:textId="77777777" w:rsidR="00CF3478" w:rsidRPr="00CF3478" w:rsidRDefault="00CF3478" w:rsidP="00CF3478">
      <w:pPr>
        <w:pStyle w:val="EndNoteBibliography"/>
        <w:spacing w:after="0"/>
        <w:ind w:left="720" w:hanging="720"/>
        <w:rPr>
          <w:noProof/>
        </w:rPr>
      </w:pPr>
      <w:r w:rsidRPr="00CF3478">
        <w:rPr>
          <w:noProof/>
        </w:rPr>
        <w:t xml:space="preserve">Verbraecken, J., Van de Heyning, P., De Backer, W., and Van Gaal, L. (2006). Body surface area in normal-weight, overweight, and obese adults. A comparison study. </w:t>
      </w:r>
      <w:r w:rsidRPr="00CF3478">
        <w:rPr>
          <w:i/>
          <w:noProof/>
        </w:rPr>
        <w:t>Metabolism</w:t>
      </w:r>
      <w:r w:rsidRPr="00CF3478">
        <w:rPr>
          <w:noProof/>
        </w:rPr>
        <w:t xml:space="preserve"> 55(4)</w:t>
      </w:r>
      <w:r w:rsidRPr="00CF3478">
        <w:rPr>
          <w:b/>
          <w:noProof/>
        </w:rPr>
        <w:t>,</w:t>
      </w:r>
      <w:r w:rsidRPr="00CF3478">
        <w:rPr>
          <w:noProof/>
        </w:rPr>
        <w:t xml:space="preserve"> 515-524. doi: 10.1016/j.metabol.2005.11.004.</w:t>
      </w:r>
    </w:p>
    <w:p w14:paraId="696866A2" w14:textId="77777777" w:rsidR="00CF3478" w:rsidRPr="00CF3478" w:rsidRDefault="00CF3478" w:rsidP="00CF3478">
      <w:pPr>
        <w:pStyle w:val="EndNoteBibliography"/>
        <w:spacing w:after="0"/>
        <w:ind w:left="720" w:hanging="720"/>
        <w:rPr>
          <w:noProof/>
        </w:rPr>
      </w:pPr>
      <w:r w:rsidRPr="00CF3478">
        <w:rPr>
          <w:noProof/>
        </w:rPr>
        <w:t xml:space="preserve">Virtanen, P., Gommers, R., Oliphant, T.E., Haberland, M., Reddy, T., Cournapeau, D., et al. (2020). SciPy 1.0: fundamental algorithms for scientific computing in Python. </w:t>
      </w:r>
      <w:r w:rsidRPr="00CF3478">
        <w:rPr>
          <w:i/>
          <w:noProof/>
        </w:rPr>
        <w:t>Nat Methods</w:t>
      </w:r>
      <w:r w:rsidRPr="00CF3478">
        <w:rPr>
          <w:noProof/>
        </w:rPr>
        <w:t xml:space="preserve"> 17(3)</w:t>
      </w:r>
      <w:r w:rsidRPr="00CF3478">
        <w:rPr>
          <w:b/>
          <w:noProof/>
        </w:rPr>
        <w:t>,</w:t>
      </w:r>
      <w:r w:rsidRPr="00CF3478">
        <w:rPr>
          <w:noProof/>
        </w:rPr>
        <w:t xml:space="preserve"> 261-272. doi: 10.1038/s41592-019-0686-2.</w:t>
      </w:r>
    </w:p>
    <w:p w14:paraId="180D171A" w14:textId="77777777" w:rsidR="00CF3478" w:rsidRPr="00CF3478" w:rsidRDefault="00CF3478" w:rsidP="00CF3478">
      <w:pPr>
        <w:pStyle w:val="EndNoteBibliography"/>
        <w:spacing w:after="0"/>
        <w:ind w:left="720" w:hanging="720"/>
        <w:rPr>
          <w:noProof/>
        </w:rPr>
      </w:pPr>
      <w:r w:rsidRPr="00CF3478">
        <w:rPr>
          <w:noProof/>
        </w:rPr>
        <w:t xml:space="preserve">Volkers, M., Toko, H., Doroudgar, S., Din, S., Quijada, P., Joyo, A.Y., et al. (2013). Pathological hypertrophy amelioration by PRAS40-mediated inhibition of mTORC1. </w:t>
      </w:r>
      <w:r w:rsidRPr="00CF3478">
        <w:rPr>
          <w:i/>
          <w:noProof/>
        </w:rPr>
        <w:t>Proc Natl Acad Sci U S A</w:t>
      </w:r>
      <w:r w:rsidRPr="00CF3478">
        <w:rPr>
          <w:noProof/>
        </w:rPr>
        <w:t xml:space="preserve"> 110(31)</w:t>
      </w:r>
      <w:r w:rsidRPr="00CF3478">
        <w:rPr>
          <w:b/>
          <w:noProof/>
        </w:rPr>
        <w:t>,</w:t>
      </w:r>
      <w:r w:rsidRPr="00CF3478">
        <w:rPr>
          <w:noProof/>
        </w:rPr>
        <w:t xml:space="preserve"> 12661-12666. doi: 10.1073/pnas.1301455110.</w:t>
      </w:r>
    </w:p>
    <w:p w14:paraId="1CD86D19" w14:textId="77777777" w:rsidR="00CF3478" w:rsidRPr="00CF3478" w:rsidRDefault="00CF3478" w:rsidP="00CF3478">
      <w:pPr>
        <w:pStyle w:val="EndNoteBibliography"/>
        <w:spacing w:after="0"/>
        <w:ind w:left="720" w:hanging="720"/>
        <w:rPr>
          <w:noProof/>
        </w:rPr>
      </w:pPr>
      <w:r w:rsidRPr="00CF3478">
        <w:rPr>
          <w:noProof/>
        </w:rPr>
        <w:t xml:space="preserve">Washio, T., Sugiura, S., Okada, J.I., and Hisada, T. (2020). Using Systolic Local Mechanical Load to Predict Fiber Orientation in Ventricles. </w:t>
      </w:r>
      <w:r w:rsidRPr="00CF3478">
        <w:rPr>
          <w:i/>
          <w:noProof/>
        </w:rPr>
        <w:t>Front Physiol</w:t>
      </w:r>
      <w:r w:rsidRPr="00CF3478">
        <w:rPr>
          <w:noProof/>
        </w:rPr>
        <w:t xml:space="preserve"> 11</w:t>
      </w:r>
      <w:r w:rsidRPr="00CF3478">
        <w:rPr>
          <w:b/>
          <w:noProof/>
        </w:rPr>
        <w:t>,</w:t>
      </w:r>
      <w:r w:rsidRPr="00CF3478">
        <w:rPr>
          <w:noProof/>
        </w:rPr>
        <w:t xml:space="preserve"> 467. doi: 10.3389/fphys.2020.00467.</w:t>
      </w:r>
    </w:p>
    <w:p w14:paraId="7A26F8EF" w14:textId="77777777" w:rsidR="00CF3478" w:rsidRPr="00CF3478" w:rsidRDefault="00CF3478" w:rsidP="00CF3478">
      <w:pPr>
        <w:pStyle w:val="EndNoteBibliography"/>
        <w:spacing w:after="0"/>
        <w:ind w:left="720" w:hanging="720"/>
        <w:rPr>
          <w:noProof/>
        </w:rPr>
      </w:pPr>
      <w:r w:rsidRPr="00CF3478">
        <w:rPr>
          <w:noProof/>
        </w:rPr>
        <w:t xml:space="preserve">Watkins, H., Ashrafian, H., and Redwood, C. (2011). Inherited cardiomyopathies. </w:t>
      </w:r>
      <w:r w:rsidRPr="00CF3478">
        <w:rPr>
          <w:i/>
          <w:noProof/>
        </w:rPr>
        <w:t>N Engl J Med</w:t>
      </w:r>
      <w:r w:rsidRPr="00CF3478">
        <w:rPr>
          <w:noProof/>
        </w:rPr>
        <w:t xml:space="preserve"> 364(17)</w:t>
      </w:r>
      <w:r w:rsidRPr="00CF3478">
        <w:rPr>
          <w:b/>
          <w:noProof/>
        </w:rPr>
        <w:t>,</w:t>
      </w:r>
      <w:r w:rsidRPr="00CF3478">
        <w:rPr>
          <w:noProof/>
        </w:rPr>
        <w:t xml:space="preserve"> 1643-1656. doi: 10.1056/NEJMra0902923.</w:t>
      </w:r>
    </w:p>
    <w:p w14:paraId="3A8F65F8" w14:textId="77777777" w:rsidR="00CF3478" w:rsidRPr="00CF3478" w:rsidRDefault="00CF3478" w:rsidP="00CF3478">
      <w:pPr>
        <w:pStyle w:val="EndNoteBibliography"/>
        <w:spacing w:after="0"/>
        <w:ind w:left="720" w:hanging="720"/>
        <w:rPr>
          <w:noProof/>
        </w:rPr>
      </w:pPr>
      <w:r w:rsidRPr="00CF3478">
        <w:rPr>
          <w:noProof/>
        </w:rPr>
        <w:t xml:space="preserve">Witt, S.H., Labeit, D., Granzier, H., Labeit, S., and Witt, C.C. (2005). Dimerization of the cardiac ankyrin protein CARP: implications for MARP titin-based signaling. </w:t>
      </w:r>
      <w:r w:rsidRPr="00CF3478">
        <w:rPr>
          <w:i/>
          <w:noProof/>
        </w:rPr>
        <w:t>J Muscle Res Cell Motil</w:t>
      </w:r>
      <w:r w:rsidRPr="00CF3478">
        <w:rPr>
          <w:noProof/>
        </w:rPr>
        <w:t xml:space="preserve"> 26(6-8)</w:t>
      </w:r>
      <w:r w:rsidRPr="00CF3478">
        <w:rPr>
          <w:b/>
          <w:noProof/>
        </w:rPr>
        <w:t>,</w:t>
      </w:r>
      <w:r w:rsidRPr="00CF3478">
        <w:rPr>
          <w:noProof/>
        </w:rPr>
        <w:t xml:space="preserve"> 401-408. doi: 10.1007/s10974-005-9022-9.</w:t>
      </w:r>
    </w:p>
    <w:p w14:paraId="1DCC714A" w14:textId="77777777" w:rsidR="00CF3478" w:rsidRPr="00CF3478" w:rsidRDefault="00CF3478" w:rsidP="00CF3478">
      <w:pPr>
        <w:pStyle w:val="EndNoteBibliography"/>
        <w:spacing w:after="0"/>
        <w:ind w:left="720" w:hanging="720"/>
        <w:rPr>
          <w:noProof/>
        </w:rPr>
      </w:pPr>
      <w:r w:rsidRPr="00CF3478">
        <w:rPr>
          <w:noProof/>
        </w:rPr>
        <w:t xml:space="preserve">Witzenburg, C.M., and Holmes, J.W. (2017). A Comparison of Phenomenologic Growth Laws for Myocardial Hypertrophy. </w:t>
      </w:r>
      <w:r w:rsidRPr="00CF3478">
        <w:rPr>
          <w:i/>
          <w:noProof/>
        </w:rPr>
        <w:t>J Elast</w:t>
      </w:r>
      <w:r w:rsidRPr="00CF3478">
        <w:rPr>
          <w:noProof/>
        </w:rPr>
        <w:t xml:space="preserve"> 129(1-2)</w:t>
      </w:r>
      <w:r w:rsidRPr="00CF3478">
        <w:rPr>
          <w:b/>
          <w:noProof/>
        </w:rPr>
        <w:t>,</w:t>
      </w:r>
      <w:r w:rsidRPr="00CF3478">
        <w:rPr>
          <w:noProof/>
        </w:rPr>
        <w:t xml:space="preserve"> 257-281. doi: 10.1007/s10659-017-9631-8.</w:t>
      </w:r>
    </w:p>
    <w:p w14:paraId="3B152756" w14:textId="77777777" w:rsidR="00CF3478" w:rsidRPr="00CF3478" w:rsidRDefault="00CF3478" w:rsidP="00CF3478">
      <w:pPr>
        <w:pStyle w:val="EndNoteBibliography"/>
        <w:spacing w:after="0"/>
        <w:ind w:left="720" w:hanging="720"/>
        <w:rPr>
          <w:noProof/>
        </w:rPr>
      </w:pPr>
      <w:r w:rsidRPr="00CF3478">
        <w:rPr>
          <w:noProof/>
        </w:rPr>
        <w:t xml:space="preserve">Witzenburg, C.M., and Holmes, J.W. (2018). Predicting the Time Course of Ventricular Dilation and Thickening Using a Rapid Compartmental Model. </w:t>
      </w:r>
      <w:r w:rsidRPr="00CF3478">
        <w:rPr>
          <w:i/>
          <w:noProof/>
        </w:rPr>
        <w:t>J Cardiovasc Transl Res</w:t>
      </w:r>
      <w:r w:rsidRPr="00CF3478">
        <w:rPr>
          <w:noProof/>
        </w:rPr>
        <w:t xml:space="preserve"> 11(2)</w:t>
      </w:r>
      <w:r w:rsidRPr="00CF3478">
        <w:rPr>
          <w:b/>
          <w:noProof/>
        </w:rPr>
        <w:t>,</w:t>
      </w:r>
      <w:r w:rsidRPr="00CF3478">
        <w:rPr>
          <w:noProof/>
        </w:rPr>
        <w:t xml:space="preserve"> 109-122. doi: 10.1007/s12265-018-9793-1.</w:t>
      </w:r>
    </w:p>
    <w:p w14:paraId="47328D66" w14:textId="77777777" w:rsidR="00CF3478" w:rsidRPr="00CF3478" w:rsidRDefault="00CF3478" w:rsidP="00CF3478">
      <w:pPr>
        <w:pStyle w:val="EndNoteBibliography"/>
        <w:spacing w:after="0"/>
        <w:ind w:left="720" w:hanging="720"/>
        <w:rPr>
          <w:noProof/>
        </w:rPr>
      </w:pPr>
      <w:r w:rsidRPr="00CF3478">
        <w:rPr>
          <w:noProof/>
        </w:rPr>
        <w:t xml:space="preserve">Yoshida, K., and Holmes, J.W. (2021). Computational models of cardiac hypertrophy. </w:t>
      </w:r>
      <w:r w:rsidRPr="00CF3478">
        <w:rPr>
          <w:i/>
          <w:noProof/>
        </w:rPr>
        <w:t>Prog Biophys Mol Biol</w:t>
      </w:r>
      <w:r w:rsidRPr="00CF3478">
        <w:rPr>
          <w:noProof/>
        </w:rPr>
        <w:t xml:space="preserve"> 159</w:t>
      </w:r>
      <w:r w:rsidRPr="00CF3478">
        <w:rPr>
          <w:b/>
          <w:noProof/>
        </w:rPr>
        <w:t>,</w:t>
      </w:r>
      <w:r w:rsidRPr="00CF3478">
        <w:rPr>
          <w:noProof/>
        </w:rPr>
        <w:t xml:space="preserve"> 75-85. doi: 10.1016/j.pbiomolbio.2020.07.001.</w:t>
      </w:r>
    </w:p>
    <w:p w14:paraId="28986306" w14:textId="77777777" w:rsidR="00CF3478" w:rsidRPr="00CF3478" w:rsidRDefault="00CF3478" w:rsidP="00CF3478">
      <w:pPr>
        <w:pStyle w:val="EndNoteBibliography"/>
        <w:spacing w:after="0"/>
        <w:ind w:left="720" w:hanging="720"/>
        <w:rPr>
          <w:noProof/>
        </w:rPr>
      </w:pPr>
      <w:r w:rsidRPr="00CF3478">
        <w:rPr>
          <w:noProof/>
        </w:rPr>
        <w:t xml:space="preserve">Yoshida, K., McCulloch, A.D., Omens, J.H., and Holmes, J.W. (2020a). Predictions of hypertrophy and its regression in response to pressure overload. </w:t>
      </w:r>
      <w:r w:rsidRPr="00CF3478">
        <w:rPr>
          <w:i/>
          <w:noProof/>
        </w:rPr>
        <w:t>Biomech Model Mechanobiol</w:t>
      </w:r>
      <w:r w:rsidRPr="00CF3478">
        <w:rPr>
          <w:noProof/>
        </w:rPr>
        <w:t xml:space="preserve"> 19(3)</w:t>
      </w:r>
      <w:r w:rsidRPr="00CF3478">
        <w:rPr>
          <w:b/>
          <w:noProof/>
        </w:rPr>
        <w:t>,</w:t>
      </w:r>
      <w:r w:rsidRPr="00CF3478">
        <w:rPr>
          <w:noProof/>
        </w:rPr>
        <w:t xml:space="preserve"> 1079-1089. doi: 10.1007/s10237-019-01271-w.</w:t>
      </w:r>
    </w:p>
    <w:p w14:paraId="090C826A" w14:textId="29040188" w:rsidR="00CF3478" w:rsidRPr="00CF3478" w:rsidRDefault="00CF3478" w:rsidP="00CF3478">
      <w:pPr>
        <w:pStyle w:val="EndNoteBibliography"/>
        <w:spacing w:after="0"/>
        <w:ind w:left="720" w:hanging="720"/>
        <w:rPr>
          <w:noProof/>
        </w:rPr>
      </w:pPr>
      <w:r w:rsidRPr="00CF3478">
        <w:rPr>
          <w:noProof/>
        </w:rPr>
        <w:t xml:space="preserve">Yoshida, K., Saucerman, J.J., and Holmes, J.W. (2020b). Multiscale model of heart growth during pregnancy: Integrating mechanical and hormonal signaling. </w:t>
      </w:r>
      <w:r w:rsidRPr="00CF3478">
        <w:rPr>
          <w:i/>
          <w:noProof/>
        </w:rPr>
        <w:t>bioRxiv</w:t>
      </w:r>
      <w:r w:rsidRPr="00CF3478">
        <w:rPr>
          <w:noProof/>
        </w:rPr>
        <w:t xml:space="preserve">. doi: </w:t>
      </w:r>
      <w:hyperlink r:id="rId52" w:history="1">
        <w:r w:rsidRPr="00CF3478">
          <w:rPr>
            <w:rStyle w:val="Hyperlink"/>
            <w:noProof/>
          </w:rPr>
          <w:t>https://doi.org/10.1101/2020.09.18.302067</w:t>
        </w:r>
      </w:hyperlink>
      <w:r w:rsidRPr="00CF3478">
        <w:rPr>
          <w:noProof/>
        </w:rPr>
        <w:t>.</w:t>
      </w:r>
    </w:p>
    <w:p w14:paraId="1A4B703F" w14:textId="77777777" w:rsidR="00CF3478" w:rsidRPr="00CF3478" w:rsidRDefault="00CF3478" w:rsidP="00CF3478">
      <w:pPr>
        <w:pStyle w:val="EndNoteBibliography"/>
        <w:spacing w:after="0"/>
        <w:ind w:left="720" w:hanging="720"/>
        <w:rPr>
          <w:noProof/>
        </w:rPr>
      </w:pPr>
      <w:r w:rsidRPr="00CF3478">
        <w:rPr>
          <w:noProof/>
        </w:rPr>
        <w:t xml:space="preserve">Zhang, M., Niu, X., Hu, J., Yuan, Y., Sun, S., Wang, J., et al. (2014). Lin28a protects against hypoxia/reoxygenation induced cardiomyocytes apoptosis by alleviating mitochondrial dysfunction under high glucose/high fat conditions. </w:t>
      </w:r>
      <w:r w:rsidRPr="00CF3478">
        <w:rPr>
          <w:i/>
          <w:noProof/>
        </w:rPr>
        <w:t>PLoS One</w:t>
      </w:r>
      <w:r w:rsidRPr="00CF3478">
        <w:rPr>
          <w:noProof/>
        </w:rPr>
        <w:t xml:space="preserve"> 9(10)</w:t>
      </w:r>
      <w:r w:rsidRPr="00CF3478">
        <w:rPr>
          <w:b/>
          <w:noProof/>
        </w:rPr>
        <w:t>,</w:t>
      </w:r>
      <w:r w:rsidRPr="00CF3478">
        <w:rPr>
          <w:noProof/>
        </w:rPr>
        <w:t xml:space="preserve"> e110580. doi: 10.1371/journal.pone.0110580.</w:t>
      </w:r>
    </w:p>
    <w:p w14:paraId="43C71A6E" w14:textId="77777777" w:rsidR="00CF3478" w:rsidRPr="00CF3478" w:rsidRDefault="00CF3478" w:rsidP="00CF3478">
      <w:pPr>
        <w:pStyle w:val="EndNoteBibliography"/>
        <w:spacing w:after="0"/>
        <w:ind w:left="720" w:hanging="720"/>
        <w:rPr>
          <w:noProof/>
        </w:rPr>
      </w:pPr>
      <w:r w:rsidRPr="00CF3478">
        <w:rPr>
          <w:noProof/>
        </w:rPr>
        <w:t xml:space="preserve">Zhu, H., Shyh-Chang, N., Segre, A.V., Shinoda, G., Shah, S.P., Einhorn, W.S., et al. (2011). The Lin28/let-7 axis regulates glucose metabolism. </w:t>
      </w:r>
      <w:r w:rsidRPr="00CF3478">
        <w:rPr>
          <w:i/>
          <w:noProof/>
        </w:rPr>
        <w:t>Cell</w:t>
      </w:r>
      <w:r w:rsidRPr="00CF3478">
        <w:rPr>
          <w:noProof/>
        </w:rPr>
        <w:t xml:space="preserve"> 147(1)</w:t>
      </w:r>
      <w:r w:rsidRPr="00CF3478">
        <w:rPr>
          <w:b/>
          <w:noProof/>
        </w:rPr>
        <w:t>,</w:t>
      </w:r>
      <w:r w:rsidRPr="00CF3478">
        <w:rPr>
          <w:noProof/>
        </w:rPr>
        <w:t xml:space="preserve"> 81-94. doi: 10.1016/j.cell.2011.08.033.</w:t>
      </w:r>
    </w:p>
    <w:p w14:paraId="69E001B0" w14:textId="77777777" w:rsidR="00CF3478" w:rsidRPr="00CF3478" w:rsidRDefault="00CF3478" w:rsidP="00CF3478">
      <w:pPr>
        <w:pStyle w:val="EndNoteBibliography"/>
        <w:ind w:left="720" w:hanging="720"/>
        <w:rPr>
          <w:noProof/>
        </w:rPr>
      </w:pPr>
      <w:r w:rsidRPr="00CF3478">
        <w:rPr>
          <w:noProof/>
        </w:rPr>
        <w:t xml:space="preserve">Zou, P., Pinotsis, N., Lange, S., Song, Y.H., Popov, A., Mavridis, I., et al. (2006). Palindromic assembly of the giant muscle protein titin in the sarcomeric Z-disk. </w:t>
      </w:r>
      <w:r w:rsidRPr="00CF3478">
        <w:rPr>
          <w:i/>
          <w:noProof/>
        </w:rPr>
        <w:t>Nature</w:t>
      </w:r>
      <w:r w:rsidRPr="00CF3478">
        <w:rPr>
          <w:noProof/>
        </w:rPr>
        <w:t xml:space="preserve"> 439(7073)</w:t>
      </w:r>
      <w:r w:rsidRPr="00CF3478">
        <w:rPr>
          <w:b/>
          <w:noProof/>
        </w:rPr>
        <w:t>,</w:t>
      </w:r>
      <w:r w:rsidRPr="00CF3478">
        <w:rPr>
          <w:noProof/>
        </w:rPr>
        <w:t xml:space="preserve"> 229-233. doi: 10.1038/nature04343.</w:t>
      </w:r>
    </w:p>
    <w:p w14:paraId="33DE3510" w14:textId="484DC088" w:rsidR="007E37A7" w:rsidRPr="00B95524" w:rsidRDefault="008D245F" w:rsidP="00CF3478">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rPr>
          <w:ins w:id="4892" w:author="Sharifi, Hossein" w:date="2021-11-07T12:10:00Z"/>
        </w:rPr>
      </w:pPr>
      <w:r w:rsidRPr="00757E19">
        <w:lastRenderedPageBreak/>
        <w:t>Supplementary material</w:t>
      </w:r>
    </w:p>
    <w:p w14:paraId="0A341A37" w14:textId="77777777" w:rsidR="00823F8E" w:rsidRPr="00823F8E" w:rsidRDefault="00823F8E">
      <w:pPr>
        <w:rPr>
          <w:ins w:id="4893" w:author="Sharifi, Hossein" w:date="2021-11-07T12:09:00Z"/>
          <w:rPrChange w:id="4894" w:author="Sharifi, Hossein" w:date="2021-11-07T12:10:00Z">
            <w:rPr>
              <w:ins w:id="4895" w:author="Sharifi, Hossein" w:date="2021-11-07T12:09:00Z"/>
              <w:rFonts w:asciiTheme="majorBidi" w:hAnsiTheme="majorBidi" w:cstheme="majorBidi"/>
            </w:rPr>
          </w:rPrChange>
        </w:rPr>
        <w:pPrChange w:id="4896" w:author="Sharifi, Hossein" w:date="2021-11-07T12:10:00Z">
          <w:pPr>
            <w:pStyle w:val="Heading1"/>
            <w:spacing w:line="240" w:lineRule="auto"/>
          </w:pPr>
        </w:pPrChange>
      </w:pPr>
    </w:p>
    <w:p w14:paraId="2CFB2498" w14:textId="77777777" w:rsidR="006C34FF" w:rsidRDefault="006C34FF" w:rsidP="006C34FF">
      <w:pPr>
        <w:pStyle w:val="Title"/>
        <w:spacing w:line="240" w:lineRule="auto"/>
        <w:rPr>
          <w:ins w:id="4897" w:author="Sharifi, Hossein" w:date="2021-11-07T12:09:00Z"/>
          <w:rFonts w:asciiTheme="majorBidi" w:hAnsiTheme="majorBidi" w:cstheme="majorBidi"/>
        </w:rPr>
      </w:pPr>
      <w:ins w:id="4898" w:author="Sharifi, Hossein" w:date="2021-11-07T12:09:00Z">
        <w:r>
          <w:t xml:space="preserve">Multiscale modeling of cardiac valve disease using cell-level signals to drive myocardial growth </w:t>
        </w:r>
      </w:ins>
    </w:p>
    <w:p w14:paraId="39B7AAF1" w14:textId="275274E2" w:rsidR="006C34FF" w:rsidRPr="00B95524" w:rsidRDefault="006C34FF" w:rsidP="006C34FF">
      <w:pPr>
        <w:pStyle w:val="AuthorList"/>
        <w:spacing w:line="240" w:lineRule="auto"/>
        <w:rPr>
          <w:ins w:id="4899" w:author="Sharifi, Hossein" w:date="2021-11-07T12:09:00Z"/>
          <w:rFonts w:asciiTheme="majorBidi" w:hAnsiTheme="majorBidi" w:cstheme="majorBidi"/>
        </w:rPr>
      </w:pPr>
      <w:ins w:id="4900" w:author="Sharifi, Hossein" w:date="2021-11-07T12:09:00Z">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ins>
      <w:ins w:id="4901" w:author="Sharifi, Hossein" w:date="2021-12-13T10:02:00Z">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ins>
      <w:ins w:id="4902" w:author="Sharifi, Hossein" w:date="2021-12-13T10:04:00Z">
        <w:r w:rsidR="00BA6D11">
          <w:rPr>
            <w:rFonts w:asciiTheme="majorBidi" w:hAnsiTheme="majorBidi" w:cstheme="majorBidi"/>
          </w:rPr>
          <w:t xml:space="preserve"> </w:t>
        </w:r>
        <w:r w:rsidR="00BA6D11">
          <w:rPr>
            <w:rFonts w:asciiTheme="majorBidi" w:hAnsiTheme="majorBidi" w:cstheme="majorBidi"/>
            <w:vertAlign w:val="superscript"/>
          </w:rPr>
          <w:t>2</w:t>
        </w:r>
      </w:ins>
      <w:ins w:id="4903" w:author="Sharifi, Hossein" w:date="2021-12-13T10:02:00Z">
        <w:r w:rsidR="000946D3">
          <w:rPr>
            <w:rFonts w:asciiTheme="majorBidi" w:hAnsiTheme="majorBidi" w:cstheme="majorBidi"/>
          </w:rPr>
          <w:t xml:space="preserve">, </w:t>
        </w:r>
      </w:ins>
      <w:ins w:id="4904" w:author="Sharifi, Hossein" w:date="2021-11-07T12:09:00Z">
        <w:r w:rsidRPr="000946D3">
          <w:rPr>
            <w:rFonts w:asciiTheme="majorBidi" w:hAnsiTheme="majorBidi" w:cstheme="majorBidi"/>
          </w:rPr>
          <w:t>Charles</w:t>
        </w:r>
        <w:r w:rsidRPr="00B95524">
          <w:rPr>
            <w:rFonts w:asciiTheme="majorBidi" w:hAnsiTheme="majorBidi" w:cstheme="majorBidi"/>
          </w:rPr>
          <w:t xml:space="preserve"> K. Mann</w:t>
        </w:r>
      </w:ins>
      <w:ins w:id="4905" w:author="Sharifi, Hossein" w:date="2021-12-13T10:04:00Z">
        <w:r w:rsidR="00BA6D11">
          <w:rPr>
            <w:rFonts w:asciiTheme="majorBidi" w:hAnsiTheme="majorBidi" w:cstheme="majorBidi"/>
          </w:rPr>
          <w:t xml:space="preserve"> </w:t>
        </w:r>
      </w:ins>
      <w:ins w:id="4906" w:author="Sharifi, Hossein" w:date="2021-11-07T12:09:00Z">
        <w:r w:rsidRPr="00B95524">
          <w:rPr>
            <w:rFonts w:asciiTheme="majorBidi" w:hAnsiTheme="majorBidi" w:cstheme="majorBidi"/>
            <w:vertAlign w:val="superscript"/>
          </w:rPr>
          <w:t>1</w:t>
        </w:r>
        <w:r w:rsidRPr="00B95524">
          <w:rPr>
            <w:rFonts w:asciiTheme="majorBidi" w:hAnsiTheme="majorBidi" w:cstheme="majorBidi"/>
          </w:rPr>
          <w:t>,</w:t>
        </w:r>
      </w:ins>
      <w:ins w:id="4907" w:author="Sharifi, Hossein" w:date="2021-12-02T13:40:00Z">
        <w:r w:rsidR="00E52AD9">
          <w:rPr>
            <w:rFonts w:asciiTheme="majorBidi" w:hAnsiTheme="majorBidi" w:cstheme="majorBidi"/>
          </w:rPr>
          <w:t xml:space="preserve"> </w:t>
        </w:r>
      </w:ins>
      <w:ins w:id="4908" w:author="Sharifi, Hossein" w:date="2021-11-07T12:09:00Z">
        <w:r w:rsidRPr="00B95524">
          <w:rPr>
            <w:rFonts w:asciiTheme="majorBidi" w:hAnsiTheme="majorBidi" w:cstheme="majorBidi"/>
          </w:rPr>
          <w:t xml:space="preserve">Jonathan F. Wenk </w:t>
        </w:r>
        <w:r w:rsidRPr="00B95524">
          <w:rPr>
            <w:rFonts w:asciiTheme="majorBidi" w:hAnsiTheme="majorBidi" w:cstheme="majorBidi"/>
            <w:vertAlign w:val="superscript"/>
          </w:rPr>
          <w:t>1,</w:t>
        </w:r>
      </w:ins>
      <w:ins w:id="4909" w:author="Sharifi, Hossein" w:date="2021-12-13T10:04:00Z">
        <w:r w:rsidR="00BA6D11">
          <w:rPr>
            <w:rFonts w:asciiTheme="majorBidi" w:hAnsiTheme="majorBidi" w:cstheme="majorBidi"/>
            <w:vertAlign w:val="superscript"/>
          </w:rPr>
          <w:t>3</w:t>
        </w:r>
      </w:ins>
      <w:ins w:id="4910" w:author="Sharifi, Hossein" w:date="2021-11-07T12:09:00Z">
        <w:r w:rsidRPr="00B95524">
          <w:rPr>
            <w:rFonts w:asciiTheme="majorBidi" w:hAnsiTheme="majorBidi" w:cstheme="majorBidi"/>
          </w:rPr>
          <w:t>, Kenneth S. Campbell</w:t>
        </w:r>
      </w:ins>
      <w:ins w:id="4911" w:author="Sharifi, Hossein" w:date="2021-12-13T10:04:00Z">
        <w:r w:rsidR="00BA6D11">
          <w:rPr>
            <w:rFonts w:asciiTheme="majorBidi" w:hAnsiTheme="majorBidi" w:cstheme="majorBidi"/>
          </w:rPr>
          <w:t xml:space="preserve"> </w:t>
        </w:r>
        <w:r w:rsidR="00BA6D11">
          <w:rPr>
            <w:rFonts w:asciiTheme="majorBidi" w:hAnsiTheme="majorBidi" w:cstheme="majorBidi"/>
            <w:vertAlign w:val="superscript"/>
          </w:rPr>
          <w:t>2</w:t>
        </w:r>
      </w:ins>
    </w:p>
    <w:p w14:paraId="342E1F66" w14:textId="77777777" w:rsidR="00BA6D11" w:rsidRPr="00B95524" w:rsidRDefault="00BA6D11" w:rsidP="00BA6D11">
      <w:pPr>
        <w:spacing w:after="0" w:line="240" w:lineRule="auto"/>
        <w:rPr>
          <w:ins w:id="4912" w:author="Sharifi, Hossein" w:date="2021-12-13T10:04:00Z"/>
          <w:rFonts w:asciiTheme="majorBidi" w:hAnsiTheme="majorBidi" w:cstheme="majorBidi"/>
          <w:b/>
          <w:szCs w:val="24"/>
        </w:rPr>
      </w:pPr>
      <w:ins w:id="4913" w:author="Sharifi, Hossein" w:date="2021-12-13T10:04:00Z">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ins>
    </w:p>
    <w:p w14:paraId="68774E10" w14:textId="77777777" w:rsidR="00BA6D11" w:rsidRDefault="00BA6D11" w:rsidP="00BA6D11">
      <w:pPr>
        <w:spacing w:after="0" w:line="240" w:lineRule="auto"/>
        <w:rPr>
          <w:ins w:id="4914" w:author="Sharifi, Hossein" w:date="2021-12-13T10:04:00Z"/>
          <w:rFonts w:asciiTheme="majorBidi" w:hAnsiTheme="majorBidi" w:cstheme="majorBidi"/>
          <w:szCs w:val="24"/>
        </w:rPr>
      </w:pPr>
      <w:ins w:id="4915" w:author="Sharifi, Hossein" w:date="2021-12-13T10:04:00Z">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ins>
    </w:p>
    <w:p w14:paraId="43FABCFD" w14:textId="77777777" w:rsidR="00BA6D11" w:rsidRPr="00B95524" w:rsidRDefault="00BA6D11" w:rsidP="00BA6D11">
      <w:pPr>
        <w:spacing w:after="0" w:line="240" w:lineRule="auto"/>
        <w:rPr>
          <w:ins w:id="4916" w:author="Sharifi, Hossein" w:date="2021-12-13T10:04:00Z"/>
          <w:rFonts w:asciiTheme="majorBidi" w:hAnsiTheme="majorBidi" w:cstheme="majorBidi"/>
          <w:szCs w:val="24"/>
        </w:rPr>
      </w:pPr>
      <w:ins w:id="4917" w:author="Sharifi, Hossein" w:date="2021-12-13T10:04:00Z">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ins>
    </w:p>
    <w:p w14:paraId="3BB69622" w14:textId="77777777" w:rsidR="006C34FF" w:rsidRPr="00B95524" w:rsidRDefault="006C34FF" w:rsidP="006C34FF">
      <w:pPr>
        <w:spacing w:before="240" w:after="0" w:line="240" w:lineRule="auto"/>
        <w:rPr>
          <w:ins w:id="4918" w:author="Sharifi, Hossein" w:date="2021-11-07T12:09:00Z"/>
          <w:rFonts w:asciiTheme="majorBidi" w:hAnsiTheme="majorBidi" w:cstheme="majorBidi"/>
          <w:b/>
          <w:szCs w:val="24"/>
        </w:rPr>
      </w:pPr>
      <w:ins w:id="4919" w:author="Sharifi, Hossein" w:date="2021-11-07T12:09:00Z">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ins>
    </w:p>
    <w:p w14:paraId="66AA6686" w14:textId="1C00F06F" w:rsidR="006C34FF" w:rsidRDefault="006C34FF" w:rsidP="006C34FF">
      <w:pPr>
        <w:pStyle w:val="AuthorList"/>
        <w:spacing w:line="240" w:lineRule="auto"/>
        <w:rPr>
          <w:ins w:id="4920" w:author="Sharifi, Hossein" w:date="2021-11-07T12:09:00Z"/>
          <w:rFonts w:asciiTheme="majorBidi" w:hAnsiTheme="majorBidi" w:cstheme="majorBidi"/>
        </w:rPr>
      </w:pPr>
      <w:ins w:id="4921" w:author="Sharifi, Hossein" w:date="2021-11-07T12:09:00Z">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ins>
    </w:p>
    <w:p w14:paraId="322C0A28" w14:textId="77777777" w:rsidR="006C34FF" w:rsidRDefault="006C34FF" w:rsidP="006C34FF">
      <w:pPr>
        <w:spacing w:line="240" w:lineRule="auto"/>
        <w:rPr>
          <w:ins w:id="4922" w:author="Sharifi, Hossein" w:date="2021-11-07T12:09:00Z"/>
        </w:rPr>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ins w:id="4923" w:author="Sharifi, Hossein" w:date="2021-11-08T09:13:00Z"/>
        </w:trPr>
        <w:tc>
          <w:tcPr>
            <w:tcW w:w="9767" w:type="dxa"/>
            <w:gridSpan w:val="12"/>
            <w:tcBorders>
              <w:top w:val="double" w:sz="4" w:space="0" w:color="auto"/>
            </w:tcBorders>
            <w:vAlign w:val="center"/>
          </w:tcPr>
          <w:p w14:paraId="124ED8D8" w14:textId="0CD1FADF" w:rsidR="0008017D" w:rsidRPr="00B95524" w:rsidRDefault="0008017D" w:rsidP="0085499C">
            <w:pPr>
              <w:jc w:val="center"/>
              <w:rPr>
                <w:ins w:id="4924" w:author="Sharifi, Hossein" w:date="2021-11-08T09:13:00Z"/>
                <w:rFonts w:asciiTheme="majorBidi" w:hAnsiTheme="majorBidi" w:cstheme="majorBidi"/>
                <w:b/>
                <w:bCs/>
              </w:rPr>
            </w:pPr>
            <w:ins w:id="4925" w:author="Sharifi, Hossein" w:date="2021-11-08T09:13:00Z">
              <w:r w:rsidRPr="00B95524">
                <w:rPr>
                  <w:rFonts w:asciiTheme="majorBidi" w:hAnsiTheme="majorBidi" w:cstheme="majorBidi"/>
                  <w:b/>
                  <w:bCs/>
                </w:rPr>
                <w:t xml:space="preserve">Table </w:t>
              </w:r>
              <w:r w:rsidR="00C812C3">
                <w:rPr>
                  <w:rFonts w:asciiTheme="majorBidi" w:hAnsiTheme="majorBidi" w:cstheme="majorBidi"/>
                  <w:b/>
                  <w:bCs/>
                </w:rPr>
                <w:t>S</w:t>
              </w:r>
            </w:ins>
            <w:bookmarkStart w:id="4926" w:name="s_table1"/>
            <w:ins w:id="4927" w:author="Sharifi, Hossein" w:date="2021-11-17T13:49:00Z">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ins>
            <w:r w:rsidR="005B1A1E">
              <w:rPr>
                <w:rFonts w:asciiTheme="majorBidi" w:hAnsiTheme="majorBidi" w:cstheme="majorBidi"/>
                <w:b/>
                <w:bCs/>
              </w:rPr>
              <w:fldChar w:fldCharType="separate"/>
            </w:r>
            <w:ins w:id="4928" w:author="Sharifi, Hossein" w:date="2021-12-07T16:48:00Z">
              <w:r w:rsidR="00A15D39">
                <w:rPr>
                  <w:rFonts w:asciiTheme="majorBidi" w:hAnsiTheme="majorBidi" w:cstheme="majorBidi"/>
                  <w:b/>
                  <w:bCs/>
                  <w:noProof/>
                </w:rPr>
                <w:t>1</w:t>
              </w:r>
            </w:ins>
            <w:ins w:id="4929" w:author="Sharifi, Hossein" w:date="2021-11-17T13:49:00Z">
              <w:r w:rsidR="005B1A1E">
                <w:rPr>
                  <w:rFonts w:asciiTheme="majorBidi" w:hAnsiTheme="majorBidi" w:cstheme="majorBidi"/>
                  <w:b/>
                  <w:bCs/>
                </w:rPr>
                <w:fldChar w:fldCharType="end"/>
              </w:r>
            </w:ins>
            <w:bookmarkEnd w:id="4926"/>
            <w:ins w:id="4930" w:author="Sharifi, Hossein" w:date="2021-11-08T09:13:00Z">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ins>
            <w:ins w:id="4931" w:author="Sharifi, Hossein" w:date="2021-11-17T13:48:00Z">
              <w:r w:rsidR="00AA0488" w:rsidRPr="00B95524">
                <w:rPr>
                  <w:rFonts w:asciiTheme="majorBidi" w:hAnsiTheme="majorBidi" w:cstheme="majorBidi"/>
                  <w:b/>
                  <w:bCs/>
                </w:rPr>
                <w:t xml:space="preserve"> </w:t>
              </w:r>
            </w:ins>
          </w:p>
        </w:tc>
      </w:tr>
      <w:tr w:rsidR="0008017D" w:rsidRPr="00B95524" w14:paraId="0F604519" w14:textId="77777777" w:rsidTr="0085499C">
        <w:trPr>
          <w:jc w:val="center"/>
          <w:ins w:id="4932" w:author="Sharifi, Hossein" w:date="2021-11-08T09:13:00Z"/>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ins w:id="4933" w:author="Sharifi, Hossein" w:date="2021-11-08T09:13:00Z"/>
                <w:rFonts w:asciiTheme="majorBidi" w:hAnsiTheme="majorBidi" w:cstheme="majorBidi"/>
                <w:b/>
                <w:bCs/>
              </w:rPr>
            </w:pPr>
            <w:ins w:id="4934" w:author="Sharifi, Hossein" w:date="2021-11-08T09:13:00Z">
              <w:r w:rsidRPr="00B95524">
                <w:rPr>
                  <w:rFonts w:asciiTheme="majorBidi" w:hAnsiTheme="majorBidi" w:cstheme="majorBidi"/>
                  <w:b/>
                  <w:bCs/>
                </w:rPr>
                <w:t>Control volunteers</w:t>
              </w:r>
            </w:ins>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ins w:id="4935" w:author="Sharifi, Hossein" w:date="2021-11-08T09:13:00Z"/>
                <w:rFonts w:asciiTheme="majorBidi" w:hAnsiTheme="majorBidi" w:cstheme="majorBidi"/>
                <w:b/>
                <w:bCs/>
              </w:rPr>
            </w:pPr>
            <w:ins w:id="4936" w:author="Sharifi, Hossein" w:date="2021-11-08T09:13:00Z">
              <w:r w:rsidRPr="00B95524">
                <w:rPr>
                  <w:rFonts w:asciiTheme="majorBidi" w:hAnsiTheme="majorBidi" w:cstheme="majorBidi"/>
                  <w:b/>
                  <w:bCs/>
                </w:rPr>
                <w:t>Patients with A</w:t>
              </w:r>
            </w:ins>
            <w:ins w:id="4937" w:author="Sharifi, Hossein" w:date="2021-11-17T13:45:00Z">
              <w:r w:rsidR="00BC471E">
                <w:rPr>
                  <w:rFonts w:asciiTheme="majorBidi" w:hAnsiTheme="majorBidi" w:cstheme="majorBidi"/>
                  <w:b/>
                  <w:bCs/>
                </w:rPr>
                <w:t>ortic stenosis</w:t>
              </w:r>
            </w:ins>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ins w:id="4938" w:author="Sharifi, Hossein" w:date="2021-11-08T09:13:00Z"/>
                <w:rFonts w:asciiTheme="majorBidi" w:hAnsiTheme="majorBidi" w:cstheme="majorBidi"/>
                <w:b/>
                <w:bCs/>
              </w:rPr>
            </w:pPr>
            <w:ins w:id="4939" w:author="Sharifi, Hossein" w:date="2021-11-08T09:13:00Z">
              <w:r w:rsidRPr="00B95524">
                <w:rPr>
                  <w:rFonts w:asciiTheme="majorBidi" w:hAnsiTheme="majorBidi" w:cstheme="majorBidi"/>
                  <w:b/>
                  <w:bCs/>
                </w:rPr>
                <w:t>Patients with M</w:t>
              </w:r>
            </w:ins>
            <w:ins w:id="4940" w:author="Sharifi, Hossein" w:date="2021-11-17T13:45:00Z">
              <w:r w:rsidR="00BC471E">
                <w:rPr>
                  <w:rFonts w:asciiTheme="majorBidi" w:hAnsiTheme="majorBidi" w:cstheme="majorBidi"/>
                  <w:b/>
                  <w:bCs/>
                </w:rPr>
                <w:t>itral insufficiency</w:t>
              </w:r>
            </w:ins>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ins w:id="4941" w:author="Sharifi, Hossein" w:date="2021-11-08T09:13:00Z"/>
                <w:rFonts w:asciiTheme="majorBidi" w:hAnsiTheme="majorBidi" w:cstheme="majorBidi"/>
                <w:b/>
                <w:bCs/>
              </w:rPr>
            </w:pPr>
            <w:ins w:id="4942" w:author="Sharifi, Hossein" w:date="2021-11-08T09:13:00Z">
              <w:r w:rsidRPr="00B95524">
                <w:rPr>
                  <w:rFonts w:asciiTheme="majorBidi" w:hAnsiTheme="majorBidi" w:cstheme="majorBidi"/>
                  <w:b/>
                  <w:bCs/>
                </w:rPr>
                <w:t>Patients with A</w:t>
              </w:r>
            </w:ins>
            <w:ins w:id="4943" w:author="Sharifi, Hossein" w:date="2021-11-17T13:46:00Z">
              <w:r w:rsidR="00D30156">
                <w:rPr>
                  <w:rFonts w:asciiTheme="majorBidi" w:hAnsiTheme="majorBidi" w:cstheme="majorBidi"/>
                  <w:b/>
                  <w:bCs/>
                </w:rPr>
                <w:t>ortic insufficiency</w:t>
              </w:r>
            </w:ins>
          </w:p>
        </w:tc>
      </w:tr>
      <w:tr w:rsidR="0008017D" w:rsidRPr="00B95524" w14:paraId="18B67F6E" w14:textId="77777777" w:rsidTr="0085499C">
        <w:trPr>
          <w:jc w:val="center"/>
          <w:ins w:id="4944" w:author="Sharifi, Hossein" w:date="2021-11-08T09:13:00Z"/>
        </w:trPr>
        <w:tc>
          <w:tcPr>
            <w:tcW w:w="1269" w:type="dxa"/>
            <w:vAlign w:val="center"/>
          </w:tcPr>
          <w:p w14:paraId="7B479889" w14:textId="77777777" w:rsidR="0008017D" w:rsidRPr="00B95524" w:rsidRDefault="0008017D" w:rsidP="0085499C">
            <w:pPr>
              <w:jc w:val="center"/>
              <w:rPr>
                <w:ins w:id="4945" w:author="Sharifi, Hossein" w:date="2021-11-08T09:13:00Z"/>
                <w:rFonts w:asciiTheme="majorBidi" w:hAnsiTheme="majorBidi" w:cstheme="majorBidi"/>
              </w:rPr>
            </w:pPr>
            <w:ins w:id="4946" w:author="Sharifi, Hossein" w:date="2021-11-08T09:13:00Z">
              <w:r w:rsidRPr="00B95524">
                <w:rPr>
                  <w:rFonts w:asciiTheme="majorBidi" w:hAnsiTheme="majorBidi" w:cstheme="majorBidi"/>
                </w:rPr>
                <w:t xml:space="preserve">Study </w:t>
              </w:r>
            </w:ins>
          </w:p>
        </w:tc>
        <w:tc>
          <w:tcPr>
            <w:tcW w:w="616" w:type="dxa"/>
            <w:vAlign w:val="center"/>
          </w:tcPr>
          <w:p w14:paraId="04B3B26A" w14:textId="77777777" w:rsidR="0008017D" w:rsidRPr="00B95524" w:rsidRDefault="0008017D" w:rsidP="0085499C">
            <w:pPr>
              <w:jc w:val="center"/>
              <w:rPr>
                <w:ins w:id="4947" w:author="Sharifi, Hossein" w:date="2021-11-08T09:13:00Z"/>
                <w:rFonts w:asciiTheme="majorBidi" w:hAnsiTheme="majorBidi" w:cstheme="majorBidi"/>
              </w:rPr>
            </w:pPr>
            <w:ins w:id="4948" w:author="Sharifi, Hossein" w:date="2021-11-08T09:13:00Z">
              <w:r w:rsidRPr="00B95524">
                <w:rPr>
                  <w:rFonts w:asciiTheme="majorBidi" w:hAnsiTheme="majorBidi" w:cstheme="majorBidi"/>
                </w:rPr>
                <w:t>Year</w:t>
              </w:r>
            </w:ins>
          </w:p>
        </w:tc>
        <w:tc>
          <w:tcPr>
            <w:tcW w:w="416" w:type="dxa"/>
            <w:tcBorders>
              <w:right w:val="double" w:sz="4" w:space="0" w:color="auto"/>
            </w:tcBorders>
            <w:vAlign w:val="center"/>
          </w:tcPr>
          <w:p w14:paraId="7CD03CAF" w14:textId="77777777" w:rsidR="0008017D" w:rsidRPr="00B95524" w:rsidRDefault="0008017D" w:rsidP="0085499C">
            <w:pPr>
              <w:jc w:val="center"/>
              <w:rPr>
                <w:ins w:id="4949" w:author="Sharifi, Hossein" w:date="2021-11-08T09:13:00Z"/>
                <w:rFonts w:asciiTheme="majorBidi" w:hAnsiTheme="majorBidi" w:cstheme="majorBidi"/>
              </w:rPr>
            </w:pPr>
            <w:ins w:id="4950" w:author="Sharifi, Hossein" w:date="2021-11-08T09:13:00Z">
              <w:r w:rsidRPr="00B95524">
                <w:rPr>
                  <w:rFonts w:asciiTheme="majorBidi" w:hAnsiTheme="majorBidi" w:cstheme="majorBidi"/>
                </w:rPr>
                <w:t>n</w:t>
              </w:r>
            </w:ins>
          </w:p>
        </w:tc>
        <w:tc>
          <w:tcPr>
            <w:tcW w:w="1329" w:type="dxa"/>
            <w:tcBorders>
              <w:left w:val="double" w:sz="4" w:space="0" w:color="auto"/>
            </w:tcBorders>
            <w:vAlign w:val="center"/>
          </w:tcPr>
          <w:p w14:paraId="5BB4FDE8" w14:textId="77777777" w:rsidR="0008017D" w:rsidRPr="00B95524" w:rsidRDefault="0008017D" w:rsidP="0085499C">
            <w:pPr>
              <w:jc w:val="center"/>
              <w:rPr>
                <w:ins w:id="4951" w:author="Sharifi, Hossein" w:date="2021-11-08T09:13:00Z"/>
                <w:rFonts w:asciiTheme="majorBidi" w:hAnsiTheme="majorBidi" w:cstheme="majorBidi"/>
              </w:rPr>
            </w:pPr>
            <w:ins w:id="4952" w:author="Sharifi, Hossein" w:date="2021-11-08T09:13:00Z">
              <w:r w:rsidRPr="00B95524">
                <w:rPr>
                  <w:rFonts w:asciiTheme="majorBidi" w:hAnsiTheme="majorBidi" w:cstheme="majorBidi"/>
                </w:rPr>
                <w:t xml:space="preserve">Study </w:t>
              </w:r>
            </w:ins>
          </w:p>
        </w:tc>
        <w:tc>
          <w:tcPr>
            <w:tcW w:w="616" w:type="dxa"/>
            <w:vAlign w:val="center"/>
          </w:tcPr>
          <w:p w14:paraId="497DA2B2" w14:textId="77777777" w:rsidR="0008017D" w:rsidRPr="00B95524" w:rsidRDefault="0008017D" w:rsidP="0085499C">
            <w:pPr>
              <w:jc w:val="center"/>
              <w:rPr>
                <w:ins w:id="4953" w:author="Sharifi, Hossein" w:date="2021-11-08T09:13:00Z"/>
                <w:rFonts w:asciiTheme="majorBidi" w:hAnsiTheme="majorBidi" w:cstheme="majorBidi"/>
              </w:rPr>
            </w:pPr>
            <w:ins w:id="4954" w:author="Sharifi, Hossein" w:date="2021-11-08T09:13:00Z">
              <w:r w:rsidRPr="00B95524">
                <w:rPr>
                  <w:rFonts w:asciiTheme="majorBidi" w:hAnsiTheme="majorBidi" w:cstheme="majorBidi"/>
                </w:rPr>
                <w:t>Year</w:t>
              </w:r>
            </w:ins>
          </w:p>
        </w:tc>
        <w:tc>
          <w:tcPr>
            <w:tcW w:w="516" w:type="dxa"/>
            <w:tcBorders>
              <w:right w:val="double" w:sz="4" w:space="0" w:color="auto"/>
            </w:tcBorders>
            <w:vAlign w:val="center"/>
          </w:tcPr>
          <w:p w14:paraId="73D75257" w14:textId="77777777" w:rsidR="0008017D" w:rsidRPr="00B95524" w:rsidRDefault="0008017D" w:rsidP="0085499C">
            <w:pPr>
              <w:jc w:val="center"/>
              <w:rPr>
                <w:ins w:id="4955" w:author="Sharifi, Hossein" w:date="2021-11-08T09:13:00Z"/>
                <w:rFonts w:asciiTheme="majorBidi" w:hAnsiTheme="majorBidi" w:cstheme="majorBidi"/>
              </w:rPr>
            </w:pPr>
            <w:ins w:id="4956" w:author="Sharifi, Hossein" w:date="2021-11-08T09:13:00Z">
              <w:r w:rsidRPr="00B95524">
                <w:rPr>
                  <w:rFonts w:asciiTheme="majorBidi" w:hAnsiTheme="majorBidi" w:cstheme="majorBidi"/>
                </w:rPr>
                <w:t>n</w:t>
              </w:r>
            </w:ins>
          </w:p>
        </w:tc>
        <w:tc>
          <w:tcPr>
            <w:tcW w:w="1452" w:type="dxa"/>
            <w:tcBorders>
              <w:left w:val="double" w:sz="4" w:space="0" w:color="auto"/>
            </w:tcBorders>
            <w:vAlign w:val="center"/>
          </w:tcPr>
          <w:p w14:paraId="267EBEFB" w14:textId="77777777" w:rsidR="0008017D" w:rsidRPr="00B95524" w:rsidRDefault="0008017D" w:rsidP="0085499C">
            <w:pPr>
              <w:jc w:val="center"/>
              <w:rPr>
                <w:ins w:id="4957" w:author="Sharifi, Hossein" w:date="2021-11-08T09:13:00Z"/>
                <w:rFonts w:asciiTheme="majorBidi" w:hAnsiTheme="majorBidi" w:cstheme="majorBidi"/>
              </w:rPr>
            </w:pPr>
            <w:ins w:id="4958" w:author="Sharifi, Hossein" w:date="2021-11-08T09:13:00Z">
              <w:r w:rsidRPr="00B95524">
                <w:rPr>
                  <w:rFonts w:asciiTheme="majorBidi" w:hAnsiTheme="majorBidi" w:cstheme="majorBidi"/>
                </w:rPr>
                <w:t xml:space="preserve">Study </w:t>
              </w:r>
            </w:ins>
          </w:p>
        </w:tc>
        <w:tc>
          <w:tcPr>
            <w:tcW w:w="616" w:type="dxa"/>
            <w:vAlign w:val="center"/>
          </w:tcPr>
          <w:p w14:paraId="677161E6" w14:textId="77777777" w:rsidR="0008017D" w:rsidRPr="00B95524" w:rsidRDefault="0008017D" w:rsidP="0085499C">
            <w:pPr>
              <w:jc w:val="center"/>
              <w:rPr>
                <w:ins w:id="4959" w:author="Sharifi, Hossein" w:date="2021-11-08T09:13:00Z"/>
                <w:rFonts w:asciiTheme="majorBidi" w:hAnsiTheme="majorBidi" w:cstheme="majorBidi"/>
              </w:rPr>
            </w:pPr>
            <w:ins w:id="4960" w:author="Sharifi, Hossein" w:date="2021-11-08T09:13:00Z">
              <w:r w:rsidRPr="00B95524">
                <w:rPr>
                  <w:rFonts w:asciiTheme="majorBidi" w:hAnsiTheme="majorBidi" w:cstheme="majorBidi"/>
                </w:rPr>
                <w:t>Year</w:t>
              </w:r>
            </w:ins>
          </w:p>
        </w:tc>
        <w:tc>
          <w:tcPr>
            <w:tcW w:w="516" w:type="dxa"/>
            <w:tcBorders>
              <w:right w:val="double" w:sz="4" w:space="0" w:color="auto"/>
            </w:tcBorders>
            <w:vAlign w:val="center"/>
          </w:tcPr>
          <w:p w14:paraId="03C58FAC" w14:textId="77777777" w:rsidR="0008017D" w:rsidRPr="00B95524" w:rsidRDefault="0008017D" w:rsidP="0085499C">
            <w:pPr>
              <w:jc w:val="center"/>
              <w:rPr>
                <w:ins w:id="4961" w:author="Sharifi, Hossein" w:date="2021-11-08T09:13:00Z"/>
                <w:rFonts w:asciiTheme="majorBidi" w:hAnsiTheme="majorBidi" w:cstheme="majorBidi"/>
              </w:rPr>
            </w:pPr>
            <w:ins w:id="4962" w:author="Sharifi, Hossein" w:date="2021-11-08T09:13:00Z">
              <w:r w:rsidRPr="00B95524">
                <w:rPr>
                  <w:rFonts w:asciiTheme="majorBidi" w:hAnsiTheme="majorBidi" w:cstheme="majorBidi"/>
                </w:rPr>
                <w:t>n</w:t>
              </w:r>
            </w:ins>
          </w:p>
        </w:tc>
        <w:tc>
          <w:tcPr>
            <w:tcW w:w="1285" w:type="dxa"/>
            <w:tcBorders>
              <w:left w:val="double" w:sz="4" w:space="0" w:color="auto"/>
            </w:tcBorders>
            <w:vAlign w:val="center"/>
          </w:tcPr>
          <w:p w14:paraId="4D25682A" w14:textId="77777777" w:rsidR="0008017D" w:rsidRPr="00B95524" w:rsidRDefault="0008017D" w:rsidP="0085499C">
            <w:pPr>
              <w:jc w:val="center"/>
              <w:rPr>
                <w:ins w:id="4963" w:author="Sharifi, Hossein" w:date="2021-11-08T09:13:00Z"/>
                <w:rFonts w:asciiTheme="majorBidi" w:hAnsiTheme="majorBidi" w:cstheme="majorBidi"/>
              </w:rPr>
            </w:pPr>
            <w:ins w:id="4964" w:author="Sharifi, Hossein" w:date="2021-11-08T09:13:00Z">
              <w:r w:rsidRPr="00B95524">
                <w:rPr>
                  <w:rFonts w:asciiTheme="majorBidi" w:hAnsiTheme="majorBidi" w:cstheme="majorBidi"/>
                </w:rPr>
                <w:t xml:space="preserve">Study </w:t>
              </w:r>
            </w:ins>
          </w:p>
        </w:tc>
        <w:tc>
          <w:tcPr>
            <w:tcW w:w="616" w:type="dxa"/>
            <w:vAlign w:val="center"/>
          </w:tcPr>
          <w:p w14:paraId="2F19F351" w14:textId="77777777" w:rsidR="0008017D" w:rsidRPr="00B95524" w:rsidRDefault="0008017D" w:rsidP="0085499C">
            <w:pPr>
              <w:jc w:val="center"/>
              <w:rPr>
                <w:ins w:id="4965" w:author="Sharifi, Hossein" w:date="2021-11-08T09:13:00Z"/>
                <w:rFonts w:asciiTheme="majorBidi" w:hAnsiTheme="majorBidi" w:cstheme="majorBidi"/>
              </w:rPr>
            </w:pPr>
            <w:ins w:id="4966" w:author="Sharifi, Hossein" w:date="2021-11-08T09:13:00Z">
              <w:r w:rsidRPr="00B95524">
                <w:rPr>
                  <w:rFonts w:asciiTheme="majorBidi" w:hAnsiTheme="majorBidi" w:cstheme="majorBidi"/>
                </w:rPr>
                <w:t>Year</w:t>
              </w:r>
            </w:ins>
          </w:p>
        </w:tc>
        <w:tc>
          <w:tcPr>
            <w:tcW w:w="520" w:type="dxa"/>
            <w:vAlign w:val="center"/>
          </w:tcPr>
          <w:p w14:paraId="11983F06" w14:textId="77777777" w:rsidR="0008017D" w:rsidRPr="00B95524" w:rsidRDefault="0008017D" w:rsidP="0085499C">
            <w:pPr>
              <w:jc w:val="center"/>
              <w:rPr>
                <w:ins w:id="4967" w:author="Sharifi, Hossein" w:date="2021-11-08T09:13:00Z"/>
                <w:rFonts w:asciiTheme="majorBidi" w:hAnsiTheme="majorBidi" w:cstheme="majorBidi"/>
              </w:rPr>
            </w:pPr>
            <w:ins w:id="4968" w:author="Sharifi, Hossein" w:date="2021-11-08T09:13:00Z">
              <w:r w:rsidRPr="00B95524">
                <w:rPr>
                  <w:rFonts w:asciiTheme="majorBidi" w:hAnsiTheme="majorBidi" w:cstheme="majorBidi"/>
                </w:rPr>
                <w:t>n</w:t>
              </w:r>
            </w:ins>
          </w:p>
        </w:tc>
      </w:tr>
      <w:tr w:rsidR="0008017D" w:rsidRPr="00B95524" w14:paraId="1CE86040" w14:textId="77777777" w:rsidTr="0085499C">
        <w:trPr>
          <w:jc w:val="center"/>
          <w:ins w:id="4969" w:author="Sharifi, Hossein" w:date="2021-11-08T09:13:00Z"/>
        </w:trPr>
        <w:tc>
          <w:tcPr>
            <w:tcW w:w="1269" w:type="dxa"/>
            <w:vAlign w:val="center"/>
          </w:tcPr>
          <w:p w14:paraId="2C4365EB" w14:textId="025D8BEA" w:rsidR="0008017D" w:rsidRPr="00EC3C8F" w:rsidRDefault="0008017D" w:rsidP="0085499C">
            <w:pPr>
              <w:jc w:val="center"/>
              <w:rPr>
                <w:ins w:id="4970" w:author="Sharifi, Hossein" w:date="2021-11-08T09:13:00Z"/>
                <w:rFonts w:asciiTheme="majorBidi" w:hAnsiTheme="majorBidi" w:cstheme="majorBidi"/>
                <w:lang w:val="fr-FR"/>
              </w:rPr>
            </w:pPr>
            <w:ins w:id="4971" w:author="Sharifi, Hossein" w:date="2021-11-08T09:13:00Z">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497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2020)</w:t>
            </w:r>
            <w:ins w:id="4973" w:author="Sharifi, Hossein" w:date="2021-11-08T09:13:00Z">
              <w:r w:rsidRPr="00B95524">
                <w:rPr>
                  <w:rFonts w:asciiTheme="majorBidi" w:hAnsiTheme="majorBidi" w:cstheme="majorBidi"/>
                </w:rPr>
                <w:fldChar w:fldCharType="end"/>
              </w:r>
            </w:ins>
          </w:p>
        </w:tc>
        <w:tc>
          <w:tcPr>
            <w:tcW w:w="616" w:type="dxa"/>
            <w:vAlign w:val="center"/>
          </w:tcPr>
          <w:p w14:paraId="30A9C2BC" w14:textId="77777777" w:rsidR="0008017D" w:rsidRPr="00B95524" w:rsidRDefault="0008017D" w:rsidP="0085499C">
            <w:pPr>
              <w:jc w:val="center"/>
              <w:rPr>
                <w:ins w:id="4974" w:author="Sharifi, Hossein" w:date="2021-11-08T09:13:00Z"/>
                <w:rFonts w:asciiTheme="majorBidi" w:hAnsiTheme="majorBidi" w:cstheme="majorBidi"/>
              </w:rPr>
            </w:pPr>
            <w:ins w:id="4975" w:author="Sharifi, Hossein" w:date="2021-11-08T09:13:00Z">
              <w:r w:rsidRPr="00B95524">
                <w:rPr>
                  <w:rFonts w:asciiTheme="majorBidi" w:hAnsiTheme="majorBidi" w:cstheme="majorBidi"/>
                </w:rPr>
                <w:t>2020</w:t>
              </w:r>
            </w:ins>
          </w:p>
        </w:tc>
        <w:tc>
          <w:tcPr>
            <w:tcW w:w="416" w:type="dxa"/>
            <w:tcBorders>
              <w:right w:val="double" w:sz="4" w:space="0" w:color="auto"/>
            </w:tcBorders>
            <w:vAlign w:val="center"/>
          </w:tcPr>
          <w:p w14:paraId="7BA08261" w14:textId="77777777" w:rsidR="0008017D" w:rsidRPr="00B95524" w:rsidRDefault="0008017D" w:rsidP="0085499C">
            <w:pPr>
              <w:jc w:val="center"/>
              <w:rPr>
                <w:ins w:id="4976" w:author="Sharifi, Hossein" w:date="2021-11-08T09:13:00Z"/>
                <w:rFonts w:asciiTheme="majorBidi" w:hAnsiTheme="majorBidi" w:cstheme="majorBidi"/>
              </w:rPr>
            </w:pPr>
            <w:ins w:id="4977" w:author="Sharifi, Hossein" w:date="2021-11-08T09:13:00Z">
              <w:r w:rsidRPr="00B95524">
                <w:rPr>
                  <w:rFonts w:asciiTheme="majorBidi" w:hAnsiTheme="majorBidi" w:cstheme="majorBidi"/>
                </w:rPr>
                <w:t>30</w:t>
              </w:r>
            </w:ins>
          </w:p>
        </w:tc>
        <w:tc>
          <w:tcPr>
            <w:tcW w:w="1329" w:type="dxa"/>
            <w:tcBorders>
              <w:left w:val="double" w:sz="4" w:space="0" w:color="auto"/>
            </w:tcBorders>
            <w:vAlign w:val="center"/>
          </w:tcPr>
          <w:p w14:paraId="57B6CC81" w14:textId="23AA5402" w:rsidR="0008017D" w:rsidRPr="00B148D0" w:rsidRDefault="0008017D" w:rsidP="0085499C">
            <w:pPr>
              <w:jc w:val="center"/>
              <w:rPr>
                <w:ins w:id="4978" w:author="Sharifi, Hossein" w:date="2021-11-08T09:13:00Z"/>
                <w:rFonts w:asciiTheme="majorBidi" w:hAnsiTheme="majorBidi" w:cstheme="majorBidi"/>
                <w:lang w:val="fr-FR"/>
              </w:rPr>
            </w:pPr>
            <w:ins w:id="4979" w:author="Sharifi, Hossein" w:date="2021-11-08T09:13:00Z">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498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2020)</w:t>
            </w:r>
            <w:ins w:id="4981" w:author="Sharifi, Hossein" w:date="2021-11-08T09:13:00Z">
              <w:r w:rsidRPr="00B95524">
                <w:rPr>
                  <w:rFonts w:asciiTheme="majorBidi" w:hAnsiTheme="majorBidi" w:cstheme="majorBidi"/>
                </w:rPr>
                <w:fldChar w:fldCharType="end"/>
              </w:r>
            </w:ins>
          </w:p>
        </w:tc>
        <w:tc>
          <w:tcPr>
            <w:tcW w:w="616" w:type="dxa"/>
            <w:vAlign w:val="center"/>
          </w:tcPr>
          <w:p w14:paraId="1AD06814" w14:textId="77777777" w:rsidR="0008017D" w:rsidRPr="00B95524" w:rsidRDefault="0008017D" w:rsidP="0085499C">
            <w:pPr>
              <w:jc w:val="center"/>
              <w:rPr>
                <w:ins w:id="4982" w:author="Sharifi, Hossein" w:date="2021-11-08T09:13:00Z"/>
                <w:rFonts w:asciiTheme="majorBidi" w:hAnsiTheme="majorBidi" w:cstheme="majorBidi"/>
              </w:rPr>
            </w:pPr>
            <w:ins w:id="4983"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48357A5E" w14:textId="77777777" w:rsidR="0008017D" w:rsidRPr="00B95524" w:rsidRDefault="0008017D" w:rsidP="0085499C">
            <w:pPr>
              <w:jc w:val="center"/>
              <w:rPr>
                <w:ins w:id="4984" w:author="Sharifi, Hossein" w:date="2021-11-08T09:13:00Z"/>
                <w:rFonts w:asciiTheme="majorBidi" w:hAnsiTheme="majorBidi" w:cstheme="majorBidi"/>
              </w:rPr>
            </w:pPr>
            <w:ins w:id="4985" w:author="Sharifi, Hossein" w:date="2021-11-08T09:13:00Z">
              <w:r w:rsidRPr="00B95524">
                <w:rPr>
                  <w:rFonts w:asciiTheme="majorBidi" w:hAnsiTheme="majorBidi" w:cstheme="majorBidi"/>
                </w:rPr>
                <w:t>191</w:t>
              </w:r>
            </w:ins>
          </w:p>
        </w:tc>
        <w:tc>
          <w:tcPr>
            <w:tcW w:w="1452" w:type="dxa"/>
            <w:tcBorders>
              <w:left w:val="double" w:sz="4" w:space="0" w:color="auto"/>
            </w:tcBorders>
            <w:vAlign w:val="center"/>
          </w:tcPr>
          <w:p w14:paraId="46A43D58" w14:textId="2CACF228" w:rsidR="0008017D" w:rsidRPr="00B148D0" w:rsidRDefault="0008017D" w:rsidP="0085499C">
            <w:pPr>
              <w:jc w:val="center"/>
              <w:rPr>
                <w:ins w:id="4986" w:author="Sharifi, Hossein" w:date="2021-11-08T09:13:00Z"/>
                <w:rFonts w:asciiTheme="majorBidi" w:hAnsiTheme="majorBidi" w:cstheme="majorBidi"/>
                <w:lang w:val="fr-FR"/>
              </w:rPr>
            </w:pPr>
            <w:ins w:id="4987" w:author="Sharifi, Hossein" w:date="2021-11-08T09:13:00Z">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498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(Liu et al., 2020)</w:t>
            </w:r>
            <w:ins w:id="4989" w:author="Sharifi, Hossein" w:date="2021-11-08T09:13:00Z">
              <w:r w:rsidRPr="00B95524">
                <w:rPr>
                  <w:rFonts w:asciiTheme="majorBidi" w:hAnsiTheme="majorBidi" w:cstheme="majorBidi"/>
                </w:rPr>
                <w:fldChar w:fldCharType="end"/>
              </w:r>
            </w:ins>
          </w:p>
        </w:tc>
        <w:tc>
          <w:tcPr>
            <w:tcW w:w="616" w:type="dxa"/>
            <w:vAlign w:val="center"/>
          </w:tcPr>
          <w:p w14:paraId="25D2209A" w14:textId="77777777" w:rsidR="0008017D" w:rsidRPr="00B95524" w:rsidRDefault="0008017D" w:rsidP="0085499C">
            <w:pPr>
              <w:jc w:val="center"/>
              <w:rPr>
                <w:ins w:id="4990" w:author="Sharifi, Hossein" w:date="2021-11-08T09:13:00Z"/>
                <w:rFonts w:asciiTheme="majorBidi" w:hAnsiTheme="majorBidi" w:cstheme="majorBidi"/>
              </w:rPr>
            </w:pPr>
            <w:ins w:id="4991"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0939804D" w14:textId="77777777" w:rsidR="0008017D" w:rsidRPr="00B95524" w:rsidRDefault="0008017D" w:rsidP="0085499C">
            <w:pPr>
              <w:jc w:val="center"/>
              <w:rPr>
                <w:ins w:id="4992" w:author="Sharifi, Hossein" w:date="2021-11-08T09:13:00Z"/>
                <w:rFonts w:asciiTheme="majorBidi" w:hAnsiTheme="majorBidi" w:cstheme="majorBidi"/>
              </w:rPr>
            </w:pPr>
            <w:ins w:id="4993" w:author="Sharifi, Hossein" w:date="2021-11-08T09:13:00Z">
              <w:r w:rsidRPr="00B95524">
                <w:rPr>
                  <w:rFonts w:asciiTheme="majorBidi" w:hAnsiTheme="majorBidi" w:cstheme="majorBidi"/>
                </w:rPr>
                <w:t>104</w:t>
              </w:r>
            </w:ins>
          </w:p>
        </w:tc>
        <w:tc>
          <w:tcPr>
            <w:tcW w:w="1285" w:type="dxa"/>
            <w:tcBorders>
              <w:left w:val="double" w:sz="4" w:space="0" w:color="auto"/>
            </w:tcBorders>
          </w:tcPr>
          <w:p w14:paraId="7DFBC0F7" w14:textId="6977629A" w:rsidR="0008017D" w:rsidRPr="00B148D0" w:rsidRDefault="0008017D" w:rsidP="0085499C">
            <w:pPr>
              <w:jc w:val="center"/>
              <w:rPr>
                <w:ins w:id="4994" w:author="Sharifi, Hossein" w:date="2021-11-08T09:13:00Z"/>
                <w:rFonts w:asciiTheme="majorBidi" w:hAnsiTheme="majorBidi" w:cstheme="majorBidi"/>
                <w:lang w:val="fr-FR"/>
              </w:rPr>
            </w:pPr>
            <w:ins w:id="4995" w:author="Sharifi, Hossein" w:date="2021-11-08T09:13:00Z">
              <w:r w:rsidRPr="00B148D0">
                <w:rPr>
                  <w:rFonts w:asciiTheme="majorBidi" w:hAnsiTheme="majorBidi" w:cstheme="majorBidi"/>
                  <w:lang w:val="fr-FR"/>
                </w:rPr>
                <w:t xml:space="preserve">Malahfji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499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(Malahfji et al., 2020)</w:t>
            </w:r>
            <w:ins w:id="4997" w:author="Sharifi, Hossein" w:date="2021-11-08T09:13:00Z">
              <w:r w:rsidRPr="00B95524">
                <w:rPr>
                  <w:rFonts w:asciiTheme="majorBidi" w:hAnsiTheme="majorBidi" w:cstheme="majorBidi"/>
                </w:rPr>
                <w:fldChar w:fldCharType="end"/>
              </w:r>
            </w:ins>
          </w:p>
        </w:tc>
        <w:tc>
          <w:tcPr>
            <w:tcW w:w="616" w:type="dxa"/>
          </w:tcPr>
          <w:p w14:paraId="3E26D05F" w14:textId="77777777" w:rsidR="0008017D" w:rsidRPr="00B95524" w:rsidRDefault="0008017D" w:rsidP="0085499C">
            <w:pPr>
              <w:jc w:val="center"/>
              <w:rPr>
                <w:ins w:id="4998" w:author="Sharifi, Hossein" w:date="2021-11-08T09:13:00Z"/>
                <w:rFonts w:asciiTheme="majorBidi" w:hAnsiTheme="majorBidi" w:cstheme="majorBidi"/>
              </w:rPr>
            </w:pPr>
            <w:ins w:id="4999" w:author="Sharifi, Hossein" w:date="2021-11-08T09:13:00Z">
              <w:r w:rsidRPr="00B95524">
                <w:rPr>
                  <w:rFonts w:asciiTheme="majorBidi" w:hAnsiTheme="majorBidi" w:cstheme="majorBidi"/>
                </w:rPr>
                <w:t>2021</w:t>
              </w:r>
            </w:ins>
          </w:p>
        </w:tc>
        <w:tc>
          <w:tcPr>
            <w:tcW w:w="520" w:type="dxa"/>
          </w:tcPr>
          <w:p w14:paraId="7214A41A" w14:textId="77777777" w:rsidR="0008017D" w:rsidRPr="00B95524" w:rsidRDefault="0008017D" w:rsidP="0085499C">
            <w:pPr>
              <w:jc w:val="center"/>
              <w:rPr>
                <w:ins w:id="5000" w:author="Sharifi, Hossein" w:date="2021-11-08T09:13:00Z"/>
                <w:rFonts w:asciiTheme="majorBidi" w:hAnsiTheme="majorBidi" w:cstheme="majorBidi"/>
              </w:rPr>
            </w:pPr>
            <w:ins w:id="5001" w:author="Sharifi, Hossein" w:date="2021-11-08T09:13:00Z">
              <w:r w:rsidRPr="00B95524">
                <w:rPr>
                  <w:rFonts w:asciiTheme="majorBidi" w:hAnsiTheme="majorBidi" w:cstheme="majorBidi"/>
                </w:rPr>
                <w:t>392</w:t>
              </w:r>
            </w:ins>
          </w:p>
        </w:tc>
      </w:tr>
      <w:tr w:rsidR="0008017D" w:rsidRPr="00B95524" w14:paraId="52BC055A" w14:textId="77777777" w:rsidTr="0085499C">
        <w:trPr>
          <w:jc w:val="center"/>
          <w:ins w:id="5002" w:author="Sharifi, Hossein" w:date="2021-11-08T09:13:00Z"/>
        </w:trPr>
        <w:tc>
          <w:tcPr>
            <w:tcW w:w="1269" w:type="dxa"/>
            <w:vAlign w:val="center"/>
          </w:tcPr>
          <w:p w14:paraId="19C132D2" w14:textId="70A60A9E" w:rsidR="0008017D" w:rsidRPr="00B95524" w:rsidRDefault="0008017D" w:rsidP="0085499C">
            <w:pPr>
              <w:jc w:val="center"/>
              <w:rPr>
                <w:ins w:id="5003" w:author="Sharifi, Hossein" w:date="2021-11-08T09:13:00Z"/>
                <w:rFonts w:asciiTheme="majorBidi" w:hAnsiTheme="majorBidi" w:cstheme="majorBidi"/>
              </w:rPr>
            </w:pPr>
            <w:ins w:id="5004" w:author="Sharifi, Hossein" w:date="2021-11-08T09:13:00Z">
              <w:r w:rsidRPr="00B95524">
                <w:rPr>
                  <w:rFonts w:asciiTheme="majorBidi" w:hAnsiTheme="majorBidi" w:cstheme="majorBidi"/>
                </w:rPr>
                <w:t xml:space="preserve">Spath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0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(Spath et al., 2019)</w:t>
            </w:r>
            <w:ins w:id="5006" w:author="Sharifi, Hossein" w:date="2021-11-08T09:13:00Z">
              <w:r w:rsidRPr="00B95524">
                <w:rPr>
                  <w:rFonts w:asciiTheme="majorBidi" w:hAnsiTheme="majorBidi" w:cstheme="majorBidi"/>
                </w:rPr>
                <w:fldChar w:fldCharType="end"/>
              </w:r>
            </w:ins>
          </w:p>
        </w:tc>
        <w:tc>
          <w:tcPr>
            <w:tcW w:w="616" w:type="dxa"/>
            <w:vAlign w:val="center"/>
          </w:tcPr>
          <w:p w14:paraId="23C76547" w14:textId="77777777" w:rsidR="0008017D" w:rsidRPr="00B95524" w:rsidRDefault="0008017D" w:rsidP="0085499C">
            <w:pPr>
              <w:jc w:val="center"/>
              <w:rPr>
                <w:ins w:id="5007" w:author="Sharifi, Hossein" w:date="2021-11-08T09:13:00Z"/>
                <w:rFonts w:asciiTheme="majorBidi" w:hAnsiTheme="majorBidi" w:cstheme="majorBidi"/>
              </w:rPr>
            </w:pPr>
            <w:ins w:id="5008" w:author="Sharifi, Hossein" w:date="2021-11-08T09:13:00Z">
              <w:r w:rsidRPr="00B95524">
                <w:rPr>
                  <w:rFonts w:asciiTheme="majorBidi" w:hAnsiTheme="majorBidi" w:cstheme="majorBidi"/>
                </w:rPr>
                <w:t>2019</w:t>
              </w:r>
            </w:ins>
          </w:p>
        </w:tc>
        <w:tc>
          <w:tcPr>
            <w:tcW w:w="416" w:type="dxa"/>
            <w:tcBorders>
              <w:right w:val="double" w:sz="4" w:space="0" w:color="auto"/>
            </w:tcBorders>
            <w:vAlign w:val="center"/>
          </w:tcPr>
          <w:p w14:paraId="3385171B" w14:textId="77777777" w:rsidR="0008017D" w:rsidRPr="00B95524" w:rsidRDefault="0008017D" w:rsidP="0085499C">
            <w:pPr>
              <w:jc w:val="center"/>
              <w:rPr>
                <w:ins w:id="5009" w:author="Sharifi, Hossein" w:date="2021-11-08T09:13:00Z"/>
                <w:rFonts w:asciiTheme="majorBidi" w:hAnsiTheme="majorBidi" w:cstheme="majorBidi"/>
              </w:rPr>
            </w:pPr>
            <w:ins w:id="5010" w:author="Sharifi, Hossein" w:date="2021-11-08T09:13:00Z">
              <w:r w:rsidRPr="00B95524">
                <w:rPr>
                  <w:rFonts w:asciiTheme="majorBidi" w:hAnsiTheme="majorBidi" w:cstheme="majorBidi"/>
                </w:rPr>
                <w:t>41</w:t>
              </w:r>
            </w:ins>
          </w:p>
        </w:tc>
        <w:tc>
          <w:tcPr>
            <w:tcW w:w="1329" w:type="dxa"/>
            <w:tcBorders>
              <w:left w:val="double" w:sz="4" w:space="0" w:color="auto"/>
            </w:tcBorders>
            <w:vAlign w:val="center"/>
          </w:tcPr>
          <w:p w14:paraId="13D43722" w14:textId="68D2E98E" w:rsidR="0008017D" w:rsidRPr="00B148D0" w:rsidRDefault="0008017D" w:rsidP="0085499C">
            <w:pPr>
              <w:jc w:val="center"/>
              <w:rPr>
                <w:ins w:id="5011" w:author="Sharifi, Hossein" w:date="2021-11-08T09:13:00Z"/>
                <w:rFonts w:asciiTheme="majorBidi" w:hAnsiTheme="majorBidi" w:cstheme="majorBidi"/>
                <w:lang w:val="fr-FR"/>
              </w:rPr>
            </w:pPr>
            <w:ins w:id="5012" w:author="Sharifi, Hossein" w:date="2021-11-08T09:13:00Z">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1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(Everett et al., 2020)</w:t>
            </w:r>
            <w:ins w:id="5014" w:author="Sharifi, Hossein" w:date="2021-11-08T09:13:00Z">
              <w:r w:rsidRPr="00B95524">
                <w:rPr>
                  <w:rFonts w:asciiTheme="majorBidi" w:hAnsiTheme="majorBidi" w:cstheme="majorBidi"/>
                </w:rPr>
                <w:fldChar w:fldCharType="end"/>
              </w:r>
            </w:ins>
          </w:p>
        </w:tc>
        <w:tc>
          <w:tcPr>
            <w:tcW w:w="616" w:type="dxa"/>
            <w:vAlign w:val="center"/>
          </w:tcPr>
          <w:p w14:paraId="4F53E266" w14:textId="77777777" w:rsidR="0008017D" w:rsidRPr="00B95524" w:rsidRDefault="0008017D" w:rsidP="0085499C">
            <w:pPr>
              <w:jc w:val="center"/>
              <w:rPr>
                <w:ins w:id="5015" w:author="Sharifi, Hossein" w:date="2021-11-08T09:13:00Z"/>
                <w:rFonts w:asciiTheme="majorBidi" w:hAnsiTheme="majorBidi" w:cstheme="majorBidi"/>
              </w:rPr>
            </w:pPr>
            <w:ins w:id="5016" w:author="Sharifi, Hossein" w:date="2021-11-08T09:13:00Z">
              <w:r w:rsidRPr="00B95524">
                <w:rPr>
                  <w:rFonts w:asciiTheme="majorBidi" w:hAnsiTheme="majorBidi" w:cstheme="majorBidi"/>
                </w:rPr>
                <w:t>2020</w:t>
              </w:r>
            </w:ins>
          </w:p>
        </w:tc>
        <w:tc>
          <w:tcPr>
            <w:tcW w:w="516" w:type="dxa"/>
            <w:tcBorders>
              <w:right w:val="double" w:sz="4" w:space="0" w:color="auto"/>
            </w:tcBorders>
            <w:vAlign w:val="center"/>
          </w:tcPr>
          <w:p w14:paraId="60215518" w14:textId="77777777" w:rsidR="0008017D" w:rsidRPr="00B95524" w:rsidRDefault="0008017D" w:rsidP="0085499C">
            <w:pPr>
              <w:jc w:val="center"/>
              <w:rPr>
                <w:ins w:id="5017" w:author="Sharifi, Hossein" w:date="2021-11-08T09:13:00Z"/>
                <w:rFonts w:asciiTheme="majorBidi" w:hAnsiTheme="majorBidi" w:cstheme="majorBidi"/>
              </w:rPr>
            </w:pPr>
            <w:ins w:id="5018" w:author="Sharifi, Hossein" w:date="2021-11-08T09:13:00Z">
              <w:r w:rsidRPr="00B95524">
                <w:rPr>
                  <w:rFonts w:asciiTheme="majorBidi" w:hAnsiTheme="majorBidi" w:cstheme="majorBidi"/>
                </w:rPr>
                <w:t>440</w:t>
              </w:r>
            </w:ins>
          </w:p>
        </w:tc>
        <w:tc>
          <w:tcPr>
            <w:tcW w:w="1452" w:type="dxa"/>
            <w:tcBorders>
              <w:left w:val="double" w:sz="4" w:space="0" w:color="auto"/>
            </w:tcBorders>
            <w:vAlign w:val="center"/>
          </w:tcPr>
          <w:p w14:paraId="79CA6516" w14:textId="5BF4130B" w:rsidR="0008017D" w:rsidRPr="00B148D0" w:rsidRDefault="0008017D" w:rsidP="0085499C">
            <w:pPr>
              <w:jc w:val="center"/>
              <w:rPr>
                <w:ins w:id="5019" w:author="Sharifi, Hossein" w:date="2021-11-08T09:13:00Z"/>
                <w:rFonts w:asciiTheme="majorBidi" w:hAnsiTheme="majorBidi" w:cstheme="majorBidi"/>
                <w:lang w:val="fr-FR"/>
              </w:rPr>
            </w:pPr>
            <w:ins w:id="5020" w:author="Sharifi, Hossein" w:date="2021-11-08T09:13:00Z">
              <w:r w:rsidRPr="00B148D0">
                <w:rPr>
                  <w:rFonts w:asciiTheme="majorBidi" w:hAnsiTheme="majorBidi" w:cstheme="majorBidi"/>
                  <w:lang w:val="fr-FR"/>
                </w:rPr>
                <w:t xml:space="preserve">Seldrum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21"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5022" w:author="Sharifi, Hossein" w:date="2021-11-08T09:13:00Z">
              <w:r w:rsidRPr="00B95524">
                <w:rPr>
                  <w:rFonts w:asciiTheme="majorBidi" w:hAnsiTheme="majorBidi" w:cstheme="majorBidi"/>
                </w:rPr>
                <w:fldChar w:fldCharType="end"/>
              </w:r>
            </w:ins>
          </w:p>
        </w:tc>
        <w:tc>
          <w:tcPr>
            <w:tcW w:w="616" w:type="dxa"/>
            <w:vAlign w:val="center"/>
          </w:tcPr>
          <w:p w14:paraId="6495085B" w14:textId="77777777" w:rsidR="0008017D" w:rsidRPr="00B95524" w:rsidRDefault="0008017D" w:rsidP="0085499C">
            <w:pPr>
              <w:jc w:val="center"/>
              <w:rPr>
                <w:ins w:id="5023" w:author="Sharifi, Hossein" w:date="2021-11-08T09:13:00Z"/>
                <w:rFonts w:asciiTheme="majorBidi" w:hAnsiTheme="majorBidi" w:cstheme="majorBidi"/>
              </w:rPr>
            </w:pPr>
            <w:ins w:id="5024"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446E8591" w14:textId="77777777" w:rsidR="0008017D" w:rsidRPr="00B95524" w:rsidRDefault="0008017D" w:rsidP="0085499C">
            <w:pPr>
              <w:jc w:val="center"/>
              <w:rPr>
                <w:ins w:id="5025" w:author="Sharifi, Hossein" w:date="2021-11-08T09:13:00Z"/>
                <w:rFonts w:asciiTheme="majorBidi" w:hAnsiTheme="majorBidi" w:cstheme="majorBidi"/>
              </w:rPr>
            </w:pPr>
            <w:ins w:id="5026" w:author="Sharifi, Hossein" w:date="2021-11-08T09:13:00Z">
              <w:r w:rsidRPr="00B95524">
                <w:rPr>
                  <w:rFonts w:asciiTheme="majorBidi" w:hAnsiTheme="majorBidi" w:cstheme="majorBidi"/>
                </w:rPr>
                <w:t>59</w:t>
              </w:r>
            </w:ins>
          </w:p>
        </w:tc>
        <w:tc>
          <w:tcPr>
            <w:tcW w:w="1285" w:type="dxa"/>
            <w:tcBorders>
              <w:left w:val="double" w:sz="4" w:space="0" w:color="auto"/>
            </w:tcBorders>
          </w:tcPr>
          <w:p w14:paraId="5F06E4D7" w14:textId="19CFBBB9" w:rsidR="0008017D" w:rsidRPr="00B148D0" w:rsidRDefault="0008017D" w:rsidP="0085499C">
            <w:pPr>
              <w:jc w:val="center"/>
              <w:rPr>
                <w:ins w:id="5027" w:author="Sharifi, Hossein" w:date="2021-11-08T09:13:00Z"/>
                <w:rFonts w:asciiTheme="majorBidi" w:hAnsiTheme="majorBidi" w:cstheme="majorBidi"/>
                <w:lang w:val="fr-FR"/>
              </w:rPr>
            </w:pPr>
            <w:ins w:id="5028" w:author="Sharifi, Hossein" w:date="2021-11-08T09:13:00Z">
              <w:r w:rsidRPr="00B148D0">
                <w:rPr>
                  <w:rFonts w:asciiTheme="majorBidi" w:hAnsiTheme="majorBidi" w:cstheme="majorBidi"/>
                  <w:lang w:val="fr-FR"/>
                </w:rPr>
                <w:t xml:space="preserve">Seldrum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2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5030" w:author="Sharifi, Hossein" w:date="2021-11-08T09:13:00Z">
              <w:r w:rsidRPr="00B95524">
                <w:rPr>
                  <w:rFonts w:asciiTheme="majorBidi" w:hAnsiTheme="majorBidi" w:cstheme="majorBidi"/>
                </w:rPr>
                <w:fldChar w:fldCharType="end"/>
              </w:r>
            </w:ins>
          </w:p>
        </w:tc>
        <w:tc>
          <w:tcPr>
            <w:tcW w:w="616" w:type="dxa"/>
          </w:tcPr>
          <w:p w14:paraId="2685EBCA" w14:textId="77777777" w:rsidR="0008017D" w:rsidRPr="00B95524" w:rsidRDefault="0008017D" w:rsidP="0085499C">
            <w:pPr>
              <w:jc w:val="center"/>
              <w:rPr>
                <w:ins w:id="5031" w:author="Sharifi, Hossein" w:date="2021-11-08T09:13:00Z"/>
                <w:rFonts w:asciiTheme="majorBidi" w:hAnsiTheme="majorBidi" w:cstheme="majorBidi"/>
              </w:rPr>
            </w:pPr>
            <w:ins w:id="5032" w:author="Sharifi, Hossein" w:date="2021-11-08T09:13:00Z">
              <w:r w:rsidRPr="00B95524">
                <w:rPr>
                  <w:rFonts w:asciiTheme="majorBidi" w:hAnsiTheme="majorBidi" w:cstheme="majorBidi"/>
                </w:rPr>
                <w:t>2019</w:t>
              </w:r>
            </w:ins>
          </w:p>
        </w:tc>
        <w:tc>
          <w:tcPr>
            <w:tcW w:w="520" w:type="dxa"/>
          </w:tcPr>
          <w:p w14:paraId="7AB37C7F" w14:textId="77777777" w:rsidR="0008017D" w:rsidRPr="00B95524" w:rsidRDefault="0008017D" w:rsidP="0085499C">
            <w:pPr>
              <w:jc w:val="center"/>
              <w:rPr>
                <w:ins w:id="5033" w:author="Sharifi, Hossein" w:date="2021-11-08T09:13:00Z"/>
                <w:rFonts w:asciiTheme="majorBidi" w:hAnsiTheme="majorBidi" w:cstheme="majorBidi"/>
              </w:rPr>
            </w:pPr>
            <w:ins w:id="5034" w:author="Sharifi, Hossein" w:date="2021-11-08T09:13:00Z">
              <w:r w:rsidRPr="00B95524">
                <w:rPr>
                  <w:rFonts w:asciiTheme="majorBidi" w:hAnsiTheme="majorBidi" w:cstheme="majorBidi"/>
                </w:rPr>
                <w:t>29</w:t>
              </w:r>
            </w:ins>
          </w:p>
        </w:tc>
      </w:tr>
      <w:tr w:rsidR="0008017D" w:rsidRPr="00B95524" w14:paraId="25DE8D4C" w14:textId="77777777" w:rsidTr="0085499C">
        <w:trPr>
          <w:jc w:val="center"/>
          <w:ins w:id="5035" w:author="Sharifi, Hossein" w:date="2021-11-08T09:13:00Z"/>
        </w:trPr>
        <w:tc>
          <w:tcPr>
            <w:tcW w:w="1269" w:type="dxa"/>
            <w:vAlign w:val="center"/>
          </w:tcPr>
          <w:p w14:paraId="12263938" w14:textId="1A9038D4" w:rsidR="0008017D" w:rsidRPr="00B148D0" w:rsidRDefault="0008017D" w:rsidP="0085499C">
            <w:pPr>
              <w:jc w:val="center"/>
              <w:rPr>
                <w:ins w:id="5036" w:author="Sharifi, Hossein" w:date="2021-11-08T09:13:00Z"/>
                <w:rFonts w:asciiTheme="majorBidi" w:hAnsiTheme="majorBidi" w:cstheme="majorBidi"/>
                <w:lang w:val="fr-FR"/>
              </w:rPr>
            </w:pPr>
            <w:ins w:id="5037" w:author="Sharifi, Hossein" w:date="2021-11-08T09:13:00Z">
              <w:r w:rsidRPr="00B148D0">
                <w:rPr>
                  <w:rFonts w:asciiTheme="majorBidi" w:hAnsiTheme="majorBidi" w:cstheme="majorBidi"/>
                  <w:lang w:val="fr-FR"/>
                </w:rPr>
                <w:t xml:space="preserve">Seldrum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3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(Seldrum et al., 2019)</w:t>
            </w:r>
            <w:ins w:id="5039" w:author="Sharifi, Hossein" w:date="2021-11-08T09:13:00Z">
              <w:r w:rsidRPr="00B95524">
                <w:rPr>
                  <w:rFonts w:asciiTheme="majorBidi" w:hAnsiTheme="majorBidi" w:cstheme="majorBidi"/>
                </w:rPr>
                <w:fldChar w:fldCharType="end"/>
              </w:r>
            </w:ins>
          </w:p>
        </w:tc>
        <w:tc>
          <w:tcPr>
            <w:tcW w:w="616" w:type="dxa"/>
            <w:vAlign w:val="center"/>
          </w:tcPr>
          <w:p w14:paraId="5F6DE5EB" w14:textId="77777777" w:rsidR="0008017D" w:rsidRPr="00B95524" w:rsidRDefault="0008017D" w:rsidP="0085499C">
            <w:pPr>
              <w:jc w:val="center"/>
              <w:rPr>
                <w:ins w:id="5040" w:author="Sharifi, Hossein" w:date="2021-11-08T09:13:00Z"/>
                <w:rFonts w:asciiTheme="majorBidi" w:hAnsiTheme="majorBidi" w:cstheme="majorBidi"/>
              </w:rPr>
            </w:pPr>
            <w:ins w:id="5041" w:author="Sharifi, Hossein" w:date="2021-11-08T09:13:00Z">
              <w:r w:rsidRPr="00B95524">
                <w:rPr>
                  <w:rFonts w:asciiTheme="majorBidi" w:hAnsiTheme="majorBidi" w:cstheme="majorBidi"/>
                </w:rPr>
                <w:t>2019</w:t>
              </w:r>
            </w:ins>
          </w:p>
        </w:tc>
        <w:tc>
          <w:tcPr>
            <w:tcW w:w="416" w:type="dxa"/>
            <w:tcBorders>
              <w:right w:val="double" w:sz="4" w:space="0" w:color="auto"/>
            </w:tcBorders>
            <w:vAlign w:val="center"/>
          </w:tcPr>
          <w:p w14:paraId="161A5AA4" w14:textId="77777777" w:rsidR="0008017D" w:rsidRPr="00B95524" w:rsidRDefault="0008017D" w:rsidP="0085499C">
            <w:pPr>
              <w:jc w:val="center"/>
              <w:rPr>
                <w:ins w:id="5042" w:author="Sharifi, Hossein" w:date="2021-11-08T09:13:00Z"/>
                <w:rFonts w:asciiTheme="majorBidi" w:hAnsiTheme="majorBidi" w:cstheme="majorBidi"/>
              </w:rPr>
            </w:pPr>
            <w:ins w:id="5043" w:author="Sharifi, Hossein" w:date="2021-11-08T09:13:00Z">
              <w:r w:rsidRPr="00B95524">
                <w:rPr>
                  <w:rFonts w:asciiTheme="majorBidi" w:hAnsiTheme="majorBidi" w:cstheme="majorBidi"/>
                </w:rPr>
                <w:t>30</w:t>
              </w:r>
            </w:ins>
          </w:p>
        </w:tc>
        <w:tc>
          <w:tcPr>
            <w:tcW w:w="1329" w:type="dxa"/>
            <w:tcBorders>
              <w:left w:val="double" w:sz="4" w:space="0" w:color="auto"/>
            </w:tcBorders>
            <w:vAlign w:val="center"/>
          </w:tcPr>
          <w:p w14:paraId="0C13F922" w14:textId="4A3DD196" w:rsidR="0008017D" w:rsidRPr="00B95524" w:rsidRDefault="0008017D" w:rsidP="0085499C">
            <w:pPr>
              <w:jc w:val="center"/>
              <w:rPr>
                <w:ins w:id="5044" w:author="Sharifi, Hossein" w:date="2021-11-08T09:13:00Z"/>
                <w:rFonts w:asciiTheme="majorBidi" w:hAnsiTheme="majorBidi" w:cstheme="majorBidi"/>
              </w:rPr>
            </w:pPr>
            <w:ins w:id="5045" w:author="Sharifi, Hossein" w:date="2021-11-08T09:13:00Z">
              <w:r w:rsidRPr="00B95524">
                <w:rPr>
                  <w:rFonts w:asciiTheme="majorBidi" w:hAnsiTheme="majorBidi" w:cstheme="majorBidi"/>
                </w:rPr>
                <w:t xml:space="preserve">Spath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4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(Spath et al., 2019)</w:t>
            </w:r>
            <w:ins w:id="5047" w:author="Sharifi, Hossein" w:date="2021-11-08T09:13:00Z">
              <w:r w:rsidRPr="00B95524">
                <w:rPr>
                  <w:rFonts w:asciiTheme="majorBidi" w:hAnsiTheme="majorBidi" w:cstheme="majorBidi"/>
                </w:rPr>
                <w:fldChar w:fldCharType="end"/>
              </w:r>
            </w:ins>
          </w:p>
        </w:tc>
        <w:tc>
          <w:tcPr>
            <w:tcW w:w="616" w:type="dxa"/>
            <w:vAlign w:val="center"/>
          </w:tcPr>
          <w:p w14:paraId="75493FA0" w14:textId="77777777" w:rsidR="0008017D" w:rsidRPr="00B95524" w:rsidRDefault="0008017D" w:rsidP="0085499C">
            <w:pPr>
              <w:jc w:val="center"/>
              <w:rPr>
                <w:ins w:id="5048" w:author="Sharifi, Hossein" w:date="2021-11-08T09:13:00Z"/>
                <w:rFonts w:asciiTheme="majorBidi" w:hAnsiTheme="majorBidi" w:cstheme="majorBidi"/>
              </w:rPr>
            </w:pPr>
            <w:ins w:id="5049"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161AD8C2" w14:textId="77777777" w:rsidR="0008017D" w:rsidRPr="00B95524" w:rsidRDefault="0008017D" w:rsidP="0085499C">
            <w:pPr>
              <w:jc w:val="center"/>
              <w:rPr>
                <w:ins w:id="5050" w:author="Sharifi, Hossein" w:date="2021-11-08T09:13:00Z"/>
                <w:rFonts w:asciiTheme="majorBidi" w:hAnsiTheme="majorBidi" w:cstheme="majorBidi"/>
              </w:rPr>
            </w:pPr>
            <w:ins w:id="5051" w:author="Sharifi, Hossein" w:date="2021-11-08T09:13:00Z">
              <w:r w:rsidRPr="00B95524">
                <w:rPr>
                  <w:rFonts w:asciiTheme="majorBidi" w:hAnsiTheme="majorBidi" w:cstheme="majorBidi"/>
                </w:rPr>
                <w:t>159</w:t>
              </w:r>
            </w:ins>
          </w:p>
        </w:tc>
        <w:tc>
          <w:tcPr>
            <w:tcW w:w="1452" w:type="dxa"/>
            <w:tcBorders>
              <w:left w:val="double" w:sz="4" w:space="0" w:color="auto"/>
            </w:tcBorders>
            <w:vAlign w:val="center"/>
          </w:tcPr>
          <w:p w14:paraId="1EFA593B" w14:textId="431F2588" w:rsidR="0008017D" w:rsidRPr="00B148D0" w:rsidRDefault="0008017D" w:rsidP="0085499C">
            <w:pPr>
              <w:jc w:val="center"/>
              <w:rPr>
                <w:ins w:id="5052" w:author="Sharifi, Hossein" w:date="2021-11-08T09:13:00Z"/>
                <w:rFonts w:asciiTheme="majorBidi" w:hAnsiTheme="majorBidi" w:cstheme="majorBidi"/>
                <w:lang w:val="fr-FR"/>
              </w:rPr>
            </w:pPr>
            <w:ins w:id="5053" w:author="Sharifi, Hossein" w:date="2021-11-08T09:13:00Z">
              <w:r w:rsidRPr="00B148D0">
                <w:rPr>
                  <w:rFonts w:asciiTheme="majorBidi" w:hAnsiTheme="majorBidi" w:cstheme="majorBidi"/>
                  <w:lang w:val="fr-FR"/>
                </w:rPr>
                <w:t xml:space="preserve">Bakkesstrom et al. </w:t>
              </w:r>
              <w:r w:rsidRPr="00B95524">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ins w:id="5054" w:author="Sharifi, Hossein" w:date="2021-11-08T09:13:00Z">
              <w:r w:rsidRPr="00B95524">
                <w:rPr>
                  <w:rFonts w:asciiTheme="majorBidi" w:hAnsiTheme="majorBidi" w:cstheme="majorBidi"/>
                </w:rPr>
                <w:fldChar w:fldCharType="separate"/>
              </w:r>
            </w:ins>
            <w:r w:rsidR="00CF3478">
              <w:rPr>
                <w:rFonts w:asciiTheme="majorBidi" w:hAnsiTheme="majorBidi" w:cstheme="majorBidi"/>
                <w:noProof/>
              </w:rPr>
              <w:t>(Bakkestrom et al., 2018)</w:t>
            </w:r>
            <w:ins w:id="5055" w:author="Sharifi, Hossein" w:date="2021-11-08T09:13:00Z">
              <w:r w:rsidRPr="00B95524">
                <w:rPr>
                  <w:rFonts w:asciiTheme="majorBidi" w:hAnsiTheme="majorBidi" w:cstheme="majorBidi"/>
                </w:rPr>
                <w:fldChar w:fldCharType="end"/>
              </w:r>
            </w:ins>
          </w:p>
        </w:tc>
        <w:tc>
          <w:tcPr>
            <w:tcW w:w="616" w:type="dxa"/>
            <w:vAlign w:val="center"/>
          </w:tcPr>
          <w:p w14:paraId="053DDC3E" w14:textId="77777777" w:rsidR="0008017D" w:rsidRPr="00B95524" w:rsidRDefault="0008017D" w:rsidP="0085499C">
            <w:pPr>
              <w:jc w:val="center"/>
              <w:rPr>
                <w:ins w:id="5056" w:author="Sharifi, Hossein" w:date="2021-11-08T09:13:00Z"/>
                <w:rFonts w:asciiTheme="majorBidi" w:hAnsiTheme="majorBidi" w:cstheme="majorBidi"/>
              </w:rPr>
            </w:pPr>
            <w:ins w:id="5057" w:author="Sharifi, Hossein" w:date="2021-11-08T09:13:00Z">
              <w:r w:rsidRPr="00B95524">
                <w:rPr>
                  <w:rFonts w:asciiTheme="majorBidi" w:hAnsiTheme="majorBidi" w:cstheme="majorBidi"/>
                </w:rPr>
                <w:t>2018</w:t>
              </w:r>
            </w:ins>
          </w:p>
        </w:tc>
        <w:tc>
          <w:tcPr>
            <w:tcW w:w="516" w:type="dxa"/>
            <w:tcBorders>
              <w:right w:val="double" w:sz="4" w:space="0" w:color="auto"/>
            </w:tcBorders>
            <w:vAlign w:val="center"/>
          </w:tcPr>
          <w:p w14:paraId="3136E5A8" w14:textId="77777777" w:rsidR="0008017D" w:rsidRPr="00B95524" w:rsidRDefault="0008017D" w:rsidP="0085499C">
            <w:pPr>
              <w:jc w:val="center"/>
              <w:rPr>
                <w:ins w:id="5058" w:author="Sharifi, Hossein" w:date="2021-11-08T09:13:00Z"/>
                <w:rFonts w:asciiTheme="majorBidi" w:hAnsiTheme="majorBidi" w:cstheme="majorBidi"/>
              </w:rPr>
            </w:pPr>
            <w:ins w:id="5059" w:author="Sharifi, Hossein" w:date="2021-11-08T09:13:00Z">
              <w:r w:rsidRPr="00B95524">
                <w:rPr>
                  <w:rFonts w:asciiTheme="majorBidi" w:hAnsiTheme="majorBidi" w:cstheme="majorBidi"/>
                </w:rPr>
                <w:t>46</w:t>
              </w:r>
            </w:ins>
          </w:p>
        </w:tc>
        <w:tc>
          <w:tcPr>
            <w:tcW w:w="1285" w:type="dxa"/>
            <w:tcBorders>
              <w:left w:val="double" w:sz="4" w:space="0" w:color="auto"/>
            </w:tcBorders>
          </w:tcPr>
          <w:p w14:paraId="22151B2D" w14:textId="7B87AD05" w:rsidR="0008017D" w:rsidRPr="00B148D0" w:rsidRDefault="0008017D" w:rsidP="0085499C">
            <w:pPr>
              <w:jc w:val="center"/>
              <w:rPr>
                <w:ins w:id="5060" w:author="Sharifi, Hossein" w:date="2021-11-08T09:13:00Z"/>
                <w:rFonts w:asciiTheme="majorBidi" w:hAnsiTheme="majorBidi" w:cstheme="majorBidi"/>
                <w:lang w:val="fr-FR"/>
              </w:rPr>
            </w:pPr>
            <w:ins w:id="5061" w:author="Sharifi, Hossein" w:date="2021-11-08T09:13:00Z">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6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(Geiger et al., 2018)</w:t>
            </w:r>
            <w:ins w:id="5063" w:author="Sharifi, Hossein" w:date="2021-11-08T09:13:00Z">
              <w:r w:rsidRPr="00B95524">
                <w:rPr>
                  <w:rFonts w:asciiTheme="majorBidi" w:hAnsiTheme="majorBidi" w:cstheme="majorBidi"/>
                </w:rPr>
                <w:fldChar w:fldCharType="end"/>
              </w:r>
            </w:ins>
          </w:p>
        </w:tc>
        <w:tc>
          <w:tcPr>
            <w:tcW w:w="616" w:type="dxa"/>
          </w:tcPr>
          <w:p w14:paraId="1EC04938" w14:textId="77777777" w:rsidR="0008017D" w:rsidRPr="00B95524" w:rsidRDefault="0008017D" w:rsidP="0085499C">
            <w:pPr>
              <w:jc w:val="center"/>
              <w:rPr>
                <w:ins w:id="5064" w:author="Sharifi, Hossein" w:date="2021-11-08T09:13:00Z"/>
                <w:rFonts w:asciiTheme="majorBidi" w:hAnsiTheme="majorBidi" w:cstheme="majorBidi"/>
              </w:rPr>
            </w:pPr>
            <w:ins w:id="5065" w:author="Sharifi, Hossein" w:date="2021-11-08T09:13:00Z">
              <w:r w:rsidRPr="00B95524">
                <w:rPr>
                  <w:rFonts w:asciiTheme="majorBidi" w:hAnsiTheme="majorBidi" w:cstheme="majorBidi"/>
                </w:rPr>
                <w:t>2017</w:t>
              </w:r>
            </w:ins>
          </w:p>
        </w:tc>
        <w:tc>
          <w:tcPr>
            <w:tcW w:w="520" w:type="dxa"/>
          </w:tcPr>
          <w:p w14:paraId="51C5A1D7" w14:textId="77777777" w:rsidR="0008017D" w:rsidRPr="00B95524" w:rsidRDefault="0008017D" w:rsidP="0085499C">
            <w:pPr>
              <w:jc w:val="center"/>
              <w:rPr>
                <w:ins w:id="5066" w:author="Sharifi, Hossein" w:date="2021-11-08T09:13:00Z"/>
                <w:rFonts w:asciiTheme="majorBidi" w:hAnsiTheme="majorBidi" w:cstheme="majorBidi"/>
              </w:rPr>
            </w:pPr>
            <w:ins w:id="5067" w:author="Sharifi, Hossein" w:date="2021-11-08T09:13:00Z">
              <w:r w:rsidRPr="00B95524">
                <w:rPr>
                  <w:rFonts w:asciiTheme="majorBidi" w:hAnsiTheme="majorBidi" w:cstheme="majorBidi"/>
                </w:rPr>
                <w:t>16</w:t>
              </w:r>
            </w:ins>
          </w:p>
        </w:tc>
      </w:tr>
      <w:tr w:rsidR="0008017D" w:rsidRPr="00B95524" w14:paraId="547CED8D" w14:textId="77777777" w:rsidTr="0085499C">
        <w:trPr>
          <w:jc w:val="center"/>
          <w:ins w:id="5068" w:author="Sharifi, Hossein" w:date="2021-11-08T09:13:00Z"/>
        </w:trPr>
        <w:tc>
          <w:tcPr>
            <w:tcW w:w="1269" w:type="dxa"/>
            <w:vAlign w:val="center"/>
          </w:tcPr>
          <w:p w14:paraId="65DF6E6E" w14:textId="0C3B933B" w:rsidR="0008017D" w:rsidRPr="00B148D0" w:rsidRDefault="0008017D" w:rsidP="0085499C">
            <w:pPr>
              <w:jc w:val="center"/>
              <w:rPr>
                <w:ins w:id="5069" w:author="Sharifi, Hossein" w:date="2021-11-08T09:13:00Z"/>
                <w:rFonts w:asciiTheme="majorBidi" w:hAnsiTheme="majorBidi" w:cstheme="majorBidi"/>
                <w:lang w:val="fr-FR"/>
              </w:rPr>
            </w:pPr>
            <w:ins w:id="5070" w:author="Sharifi, Hossein" w:date="2021-11-08T09:13:00Z">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71"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(Lee et al., 2015b)</w:t>
            </w:r>
            <w:ins w:id="5072" w:author="Sharifi, Hossein" w:date="2021-11-08T09:13:00Z">
              <w:r w:rsidRPr="00B95524">
                <w:rPr>
                  <w:rFonts w:asciiTheme="majorBidi" w:hAnsiTheme="majorBidi" w:cstheme="majorBidi"/>
                </w:rPr>
                <w:fldChar w:fldCharType="end"/>
              </w:r>
            </w:ins>
          </w:p>
        </w:tc>
        <w:tc>
          <w:tcPr>
            <w:tcW w:w="616" w:type="dxa"/>
            <w:vAlign w:val="center"/>
          </w:tcPr>
          <w:p w14:paraId="479C5949" w14:textId="77777777" w:rsidR="0008017D" w:rsidRPr="00B95524" w:rsidRDefault="0008017D" w:rsidP="0085499C">
            <w:pPr>
              <w:jc w:val="center"/>
              <w:rPr>
                <w:ins w:id="5073" w:author="Sharifi, Hossein" w:date="2021-11-08T09:13:00Z"/>
                <w:rFonts w:asciiTheme="majorBidi" w:hAnsiTheme="majorBidi" w:cstheme="majorBidi"/>
              </w:rPr>
            </w:pPr>
            <w:ins w:id="5074" w:author="Sharifi, Hossein" w:date="2021-11-08T09:13:00Z">
              <w:r w:rsidRPr="00B95524">
                <w:rPr>
                  <w:rFonts w:asciiTheme="majorBidi" w:hAnsiTheme="majorBidi" w:cstheme="majorBidi"/>
                </w:rPr>
                <w:t>2015</w:t>
              </w:r>
            </w:ins>
          </w:p>
        </w:tc>
        <w:tc>
          <w:tcPr>
            <w:tcW w:w="416" w:type="dxa"/>
            <w:tcBorders>
              <w:right w:val="double" w:sz="4" w:space="0" w:color="auto"/>
            </w:tcBorders>
            <w:vAlign w:val="center"/>
          </w:tcPr>
          <w:p w14:paraId="541A31DD" w14:textId="77777777" w:rsidR="0008017D" w:rsidRPr="00B95524" w:rsidRDefault="0008017D" w:rsidP="0085499C">
            <w:pPr>
              <w:jc w:val="center"/>
              <w:rPr>
                <w:ins w:id="5075" w:author="Sharifi, Hossein" w:date="2021-11-08T09:13:00Z"/>
                <w:rFonts w:asciiTheme="majorBidi" w:hAnsiTheme="majorBidi" w:cstheme="majorBidi"/>
              </w:rPr>
            </w:pPr>
            <w:ins w:id="5076" w:author="Sharifi, Hossein" w:date="2021-11-08T09:13:00Z">
              <w:r w:rsidRPr="00B95524">
                <w:rPr>
                  <w:rFonts w:asciiTheme="majorBidi" w:hAnsiTheme="majorBidi" w:cstheme="majorBidi"/>
                </w:rPr>
                <w:t>15</w:t>
              </w:r>
            </w:ins>
          </w:p>
        </w:tc>
        <w:tc>
          <w:tcPr>
            <w:tcW w:w="1329" w:type="dxa"/>
            <w:tcBorders>
              <w:left w:val="double" w:sz="4" w:space="0" w:color="auto"/>
            </w:tcBorders>
            <w:vAlign w:val="center"/>
          </w:tcPr>
          <w:p w14:paraId="0BF7DE27" w14:textId="718D0061" w:rsidR="0008017D" w:rsidRPr="00B148D0" w:rsidRDefault="0008017D" w:rsidP="0085499C">
            <w:pPr>
              <w:jc w:val="center"/>
              <w:rPr>
                <w:ins w:id="5077" w:author="Sharifi, Hossein" w:date="2021-11-08T09:13:00Z"/>
                <w:rFonts w:asciiTheme="majorBidi" w:hAnsiTheme="majorBidi" w:cstheme="majorBidi"/>
                <w:lang w:val="fr-FR"/>
              </w:rPr>
            </w:pPr>
            <w:ins w:id="5078" w:author="Sharifi, Hossein" w:date="2021-11-08T09:13:00Z">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7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(Singh et al., 2019)</w:t>
            </w:r>
            <w:ins w:id="5080" w:author="Sharifi, Hossein" w:date="2021-11-08T09:13:00Z">
              <w:r w:rsidRPr="00B95524">
                <w:rPr>
                  <w:rFonts w:asciiTheme="majorBidi" w:hAnsiTheme="majorBidi" w:cstheme="majorBidi"/>
                </w:rPr>
                <w:fldChar w:fldCharType="end"/>
              </w:r>
            </w:ins>
          </w:p>
        </w:tc>
        <w:tc>
          <w:tcPr>
            <w:tcW w:w="616" w:type="dxa"/>
            <w:vAlign w:val="center"/>
          </w:tcPr>
          <w:p w14:paraId="3F12431A" w14:textId="77777777" w:rsidR="0008017D" w:rsidRPr="00B95524" w:rsidRDefault="0008017D" w:rsidP="0085499C">
            <w:pPr>
              <w:jc w:val="center"/>
              <w:rPr>
                <w:ins w:id="5081" w:author="Sharifi, Hossein" w:date="2021-11-08T09:13:00Z"/>
                <w:rFonts w:asciiTheme="majorBidi" w:hAnsiTheme="majorBidi" w:cstheme="majorBidi"/>
              </w:rPr>
            </w:pPr>
            <w:ins w:id="5082" w:author="Sharifi, Hossein" w:date="2021-11-08T09:13:00Z">
              <w:r w:rsidRPr="00B95524">
                <w:rPr>
                  <w:rFonts w:asciiTheme="majorBidi" w:hAnsiTheme="majorBidi" w:cstheme="majorBidi"/>
                </w:rPr>
                <w:t>2019</w:t>
              </w:r>
            </w:ins>
          </w:p>
        </w:tc>
        <w:tc>
          <w:tcPr>
            <w:tcW w:w="516" w:type="dxa"/>
            <w:tcBorders>
              <w:right w:val="double" w:sz="4" w:space="0" w:color="auto"/>
            </w:tcBorders>
            <w:vAlign w:val="center"/>
          </w:tcPr>
          <w:p w14:paraId="3AA51A7B" w14:textId="77777777" w:rsidR="0008017D" w:rsidRPr="00B95524" w:rsidRDefault="0008017D" w:rsidP="0085499C">
            <w:pPr>
              <w:jc w:val="center"/>
              <w:rPr>
                <w:ins w:id="5083" w:author="Sharifi, Hossein" w:date="2021-11-08T09:13:00Z"/>
                <w:rFonts w:asciiTheme="majorBidi" w:hAnsiTheme="majorBidi" w:cstheme="majorBidi"/>
              </w:rPr>
            </w:pPr>
            <w:ins w:id="5084" w:author="Sharifi, Hossein" w:date="2021-11-08T09:13:00Z">
              <w:r w:rsidRPr="00B95524">
                <w:rPr>
                  <w:rFonts w:asciiTheme="majorBidi" w:hAnsiTheme="majorBidi" w:cstheme="majorBidi"/>
                </w:rPr>
                <w:t>174</w:t>
              </w:r>
            </w:ins>
          </w:p>
        </w:tc>
        <w:tc>
          <w:tcPr>
            <w:tcW w:w="1452" w:type="dxa"/>
            <w:tcBorders>
              <w:left w:val="double" w:sz="4" w:space="0" w:color="auto"/>
            </w:tcBorders>
            <w:vAlign w:val="center"/>
          </w:tcPr>
          <w:p w14:paraId="6AF5B8F2" w14:textId="5DD4AF44" w:rsidR="0008017D" w:rsidRPr="00B148D0" w:rsidRDefault="0008017D" w:rsidP="0085499C">
            <w:pPr>
              <w:jc w:val="center"/>
              <w:rPr>
                <w:ins w:id="5085" w:author="Sharifi, Hossein" w:date="2021-11-08T09:13:00Z"/>
                <w:rFonts w:asciiTheme="majorBidi" w:hAnsiTheme="majorBidi" w:cstheme="majorBidi"/>
                <w:lang w:val="fr-FR"/>
              </w:rPr>
            </w:pPr>
            <w:ins w:id="5086" w:author="Sharifi, Hossein" w:date="2021-11-08T09:13:00Z">
              <w:r w:rsidRPr="00B148D0">
                <w:rPr>
                  <w:rFonts w:asciiTheme="majorBidi" w:hAnsiTheme="majorBidi" w:cstheme="majorBidi"/>
                  <w:lang w:val="fr-FR"/>
                </w:rPr>
                <w:t xml:space="preserve">Polte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8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(Polte et al., 2017)</w:t>
            </w:r>
            <w:ins w:id="5088" w:author="Sharifi, Hossein" w:date="2021-11-08T09:13:00Z">
              <w:r w:rsidRPr="00B95524">
                <w:rPr>
                  <w:rFonts w:asciiTheme="majorBidi" w:hAnsiTheme="majorBidi" w:cstheme="majorBidi"/>
                </w:rPr>
                <w:fldChar w:fldCharType="end"/>
              </w:r>
            </w:ins>
          </w:p>
        </w:tc>
        <w:tc>
          <w:tcPr>
            <w:tcW w:w="616" w:type="dxa"/>
            <w:vAlign w:val="center"/>
          </w:tcPr>
          <w:p w14:paraId="6FC51B11" w14:textId="77777777" w:rsidR="0008017D" w:rsidRPr="00B95524" w:rsidRDefault="0008017D" w:rsidP="0085499C">
            <w:pPr>
              <w:jc w:val="center"/>
              <w:rPr>
                <w:ins w:id="5089" w:author="Sharifi, Hossein" w:date="2021-11-08T09:13:00Z"/>
                <w:rFonts w:asciiTheme="majorBidi" w:hAnsiTheme="majorBidi" w:cstheme="majorBidi"/>
              </w:rPr>
            </w:pPr>
            <w:ins w:id="5090" w:author="Sharifi, Hossein" w:date="2021-11-08T09:13:00Z">
              <w:r w:rsidRPr="00B95524">
                <w:rPr>
                  <w:rFonts w:asciiTheme="majorBidi" w:hAnsiTheme="majorBidi" w:cstheme="majorBidi"/>
                </w:rPr>
                <w:t>2017</w:t>
              </w:r>
            </w:ins>
          </w:p>
        </w:tc>
        <w:tc>
          <w:tcPr>
            <w:tcW w:w="516" w:type="dxa"/>
            <w:tcBorders>
              <w:right w:val="double" w:sz="4" w:space="0" w:color="auto"/>
            </w:tcBorders>
            <w:vAlign w:val="center"/>
          </w:tcPr>
          <w:p w14:paraId="77AC3E74" w14:textId="77777777" w:rsidR="0008017D" w:rsidRPr="00B95524" w:rsidRDefault="0008017D" w:rsidP="0085499C">
            <w:pPr>
              <w:jc w:val="center"/>
              <w:rPr>
                <w:ins w:id="5091" w:author="Sharifi, Hossein" w:date="2021-11-08T09:13:00Z"/>
                <w:rFonts w:asciiTheme="majorBidi" w:hAnsiTheme="majorBidi" w:cstheme="majorBidi"/>
              </w:rPr>
            </w:pPr>
            <w:ins w:id="5092" w:author="Sharifi, Hossein" w:date="2021-11-08T09:13:00Z">
              <w:r w:rsidRPr="00B95524">
                <w:rPr>
                  <w:rFonts w:asciiTheme="majorBidi" w:hAnsiTheme="majorBidi" w:cstheme="majorBidi"/>
                </w:rPr>
                <w:t>40</w:t>
              </w:r>
            </w:ins>
          </w:p>
        </w:tc>
        <w:tc>
          <w:tcPr>
            <w:tcW w:w="1285" w:type="dxa"/>
            <w:tcBorders>
              <w:left w:val="double" w:sz="4" w:space="0" w:color="auto"/>
            </w:tcBorders>
          </w:tcPr>
          <w:p w14:paraId="25E4DBE8" w14:textId="4888294F" w:rsidR="0008017D" w:rsidRPr="00B148D0" w:rsidRDefault="0008017D" w:rsidP="0085499C">
            <w:pPr>
              <w:jc w:val="center"/>
              <w:rPr>
                <w:ins w:id="5093" w:author="Sharifi, Hossein" w:date="2021-11-08T09:13:00Z"/>
                <w:rFonts w:asciiTheme="majorBidi" w:hAnsiTheme="majorBidi" w:cstheme="majorBidi"/>
                <w:lang w:val="fr-FR"/>
              </w:rPr>
            </w:pPr>
            <w:ins w:id="5094" w:author="Sharifi, Hossein" w:date="2021-11-08T09:13:00Z">
              <w:r w:rsidRPr="00B148D0">
                <w:rPr>
                  <w:rFonts w:asciiTheme="majorBidi" w:hAnsiTheme="majorBidi" w:cstheme="majorBidi"/>
                  <w:lang w:val="fr-FR"/>
                </w:rPr>
                <w:t xml:space="preserve">Polte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09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(Polte et al., 2017)</w:t>
            </w:r>
            <w:ins w:id="5096" w:author="Sharifi, Hossein" w:date="2021-11-08T09:13:00Z">
              <w:r w:rsidRPr="00B95524">
                <w:rPr>
                  <w:rFonts w:asciiTheme="majorBidi" w:hAnsiTheme="majorBidi" w:cstheme="majorBidi"/>
                </w:rPr>
                <w:fldChar w:fldCharType="end"/>
              </w:r>
            </w:ins>
          </w:p>
        </w:tc>
        <w:tc>
          <w:tcPr>
            <w:tcW w:w="616" w:type="dxa"/>
          </w:tcPr>
          <w:p w14:paraId="57D51F2F" w14:textId="77777777" w:rsidR="0008017D" w:rsidRPr="00B95524" w:rsidRDefault="0008017D" w:rsidP="0085499C">
            <w:pPr>
              <w:jc w:val="center"/>
              <w:rPr>
                <w:ins w:id="5097" w:author="Sharifi, Hossein" w:date="2021-11-08T09:13:00Z"/>
                <w:rFonts w:asciiTheme="majorBidi" w:hAnsiTheme="majorBidi" w:cstheme="majorBidi"/>
              </w:rPr>
            </w:pPr>
            <w:ins w:id="5098" w:author="Sharifi, Hossein" w:date="2021-11-08T09:13:00Z">
              <w:r w:rsidRPr="00B95524">
                <w:rPr>
                  <w:rFonts w:asciiTheme="majorBidi" w:hAnsiTheme="majorBidi" w:cstheme="majorBidi"/>
                </w:rPr>
                <w:t>2017</w:t>
              </w:r>
            </w:ins>
          </w:p>
        </w:tc>
        <w:tc>
          <w:tcPr>
            <w:tcW w:w="520" w:type="dxa"/>
          </w:tcPr>
          <w:p w14:paraId="261A27FD" w14:textId="77777777" w:rsidR="0008017D" w:rsidRPr="00B95524" w:rsidRDefault="0008017D" w:rsidP="0085499C">
            <w:pPr>
              <w:jc w:val="center"/>
              <w:rPr>
                <w:ins w:id="5099" w:author="Sharifi, Hossein" w:date="2021-11-08T09:13:00Z"/>
                <w:rFonts w:asciiTheme="majorBidi" w:hAnsiTheme="majorBidi" w:cstheme="majorBidi"/>
              </w:rPr>
            </w:pPr>
            <w:ins w:id="5100" w:author="Sharifi, Hossein" w:date="2021-11-08T09:13:00Z">
              <w:r w:rsidRPr="00B95524">
                <w:rPr>
                  <w:rFonts w:asciiTheme="majorBidi" w:hAnsiTheme="majorBidi" w:cstheme="majorBidi"/>
                </w:rPr>
                <w:t>38</w:t>
              </w:r>
            </w:ins>
          </w:p>
        </w:tc>
      </w:tr>
      <w:tr w:rsidR="0008017D" w:rsidRPr="00B95524" w14:paraId="30F7AB58" w14:textId="77777777" w:rsidTr="0085499C">
        <w:trPr>
          <w:jc w:val="center"/>
          <w:ins w:id="5101" w:author="Sharifi, Hossein" w:date="2021-11-08T09:13:00Z"/>
        </w:trPr>
        <w:tc>
          <w:tcPr>
            <w:tcW w:w="1269" w:type="dxa"/>
            <w:vAlign w:val="center"/>
          </w:tcPr>
          <w:p w14:paraId="57B20F7D" w14:textId="1C17FC62" w:rsidR="0008017D" w:rsidRPr="00B148D0" w:rsidRDefault="0008017D" w:rsidP="0085499C">
            <w:pPr>
              <w:jc w:val="center"/>
              <w:rPr>
                <w:ins w:id="5102" w:author="Sharifi, Hossein" w:date="2021-11-08T09:13:00Z"/>
                <w:rFonts w:asciiTheme="majorBidi" w:hAnsiTheme="majorBidi" w:cstheme="majorBidi"/>
                <w:lang w:val="fr-FR"/>
              </w:rPr>
            </w:pPr>
            <w:ins w:id="5103" w:author="Sharifi, Hossein" w:date="2021-11-08T09:13:00Z">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04"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(Edwards et al., 2014)</w:t>
            </w:r>
            <w:ins w:id="5105" w:author="Sharifi, Hossein" w:date="2021-11-08T09:13:00Z">
              <w:r w:rsidRPr="00B95524">
                <w:rPr>
                  <w:rFonts w:asciiTheme="majorBidi" w:hAnsiTheme="majorBidi" w:cstheme="majorBidi"/>
                </w:rPr>
                <w:fldChar w:fldCharType="end"/>
              </w:r>
            </w:ins>
          </w:p>
        </w:tc>
        <w:tc>
          <w:tcPr>
            <w:tcW w:w="616" w:type="dxa"/>
            <w:vAlign w:val="center"/>
          </w:tcPr>
          <w:p w14:paraId="6509235F" w14:textId="77777777" w:rsidR="0008017D" w:rsidRPr="00B95524" w:rsidRDefault="0008017D" w:rsidP="0085499C">
            <w:pPr>
              <w:jc w:val="center"/>
              <w:rPr>
                <w:ins w:id="5106" w:author="Sharifi, Hossein" w:date="2021-11-08T09:13:00Z"/>
                <w:rFonts w:asciiTheme="majorBidi" w:hAnsiTheme="majorBidi" w:cstheme="majorBidi"/>
              </w:rPr>
            </w:pPr>
            <w:ins w:id="5107" w:author="Sharifi, Hossein" w:date="2021-11-08T09:13:00Z">
              <w:r w:rsidRPr="00B95524">
                <w:rPr>
                  <w:rFonts w:asciiTheme="majorBidi" w:hAnsiTheme="majorBidi" w:cstheme="majorBidi"/>
                </w:rPr>
                <w:t>2014</w:t>
              </w:r>
            </w:ins>
          </w:p>
        </w:tc>
        <w:tc>
          <w:tcPr>
            <w:tcW w:w="416" w:type="dxa"/>
            <w:tcBorders>
              <w:right w:val="double" w:sz="4" w:space="0" w:color="auto"/>
            </w:tcBorders>
            <w:vAlign w:val="center"/>
          </w:tcPr>
          <w:p w14:paraId="2A9EE21C" w14:textId="77777777" w:rsidR="0008017D" w:rsidRPr="00B95524" w:rsidRDefault="0008017D" w:rsidP="0085499C">
            <w:pPr>
              <w:jc w:val="center"/>
              <w:rPr>
                <w:ins w:id="5108" w:author="Sharifi, Hossein" w:date="2021-11-08T09:13:00Z"/>
                <w:rFonts w:asciiTheme="majorBidi" w:hAnsiTheme="majorBidi" w:cstheme="majorBidi"/>
              </w:rPr>
            </w:pPr>
            <w:ins w:id="5109" w:author="Sharifi, Hossein" w:date="2021-11-08T09:13:00Z">
              <w:r w:rsidRPr="00B95524">
                <w:rPr>
                  <w:rFonts w:asciiTheme="majorBidi" w:hAnsiTheme="majorBidi" w:cstheme="majorBidi"/>
                </w:rPr>
                <w:t>35</w:t>
              </w:r>
            </w:ins>
          </w:p>
        </w:tc>
        <w:tc>
          <w:tcPr>
            <w:tcW w:w="1329" w:type="dxa"/>
            <w:tcBorders>
              <w:left w:val="double" w:sz="4" w:space="0" w:color="auto"/>
            </w:tcBorders>
            <w:vAlign w:val="center"/>
          </w:tcPr>
          <w:p w14:paraId="2C55038C" w14:textId="3632CE2D" w:rsidR="0008017D" w:rsidRPr="00B148D0" w:rsidRDefault="0008017D" w:rsidP="0085499C">
            <w:pPr>
              <w:jc w:val="center"/>
              <w:rPr>
                <w:ins w:id="5110" w:author="Sharifi, Hossein" w:date="2021-11-08T09:13:00Z"/>
                <w:rFonts w:asciiTheme="majorBidi" w:hAnsiTheme="majorBidi" w:cstheme="majorBidi"/>
                <w:lang w:val="fr-FR"/>
              </w:rPr>
            </w:pPr>
            <w:ins w:id="5111" w:author="Sharifi, Hossein" w:date="2021-11-08T09:13:00Z">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12"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(Everett et al., 2018)</w:t>
            </w:r>
            <w:ins w:id="5113" w:author="Sharifi, Hossein" w:date="2021-11-08T09:13:00Z">
              <w:r w:rsidRPr="00B95524">
                <w:rPr>
                  <w:rFonts w:asciiTheme="majorBidi" w:hAnsiTheme="majorBidi" w:cstheme="majorBidi"/>
                </w:rPr>
                <w:fldChar w:fldCharType="end"/>
              </w:r>
            </w:ins>
          </w:p>
        </w:tc>
        <w:tc>
          <w:tcPr>
            <w:tcW w:w="616" w:type="dxa"/>
            <w:vAlign w:val="center"/>
          </w:tcPr>
          <w:p w14:paraId="5475CE40" w14:textId="77777777" w:rsidR="0008017D" w:rsidRPr="00B95524" w:rsidRDefault="0008017D" w:rsidP="0085499C">
            <w:pPr>
              <w:jc w:val="center"/>
              <w:rPr>
                <w:ins w:id="5114" w:author="Sharifi, Hossein" w:date="2021-11-08T09:13:00Z"/>
                <w:rFonts w:asciiTheme="majorBidi" w:hAnsiTheme="majorBidi" w:cstheme="majorBidi"/>
              </w:rPr>
            </w:pPr>
            <w:ins w:id="5115" w:author="Sharifi, Hossein" w:date="2021-11-08T09:13:00Z">
              <w:r w:rsidRPr="00B95524">
                <w:rPr>
                  <w:rFonts w:asciiTheme="majorBidi" w:hAnsiTheme="majorBidi" w:cstheme="majorBidi"/>
                </w:rPr>
                <w:t>2018</w:t>
              </w:r>
            </w:ins>
          </w:p>
        </w:tc>
        <w:tc>
          <w:tcPr>
            <w:tcW w:w="516" w:type="dxa"/>
            <w:tcBorders>
              <w:right w:val="double" w:sz="4" w:space="0" w:color="auto"/>
            </w:tcBorders>
            <w:vAlign w:val="center"/>
          </w:tcPr>
          <w:p w14:paraId="46765686" w14:textId="77777777" w:rsidR="0008017D" w:rsidRPr="00B95524" w:rsidRDefault="0008017D" w:rsidP="0085499C">
            <w:pPr>
              <w:jc w:val="center"/>
              <w:rPr>
                <w:ins w:id="5116" w:author="Sharifi, Hossein" w:date="2021-11-08T09:13:00Z"/>
                <w:rFonts w:asciiTheme="majorBidi" w:hAnsiTheme="majorBidi" w:cstheme="majorBidi"/>
              </w:rPr>
            </w:pPr>
            <w:ins w:id="5117" w:author="Sharifi, Hossein" w:date="2021-11-08T09:13:00Z">
              <w:r w:rsidRPr="00B95524">
                <w:rPr>
                  <w:rFonts w:asciiTheme="majorBidi" w:hAnsiTheme="majorBidi" w:cstheme="majorBidi"/>
                </w:rPr>
                <w:t>61</w:t>
              </w:r>
            </w:ins>
          </w:p>
        </w:tc>
        <w:tc>
          <w:tcPr>
            <w:tcW w:w="1452" w:type="dxa"/>
            <w:tcBorders>
              <w:left w:val="double" w:sz="4" w:space="0" w:color="auto"/>
            </w:tcBorders>
            <w:vAlign w:val="center"/>
          </w:tcPr>
          <w:p w14:paraId="44E23463" w14:textId="32F1D383" w:rsidR="0008017D" w:rsidRPr="00B148D0" w:rsidRDefault="0008017D" w:rsidP="0085499C">
            <w:pPr>
              <w:jc w:val="center"/>
              <w:rPr>
                <w:ins w:id="5118" w:author="Sharifi, Hossein" w:date="2021-11-08T09:13:00Z"/>
                <w:rFonts w:asciiTheme="majorBidi" w:hAnsiTheme="majorBidi" w:cstheme="majorBidi"/>
                <w:lang w:val="fr-FR"/>
              </w:rPr>
            </w:pPr>
            <w:ins w:id="5119" w:author="Sharifi, Hossein" w:date="2021-11-08T09:13:00Z">
              <w:r w:rsidRPr="00B148D0">
                <w:rPr>
                  <w:rFonts w:asciiTheme="majorBidi" w:hAnsiTheme="majorBidi" w:cstheme="majorBidi"/>
                  <w:lang w:val="fr-FR"/>
                </w:rPr>
                <w:t xml:space="preserve">Myerson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2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(Myerson et al., 2016)</w:t>
            </w:r>
            <w:ins w:id="5121" w:author="Sharifi, Hossein" w:date="2021-11-08T09:13:00Z">
              <w:r w:rsidRPr="00B95524">
                <w:rPr>
                  <w:rFonts w:asciiTheme="majorBidi" w:hAnsiTheme="majorBidi" w:cstheme="majorBidi"/>
                </w:rPr>
                <w:fldChar w:fldCharType="end"/>
              </w:r>
            </w:ins>
          </w:p>
        </w:tc>
        <w:tc>
          <w:tcPr>
            <w:tcW w:w="616" w:type="dxa"/>
            <w:vAlign w:val="center"/>
          </w:tcPr>
          <w:p w14:paraId="35008E69" w14:textId="77777777" w:rsidR="0008017D" w:rsidRPr="00B95524" w:rsidRDefault="0008017D" w:rsidP="0085499C">
            <w:pPr>
              <w:jc w:val="center"/>
              <w:rPr>
                <w:ins w:id="5122" w:author="Sharifi, Hossein" w:date="2021-11-08T09:13:00Z"/>
                <w:rFonts w:asciiTheme="majorBidi" w:hAnsiTheme="majorBidi" w:cstheme="majorBidi"/>
              </w:rPr>
            </w:pPr>
            <w:ins w:id="5123" w:author="Sharifi, Hossein" w:date="2021-11-08T09:13:00Z">
              <w:r w:rsidRPr="00B95524">
                <w:rPr>
                  <w:rFonts w:asciiTheme="majorBidi" w:hAnsiTheme="majorBidi" w:cstheme="majorBidi"/>
                </w:rPr>
                <w:t>2016</w:t>
              </w:r>
            </w:ins>
          </w:p>
        </w:tc>
        <w:tc>
          <w:tcPr>
            <w:tcW w:w="516" w:type="dxa"/>
            <w:tcBorders>
              <w:right w:val="double" w:sz="4" w:space="0" w:color="auto"/>
            </w:tcBorders>
            <w:vAlign w:val="center"/>
          </w:tcPr>
          <w:p w14:paraId="716420D1" w14:textId="77777777" w:rsidR="0008017D" w:rsidRPr="00B95524" w:rsidRDefault="0008017D" w:rsidP="0085499C">
            <w:pPr>
              <w:jc w:val="center"/>
              <w:rPr>
                <w:ins w:id="5124" w:author="Sharifi, Hossein" w:date="2021-11-08T09:13:00Z"/>
                <w:rFonts w:asciiTheme="majorBidi" w:hAnsiTheme="majorBidi" w:cstheme="majorBidi"/>
              </w:rPr>
            </w:pPr>
            <w:ins w:id="5125" w:author="Sharifi, Hossein" w:date="2021-11-08T09:13:00Z">
              <w:r w:rsidRPr="00B95524">
                <w:rPr>
                  <w:rFonts w:asciiTheme="majorBidi" w:hAnsiTheme="majorBidi" w:cstheme="majorBidi"/>
                </w:rPr>
                <w:t>152</w:t>
              </w:r>
            </w:ins>
          </w:p>
        </w:tc>
        <w:tc>
          <w:tcPr>
            <w:tcW w:w="1285" w:type="dxa"/>
            <w:tcBorders>
              <w:left w:val="double" w:sz="4" w:space="0" w:color="auto"/>
            </w:tcBorders>
          </w:tcPr>
          <w:p w14:paraId="294BE77D" w14:textId="1B888243" w:rsidR="0008017D" w:rsidRPr="00B148D0" w:rsidRDefault="0008017D" w:rsidP="0085499C">
            <w:pPr>
              <w:jc w:val="center"/>
              <w:rPr>
                <w:ins w:id="5126" w:author="Sharifi, Hossein" w:date="2021-11-08T09:13:00Z"/>
                <w:rFonts w:asciiTheme="majorBidi" w:hAnsiTheme="majorBidi" w:cstheme="majorBidi"/>
                <w:lang w:val="fr-FR"/>
              </w:rPr>
            </w:pPr>
            <w:ins w:id="5127" w:author="Sharifi, Hossein" w:date="2021-11-08T09:13:00Z">
              <w:r w:rsidRPr="00B148D0">
                <w:rPr>
                  <w:rFonts w:asciiTheme="majorBidi" w:hAnsiTheme="majorBidi" w:cstheme="majorBidi"/>
                  <w:lang w:val="fr-FR"/>
                </w:rPr>
                <w:t xml:space="preserve">Fairbairn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2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(Fairbairn et al., 2013)</w:t>
            </w:r>
            <w:ins w:id="5129" w:author="Sharifi, Hossein" w:date="2021-11-08T09:13:00Z">
              <w:r w:rsidRPr="00B95524">
                <w:rPr>
                  <w:rFonts w:asciiTheme="majorBidi" w:hAnsiTheme="majorBidi" w:cstheme="majorBidi"/>
                </w:rPr>
                <w:fldChar w:fldCharType="end"/>
              </w:r>
            </w:ins>
          </w:p>
        </w:tc>
        <w:tc>
          <w:tcPr>
            <w:tcW w:w="616" w:type="dxa"/>
          </w:tcPr>
          <w:p w14:paraId="5FFC8019" w14:textId="77777777" w:rsidR="0008017D" w:rsidRPr="00B95524" w:rsidRDefault="0008017D" w:rsidP="0085499C">
            <w:pPr>
              <w:jc w:val="center"/>
              <w:rPr>
                <w:ins w:id="5130" w:author="Sharifi, Hossein" w:date="2021-11-08T09:13:00Z"/>
                <w:rFonts w:asciiTheme="majorBidi" w:hAnsiTheme="majorBidi" w:cstheme="majorBidi"/>
              </w:rPr>
            </w:pPr>
            <w:ins w:id="5131" w:author="Sharifi, Hossein" w:date="2021-11-08T09:13:00Z">
              <w:r w:rsidRPr="00B95524">
                <w:rPr>
                  <w:rFonts w:asciiTheme="majorBidi" w:hAnsiTheme="majorBidi" w:cstheme="majorBidi"/>
                </w:rPr>
                <w:t>2013</w:t>
              </w:r>
            </w:ins>
          </w:p>
        </w:tc>
        <w:tc>
          <w:tcPr>
            <w:tcW w:w="520" w:type="dxa"/>
          </w:tcPr>
          <w:p w14:paraId="74CB292D" w14:textId="77777777" w:rsidR="0008017D" w:rsidRPr="00B95524" w:rsidRDefault="0008017D" w:rsidP="0085499C">
            <w:pPr>
              <w:jc w:val="center"/>
              <w:rPr>
                <w:ins w:id="5132" w:author="Sharifi, Hossein" w:date="2021-11-08T09:13:00Z"/>
                <w:rFonts w:asciiTheme="majorBidi" w:hAnsiTheme="majorBidi" w:cstheme="majorBidi"/>
              </w:rPr>
            </w:pPr>
            <w:ins w:id="5133" w:author="Sharifi, Hossein" w:date="2021-11-08T09:13:00Z">
              <w:r w:rsidRPr="00B95524">
                <w:rPr>
                  <w:rFonts w:asciiTheme="majorBidi" w:hAnsiTheme="majorBidi" w:cstheme="majorBidi"/>
                </w:rPr>
                <w:t>50</w:t>
              </w:r>
            </w:ins>
          </w:p>
        </w:tc>
      </w:tr>
      <w:tr w:rsidR="0008017D" w:rsidRPr="00B95524" w14:paraId="32158F97" w14:textId="77777777" w:rsidTr="0085499C">
        <w:trPr>
          <w:jc w:val="center"/>
          <w:ins w:id="5134" w:author="Sharifi, Hossein" w:date="2021-11-08T09:13:00Z"/>
        </w:trPr>
        <w:tc>
          <w:tcPr>
            <w:tcW w:w="1269" w:type="dxa"/>
            <w:vAlign w:val="center"/>
          </w:tcPr>
          <w:p w14:paraId="28751C85" w14:textId="19DC5BCD" w:rsidR="0008017D" w:rsidRPr="00B148D0" w:rsidRDefault="0008017D" w:rsidP="0085499C">
            <w:pPr>
              <w:jc w:val="center"/>
              <w:rPr>
                <w:ins w:id="5135" w:author="Sharifi, Hossein" w:date="2021-11-08T09:13:00Z"/>
                <w:rFonts w:asciiTheme="majorBidi" w:hAnsiTheme="majorBidi" w:cstheme="majorBidi"/>
                <w:lang w:val="fr-FR"/>
              </w:rPr>
            </w:pPr>
            <w:ins w:id="5136" w:author="Sharifi, Hossein" w:date="2021-11-08T09:13:00Z">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3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(Chin et al., 2014)</w:t>
            </w:r>
            <w:ins w:id="5138" w:author="Sharifi, Hossein" w:date="2021-11-08T09:13:00Z">
              <w:r w:rsidRPr="00B95524">
                <w:rPr>
                  <w:rFonts w:asciiTheme="majorBidi" w:hAnsiTheme="majorBidi" w:cstheme="majorBidi"/>
                </w:rPr>
                <w:fldChar w:fldCharType="end"/>
              </w:r>
            </w:ins>
          </w:p>
        </w:tc>
        <w:tc>
          <w:tcPr>
            <w:tcW w:w="616" w:type="dxa"/>
            <w:vAlign w:val="center"/>
          </w:tcPr>
          <w:p w14:paraId="2FD3F415" w14:textId="77777777" w:rsidR="0008017D" w:rsidRPr="00B95524" w:rsidRDefault="0008017D" w:rsidP="0085499C">
            <w:pPr>
              <w:jc w:val="center"/>
              <w:rPr>
                <w:ins w:id="5139" w:author="Sharifi, Hossein" w:date="2021-11-08T09:13:00Z"/>
                <w:rFonts w:asciiTheme="majorBidi" w:hAnsiTheme="majorBidi" w:cstheme="majorBidi"/>
              </w:rPr>
            </w:pPr>
            <w:ins w:id="5140" w:author="Sharifi, Hossein" w:date="2021-11-08T09:13:00Z">
              <w:r w:rsidRPr="00B95524">
                <w:rPr>
                  <w:rFonts w:asciiTheme="majorBidi" w:hAnsiTheme="majorBidi" w:cstheme="majorBidi"/>
                </w:rPr>
                <w:t>2014</w:t>
              </w:r>
            </w:ins>
          </w:p>
        </w:tc>
        <w:tc>
          <w:tcPr>
            <w:tcW w:w="416" w:type="dxa"/>
            <w:tcBorders>
              <w:right w:val="double" w:sz="4" w:space="0" w:color="auto"/>
            </w:tcBorders>
            <w:vAlign w:val="center"/>
          </w:tcPr>
          <w:p w14:paraId="71479454" w14:textId="77777777" w:rsidR="0008017D" w:rsidRPr="00B95524" w:rsidRDefault="0008017D" w:rsidP="0085499C">
            <w:pPr>
              <w:jc w:val="center"/>
              <w:rPr>
                <w:ins w:id="5141" w:author="Sharifi, Hossein" w:date="2021-11-08T09:13:00Z"/>
                <w:rFonts w:asciiTheme="majorBidi" w:hAnsiTheme="majorBidi" w:cstheme="majorBidi"/>
              </w:rPr>
            </w:pPr>
            <w:ins w:id="5142" w:author="Sharifi, Hossein" w:date="2021-11-08T09:13:00Z">
              <w:r w:rsidRPr="00B95524">
                <w:rPr>
                  <w:rFonts w:asciiTheme="majorBidi" w:hAnsiTheme="majorBidi" w:cstheme="majorBidi"/>
                </w:rPr>
                <w:t>33</w:t>
              </w:r>
            </w:ins>
          </w:p>
        </w:tc>
        <w:tc>
          <w:tcPr>
            <w:tcW w:w="1329" w:type="dxa"/>
            <w:tcBorders>
              <w:left w:val="double" w:sz="4" w:space="0" w:color="auto"/>
            </w:tcBorders>
            <w:vAlign w:val="center"/>
          </w:tcPr>
          <w:p w14:paraId="62125E63" w14:textId="61B0EA32" w:rsidR="0008017D" w:rsidRPr="00B148D0" w:rsidRDefault="0008017D" w:rsidP="0085499C">
            <w:pPr>
              <w:jc w:val="center"/>
              <w:rPr>
                <w:ins w:id="5143" w:author="Sharifi, Hossein" w:date="2021-11-08T09:13:00Z"/>
                <w:rFonts w:asciiTheme="majorBidi" w:hAnsiTheme="majorBidi" w:cstheme="majorBidi"/>
                <w:lang w:val="fr-FR"/>
              </w:rPr>
            </w:pPr>
            <w:ins w:id="5144" w:author="Sharifi, Hossein" w:date="2021-11-08T09:13:00Z">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45"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(Chin et al., 2014)</w:t>
            </w:r>
            <w:ins w:id="5146" w:author="Sharifi, Hossein" w:date="2021-11-08T09:13:00Z">
              <w:r w:rsidRPr="00B95524">
                <w:rPr>
                  <w:rFonts w:asciiTheme="majorBidi" w:hAnsiTheme="majorBidi" w:cstheme="majorBidi"/>
                </w:rPr>
                <w:fldChar w:fldCharType="end"/>
              </w:r>
            </w:ins>
          </w:p>
        </w:tc>
        <w:tc>
          <w:tcPr>
            <w:tcW w:w="616" w:type="dxa"/>
            <w:vAlign w:val="center"/>
          </w:tcPr>
          <w:p w14:paraId="75BBF02D" w14:textId="77777777" w:rsidR="0008017D" w:rsidRPr="00B95524" w:rsidRDefault="0008017D" w:rsidP="0085499C">
            <w:pPr>
              <w:jc w:val="center"/>
              <w:rPr>
                <w:ins w:id="5147" w:author="Sharifi, Hossein" w:date="2021-11-08T09:13:00Z"/>
                <w:rFonts w:asciiTheme="majorBidi" w:hAnsiTheme="majorBidi" w:cstheme="majorBidi"/>
              </w:rPr>
            </w:pPr>
            <w:ins w:id="5148" w:author="Sharifi, Hossein" w:date="2021-11-08T09:13:00Z">
              <w:r w:rsidRPr="00B95524">
                <w:rPr>
                  <w:rFonts w:asciiTheme="majorBidi" w:hAnsiTheme="majorBidi" w:cstheme="majorBidi"/>
                </w:rPr>
                <w:t>2014</w:t>
              </w:r>
            </w:ins>
          </w:p>
        </w:tc>
        <w:tc>
          <w:tcPr>
            <w:tcW w:w="516" w:type="dxa"/>
            <w:tcBorders>
              <w:right w:val="double" w:sz="4" w:space="0" w:color="auto"/>
            </w:tcBorders>
            <w:vAlign w:val="center"/>
          </w:tcPr>
          <w:p w14:paraId="45F9E3FC" w14:textId="77777777" w:rsidR="0008017D" w:rsidRPr="00B95524" w:rsidRDefault="0008017D" w:rsidP="0085499C">
            <w:pPr>
              <w:jc w:val="center"/>
              <w:rPr>
                <w:ins w:id="5149" w:author="Sharifi, Hossein" w:date="2021-11-08T09:13:00Z"/>
                <w:rFonts w:asciiTheme="majorBidi" w:hAnsiTheme="majorBidi" w:cstheme="majorBidi"/>
              </w:rPr>
            </w:pPr>
            <w:ins w:id="5150" w:author="Sharifi, Hossein" w:date="2021-11-08T09:13:00Z">
              <w:r w:rsidRPr="00B95524">
                <w:rPr>
                  <w:rFonts w:asciiTheme="majorBidi" w:hAnsiTheme="majorBidi" w:cstheme="majorBidi"/>
                </w:rPr>
                <w:t>133</w:t>
              </w:r>
            </w:ins>
          </w:p>
        </w:tc>
        <w:tc>
          <w:tcPr>
            <w:tcW w:w="1452" w:type="dxa"/>
            <w:tcBorders>
              <w:left w:val="double" w:sz="4" w:space="0" w:color="auto"/>
            </w:tcBorders>
            <w:vAlign w:val="center"/>
          </w:tcPr>
          <w:p w14:paraId="1EAC1B48" w14:textId="2BBF927B" w:rsidR="0008017D" w:rsidRPr="00B148D0" w:rsidRDefault="0008017D" w:rsidP="0085499C">
            <w:pPr>
              <w:jc w:val="center"/>
              <w:rPr>
                <w:ins w:id="5151" w:author="Sharifi, Hossein" w:date="2021-11-08T09:13:00Z"/>
                <w:rFonts w:asciiTheme="majorBidi" w:hAnsiTheme="majorBidi" w:cstheme="majorBidi"/>
                <w:lang w:val="fr-FR"/>
              </w:rPr>
            </w:pPr>
            <w:ins w:id="5152" w:author="Sharifi, Hossein" w:date="2021-11-08T09:13:00Z">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5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(Edwards et al., 2014)</w:t>
            </w:r>
            <w:ins w:id="5154" w:author="Sharifi, Hossein" w:date="2021-11-08T09:13:00Z">
              <w:r w:rsidRPr="00B95524">
                <w:rPr>
                  <w:rFonts w:asciiTheme="majorBidi" w:hAnsiTheme="majorBidi" w:cstheme="majorBidi"/>
                </w:rPr>
                <w:fldChar w:fldCharType="end"/>
              </w:r>
            </w:ins>
          </w:p>
        </w:tc>
        <w:tc>
          <w:tcPr>
            <w:tcW w:w="616" w:type="dxa"/>
            <w:vAlign w:val="center"/>
          </w:tcPr>
          <w:p w14:paraId="4B9F5FBD" w14:textId="77777777" w:rsidR="0008017D" w:rsidRPr="00B95524" w:rsidRDefault="0008017D" w:rsidP="0085499C">
            <w:pPr>
              <w:jc w:val="center"/>
              <w:rPr>
                <w:ins w:id="5155" w:author="Sharifi, Hossein" w:date="2021-11-08T09:13:00Z"/>
                <w:rFonts w:asciiTheme="majorBidi" w:hAnsiTheme="majorBidi" w:cstheme="majorBidi"/>
              </w:rPr>
            </w:pPr>
            <w:ins w:id="5156" w:author="Sharifi, Hossein" w:date="2021-11-08T09:13:00Z">
              <w:r w:rsidRPr="00B95524">
                <w:rPr>
                  <w:rFonts w:asciiTheme="majorBidi" w:hAnsiTheme="majorBidi" w:cstheme="majorBidi"/>
                </w:rPr>
                <w:t>2014</w:t>
              </w:r>
            </w:ins>
          </w:p>
        </w:tc>
        <w:tc>
          <w:tcPr>
            <w:tcW w:w="516" w:type="dxa"/>
            <w:tcBorders>
              <w:right w:val="double" w:sz="4" w:space="0" w:color="auto"/>
            </w:tcBorders>
            <w:vAlign w:val="center"/>
          </w:tcPr>
          <w:p w14:paraId="3C28B38C" w14:textId="77777777" w:rsidR="0008017D" w:rsidRPr="00B95524" w:rsidRDefault="0008017D" w:rsidP="0085499C">
            <w:pPr>
              <w:jc w:val="center"/>
              <w:rPr>
                <w:ins w:id="5157" w:author="Sharifi, Hossein" w:date="2021-11-08T09:13:00Z"/>
                <w:rFonts w:asciiTheme="majorBidi" w:hAnsiTheme="majorBidi" w:cstheme="majorBidi"/>
              </w:rPr>
            </w:pPr>
            <w:ins w:id="5158" w:author="Sharifi, Hossein" w:date="2021-11-08T09:13:00Z">
              <w:r w:rsidRPr="00B95524">
                <w:rPr>
                  <w:rFonts w:asciiTheme="majorBidi" w:hAnsiTheme="majorBidi" w:cstheme="majorBidi"/>
                </w:rPr>
                <w:t>35</w:t>
              </w:r>
            </w:ins>
          </w:p>
        </w:tc>
        <w:tc>
          <w:tcPr>
            <w:tcW w:w="1285" w:type="dxa"/>
            <w:tcBorders>
              <w:left w:val="double" w:sz="4" w:space="0" w:color="auto"/>
            </w:tcBorders>
          </w:tcPr>
          <w:p w14:paraId="007CCC31" w14:textId="2464DAAA" w:rsidR="0008017D" w:rsidRPr="00B148D0" w:rsidRDefault="0008017D" w:rsidP="0085499C">
            <w:pPr>
              <w:jc w:val="center"/>
              <w:rPr>
                <w:ins w:id="5159" w:author="Sharifi, Hossein" w:date="2021-11-08T09:13:00Z"/>
                <w:rFonts w:asciiTheme="majorBidi" w:hAnsiTheme="majorBidi" w:cstheme="majorBidi"/>
                <w:lang w:val="fr-FR"/>
              </w:rPr>
            </w:pPr>
            <w:ins w:id="5160" w:author="Sharifi, Hossein" w:date="2021-11-08T09:13:00Z">
              <w:r w:rsidRPr="00B148D0">
                <w:rPr>
                  <w:rFonts w:asciiTheme="majorBidi" w:hAnsiTheme="majorBidi" w:cstheme="majorBidi"/>
                  <w:lang w:val="fr-FR"/>
                </w:rPr>
                <w:t xml:space="preserve">Myerson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61"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(Myerson et al., 2012)</w:t>
            </w:r>
            <w:ins w:id="5162" w:author="Sharifi, Hossein" w:date="2021-11-08T09:13:00Z">
              <w:r w:rsidRPr="00B95524">
                <w:rPr>
                  <w:rFonts w:asciiTheme="majorBidi" w:hAnsiTheme="majorBidi" w:cstheme="majorBidi"/>
                </w:rPr>
                <w:fldChar w:fldCharType="end"/>
              </w:r>
            </w:ins>
          </w:p>
        </w:tc>
        <w:tc>
          <w:tcPr>
            <w:tcW w:w="616" w:type="dxa"/>
          </w:tcPr>
          <w:p w14:paraId="4EB22E78" w14:textId="77777777" w:rsidR="0008017D" w:rsidRPr="00B95524" w:rsidRDefault="0008017D" w:rsidP="0085499C">
            <w:pPr>
              <w:jc w:val="center"/>
              <w:rPr>
                <w:ins w:id="5163" w:author="Sharifi, Hossein" w:date="2021-11-08T09:13:00Z"/>
                <w:rFonts w:asciiTheme="majorBidi" w:hAnsiTheme="majorBidi" w:cstheme="majorBidi"/>
              </w:rPr>
            </w:pPr>
            <w:ins w:id="5164" w:author="Sharifi, Hossein" w:date="2021-11-08T09:13:00Z">
              <w:r w:rsidRPr="00B95524">
                <w:rPr>
                  <w:rFonts w:asciiTheme="majorBidi" w:hAnsiTheme="majorBidi" w:cstheme="majorBidi"/>
                </w:rPr>
                <w:t>2012</w:t>
              </w:r>
            </w:ins>
          </w:p>
        </w:tc>
        <w:tc>
          <w:tcPr>
            <w:tcW w:w="520" w:type="dxa"/>
          </w:tcPr>
          <w:p w14:paraId="24AD940D" w14:textId="77777777" w:rsidR="0008017D" w:rsidRPr="00B95524" w:rsidRDefault="0008017D" w:rsidP="0085499C">
            <w:pPr>
              <w:jc w:val="center"/>
              <w:rPr>
                <w:ins w:id="5165" w:author="Sharifi, Hossein" w:date="2021-11-08T09:13:00Z"/>
                <w:rFonts w:asciiTheme="majorBidi" w:hAnsiTheme="majorBidi" w:cstheme="majorBidi"/>
              </w:rPr>
            </w:pPr>
            <w:ins w:id="5166" w:author="Sharifi, Hossein" w:date="2021-11-08T09:13:00Z">
              <w:r w:rsidRPr="00B95524">
                <w:rPr>
                  <w:rFonts w:asciiTheme="majorBidi" w:hAnsiTheme="majorBidi" w:cstheme="majorBidi"/>
                </w:rPr>
                <w:t>158</w:t>
              </w:r>
            </w:ins>
          </w:p>
        </w:tc>
      </w:tr>
      <w:tr w:rsidR="0008017D" w:rsidRPr="00B95524" w14:paraId="50052931" w14:textId="77777777" w:rsidTr="0085499C">
        <w:trPr>
          <w:jc w:val="center"/>
          <w:ins w:id="5167" w:author="Sharifi, Hossein" w:date="2021-11-08T09:13:00Z"/>
        </w:trPr>
        <w:tc>
          <w:tcPr>
            <w:tcW w:w="1269" w:type="dxa"/>
            <w:vAlign w:val="center"/>
          </w:tcPr>
          <w:p w14:paraId="003257AB" w14:textId="2062069B" w:rsidR="0008017D" w:rsidRPr="00B148D0" w:rsidRDefault="0008017D" w:rsidP="0085499C">
            <w:pPr>
              <w:jc w:val="center"/>
              <w:rPr>
                <w:ins w:id="5168" w:author="Sharifi, Hossein" w:date="2021-11-08T09:13:00Z"/>
                <w:rFonts w:asciiTheme="majorBidi" w:hAnsiTheme="majorBidi" w:cstheme="majorBidi"/>
                <w:lang w:val="fr-FR"/>
              </w:rPr>
            </w:pPr>
            <w:ins w:id="5169" w:author="Sharifi, Hossein" w:date="2021-11-08T09:13:00Z">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70"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(Barone-Rochette et al., 2013)</w:t>
            </w:r>
            <w:ins w:id="5171" w:author="Sharifi, Hossein" w:date="2021-11-08T09:13:00Z">
              <w:r w:rsidRPr="00B95524">
                <w:rPr>
                  <w:rFonts w:asciiTheme="majorBidi" w:hAnsiTheme="majorBidi" w:cstheme="majorBidi"/>
                </w:rPr>
                <w:fldChar w:fldCharType="end"/>
              </w:r>
            </w:ins>
          </w:p>
        </w:tc>
        <w:tc>
          <w:tcPr>
            <w:tcW w:w="616" w:type="dxa"/>
            <w:vAlign w:val="center"/>
          </w:tcPr>
          <w:p w14:paraId="2659FD5C" w14:textId="77777777" w:rsidR="0008017D" w:rsidRPr="00B95524" w:rsidRDefault="0008017D" w:rsidP="0085499C">
            <w:pPr>
              <w:jc w:val="center"/>
              <w:rPr>
                <w:ins w:id="5172" w:author="Sharifi, Hossein" w:date="2021-11-08T09:13:00Z"/>
                <w:rFonts w:asciiTheme="majorBidi" w:hAnsiTheme="majorBidi" w:cstheme="majorBidi"/>
              </w:rPr>
            </w:pPr>
            <w:ins w:id="5173" w:author="Sharifi, Hossein" w:date="2021-11-08T09:13:00Z">
              <w:r w:rsidRPr="00B95524">
                <w:rPr>
                  <w:rFonts w:asciiTheme="majorBidi" w:hAnsiTheme="majorBidi" w:cstheme="majorBidi"/>
                </w:rPr>
                <w:t>2013</w:t>
              </w:r>
            </w:ins>
          </w:p>
        </w:tc>
        <w:tc>
          <w:tcPr>
            <w:tcW w:w="416" w:type="dxa"/>
            <w:tcBorders>
              <w:right w:val="double" w:sz="4" w:space="0" w:color="auto"/>
            </w:tcBorders>
            <w:vAlign w:val="center"/>
          </w:tcPr>
          <w:p w14:paraId="65597BC7" w14:textId="77777777" w:rsidR="0008017D" w:rsidRPr="00B95524" w:rsidRDefault="0008017D" w:rsidP="0085499C">
            <w:pPr>
              <w:jc w:val="center"/>
              <w:rPr>
                <w:ins w:id="5174" w:author="Sharifi, Hossein" w:date="2021-11-08T09:13:00Z"/>
                <w:rFonts w:asciiTheme="majorBidi" w:hAnsiTheme="majorBidi" w:cstheme="majorBidi"/>
              </w:rPr>
            </w:pPr>
            <w:ins w:id="5175" w:author="Sharifi, Hossein" w:date="2021-11-08T09:13:00Z">
              <w:r w:rsidRPr="00B95524">
                <w:rPr>
                  <w:rFonts w:asciiTheme="majorBidi" w:hAnsiTheme="majorBidi" w:cstheme="majorBidi"/>
                </w:rPr>
                <w:t>20</w:t>
              </w:r>
            </w:ins>
          </w:p>
        </w:tc>
        <w:tc>
          <w:tcPr>
            <w:tcW w:w="1329" w:type="dxa"/>
            <w:tcBorders>
              <w:left w:val="double" w:sz="4" w:space="0" w:color="auto"/>
            </w:tcBorders>
            <w:vAlign w:val="center"/>
          </w:tcPr>
          <w:p w14:paraId="34EE62DA" w14:textId="371B7457" w:rsidR="0008017D" w:rsidRPr="00B148D0" w:rsidRDefault="0008017D" w:rsidP="0085499C">
            <w:pPr>
              <w:jc w:val="center"/>
              <w:rPr>
                <w:ins w:id="5176" w:author="Sharifi, Hossein" w:date="2021-11-08T09:13:00Z"/>
                <w:rFonts w:asciiTheme="majorBidi" w:hAnsiTheme="majorBidi" w:cstheme="majorBidi"/>
                <w:lang w:val="fr-FR"/>
              </w:rPr>
            </w:pPr>
            <w:ins w:id="5177" w:author="Sharifi, Hossein" w:date="2021-11-08T09:13:00Z">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78"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(Barone-Rochette et al., 2013)</w:t>
            </w:r>
            <w:ins w:id="5179" w:author="Sharifi, Hossein" w:date="2021-11-08T09:13:00Z">
              <w:r w:rsidRPr="00B95524">
                <w:rPr>
                  <w:rFonts w:asciiTheme="majorBidi" w:hAnsiTheme="majorBidi" w:cstheme="majorBidi"/>
                </w:rPr>
                <w:fldChar w:fldCharType="end"/>
              </w:r>
            </w:ins>
          </w:p>
        </w:tc>
        <w:tc>
          <w:tcPr>
            <w:tcW w:w="616" w:type="dxa"/>
            <w:vAlign w:val="center"/>
          </w:tcPr>
          <w:p w14:paraId="38530BB4" w14:textId="77777777" w:rsidR="0008017D" w:rsidRPr="00B95524" w:rsidRDefault="0008017D" w:rsidP="0085499C">
            <w:pPr>
              <w:jc w:val="center"/>
              <w:rPr>
                <w:ins w:id="5180" w:author="Sharifi, Hossein" w:date="2021-11-08T09:13:00Z"/>
                <w:rFonts w:asciiTheme="majorBidi" w:hAnsiTheme="majorBidi" w:cstheme="majorBidi"/>
              </w:rPr>
            </w:pPr>
            <w:ins w:id="5181" w:author="Sharifi, Hossein" w:date="2021-11-08T09:13:00Z">
              <w:r w:rsidRPr="00B95524">
                <w:rPr>
                  <w:rFonts w:asciiTheme="majorBidi" w:hAnsiTheme="majorBidi" w:cstheme="majorBidi"/>
                </w:rPr>
                <w:t>2013</w:t>
              </w:r>
            </w:ins>
          </w:p>
        </w:tc>
        <w:tc>
          <w:tcPr>
            <w:tcW w:w="516" w:type="dxa"/>
            <w:tcBorders>
              <w:right w:val="double" w:sz="4" w:space="0" w:color="auto"/>
            </w:tcBorders>
            <w:vAlign w:val="center"/>
          </w:tcPr>
          <w:p w14:paraId="64F4CF4E" w14:textId="77777777" w:rsidR="0008017D" w:rsidRPr="00B95524" w:rsidRDefault="0008017D" w:rsidP="0085499C">
            <w:pPr>
              <w:jc w:val="center"/>
              <w:rPr>
                <w:ins w:id="5182" w:author="Sharifi, Hossein" w:date="2021-11-08T09:13:00Z"/>
                <w:rFonts w:asciiTheme="majorBidi" w:hAnsiTheme="majorBidi" w:cstheme="majorBidi"/>
              </w:rPr>
            </w:pPr>
            <w:ins w:id="5183" w:author="Sharifi, Hossein" w:date="2021-11-08T09:13:00Z">
              <w:r w:rsidRPr="00B95524">
                <w:rPr>
                  <w:rFonts w:asciiTheme="majorBidi" w:hAnsiTheme="majorBidi" w:cstheme="majorBidi"/>
                </w:rPr>
                <w:t>128</w:t>
              </w:r>
            </w:ins>
          </w:p>
        </w:tc>
        <w:tc>
          <w:tcPr>
            <w:tcW w:w="1452" w:type="dxa"/>
            <w:tcBorders>
              <w:left w:val="double" w:sz="4" w:space="0" w:color="auto"/>
            </w:tcBorders>
            <w:vAlign w:val="center"/>
          </w:tcPr>
          <w:p w14:paraId="1EC1D827" w14:textId="2334639F" w:rsidR="0008017D" w:rsidRPr="00B148D0" w:rsidRDefault="0008017D" w:rsidP="0085499C">
            <w:pPr>
              <w:jc w:val="center"/>
              <w:rPr>
                <w:ins w:id="5184" w:author="Sharifi, Hossein" w:date="2021-11-08T09:13:00Z"/>
                <w:rFonts w:asciiTheme="majorBidi" w:hAnsiTheme="majorBidi" w:cstheme="majorBidi"/>
                <w:lang w:val="fr-FR"/>
              </w:rPr>
            </w:pPr>
            <w:ins w:id="5185" w:author="Sharifi, Hossein" w:date="2021-11-08T09:13:00Z">
              <w:r w:rsidRPr="00B148D0">
                <w:rPr>
                  <w:rFonts w:asciiTheme="majorBidi" w:hAnsiTheme="majorBidi" w:cstheme="majorBidi"/>
                  <w:lang w:val="fr-FR"/>
                </w:rPr>
                <w:t xml:space="preserve">Schiros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86"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(Schiros et al., 2012)</w:t>
            </w:r>
            <w:ins w:id="5187" w:author="Sharifi, Hossein" w:date="2021-11-08T09:13:00Z">
              <w:r w:rsidRPr="00B95524">
                <w:rPr>
                  <w:rFonts w:asciiTheme="majorBidi" w:hAnsiTheme="majorBidi" w:cstheme="majorBidi"/>
                </w:rPr>
                <w:fldChar w:fldCharType="end"/>
              </w:r>
            </w:ins>
          </w:p>
        </w:tc>
        <w:tc>
          <w:tcPr>
            <w:tcW w:w="616" w:type="dxa"/>
            <w:vAlign w:val="center"/>
          </w:tcPr>
          <w:p w14:paraId="0D8E0A77" w14:textId="77777777" w:rsidR="0008017D" w:rsidRPr="00B95524" w:rsidRDefault="0008017D" w:rsidP="0085499C">
            <w:pPr>
              <w:jc w:val="center"/>
              <w:rPr>
                <w:ins w:id="5188" w:author="Sharifi, Hossein" w:date="2021-11-08T09:13:00Z"/>
                <w:rFonts w:asciiTheme="majorBidi" w:hAnsiTheme="majorBidi" w:cstheme="majorBidi"/>
              </w:rPr>
            </w:pPr>
            <w:ins w:id="5189" w:author="Sharifi, Hossein" w:date="2021-11-08T09:13:00Z">
              <w:r w:rsidRPr="00B95524">
                <w:rPr>
                  <w:rFonts w:asciiTheme="majorBidi" w:hAnsiTheme="majorBidi" w:cstheme="majorBidi"/>
                </w:rPr>
                <w:t>2012</w:t>
              </w:r>
            </w:ins>
          </w:p>
        </w:tc>
        <w:tc>
          <w:tcPr>
            <w:tcW w:w="516" w:type="dxa"/>
            <w:tcBorders>
              <w:right w:val="double" w:sz="4" w:space="0" w:color="auto"/>
            </w:tcBorders>
            <w:vAlign w:val="center"/>
          </w:tcPr>
          <w:p w14:paraId="1D3436D9" w14:textId="77777777" w:rsidR="0008017D" w:rsidRPr="00B95524" w:rsidRDefault="0008017D" w:rsidP="0085499C">
            <w:pPr>
              <w:jc w:val="center"/>
              <w:rPr>
                <w:ins w:id="5190" w:author="Sharifi, Hossein" w:date="2021-11-08T09:13:00Z"/>
                <w:rFonts w:asciiTheme="majorBidi" w:hAnsiTheme="majorBidi" w:cstheme="majorBidi"/>
              </w:rPr>
            </w:pPr>
            <w:ins w:id="5191" w:author="Sharifi, Hossein" w:date="2021-11-08T09:13:00Z">
              <w:r w:rsidRPr="00B95524">
                <w:rPr>
                  <w:rFonts w:asciiTheme="majorBidi" w:hAnsiTheme="majorBidi" w:cstheme="majorBidi"/>
                </w:rPr>
                <w:t>94</w:t>
              </w:r>
            </w:ins>
          </w:p>
        </w:tc>
        <w:tc>
          <w:tcPr>
            <w:tcW w:w="1285" w:type="dxa"/>
            <w:tcBorders>
              <w:left w:val="double" w:sz="4" w:space="0" w:color="auto"/>
            </w:tcBorders>
          </w:tcPr>
          <w:p w14:paraId="7728DE79" w14:textId="47DCE341" w:rsidR="0008017D" w:rsidRPr="00B148D0" w:rsidRDefault="0008017D" w:rsidP="0085499C">
            <w:pPr>
              <w:jc w:val="center"/>
              <w:rPr>
                <w:ins w:id="5192" w:author="Sharifi, Hossein" w:date="2021-11-08T09:13:00Z"/>
                <w:rFonts w:asciiTheme="majorBidi" w:hAnsiTheme="majorBidi" w:cstheme="majorBidi"/>
                <w:lang w:val="fr-FR"/>
              </w:rPr>
            </w:pPr>
            <w:ins w:id="5193" w:author="Sharifi, Hossein" w:date="2021-11-08T09:13:00Z">
              <w:r w:rsidRPr="00B148D0">
                <w:rPr>
                  <w:rFonts w:asciiTheme="majorBidi" w:hAnsiTheme="majorBidi" w:cstheme="majorBidi"/>
                  <w:lang w:val="fr-FR"/>
                </w:rPr>
                <w:t xml:space="preserve">Uretsky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194"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(Uretsky et al., 2010)</w:t>
            </w:r>
            <w:ins w:id="5195" w:author="Sharifi, Hossein" w:date="2021-11-08T09:13:00Z">
              <w:r w:rsidRPr="00B95524">
                <w:rPr>
                  <w:rFonts w:asciiTheme="majorBidi" w:hAnsiTheme="majorBidi" w:cstheme="majorBidi"/>
                </w:rPr>
                <w:fldChar w:fldCharType="end"/>
              </w:r>
            </w:ins>
          </w:p>
        </w:tc>
        <w:tc>
          <w:tcPr>
            <w:tcW w:w="616" w:type="dxa"/>
          </w:tcPr>
          <w:p w14:paraId="75EBB846" w14:textId="77777777" w:rsidR="0008017D" w:rsidRPr="00B95524" w:rsidRDefault="0008017D" w:rsidP="0085499C">
            <w:pPr>
              <w:jc w:val="center"/>
              <w:rPr>
                <w:ins w:id="5196" w:author="Sharifi, Hossein" w:date="2021-11-08T09:13:00Z"/>
                <w:rFonts w:asciiTheme="majorBidi" w:hAnsiTheme="majorBidi" w:cstheme="majorBidi"/>
              </w:rPr>
            </w:pPr>
            <w:ins w:id="5197" w:author="Sharifi, Hossein" w:date="2021-11-08T09:13:00Z">
              <w:r w:rsidRPr="00B95524">
                <w:rPr>
                  <w:rFonts w:asciiTheme="majorBidi" w:hAnsiTheme="majorBidi" w:cstheme="majorBidi"/>
                </w:rPr>
                <w:t>2010</w:t>
              </w:r>
            </w:ins>
          </w:p>
        </w:tc>
        <w:tc>
          <w:tcPr>
            <w:tcW w:w="520" w:type="dxa"/>
          </w:tcPr>
          <w:p w14:paraId="6F093A0E" w14:textId="77777777" w:rsidR="0008017D" w:rsidRPr="00B95524" w:rsidRDefault="0008017D" w:rsidP="0085499C">
            <w:pPr>
              <w:jc w:val="center"/>
              <w:rPr>
                <w:ins w:id="5198" w:author="Sharifi, Hossein" w:date="2021-11-08T09:13:00Z"/>
                <w:rFonts w:asciiTheme="majorBidi" w:hAnsiTheme="majorBidi" w:cstheme="majorBidi"/>
              </w:rPr>
            </w:pPr>
            <w:ins w:id="5199" w:author="Sharifi, Hossein" w:date="2021-11-08T09:13:00Z">
              <w:r w:rsidRPr="00B95524">
                <w:rPr>
                  <w:rFonts w:asciiTheme="majorBidi" w:hAnsiTheme="majorBidi" w:cstheme="majorBidi"/>
                </w:rPr>
                <w:t>34</w:t>
              </w:r>
            </w:ins>
          </w:p>
        </w:tc>
      </w:tr>
      <w:tr w:rsidR="0008017D" w:rsidRPr="00B95524" w14:paraId="48FEE877" w14:textId="77777777" w:rsidTr="0085499C">
        <w:trPr>
          <w:jc w:val="center"/>
          <w:ins w:id="5200" w:author="Sharifi, Hossein" w:date="2021-11-08T09:13:00Z"/>
        </w:trPr>
        <w:tc>
          <w:tcPr>
            <w:tcW w:w="1269" w:type="dxa"/>
            <w:tcBorders>
              <w:bottom w:val="double" w:sz="4" w:space="0" w:color="auto"/>
            </w:tcBorders>
            <w:vAlign w:val="center"/>
          </w:tcPr>
          <w:p w14:paraId="710A0B3F" w14:textId="06871CC6" w:rsidR="0008017D" w:rsidRPr="00B148D0" w:rsidRDefault="0008017D" w:rsidP="0085499C">
            <w:pPr>
              <w:jc w:val="center"/>
              <w:rPr>
                <w:ins w:id="5201" w:author="Sharifi, Hossein" w:date="2021-11-08T09:13:00Z"/>
                <w:rFonts w:asciiTheme="majorBidi" w:hAnsiTheme="majorBidi" w:cstheme="majorBidi"/>
                <w:lang w:val="fr-FR"/>
              </w:rPr>
            </w:pPr>
            <w:ins w:id="5202" w:author="Sharifi, Hossein" w:date="2021-11-08T09:13:00Z">
              <w:r w:rsidRPr="00B148D0">
                <w:rPr>
                  <w:rFonts w:asciiTheme="majorBidi" w:hAnsiTheme="majorBidi" w:cstheme="majorBidi"/>
                  <w:lang w:val="fr-FR"/>
                </w:rPr>
                <w:t xml:space="preserve">Schiros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203"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(Schiros et al., 2012)</w:t>
            </w:r>
            <w:ins w:id="5204"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295E76E9" w14:textId="77777777" w:rsidR="0008017D" w:rsidRPr="00B95524" w:rsidRDefault="0008017D" w:rsidP="0085499C">
            <w:pPr>
              <w:jc w:val="center"/>
              <w:rPr>
                <w:ins w:id="5205" w:author="Sharifi, Hossein" w:date="2021-11-08T09:13:00Z"/>
                <w:rFonts w:asciiTheme="majorBidi" w:hAnsiTheme="majorBidi" w:cstheme="majorBidi"/>
              </w:rPr>
            </w:pPr>
            <w:ins w:id="5206" w:author="Sharifi, Hossein" w:date="2021-11-08T09:13:00Z">
              <w:r w:rsidRPr="00B95524">
                <w:rPr>
                  <w:rFonts w:asciiTheme="majorBidi" w:hAnsiTheme="majorBidi" w:cstheme="majorBidi"/>
                </w:rPr>
                <w:t>2012</w:t>
              </w:r>
            </w:ins>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ins w:id="5207" w:author="Sharifi, Hossein" w:date="2021-11-08T09:13:00Z"/>
                <w:rFonts w:asciiTheme="majorBidi" w:hAnsiTheme="majorBidi" w:cstheme="majorBidi"/>
              </w:rPr>
            </w:pPr>
            <w:ins w:id="5208" w:author="Sharifi, Hossein" w:date="2021-11-08T09:13:00Z">
              <w:r w:rsidRPr="00B95524">
                <w:rPr>
                  <w:rFonts w:asciiTheme="majorBidi" w:hAnsiTheme="majorBidi" w:cstheme="majorBidi"/>
                </w:rPr>
                <w:t>51</w:t>
              </w:r>
            </w:ins>
          </w:p>
        </w:tc>
        <w:tc>
          <w:tcPr>
            <w:tcW w:w="1329" w:type="dxa"/>
            <w:tcBorders>
              <w:left w:val="double" w:sz="4" w:space="0" w:color="auto"/>
              <w:bottom w:val="double" w:sz="4" w:space="0" w:color="auto"/>
            </w:tcBorders>
            <w:vAlign w:val="center"/>
          </w:tcPr>
          <w:p w14:paraId="50F1EDB9" w14:textId="182FD055" w:rsidR="0008017D" w:rsidRPr="00B95524" w:rsidRDefault="0008017D" w:rsidP="0085499C">
            <w:pPr>
              <w:jc w:val="center"/>
              <w:rPr>
                <w:ins w:id="5209" w:author="Sharifi, Hossein" w:date="2021-11-08T09:13:00Z"/>
                <w:rFonts w:asciiTheme="majorBidi" w:hAnsiTheme="majorBidi" w:cstheme="majorBidi"/>
              </w:rPr>
            </w:pPr>
            <w:ins w:id="5210" w:author="Sharifi, Hossein" w:date="2021-11-08T09:13:00Z">
              <w:r w:rsidRPr="00B95524">
                <w:rPr>
                  <w:rFonts w:asciiTheme="majorBidi" w:hAnsiTheme="majorBidi" w:cstheme="majorBidi"/>
                </w:rPr>
                <w:t xml:space="preserve">Steadman et al. </w:t>
              </w:r>
              <w:r w:rsidRPr="00B95524">
                <w:rPr>
                  <w:rFonts w:asciiTheme="majorBidi" w:hAnsiTheme="majorBidi" w:cstheme="majorBidi"/>
                </w:rPr>
                <w:fldChar w:fldCharType="begin"/>
              </w:r>
            </w:ins>
            <w:r w:rsidR="00CF3478">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ins w:id="5211" w:author="Sharifi, Hossein" w:date="2021-11-08T09:13:00Z">
              <w:r w:rsidRPr="00B95524">
                <w:rPr>
                  <w:rFonts w:asciiTheme="majorBidi" w:hAnsiTheme="majorBidi" w:cstheme="majorBidi"/>
                </w:rPr>
                <w:fldChar w:fldCharType="separate"/>
              </w:r>
            </w:ins>
            <w:r w:rsidR="00CF3478">
              <w:rPr>
                <w:rFonts w:asciiTheme="majorBidi" w:hAnsiTheme="majorBidi" w:cstheme="majorBidi"/>
                <w:noProof/>
              </w:rPr>
              <w:t>(Steadman et al., 2012)</w:t>
            </w:r>
            <w:ins w:id="5212"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6C39BA48" w14:textId="77777777" w:rsidR="0008017D" w:rsidRPr="00B95524" w:rsidRDefault="0008017D" w:rsidP="0085499C">
            <w:pPr>
              <w:jc w:val="center"/>
              <w:rPr>
                <w:ins w:id="5213" w:author="Sharifi, Hossein" w:date="2021-11-08T09:13:00Z"/>
                <w:rFonts w:asciiTheme="majorBidi" w:hAnsiTheme="majorBidi" w:cstheme="majorBidi"/>
              </w:rPr>
            </w:pPr>
            <w:ins w:id="5214" w:author="Sharifi, Hossein" w:date="2021-11-08T09:13:00Z">
              <w:r w:rsidRPr="00B95524">
                <w:rPr>
                  <w:rFonts w:asciiTheme="majorBidi" w:hAnsiTheme="majorBidi" w:cstheme="majorBidi"/>
                </w:rPr>
                <w:t>2012</w:t>
              </w:r>
            </w:ins>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ins w:id="5215" w:author="Sharifi, Hossein" w:date="2021-11-08T09:13:00Z"/>
                <w:rFonts w:asciiTheme="majorBidi" w:hAnsiTheme="majorBidi" w:cstheme="majorBidi"/>
              </w:rPr>
            </w:pPr>
            <w:ins w:id="5216" w:author="Sharifi, Hossein" w:date="2021-11-08T09:13:00Z">
              <w:r w:rsidRPr="00B95524">
                <w:rPr>
                  <w:rFonts w:asciiTheme="majorBidi" w:hAnsiTheme="majorBidi" w:cstheme="majorBidi"/>
                </w:rPr>
                <w:t>41</w:t>
              </w:r>
            </w:ins>
          </w:p>
        </w:tc>
        <w:tc>
          <w:tcPr>
            <w:tcW w:w="1452" w:type="dxa"/>
            <w:tcBorders>
              <w:left w:val="double" w:sz="4" w:space="0" w:color="auto"/>
              <w:bottom w:val="double" w:sz="4" w:space="0" w:color="auto"/>
            </w:tcBorders>
            <w:vAlign w:val="center"/>
          </w:tcPr>
          <w:p w14:paraId="54581585" w14:textId="5B0818A1" w:rsidR="0008017D" w:rsidRPr="00B148D0" w:rsidRDefault="0008017D" w:rsidP="0085499C">
            <w:pPr>
              <w:jc w:val="center"/>
              <w:rPr>
                <w:ins w:id="5217" w:author="Sharifi, Hossein" w:date="2021-11-08T09:13:00Z"/>
                <w:rFonts w:asciiTheme="majorBidi" w:hAnsiTheme="majorBidi" w:cstheme="majorBidi"/>
                <w:lang w:val="fr-FR"/>
              </w:rPr>
            </w:pPr>
            <w:ins w:id="5218" w:author="Sharifi, Hossein" w:date="2021-11-08T09:13:00Z">
              <w:r w:rsidRPr="00B148D0">
                <w:rPr>
                  <w:rFonts w:asciiTheme="majorBidi" w:hAnsiTheme="majorBidi" w:cstheme="majorBidi"/>
                  <w:lang w:val="fr-FR"/>
                </w:rPr>
                <w:t xml:space="preserve">Uretsky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219"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(Uretsky et al., 2010)</w:t>
            </w:r>
            <w:ins w:id="5220" w:author="Sharifi, Hossein" w:date="2021-11-08T09:13:00Z">
              <w:r w:rsidRPr="00B95524">
                <w:rPr>
                  <w:rFonts w:asciiTheme="majorBidi" w:hAnsiTheme="majorBidi" w:cstheme="majorBidi"/>
                </w:rPr>
                <w:fldChar w:fldCharType="end"/>
              </w:r>
            </w:ins>
          </w:p>
        </w:tc>
        <w:tc>
          <w:tcPr>
            <w:tcW w:w="616" w:type="dxa"/>
            <w:tcBorders>
              <w:bottom w:val="double" w:sz="4" w:space="0" w:color="auto"/>
            </w:tcBorders>
            <w:vAlign w:val="center"/>
          </w:tcPr>
          <w:p w14:paraId="523E7E6F" w14:textId="77777777" w:rsidR="0008017D" w:rsidRPr="00B95524" w:rsidRDefault="0008017D" w:rsidP="0085499C">
            <w:pPr>
              <w:jc w:val="center"/>
              <w:rPr>
                <w:ins w:id="5221" w:author="Sharifi, Hossein" w:date="2021-11-08T09:13:00Z"/>
                <w:rFonts w:asciiTheme="majorBidi" w:hAnsiTheme="majorBidi" w:cstheme="majorBidi"/>
              </w:rPr>
            </w:pPr>
            <w:ins w:id="5222" w:author="Sharifi, Hossein" w:date="2021-11-08T09:13:00Z">
              <w:r w:rsidRPr="00B95524">
                <w:rPr>
                  <w:rFonts w:asciiTheme="majorBidi" w:hAnsiTheme="majorBidi" w:cstheme="majorBidi"/>
                </w:rPr>
                <w:t>2010</w:t>
              </w:r>
            </w:ins>
          </w:p>
        </w:tc>
        <w:tc>
          <w:tcPr>
            <w:tcW w:w="516" w:type="dxa"/>
            <w:tcBorders>
              <w:right w:val="double" w:sz="4" w:space="0" w:color="auto"/>
            </w:tcBorders>
            <w:vAlign w:val="center"/>
          </w:tcPr>
          <w:p w14:paraId="4285507A" w14:textId="77777777" w:rsidR="0008017D" w:rsidRPr="00B95524" w:rsidRDefault="0008017D" w:rsidP="0085499C">
            <w:pPr>
              <w:jc w:val="center"/>
              <w:rPr>
                <w:ins w:id="5223" w:author="Sharifi, Hossein" w:date="2021-11-08T09:13:00Z"/>
                <w:rFonts w:asciiTheme="majorBidi" w:hAnsiTheme="majorBidi" w:cstheme="majorBidi"/>
              </w:rPr>
            </w:pPr>
            <w:ins w:id="5224" w:author="Sharifi, Hossein" w:date="2021-11-08T09:13:00Z">
              <w:r w:rsidRPr="00B95524">
                <w:rPr>
                  <w:rFonts w:asciiTheme="majorBidi" w:hAnsiTheme="majorBidi" w:cstheme="majorBidi"/>
                </w:rPr>
                <w:t>23</w:t>
              </w:r>
            </w:ins>
          </w:p>
        </w:tc>
        <w:tc>
          <w:tcPr>
            <w:tcW w:w="1285" w:type="dxa"/>
            <w:tcBorders>
              <w:left w:val="double" w:sz="4" w:space="0" w:color="auto"/>
            </w:tcBorders>
          </w:tcPr>
          <w:p w14:paraId="0F6D1E3B" w14:textId="7C3459EB" w:rsidR="0008017D" w:rsidRPr="00B148D0" w:rsidRDefault="0008017D" w:rsidP="0085499C">
            <w:pPr>
              <w:jc w:val="center"/>
              <w:rPr>
                <w:ins w:id="5225" w:author="Sharifi, Hossein" w:date="2021-11-08T09:13:00Z"/>
                <w:rFonts w:asciiTheme="majorBidi" w:hAnsiTheme="majorBidi" w:cstheme="majorBidi"/>
                <w:lang w:val="fr-FR"/>
              </w:rPr>
            </w:pPr>
            <w:ins w:id="5226" w:author="Sharifi, Hossein" w:date="2021-11-08T09:13:00Z">
              <w:r w:rsidRPr="00B148D0">
                <w:rPr>
                  <w:rFonts w:asciiTheme="majorBidi" w:hAnsiTheme="majorBidi" w:cstheme="majorBidi"/>
                  <w:lang w:val="fr-FR"/>
                </w:rPr>
                <w:t>Grotenhuis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ins>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ins w:id="5227" w:author="Sharifi, Hossein" w:date="2021-11-08T09:13:00Z">
              <w:r w:rsidRPr="00B95524">
                <w:rPr>
                  <w:rFonts w:asciiTheme="majorBidi" w:hAnsiTheme="majorBidi" w:cstheme="majorBidi"/>
                </w:rPr>
              </w:r>
              <w:r w:rsidRPr="00B95524">
                <w:rPr>
                  <w:rFonts w:asciiTheme="majorBidi" w:hAnsiTheme="majorBidi" w:cstheme="majorBidi"/>
                </w:rPr>
                <w:fldChar w:fldCharType="separate"/>
              </w:r>
            </w:ins>
            <w:r w:rsidR="00CF3478">
              <w:rPr>
                <w:rFonts w:asciiTheme="majorBidi" w:hAnsiTheme="majorBidi" w:cstheme="majorBidi"/>
                <w:noProof/>
              </w:rPr>
              <w:t>(Grotenhuis et al., 2007)</w:t>
            </w:r>
            <w:ins w:id="5228" w:author="Sharifi, Hossein" w:date="2021-11-08T09:13:00Z">
              <w:r w:rsidRPr="00B95524">
                <w:rPr>
                  <w:rFonts w:asciiTheme="majorBidi" w:hAnsiTheme="majorBidi" w:cstheme="majorBidi"/>
                </w:rPr>
                <w:fldChar w:fldCharType="end"/>
              </w:r>
            </w:ins>
          </w:p>
        </w:tc>
        <w:tc>
          <w:tcPr>
            <w:tcW w:w="616" w:type="dxa"/>
          </w:tcPr>
          <w:p w14:paraId="682D82F7" w14:textId="77777777" w:rsidR="0008017D" w:rsidRPr="00B95524" w:rsidRDefault="0008017D" w:rsidP="0085499C">
            <w:pPr>
              <w:jc w:val="center"/>
              <w:rPr>
                <w:ins w:id="5229" w:author="Sharifi, Hossein" w:date="2021-11-08T09:13:00Z"/>
                <w:rFonts w:asciiTheme="majorBidi" w:hAnsiTheme="majorBidi" w:cstheme="majorBidi"/>
              </w:rPr>
            </w:pPr>
            <w:ins w:id="5230" w:author="Sharifi, Hossein" w:date="2021-11-08T09:13:00Z">
              <w:r w:rsidRPr="00B95524">
                <w:rPr>
                  <w:rFonts w:asciiTheme="majorBidi" w:hAnsiTheme="majorBidi" w:cstheme="majorBidi"/>
                </w:rPr>
                <w:t>2007</w:t>
              </w:r>
            </w:ins>
          </w:p>
        </w:tc>
        <w:tc>
          <w:tcPr>
            <w:tcW w:w="520" w:type="dxa"/>
          </w:tcPr>
          <w:p w14:paraId="35062D26" w14:textId="77777777" w:rsidR="0008017D" w:rsidRPr="00B95524" w:rsidRDefault="0008017D" w:rsidP="0085499C">
            <w:pPr>
              <w:jc w:val="center"/>
              <w:rPr>
                <w:ins w:id="5231" w:author="Sharifi, Hossein" w:date="2021-11-08T09:13:00Z"/>
                <w:rFonts w:asciiTheme="majorBidi" w:hAnsiTheme="majorBidi" w:cstheme="majorBidi"/>
              </w:rPr>
            </w:pPr>
            <w:ins w:id="5232" w:author="Sharifi, Hossein" w:date="2021-11-08T09:13:00Z">
              <w:r w:rsidRPr="00B95524">
                <w:rPr>
                  <w:rFonts w:asciiTheme="majorBidi" w:hAnsiTheme="majorBidi" w:cstheme="majorBidi"/>
                </w:rPr>
                <w:t>20</w:t>
              </w:r>
            </w:ins>
          </w:p>
        </w:tc>
      </w:tr>
      <w:tr w:rsidR="0008017D" w:rsidRPr="00B95524" w14:paraId="1CE5FBDA" w14:textId="77777777" w:rsidTr="0085499C">
        <w:trPr>
          <w:jc w:val="center"/>
          <w:ins w:id="5233" w:author="Sharifi, Hossein" w:date="2021-11-08T09:13:00Z"/>
        </w:trPr>
        <w:tc>
          <w:tcPr>
            <w:tcW w:w="9767" w:type="dxa"/>
            <w:gridSpan w:val="12"/>
            <w:tcBorders>
              <w:top w:val="double" w:sz="4" w:space="0" w:color="auto"/>
            </w:tcBorders>
            <w:vAlign w:val="center"/>
          </w:tcPr>
          <w:p w14:paraId="7628F904" w14:textId="77777777" w:rsidR="0008017D" w:rsidRPr="00B95524" w:rsidRDefault="0008017D" w:rsidP="0085499C">
            <w:pPr>
              <w:rPr>
                <w:ins w:id="5234" w:author="Sharifi, Hossein" w:date="2021-11-08T09:13:00Z"/>
                <w:rFonts w:asciiTheme="majorBidi" w:hAnsiTheme="majorBidi" w:cstheme="majorBidi"/>
              </w:rPr>
            </w:pPr>
            <w:ins w:id="5235" w:author="Sharifi, Hossein" w:date="2021-11-08T09:13:00Z">
              <w:r w:rsidRPr="00B95524">
                <w:rPr>
                  <w:rFonts w:asciiTheme="majorBidi" w:hAnsiTheme="majorBidi" w:cstheme="majorBidi"/>
                </w:rPr>
                <w:t>Data were reported as mean ± standard deviation (SD) or median (interquartile range).</w:t>
              </w:r>
            </w:ins>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rPr>
          <w:ins w:id="5236" w:author="Sharifi, Hossein" w:date="2021-11-30T15:11:00Z"/>
        </w:rPr>
      </w:pPr>
      <w:r w:rsidRPr="00757E19">
        <w:t>Supplementary figures</w:t>
      </w:r>
    </w:p>
    <w:p w14:paraId="25E97D65" w14:textId="3721844B" w:rsidR="00406161" w:rsidRDefault="00CE7DE2" w:rsidP="00406161">
      <w:pPr>
        <w:spacing w:line="240" w:lineRule="auto"/>
        <w:jc w:val="center"/>
        <w:rPr>
          <w:ins w:id="5237" w:author="Sharifi, Hossein" w:date="2021-11-30T15:11:00Z"/>
          <w:rFonts w:asciiTheme="majorBidi" w:hAnsiTheme="majorBidi" w:cstheme="majorBidi"/>
          <w:b/>
          <w:bCs/>
        </w:rPr>
      </w:pPr>
      <w:ins w:id="5238" w:author="Sharifi, Hossein" w:date="2021-12-03T17:41:00Z">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ins>
    </w:p>
    <w:p w14:paraId="097C635C" w14:textId="4E249615" w:rsidR="00406161" w:rsidRPr="00AF1A7E" w:rsidRDefault="00406161" w:rsidP="00406161">
      <w:pPr>
        <w:spacing w:line="240" w:lineRule="auto"/>
        <w:jc w:val="center"/>
        <w:rPr>
          <w:ins w:id="5239" w:author="Sharifi, Hossein" w:date="2021-11-30T15:11:00Z"/>
          <w:rFonts w:asciiTheme="majorBidi" w:hAnsiTheme="majorBidi" w:cstheme="majorBidi"/>
          <w:rPrChange w:id="5240" w:author="Sharifi, Hossein" w:date="2021-12-03T08:04:00Z">
            <w:rPr>
              <w:ins w:id="5241" w:author="Sharifi, Hossein" w:date="2021-11-30T15:11:00Z"/>
              <w:rFonts w:asciiTheme="majorBidi" w:hAnsiTheme="majorBidi" w:cstheme="majorBidi"/>
              <w:b/>
              <w:bCs/>
            </w:rPr>
          </w:rPrChange>
        </w:rPr>
      </w:pPr>
      <w:ins w:id="5242" w:author="Sharifi, Hossein" w:date="2021-11-30T15:11:00Z">
        <w:r>
          <w:rPr>
            <w:rFonts w:asciiTheme="majorBidi" w:hAnsiTheme="majorBidi" w:cstheme="majorBidi"/>
            <w:b/>
            <w:bCs/>
          </w:rPr>
          <w:t>Figure S</w:t>
        </w:r>
        <w:bookmarkStart w:id="5243"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5244" w:author="Sharifi, Hossein" w:date="2021-12-07T16:48:00Z">
        <w:r w:rsidR="00A15D39">
          <w:rPr>
            <w:rFonts w:asciiTheme="majorBidi" w:hAnsiTheme="majorBidi" w:cstheme="majorBidi"/>
            <w:b/>
            <w:bCs/>
            <w:noProof/>
          </w:rPr>
          <w:t>1</w:t>
        </w:r>
      </w:ins>
      <w:ins w:id="5245" w:author="Sharifi, Hossein" w:date="2021-11-30T15:11:00Z">
        <w:r>
          <w:rPr>
            <w:rFonts w:asciiTheme="majorBidi" w:hAnsiTheme="majorBidi" w:cstheme="majorBidi"/>
            <w:b/>
            <w:bCs/>
          </w:rPr>
          <w:fldChar w:fldCharType="end"/>
        </w:r>
      </w:ins>
      <w:bookmarkEnd w:id="5243"/>
      <w:ins w:id="5246" w:author="Sharifi, Hossein" w:date="2021-12-03T07:38:00Z">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ins>
      <w:ins w:id="5247" w:author="Sharifi, Hossein" w:date="2021-12-03T07:40:00Z">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ins>
      <w:ins w:id="5248" w:author="Sharifi, Hossein" w:date="2021-12-03T07:41:00Z">
        <w:r w:rsidR="001F78F9">
          <w:rPr>
            <w:rFonts w:asciiTheme="majorBidi" w:hAnsiTheme="majorBidi" w:cstheme="majorBidi"/>
            <w:b/>
            <w:bCs/>
          </w:rPr>
          <w:t xml:space="preserve"> signals</w:t>
        </w:r>
      </w:ins>
      <w:ins w:id="5249" w:author="Sharifi, Hossein" w:date="2021-12-03T08:12:00Z">
        <w:r w:rsidR="00A91EC1">
          <w:rPr>
            <w:rFonts w:asciiTheme="majorBidi" w:hAnsiTheme="majorBidi" w:cstheme="majorBidi"/>
            <w:b/>
            <w:bCs/>
          </w:rPr>
          <w:t xml:space="preserve"> </w:t>
        </w:r>
      </w:ins>
      <w:ins w:id="5250" w:author="Sharifi, Hossein" w:date="2021-12-03T08:13:00Z">
        <w:r w:rsidR="00A91EC1" w:rsidRPr="00634DE6">
          <w:rPr>
            <w:rFonts w:ascii="Cambria Math" w:hAnsi="Cambria Math"/>
            <w:b/>
            <w:bCs/>
            <w:rPrChange w:id="5251" w:author="Sharifi, Hossein" w:date="2021-12-03T08:13:00Z">
              <w:rPr>
                <w:rFonts w:ascii="Cambria Math" w:hAnsi="Cambria Math"/>
              </w:rPr>
            </w:rPrChange>
          </w:rPr>
          <w:t>γ</w:t>
        </w:r>
        <w:r w:rsidR="00A91EC1" w:rsidRPr="00634DE6">
          <w:rPr>
            <w:b/>
            <w:bCs/>
            <w:vertAlign w:val="subscript"/>
            <w:rPrChange w:id="5252" w:author="Sharifi, Hossein" w:date="2021-12-03T08:13:00Z">
              <w:rPr>
                <w:vertAlign w:val="subscript"/>
              </w:rPr>
            </w:rPrChange>
          </w:rPr>
          <w:t>growth,con</w:t>
        </w:r>
        <w:r w:rsidR="00A91EC1" w:rsidRPr="00634DE6">
          <w:rPr>
            <w:b/>
            <w:bCs/>
            <w:rPrChange w:id="5253" w:author="Sharifi, Hossein" w:date="2021-12-03T08:13:00Z">
              <w:rPr/>
            </w:rPrChange>
          </w:rPr>
          <w:t xml:space="preserve"> and </w:t>
        </w:r>
        <w:r w:rsidR="00A91EC1" w:rsidRPr="00634DE6">
          <w:rPr>
            <w:rFonts w:ascii="Cambria Math" w:hAnsi="Cambria Math"/>
            <w:b/>
            <w:bCs/>
            <w:rPrChange w:id="5254" w:author="Sharifi, Hossein" w:date="2021-12-03T08:13:00Z">
              <w:rPr>
                <w:rFonts w:ascii="Cambria Math" w:hAnsi="Cambria Math"/>
              </w:rPr>
            </w:rPrChange>
          </w:rPr>
          <w:t>γ</w:t>
        </w:r>
        <w:r w:rsidR="00A91EC1" w:rsidRPr="00634DE6">
          <w:rPr>
            <w:b/>
            <w:bCs/>
            <w:vertAlign w:val="subscript"/>
            <w:rPrChange w:id="5255" w:author="Sharifi, Hossein" w:date="2021-12-03T08:13:00Z">
              <w:rPr>
                <w:vertAlign w:val="subscript"/>
              </w:rPr>
            </w:rPrChange>
          </w:rPr>
          <w:t>growth,</w:t>
        </w:r>
        <w:r w:rsidR="00634DE6" w:rsidRPr="00634DE6">
          <w:rPr>
            <w:b/>
            <w:bCs/>
            <w:vertAlign w:val="subscript"/>
            <w:rPrChange w:id="5256" w:author="Sharifi, Hossein" w:date="2021-12-03T08:13:00Z">
              <w:rPr>
                <w:vertAlign w:val="subscript"/>
              </w:rPr>
            </w:rPrChange>
          </w:rPr>
          <w:t>ecc</w:t>
        </w:r>
      </w:ins>
      <w:ins w:id="5257" w:author="Sharifi, Hossein" w:date="2021-12-03T07:41:00Z">
        <w:r w:rsidR="001F78F9">
          <w:rPr>
            <w:rFonts w:asciiTheme="majorBidi" w:hAnsiTheme="majorBidi" w:cstheme="majorBidi"/>
            <w:b/>
            <w:bCs/>
          </w:rPr>
          <w:t xml:space="preserve">. </w:t>
        </w:r>
        <w:r w:rsidR="001F78F9">
          <w:rPr>
            <w:rFonts w:asciiTheme="majorBidi" w:hAnsiTheme="majorBidi" w:cstheme="majorBidi"/>
          </w:rPr>
          <w:t xml:space="preserve">For </w:t>
        </w:r>
      </w:ins>
      <w:ins w:id="5258" w:author="Sharifi, Hossein" w:date="2021-12-03T08:02:00Z">
        <w:r w:rsidR="00AA0AF9">
          <w:rPr>
            <w:rFonts w:asciiTheme="majorBidi" w:hAnsiTheme="majorBidi" w:cstheme="majorBidi"/>
          </w:rPr>
          <w:t>simplicity,</w:t>
        </w:r>
      </w:ins>
      <w:ins w:id="5259" w:author="Sharifi, Hossein" w:date="2021-12-03T08:03:00Z">
        <w:r w:rsidR="004A5279">
          <w:rPr>
            <w:rFonts w:asciiTheme="majorBidi" w:hAnsiTheme="majorBidi" w:cstheme="majorBidi"/>
          </w:rPr>
          <w:t xml:space="preserve"> </w:t>
        </w:r>
        <w:r w:rsidR="004A5279">
          <w:rPr>
            <w:rFonts w:ascii="Cambria Math" w:hAnsi="Cambria Math"/>
          </w:rPr>
          <w:t>γ</w:t>
        </w:r>
        <w:r w:rsidR="004A5279">
          <w:rPr>
            <w:vertAlign w:val="subscript"/>
          </w:rPr>
          <w:t xml:space="preserve">anti growth,i </w:t>
        </w:r>
        <w:r w:rsidR="004A5279">
          <w:t xml:space="preserve">were chosen to have similar magnitudes </w:t>
        </w:r>
      </w:ins>
      <w:ins w:id="5260" w:author="Sharifi, Hossein" w:date="2021-12-03T08:15:00Z">
        <w:r w:rsidR="00B07DFA">
          <w:t xml:space="preserve">as </w:t>
        </w:r>
        <w:r w:rsidR="00B07DFA">
          <w:rPr>
            <w:rFonts w:ascii="Cambria Math" w:hAnsi="Cambria Math"/>
          </w:rPr>
          <w:t>γ</w:t>
        </w:r>
        <w:r w:rsidR="00B07DFA">
          <w:rPr>
            <w:vertAlign w:val="subscript"/>
          </w:rPr>
          <w:t>growth,i</w:t>
        </w:r>
        <w:r w:rsidR="00B07DFA">
          <w:t xml:space="preserve"> </w:t>
        </w:r>
      </w:ins>
      <w:ins w:id="5261" w:author="Sharifi, Hossein" w:date="2021-12-03T08:03:00Z">
        <w:r w:rsidR="004A5279">
          <w:t>but in the opposite directions</w:t>
        </w:r>
      </w:ins>
      <w:ins w:id="5262" w:author="Sharifi, Hossein" w:date="2021-12-03T08:15:00Z">
        <w:r w:rsidR="006D4744">
          <w:t>,</w:t>
        </w:r>
      </w:ins>
      <w:ins w:id="5263" w:author="Sharifi, Hossein" w:date="2021-12-03T08:12:00Z">
        <w:r w:rsidR="00655C2D" w:rsidRPr="00655C2D">
          <w:t xml:space="preserve"> </w:t>
        </w:r>
      </w:ins>
      <w:ins w:id="5264" w:author="Sharifi, Hossein" w:date="2021-12-03T08:15:00Z">
        <w:r w:rsidR="006D4744">
          <w:t>w</w:t>
        </w:r>
      </w:ins>
      <w:ins w:id="5265" w:author="Sharifi, Hossein" w:date="2021-12-03T08:12:00Z">
        <w:r w:rsidR="00655C2D">
          <w:t>here i reflects the growth type.</w:t>
        </w:r>
      </w:ins>
      <w:ins w:id="5266" w:author="Sharifi, Hossein" w:date="2021-12-03T08:03:00Z">
        <w:r w:rsidR="004A5279">
          <w:t xml:space="preserve"> </w:t>
        </w:r>
      </w:ins>
      <w:ins w:id="5267" w:author="Sharifi, Hossein" w:date="2021-12-03T08:04:00Z">
        <w:r w:rsidR="004A5279">
          <w:rPr>
            <w:rFonts w:ascii="Cambria Math" w:hAnsi="Cambria Math"/>
          </w:rPr>
          <w:t>γ</w:t>
        </w:r>
        <w:r w:rsidR="004A5279">
          <w:rPr>
            <w:vertAlign w:val="subscript"/>
          </w:rPr>
          <w:t>0,</w:t>
        </w:r>
        <w:r w:rsidR="00AF1A7E">
          <w:rPr>
            <w:vertAlign w:val="subscript"/>
          </w:rPr>
          <w:t>con</w:t>
        </w:r>
        <w:r w:rsidR="00AF1A7E">
          <w:t xml:space="preserve"> and </w:t>
        </w:r>
        <w:r w:rsidR="00AF1A7E">
          <w:rPr>
            <w:rFonts w:ascii="Cambria Math" w:hAnsi="Cambria Math"/>
          </w:rPr>
          <w:t>γ</w:t>
        </w:r>
        <w:r w:rsidR="00AF1A7E">
          <w:rPr>
            <w:vertAlign w:val="subscript"/>
          </w:rPr>
          <w:t>0,ecc</w:t>
        </w:r>
        <w:r w:rsidR="00AF1A7E">
          <w:t xml:space="preserve"> are the </w:t>
        </w:r>
      </w:ins>
      <w:ins w:id="5268" w:author="Sharifi, Hossein" w:date="2021-12-03T08:09:00Z">
        <w:r w:rsidR="003C7BF7">
          <w:t>rat</w:t>
        </w:r>
      </w:ins>
      <w:ins w:id="5269" w:author="Sharifi, Hossein" w:date="2021-12-03T08:10:00Z">
        <w:r w:rsidR="003C7BF7">
          <w:t xml:space="preserve">e constants </w:t>
        </w:r>
      </w:ins>
      <w:ins w:id="5270" w:author="Sharifi, Hossein" w:date="2021-12-03T08:12:00Z">
        <w:r w:rsidR="00A91EC1">
          <w:t xml:space="preserve">values </w:t>
        </w:r>
      </w:ins>
      <w:ins w:id="5271" w:author="Sharifi, Hossein" w:date="2021-12-03T08:10:00Z">
        <w:r w:rsidR="003C7BF7">
          <w:t>that were used in</w:t>
        </w:r>
        <w:r w:rsidR="00571899">
          <w:t xml:space="preserve"> all simulations of this study. </w:t>
        </w:r>
      </w:ins>
      <w:ins w:id="5272" w:author="Sharifi, Hossein" w:date="2021-12-03T17:42:00Z">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ins>
      <w:ins w:id="5273" w:author="Sharifi, Hossein" w:date="2021-12-03T17:43:00Z">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ins>
    </w:p>
    <w:p w14:paraId="0AB60BA9" w14:textId="11796AC2" w:rsidR="00406161" w:rsidRPr="00406161" w:rsidRDefault="00406161">
      <w:pPr>
        <w:pPrChange w:id="5274" w:author="Sharifi, Hossein" w:date="2021-12-03T17:41:00Z">
          <w:pPr>
            <w:pStyle w:val="Heading2"/>
          </w:pPr>
        </w:pPrChange>
      </w:pPr>
    </w:p>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7147A071" w:rsidR="006C34FF" w:rsidRPr="00FB2F0A" w:rsidRDefault="007B3453" w:rsidP="00946339">
      <w:pPr>
        <w:jc w:val="center"/>
        <w:rPr>
          <w:rPrChange w:id="5275" w:author="Sharifi, Hossein" w:date="2021-11-08T11:35:00Z">
            <w:rPr>
              <w:rFonts w:asciiTheme="majorBidi" w:hAnsiTheme="majorBidi" w:cstheme="majorBidi"/>
            </w:rPr>
          </w:rPrChange>
        </w:rPr>
      </w:pPr>
      <w:r w:rsidRPr="00427EB0">
        <w:rPr>
          <w:b/>
          <w:bCs/>
        </w:rPr>
        <w:t>Fig</w:t>
      </w:r>
      <w:r w:rsidR="009B68EC">
        <w:rPr>
          <w:b/>
          <w:bCs/>
        </w:rPr>
        <w:t>ure</w:t>
      </w:r>
      <w:r w:rsidRPr="00427EB0">
        <w:rPr>
          <w:b/>
          <w:bCs/>
        </w:rPr>
        <w:t xml:space="preserve"> S</w:t>
      </w:r>
      <w:bookmarkStart w:id="5276"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ins w:id="5277" w:author="Sharifi, Hossein" w:date="2021-12-07T16:48:00Z">
        <w:r w:rsidR="00A15D39">
          <w:rPr>
            <w:b/>
            <w:bCs/>
            <w:noProof/>
          </w:rPr>
          <w:t>2</w:t>
        </w:r>
      </w:ins>
      <w:del w:id="5278" w:author="Sharifi, Hossein" w:date="2021-11-30T15:11:00Z">
        <w:r w:rsidR="00A668A3" w:rsidDel="00406161">
          <w:rPr>
            <w:b/>
            <w:bCs/>
            <w:noProof/>
          </w:rPr>
          <w:delText>1</w:delText>
        </w:r>
      </w:del>
      <w:r w:rsidR="006242E1" w:rsidRPr="00427EB0">
        <w:rPr>
          <w:b/>
          <w:bCs/>
        </w:rPr>
        <w:fldChar w:fldCharType="end"/>
      </w:r>
      <w:bookmarkEnd w:id="5276"/>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ins w:id="5279" w:author="Sharifi, Hossein" w:date="2021-12-05T09:34:00Z">
        <w:r w:rsidR="00B359BB">
          <w:rPr>
            <w:b/>
            <w:bCs/>
          </w:rPr>
          <w:t xml:space="preserve">control of </w:t>
        </w:r>
      </w:ins>
      <w:r w:rsidR="006D3741" w:rsidRPr="006D3741">
        <w:rPr>
          <w:b/>
          <w:bCs/>
        </w:rPr>
        <w:t xml:space="preserve">baroreflex feedback loop. </w:t>
      </w:r>
      <w:r w:rsidR="006F418E">
        <w:t xml:space="preserve">Left hand column shows </w:t>
      </w:r>
      <w:r w:rsidR="004C1835">
        <w:t>the response of cen</w:t>
      </w:r>
      <w:r w:rsidR="00F5753B">
        <w:t xml:space="preserve">tral framework in PyMyoVent </w:t>
      </w:r>
      <w:r w:rsidR="00F5753B">
        <w:fldChar w:fldCharType="begin"/>
      </w:r>
      <w:r w:rsidR="00CF3478">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CF3478">
        <w:rPr>
          <w:noProof/>
        </w:rPr>
        <w:t>(Campbell et al., 2020)</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(k</w:t>
      </w:r>
      <w:r w:rsidR="007B0A43">
        <w:rPr>
          <w:vertAlign w:val="subscript"/>
        </w:rPr>
        <w:t>act</w:t>
      </w:r>
      <w:r w:rsidR="007B0A43">
        <w:t xml:space="preserve"> and k</w:t>
      </w:r>
      <w:r w:rsidR="007B0A43">
        <w:rPr>
          <w:vertAlign w:val="subscript"/>
        </w:rPr>
        <w:t>SERCA</w:t>
      </w:r>
      <w:r w:rsidR="007B0A43">
        <w:t>), myofilament function (k</w:t>
      </w:r>
      <w:r w:rsidR="007B0A43">
        <w:rPr>
          <w:vertAlign w:val="subscript"/>
        </w:rPr>
        <w:t>1</w:t>
      </w:r>
      <w:r w:rsidR="007B0A43">
        <w:t>, k</w:t>
      </w:r>
      <w:r w:rsidR="007B0A43">
        <w:rPr>
          <w:vertAlign w:val="subscript"/>
        </w:rPr>
        <w:t>3</w:t>
      </w:r>
      <w:r w:rsidR="007B0A43">
        <w:t>, and k</w:t>
      </w:r>
      <w:r w:rsidR="007B0A43">
        <w:rPr>
          <w:vertAlign w:val="subscript"/>
        </w:rPr>
        <w:t>on</w:t>
      </w:r>
      <w:r w:rsidR="007B0A43">
        <w:t>), and vascular tone (R</w:t>
      </w:r>
      <w:r w:rsidR="007B0A43">
        <w:rPr>
          <w:vertAlign w:val="subscript"/>
        </w:rPr>
        <w:t>arteriolar</w:t>
      </w:r>
      <w:r w:rsidR="007B0A43">
        <w:t xml:space="preserve"> and C</w:t>
      </w:r>
      <w:r w:rsidR="007B0A43">
        <w:rPr>
          <w:vertAlign w:val="subscript"/>
        </w:rPr>
        <w:t>veins</w:t>
      </w:r>
      <w:r w:rsidR="007B0A43">
        <w:t xml:space="preserve">). </w:t>
      </w:r>
      <w:r w:rsidR="0000548D">
        <w:t>N</w:t>
      </w:r>
      <w:r w:rsidR="0000548D">
        <w:rPr>
          <w:vertAlign w:val="subscript"/>
        </w:rPr>
        <w:t>on</w:t>
      </w:r>
      <w:r w:rsidR="0000548D">
        <w:t xml:space="preserve"> and N</w:t>
      </w:r>
      <w:r w:rsidR="0000548D">
        <w:rPr>
          <w:vertAlign w:val="subscript"/>
        </w:rPr>
        <w:t>off</w:t>
      </w:r>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super-real</w:t>
      </w:r>
      <w:ins w:id="5280" w:author="Sharifi, Hossein" w:date="2021-12-05T09:35:00Z">
        <w:r w:rsidR="00A86F2D">
          <w:t>x</w:t>
        </w:r>
      </w:ins>
      <w:del w:id="5281" w:author="Sharifi, Hossein" w:date="2021-12-05T09:35:00Z">
        <w:r w:rsidR="001E04E4" w:rsidDel="00A86F2D">
          <w:delText>c</w:delText>
        </w:r>
      </w:del>
      <w:r w:rsidR="001E04E4">
        <w:t>ed, disordered</w:t>
      </w:r>
      <w:r w:rsidR="009F13E4">
        <w:t>-relaxed</w:t>
      </w:r>
      <w:r w:rsidR="00546A6F">
        <w:t xml:space="preserve">, and force generating states, respectively. </w:t>
      </w:r>
      <w:ins w:id="5282" w:author="Sharifi, Hossein" w:date="2021-11-08T11:35:00Z">
        <w:r w:rsidR="00FB2F0A">
          <w:t>P</w:t>
        </w:r>
        <w:r w:rsidR="00FB2F0A">
          <w:rPr>
            <w:vertAlign w:val="subscript"/>
          </w:rPr>
          <w:t>arteries</w:t>
        </w:r>
        <w:r w:rsidR="00FB2F0A">
          <w:t xml:space="preserve"> and P</w:t>
        </w:r>
        <w:r w:rsidR="00FB2F0A">
          <w:rPr>
            <w:vertAlign w:val="subscript"/>
          </w:rPr>
          <w:t>set</w:t>
        </w:r>
        <w:r w:rsidR="00FB2F0A">
          <w:t xml:space="preserve"> refer to the </w:t>
        </w:r>
      </w:ins>
      <w:ins w:id="5283" w:author="Sharifi, Hossein" w:date="2021-11-08T11:37:00Z">
        <w:r w:rsidR="00F0507C">
          <w:t xml:space="preserve">actual </w:t>
        </w:r>
      </w:ins>
      <w:ins w:id="5284" w:author="Sharifi, Hossein" w:date="2021-11-08T11:35:00Z">
        <w:r w:rsidR="00FB2F0A">
          <w:t xml:space="preserve">arterial pressure </w:t>
        </w:r>
      </w:ins>
      <w:ins w:id="5285" w:author="Sharifi, Hossein" w:date="2021-11-08T11:36:00Z">
        <w:r w:rsidR="007B7BCF">
          <w:t xml:space="preserve">and setpoint </w:t>
        </w:r>
      </w:ins>
      <w:ins w:id="5286" w:author="Sharifi, Hossein" w:date="2021-11-08T11:37:00Z">
        <w:r w:rsidR="001E4821">
          <w:t xml:space="preserve">for the arterial pressure, respectively. </w:t>
        </w:r>
      </w:ins>
    </w:p>
    <w:p w14:paraId="634638A6" w14:textId="03851B10" w:rsidR="007637E7" w:rsidRDefault="007637E7" w:rsidP="00F34279">
      <w:pPr>
        <w:spacing w:line="240" w:lineRule="auto"/>
        <w:rPr>
          <w:ins w:id="5287" w:author="Sharifi, Hossein" w:date="2021-12-05T09:35:00Z"/>
        </w:rPr>
      </w:pPr>
    </w:p>
    <w:p w14:paraId="246BE36B" w14:textId="77777777" w:rsidR="007637E7" w:rsidRDefault="007637E7">
      <w:pPr>
        <w:rPr>
          <w:ins w:id="5288" w:author="Sharifi, Hossein" w:date="2021-12-05T09:35:00Z"/>
        </w:rPr>
      </w:pPr>
      <w:ins w:id="5289" w:author="Sharifi, Hossein" w:date="2021-12-05T09:35:00Z">
        <w:r>
          <w:br w:type="page"/>
        </w:r>
      </w:ins>
    </w:p>
    <w:p w14:paraId="50D12BAB" w14:textId="5ACE198B" w:rsidR="001B5D5A" w:rsidDel="007637E7" w:rsidRDefault="00EA2810">
      <w:pPr>
        <w:spacing w:line="240" w:lineRule="auto"/>
        <w:jc w:val="center"/>
        <w:rPr>
          <w:del w:id="5290" w:author="Sharifi, Hossein" w:date="2021-12-05T09:35:00Z"/>
        </w:rPr>
        <w:pPrChange w:id="5291" w:author="Sharifi, Hossein" w:date="2021-12-05T12:51:00Z">
          <w:pPr>
            <w:spacing w:line="240" w:lineRule="auto"/>
          </w:pPr>
        </w:pPrChange>
      </w:pPr>
      <w:ins w:id="5292" w:author="Sharifi, Hossein" w:date="2021-12-05T14:24:00Z">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ins>
    </w:p>
    <w:p w14:paraId="4CAD153A" w14:textId="77777777" w:rsidR="005F398C" w:rsidRDefault="005F398C" w:rsidP="003259A0">
      <w:pPr>
        <w:spacing w:line="240" w:lineRule="auto"/>
        <w:jc w:val="center"/>
        <w:rPr>
          <w:ins w:id="5293" w:author="Sharifi, Hossein" w:date="2021-12-05T12:12:00Z"/>
          <w:rFonts w:asciiTheme="majorBidi" w:hAnsiTheme="majorBidi" w:cstheme="majorBidi"/>
          <w:b/>
          <w:bCs/>
        </w:rPr>
      </w:pPr>
    </w:p>
    <w:p w14:paraId="271432E1" w14:textId="5E1DDAD6" w:rsidR="005F398C" w:rsidRPr="00040120" w:rsidRDefault="005F398C" w:rsidP="005F398C">
      <w:pPr>
        <w:spacing w:line="240" w:lineRule="auto"/>
        <w:jc w:val="center"/>
        <w:rPr>
          <w:ins w:id="5294" w:author="Sharifi, Hossein" w:date="2021-12-05T12:12:00Z"/>
          <w:rFonts w:asciiTheme="majorBidi" w:hAnsiTheme="majorBidi" w:cstheme="majorBidi"/>
          <w:rPrChange w:id="5295" w:author="Sharifi, Hossein" w:date="2021-12-05T12:44:00Z">
            <w:rPr>
              <w:ins w:id="5296" w:author="Sharifi, Hossein" w:date="2021-12-05T12:12:00Z"/>
              <w:rFonts w:asciiTheme="majorBidi" w:hAnsiTheme="majorBidi" w:cstheme="majorBidi"/>
              <w:b/>
              <w:bCs/>
            </w:rPr>
          </w:rPrChange>
        </w:rPr>
      </w:pPr>
      <w:ins w:id="5297" w:author="Sharifi, Hossein" w:date="2021-12-05T12:12:00Z">
        <w:r>
          <w:rPr>
            <w:rFonts w:asciiTheme="majorBidi" w:hAnsiTheme="majorBidi" w:cstheme="majorBidi"/>
            <w:b/>
            <w:bCs/>
          </w:rPr>
          <w:t>Figure S</w:t>
        </w:r>
        <w:bookmarkStart w:id="5298" w:name="figs3"/>
        <w:bookmarkEnd w:id="5298"/>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5299" w:author="Sharifi, Hossein" w:date="2021-12-07T16:48:00Z">
        <w:r w:rsidR="00A15D39">
          <w:rPr>
            <w:rFonts w:asciiTheme="majorBidi" w:hAnsiTheme="majorBidi" w:cstheme="majorBidi"/>
            <w:b/>
            <w:bCs/>
            <w:noProof/>
          </w:rPr>
          <w:t>3</w:t>
        </w:r>
      </w:ins>
      <w:ins w:id="5300" w:author="Sharifi, Hossein" w:date="2021-12-05T12:12:00Z">
        <w:r>
          <w:rPr>
            <w:rFonts w:asciiTheme="majorBidi" w:hAnsiTheme="majorBidi" w:cstheme="majorBidi"/>
            <w:b/>
            <w:bCs/>
          </w:rPr>
          <w:fldChar w:fldCharType="end"/>
        </w:r>
        <w:r>
          <w:rPr>
            <w:rFonts w:asciiTheme="majorBidi" w:hAnsiTheme="majorBidi" w:cstheme="majorBidi"/>
            <w:b/>
            <w:bCs/>
          </w:rPr>
          <w:t xml:space="preserve">. </w:t>
        </w:r>
      </w:ins>
      <w:ins w:id="5301" w:author="Sharifi, Hossein" w:date="2021-12-05T12:19:00Z">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 xml:space="preserve">myosin ATPase </w:t>
        </w:r>
      </w:ins>
      <w:ins w:id="5302" w:author="Sharifi, Hossein" w:date="2021-12-05T12:20:00Z">
        <w:r w:rsidR="00AD7E1B">
          <w:rPr>
            <w:rFonts w:asciiTheme="majorBidi" w:hAnsiTheme="majorBidi" w:cstheme="majorBidi"/>
            <w:b/>
            <w:bCs/>
          </w:rPr>
          <w:t>normalized by myofibrillar volume</w:t>
        </w:r>
      </w:ins>
      <w:ins w:id="5303" w:author="Sharifi, Hossein" w:date="2021-12-05T12:23:00Z">
        <w:r w:rsidR="00A84C4F">
          <w:rPr>
            <w:rFonts w:asciiTheme="majorBidi" w:hAnsiTheme="majorBidi" w:cstheme="majorBidi"/>
            <w:b/>
            <w:bCs/>
          </w:rPr>
          <w:t xml:space="preserve"> (Mean S</w:t>
        </w:r>
        <w:r w:rsidR="00A84C4F">
          <w:rPr>
            <w:rFonts w:asciiTheme="majorBidi" w:hAnsiTheme="majorBidi" w:cstheme="majorBidi"/>
            <w:b/>
            <w:bCs/>
            <w:vertAlign w:val="subscript"/>
          </w:rPr>
          <w:t>con</w:t>
        </w:r>
        <w:r w:rsidR="00A84C4F">
          <w:rPr>
            <w:rFonts w:asciiTheme="majorBidi" w:hAnsiTheme="majorBidi" w:cstheme="majorBidi"/>
            <w:b/>
            <w:bCs/>
          </w:rPr>
          <w:t>)</w:t>
        </w:r>
      </w:ins>
      <w:ins w:id="5304" w:author="Sharifi, Hossein" w:date="2021-12-05T12:20:00Z">
        <w:r w:rsidR="00AD7E1B">
          <w:rPr>
            <w:rFonts w:asciiTheme="majorBidi" w:hAnsiTheme="majorBidi" w:cstheme="majorBidi"/>
            <w:b/>
            <w:bCs/>
          </w:rPr>
          <w:t xml:space="preserve"> with respect t</w:t>
        </w:r>
      </w:ins>
      <w:ins w:id="5305" w:author="Sharifi, Hossein" w:date="2021-12-05T12:22:00Z">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ins>
      <w:ins w:id="5306" w:author="Sharifi, Hossein" w:date="2021-12-05T12:23:00Z">
        <w:r w:rsidR="009C6439">
          <w:rPr>
            <w:rFonts w:asciiTheme="majorBidi" w:hAnsiTheme="majorBidi" w:cstheme="majorBidi"/>
            <w:b/>
            <w:bCs/>
          </w:rPr>
          <w:t>(</w:t>
        </w:r>
      </w:ins>
      <w:ins w:id="5307" w:author="Sharifi, Hossein" w:date="2021-12-05T12:22:00Z">
        <w:r w:rsidR="00A84C4F">
          <w:rPr>
            <w:rFonts w:asciiTheme="majorBidi" w:hAnsiTheme="majorBidi" w:cstheme="majorBidi"/>
            <w:b/>
            <w:bCs/>
          </w:rPr>
          <w:t>S</w:t>
        </w:r>
      </w:ins>
      <w:ins w:id="5308" w:author="Sharifi, Hossein" w:date="2021-12-05T12:48:00Z">
        <w:r w:rsidR="004339CC">
          <w:rPr>
            <w:rFonts w:asciiTheme="majorBidi" w:hAnsiTheme="majorBidi" w:cstheme="majorBidi"/>
            <w:b/>
            <w:bCs/>
            <w:vertAlign w:val="subscript"/>
          </w:rPr>
          <w:t>con,s</w:t>
        </w:r>
      </w:ins>
      <w:ins w:id="5309" w:author="Sharifi, Hossein" w:date="2021-12-05T12:23:00Z">
        <w:r w:rsidR="00A84C4F">
          <w:rPr>
            <w:rFonts w:asciiTheme="majorBidi" w:hAnsiTheme="majorBidi" w:cstheme="majorBidi"/>
            <w:b/>
            <w:bCs/>
            <w:vertAlign w:val="subscript"/>
          </w:rPr>
          <w:t>et</w:t>
        </w:r>
        <w:r w:rsidR="009C6439">
          <w:rPr>
            <w:rFonts w:asciiTheme="majorBidi" w:hAnsiTheme="majorBidi" w:cstheme="majorBidi"/>
            <w:b/>
            <w:bCs/>
          </w:rPr>
          <w:t>).</w:t>
        </w:r>
      </w:ins>
      <w:ins w:id="5310" w:author="Sharifi, Hossein" w:date="2021-12-05T12:12:00Z">
        <w:r>
          <w:rPr>
            <w:rFonts w:asciiTheme="majorBidi" w:hAnsiTheme="majorBidi" w:cstheme="majorBidi"/>
            <w:b/>
            <w:bCs/>
          </w:rPr>
          <w:t xml:space="preserve">  </w:t>
        </w:r>
      </w:ins>
      <w:ins w:id="5311" w:author="Sharifi, Hossein" w:date="2021-12-05T12:37:00Z">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ins>
      <w:r w:rsidR="00EA7CB6">
        <w:rPr>
          <w:rFonts w:asciiTheme="majorBidi" w:hAnsiTheme="majorBidi" w:cstheme="majorBidi"/>
        </w:rPr>
        <w:fldChar w:fldCharType="separate"/>
      </w:r>
      <w:ins w:id="5312" w:author="Sharifi, Hossein" w:date="2021-12-07T16:48:00Z">
        <w:r w:rsidR="00A15D39">
          <w:rPr>
            <w:rFonts w:asciiTheme="majorBidi" w:hAnsiTheme="majorBidi" w:cstheme="majorBidi"/>
            <w:noProof/>
          </w:rPr>
          <w:t>2</w:t>
        </w:r>
      </w:ins>
      <w:ins w:id="5313" w:author="Sharifi, Hossein" w:date="2021-12-05T12:37:00Z">
        <w:r w:rsidR="00EA7CB6">
          <w:rPr>
            <w:rFonts w:asciiTheme="majorBidi" w:hAnsiTheme="majorBidi" w:cstheme="majorBidi"/>
          </w:rPr>
          <w:fldChar w:fldCharType="end"/>
        </w:r>
      </w:ins>
      <w:ins w:id="5314" w:author="Sharifi, Hossein" w:date="2021-12-05T12:38:00Z">
        <w:r w:rsidR="00EA7CB6">
          <w:rPr>
            <w:rFonts w:asciiTheme="majorBidi" w:hAnsiTheme="majorBidi" w:cstheme="majorBidi"/>
          </w:rPr>
          <w:t xml:space="preserve">. </w:t>
        </w:r>
      </w:ins>
      <w:ins w:id="5315" w:author="Sharifi, Hossein" w:date="2021-12-05T12:37:00Z">
        <w:r w:rsidR="00EA7CB6">
          <w:rPr>
            <w:rFonts w:asciiTheme="majorBidi" w:hAnsiTheme="majorBidi" w:cstheme="majorBidi"/>
          </w:rPr>
          <w:t xml:space="preserve"> </w:t>
        </w:r>
      </w:ins>
      <w:ins w:id="5316" w:author="Sharifi, Hossein" w:date="2021-12-05T12:44:00Z">
        <w:r w:rsidR="00040120">
          <w:rPr>
            <w:rFonts w:asciiTheme="majorBidi" w:hAnsiTheme="majorBidi" w:cstheme="majorBidi"/>
          </w:rPr>
          <w:t>S</w:t>
        </w:r>
        <w:r w:rsidR="00040120">
          <w:rPr>
            <w:rFonts w:asciiTheme="majorBidi" w:hAnsiTheme="majorBidi" w:cstheme="majorBidi"/>
            <w:vertAlign w:val="subscript"/>
          </w:rPr>
          <w:t>con</w:t>
        </w:r>
        <w:r w:rsidR="00040120">
          <w:rPr>
            <w:rFonts w:asciiTheme="majorBidi" w:hAnsiTheme="majorBidi" w:cstheme="majorBidi"/>
          </w:rPr>
          <w:t xml:space="preserve"> is </w:t>
        </w:r>
      </w:ins>
      <w:ins w:id="5317" w:author="Sharifi, Hossein" w:date="2021-12-06T21:54:00Z">
        <w:r w:rsidR="00EE1AEA">
          <w:rPr>
            <w:rFonts w:asciiTheme="majorBidi" w:hAnsiTheme="majorBidi" w:cstheme="majorBidi"/>
          </w:rPr>
          <w:t>stimulus</w:t>
        </w:r>
      </w:ins>
      <w:ins w:id="5318" w:author="Sharifi, Hossein" w:date="2021-12-05T12:44:00Z">
        <w:r w:rsidR="00040120">
          <w:rPr>
            <w:rFonts w:asciiTheme="majorBidi" w:hAnsiTheme="majorBidi" w:cstheme="majorBidi"/>
          </w:rPr>
          <w:t xml:space="preserve"> signal for </w:t>
        </w:r>
        <w:r w:rsidR="0009155B">
          <w:rPr>
            <w:rFonts w:asciiTheme="majorBidi" w:hAnsiTheme="majorBidi" w:cstheme="majorBidi"/>
          </w:rPr>
          <w:t>concentric growth</w:t>
        </w:r>
      </w:ins>
      <w:ins w:id="5319" w:author="Sharifi, Hossein" w:date="2021-12-05T12:45:00Z">
        <w:r w:rsidR="0009155B">
          <w:rPr>
            <w:rFonts w:asciiTheme="majorBidi" w:hAnsiTheme="majorBidi" w:cstheme="majorBidi"/>
          </w:rPr>
          <w:t xml:space="preserve"> law. </w:t>
        </w:r>
      </w:ins>
      <w:ins w:id="5320" w:author="Sharifi, Hossein" w:date="2021-12-05T12:46:00Z">
        <w:r w:rsidR="00360B54">
          <w:rPr>
            <w:rFonts w:asciiTheme="majorBidi" w:hAnsiTheme="majorBidi" w:cstheme="majorBidi"/>
          </w:rPr>
          <w:t>G</w:t>
        </w:r>
        <w:r w:rsidR="00360B54">
          <w:rPr>
            <w:rFonts w:asciiTheme="majorBidi" w:hAnsiTheme="majorBidi" w:cstheme="majorBidi"/>
            <w:vertAlign w:val="subscript"/>
          </w:rPr>
          <w:t>a,con</w:t>
        </w:r>
        <w:r w:rsidR="00360B54">
          <w:rPr>
            <w:rFonts w:asciiTheme="majorBidi" w:hAnsiTheme="majorBidi" w:cstheme="majorBidi"/>
          </w:rPr>
          <w:t xml:space="preserve"> and G</w:t>
        </w:r>
        <w:r w:rsidR="00360B54">
          <w:rPr>
            <w:rFonts w:asciiTheme="majorBidi" w:hAnsiTheme="majorBidi" w:cstheme="majorBidi"/>
            <w:vertAlign w:val="subscript"/>
          </w:rPr>
          <w:t>c,con</w:t>
        </w:r>
        <w:r w:rsidR="00360B54">
          <w:rPr>
            <w:rFonts w:asciiTheme="majorBidi" w:hAnsiTheme="majorBidi" w:cstheme="majorBidi"/>
          </w:rPr>
          <w:t xml:space="preserve"> </w:t>
        </w:r>
      </w:ins>
      <w:ins w:id="5321" w:author="Sharifi, Hossein" w:date="2021-12-05T12:48:00Z">
        <w:r w:rsidR="004339CC">
          <w:rPr>
            <w:rFonts w:asciiTheme="majorBidi" w:hAnsiTheme="majorBidi" w:cstheme="majorBidi"/>
          </w:rPr>
          <w:t>are</w:t>
        </w:r>
      </w:ins>
      <w:ins w:id="5322" w:author="Sharifi, Hossein" w:date="2021-12-05T12:46:00Z">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ins>
      <w:ins w:id="5323" w:author="Sharifi, Hossein" w:date="2021-12-05T12:49:00Z">
        <w:r w:rsidR="004339CC">
          <w:rPr>
            <w:rFonts w:asciiTheme="majorBidi" w:hAnsiTheme="majorBidi" w:cstheme="majorBidi"/>
          </w:rPr>
          <w:t>s</w:t>
        </w:r>
      </w:ins>
      <w:ins w:id="5324" w:author="Sharifi, Hossein" w:date="2021-12-05T12:46:00Z">
        <w:r w:rsidR="00360B54">
          <w:rPr>
            <w:rFonts w:asciiTheme="majorBidi" w:hAnsiTheme="majorBidi" w:cstheme="majorBidi"/>
          </w:rPr>
          <w:t xml:space="preserve"> for concentric growth, respectively</w:t>
        </w:r>
      </w:ins>
    </w:p>
    <w:p w14:paraId="63EEE9FE" w14:textId="52B8443B" w:rsidR="005F398C" w:rsidRDefault="005F398C" w:rsidP="007637E7">
      <w:pPr>
        <w:rPr>
          <w:ins w:id="5325" w:author="Sharifi, Hossein" w:date="2021-12-05T12:13:00Z"/>
        </w:rPr>
      </w:pPr>
    </w:p>
    <w:p w14:paraId="021E644D" w14:textId="77777777" w:rsidR="005F398C" w:rsidRDefault="005F398C">
      <w:pPr>
        <w:rPr>
          <w:ins w:id="5326" w:author="Sharifi, Hossein" w:date="2021-12-05T12:13:00Z"/>
        </w:rPr>
      </w:pPr>
      <w:ins w:id="5327" w:author="Sharifi, Hossein" w:date="2021-12-05T12:13:00Z">
        <w:r>
          <w:br w:type="page"/>
        </w:r>
      </w:ins>
    </w:p>
    <w:p w14:paraId="5F837F52" w14:textId="72B3066A" w:rsidR="007637E7" w:rsidRDefault="005F398C">
      <w:pPr>
        <w:jc w:val="center"/>
        <w:rPr>
          <w:ins w:id="5328" w:author="Sharifi, Hossein" w:date="2021-12-05T09:35:00Z"/>
        </w:rPr>
        <w:pPrChange w:id="5329" w:author="Sharifi, Hossein" w:date="2021-12-05T12:13:00Z">
          <w:pPr/>
        </w:pPrChange>
      </w:pPr>
      <w:ins w:id="5330" w:author="Sharifi, Hossein" w:date="2021-12-05T12:13:00Z">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ins>
    </w:p>
    <w:p w14:paraId="06585F4F" w14:textId="3AFACBD4" w:rsidR="005F398C" w:rsidRDefault="005F75C2" w:rsidP="005F75C2">
      <w:pPr>
        <w:spacing w:line="240" w:lineRule="auto"/>
        <w:jc w:val="center"/>
        <w:rPr>
          <w:ins w:id="5331" w:author="Sharifi, Hossein" w:date="2021-12-05T14:07:00Z"/>
          <w:b/>
          <w:bCs/>
        </w:rPr>
      </w:pPr>
      <w:ins w:id="5332" w:author="Sharifi, Hossein" w:date="2021-12-05T12:13:00Z">
        <w:r>
          <w:rPr>
            <w:b/>
            <w:bCs/>
          </w:rPr>
          <w:t xml:space="preserve">Figure </w:t>
        </w:r>
      </w:ins>
      <w:ins w:id="5333" w:author="Sharifi, Hossein" w:date="2021-12-05T12:14:00Z">
        <w:r w:rsidR="00255874">
          <w:rPr>
            <w:b/>
            <w:bCs/>
          </w:rPr>
          <w:t>S</w:t>
        </w:r>
        <w:bookmarkStart w:id="5334" w:name="figs4"/>
        <w:r w:rsidR="00255874">
          <w:rPr>
            <w:b/>
            <w:bCs/>
          </w:rPr>
          <w:fldChar w:fldCharType="begin"/>
        </w:r>
        <w:r w:rsidR="00255874">
          <w:rPr>
            <w:b/>
            <w:bCs/>
          </w:rPr>
          <w:instrText xml:space="preserve"> seq sfigure </w:instrText>
        </w:r>
      </w:ins>
      <w:r w:rsidR="00255874">
        <w:rPr>
          <w:b/>
          <w:bCs/>
        </w:rPr>
        <w:fldChar w:fldCharType="separate"/>
      </w:r>
      <w:ins w:id="5335" w:author="Sharifi, Hossein" w:date="2021-12-07T16:48:00Z">
        <w:r w:rsidR="00A15D39">
          <w:rPr>
            <w:b/>
            <w:bCs/>
            <w:noProof/>
          </w:rPr>
          <w:t>4</w:t>
        </w:r>
      </w:ins>
      <w:ins w:id="5336" w:author="Sharifi, Hossein" w:date="2021-12-05T12:14:00Z">
        <w:r w:rsidR="00255874">
          <w:rPr>
            <w:b/>
            <w:bCs/>
          </w:rPr>
          <w:fldChar w:fldCharType="end"/>
        </w:r>
      </w:ins>
      <w:bookmarkEnd w:id="5334"/>
      <w:ins w:id="5337" w:author="Sharifi, Hossein" w:date="2021-12-05T12:15:00Z">
        <w:r w:rsidR="00255874">
          <w:rPr>
            <w:b/>
            <w:bCs/>
          </w:rPr>
          <w:t>.</w:t>
        </w:r>
      </w:ins>
      <w:ins w:id="5338" w:author="Sharifi, Hossein" w:date="2021-12-05T12:17:00Z">
        <w:r w:rsidR="00DC4727">
          <w:rPr>
            <w:b/>
            <w:bCs/>
          </w:rPr>
          <w:t xml:space="preserve"> </w:t>
        </w:r>
      </w:ins>
      <w:ins w:id="5339" w:author="Sharifi, Hossein" w:date="2021-12-05T12:28:00Z">
        <w:r w:rsidR="00EF2B93">
          <w:rPr>
            <w:b/>
            <w:bCs/>
          </w:rPr>
          <w:t xml:space="preserve">Comparison </w:t>
        </w:r>
        <w:r w:rsidR="004B2371">
          <w:rPr>
            <w:b/>
            <w:bCs/>
          </w:rPr>
          <w:t xml:space="preserve">in myosin ATPase </w:t>
        </w:r>
      </w:ins>
      <w:ins w:id="5340" w:author="Sharifi, Hossein" w:date="2021-12-05T12:30:00Z">
        <w:r w:rsidR="009A66B7">
          <w:rPr>
            <w:b/>
            <w:bCs/>
          </w:rPr>
          <w:t xml:space="preserve">normalized by myofibrillar volume </w:t>
        </w:r>
        <w:r w:rsidR="005D13A0">
          <w:rPr>
            <w:b/>
            <w:bCs/>
          </w:rPr>
          <w:t xml:space="preserve">profile </w:t>
        </w:r>
      </w:ins>
      <w:ins w:id="5341" w:author="Sharifi, Hossein" w:date="2021-12-05T12:31:00Z">
        <w:r w:rsidR="005D13A0">
          <w:rPr>
            <w:b/>
            <w:bCs/>
          </w:rPr>
          <w:t xml:space="preserve">over a cardiac cycle </w:t>
        </w:r>
        <w:r w:rsidR="00166ADA">
          <w:rPr>
            <w:b/>
            <w:bCs/>
          </w:rPr>
          <w:t>at baseline and growth sta</w:t>
        </w:r>
      </w:ins>
      <w:ins w:id="5342" w:author="Sharifi, Hossein" w:date="2021-12-05T12:43:00Z">
        <w:r w:rsidR="00F93E85">
          <w:rPr>
            <w:b/>
            <w:bCs/>
          </w:rPr>
          <w:t>t</w:t>
        </w:r>
      </w:ins>
      <w:ins w:id="5343" w:author="Sharifi, Hossein" w:date="2021-12-05T12:31:00Z">
        <w:r w:rsidR="00166ADA">
          <w:rPr>
            <w:b/>
            <w:bCs/>
          </w:rPr>
          <w:t xml:space="preserve">es. </w:t>
        </w:r>
      </w:ins>
    </w:p>
    <w:p w14:paraId="593475AD" w14:textId="757A36E9" w:rsidR="006C1347" w:rsidRDefault="006C1347" w:rsidP="005F75C2">
      <w:pPr>
        <w:spacing w:line="240" w:lineRule="auto"/>
        <w:jc w:val="center"/>
        <w:rPr>
          <w:ins w:id="5344" w:author="Sharifi, Hossein" w:date="2021-12-05T14:07:00Z"/>
          <w:b/>
          <w:bCs/>
        </w:rPr>
      </w:pPr>
    </w:p>
    <w:p w14:paraId="6C998B64" w14:textId="77777777" w:rsidR="006C1347" w:rsidRDefault="006C1347">
      <w:pPr>
        <w:rPr>
          <w:ins w:id="5345" w:author="Sharifi, Hossein" w:date="2021-12-05T14:07:00Z"/>
          <w:b/>
          <w:bCs/>
        </w:rPr>
      </w:pPr>
      <w:ins w:id="5346" w:author="Sharifi, Hossein" w:date="2021-12-05T14:07:00Z">
        <w:r>
          <w:rPr>
            <w:b/>
            <w:bCs/>
          </w:rPr>
          <w:br w:type="page"/>
        </w:r>
      </w:ins>
    </w:p>
    <w:p w14:paraId="6BFA1EBD" w14:textId="7C8EE46C" w:rsidR="006C1347" w:rsidRDefault="00A85CAB" w:rsidP="005F75C2">
      <w:pPr>
        <w:spacing w:line="240" w:lineRule="auto"/>
        <w:jc w:val="center"/>
        <w:rPr>
          <w:ins w:id="5347" w:author="Sharifi, Hossein" w:date="2021-12-05T14:11:00Z"/>
          <w:b/>
          <w:bCs/>
        </w:rPr>
      </w:pPr>
      <w:ins w:id="5348" w:author="Sharifi, Hossein" w:date="2021-12-05T14:11:00Z">
        <w:r>
          <w:rPr>
            <w:b/>
            <w:bCs/>
            <w:noProof/>
          </w:rPr>
          <w:lastRenderedPageBreak/>
          <w:drawing>
            <wp:inline distT="0" distB="0" distL="0" distR="0" wp14:anchorId="07A7A540" wp14:editId="13FE5601">
              <wp:extent cx="3953435" cy="5994213"/>
              <wp:effectExtent l="0" t="0" r="0" b="6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6314" cy="5998579"/>
                      </a:xfrm>
                      <a:prstGeom prst="rect">
                        <a:avLst/>
                      </a:prstGeom>
                    </pic:spPr>
                  </pic:pic>
                </a:graphicData>
              </a:graphic>
            </wp:inline>
          </w:drawing>
        </w:r>
      </w:ins>
    </w:p>
    <w:p w14:paraId="6185F7D1" w14:textId="3AF967B6" w:rsidR="00637E3B" w:rsidRDefault="00637E3B" w:rsidP="00637E3B">
      <w:pPr>
        <w:spacing w:line="240" w:lineRule="auto"/>
        <w:jc w:val="center"/>
        <w:rPr>
          <w:ins w:id="5349" w:author="Sharifi, Hossein" w:date="2021-12-05T14:12:00Z"/>
          <w:rFonts w:asciiTheme="majorBidi" w:hAnsiTheme="majorBidi" w:cstheme="majorBidi"/>
        </w:rPr>
      </w:pPr>
      <w:ins w:id="5350" w:author="Sharifi, Hossein" w:date="2021-12-05T14:11:00Z">
        <w:r>
          <w:rPr>
            <w:rFonts w:asciiTheme="majorBidi" w:hAnsiTheme="majorBidi" w:cstheme="majorBidi"/>
            <w:b/>
            <w:bCs/>
          </w:rPr>
          <w:t>Figure S</w:t>
        </w:r>
        <w:bookmarkStart w:id="5351"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ins>
      <w:ins w:id="5352" w:author="Sharifi, Hossein" w:date="2021-12-07T16:48:00Z">
        <w:r w:rsidR="00A15D39">
          <w:rPr>
            <w:rFonts w:asciiTheme="majorBidi" w:hAnsiTheme="majorBidi" w:cstheme="majorBidi"/>
            <w:b/>
            <w:bCs/>
            <w:noProof/>
          </w:rPr>
          <w:t>5</w:t>
        </w:r>
      </w:ins>
      <w:ins w:id="5353" w:author="Sharifi, Hossein" w:date="2021-12-05T14:11:00Z">
        <w:r>
          <w:rPr>
            <w:rFonts w:asciiTheme="majorBidi" w:hAnsiTheme="majorBidi" w:cstheme="majorBidi"/>
            <w:b/>
            <w:bCs/>
          </w:rPr>
          <w:fldChar w:fldCharType="end"/>
        </w:r>
        <w:bookmarkEnd w:id="5351"/>
        <w:r>
          <w:rPr>
            <w:rFonts w:asciiTheme="majorBidi" w:hAnsiTheme="majorBidi" w:cstheme="majorBidi"/>
            <w:b/>
            <w:bCs/>
          </w:rPr>
          <w:t xml:space="preserve">. Alteration in the averaged </w:t>
        </w:r>
      </w:ins>
      <w:ins w:id="5354" w:author="Sharifi, Hossein" w:date="2021-12-05T14:14:00Z">
        <w:r w:rsidR="007114E4">
          <w:rPr>
            <w:rFonts w:asciiTheme="majorBidi" w:hAnsiTheme="majorBidi" w:cstheme="majorBidi"/>
            <w:b/>
            <w:bCs/>
          </w:rPr>
          <w:t>intracellular passive stress</w:t>
        </w:r>
      </w:ins>
      <w:ins w:id="5355" w:author="Sharifi, Hossein" w:date="2021-12-05T14:11:00Z">
        <w:r>
          <w:rPr>
            <w:rFonts w:asciiTheme="majorBidi" w:hAnsiTheme="majorBidi" w:cstheme="majorBidi"/>
            <w:b/>
            <w:bCs/>
          </w:rPr>
          <w:t xml:space="preserve"> (Mean S</w:t>
        </w:r>
      </w:ins>
      <w:ins w:id="5356" w:author="Sharifi, Hossein" w:date="2021-12-05T14:14:00Z">
        <w:r w:rsidR="007114E4">
          <w:rPr>
            <w:rFonts w:asciiTheme="majorBidi" w:hAnsiTheme="majorBidi" w:cstheme="majorBidi"/>
            <w:b/>
            <w:bCs/>
            <w:vertAlign w:val="subscript"/>
          </w:rPr>
          <w:t>ecc</w:t>
        </w:r>
      </w:ins>
      <w:ins w:id="5357" w:author="Sharifi, Hossein" w:date="2021-12-05T14:11:00Z">
        <w:r>
          <w:rPr>
            <w:rFonts w:asciiTheme="majorBidi" w:hAnsiTheme="majorBidi" w:cstheme="majorBidi"/>
            <w:b/>
            <w:bCs/>
          </w:rPr>
          <w:t xml:space="preserve">) with respect to the </w:t>
        </w:r>
      </w:ins>
      <w:ins w:id="5358" w:author="Sharifi, Hossein" w:date="2021-12-05T14:14:00Z">
        <w:r w:rsidR="007114E4">
          <w:rPr>
            <w:rFonts w:asciiTheme="majorBidi" w:hAnsiTheme="majorBidi" w:cstheme="majorBidi"/>
            <w:b/>
            <w:bCs/>
          </w:rPr>
          <w:t>eccentric</w:t>
        </w:r>
      </w:ins>
      <w:ins w:id="5359" w:author="Sharifi, Hossein" w:date="2021-12-05T14:11:00Z">
        <w:r>
          <w:rPr>
            <w:rFonts w:asciiTheme="majorBidi" w:hAnsiTheme="majorBidi" w:cstheme="majorBidi"/>
            <w:b/>
            <w:bCs/>
          </w:rPr>
          <w:t xml:space="preserve"> growth setpoint (S</w:t>
        </w:r>
      </w:ins>
      <w:ins w:id="5360" w:author="Sharifi, Hossein" w:date="2021-12-05T14:14:00Z">
        <w:r w:rsidR="007114E4">
          <w:rPr>
            <w:rFonts w:asciiTheme="majorBidi" w:hAnsiTheme="majorBidi" w:cstheme="majorBidi"/>
            <w:b/>
            <w:bCs/>
            <w:vertAlign w:val="subscript"/>
          </w:rPr>
          <w:t>ecc</w:t>
        </w:r>
      </w:ins>
      <w:ins w:id="5361" w:author="Sharifi, Hossein" w:date="2021-12-05T14:11:00Z">
        <w:r>
          <w:rPr>
            <w:rFonts w:asciiTheme="majorBidi" w:hAnsiTheme="majorBidi" w:cstheme="majorBidi"/>
            <w:b/>
            <w:bCs/>
            <w:vertAlign w:val="subscript"/>
          </w:rPr>
          <w:t>,set</w:t>
        </w:r>
        <w:r>
          <w:rPr>
            <w:rFonts w:asciiTheme="majorBidi" w:hAnsiTheme="majorBidi" w:cstheme="majorBidi"/>
            <w:b/>
            <w:bCs/>
          </w:rPr>
          <w:t xml:space="preserve">).  </w:t>
        </w:r>
        <w:r>
          <w:rPr>
            <w:rFonts w:asciiTheme="majorBidi" w:hAnsiTheme="majorBidi" w:cstheme="majorBidi"/>
          </w:rPr>
          <w:t>Results are replicated from Figure</w:t>
        </w:r>
      </w:ins>
      <w:ins w:id="5362" w:author="Sharifi, Hossein" w:date="2021-12-13T09:59:00Z">
        <w:r w:rsidR="00E20116">
          <w:rPr>
            <w:rFonts w:asciiTheme="majorBidi" w:hAnsiTheme="majorBidi" w:cstheme="majorBidi"/>
          </w:rPr>
          <w:t xml:space="preserve"> </w:t>
        </w:r>
      </w:ins>
      <w:ins w:id="5363" w:author="Sharifi, Hossein" w:date="2021-12-13T10:00:00Z">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ins>
      <w:r w:rsidR="00E20116">
        <w:rPr>
          <w:rFonts w:asciiTheme="majorBidi" w:hAnsiTheme="majorBidi" w:cstheme="majorBidi"/>
        </w:rPr>
        <w:fldChar w:fldCharType="separate"/>
      </w:r>
      <w:ins w:id="5364" w:author="Sharifi, Hossein" w:date="2021-12-13T10:00:00Z">
        <w:r w:rsidR="00E20116">
          <w:rPr>
            <w:rFonts w:asciiTheme="majorBidi" w:hAnsiTheme="majorBidi" w:cstheme="majorBidi"/>
            <w:noProof/>
          </w:rPr>
          <w:t>4</w:t>
        </w:r>
        <w:r w:rsidR="00E20116">
          <w:rPr>
            <w:rFonts w:asciiTheme="majorBidi" w:hAnsiTheme="majorBidi" w:cstheme="majorBidi"/>
          </w:rPr>
          <w:fldChar w:fldCharType="end"/>
        </w:r>
      </w:ins>
      <w:ins w:id="5365" w:author="Sharifi, Hossein" w:date="2021-12-05T14:11:00Z">
        <w:r>
          <w:rPr>
            <w:rFonts w:asciiTheme="majorBidi" w:hAnsiTheme="majorBidi" w:cstheme="majorBidi"/>
          </w:rPr>
          <w:t>.</w:t>
        </w:r>
      </w:ins>
      <w:ins w:id="5366" w:author="Sharifi, Hossein" w:date="2021-12-05T14:14:00Z">
        <w:r w:rsidR="007114E4">
          <w:rPr>
            <w:rFonts w:asciiTheme="majorBidi" w:hAnsiTheme="majorBidi" w:cstheme="majorBidi"/>
          </w:rPr>
          <w:t xml:space="preserve"> </w:t>
        </w:r>
      </w:ins>
      <w:ins w:id="5367" w:author="Sharifi, Hossein" w:date="2021-12-05T14:11:00Z">
        <w:r>
          <w:rPr>
            <w:rFonts w:asciiTheme="majorBidi" w:hAnsiTheme="majorBidi" w:cstheme="majorBidi"/>
          </w:rPr>
          <w:t>S</w:t>
        </w:r>
      </w:ins>
      <w:ins w:id="5368" w:author="Sharifi, Hossein" w:date="2021-12-05T14:14:00Z">
        <w:r w:rsidR="007114E4">
          <w:rPr>
            <w:rFonts w:asciiTheme="majorBidi" w:hAnsiTheme="majorBidi" w:cstheme="majorBidi"/>
            <w:vertAlign w:val="subscript"/>
          </w:rPr>
          <w:t>ecc</w:t>
        </w:r>
      </w:ins>
      <w:ins w:id="5369" w:author="Sharifi, Hossein" w:date="2021-12-05T14:11:00Z">
        <w:r>
          <w:rPr>
            <w:rFonts w:asciiTheme="majorBidi" w:hAnsiTheme="majorBidi" w:cstheme="majorBidi"/>
          </w:rPr>
          <w:t xml:space="preserve"> is </w:t>
        </w:r>
      </w:ins>
      <w:ins w:id="5370" w:author="Sharifi, Hossein" w:date="2021-12-06T21:54:00Z">
        <w:r w:rsidR="00EE1AEA">
          <w:rPr>
            <w:rFonts w:asciiTheme="majorBidi" w:hAnsiTheme="majorBidi" w:cstheme="majorBidi"/>
          </w:rPr>
          <w:t>stimulus</w:t>
        </w:r>
      </w:ins>
      <w:ins w:id="5371" w:author="Sharifi, Hossein" w:date="2021-12-05T14:11:00Z">
        <w:r>
          <w:rPr>
            <w:rFonts w:asciiTheme="majorBidi" w:hAnsiTheme="majorBidi" w:cstheme="majorBidi"/>
          </w:rPr>
          <w:t xml:space="preserve"> signal for concentric growth law. G</w:t>
        </w:r>
        <w:r>
          <w:rPr>
            <w:rFonts w:asciiTheme="majorBidi" w:hAnsiTheme="majorBidi" w:cstheme="majorBidi"/>
            <w:vertAlign w:val="subscript"/>
          </w:rPr>
          <w:t>a,</w:t>
        </w:r>
      </w:ins>
      <w:ins w:id="5372" w:author="Sharifi, Hossein" w:date="2021-12-05T14:14:00Z">
        <w:r w:rsidR="00AC5DAB">
          <w:rPr>
            <w:rFonts w:asciiTheme="majorBidi" w:hAnsiTheme="majorBidi" w:cstheme="majorBidi"/>
            <w:vertAlign w:val="subscript"/>
          </w:rPr>
          <w:t>ecc</w:t>
        </w:r>
      </w:ins>
      <w:ins w:id="5373" w:author="Sharifi, Hossein" w:date="2021-12-05T14:11:00Z">
        <w:r>
          <w:rPr>
            <w:rFonts w:asciiTheme="majorBidi" w:hAnsiTheme="majorBidi" w:cstheme="majorBidi"/>
          </w:rPr>
          <w:t xml:space="preserve"> and G</w:t>
        </w:r>
        <w:r>
          <w:rPr>
            <w:rFonts w:asciiTheme="majorBidi" w:hAnsiTheme="majorBidi" w:cstheme="majorBidi"/>
            <w:vertAlign w:val="subscript"/>
          </w:rPr>
          <w:t>c,</w:t>
        </w:r>
      </w:ins>
      <w:ins w:id="5374" w:author="Sharifi, Hossein" w:date="2021-12-05T14:14:00Z">
        <w:r w:rsidR="00AC5DAB">
          <w:rPr>
            <w:rFonts w:asciiTheme="majorBidi" w:hAnsiTheme="majorBidi" w:cstheme="majorBidi"/>
            <w:vertAlign w:val="subscript"/>
          </w:rPr>
          <w:t>ecc</w:t>
        </w:r>
      </w:ins>
      <w:ins w:id="5375" w:author="Sharifi, Hossein" w:date="2021-12-05T14:11:00Z">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ins>
      <w:ins w:id="5376" w:author="Sharifi, Hossein" w:date="2021-12-05T14:14:00Z">
        <w:r w:rsidR="00AC5DAB">
          <w:rPr>
            <w:rFonts w:asciiTheme="majorBidi" w:hAnsiTheme="majorBidi" w:cstheme="majorBidi"/>
          </w:rPr>
          <w:t>ecc</w:t>
        </w:r>
      </w:ins>
      <w:ins w:id="5377" w:author="Sharifi, Hossein" w:date="2021-12-05T14:15:00Z">
        <w:r w:rsidR="00AC5DAB">
          <w:rPr>
            <w:rFonts w:asciiTheme="majorBidi" w:hAnsiTheme="majorBidi" w:cstheme="majorBidi"/>
          </w:rPr>
          <w:t>entric</w:t>
        </w:r>
      </w:ins>
      <w:ins w:id="5378" w:author="Sharifi, Hossein" w:date="2021-12-05T14:11:00Z">
        <w:r>
          <w:rPr>
            <w:rFonts w:asciiTheme="majorBidi" w:hAnsiTheme="majorBidi" w:cstheme="majorBidi"/>
          </w:rPr>
          <w:t xml:space="preserve"> growth, respectively</w:t>
        </w:r>
      </w:ins>
    </w:p>
    <w:p w14:paraId="7116DEDE" w14:textId="1456F1FD" w:rsidR="00637E3B" w:rsidRDefault="00637E3B" w:rsidP="00637E3B">
      <w:pPr>
        <w:spacing w:line="240" w:lineRule="auto"/>
        <w:jc w:val="center"/>
        <w:rPr>
          <w:ins w:id="5379" w:author="Sharifi, Hossein" w:date="2021-12-05T14:12:00Z"/>
          <w:rFonts w:asciiTheme="majorBidi" w:hAnsiTheme="majorBidi" w:cstheme="majorBidi"/>
        </w:rPr>
      </w:pPr>
    </w:p>
    <w:p w14:paraId="668E44B9" w14:textId="77777777" w:rsidR="00637E3B" w:rsidRDefault="00637E3B">
      <w:pPr>
        <w:rPr>
          <w:ins w:id="5380" w:author="Sharifi, Hossein" w:date="2021-12-05T14:12:00Z"/>
          <w:rFonts w:asciiTheme="majorBidi" w:hAnsiTheme="majorBidi" w:cstheme="majorBidi"/>
        </w:rPr>
      </w:pPr>
      <w:ins w:id="5381" w:author="Sharifi, Hossein" w:date="2021-12-05T14:12:00Z">
        <w:r>
          <w:rPr>
            <w:rFonts w:asciiTheme="majorBidi" w:hAnsiTheme="majorBidi" w:cstheme="majorBidi"/>
          </w:rPr>
          <w:br w:type="page"/>
        </w:r>
      </w:ins>
    </w:p>
    <w:p w14:paraId="0337F24C" w14:textId="0AE893DE" w:rsidR="00637E3B" w:rsidRPr="0070010B" w:rsidRDefault="004D3ED7" w:rsidP="00637E3B">
      <w:pPr>
        <w:spacing w:line="240" w:lineRule="auto"/>
        <w:jc w:val="center"/>
        <w:rPr>
          <w:ins w:id="5382" w:author="Sharifi, Hossein" w:date="2021-12-05T14:11:00Z"/>
          <w:rFonts w:asciiTheme="majorBidi" w:hAnsiTheme="majorBidi" w:cstheme="majorBidi"/>
        </w:rPr>
      </w:pPr>
      <w:ins w:id="5383" w:author="Sharifi, Hossein" w:date="2021-12-05T14:12:00Z">
        <w:r>
          <w:rPr>
            <w:rFonts w:asciiTheme="majorBidi" w:hAnsiTheme="majorBidi" w:cstheme="majorBidi"/>
            <w:noProof/>
          </w:rPr>
          <w:lastRenderedPageBreak/>
          <w:drawing>
            <wp:inline distT="0" distB="0" distL="0" distR="0" wp14:anchorId="177D73E2" wp14:editId="418F70B6">
              <wp:extent cx="4572000" cy="283210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ins>
    </w:p>
    <w:p w14:paraId="6CBD197E" w14:textId="7A3B222A" w:rsidR="004D3ED7" w:rsidRDefault="004D3ED7" w:rsidP="004D3ED7">
      <w:pPr>
        <w:spacing w:line="240" w:lineRule="auto"/>
        <w:jc w:val="center"/>
        <w:rPr>
          <w:ins w:id="5384" w:author="Sharifi, Hossein" w:date="2021-12-05T14:12:00Z"/>
          <w:b/>
          <w:bCs/>
        </w:rPr>
      </w:pPr>
      <w:ins w:id="5385" w:author="Sharifi, Hossein" w:date="2021-12-05T14:12:00Z">
        <w:r>
          <w:rPr>
            <w:b/>
            <w:bCs/>
          </w:rPr>
          <w:t>Figure S</w:t>
        </w:r>
        <w:bookmarkStart w:id="5386" w:name="figs6"/>
        <w:r>
          <w:rPr>
            <w:b/>
            <w:bCs/>
          </w:rPr>
          <w:fldChar w:fldCharType="begin"/>
        </w:r>
        <w:r>
          <w:rPr>
            <w:b/>
            <w:bCs/>
          </w:rPr>
          <w:instrText xml:space="preserve"> seq sfigure </w:instrText>
        </w:r>
        <w:r>
          <w:rPr>
            <w:b/>
            <w:bCs/>
          </w:rPr>
          <w:fldChar w:fldCharType="separate"/>
        </w:r>
      </w:ins>
      <w:ins w:id="5387" w:author="Sharifi, Hossein" w:date="2021-12-07T16:48:00Z">
        <w:r w:rsidR="00A15D39">
          <w:rPr>
            <w:b/>
            <w:bCs/>
            <w:noProof/>
          </w:rPr>
          <w:t>6</w:t>
        </w:r>
      </w:ins>
      <w:ins w:id="5388" w:author="Sharifi, Hossein" w:date="2021-12-05T14:12:00Z">
        <w:r>
          <w:rPr>
            <w:b/>
            <w:bCs/>
          </w:rPr>
          <w:fldChar w:fldCharType="end"/>
        </w:r>
        <w:bookmarkEnd w:id="5386"/>
        <w:r>
          <w:rPr>
            <w:b/>
            <w:bCs/>
          </w:rPr>
          <w:t xml:space="preserve">. Comparison in </w:t>
        </w:r>
      </w:ins>
      <w:ins w:id="5389" w:author="Sharifi, Hossein" w:date="2021-12-05T14:15:00Z">
        <w:r w:rsidR="00AC5DAB">
          <w:rPr>
            <w:b/>
            <w:bCs/>
          </w:rPr>
          <w:t>intracellular passive stress</w:t>
        </w:r>
      </w:ins>
      <w:ins w:id="5390" w:author="Sharifi, Hossein" w:date="2021-12-05T14:12:00Z">
        <w:r>
          <w:rPr>
            <w:b/>
            <w:bCs/>
          </w:rPr>
          <w:t xml:space="preserve"> profile over a cardiac cycle at baseline and growth states. </w:t>
        </w:r>
      </w:ins>
    </w:p>
    <w:p w14:paraId="443EFFD6" w14:textId="59409585" w:rsidR="004D3ED7" w:rsidRDefault="004D3ED7" w:rsidP="005F75C2">
      <w:pPr>
        <w:rPr>
          <w:ins w:id="5391" w:author="Sharifi, Hossein" w:date="2021-12-05T14:13:00Z"/>
          <w:b/>
          <w:bCs/>
        </w:rPr>
      </w:pPr>
    </w:p>
    <w:p w14:paraId="427529E9" w14:textId="7FB7BA2D" w:rsidR="008B3136" w:rsidRPr="004D3ED7" w:rsidRDefault="004D3ED7">
      <w:pPr>
        <w:rPr>
          <w:b/>
          <w:bCs/>
          <w:rPrChange w:id="5392" w:author="Sharifi, Hossein" w:date="2021-12-05T14:13:00Z">
            <w:rPr>
              <w:rFonts w:asciiTheme="majorBidi" w:hAnsiTheme="majorBidi" w:cstheme="majorBidi"/>
            </w:rPr>
          </w:rPrChange>
        </w:rPr>
        <w:pPrChange w:id="5393" w:author="Sharifi, Hossein" w:date="2021-12-05T14:13:00Z">
          <w:pPr>
            <w:spacing w:line="240" w:lineRule="auto"/>
          </w:pPr>
        </w:pPrChange>
      </w:pPr>
      <w:ins w:id="5394" w:author="Sharifi, Hossein" w:date="2021-12-05T14:13:00Z">
        <w:r>
          <w:br w:type="page"/>
        </w:r>
      </w:ins>
    </w:p>
    <w:p w14:paraId="43AABDE5" w14:textId="171BA401" w:rsidR="004C58E4" w:rsidRDefault="00297A99" w:rsidP="00F34279">
      <w:pPr>
        <w:spacing w:line="240" w:lineRule="auto"/>
        <w:rPr>
          <w:rFonts w:asciiTheme="majorBidi" w:hAnsiTheme="majorBidi" w:cstheme="majorBidi"/>
        </w:rPr>
      </w:pPr>
      <w:ins w:id="5395" w:author="Sharifi, Hossein" w:date="2021-12-09T08:24:00Z">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5396" w:author="Sharifi, Hossein" w:date="2021-11-08T20:49:00Z">
        <w:r w:rsidR="0017239F" w:rsidDel="00901547">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422E9284" w14:textId="0B2CC13B"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5397"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ins w:id="5398" w:author="Sharifi, Hossein" w:date="2021-12-07T16:48:00Z">
        <w:r w:rsidR="00A15D39">
          <w:rPr>
            <w:rFonts w:asciiTheme="majorBidi" w:hAnsiTheme="majorBidi" w:cstheme="majorBidi"/>
            <w:b/>
            <w:bCs/>
            <w:noProof/>
          </w:rPr>
          <w:t>7</w:t>
        </w:r>
      </w:ins>
      <w:del w:id="5399" w:author="Sharifi, Hossein" w:date="2021-11-30T15:11:00Z">
        <w:r w:rsidR="00A668A3" w:rsidDel="00406161">
          <w:rPr>
            <w:rFonts w:asciiTheme="majorBidi" w:hAnsiTheme="majorBidi" w:cstheme="majorBidi"/>
            <w:b/>
            <w:bCs/>
            <w:noProof/>
          </w:rPr>
          <w:delText>2</w:delText>
        </w:r>
      </w:del>
      <w:r w:rsidRPr="00B342B9">
        <w:rPr>
          <w:rFonts w:asciiTheme="majorBidi" w:hAnsiTheme="majorBidi" w:cstheme="majorBidi"/>
          <w:b/>
          <w:bCs/>
        </w:rPr>
        <w:fldChar w:fldCharType="end"/>
      </w:r>
      <w:bookmarkEnd w:id="5397"/>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5400"/>
      <w:r w:rsidR="00E31AED">
        <w:rPr>
          <w:rFonts w:asciiTheme="majorBidi" w:hAnsiTheme="majorBidi" w:cstheme="majorBidi"/>
          <w:b/>
          <w:bCs/>
        </w:rPr>
        <w:t>removed pressure overloading</w:t>
      </w:r>
      <w:commentRangeEnd w:id="5400"/>
      <w:r w:rsidR="007B336B">
        <w:rPr>
          <w:rStyle w:val="CommentReference"/>
        </w:rPr>
        <w:commentReference w:id="5400"/>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ins w:id="5401" w:author="Sharifi, Hossein" w:date="2021-12-09T08:21:00Z"/>
          <w:rFonts w:asciiTheme="majorBidi" w:hAnsiTheme="majorBidi" w:cstheme="majorBidi"/>
        </w:rPr>
      </w:pPr>
    </w:p>
    <w:p w14:paraId="248AAB3D" w14:textId="77777777" w:rsidR="00EA144E" w:rsidRDefault="00EA144E">
      <w:pPr>
        <w:rPr>
          <w:ins w:id="5402" w:author="Sharifi, Hossein" w:date="2021-12-09T08:21:00Z"/>
          <w:rFonts w:asciiTheme="majorBidi" w:hAnsiTheme="majorBidi" w:cstheme="majorBidi"/>
        </w:rPr>
      </w:pPr>
      <w:ins w:id="5403" w:author="Sharifi, Hossein" w:date="2021-12-09T08:21:00Z">
        <w:r>
          <w:rPr>
            <w:rFonts w:asciiTheme="majorBidi" w:hAnsiTheme="majorBidi" w:cstheme="majorBidi"/>
          </w:rPr>
          <w:br w:type="page"/>
        </w:r>
      </w:ins>
    </w:p>
    <w:p w14:paraId="399B4073" w14:textId="76D6F14A" w:rsidR="00EA144E" w:rsidRDefault="00297A99" w:rsidP="00EA144E">
      <w:pPr>
        <w:spacing w:line="240" w:lineRule="auto"/>
        <w:rPr>
          <w:ins w:id="5404" w:author="Sharifi, Hossein" w:date="2021-12-09T08:21:00Z"/>
          <w:rFonts w:asciiTheme="majorBidi" w:hAnsiTheme="majorBidi" w:cstheme="majorBidi"/>
        </w:rPr>
      </w:pPr>
      <w:ins w:id="5405" w:author="Sharifi, Hossein" w:date="2021-12-09T08:24:00Z">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1404571E" w14:textId="32977CCE" w:rsidR="00EA144E" w:rsidRDefault="00EA144E" w:rsidP="00EA144E">
      <w:pPr>
        <w:spacing w:line="240" w:lineRule="auto"/>
        <w:jc w:val="center"/>
        <w:rPr>
          <w:ins w:id="5406" w:author="Sharifi, Hossein" w:date="2021-12-09T08:21:00Z"/>
          <w:rFonts w:asciiTheme="majorBidi" w:hAnsiTheme="majorBidi" w:cstheme="majorBidi"/>
        </w:rPr>
      </w:pPr>
      <w:ins w:id="5407" w:author="Sharifi, Hossein" w:date="2021-12-09T08:21:00Z">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5408"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5408"/>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ins>
      <w:ins w:id="5409" w:author="Sharifi, Hossein" w:date="2021-12-09T08:24:00Z">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ins>
      <w:r w:rsidR="001277AB">
        <w:rPr>
          <w:rFonts w:asciiTheme="majorBidi" w:hAnsiTheme="majorBidi" w:cstheme="majorBidi"/>
        </w:rPr>
        <w:fldChar w:fldCharType="separate"/>
      </w:r>
      <w:ins w:id="5410" w:author="Sharifi, Hossein" w:date="2021-12-09T08:24:00Z">
        <w:r w:rsidR="001277AB">
          <w:rPr>
            <w:rFonts w:asciiTheme="majorBidi" w:hAnsiTheme="majorBidi" w:cstheme="majorBidi"/>
            <w:noProof/>
          </w:rPr>
          <w:t>2</w:t>
        </w:r>
        <w:r w:rsidR="001277AB">
          <w:rPr>
            <w:rFonts w:asciiTheme="majorBidi" w:hAnsiTheme="majorBidi" w:cstheme="majorBidi"/>
          </w:rPr>
          <w:fldChar w:fldCharType="end"/>
        </w:r>
      </w:ins>
      <w:ins w:id="5411" w:author="Sharifi, Hossein" w:date="2021-12-09T08:21:00Z">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ins>
    </w:p>
    <w:p w14:paraId="6A3DC17C" w14:textId="4DC518F7" w:rsidR="00EA144E" w:rsidRDefault="00EA144E" w:rsidP="00F34279">
      <w:pPr>
        <w:spacing w:after="200" w:line="240" w:lineRule="auto"/>
        <w:rPr>
          <w:ins w:id="5412" w:author="Sharifi, Hossein" w:date="2021-12-09T08:21:00Z"/>
          <w:rFonts w:asciiTheme="majorBidi" w:hAnsiTheme="majorBidi" w:cstheme="majorBidi"/>
        </w:rPr>
      </w:pPr>
    </w:p>
    <w:p w14:paraId="1D5BA289" w14:textId="77777777" w:rsidR="00EA144E" w:rsidRDefault="00EA144E">
      <w:pPr>
        <w:rPr>
          <w:ins w:id="5413" w:author="Sharifi, Hossein" w:date="2021-12-09T08:21:00Z"/>
          <w:rFonts w:asciiTheme="majorBidi" w:hAnsiTheme="majorBidi" w:cstheme="majorBidi"/>
        </w:rPr>
      </w:pPr>
      <w:ins w:id="5414" w:author="Sharifi, Hossein" w:date="2021-12-09T08:21:00Z">
        <w:r>
          <w:rPr>
            <w:rFonts w:asciiTheme="majorBidi" w:hAnsiTheme="majorBidi" w:cstheme="majorBidi"/>
          </w:rPr>
          <w:br w:type="page"/>
        </w:r>
      </w:ins>
    </w:p>
    <w:p w14:paraId="302670E0" w14:textId="77777777" w:rsidR="007D3FF9" w:rsidRPr="00B95524" w:rsidDel="00EA144E" w:rsidRDefault="007D3FF9" w:rsidP="007D3FF9">
      <w:pPr>
        <w:spacing w:line="240" w:lineRule="auto"/>
        <w:jc w:val="center"/>
        <w:rPr>
          <w:del w:id="5415" w:author="Sharifi, Hossein" w:date="2021-12-09T08:21:00Z"/>
          <w:rFonts w:asciiTheme="majorBidi" w:hAnsiTheme="majorBidi" w:cstheme="majorBidi"/>
        </w:rPr>
      </w:pPr>
    </w:p>
    <w:p w14:paraId="2751F5DF" w14:textId="23908FA4" w:rsidR="007D3FF9" w:rsidRPr="00B342B9" w:rsidDel="00EA144E" w:rsidRDefault="007D3FF9" w:rsidP="007D3FF9">
      <w:pPr>
        <w:spacing w:line="240" w:lineRule="auto"/>
        <w:jc w:val="center"/>
        <w:rPr>
          <w:del w:id="5416" w:author="Sharifi, Hossein" w:date="2021-12-09T08:21:00Z"/>
          <w:rFonts w:asciiTheme="majorBidi" w:hAnsiTheme="majorBidi" w:cstheme="majorBidi"/>
          <w:b/>
          <w:bCs/>
        </w:rPr>
      </w:pPr>
    </w:p>
    <w:p w14:paraId="1EA33F48" w14:textId="70A251A8" w:rsidR="00881CC4" w:rsidDel="00EA144E" w:rsidRDefault="00881CC4" w:rsidP="00F34279">
      <w:pPr>
        <w:spacing w:line="240" w:lineRule="auto"/>
        <w:rPr>
          <w:del w:id="5417" w:author="Sharifi, Hossein" w:date="2021-12-09T08:21:00Z"/>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del w:id="5418" w:author="Sharifi, Hossein" w:date="2021-12-09T08:21:00Z">
        <w:r w:rsidDel="00EA144E">
          <w:rPr>
            <w:rFonts w:asciiTheme="majorBidi" w:hAnsiTheme="majorBidi" w:cstheme="majorBidi"/>
          </w:rPr>
          <w:br w:type="page"/>
        </w:r>
      </w:del>
    </w:p>
    <w:p w14:paraId="2D495082" w14:textId="0EFCA6C1" w:rsidR="00881CC4" w:rsidRDefault="00297A99" w:rsidP="00F34279">
      <w:pPr>
        <w:spacing w:line="240" w:lineRule="auto"/>
        <w:rPr>
          <w:rFonts w:asciiTheme="majorBidi" w:hAnsiTheme="majorBidi" w:cstheme="majorBidi"/>
        </w:rPr>
      </w:pPr>
      <w:ins w:id="5419" w:author="Sharifi, Hossein" w:date="2021-12-09T08:25:00Z">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del w:id="5420" w:author="Sharifi, Hossein" w:date="2021-11-08T20:49:00Z">
        <w:r w:rsidR="00DB231B" w:rsidDel="00065A55">
          <w:rPr>
            <w:rFonts w:asciiTheme="majorBidi" w:hAnsiTheme="majorBidi" w:cstheme="majorBidi"/>
            <w:noProof/>
          </w:rPr>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064AF9F8" w14:textId="12F68124"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5421"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ins w:id="5422" w:author="Sharifi, Hossein" w:date="2021-12-09T08:21:00Z">
        <w:r w:rsidR="00EA144E">
          <w:rPr>
            <w:rFonts w:asciiTheme="majorBidi" w:hAnsiTheme="majorBidi" w:cstheme="majorBidi"/>
            <w:b/>
            <w:bCs/>
            <w:noProof/>
          </w:rPr>
          <w:t>9</w:t>
        </w:r>
      </w:ins>
      <w:del w:id="5423" w:author="Sharifi, Hossein" w:date="2021-11-30T15:11:00Z">
        <w:r w:rsidR="00A668A3" w:rsidDel="00406161">
          <w:rPr>
            <w:rFonts w:asciiTheme="majorBidi" w:hAnsiTheme="majorBidi" w:cstheme="majorBidi"/>
            <w:b/>
            <w:bCs/>
            <w:noProof/>
          </w:rPr>
          <w:delText>3</w:delText>
        </w:r>
      </w:del>
      <w:r w:rsidRPr="00B342B9">
        <w:rPr>
          <w:rFonts w:asciiTheme="majorBidi" w:hAnsiTheme="majorBidi" w:cstheme="majorBidi"/>
          <w:b/>
          <w:bCs/>
        </w:rPr>
        <w:fldChar w:fldCharType="end"/>
      </w:r>
      <w:bookmarkEnd w:id="5421"/>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5424"/>
      <w:r w:rsidR="004C170C" w:rsidRPr="00B95524">
        <w:rPr>
          <w:rFonts w:asciiTheme="majorBidi" w:hAnsiTheme="majorBidi" w:cstheme="majorBidi"/>
        </w:rPr>
        <w:t>Similar</w:t>
      </w:r>
      <w:commentRangeEnd w:id="5424"/>
      <w:r w:rsidR="006E39A3">
        <w:rPr>
          <w:rStyle w:val="CommentReference"/>
        </w:rPr>
        <w:commentReference w:id="5424"/>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ins w:id="5425" w:author="Sharifi, Hossein" w:date="2021-12-09T08:24:00Z">
        <w:r w:rsidR="001277AB">
          <w:rPr>
            <w:rFonts w:asciiTheme="majorBidi" w:hAnsiTheme="majorBidi" w:cstheme="majorBidi"/>
          </w:rPr>
          <w:t xml:space="preserve"> </w:t>
        </w:r>
      </w:ins>
      <w:del w:id="5426" w:author="Sharifi, Hossein" w:date="2021-12-09T08:24:00Z">
        <w:r w:rsidR="004C170C" w:rsidDel="001277AB">
          <w:rPr>
            <w:rFonts w:asciiTheme="majorBidi" w:hAnsiTheme="majorBidi" w:cstheme="majorBidi"/>
          </w:rPr>
          <w:delText xml:space="preserve"> </w:delText>
        </w:r>
      </w:del>
      <w:ins w:id="5427" w:author="Sharifi, Hossein" w:date="2021-12-09T08:24:00Z">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ins>
      <w:r w:rsidR="001277AB">
        <w:rPr>
          <w:rFonts w:asciiTheme="majorBidi" w:hAnsiTheme="majorBidi" w:cstheme="majorBidi"/>
        </w:rPr>
        <w:fldChar w:fldCharType="separate"/>
      </w:r>
      <w:ins w:id="5428" w:author="Sharifi, Hossein" w:date="2021-12-09T08:24:00Z">
        <w:r w:rsidR="001277AB">
          <w:rPr>
            <w:rFonts w:asciiTheme="majorBidi" w:hAnsiTheme="majorBidi" w:cstheme="majorBidi"/>
            <w:noProof/>
          </w:rPr>
          <w:t>2</w:t>
        </w:r>
        <w:r w:rsidR="001277AB">
          <w:rPr>
            <w:rFonts w:asciiTheme="majorBidi" w:hAnsiTheme="majorBidi" w:cstheme="majorBidi"/>
          </w:rPr>
          <w:fldChar w:fldCharType="end"/>
        </w:r>
      </w:ins>
      <w:del w:id="5429" w:author="Sharifi, Hossein" w:date="2021-12-09T08:24:00Z">
        <w:r w:rsidR="004C170C" w:rsidDel="001277AB">
          <w:rPr>
            <w:rFonts w:asciiTheme="majorBidi" w:hAnsiTheme="majorBidi" w:cstheme="majorBidi"/>
          </w:rPr>
          <w:fldChar w:fldCharType="begin"/>
        </w:r>
        <w:r w:rsidR="004C170C" w:rsidDel="001277AB">
          <w:rPr>
            <w:rFonts w:asciiTheme="majorBidi" w:hAnsiTheme="majorBidi" w:cstheme="majorBidi"/>
          </w:rPr>
          <w:delInstrText xml:space="preserve"> seq figure fig3 </w:delInstrText>
        </w:r>
        <w:r w:rsidR="004C170C" w:rsidDel="001277AB">
          <w:rPr>
            <w:rFonts w:asciiTheme="majorBidi" w:hAnsiTheme="majorBidi" w:cstheme="majorBidi"/>
          </w:rPr>
          <w:fldChar w:fldCharType="separate"/>
        </w:r>
        <w:r w:rsidR="00A15D39" w:rsidDel="001277AB">
          <w:rPr>
            <w:rFonts w:asciiTheme="majorBidi" w:hAnsiTheme="majorBidi" w:cstheme="majorBidi"/>
            <w:noProof/>
          </w:rPr>
          <w:delText>3</w:delText>
        </w:r>
        <w:r w:rsidR="004C170C" w:rsidDel="001277AB">
          <w:rPr>
            <w:rFonts w:asciiTheme="majorBidi" w:hAnsiTheme="majorBidi" w:cstheme="majorBidi"/>
          </w:rPr>
          <w:fldChar w:fldCharType="end"/>
        </w:r>
      </w:del>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Del="00297A99" w:rsidRDefault="00DB231B" w:rsidP="00F34279">
      <w:pPr>
        <w:spacing w:after="200" w:line="240" w:lineRule="auto"/>
        <w:rPr>
          <w:del w:id="5430" w:author="Sharifi, Hossein" w:date="2021-12-09T08:25:00Z"/>
          <w:rFonts w:asciiTheme="majorBidi" w:hAnsiTheme="majorBidi" w:cstheme="majorBidi"/>
        </w:rPr>
      </w:pPr>
      <w:del w:id="5431" w:author="Sharifi, Hossein" w:date="2021-12-09T08:25:00Z">
        <w:r w:rsidDel="00297A99">
          <w:rPr>
            <w:rFonts w:asciiTheme="majorBidi" w:hAnsiTheme="majorBidi" w:cstheme="majorBidi"/>
          </w:rPr>
          <w:br w:type="page"/>
        </w:r>
      </w:del>
    </w:p>
    <w:p w14:paraId="73EFEE1A" w14:textId="50CD5099" w:rsidR="00DB231B" w:rsidDel="00EA144E" w:rsidRDefault="00B342B9">
      <w:pPr>
        <w:spacing w:line="240" w:lineRule="auto"/>
        <w:rPr>
          <w:del w:id="5432" w:author="Sharifi, Hossein" w:date="2021-12-09T08:21:00Z"/>
          <w:rFonts w:asciiTheme="majorBidi" w:hAnsiTheme="majorBidi" w:cstheme="majorBidi"/>
        </w:rPr>
      </w:pPr>
      <w:del w:id="5433" w:author="Sharifi, Hossein" w:date="2021-11-08T20:49:00Z">
        <w:r w:rsidDel="00065A55">
          <w:rPr>
            <w:rFonts w:asciiTheme="majorBidi" w:hAnsiTheme="majorBidi" w:cstheme="majorBidi"/>
            <w:noProof/>
          </w:rPr>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del>
    </w:p>
    <w:p w14:paraId="670A4462" w14:textId="6C065F88" w:rsidR="00804F71" w:rsidRDefault="00B342B9">
      <w:pPr>
        <w:spacing w:after="200" w:line="240" w:lineRule="auto"/>
        <w:rPr>
          <w:ins w:id="5434" w:author="Sharifi, Hossein" w:date="2021-11-15T09:36:00Z"/>
          <w:rFonts w:asciiTheme="majorBidi" w:hAnsiTheme="majorBidi" w:cstheme="majorBidi"/>
        </w:rPr>
        <w:pPrChange w:id="5435" w:author="Sharifi, Hossein" w:date="2021-12-09T08:25:00Z">
          <w:pPr/>
        </w:pPrChange>
      </w:pPr>
      <w:del w:id="5436" w:author="Sharifi, Hossein" w:date="2021-12-09T08:21:00Z">
        <w:r w:rsidRPr="00B342B9" w:rsidDel="00EA144E">
          <w:rPr>
            <w:rFonts w:asciiTheme="majorBidi" w:hAnsiTheme="majorBidi" w:cstheme="majorBidi"/>
            <w:b/>
            <w:bCs/>
          </w:rPr>
          <w:delText>Fig</w:delText>
        </w:r>
        <w:r w:rsidR="009B68EC" w:rsidDel="00EA144E">
          <w:rPr>
            <w:rFonts w:asciiTheme="majorBidi" w:hAnsiTheme="majorBidi" w:cstheme="majorBidi"/>
            <w:b/>
            <w:bCs/>
          </w:rPr>
          <w:delText>ure</w:delText>
        </w:r>
        <w:r w:rsidRPr="00B342B9" w:rsidDel="00EA144E">
          <w:rPr>
            <w:rFonts w:asciiTheme="majorBidi" w:hAnsiTheme="majorBidi" w:cstheme="majorBidi"/>
            <w:b/>
            <w:bCs/>
          </w:rPr>
          <w:delText xml:space="preserve"> S</w:delText>
        </w:r>
        <w:r w:rsidRPr="00B342B9" w:rsidDel="00EA144E">
          <w:rPr>
            <w:rFonts w:asciiTheme="majorBidi" w:hAnsiTheme="majorBidi" w:cstheme="majorBidi"/>
            <w:b/>
            <w:bCs/>
          </w:rPr>
          <w:fldChar w:fldCharType="begin"/>
        </w:r>
        <w:r w:rsidRPr="00B342B9" w:rsidDel="00EA144E">
          <w:rPr>
            <w:rFonts w:asciiTheme="majorBidi" w:hAnsiTheme="majorBidi" w:cstheme="majorBidi"/>
            <w:b/>
            <w:bCs/>
          </w:rPr>
          <w:delInstrText xml:space="preserve"> seq sfigure </w:delInstrText>
        </w:r>
        <w:r w:rsidRPr="00B342B9" w:rsidDel="00EA144E">
          <w:rPr>
            <w:rFonts w:asciiTheme="majorBidi" w:hAnsiTheme="majorBidi" w:cstheme="majorBidi"/>
            <w:b/>
            <w:bCs/>
          </w:rPr>
          <w:fldChar w:fldCharType="separate"/>
        </w:r>
      </w:del>
      <w:del w:id="5437" w:author="Sharifi, Hossein" w:date="2021-11-30T15:11:00Z">
        <w:r w:rsidR="00A668A3" w:rsidDel="00406161">
          <w:rPr>
            <w:rFonts w:asciiTheme="majorBidi" w:hAnsiTheme="majorBidi" w:cstheme="majorBidi"/>
            <w:b/>
            <w:bCs/>
            <w:noProof/>
          </w:rPr>
          <w:delText>4</w:delText>
        </w:r>
      </w:del>
      <w:del w:id="5438" w:author="Sharifi, Hossein" w:date="2021-12-09T08:21:00Z">
        <w:r w:rsidRPr="00B342B9" w:rsidDel="00EA144E">
          <w:rPr>
            <w:rFonts w:asciiTheme="majorBidi" w:hAnsiTheme="majorBidi" w:cstheme="majorBidi"/>
            <w:b/>
            <w:bCs/>
          </w:rPr>
          <w:fldChar w:fldCharType="end"/>
        </w:r>
        <w:r w:rsidRPr="00B342B9" w:rsidDel="00EA144E">
          <w:rPr>
            <w:rFonts w:asciiTheme="majorBidi" w:hAnsiTheme="majorBidi" w:cstheme="majorBidi"/>
            <w:b/>
            <w:bCs/>
          </w:rPr>
          <w:delText>.</w:delText>
        </w:r>
        <w:r w:rsidR="00933A19" w:rsidDel="00EA144E">
          <w:rPr>
            <w:rFonts w:asciiTheme="majorBidi" w:hAnsiTheme="majorBidi" w:cstheme="majorBidi"/>
            <w:b/>
            <w:bCs/>
          </w:rPr>
          <w:delText xml:space="preserve"> </w:delText>
        </w:r>
        <w:r w:rsidR="00933A19" w:rsidRPr="00B95524" w:rsidDel="00EA144E">
          <w:rPr>
            <w:rFonts w:asciiTheme="majorBidi" w:hAnsiTheme="majorBidi" w:cstheme="majorBidi"/>
            <w:b/>
            <w:bCs/>
          </w:rPr>
          <w:delText xml:space="preserve">Predicted </w:delText>
        </w:r>
        <w:r w:rsidR="00933A19" w:rsidDel="00EA144E">
          <w:rPr>
            <w:rFonts w:asciiTheme="majorBidi" w:hAnsiTheme="majorBidi" w:cstheme="majorBidi"/>
            <w:b/>
            <w:bCs/>
          </w:rPr>
          <w:delText xml:space="preserve">recovery of LV size and function in response to removed aortic </w:delText>
        </w:r>
      </w:del>
      <w:commentRangeStart w:id="5439"/>
      <w:del w:id="5440" w:author="Sharifi, Hossein" w:date="2021-11-14T18:48:00Z">
        <w:r w:rsidR="00933A19" w:rsidDel="00951CA7">
          <w:rPr>
            <w:rFonts w:asciiTheme="majorBidi" w:hAnsiTheme="majorBidi" w:cstheme="majorBidi"/>
            <w:b/>
            <w:bCs/>
          </w:rPr>
          <w:delText>regurgitation</w:delText>
        </w:r>
        <w:commentRangeEnd w:id="5439"/>
        <w:r w:rsidR="006E39A3" w:rsidDel="00951CA7">
          <w:rPr>
            <w:rStyle w:val="CommentReference"/>
          </w:rPr>
          <w:commentReference w:id="5439"/>
        </w:r>
      </w:del>
      <w:del w:id="5441" w:author="Sharifi, Hossein" w:date="2021-12-09T08:21:00Z">
        <w:r w:rsidR="00933A19" w:rsidDel="00EA144E">
          <w:rPr>
            <w:rFonts w:asciiTheme="majorBidi" w:hAnsiTheme="majorBidi" w:cstheme="majorBidi"/>
            <w:b/>
            <w:bCs/>
          </w:rPr>
          <w:delText xml:space="preserve">. </w:delText>
        </w:r>
        <w:r w:rsidR="00933A19" w:rsidRPr="00B95524" w:rsidDel="00EA144E">
          <w:rPr>
            <w:rFonts w:asciiTheme="majorBidi" w:hAnsiTheme="majorBidi" w:cstheme="majorBidi"/>
          </w:rPr>
          <w:delText>Similar arrangement for panels as in Fi</w:delText>
        </w:r>
        <w:r w:rsidR="00933A19" w:rsidDel="00EA144E">
          <w:rPr>
            <w:rFonts w:asciiTheme="majorBidi" w:hAnsiTheme="majorBidi" w:cstheme="majorBidi"/>
          </w:rPr>
          <w:delText>g</w:delText>
        </w:r>
        <w:r w:rsidR="009B68EC" w:rsidDel="00EA144E">
          <w:rPr>
            <w:rFonts w:asciiTheme="majorBidi" w:hAnsiTheme="majorBidi" w:cstheme="majorBidi"/>
          </w:rPr>
          <w:delText>ure</w:delText>
        </w:r>
        <w:r w:rsidR="00933A19" w:rsidDel="00EA144E">
          <w:rPr>
            <w:rFonts w:asciiTheme="majorBidi" w:hAnsiTheme="majorBidi" w:cstheme="majorBidi"/>
          </w:rPr>
          <w:delText xml:space="preserve"> </w:delText>
        </w:r>
        <w:r w:rsidR="00933A19" w:rsidDel="00EA144E">
          <w:rPr>
            <w:rFonts w:asciiTheme="majorBidi" w:hAnsiTheme="majorBidi" w:cstheme="majorBidi"/>
          </w:rPr>
          <w:fldChar w:fldCharType="begin"/>
        </w:r>
        <w:r w:rsidR="00933A19" w:rsidDel="00EA144E">
          <w:rPr>
            <w:rFonts w:asciiTheme="majorBidi" w:hAnsiTheme="majorBidi" w:cstheme="majorBidi"/>
          </w:rPr>
          <w:delInstrText xml:space="preserve"> seq figure fig3 </w:delInstrText>
        </w:r>
        <w:r w:rsidR="00933A19" w:rsidDel="00EA144E">
          <w:rPr>
            <w:rFonts w:asciiTheme="majorBidi" w:hAnsiTheme="majorBidi" w:cstheme="majorBidi"/>
          </w:rPr>
          <w:fldChar w:fldCharType="separate"/>
        </w:r>
        <w:r w:rsidR="00A15D39" w:rsidDel="00EA144E">
          <w:rPr>
            <w:rFonts w:asciiTheme="majorBidi" w:hAnsiTheme="majorBidi" w:cstheme="majorBidi"/>
            <w:noProof/>
          </w:rPr>
          <w:delText>3</w:delText>
        </w:r>
        <w:r w:rsidR="00933A19" w:rsidDel="00EA144E">
          <w:rPr>
            <w:rFonts w:asciiTheme="majorBidi" w:hAnsiTheme="majorBidi" w:cstheme="majorBidi"/>
          </w:rPr>
          <w:fldChar w:fldCharType="end"/>
        </w:r>
        <w:r w:rsidR="00933A19" w:rsidRPr="00B95524" w:rsidDel="00EA144E">
          <w:rPr>
            <w:rFonts w:asciiTheme="majorBidi" w:hAnsiTheme="majorBidi" w:cstheme="majorBidi"/>
          </w:rPr>
          <w:delText xml:space="preserve">.  Growth module activated at 50 s when the simulation was at initial steady state. On all panels, first vertical line shows when the growth module is activated. Second and third vertical line demonstrate the onset and ending of the applied </w:delText>
        </w:r>
        <w:r w:rsidR="00FB3AC1" w:rsidDel="00EA144E">
          <w:rPr>
            <w:rFonts w:asciiTheme="majorBidi" w:hAnsiTheme="majorBidi" w:cstheme="majorBidi"/>
          </w:rPr>
          <w:delText xml:space="preserve">aortic </w:delText>
        </w:r>
      </w:del>
      <w:del w:id="5442" w:author="Sharifi, Hossein" w:date="2021-11-14T18:48:00Z">
        <w:r w:rsidR="00FB3AC1" w:rsidDel="00951CA7">
          <w:rPr>
            <w:rFonts w:asciiTheme="majorBidi" w:hAnsiTheme="majorBidi" w:cstheme="majorBidi"/>
          </w:rPr>
          <w:delText>regurgitation</w:delText>
        </w:r>
      </w:del>
      <w:del w:id="5443" w:author="Sharifi, Hossein" w:date="2021-12-09T08:21:00Z">
        <w:r w:rsidR="00933A19" w:rsidRPr="00B95524" w:rsidDel="00EA144E">
          <w:rPr>
            <w:rFonts w:asciiTheme="majorBidi" w:hAnsiTheme="majorBidi" w:cstheme="majorBidi"/>
          </w:rPr>
          <w:delText xml:space="preserve">. Fourth and fifth vertical lines shows the onset and ending of the removed </w:delText>
        </w:r>
        <w:r w:rsidR="00FB3AC1" w:rsidDel="00EA144E">
          <w:rPr>
            <w:rFonts w:asciiTheme="majorBidi" w:hAnsiTheme="majorBidi" w:cstheme="majorBidi"/>
          </w:rPr>
          <w:delText xml:space="preserve">aortic </w:delText>
        </w:r>
      </w:del>
      <w:del w:id="5444" w:author="Sharifi, Hossein" w:date="2021-11-14T18:48:00Z">
        <w:r w:rsidR="00FB3AC1" w:rsidDel="00951CA7">
          <w:rPr>
            <w:rFonts w:asciiTheme="majorBidi" w:hAnsiTheme="majorBidi" w:cstheme="majorBidi"/>
          </w:rPr>
          <w:delText>regurgitation</w:delText>
        </w:r>
      </w:del>
      <w:del w:id="5445" w:author="Sharifi, Hossein" w:date="2021-12-09T08:21:00Z">
        <w:r w:rsidR="00933A19" w:rsidRPr="00B95524" w:rsidDel="00EA144E">
          <w:rPr>
            <w:rFonts w:asciiTheme="majorBidi" w:hAnsiTheme="majorBidi" w:cstheme="majorBidi"/>
          </w:rPr>
          <w:delText>.</w:delText>
        </w:r>
      </w:del>
    </w:p>
    <w:p w14:paraId="6F45EE92" w14:textId="5E931EC0" w:rsidR="00391B87" w:rsidRDefault="00391B87" w:rsidP="00804F71">
      <w:pPr>
        <w:rPr>
          <w:ins w:id="5446" w:author="Sharifi, Hossein" w:date="2021-11-15T09:37:00Z"/>
          <w:rFonts w:asciiTheme="majorBidi" w:hAnsiTheme="majorBidi" w:cstheme="majorBidi"/>
        </w:rPr>
      </w:pPr>
      <w:ins w:id="5447" w:author="Sharifi, Hossein" w:date="2021-11-01T10:07:00Z">
        <w:r w:rsidRPr="00804F71">
          <w:rPr>
            <w:rFonts w:asciiTheme="majorBidi" w:hAnsiTheme="majorBidi" w:cstheme="majorBidi"/>
          </w:rPr>
          <w:br w:type="page"/>
        </w:r>
      </w:ins>
      <w:ins w:id="5448" w:author="Sharifi, Hossein" w:date="2021-12-09T08:25:00Z">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542BAE94" w14:textId="2A9326E0" w:rsidR="00896DCF" w:rsidRPr="00B22669" w:rsidRDefault="00896DCF">
      <w:pPr>
        <w:spacing w:line="240" w:lineRule="auto"/>
        <w:ind w:firstLine="567"/>
        <w:jc w:val="center"/>
        <w:rPr>
          <w:ins w:id="5449" w:author="Sharifi, Hossein" w:date="2021-11-15T09:36:00Z"/>
          <w:rFonts w:asciiTheme="majorBidi" w:hAnsiTheme="majorBidi" w:cstheme="majorBidi"/>
          <w:b/>
          <w:bCs/>
          <w:rPrChange w:id="5450" w:author="Sharifi, Hossein" w:date="2021-12-07T16:47:00Z">
            <w:rPr>
              <w:ins w:id="5451" w:author="Sharifi, Hossein" w:date="2021-11-15T09:36:00Z"/>
              <w:rFonts w:asciiTheme="majorBidi" w:hAnsiTheme="majorBidi" w:cstheme="majorBidi"/>
            </w:rPr>
          </w:rPrChange>
        </w:rPr>
        <w:pPrChange w:id="5452" w:author="Sharifi, Hossein" w:date="2021-12-07T16:49:00Z">
          <w:pPr/>
        </w:pPrChange>
      </w:pPr>
      <w:ins w:id="5453" w:author="Sharifi, Hossein" w:date="2021-11-15T09:37:00Z">
        <w:r w:rsidRPr="00B22669">
          <w:rPr>
            <w:rFonts w:asciiTheme="majorBidi" w:hAnsiTheme="majorBidi" w:cstheme="majorBidi"/>
            <w:b/>
            <w:bCs/>
            <w:rPrChange w:id="5454" w:author="Sharifi, Hossein" w:date="2021-12-07T16:47:00Z">
              <w:rPr>
                <w:rFonts w:asciiTheme="majorBidi" w:hAnsiTheme="majorBidi" w:cstheme="majorBidi"/>
              </w:rPr>
            </w:rPrChange>
          </w:rPr>
          <w:t>Figure S</w:t>
        </w:r>
        <w:bookmarkStart w:id="5455" w:name="figs10"/>
        <w:r w:rsidRPr="00B22669">
          <w:rPr>
            <w:rFonts w:asciiTheme="majorBidi" w:hAnsiTheme="majorBidi" w:cstheme="majorBidi"/>
            <w:b/>
            <w:bCs/>
            <w:rPrChange w:id="5456" w:author="Sharifi, Hossein" w:date="2021-12-07T16:47:00Z">
              <w:rPr>
                <w:rFonts w:asciiTheme="majorBidi" w:hAnsiTheme="majorBidi" w:cstheme="majorBidi"/>
              </w:rPr>
            </w:rPrChange>
          </w:rPr>
          <w:fldChar w:fldCharType="begin"/>
        </w:r>
        <w:r w:rsidRPr="00B22669">
          <w:rPr>
            <w:rFonts w:asciiTheme="majorBidi" w:hAnsiTheme="majorBidi" w:cstheme="majorBidi"/>
            <w:b/>
            <w:bCs/>
            <w:rPrChange w:id="5457" w:author="Sharifi, Hossein" w:date="2021-12-07T16:47:00Z">
              <w:rPr>
                <w:rFonts w:asciiTheme="majorBidi" w:hAnsiTheme="majorBidi" w:cstheme="majorBidi"/>
              </w:rPr>
            </w:rPrChange>
          </w:rPr>
          <w:instrText xml:space="preserve"> seq sfigure </w:instrText>
        </w:r>
      </w:ins>
      <w:r w:rsidRPr="00B22669">
        <w:rPr>
          <w:rFonts w:asciiTheme="majorBidi" w:hAnsiTheme="majorBidi" w:cstheme="majorBidi"/>
          <w:b/>
          <w:bCs/>
          <w:rPrChange w:id="5458" w:author="Sharifi, Hossein" w:date="2021-12-07T16:47:00Z">
            <w:rPr>
              <w:rFonts w:asciiTheme="majorBidi" w:hAnsiTheme="majorBidi" w:cstheme="majorBidi"/>
            </w:rPr>
          </w:rPrChange>
        </w:rPr>
        <w:fldChar w:fldCharType="separate"/>
      </w:r>
      <w:ins w:id="5459" w:author="Sharifi, Hossein" w:date="2021-12-07T16:48:00Z">
        <w:r w:rsidR="00A15D39">
          <w:rPr>
            <w:rFonts w:asciiTheme="majorBidi" w:hAnsiTheme="majorBidi" w:cstheme="majorBidi"/>
            <w:b/>
            <w:bCs/>
            <w:noProof/>
          </w:rPr>
          <w:t>10</w:t>
        </w:r>
      </w:ins>
      <w:ins w:id="5460" w:author="Sharifi, Hossein" w:date="2021-11-15T09:37:00Z">
        <w:r w:rsidRPr="00B22669">
          <w:rPr>
            <w:rFonts w:asciiTheme="majorBidi" w:hAnsiTheme="majorBidi" w:cstheme="majorBidi"/>
            <w:b/>
            <w:bCs/>
            <w:rPrChange w:id="5461" w:author="Sharifi, Hossein" w:date="2021-12-07T16:47:00Z">
              <w:rPr>
                <w:rFonts w:asciiTheme="majorBidi" w:hAnsiTheme="majorBidi" w:cstheme="majorBidi"/>
              </w:rPr>
            </w:rPrChange>
          </w:rPr>
          <w:fldChar w:fldCharType="end"/>
        </w:r>
      </w:ins>
      <w:bookmarkEnd w:id="5455"/>
      <w:ins w:id="5462" w:author="Sharifi, Hossein" w:date="2021-12-07T16:47:00Z">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ins>
      <w:ins w:id="5463" w:author="Sharifi, Hossein" w:date="2021-12-07T16:48:00Z">
        <w:r w:rsidR="00A15D39">
          <w:rPr>
            <w:rFonts w:asciiTheme="majorBidi" w:hAnsiTheme="majorBidi" w:cstheme="majorBidi"/>
            <w:noProof/>
          </w:rPr>
          <w:t>2</w:t>
        </w:r>
      </w:ins>
      <w:ins w:id="5464" w:author="Sharifi, Hossein" w:date="2021-12-07T16:47:00Z">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ins>
      <w:ins w:id="5465" w:author="Sharifi, Hossein" w:date="2021-12-07T16:48:00Z">
        <w:r w:rsidR="003441D5">
          <w:rPr>
            <w:rFonts w:asciiTheme="majorBidi" w:hAnsiTheme="majorBidi" w:cstheme="majorBidi"/>
          </w:rPr>
          <w:t>The simulation was gradually perturbed from 300 s to 400 s (second and third vertical dashed lines) by increasing R</w:t>
        </w:r>
        <w:r w:rsidR="003441D5">
          <w:rPr>
            <w:rFonts w:asciiTheme="majorBidi" w:hAnsiTheme="majorBidi" w:cstheme="majorBidi"/>
            <w:vertAlign w:val="subscript"/>
          </w:rPr>
          <w:t>aorta</w:t>
        </w:r>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ins>
      <w:r w:rsidR="00A15D39">
        <w:rPr>
          <w:rFonts w:asciiTheme="majorBidi" w:hAnsiTheme="majorBidi" w:cstheme="majorBidi"/>
        </w:rPr>
        <w:fldChar w:fldCharType="separate"/>
      </w:r>
      <w:ins w:id="5466" w:author="Sharifi, Hossein" w:date="2021-12-07T16:48:00Z">
        <w:r w:rsidR="00A15D39" w:rsidRPr="00A15D39">
          <w:rPr>
            <w:rFonts w:asciiTheme="majorBidi" w:hAnsiTheme="majorBidi" w:cstheme="majorBidi"/>
            <w:rPrChange w:id="5467" w:author="Sharifi, Hossein" w:date="2021-12-07T16:48:00Z">
              <w:rPr/>
            </w:rPrChange>
          </w:rPr>
          <w:instrText>(</w:instrText>
        </w:r>
        <w:r w:rsidR="00A15D39" w:rsidRPr="00A15D39">
          <w:rPr>
            <w:rFonts w:asciiTheme="majorBidi" w:hAnsiTheme="majorBidi" w:cstheme="majorBidi"/>
            <w:rPrChange w:id="5468" w:author="Sharifi, Hossein" w:date="2021-12-07T16:48:00Z">
              <w:rPr>
                <w:noProof/>
              </w:rPr>
            </w:rPrChange>
          </w:rPr>
          <w:instrText>7</w:instrText>
        </w:r>
        <w:r w:rsidR="00A15D39" w:rsidRPr="00A15D39">
          <w:rPr>
            <w:rFonts w:asciiTheme="majorBidi" w:hAnsiTheme="majorBidi" w:cstheme="majorBidi"/>
            <w:rPrChange w:id="5469" w:author="Sharifi, Hossein" w:date="2021-12-07T16:48:00Z">
              <w:rPr/>
            </w:rPrChange>
          </w:rPr>
          <w:instrText>)</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ins>
      <w:ins w:id="5470" w:author="Sharifi, Hossein" w:date="2021-12-07T16:49:00Z">
        <w:r w:rsidR="00A15D39">
          <w:rPr>
            <w:rFonts w:asciiTheme="majorBidi" w:hAnsiTheme="majorBidi" w:cstheme="majorBidi"/>
          </w:rPr>
          <w:t xml:space="preserve"> </w:t>
        </w:r>
      </w:ins>
      <w:ins w:id="5471" w:author="Sharifi, Hossein" w:date="2021-12-07T16:47:00Z">
        <w:r w:rsidR="00B22669">
          <w:rPr>
            <w:rFonts w:asciiTheme="majorBidi" w:hAnsiTheme="majorBidi" w:cstheme="majorBidi"/>
          </w:rPr>
          <w:t>The baroreflex module was deactivated at 200 s (vertical red dashed line).</w:t>
        </w:r>
      </w:ins>
    </w:p>
    <w:p w14:paraId="17060644" w14:textId="6110A8A7" w:rsidR="00804F71" w:rsidRDefault="00804F71" w:rsidP="00804F71">
      <w:pPr>
        <w:rPr>
          <w:ins w:id="5472" w:author="Sharifi, Hossein" w:date="2021-11-15T09:36:00Z"/>
          <w:rFonts w:asciiTheme="majorBidi" w:hAnsiTheme="majorBidi" w:cstheme="majorBidi"/>
        </w:rPr>
      </w:pPr>
    </w:p>
    <w:p w14:paraId="5722E92E" w14:textId="515924CA" w:rsidR="00804F71" w:rsidRDefault="00804F71" w:rsidP="00804F71">
      <w:pPr>
        <w:rPr>
          <w:ins w:id="5473" w:author="Sharifi, Hossein" w:date="2021-11-15T09:36:00Z"/>
          <w:rFonts w:asciiTheme="majorBidi" w:hAnsiTheme="majorBidi" w:cstheme="majorBidi"/>
        </w:rPr>
      </w:pPr>
    </w:p>
    <w:p w14:paraId="63E5334B" w14:textId="77777777" w:rsidR="00804F71" w:rsidRDefault="00804F71">
      <w:pPr>
        <w:rPr>
          <w:ins w:id="5474" w:author="Sharifi, Hossein" w:date="2021-11-15T09:36:00Z"/>
          <w:rFonts w:asciiTheme="majorBidi" w:hAnsiTheme="majorBidi" w:cstheme="majorBidi"/>
        </w:rPr>
      </w:pPr>
      <w:ins w:id="5475" w:author="Sharifi, Hossein" w:date="2021-11-15T09:36:00Z">
        <w:r>
          <w:rPr>
            <w:rFonts w:asciiTheme="majorBidi" w:hAnsiTheme="majorBidi" w:cstheme="majorBidi"/>
          </w:rPr>
          <w:br w:type="page"/>
        </w:r>
      </w:ins>
    </w:p>
    <w:p w14:paraId="1850083F" w14:textId="2A4DCF0A" w:rsidR="00804F71" w:rsidRDefault="001F054A" w:rsidP="00804F71">
      <w:pPr>
        <w:rPr>
          <w:ins w:id="5476" w:author="Sharifi, Hossein" w:date="2021-11-15T09:37:00Z"/>
          <w:rFonts w:asciiTheme="majorBidi" w:hAnsiTheme="majorBidi" w:cstheme="majorBidi"/>
        </w:rPr>
      </w:pPr>
      <w:ins w:id="5477" w:author="Sharifi, Hossein" w:date="2021-12-09T08:26:00Z">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527F9233" w14:textId="7BFF4745" w:rsidR="00896DCF" w:rsidRPr="001F5979" w:rsidRDefault="00896DCF">
      <w:pPr>
        <w:jc w:val="center"/>
        <w:rPr>
          <w:ins w:id="5478" w:author="Sharifi, Hossein" w:date="2021-11-15T09:36:00Z"/>
          <w:rFonts w:asciiTheme="majorBidi" w:hAnsiTheme="majorBidi" w:cstheme="majorBidi"/>
          <w:b/>
          <w:bCs/>
          <w:rPrChange w:id="5479" w:author="Sharifi, Hossein" w:date="2021-12-07T16:23:00Z">
            <w:rPr>
              <w:ins w:id="5480" w:author="Sharifi, Hossein" w:date="2021-11-15T09:36:00Z"/>
              <w:rFonts w:asciiTheme="majorBidi" w:hAnsiTheme="majorBidi" w:cstheme="majorBidi"/>
            </w:rPr>
          </w:rPrChange>
        </w:rPr>
        <w:pPrChange w:id="5481" w:author="Sharifi, Hossein" w:date="2021-11-15T09:37:00Z">
          <w:pPr/>
        </w:pPrChange>
      </w:pPr>
      <w:ins w:id="5482" w:author="Sharifi, Hossein" w:date="2021-11-15T09:37:00Z">
        <w:r w:rsidRPr="001F5979">
          <w:rPr>
            <w:rFonts w:asciiTheme="majorBidi" w:hAnsiTheme="majorBidi" w:cstheme="majorBidi"/>
            <w:b/>
            <w:bCs/>
            <w:rPrChange w:id="5483" w:author="Sharifi, Hossein" w:date="2021-12-07T16:23:00Z">
              <w:rPr>
                <w:rFonts w:asciiTheme="majorBidi" w:hAnsiTheme="majorBidi" w:cstheme="majorBidi"/>
              </w:rPr>
            </w:rPrChange>
          </w:rPr>
          <w:t>Figure S</w:t>
        </w:r>
        <w:bookmarkStart w:id="5484" w:name="figs11"/>
        <w:r w:rsidRPr="001F5979">
          <w:rPr>
            <w:rFonts w:asciiTheme="majorBidi" w:hAnsiTheme="majorBidi" w:cstheme="majorBidi"/>
            <w:b/>
            <w:bCs/>
            <w:rPrChange w:id="5485" w:author="Sharifi, Hossein" w:date="2021-12-07T16:23:00Z">
              <w:rPr>
                <w:rFonts w:asciiTheme="majorBidi" w:hAnsiTheme="majorBidi" w:cstheme="majorBidi"/>
              </w:rPr>
            </w:rPrChange>
          </w:rPr>
          <w:fldChar w:fldCharType="begin"/>
        </w:r>
        <w:r w:rsidRPr="001F5979">
          <w:rPr>
            <w:rFonts w:asciiTheme="majorBidi" w:hAnsiTheme="majorBidi" w:cstheme="majorBidi"/>
            <w:b/>
            <w:bCs/>
            <w:rPrChange w:id="5486" w:author="Sharifi, Hossein" w:date="2021-12-07T16:23:00Z">
              <w:rPr>
                <w:rFonts w:asciiTheme="majorBidi" w:hAnsiTheme="majorBidi" w:cstheme="majorBidi"/>
              </w:rPr>
            </w:rPrChange>
          </w:rPr>
          <w:instrText xml:space="preserve"> seq </w:instrText>
        </w:r>
      </w:ins>
      <w:ins w:id="5487" w:author="Sharifi, Hossein" w:date="2021-11-15T09:38:00Z">
        <w:r w:rsidR="00A109E5" w:rsidRPr="001F5979">
          <w:rPr>
            <w:rFonts w:asciiTheme="majorBidi" w:hAnsiTheme="majorBidi" w:cstheme="majorBidi"/>
            <w:b/>
            <w:bCs/>
            <w:rPrChange w:id="5488" w:author="Sharifi, Hossein" w:date="2021-12-07T16:23:00Z">
              <w:rPr>
                <w:rFonts w:asciiTheme="majorBidi" w:hAnsiTheme="majorBidi" w:cstheme="majorBidi"/>
              </w:rPr>
            </w:rPrChange>
          </w:rPr>
          <w:instrText>sfigure</w:instrText>
        </w:r>
      </w:ins>
      <w:ins w:id="5489" w:author="Sharifi, Hossein" w:date="2021-11-15T09:37:00Z">
        <w:r w:rsidRPr="001F5979">
          <w:rPr>
            <w:rFonts w:asciiTheme="majorBidi" w:hAnsiTheme="majorBidi" w:cstheme="majorBidi"/>
            <w:b/>
            <w:bCs/>
            <w:rPrChange w:id="5490" w:author="Sharifi, Hossein" w:date="2021-12-07T16:23:00Z">
              <w:rPr>
                <w:rFonts w:asciiTheme="majorBidi" w:hAnsiTheme="majorBidi" w:cstheme="majorBidi"/>
              </w:rPr>
            </w:rPrChange>
          </w:rPr>
          <w:instrText xml:space="preserve"> </w:instrText>
        </w:r>
      </w:ins>
      <w:r w:rsidRPr="001F5979">
        <w:rPr>
          <w:rFonts w:asciiTheme="majorBidi" w:hAnsiTheme="majorBidi" w:cstheme="majorBidi"/>
          <w:b/>
          <w:bCs/>
          <w:rPrChange w:id="5491" w:author="Sharifi, Hossein" w:date="2021-12-07T16:23:00Z">
            <w:rPr>
              <w:rFonts w:asciiTheme="majorBidi" w:hAnsiTheme="majorBidi" w:cstheme="majorBidi"/>
            </w:rPr>
          </w:rPrChange>
        </w:rPr>
        <w:fldChar w:fldCharType="separate"/>
      </w:r>
      <w:ins w:id="5492" w:author="Sharifi, Hossein" w:date="2021-12-07T16:48:00Z">
        <w:r w:rsidR="00A15D39">
          <w:rPr>
            <w:rFonts w:asciiTheme="majorBidi" w:hAnsiTheme="majorBidi" w:cstheme="majorBidi"/>
            <w:b/>
            <w:bCs/>
            <w:noProof/>
          </w:rPr>
          <w:t>11</w:t>
        </w:r>
      </w:ins>
      <w:ins w:id="5493" w:author="Sharifi, Hossein" w:date="2021-11-15T09:37:00Z">
        <w:r w:rsidRPr="001F5979">
          <w:rPr>
            <w:rFonts w:asciiTheme="majorBidi" w:hAnsiTheme="majorBidi" w:cstheme="majorBidi"/>
            <w:b/>
            <w:bCs/>
            <w:rPrChange w:id="5494" w:author="Sharifi, Hossein" w:date="2021-12-07T16:23:00Z">
              <w:rPr>
                <w:rFonts w:asciiTheme="majorBidi" w:hAnsiTheme="majorBidi" w:cstheme="majorBidi"/>
              </w:rPr>
            </w:rPrChange>
          </w:rPr>
          <w:fldChar w:fldCharType="end"/>
        </w:r>
      </w:ins>
      <w:bookmarkEnd w:id="5484"/>
      <w:ins w:id="5495" w:author="Sharifi, Hossein" w:date="2021-12-07T16:23:00Z">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ins>
      <w:ins w:id="5496" w:author="Sharifi, Hossein" w:date="2021-12-07T16:48:00Z">
        <w:r w:rsidR="00A15D39">
          <w:rPr>
            <w:rFonts w:asciiTheme="majorBidi" w:hAnsiTheme="majorBidi" w:cstheme="majorBidi"/>
            <w:noProof/>
          </w:rPr>
          <w:t>2</w:t>
        </w:r>
      </w:ins>
      <w:ins w:id="5497" w:author="Sharifi, Hossein" w:date="2021-12-07T16:23:00Z">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ins>
      <w:ins w:id="5498" w:author="Sharifi, Hossein" w:date="2021-12-07T16:46:00Z">
        <w:r w:rsidR="006258B6">
          <w:rPr>
            <w:rFonts w:asciiTheme="majorBidi" w:hAnsiTheme="majorBidi" w:cstheme="majorBidi"/>
          </w:rPr>
          <w:t>aortic</w:t>
        </w:r>
      </w:ins>
      <w:ins w:id="5499" w:author="Sharifi, Hossein" w:date="2021-12-07T16:23:00Z">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r w:rsidR="001F5979" w:rsidRPr="00B95524">
          <w:rPr>
            <w:rFonts w:asciiTheme="majorBidi" w:hAnsiTheme="majorBidi" w:cstheme="majorBidi"/>
          </w:rPr>
          <w:t>G</w:t>
        </w:r>
      </w:ins>
      <w:ins w:id="5500" w:author="Sharifi, Hossein" w:date="2021-12-07T16:24:00Z">
        <w:r w:rsidR="001F5979">
          <w:rPr>
            <w:rFonts w:asciiTheme="majorBidi" w:hAnsiTheme="majorBidi" w:cstheme="majorBidi"/>
            <w:vertAlign w:val="subscript"/>
          </w:rPr>
          <w:t>aorta</w:t>
        </w:r>
      </w:ins>
      <w:ins w:id="5501" w:author="Sharifi, Hossein" w:date="2021-12-07T16:23:00Z">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ins>
      <w:ins w:id="5502" w:author="Sharifi, Hossein" w:date="2021-12-07T16:24:00Z">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ins>
      <w:r w:rsidR="003533C8">
        <w:rPr>
          <w:rFonts w:asciiTheme="majorBidi" w:hAnsiTheme="majorBidi" w:cstheme="majorBidi"/>
        </w:rPr>
        <w:fldChar w:fldCharType="separate"/>
      </w:r>
      <w:ins w:id="5503" w:author="Sharifi, Hossein" w:date="2021-12-07T16:48:00Z">
        <w:r w:rsidR="00A15D39" w:rsidRPr="00A15D39">
          <w:rPr>
            <w:rFonts w:asciiTheme="majorBidi" w:hAnsiTheme="majorBidi" w:cstheme="majorBidi"/>
            <w:rPrChange w:id="5504" w:author="Sharifi, Hossein" w:date="2021-12-07T16:48:00Z">
              <w:rPr/>
            </w:rPrChange>
          </w:rPr>
          <w:instrText>(</w:instrText>
        </w:r>
        <w:r w:rsidR="00A15D39" w:rsidRPr="00A15D39">
          <w:rPr>
            <w:rFonts w:asciiTheme="majorBidi" w:hAnsiTheme="majorBidi" w:cstheme="majorBidi"/>
            <w:rPrChange w:id="5505" w:author="Sharifi, Hossein" w:date="2021-12-07T16:48:00Z">
              <w:rPr>
                <w:noProof/>
              </w:rPr>
            </w:rPrChange>
          </w:rPr>
          <w:instrText>7</w:instrText>
        </w:r>
        <w:r w:rsidR="00A15D39" w:rsidRPr="00A15D39">
          <w:rPr>
            <w:rFonts w:asciiTheme="majorBidi" w:hAnsiTheme="majorBidi" w:cstheme="majorBidi"/>
            <w:rPrChange w:id="5506" w:author="Sharifi, Hossein" w:date="2021-12-07T16:48:00Z">
              <w:rPr/>
            </w:rPrChange>
          </w:rPr>
          <w:instrText>)</w:instrText>
        </w:r>
      </w:ins>
      <w:ins w:id="5507" w:author="Sharifi, Hossein" w:date="2021-12-07T16:24:00Z">
        <w:r w:rsidR="003533C8">
          <w:rPr>
            <w:rFonts w:asciiTheme="majorBidi" w:hAnsiTheme="majorBidi" w:cstheme="majorBidi"/>
          </w:rPr>
          <w:fldChar w:fldCharType="end"/>
        </w:r>
        <w:r w:rsidR="003533C8">
          <w:rPr>
            <w:rFonts w:asciiTheme="majorBidi" w:hAnsiTheme="majorBidi" w:cstheme="majorBidi"/>
          </w:rPr>
          <w:fldChar w:fldCharType="end"/>
        </w:r>
      </w:ins>
      <w:ins w:id="5508" w:author="Sharifi, Hossein" w:date="2021-12-07T16:23:00Z">
        <w:r w:rsidR="001F5979" w:rsidRPr="00B95524">
          <w:rPr>
            <w:rFonts w:asciiTheme="majorBidi" w:hAnsiTheme="majorBidi" w:cstheme="majorBidi"/>
          </w:rPr>
          <w:t xml:space="preserve"> from 0 to </w:t>
        </w:r>
      </w:ins>
      <w:ins w:id="5509" w:author="Sharifi, Hossein" w:date="2021-12-07T16:25:00Z">
        <w:r w:rsidR="003533C8">
          <w:rPr>
            <w:rFonts w:asciiTheme="majorBidi" w:hAnsiTheme="majorBidi" w:cstheme="majorBidi"/>
          </w:rPr>
          <w:t>1</w:t>
        </w:r>
      </w:ins>
      <w:ins w:id="5510" w:author="Sharifi, Hossein" w:date="2021-12-07T16:23:00Z">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ins>
      <w:ins w:id="5511" w:author="Sharifi, Hossein" w:date="2021-12-07T16:25:00Z">
        <w:r w:rsidR="003533C8">
          <w:rPr>
            <w:rFonts w:asciiTheme="majorBidi" w:hAnsiTheme="majorBidi" w:cstheme="majorBidi"/>
          </w:rPr>
          <w:t>4</w:t>
        </w:r>
      </w:ins>
      <w:ins w:id="5512" w:author="Sharifi, Hossein" w:date="2021-12-07T16:23:00Z">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ins>
      <w:ins w:id="5513" w:author="Sharifi, Hossein" w:date="2021-12-07T16:48:00Z">
        <w:r w:rsidR="00A15D39">
          <w:rPr>
            <w:rFonts w:asciiTheme="majorBidi" w:hAnsiTheme="majorBidi" w:cstheme="majorBidi"/>
            <w:noProof/>
          </w:rPr>
          <w:t>3</w:t>
        </w:r>
      </w:ins>
      <w:ins w:id="5514" w:author="Sharifi, Hossein" w:date="2021-12-07T16:23:00Z">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ins>
    </w:p>
    <w:p w14:paraId="30D6B988" w14:textId="4258AA06" w:rsidR="00896DCF" w:rsidRDefault="00896DCF" w:rsidP="00804F71">
      <w:pPr>
        <w:rPr>
          <w:ins w:id="5515" w:author="Sharifi, Hossein" w:date="2021-11-15T09:37:00Z"/>
          <w:rFonts w:asciiTheme="majorBidi" w:hAnsiTheme="majorBidi" w:cstheme="majorBidi"/>
        </w:rPr>
      </w:pPr>
    </w:p>
    <w:p w14:paraId="5E7F74D4" w14:textId="77777777" w:rsidR="00896DCF" w:rsidRDefault="00896DCF">
      <w:pPr>
        <w:rPr>
          <w:ins w:id="5516" w:author="Sharifi, Hossein" w:date="2021-11-15T09:37:00Z"/>
          <w:rFonts w:asciiTheme="majorBidi" w:hAnsiTheme="majorBidi" w:cstheme="majorBidi"/>
        </w:rPr>
      </w:pPr>
      <w:ins w:id="5517" w:author="Sharifi, Hossein" w:date="2021-11-15T09:37:00Z">
        <w:r>
          <w:rPr>
            <w:rFonts w:asciiTheme="majorBidi" w:hAnsiTheme="majorBidi" w:cstheme="majorBidi"/>
          </w:rPr>
          <w:br w:type="page"/>
        </w:r>
      </w:ins>
    </w:p>
    <w:p w14:paraId="6D71D080" w14:textId="331D7113" w:rsidR="00896DCF" w:rsidRDefault="001F054A" w:rsidP="00804F71">
      <w:pPr>
        <w:rPr>
          <w:ins w:id="5518" w:author="Sharifi, Hossein" w:date="2021-11-15T09:38:00Z"/>
          <w:rFonts w:asciiTheme="majorBidi" w:hAnsiTheme="majorBidi" w:cstheme="majorBidi"/>
        </w:rPr>
      </w:pPr>
      <w:ins w:id="5519" w:author="Sharifi, Hossein" w:date="2021-12-09T08:26:00Z">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ins>
    </w:p>
    <w:p w14:paraId="43481117" w14:textId="3E3E2CDB" w:rsidR="00A109E5" w:rsidRPr="00E6155A" w:rsidRDefault="00A109E5">
      <w:pPr>
        <w:jc w:val="center"/>
        <w:rPr>
          <w:ins w:id="5520" w:author="Sharifi, Hossein" w:date="2021-11-15T09:36:00Z"/>
          <w:rFonts w:asciiTheme="majorBidi" w:hAnsiTheme="majorBidi" w:cstheme="majorBidi"/>
          <w:b/>
          <w:bCs/>
          <w:rPrChange w:id="5521" w:author="Sharifi, Hossein" w:date="2021-12-07T16:20:00Z">
            <w:rPr>
              <w:ins w:id="5522" w:author="Sharifi, Hossein" w:date="2021-11-15T09:36:00Z"/>
              <w:rFonts w:asciiTheme="majorBidi" w:hAnsiTheme="majorBidi" w:cstheme="majorBidi"/>
            </w:rPr>
          </w:rPrChange>
        </w:rPr>
        <w:pPrChange w:id="5523" w:author="Sharifi, Hossein" w:date="2021-11-15T09:38:00Z">
          <w:pPr/>
        </w:pPrChange>
      </w:pPr>
      <w:ins w:id="5524" w:author="Sharifi, Hossein" w:date="2021-11-15T09:38:00Z">
        <w:r w:rsidRPr="00E6155A">
          <w:rPr>
            <w:rFonts w:asciiTheme="majorBidi" w:hAnsiTheme="majorBidi" w:cstheme="majorBidi"/>
            <w:b/>
            <w:bCs/>
            <w:rPrChange w:id="5525" w:author="Sharifi, Hossein" w:date="2021-12-07T16:20:00Z">
              <w:rPr>
                <w:rFonts w:asciiTheme="majorBidi" w:hAnsiTheme="majorBidi" w:cstheme="majorBidi"/>
              </w:rPr>
            </w:rPrChange>
          </w:rPr>
          <w:t>Figure S</w:t>
        </w:r>
        <w:bookmarkStart w:id="5526" w:name="figs12"/>
        <w:r w:rsidRPr="00E6155A">
          <w:rPr>
            <w:rFonts w:asciiTheme="majorBidi" w:hAnsiTheme="majorBidi" w:cstheme="majorBidi"/>
            <w:b/>
            <w:bCs/>
            <w:rPrChange w:id="5527" w:author="Sharifi, Hossein" w:date="2021-12-07T16:20:00Z">
              <w:rPr>
                <w:rFonts w:asciiTheme="majorBidi" w:hAnsiTheme="majorBidi" w:cstheme="majorBidi"/>
              </w:rPr>
            </w:rPrChange>
          </w:rPr>
          <w:fldChar w:fldCharType="begin"/>
        </w:r>
        <w:r w:rsidRPr="00E6155A">
          <w:rPr>
            <w:rFonts w:asciiTheme="majorBidi" w:hAnsiTheme="majorBidi" w:cstheme="majorBidi"/>
            <w:b/>
            <w:bCs/>
            <w:rPrChange w:id="5528" w:author="Sharifi, Hossein" w:date="2021-12-07T16:20:00Z">
              <w:rPr>
                <w:rFonts w:asciiTheme="majorBidi" w:hAnsiTheme="majorBidi" w:cstheme="majorBidi"/>
              </w:rPr>
            </w:rPrChange>
          </w:rPr>
          <w:instrText xml:space="preserve"> seq sfigure </w:instrText>
        </w:r>
      </w:ins>
      <w:r w:rsidRPr="00E6155A">
        <w:rPr>
          <w:rFonts w:asciiTheme="majorBidi" w:hAnsiTheme="majorBidi" w:cstheme="majorBidi"/>
          <w:b/>
          <w:bCs/>
          <w:rPrChange w:id="5529" w:author="Sharifi, Hossein" w:date="2021-12-07T16:20:00Z">
            <w:rPr>
              <w:rFonts w:asciiTheme="majorBidi" w:hAnsiTheme="majorBidi" w:cstheme="majorBidi"/>
            </w:rPr>
          </w:rPrChange>
        </w:rPr>
        <w:fldChar w:fldCharType="separate"/>
      </w:r>
      <w:ins w:id="5530" w:author="Sharifi, Hossein" w:date="2021-12-07T16:48:00Z">
        <w:r w:rsidR="00A15D39">
          <w:rPr>
            <w:rFonts w:asciiTheme="majorBidi" w:hAnsiTheme="majorBidi" w:cstheme="majorBidi"/>
            <w:b/>
            <w:bCs/>
            <w:noProof/>
          </w:rPr>
          <w:t>12</w:t>
        </w:r>
      </w:ins>
      <w:ins w:id="5531" w:author="Sharifi, Hossein" w:date="2021-11-15T09:38:00Z">
        <w:r w:rsidRPr="00E6155A">
          <w:rPr>
            <w:rFonts w:asciiTheme="majorBidi" w:hAnsiTheme="majorBidi" w:cstheme="majorBidi"/>
            <w:b/>
            <w:bCs/>
            <w:rPrChange w:id="5532" w:author="Sharifi, Hossein" w:date="2021-12-07T16:20:00Z">
              <w:rPr>
                <w:rFonts w:asciiTheme="majorBidi" w:hAnsiTheme="majorBidi" w:cstheme="majorBidi"/>
              </w:rPr>
            </w:rPrChange>
          </w:rPr>
          <w:fldChar w:fldCharType="end"/>
        </w:r>
      </w:ins>
      <w:bookmarkEnd w:id="5526"/>
      <w:ins w:id="5533" w:author="Sharifi, Hossein" w:date="2021-12-07T16:20:00Z">
        <w:r w:rsidR="00E6155A">
          <w:rPr>
            <w:rFonts w:asciiTheme="majorBidi" w:hAnsiTheme="majorBidi" w:cstheme="majorBidi"/>
            <w:b/>
            <w:bCs/>
          </w:rPr>
          <w:t xml:space="preserve">. </w:t>
        </w:r>
      </w:ins>
      <w:ins w:id="5534" w:author="Sharifi, Hossein" w:date="2021-12-07T16:21:00Z">
        <w:r w:rsidR="00E846B1">
          <w:rPr>
            <w:rFonts w:asciiTheme="majorBidi" w:hAnsiTheme="majorBidi" w:cstheme="majorBidi"/>
            <w:b/>
            <w:bCs/>
          </w:rPr>
          <w:t xml:space="preserve">Simulated mitral insufficiency without the </w:t>
        </w:r>
      </w:ins>
      <w:ins w:id="5535" w:author="Sharifi, Hossein" w:date="2021-12-07T16:22:00Z">
        <w:r w:rsidR="00E846B1">
          <w:rPr>
            <w:rFonts w:asciiTheme="majorBidi" w:hAnsiTheme="majorBidi" w:cstheme="majorBidi"/>
            <w:b/>
            <w:bCs/>
          </w:rPr>
          <w:t>baroreflex control of arterial pressure</w:t>
        </w:r>
      </w:ins>
      <w:ins w:id="5536" w:author="Sharifi, Hossein" w:date="2021-12-07T16:20:00Z">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ins>
      <w:ins w:id="5537" w:author="Sharifi, Hossein" w:date="2021-12-07T16:48:00Z">
        <w:r w:rsidR="00A15D39">
          <w:rPr>
            <w:rFonts w:asciiTheme="majorBidi" w:hAnsiTheme="majorBidi" w:cstheme="majorBidi"/>
            <w:noProof/>
          </w:rPr>
          <w:t>2</w:t>
        </w:r>
      </w:ins>
      <w:ins w:id="5538" w:author="Sharifi, Hossein" w:date="2021-12-07T16:20:00Z">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r w:rsidR="00E6155A" w:rsidRPr="00B95524">
          <w:rPr>
            <w:rFonts w:asciiTheme="majorBidi" w:hAnsiTheme="majorBidi" w:cstheme="majorBidi"/>
          </w:rPr>
          <w:t>G</w:t>
        </w:r>
        <w:r w:rsidR="00E6155A" w:rsidRPr="00B95524">
          <w:rPr>
            <w:rFonts w:asciiTheme="majorBidi" w:hAnsiTheme="majorBidi" w:cstheme="majorBidi"/>
            <w:vertAlign w:val="subscript"/>
          </w:rPr>
          <w:t xml:space="preserve">mitral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ins>
      <w:ins w:id="5539" w:author="Sharifi, Hossein" w:date="2021-12-07T16:48:00Z">
        <w:r w:rsidR="00A15D39" w:rsidRPr="00A15D39">
          <w:rPr>
            <w:rFonts w:asciiTheme="majorBidi" w:hAnsiTheme="majorBidi" w:cstheme="majorBidi"/>
            <w:b/>
            <w:bCs/>
            <w:rPrChange w:id="5540" w:author="Sharifi, Hossein" w:date="2021-12-07T16:48:00Z">
              <w:rPr>
                <w:rFonts w:asciiTheme="majorBidi" w:hAnsiTheme="majorBidi" w:cstheme="majorBidi"/>
              </w:rPr>
            </w:rPrChange>
          </w:rPr>
          <w:instrText>(8)</w:instrText>
        </w:r>
      </w:ins>
      <w:ins w:id="5541" w:author="Sharifi, Hossein" w:date="2021-12-07T16:20:00Z">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ins>
      <w:ins w:id="5542" w:author="Sharifi, Hossein" w:date="2021-12-07T16:48:00Z">
        <w:r w:rsidR="00A15D39">
          <w:rPr>
            <w:rFonts w:asciiTheme="majorBidi" w:hAnsiTheme="majorBidi" w:cstheme="majorBidi"/>
            <w:noProof/>
          </w:rPr>
          <w:t>3</w:t>
        </w:r>
      </w:ins>
      <w:ins w:id="5543" w:author="Sharifi, Hossein" w:date="2021-12-07T16:20:00Z">
        <w:r w:rsidR="00E6155A">
          <w:rPr>
            <w:rFonts w:asciiTheme="majorBidi" w:hAnsiTheme="majorBidi" w:cstheme="majorBidi"/>
          </w:rPr>
          <w:fldChar w:fldCharType="end"/>
        </w:r>
        <w:r w:rsidR="00E6155A" w:rsidRPr="00B95524">
          <w:rPr>
            <w:rFonts w:asciiTheme="majorBidi" w:hAnsiTheme="majorBidi" w:cstheme="majorBidi"/>
          </w:rPr>
          <w:t>).</w:t>
        </w:r>
      </w:ins>
      <w:ins w:id="5544" w:author="Sharifi, Hossein" w:date="2021-12-07T16:22:00Z">
        <w:r w:rsidR="001616D0">
          <w:rPr>
            <w:rFonts w:asciiTheme="majorBidi" w:hAnsiTheme="majorBidi" w:cstheme="majorBidi"/>
          </w:rPr>
          <w:t xml:space="preserve"> The baroreflex module was deactivated at 200 s (vertical re</w:t>
        </w:r>
      </w:ins>
      <w:ins w:id="5545" w:author="Sharifi, Hossein" w:date="2021-12-07T16:23:00Z">
        <w:r w:rsidR="001616D0">
          <w:rPr>
            <w:rFonts w:asciiTheme="majorBidi" w:hAnsiTheme="majorBidi" w:cstheme="majorBidi"/>
          </w:rPr>
          <w:t>d dashed line)</w:t>
        </w:r>
        <w:r w:rsidR="001F5979">
          <w:rPr>
            <w:rFonts w:asciiTheme="majorBidi" w:hAnsiTheme="majorBidi" w:cstheme="majorBidi"/>
          </w:rPr>
          <w:t xml:space="preserve">. </w:t>
        </w:r>
      </w:ins>
    </w:p>
    <w:p w14:paraId="14C9EFB1" w14:textId="150FB928" w:rsidR="00B342B9" w:rsidDel="005F398C" w:rsidRDefault="00021918">
      <w:pPr>
        <w:rPr>
          <w:del w:id="5546" w:author="Sharifi, Hossein" w:date="2021-12-05T12:12:00Z"/>
          <w:rFonts w:asciiTheme="majorBidi" w:hAnsiTheme="majorBidi" w:cstheme="majorBidi"/>
          <w:b/>
          <w:bCs/>
        </w:rPr>
        <w:pPrChange w:id="5547" w:author="Sharifi, Hossein" w:date="2021-12-13T09:54:00Z">
          <w:pPr>
            <w:spacing w:line="240" w:lineRule="auto"/>
            <w:jc w:val="center"/>
          </w:pPr>
        </w:pPrChange>
      </w:pPr>
      <w:del w:id="5548" w:author="Sharifi, Hossein" w:date="2021-12-05T11:54:00Z">
        <w:r w:rsidDel="008F12FA">
          <w:rPr>
            <w:rFonts w:asciiTheme="majorBidi" w:hAnsiTheme="majorBidi" w:cstheme="majorBidi"/>
            <w:b/>
            <w:bCs/>
            <w:noProof/>
          </w:rPr>
          <w:drawing>
            <wp:inline distT="0" distB="0" distL="0" distR="0" wp14:anchorId="1EB3AC60" wp14:editId="5D356A1C">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del>
    </w:p>
    <w:p w14:paraId="3E4B5394" w14:textId="67F9ED94" w:rsidR="00451B32" w:rsidDel="008030D5" w:rsidRDefault="0083537A">
      <w:pPr>
        <w:rPr>
          <w:del w:id="5549" w:author="Sharifi, Hossein" w:date="2021-12-13T09:54:00Z"/>
          <w:rFonts w:asciiTheme="majorBidi" w:hAnsiTheme="majorBidi" w:cstheme="majorBidi"/>
          <w:b/>
          <w:bCs/>
        </w:rPr>
        <w:pPrChange w:id="5550" w:author="Sharifi, Hossein" w:date="2021-12-13T09:54:00Z">
          <w:pPr>
            <w:spacing w:line="240" w:lineRule="auto"/>
            <w:jc w:val="center"/>
          </w:pPr>
        </w:pPrChange>
      </w:pPr>
      <w:del w:id="5551" w:author="Sharifi, Hossein" w:date="2021-12-05T12:12:00Z">
        <w:r w:rsidDel="005F398C">
          <w:rPr>
            <w:rFonts w:asciiTheme="majorBidi" w:hAnsiTheme="majorBidi" w:cstheme="majorBidi"/>
            <w:b/>
            <w:bCs/>
          </w:rPr>
          <w:delText>Fig</w:delText>
        </w:r>
        <w:r w:rsidR="009B68EC" w:rsidDel="005F398C">
          <w:rPr>
            <w:rFonts w:asciiTheme="majorBidi" w:hAnsiTheme="majorBidi" w:cstheme="majorBidi"/>
            <w:b/>
            <w:bCs/>
          </w:rPr>
          <w:delText>ure</w:delText>
        </w:r>
        <w:r w:rsidDel="005F398C">
          <w:rPr>
            <w:rFonts w:asciiTheme="majorBidi" w:hAnsiTheme="majorBidi" w:cstheme="majorBidi"/>
            <w:b/>
            <w:bCs/>
          </w:rPr>
          <w:delText xml:space="preserve"> S</w:delText>
        </w:r>
        <w:r w:rsidDel="005F398C">
          <w:rPr>
            <w:rFonts w:asciiTheme="majorBidi" w:hAnsiTheme="majorBidi" w:cstheme="majorBidi"/>
            <w:b/>
            <w:bCs/>
          </w:rPr>
          <w:fldChar w:fldCharType="begin"/>
        </w:r>
        <w:r w:rsidDel="005F398C">
          <w:rPr>
            <w:rFonts w:asciiTheme="majorBidi" w:hAnsiTheme="majorBidi" w:cstheme="majorBidi"/>
            <w:b/>
            <w:bCs/>
          </w:rPr>
          <w:delInstrText xml:space="preserve"> seq </w:delInstrText>
        </w:r>
        <w:r w:rsidR="003838DE" w:rsidDel="005F398C">
          <w:rPr>
            <w:rFonts w:asciiTheme="majorBidi" w:hAnsiTheme="majorBidi" w:cstheme="majorBidi"/>
            <w:b/>
            <w:bCs/>
          </w:rPr>
          <w:delInstrText>sfigure</w:delInstrText>
        </w:r>
        <w:r w:rsidDel="005F398C">
          <w:rPr>
            <w:rFonts w:asciiTheme="majorBidi" w:hAnsiTheme="majorBidi" w:cstheme="majorBidi"/>
            <w:b/>
            <w:bCs/>
          </w:rPr>
          <w:delInstrText xml:space="preserve"> </w:delInstrText>
        </w:r>
        <w:r w:rsidDel="005F398C">
          <w:rPr>
            <w:rFonts w:asciiTheme="majorBidi" w:hAnsiTheme="majorBidi" w:cstheme="majorBidi"/>
            <w:b/>
            <w:bCs/>
          </w:rPr>
          <w:fldChar w:fldCharType="separate"/>
        </w:r>
      </w:del>
      <w:del w:id="5552" w:author="Sharifi, Hossein" w:date="2021-11-15T09:38:00Z">
        <w:r w:rsidR="00A668A3" w:rsidDel="00A109E5">
          <w:rPr>
            <w:rFonts w:asciiTheme="majorBidi" w:hAnsiTheme="majorBidi" w:cstheme="majorBidi"/>
            <w:b/>
            <w:bCs/>
            <w:noProof/>
          </w:rPr>
          <w:delText>5</w:delText>
        </w:r>
      </w:del>
      <w:del w:id="5553" w:author="Sharifi, Hossein" w:date="2021-12-05T12:12:00Z">
        <w:r w:rsidDel="005F398C">
          <w:rPr>
            <w:rFonts w:asciiTheme="majorBidi" w:hAnsiTheme="majorBidi" w:cstheme="majorBidi"/>
            <w:b/>
            <w:bCs/>
          </w:rPr>
          <w:fldChar w:fldCharType="end"/>
        </w:r>
        <w:r w:rsidR="003838DE" w:rsidDel="005F398C">
          <w:rPr>
            <w:rFonts w:asciiTheme="majorBidi" w:hAnsiTheme="majorBidi" w:cstheme="majorBidi"/>
            <w:b/>
            <w:bCs/>
          </w:rPr>
          <w:delText xml:space="preserve">. </w:delText>
        </w:r>
        <w:r w:rsidR="00F84E39" w:rsidDel="005F398C">
          <w:rPr>
            <w:rFonts w:asciiTheme="majorBidi" w:hAnsiTheme="majorBidi" w:cstheme="majorBidi"/>
            <w:b/>
            <w:bCs/>
          </w:rPr>
          <w:delText>Comparison of mean myosin ATPase per myofibrillar volume with setpoint</w:delText>
        </w:r>
        <w:r w:rsidR="00CC7003" w:rsidDel="005F398C">
          <w:rPr>
            <w:rFonts w:asciiTheme="majorBidi" w:hAnsiTheme="majorBidi" w:cstheme="majorBidi"/>
            <w:b/>
            <w:bCs/>
          </w:rPr>
          <w:delText xml:space="preserve"> level </w:delText>
        </w:r>
        <w:commentRangeStart w:id="5554"/>
        <w:r w:rsidR="00CC7003" w:rsidDel="005F398C">
          <w:rPr>
            <w:rFonts w:asciiTheme="majorBidi" w:hAnsiTheme="majorBidi" w:cstheme="majorBidi"/>
            <w:b/>
            <w:bCs/>
          </w:rPr>
          <w:delText xml:space="preserve">for </w:delText>
        </w:r>
        <w:commentRangeEnd w:id="5554"/>
        <w:r w:rsidR="006E39A3" w:rsidDel="005F398C">
          <w:rPr>
            <w:rStyle w:val="CommentReference"/>
          </w:rPr>
          <w:commentReference w:id="5554"/>
        </w:r>
        <w:r w:rsidR="00CC7003" w:rsidDel="005F398C">
          <w:rPr>
            <w:rFonts w:asciiTheme="majorBidi" w:hAnsiTheme="majorBidi" w:cstheme="majorBidi"/>
            <w:b/>
            <w:bCs/>
          </w:rPr>
          <w:delText xml:space="preserve">concentric growth </w:delText>
        </w:r>
        <w:commentRangeStart w:id="5555"/>
        <w:r w:rsidR="00CC7003" w:rsidDel="005F398C">
          <w:rPr>
            <w:rFonts w:asciiTheme="majorBidi" w:hAnsiTheme="majorBidi" w:cstheme="majorBidi"/>
            <w:b/>
            <w:bCs/>
          </w:rPr>
          <w:delText>law</w:delText>
        </w:r>
        <w:commentRangeEnd w:id="5555"/>
        <w:r w:rsidR="00772EE9" w:rsidDel="005F398C">
          <w:rPr>
            <w:rStyle w:val="CommentReference"/>
          </w:rPr>
          <w:commentReference w:id="5555"/>
        </w:r>
        <w:r w:rsidR="00CC7003" w:rsidDel="005F398C">
          <w:rPr>
            <w:rFonts w:asciiTheme="majorBidi" w:hAnsiTheme="majorBidi" w:cstheme="majorBidi"/>
            <w:b/>
            <w:bCs/>
          </w:rPr>
          <w:delText xml:space="preserve">. </w:delText>
        </w:r>
        <w:r w:rsidR="00F84E39" w:rsidDel="005F398C">
          <w:rPr>
            <w:rFonts w:asciiTheme="majorBidi" w:hAnsiTheme="majorBidi" w:cstheme="majorBidi"/>
            <w:b/>
            <w:bCs/>
          </w:rPr>
          <w:delText xml:space="preserve"> </w:delText>
        </w:r>
      </w:del>
    </w:p>
    <w:p w14:paraId="0C5A22C8" w14:textId="7A1C240C" w:rsidR="003838DE" w:rsidDel="008030D5" w:rsidRDefault="003838DE">
      <w:pPr>
        <w:rPr>
          <w:del w:id="5556" w:author="Sharifi, Hossein" w:date="2021-12-13T09:54:00Z"/>
          <w:rFonts w:asciiTheme="majorBidi" w:hAnsiTheme="majorBidi" w:cstheme="majorBidi"/>
          <w:b/>
          <w:bCs/>
        </w:rPr>
      </w:pPr>
      <w:del w:id="5557" w:author="Sharifi, Hossein" w:date="2021-12-05T11:18:00Z">
        <w:r w:rsidDel="00D12E8B">
          <w:rPr>
            <w:rFonts w:asciiTheme="majorBidi" w:hAnsiTheme="majorBidi" w:cstheme="majorBidi"/>
            <w:b/>
            <w:bCs/>
          </w:rPr>
          <w:br w:type="page"/>
        </w:r>
      </w:del>
    </w:p>
    <w:p w14:paraId="23CAB2D0" w14:textId="3BC8F8BA" w:rsidR="0083537A" w:rsidDel="008030D5" w:rsidRDefault="00021918">
      <w:pPr>
        <w:rPr>
          <w:del w:id="5558" w:author="Sharifi, Hossein" w:date="2021-12-13T09:54:00Z"/>
          <w:rFonts w:asciiTheme="majorBidi" w:hAnsiTheme="majorBidi" w:cstheme="majorBidi"/>
          <w:b/>
          <w:bCs/>
        </w:rPr>
        <w:pPrChange w:id="5559" w:author="Sharifi, Hossein" w:date="2021-12-13T09:54:00Z">
          <w:pPr>
            <w:spacing w:line="240" w:lineRule="auto"/>
            <w:jc w:val="center"/>
          </w:pPr>
        </w:pPrChange>
      </w:pPr>
      <w:del w:id="5560" w:author="Sharifi, Hossein" w:date="2021-12-13T09:54:00Z">
        <w:r w:rsidDel="008030D5">
          <w:rPr>
            <w:rFonts w:asciiTheme="majorBidi" w:hAnsiTheme="majorBidi" w:cstheme="majorBidi"/>
            <w:b/>
            <w:bCs/>
            <w:noProof/>
          </w:rPr>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del>
    </w:p>
    <w:p w14:paraId="6D87E3BF" w14:textId="43537E4A" w:rsidR="003241D0" w:rsidDel="008030D5" w:rsidRDefault="000E720E">
      <w:pPr>
        <w:rPr>
          <w:del w:id="5561" w:author="Sharifi, Hossein" w:date="2021-12-13T09:54:00Z"/>
          <w:rFonts w:asciiTheme="majorBidi" w:hAnsiTheme="majorBidi" w:cstheme="majorBidi"/>
          <w:b/>
          <w:bCs/>
        </w:rPr>
        <w:pPrChange w:id="5562" w:author="Sharifi, Hossein" w:date="2021-12-13T09:54:00Z">
          <w:pPr>
            <w:spacing w:line="240" w:lineRule="auto"/>
            <w:jc w:val="center"/>
          </w:pPr>
        </w:pPrChange>
      </w:pPr>
      <w:del w:id="5563" w:author="Sharifi, Hossein" w:date="2021-12-13T09:54:00Z">
        <w:r w:rsidDel="008030D5">
          <w:rPr>
            <w:rFonts w:asciiTheme="majorBidi" w:hAnsiTheme="majorBidi" w:cstheme="majorBidi"/>
            <w:b/>
            <w:bCs/>
          </w:rPr>
          <w:delText>Fig</w:delText>
        </w:r>
        <w:r w:rsidR="009B68EC" w:rsidDel="008030D5">
          <w:rPr>
            <w:rFonts w:asciiTheme="majorBidi" w:hAnsiTheme="majorBidi" w:cstheme="majorBidi"/>
            <w:b/>
            <w:bCs/>
          </w:rPr>
          <w:delText>ure</w:delText>
        </w:r>
        <w:r w:rsidDel="008030D5">
          <w:rPr>
            <w:rFonts w:asciiTheme="majorBidi" w:hAnsiTheme="majorBidi" w:cstheme="majorBidi"/>
            <w:b/>
            <w:bCs/>
          </w:rPr>
          <w:delText xml:space="preserve"> S</w:delText>
        </w:r>
        <w:r w:rsidDel="008030D5">
          <w:rPr>
            <w:rFonts w:asciiTheme="majorBidi" w:hAnsiTheme="majorBidi" w:cstheme="majorBidi"/>
            <w:b/>
            <w:bCs/>
          </w:rPr>
          <w:fldChar w:fldCharType="begin"/>
        </w:r>
        <w:r w:rsidDel="008030D5">
          <w:rPr>
            <w:rFonts w:asciiTheme="majorBidi" w:hAnsiTheme="majorBidi" w:cstheme="majorBidi"/>
            <w:b/>
            <w:bCs/>
          </w:rPr>
          <w:delInstrText xml:space="preserve"> seq sfigure </w:delInstrText>
        </w:r>
        <w:r w:rsidDel="008030D5">
          <w:rPr>
            <w:rFonts w:asciiTheme="majorBidi" w:hAnsiTheme="majorBidi" w:cstheme="majorBidi"/>
            <w:b/>
            <w:bCs/>
          </w:rPr>
          <w:fldChar w:fldCharType="separate"/>
        </w:r>
      </w:del>
      <w:del w:id="5564" w:author="Sharifi, Hossein" w:date="2021-11-15T09:38:00Z">
        <w:r w:rsidR="00A668A3" w:rsidDel="00A109E5">
          <w:rPr>
            <w:rFonts w:asciiTheme="majorBidi" w:hAnsiTheme="majorBidi" w:cstheme="majorBidi"/>
            <w:b/>
            <w:bCs/>
            <w:noProof/>
          </w:rPr>
          <w:delText>6</w:delText>
        </w:r>
      </w:del>
      <w:del w:id="5565" w:author="Sharifi, Hossein" w:date="2021-12-13T09:54:00Z">
        <w:r w:rsidDel="008030D5">
          <w:rPr>
            <w:rFonts w:asciiTheme="majorBidi" w:hAnsiTheme="majorBidi" w:cstheme="majorBidi"/>
            <w:b/>
            <w:bCs/>
          </w:rPr>
          <w:fldChar w:fldCharType="end"/>
        </w:r>
        <w:r w:rsidDel="008030D5">
          <w:rPr>
            <w:rFonts w:asciiTheme="majorBidi" w:hAnsiTheme="majorBidi" w:cstheme="majorBidi"/>
            <w:b/>
            <w:bCs/>
          </w:rPr>
          <w:delText xml:space="preserve">. </w:delText>
        </w:r>
        <w:r w:rsidR="00155E88" w:rsidDel="008030D5">
          <w:rPr>
            <w:rFonts w:asciiTheme="majorBidi" w:hAnsiTheme="majorBidi" w:cstheme="majorBidi"/>
            <w:b/>
            <w:bCs/>
          </w:rPr>
          <w:delText xml:space="preserve">Comparison of mean half-sarcomere (intracellular) passive stress with setpoint level for eccentric growth law.  </w:delText>
        </w:r>
      </w:del>
    </w:p>
    <w:p w14:paraId="6663F88D" w14:textId="249FE609" w:rsidR="003241D0" w:rsidDel="008030D5" w:rsidRDefault="003241D0">
      <w:pPr>
        <w:rPr>
          <w:del w:id="5566" w:author="Sharifi, Hossein" w:date="2021-12-13T09:54:00Z"/>
          <w:rFonts w:asciiTheme="majorBidi" w:hAnsiTheme="majorBidi" w:cstheme="majorBidi"/>
          <w:b/>
          <w:bCs/>
        </w:rPr>
      </w:pPr>
      <w:del w:id="5567" w:author="Sharifi, Hossein" w:date="2021-12-13T09:54:00Z">
        <w:r w:rsidDel="008030D5">
          <w:rPr>
            <w:rFonts w:asciiTheme="majorBidi" w:hAnsiTheme="majorBidi" w:cstheme="majorBidi"/>
            <w:b/>
            <w:bCs/>
          </w:rPr>
          <w:br w:type="page"/>
        </w:r>
      </w:del>
    </w:p>
    <w:p w14:paraId="682ABE6D" w14:textId="45528935" w:rsidR="00A109E5" w:rsidRPr="00B342B9" w:rsidRDefault="00F50BB4">
      <w:pPr>
        <w:rPr>
          <w:rFonts w:asciiTheme="majorBidi" w:hAnsiTheme="majorBidi" w:cstheme="majorBidi"/>
          <w:b/>
          <w:bCs/>
        </w:rPr>
        <w:pPrChange w:id="5568" w:author="Sharifi, Hossein" w:date="2021-12-13T09:54:00Z">
          <w:pPr>
            <w:spacing w:line="240" w:lineRule="auto"/>
            <w:jc w:val="center"/>
          </w:pPr>
        </w:pPrChange>
      </w:pPr>
      <w:del w:id="5569" w:author="Sharifi, Hossein" w:date="2021-11-30T15:09:00Z">
        <w:r w:rsidDel="00C97D06">
          <w:rPr>
            <w:rFonts w:asciiTheme="majorBidi" w:hAnsiTheme="majorBidi" w:cstheme="majorBidi"/>
            <w:b/>
            <w:bCs/>
            <w:noProof/>
          </w:rPr>
          <w:drawing>
            <wp:inline distT="0" distB="0" distL="0" distR="0" wp14:anchorId="74EC39B3" wp14:editId="4A35E20A">
              <wp:extent cx="5486400" cy="37465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746500"/>
                      </a:xfrm>
                      <a:prstGeom prst="rect">
                        <a:avLst/>
                      </a:prstGeom>
                    </pic:spPr>
                  </pic:pic>
                </a:graphicData>
              </a:graphic>
            </wp:inline>
          </w:drawing>
        </w:r>
      </w:del>
    </w:p>
    <w:sectPr w:rsidR="00A109E5" w:rsidRPr="00B342B9" w:rsidSect="00D537FA">
      <w:headerReference w:type="even" r:id="rId71"/>
      <w:headerReference w:type="default" r:id="rId72"/>
      <w:footerReference w:type="even" r:id="rId73"/>
      <w:footerReference w:type="default" r:id="rId74"/>
      <w:headerReference w:type="first" r:id="rId75"/>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harifi, Hossein" w:date="2021-11-01T14:25:00Z" w:initials="SH">
    <w:p w14:paraId="18EFA6E6" w14:textId="28F2CC5D" w:rsidR="005326F8" w:rsidRDefault="005326F8">
      <w:pPr>
        <w:pStyle w:val="CommentText"/>
      </w:pPr>
      <w:r>
        <w:rPr>
          <w:rStyle w:val="CommentReference"/>
        </w:rPr>
        <w:annotationRef/>
      </w:r>
      <w:r>
        <w:t>How about:</w:t>
      </w:r>
      <w:r>
        <w:br/>
        <w:t xml:space="preserve"> </w:t>
      </w:r>
      <w:r>
        <w:rPr>
          <w:rFonts w:asciiTheme="majorBidi" w:hAnsiTheme="majorBidi" w:cstheme="majorBidi"/>
        </w:rPr>
        <w:t>Multi-scale</w:t>
      </w:r>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2" w:author="Wenk, Jonathan F." w:date="2021-11-01T15:43:00Z" w:initials="WJF">
    <w:p w14:paraId="75789CC1" w14:textId="332208AF" w:rsidR="005326F8" w:rsidRDefault="005326F8">
      <w:pPr>
        <w:pStyle w:val="CommentText"/>
      </w:pPr>
      <w:r>
        <w:rPr>
          <w:rStyle w:val="CommentReference"/>
        </w:rPr>
        <w:annotationRef/>
      </w:r>
      <w:r>
        <w:t>Ken, what are your thoughts on the title?</w:t>
      </w:r>
    </w:p>
  </w:comment>
  <w:comment w:id="8" w:author="Kenneth Campbell" w:date="2021-11-01T22:40:00Z" w:initials="KC">
    <w:p w14:paraId="4D5920B1" w14:textId="48A65C99" w:rsidR="005326F8" w:rsidRDefault="005326F8">
      <w:pPr>
        <w:pStyle w:val="CommentText"/>
      </w:pPr>
      <w:r>
        <w:rPr>
          <w:rStyle w:val="CommentReference"/>
        </w:rPr>
        <w:annotationRef/>
      </w:r>
      <w:r>
        <w:t>I think this title is stronger and more appropriate. Note that we have consistently used multiscale instead of multi-scale in all of our grant applications and my papers. Please use that.</w:t>
      </w:r>
    </w:p>
  </w:comment>
  <w:comment w:id="33" w:author="Campbell, Kenneth S." w:date="2021-11-01T19:34:00Z" w:initials="CKS">
    <w:p w14:paraId="3114A35C" w14:textId="63998C97" w:rsidR="005326F8" w:rsidRDefault="005326F8">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34" w:author="Sharifi, Hossein" w:date="2021-11-04T15:33:00Z" w:initials="SH">
    <w:p w14:paraId="1CA433D5" w14:textId="14027BB4" w:rsidR="005326F8" w:rsidRDefault="005326F8">
      <w:pPr>
        <w:pStyle w:val="CommentText"/>
      </w:pPr>
      <w:r>
        <w:rPr>
          <w:rStyle w:val="CommentReference"/>
        </w:rPr>
        <w:annotationRef/>
      </w:r>
      <w:r>
        <w:t>Adopted through the whole manuscript.</w:t>
      </w:r>
    </w:p>
  </w:comment>
  <w:comment w:id="37" w:author="Campbell, Kenneth S." w:date="2021-11-01T19:34:00Z" w:initials="CKS">
    <w:p w14:paraId="0ADF95C3" w14:textId="50C1C655" w:rsidR="005326F8" w:rsidRDefault="005326F8">
      <w:pPr>
        <w:pStyle w:val="CommentText"/>
      </w:pPr>
      <w:r>
        <w:rPr>
          <w:rStyle w:val="CommentReference"/>
        </w:rPr>
        <w:annotationRef/>
      </w:r>
      <w:r>
        <w:t>This means pushed under a fluid. I think you mean emerging.</w:t>
      </w:r>
    </w:p>
  </w:comment>
  <w:comment w:id="38" w:author="Sharifi, Hossein" w:date="2021-11-04T15:34:00Z" w:initials="SH">
    <w:p w14:paraId="69C236EE" w14:textId="6BC1871B" w:rsidR="005326F8" w:rsidRDefault="005326F8">
      <w:pPr>
        <w:pStyle w:val="CommentText"/>
      </w:pPr>
      <w:r>
        <w:rPr>
          <w:rStyle w:val="CommentReference"/>
        </w:rPr>
        <w:annotationRef/>
      </w:r>
      <w:r>
        <w:t>Thanks for catching this.</w:t>
      </w:r>
    </w:p>
  </w:comment>
  <w:comment w:id="41" w:author="Campbell, Kenneth S." w:date="2021-11-01T19:35:00Z" w:initials="CKS">
    <w:p w14:paraId="30C26CCC" w14:textId="1F2FA138" w:rsidR="005326F8" w:rsidRDefault="005326F8">
      <w:pPr>
        <w:pStyle w:val="CommentText"/>
      </w:pPr>
      <w:r>
        <w:rPr>
          <w:rStyle w:val="CommentReference"/>
        </w:rPr>
        <w:annotationRef/>
      </w:r>
      <w:r>
        <w:t>This is not a good example if we don’t test it in the manuscript. Delete.</w:t>
      </w:r>
    </w:p>
  </w:comment>
  <w:comment w:id="42" w:author="Sharifi, Hossein" w:date="2021-11-04T15:34:00Z" w:initials="SH">
    <w:p w14:paraId="1ABE154A" w14:textId="0128C32C" w:rsidR="005326F8" w:rsidRDefault="005326F8">
      <w:pPr>
        <w:pStyle w:val="CommentText"/>
      </w:pPr>
      <w:r>
        <w:rPr>
          <w:rStyle w:val="CommentReference"/>
        </w:rPr>
        <w:annotationRef/>
      </w:r>
      <w:r>
        <w:t xml:space="preserve">Removed </w:t>
      </w:r>
    </w:p>
  </w:comment>
  <w:comment w:id="45" w:author="Campbell, Kenneth S." w:date="2021-11-01T19:36:00Z" w:initials="CKS">
    <w:p w14:paraId="4E402EAD" w14:textId="223444CB" w:rsidR="005326F8" w:rsidRDefault="005326F8">
      <w:pPr>
        <w:pStyle w:val="CommentText"/>
      </w:pPr>
      <w:r>
        <w:rPr>
          <w:rStyle w:val="CommentReference"/>
        </w:rPr>
        <w:annotationRef/>
      </w:r>
      <w:r>
        <w:t>Don’t like this phrasing. Why not just say, a left ventricle pumping blood around a systemic circulation?</w:t>
      </w:r>
    </w:p>
  </w:comment>
  <w:comment w:id="46" w:author="Sharifi, Hossein" w:date="2021-11-04T15:44:00Z" w:initials="SH">
    <w:p w14:paraId="751D411D" w14:textId="0E850032" w:rsidR="005326F8" w:rsidRDefault="005326F8">
      <w:pPr>
        <w:pStyle w:val="CommentText"/>
      </w:pPr>
      <w:r>
        <w:rPr>
          <w:rStyle w:val="CommentReference"/>
        </w:rPr>
        <w:annotationRef/>
      </w:r>
      <w:r>
        <w:t>Adopted your style.</w:t>
      </w:r>
    </w:p>
  </w:comment>
  <w:comment w:id="55" w:author="Campbell, Kenneth S." w:date="2021-11-01T19:37:00Z" w:initials="CKS">
    <w:p w14:paraId="59D4D789" w14:textId="44D26D44" w:rsidR="005326F8" w:rsidRDefault="005326F8">
      <w:pPr>
        <w:pStyle w:val="CommentText"/>
      </w:pPr>
      <w:r>
        <w:rPr>
          <w:rStyle w:val="CommentReference"/>
        </w:rPr>
        <w:annotationRef/>
      </w:r>
      <w:r>
        <w:t>Too wordy. Better to say “we implemented baroreflex control of arterial pressure by using a feedback loop to regulate …”</w:t>
      </w:r>
    </w:p>
  </w:comment>
  <w:comment w:id="56" w:author="Sharifi, Hossein" w:date="2021-11-04T15:51:00Z" w:initials="SH">
    <w:p w14:paraId="4664AE14" w14:textId="14DD5170" w:rsidR="005326F8" w:rsidRDefault="005326F8">
      <w:pPr>
        <w:pStyle w:val="CommentText"/>
      </w:pPr>
      <w:r>
        <w:rPr>
          <w:rStyle w:val="CommentReference"/>
        </w:rPr>
        <w:annotationRef/>
      </w:r>
      <w:r>
        <w:t>Adopted your point.</w:t>
      </w:r>
    </w:p>
  </w:comment>
  <w:comment w:id="66" w:author="Kenneth Campbell" w:date="2021-11-03T09:43:00Z" w:initials="KC">
    <w:p w14:paraId="54782D63" w14:textId="528D8797" w:rsidR="005326F8" w:rsidRDefault="005326F8">
      <w:pPr>
        <w:pStyle w:val="CommentText"/>
      </w:pPr>
      <w:r>
        <w:rPr>
          <w:rStyle w:val="CommentReference"/>
        </w:rPr>
        <w:annotationRef/>
      </w:r>
      <w:r>
        <w:t>Don’t define abbreviations if you are not going to use them again in the abstract. It’s a waste of space.</w:t>
      </w:r>
    </w:p>
  </w:comment>
  <w:comment w:id="67" w:author="Sharifi, Hossein" w:date="2021-12-06T08:20:00Z" w:initials="SH">
    <w:p w14:paraId="0BF1F625" w14:textId="4BFF8A14" w:rsidR="005326F8" w:rsidRDefault="005326F8">
      <w:pPr>
        <w:pStyle w:val="CommentText"/>
      </w:pPr>
      <w:r>
        <w:rPr>
          <w:rStyle w:val="CommentReference"/>
        </w:rPr>
        <w:annotationRef/>
      </w:r>
      <w:r>
        <w:t>Heavily reduce the usage of abbreviations through the entire paper.</w:t>
      </w:r>
    </w:p>
  </w:comment>
  <w:comment w:id="78" w:author="Kenneth Campbell" w:date="2021-11-01T22:51:00Z" w:initials="KC">
    <w:p w14:paraId="441D195A" w14:textId="2DE89053" w:rsidR="005326F8" w:rsidRDefault="005326F8">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79" w:author="Sharifi, Hossein" w:date="2021-12-06T08:21:00Z" w:initials="SH">
    <w:p w14:paraId="124204B9" w14:textId="52916715" w:rsidR="005326F8" w:rsidRDefault="005326F8">
      <w:pPr>
        <w:pStyle w:val="CommentText"/>
      </w:pPr>
      <w:r>
        <w:rPr>
          <w:rStyle w:val="CommentReference"/>
        </w:rPr>
        <w:annotationRef/>
      </w:r>
      <w:r>
        <w:t>Edited.</w:t>
      </w:r>
    </w:p>
  </w:comment>
  <w:comment w:id="81" w:author="Kenneth Campbell" w:date="2021-11-01T22:53:00Z" w:initials="KC">
    <w:p w14:paraId="515373A9" w14:textId="3040CE0D" w:rsidR="005326F8" w:rsidRDefault="005326F8">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90" w:author="Kenneth Campbell" w:date="2021-11-01T22:54:00Z" w:initials="KC">
    <w:p w14:paraId="7F7E5429" w14:textId="4E50643D" w:rsidR="005326F8" w:rsidRDefault="005326F8">
      <w:pPr>
        <w:pStyle w:val="CommentText"/>
      </w:pPr>
      <w:r>
        <w:rPr>
          <w:rStyle w:val="CommentReference"/>
        </w:rPr>
        <w:annotationRef/>
      </w:r>
      <w:r>
        <w:t>That is not what happens in growth related to sarcomeric mutations because they do not directly influence loading conditions. I would drop ALL mention of sarcomeric proteins from this manuscript and leave that for a different paper</w:t>
      </w:r>
      <w:r>
        <w:rPr>
          <w:noProof/>
        </w:rPr>
        <w:t xml:space="preserve"> (which I am already working on)</w:t>
      </w:r>
      <w:r>
        <w:t>. You don’t have any results and it complicates the issues you are trying to present.</w:t>
      </w:r>
    </w:p>
  </w:comment>
  <w:comment w:id="91" w:author="Sharifi, Hossein" w:date="2021-12-06T08:23:00Z" w:initials="SH">
    <w:p w14:paraId="65CF83E4" w14:textId="608EE50E" w:rsidR="005326F8" w:rsidRDefault="005326F8">
      <w:pPr>
        <w:pStyle w:val="CommentText"/>
      </w:pPr>
      <w:r>
        <w:rPr>
          <w:rStyle w:val="CommentReference"/>
        </w:rPr>
        <w:annotationRef/>
      </w:r>
      <w:r>
        <w:t xml:space="preserve">Removed all mentions to mutation induced cardiac growth. </w:t>
      </w:r>
    </w:p>
  </w:comment>
  <w:comment w:id="93" w:author="Kenneth Campbell" w:date="2021-11-01T22:55:00Z" w:initials="KC">
    <w:p w14:paraId="233701BF" w14:textId="2DBE9ACB" w:rsidR="005326F8" w:rsidRDefault="005326F8">
      <w:pPr>
        <w:pStyle w:val="CommentText"/>
      </w:pPr>
      <w:r>
        <w:rPr>
          <w:rStyle w:val="CommentReference"/>
        </w:rPr>
        <w:annotationRef/>
      </w:r>
      <w:r>
        <w:t>Is that really known? Or is it a hypothesis in the field? I think you need to be explicit about the difference.</w:t>
      </w:r>
    </w:p>
  </w:comment>
  <w:comment w:id="197" w:author="Kenneth Campbell" w:date="2021-11-01T22:58:00Z" w:initials="KC">
    <w:p w14:paraId="56A38322" w14:textId="2D4138E6" w:rsidR="005326F8" w:rsidRDefault="005326F8">
      <w:pPr>
        <w:pStyle w:val="CommentText"/>
      </w:pPr>
      <w:r>
        <w:rPr>
          <w:rStyle w:val="CommentReference"/>
        </w:rPr>
        <w:annotationRef/>
      </w:r>
      <w:r>
        <w:t>Not defined.</w:t>
      </w:r>
    </w:p>
  </w:comment>
  <w:comment w:id="198" w:author="Sharifi, Hossein" w:date="2021-11-04T17:03:00Z" w:initials="SH">
    <w:p w14:paraId="450B32DF" w14:textId="5F40AA7C" w:rsidR="005326F8" w:rsidRDefault="005326F8">
      <w:pPr>
        <w:pStyle w:val="CommentText"/>
      </w:pPr>
      <w:r>
        <w:rPr>
          <w:rStyle w:val="CommentReference"/>
        </w:rPr>
        <w:annotationRef/>
      </w:r>
      <w:r>
        <w:t xml:space="preserve">It is already defined in the third paragraph of the introduction. </w:t>
      </w:r>
    </w:p>
  </w:comment>
  <w:comment w:id="109" w:author="Kenneth Campbell" w:date="2021-11-01T22:59:00Z" w:initials="KC">
    <w:p w14:paraId="351076E5" w14:textId="77777777" w:rsidR="005326F8" w:rsidRDefault="005326F8">
      <w:pPr>
        <w:pStyle w:val="CommentText"/>
      </w:pPr>
      <w:r>
        <w:rPr>
          <w:rStyle w:val="CommentReference"/>
        </w:rPr>
        <w:annotationRef/>
      </w:r>
      <w:r>
        <w:t>I think this section is weak and fails to address one of the most interesting questions. Why did you choose to use myosin ATPase? This is probably the place you need to start talking about the Davis paper I mentioned to you which is regarded as the key paper in the biophysics field. As you know, Dr. Davis thinks that cardiac growth depends on the force-time integral. We need to address somewhere in this paper why we chose something different.</w:t>
      </w:r>
    </w:p>
    <w:p w14:paraId="67B23614" w14:textId="77777777" w:rsidR="005326F8" w:rsidRDefault="005326F8">
      <w:pPr>
        <w:pStyle w:val="CommentText"/>
      </w:pPr>
    </w:p>
    <w:p w14:paraId="5BD29D4A" w14:textId="3DF225F6" w:rsidR="005326F8" w:rsidRDefault="005326F8">
      <w:pPr>
        <w:pStyle w:val="CommentText"/>
      </w:pPr>
      <w:r>
        <w:t>Where do you want to do that? This is a potential place. At the moment, the Davis paper is cited once at the very end. It needs more consideration if we are going t</w:t>
      </w:r>
      <w:r>
        <w:rPr>
          <w:noProof/>
        </w:rPr>
        <w:t>o</w:t>
      </w:r>
      <w:r>
        <w:t xml:space="preserve"> cross fields and have impact.</w:t>
      </w:r>
    </w:p>
    <w:p w14:paraId="24C93ACC" w14:textId="77777777" w:rsidR="005326F8" w:rsidRDefault="005326F8">
      <w:pPr>
        <w:pStyle w:val="CommentText"/>
      </w:pPr>
    </w:p>
    <w:p w14:paraId="5FBB4440" w14:textId="12EE92DC" w:rsidR="005326F8" w:rsidRDefault="005326F8">
      <w:pPr>
        <w:pStyle w:val="CommentText"/>
      </w:pPr>
      <w:r>
        <w:t>I think the current description of myosin ATPase is inappropriate. It focuses on metabolism and efficiency which we do not address and is thus off-point. For example, your simulations are not sensitive to the Pi level so why distract with that description?</w:t>
      </w:r>
    </w:p>
  </w:comment>
  <w:comment w:id="110" w:author="Sharifi, Hossein" w:date="2021-12-06T13:02:00Z" w:initials="SH">
    <w:p w14:paraId="59999008" w14:textId="3430F85C" w:rsidR="005326F8" w:rsidRDefault="005326F8">
      <w:pPr>
        <w:pStyle w:val="CommentText"/>
      </w:pPr>
      <w:r>
        <w:rPr>
          <w:rStyle w:val="CommentReference"/>
        </w:rPr>
        <w:annotationRef/>
      </w:r>
      <w:r>
        <w:t>Entirely rewrote this section.</w:t>
      </w:r>
    </w:p>
  </w:comment>
  <w:comment w:id="359" w:author="Kenneth Campbell" w:date="2021-11-01T23:08:00Z" w:initials="KC">
    <w:p w14:paraId="13A7559C" w14:textId="0C4E8F1A" w:rsidR="005326F8" w:rsidRDefault="005326F8">
      <w:pPr>
        <w:pStyle w:val="CommentText"/>
      </w:pPr>
      <w:r>
        <w:rPr>
          <w:rStyle w:val="CommentReference"/>
        </w:rPr>
        <w:annotationRef/>
      </w:r>
      <w:r>
        <w:rPr>
          <w:noProof/>
        </w:rPr>
        <w:t>I do not think y</w:t>
      </w:r>
      <w:r>
        <w:t>ou have clinical data that is NOT from patients. If you have the chance to drop words that don’t add to the context, do so every time you can. In the words of Strunk and Whyte, “Omit useless words.” This is a good book to help make your writing tighter.</w:t>
      </w:r>
      <w:r>
        <w:br/>
      </w:r>
      <w:r w:rsidRPr="005E23C4">
        <w:t>https://en.wikipedia.org/wiki/The_Elements_of_Style</w:t>
      </w:r>
    </w:p>
  </w:comment>
  <w:comment w:id="360" w:author="Sharifi, Hossein" w:date="2021-12-06T16:06:00Z" w:initials="SH">
    <w:p w14:paraId="46D59A03" w14:textId="5B77AB39" w:rsidR="005326F8" w:rsidRDefault="005326F8">
      <w:pPr>
        <w:pStyle w:val="CommentText"/>
      </w:pPr>
      <w:r>
        <w:rPr>
          <w:rStyle w:val="CommentReference"/>
        </w:rPr>
        <w:annotationRef/>
      </w:r>
      <w:r>
        <w:t>Adopted.</w:t>
      </w:r>
    </w:p>
  </w:comment>
  <w:comment w:id="362" w:author="Kenneth Campbell" w:date="2021-11-01T23:10:00Z" w:initials="KC">
    <w:p w14:paraId="1FC3600A" w14:textId="7A4B2710" w:rsidR="005326F8" w:rsidRDefault="005326F8">
      <w:pPr>
        <w:pStyle w:val="CommentText"/>
      </w:pPr>
      <w:r>
        <w:rPr>
          <w:rStyle w:val="CommentReference"/>
        </w:rPr>
        <w:annotationRef/>
      </w:r>
      <w:r>
        <w:t>I think you can halve the length of this section by referring to other work. Save your efforts for the stuff that is new.</w:t>
      </w:r>
    </w:p>
  </w:comment>
  <w:comment w:id="363" w:author="Sharifi, Hossein" w:date="2021-11-05T09:49:00Z" w:initials="SH">
    <w:p w14:paraId="2E48F127" w14:textId="4186CD22" w:rsidR="005326F8" w:rsidRDefault="005326F8">
      <w:pPr>
        <w:pStyle w:val="CommentText"/>
      </w:pPr>
      <w:r>
        <w:rPr>
          <w:rStyle w:val="CommentReference"/>
        </w:rPr>
        <w:annotationRef/>
      </w:r>
      <w:r>
        <w:t xml:space="preserve">I prefer to keep this section in here to give a very brief summary of the central framework of pymyovent to new readers of our works. </w:t>
      </w:r>
    </w:p>
  </w:comment>
  <w:comment w:id="366" w:author="Kenneth Campbell" w:date="2021-11-01T23:11:00Z" w:initials="KC">
    <w:p w14:paraId="1641A0FB" w14:textId="24E77A52" w:rsidR="005326F8" w:rsidRDefault="005326F8">
      <w:pPr>
        <w:pStyle w:val="CommentText"/>
      </w:pPr>
      <w:r>
        <w:rPr>
          <w:rStyle w:val="CommentReference"/>
        </w:rPr>
        <w:annotationRef/>
      </w:r>
      <w:r>
        <w:t>In the figure, what is the significance of the italics. There doesn’t seem to be a good reason why things are in italics and things are not. The eccentric heart is touching the box and needs to be fixed. Similarly the growth labels are touching.</w:t>
      </w:r>
    </w:p>
  </w:comment>
  <w:comment w:id="367" w:author="Sharifi, Hossein" w:date="2021-11-04T15:25:00Z" w:initials="SH">
    <w:p w14:paraId="6F501FFB" w14:textId="701492D7" w:rsidR="005326F8" w:rsidRDefault="005326F8">
      <w:pPr>
        <w:pStyle w:val="CommentText"/>
      </w:pPr>
      <w:r>
        <w:rPr>
          <w:rStyle w:val="CommentReference"/>
        </w:rPr>
        <w:annotationRef/>
      </w:r>
      <w:r>
        <w:t>Adopted</w:t>
      </w:r>
    </w:p>
  </w:comment>
  <w:comment w:id="371" w:author="Kenneth Campbell" w:date="2021-11-01T23:11:00Z" w:initials="KC">
    <w:p w14:paraId="41D39980" w14:textId="1F465750" w:rsidR="005326F8" w:rsidRDefault="005326F8">
      <w:pPr>
        <w:pStyle w:val="CommentText"/>
      </w:pPr>
      <w:r>
        <w:rPr>
          <w:rStyle w:val="CommentReference"/>
        </w:rPr>
        <w:annotationRef/>
      </w:r>
      <w:r>
        <w:t>These are not sentences and need to be rewritten. The legend needs to note that it is modified from prior publications with a citation.</w:t>
      </w:r>
    </w:p>
  </w:comment>
  <w:comment w:id="372" w:author="Sharifi, Hossein" w:date="2021-12-06T21:42:00Z" w:initials="SH">
    <w:p w14:paraId="1634D656" w14:textId="5EC5DD3A" w:rsidR="005326F8" w:rsidRDefault="005326F8">
      <w:pPr>
        <w:pStyle w:val="CommentText"/>
      </w:pPr>
      <w:r>
        <w:rPr>
          <w:rStyle w:val="CommentReference"/>
        </w:rPr>
        <w:annotationRef/>
      </w:r>
      <w:r>
        <w:t xml:space="preserve">Rewritten. </w:t>
      </w:r>
    </w:p>
  </w:comment>
  <w:comment w:id="398" w:author="Kenneth Campbell" w:date="2021-11-01T23:14:00Z" w:initials="KC">
    <w:p w14:paraId="052A5FE7" w14:textId="54805B29" w:rsidR="005326F8" w:rsidRDefault="005326F8">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r>
        <w:t xml:space="preserve">impler </w:t>
      </w:r>
      <w:r>
        <w:rPr>
          <w:noProof/>
        </w:rPr>
        <w:t xml:space="preserve">and better </w:t>
      </w:r>
      <w:r>
        <w:t>to write “towards a user-defined setpoint.”</w:t>
      </w:r>
    </w:p>
  </w:comment>
  <w:comment w:id="399" w:author="Sharifi, Hossein" w:date="2021-12-07T09:32:00Z" w:initials="SH">
    <w:p w14:paraId="57BC3202" w14:textId="5B3F1234" w:rsidR="005326F8" w:rsidRDefault="005326F8">
      <w:pPr>
        <w:pStyle w:val="CommentText"/>
      </w:pPr>
      <w:r>
        <w:rPr>
          <w:rStyle w:val="CommentReference"/>
        </w:rPr>
        <w:annotationRef/>
      </w:r>
      <w:r>
        <w:t>editted</w:t>
      </w:r>
    </w:p>
  </w:comment>
  <w:comment w:id="407" w:author="Kenneth Campbell" w:date="2021-11-01T23:16:00Z" w:initials="KC">
    <w:p w14:paraId="184C4251" w14:textId="0D9F670C" w:rsidR="005326F8" w:rsidRDefault="005326F8">
      <w:pPr>
        <w:pStyle w:val="CommentText"/>
      </w:pPr>
      <w:r>
        <w:rPr>
          <w:rStyle w:val="CommentReference"/>
        </w:rPr>
        <w:annotationRef/>
      </w:r>
      <w:r>
        <w:t xml:space="preserve">This writing is awkward and not as precise as the original text. For example, you miss the kinetic model that links the afferent signal to the balance signal. I think you need to decide how far into this description you want to go? Can’t you just shorten this paragraph by 50% and refer them to the other paper? If you are going to describe the baroreflex, </w:t>
      </w:r>
      <w:r>
        <w:rPr>
          <w:noProof/>
        </w:rPr>
        <w:t xml:space="preserve">I think </w:t>
      </w:r>
      <w:r>
        <w:t>it can be done better than this.</w:t>
      </w:r>
    </w:p>
  </w:comment>
  <w:comment w:id="471" w:author="Kenneth Campbell" w:date="2021-11-02T09:18:00Z" w:initials="KC">
    <w:p w14:paraId="40049292" w14:textId="5E3DD716" w:rsidR="005326F8" w:rsidRDefault="005326F8">
      <w:pPr>
        <w:pStyle w:val="CommentText"/>
      </w:pPr>
      <w:r>
        <w:rPr>
          <w:rStyle w:val="CommentReference"/>
        </w:rPr>
        <w:annotationRef/>
      </w:r>
      <w:r>
        <w:t>Do you want to stick with this nomenclature? I think it might be better to change it so that there is less overlap with the baroreflex system. That will also require changing the code-base which is pretty easy given the modular structure we’re using.</w:t>
      </w:r>
    </w:p>
  </w:comment>
  <w:comment w:id="472" w:author="Sharifi, Hossein" w:date="2021-12-07T09:34:00Z" w:initials="SH">
    <w:p w14:paraId="0BC4599F" w14:textId="270F1E05" w:rsidR="005326F8" w:rsidRDefault="005326F8">
      <w:pPr>
        <w:pStyle w:val="CommentText"/>
      </w:pPr>
      <w:r>
        <w:rPr>
          <w:rStyle w:val="CommentReference"/>
        </w:rPr>
        <w:annotationRef/>
      </w:r>
      <w:r>
        <w:t>Changed to k_a</w:t>
      </w:r>
    </w:p>
  </w:comment>
  <w:comment w:id="476" w:author="Kenneth Campbell" w:date="2021-11-02T09:19:00Z" w:initials="KC">
    <w:p w14:paraId="6C39DF0B" w14:textId="356B9949" w:rsidR="005326F8" w:rsidRDefault="005326F8">
      <w:pPr>
        <w:pStyle w:val="CommentText"/>
      </w:pPr>
      <w:r>
        <w:rPr>
          <w:rStyle w:val="CommentReference"/>
        </w:rPr>
        <w:annotationRef/>
      </w:r>
      <w:r>
        <w:t>Much better just to say rate constant – that’s a standard term in kinetics.</w:t>
      </w:r>
    </w:p>
  </w:comment>
  <w:comment w:id="477" w:author="Sharifi, Hossein" w:date="2021-12-07T09:34:00Z" w:initials="SH">
    <w:p w14:paraId="7AEE44E2" w14:textId="0BF9EFF6" w:rsidR="005326F8" w:rsidRDefault="005326F8">
      <w:pPr>
        <w:pStyle w:val="CommentText"/>
      </w:pPr>
      <w:r>
        <w:rPr>
          <w:rStyle w:val="CommentReference"/>
        </w:rPr>
        <w:annotationRef/>
      </w:r>
      <w:r>
        <w:t xml:space="preserve">Implemented </w:t>
      </w:r>
    </w:p>
  </w:comment>
  <w:comment w:id="481" w:author="Kenneth Campbell" w:date="2021-11-02T09:19:00Z" w:initials="KC">
    <w:p w14:paraId="3993E7E8" w14:textId="7B8C1101" w:rsidR="005326F8" w:rsidRDefault="005326F8">
      <w:pPr>
        <w:pStyle w:val="CommentText"/>
      </w:pPr>
      <w:r>
        <w:rPr>
          <w:rStyle w:val="CommentReference"/>
        </w:rPr>
        <w:annotationRef/>
      </w:r>
      <w:r>
        <w:t>What do these limits correspond to physiologically?</w:t>
      </w:r>
    </w:p>
  </w:comment>
  <w:comment w:id="482" w:author="Sharifi, Hossein" w:date="2021-12-07T09:35:00Z" w:initials="SH">
    <w:p w14:paraId="11A5106A" w14:textId="56A6DA23" w:rsidR="005326F8" w:rsidRDefault="005326F8">
      <w:pPr>
        <w:pStyle w:val="CommentText"/>
      </w:pPr>
      <w:r>
        <w:rPr>
          <w:rStyle w:val="CommentReference"/>
        </w:rPr>
        <w:annotationRef/>
      </w:r>
      <w:r>
        <w:t>Explained now</w:t>
      </w:r>
    </w:p>
  </w:comment>
  <w:comment w:id="512" w:author="Kenneth Campbell" w:date="2021-11-02T09:20:00Z" w:initials="KC">
    <w:p w14:paraId="0A377D54" w14:textId="0D31CA94" w:rsidR="005326F8" w:rsidRDefault="005326F8">
      <w:pPr>
        <w:pStyle w:val="CommentText"/>
      </w:pPr>
      <w:r>
        <w:rPr>
          <w:rStyle w:val="CommentReference"/>
        </w:rPr>
        <w:annotationRef/>
      </w:r>
      <w:r>
        <w:t>Is it better to say control signal?</w:t>
      </w:r>
    </w:p>
  </w:comment>
  <w:comment w:id="508" w:author="Kenneth Campbell" w:date="2021-11-02T09:21:00Z" w:initials="KC">
    <w:p w14:paraId="45926D64" w14:textId="5C1C5BE1" w:rsidR="005326F8" w:rsidRDefault="005326F8">
      <w:pPr>
        <w:pStyle w:val="CommentText"/>
      </w:pPr>
      <w:r>
        <w:rPr>
          <w:rStyle w:val="CommentReference"/>
        </w:rPr>
        <w:annotationRef/>
      </w:r>
      <w:r>
        <w:t>This sentence is repetitive and confusing. You say the normalized growth signal transduces into a control signal that shows how growth responds to the growth signal. This should be rewritten and made simpler and clearer.</w:t>
      </w:r>
    </w:p>
  </w:comment>
  <w:comment w:id="509" w:author="Sharifi, Hossein" w:date="2021-12-07T09:36:00Z" w:initials="SH">
    <w:p w14:paraId="5212EDAA" w14:textId="1F3E598A" w:rsidR="005326F8" w:rsidRDefault="005326F8">
      <w:pPr>
        <w:pStyle w:val="CommentText"/>
      </w:pPr>
      <w:r>
        <w:rPr>
          <w:rStyle w:val="CommentReference"/>
        </w:rPr>
        <w:annotationRef/>
      </w:r>
      <w:r>
        <w:t>It is now more cleaner</w:t>
      </w:r>
    </w:p>
  </w:comment>
  <w:comment w:id="571" w:author="Kenneth Campbell" w:date="2021-11-02T09:22:00Z" w:initials="KC">
    <w:p w14:paraId="2A60C7BF" w14:textId="77DC602C" w:rsidR="005326F8" w:rsidRDefault="005326F8">
      <w:pPr>
        <w:pStyle w:val="CommentText"/>
      </w:pPr>
      <w:r>
        <w:rPr>
          <w:rStyle w:val="CommentReference"/>
        </w:rPr>
        <w:annotationRef/>
      </w:r>
      <w:r>
        <w:t>Omit needless words. For simplicity.</w:t>
      </w:r>
    </w:p>
  </w:comment>
  <w:comment w:id="574" w:author="Kenneth Campbell" w:date="2021-11-02T09:23:00Z" w:initials="KC">
    <w:p w14:paraId="33CB78B0" w14:textId="405760EC" w:rsidR="005326F8" w:rsidRDefault="005326F8">
      <w:pPr>
        <w:pStyle w:val="CommentText"/>
      </w:pPr>
      <w:r>
        <w:rPr>
          <w:rStyle w:val="CommentReference"/>
        </w:rPr>
        <w:annotationRef/>
      </w:r>
      <w:r>
        <w:t xml:space="preserve">Similar magnitudes is vague – opens door to </w:t>
      </w:r>
      <w:r>
        <w:rPr>
          <w:noProof/>
        </w:rPr>
        <w:t xml:space="preserve">why did you not pick the same value? The choice of growth rates should be addressed somewhere in the paper. </w:t>
      </w:r>
      <w:r>
        <w:t xml:space="preserve">Is this </w:t>
      </w:r>
      <w:r>
        <w:rPr>
          <w:noProof/>
        </w:rPr>
        <w:t>the best place</w:t>
      </w:r>
      <w:r>
        <w:t>?</w:t>
      </w:r>
    </w:p>
  </w:comment>
  <w:comment w:id="577" w:author="Kenneth Campbell" w:date="2021-11-01T23:20:00Z" w:initials="KC">
    <w:p w14:paraId="616239B6" w14:textId="3C5E5293" w:rsidR="005326F8" w:rsidRDefault="005326F8">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578" w:author="Sharifi, Hossein" w:date="2021-12-07T09:36:00Z" w:initials="SH">
    <w:p w14:paraId="01EAF28F" w14:textId="6940B735" w:rsidR="005326F8" w:rsidRDefault="005326F8">
      <w:pPr>
        <w:pStyle w:val="CommentText"/>
      </w:pPr>
      <w:r>
        <w:rPr>
          <w:rStyle w:val="CommentReference"/>
        </w:rPr>
        <w:annotationRef/>
      </w:r>
      <w:r>
        <w:t xml:space="preserve">I think this version is now more clear that why the code is implemented in this way to represent the underlying biology. </w:t>
      </w:r>
    </w:p>
  </w:comment>
  <w:comment w:id="583" w:author="Kenneth Campbell" w:date="2021-11-01T23:22:00Z" w:initials="KC">
    <w:p w14:paraId="49EEB7CF" w14:textId="643D5A75" w:rsidR="005326F8" w:rsidRDefault="005326F8">
      <w:pPr>
        <w:pStyle w:val="CommentText"/>
      </w:pPr>
      <w:r>
        <w:rPr>
          <w:rStyle w:val="CommentReference"/>
        </w:rPr>
        <w:annotationRef/>
      </w:r>
      <w:r>
        <w:t>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n_hs</w:t>
      </w:r>
    </w:p>
  </w:comment>
  <w:comment w:id="584" w:author="Sharifi, Hossein" w:date="2021-12-07T09:37:00Z" w:initials="SH">
    <w:p w14:paraId="73532413" w14:textId="7E8A511A" w:rsidR="005326F8" w:rsidRDefault="005326F8">
      <w:pPr>
        <w:pStyle w:val="CommentText"/>
      </w:pPr>
      <w:r>
        <w:rPr>
          <w:rStyle w:val="CommentReference"/>
        </w:rPr>
        <w:annotationRef/>
      </w:r>
      <w:r>
        <w:t xml:space="preserve">You are right. Rewrote the statement. </w:t>
      </w:r>
    </w:p>
  </w:comment>
  <w:comment w:id="608" w:author="Kenneth Campbell" w:date="2021-11-01T23:24:00Z" w:initials="KC">
    <w:p w14:paraId="37E0C18B" w14:textId="6885B2DD" w:rsidR="005326F8" w:rsidRDefault="005326F8">
      <w:pPr>
        <w:pStyle w:val="CommentText"/>
      </w:pPr>
      <w:r>
        <w:rPr>
          <w:rStyle w:val="CommentReference"/>
        </w:rPr>
        <w:annotationRef/>
      </w:r>
      <w:r>
        <w:t>What about when x_hs &lt; L_slack?</w:t>
      </w:r>
      <w:r>
        <w:rPr>
          <w:noProof/>
        </w:rPr>
        <w:t xml:space="preserve"> Your equations don't cover this possibility and are thus incomplete</w:t>
      </w:r>
    </w:p>
  </w:comment>
  <w:comment w:id="609" w:author="Sharifi, Hossein" w:date="2021-12-07T09:39:00Z" w:initials="SH">
    <w:p w14:paraId="5E1CA9E2" w14:textId="41B7E0DB" w:rsidR="005326F8" w:rsidRDefault="005326F8">
      <w:pPr>
        <w:pStyle w:val="CommentText"/>
      </w:pPr>
      <w:r>
        <w:rPr>
          <w:rStyle w:val="CommentReference"/>
        </w:rPr>
        <w:annotationRef/>
      </w:r>
      <w:r>
        <w:t>implemented</w:t>
      </w:r>
    </w:p>
  </w:comment>
  <w:comment w:id="623" w:author="Kenneth Campbell" w:date="2021-11-02T09:26:00Z" w:initials="KC">
    <w:p w14:paraId="326C25C7" w14:textId="21F8FC1C" w:rsidR="005326F8" w:rsidRDefault="005326F8">
      <w:pPr>
        <w:pStyle w:val="CommentText"/>
      </w:pPr>
      <w:r>
        <w:rPr>
          <w:rStyle w:val="CommentReference"/>
        </w:rPr>
        <w:annotationRef/>
      </w:r>
      <w:r>
        <w:t>I’m not sure this is actually right because the heart fills until ventricular pressure equals venous pressure. This complicates the mechanism because it is a dynamic loading condition. I am not sure it is helpful to go into this here unless you have a better explanation that is fully consistent with Laplace’s law and ventricular filling. If I am uncertain, readers will be too.</w:t>
      </w:r>
    </w:p>
  </w:comment>
  <w:comment w:id="624" w:author="Sharifi, Hossein" w:date="2021-12-07T09:40:00Z" w:initials="SH">
    <w:p w14:paraId="45152C44" w14:textId="3B019A6C" w:rsidR="005326F8" w:rsidRDefault="005326F8">
      <w:pPr>
        <w:pStyle w:val="CommentText"/>
      </w:pPr>
      <w:r>
        <w:rPr>
          <w:rStyle w:val="CommentReference"/>
        </w:rPr>
        <w:annotationRef/>
      </w:r>
      <w:r>
        <w:t>Kept it simple now.</w:t>
      </w:r>
    </w:p>
  </w:comment>
  <w:comment w:id="656" w:author="Kenneth Campbell" w:date="2021-11-02T09:34:00Z" w:initials="KC">
    <w:p w14:paraId="7381417B" w14:textId="48554222" w:rsidR="005326F8" w:rsidRDefault="005326F8">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657" w:author="Sharifi, Hossein" w:date="2021-12-07T09:40:00Z" w:initials="SH">
    <w:p w14:paraId="2F484871" w14:textId="0FDC60F4" w:rsidR="005326F8" w:rsidRDefault="005326F8">
      <w:pPr>
        <w:pStyle w:val="CommentText"/>
      </w:pPr>
      <w:r>
        <w:rPr>
          <w:rStyle w:val="CommentReference"/>
        </w:rPr>
        <w:annotationRef/>
      </w:r>
      <w:r>
        <w:t>Changed my statement.</w:t>
      </w:r>
    </w:p>
  </w:comment>
  <w:comment w:id="663" w:author="Kenneth Campbell" w:date="2021-11-02T09:36:00Z" w:initials="KC">
    <w:p w14:paraId="6EC02753" w14:textId="2CA23951" w:rsidR="005326F8" w:rsidRDefault="005326F8">
      <w:pPr>
        <w:pStyle w:val="CommentText"/>
      </w:pPr>
      <w:r>
        <w:rPr>
          <w:rStyle w:val="CommentReference"/>
        </w:rPr>
        <w:annotationRef/>
      </w:r>
      <w:r>
        <w:t>Ratio of myosin ATPase per myofibrillar volume is confusing. Better to write as myosin ATPase normalized to myofibrillar volume.</w:t>
      </w:r>
    </w:p>
  </w:comment>
  <w:comment w:id="664" w:author="Sharifi, Hossein" w:date="2021-12-07T09:41:00Z" w:initials="SH">
    <w:p w14:paraId="6A738785" w14:textId="6F5704B8" w:rsidR="005326F8" w:rsidRDefault="005326F8">
      <w:pPr>
        <w:pStyle w:val="CommentText"/>
      </w:pPr>
      <w:r>
        <w:rPr>
          <w:rStyle w:val="CommentReference"/>
        </w:rPr>
        <w:annotationRef/>
      </w:r>
      <w:r>
        <w:t>Implemented throughout the paper</w:t>
      </w:r>
    </w:p>
  </w:comment>
  <w:comment w:id="691" w:author="Kenneth Campbell" w:date="2021-11-02T09:37:00Z" w:initials="KC">
    <w:p w14:paraId="3FD85CB6" w14:textId="4F9C9C34" w:rsidR="005326F8" w:rsidRDefault="005326F8">
      <w:pPr>
        <w:pStyle w:val="CommentText"/>
      </w:pPr>
      <w:r>
        <w:t>Better to write as the number of myosin heads in a hypothetical half-sarcomere with a cross-sectional area of 1 m^2</w:t>
      </w:r>
      <w:r>
        <w:rPr>
          <w:rStyle w:val="CommentReference"/>
        </w:rPr>
        <w:annotationRef/>
      </w:r>
      <w:r>
        <w:t>.</w:t>
      </w:r>
    </w:p>
  </w:comment>
  <w:comment w:id="696" w:author="Kenneth Campbell" w:date="2021-11-02T09:39:00Z" w:initials="KC">
    <w:p w14:paraId="23C183D2" w14:textId="791A467F" w:rsidR="005326F8" w:rsidRDefault="005326F8">
      <w:pPr>
        <w:pStyle w:val="CommentText"/>
      </w:pPr>
      <w:r>
        <w:rPr>
          <w:rStyle w:val="CommentReference"/>
        </w:rPr>
        <w:annotationRef/>
      </w:r>
      <w:r>
        <w:t>Spelling</w:t>
      </w:r>
    </w:p>
  </w:comment>
  <w:comment w:id="699" w:author="Kenneth Campbell" w:date="2021-11-02T09:39:00Z" w:initials="KC">
    <w:p w14:paraId="30FD6FCD" w14:textId="122F5201" w:rsidR="005326F8" w:rsidRDefault="005326F8">
      <w:pPr>
        <w:pStyle w:val="CommentText"/>
      </w:pPr>
      <w:r>
        <w:rPr>
          <w:rStyle w:val="CommentReference"/>
        </w:rPr>
        <w:annotationRef/>
      </w:r>
      <w:r>
        <w:t>What are the units?</w:t>
      </w:r>
    </w:p>
  </w:comment>
  <w:comment w:id="702" w:author="Kenneth Campbell" w:date="2021-11-02T09:43:00Z" w:initials="KC">
    <w:p w14:paraId="3171CEF4" w14:textId="440B8FCD" w:rsidR="005326F8" w:rsidRDefault="005326F8">
      <w:pPr>
        <w:pStyle w:val="CommentText"/>
      </w:pPr>
      <w:r>
        <w:rPr>
          <w:rStyle w:val="CommentReference"/>
        </w:rPr>
        <w:annotationRef/>
      </w:r>
      <w:r>
        <w:t>Again, I think you are missing what this represents physiologically? The model is powerful because it represents the underlying biology and I think you want to make that point.</w:t>
      </w:r>
    </w:p>
  </w:comment>
  <w:comment w:id="704" w:author="Kenneth Campbell" w:date="2021-11-02T09:39:00Z" w:initials="KC">
    <w:p w14:paraId="4A36E35B" w14:textId="720279BE" w:rsidR="005326F8" w:rsidRDefault="005326F8">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705" w:author="Sharifi, Hossein" w:date="2021-12-07T09:42:00Z" w:initials="SH">
    <w:p w14:paraId="753F23D6" w14:textId="6513B440" w:rsidR="005326F8" w:rsidRDefault="005326F8">
      <w:pPr>
        <w:pStyle w:val="CommentText"/>
      </w:pPr>
      <w:r>
        <w:rPr>
          <w:rStyle w:val="CommentReference"/>
        </w:rPr>
        <w:annotationRef/>
      </w:r>
      <w:r>
        <w:t xml:space="preserve">No, we don’t have the extracellular proportion of the tissue in this study. So I have addressed your points regarding this equation. </w:t>
      </w:r>
    </w:p>
  </w:comment>
  <w:comment w:id="706" w:author="Kenneth Campbell" w:date="2021-11-03T10:05:00Z" w:initials="KC">
    <w:p w14:paraId="3429E7AA" w14:textId="79EF23E2" w:rsidR="005326F8" w:rsidRDefault="005326F8">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707" w:author="Sharifi, Hossein" w:date="2021-12-07T09:44:00Z" w:initials="SH">
    <w:p w14:paraId="57722AE6" w14:textId="04630CE3" w:rsidR="005326F8" w:rsidRDefault="005326F8">
      <w:pPr>
        <w:pStyle w:val="CommentText"/>
      </w:pPr>
      <w:r>
        <w:rPr>
          <w:rStyle w:val="CommentReference"/>
        </w:rPr>
        <w:annotationRef/>
      </w:r>
      <w:r>
        <w:t>Implemented.</w:t>
      </w:r>
    </w:p>
  </w:comment>
  <w:comment w:id="713" w:author="Kenneth Campbell" w:date="2021-11-02T09:37:00Z" w:initials="KC">
    <w:p w14:paraId="1CE23259" w14:textId="77777777" w:rsidR="005326F8" w:rsidRDefault="005326F8" w:rsidP="00061ABF">
      <w:pPr>
        <w:pStyle w:val="CommentText"/>
      </w:pPr>
      <w:r>
        <w:t>Better to write as the number of myosin heads in a hypothetical half-sarcomere with a cross-sectional area of 1 m^2</w:t>
      </w:r>
      <w:r>
        <w:rPr>
          <w:rStyle w:val="CommentReference"/>
        </w:rPr>
        <w:annotationRef/>
      </w:r>
      <w:r>
        <w:t>.</w:t>
      </w:r>
    </w:p>
  </w:comment>
  <w:comment w:id="714" w:author="Sharifi, Hossein" w:date="2021-12-07T09:44:00Z" w:initials="SH">
    <w:p w14:paraId="05B478CA" w14:textId="7899E1D0" w:rsidR="005326F8" w:rsidRDefault="005326F8">
      <w:pPr>
        <w:pStyle w:val="CommentText"/>
      </w:pPr>
      <w:r>
        <w:rPr>
          <w:rStyle w:val="CommentReference"/>
        </w:rPr>
        <w:annotationRef/>
      </w:r>
      <w:r>
        <w:t>Implemented</w:t>
      </w:r>
    </w:p>
  </w:comment>
  <w:comment w:id="719" w:author="Kenneth Campbell" w:date="2021-11-02T09:39:00Z" w:initials="KC">
    <w:p w14:paraId="4DF2C16B" w14:textId="77777777" w:rsidR="005326F8" w:rsidRDefault="005326F8" w:rsidP="00061ABF">
      <w:pPr>
        <w:pStyle w:val="CommentText"/>
      </w:pPr>
      <w:r>
        <w:rPr>
          <w:rStyle w:val="CommentReference"/>
        </w:rPr>
        <w:annotationRef/>
      </w:r>
      <w:r>
        <w:t>What are the units?</w:t>
      </w:r>
    </w:p>
  </w:comment>
  <w:comment w:id="720" w:author="Sharifi, Hossein" w:date="2021-12-07T09:44:00Z" w:initials="SH">
    <w:p w14:paraId="11CDC873" w14:textId="26952B4F" w:rsidR="005326F8" w:rsidRDefault="005326F8">
      <w:pPr>
        <w:pStyle w:val="CommentText"/>
      </w:pPr>
      <w:r>
        <w:rPr>
          <w:rStyle w:val="CommentReference"/>
        </w:rPr>
        <w:annotationRef/>
      </w:r>
      <w:r>
        <w:t>Added</w:t>
      </w:r>
    </w:p>
  </w:comment>
  <w:comment w:id="726" w:author="Wenk, Jonathan F." w:date="2021-12-15T11:39:00Z" w:initials="J">
    <w:p w14:paraId="6D6D4BE5" w14:textId="20F6A088" w:rsidR="005326F8" w:rsidRDefault="005326F8">
      <w:pPr>
        <w:pStyle w:val="CommentText"/>
      </w:pPr>
      <w:r>
        <w:rPr>
          <w:rStyle w:val="CommentReference"/>
        </w:rPr>
        <w:annotationRef/>
      </w:r>
      <w:r>
        <w:t xml:space="preserve">I removed this because it is related to discretizing. </w:t>
      </w:r>
    </w:p>
  </w:comment>
  <w:comment w:id="759" w:author="Kenneth Campbell" w:date="2021-11-02T09:44:00Z" w:initials="KC">
    <w:p w14:paraId="61188981" w14:textId="68F21274" w:rsidR="005326F8" w:rsidRDefault="005326F8">
      <w:pPr>
        <w:pStyle w:val="CommentText"/>
      </w:pPr>
      <w:r>
        <w:rPr>
          <w:rStyle w:val="CommentReference"/>
        </w:rPr>
        <w:annotationRef/>
      </w:r>
      <w:r>
        <w:t>Is this the correct citation?</w:t>
      </w:r>
    </w:p>
  </w:comment>
  <w:comment w:id="761" w:author="Kenneth Campbell" w:date="2021-11-03T10:07:00Z" w:initials="KC">
    <w:p w14:paraId="09431CDA" w14:textId="331E9271" w:rsidR="005326F8" w:rsidRDefault="005326F8">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762" w:author="Sharifi, Hossein" w:date="2021-12-07T09:44:00Z" w:initials="SH">
    <w:p w14:paraId="38138222" w14:textId="4FD8B0AA" w:rsidR="005326F8" w:rsidRDefault="005326F8">
      <w:pPr>
        <w:pStyle w:val="CommentText"/>
      </w:pPr>
      <w:r>
        <w:rPr>
          <w:rStyle w:val="CommentReference"/>
        </w:rPr>
        <w:annotationRef/>
      </w:r>
      <w:r>
        <w:t>Implemented now.</w:t>
      </w:r>
    </w:p>
  </w:comment>
  <w:comment w:id="861" w:author="Kenneth Campbell" w:date="2021-11-02T09:45:00Z" w:initials="KC">
    <w:p w14:paraId="14B46454" w14:textId="25B82920" w:rsidR="005326F8" w:rsidRDefault="005326F8">
      <w:pPr>
        <w:pStyle w:val="CommentText"/>
      </w:pPr>
      <w:r>
        <w:rPr>
          <w:rStyle w:val="CommentReference"/>
        </w:rPr>
        <w:annotationRef/>
      </w:r>
      <w:r>
        <w:t>What do these citations represent?</w:t>
      </w:r>
    </w:p>
  </w:comment>
  <w:comment w:id="862" w:author="Sharifi, Hossein" w:date="2021-11-07T10:17:00Z" w:initials="SH">
    <w:p w14:paraId="7A24134A" w14:textId="0F8FD591" w:rsidR="005326F8" w:rsidRDefault="005326F8">
      <w:pPr>
        <w:pStyle w:val="CommentText"/>
      </w:pPr>
      <w:r>
        <w:rPr>
          <w:rStyle w:val="CommentReference"/>
        </w:rPr>
        <w:annotationRef/>
      </w:r>
      <w:r>
        <w:t xml:space="preserve">Normal range of characteristics parameters of the cardiac function for a healthy adult </w:t>
      </w:r>
    </w:p>
  </w:comment>
  <w:comment w:id="1019" w:author="Kenneth Campbell" w:date="2021-11-02T09:58:00Z" w:initials="KC">
    <w:p w14:paraId="3D90D7B9" w14:textId="3C27F7CF" w:rsidR="005326F8" w:rsidRDefault="005326F8">
      <w:pPr>
        <w:pStyle w:val="CommentText"/>
      </w:pPr>
      <w:r>
        <w:rPr>
          <w:rStyle w:val="CommentReference"/>
        </w:rPr>
        <w:annotationRef/>
      </w:r>
      <w:r>
        <w:t>I think of a vessel as an artery or a vein. Here you are referring to a valve. I think you should rephrase for clarity.</w:t>
      </w:r>
    </w:p>
  </w:comment>
  <w:comment w:id="1020" w:author="Kenneth Campbell" w:date="2021-11-02T09:47:00Z" w:initials="KC">
    <w:p w14:paraId="0796CDC9" w14:textId="1E90C0AF" w:rsidR="005326F8" w:rsidRDefault="005326F8">
      <w:pPr>
        <w:pStyle w:val="CommentText"/>
      </w:pPr>
      <w:r>
        <w:rPr>
          <w:rStyle w:val="CommentReference"/>
        </w:rPr>
        <w:annotationRef/>
      </w:r>
      <w:r>
        <w:t>Varies inversely – see how it is more clear</w:t>
      </w:r>
      <w:r>
        <w:rPr>
          <w:noProof/>
        </w:rPr>
        <w:t>?</w:t>
      </w:r>
    </w:p>
  </w:comment>
  <w:comment w:id="964" w:author="Kenneth Campbell" w:date="2021-11-02T10:00:00Z" w:initials="KC">
    <w:p w14:paraId="4E908CC5" w14:textId="6EF5C741" w:rsidR="005326F8" w:rsidRDefault="005326F8">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5326F8" w:rsidRDefault="005326F8">
      <w:pPr>
        <w:pStyle w:val="CommentText"/>
      </w:pPr>
    </w:p>
    <w:p w14:paraId="4350EDC7" w14:textId="3A408769" w:rsidR="005326F8" w:rsidRDefault="005326F8">
      <w:pPr>
        <w:pStyle w:val="CommentText"/>
      </w:pPr>
      <w:r>
        <w:t>Note also that this section includes specific details on  parameter values that you don’t go into with the other mechanisms so the presentation is unequal.</w:t>
      </w:r>
    </w:p>
  </w:comment>
  <w:comment w:id="965" w:author="Sharifi, Hossein" w:date="2021-12-07T09:47:00Z" w:initials="SH">
    <w:p w14:paraId="097CAB99" w14:textId="4FB54D51" w:rsidR="005326F8" w:rsidRDefault="005326F8">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059" w:author="Kenneth Campbell" w:date="2021-11-02T10:52:00Z" w:initials="KC">
    <w:p w14:paraId="7F2A9550" w14:textId="580AFF20" w:rsidR="005326F8" w:rsidRDefault="005326F8">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060" w:author="Sharifi, Hossein" w:date="2021-12-07T09:46:00Z" w:initials="SH">
    <w:p w14:paraId="709C8506" w14:textId="2CEFAA17" w:rsidR="005326F8" w:rsidRDefault="005326F8">
      <w:pPr>
        <w:pStyle w:val="CommentText"/>
      </w:pPr>
      <w:r>
        <w:rPr>
          <w:rStyle w:val="CommentReference"/>
        </w:rPr>
        <w:annotationRef/>
      </w:r>
      <w:r>
        <w:t xml:space="preserve">You are right. Made the required changes. </w:t>
      </w:r>
    </w:p>
  </w:comment>
  <w:comment w:id="1062" w:author="Wenk, Jonathan F." w:date="2021-12-16T08:03:00Z" w:initials="J">
    <w:p w14:paraId="1057EB9E" w14:textId="36B812EE" w:rsidR="005326F8" w:rsidRDefault="005326F8">
      <w:pPr>
        <w:pStyle w:val="CommentText"/>
      </w:pPr>
      <w:r>
        <w:rPr>
          <w:rStyle w:val="CommentReference"/>
        </w:rPr>
        <w:annotationRef/>
      </w:r>
      <w:r>
        <w:t>In top equation, ventricle is missing an e</w:t>
      </w:r>
    </w:p>
  </w:comment>
  <w:comment w:id="1239" w:author="Kenneth Campbell" w:date="2021-11-02T10:50:00Z" w:initials="KC">
    <w:p w14:paraId="05353182" w14:textId="4E4FBAD7" w:rsidR="005326F8" w:rsidRDefault="005326F8">
      <w:pPr>
        <w:pStyle w:val="CommentText"/>
      </w:pPr>
      <w:r>
        <w:rPr>
          <w:rStyle w:val="CommentReference"/>
        </w:rPr>
        <w:annotationRef/>
      </w:r>
      <w:r>
        <w:t>Again, this is too much like discussion.</w:t>
      </w:r>
    </w:p>
  </w:comment>
  <w:comment w:id="1242" w:author="Kenneth Campbell" w:date="2021-11-02T10:51:00Z" w:initials="KC">
    <w:p w14:paraId="56D00CC8" w14:textId="7A0F820B" w:rsidR="005326F8" w:rsidRDefault="005326F8">
      <w:pPr>
        <w:pStyle w:val="CommentText"/>
      </w:pPr>
      <w:r>
        <w:rPr>
          <w:rStyle w:val="CommentReference"/>
        </w:rPr>
        <w:annotationRef/>
      </w:r>
      <w:r>
        <w:t>“quotes” imply that you are not quite sure that this is the right term. You can improve the quality of your writing by finding the right term and sticking to it. What do you think about using the term Conductance?</w:t>
      </w:r>
    </w:p>
  </w:comment>
  <w:comment w:id="1245" w:author="Kenneth Campbell" w:date="2021-11-02T10:50:00Z" w:initials="KC">
    <w:p w14:paraId="64C22FF7" w14:textId="08C9A8AD" w:rsidR="005326F8" w:rsidRDefault="005326F8">
      <w:pPr>
        <w:pStyle w:val="CommentText"/>
      </w:pPr>
      <w:r>
        <w:rPr>
          <w:rStyle w:val="CommentReference"/>
        </w:rPr>
        <w:annotationRef/>
      </w:r>
      <w:r>
        <w:t>Avoid proper. It would be better to say normally functioning valve.</w:t>
      </w:r>
    </w:p>
  </w:comment>
  <w:comment w:id="1248" w:author="Wenk, Jonathan F." w:date="2021-12-16T08:13:00Z" w:initials="J">
    <w:p w14:paraId="26CFB5C4" w14:textId="6D4AAADA" w:rsidR="005326F8" w:rsidRDefault="005326F8">
      <w:pPr>
        <w:pStyle w:val="CommentText"/>
      </w:pPr>
      <w:r>
        <w:rPr>
          <w:rStyle w:val="CommentReference"/>
        </w:rPr>
        <w:annotationRef/>
      </w:r>
      <w:r>
        <w:t>Ventricle is capitalized in some of these, which is inconsistent with equation 7.</w:t>
      </w:r>
    </w:p>
  </w:comment>
  <w:comment w:id="1314" w:author="Kenneth Campbell" w:date="2021-11-02T10:57:00Z" w:initials="KC">
    <w:p w14:paraId="4E164E6E" w14:textId="71E1132B" w:rsidR="005326F8" w:rsidRDefault="005326F8">
      <w:pPr>
        <w:pStyle w:val="CommentText"/>
      </w:pPr>
      <w:r>
        <w:rPr>
          <w:rStyle w:val="CommentReference"/>
        </w:rPr>
        <w:annotationRef/>
      </w:r>
      <w:r>
        <w:t>Can’t you combine this equation into the previous one to provide a general description of valve flows? You did that for growth which is much more complex.</w:t>
      </w:r>
    </w:p>
  </w:comment>
  <w:comment w:id="1352" w:author="Kenneth Campbell" w:date="2021-11-02T10:58:00Z" w:initials="KC">
    <w:p w14:paraId="65CDC621" w14:textId="769CBE23" w:rsidR="005326F8" w:rsidRDefault="005326F8">
      <w:pPr>
        <w:pStyle w:val="CommentText"/>
      </w:pPr>
      <w:r>
        <w:rPr>
          <w:rStyle w:val="CommentReference"/>
        </w:rPr>
        <w:annotationRef/>
      </w:r>
      <w:r>
        <w:t>I don’t think this should be in the Methods. Move the table to Supplementary data and describe what you did at an appropriate place in Results. My reasoning is that here you are essentially running an experiment. You would describe that experiment in Results – it’s not a method.</w:t>
      </w:r>
    </w:p>
  </w:comment>
  <w:comment w:id="1603" w:author="Wenk, Jonathan F. [2]" w:date="2021-12-18T16:09:00Z" w:initials="J">
    <w:p w14:paraId="5B815B25" w14:textId="00FE49FA" w:rsidR="004B2793" w:rsidRDefault="004B2793">
      <w:pPr>
        <w:pStyle w:val="CommentText"/>
      </w:pPr>
      <w:r>
        <w:rPr>
          <w:rStyle w:val="CommentReference"/>
        </w:rPr>
        <w:annotationRef/>
      </w:r>
      <w:r>
        <w:t>Double check that the supplementary figures are being cited correctly. I think a lot of them are wrong.</w:t>
      </w:r>
    </w:p>
  </w:comment>
  <w:comment w:id="1610" w:author="Kenneth Campbell" w:date="2021-11-02T11:00:00Z" w:initials="KC">
    <w:p w14:paraId="230DF242" w14:textId="77777777" w:rsidR="005326F8" w:rsidRDefault="005326F8">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5326F8" w:rsidRDefault="005326F8">
      <w:pPr>
        <w:pStyle w:val="CommentText"/>
      </w:pPr>
      <w:r>
        <w:t>This falls under making your writing tighter, more precise, and simpler. That leads to increased impact.</w:t>
      </w:r>
    </w:p>
  </w:comment>
  <w:comment w:id="1611" w:author="Sharifi, Hossein" w:date="2021-12-05T14:26:00Z" w:initials="SH">
    <w:p w14:paraId="4533196C" w14:textId="136377E7" w:rsidR="005326F8" w:rsidRDefault="005326F8">
      <w:pPr>
        <w:pStyle w:val="CommentText"/>
      </w:pPr>
      <w:r>
        <w:rPr>
          <w:rStyle w:val="CommentReference"/>
        </w:rPr>
        <w:annotationRef/>
      </w:r>
      <w:r>
        <w:t>The text is completely rewritten now. I have adapted all your points.</w:t>
      </w:r>
    </w:p>
  </w:comment>
  <w:comment w:id="1631" w:author="Wenk, Jonathan F." w:date="2021-12-16T08:33:00Z" w:initials="J">
    <w:p w14:paraId="659A21F6" w14:textId="27EFB624" w:rsidR="005326F8" w:rsidRDefault="005326F8">
      <w:pPr>
        <w:pStyle w:val="CommentText"/>
      </w:pPr>
      <w:r>
        <w:rPr>
          <w:rStyle w:val="CommentReference"/>
        </w:rPr>
        <w:annotationRef/>
      </w:r>
      <w:r>
        <w:t>Is this supposed to refer to S1?</w:t>
      </w:r>
    </w:p>
  </w:comment>
  <w:comment w:id="1619" w:author="Wenk, Jonathan F." w:date="2021-12-16T10:39:00Z" w:initials="WJF">
    <w:p w14:paraId="0D3C0EE1" w14:textId="09312BA7" w:rsidR="005326F8" w:rsidRDefault="005326F8">
      <w:pPr>
        <w:pStyle w:val="CommentText"/>
      </w:pPr>
      <w:r>
        <w:rPr>
          <w:rStyle w:val="CommentReference"/>
        </w:rPr>
        <w:annotationRef/>
      </w:r>
      <w:r>
        <w:t xml:space="preserve">A lot of this text is already in the caption for Figure 2. It seems redundant to have it here. I think you can delete a lot of it. </w:t>
      </w:r>
    </w:p>
  </w:comment>
  <w:comment w:id="1744" w:author="Kenneth Campbell" w:date="2021-11-02T15:38:00Z" w:initials="KC">
    <w:p w14:paraId="4A727085" w14:textId="3E91187F" w:rsidR="005326F8" w:rsidRDefault="005326F8">
      <w:pPr>
        <w:pStyle w:val="CommentText"/>
      </w:pPr>
      <w:r>
        <w:rPr>
          <w:rStyle w:val="CommentReference"/>
        </w:rPr>
        <w:annotationRef/>
      </w:r>
      <w:r>
        <w:t>I think this is confusing because it implies that there are different types of steady-state? Why? Would it better to say the steady-state for the default parameters?</w:t>
      </w:r>
    </w:p>
  </w:comment>
  <w:comment w:id="1745" w:author="Kenneth Campbell" w:date="2021-11-02T15:37:00Z" w:initials="KC">
    <w:p w14:paraId="3BEBEBB2" w14:textId="2AE158C3" w:rsidR="005326F8" w:rsidRDefault="005326F8">
      <w:pPr>
        <w:pStyle w:val="CommentText"/>
      </w:pPr>
      <w:r>
        <w:rPr>
          <w:rStyle w:val="CommentReference"/>
        </w:rPr>
        <w:annotationRef/>
      </w:r>
      <w:r>
        <w:t xml:space="preserve">Again, I think the quotes gives the impression of imprecision. Define what you did and stick </w:t>
      </w:r>
      <w:r>
        <w:rPr>
          <w:noProof/>
        </w:rPr>
        <w:t>to</w:t>
      </w:r>
      <w:r>
        <w:t xml:space="preserve"> it with confidence.</w:t>
      </w:r>
    </w:p>
  </w:comment>
  <w:comment w:id="1747" w:author="Kenneth Campbell" w:date="2021-11-02T15:39:00Z" w:initials="KC">
    <w:p w14:paraId="18A1C1B9" w14:textId="541FBBF6" w:rsidR="005326F8" w:rsidRDefault="005326F8">
      <w:pPr>
        <w:pStyle w:val="CommentText"/>
      </w:pPr>
      <w:r>
        <w:rPr>
          <w:rStyle w:val="CommentReference"/>
        </w:rPr>
        <w:annotationRef/>
      </w:r>
      <w:r>
        <w:t>I think that information should go in the methods.</w:t>
      </w:r>
    </w:p>
  </w:comment>
  <w:comment w:id="1749" w:author="Kenneth Campbell" w:date="2021-11-02T15:42:00Z" w:initials="KC">
    <w:p w14:paraId="6568085A" w14:textId="77777777" w:rsidR="005326F8" w:rsidRDefault="005326F8">
      <w:pPr>
        <w:pStyle w:val="CommentText"/>
        <w:rPr>
          <w:noProof/>
        </w:rPr>
      </w:pPr>
      <w:r>
        <w:rPr>
          <w:rStyle w:val="CommentReference"/>
        </w:rPr>
        <w:annotationRef/>
      </w:r>
      <w:r>
        <w:t xml:space="preserve">This is confusing to me. If you activated the </w:t>
      </w:r>
    </w:p>
    <w:p w14:paraId="63A86D5A" w14:textId="77777777" w:rsidR="005326F8" w:rsidRDefault="005326F8">
      <w:pPr>
        <w:pStyle w:val="CommentText"/>
        <w:rPr>
          <w:noProof/>
        </w:rPr>
      </w:pPr>
    </w:p>
    <w:p w14:paraId="159D4BB6" w14:textId="723B2FDF" w:rsidR="005326F8" w:rsidRDefault="005326F8">
      <w:pPr>
        <w:pStyle w:val="CommentText"/>
      </w:pPr>
      <w:r>
        <w:t>growth module with the steady-state values, isn’t this the same, or at least very close to, the situation with the first dashed line?</w:t>
      </w:r>
    </w:p>
  </w:comment>
  <w:comment w:id="1822" w:author="Wenk, Jonathan F." w:date="2021-12-16T10:31:00Z" w:initials="WJF">
    <w:p w14:paraId="772985D5" w14:textId="626D6F0F" w:rsidR="005326F8" w:rsidRDefault="005326F8">
      <w:pPr>
        <w:pStyle w:val="CommentText"/>
      </w:pPr>
      <w:r>
        <w:rPr>
          <w:rStyle w:val="CommentReference"/>
        </w:rPr>
        <w:annotationRef/>
      </w:r>
      <w:r>
        <w:t>This actually decreases</w:t>
      </w:r>
    </w:p>
  </w:comment>
  <w:comment w:id="1826" w:author="Wenk, Jonathan F." w:date="2021-12-16T10:31:00Z" w:initials="WJF">
    <w:p w14:paraId="718CBED1" w14:textId="064EE77E" w:rsidR="005326F8" w:rsidRDefault="005326F8">
      <w:pPr>
        <w:pStyle w:val="CommentText"/>
      </w:pPr>
      <w:r>
        <w:rPr>
          <w:rStyle w:val="CommentReference"/>
        </w:rPr>
        <w:annotationRef/>
      </w:r>
      <w:r>
        <w:t>This actually decreases</w:t>
      </w:r>
    </w:p>
  </w:comment>
  <w:comment w:id="1831" w:author="Wenk, Jonathan F." w:date="2021-12-16T10:31:00Z" w:initials="WJF">
    <w:p w14:paraId="05476C6D" w14:textId="77777777" w:rsidR="005326F8" w:rsidRDefault="005326F8" w:rsidP="004914B9">
      <w:pPr>
        <w:pStyle w:val="CommentText"/>
      </w:pPr>
      <w:r>
        <w:rPr>
          <w:rStyle w:val="CommentReference"/>
        </w:rPr>
        <w:annotationRef/>
      </w:r>
      <w:r>
        <w:t>This actually decreases</w:t>
      </w:r>
    </w:p>
  </w:comment>
  <w:comment w:id="1832" w:author="Wenk, Jonathan F." w:date="2021-12-16T10:31:00Z" w:initials="WJF">
    <w:p w14:paraId="3F83C2CC" w14:textId="77777777" w:rsidR="005326F8" w:rsidRDefault="005326F8" w:rsidP="004914B9">
      <w:pPr>
        <w:pStyle w:val="CommentText"/>
      </w:pPr>
      <w:r>
        <w:rPr>
          <w:rStyle w:val="CommentReference"/>
        </w:rPr>
        <w:annotationRef/>
      </w:r>
      <w:r>
        <w:t>This actually decreases</w:t>
      </w:r>
    </w:p>
  </w:comment>
  <w:comment w:id="1700" w:author="Wenk, Jonathan F." w:date="2021-12-16T08:38:00Z" w:initials="J">
    <w:p w14:paraId="6A0419FF" w14:textId="1D43D90A" w:rsidR="005326F8" w:rsidRDefault="005326F8">
      <w:pPr>
        <w:pStyle w:val="CommentText"/>
      </w:pPr>
      <w:r>
        <w:rPr>
          <w:rStyle w:val="CommentReference"/>
        </w:rPr>
        <w:annotationRef/>
      </w:r>
      <w:r>
        <w:t>I sort of get why you have these as separate paragraphs, but usually the journal type setter will not let you have single sentence paragraphs.</w:t>
      </w:r>
    </w:p>
  </w:comment>
  <w:comment w:id="1886" w:author="Kenneth Campbell" w:date="2021-11-02T15:44:00Z" w:initials="KC">
    <w:p w14:paraId="5800C38E" w14:textId="35656B89" w:rsidR="005326F8" w:rsidRDefault="005326F8">
      <w:pPr>
        <w:pStyle w:val="CommentText"/>
      </w:pPr>
      <w:r>
        <w:t>I don’t think of the thick and thin filaments as exhibiting contractility themselves. Contractility is an index of systolic function at fixed length / volume and is a</w:t>
      </w:r>
      <w:r>
        <w:rPr>
          <w:noProof/>
        </w:rPr>
        <w:t>n emergent</w:t>
      </w:r>
      <w:r>
        <w:t xml:space="preserve"> property of the </w:t>
      </w:r>
      <w:r>
        <w:rPr>
          <w:noProof/>
        </w:rPr>
        <w:t xml:space="preserve">myofilament </w:t>
      </w:r>
      <w:r>
        <w:t>system</w:t>
      </w:r>
      <w:r>
        <w:rPr>
          <w:noProof/>
        </w:rPr>
        <w:t>, not a reductionist property of its components.</w:t>
      </w:r>
      <w:r>
        <w:rPr>
          <w:rStyle w:val="CommentReference"/>
        </w:rPr>
        <w:annotationRef/>
      </w:r>
      <w:r>
        <w:t xml:space="preserve"> </w:t>
      </w:r>
    </w:p>
  </w:comment>
  <w:comment w:id="1890" w:author="Sharifi, Hossein" w:date="2021-12-07T10:21:00Z" w:initials="SH">
    <w:p w14:paraId="17D11723" w14:textId="77777777" w:rsidR="005326F8" w:rsidRDefault="005326F8">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5326F8" w:rsidRDefault="005326F8">
      <w:pPr>
        <w:pStyle w:val="CommentText"/>
      </w:pPr>
    </w:p>
    <w:p w14:paraId="7723C406" w14:textId="7DB60B31" w:rsidR="005326F8" w:rsidRDefault="005326F8">
      <w:pPr>
        <w:pStyle w:val="CommentText"/>
      </w:pPr>
      <w:r>
        <w:t xml:space="preserve">As explained in the text, the left hand column is supposed to present the results from the central framework of the PyMyovent. I tried to have the most informative ones from molecular to organ levels. </w:t>
      </w:r>
      <w:r>
        <w:br/>
      </w:r>
    </w:p>
    <w:p w14:paraId="09B4848D" w14:textId="77777777" w:rsidR="005326F8" w:rsidRDefault="005326F8">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5326F8" w:rsidRDefault="005326F8">
      <w:pPr>
        <w:pStyle w:val="CommentText"/>
      </w:pPr>
    </w:p>
    <w:p w14:paraId="78F3D447" w14:textId="2E184473" w:rsidR="005326F8" w:rsidRDefault="005326F8">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5326F8" w:rsidRDefault="005326F8">
      <w:pPr>
        <w:pStyle w:val="CommentText"/>
      </w:pPr>
    </w:p>
    <w:p w14:paraId="7BF6CB03" w14:textId="77777777" w:rsidR="005326F8" w:rsidRDefault="005326F8">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5326F8" w:rsidRDefault="005326F8">
      <w:pPr>
        <w:pStyle w:val="CommentText"/>
      </w:pPr>
    </w:p>
    <w:p w14:paraId="07C9619F" w14:textId="77777777" w:rsidR="005326F8" w:rsidRDefault="005326F8">
      <w:pPr>
        <w:pStyle w:val="CommentText"/>
      </w:pPr>
    </w:p>
    <w:p w14:paraId="0EC29D1B" w14:textId="1462E952" w:rsidR="005326F8" w:rsidRDefault="005326F8">
      <w:pPr>
        <w:pStyle w:val="CommentText"/>
      </w:pPr>
      <w:r>
        <w:t xml:space="preserve">Regarding the y-axes limits, I have made some changes and considered this point for all figures in this paper. I kept the reflex-sensitive parameters in the middle column to not start from 0 because otherwise the alteration in their value would have not been discernible. </w:t>
      </w:r>
    </w:p>
  </w:comment>
  <w:comment w:id="1893" w:author="Kenneth Campbell" w:date="2021-11-02T15:45:00Z" w:initials="KC">
    <w:p w14:paraId="5C4EA4EB" w14:textId="77777777" w:rsidR="005326F8" w:rsidRDefault="005326F8">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5326F8" w:rsidRDefault="005326F8">
      <w:pPr>
        <w:pStyle w:val="CommentText"/>
      </w:pPr>
    </w:p>
    <w:p w14:paraId="53892CF2" w14:textId="77777777" w:rsidR="005326F8" w:rsidRDefault="005326F8">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5326F8" w:rsidRDefault="005326F8">
      <w:pPr>
        <w:pStyle w:val="CommentText"/>
      </w:pPr>
    </w:p>
    <w:p w14:paraId="3C0FB237" w14:textId="77777777" w:rsidR="005326F8" w:rsidRDefault="005326F8">
      <w:pPr>
        <w:pStyle w:val="CommentText"/>
      </w:pPr>
      <w:r>
        <w:t>I am sure that there is a rationale choice of these panels and the order in which they are arranged but it is not obvious to me what it is. Can you explain that in the text?</w:t>
      </w:r>
    </w:p>
    <w:p w14:paraId="273FF104" w14:textId="77777777" w:rsidR="005326F8" w:rsidRDefault="005326F8">
      <w:pPr>
        <w:pStyle w:val="CommentText"/>
      </w:pPr>
    </w:p>
    <w:p w14:paraId="33A10FA5" w14:textId="77777777" w:rsidR="005326F8" w:rsidRDefault="005326F8">
      <w:pPr>
        <w:pStyle w:val="CommentText"/>
      </w:pPr>
      <w:r>
        <w:t>I think the convention is to write mmHg, not mm Hg.</w:t>
      </w:r>
    </w:p>
    <w:p w14:paraId="0B17D1BE" w14:textId="77777777" w:rsidR="005326F8" w:rsidRDefault="005326F8">
      <w:pPr>
        <w:pStyle w:val="CommentText"/>
      </w:pPr>
    </w:p>
    <w:p w14:paraId="61FEEC4D" w14:textId="3DBBF2B3" w:rsidR="005326F8" w:rsidRDefault="005326F8">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5326F8" w:rsidRDefault="005326F8">
      <w:pPr>
        <w:pStyle w:val="CommentText"/>
      </w:pPr>
    </w:p>
    <w:p w14:paraId="0A655780" w14:textId="24156591" w:rsidR="005326F8" w:rsidRDefault="005326F8">
      <w:pPr>
        <w:pStyle w:val="CommentText"/>
      </w:pPr>
      <w:r>
        <w:t>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e.g 800 to 1200 because the reference for that variable is the slack length of the cell (!= 0)</w:t>
      </w:r>
    </w:p>
    <w:p w14:paraId="591E1C3E" w14:textId="77777777" w:rsidR="005326F8" w:rsidRDefault="005326F8">
      <w:pPr>
        <w:pStyle w:val="CommentText"/>
      </w:pPr>
    </w:p>
    <w:p w14:paraId="4D9B6502" w14:textId="2AB77D92" w:rsidR="005326F8" w:rsidRPr="00772EE9" w:rsidRDefault="005326F8">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5326F8" w:rsidRPr="00772EE9" w:rsidRDefault="005326F8">
      <w:pPr>
        <w:pStyle w:val="CommentText"/>
      </w:pPr>
    </w:p>
    <w:p w14:paraId="059A9A66" w14:textId="1708F0E1" w:rsidR="005326F8" w:rsidRPr="00031B72" w:rsidRDefault="005326F8">
      <w:pPr>
        <w:pStyle w:val="CommentText"/>
      </w:pPr>
      <w:r w:rsidRPr="00772EE9">
        <w:t xml:space="preserve">The </w:t>
      </w:r>
      <w:r>
        <w:t>increase in peak ATPase confused me for a long time – see comments on Discussion – so I suspect it needs to be addressed here. I would show the ATPase signals on a enlarged time-scale in a new figure and put that here as opposed to trying to fit it in Results.</w:t>
      </w:r>
    </w:p>
  </w:comment>
  <w:comment w:id="1964" w:author="Kenneth Campbell" w:date="2021-11-02T23:06:00Z" w:initials="KC">
    <w:p w14:paraId="10141A41" w14:textId="12438853" w:rsidR="005326F8" w:rsidRDefault="005326F8">
      <w:pPr>
        <w:pStyle w:val="CommentText"/>
      </w:pPr>
      <w:r>
        <w:rPr>
          <w:rStyle w:val="CommentReference"/>
        </w:rPr>
        <w:annotationRef/>
      </w:r>
      <w:r>
        <w:t>There’s a lot to talk about when you show the first growth simulation. Some questions that I think are critical and that may not have been addressed in this draft (I haven’t read the whole thing yet) are:</w:t>
      </w:r>
    </w:p>
    <w:p w14:paraId="78CA43D1" w14:textId="77777777" w:rsidR="005326F8" w:rsidRDefault="005326F8" w:rsidP="00B70F71">
      <w:pPr>
        <w:pStyle w:val="CommentText"/>
      </w:pPr>
    </w:p>
    <w:p w14:paraId="7790DC9B" w14:textId="7B977347" w:rsidR="005326F8" w:rsidRDefault="005326F8" w:rsidP="00B70F71">
      <w:pPr>
        <w:pStyle w:val="CommentText"/>
        <w:numPr>
          <w:ilvl w:val="0"/>
          <w:numId w:val="29"/>
        </w:numPr>
      </w:pPr>
      <w:r>
        <w:t>What influence does the baroreflex have? We need to have run simulations of all the valve conditions with and without the baroreflex.</w:t>
      </w:r>
      <w:r>
        <w:br/>
      </w:r>
    </w:p>
    <w:p w14:paraId="1C15BAB0" w14:textId="54284EBA" w:rsidR="005326F8" w:rsidRDefault="005326F8" w:rsidP="00B70F71">
      <w:pPr>
        <w:pStyle w:val="CommentText"/>
        <w:numPr>
          <w:ilvl w:val="0"/>
          <w:numId w:val="29"/>
        </w:numPr>
      </w:pPr>
      <w:r>
        <w:t xml:space="preserve"> What influence do the rate constants for growth have? I think you need to show simulations with different combinations of growth constants to see the effect</w:t>
      </w:r>
      <w:r>
        <w:br/>
      </w:r>
    </w:p>
    <w:p w14:paraId="7D03FC28" w14:textId="1B3625A0" w:rsidR="005326F8" w:rsidRDefault="005326F8" w:rsidP="00B70F71">
      <w:pPr>
        <w:pStyle w:val="CommentText"/>
        <w:numPr>
          <w:ilvl w:val="0"/>
          <w:numId w:val="29"/>
        </w:numPr>
      </w:pPr>
      <w:r>
        <w:t xml:space="preserve"> What about the accelerated time constants? This fact is critical because real hearts do not grow in seconds and has already caused confusion when we have tried to present this work to other groups. It needs to be considered and explained, probably in the methods, again in the results, and finally in the discussion.</w:t>
      </w:r>
      <w:r>
        <w:br/>
      </w:r>
    </w:p>
    <w:p w14:paraId="0A737AF5" w14:textId="24EE0515" w:rsidR="005326F8" w:rsidRDefault="005326F8" w:rsidP="00B70F71">
      <w:pPr>
        <w:pStyle w:val="CommentText"/>
        <w:numPr>
          <w:ilvl w:val="0"/>
          <w:numId w:val="29"/>
        </w:numPr>
      </w:pPr>
      <w:r>
        <w:t xml:space="preserve"> How does the speed at which the perturbation is applied influence the results? For example, what happens if you apply the change as a step.</w:t>
      </w:r>
      <w:r>
        <w:br/>
      </w:r>
    </w:p>
    <w:p w14:paraId="2CE1B0AE" w14:textId="77777777" w:rsidR="005326F8" w:rsidRDefault="005326F8" w:rsidP="00B70F71">
      <w:pPr>
        <w:pStyle w:val="CommentText"/>
      </w:pPr>
      <w:r>
        <w:t>I think a detailed consideration of all of the above points is essential before this paper can be submitted Perhaps not everything need to make it into the manuscript but I want to see the plots and summaries of the effects.</w:t>
      </w:r>
    </w:p>
    <w:p w14:paraId="66A83A58" w14:textId="77777777" w:rsidR="005326F8" w:rsidRDefault="005326F8" w:rsidP="00B70F71">
      <w:pPr>
        <w:pStyle w:val="CommentText"/>
      </w:pPr>
    </w:p>
    <w:p w14:paraId="371CFD81" w14:textId="15D63275" w:rsidR="005326F8" w:rsidRDefault="005326F8" w:rsidP="00B70F71">
      <w:pPr>
        <w:pStyle w:val="CommentText"/>
      </w:pPr>
      <w:r>
        <w:t>In many cases, it may be helpful to put simulations demonstrating these effects in the supplementary data and comment on them in the discussion.</w:t>
      </w:r>
    </w:p>
  </w:comment>
  <w:comment w:id="1994" w:author="Kenneth Campbell" w:date="2021-11-02T23:31:00Z" w:initials="KC">
    <w:p w14:paraId="44C830B9" w14:textId="77777777" w:rsidR="005326F8" w:rsidRDefault="005326F8" w:rsidP="00406492">
      <w:pPr>
        <w:pStyle w:val="CommentText"/>
      </w:pPr>
      <w:r>
        <w:rPr>
          <w:rStyle w:val="CommentReference"/>
        </w:rPr>
        <w:annotationRef/>
      </w:r>
      <w:r>
        <w:t>I like the conductance idea here.</w:t>
      </w:r>
    </w:p>
  </w:comment>
  <w:comment w:id="2038" w:author="Kenneth Campbell" w:date="2021-11-02T23:33:00Z" w:initials="KC">
    <w:p w14:paraId="62EBC009" w14:textId="77777777" w:rsidR="005326F8" w:rsidRDefault="005326F8"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2039" w:author="Sharifi, Hossein" w:date="2021-11-18T09:24:00Z" w:initials="SH">
    <w:p w14:paraId="29F13F0B" w14:textId="1AA9AEE1" w:rsidR="005326F8" w:rsidRDefault="005326F8">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2063" w:author="Wenk, Jonathan F." w:date="2021-12-16T11:05:00Z" w:initials="WJF">
    <w:p w14:paraId="1321DF89" w14:textId="5E815803" w:rsidR="005326F8" w:rsidRDefault="005326F8">
      <w:pPr>
        <w:pStyle w:val="CommentText"/>
      </w:pPr>
      <w:r>
        <w:rPr>
          <w:rStyle w:val="CommentReference"/>
        </w:rPr>
        <w:annotationRef/>
      </w:r>
      <w:r>
        <w:t>I don’t know if it is worth mentioning that the parameters that are controlled by the baroreflex seemed to return to normal levels during growth. This is different than the stenotic case where they remained elevated after growth reached steady state.</w:t>
      </w:r>
    </w:p>
  </w:comment>
  <w:comment w:id="2044" w:author="Wenk, Jonathan F." w:date="2021-12-16T10:50:00Z" w:initials="WJF">
    <w:p w14:paraId="588AD842" w14:textId="03A71070" w:rsidR="005326F8" w:rsidRDefault="005326F8">
      <w:pPr>
        <w:pStyle w:val="CommentText"/>
      </w:pPr>
      <w:r>
        <w:rPr>
          <w:rStyle w:val="CommentReference"/>
        </w:rPr>
        <w:annotationRef/>
      </w:r>
      <w:r>
        <w:t xml:space="preserve">Again, you can’t have single sentence paragraphs. </w:t>
      </w:r>
    </w:p>
  </w:comment>
  <w:comment w:id="2086" w:author="Kenneth Campbell" w:date="2021-11-02T23:31:00Z" w:initials="KC">
    <w:p w14:paraId="4DE81F23" w14:textId="77777777" w:rsidR="005326F8" w:rsidRDefault="005326F8" w:rsidP="00C849C9">
      <w:pPr>
        <w:pStyle w:val="CommentText"/>
      </w:pPr>
      <w:r>
        <w:rPr>
          <w:rStyle w:val="CommentReference"/>
        </w:rPr>
        <w:annotationRef/>
      </w:r>
      <w:r>
        <w:t>I like the conductance idea here.</w:t>
      </w:r>
    </w:p>
  </w:comment>
  <w:comment w:id="2087" w:author="Kenneth Campbell" w:date="2021-11-02T23:31:00Z" w:initials="KC">
    <w:p w14:paraId="5CFF4DD7" w14:textId="77777777" w:rsidR="005326F8" w:rsidRDefault="005326F8" w:rsidP="00C849C9">
      <w:pPr>
        <w:pStyle w:val="CommentText"/>
      </w:pPr>
      <w:r>
        <w:rPr>
          <w:rStyle w:val="CommentReference"/>
        </w:rPr>
        <w:annotationRef/>
      </w:r>
      <w:r>
        <w:t>These need units as before.</w:t>
      </w:r>
    </w:p>
  </w:comment>
  <w:comment w:id="2090" w:author="Kenneth Campbell" w:date="2021-11-02T23:33:00Z" w:initials="KC">
    <w:p w14:paraId="495A1FED" w14:textId="77777777" w:rsidR="005326F8" w:rsidRDefault="005326F8" w:rsidP="00C849C9">
      <w:pPr>
        <w:pStyle w:val="CommentText"/>
      </w:pPr>
      <w:r>
        <w:rPr>
          <w:rStyle w:val="CommentReference"/>
        </w:rPr>
        <w:annotationRef/>
      </w:r>
      <w:r>
        <w:t>As before, I don’t find these numbers compelling because they are not dependent on the other changes. What value do you get from writing them down here?</w:t>
      </w:r>
    </w:p>
  </w:comment>
  <w:comment w:id="2127" w:author="Kenneth Campbell" w:date="2021-11-02T23:36:00Z" w:initials="KC">
    <w:p w14:paraId="21879360" w14:textId="77777777" w:rsidR="005326F8" w:rsidRDefault="005326F8" w:rsidP="00C849C9">
      <w:pPr>
        <w:pStyle w:val="CommentText"/>
      </w:pPr>
      <w:r>
        <w:rPr>
          <w:rStyle w:val="CommentReference"/>
        </w:rPr>
        <w:annotationRef/>
      </w:r>
      <w:r>
        <w:t>Same comments as for other figures.</w:t>
      </w:r>
    </w:p>
  </w:comment>
  <w:comment w:id="2132" w:author="Kenneth Campbell" w:date="2021-11-02T22:57:00Z" w:initials="KC">
    <w:p w14:paraId="67DFA516" w14:textId="1B485087" w:rsidR="005326F8" w:rsidRDefault="005326F8">
      <w:pPr>
        <w:pStyle w:val="CommentText"/>
      </w:pPr>
      <w:r>
        <w:rPr>
          <w:rStyle w:val="CommentReference"/>
        </w:rPr>
        <w:annotationRef/>
      </w:r>
      <w:r>
        <w:t>As before, I don’t think it’s wise to talk about volume overloading here. Stick to what you are sure about which is mitral regurigation, or perhaps even better, mitral insufficiency. That is the perturbation you made and it is the best and most precise way to describe it. The volume overloading aspect can be handled in the discussion.</w:t>
      </w:r>
    </w:p>
  </w:comment>
  <w:comment w:id="2167" w:author="Kenneth Campbell" w:date="2021-11-02T23:00:00Z" w:initials="KC">
    <w:p w14:paraId="45FC52BB" w14:textId="77777777" w:rsidR="005326F8" w:rsidRDefault="005326F8" w:rsidP="00F75499">
      <w:pPr>
        <w:pStyle w:val="CommentText"/>
      </w:pPr>
      <w:r>
        <w:rPr>
          <w:rStyle w:val="CommentReference"/>
        </w:rPr>
        <w:annotationRef/>
      </w:r>
      <w:r>
        <w:t>This needs units.</w:t>
      </w:r>
    </w:p>
  </w:comment>
  <w:comment w:id="2245" w:author="Kenneth Campbell" w:date="2021-11-02T23:02:00Z" w:initials="KC">
    <w:p w14:paraId="672B863C" w14:textId="77777777" w:rsidR="005326F8" w:rsidRDefault="005326F8"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2246" w:author="Sharifi, Hossein" w:date="2021-11-08T13:37:00Z" w:initials="SH">
    <w:p w14:paraId="0BC98FE8" w14:textId="1204E64D" w:rsidR="005326F8" w:rsidRDefault="005326F8" w:rsidP="00974CC1">
      <w:pPr>
        <w:pStyle w:val="CommentText"/>
      </w:pPr>
      <w:r>
        <w:rPr>
          <w:rStyle w:val="CommentReference"/>
        </w:rPr>
        <w:annotationRef/>
      </w:r>
      <w:r>
        <w:t xml:space="preserve">I think these numbers are useful to be presented because they can quantitatively compare the changes in different components of  LV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2311" w:author="Wenk, Jonathan F." w:date="2021-12-16T10:31:00Z" w:initials="WJF">
    <w:p w14:paraId="5421ECD1" w14:textId="77777777" w:rsidR="005326F8" w:rsidRDefault="005326F8" w:rsidP="00FF44C9">
      <w:pPr>
        <w:pStyle w:val="CommentText"/>
      </w:pPr>
      <w:r>
        <w:rPr>
          <w:rStyle w:val="CommentReference"/>
        </w:rPr>
        <w:annotationRef/>
      </w:r>
      <w:r>
        <w:t>This actually decreases</w:t>
      </w:r>
    </w:p>
  </w:comment>
  <w:comment w:id="2312" w:author="Wenk, Jonathan F." w:date="2021-12-16T10:31:00Z" w:initials="WJF">
    <w:p w14:paraId="3486E811" w14:textId="77777777" w:rsidR="005326F8" w:rsidRDefault="005326F8" w:rsidP="00FF44C9">
      <w:pPr>
        <w:pStyle w:val="CommentText"/>
      </w:pPr>
      <w:r>
        <w:rPr>
          <w:rStyle w:val="CommentReference"/>
        </w:rPr>
        <w:annotationRef/>
      </w:r>
      <w:r>
        <w:t>This actually decreases</w:t>
      </w:r>
    </w:p>
  </w:comment>
  <w:comment w:id="2317" w:author="Kenneth Campbell" w:date="2021-11-02T22:59:00Z" w:initials="KC">
    <w:p w14:paraId="23934A1C" w14:textId="31136769" w:rsidR="005326F8" w:rsidRDefault="005326F8">
      <w:pPr>
        <w:pStyle w:val="CommentText"/>
      </w:pPr>
      <w:r>
        <w:rPr>
          <w:rStyle w:val="CommentReference"/>
        </w:rPr>
        <w:annotationRef/>
      </w:r>
      <w:r>
        <w:t>In short, I think it best to replace all text in quotes with a more precise definition.</w:t>
      </w:r>
    </w:p>
  </w:comment>
  <w:comment w:id="2320" w:author="Kenneth Campbell" w:date="2021-11-02T23:00:00Z" w:initials="KC">
    <w:p w14:paraId="63F777B2" w14:textId="74F6E7C0" w:rsidR="005326F8" w:rsidRDefault="005326F8">
      <w:pPr>
        <w:pStyle w:val="CommentText"/>
      </w:pPr>
      <w:r>
        <w:rPr>
          <w:rStyle w:val="CommentReference"/>
        </w:rPr>
        <w:annotationRef/>
      </w:r>
      <w:r>
        <w:t>This needs units.</w:t>
      </w:r>
    </w:p>
  </w:comment>
  <w:comment w:id="2327" w:author="Kenneth Campbell" w:date="2021-11-02T23:02:00Z" w:initials="KC">
    <w:p w14:paraId="23814236" w14:textId="1956B5D8" w:rsidR="005326F8" w:rsidRDefault="005326F8">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2328" w:author="Sharifi, Hossein" w:date="2021-11-08T13:37:00Z" w:initials="SH">
    <w:p w14:paraId="4137DAAF" w14:textId="735E8BF7" w:rsidR="005326F8" w:rsidRDefault="005326F8">
      <w:pPr>
        <w:pStyle w:val="CommentText"/>
      </w:pPr>
      <w:r>
        <w:rPr>
          <w:rStyle w:val="CommentReference"/>
        </w:rPr>
        <w:annotationRef/>
      </w:r>
      <w:r>
        <w:t xml:space="preserve">These numbers show that the LV cavity grows more than wall thickness and thus represents eccentric growth.  </w:t>
      </w:r>
    </w:p>
  </w:comment>
  <w:comment w:id="2333" w:author="Kenneth Campbell" w:date="2021-11-02T23:04:00Z" w:initials="KC">
    <w:p w14:paraId="37B6B3F0" w14:textId="76B153DE" w:rsidR="005326F8" w:rsidRDefault="005326F8">
      <w:pPr>
        <w:pStyle w:val="CommentText"/>
      </w:pPr>
      <w:r>
        <w:rPr>
          <w:rStyle w:val="CommentReference"/>
        </w:rPr>
        <w:annotationRef/>
      </w:r>
      <w:r>
        <w:t>You’ve added a value judgement here by saying “correctly” captures, but you don’t have a comparison. So how do we know this is correct? I think this should be deleted.</w:t>
      </w:r>
    </w:p>
  </w:comment>
  <w:comment w:id="2335" w:author="Kenneth Campbell" w:date="2021-11-02T23:05:00Z" w:initials="KC">
    <w:p w14:paraId="7EFBE70E" w14:textId="3E3045F3" w:rsidR="005326F8" w:rsidRDefault="005326F8">
      <w:pPr>
        <w:pStyle w:val="CommentText"/>
      </w:pPr>
      <w:r>
        <w:rPr>
          <w:rStyle w:val="CommentReference"/>
        </w:rPr>
        <w:annotationRef/>
      </w:r>
      <w:r>
        <w:t>A reminder that this is imprecise.</w:t>
      </w:r>
    </w:p>
  </w:comment>
  <w:comment w:id="2334" w:author="Kenneth Campbell" w:date="2021-11-02T23:05:00Z" w:initials="KC">
    <w:p w14:paraId="41FC5E0D" w14:textId="7E381B9A" w:rsidR="005326F8" w:rsidRDefault="005326F8">
      <w:pPr>
        <w:pStyle w:val="CommentText"/>
      </w:pPr>
      <w:r>
        <w:rPr>
          <w:rStyle w:val="CommentReference"/>
        </w:rPr>
        <w:annotationRef/>
      </w:r>
      <w:r>
        <w:t>But that is not a result. It’s a consequence of having a reflex control algorithm. What does this sentence add?</w:t>
      </w:r>
    </w:p>
  </w:comment>
  <w:comment w:id="2360" w:author="Wenk, Jonathan F." w:date="2021-12-16T14:05:00Z" w:initials="WJF">
    <w:p w14:paraId="0E6576A7" w14:textId="0618A2FD" w:rsidR="005326F8" w:rsidRDefault="005326F8">
      <w:pPr>
        <w:pStyle w:val="CommentText"/>
      </w:pPr>
      <w:r>
        <w:rPr>
          <w:rStyle w:val="CommentReference"/>
        </w:rPr>
        <w:annotationRef/>
      </w:r>
      <w:r>
        <w:t>You call it half sarcomere passive stress in the supplement figures, but it is called intracellular passive stress in the main text figures.</w:t>
      </w:r>
    </w:p>
  </w:comment>
  <w:comment w:id="2416" w:author="Kenneth Campbell" w:date="2021-11-02T23:25:00Z" w:initials="KC">
    <w:p w14:paraId="194708E1" w14:textId="2F6B1332" w:rsidR="005326F8" w:rsidRDefault="005326F8">
      <w:pPr>
        <w:pStyle w:val="CommentText"/>
      </w:pPr>
      <w:r>
        <w:rPr>
          <w:rStyle w:val="CommentReference"/>
        </w:rPr>
        <w:annotationRef/>
      </w:r>
      <w:r>
        <w:t>You’ve already said that in Fig 2 legend. Can you put it in the methods as was done for the baroreflex paper? All of the same considerations for Fig 2 apply to this figure.</w:t>
      </w:r>
    </w:p>
  </w:comment>
  <w:comment w:id="2542" w:author="Kenneth Campbell" w:date="2021-11-02T23:36:00Z" w:initials="KC">
    <w:p w14:paraId="64884269" w14:textId="252DADB1" w:rsidR="005326F8" w:rsidRDefault="005326F8">
      <w:pPr>
        <w:pStyle w:val="CommentText"/>
      </w:pPr>
      <w:r>
        <w:rPr>
          <w:rStyle w:val="CommentReference"/>
        </w:rPr>
        <w:annotationRef/>
      </w:r>
      <w:r>
        <w:t>I think that’s a stretch and should be deleted. It’s hard to describe a single ventricle as healthy.</w:t>
      </w:r>
    </w:p>
  </w:comment>
  <w:comment w:id="2570" w:author="Wenk, Jonathan F." w:date="2021-12-16T15:09:00Z" w:initials="WJF">
    <w:p w14:paraId="63B82F23" w14:textId="3CE9F76F" w:rsidR="005326F8" w:rsidRDefault="005326F8">
      <w:pPr>
        <w:pStyle w:val="CommentText"/>
      </w:pPr>
      <w:r>
        <w:rPr>
          <w:rStyle w:val="CommentReference"/>
        </w:rPr>
        <w:annotationRef/>
      </w:r>
      <w:r>
        <w:t>We may need to say something in the limitations about the fact that our PV loop doesn’t really capture changes in isovolumic contraction.</w:t>
      </w:r>
    </w:p>
  </w:comment>
  <w:comment w:id="2543" w:author="Kenneth Campbell" w:date="2021-11-02T23:37:00Z" w:initials="KC">
    <w:p w14:paraId="32A3155B" w14:textId="16C4D5C8" w:rsidR="005326F8" w:rsidRDefault="005326F8">
      <w:pPr>
        <w:pStyle w:val="CommentText"/>
      </w:pPr>
      <w:r>
        <w:rPr>
          <w:rStyle w:val="CommentReference"/>
        </w:rPr>
        <w:annotationRef/>
      </w:r>
      <w:r>
        <w:t>This is confusing to me. You used a lot of space in the Methods explaining that you were going to apply different magnitudes of perturbation and now you are only describing the result of one intervention.</w:t>
      </w:r>
    </w:p>
  </w:comment>
  <w:comment w:id="2544" w:author="Sharifi, Hossein" w:date="2021-11-12T12:56:00Z" w:initials="SH">
    <w:p w14:paraId="32CB723E" w14:textId="73BDB41B" w:rsidR="005326F8" w:rsidRDefault="005326F8">
      <w:pPr>
        <w:pStyle w:val="CommentText"/>
      </w:pPr>
      <w:r>
        <w:rPr>
          <w:rStyle w:val="CommentReference"/>
        </w:rPr>
        <w:annotationRef/>
      </w:r>
      <w:r>
        <w:t xml:space="preserve">This section and Fig5 is entirely changed now. </w:t>
      </w:r>
    </w:p>
  </w:comment>
  <w:comment w:id="2588" w:author="Kenneth Campbell" w:date="2021-11-02T23:42:00Z" w:initials="KC">
    <w:p w14:paraId="42D198C2" w14:textId="1952E53B" w:rsidR="005326F8" w:rsidRDefault="005326F8">
      <w:pPr>
        <w:pStyle w:val="CommentText"/>
      </w:pPr>
      <w:r>
        <w:rPr>
          <w:rStyle w:val="CommentReference"/>
        </w:rPr>
        <w:annotationRef/>
      </w:r>
      <w:r>
        <w:t>I’m a little surprised that these plots are showing different passive filling relationships. Is this a consequence of Laplace’s law for a given constitutive equation? Can you confirm that analytically for us as a check of the underlying model. I don’t think that this needs to go in the paper but I would like to know it’s correct before we submit.</w:t>
      </w:r>
    </w:p>
  </w:comment>
  <w:comment w:id="2589" w:author="Sharifi, Hossein" w:date="2021-11-13T13:06:00Z" w:initials="SH">
    <w:p w14:paraId="7CB12558" w14:textId="77777777" w:rsidR="005326F8" w:rsidRDefault="005326F8">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5326F8" w:rsidRDefault="005326F8">
      <w:pPr>
        <w:pStyle w:val="CommentText"/>
      </w:pPr>
      <w:r>
        <w:t xml:space="preserve">Due to growth reflex control of passive stress, averaged passive wall stress is remained unchanged for all valve cases. However, wall thickness (t_w) and internal radius (r_i) have been changed. </w:t>
      </w:r>
      <w:r>
        <w:br/>
        <w:t>In aortic stenosis case, increased t_w and decreased r_i lead to higher pressure and thus increase the slope of EDPVR.</w:t>
      </w:r>
    </w:p>
    <w:p w14:paraId="738D7BAB" w14:textId="25C050E5" w:rsidR="005326F8" w:rsidRDefault="005326F8">
      <w:pPr>
        <w:pStyle w:val="CommentText"/>
      </w:pPr>
      <w:r>
        <w:t xml:space="preserve"> </w:t>
      </w:r>
      <w:r>
        <w:br/>
        <w:t xml:space="preserve">In aortic regurgitation case, the amount of increase in r_i is more than t_w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less stiffer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https://www.cvphysiology.com/Cardiac Function/CF024 - :~:text=When the LVP falls below,the ventricle begins to fill.&amp;text=Ventricular filling occurs along the,the reciprocal of ventricular compliance.</w:t>
        </w:r>
      </w:hyperlink>
    </w:p>
  </w:comment>
  <w:comment w:id="2590" w:author="Kenneth Campbell" w:date="2021-11-02T23:45:00Z" w:initials="KC">
    <w:p w14:paraId="07975D22" w14:textId="25286CE3" w:rsidR="005326F8" w:rsidRDefault="005326F8">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 ? It looks very close to vertical. Can you check this please? I wonder if it is a bug in the core model?</w:t>
      </w:r>
      <w:r>
        <w:br/>
      </w:r>
      <w:r>
        <w:br/>
        <w:t>Here is what it looks like in CircAdapt.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2591" w:author="Sharifi, Hossein" w:date="2021-12-07T12:16:00Z" w:initials="SH">
    <w:p w14:paraId="43CE829F" w14:textId="631BDF55" w:rsidR="005326F8" w:rsidRDefault="005326F8">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t xml:space="preserve">Regardin the CircAdapt figure that you copied here,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2600" w:author="Kenneth Campbell" w:date="2021-11-02T23:41:00Z" w:initials="KC">
    <w:p w14:paraId="023B72EB" w14:textId="4C89F6D7" w:rsidR="005326F8" w:rsidRDefault="005326F8">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2601" w:author="Sharifi, Hossein" w:date="2021-11-12T13:24:00Z" w:initials="SH">
    <w:p w14:paraId="103D493C" w14:textId="0D41E78F" w:rsidR="005326F8" w:rsidRDefault="005326F8">
      <w:pPr>
        <w:pStyle w:val="CommentText"/>
      </w:pPr>
      <w:r>
        <w:rPr>
          <w:rStyle w:val="CommentReference"/>
        </w:rPr>
        <w:annotationRef/>
      </w:r>
      <w:r>
        <w:t>Adopted</w:t>
      </w:r>
    </w:p>
  </w:comment>
  <w:comment w:id="2606" w:author="Kenneth Campbell" w:date="2021-11-03T00:03:00Z" w:initials="KC">
    <w:p w14:paraId="207A36CF" w14:textId="77777777" w:rsidR="005326F8" w:rsidRDefault="005326F8">
      <w:pPr>
        <w:pStyle w:val="CommentText"/>
      </w:pPr>
      <w:r>
        <w:rPr>
          <w:rStyle w:val="CommentReference"/>
        </w:rPr>
        <w:annotationRef/>
      </w:r>
      <w:r>
        <w:t>Would it not be better to separate Pressure and units on different lines in the y axis label. This would reduce the width of the figure.</w:t>
      </w:r>
    </w:p>
    <w:p w14:paraId="1DECE84B" w14:textId="77777777" w:rsidR="005326F8" w:rsidRDefault="005326F8">
      <w:pPr>
        <w:pStyle w:val="CommentText"/>
      </w:pPr>
    </w:p>
    <w:p w14:paraId="40EBA3C0" w14:textId="352703EF" w:rsidR="005326F8" w:rsidRDefault="005326F8">
      <w:pPr>
        <w:pStyle w:val="CommentText"/>
      </w:pPr>
      <w:r>
        <w:t>Similarly, you could save space by moving the legend inside the axis limits. At the moment, it is a very poor use of the space that you have available for the figure.</w:t>
      </w:r>
    </w:p>
  </w:comment>
  <w:comment w:id="2607" w:author="Sharifi, Hossein" w:date="2021-11-12T13:11:00Z" w:initials="SH">
    <w:p w14:paraId="5CDDA40D" w14:textId="24F028E2" w:rsidR="005326F8" w:rsidRDefault="005326F8">
      <w:pPr>
        <w:pStyle w:val="CommentText"/>
      </w:pPr>
      <w:r>
        <w:rPr>
          <w:rStyle w:val="CommentReference"/>
        </w:rPr>
        <w:annotationRef/>
      </w:r>
      <w:r>
        <w:t>Adapted</w:t>
      </w:r>
    </w:p>
  </w:comment>
  <w:comment w:id="2685" w:author="Kenneth Campbell" w:date="2021-11-02T23:50:00Z" w:initials="KC">
    <w:p w14:paraId="585498E0" w14:textId="25D802F7" w:rsidR="005326F8" w:rsidRDefault="005326F8">
      <w:pPr>
        <w:pStyle w:val="CommentText"/>
      </w:pPr>
      <w:r>
        <w:rPr>
          <w:rStyle w:val="CommentReference"/>
        </w:rPr>
        <w:annotationRef/>
      </w:r>
      <w:r>
        <w:t>I think you should scale these panels so that all the y axes are the same. To me, this is an obvious way of improving clarity. At present, it looks sloppy and suggestions a lack of attention to detail. That is not the impression we want to give the reviewers and the readers.</w:t>
      </w:r>
    </w:p>
  </w:comment>
  <w:comment w:id="2716" w:author="Kenneth Campbell" w:date="2021-11-03T00:03:00Z" w:initials="KC">
    <w:p w14:paraId="7E0AA99F" w14:textId="77777777" w:rsidR="005326F8" w:rsidRDefault="005326F8">
      <w:pPr>
        <w:pStyle w:val="CommentText"/>
      </w:pPr>
      <w:r>
        <w:rPr>
          <w:rStyle w:val="CommentReference"/>
        </w:rPr>
        <w:annotationRef/>
      </w:r>
      <w:r>
        <w:t>The numbers in the boxes above each panel are not vertically centered.</w:t>
      </w:r>
    </w:p>
    <w:p w14:paraId="0A64AD82" w14:textId="77777777" w:rsidR="005326F8" w:rsidRDefault="005326F8">
      <w:pPr>
        <w:pStyle w:val="CommentText"/>
      </w:pPr>
    </w:p>
    <w:p w14:paraId="359CAC11" w14:textId="1C2F4704" w:rsidR="005326F8" w:rsidRDefault="005326F8">
      <w:pPr>
        <w:pStyle w:val="CommentText"/>
      </w:pPr>
      <w:r>
        <w:t>Looking back, I see that this is a problem for all the other figures with similar boxes. Can you fix these too?</w:t>
      </w:r>
    </w:p>
  </w:comment>
  <w:comment w:id="2717" w:author="Sharifi, Hossein" w:date="2021-11-14T18:43:00Z" w:initials="SH">
    <w:p w14:paraId="074E74C8" w14:textId="76CE0EF0" w:rsidR="005326F8" w:rsidRDefault="005326F8">
      <w:pPr>
        <w:pStyle w:val="CommentText"/>
      </w:pPr>
      <w:r>
        <w:rPr>
          <w:rStyle w:val="CommentReference"/>
        </w:rPr>
        <w:annotationRef/>
      </w:r>
      <w:r>
        <w:t>Adapted.</w:t>
      </w:r>
    </w:p>
  </w:comment>
  <w:comment w:id="2918" w:author="Wenk, Jonathan F." w:date="2021-12-17T10:54:00Z" w:initials="WJF">
    <w:p w14:paraId="58E28196" w14:textId="00F730A7" w:rsidR="005326F8" w:rsidRDefault="005326F8">
      <w:pPr>
        <w:pStyle w:val="CommentText"/>
      </w:pPr>
      <w:r>
        <w:rPr>
          <w:rStyle w:val="CommentReference"/>
        </w:rPr>
        <w:annotationRef/>
      </w:r>
      <w:r>
        <w:t>These are the wrong numbers.</w:t>
      </w:r>
    </w:p>
  </w:comment>
  <w:comment w:id="2928" w:author="Wenk, Jonathan F." w:date="2021-12-17T10:45:00Z" w:initials="WJF">
    <w:p w14:paraId="5DFF5B99" w14:textId="7826430F" w:rsidR="005326F8" w:rsidRDefault="005326F8">
      <w:pPr>
        <w:pStyle w:val="CommentText"/>
      </w:pPr>
      <w:r>
        <w:rPr>
          <w:rStyle w:val="CommentReference"/>
        </w:rPr>
        <w:annotationRef/>
      </w:r>
      <w:r>
        <w:t>This statement is a bit confusing. Are you trying to say that when the baroreceptor is turned off, it takes longer for the growth algorithm to reach steady state, and thus the simulations take longer?</w:t>
      </w:r>
    </w:p>
  </w:comment>
  <w:comment w:id="3036" w:author="Wenk, Jonathan F." w:date="2021-12-17T16:01:00Z" w:initials="WJF">
    <w:p w14:paraId="2A89B7C4" w14:textId="20D07688" w:rsidR="005326F8" w:rsidRDefault="005326F8">
      <w:pPr>
        <w:pStyle w:val="CommentText"/>
      </w:pPr>
      <w:r>
        <w:rPr>
          <w:rStyle w:val="CommentReference"/>
        </w:rPr>
        <w:annotationRef/>
      </w:r>
      <w:r>
        <w:t>Do you mean a Student’s t-test?</w:t>
      </w:r>
    </w:p>
  </w:comment>
  <w:comment w:id="3117" w:author="Kenneth Campbell" w:date="2021-11-02T23:53:00Z" w:initials="KC">
    <w:p w14:paraId="10C1ABFE" w14:textId="33F637AB" w:rsidR="005326F8" w:rsidRDefault="005326F8">
      <w:pPr>
        <w:pStyle w:val="CommentText"/>
      </w:pPr>
      <w:r>
        <w:rPr>
          <w:rStyle w:val="CommentReference"/>
        </w:rPr>
        <w:annotationRef/>
      </w:r>
      <w:r>
        <w:t>What does this mean?</w:t>
      </w:r>
    </w:p>
  </w:comment>
  <w:comment w:id="3122" w:author="Kenneth Campbell" w:date="2021-11-02T23:55:00Z" w:initials="KC">
    <w:p w14:paraId="45A4DFEC" w14:textId="77777777" w:rsidR="005326F8" w:rsidRDefault="005326F8" w:rsidP="00515123">
      <w:pPr>
        <w:pStyle w:val="CommentText"/>
      </w:pPr>
      <w:r>
        <w:rPr>
          <w:rStyle w:val="CommentReference"/>
        </w:rPr>
        <w:annotationRef/>
      </w:r>
      <w:r>
        <w:t>As usual, lots of questions and comments about this figure.</w:t>
      </w:r>
    </w:p>
    <w:p w14:paraId="5D11E791" w14:textId="77777777" w:rsidR="005326F8" w:rsidRDefault="005326F8" w:rsidP="00515123">
      <w:pPr>
        <w:pStyle w:val="CommentText"/>
      </w:pPr>
    </w:p>
    <w:p w14:paraId="64655C4B" w14:textId="77777777" w:rsidR="005326F8" w:rsidRDefault="005326F8"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5326F8" w:rsidRDefault="005326F8" w:rsidP="00515123">
      <w:pPr>
        <w:pStyle w:val="CommentText"/>
      </w:pPr>
    </w:p>
    <w:p w14:paraId="3A983FAE" w14:textId="122D336E" w:rsidR="005326F8" w:rsidRDefault="005326F8" w:rsidP="00515123">
      <w:pPr>
        <w:pStyle w:val="CommentText"/>
      </w:pPr>
      <w:r>
        <w:t>Why did you choose to offset the y-axis values from 0?</w:t>
      </w:r>
    </w:p>
    <w:p w14:paraId="5D7AB1E4" w14:textId="0C19F06F" w:rsidR="005326F8" w:rsidRDefault="005326F8" w:rsidP="00515123">
      <w:pPr>
        <w:pStyle w:val="CommentText"/>
      </w:pPr>
    </w:p>
    <w:p w14:paraId="5A2978B0" w14:textId="2F31AA50" w:rsidR="005326F8" w:rsidRDefault="005326F8" w:rsidP="00515123">
      <w:pPr>
        <w:pStyle w:val="CommentText"/>
      </w:pPr>
      <w:r>
        <w:t>As in a prior figure, I think it would be much better if you scaled all the axes the same.</w:t>
      </w:r>
    </w:p>
    <w:p w14:paraId="4BCDA3A3" w14:textId="77777777" w:rsidR="005326F8" w:rsidRDefault="005326F8" w:rsidP="00515123">
      <w:pPr>
        <w:pStyle w:val="CommentText"/>
      </w:pPr>
    </w:p>
    <w:p w14:paraId="1C49EE08" w14:textId="487234EB" w:rsidR="005326F8" w:rsidRDefault="005326F8" w:rsidP="00515123">
      <w:pPr>
        <w:pStyle w:val="CommentText"/>
      </w:pPr>
      <w:r>
        <w:t>Can you do statistical tests to put a p-value for differences between the simulations and the clinical data</w:t>
      </w:r>
      <w:r>
        <w:rPr>
          <w:noProof/>
        </w:rPr>
        <w:t>?</w:t>
      </w:r>
    </w:p>
    <w:p w14:paraId="64AD38E8" w14:textId="77777777" w:rsidR="005326F8" w:rsidRDefault="005326F8" w:rsidP="00515123">
      <w:pPr>
        <w:pStyle w:val="CommentText"/>
      </w:pPr>
    </w:p>
    <w:p w14:paraId="0DDBDF6E" w14:textId="77777777" w:rsidR="005326F8" w:rsidRDefault="005326F8"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5326F8" w:rsidRDefault="005326F8" w:rsidP="00515123">
      <w:pPr>
        <w:pStyle w:val="CommentText"/>
      </w:pPr>
    </w:p>
    <w:p w14:paraId="0889A80E" w14:textId="77777777" w:rsidR="005326F8" w:rsidRDefault="005326F8" w:rsidP="00515123">
      <w:pPr>
        <w:pStyle w:val="CommentText"/>
      </w:pPr>
      <w:r>
        <w:t>What is the LV end-systolic volume index? It is not defined in the figure.</w:t>
      </w:r>
    </w:p>
    <w:p w14:paraId="551C62A4" w14:textId="77777777" w:rsidR="005326F8" w:rsidRDefault="005326F8" w:rsidP="00515123">
      <w:pPr>
        <w:pStyle w:val="CommentText"/>
      </w:pPr>
    </w:p>
    <w:p w14:paraId="4D96CC5B" w14:textId="3118A948" w:rsidR="005326F8" w:rsidRDefault="005326F8" w:rsidP="00515123">
      <w:pPr>
        <w:pStyle w:val="CommentText"/>
      </w:pPr>
      <w:r>
        <w:t>The x axis label of Subjects is wrong since it also applies to simulation data.</w:t>
      </w:r>
    </w:p>
    <w:p w14:paraId="238DD9D5" w14:textId="77777777" w:rsidR="005326F8" w:rsidRDefault="005326F8" w:rsidP="00515123">
      <w:pPr>
        <w:pStyle w:val="CommentText"/>
      </w:pPr>
    </w:p>
    <w:p w14:paraId="2F69D72B" w14:textId="77777777" w:rsidR="005326F8" w:rsidRDefault="005326F8" w:rsidP="00515123">
      <w:pPr>
        <w:pStyle w:val="CommentText"/>
      </w:pPr>
      <w:r>
        <w:t>There is an extra ) in the y axis label for the second panel in column 3.</w:t>
      </w:r>
    </w:p>
    <w:p w14:paraId="6A23CF58" w14:textId="77777777" w:rsidR="005326F8" w:rsidRDefault="005326F8" w:rsidP="00515123">
      <w:pPr>
        <w:pStyle w:val="CommentText"/>
      </w:pPr>
    </w:p>
    <w:p w14:paraId="1F66E534" w14:textId="29DF7D4D" w:rsidR="005326F8" w:rsidRDefault="005326F8" w:rsidP="00515123">
      <w:pPr>
        <w:pStyle w:val="CommentText"/>
      </w:pPr>
      <w:r>
        <w:t>Did you mean to use a small b for baseline in the legends? I think it would be better as Baseline.</w:t>
      </w:r>
    </w:p>
  </w:comment>
  <w:comment w:id="3123" w:author="Sharifi, Hossein" w:date="2021-12-10T13:17:00Z" w:initials="SH">
    <w:p w14:paraId="5BAEC22A" w14:textId="77777777" w:rsidR="005326F8" w:rsidRDefault="005326F8">
      <w:pPr>
        <w:pStyle w:val="CommentText"/>
      </w:pPr>
      <w:r>
        <w:rPr>
          <w:rStyle w:val="CommentReference"/>
        </w:rPr>
        <w:annotationRef/>
      </w:r>
      <w:r>
        <w:t xml:space="preserve">X labels are now spelled out, but rotated to not overlap with each other. </w:t>
      </w:r>
    </w:p>
    <w:p w14:paraId="7DC2FD36" w14:textId="77777777" w:rsidR="005326F8" w:rsidRDefault="005326F8">
      <w:pPr>
        <w:pStyle w:val="CommentText"/>
      </w:pPr>
    </w:p>
    <w:p w14:paraId="04AB946F" w14:textId="2E59DE56" w:rsidR="005326F8" w:rsidRDefault="005326F8">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20196F6" w14:textId="77777777" w:rsidR="005326F8" w:rsidRDefault="005326F8">
      <w:pPr>
        <w:pStyle w:val="CommentText"/>
      </w:pPr>
      <w:r>
        <w:t xml:space="preserve">That is because I wanted to show both the range and interquartile range of clinical data. Showing them with mean +- SD might not be accurate because each study has different population (n) which needs to be considered. </w:t>
      </w:r>
      <w:r>
        <w:br/>
      </w:r>
      <w:r>
        <w:br/>
        <w:t xml:space="preserve">The goal of figures 8 ad 9 are to show that pymyovent results are following both the trend and magnitude observed in clinical data. </w:t>
      </w:r>
    </w:p>
    <w:p w14:paraId="217F199E" w14:textId="77777777" w:rsidR="005326F8" w:rsidRDefault="005326F8">
      <w:pPr>
        <w:pStyle w:val="CommentText"/>
      </w:pPr>
    </w:p>
    <w:p w14:paraId="3F91C0FA" w14:textId="77777777" w:rsidR="005326F8" w:rsidRDefault="005326F8">
      <w:pPr>
        <w:pStyle w:val="CommentText"/>
      </w:pPr>
      <w:r>
        <w:t>I have scaled the y axis the same for all plots. Also, calculated the p-values using t-test, but honestly not sure it is the appropriate to use it for only 3 data points for simulation results! Might need your feedback on this.</w:t>
      </w:r>
      <w:r>
        <w:br/>
      </w:r>
      <w:r>
        <w:br/>
        <w:t>Regarding the control data, I see what is your point. However, all 8 different papers, that I have complied the data from, have labeled them as “control” group. So I believe they have recruited non-patients for their study.</w:t>
      </w:r>
    </w:p>
    <w:p w14:paraId="3A09A338" w14:textId="77777777" w:rsidR="005326F8" w:rsidRDefault="005326F8">
      <w:pPr>
        <w:pStyle w:val="CommentText"/>
      </w:pPr>
    </w:p>
    <w:p w14:paraId="030E8D29" w14:textId="001DE23F" w:rsidR="005326F8" w:rsidRDefault="005326F8">
      <w:pPr>
        <w:pStyle w:val="CommentText"/>
      </w:pPr>
      <w:r>
        <w:t xml:space="preserve">I have implemented all the remaining points that you brought up on this figure. </w:t>
      </w:r>
      <w:r>
        <w:br/>
      </w:r>
      <w:r>
        <w:br/>
        <w:t>Thanks</w:t>
      </w:r>
    </w:p>
  </w:comment>
  <w:comment w:id="3209" w:author="Wenk, Jonathan F." w:date="2021-12-17T16:26:00Z" w:initials="WJF">
    <w:p w14:paraId="4DB37E85" w14:textId="339880CB" w:rsidR="005326F8" w:rsidRDefault="005326F8">
      <w:pPr>
        <w:pStyle w:val="CommentText"/>
      </w:pPr>
      <w:r>
        <w:rPr>
          <w:rStyle w:val="CommentReference"/>
        </w:rPr>
        <w:annotationRef/>
      </w:r>
      <w:r>
        <w:t>Just give the actual p value since there is only one test that returned back a significant difference.</w:t>
      </w:r>
    </w:p>
  </w:comment>
  <w:comment w:id="3296" w:author="Kenneth Campbell" w:date="2021-11-03T00:06:00Z" w:initials="KC">
    <w:p w14:paraId="494051B3" w14:textId="55E8BE53" w:rsidR="005326F8" w:rsidRDefault="005326F8">
      <w:pPr>
        <w:pStyle w:val="CommentText"/>
      </w:pPr>
      <w:r>
        <w:rPr>
          <w:rStyle w:val="CommentReference"/>
        </w:rPr>
        <w:annotationRef/>
      </w:r>
      <w:r>
        <w:t>This is too similar to the way you opened the preceding paragraph. Needs to be rewritten.</w:t>
      </w:r>
    </w:p>
  </w:comment>
  <w:comment w:id="3300" w:author="Kenneth Campbell" w:date="2021-11-03T00:07:00Z" w:initials="KC">
    <w:p w14:paraId="2B21629D" w14:textId="123AB46A" w:rsidR="005326F8" w:rsidRDefault="005326F8">
      <w:pPr>
        <w:pStyle w:val="CommentText"/>
      </w:pPr>
      <w:r>
        <w:t xml:space="preserve">I don’t </w:t>
      </w:r>
      <w:r>
        <w:rPr>
          <w:noProof/>
        </w:rPr>
        <w:t xml:space="preserve">think </w:t>
      </w:r>
      <w:r>
        <w:t xml:space="preserve">this is accurate </w:t>
      </w:r>
      <w:r>
        <w:rPr>
          <w:noProof/>
        </w:rPr>
        <w:t xml:space="preserve">because </w:t>
      </w:r>
      <w:r>
        <w:t>increased stroke work</w:t>
      </w:r>
      <w:r>
        <w:rPr>
          <w:noProof/>
        </w:rPr>
        <w:t xml:space="preserve"> and thus contractility</w:t>
      </w:r>
      <w:r>
        <w:t>.</w:t>
      </w:r>
      <w:r>
        <w:rPr>
          <w:noProof/>
        </w:rPr>
        <w:t xml:space="preserve"> Note how the baroreflex kicked in to enhance cardiac performance.</w:t>
      </w:r>
      <w:r>
        <w:t xml:space="preserve"> Clearly, it comes down to how you define systolic function. At present, you have not defined that adequately. </w:t>
      </w:r>
    </w:p>
  </w:comment>
  <w:comment w:id="3309" w:author="Kenneth Campbell" w:date="2021-11-03T00:15:00Z" w:initials="KC">
    <w:p w14:paraId="22D0188C" w14:textId="3F1D1BBC" w:rsidR="005326F8" w:rsidRDefault="005326F8">
      <w:pPr>
        <w:pStyle w:val="CommentText"/>
      </w:pPr>
      <w:r>
        <w:rPr>
          <w:rStyle w:val="CommentReference"/>
        </w:rPr>
        <w:annotationRef/>
      </w:r>
      <w:r>
        <w:t>This might be true, but it does not seem as useful as a statistical test showing whether the simulations are different from the literature values.</w:t>
      </w:r>
    </w:p>
  </w:comment>
  <w:comment w:id="3359" w:author="Kenneth Campbell" w:date="2021-11-03T00:16:00Z" w:initials="KC">
    <w:p w14:paraId="119571FD" w14:textId="6012A8B7" w:rsidR="005326F8" w:rsidRDefault="005326F8">
      <w:pPr>
        <w:pStyle w:val="CommentText"/>
      </w:pPr>
      <w:r>
        <w:rPr>
          <w:rStyle w:val="CommentReference"/>
        </w:rPr>
        <w:annotationRef/>
      </w:r>
      <w:r>
        <w:t>But you show thinning too, and similar for eccentric. I think this should be adjusted as I did in the abstract.</w:t>
      </w:r>
    </w:p>
  </w:comment>
  <w:comment w:id="3379" w:author="Sharifi, Hossein" w:date="2021-12-10T13:10:00Z" w:initials="SH">
    <w:p w14:paraId="126CA84E" w14:textId="36B80941" w:rsidR="005326F8" w:rsidRDefault="005326F8">
      <w:pPr>
        <w:pStyle w:val="CommentText"/>
      </w:pPr>
      <w:r>
        <w:rPr>
          <w:rStyle w:val="CommentReference"/>
        </w:rPr>
        <w:annotationRef/>
      </w:r>
      <w:r>
        <w:t xml:space="preserve">I have drafted this section with the help of Austin in cell signaling. I think this version is better than the previous draft.  </w:t>
      </w:r>
    </w:p>
  </w:comment>
  <w:comment w:id="3380" w:author="Wenk, Jonathan F. [3]" w:date="2021-12-18T13:37:00Z" w:initials="J">
    <w:p w14:paraId="7216E9F7" w14:textId="4EB18D89" w:rsidR="005326F8" w:rsidRDefault="005326F8">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w:t>
      </w:r>
    </w:p>
  </w:comment>
  <w:comment w:id="3392" w:author="Wenk, Jonathan F. [4]" w:date="2021-12-18T11:15:00Z" w:initials="J">
    <w:p w14:paraId="367130BD" w14:textId="200E7B09" w:rsidR="005326F8" w:rsidRDefault="005326F8">
      <w:pPr>
        <w:pStyle w:val="CommentText"/>
      </w:pPr>
      <w:r>
        <w:rPr>
          <w:rStyle w:val="CommentReference"/>
        </w:rPr>
        <w:annotationRef/>
      </w:r>
      <w:r>
        <w:t>Does it affect both the magnitude of force generation, as well as the duration?</w:t>
      </w:r>
    </w:p>
  </w:comment>
  <w:comment w:id="3582" w:author="Wenk, Jonathan F. [5]" w:date="2021-12-18T12:11:00Z" w:initials="J">
    <w:p w14:paraId="4FCE9167" w14:textId="6E6D55F5" w:rsidR="005326F8" w:rsidRDefault="005326F8">
      <w:pPr>
        <w:pStyle w:val="CommentText"/>
      </w:pPr>
      <w:r>
        <w:rPr>
          <w:rStyle w:val="CommentReference"/>
        </w:rPr>
        <w:annotationRef/>
      </w:r>
      <w:r>
        <w:t>I am not sure what is being said here. The sentence feels incomplete.</w:t>
      </w:r>
    </w:p>
  </w:comment>
  <w:comment w:id="3768" w:author="Wenk, Jonathan F. [7]" w:date="2021-12-18T13:42:00Z" w:initials="J">
    <w:p w14:paraId="5E09B1ED" w14:textId="6A7E3914" w:rsidR="005326F8" w:rsidRDefault="005326F8">
      <w:pPr>
        <w:pStyle w:val="CommentText"/>
      </w:pPr>
      <w:r>
        <w:rPr>
          <w:rStyle w:val="CommentReference"/>
        </w:rPr>
        <w:annotationRef/>
      </w:r>
      <w:r>
        <w:t>The words length and proximal are misspelled in the in-set box describing the I Band. It should be Variable-length and proximal</w:t>
      </w:r>
    </w:p>
  </w:comment>
  <w:comment w:id="3813" w:author="Kenneth Campbell" w:date="2021-11-03T00:22:00Z" w:initials="KC">
    <w:p w14:paraId="2B9FA6EA" w14:textId="16C64DE0" w:rsidR="005326F8" w:rsidRDefault="005326F8">
      <w:pPr>
        <w:pStyle w:val="CommentText"/>
      </w:pPr>
      <w:r>
        <w:rPr>
          <w:rStyle w:val="CommentReference"/>
        </w:rPr>
        <w:annotationRef/>
      </w:r>
      <w:r>
        <w:t>This is a bad example to give because we have not added the SERCA energy use into the calculation of myocardial ATPase. I have been wondering about doing this but don’t want to slow us down with things that I think are useful but not essential.</w:t>
      </w:r>
    </w:p>
  </w:comment>
  <w:comment w:id="3867" w:author="Kenneth Campbell" w:date="2021-11-03T10:37:00Z" w:initials="KC">
    <w:p w14:paraId="55B9CCBC" w14:textId="44AC8882" w:rsidR="005326F8" w:rsidRDefault="005326F8">
      <w:pPr>
        <w:pStyle w:val="CommentText"/>
      </w:pPr>
      <w:r>
        <w:rPr>
          <w:rStyle w:val="CommentReference"/>
        </w:rPr>
        <w:annotationRef/>
      </w:r>
      <w:r>
        <w:t>This is a new result so it should not be put in Discussion.</w:t>
      </w:r>
    </w:p>
  </w:comment>
  <w:comment w:id="3882" w:author="Kenneth Campbell" w:date="2021-11-03T10:38:00Z" w:initials="KC">
    <w:p w14:paraId="7E726F4F" w14:textId="33148243" w:rsidR="005326F8" w:rsidRDefault="005326F8">
      <w:pPr>
        <w:pStyle w:val="CommentText"/>
      </w:pPr>
      <w:r>
        <w:rPr>
          <w:rStyle w:val="CommentReference"/>
        </w:rPr>
        <w:annotationRef/>
      </w:r>
      <w:r>
        <w:rPr>
          <w:rStyle w:val="CommentReference"/>
        </w:rPr>
        <w:t>Do you think the difference is being driven by the change in N_overlap? I’m not sure that is right. I suspect it is an effect on shortening velocity due to less myosin heads being pulled off by strain.. Could you plot the rate of change of sarcomere length to confirm that? This is an area where you could show traces on a much larger time-scale to emphasize the molecular effects.</w:t>
      </w:r>
    </w:p>
  </w:comment>
  <w:comment w:id="3899" w:author="Kenneth Campbell" w:date="2021-11-03T10:41:00Z" w:initials="KC">
    <w:p w14:paraId="3262EC41" w14:textId="102F326D" w:rsidR="005326F8" w:rsidRDefault="005326F8">
      <w:pPr>
        <w:pStyle w:val="CommentText"/>
      </w:pPr>
      <w:r>
        <w:rPr>
          <w:rStyle w:val="CommentReference"/>
        </w:rPr>
        <w:annotationRef/>
      </w:r>
      <w:r>
        <w:t xml:space="preserve">This is unhelpful. N_bound is M_FG in this simple model. Your text </w:t>
      </w:r>
      <w:r>
        <w:rPr>
          <w:noProof/>
        </w:rPr>
        <w:t xml:space="preserve">seems to give the impression that </w:t>
      </w:r>
      <w:r>
        <w:t xml:space="preserve">M_FG </w:t>
      </w:r>
      <w:r>
        <w:rPr>
          <w:noProof/>
        </w:rPr>
        <w:t xml:space="preserve">varies </w:t>
      </w:r>
      <w:r>
        <w:t xml:space="preserve">as a </w:t>
      </w:r>
      <w:r>
        <w:rPr>
          <w:noProof/>
        </w:rPr>
        <w:t xml:space="preserve">second-level </w:t>
      </w:r>
      <w:r>
        <w:t xml:space="preserve">consequence of </w:t>
      </w:r>
      <w:r>
        <w:rPr>
          <w:noProof/>
        </w:rPr>
        <w:t xml:space="preserve">changes to </w:t>
      </w:r>
      <w:r>
        <w:t xml:space="preserve">N_bound but it is not. </w:t>
      </w:r>
    </w:p>
  </w:comment>
  <w:comment w:id="3911" w:author="Kenneth Campbell" w:date="2021-11-03T10:42:00Z" w:initials="KC">
    <w:p w14:paraId="699953EF" w14:textId="57056A8B" w:rsidR="005326F8" w:rsidRDefault="005326F8">
      <w:pPr>
        <w:pStyle w:val="CommentText"/>
      </w:pPr>
      <w:r>
        <w:rPr>
          <w:rStyle w:val="CommentReference"/>
        </w:rPr>
        <w:annotationRef/>
      </w:r>
      <w:r>
        <w:t>That is incorrect. The rate is the speed at which myosin heads go through the transition and it is defined by a rate constant. J4 is a flux which is different.</w:t>
      </w:r>
    </w:p>
  </w:comment>
  <w:comment w:id="3930" w:author="Kenneth Campbell" w:date="2021-11-03T10:43:00Z" w:initials="KC">
    <w:p w14:paraId="084AF291" w14:textId="1C2141F9" w:rsidR="005326F8" w:rsidRDefault="005326F8">
      <w:pPr>
        <w:pStyle w:val="CommentText"/>
      </w:pPr>
      <w:r>
        <w:rPr>
          <w:rStyle w:val="CommentReference"/>
        </w:rPr>
        <w:annotationRef/>
      </w:r>
      <w:r>
        <w:t>Don’t like this phrasing. It implies that it is temporary.</w:t>
      </w:r>
    </w:p>
  </w:comment>
  <w:comment w:id="3933" w:author="Kenneth Campbell" w:date="2021-11-03T10:44:00Z" w:initials="KC">
    <w:p w14:paraId="36125699" w14:textId="5425CF44" w:rsidR="005326F8" w:rsidRDefault="005326F8">
      <w:pPr>
        <w:pStyle w:val="CommentText"/>
      </w:pPr>
      <w:r>
        <w:rPr>
          <w:rStyle w:val="CommentReference"/>
        </w:rPr>
        <w:annotationRef/>
      </w:r>
      <w:r>
        <w:t>Use one phrase for this rather than two. Come up with a precise definition and stick with it.</w:t>
      </w:r>
    </w:p>
  </w:comment>
  <w:comment w:id="4022" w:author="Kenneth Campbell" w:date="2021-11-03T11:22:00Z" w:initials="KC">
    <w:p w14:paraId="257536BB" w14:textId="77777777" w:rsidR="005326F8" w:rsidRDefault="005326F8">
      <w:pPr>
        <w:pStyle w:val="CommentText"/>
      </w:pPr>
      <w:r>
        <w:rPr>
          <w:rStyle w:val="CommentReference"/>
        </w:rPr>
        <w:annotationRef/>
      </w:r>
      <w:r>
        <w:t>To me, a critical point that is missing is why you chose ATPase and the signaling pathways through which it might induce growth. What are the differences between this and Ca2+ or force-time integral? Which down-steam pathways do you think might be involved? It may be helpful to ask Austin about the pathways if you are not sure yourself.</w:t>
      </w:r>
    </w:p>
    <w:p w14:paraId="5CA74D73" w14:textId="77777777" w:rsidR="005326F8" w:rsidRDefault="005326F8">
      <w:pPr>
        <w:pStyle w:val="CommentText"/>
      </w:pPr>
    </w:p>
    <w:p w14:paraId="592C4B79" w14:textId="3B3E871F" w:rsidR="005326F8" w:rsidRDefault="005326F8">
      <w:pPr>
        <w:pStyle w:val="CommentText"/>
      </w:pPr>
      <w:r>
        <w:t>This is something that is needed if we are going to cross fields.</w:t>
      </w:r>
    </w:p>
  </w:comment>
  <w:comment w:id="3995" w:author="Kenneth Campbell" w:date="2021-11-03T10:59:00Z" w:initials="KC">
    <w:p w14:paraId="505AC50C" w14:textId="77777777" w:rsidR="005326F8" w:rsidRDefault="005326F8">
      <w:pPr>
        <w:pStyle w:val="CommentText"/>
      </w:pPr>
      <w:r>
        <w:rPr>
          <w:rStyle w:val="CommentReference"/>
        </w:rPr>
        <w:annotationRef/>
      </w:r>
      <w:r>
        <w:t>This is excellent and addresses a point I was worried about in the simulation figures – I had written extensively on this and have now gone back and deleted the comments.</w:t>
      </w:r>
    </w:p>
    <w:p w14:paraId="161CAF23" w14:textId="77777777" w:rsidR="005326F8" w:rsidRDefault="005326F8">
      <w:pPr>
        <w:pStyle w:val="CommentText"/>
      </w:pPr>
    </w:p>
    <w:p w14:paraId="11322B08" w14:textId="359543DC" w:rsidR="005326F8" w:rsidRDefault="005326F8">
      <w:pPr>
        <w:pStyle w:val="CommentText"/>
      </w:pPr>
      <w:r>
        <w:t>Nevertheless, there is still work to do. You claim the systolic duration influences the result but you don’t show this. I think it would be very useful to show these traces on enlarged time-scales so we can see the effect ourselves.</w:t>
      </w:r>
    </w:p>
  </w:comment>
  <w:comment w:id="4044" w:author="Kenneth Campbell" w:date="2021-11-03T11:20:00Z" w:initials="KC">
    <w:p w14:paraId="65CA8D1C" w14:textId="77777777" w:rsidR="005326F8" w:rsidRDefault="005326F8">
      <w:pPr>
        <w:pStyle w:val="CommentText"/>
      </w:pPr>
      <w:r>
        <w:rPr>
          <w:rStyle w:val="CommentReference"/>
        </w:rPr>
        <w:annotationRef/>
      </w:r>
      <w:r>
        <w:t>Why did you chose these panels? For example, why did you pick N_overlap? Aren’t the detachment rate and ATPase signals simply scaled versions of the same effects? Do we need both? I think it seeds confusion.</w:t>
      </w:r>
    </w:p>
    <w:p w14:paraId="5D711E7D" w14:textId="77777777" w:rsidR="005326F8" w:rsidRDefault="005326F8">
      <w:pPr>
        <w:pStyle w:val="CommentText"/>
      </w:pPr>
    </w:p>
    <w:p w14:paraId="6F1162F9" w14:textId="77777777" w:rsidR="005326F8" w:rsidRDefault="005326F8">
      <w:pPr>
        <w:pStyle w:val="CommentText"/>
      </w:pPr>
      <w:r>
        <w:t>Should we show the control signals? I think that would demonstrate the cell-level inputs and the kinetics of the pathway responses and increase the impact.</w:t>
      </w:r>
    </w:p>
    <w:p w14:paraId="48C5B998" w14:textId="77777777" w:rsidR="005326F8" w:rsidRDefault="005326F8">
      <w:pPr>
        <w:pStyle w:val="CommentText"/>
      </w:pPr>
    </w:p>
    <w:p w14:paraId="46C34F72" w14:textId="77777777" w:rsidR="005326F8" w:rsidRDefault="005326F8">
      <w:pPr>
        <w:pStyle w:val="CommentText"/>
      </w:pPr>
      <w:r>
        <w:t>The more I think about it, the more I think we need a variety of different figures. Some should show slow time scales, some should show enlarged sections.</w:t>
      </w:r>
    </w:p>
    <w:p w14:paraId="19C6FBC3" w14:textId="77777777" w:rsidR="005326F8" w:rsidRDefault="005326F8">
      <w:pPr>
        <w:pStyle w:val="CommentText"/>
      </w:pPr>
    </w:p>
    <w:p w14:paraId="06BB20F5" w14:textId="734E38E5" w:rsidR="005326F8" w:rsidRDefault="005326F8">
      <w:pPr>
        <w:pStyle w:val="CommentText"/>
      </w:pPr>
      <w:r>
        <w:t xml:space="preserve">Consistent with most of my comments, this comes down to greater precision. You need to decide which points are required to make the claims you want to include, and focus on these, and omit the rest. </w:t>
      </w:r>
    </w:p>
  </w:comment>
  <w:comment w:id="3793" w:author="Wenk, Jonathan F. [6]" w:date="2021-12-18T14:53:00Z" w:initials="J">
    <w:p w14:paraId="7D331F95" w14:textId="5724D47C" w:rsidR="00423FED" w:rsidRDefault="00423FED">
      <w:pPr>
        <w:pStyle w:val="CommentText"/>
      </w:pPr>
      <w:r>
        <w:rPr>
          <w:rStyle w:val="CommentReference"/>
        </w:rPr>
        <w:annotationRef/>
      </w:r>
      <w:r>
        <w:t>Same comment as above. This feels like a ton of detail than might not all be necessary.</w:t>
      </w:r>
    </w:p>
  </w:comment>
  <w:comment w:id="4104" w:author="Wenk, Jonathan F. [8]" w:date="2021-12-18T14:08:00Z" w:initials="J">
    <w:p w14:paraId="16D4A199" w14:textId="245513CC" w:rsidR="005326F8" w:rsidRDefault="005326F8">
      <w:pPr>
        <w:pStyle w:val="CommentText"/>
      </w:pPr>
      <w:r>
        <w:rPr>
          <w:rStyle w:val="CommentReference"/>
        </w:rPr>
        <w:annotationRef/>
      </w:r>
      <w:r>
        <w:t>I think this is defined above.</w:t>
      </w:r>
    </w:p>
  </w:comment>
  <w:comment w:id="4204" w:author="Kenneth Campbell" w:date="2021-11-03T12:13:00Z" w:initials="KC">
    <w:p w14:paraId="23A9A318" w14:textId="5B086EC0" w:rsidR="005326F8" w:rsidRDefault="005326F8">
      <w:pPr>
        <w:pStyle w:val="CommentText"/>
      </w:pPr>
      <w:r>
        <w:rPr>
          <w:rStyle w:val="CommentReference"/>
        </w:rPr>
        <w:annotationRef/>
      </w:r>
      <w:r>
        <w:t>Too vague. Needs molecular detail. Is it just the Z-disk or could it be signaling linked to titin. Again, consider asking Austin if you need more help with this type of signaling. Some of it was discussed in the med school class but not in great detail.</w:t>
      </w:r>
      <w:r>
        <w:rPr>
          <w:noProof/>
        </w:rPr>
        <w:t xml:space="preserve"> I think including more molecular mechanisms would be important.</w:t>
      </w:r>
    </w:p>
  </w:comment>
  <w:comment w:id="4205" w:author="Kenneth Campbell" w:date="2021-11-03T12:14:00Z" w:initials="KC">
    <w:p w14:paraId="22D9E794" w14:textId="7B10C3EF" w:rsidR="005326F8" w:rsidRDefault="005326F8">
      <w:pPr>
        <w:pStyle w:val="CommentText"/>
      </w:pPr>
      <w:r>
        <w:t>Would you think of an insufficient mitral valve as leading to excessive diastolic filling before remodeling occurred? I suppose it could but it’s an indirect effect due to increased atrial pressure and we don’t really have this in PyMyoVent.</w:t>
      </w:r>
    </w:p>
    <w:p w14:paraId="40976C0C" w14:textId="77777777" w:rsidR="005326F8" w:rsidRDefault="005326F8">
      <w:pPr>
        <w:pStyle w:val="CommentText"/>
      </w:pPr>
    </w:p>
    <w:p w14:paraId="6EF3C075" w14:textId="3ACF5D66" w:rsidR="005326F8" w:rsidRDefault="005326F8">
      <w:pPr>
        <w:pStyle w:val="CommentText"/>
      </w:pPr>
      <w:r>
        <w:t xml:space="preserve">Is this really the best example if I have to think about it and </w:t>
      </w:r>
      <w:r>
        <w:rPr>
          <w:noProof/>
        </w:rPr>
        <w:t>I am still confused. Probably not.</w:t>
      </w:r>
    </w:p>
  </w:comment>
  <w:comment w:id="4206" w:author="Kenneth Campbell" w:date="2021-11-03T12:18:00Z" w:initials="KC">
    <w:p w14:paraId="736EE342" w14:textId="62A74E30" w:rsidR="005326F8" w:rsidRDefault="005326F8">
      <w:pPr>
        <w:pStyle w:val="CommentText"/>
      </w:pPr>
      <w:r>
        <w:rPr>
          <w:rStyle w:val="CommentReference"/>
        </w:rPr>
        <w:annotationRef/>
      </w:r>
      <w:r>
        <w:t>There must be many better citations than this for mechanosensitive signaling. Most of the work has happened in the last 10 years.</w:t>
      </w:r>
    </w:p>
  </w:comment>
  <w:comment w:id="4207" w:author="Kenneth Campbell" w:date="2021-11-03T12:19:00Z" w:initials="KC">
    <w:p w14:paraId="443045E4" w14:textId="77777777" w:rsidR="005326F8" w:rsidRDefault="005326F8">
      <w:pPr>
        <w:pStyle w:val="CommentText"/>
      </w:pPr>
      <w:r>
        <w:rPr>
          <w:rStyle w:val="CommentReference"/>
        </w:rPr>
        <w:annotationRef/>
      </w:r>
      <w:r>
        <w:t>You jumped a bit here. The volume overloading comes as the last word in the paragraph without context.</w:t>
      </w:r>
    </w:p>
    <w:p w14:paraId="3FFC3379" w14:textId="77777777" w:rsidR="005326F8" w:rsidRDefault="005326F8">
      <w:pPr>
        <w:pStyle w:val="CommentText"/>
      </w:pPr>
    </w:p>
    <w:p w14:paraId="3B7EFE21" w14:textId="226063D6" w:rsidR="005326F8" w:rsidRDefault="005326F8">
      <w:pPr>
        <w:pStyle w:val="CommentText"/>
      </w:pPr>
      <w:r>
        <w:t>I would rewrite this entire section, starting with aortic insufficiency as being associated with volume overload (and explaining what that means) and then building off that..</w:t>
      </w:r>
    </w:p>
  </w:comment>
  <w:comment w:id="4297" w:author="Kenneth Campbell" w:date="2021-11-03T12:22:00Z" w:initials="KC">
    <w:p w14:paraId="58A55E3A" w14:textId="4817F00C" w:rsidR="005326F8" w:rsidRDefault="005326F8">
      <w:pPr>
        <w:pStyle w:val="CommentText"/>
      </w:pPr>
      <w:r>
        <w:rPr>
          <w:rStyle w:val="CommentReference"/>
        </w:rPr>
        <w:annotationRef/>
      </w:r>
      <w:r>
        <w:t>Bad word to use, because it implies a p value. Substantial?</w:t>
      </w:r>
    </w:p>
  </w:comment>
  <w:comment w:id="4298" w:author="Kenneth Campbell" w:date="2021-11-03T12:23:00Z" w:initials="KC">
    <w:p w14:paraId="6FE7B15D" w14:textId="6DE4E4FB" w:rsidR="005326F8" w:rsidRDefault="005326F8">
      <w:pPr>
        <w:pStyle w:val="CommentText"/>
      </w:pPr>
      <w:r>
        <w:rPr>
          <w:rStyle w:val="CommentReference"/>
        </w:rPr>
        <w:annotationRef/>
      </w:r>
      <w:r>
        <w:t>I think this would be much better if you showed the growth signals and the effectors.</w:t>
      </w:r>
    </w:p>
  </w:comment>
  <w:comment w:id="4299" w:author="Kenneth Campbell" w:date="2021-11-03T12:24:00Z" w:initials="KC">
    <w:p w14:paraId="3ECB37BB" w14:textId="63CD465B" w:rsidR="005326F8" w:rsidRDefault="005326F8">
      <w:pPr>
        <w:pStyle w:val="CommentText"/>
      </w:pPr>
      <w:r>
        <w:rPr>
          <w:rStyle w:val="CommentReference"/>
        </w:rPr>
        <w:annotationRef/>
      </w:r>
      <w:r>
        <w:t xml:space="preserve">Good opportunity to simplify. Use homeostatic setpoint instead. There are </w:t>
      </w:r>
      <w:r>
        <w:rPr>
          <w:noProof/>
        </w:rPr>
        <w:t>tens of s</w:t>
      </w:r>
      <w:r>
        <w:t>imilar opportunities to tighten up the writing throughout the manuscript.</w:t>
      </w:r>
    </w:p>
  </w:comment>
  <w:comment w:id="4300" w:author="Kenneth Campbell" w:date="2021-11-03T12:25:00Z" w:initials="KC">
    <w:p w14:paraId="4BE56162" w14:textId="3D3345DE" w:rsidR="005326F8" w:rsidRDefault="005326F8">
      <w:pPr>
        <w:pStyle w:val="CommentText"/>
      </w:pPr>
      <w:r>
        <w:t>I don’t think this is the best way of explaining it. The system is not normalizing the mean passive stress. It is using a kinetic model to drive control signals that depend on passive stress and a set-point.</w:t>
      </w:r>
      <w:r>
        <w:rPr>
          <w:rStyle w:val="CommentReference"/>
        </w:rPr>
        <w:annotationRef/>
      </w:r>
      <w:r>
        <w:rPr>
          <w:rStyle w:val="CommentReference"/>
        </w:rPr>
        <w:t xml:space="preserve"> Do you want to go down this rabbit hole here?</w:t>
      </w:r>
      <w:r>
        <w:t xml:space="preserve"> </w:t>
      </w:r>
    </w:p>
  </w:comment>
  <w:comment w:id="4317" w:author="Kenneth Campbell" w:date="2021-11-03T12:27:00Z" w:initials="KC">
    <w:p w14:paraId="29BAC297" w14:textId="69B60BE2" w:rsidR="005326F8" w:rsidRDefault="005326F8">
      <w:pPr>
        <w:pStyle w:val="CommentText"/>
      </w:pPr>
      <w:r>
        <w:rPr>
          <w:rStyle w:val="CommentReference"/>
        </w:rPr>
        <w:annotationRef/>
      </w:r>
      <w:r>
        <w:t>Pick one and stick with it.</w:t>
      </w:r>
    </w:p>
  </w:comment>
  <w:comment w:id="4316" w:author="Kenneth Campbell" w:date="2021-11-03T12:28:00Z" w:initials="KC">
    <w:p w14:paraId="79F972BF" w14:textId="77777777" w:rsidR="005326F8" w:rsidRDefault="005326F8">
      <w:pPr>
        <w:pStyle w:val="CommentText"/>
        <w:rPr>
          <w:noProof/>
        </w:rPr>
      </w:pPr>
      <w:r>
        <w:rPr>
          <w:rStyle w:val="CommentReference"/>
        </w:rPr>
        <w:annotationRef/>
      </w:r>
      <w:r>
        <w:t xml:space="preserve">Much simpler to write Secc and Sset are the </w:t>
      </w:r>
    </w:p>
    <w:p w14:paraId="6AC44958" w14:textId="77777777" w:rsidR="005326F8" w:rsidRDefault="005326F8">
      <w:pPr>
        <w:pStyle w:val="CommentText"/>
        <w:rPr>
          <w:noProof/>
        </w:rPr>
      </w:pPr>
    </w:p>
    <w:p w14:paraId="3F3DB4F4" w14:textId="503DB7E2" w:rsidR="005326F8" w:rsidRDefault="005326F8">
      <w:pPr>
        <w:pStyle w:val="CommentText"/>
      </w:pPr>
      <w:r>
        <w:t>driving signal and setpoint for eccentric growth.</w:t>
      </w:r>
    </w:p>
  </w:comment>
  <w:comment w:id="4335" w:author="Kenneth Campbell" w:date="2021-11-03T12:29:00Z" w:initials="KC">
    <w:p w14:paraId="46A12D4F" w14:textId="6D3EB702" w:rsidR="005326F8" w:rsidRDefault="005326F8">
      <w:pPr>
        <w:pStyle w:val="CommentText"/>
      </w:pPr>
      <w:r>
        <w:rPr>
          <w:rStyle w:val="CommentReference"/>
        </w:rPr>
        <w:annotationRef/>
      </w:r>
      <w:r>
        <w:t>This seems weird and out of place. How long have people been using models. Not that many decades.</w:t>
      </w:r>
    </w:p>
  </w:comment>
  <w:comment w:id="4341" w:author="Kenneth Campbell" w:date="2021-11-03T12:29:00Z" w:initials="KC">
    <w:p w14:paraId="02F94D0D" w14:textId="33C9A0C5" w:rsidR="005326F8" w:rsidRDefault="005326F8">
      <w:pPr>
        <w:pStyle w:val="CommentText"/>
      </w:pPr>
      <w:r>
        <w:rPr>
          <w:rStyle w:val="CommentReference"/>
        </w:rPr>
        <w:annotationRef/>
      </w:r>
      <w:r>
        <w:t>I am a little surprised that the Arts model used a Hill-type system. Are you sure these are correct?</w:t>
      </w:r>
    </w:p>
  </w:comment>
  <w:comment w:id="4342" w:author="Sharifi, Hossein" w:date="2021-11-29T10:18:00Z" w:initials="SH">
    <w:p w14:paraId="7580C105" w14:textId="2A682C5D" w:rsidR="005326F8" w:rsidRDefault="005326F8">
      <w:pPr>
        <w:pStyle w:val="CommentText"/>
      </w:pPr>
      <w:r>
        <w:rPr>
          <w:rStyle w:val="CommentReference"/>
        </w:rPr>
        <w:annotationRef/>
      </w:r>
      <w:r>
        <w:t xml:space="preserve">I think you are right. They are actually using a single sarcomere model. So, I removed the citation from here. </w:t>
      </w:r>
      <w:r>
        <w:br/>
      </w:r>
    </w:p>
    <w:p w14:paraId="37C6B805" w14:textId="3091A706" w:rsidR="005326F8" w:rsidRDefault="005326F8">
      <w:pPr>
        <w:pStyle w:val="CommentText"/>
      </w:pPr>
      <w:r>
        <w:t>However, Jeff Holme’s group has repeatedly reported the model used by Arts as a Hill-type model of contraction. For example:</w:t>
      </w:r>
    </w:p>
    <w:p w14:paraId="21702154" w14:textId="2F5046FF" w:rsidR="005326F8" w:rsidRDefault="005326F8">
      <w:pPr>
        <w:pStyle w:val="CommentText"/>
      </w:pPr>
      <w:hyperlink r:id="rId4" w:history="1">
        <w:r w:rsidRPr="007D6C42">
          <w:rPr>
            <w:rStyle w:val="Hyperlink"/>
          </w:rPr>
          <w:t>https://www.ncbi.nlm.nih.gov/pmc/articles/PMC5889094/</w:t>
        </w:r>
      </w:hyperlink>
      <w:r>
        <w:br/>
      </w:r>
      <w:r>
        <w:br/>
      </w:r>
      <w:r>
        <w:br/>
        <w:t xml:space="preserve">  </w:t>
      </w:r>
    </w:p>
  </w:comment>
  <w:comment w:id="4345" w:author="Kenneth Campbell" w:date="2021-11-03T12:30:00Z" w:initials="KC">
    <w:p w14:paraId="14E3476E" w14:textId="6406F476" w:rsidR="005326F8" w:rsidRDefault="005326F8">
      <w:pPr>
        <w:pStyle w:val="CommentText"/>
      </w:pPr>
      <w:r>
        <w:rPr>
          <w:rStyle w:val="CommentReference"/>
        </w:rPr>
        <w:annotationRef/>
      </w:r>
      <w:r>
        <w:t>That needs to be defined.</w:t>
      </w:r>
    </w:p>
  </w:comment>
  <w:comment w:id="4346" w:author="Sharifi, Hossein" w:date="2021-11-29T10:48:00Z" w:initials="SH">
    <w:p w14:paraId="4B4B5D97" w14:textId="04C3FFEC" w:rsidR="005326F8" w:rsidRDefault="005326F8">
      <w:pPr>
        <w:pStyle w:val="CommentText"/>
      </w:pPr>
      <w:r>
        <w:rPr>
          <w:rStyle w:val="CommentReference"/>
        </w:rPr>
        <w:annotationRef/>
      </w:r>
      <w:r>
        <w:t xml:space="preserve">Now it is defined in the next statement. </w:t>
      </w:r>
    </w:p>
  </w:comment>
  <w:comment w:id="4375" w:author="Sharifi, Hossein" w:date="2021-11-29T10:47:00Z" w:initials="SH">
    <w:p w14:paraId="7360ACEC" w14:textId="49F08693" w:rsidR="005326F8" w:rsidRDefault="005326F8">
      <w:pPr>
        <w:pStyle w:val="CommentText"/>
      </w:pPr>
      <w:r>
        <w:rPr>
          <w:rStyle w:val="CommentReference"/>
        </w:rPr>
        <w:annotationRef/>
      </w:r>
      <w:r>
        <w:t xml:space="preserve">I think this one is a better paper to cite. It is from 1957 and explains all the mathematical modeling …. </w:t>
      </w:r>
    </w:p>
  </w:comment>
  <w:comment w:id="4377" w:author="Kenneth Campbell" w:date="2021-11-03T12:33:00Z" w:initials="KC">
    <w:p w14:paraId="2D761DC5" w14:textId="61A34B89" w:rsidR="005326F8" w:rsidRDefault="005326F8">
      <w:pPr>
        <w:pStyle w:val="CommentText"/>
      </w:pPr>
      <w:r>
        <w:rPr>
          <w:rStyle w:val="CommentReference"/>
        </w:rPr>
        <w:annotationRef/>
      </w:r>
      <w:r>
        <w:t xml:space="preserve">That is not the best citation. </w:t>
      </w:r>
      <w:r>
        <w:rPr>
          <w:noProof/>
        </w:rPr>
        <w:t xml:space="preserve">Try to </w:t>
      </w:r>
      <w:r>
        <w:t>cite the original paper when you can.</w:t>
      </w:r>
      <w:r>
        <w:rPr>
          <w:noProof/>
        </w:rPr>
        <w:t xml:space="preserve"> In this case, it was 21 years earlier.</w:t>
      </w:r>
    </w:p>
  </w:comment>
  <w:comment w:id="4378" w:author="Sharifi, Hossein" w:date="2021-11-29T10:42:00Z" w:initials="SH">
    <w:p w14:paraId="1235797B" w14:textId="5D11200D" w:rsidR="005326F8" w:rsidRDefault="005326F8">
      <w:pPr>
        <w:pStyle w:val="CommentText"/>
      </w:pPr>
      <w:r>
        <w:rPr>
          <w:rStyle w:val="CommentReference"/>
        </w:rPr>
        <w:annotationRef/>
      </w:r>
      <w:r>
        <w:t>I think this one is better which is from 1957. Is this what you think is better to cite?</w:t>
      </w:r>
    </w:p>
  </w:comment>
  <w:comment w:id="4391" w:author="Kenneth Campbell" w:date="2021-11-03T12:34:00Z" w:initials="KC">
    <w:p w14:paraId="75A46F8F" w14:textId="4ECFCEE6" w:rsidR="005326F8" w:rsidRDefault="005326F8">
      <w:pPr>
        <w:pStyle w:val="CommentText"/>
      </w:pPr>
      <w:r>
        <w:rPr>
          <w:rStyle w:val="CommentReference"/>
        </w:rPr>
        <w:annotationRef/>
      </w:r>
      <w:r>
        <w:t>I don’t think that’s right. Think of the example of aortic insufficiency where you have a huge pulse pressure</w:t>
      </w:r>
      <w:r>
        <w:rPr>
          <w:noProof/>
        </w:rPr>
        <w:t xml:space="preserve"> and the dynamics change.</w:t>
      </w:r>
    </w:p>
  </w:comment>
  <w:comment w:id="4470" w:author="Wenk, Jonathan F. [9]" w:date="2021-12-18T15:29:00Z" w:initials="J">
    <w:p w14:paraId="3284B1D4" w14:textId="79CA95A4" w:rsidR="00B976CE" w:rsidRDefault="00B976CE">
      <w:pPr>
        <w:pStyle w:val="CommentText"/>
      </w:pPr>
      <w:r>
        <w:rPr>
          <w:rStyle w:val="CommentReference"/>
        </w:rPr>
        <w:annotationRef/>
      </w:r>
      <w:r>
        <w:t>It dawned on me that you can actually check this. What if you created the same indices (i.e., LV mass index, etc), but for the results without a baroreflex and then compared them to the clinical data? If they are significantly different, then that would be very powerful. If not, then that would suck, but we just wouldn’t report it.</w:t>
      </w:r>
    </w:p>
  </w:comment>
  <w:comment w:id="4521" w:author="Wenk, Jonathan F. [10]" w:date="2021-12-18T15:39:00Z" w:initials="J">
    <w:p w14:paraId="7604079D" w14:textId="715E024C" w:rsidR="00925928" w:rsidRDefault="00925928">
      <w:pPr>
        <w:pStyle w:val="CommentText"/>
      </w:pPr>
      <w:r>
        <w:rPr>
          <w:rStyle w:val="CommentReference"/>
        </w:rPr>
        <w:annotationRef/>
      </w:r>
      <w:r>
        <w:t>How long did it actually take to reach steady state? The values you report in Figure 7 say they were reached when the non-baroreflex simulations reached steady state.</w:t>
      </w:r>
    </w:p>
  </w:comment>
  <w:comment w:id="4406" w:author="Kenneth Campbell" w:date="2021-11-03T12:35:00Z" w:initials="KC">
    <w:p w14:paraId="392A73B8" w14:textId="3B781B6B" w:rsidR="005326F8" w:rsidRDefault="005326F8">
      <w:pPr>
        <w:pStyle w:val="CommentText"/>
      </w:pPr>
      <w:r>
        <w:rPr>
          <w:rStyle w:val="CommentReference"/>
        </w:rPr>
        <w:annotationRef/>
      </w:r>
      <w:r>
        <w:rPr>
          <w:noProof/>
        </w:rPr>
        <w:t xml:space="preserve">I think this </w:t>
      </w:r>
      <w:r>
        <w:t xml:space="preserve">is a really </w:t>
      </w:r>
      <w:r>
        <w:rPr>
          <w:noProof/>
        </w:rPr>
        <w:t>important point but y</w:t>
      </w:r>
      <w:r>
        <w:t>ou have not demonstrated that the baroreflex makes a difference with the results that are presented. This is an obvious opportunity to have a huge impact. It could raise the bar for the entire field.</w:t>
      </w:r>
    </w:p>
  </w:comment>
  <w:comment w:id="4407" w:author="Sharifi, Hossein" w:date="2021-11-29T14:49:00Z" w:initials="SH">
    <w:p w14:paraId="706BF342" w14:textId="271E69A8" w:rsidR="005326F8" w:rsidRDefault="005326F8">
      <w:pPr>
        <w:pStyle w:val="CommentText"/>
      </w:pPr>
      <w:r>
        <w:rPr>
          <w:rStyle w:val="CommentReference"/>
        </w:rPr>
        <w:annotationRef/>
      </w:r>
      <w:r>
        <w:t>The new results can now demonstrate the importance of baroreflex module. Discussed here as well.</w:t>
      </w:r>
    </w:p>
  </w:comment>
  <w:comment w:id="4544" w:author="Kenneth Campbell" w:date="2021-11-03T00:18:00Z" w:initials="KC">
    <w:p w14:paraId="3DDD5925" w14:textId="6557B8E1" w:rsidR="005326F8" w:rsidRDefault="005326F8">
      <w:pPr>
        <w:pStyle w:val="CommentText"/>
      </w:pPr>
      <w:r>
        <w:rPr>
          <w:rStyle w:val="CommentReference"/>
        </w:rPr>
        <w:annotationRef/>
      </w:r>
      <w:r>
        <w:t xml:space="preserve">I know </w:t>
      </w:r>
      <w:r>
        <w:rPr>
          <w:noProof/>
        </w:rPr>
        <w:t xml:space="preserve">you </w:t>
      </w:r>
      <w:r>
        <w:t>ha</w:t>
      </w:r>
      <w:r>
        <w:rPr>
          <w:noProof/>
        </w:rPr>
        <w:t>ve</w:t>
      </w:r>
      <w:r>
        <w:t xml:space="preserve"> made a big point about this over many months</w:t>
      </w:r>
      <w:r>
        <w:rPr>
          <w:noProof/>
        </w:rPr>
        <w:t xml:space="preserve"> but </w:t>
      </w:r>
      <w:r>
        <w:t>I have never understood why the other models don’t reverse.</w:t>
      </w:r>
    </w:p>
    <w:p w14:paraId="23A0072E" w14:textId="77777777" w:rsidR="005326F8" w:rsidRDefault="005326F8">
      <w:pPr>
        <w:pStyle w:val="CommentText"/>
      </w:pPr>
    </w:p>
    <w:p w14:paraId="42B07037" w14:textId="532CD9E8" w:rsidR="005326F8" w:rsidRDefault="005326F8">
      <w:pPr>
        <w:pStyle w:val="CommentText"/>
      </w:pPr>
      <w:r>
        <w:t>I think this is a</w:t>
      </w:r>
      <w:r>
        <w:rPr>
          <w:noProof/>
        </w:rPr>
        <w:t>nother example of a</w:t>
      </w:r>
      <w:r>
        <w:t xml:space="preserve"> critical point where you can have a real impact. What is different about this model that allows reversal </w:t>
      </w:r>
      <w:r>
        <w:rPr>
          <w:noProof/>
        </w:rPr>
        <w:t>and the other models that don't</w:t>
      </w:r>
      <w:r>
        <w:t>. This is real opportunity to show insight and advance the field.</w:t>
      </w:r>
    </w:p>
    <w:p w14:paraId="51B52766" w14:textId="77777777" w:rsidR="005326F8" w:rsidRDefault="005326F8">
      <w:pPr>
        <w:pStyle w:val="CommentText"/>
      </w:pPr>
    </w:p>
    <w:p w14:paraId="57EEFD42" w14:textId="77777777" w:rsidR="005326F8" w:rsidRDefault="005326F8">
      <w:pPr>
        <w:pStyle w:val="CommentText"/>
        <w:rPr>
          <w:noProof/>
        </w:rPr>
      </w:pPr>
      <w:r>
        <w:t xml:space="preserve">Answering this question will have a much longer influence on the field than </w:t>
      </w:r>
      <w:r>
        <w:rPr>
          <w:noProof/>
        </w:rPr>
        <w:t xml:space="preserve">this work which others might describe as </w:t>
      </w:r>
      <w:r>
        <w:t>a few simulations with a simplistic model.</w:t>
      </w:r>
    </w:p>
    <w:p w14:paraId="1062D98F" w14:textId="03CE18A2" w:rsidR="005326F8" w:rsidRDefault="005326F8">
      <w:pPr>
        <w:pStyle w:val="CommentText"/>
      </w:pPr>
      <w:r>
        <w:rPr>
          <w:noProof/>
        </w:rPr>
        <w:t>If we think of PyMyoVent as a test-bed to provide insights and test ideas, we should take advantage of the opportunities. The real simulations need MyoFE.</w:t>
      </w:r>
    </w:p>
  </w:comment>
  <w:comment w:id="4545" w:author="Sharifi, Hossein" w:date="2021-12-10T13:07:00Z" w:initials="SH">
    <w:p w14:paraId="6371C628" w14:textId="2D9AF4A9" w:rsidR="005326F8" w:rsidRDefault="005326F8">
      <w:pPr>
        <w:pStyle w:val="CommentText"/>
      </w:pPr>
      <w:r>
        <w:rPr>
          <w:rStyle w:val="CommentReference"/>
        </w:rPr>
        <w:annotationRef/>
      </w:r>
      <w:r>
        <w:t xml:space="preserve">I have now summarized why our model can predict the reversal of growth and why other models cannot. </w:t>
      </w:r>
    </w:p>
  </w:comment>
  <w:comment w:id="4775" w:author="Kenneth Campbell" w:date="2021-11-03T12:36:00Z" w:initials="KC">
    <w:p w14:paraId="5263AA6A" w14:textId="784335ED" w:rsidR="005326F8" w:rsidRDefault="005326F8">
      <w:pPr>
        <w:pStyle w:val="CommentText"/>
      </w:pPr>
      <w:r>
        <w:rPr>
          <w:rStyle w:val="CommentReference"/>
        </w:rPr>
        <w:annotationRef/>
      </w:r>
      <w:r>
        <w:t>If it’s mainly due to x, what are the other reasons? If you can’t think of other reasons, don’t start off with mainly.</w:t>
      </w:r>
    </w:p>
  </w:comment>
  <w:comment w:id="4776" w:author="Sharifi, Hossein" w:date="2021-12-02T12:55:00Z" w:initials="SH">
    <w:p w14:paraId="35AC9C48" w14:textId="69799A9A" w:rsidR="005326F8" w:rsidRDefault="005326F8">
      <w:pPr>
        <w:pStyle w:val="CommentText"/>
      </w:pPr>
      <w:r>
        <w:rPr>
          <w:rStyle w:val="CommentReference"/>
        </w:rPr>
        <w:annotationRef/>
      </w:r>
      <w:r>
        <w:t xml:space="preserve">Adapted the wording. </w:t>
      </w:r>
    </w:p>
  </w:comment>
  <w:comment w:id="4781" w:author="Wenk, Jonathan F. [11]" w:date="2021-12-18T16:06:00Z" w:initials="J">
    <w:p w14:paraId="26CB78F1" w14:textId="22241E7E" w:rsidR="000974F6" w:rsidRDefault="000974F6">
      <w:pPr>
        <w:pStyle w:val="CommentText"/>
      </w:pPr>
      <w:r>
        <w:rPr>
          <w:rStyle w:val="CommentReference"/>
        </w:rPr>
        <w:annotationRef/>
      </w:r>
      <w:r>
        <w:t>Not sure if Ken will want to cut this.</w:t>
      </w:r>
    </w:p>
  </w:comment>
  <w:comment w:id="4789" w:author="Wenk, Jonathan F." w:date="2021-11-01T17:11:00Z" w:initials="WJF">
    <w:p w14:paraId="5483C58B" w14:textId="3B2ED9F4" w:rsidR="005326F8" w:rsidRDefault="005326F8">
      <w:pPr>
        <w:pStyle w:val="CommentText"/>
      </w:pPr>
      <w:r>
        <w:rPr>
          <w:rStyle w:val="CommentReference"/>
        </w:rPr>
        <w:annotationRef/>
      </w:r>
      <w:r>
        <w:t>Ken, I put this paragraph at the end of this section. It was originally in section 4.1. Let us know where you think it fits best.</w:t>
      </w:r>
    </w:p>
  </w:comment>
  <w:comment w:id="4790" w:author="Kenneth Campbell" w:date="2021-11-03T12:37:00Z" w:initials="KC">
    <w:p w14:paraId="58EE2BDC" w14:textId="6DF35F44" w:rsidR="005326F8" w:rsidRDefault="005326F8">
      <w:pPr>
        <w:pStyle w:val="CommentText"/>
      </w:pPr>
      <w:r>
        <w:rPr>
          <w:rStyle w:val="CommentReference"/>
        </w:rPr>
        <w:annotationRef/>
      </w:r>
      <w:r>
        <w:t>As discussed, I think this whole paragraph should be deleted. I’d prefer not to talk about destabilization in this work.</w:t>
      </w:r>
    </w:p>
  </w:comment>
  <w:comment w:id="4811" w:author="Kenneth Campbell" w:date="2021-11-03T13:15:00Z" w:initials="KC">
    <w:p w14:paraId="6716CC70" w14:textId="2BE90142" w:rsidR="005326F8" w:rsidRDefault="005326F8">
      <w:pPr>
        <w:pStyle w:val="CommentText"/>
      </w:pPr>
      <w:r>
        <w:rPr>
          <w:rStyle w:val="CommentReference"/>
        </w:rPr>
        <w:annotationRef/>
      </w:r>
      <w:r>
        <w:t>Usual comments about reversal of effects</w:t>
      </w:r>
    </w:p>
  </w:comment>
  <w:comment w:id="4830" w:author="Kenneth Campbell" w:date="2021-11-03T13:15:00Z" w:initials="KC">
    <w:p w14:paraId="0D0E732E" w14:textId="282A4476" w:rsidR="005326F8" w:rsidRDefault="005326F8">
      <w:pPr>
        <w:pStyle w:val="CommentText"/>
      </w:pPr>
      <w:r>
        <w:rPr>
          <w:rStyle w:val="CommentReference"/>
        </w:rPr>
        <w:annotationRef/>
      </w:r>
      <w:r>
        <w:t>Usual comments about focus on the valve perturbation and not the hemodynamic loads.</w:t>
      </w:r>
    </w:p>
  </w:comment>
  <w:comment w:id="4856" w:author="Kenneth Campbell" w:date="2021-11-03T14:33:00Z" w:initials="KC">
    <w:p w14:paraId="215E19CD" w14:textId="11BD572B" w:rsidR="005326F8" w:rsidRDefault="005326F8">
      <w:pPr>
        <w:pStyle w:val="CommentText"/>
      </w:pPr>
      <w:r>
        <w:rPr>
          <w:rStyle w:val="CommentReference"/>
        </w:rPr>
        <w:annotationRef/>
      </w:r>
      <w:r>
        <w:t>Can you add author contributions, to make it clear which people did which things? I think that is good form for all manuscripts now.</w:t>
      </w:r>
    </w:p>
  </w:comment>
  <w:comment w:id="5400" w:author="Kenneth Campbell" w:date="2021-11-03T14:36:00Z" w:initials="KC">
    <w:p w14:paraId="707A8C7A" w14:textId="3FBEE360" w:rsidR="005326F8" w:rsidRDefault="005326F8">
      <w:pPr>
        <w:pStyle w:val="CommentText"/>
      </w:pPr>
      <w:r>
        <w:rPr>
          <w:rStyle w:val="CommentReference"/>
        </w:rPr>
        <w:annotationRef/>
      </w:r>
      <w:r>
        <w:t>Usual comment about focusing on the intervention (aortic stenosis) and not the hemodynamic effect. Usual comments about choice of panels, layout of labels, vertical alignment of numbers in boxes at top, and typos in labels. S_x are not defined.</w:t>
      </w:r>
    </w:p>
  </w:comment>
  <w:comment w:id="5424" w:author="Kenneth Campbell" w:date="2021-11-03T19:14:00Z" w:initials="KC">
    <w:p w14:paraId="25428571" w14:textId="4042520B" w:rsidR="005326F8" w:rsidRDefault="005326F8">
      <w:pPr>
        <w:pStyle w:val="CommentText"/>
      </w:pPr>
      <w:r>
        <w:rPr>
          <w:rStyle w:val="CommentReference"/>
        </w:rPr>
        <w:annotationRef/>
      </w:r>
      <w:r>
        <w:t>Comments as for above figure</w:t>
      </w:r>
    </w:p>
  </w:comment>
  <w:comment w:id="5439" w:author="Kenneth Campbell" w:date="2021-11-03T19:14:00Z" w:initials="KC">
    <w:p w14:paraId="28694445" w14:textId="11059B05" w:rsidR="005326F8" w:rsidRDefault="005326F8">
      <w:pPr>
        <w:pStyle w:val="CommentText"/>
      </w:pPr>
      <w:r>
        <w:rPr>
          <w:rStyle w:val="CommentReference"/>
        </w:rPr>
        <w:annotationRef/>
      </w:r>
      <w:r>
        <w:t>As above</w:t>
      </w:r>
    </w:p>
  </w:comment>
  <w:comment w:id="5554" w:author="Kenneth Campbell" w:date="2021-11-03T19:15:00Z" w:initials="KC">
    <w:p w14:paraId="2050207D" w14:textId="3C01512A" w:rsidR="005326F8" w:rsidRDefault="005326F8">
      <w:pPr>
        <w:pStyle w:val="CommentText"/>
      </w:pPr>
      <w:r>
        <w:rPr>
          <w:rStyle w:val="CommentReference"/>
        </w:rPr>
        <w:annotationRef/>
      </w:r>
      <w:r>
        <w:t>This figure and the one after it need to be reworked and given more emphasis in the reviewed manuscript. They are fundamental to the whole model and they are what gives the system the predictive power. They are radically under-presented in the current version. At a minimum, I think you need to show the Ga and Gc signals, explain what they mean physiologically and the mechanistic insights they provide. The change in wall volume is merely the output. The real contribution is the mechanism that leads to the output.</w:t>
      </w:r>
    </w:p>
  </w:comment>
  <w:comment w:id="5555" w:author="Kenneth Campbell" w:date="2021-11-03T10:58:00Z" w:initials="KC">
    <w:p w14:paraId="2E3C7D87" w14:textId="673A59A3" w:rsidR="005326F8" w:rsidRDefault="005326F8">
      <w:pPr>
        <w:pStyle w:val="CommentText"/>
      </w:pPr>
      <w:r>
        <w:rPr>
          <w:rStyle w:val="CommentReference"/>
        </w:rPr>
        <w:annotationRef/>
      </w:r>
      <w:r>
        <w:t>What is S_con and S_set – these are not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EFA6E6" w15:done="0"/>
  <w15:commentEx w15:paraId="75789CC1" w15:paraIdParent="18EFA6E6" w15:done="0"/>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9D4D789" w15:done="0"/>
  <w15:commentEx w15:paraId="4664AE14" w15:paraIdParent="59D4D789"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7F7E5429" w15:done="0"/>
  <w15:commentEx w15:paraId="65CF83E4" w15:paraIdParent="7F7E5429" w15:done="0"/>
  <w15:commentEx w15:paraId="233701BF" w15:done="0"/>
  <w15:commentEx w15:paraId="56A38322" w15:done="0"/>
  <w15:commentEx w15:paraId="450B32DF" w15:paraIdParent="56A38322" w15:done="0"/>
  <w15:commentEx w15:paraId="5FBB4440" w15:done="0"/>
  <w15:commentEx w15:paraId="59999008" w15:paraIdParent="5FBB4440"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184C4251" w15:done="0"/>
  <w15:commentEx w15:paraId="40049292" w15:done="0"/>
  <w15:commentEx w15:paraId="0BC4599F" w15:paraIdParent="40049292" w15:done="0"/>
  <w15:commentEx w15:paraId="6C39DF0B" w15:done="0"/>
  <w15:commentEx w15:paraId="7AEE44E2" w15:paraIdParent="6C39DF0B" w15:done="0"/>
  <w15:commentEx w15:paraId="3993E7E8" w15:done="0"/>
  <w15:commentEx w15:paraId="11A5106A" w15:paraIdParent="3993E7E8" w15:done="0"/>
  <w15:commentEx w15:paraId="0A377D54" w15:done="0"/>
  <w15:commentEx w15:paraId="45926D64" w15:done="0"/>
  <w15:commentEx w15:paraId="5212EDAA" w15:paraIdParent="45926D64" w15:done="0"/>
  <w15:commentEx w15:paraId="2A60C7BF" w15:done="0"/>
  <w15:commentEx w15:paraId="33CB78B0" w15:done="0"/>
  <w15:commentEx w15:paraId="616239B6" w15:done="0"/>
  <w15:commentEx w15:paraId="01EAF28F" w15:paraIdParent="616239B6" w15:done="0"/>
  <w15:commentEx w15:paraId="49EEB7CF" w15:done="0"/>
  <w15:commentEx w15:paraId="73532413" w15:paraIdParent="49EEB7CF" w15:done="0"/>
  <w15:commentEx w15:paraId="37E0C18B" w15:done="0"/>
  <w15:commentEx w15:paraId="5E1CA9E2" w15:paraIdParent="37E0C18B" w15:done="0"/>
  <w15:commentEx w15:paraId="326C25C7" w15:done="0"/>
  <w15:commentEx w15:paraId="45152C44" w15:paraIdParent="326C25C7" w15:done="0"/>
  <w15:commentEx w15:paraId="7381417B" w15:done="0"/>
  <w15:commentEx w15:paraId="2F484871" w15:paraIdParent="7381417B" w15:done="0"/>
  <w15:commentEx w15:paraId="6EC02753" w15:done="0"/>
  <w15:commentEx w15:paraId="6A738785" w15:paraIdParent="6EC02753" w15:done="0"/>
  <w15:commentEx w15:paraId="3FD85CB6" w15:done="0"/>
  <w15:commentEx w15:paraId="23C183D2" w15:done="0"/>
  <w15:commentEx w15:paraId="30FD6FCD" w15:done="0"/>
  <w15:commentEx w15:paraId="3171CEF4"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6D6D4BE5" w15:done="0"/>
  <w15:commentEx w15:paraId="61188981" w15:done="0"/>
  <w15:commentEx w15:paraId="09431CDA" w15:done="0"/>
  <w15:commentEx w15:paraId="38138222" w15:paraIdParent="09431CDA" w15:done="0"/>
  <w15:commentEx w15:paraId="14B46454" w15:done="0"/>
  <w15:commentEx w15:paraId="7A24134A" w15:paraIdParent="14B46454" w15:done="0"/>
  <w15:commentEx w15:paraId="3D90D7B9" w15:done="0"/>
  <w15:commentEx w15:paraId="0796CDC9" w15:done="0"/>
  <w15:commentEx w15:paraId="4350EDC7" w15:done="0"/>
  <w15:commentEx w15:paraId="097CAB99" w15:paraIdParent="4350EDC7" w15:done="0"/>
  <w15:commentEx w15:paraId="7F2A9550" w15:done="0"/>
  <w15:commentEx w15:paraId="709C8506" w15:paraIdParent="7F2A9550" w15:done="0"/>
  <w15:commentEx w15:paraId="1057EB9E" w15:done="0"/>
  <w15:commentEx w15:paraId="05353182" w15:done="0"/>
  <w15:commentEx w15:paraId="56D00CC8" w15:done="0"/>
  <w15:commentEx w15:paraId="64C22FF7" w15:done="0"/>
  <w15:commentEx w15:paraId="26CFB5C4" w15:done="0"/>
  <w15:commentEx w15:paraId="4E164E6E" w15:done="0"/>
  <w15:commentEx w15:paraId="65CDC621" w15:done="0"/>
  <w15:commentEx w15:paraId="5B815B25" w15:done="0"/>
  <w15:commentEx w15:paraId="4D8376EE" w15:done="0"/>
  <w15:commentEx w15:paraId="4533196C" w15:paraIdParent="4D8376EE" w15:done="0"/>
  <w15:commentEx w15:paraId="659A21F6" w15:done="0"/>
  <w15:commentEx w15:paraId="0D3C0EE1" w15:done="0"/>
  <w15:commentEx w15:paraId="4A727085" w15:done="0"/>
  <w15:commentEx w15:paraId="3BEBEBB2" w15:done="0"/>
  <w15:commentEx w15:paraId="18A1C1B9" w15:done="0"/>
  <w15:commentEx w15:paraId="159D4BB6" w15:done="0"/>
  <w15:commentEx w15:paraId="772985D5" w15:done="0"/>
  <w15:commentEx w15:paraId="718CBED1" w15:done="0"/>
  <w15:commentEx w15:paraId="05476C6D" w15:done="0"/>
  <w15:commentEx w15:paraId="3F83C2CC" w15:done="0"/>
  <w15:commentEx w15:paraId="6A0419FF" w15:done="0"/>
  <w15:commentEx w15:paraId="5800C38E" w15:done="0"/>
  <w15:commentEx w15:paraId="0EC29D1B" w15:done="0"/>
  <w15:commentEx w15:paraId="059A9A66" w15:done="0"/>
  <w15:commentEx w15:paraId="371CFD81" w15:done="0"/>
  <w15:commentEx w15:paraId="44C830B9" w15:done="0"/>
  <w15:commentEx w15:paraId="62EBC009" w15:done="0"/>
  <w15:commentEx w15:paraId="29F13F0B" w15:paraIdParent="62EBC009" w15:done="0"/>
  <w15:commentEx w15:paraId="1321DF89" w15:done="0"/>
  <w15:commentEx w15:paraId="588AD842" w15:done="0"/>
  <w15:commentEx w15:paraId="4DE81F23" w15:done="0"/>
  <w15:commentEx w15:paraId="5CFF4DD7" w15:done="0"/>
  <w15:commentEx w15:paraId="495A1FED" w15:done="0"/>
  <w15:commentEx w15:paraId="21879360" w15:done="0"/>
  <w15:commentEx w15:paraId="67DFA516" w15:done="0"/>
  <w15:commentEx w15:paraId="45FC52BB" w15:done="0"/>
  <w15:commentEx w15:paraId="672B863C" w15:done="0"/>
  <w15:commentEx w15:paraId="0BC98FE8" w15:paraIdParent="672B863C" w15:done="0"/>
  <w15:commentEx w15:paraId="5421ECD1" w15:done="0"/>
  <w15:commentEx w15:paraId="3486E811" w15:done="0"/>
  <w15:commentEx w15:paraId="23934A1C" w15:done="0"/>
  <w15:commentEx w15:paraId="63F777B2" w15:done="0"/>
  <w15:commentEx w15:paraId="23814236" w15:done="0"/>
  <w15:commentEx w15:paraId="4137DAAF" w15:paraIdParent="23814236" w15:done="0"/>
  <w15:commentEx w15:paraId="37B6B3F0" w15:done="0"/>
  <w15:commentEx w15:paraId="7EFBE70E" w15:done="0"/>
  <w15:commentEx w15:paraId="41FC5E0D" w15:done="0"/>
  <w15:commentEx w15:paraId="0E6576A7" w15:done="0"/>
  <w15:commentEx w15:paraId="194708E1" w15:done="0"/>
  <w15:commentEx w15:paraId="64884269" w15:done="0"/>
  <w15:commentEx w15:paraId="63B82F23" w15:done="0"/>
  <w15:commentEx w15:paraId="32A3155B" w15:done="0"/>
  <w15:commentEx w15:paraId="32CB723E" w15:paraIdParent="32A3155B"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40EBA3C0" w15:done="0"/>
  <w15:commentEx w15:paraId="5CDDA40D" w15:paraIdParent="40EBA3C0" w15:done="0"/>
  <w15:commentEx w15:paraId="585498E0" w15:done="0"/>
  <w15:commentEx w15:paraId="359CAC11" w15:done="0"/>
  <w15:commentEx w15:paraId="074E74C8" w15:paraIdParent="359CAC11" w15:done="0"/>
  <w15:commentEx w15:paraId="58E28196" w15:done="0"/>
  <w15:commentEx w15:paraId="5DFF5B99" w15:done="0"/>
  <w15:commentEx w15:paraId="2A89B7C4" w15:done="0"/>
  <w15:commentEx w15:paraId="10C1ABFE" w15:done="0"/>
  <w15:commentEx w15:paraId="1F66E534" w15:done="0"/>
  <w15:commentEx w15:paraId="030E8D29" w15:paraIdParent="1F66E534" w15:done="0"/>
  <w15:commentEx w15:paraId="4DB37E85" w15:done="0"/>
  <w15:commentEx w15:paraId="494051B3" w15:done="0"/>
  <w15:commentEx w15:paraId="2B21629D" w15:done="0"/>
  <w15:commentEx w15:paraId="22D0188C" w15:done="0"/>
  <w15:commentEx w15:paraId="119571FD" w15:done="0"/>
  <w15:commentEx w15:paraId="126CA84E" w15:done="0"/>
  <w15:commentEx w15:paraId="7216E9F7" w15:done="0"/>
  <w15:commentEx w15:paraId="367130BD" w15:done="0"/>
  <w15:commentEx w15:paraId="4FCE9167" w15:done="0"/>
  <w15:commentEx w15:paraId="5E09B1ED" w15:done="0"/>
  <w15:commentEx w15:paraId="2B9FA6EA" w15:done="0"/>
  <w15:commentEx w15:paraId="55B9CCBC" w15:done="0"/>
  <w15:commentEx w15:paraId="7E726F4F" w15:done="0"/>
  <w15:commentEx w15:paraId="3262EC41" w15:done="0"/>
  <w15:commentEx w15:paraId="699953EF" w15:done="0"/>
  <w15:commentEx w15:paraId="084AF291" w15:done="0"/>
  <w15:commentEx w15:paraId="36125699" w15:done="0"/>
  <w15:commentEx w15:paraId="592C4B79" w15:done="0"/>
  <w15:commentEx w15:paraId="11322B08" w15:done="0"/>
  <w15:commentEx w15:paraId="06BB20F5" w15:done="0"/>
  <w15:commentEx w15:paraId="7D331F95" w15:done="0"/>
  <w15:commentEx w15:paraId="16D4A199" w15:done="0"/>
  <w15:commentEx w15:paraId="23A9A318" w15:done="0"/>
  <w15:commentEx w15:paraId="6EF3C075" w15:done="0"/>
  <w15:commentEx w15:paraId="736EE342" w15:done="0"/>
  <w15:commentEx w15:paraId="3B7EFE21" w15:done="0"/>
  <w15:commentEx w15:paraId="58A55E3A" w15:done="0"/>
  <w15:commentEx w15:paraId="6FE7B15D" w15:done="0"/>
  <w15:commentEx w15:paraId="3ECB37BB" w15:done="0"/>
  <w15:commentEx w15:paraId="4BE56162" w15:done="0"/>
  <w15:commentEx w15:paraId="29BAC297" w15:done="0"/>
  <w15:commentEx w15:paraId="3F3DB4F4" w15:done="0"/>
  <w15:commentEx w15:paraId="46A12D4F"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D761DC5" w15:done="0"/>
  <w15:commentEx w15:paraId="1235797B" w15:paraIdParent="2D761DC5" w15:done="0"/>
  <w15:commentEx w15:paraId="75A46F8F" w15:done="0"/>
  <w15:commentEx w15:paraId="3284B1D4" w15:done="0"/>
  <w15:commentEx w15:paraId="7604079D" w15:done="0"/>
  <w15:commentEx w15:paraId="392A73B8" w15:done="0"/>
  <w15:commentEx w15:paraId="706BF342" w15:paraIdParent="392A73B8" w15:done="0"/>
  <w15:commentEx w15:paraId="1062D98F" w15:done="0"/>
  <w15:commentEx w15:paraId="6371C628" w15:paraIdParent="1062D98F" w15:done="0"/>
  <w15:commentEx w15:paraId="5263AA6A" w15:done="0"/>
  <w15:commentEx w15:paraId="35AC9C48" w15:paraIdParent="5263AA6A" w15:done="0"/>
  <w15:commentEx w15:paraId="26CB78F1" w15:done="0"/>
  <w15:commentEx w15:paraId="5483C58B" w15:done="0"/>
  <w15:commentEx w15:paraId="58EE2BDC" w15:paraIdParent="5483C58B" w15:done="0"/>
  <w15:commentEx w15:paraId="6716CC70" w15:done="0"/>
  <w15:commentEx w15:paraId="0D0E732E" w15:done="0"/>
  <w15:commentEx w15:paraId="215E19CD" w15:done="0"/>
  <w15:commentEx w15:paraId="707A8C7A" w15:done="0"/>
  <w15:commentEx w15:paraId="25428571" w15:done="0"/>
  <w15:commentEx w15:paraId="28694445" w15:done="0"/>
  <w15:commentEx w15:paraId="2050207D" w15:done="0"/>
  <w15:commentEx w15:paraId="2E3C7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A7776" w16cex:dateUtc="2021-11-01T18:25:00Z"/>
  <w16cex:commentExtensible w16cex:durableId="252A899D" w16cex:dateUtc="2021-11-01T19:43:00Z"/>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AC072" w16cex:dateUtc="2021-11-01T23:37:00Z"/>
  <w16cex:commentExtensible w16cex:durableId="252E7FE5" w16cex:dateUtc="2021-11-04T19:51: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2AEE9C" w16cex:dateUtc="2021-11-02T02:54:00Z"/>
  <w16cex:commentExtensible w16cex:durableId="255846FF" w16cex:dateUtc="2021-12-06T13:23:00Z"/>
  <w16cex:commentExtensible w16cex:durableId="252AEEED" w16cex:dateUtc="2021-11-02T02:55:00Z"/>
  <w16cex:commentExtensible w16cex:durableId="252AEF94" w16cex:dateUtc="2021-11-02T02:58:00Z"/>
  <w16cex:commentExtensible w16cex:durableId="252E90F8" w16cex:dateUtc="2021-11-04T21:03:00Z"/>
  <w16cex:commentExtensible w16cex:durableId="252AEFC9" w16cex:dateUtc="2021-11-02T02:59:00Z"/>
  <w16cex:commentExtensible w16cex:durableId="2558884D" w16cex:dateUtc="2021-12-06T18:02: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2AF2B5"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2AF3B6" w16cex:dateUtc="2021-11-02T03:16:00Z"/>
  <w16cex:commentExtensible w16cex:durableId="252B80D8" w16cex:dateUtc="2021-11-02T13:18:00Z"/>
  <w16cex:commentExtensible w16cex:durableId="2559AAFE" w16cex:dateUtc="2021-12-07T14:34:00Z"/>
  <w16cex:commentExtensible w16cex:durableId="252B811C" w16cex:dateUtc="2021-11-02T13:19:00Z"/>
  <w16cex:commentExtensible w16cex:durableId="2559AAFF" w16cex:dateUtc="2021-12-07T14:34:00Z"/>
  <w16cex:commentExtensible w16cex:durableId="252B8139" w16cex:dateUtc="2021-11-02T13:19:00Z"/>
  <w16cex:commentExtensible w16cex:durableId="2559AB00" w16cex:dateUtc="2021-12-07T14:35:00Z"/>
  <w16cex:commentExtensible w16cex:durableId="252B8151" w16cex:dateUtc="2021-11-02T13:20:00Z"/>
  <w16cex:commentExtensible w16cex:durableId="252B818B" w16cex:dateUtc="2021-11-02T13:21:00Z"/>
  <w16cex:commentExtensible w16cex:durableId="2559AB01" w16cex:dateUtc="2021-12-07T14:36:00Z"/>
  <w16cex:commentExtensible w16cex:durableId="252B81E0" w16cex:dateUtc="2021-11-02T13:22:00Z"/>
  <w16cex:commentExtensible w16cex:durableId="252B81F4" w16cex:dateUtc="2021-11-02T13:23:00Z"/>
  <w16cex:commentExtensible w16cex:durableId="252AF4D0" w16cex:dateUtc="2021-11-02T03:20:00Z"/>
  <w16cex:commentExtensible w16cex:durableId="2559AB02" w16cex:dateUtc="2021-12-07T14:36: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2DD" w16cex:dateUtc="2021-11-02T13:26:00Z"/>
  <w16cex:commentExtensible w16cex:durableId="2559AB05" w16cex:dateUtc="2021-12-07T14:40: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66" w16cex:dateUtc="2021-11-02T13:37:00Z"/>
  <w16cex:commentExtensible w16cex:durableId="252B85C1" w16cex:dateUtc="2021-11-02T13:39:00Z"/>
  <w16cex:commentExtensible w16cex:durableId="252B85DA" w16cex:dateUtc="2021-11-02T13:39:00Z"/>
  <w16cex:commentExtensible w16cex:durableId="252B86BF" w16cex:dateUtc="2021-11-02T13:43: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45262" w16cex:dateUtc="2021-12-15T16:39:00Z"/>
  <w16cex:commentExtensible w16cex:durableId="252B86F7" w16cex:dateUtc="2021-11-02T13:44:00Z"/>
  <w16cex:commentExtensible w16cex:durableId="252CDDE8" w16cex:dateUtc="2021-11-03T14:07:00Z"/>
  <w16cex:commentExtensible w16cex:durableId="2559AB8C" w16cex:dateUtc="2021-12-07T14:44:00Z"/>
  <w16cex:commentExtensible w16cex:durableId="252B871D" w16cex:dateUtc="2021-11-02T13:45:00Z"/>
  <w16cex:commentExtensible w16cex:durableId="25322636" w16cex:dateUtc="2021-11-07T15:17:00Z"/>
  <w16cex:commentExtensible w16cex:durableId="252B8A5B" w16cex:dateUtc="2021-11-02T13:58:00Z"/>
  <w16cex:commentExtensible w16cex:durableId="252B87B9" w16cex:dateUtc="2021-11-02T13:4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5713E" w16cex:dateUtc="2021-12-16T13:03:00Z"/>
  <w16cex:commentExtensible w16cex:durableId="252B965C" w16cex:dateUtc="2021-11-02T14:50:00Z"/>
  <w16cex:commentExtensible w16cex:durableId="252B9695" w16cex:dateUtc="2021-11-02T14:51:00Z"/>
  <w16cex:commentExtensible w16cex:durableId="252B9669" w16cex:dateUtc="2021-11-02T14:50:00Z"/>
  <w16cex:commentExtensible w16cex:durableId="256573BE" w16cex:dateUtc="2021-12-16T13:13:00Z"/>
  <w16cex:commentExtensible w16cex:durableId="252B9807" w16cex:dateUtc="2021-11-02T14:57:00Z"/>
  <w16cex:commentExtensible w16cex:durableId="252B984C" w16cex:dateUtc="2021-11-02T14:58:00Z"/>
  <w16cex:commentExtensible w16cex:durableId="25688638" w16cex:dateUtc="2021-12-18T21:09:00Z"/>
  <w16cex:commentExtensible w16cex:durableId="252B98DF" w16cex:dateUtc="2021-11-02T15:00:00Z"/>
  <w16cex:commentExtensible w16cex:durableId="25574A92" w16cex:dateUtc="2021-12-05T19:26:00Z"/>
  <w16cex:commentExtensible w16cex:durableId="25657854" w16cex:dateUtc="2021-12-16T13:33:00Z"/>
  <w16cex:commentExtensible w16cex:durableId="256595E4" w16cex:dateUtc="2021-12-16T15:39:00Z"/>
  <w16cex:commentExtensible w16cex:durableId="252BDA04" w16cex:dateUtc="2021-11-02T19:38:00Z"/>
  <w16cex:commentExtensible w16cex:durableId="252BD9CC" w16cex:dateUtc="2021-11-02T19:37:00Z"/>
  <w16cex:commentExtensible w16cex:durableId="252BDA44" w16cex:dateUtc="2021-11-02T19:39:00Z"/>
  <w16cex:commentExtensible w16cex:durableId="252BDAE6" w16cex:dateUtc="2021-11-02T19:42:00Z"/>
  <w16cex:commentExtensible w16cex:durableId="2565940C" w16cex:dateUtc="2021-12-16T15:31:00Z"/>
  <w16cex:commentExtensible w16cex:durableId="2565941B" w16cex:dateUtc="2021-12-16T15:31:00Z"/>
  <w16cex:commentExtensible w16cex:durableId="2565BED7" w16cex:dateUtc="2021-12-16T15:31:00Z"/>
  <w16cex:commentExtensible w16cex:durableId="2565BEE6" w16cex:dateUtc="2021-12-16T15:31:00Z"/>
  <w16cex:commentExtensible w16cex:durableId="2565798F" w16cex:dateUtc="2021-12-16T13:38:00Z"/>
  <w16cex:commentExtensible w16cex:durableId="252BDB48" w16cex:dateUtc="2021-11-02T19:44:00Z"/>
  <w16cex:commentExtensible w16cex:durableId="2559B432" w16cex:dateUtc="2021-12-07T15:21:00Z"/>
  <w16cex:commentExtensible w16cex:durableId="252BDBA1" w16cex:dateUtc="2021-11-02T19:45:00Z"/>
  <w16cex:commentExtensible w16cex:durableId="252C4308" w16cex:dateUtc="2021-11-03T03:06:00Z"/>
  <w16cex:commentExtensible w16cex:durableId="253608AF" w16cex:dateUtc="2021-11-03T03:31:00Z"/>
  <w16cex:commentExtensible w16cex:durableId="253608E0" w16cex:dateUtc="2021-11-03T03:33:00Z"/>
  <w16cex:commentExtensible w16cex:durableId="25409A3B" w16cex:dateUtc="2021-11-18T14:24:00Z"/>
  <w16cex:commentExtensible w16cex:durableId="25659BFF" w16cex:dateUtc="2021-12-16T16:05:00Z"/>
  <w16cex:commentExtensible w16cex:durableId="2565988A" w16cex:dateUtc="2021-12-16T15:50:00Z"/>
  <w16cex:commentExtensible w16cex:durableId="2535501A" w16cex:dateUtc="2021-11-03T03:31:00Z"/>
  <w16cex:commentExtensible w16cex:durableId="25355019" w16cex:dateUtc="2021-11-03T03:31:00Z"/>
  <w16cex:commentExtensible w16cex:durableId="25355018" w16cex:dateUtc="2021-11-03T03:33:00Z"/>
  <w16cex:commentExtensible w16cex:durableId="25355017" w16cex:dateUtc="2021-11-03T03:36:00Z"/>
  <w16cex:commentExtensible w16cex:durableId="252C40F2" w16cex:dateUtc="2021-11-03T02:57:00Z"/>
  <w16cex:commentExtensible w16cex:durableId="2534F21D" w16cex:dateUtc="2021-11-03T03:00:00Z"/>
  <w16cex:commentExtensible w16cex:durableId="25350AD8" w16cex:dateUtc="2021-11-03T03:02:00Z"/>
  <w16cex:commentExtensible w16cex:durableId="25350AD7" w16cex:dateUtc="2021-11-08T18:37:00Z"/>
  <w16cex:commentExtensible w16cex:durableId="2565C3B0" w16cex:dateUtc="2021-12-16T15:31:00Z"/>
  <w16cex:commentExtensible w16cex:durableId="2565C3AF" w16cex:dateUtc="2021-12-16T15:31:00Z"/>
  <w16cex:commentExtensible w16cex:durableId="252C4167" w16cex:dateUtc="2021-11-03T02:59:00Z"/>
  <w16cex:commentExtensible w16cex:durableId="252C41A5" w16cex:dateUtc="2021-11-03T03:00:00Z"/>
  <w16cex:commentExtensible w16cex:durableId="252C4206" w16cex:dateUtc="2021-11-03T03:02:00Z"/>
  <w16cex:commentExtensible w16cex:durableId="2533A698" w16cex:dateUtc="2021-11-08T18:37:00Z"/>
  <w16cex:commentExtensible w16cex:durableId="252C4276" w16cex:dateUtc="2021-11-03T03:04:00Z"/>
  <w16cex:commentExtensible w16cex:durableId="252C42C2" w16cex:dateUtc="2021-11-03T03:05:00Z"/>
  <w16cex:commentExtensible w16cex:durableId="252C42D3" w16cex:dateUtc="2021-11-03T03:05:00Z"/>
  <w16cex:commentExtensible w16cex:durableId="2565C647" w16cex:dateUtc="2021-12-16T19:05:00Z"/>
  <w16cex:commentExtensible w16cex:durableId="252C4751" w16cex:dateUtc="2021-11-03T03:25:00Z"/>
  <w16cex:commentExtensible w16cex:durableId="252C4A04" w16cex:dateUtc="2021-11-03T03:36:00Z"/>
  <w16cex:commentExtensible w16cex:durableId="2565D512" w16cex:dateUtc="2021-12-16T20:09:00Z"/>
  <w16cex:commentExtensible w16cex:durableId="252C4A2F" w16cex:dateUtc="2021-11-03T03:37:00Z"/>
  <w16cex:commentExtensible w16cex:durableId="2538E304" w16cex:dateUtc="2021-11-12T17:56: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2C506D" w16cex:dateUtc="2021-11-03T04:03:00Z"/>
  <w16cex:commentExtensible w16cex:durableId="2538E67F" w16cex:dateUtc="2021-11-12T18:11:00Z"/>
  <w16cex:commentExtensible w16cex:durableId="252C4D49" w16cex:dateUtc="2021-11-03T03:50:00Z"/>
  <w16cex:commentExtensible w16cex:durableId="252C5049" w16cex:dateUtc="2021-11-03T04:03:00Z"/>
  <w16cex:commentExtensible w16cex:durableId="253BD740" w16cex:dateUtc="2021-11-14T23:43:00Z"/>
  <w16cex:commentExtensible w16cex:durableId="2566EAE6" w16cex:dateUtc="2021-12-17T15:54:00Z"/>
  <w16cex:commentExtensible w16cex:durableId="2566E8BA" w16cex:dateUtc="2021-12-17T15:45:00Z"/>
  <w16cex:commentExtensible w16cex:durableId="256732E7" w16cex:dateUtc="2021-12-17T21:01:00Z"/>
  <w16cex:commentExtensible w16cex:durableId="252C4DED" w16cex:dateUtc="2021-11-03T03:53:00Z"/>
  <w16cex:commentExtensible w16cex:durableId="252C4E77" w16cex:dateUtc="2021-11-03T03:55:00Z"/>
  <w16cex:commentExtensible w16cex:durableId="255DD1EC" w16cex:dateUtc="2021-12-10T18:17:00Z"/>
  <w16cex:commentExtensible w16cex:durableId="256738B2" w16cex:dateUtc="2021-12-17T21:26:00Z"/>
  <w16cex:commentExtensible w16cex:durableId="252C5119" w16cex:dateUtc="2021-11-03T04:06:00Z"/>
  <w16cex:commentExtensible w16cex:durableId="252C5137" w16cex:dateUtc="2021-11-03T04:07:00Z"/>
  <w16cex:commentExtensible w16cex:durableId="252C531E" w16cex:dateUtc="2021-11-03T04:15:00Z"/>
  <w16cex:commentExtensible w16cex:durableId="252C5374" w16cex:dateUtc="2021-11-03T04:16:00Z"/>
  <w16cex:commentExtensible w16cex:durableId="255DD034" w16cex:dateUtc="2021-12-10T18:10:00Z"/>
  <w16cex:commentExtensible w16cex:durableId="2568629E" w16cex:dateUtc="2021-12-18T18:37:00Z"/>
  <w16cex:commentExtensible w16cex:durableId="25684160" w16cex:dateUtc="2021-12-18T16:15:00Z"/>
  <w16cex:commentExtensible w16cex:durableId="25684E63" w16cex:dateUtc="2021-12-18T17:11:00Z"/>
  <w16cex:commentExtensible w16cex:durableId="256863DD" w16cex:dateUtc="2021-12-18T18:42:00Z"/>
  <w16cex:commentExtensible w16cex:durableId="252C54B8" w16cex:dateUtc="2021-11-03T04:22:00Z"/>
  <w16cex:commentExtensible w16cex:durableId="252CE4E2" w16cex:dateUtc="2021-11-03T14:37:00Z"/>
  <w16cex:commentExtensible w16cex:durableId="252CE543" w16cex:dateUtc="2021-11-03T14:38:00Z"/>
  <w16cex:commentExtensible w16cex:durableId="252CE5C4" w16cex:dateUtc="2021-11-03T14:41:00Z"/>
  <w16cex:commentExtensible w16cex:durableId="252CE607" w16cex:dateUtc="2021-11-03T14:42:00Z"/>
  <w16cex:commentExtensible w16cex:durableId="252CE656" w16cex:dateUtc="2021-11-03T14:43:00Z"/>
  <w16cex:commentExtensible w16cex:durableId="252CE672" w16cex:dateUtc="2021-11-03T14:44:00Z"/>
  <w16cex:commentExtensible w16cex:durableId="252CEF62" w16cex:dateUtc="2021-11-03T15:22:00Z"/>
  <w16cex:commentExtensible w16cex:durableId="252CE9FC" w16cex:dateUtc="2021-11-03T14:59:00Z"/>
  <w16cex:commentExtensible w16cex:durableId="252CEEEE" w16cex:dateUtc="2021-11-03T15:20:00Z"/>
  <w16cex:commentExtensible w16cex:durableId="25687453" w16cex:dateUtc="2021-12-18T19:53:00Z"/>
  <w16cex:commentExtensible w16cex:durableId="256869CE" w16cex:dateUtc="2021-12-18T19:08:00Z"/>
  <w16cex:commentExtensible w16cex:durableId="252CFB72" w16cex:dateUtc="2021-11-03T16:13:00Z"/>
  <w16cex:commentExtensible w16cex:durableId="252CFBBD" w16cex:dateUtc="2021-11-03T16:14:00Z"/>
  <w16cex:commentExtensible w16cex:durableId="252CFCA3" w16cex:dateUtc="2021-11-03T16:18:00Z"/>
  <w16cex:commentExtensible w16cex:durableId="252CFCD0" w16cex:dateUtc="2021-11-03T16:19:00Z"/>
  <w16cex:commentExtensible w16cex:durableId="252CFD8E" w16cex:dateUtc="2021-11-03T16:22:00Z"/>
  <w16cex:commentExtensible w16cex:durableId="252CFDB1" w16cex:dateUtc="2021-11-03T16:23:00Z"/>
  <w16cex:commentExtensible w16cex:durableId="252CFDE4" w16cex:dateUtc="2021-11-03T16:24:00Z"/>
  <w16cex:commentExtensible w16cex:durableId="252CFE1D" w16cex:dateUtc="2021-11-03T16:25:00Z"/>
  <w16cex:commentExtensible w16cex:durableId="252CFECF" w16cex:dateUtc="2021-11-03T16:27:00Z"/>
  <w16cex:commentExtensible w16cex:durableId="252CFEE3" w16cex:dateUtc="2021-11-03T16:28:00Z"/>
  <w16cex:commentExtensible w16cex:durableId="252CFF0F" w16cex:dateUtc="2021-11-03T16:29: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2D0009" w16cex:dateUtc="2021-11-03T16:33:00Z"/>
  <w16cex:commentExtensible w16cex:durableId="254F2D09" w16cex:dateUtc="2021-11-29T15:42:00Z"/>
  <w16cex:commentExtensible w16cex:durableId="252D005C" w16cex:dateUtc="2021-11-03T16:34:00Z"/>
  <w16cex:commentExtensible w16cex:durableId="25687CC0" w16cex:dateUtc="2021-12-18T20:29:00Z"/>
  <w16cex:commentExtensible w16cex:durableId="25687F17" w16cex:dateUtc="2021-12-18T20:39:00Z"/>
  <w16cex:commentExtensible w16cex:durableId="252D0090" w16cex:dateUtc="2021-11-03T16:35:00Z"/>
  <w16cex:commentExtensible w16cex:durableId="254F66F1" w16cex:dateUtc="2021-11-29T19:49:00Z"/>
  <w16cex:commentExtensible w16cex:durableId="252C53B8" w16cex:dateUtc="2021-11-03T04:18:00Z"/>
  <w16cex:commentExtensible w16cex:durableId="255DCF8F" w16cex:dateUtc="2021-12-10T18:07:00Z"/>
  <w16cex:commentExtensible w16cex:durableId="252D00E6" w16cex:dateUtc="2021-11-03T16:36:00Z"/>
  <w16cex:commentExtensible w16cex:durableId="255340D8" w16cex:dateUtc="2021-12-02T17:55:00Z"/>
  <w16cex:commentExtensible w16cex:durableId="2568859E" w16cex:dateUtc="2021-12-18T21:06:00Z"/>
  <w16cex:commentExtensible w16cex:durableId="252A9E5E" w16cex:dateUtc="2021-11-01T21:11:00Z"/>
  <w16cex:commentExtensible w16cex:durableId="252D011B" w16cex:dateUtc="2021-11-03T16:37:00Z"/>
  <w16cex:commentExtensible w16cex:durableId="252D09EA" w16cex:dateUtc="2021-11-03T17:15:00Z"/>
  <w16cex:commentExtensible w16cex:durableId="252D0A01" w16cex:dateUtc="2021-11-03T17:15:00Z"/>
  <w16cex:commentExtensible w16cex:durableId="252D1C20" w16cex:dateUtc="2021-11-03T18:33:00Z"/>
  <w16cex:commentExtensible w16cex:durableId="252D1CDA" w16cex:dateUtc="2021-11-03T18:36:00Z"/>
  <w16cex:commentExtensible w16cex:durableId="252D5E0F" w16cex:dateUtc="2021-11-03T23:14:00Z"/>
  <w16cex:commentExtensible w16cex:durableId="252D5E2F" w16cex:dateUtc="2021-11-03T23:14:00Z"/>
  <w16cex:commentExtensible w16cex:durableId="252D5E6E" w16cex:dateUtc="2021-11-03T23:15:00Z"/>
  <w16cex:commentExtensible w16cex:durableId="252CE9DB" w16cex:dateUtc="2021-11-03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EFA6E6" w16cid:durableId="252A7776"/>
  <w16cid:commentId w16cid:paraId="75789CC1" w16cid:durableId="252A899D"/>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9D4D789" w16cid:durableId="252AC072"/>
  <w16cid:commentId w16cid:paraId="4664AE14" w16cid:durableId="252E7FE5"/>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7F7E5429" w16cid:durableId="252AEE9C"/>
  <w16cid:commentId w16cid:paraId="65CF83E4" w16cid:durableId="255846FF"/>
  <w16cid:commentId w16cid:paraId="233701BF" w16cid:durableId="252AEEED"/>
  <w16cid:commentId w16cid:paraId="56A38322" w16cid:durableId="252AEF94"/>
  <w16cid:commentId w16cid:paraId="450B32DF" w16cid:durableId="252E90F8"/>
  <w16cid:commentId w16cid:paraId="5FBB4440" w16cid:durableId="252AEFC9"/>
  <w16cid:commentId w16cid:paraId="59999008" w16cid:durableId="2558884D"/>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2AF2B5"/>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184C4251" w16cid:durableId="252AF3B6"/>
  <w16cid:commentId w16cid:paraId="40049292" w16cid:durableId="252B80D8"/>
  <w16cid:commentId w16cid:paraId="0BC4599F" w16cid:durableId="2559AAFE"/>
  <w16cid:commentId w16cid:paraId="6C39DF0B" w16cid:durableId="252B811C"/>
  <w16cid:commentId w16cid:paraId="7AEE44E2" w16cid:durableId="2559AAFF"/>
  <w16cid:commentId w16cid:paraId="3993E7E8" w16cid:durableId="252B8139"/>
  <w16cid:commentId w16cid:paraId="11A5106A" w16cid:durableId="2559AB00"/>
  <w16cid:commentId w16cid:paraId="0A377D54" w16cid:durableId="252B8151"/>
  <w16cid:commentId w16cid:paraId="45926D64" w16cid:durableId="252B818B"/>
  <w16cid:commentId w16cid:paraId="5212EDAA" w16cid:durableId="2559AB01"/>
  <w16cid:commentId w16cid:paraId="2A60C7BF" w16cid:durableId="252B81E0"/>
  <w16cid:commentId w16cid:paraId="33CB78B0" w16cid:durableId="252B81F4"/>
  <w16cid:commentId w16cid:paraId="616239B6" w16cid:durableId="252AF4D0"/>
  <w16cid:commentId w16cid:paraId="01EAF28F" w16cid:durableId="2559AB02"/>
  <w16cid:commentId w16cid:paraId="49EEB7CF" w16cid:durableId="252AF551"/>
  <w16cid:commentId w16cid:paraId="73532413" w16cid:durableId="2559AB03"/>
  <w16cid:commentId w16cid:paraId="37E0C18B" w16cid:durableId="252AF5BE"/>
  <w16cid:commentId w16cid:paraId="5E1CA9E2" w16cid:durableId="2559AB04"/>
  <w16cid:commentId w16cid:paraId="326C25C7" w16cid:durableId="252B82DD"/>
  <w16cid:commentId w16cid:paraId="45152C44" w16cid:durableId="2559AB05"/>
  <w16cid:commentId w16cid:paraId="7381417B" w16cid:durableId="252B84A0"/>
  <w16cid:commentId w16cid:paraId="2F484871" w16cid:durableId="2559AB06"/>
  <w16cid:commentId w16cid:paraId="6EC02753" w16cid:durableId="252B8536"/>
  <w16cid:commentId w16cid:paraId="6A738785" w16cid:durableId="2559AB07"/>
  <w16cid:commentId w16cid:paraId="3FD85CB6" w16cid:durableId="252B8566"/>
  <w16cid:commentId w16cid:paraId="23C183D2" w16cid:durableId="252B85C1"/>
  <w16cid:commentId w16cid:paraId="30FD6FCD" w16cid:durableId="252B85DA"/>
  <w16cid:commentId w16cid:paraId="3171CEF4" w16cid:durableId="252B86BF"/>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6D6D4BE5" w16cid:durableId="25645262"/>
  <w16cid:commentId w16cid:paraId="61188981" w16cid:durableId="252B86F7"/>
  <w16cid:commentId w16cid:paraId="09431CDA" w16cid:durableId="252CDDE8"/>
  <w16cid:commentId w16cid:paraId="38138222" w16cid:durableId="2559AB8C"/>
  <w16cid:commentId w16cid:paraId="14B46454" w16cid:durableId="252B871D"/>
  <w16cid:commentId w16cid:paraId="7A24134A" w16cid:durableId="25322636"/>
  <w16cid:commentId w16cid:paraId="3D90D7B9" w16cid:durableId="252B8A5B"/>
  <w16cid:commentId w16cid:paraId="0796CDC9" w16cid:durableId="252B87B9"/>
  <w16cid:commentId w16cid:paraId="4350EDC7" w16cid:durableId="252B8AAF"/>
  <w16cid:commentId w16cid:paraId="097CAB99" w16cid:durableId="2559AC1F"/>
  <w16cid:commentId w16cid:paraId="7F2A9550" w16cid:durableId="252B96FA"/>
  <w16cid:commentId w16cid:paraId="709C8506" w16cid:durableId="2559AC06"/>
  <w16cid:commentId w16cid:paraId="1057EB9E" w16cid:durableId="2565713E"/>
  <w16cid:commentId w16cid:paraId="05353182" w16cid:durableId="252B965C"/>
  <w16cid:commentId w16cid:paraId="56D00CC8" w16cid:durableId="252B9695"/>
  <w16cid:commentId w16cid:paraId="64C22FF7" w16cid:durableId="252B9669"/>
  <w16cid:commentId w16cid:paraId="26CFB5C4" w16cid:durableId="256573BE"/>
  <w16cid:commentId w16cid:paraId="4E164E6E" w16cid:durableId="252B9807"/>
  <w16cid:commentId w16cid:paraId="65CDC621" w16cid:durableId="252B984C"/>
  <w16cid:commentId w16cid:paraId="5B815B25" w16cid:durableId="25688638"/>
  <w16cid:commentId w16cid:paraId="4D8376EE" w16cid:durableId="252B98DF"/>
  <w16cid:commentId w16cid:paraId="4533196C" w16cid:durableId="25574A92"/>
  <w16cid:commentId w16cid:paraId="659A21F6" w16cid:durableId="25657854"/>
  <w16cid:commentId w16cid:paraId="0D3C0EE1" w16cid:durableId="256595E4"/>
  <w16cid:commentId w16cid:paraId="4A727085" w16cid:durableId="252BDA04"/>
  <w16cid:commentId w16cid:paraId="3BEBEBB2" w16cid:durableId="252BD9CC"/>
  <w16cid:commentId w16cid:paraId="18A1C1B9" w16cid:durableId="252BDA44"/>
  <w16cid:commentId w16cid:paraId="159D4BB6" w16cid:durableId="252BDAE6"/>
  <w16cid:commentId w16cid:paraId="772985D5" w16cid:durableId="2565940C"/>
  <w16cid:commentId w16cid:paraId="718CBED1" w16cid:durableId="2565941B"/>
  <w16cid:commentId w16cid:paraId="05476C6D" w16cid:durableId="2565BED7"/>
  <w16cid:commentId w16cid:paraId="3F83C2CC" w16cid:durableId="2565BEE6"/>
  <w16cid:commentId w16cid:paraId="6A0419FF" w16cid:durableId="2565798F"/>
  <w16cid:commentId w16cid:paraId="5800C38E" w16cid:durableId="252BDB48"/>
  <w16cid:commentId w16cid:paraId="0EC29D1B" w16cid:durableId="2559B432"/>
  <w16cid:commentId w16cid:paraId="059A9A66" w16cid:durableId="252BDBA1"/>
  <w16cid:commentId w16cid:paraId="371CFD81" w16cid:durableId="252C4308"/>
  <w16cid:commentId w16cid:paraId="44C830B9" w16cid:durableId="253608AF"/>
  <w16cid:commentId w16cid:paraId="62EBC009" w16cid:durableId="253608E0"/>
  <w16cid:commentId w16cid:paraId="29F13F0B" w16cid:durableId="25409A3B"/>
  <w16cid:commentId w16cid:paraId="1321DF89" w16cid:durableId="25659BFF"/>
  <w16cid:commentId w16cid:paraId="588AD842" w16cid:durableId="2565988A"/>
  <w16cid:commentId w16cid:paraId="4DE81F23" w16cid:durableId="2535501A"/>
  <w16cid:commentId w16cid:paraId="5CFF4DD7" w16cid:durableId="25355019"/>
  <w16cid:commentId w16cid:paraId="495A1FED" w16cid:durableId="25355018"/>
  <w16cid:commentId w16cid:paraId="21879360" w16cid:durableId="25355017"/>
  <w16cid:commentId w16cid:paraId="67DFA516" w16cid:durableId="252C40F2"/>
  <w16cid:commentId w16cid:paraId="45FC52BB" w16cid:durableId="2534F21D"/>
  <w16cid:commentId w16cid:paraId="672B863C" w16cid:durableId="25350AD8"/>
  <w16cid:commentId w16cid:paraId="0BC98FE8" w16cid:durableId="25350AD7"/>
  <w16cid:commentId w16cid:paraId="5421ECD1" w16cid:durableId="2565C3B0"/>
  <w16cid:commentId w16cid:paraId="3486E811" w16cid:durableId="2565C3AF"/>
  <w16cid:commentId w16cid:paraId="23934A1C" w16cid:durableId="252C4167"/>
  <w16cid:commentId w16cid:paraId="63F777B2" w16cid:durableId="252C41A5"/>
  <w16cid:commentId w16cid:paraId="23814236" w16cid:durableId="252C4206"/>
  <w16cid:commentId w16cid:paraId="4137DAAF" w16cid:durableId="2533A698"/>
  <w16cid:commentId w16cid:paraId="37B6B3F0" w16cid:durableId="252C4276"/>
  <w16cid:commentId w16cid:paraId="7EFBE70E" w16cid:durableId="252C42C2"/>
  <w16cid:commentId w16cid:paraId="41FC5E0D" w16cid:durableId="252C42D3"/>
  <w16cid:commentId w16cid:paraId="0E6576A7" w16cid:durableId="2565C647"/>
  <w16cid:commentId w16cid:paraId="194708E1" w16cid:durableId="252C4751"/>
  <w16cid:commentId w16cid:paraId="64884269" w16cid:durableId="252C4A04"/>
  <w16cid:commentId w16cid:paraId="63B82F23" w16cid:durableId="2565D512"/>
  <w16cid:commentId w16cid:paraId="32A3155B" w16cid:durableId="252C4A2F"/>
  <w16cid:commentId w16cid:paraId="32CB723E" w16cid:durableId="2538E304"/>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40EBA3C0" w16cid:durableId="252C506D"/>
  <w16cid:commentId w16cid:paraId="5CDDA40D" w16cid:durableId="2538E67F"/>
  <w16cid:commentId w16cid:paraId="585498E0" w16cid:durableId="252C4D49"/>
  <w16cid:commentId w16cid:paraId="359CAC11" w16cid:durableId="252C5049"/>
  <w16cid:commentId w16cid:paraId="074E74C8" w16cid:durableId="253BD740"/>
  <w16cid:commentId w16cid:paraId="58E28196" w16cid:durableId="2566EAE6"/>
  <w16cid:commentId w16cid:paraId="5DFF5B99" w16cid:durableId="2566E8BA"/>
  <w16cid:commentId w16cid:paraId="2A89B7C4" w16cid:durableId="256732E7"/>
  <w16cid:commentId w16cid:paraId="10C1ABFE" w16cid:durableId="252C4DED"/>
  <w16cid:commentId w16cid:paraId="1F66E534" w16cid:durableId="252C4E77"/>
  <w16cid:commentId w16cid:paraId="030E8D29" w16cid:durableId="255DD1EC"/>
  <w16cid:commentId w16cid:paraId="4DB37E85" w16cid:durableId="256738B2"/>
  <w16cid:commentId w16cid:paraId="494051B3" w16cid:durableId="252C5119"/>
  <w16cid:commentId w16cid:paraId="2B21629D" w16cid:durableId="252C5137"/>
  <w16cid:commentId w16cid:paraId="22D0188C" w16cid:durableId="252C531E"/>
  <w16cid:commentId w16cid:paraId="119571FD" w16cid:durableId="252C5374"/>
  <w16cid:commentId w16cid:paraId="126CA84E" w16cid:durableId="255DD034"/>
  <w16cid:commentId w16cid:paraId="7216E9F7" w16cid:durableId="2568629E"/>
  <w16cid:commentId w16cid:paraId="367130BD" w16cid:durableId="25684160"/>
  <w16cid:commentId w16cid:paraId="4FCE9167" w16cid:durableId="25684E63"/>
  <w16cid:commentId w16cid:paraId="5E09B1ED" w16cid:durableId="256863DD"/>
  <w16cid:commentId w16cid:paraId="2B9FA6EA" w16cid:durableId="252C54B8"/>
  <w16cid:commentId w16cid:paraId="55B9CCBC" w16cid:durableId="252CE4E2"/>
  <w16cid:commentId w16cid:paraId="7E726F4F" w16cid:durableId="252CE543"/>
  <w16cid:commentId w16cid:paraId="3262EC41" w16cid:durableId="252CE5C4"/>
  <w16cid:commentId w16cid:paraId="699953EF" w16cid:durableId="252CE607"/>
  <w16cid:commentId w16cid:paraId="084AF291" w16cid:durableId="252CE656"/>
  <w16cid:commentId w16cid:paraId="36125699" w16cid:durableId="252CE672"/>
  <w16cid:commentId w16cid:paraId="592C4B79" w16cid:durableId="252CEF62"/>
  <w16cid:commentId w16cid:paraId="11322B08" w16cid:durableId="252CE9FC"/>
  <w16cid:commentId w16cid:paraId="06BB20F5" w16cid:durableId="252CEEEE"/>
  <w16cid:commentId w16cid:paraId="7D331F95" w16cid:durableId="25687453"/>
  <w16cid:commentId w16cid:paraId="16D4A199" w16cid:durableId="256869CE"/>
  <w16cid:commentId w16cid:paraId="23A9A318" w16cid:durableId="252CFB72"/>
  <w16cid:commentId w16cid:paraId="6EF3C075" w16cid:durableId="252CFBBD"/>
  <w16cid:commentId w16cid:paraId="736EE342" w16cid:durableId="252CFCA3"/>
  <w16cid:commentId w16cid:paraId="3B7EFE21" w16cid:durableId="252CFCD0"/>
  <w16cid:commentId w16cid:paraId="58A55E3A" w16cid:durableId="252CFD8E"/>
  <w16cid:commentId w16cid:paraId="6FE7B15D" w16cid:durableId="252CFDB1"/>
  <w16cid:commentId w16cid:paraId="3ECB37BB" w16cid:durableId="252CFDE4"/>
  <w16cid:commentId w16cid:paraId="4BE56162" w16cid:durableId="252CFE1D"/>
  <w16cid:commentId w16cid:paraId="29BAC297" w16cid:durableId="252CFECF"/>
  <w16cid:commentId w16cid:paraId="3F3DB4F4" w16cid:durableId="252CFEE3"/>
  <w16cid:commentId w16cid:paraId="46A12D4F" w16cid:durableId="252CFF0F"/>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D761DC5" w16cid:durableId="252D0009"/>
  <w16cid:commentId w16cid:paraId="1235797B" w16cid:durableId="254F2D09"/>
  <w16cid:commentId w16cid:paraId="75A46F8F" w16cid:durableId="252D005C"/>
  <w16cid:commentId w16cid:paraId="3284B1D4" w16cid:durableId="25687CC0"/>
  <w16cid:commentId w16cid:paraId="7604079D" w16cid:durableId="25687F17"/>
  <w16cid:commentId w16cid:paraId="392A73B8" w16cid:durableId="252D0090"/>
  <w16cid:commentId w16cid:paraId="706BF342" w16cid:durableId="254F66F1"/>
  <w16cid:commentId w16cid:paraId="1062D98F" w16cid:durableId="252C53B8"/>
  <w16cid:commentId w16cid:paraId="6371C628" w16cid:durableId="255DCF8F"/>
  <w16cid:commentId w16cid:paraId="5263AA6A" w16cid:durableId="252D00E6"/>
  <w16cid:commentId w16cid:paraId="35AC9C48" w16cid:durableId="255340D8"/>
  <w16cid:commentId w16cid:paraId="26CB78F1" w16cid:durableId="2568859E"/>
  <w16cid:commentId w16cid:paraId="5483C58B" w16cid:durableId="252A9E5E"/>
  <w16cid:commentId w16cid:paraId="58EE2BDC" w16cid:durableId="252D011B"/>
  <w16cid:commentId w16cid:paraId="6716CC70" w16cid:durableId="252D09EA"/>
  <w16cid:commentId w16cid:paraId="0D0E732E" w16cid:durableId="252D0A01"/>
  <w16cid:commentId w16cid:paraId="215E19CD" w16cid:durableId="252D1C20"/>
  <w16cid:commentId w16cid:paraId="707A8C7A" w16cid:durableId="252D1CDA"/>
  <w16cid:commentId w16cid:paraId="25428571" w16cid:durableId="252D5E0F"/>
  <w16cid:commentId w16cid:paraId="28694445" w16cid:durableId="252D5E2F"/>
  <w16cid:commentId w16cid:paraId="2050207D" w16cid:durableId="252D5E6E"/>
  <w16cid:commentId w16cid:paraId="2E3C7D87" w16cid:durableId="252CE9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E81CB" w14:textId="77777777" w:rsidR="006A670B" w:rsidRDefault="006A670B" w:rsidP="00117666">
      <w:pPr>
        <w:spacing w:after="0"/>
      </w:pPr>
      <w:r>
        <w:separator/>
      </w:r>
    </w:p>
  </w:endnote>
  <w:endnote w:type="continuationSeparator" w:id="0">
    <w:p w14:paraId="4156681B" w14:textId="77777777" w:rsidR="006A670B" w:rsidRDefault="006A670B" w:rsidP="00117666">
      <w:pPr>
        <w:spacing w:after="0"/>
      </w:pPr>
      <w:r>
        <w:continuationSeparator/>
      </w:r>
    </w:p>
  </w:endnote>
  <w:endnote w:type="continuationNotice" w:id="1">
    <w:p w14:paraId="216530CC" w14:textId="77777777" w:rsidR="006A670B" w:rsidRDefault="006A670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D3D87" w14:textId="5C4670BF" w:rsidR="005326F8" w:rsidRPr="00577C4C" w:rsidRDefault="005326F8">
    <w:pPr>
      <w:pStyle w:val="Footer"/>
      <w:rPr>
        <w:color w:val="C00000"/>
        <w:szCs w:val="24"/>
      </w:rPr>
    </w:pPr>
    <w:del w:id="5572" w:author="Sharifi, Hossein" w:date="2021-12-06T16:07:00Z">
      <w:r w:rsidDel="009E60B7">
        <w:rPr>
          <w:noProof/>
        </w:rPr>
        <mc:AlternateContent>
          <mc:Choice Requires="wps">
            <w:drawing>
              <wp:anchor distT="0" distB="0" distL="114300" distR="114300" simplePos="0" relativeHeight="251658242" behindDoc="0" locked="0" layoutInCell="1" allowOverlap="1" wp14:anchorId="5B308C71" wp14:editId="15603105">
                <wp:simplePos x="0" y="0"/>
                <wp:positionH relativeFrom="column">
                  <wp:posOffset>-108585</wp:posOffset>
                </wp:positionH>
                <wp:positionV relativeFrom="paragraph">
                  <wp:posOffset>-58420</wp:posOffset>
                </wp:positionV>
                <wp:extent cx="3672205" cy="368935"/>
                <wp:effectExtent l="0" t="0" r="0" b="31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368935"/>
                        </a:xfrm>
                        <a:prstGeom prst="rect">
                          <a:avLst/>
                        </a:prstGeom>
                        <a:solidFill>
                          <a:srgbClr val="FFFFFF"/>
                        </a:solidFill>
                        <a:ln w="9525">
                          <a:noFill/>
                          <a:miter lim="800000"/>
                          <a:headEnd/>
                          <a:tailEnd/>
                        </a:ln>
                      </wps:spPr>
                      <wps:txbx>
                        <w:txbxContent>
                          <w:p w14:paraId="462EE841" w14:textId="7058A93E" w:rsidR="005326F8" w:rsidRPr="00E9561B" w:rsidRDefault="005326F8">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308C71" id="_x0000_t202" coordsize="21600,21600" o:spt="202" path="m,l,21600r21600,l21600,xe">
                <v:stroke joinstyle="miter"/>
                <v:path gradientshapeok="t" o:connecttype="rect"/>
              </v:shapetype>
              <v:shape id="Text Box 2" o:spid="_x0000_s1026" type="#_x0000_t202" style="position:absolute;margin-left:-8.55pt;margin-top:-4.6pt;width:289.15pt;height:29.0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XDKIgIAAB0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" stroked="f">
                <v:textbox style="mso-fit-shape-to-text:t">
                  <w:txbxContent>
                    <w:p w14:paraId="462EE841" w14:textId="7058A93E" w:rsidR="005326F8" w:rsidRPr="00E9561B" w:rsidRDefault="005326F8">
                      <w:pPr>
                        <w:rPr>
                          <w:color w:val="C00000"/>
                        </w:rPr>
                      </w:pPr>
                      <w:r w:rsidRPr="00E9561B">
                        <w:rPr>
                          <w:color w:val="C00000"/>
                        </w:rPr>
                        <w:t>This is a provisional file, not the final typeset article</w:t>
                      </w:r>
                    </w:p>
                  </w:txbxContent>
                </v:textbox>
              </v:shape>
            </w:pict>
          </mc:Fallback>
        </mc:AlternateContent>
      </w:r>
    </w:del>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5326F8" w:rsidRPr="00577C4C" w:rsidRDefault="005326F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FBD5D" id="Text Box 1" o:spid="_x0000_s1027"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2mPwIAAH8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" filled="f" stroked="f" strokeweight=".5pt">
              <v:textbox style="mso-fit-shape-to-text:t">
                <w:txbxContent>
                  <w:p w14:paraId="214951C5" w14:textId="77777777" w:rsidR="005326F8" w:rsidRPr="00577C4C" w:rsidRDefault="005326F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0BFF2" w14:textId="2E5DCF75" w:rsidR="005326F8" w:rsidRPr="00577C4C" w:rsidRDefault="005326F8">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5326F8" w:rsidRPr="00577C4C" w:rsidRDefault="005326F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8"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sQgIAAIE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" filled="f" stroked="f" strokeweight=".5pt">
              <v:textbox style="mso-fit-shape-to-text:t">
                <w:txbxContent>
                  <w:p w14:paraId="74D070C5" w14:textId="77777777" w:rsidR="005326F8" w:rsidRPr="00577C4C" w:rsidRDefault="005326F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7B45F" w14:textId="77777777" w:rsidR="006A670B" w:rsidRDefault="006A670B" w:rsidP="00117666">
      <w:pPr>
        <w:spacing w:after="0"/>
      </w:pPr>
      <w:r>
        <w:separator/>
      </w:r>
    </w:p>
  </w:footnote>
  <w:footnote w:type="continuationSeparator" w:id="0">
    <w:p w14:paraId="15389F73" w14:textId="77777777" w:rsidR="006A670B" w:rsidRDefault="006A670B" w:rsidP="00117666">
      <w:pPr>
        <w:spacing w:after="0"/>
      </w:pPr>
      <w:r>
        <w:continuationSeparator/>
      </w:r>
    </w:p>
  </w:footnote>
  <w:footnote w:type="continuationNotice" w:id="1">
    <w:p w14:paraId="7EA44C25" w14:textId="77777777" w:rsidR="006A670B" w:rsidRDefault="006A670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13A34" w14:textId="78BE9E4C" w:rsidR="005326F8" w:rsidRPr="007E3148" w:rsidRDefault="005326F8" w:rsidP="00A53000">
    <w:pPr>
      <w:pStyle w:val="Header"/>
    </w:pPr>
    <w:del w:id="5570" w:author="Sharifi, Hossein" w:date="2021-12-06T16:06:00Z">
      <w:r w:rsidDel="009E60B7">
        <w:delText>Multi-scale model of ventricular growth</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8A4BC" w14:textId="39FBC524" w:rsidR="005326F8" w:rsidRPr="00A53000" w:rsidRDefault="005326F8" w:rsidP="00A53000">
    <w:pPr>
      <w:pStyle w:val="Header"/>
    </w:pPr>
    <w:del w:id="5571" w:author="Sharifi, Hossein" w:date="2021-12-06T16:07:00Z">
      <w:r w:rsidDel="009E60B7">
        <w:delText>Multi-scale modeling of ventricular growth</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F27F1" w14:textId="1BA69D0F" w:rsidR="005326F8" w:rsidRDefault="005326F8" w:rsidP="00A53000">
    <w:pPr>
      <w:pStyle w:val="Header"/>
    </w:pPr>
    <w:del w:id="5573" w:author="Sharifi, Hossein" w:date="2021-12-06T16:06:00Z">
      <w:r w:rsidRPr="005A1D84" w:rsidDel="009E60B7">
        <w:rPr>
          <w:noProof/>
          <w:color w:val="A6A6A6" w:themeColor="background1" w:themeShade="A6"/>
          <w:lang w:val="en-GB" w:eastAsia="en-GB"/>
        </w:rPr>
        <w:drawing>
          <wp:inline distT="0" distB="0" distL="0" distR="0" wp14:anchorId="56C3F4FE" wp14:editId="61E40C7B">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del>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rson w15:author="Wenk, Jonathan F. [2]">
    <w15:presenceInfo w15:providerId="AD" w15:userId="S::jfwe223@uky.edu::afa5f3a7-e2b7-4dba-a0ce-2006b3f98278"/>
  </w15:person>
  <w15:person w15:author="Wenk, Jonathan F. [3]">
    <w15:presenceInfo w15:providerId="AD" w15:userId="S::jfwe223@uky.edu::afa5f3a7-e2b7-4dba-a0ce-2006b3f98278"/>
  </w15:person>
  <w15:person w15:author="Wenk, Jonathan F. [4]">
    <w15:presenceInfo w15:providerId="AD" w15:userId="S::jfwe223@uky.edu::afa5f3a7-e2b7-4dba-a0ce-2006b3f98278"/>
  </w15:person>
  <w15:person w15:author="Wenk, Jonathan F. [5]">
    <w15:presenceInfo w15:providerId="AD" w15:userId="S::jfwe223@uky.edu::afa5f3a7-e2b7-4dba-a0ce-2006b3f98278"/>
  </w15:person>
  <w15:person w15:author="Wenk, Jonathan F. [6]">
    <w15:presenceInfo w15:providerId="AD" w15:userId="S::jfwe223@uky.edu::afa5f3a7-e2b7-4dba-a0ce-2006b3f98278"/>
  </w15:person>
  <w15:person w15:author="Wenk, Jonathan F. [7]">
    <w15:presenceInfo w15:providerId="AD" w15:userId="S::jfwe223@uky.edu::afa5f3a7-e2b7-4dba-a0ce-2006b3f98278"/>
  </w15:person>
  <w15:person w15:author="Wenk, Jonathan F. [8]">
    <w15:presenceInfo w15:providerId="AD" w15:userId="S::jfwe223@uky.edu::afa5f3a7-e2b7-4dba-a0ce-2006b3f98278"/>
  </w15:person>
  <w15:person w15:author="Wenk, Jonathan F. [9]">
    <w15:presenceInfo w15:providerId="AD" w15:userId="S::jfwe223@uky.edu::afa5f3a7-e2b7-4dba-a0ce-2006b3f98278"/>
  </w15:person>
  <w15:person w15:author="Wenk, Jonathan F. [10]">
    <w15:presenceInfo w15:providerId="AD" w15:userId="S::jfwe223@uky.edu::afa5f3a7-e2b7-4dba-a0ce-2006b3f98278"/>
  </w15:person>
  <w15:person w15:author="Wenk, Jonathan F. [11]">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trackRevision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14&lt;/item&gt;&lt;item&gt;15&lt;/item&gt;&lt;item&gt;16&lt;/item&gt;&lt;item&gt;17&lt;/item&gt;&lt;item&gt;18&lt;/item&gt;&lt;item&gt;19&lt;/item&gt;&lt;item&gt;20&lt;/item&gt;&lt;item&gt;21&lt;/item&gt;&lt;item&gt;22&lt;/item&gt;&lt;item&gt;24&lt;/item&gt;&lt;item&gt;25&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60&lt;/item&gt;&lt;item&gt;61&lt;/item&gt;&lt;item&gt;62&lt;/item&gt;&lt;item&gt;63&lt;/item&gt;&lt;item&gt;64&lt;/item&gt;&lt;item&gt;69&lt;/item&gt;&lt;item&gt;70&lt;/item&gt;&lt;item&gt;71&lt;/item&gt;&lt;item&gt;72&lt;/item&gt;&lt;item&gt;73&lt;/item&gt;&lt;item&gt;74&lt;/item&gt;&lt;item&gt;80&lt;/item&gt;&lt;item&gt;84&lt;/item&gt;&lt;item&gt;85&lt;/item&gt;&lt;item&gt;86&lt;/item&gt;&lt;item&gt;87&lt;/item&gt;&lt;item&gt;88&lt;/item&gt;&lt;item&gt;89&lt;/item&gt;&lt;item&gt;90&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3&lt;/item&gt;&lt;item&gt;124&lt;/item&gt;&lt;item&gt;125&lt;/item&gt;&lt;item&gt;126&lt;/item&gt;&lt;item&gt;127&lt;/item&gt;&lt;item&gt;128&lt;/item&gt;&lt;item&gt;129&lt;/item&gt;&lt;item&gt;132&lt;/item&gt;&lt;item&gt;133&lt;/item&gt;&lt;item&gt;134&lt;/item&gt;&lt;item&gt;135&lt;/item&gt;&lt;item&gt;136&lt;/item&gt;&lt;item&gt;137&lt;/item&gt;&lt;item&gt;138&lt;/item&gt;&lt;item&gt;140&lt;/item&gt;&lt;item&gt;141&lt;/item&gt;&lt;/record-ids&gt;&lt;/item&gt;&lt;/Libraries&gt;"/>
  </w:docVars>
  <w:rsids>
    <w:rsidRoot w:val="00681821"/>
    <w:rsid w:val="000009C4"/>
    <w:rsid w:val="00000E6D"/>
    <w:rsid w:val="00000EF6"/>
    <w:rsid w:val="00001AE1"/>
    <w:rsid w:val="00001C1C"/>
    <w:rsid w:val="0000209E"/>
    <w:rsid w:val="000022BE"/>
    <w:rsid w:val="000028D2"/>
    <w:rsid w:val="00002A98"/>
    <w:rsid w:val="00002ACE"/>
    <w:rsid w:val="00002BC2"/>
    <w:rsid w:val="0000380A"/>
    <w:rsid w:val="000039BA"/>
    <w:rsid w:val="00003A8A"/>
    <w:rsid w:val="00003C5C"/>
    <w:rsid w:val="00003D1C"/>
    <w:rsid w:val="0000434C"/>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567"/>
    <w:rsid w:val="000119D5"/>
    <w:rsid w:val="00011D01"/>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A55"/>
    <w:rsid w:val="00024B2F"/>
    <w:rsid w:val="00024D3C"/>
    <w:rsid w:val="00024F04"/>
    <w:rsid w:val="000252CB"/>
    <w:rsid w:val="000255D7"/>
    <w:rsid w:val="00025630"/>
    <w:rsid w:val="00025E4E"/>
    <w:rsid w:val="00026373"/>
    <w:rsid w:val="0002639C"/>
    <w:rsid w:val="00026A0C"/>
    <w:rsid w:val="00026A3A"/>
    <w:rsid w:val="00026C5A"/>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E89"/>
    <w:rsid w:val="000465FC"/>
    <w:rsid w:val="0004716B"/>
    <w:rsid w:val="0004732A"/>
    <w:rsid w:val="000479BD"/>
    <w:rsid w:val="00047ECA"/>
    <w:rsid w:val="00050084"/>
    <w:rsid w:val="000500E3"/>
    <w:rsid w:val="0005010E"/>
    <w:rsid w:val="00050498"/>
    <w:rsid w:val="00051024"/>
    <w:rsid w:val="00051116"/>
    <w:rsid w:val="00051257"/>
    <w:rsid w:val="0005129F"/>
    <w:rsid w:val="000519E5"/>
    <w:rsid w:val="000523C4"/>
    <w:rsid w:val="000523E0"/>
    <w:rsid w:val="0005252B"/>
    <w:rsid w:val="00052AAE"/>
    <w:rsid w:val="000531EB"/>
    <w:rsid w:val="000533C9"/>
    <w:rsid w:val="000533D4"/>
    <w:rsid w:val="0005383C"/>
    <w:rsid w:val="000542CD"/>
    <w:rsid w:val="0005468E"/>
    <w:rsid w:val="000546B4"/>
    <w:rsid w:val="000547C5"/>
    <w:rsid w:val="00054E13"/>
    <w:rsid w:val="00055040"/>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C07"/>
    <w:rsid w:val="00063D84"/>
    <w:rsid w:val="00063F3E"/>
    <w:rsid w:val="00064006"/>
    <w:rsid w:val="000647E0"/>
    <w:rsid w:val="0006486E"/>
    <w:rsid w:val="000648CE"/>
    <w:rsid w:val="00064A28"/>
    <w:rsid w:val="00064CBF"/>
    <w:rsid w:val="00064D39"/>
    <w:rsid w:val="00065A55"/>
    <w:rsid w:val="00065B76"/>
    <w:rsid w:val="00065D1D"/>
    <w:rsid w:val="0006636D"/>
    <w:rsid w:val="00066AAB"/>
    <w:rsid w:val="00066DE3"/>
    <w:rsid w:val="00067140"/>
    <w:rsid w:val="000676C4"/>
    <w:rsid w:val="00067F93"/>
    <w:rsid w:val="000702F0"/>
    <w:rsid w:val="000705B5"/>
    <w:rsid w:val="000713BE"/>
    <w:rsid w:val="00071541"/>
    <w:rsid w:val="0007168F"/>
    <w:rsid w:val="00071992"/>
    <w:rsid w:val="00071D46"/>
    <w:rsid w:val="00071EF9"/>
    <w:rsid w:val="00072612"/>
    <w:rsid w:val="000727FE"/>
    <w:rsid w:val="00072955"/>
    <w:rsid w:val="00072967"/>
    <w:rsid w:val="00072C9C"/>
    <w:rsid w:val="00072FC0"/>
    <w:rsid w:val="00073125"/>
    <w:rsid w:val="00073508"/>
    <w:rsid w:val="00073839"/>
    <w:rsid w:val="000740AD"/>
    <w:rsid w:val="0007413C"/>
    <w:rsid w:val="000745EE"/>
    <w:rsid w:val="000749A4"/>
    <w:rsid w:val="00074A1D"/>
    <w:rsid w:val="00075511"/>
    <w:rsid w:val="0007558C"/>
    <w:rsid w:val="000759AC"/>
    <w:rsid w:val="00075A4D"/>
    <w:rsid w:val="0007609F"/>
    <w:rsid w:val="00076121"/>
    <w:rsid w:val="000763FB"/>
    <w:rsid w:val="00076810"/>
    <w:rsid w:val="00076FB4"/>
    <w:rsid w:val="00077887"/>
    <w:rsid w:val="00077C48"/>
    <w:rsid w:val="00077D53"/>
    <w:rsid w:val="000800DB"/>
    <w:rsid w:val="0008017D"/>
    <w:rsid w:val="00080F78"/>
    <w:rsid w:val="00081394"/>
    <w:rsid w:val="00081878"/>
    <w:rsid w:val="00081C0A"/>
    <w:rsid w:val="00081E0E"/>
    <w:rsid w:val="00081FAE"/>
    <w:rsid w:val="00082841"/>
    <w:rsid w:val="000828BD"/>
    <w:rsid w:val="00082F52"/>
    <w:rsid w:val="000836B6"/>
    <w:rsid w:val="000846CC"/>
    <w:rsid w:val="000849F0"/>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1B1"/>
    <w:rsid w:val="00092548"/>
    <w:rsid w:val="000935FD"/>
    <w:rsid w:val="0009399F"/>
    <w:rsid w:val="00093DDA"/>
    <w:rsid w:val="000946D3"/>
    <w:rsid w:val="000949A6"/>
    <w:rsid w:val="00094BA8"/>
    <w:rsid w:val="00095577"/>
    <w:rsid w:val="00095BCC"/>
    <w:rsid w:val="00095DF6"/>
    <w:rsid w:val="00095E17"/>
    <w:rsid w:val="00096624"/>
    <w:rsid w:val="00096874"/>
    <w:rsid w:val="00096CA9"/>
    <w:rsid w:val="00097074"/>
    <w:rsid w:val="000973D7"/>
    <w:rsid w:val="00097459"/>
    <w:rsid w:val="000974F6"/>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C01DF"/>
    <w:rsid w:val="000C01EC"/>
    <w:rsid w:val="000C03D4"/>
    <w:rsid w:val="000C0455"/>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A8C"/>
    <w:rsid w:val="000E38FF"/>
    <w:rsid w:val="000E3990"/>
    <w:rsid w:val="000E39EE"/>
    <w:rsid w:val="000E3A8E"/>
    <w:rsid w:val="000E3C0C"/>
    <w:rsid w:val="000E3D2D"/>
    <w:rsid w:val="000E3DD6"/>
    <w:rsid w:val="000E431B"/>
    <w:rsid w:val="000E5719"/>
    <w:rsid w:val="000E5ECB"/>
    <w:rsid w:val="000E60B4"/>
    <w:rsid w:val="000E644E"/>
    <w:rsid w:val="000E693B"/>
    <w:rsid w:val="000E6DAF"/>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76F"/>
    <w:rsid w:val="0011377F"/>
    <w:rsid w:val="00113A80"/>
    <w:rsid w:val="00113B02"/>
    <w:rsid w:val="00114360"/>
    <w:rsid w:val="00114F8C"/>
    <w:rsid w:val="00115168"/>
    <w:rsid w:val="001158B8"/>
    <w:rsid w:val="00115C0B"/>
    <w:rsid w:val="00116547"/>
    <w:rsid w:val="00116617"/>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909"/>
    <w:rsid w:val="00141BA4"/>
    <w:rsid w:val="00141EF7"/>
    <w:rsid w:val="00142883"/>
    <w:rsid w:val="00142A7D"/>
    <w:rsid w:val="00142B55"/>
    <w:rsid w:val="0014308C"/>
    <w:rsid w:val="00143138"/>
    <w:rsid w:val="00144666"/>
    <w:rsid w:val="00144B0A"/>
    <w:rsid w:val="001455F8"/>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6AD"/>
    <w:rsid w:val="00152F6E"/>
    <w:rsid w:val="001531B4"/>
    <w:rsid w:val="0015324D"/>
    <w:rsid w:val="001535D1"/>
    <w:rsid w:val="00153766"/>
    <w:rsid w:val="0015380A"/>
    <w:rsid w:val="00153B57"/>
    <w:rsid w:val="00153F94"/>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7D"/>
    <w:rsid w:val="0015638F"/>
    <w:rsid w:val="0015717B"/>
    <w:rsid w:val="0015739A"/>
    <w:rsid w:val="00157612"/>
    <w:rsid w:val="00157BCA"/>
    <w:rsid w:val="00160360"/>
    <w:rsid w:val="00160BA0"/>
    <w:rsid w:val="00160BA8"/>
    <w:rsid w:val="00160D4B"/>
    <w:rsid w:val="00161610"/>
    <w:rsid w:val="001616D0"/>
    <w:rsid w:val="001617EE"/>
    <w:rsid w:val="00161B73"/>
    <w:rsid w:val="00161D2A"/>
    <w:rsid w:val="001622DE"/>
    <w:rsid w:val="0016279B"/>
    <w:rsid w:val="001628FF"/>
    <w:rsid w:val="00162EE6"/>
    <w:rsid w:val="00162F28"/>
    <w:rsid w:val="00163720"/>
    <w:rsid w:val="001640B1"/>
    <w:rsid w:val="00164114"/>
    <w:rsid w:val="00164370"/>
    <w:rsid w:val="001644A2"/>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D74"/>
    <w:rsid w:val="001742DB"/>
    <w:rsid w:val="0017488A"/>
    <w:rsid w:val="00174CB1"/>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CC"/>
    <w:rsid w:val="0018549A"/>
    <w:rsid w:val="0018559A"/>
    <w:rsid w:val="00185C3B"/>
    <w:rsid w:val="001860A4"/>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575"/>
    <w:rsid w:val="00192712"/>
    <w:rsid w:val="00192883"/>
    <w:rsid w:val="00192B61"/>
    <w:rsid w:val="00192BA8"/>
    <w:rsid w:val="00192E00"/>
    <w:rsid w:val="0019338C"/>
    <w:rsid w:val="001933A1"/>
    <w:rsid w:val="00193494"/>
    <w:rsid w:val="001938BF"/>
    <w:rsid w:val="00193BC0"/>
    <w:rsid w:val="00193DE9"/>
    <w:rsid w:val="001940EA"/>
    <w:rsid w:val="00194CBB"/>
    <w:rsid w:val="00195207"/>
    <w:rsid w:val="00195947"/>
    <w:rsid w:val="00195A1A"/>
    <w:rsid w:val="00195CE1"/>
    <w:rsid w:val="001964EF"/>
    <w:rsid w:val="0019696A"/>
    <w:rsid w:val="00196BDB"/>
    <w:rsid w:val="00196C35"/>
    <w:rsid w:val="00196C41"/>
    <w:rsid w:val="00197714"/>
    <w:rsid w:val="00197DB4"/>
    <w:rsid w:val="001A03AC"/>
    <w:rsid w:val="001A0B73"/>
    <w:rsid w:val="001A0F3E"/>
    <w:rsid w:val="001A1693"/>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7A0"/>
    <w:rsid w:val="001B0921"/>
    <w:rsid w:val="001B0CE7"/>
    <w:rsid w:val="001B0D20"/>
    <w:rsid w:val="001B1A2C"/>
    <w:rsid w:val="001B266E"/>
    <w:rsid w:val="001B2AB2"/>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C0857"/>
    <w:rsid w:val="001C094C"/>
    <w:rsid w:val="001C0B1D"/>
    <w:rsid w:val="001C0BAE"/>
    <w:rsid w:val="001C1677"/>
    <w:rsid w:val="001C1702"/>
    <w:rsid w:val="001C1ACD"/>
    <w:rsid w:val="001C280F"/>
    <w:rsid w:val="001C2985"/>
    <w:rsid w:val="001C3168"/>
    <w:rsid w:val="001C3247"/>
    <w:rsid w:val="001C32DE"/>
    <w:rsid w:val="001C35D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5DD"/>
    <w:rsid w:val="001D6AEF"/>
    <w:rsid w:val="001D6BC6"/>
    <w:rsid w:val="001D6CCA"/>
    <w:rsid w:val="001D736F"/>
    <w:rsid w:val="001D7553"/>
    <w:rsid w:val="001D7692"/>
    <w:rsid w:val="001D76F8"/>
    <w:rsid w:val="001D79A8"/>
    <w:rsid w:val="001D7AA5"/>
    <w:rsid w:val="001E04E4"/>
    <w:rsid w:val="001E063F"/>
    <w:rsid w:val="001E0A60"/>
    <w:rsid w:val="001E0AA3"/>
    <w:rsid w:val="001E0E63"/>
    <w:rsid w:val="001E11D7"/>
    <w:rsid w:val="001E1586"/>
    <w:rsid w:val="001E19FE"/>
    <w:rsid w:val="001E1A30"/>
    <w:rsid w:val="001E1B18"/>
    <w:rsid w:val="001E1D0E"/>
    <w:rsid w:val="001E1D21"/>
    <w:rsid w:val="001E21D9"/>
    <w:rsid w:val="001E2402"/>
    <w:rsid w:val="001E25F8"/>
    <w:rsid w:val="001E2C23"/>
    <w:rsid w:val="001E2DB0"/>
    <w:rsid w:val="001E302B"/>
    <w:rsid w:val="001E30AC"/>
    <w:rsid w:val="001E3BE8"/>
    <w:rsid w:val="001E4092"/>
    <w:rsid w:val="001E40CA"/>
    <w:rsid w:val="001E4818"/>
    <w:rsid w:val="001E4821"/>
    <w:rsid w:val="001E4A56"/>
    <w:rsid w:val="001E55D9"/>
    <w:rsid w:val="001E5B46"/>
    <w:rsid w:val="001E66B2"/>
    <w:rsid w:val="001E6708"/>
    <w:rsid w:val="001E6A1D"/>
    <w:rsid w:val="001E6B76"/>
    <w:rsid w:val="001E6DBA"/>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3593"/>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EED"/>
    <w:rsid w:val="0021409A"/>
    <w:rsid w:val="00214960"/>
    <w:rsid w:val="00214C13"/>
    <w:rsid w:val="0021627C"/>
    <w:rsid w:val="00216430"/>
    <w:rsid w:val="00216889"/>
    <w:rsid w:val="00216C1A"/>
    <w:rsid w:val="00217675"/>
    <w:rsid w:val="0021779C"/>
    <w:rsid w:val="0021784B"/>
    <w:rsid w:val="0021785E"/>
    <w:rsid w:val="00217F49"/>
    <w:rsid w:val="0022026F"/>
    <w:rsid w:val="00220385"/>
    <w:rsid w:val="002204D0"/>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FA5"/>
    <w:rsid w:val="00245035"/>
    <w:rsid w:val="00245068"/>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700"/>
    <w:rsid w:val="0027144D"/>
    <w:rsid w:val="00271585"/>
    <w:rsid w:val="0027171F"/>
    <w:rsid w:val="00271FC4"/>
    <w:rsid w:val="0027208C"/>
    <w:rsid w:val="00272565"/>
    <w:rsid w:val="00272700"/>
    <w:rsid w:val="00273EDB"/>
    <w:rsid w:val="00274179"/>
    <w:rsid w:val="0027439A"/>
    <w:rsid w:val="002743C4"/>
    <w:rsid w:val="0027451B"/>
    <w:rsid w:val="0027469F"/>
    <w:rsid w:val="002750C9"/>
    <w:rsid w:val="002753BC"/>
    <w:rsid w:val="00275661"/>
    <w:rsid w:val="00275821"/>
    <w:rsid w:val="00275BC0"/>
    <w:rsid w:val="0027606F"/>
    <w:rsid w:val="002761DD"/>
    <w:rsid w:val="002767D3"/>
    <w:rsid w:val="00276C69"/>
    <w:rsid w:val="00276DB0"/>
    <w:rsid w:val="002772CC"/>
    <w:rsid w:val="00277387"/>
    <w:rsid w:val="002774AF"/>
    <w:rsid w:val="0027773A"/>
    <w:rsid w:val="00277B42"/>
    <w:rsid w:val="0028057C"/>
    <w:rsid w:val="00280901"/>
    <w:rsid w:val="00280C90"/>
    <w:rsid w:val="002814D4"/>
    <w:rsid w:val="00281585"/>
    <w:rsid w:val="00281726"/>
    <w:rsid w:val="00281B54"/>
    <w:rsid w:val="00281F1C"/>
    <w:rsid w:val="00282175"/>
    <w:rsid w:val="002827B4"/>
    <w:rsid w:val="0028295E"/>
    <w:rsid w:val="002829A2"/>
    <w:rsid w:val="002832DD"/>
    <w:rsid w:val="0028338D"/>
    <w:rsid w:val="00284B39"/>
    <w:rsid w:val="00285656"/>
    <w:rsid w:val="002857F2"/>
    <w:rsid w:val="00285CBA"/>
    <w:rsid w:val="00285D43"/>
    <w:rsid w:val="00285F1B"/>
    <w:rsid w:val="002867E4"/>
    <w:rsid w:val="002868E2"/>
    <w:rsid w:val="002869C3"/>
    <w:rsid w:val="00287979"/>
    <w:rsid w:val="00287D05"/>
    <w:rsid w:val="00290B81"/>
    <w:rsid w:val="00290D35"/>
    <w:rsid w:val="00290E47"/>
    <w:rsid w:val="002912BB"/>
    <w:rsid w:val="00291554"/>
    <w:rsid w:val="00291B70"/>
    <w:rsid w:val="00291BDE"/>
    <w:rsid w:val="00292792"/>
    <w:rsid w:val="00292E16"/>
    <w:rsid w:val="002936C8"/>
    <w:rsid w:val="002936E4"/>
    <w:rsid w:val="002936FF"/>
    <w:rsid w:val="00293C7B"/>
    <w:rsid w:val="00293E39"/>
    <w:rsid w:val="00294EE1"/>
    <w:rsid w:val="00295406"/>
    <w:rsid w:val="002955E7"/>
    <w:rsid w:val="00295787"/>
    <w:rsid w:val="00295A5A"/>
    <w:rsid w:val="00295DC9"/>
    <w:rsid w:val="0029632E"/>
    <w:rsid w:val="0029634D"/>
    <w:rsid w:val="00296B88"/>
    <w:rsid w:val="00296E19"/>
    <w:rsid w:val="00297023"/>
    <w:rsid w:val="00297550"/>
    <w:rsid w:val="002977A8"/>
    <w:rsid w:val="0029798C"/>
    <w:rsid w:val="00297A99"/>
    <w:rsid w:val="00297B52"/>
    <w:rsid w:val="002A045B"/>
    <w:rsid w:val="002A0F52"/>
    <w:rsid w:val="002A0FFF"/>
    <w:rsid w:val="002A136C"/>
    <w:rsid w:val="002A197F"/>
    <w:rsid w:val="002A2101"/>
    <w:rsid w:val="002A2207"/>
    <w:rsid w:val="002A229A"/>
    <w:rsid w:val="002A2534"/>
    <w:rsid w:val="002A2C49"/>
    <w:rsid w:val="002A37FB"/>
    <w:rsid w:val="002A414F"/>
    <w:rsid w:val="002A4375"/>
    <w:rsid w:val="002A4C2C"/>
    <w:rsid w:val="002A4DD9"/>
    <w:rsid w:val="002A56B2"/>
    <w:rsid w:val="002A6069"/>
    <w:rsid w:val="002A67FB"/>
    <w:rsid w:val="002A685D"/>
    <w:rsid w:val="002A6866"/>
    <w:rsid w:val="002A6FF6"/>
    <w:rsid w:val="002B057A"/>
    <w:rsid w:val="002B0629"/>
    <w:rsid w:val="002B0780"/>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282"/>
    <w:rsid w:val="002B3406"/>
    <w:rsid w:val="002B377E"/>
    <w:rsid w:val="002B3BDC"/>
    <w:rsid w:val="002B43C6"/>
    <w:rsid w:val="002B4416"/>
    <w:rsid w:val="002B472A"/>
    <w:rsid w:val="002B5524"/>
    <w:rsid w:val="002B5867"/>
    <w:rsid w:val="002B5966"/>
    <w:rsid w:val="002B5FC8"/>
    <w:rsid w:val="002B6166"/>
    <w:rsid w:val="002B67E6"/>
    <w:rsid w:val="002B7043"/>
    <w:rsid w:val="002B7069"/>
    <w:rsid w:val="002B7306"/>
    <w:rsid w:val="002B7611"/>
    <w:rsid w:val="002B7CAD"/>
    <w:rsid w:val="002B7CD8"/>
    <w:rsid w:val="002C0248"/>
    <w:rsid w:val="002C0453"/>
    <w:rsid w:val="002C0579"/>
    <w:rsid w:val="002C0E45"/>
    <w:rsid w:val="002C149E"/>
    <w:rsid w:val="002C16A1"/>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3315"/>
    <w:rsid w:val="002D3EB1"/>
    <w:rsid w:val="002D4374"/>
    <w:rsid w:val="002D44F2"/>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6154"/>
    <w:rsid w:val="00306250"/>
    <w:rsid w:val="003062F5"/>
    <w:rsid w:val="003063DD"/>
    <w:rsid w:val="003066BC"/>
    <w:rsid w:val="003073C3"/>
    <w:rsid w:val="00307934"/>
    <w:rsid w:val="00310124"/>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81B"/>
    <w:rsid w:val="00337C84"/>
    <w:rsid w:val="00337FC1"/>
    <w:rsid w:val="00340172"/>
    <w:rsid w:val="00340433"/>
    <w:rsid w:val="00340CCD"/>
    <w:rsid w:val="003411B4"/>
    <w:rsid w:val="003412E4"/>
    <w:rsid w:val="00341814"/>
    <w:rsid w:val="00341843"/>
    <w:rsid w:val="003423ED"/>
    <w:rsid w:val="00343781"/>
    <w:rsid w:val="003441D5"/>
    <w:rsid w:val="00344BA8"/>
    <w:rsid w:val="003451A8"/>
    <w:rsid w:val="0034526A"/>
    <w:rsid w:val="00345707"/>
    <w:rsid w:val="00345C36"/>
    <w:rsid w:val="00345ED5"/>
    <w:rsid w:val="003464EB"/>
    <w:rsid w:val="00346648"/>
    <w:rsid w:val="0034686C"/>
    <w:rsid w:val="00346A39"/>
    <w:rsid w:val="003474D0"/>
    <w:rsid w:val="003477C6"/>
    <w:rsid w:val="00347B14"/>
    <w:rsid w:val="00347C7D"/>
    <w:rsid w:val="003502F5"/>
    <w:rsid w:val="00350415"/>
    <w:rsid w:val="00350600"/>
    <w:rsid w:val="00350897"/>
    <w:rsid w:val="00350968"/>
    <w:rsid w:val="00350CCB"/>
    <w:rsid w:val="00350DB9"/>
    <w:rsid w:val="00351600"/>
    <w:rsid w:val="00351DF7"/>
    <w:rsid w:val="00351E12"/>
    <w:rsid w:val="00352857"/>
    <w:rsid w:val="0035288E"/>
    <w:rsid w:val="00352FD5"/>
    <w:rsid w:val="00353019"/>
    <w:rsid w:val="003533C8"/>
    <w:rsid w:val="00353685"/>
    <w:rsid w:val="003537AC"/>
    <w:rsid w:val="00353F66"/>
    <w:rsid w:val="0035416E"/>
    <w:rsid w:val="003544FB"/>
    <w:rsid w:val="003548D9"/>
    <w:rsid w:val="00354CAC"/>
    <w:rsid w:val="0035507A"/>
    <w:rsid w:val="00355370"/>
    <w:rsid w:val="003553D8"/>
    <w:rsid w:val="003554B9"/>
    <w:rsid w:val="00355526"/>
    <w:rsid w:val="00355545"/>
    <w:rsid w:val="00355745"/>
    <w:rsid w:val="00355945"/>
    <w:rsid w:val="0035756F"/>
    <w:rsid w:val="003575F9"/>
    <w:rsid w:val="00357704"/>
    <w:rsid w:val="0036021E"/>
    <w:rsid w:val="00360387"/>
    <w:rsid w:val="00360399"/>
    <w:rsid w:val="0036046B"/>
    <w:rsid w:val="00360553"/>
    <w:rsid w:val="0036080D"/>
    <w:rsid w:val="0036093B"/>
    <w:rsid w:val="00360B54"/>
    <w:rsid w:val="00360C92"/>
    <w:rsid w:val="00360E93"/>
    <w:rsid w:val="003610D4"/>
    <w:rsid w:val="003614AD"/>
    <w:rsid w:val="003617D4"/>
    <w:rsid w:val="00361F52"/>
    <w:rsid w:val="003621DD"/>
    <w:rsid w:val="00362DE3"/>
    <w:rsid w:val="0036344F"/>
    <w:rsid w:val="00363613"/>
    <w:rsid w:val="00363644"/>
    <w:rsid w:val="003638FE"/>
    <w:rsid w:val="00363BBE"/>
    <w:rsid w:val="00364635"/>
    <w:rsid w:val="0036464C"/>
    <w:rsid w:val="003651F1"/>
    <w:rsid w:val="00365261"/>
    <w:rsid w:val="0036541B"/>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848"/>
    <w:rsid w:val="003838DE"/>
    <w:rsid w:val="00383BD6"/>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6FB"/>
    <w:rsid w:val="003A0A65"/>
    <w:rsid w:val="003A0A72"/>
    <w:rsid w:val="003A0F21"/>
    <w:rsid w:val="003A2749"/>
    <w:rsid w:val="003A2C32"/>
    <w:rsid w:val="003A2D9D"/>
    <w:rsid w:val="003A3550"/>
    <w:rsid w:val="003A4783"/>
    <w:rsid w:val="003A492D"/>
    <w:rsid w:val="003A4D09"/>
    <w:rsid w:val="003A4FEE"/>
    <w:rsid w:val="003A55F3"/>
    <w:rsid w:val="003A5910"/>
    <w:rsid w:val="003A5914"/>
    <w:rsid w:val="003A5CFE"/>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C0717"/>
    <w:rsid w:val="003C08EC"/>
    <w:rsid w:val="003C0DD6"/>
    <w:rsid w:val="003C0E10"/>
    <w:rsid w:val="003C1146"/>
    <w:rsid w:val="003C11CA"/>
    <w:rsid w:val="003C241B"/>
    <w:rsid w:val="003C287A"/>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363"/>
    <w:rsid w:val="003E54CA"/>
    <w:rsid w:val="003E5560"/>
    <w:rsid w:val="003E5736"/>
    <w:rsid w:val="003E5FBE"/>
    <w:rsid w:val="003E632C"/>
    <w:rsid w:val="003E6459"/>
    <w:rsid w:val="003E6D44"/>
    <w:rsid w:val="003E6DC3"/>
    <w:rsid w:val="003E6F58"/>
    <w:rsid w:val="003E7120"/>
    <w:rsid w:val="003F01E7"/>
    <w:rsid w:val="003F027C"/>
    <w:rsid w:val="003F0FCE"/>
    <w:rsid w:val="003F126A"/>
    <w:rsid w:val="003F1270"/>
    <w:rsid w:val="003F135B"/>
    <w:rsid w:val="003F171B"/>
    <w:rsid w:val="003F1CBA"/>
    <w:rsid w:val="003F21AE"/>
    <w:rsid w:val="003F22F2"/>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16"/>
    <w:rsid w:val="00402155"/>
    <w:rsid w:val="004028F8"/>
    <w:rsid w:val="00402D59"/>
    <w:rsid w:val="004038B1"/>
    <w:rsid w:val="0040439E"/>
    <w:rsid w:val="00404619"/>
    <w:rsid w:val="00404A71"/>
    <w:rsid w:val="00404D79"/>
    <w:rsid w:val="00404ED0"/>
    <w:rsid w:val="00405144"/>
    <w:rsid w:val="00405377"/>
    <w:rsid w:val="004059F6"/>
    <w:rsid w:val="00405A3C"/>
    <w:rsid w:val="00406161"/>
    <w:rsid w:val="00406492"/>
    <w:rsid w:val="004064E5"/>
    <w:rsid w:val="0040652D"/>
    <w:rsid w:val="00406B9E"/>
    <w:rsid w:val="00406D86"/>
    <w:rsid w:val="00406F4F"/>
    <w:rsid w:val="00407D08"/>
    <w:rsid w:val="004102A4"/>
    <w:rsid w:val="00411282"/>
    <w:rsid w:val="00411295"/>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7FD"/>
    <w:rsid w:val="00414D15"/>
    <w:rsid w:val="00415093"/>
    <w:rsid w:val="00415AAF"/>
    <w:rsid w:val="00415BAB"/>
    <w:rsid w:val="00415C36"/>
    <w:rsid w:val="0041628F"/>
    <w:rsid w:val="004167CC"/>
    <w:rsid w:val="00416981"/>
    <w:rsid w:val="00417041"/>
    <w:rsid w:val="0041721B"/>
    <w:rsid w:val="004179F7"/>
    <w:rsid w:val="00417C0C"/>
    <w:rsid w:val="00417C97"/>
    <w:rsid w:val="00420237"/>
    <w:rsid w:val="004202B5"/>
    <w:rsid w:val="004205B9"/>
    <w:rsid w:val="004208C6"/>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716D"/>
    <w:rsid w:val="004671DD"/>
    <w:rsid w:val="00467344"/>
    <w:rsid w:val="0046778F"/>
    <w:rsid w:val="00467849"/>
    <w:rsid w:val="00467A6F"/>
    <w:rsid w:val="00467B88"/>
    <w:rsid w:val="00467BF1"/>
    <w:rsid w:val="004705B1"/>
    <w:rsid w:val="00470C60"/>
    <w:rsid w:val="00470D24"/>
    <w:rsid w:val="00471740"/>
    <w:rsid w:val="004717B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CDD"/>
    <w:rsid w:val="00482EB4"/>
    <w:rsid w:val="00483553"/>
    <w:rsid w:val="00483CC9"/>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545"/>
    <w:rsid w:val="00497856"/>
    <w:rsid w:val="00497F69"/>
    <w:rsid w:val="004A06BA"/>
    <w:rsid w:val="004A0C15"/>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51"/>
    <w:rsid w:val="004D0BD7"/>
    <w:rsid w:val="004D0C61"/>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537"/>
    <w:rsid w:val="004D58C5"/>
    <w:rsid w:val="004D5EF6"/>
    <w:rsid w:val="004D5F47"/>
    <w:rsid w:val="004D6189"/>
    <w:rsid w:val="004D69F9"/>
    <w:rsid w:val="004D7294"/>
    <w:rsid w:val="004D79B0"/>
    <w:rsid w:val="004D7B8A"/>
    <w:rsid w:val="004E08B0"/>
    <w:rsid w:val="004E0B9A"/>
    <w:rsid w:val="004E1229"/>
    <w:rsid w:val="004E1612"/>
    <w:rsid w:val="004E1629"/>
    <w:rsid w:val="004E2852"/>
    <w:rsid w:val="004E2E1F"/>
    <w:rsid w:val="004E3405"/>
    <w:rsid w:val="004E359B"/>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7719"/>
    <w:rsid w:val="004E77B5"/>
    <w:rsid w:val="004E7D1A"/>
    <w:rsid w:val="004E7DB5"/>
    <w:rsid w:val="004E7F93"/>
    <w:rsid w:val="004F031C"/>
    <w:rsid w:val="004F03B3"/>
    <w:rsid w:val="004F0A9A"/>
    <w:rsid w:val="004F0B18"/>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F9E"/>
    <w:rsid w:val="004F7470"/>
    <w:rsid w:val="004F7DFB"/>
    <w:rsid w:val="00500912"/>
    <w:rsid w:val="00500DA5"/>
    <w:rsid w:val="00500F6A"/>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EAF"/>
    <w:rsid w:val="00517EF8"/>
    <w:rsid w:val="005200AE"/>
    <w:rsid w:val="00520436"/>
    <w:rsid w:val="00520DB6"/>
    <w:rsid w:val="00521426"/>
    <w:rsid w:val="005214E0"/>
    <w:rsid w:val="005216BB"/>
    <w:rsid w:val="0052193B"/>
    <w:rsid w:val="00521C9F"/>
    <w:rsid w:val="005222DC"/>
    <w:rsid w:val="00522415"/>
    <w:rsid w:val="00522858"/>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D94"/>
    <w:rsid w:val="00525E52"/>
    <w:rsid w:val="0052600C"/>
    <w:rsid w:val="0052606D"/>
    <w:rsid w:val="005266CC"/>
    <w:rsid w:val="005267B3"/>
    <w:rsid w:val="00526AC8"/>
    <w:rsid w:val="00526C43"/>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9AA"/>
    <w:rsid w:val="00534C1A"/>
    <w:rsid w:val="00534D60"/>
    <w:rsid w:val="00534DF4"/>
    <w:rsid w:val="0053527E"/>
    <w:rsid w:val="005352DC"/>
    <w:rsid w:val="0053542D"/>
    <w:rsid w:val="00535786"/>
    <w:rsid w:val="005358C4"/>
    <w:rsid w:val="00536111"/>
    <w:rsid w:val="0053637F"/>
    <w:rsid w:val="00537029"/>
    <w:rsid w:val="005370E6"/>
    <w:rsid w:val="005374B2"/>
    <w:rsid w:val="00537703"/>
    <w:rsid w:val="005378B4"/>
    <w:rsid w:val="00537EA2"/>
    <w:rsid w:val="00540123"/>
    <w:rsid w:val="00540591"/>
    <w:rsid w:val="00541406"/>
    <w:rsid w:val="00542490"/>
    <w:rsid w:val="0054254B"/>
    <w:rsid w:val="00542859"/>
    <w:rsid w:val="005428E0"/>
    <w:rsid w:val="005433D7"/>
    <w:rsid w:val="0054341C"/>
    <w:rsid w:val="0054378F"/>
    <w:rsid w:val="0054380C"/>
    <w:rsid w:val="00543A40"/>
    <w:rsid w:val="00543BCA"/>
    <w:rsid w:val="005440D0"/>
    <w:rsid w:val="00544182"/>
    <w:rsid w:val="00544202"/>
    <w:rsid w:val="00544396"/>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AEB"/>
    <w:rsid w:val="00550DC4"/>
    <w:rsid w:val="005519C4"/>
    <w:rsid w:val="0055250D"/>
    <w:rsid w:val="0055282B"/>
    <w:rsid w:val="0055299C"/>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B5"/>
    <w:rsid w:val="005872AA"/>
    <w:rsid w:val="00587C78"/>
    <w:rsid w:val="0059016C"/>
    <w:rsid w:val="00590397"/>
    <w:rsid w:val="00590574"/>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F5A"/>
    <w:rsid w:val="005A2F5C"/>
    <w:rsid w:val="005A33DD"/>
    <w:rsid w:val="005A36D3"/>
    <w:rsid w:val="005A4010"/>
    <w:rsid w:val="005A462A"/>
    <w:rsid w:val="005A495B"/>
    <w:rsid w:val="005A4AE4"/>
    <w:rsid w:val="005A4FDC"/>
    <w:rsid w:val="005A556C"/>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80"/>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73B3"/>
    <w:rsid w:val="005C7482"/>
    <w:rsid w:val="005C74C0"/>
    <w:rsid w:val="005C757A"/>
    <w:rsid w:val="005C76B5"/>
    <w:rsid w:val="005C7B58"/>
    <w:rsid w:val="005C7B59"/>
    <w:rsid w:val="005D0199"/>
    <w:rsid w:val="005D0C7D"/>
    <w:rsid w:val="005D13A0"/>
    <w:rsid w:val="005D1689"/>
    <w:rsid w:val="005D1840"/>
    <w:rsid w:val="005D18C0"/>
    <w:rsid w:val="005D1B4F"/>
    <w:rsid w:val="005D205C"/>
    <w:rsid w:val="005D271E"/>
    <w:rsid w:val="005D278D"/>
    <w:rsid w:val="005D35E4"/>
    <w:rsid w:val="005D380B"/>
    <w:rsid w:val="005D3897"/>
    <w:rsid w:val="005D4159"/>
    <w:rsid w:val="005D436F"/>
    <w:rsid w:val="005D49B2"/>
    <w:rsid w:val="005D4BDC"/>
    <w:rsid w:val="005D4F49"/>
    <w:rsid w:val="005D513D"/>
    <w:rsid w:val="005D5DD8"/>
    <w:rsid w:val="005D5E67"/>
    <w:rsid w:val="005D675E"/>
    <w:rsid w:val="005D6C59"/>
    <w:rsid w:val="005D6F1A"/>
    <w:rsid w:val="005D736A"/>
    <w:rsid w:val="005D74EF"/>
    <w:rsid w:val="005D75F0"/>
    <w:rsid w:val="005D779C"/>
    <w:rsid w:val="005D7910"/>
    <w:rsid w:val="005D7BD9"/>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942"/>
    <w:rsid w:val="005F79AA"/>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BE3"/>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D21"/>
    <w:rsid w:val="00621D49"/>
    <w:rsid w:val="00621DD8"/>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545"/>
    <w:rsid w:val="00651A66"/>
    <w:rsid w:val="00651CA2"/>
    <w:rsid w:val="00651D00"/>
    <w:rsid w:val="00651D38"/>
    <w:rsid w:val="00651D7C"/>
    <w:rsid w:val="006522A7"/>
    <w:rsid w:val="006523D8"/>
    <w:rsid w:val="0065266E"/>
    <w:rsid w:val="006528D2"/>
    <w:rsid w:val="006529F5"/>
    <w:rsid w:val="00653D60"/>
    <w:rsid w:val="00654068"/>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20F8"/>
    <w:rsid w:val="006623DF"/>
    <w:rsid w:val="00662A3F"/>
    <w:rsid w:val="00662BC0"/>
    <w:rsid w:val="00663376"/>
    <w:rsid w:val="0066375C"/>
    <w:rsid w:val="006637A9"/>
    <w:rsid w:val="00663BEF"/>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687"/>
    <w:rsid w:val="00672AF7"/>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4F8"/>
    <w:rsid w:val="006B365D"/>
    <w:rsid w:val="006B36BF"/>
    <w:rsid w:val="006B382B"/>
    <w:rsid w:val="006B38DA"/>
    <w:rsid w:val="006B3915"/>
    <w:rsid w:val="006B397E"/>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3012"/>
    <w:rsid w:val="006D3416"/>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8AD"/>
    <w:rsid w:val="006F0D99"/>
    <w:rsid w:val="006F0DEF"/>
    <w:rsid w:val="006F0F4F"/>
    <w:rsid w:val="006F11FB"/>
    <w:rsid w:val="006F14A2"/>
    <w:rsid w:val="006F1686"/>
    <w:rsid w:val="006F17A2"/>
    <w:rsid w:val="006F180A"/>
    <w:rsid w:val="006F1F00"/>
    <w:rsid w:val="006F259C"/>
    <w:rsid w:val="006F2D73"/>
    <w:rsid w:val="006F363A"/>
    <w:rsid w:val="006F3710"/>
    <w:rsid w:val="006F3768"/>
    <w:rsid w:val="006F3AF0"/>
    <w:rsid w:val="006F418E"/>
    <w:rsid w:val="006F423A"/>
    <w:rsid w:val="006F43B7"/>
    <w:rsid w:val="006F4497"/>
    <w:rsid w:val="006F4910"/>
    <w:rsid w:val="006F4FE7"/>
    <w:rsid w:val="006F501F"/>
    <w:rsid w:val="006F5A24"/>
    <w:rsid w:val="006F5BDC"/>
    <w:rsid w:val="006F6767"/>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4E4"/>
    <w:rsid w:val="00711577"/>
    <w:rsid w:val="00711DA4"/>
    <w:rsid w:val="00712583"/>
    <w:rsid w:val="007131C0"/>
    <w:rsid w:val="00713638"/>
    <w:rsid w:val="00713844"/>
    <w:rsid w:val="00713CE9"/>
    <w:rsid w:val="00713E44"/>
    <w:rsid w:val="00713EB1"/>
    <w:rsid w:val="00714186"/>
    <w:rsid w:val="007149D4"/>
    <w:rsid w:val="00714A8F"/>
    <w:rsid w:val="00714A94"/>
    <w:rsid w:val="00714D4D"/>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E79"/>
    <w:rsid w:val="00725221"/>
    <w:rsid w:val="00725564"/>
    <w:rsid w:val="007257FE"/>
    <w:rsid w:val="00725A57"/>
    <w:rsid w:val="00725A7D"/>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F95"/>
    <w:rsid w:val="00744664"/>
    <w:rsid w:val="00744B29"/>
    <w:rsid w:val="00744D8E"/>
    <w:rsid w:val="00745C4F"/>
    <w:rsid w:val="00745CCF"/>
    <w:rsid w:val="00746026"/>
    <w:rsid w:val="0074629E"/>
    <w:rsid w:val="007462CA"/>
    <w:rsid w:val="00746505"/>
    <w:rsid w:val="007468CC"/>
    <w:rsid w:val="00746944"/>
    <w:rsid w:val="00746A52"/>
    <w:rsid w:val="00746F3F"/>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29C"/>
    <w:rsid w:val="00756677"/>
    <w:rsid w:val="00756793"/>
    <w:rsid w:val="00756A00"/>
    <w:rsid w:val="00756D98"/>
    <w:rsid w:val="00756E54"/>
    <w:rsid w:val="00756F7F"/>
    <w:rsid w:val="007572A3"/>
    <w:rsid w:val="00757426"/>
    <w:rsid w:val="00757C12"/>
    <w:rsid w:val="00757E19"/>
    <w:rsid w:val="0076032C"/>
    <w:rsid w:val="0076038A"/>
    <w:rsid w:val="0076048D"/>
    <w:rsid w:val="00761299"/>
    <w:rsid w:val="00761715"/>
    <w:rsid w:val="00761B84"/>
    <w:rsid w:val="007623F2"/>
    <w:rsid w:val="007629A7"/>
    <w:rsid w:val="007633B9"/>
    <w:rsid w:val="007637E7"/>
    <w:rsid w:val="00763AB6"/>
    <w:rsid w:val="007644AA"/>
    <w:rsid w:val="0076497D"/>
    <w:rsid w:val="00764B8D"/>
    <w:rsid w:val="0076534B"/>
    <w:rsid w:val="00765678"/>
    <w:rsid w:val="00766A11"/>
    <w:rsid w:val="00766D5E"/>
    <w:rsid w:val="00766DD0"/>
    <w:rsid w:val="00766EB4"/>
    <w:rsid w:val="00767353"/>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EA"/>
    <w:rsid w:val="007D0AB9"/>
    <w:rsid w:val="007D0B1C"/>
    <w:rsid w:val="007D0B29"/>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E06"/>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71A"/>
    <w:rsid w:val="007F6803"/>
    <w:rsid w:val="007F6DC5"/>
    <w:rsid w:val="007F6F16"/>
    <w:rsid w:val="007F7067"/>
    <w:rsid w:val="008005E6"/>
    <w:rsid w:val="00800854"/>
    <w:rsid w:val="00800866"/>
    <w:rsid w:val="00800892"/>
    <w:rsid w:val="00800AC2"/>
    <w:rsid w:val="00800F35"/>
    <w:rsid w:val="0080120F"/>
    <w:rsid w:val="00801324"/>
    <w:rsid w:val="0080199D"/>
    <w:rsid w:val="0080204C"/>
    <w:rsid w:val="0080204F"/>
    <w:rsid w:val="0080226C"/>
    <w:rsid w:val="00802840"/>
    <w:rsid w:val="00802DE0"/>
    <w:rsid w:val="00802E2C"/>
    <w:rsid w:val="008030D5"/>
    <w:rsid w:val="00803846"/>
    <w:rsid w:val="00803C9B"/>
    <w:rsid w:val="00803FD5"/>
    <w:rsid w:val="00804076"/>
    <w:rsid w:val="008048F2"/>
    <w:rsid w:val="00804A46"/>
    <w:rsid w:val="00804C2C"/>
    <w:rsid w:val="00804E13"/>
    <w:rsid w:val="00804F71"/>
    <w:rsid w:val="0080506D"/>
    <w:rsid w:val="0080516A"/>
    <w:rsid w:val="00805D6C"/>
    <w:rsid w:val="00805E64"/>
    <w:rsid w:val="00805FC0"/>
    <w:rsid w:val="008064F9"/>
    <w:rsid w:val="008071C6"/>
    <w:rsid w:val="00807321"/>
    <w:rsid w:val="00810079"/>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DE4"/>
    <w:rsid w:val="00815185"/>
    <w:rsid w:val="008154AA"/>
    <w:rsid w:val="0081559A"/>
    <w:rsid w:val="00815607"/>
    <w:rsid w:val="00815653"/>
    <w:rsid w:val="00815846"/>
    <w:rsid w:val="00815DA1"/>
    <w:rsid w:val="0081779D"/>
    <w:rsid w:val="008179AE"/>
    <w:rsid w:val="00817DD6"/>
    <w:rsid w:val="00817F80"/>
    <w:rsid w:val="00820555"/>
    <w:rsid w:val="008213DA"/>
    <w:rsid w:val="008216BD"/>
    <w:rsid w:val="00821765"/>
    <w:rsid w:val="008218A0"/>
    <w:rsid w:val="008235E0"/>
    <w:rsid w:val="00823F8E"/>
    <w:rsid w:val="0082537A"/>
    <w:rsid w:val="0082561F"/>
    <w:rsid w:val="00825AE7"/>
    <w:rsid w:val="00825EEA"/>
    <w:rsid w:val="0082621E"/>
    <w:rsid w:val="0082668E"/>
    <w:rsid w:val="0082668F"/>
    <w:rsid w:val="00826A65"/>
    <w:rsid w:val="0082748E"/>
    <w:rsid w:val="00827B5D"/>
    <w:rsid w:val="00827BDE"/>
    <w:rsid w:val="00827E6A"/>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E3F"/>
    <w:rsid w:val="00855EF3"/>
    <w:rsid w:val="0085644A"/>
    <w:rsid w:val="00856554"/>
    <w:rsid w:val="00856936"/>
    <w:rsid w:val="00856FA8"/>
    <w:rsid w:val="0085700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F0E"/>
    <w:rsid w:val="00872B5E"/>
    <w:rsid w:val="00872F90"/>
    <w:rsid w:val="00873442"/>
    <w:rsid w:val="00873DC2"/>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DA1"/>
    <w:rsid w:val="008B303E"/>
    <w:rsid w:val="008B3136"/>
    <w:rsid w:val="008B316E"/>
    <w:rsid w:val="008B3187"/>
    <w:rsid w:val="008B3652"/>
    <w:rsid w:val="008B3A36"/>
    <w:rsid w:val="008B3A51"/>
    <w:rsid w:val="008B3DAE"/>
    <w:rsid w:val="008B4171"/>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3AB"/>
    <w:rsid w:val="008C4435"/>
    <w:rsid w:val="008C4521"/>
    <w:rsid w:val="008C4682"/>
    <w:rsid w:val="008C4CA6"/>
    <w:rsid w:val="008C4D63"/>
    <w:rsid w:val="008C52CE"/>
    <w:rsid w:val="008C534C"/>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A8E"/>
    <w:rsid w:val="008E2B54"/>
    <w:rsid w:val="008E2BCA"/>
    <w:rsid w:val="008E3235"/>
    <w:rsid w:val="008E3410"/>
    <w:rsid w:val="008E3986"/>
    <w:rsid w:val="008E3DAB"/>
    <w:rsid w:val="008E3F2F"/>
    <w:rsid w:val="008E4293"/>
    <w:rsid w:val="008E4404"/>
    <w:rsid w:val="008E4B9E"/>
    <w:rsid w:val="008E4BC5"/>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BC"/>
    <w:rsid w:val="008F5AC9"/>
    <w:rsid w:val="008F5CC8"/>
    <w:rsid w:val="008F6063"/>
    <w:rsid w:val="008F6227"/>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BC"/>
    <w:rsid w:val="00920107"/>
    <w:rsid w:val="0092012C"/>
    <w:rsid w:val="009202CE"/>
    <w:rsid w:val="00920569"/>
    <w:rsid w:val="00921366"/>
    <w:rsid w:val="00921459"/>
    <w:rsid w:val="00921FFB"/>
    <w:rsid w:val="009228B0"/>
    <w:rsid w:val="00922938"/>
    <w:rsid w:val="009231F6"/>
    <w:rsid w:val="009238D9"/>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602D"/>
    <w:rsid w:val="0093622E"/>
    <w:rsid w:val="0093699D"/>
    <w:rsid w:val="0093718B"/>
    <w:rsid w:val="0093767C"/>
    <w:rsid w:val="009376B8"/>
    <w:rsid w:val="00937A6B"/>
    <w:rsid w:val="00937BA4"/>
    <w:rsid w:val="0094015A"/>
    <w:rsid w:val="0094049A"/>
    <w:rsid w:val="009406F1"/>
    <w:rsid w:val="00940790"/>
    <w:rsid w:val="00940A18"/>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BE0"/>
    <w:rsid w:val="00967DD5"/>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4E7"/>
    <w:rsid w:val="00996731"/>
    <w:rsid w:val="0099698B"/>
    <w:rsid w:val="0099709E"/>
    <w:rsid w:val="00997DFA"/>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952"/>
    <w:rsid w:val="009A5C85"/>
    <w:rsid w:val="009A6520"/>
    <w:rsid w:val="009A65D5"/>
    <w:rsid w:val="009A66B7"/>
    <w:rsid w:val="009A6C58"/>
    <w:rsid w:val="009A6D0A"/>
    <w:rsid w:val="009A6F58"/>
    <w:rsid w:val="009A7783"/>
    <w:rsid w:val="009A7AC7"/>
    <w:rsid w:val="009A7DBC"/>
    <w:rsid w:val="009B023A"/>
    <w:rsid w:val="009B07BA"/>
    <w:rsid w:val="009B0989"/>
    <w:rsid w:val="009B0BAB"/>
    <w:rsid w:val="009B0D99"/>
    <w:rsid w:val="009B17C9"/>
    <w:rsid w:val="009B214F"/>
    <w:rsid w:val="009B2390"/>
    <w:rsid w:val="009B251F"/>
    <w:rsid w:val="009B28E5"/>
    <w:rsid w:val="009B33A0"/>
    <w:rsid w:val="009B361A"/>
    <w:rsid w:val="009B42CC"/>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B96"/>
    <w:rsid w:val="009C61D2"/>
    <w:rsid w:val="009C6439"/>
    <w:rsid w:val="009C663E"/>
    <w:rsid w:val="009C679F"/>
    <w:rsid w:val="009C6AB4"/>
    <w:rsid w:val="009C6CB9"/>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C2"/>
    <w:rsid w:val="009D7692"/>
    <w:rsid w:val="009D78F9"/>
    <w:rsid w:val="009D797E"/>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809"/>
    <w:rsid w:val="009F4060"/>
    <w:rsid w:val="009F459C"/>
    <w:rsid w:val="009F45A9"/>
    <w:rsid w:val="009F4735"/>
    <w:rsid w:val="009F4A00"/>
    <w:rsid w:val="009F4D3A"/>
    <w:rsid w:val="009F5146"/>
    <w:rsid w:val="009F51E9"/>
    <w:rsid w:val="009F5C95"/>
    <w:rsid w:val="009F5DB9"/>
    <w:rsid w:val="009F65C3"/>
    <w:rsid w:val="009F6AED"/>
    <w:rsid w:val="009F6C48"/>
    <w:rsid w:val="009F6E5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667"/>
    <w:rsid w:val="00A11843"/>
    <w:rsid w:val="00A11E7F"/>
    <w:rsid w:val="00A121C3"/>
    <w:rsid w:val="00A12724"/>
    <w:rsid w:val="00A12996"/>
    <w:rsid w:val="00A12B08"/>
    <w:rsid w:val="00A12D98"/>
    <w:rsid w:val="00A1361B"/>
    <w:rsid w:val="00A137D4"/>
    <w:rsid w:val="00A13866"/>
    <w:rsid w:val="00A13930"/>
    <w:rsid w:val="00A13A1D"/>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CCD"/>
    <w:rsid w:val="00A318DC"/>
    <w:rsid w:val="00A32157"/>
    <w:rsid w:val="00A3242F"/>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310C"/>
    <w:rsid w:val="00A43245"/>
    <w:rsid w:val="00A437EB"/>
    <w:rsid w:val="00A43838"/>
    <w:rsid w:val="00A442CA"/>
    <w:rsid w:val="00A44363"/>
    <w:rsid w:val="00A44C17"/>
    <w:rsid w:val="00A451EF"/>
    <w:rsid w:val="00A4524C"/>
    <w:rsid w:val="00A4534C"/>
    <w:rsid w:val="00A45685"/>
    <w:rsid w:val="00A4593C"/>
    <w:rsid w:val="00A45C84"/>
    <w:rsid w:val="00A4605D"/>
    <w:rsid w:val="00A4610D"/>
    <w:rsid w:val="00A468A9"/>
    <w:rsid w:val="00A46DC1"/>
    <w:rsid w:val="00A46F4B"/>
    <w:rsid w:val="00A47B90"/>
    <w:rsid w:val="00A47F3F"/>
    <w:rsid w:val="00A50069"/>
    <w:rsid w:val="00A504B3"/>
    <w:rsid w:val="00A504BD"/>
    <w:rsid w:val="00A50D9D"/>
    <w:rsid w:val="00A51529"/>
    <w:rsid w:val="00A5157A"/>
    <w:rsid w:val="00A51B02"/>
    <w:rsid w:val="00A51B07"/>
    <w:rsid w:val="00A5206E"/>
    <w:rsid w:val="00A52106"/>
    <w:rsid w:val="00A521A3"/>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800AE"/>
    <w:rsid w:val="00A806C8"/>
    <w:rsid w:val="00A807DB"/>
    <w:rsid w:val="00A80A07"/>
    <w:rsid w:val="00A80CEF"/>
    <w:rsid w:val="00A8104C"/>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BD"/>
    <w:rsid w:val="00A92628"/>
    <w:rsid w:val="00A92692"/>
    <w:rsid w:val="00A92707"/>
    <w:rsid w:val="00A927CF"/>
    <w:rsid w:val="00A92ACD"/>
    <w:rsid w:val="00A92CAC"/>
    <w:rsid w:val="00A92F6B"/>
    <w:rsid w:val="00A93972"/>
    <w:rsid w:val="00A93AEA"/>
    <w:rsid w:val="00A93E5E"/>
    <w:rsid w:val="00A9428B"/>
    <w:rsid w:val="00A94B0D"/>
    <w:rsid w:val="00A94F8A"/>
    <w:rsid w:val="00A95735"/>
    <w:rsid w:val="00A95BD4"/>
    <w:rsid w:val="00A95D8B"/>
    <w:rsid w:val="00A95FD3"/>
    <w:rsid w:val="00A960EB"/>
    <w:rsid w:val="00A966AB"/>
    <w:rsid w:val="00A966C3"/>
    <w:rsid w:val="00A97248"/>
    <w:rsid w:val="00A9742D"/>
    <w:rsid w:val="00A975E0"/>
    <w:rsid w:val="00A976A1"/>
    <w:rsid w:val="00A978A7"/>
    <w:rsid w:val="00A97DE0"/>
    <w:rsid w:val="00AA0433"/>
    <w:rsid w:val="00AA0488"/>
    <w:rsid w:val="00AA0AF9"/>
    <w:rsid w:val="00AA0B0D"/>
    <w:rsid w:val="00AA0DBF"/>
    <w:rsid w:val="00AA1824"/>
    <w:rsid w:val="00AA189B"/>
    <w:rsid w:val="00AA1AD9"/>
    <w:rsid w:val="00AA1FE3"/>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D7"/>
    <w:rsid w:val="00AC77FE"/>
    <w:rsid w:val="00AC792D"/>
    <w:rsid w:val="00AC7AD4"/>
    <w:rsid w:val="00AD00C7"/>
    <w:rsid w:val="00AD0A5B"/>
    <w:rsid w:val="00AD0BAB"/>
    <w:rsid w:val="00AD1052"/>
    <w:rsid w:val="00AD1196"/>
    <w:rsid w:val="00AD12AF"/>
    <w:rsid w:val="00AD1964"/>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F9"/>
    <w:rsid w:val="00AE77E0"/>
    <w:rsid w:val="00AF041D"/>
    <w:rsid w:val="00AF061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EF1"/>
    <w:rsid w:val="00B24BD4"/>
    <w:rsid w:val="00B2520D"/>
    <w:rsid w:val="00B25384"/>
    <w:rsid w:val="00B25ACC"/>
    <w:rsid w:val="00B25D4D"/>
    <w:rsid w:val="00B26280"/>
    <w:rsid w:val="00B26304"/>
    <w:rsid w:val="00B2672E"/>
    <w:rsid w:val="00B267F7"/>
    <w:rsid w:val="00B268F3"/>
    <w:rsid w:val="00B26D97"/>
    <w:rsid w:val="00B27198"/>
    <w:rsid w:val="00B27C46"/>
    <w:rsid w:val="00B30284"/>
    <w:rsid w:val="00B30841"/>
    <w:rsid w:val="00B309BB"/>
    <w:rsid w:val="00B3109E"/>
    <w:rsid w:val="00B31430"/>
    <w:rsid w:val="00B3182A"/>
    <w:rsid w:val="00B324DD"/>
    <w:rsid w:val="00B325A0"/>
    <w:rsid w:val="00B32B44"/>
    <w:rsid w:val="00B3360E"/>
    <w:rsid w:val="00B336DE"/>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21FF"/>
    <w:rsid w:val="00B52B32"/>
    <w:rsid w:val="00B533DB"/>
    <w:rsid w:val="00B53A56"/>
    <w:rsid w:val="00B53F92"/>
    <w:rsid w:val="00B5408C"/>
    <w:rsid w:val="00B5409D"/>
    <w:rsid w:val="00B543A9"/>
    <w:rsid w:val="00B5476F"/>
    <w:rsid w:val="00B5493C"/>
    <w:rsid w:val="00B551CE"/>
    <w:rsid w:val="00B5550A"/>
    <w:rsid w:val="00B55C4F"/>
    <w:rsid w:val="00B55CF1"/>
    <w:rsid w:val="00B55DBD"/>
    <w:rsid w:val="00B5638C"/>
    <w:rsid w:val="00B5675E"/>
    <w:rsid w:val="00B56E4D"/>
    <w:rsid w:val="00B577EF"/>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233A"/>
    <w:rsid w:val="00B72491"/>
    <w:rsid w:val="00B72699"/>
    <w:rsid w:val="00B72815"/>
    <w:rsid w:val="00B72A4F"/>
    <w:rsid w:val="00B72FEC"/>
    <w:rsid w:val="00B730D1"/>
    <w:rsid w:val="00B73397"/>
    <w:rsid w:val="00B73A4D"/>
    <w:rsid w:val="00B74EF0"/>
    <w:rsid w:val="00B759D2"/>
    <w:rsid w:val="00B75E0F"/>
    <w:rsid w:val="00B7607E"/>
    <w:rsid w:val="00B760A3"/>
    <w:rsid w:val="00B7611A"/>
    <w:rsid w:val="00B76874"/>
    <w:rsid w:val="00B76F99"/>
    <w:rsid w:val="00B77C11"/>
    <w:rsid w:val="00B77D8E"/>
    <w:rsid w:val="00B8019D"/>
    <w:rsid w:val="00B804DD"/>
    <w:rsid w:val="00B80A0C"/>
    <w:rsid w:val="00B80DDC"/>
    <w:rsid w:val="00B81145"/>
    <w:rsid w:val="00B81673"/>
    <w:rsid w:val="00B81D5E"/>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25F"/>
    <w:rsid w:val="00BA02C4"/>
    <w:rsid w:val="00BA083F"/>
    <w:rsid w:val="00BA0C2C"/>
    <w:rsid w:val="00BA0D01"/>
    <w:rsid w:val="00BA0E8C"/>
    <w:rsid w:val="00BA0F79"/>
    <w:rsid w:val="00BA1741"/>
    <w:rsid w:val="00BA196F"/>
    <w:rsid w:val="00BA208C"/>
    <w:rsid w:val="00BA20A6"/>
    <w:rsid w:val="00BA2496"/>
    <w:rsid w:val="00BA28A2"/>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E2A"/>
    <w:rsid w:val="00BB10AD"/>
    <w:rsid w:val="00BB11A0"/>
    <w:rsid w:val="00BB137B"/>
    <w:rsid w:val="00BB1449"/>
    <w:rsid w:val="00BB17C2"/>
    <w:rsid w:val="00BB199C"/>
    <w:rsid w:val="00BB203F"/>
    <w:rsid w:val="00BB217E"/>
    <w:rsid w:val="00BB21A7"/>
    <w:rsid w:val="00BB21C7"/>
    <w:rsid w:val="00BB23E1"/>
    <w:rsid w:val="00BB276E"/>
    <w:rsid w:val="00BB2813"/>
    <w:rsid w:val="00BB2FA2"/>
    <w:rsid w:val="00BB2FBC"/>
    <w:rsid w:val="00BB3731"/>
    <w:rsid w:val="00BB432D"/>
    <w:rsid w:val="00BB498B"/>
    <w:rsid w:val="00BB4C30"/>
    <w:rsid w:val="00BB4ECB"/>
    <w:rsid w:val="00BB534C"/>
    <w:rsid w:val="00BB6367"/>
    <w:rsid w:val="00BB67D1"/>
    <w:rsid w:val="00BB7352"/>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1C14"/>
    <w:rsid w:val="00C121CE"/>
    <w:rsid w:val="00C1237A"/>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A1C"/>
    <w:rsid w:val="00C165B6"/>
    <w:rsid w:val="00C16C59"/>
    <w:rsid w:val="00C16F19"/>
    <w:rsid w:val="00C170C6"/>
    <w:rsid w:val="00C174DE"/>
    <w:rsid w:val="00C179BB"/>
    <w:rsid w:val="00C17AFF"/>
    <w:rsid w:val="00C17C80"/>
    <w:rsid w:val="00C20AED"/>
    <w:rsid w:val="00C20F69"/>
    <w:rsid w:val="00C22046"/>
    <w:rsid w:val="00C227B2"/>
    <w:rsid w:val="00C22833"/>
    <w:rsid w:val="00C2294E"/>
    <w:rsid w:val="00C22BED"/>
    <w:rsid w:val="00C231F6"/>
    <w:rsid w:val="00C2324C"/>
    <w:rsid w:val="00C233B0"/>
    <w:rsid w:val="00C23726"/>
    <w:rsid w:val="00C2373B"/>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4A6"/>
    <w:rsid w:val="00C276AC"/>
    <w:rsid w:val="00C279B7"/>
    <w:rsid w:val="00C27D52"/>
    <w:rsid w:val="00C306BC"/>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E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B15"/>
    <w:rsid w:val="00C46E0A"/>
    <w:rsid w:val="00C46E66"/>
    <w:rsid w:val="00C47237"/>
    <w:rsid w:val="00C47A97"/>
    <w:rsid w:val="00C47C54"/>
    <w:rsid w:val="00C47C66"/>
    <w:rsid w:val="00C50177"/>
    <w:rsid w:val="00C501D3"/>
    <w:rsid w:val="00C50334"/>
    <w:rsid w:val="00C503A1"/>
    <w:rsid w:val="00C5054A"/>
    <w:rsid w:val="00C506CA"/>
    <w:rsid w:val="00C50768"/>
    <w:rsid w:val="00C50A39"/>
    <w:rsid w:val="00C50E50"/>
    <w:rsid w:val="00C50FDC"/>
    <w:rsid w:val="00C51368"/>
    <w:rsid w:val="00C51504"/>
    <w:rsid w:val="00C515B4"/>
    <w:rsid w:val="00C51C70"/>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6C33"/>
    <w:rsid w:val="00C87314"/>
    <w:rsid w:val="00C87669"/>
    <w:rsid w:val="00C876A4"/>
    <w:rsid w:val="00C87707"/>
    <w:rsid w:val="00C878AA"/>
    <w:rsid w:val="00C878E1"/>
    <w:rsid w:val="00C87B4A"/>
    <w:rsid w:val="00C87E47"/>
    <w:rsid w:val="00C90190"/>
    <w:rsid w:val="00C90437"/>
    <w:rsid w:val="00C9053F"/>
    <w:rsid w:val="00C90F9E"/>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529B"/>
    <w:rsid w:val="00CB57A5"/>
    <w:rsid w:val="00CB5896"/>
    <w:rsid w:val="00CB5A26"/>
    <w:rsid w:val="00CB5C80"/>
    <w:rsid w:val="00CB5F50"/>
    <w:rsid w:val="00CB60BF"/>
    <w:rsid w:val="00CB64C6"/>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F0F"/>
    <w:rsid w:val="00CC535B"/>
    <w:rsid w:val="00CC5457"/>
    <w:rsid w:val="00CC58AE"/>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1AA1"/>
    <w:rsid w:val="00CE24A5"/>
    <w:rsid w:val="00CE2521"/>
    <w:rsid w:val="00CE283A"/>
    <w:rsid w:val="00CE341C"/>
    <w:rsid w:val="00CE36B9"/>
    <w:rsid w:val="00CE3A1D"/>
    <w:rsid w:val="00CE41CE"/>
    <w:rsid w:val="00CE4288"/>
    <w:rsid w:val="00CE4799"/>
    <w:rsid w:val="00CE47AB"/>
    <w:rsid w:val="00CE4CC3"/>
    <w:rsid w:val="00CE4D6C"/>
    <w:rsid w:val="00CE5046"/>
    <w:rsid w:val="00CE555E"/>
    <w:rsid w:val="00CE59F2"/>
    <w:rsid w:val="00CE5FBD"/>
    <w:rsid w:val="00CE66CF"/>
    <w:rsid w:val="00CE6DB8"/>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4FB"/>
    <w:rsid w:val="00D005AA"/>
    <w:rsid w:val="00D00715"/>
    <w:rsid w:val="00D00D0B"/>
    <w:rsid w:val="00D014FD"/>
    <w:rsid w:val="00D018D1"/>
    <w:rsid w:val="00D01CBA"/>
    <w:rsid w:val="00D021E5"/>
    <w:rsid w:val="00D023CC"/>
    <w:rsid w:val="00D02D57"/>
    <w:rsid w:val="00D02E47"/>
    <w:rsid w:val="00D0326A"/>
    <w:rsid w:val="00D03A8A"/>
    <w:rsid w:val="00D03B53"/>
    <w:rsid w:val="00D04144"/>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11E8"/>
    <w:rsid w:val="00D11966"/>
    <w:rsid w:val="00D119A6"/>
    <w:rsid w:val="00D125F4"/>
    <w:rsid w:val="00D12AD2"/>
    <w:rsid w:val="00D12E8B"/>
    <w:rsid w:val="00D1317B"/>
    <w:rsid w:val="00D132A4"/>
    <w:rsid w:val="00D13B50"/>
    <w:rsid w:val="00D142D7"/>
    <w:rsid w:val="00D1478B"/>
    <w:rsid w:val="00D1506F"/>
    <w:rsid w:val="00D15533"/>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9D7"/>
    <w:rsid w:val="00D219D8"/>
    <w:rsid w:val="00D221D0"/>
    <w:rsid w:val="00D222ED"/>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C90"/>
    <w:rsid w:val="00D36E6C"/>
    <w:rsid w:val="00D36F26"/>
    <w:rsid w:val="00D37022"/>
    <w:rsid w:val="00D37090"/>
    <w:rsid w:val="00D37961"/>
    <w:rsid w:val="00D37DED"/>
    <w:rsid w:val="00D40CE2"/>
    <w:rsid w:val="00D40DEA"/>
    <w:rsid w:val="00D41F5E"/>
    <w:rsid w:val="00D426B5"/>
    <w:rsid w:val="00D42C9D"/>
    <w:rsid w:val="00D42CEE"/>
    <w:rsid w:val="00D42ECE"/>
    <w:rsid w:val="00D42FCB"/>
    <w:rsid w:val="00D436DE"/>
    <w:rsid w:val="00D438C2"/>
    <w:rsid w:val="00D43AF4"/>
    <w:rsid w:val="00D43BF3"/>
    <w:rsid w:val="00D43DA9"/>
    <w:rsid w:val="00D44013"/>
    <w:rsid w:val="00D4410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C5C"/>
    <w:rsid w:val="00D5123A"/>
    <w:rsid w:val="00D515EE"/>
    <w:rsid w:val="00D51631"/>
    <w:rsid w:val="00D51934"/>
    <w:rsid w:val="00D51A0E"/>
    <w:rsid w:val="00D51B07"/>
    <w:rsid w:val="00D52991"/>
    <w:rsid w:val="00D52A69"/>
    <w:rsid w:val="00D52AFB"/>
    <w:rsid w:val="00D52B44"/>
    <w:rsid w:val="00D52CF4"/>
    <w:rsid w:val="00D5334F"/>
    <w:rsid w:val="00D533A7"/>
    <w:rsid w:val="00D5356F"/>
    <w:rsid w:val="00D537FA"/>
    <w:rsid w:val="00D53CA6"/>
    <w:rsid w:val="00D53D9A"/>
    <w:rsid w:val="00D53E2C"/>
    <w:rsid w:val="00D54063"/>
    <w:rsid w:val="00D547D3"/>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34A9"/>
    <w:rsid w:val="00DC37A6"/>
    <w:rsid w:val="00DC38E6"/>
    <w:rsid w:val="00DC3E17"/>
    <w:rsid w:val="00DC3F68"/>
    <w:rsid w:val="00DC402E"/>
    <w:rsid w:val="00DC40B1"/>
    <w:rsid w:val="00DC464E"/>
    <w:rsid w:val="00DC4727"/>
    <w:rsid w:val="00DC4791"/>
    <w:rsid w:val="00DC48A1"/>
    <w:rsid w:val="00DC4BCA"/>
    <w:rsid w:val="00DC4DB5"/>
    <w:rsid w:val="00DC573F"/>
    <w:rsid w:val="00DC5975"/>
    <w:rsid w:val="00DC5983"/>
    <w:rsid w:val="00DC59A4"/>
    <w:rsid w:val="00DC6094"/>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BAB"/>
    <w:rsid w:val="00DD4BF0"/>
    <w:rsid w:val="00DD4E15"/>
    <w:rsid w:val="00DD4E62"/>
    <w:rsid w:val="00DD503B"/>
    <w:rsid w:val="00DD5379"/>
    <w:rsid w:val="00DD56AA"/>
    <w:rsid w:val="00DD619A"/>
    <w:rsid w:val="00DD631F"/>
    <w:rsid w:val="00DD63B9"/>
    <w:rsid w:val="00DD646A"/>
    <w:rsid w:val="00DD672E"/>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2BF"/>
    <w:rsid w:val="00DF0996"/>
    <w:rsid w:val="00DF0CCA"/>
    <w:rsid w:val="00DF1009"/>
    <w:rsid w:val="00DF2656"/>
    <w:rsid w:val="00DF2E18"/>
    <w:rsid w:val="00DF3207"/>
    <w:rsid w:val="00DF3774"/>
    <w:rsid w:val="00DF398A"/>
    <w:rsid w:val="00DF3C11"/>
    <w:rsid w:val="00DF4597"/>
    <w:rsid w:val="00DF4EED"/>
    <w:rsid w:val="00DF5380"/>
    <w:rsid w:val="00DF56DE"/>
    <w:rsid w:val="00DF5CA2"/>
    <w:rsid w:val="00DF5D09"/>
    <w:rsid w:val="00DF5E8B"/>
    <w:rsid w:val="00DF5EE8"/>
    <w:rsid w:val="00DF6AC4"/>
    <w:rsid w:val="00DF6B10"/>
    <w:rsid w:val="00DF7A51"/>
    <w:rsid w:val="00DF7A7B"/>
    <w:rsid w:val="00E0044B"/>
    <w:rsid w:val="00E00A97"/>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CA4"/>
    <w:rsid w:val="00E17DB6"/>
    <w:rsid w:val="00E17FB7"/>
    <w:rsid w:val="00E20116"/>
    <w:rsid w:val="00E20284"/>
    <w:rsid w:val="00E205C3"/>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3844"/>
    <w:rsid w:val="00E73DA1"/>
    <w:rsid w:val="00E748A6"/>
    <w:rsid w:val="00E75071"/>
    <w:rsid w:val="00E75370"/>
    <w:rsid w:val="00E7546B"/>
    <w:rsid w:val="00E75BF7"/>
    <w:rsid w:val="00E76169"/>
    <w:rsid w:val="00E76226"/>
    <w:rsid w:val="00E765B3"/>
    <w:rsid w:val="00E76827"/>
    <w:rsid w:val="00E7687E"/>
    <w:rsid w:val="00E76D0B"/>
    <w:rsid w:val="00E770AE"/>
    <w:rsid w:val="00E773CD"/>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5A48"/>
    <w:rsid w:val="00E85E68"/>
    <w:rsid w:val="00E85EEB"/>
    <w:rsid w:val="00E85F0F"/>
    <w:rsid w:val="00E865AD"/>
    <w:rsid w:val="00E867AB"/>
    <w:rsid w:val="00E86D3B"/>
    <w:rsid w:val="00E86F13"/>
    <w:rsid w:val="00E875A8"/>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50D"/>
    <w:rsid w:val="00EA2810"/>
    <w:rsid w:val="00EA2DF6"/>
    <w:rsid w:val="00EA3645"/>
    <w:rsid w:val="00EA3663"/>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913"/>
    <w:rsid w:val="00EC6E86"/>
    <w:rsid w:val="00EC6F13"/>
    <w:rsid w:val="00EC71C4"/>
    <w:rsid w:val="00EC72E5"/>
    <w:rsid w:val="00EC7411"/>
    <w:rsid w:val="00EC7CC3"/>
    <w:rsid w:val="00ED0835"/>
    <w:rsid w:val="00ED0B6B"/>
    <w:rsid w:val="00ED1220"/>
    <w:rsid w:val="00ED1431"/>
    <w:rsid w:val="00ED16E8"/>
    <w:rsid w:val="00ED1851"/>
    <w:rsid w:val="00ED2124"/>
    <w:rsid w:val="00ED283F"/>
    <w:rsid w:val="00ED2F07"/>
    <w:rsid w:val="00ED2F0E"/>
    <w:rsid w:val="00ED2F6C"/>
    <w:rsid w:val="00ED3BB8"/>
    <w:rsid w:val="00ED3DB2"/>
    <w:rsid w:val="00ED4368"/>
    <w:rsid w:val="00ED48C3"/>
    <w:rsid w:val="00ED4C61"/>
    <w:rsid w:val="00ED4E96"/>
    <w:rsid w:val="00ED50FD"/>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AEA"/>
    <w:rsid w:val="00EE1F4E"/>
    <w:rsid w:val="00EE1FE7"/>
    <w:rsid w:val="00EE25FF"/>
    <w:rsid w:val="00EE2617"/>
    <w:rsid w:val="00EE2CF4"/>
    <w:rsid w:val="00EE2F04"/>
    <w:rsid w:val="00EE3221"/>
    <w:rsid w:val="00EE35DD"/>
    <w:rsid w:val="00EE3B8C"/>
    <w:rsid w:val="00EE3BA7"/>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5AB"/>
    <w:rsid w:val="00EF17DE"/>
    <w:rsid w:val="00EF1AEB"/>
    <w:rsid w:val="00EF2770"/>
    <w:rsid w:val="00EF2B93"/>
    <w:rsid w:val="00EF2D9F"/>
    <w:rsid w:val="00EF30C7"/>
    <w:rsid w:val="00EF3311"/>
    <w:rsid w:val="00EF33C9"/>
    <w:rsid w:val="00EF3552"/>
    <w:rsid w:val="00EF3751"/>
    <w:rsid w:val="00EF4B17"/>
    <w:rsid w:val="00EF53BB"/>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203C4"/>
    <w:rsid w:val="00F20683"/>
    <w:rsid w:val="00F20694"/>
    <w:rsid w:val="00F20728"/>
    <w:rsid w:val="00F20D26"/>
    <w:rsid w:val="00F21147"/>
    <w:rsid w:val="00F21279"/>
    <w:rsid w:val="00F2132B"/>
    <w:rsid w:val="00F22E1E"/>
    <w:rsid w:val="00F230F1"/>
    <w:rsid w:val="00F2325A"/>
    <w:rsid w:val="00F23426"/>
    <w:rsid w:val="00F2355A"/>
    <w:rsid w:val="00F23935"/>
    <w:rsid w:val="00F2405F"/>
    <w:rsid w:val="00F2452E"/>
    <w:rsid w:val="00F247C4"/>
    <w:rsid w:val="00F24814"/>
    <w:rsid w:val="00F248E0"/>
    <w:rsid w:val="00F24E0B"/>
    <w:rsid w:val="00F24F24"/>
    <w:rsid w:val="00F24F8F"/>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2F0"/>
    <w:rsid w:val="00F3134D"/>
    <w:rsid w:val="00F314C6"/>
    <w:rsid w:val="00F31595"/>
    <w:rsid w:val="00F315DA"/>
    <w:rsid w:val="00F3171F"/>
    <w:rsid w:val="00F321E0"/>
    <w:rsid w:val="00F322BD"/>
    <w:rsid w:val="00F32481"/>
    <w:rsid w:val="00F3261D"/>
    <w:rsid w:val="00F32639"/>
    <w:rsid w:val="00F32E55"/>
    <w:rsid w:val="00F331D8"/>
    <w:rsid w:val="00F339BE"/>
    <w:rsid w:val="00F33D5C"/>
    <w:rsid w:val="00F34279"/>
    <w:rsid w:val="00F3435D"/>
    <w:rsid w:val="00F345B5"/>
    <w:rsid w:val="00F3462E"/>
    <w:rsid w:val="00F34FA6"/>
    <w:rsid w:val="00F3571B"/>
    <w:rsid w:val="00F359E7"/>
    <w:rsid w:val="00F363E0"/>
    <w:rsid w:val="00F3643F"/>
    <w:rsid w:val="00F36497"/>
    <w:rsid w:val="00F36A07"/>
    <w:rsid w:val="00F36BB0"/>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92D"/>
    <w:rsid w:val="00F42CD4"/>
    <w:rsid w:val="00F42DFA"/>
    <w:rsid w:val="00F436BE"/>
    <w:rsid w:val="00F4398C"/>
    <w:rsid w:val="00F43C91"/>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992"/>
    <w:rsid w:val="00F71579"/>
    <w:rsid w:val="00F716E6"/>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E39"/>
    <w:rsid w:val="00F85057"/>
    <w:rsid w:val="00F8514B"/>
    <w:rsid w:val="00F858BA"/>
    <w:rsid w:val="00F867CD"/>
    <w:rsid w:val="00F8684D"/>
    <w:rsid w:val="00F86ABB"/>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15BF"/>
    <w:rsid w:val="00FB1639"/>
    <w:rsid w:val="00FB1A0C"/>
    <w:rsid w:val="00FB2303"/>
    <w:rsid w:val="00FB23A8"/>
    <w:rsid w:val="00FB2463"/>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745"/>
    <w:rsid w:val="00FC57E6"/>
    <w:rsid w:val="00FC58E6"/>
    <w:rsid w:val="00FC5C2C"/>
    <w:rsid w:val="00FC5D6E"/>
    <w:rsid w:val="00FC65ED"/>
    <w:rsid w:val="00FC66D9"/>
    <w:rsid w:val="00FC6ADD"/>
    <w:rsid w:val="00FD0101"/>
    <w:rsid w:val="00FD01C5"/>
    <w:rsid w:val="00FD0286"/>
    <w:rsid w:val="00FD06BF"/>
    <w:rsid w:val="00FD10A1"/>
    <w:rsid w:val="00FD15FE"/>
    <w:rsid w:val="00FD168F"/>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20.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4.bin"/><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image" Target="media/image46.jpeg"/><Relationship Id="rId16" Type="http://schemas.openxmlformats.org/officeDocument/2006/relationships/image" Target="media/image4.emf"/><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oleObject" Target="embeddings/oleObject3.bin"/><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emf"/><Relationship Id="rId35" Type="http://schemas.openxmlformats.org/officeDocument/2006/relationships/image" Target="media/image15.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doi.org/10.1101/2021.10.21.465366"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6.emf"/><Relationship Id="rId41" Type="http://schemas.openxmlformats.org/officeDocument/2006/relationships/image" Target="media/image22.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6.jpeg"/><Relationship Id="rId49" Type="http://schemas.openxmlformats.org/officeDocument/2006/relationships/image" Target="media/image30.jpeg"/><Relationship Id="rId57" Type="http://schemas.openxmlformats.org/officeDocument/2006/relationships/image" Target="media/image35.jpeg"/><Relationship Id="rId10" Type="http://schemas.microsoft.com/office/2016/09/relationships/commentsIds" Target="commentsIds.xml"/><Relationship Id="rId31" Type="http://schemas.openxmlformats.org/officeDocument/2006/relationships/oleObject" Target="embeddings/oleObject9.bin"/><Relationship Id="rId44" Type="http://schemas.openxmlformats.org/officeDocument/2006/relationships/image" Target="media/image25.jpeg"/><Relationship Id="rId52" Type="http://schemas.openxmlformats.org/officeDocument/2006/relationships/hyperlink" Target="https://doi.org/10.1101/2020.09.18.302067" TargetMode="External"/><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svg"/><Relationship Id="rId18" Type="http://schemas.openxmlformats.org/officeDocument/2006/relationships/image" Target="media/image5.emf"/><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hyperlink" Target="https://doi.org/10.1007/s12551-021-00826-5" TargetMode="External"/><Relationship Id="rId55" Type="http://schemas.openxmlformats.org/officeDocument/2006/relationships/image" Target="media/image33.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oleObject" Target="embeddings/oleObject8.bin"/></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CB0DD81-79CC-4C70-9B51-B8DA823BC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2742</TotalTime>
  <Pages>52</Pages>
  <Words>34452</Words>
  <Characters>196377</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Jonathan</cp:lastModifiedBy>
  <cp:revision>82</cp:revision>
  <cp:lastPrinted>2013-10-03T12:51:00Z</cp:lastPrinted>
  <dcterms:created xsi:type="dcterms:W3CDTF">2021-12-15T00:00:00Z</dcterms:created>
  <dcterms:modified xsi:type="dcterms:W3CDTF">2021-12-18T21:09:00Z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