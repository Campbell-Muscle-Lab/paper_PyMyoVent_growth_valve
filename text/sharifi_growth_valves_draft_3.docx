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64A84" w14:textId="5E600580" w:rsidR="002868E2" w:rsidRPr="00B95524" w:rsidRDefault="00FD4477" w:rsidP="00F34279">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commentRangeStart w:id="0"/>
      <w:commentRangeStart w:id="1"/>
      <w:r w:rsidR="00A25918">
        <w:rPr>
          <w:rFonts w:asciiTheme="majorBidi" w:hAnsiTheme="majorBidi" w:cstheme="majorBidi"/>
        </w:rPr>
        <w:t>M</w:t>
      </w:r>
      <w:r w:rsidR="00C00912">
        <w:rPr>
          <w:rFonts w:asciiTheme="majorBidi" w:hAnsiTheme="majorBidi" w:cstheme="majorBidi"/>
        </w:rPr>
        <w:t>ulti</w:t>
      </w:r>
      <w:r w:rsidR="00011D01">
        <w:rPr>
          <w:rFonts w:asciiTheme="majorBidi" w:hAnsiTheme="majorBidi" w:cstheme="majorBidi"/>
        </w:rPr>
        <w:t>-</w:t>
      </w:r>
      <w:r w:rsidR="00C00912">
        <w:rPr>
          <w:rFonts w:asciiTheme="majorBidi" w:hAnsiTheme="majorBidi" w:cstheme="majorBidi"/>
        </w:rPr>
        <w:t>scale</w:t>
      </w:r>
      <w:r w:rsidR="002B5FC8" w:rsidRPr="00B95524">
        <w:rPr>
          <w:rFonts w:asciiTheme="majorBidi" w:hAnsiTheme="majorBidi" w:cstheme="majorBidi"/>
        </w:rPr>
        <w:t xml:space="preserve"> </w:t>
      </w:r>
      <w:r w:rsidR="00C00912">
        <w:rPr>
          <w:rFonts w:asciiTheme="majorBidi" w:hAnsiTheme="majorBidi" w:cstheme="majorBidi"/>
        </w:rPr>
        <w:t>modeling</w:t>
      </w:r>
      <w:r w:rsidR="002B5FC8" w:rsidRPr="00B95524">
        <w:rPr>
          <w:rFonts w:asciiTheme="majorBidi" w:hAnsiTheme="majorBidi" w:cstheme="majorBidi"/>
        </w:rPr>
        <w:t xml:space="preserve"> </w:t>
      </w:r>
      <w:r w:rsidR="00C00912">
        <w:rPr>
          <w:rFonts w:asciiTheme="majorBidi" w:hAnsiTheme="majorBidi" w:cstheme="majorBidi"/>
        </w:rPr>
        <w:t>of</w:t>
      </w:r>
      <w:r w:rsidR="002B5FC8" w:rsidRPr="00B95524">
        <w:rPr>
          <w:rFonts w:asciiTheme="majorBidi" w:hAnsiTheme="majorBidi" w:cstheme="majorBidi"/>
        </w:rPr>
        <w:t xml:space="preserve"> </w:t>
      </w:r>
      <w:r w:rsidR="00A25918">
        <w:rPr>
          <w:rFonts w:asciiTheme="majorBidi" w:hAnsiTheme="majorBidi" w:cstheme="majorBidi"/>
        </w:rPr>
        <w:t>left ventricular</w:t>
      </w:r>
      <w:r w:rsidR="00A25918" w:rsidRPr="00B95524">
        <w:rPr>
          <w:rFonts w:asciiTheme="majorBidi" w:hAnsiTheme="majorBidi" w:cstheme="majorBidi"/>
        </w:rPr>
        <w:t xml:space="preserve"> </w:t>
      </w:r>
      <w:r w:rsidR="00A25918">
        <w:rPr>
          <w:rFonts w:asciiTheme="majorBidi" w:hAnsiTheme="majorBidi" w:cstheme="majorBidi"/>
        </w:rPr>
        <w:t>growth</w:t>
      </w:r>
      <w:r w:rsidR="00A25918" w:rsidRPr="00B95524">
        <w:rPr>
          <w:rFonts w:asciiTheme="majorBidi" w:hAnsiTheme="majorBidi" w:cstheme="majorBidi"/>
        </w:rPr>
        <w:t xml:space="preserve"> </w:t>
      </w:r>
      <w:r w:rsidR="00A25918">
        <w:rPr>
          <w:rFonts w:asciiTheme="majorBidi" w:hAnsiTheme="majorBidi" w:cstheme="majorBidi"/>
        </w:rPr>
        <w:t xml:space="preserve">via myosin ATPase and intracellular passive stress </w:t>
      </w:r>
      <w:commentRangeEnd w:id="0"/>
      <w:r w:rsidR="00190D2C">
        <w:rPr>
          <w:rStyle w:val="CommentReference"/>
          <w:rFonts w:cstheme="minorBidi"/>
          <w:b w:val="0"/>
        </w:rPr>
        <w:commentReference w:id="0"/>
      </w:r>
      <w:commentRangeEnd w:id="1"/>
      <w:r w:rsidR="00542490">
        <w:rPr>
          <w:rStyle w:val="CommentReference"/>
          <w:rFonts w:cstheme="minorBidi"/>
          <w:b w:val="0"/>
        </w:rPr>
        <w:commentReference w:id="1"/>
      </w:r>
    </w:p>
    <w:p w14:paraId="337586F1" w14:textId="0BD6A76F"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532758"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1,2</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46506B" w:rsidRPr="00B95524">
        <w:rPr>
          <w:rFonts w:asciiTheme="majorBidi" w:hAnsiTheme="majorBidi" w:cstheme="majorBidi"/>
          <w:vertAlign w:val="superscript"/>
        </w:rPr>
        <w:t>3</w:t>
      </w:r>
    </w:p>
    <w:p w14:paraId="5C0B8095" w14:textId="05D200EC" w:rsidR="00382BF3" w:rsidRPr="00B95524" w:rsidRDefault="002868E2"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0649B652" w14:textId="60E48611" w:rsidR="00382BF3" w:rsidRPr="00B95524" w:rsidRDefault="00D45D4B"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2</w:t>
      </w:r>
      <w:r w:rsidRPr="00B95524">
        <w:rPr>
          <w:rFonts w:asciiTheme="majorBidi" w:hAnsiTheme="majorBidi" w:cstheme="majorBidi"/>
          <w:szCs w:val="24"/>
        </w:rPr>
        <w:t xml:space="preserve">Department of </w:t>
      </w:r>
      <w:r w:rsidR="00C20AED" w:rsidRPr="00B95524">
        <w:rPr>
          <w:rFonts w:asciiTheme="majorBidi" w:hAnsiTheme="majorBidi" w:cstheme="majorBidi"/>
          <w:szCs w:val="24"/>
        </w:rPr>
        <w:t>Surgery</w:t>
      </w:r>
      <w:r w:rsidRPr="00B95524">
        <w:rPr>
          <w:rFonts w:asciiTheme="majorBidi" w:hAnsiTheme="majorBidi" w:cstheme="majorBidi"/>
          <w:szCs w:val="24"/>
        </w:rPr>
        <w:t>, University of Kentucky, Lexington, Kentucky, USA</w:t>
      </w:r>
    </w:p>
    <w:p w14:paraId="626845AB" w14:textId="5C6B6342" w:rsidR="002868E2" w:rsidRPr="00B95524" w:rsidRDefault="00382BF3" w:rsidP="00F34279">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3</w:t>
      </w:r>
      <w:r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Pr="00B95524">
        <w:rPr>
          <w:rFonts w:asciiTheme="majorBidi" w:hAnsiTheme="majorBidi" w:cstheme="majorBidi"/>
          <w:szCs w:val="24"/>
        </w:rPr>
        <w:t>Kentucky, USA</w:t>
      </w: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4F54079E"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w:t>
      </w:r>
      <w:r w:rsidR="00011D01">
        <w:rPr>
          <w:rFonts w:asciiTheme="majorBidi" w:hAnsiTheme="majorBidi" w:cstheme="majorBidi"/>
        </w:rPr>
        <w:t>-</w:t>
      </w:r>
      <w:r w:rsidR="002B3282" w:rsidRPr="00B95524">
        <w:rPr>
          <w:rFonts w:asciiTheme="majorBidi" w:hAnsiTheme="majorBidi" w:cstheme="majorBidi"/>
        </w:rPr>
        <w:t>scale modeling</w:t>
      </w:r>
      <w:r w:rsidRPr="00B95524">
        <w:rPr>
          <w:rFonts w:asciiTheme="majorBidi" w:hAnsiTheme="majorBidi" w:cstheme="majorBidi"/>
        </w:rPr>
        <w:t xml:space="preserve">, </w:t>
      </w:r>
      <w:r w:rsidR="002B3282" w:rsidRPr="00B95524">
        <w:rPr>
          <w:rFonts w:asciiTheme="majorBidi" w:hAnsiTheme="majorBidi" w:cstheme="majorBidi"/>
        </w:rPr>
        <w:t>LV growth</w:t>
      </w:r>
      <w:r w:rsidRPr="00B95524">
        <w:rPr>
          <w:rFonts w:asciiTheme="majorBidi" w:hAnsiTheme="majorBidi" w:cstheme="majorBidi"/>
        </w:rPr>
        <w:t xml:space="preserve">, </w:t>
      </w:r>
      <w:r w:rsidR="002B3282" w:rsidRPr="00B95524">
        <w:rPr>
          <w:rFonts w:asciiTheme="majorBidi" w:hAnsiTheme="majorBidi" w:cstheme="majorBidi"/>
        </w:rPr>
        <w:t>ATPase</w:t>
      </w:r>
      <w:r w:rsidRPr="00B95524">
        <w:rPr>
          <w:rFonts w:asciiTheme="majorBidi" w:hAnsiTheme="majorBidi" w:cstheme="majorBidi"/>
        </w:rPr>
        <w:t xml:space="preserve">, </w:t>
      </w:r>
      <w:r w:rsidR="002B3282" w:rsidRPr="00B95524">
        <w:rPr>
          <w:rFonts w:asciiTheme="majorBidi" w:hAnsiTheme="majorBidi" w:cstheme="majorBidi"/>
        </w:rPr>
        <w:t>Sarcomeres</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4FA5E54C" w:rsidR="00976922" w:rsidRPr="0089317B" w:rsidRDefault="00A734BE" w:rsidP="00F34279">
      <w:pPr>
        <w:spacing w:line="240" w:lineRule="auto"/>
        <w:jc w:val="both"/>
        <w:rPr>
          <w:rFonts w:asciiTheme="majorBidi" w:hAnsiTheme="majorBidi" w:cstheme="majorBidi"/>
        </w:rPr>
      </w:pPr>
      <w:r>
        <w:rPr>
          <w:rFonts w:asciiTheme="majorBidi" w:hAnsiTheme="majorBidi" w:cstheme="majorBidi"/>
        </w:rPr>
        <w:t>Multi</w:t>
      </w:r>
      <w:r w:rsidR="00011D01">
        <w:rPr>
          <w:rFonts w:asciiTheme="majorBidi" w:hAnsiTheme="majorBidi" w:cstheme="majorBidi"/>
        </w:rPr>
        <w:t>-</w:t>
      </w:r>
      <w:r>
        <w:rPr>
          <w:rFonts w:asciiTheme="majorBidi" w:hAnsiTheme="majorBidi" w:cstheme="majorBidi"/>
        </w:rPr>
        <w:t xml:space="preserve">scale </w:t>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 xml:space="preserve">are immerging as </w:t>
      </w:r>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902C0F">
        <w:rPr>
          <w:rFonts w:asciiTheme="majorBidi" w:hAnsiTheme="majorBidi" w:cstheme="majorBidi"/>
        </w:rPr>
        <w:t>various</w:t>
      </w:r>
      <w:r w:rsidR="00EC71C4">
        <w:rPr>
          <w:rFonts w:asciiTheme="majorBidi" w:hAnsiTheme="majorBidi" w:cstheme="majorBidi"/>
        </w:rPr>
        <w:t xml:space="preserve"> 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remodeling</w:t>
      </w:r>
      <w:r w:rsidR="00DC0FF6">
        <w:rPr>
          <w:rFonts w:asciiTheme="majorBidi" w:hAnsiTheme="majorBidi" w:cstheme="majorBidi"/>
        </w:rPr>
        <w:t xml:space="preserve">. </w:t>
      </w:r>
      <w:r>
        <w:rPr>
          <w:rFonts w:asciiTheme="majorBidi" w:hAnsiTheme="majorBidi" w:cstheme="majorBidi"/>
        </w:rPr>
        <w:t>Such models can be used to evaluate the</w:t>
      </w:r>
      <w:r w:rsidR="002B15CA">
        <w:rPr>
          <w:rFonts w:asciiTheme="majorBidi" w:hAnsiTheme="majorBidi" w:cstheme="majorBidi"/>
        </w:rPr>
        <w:t xml:space="preserve"> </w:t>
      </w:r>
      <w:r w:rsidR="00007026">
        <w:rPr>
          <w:rFonts w:asciiTheme="majorBidi" w:hAnsiTheme="majorBidi" w:cstheme="majorBidi"/>
        </w:rPr>
        <w:t>effects of molecular-level mechanism</w:t>
      </w:r>
      <w:r w:rsidR="00370577">
        <w:rPr>
          <w:rFonts w:asciiTheme="majorBidi" w:hAnsiTheme="majorBidi" w:cstheme="majorBidi"/>
        </w:rPr>
        <w:t>s</w:t>
      </w:r>
      <w:r>
        <w:rPr>
          <w:rFonts w:asciiTheme="majorBidi" w:hAnsiTheme="majorBidi" w:cstheme="majorBidi"/>
        </w:rPr>
        <w:t xml:space="preserve"> </w:t>
      </w:r>
      <w:r w:rsidR="00007026">
        <w:rPr>
          <w:rFonts w:asciiTheme="majorBidi" w:hAnsiTheme="majorBidi" w:cstheme="majorBidi"/>
        </w:rPr>
        <w:t>on organ</w:t>
      </w:r>
      <w:r>
        <w:rPr>
          <w:rFonts w:asciiTheme="majorBidi" w:hAnsiTheme="majorBidi" w:cstheme="majorBidi"/>
        </w:rPr>
        <w:t>-</w:t>
      </w:r>
      <w:r w:rsidR="00007026">
        <w:rPr>
          <w:rFonts w:asciiTheme="majorBidi" w:hAnsiTheme="majorBidi" w:cstheme="majorBidi"/>
        </w:rPr>
        <w:t>level function</w:t>
      </w:r>
      <w:r>
        <w:rPr>
          <w:rFonts w:asciiTheme="majorBidi" w:hAnsiTheme="majorBidi" w:cstheme="majorBidi"/>
        </w:rPr>
        <w:t xml:space="preserve">, such as modulating </w:t>
      </w:r>
      <w:r w:rsidR="00D125F4">
        <w:rPr>
          <w:rFonts w:asciiTheme="majorBidi" w:hAnsiTheme="majorBidi" w:cstheme="majorBidi"/>
        </w:rPr>
        <w:t xml:space="preserve">cross-bridge kinetics </w:t>
      </w:r>
      <w:r>
        <w:rPr>
          <w:rFonts w:asciiTheme="majorBidi" w:hAnsiTheme="majorBidi" w:cstheme="majorBidi"/>
        </w:rPr>
        <w:t>to alter pump function, which could provide new insights for</w:t>
      </w:r>
      <w:r w:rsidR="00CB6E54">
        <w:rPr>
          <w:rFonts w:asciiTheme="majorBidi" w:hAnsiTheme="majorBidi" w:cstheme="majorBidi"/>
        </w:rPr>
        <w:t xml:space="preserve"> </w:t>
      </w:r>
      <w:r>
        <w:rPr>
          <w:rFonts w:asciiTheme="majorBidi" w:hAnsiTheme="majorBidi" w:cstheme="majorBidi"/>
        </w:rPr>
        <w:t xml:space="preserve">improving </w:t>
      </w:r>
      <w:r w:rsidR="0082668F">
        <w:rPr>
          <w:rFonts w:asciiTheme="majorBidi" w:hAnsiTheme="majorBidi" w:cstheme="majorBidi"/>
        </w:rPr>
        <w:t>patient</w:t>
      </w:r>
      <w:r w:rsidR="00CB6E54">
        <w:rPr>
          <w:rFonts w:asciiTheme="majorBidi" w:hAnsiTheme="majorBidi" w:cstheme="majorBidi"/>
        </w:rPr>
        <w:t xml:space="preserve"> care. </w:t>
      </w:r>
      <w:proofErr w:type="spellStart"/>
      <w:r w:rsidR="00042E15">
        <w:rPr>
          <w:rFonts w:asciiTheme="majorBidi" w:hAnsiTheme="majorBidi" w:cstheme="majorBidi"/>
        </w:rPr>
        <w:t>PyMyoVent</w:t>
      </w:r>
      <w:proofErr w:type="spellEnd"/>
      <w:r w:rsidR="00042E15">
        <w:rPr>
          <w:rFonts w:asciiTheme="majorBidi" w:hAnsiTheme="majorBidi" w:cstheme="majorBidi"/>
        </w:rPr>
        <w:t xml:space="preserve"> is a multi</w:t>
      </w:r>
      <w:r w:rsidR="00011D01">
        <w:rPr>
          <w:rFonts w:asciiTheme="majorBidi" w:hAnsiTheme="majorBidi" w:cstheme="majorBidi"/>
        </w:rPr>
        <w:t>-</w:t>
      </w:r>
      <w:r w:rsidR="00042E15">
        <w:rPr>
          <w:rFonts w:asciiTheme="majorBidi" w:hAnsiTheme="majorBidi" w:cstheme="majorBidi"/>
        </w:rPr>
        <w:t xml:space="preserve">scale </w:t>
      </w:r>
      <w:r w:rsidR="003C751D">
        <w:rPr>
          <w:rFonts w:asciiTheme="majorBidi" w:hAnsiTheme="majorBidi" w:cstheme="majorBidi"/>
        </w:rPr>
        <w:t xml:space="preserve">computer </w:t>
      </w:r>
      <w:r w:rsidR="00042E15">
        <w:rPr>
          <w:rFonts w:asciiTheme="majorBidi" w:hAnsiTheme="majorBidi" w:cstheme="majorBidi"/>
        </w:rPr>
        <w:t xml:space="preserve">model that </w:t>
      </w:r>
      <w:r w:rsidR="008E5A3F">
        <w:rPr>
          <w:rFonts w:asciiTheme="majorBidi" w:hAnsiTheme="majorBidi" w:cstheme="majorBidi"/>
        </w:rPr>
        <w:t>simulate</w:t>
      </w:r>
      <w:r w:rsidR="003C751D">
        <w:rPr>
          <w:rFonts w:asciiTheme="majorBidi" w:hAnsiTheme="majorBidi" w:cstheme="majorBidi"/>
        </w:rPr>
        <w:t xml:space="preserve">s </w:t>
      </w:r>
      <w:r w:rsidR="0042787B">
        <w:rPr>
          <w:rFonts w:asciiTheme="majorBidi" w:hAnsiTheme="majorBidi" w:cstheme="majorBidi"/>
        </w:rPr>
        <w:t>left ventricular</w:t>
      </w:r>
      <w:r w:rsidR="006A071F">
        <w:rPr>
          <w:rFonts w:asciiTheme="majorBidi" w:hAnsiTheme="majorBidi" w:cstheme="majorBidi"/>
        </w:rPr>
        <w:t xml:space="preserve"> (LV)</w:t>
      </w:r>
      <w:r w:rsidR="0042787B">
        <w:rPr>
          <w:rFonts w:asciiTheme="majorBidi" w:hAnsiTheme="majorBidi" w:cstheme="majorBidi"/>
        </w:rPr>
        <w:t xml:space="preserve"> function </w:t>
      </w:r>
      <w:r w:rsidR="007E4B93">
        <w:rPr>
          <w:rFonts w:asciiTheme="majorBidi" w:hAnsiTheme="majorBidi" w:cstheme="majorBidi"/>
        </w:rPr>
        <w:t xml:space="preserve">within </w:t>
      </w:r>
      <w:r w:rsidR="00656EE6">
        <w:rPr>
          <w:rFonts w:asciiTheme="majorBidi" w:hAnsiTheme="majorBidi" w:cstheme="majorBidi"/>
        </w:rPr>
        <w:t>a</w:t>
      </w:r>
      <w:r w:rsidR="007E4B93">
        <w:rPr>
          <w:rFonts w:asciiTheme="majorBidi" w:hAnsiTheme="majorBidi" w:cstheme="majorBidi"/>
        </w:rPr>
        <w:t xml:space="preserve"> systemic circulation </w:t>
      </w:r>
      <w:r w:rsidR="00BF7BC8">
        <w:rPr>
          <w:rFonts w:asciiTheme="majorBidi" w:hAnsiTheme="majorBidi" w:cstheme="majorBidi"/>
        </w:rPr>
        <w:t xml:space="preserve">by bridging effects from </w:t>
      </w:r>
      <w:r w:rsidR="000F3E39">
        <w:rPr>
          <w:rFonts w:asciiTheme="majorBidi" w:hAnsiTheme="majorBidi" w:cstheme="majorBidi"/>
        </w:rPr>
        <w:t xml:space="preserve">the </w:t>
      </w:r>
      <w:r w:rsidR="00A713CD">
        <w:rPr>
          <w:rFonts w:asciiTheme="majorBidi" w:hAnsiTheme="majorBidi" w:cstheme="majorBidi"/>
        </w:rPr>
        <w:t>molecular</w:t>
      </w:r>
      <w:r w:rsidR="000F3E39">
        <w:rPr>
          <w:rFonts w:asciiTheme="majorBidi" w:hAnsiTheme="majorBidi" w:cstheme="majorBidi"/>
        </w:rPr>
        <w:t xml:space="preserve"> </w:t>
      </w:r>
      <w:r w:rsidR="00A713CD">
        <w:rPr>
          <w:rFonts w:asciiTheme="majorBidi" w:hAnsiTheme="majorBidi" w:cstheme="majorBidi"/>
        </w:rPr>
        <w:t>level to organ level</w:t>
      </w:r>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our 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r w:rsidR="004B092C">
        <w:rPr>
          <w:rFonts w:asciiTheme="majorBidi" w:hAnsiTheme="majorBidi" w:cstheme="majorBidi"/>
        </w:rPr>
        <w:t xml:space="preserve">a </w:t>
      </w:r>
      <w:r w:rsidR="005F5DC4">
        <w:rPr>
          <w:rFonts w:asciiTheme="majorBidi" w:hAnsiTheme="majorBidi" w:cstheme="majorBidi"/>
        </w:rPr>
        <w:t>module</w:t>
      </w:r>
      <w:r w:rsidR="00654068">
        <w:rPr>
          <w:rFonts w:asciiTheme="majorBidi" w:hAnsiTheme="majorBidi" w:cstheme="majorBidi"/>
        </w:rPr>
        <w:t xml:space="preserve"> of </w:t>
      </w:r>
      <w:r w:rsidR="004B092C">
        <w:rPr>
          <w:rFonts w:asciiTheme="majorBidi" w:hAnsiTheme="majorBidi" w:cstheme="majorBidi"/>
        </w:rPr>
        <w:t xml:space="preserve">the </w:t>
      </w:r>
      <w:r w:rsidR="00654068">
        <w:rPr>
          <w:rFonts w:asciiTheme="majorBidi" w:hAnsiTheme="majorBidi" w:cstheme="majorBidi"/>
        </w:rPr>
        <w:t xml:space="preserve">baroreflex feedback loop </w:t>
      </w:r>
      <w:r w:rsidR="00853D1B">
        <w:rPr>
          <w:rFonts w:asciiTheme="majorBidi" w:hAnsiTheme="majorBidi" w:cstheme="majorBidi"/>
        </w:rPr>
        <w:t>in</w:t>
      </w:r>
      <w:r w:rsidR="00904FEE">
        <w:rPr>
          <w:rFonts w:asciiTheme="majorBidi" w:hAnsiTheme="majorBidi" w:cstheme="majorBidi"/>
        </w:rPr>
        <w:t xml:space="preserve">to </w:t>
      </w:r>
      <w:proofErr w:type="spellStart"/>
      <w:r w:rsidR="00904FEE">
        <w:rPr>
          <w:rFonts w:asciiTheme="majorBidi" w:hAnsiTheme="majorBidi" w:cstheme="majorBidi"/>
        </w:rPr>
        <w:t>PyMyoVent</w:t>
      </w:r>
      <w:proofErr w:type="spellEnd"/>
      <w:r w:rsidR="004B092C">
        <w:rPr>
          <w:rFonts w:asciiTheme="majorBidi" w:hAnsiTheme="majorBidi" w:cstheme="majorBidi"/>
        </w:rPr>
        <w:t xml:space="preserve"> and showed that it</w:t>
      </w:r>
      <w:r w:rsidR="00904FEE">
        <w:rPr>
          <w:rFonts w:asciiTheme="majorBidi" w:hAnsiTheme="majorBidi" w:cstheme="majorBidi"/>
        </w:rPr>
        <w:t xml:space="preserve"> </w:t>
      </w:r>
      <w:r w:rsidR="00654068">
        <w:rPr>
          <w:rFonts w:asciiTheme="majorBidi" w:hAnsiTheme="majorBidi" w:cstheme="majorBidi"/>
        </w:rPr>
        <w:t>could maintain arterial pressure</w:t>
      </w:r>
      <w:r w:rsidR="00904FEE">
        <w:rPr>
          <w:rFonts w:asciiTheme="majorBidi" w:hAnsiTheme="majorBidi" w:cstheme="majorBidi"/>
        </w:rPr>
        <w:t xml:space="preserve"> </w:t>
      </w:r>
      <w:r w:rsidR="00DC7628">
        <w:rPr>
          <w:rFonts w:asciiTheme="majorBidi" w:hAnsiTheme="majorBidi" w:cstheme="majorBidi"/>
        </w:rPr>
        <w:t xml:space="preserve">at </w:t>
      </w:r>
      <w:r w:rsidR="004B092C">
        <w:rPr>
          <w:rFonts w:asciiTheme="majorBidi" w:hAnsiTheme="majorBidi" w:cstheme="majorBidi"/>
        </w:rPr>
        <w:t xml:space="preserve">a </w:t>
      </w:r>
      <w:r w:rsidR="00C25386">
        <w:rPr>
          <w:rFonts w:asciiTheme="majorBidi" w:hAnsiTheme="majorBidi" w:cstheme="majorBidi"/>
        </w:rPr>
        <w:t xml:space="preserve">setpoint level </w:t>
      </w:r>
      <w:r w:rsidR="005222DC">
        <w:rPr>
          <w:rFonts w:asciiTheme="majorBidi" w:hAnsiTheme="majorBidi" w:cstheme="majorBidi"/>
        </w:rPr>
        <w:t xml:space="preserve">by </w:t>
      </w:r>
      <w:r w:rsidR="005F5DC4">
        <w:rPr>
          <w:rFonts w:asciiTheme="majorBidi" w:hAnsiTheme="majorBidi" w:cstheme="majorBidi"/>
        </w:rPr>
        <w:t>regulating</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the current work presented here</w:t>
      </w:r>
      <w:r w:rsidR="00904FEE">
        <w:rPr>
          <w:rFonts w:asciiTheme="majorBidi" w:hAnsiTheme="majorBidi" w:cstheme="majorBidi"/>
        </w:rPr>
        <w:t>, we extend</w:t>
      </w:r>
      <w:r w:rsidR="00654068">
        <w:rPr>
          <w:rFonts w:asciiTheme="majorBidi" w:hAnsiTheme="majorBidi" w:cstheme="majorBidi"/>
        </w:rPr>
        <w:t xml:space="preserve"> </w:t>
      </w:r>
      <w:r w:rsidR="004B092C">
        <w:rPr>
          <w:rFonts w:asciiTheme="majorBidi" w:hAnsiTheme="majorBidi" w:cstheme="majorBidi"/>
        </w:rPr>
        <w:t xml:space="preserve">the </w:t>
      </w:r>
      <w:r w:rsidR="00555CCB">
        <w:rPr>
          <w:rFonts w:asciiTheme="majorBidi" w:hAnsiTheme="majorBidi" w:cstheme="majorBidi"/>
        </w:rPr>
        <w:t xml:space="preserve">model further by adding a </w:t>
      </w:r>
      <w:r w:rsidR="005F5DC4">
        <w:rPr>
          <w:rFonts w:asciiTheme="majorBidi" w:hAnsiTheme="majorBidi" w:cstheme="majorBidi"/>
        </w:rPr>
        <w:t>module of LV growth</w:t>
      </w:r>
      <w:r w:rsidR="004B092C">
        <w:rPr>
          <w:rFonts w:asciiTheme="majorBidi" w:hAnsiTheme="majorBidi" w:cstheme="majorBidi"/>
        </w:rPr>
        <w:t>, which</w:t>
      </w:r>
      <w:r w:rsidR="00683056">
        <w:rPr>
          <w:rFonts w:asciiTheme="majorBidi" w:hAnsiTheme="majorBidi" w:cstheme="majorBidi"/>
        </w:rPr>
        <w:t xml:space="preserve"> simulates</w:t>
      </w:r>
      <w:r w:rsidR="004761DE">
        <w:rPr>
          <w:rFonts w:asciiTheme="majorBidi" w:hAnsiTheme="majorBidi" w:cstheme="majorBidi"/>
        </w:rPr>
        <w:t xml:space="preserve"> both</w:t>
      </w:r>
      <w:r w:rsidR="00683056">
        <w:rPr>
          <w:rFonts w:asciiTheme="majorBidi" w:hAnsiTheme="majorBidi" w:cstheme="majorBidi"/>
        </w:rPr>
        <w:t xml:space="preserve"> </w:t>
      </w:r>
      <w:r w:rsidR="002054FF">
        <w:rPr>
          <w:rFonts w:asciiTheme="majorBidi" w:hAnsiTheme="majorBidi" w:cstheme="majorBidi"/>
        </w:rPr>
        <w:t xml:space="preserve">concentric growth (wall thickening) and </w:t>
      </w:r>
      <w:r w:rsidR="00DE771F">
        <w:rPr>
          <w:rFonts w:asciiTheme="majorBidi" w:hAnsiTheme="majorBidi" w:cstheme="majorBidi"/>
        </w:rPr>
        <w:t>eccentric growth (</w:t>
      </w:r>
      <w:r w:rsidR="004378A9">
        <w:rPr>
          <w:rFonts w:asciiTheme="majorBidi" w:hAnsiTheme="majorBidi" w:cstheme="majorBidi"/>
        </w:rPr>
        <w:t>chamber</w:t>
      </w:r>
      <w:r w:rsidR="002054FF">
        <w:rPr>
          <w:rFonts w:asciiTheme="majorBidi" w:hAnsiTheme="majorBidi" w:cstheme="majorBidi"/>
        </w:rPr>
        <w:t xml:space="preserve"> </w:t>
      </w:r>
      <w:r w:rsidR="004378A9">
        <w:rPr>
          <w:rFonts w:asciiTheme="majorBidi" w:hAnsiTheme="majorBidi" w:cstheme="majorBidi"/>
        </w:rPr>
        <w:t>dilation</w:t>
      </w:r>
      <w:r w:rsidR="002054FF">
        <w:rPr>
          <w:rFonts w:asciiTheme="majorBidi" w:hAnsiTheme="majorBidi" w:cstheme="majorBidi"/>
        </w:rPr>
        <w:t>)</w:t>
      </w:r>
      <w:r w:rsidR="005519C4">
        <w:rPr>
          <w:rFonts w:asciiTheme="majorBidi" w:hAnsiTheme="majorBidi" w:cstheme="majorBidi"/>
        </w:rPr>
        <w:t xml:space="preserve">. </w:t>
      </w:r>
      <w:r w:rsidR="00F74CF8">
        <w:rPr>
          <w:rFonts w:asciiTheme="majorBidi" w:hAnsiTheme="majorBidi" w:cstheme="majorBidi"/>
        </w:rPr>
        <w:t xml:space="preserve">The new module </w:t>
      </w:r>
      <w:r w:rsidR="004B092C">
        <w:rPr>
          <w:rFonts w:asciiTheme="majorBidi" w:hAnsiTheme="majorBidi" w:cstheme="majorBidi"/>
        </w:rPr>
        <w:t>utilizes</w:t>
      </w:r>
      <w:r w:rsidR="00F74CF8">
        <w:rPr>
          <w:rFonts w:asciiTheme="majorBidi" w:hAnsiTheme="majorBidi" w:cstheme="majorBidi"/>
        </w:rPr>
        <w:t xml:space="preserve"> a </w:t>
      </w:r>
      <w:r w:rsidR="00E35210">
        <w:rPr>
          <w:rFonts w:asciiTheme="majorBidi" w:hAnsiTheme="majorBidi" w:cstheme="majorBidi"/>
        </w:rPr>
        <w:t>molecular-level metabolic mechanism, myosin ATPase per myofibrillar</w:t>
      </w:r>
      <w:r w:rsidR="004B092C" w:rsidRPr="004B092C">
        <w:rPr>
          <w:rFonts w:asciiTheme="majorBidi" w:hAnsiTheme="majorBidi" w:cstheme="majorBidi"/>
        </w:rPr>
        <w:t xml:space="preserve"> </w:t>
      </w:r>
      <w:r w:rsidR="004B092C">
        <w:rPr>
          <w:rFonts w:asciiTheme="majorBidi" w:hAnsiTheme="majorBidi" w:cstheme="majorBidi"/>
        </w:rPr>
        <w:t>volume</w:t>
      </w:r>
      <w:r w:rsidR="00E35210">
        <w:rPr>
          <w:rFonts w:asciiTheme="majorBidi" w:hAnsiTheme="majorBidi" w:cstheme="majorBidi"/>
        </w:rPr>
        <w:t xml:space="preserve">, </w:t>
      </w:r>
      <w:r w:rsidR="00746F3F">
        <w:rPr>
          <w:rFonts w:asciiTheme="majorBidi" w:hAnsiTheme="majorBidi" w:cstheme="majorBidi"/>
        </w:rPr>
        <w:t xml:space="preserve">as the driving signal for concentric </w:t>
      </w:r>
      <w:r w:rsidR="000E39EE">
        <w:rPr>
          <w:rFonts w:asciiTheme="majorBidi" w:hAnsiTheme="majorBidi" w:cstheme="majorBidi"/>
        </w:rPr>
        <w:t>growth</w:t>
      </w:r>
      <w:r w:rsidR="004B092C">
        <w:rPr>
          <w:rFonts w:asciiTheme="majorBidi" w:hAnsiTheme="majorBidi" w:cstheme="majorBidi"/>
        </w:rPr>
        <w:t>, while</w:t>
      </w:r>
      <w:r w:rsidR="00746F3F">
        <w:rPr>
          <w:rFonts w:asciiTheme="majorBidi" w:hAnsiTheme="majorBidi" w:cstheme="majorBidi"/>
        </w:rPr>
        <w:t xml:space="preserve"> </w:t>
      </w:r>
      <w:r w:rsidR="006E245F">
        <w:rPr>
          <w:rFonts w:asciiTheme="majorBidi" w:hAnsiTheme="majorBidi" w:cstheme="majorBidi"/>
        </w:rPr>
        <w:t>the eccentric growth was driven by in</w:t>
      </w:r>
      <w:r w:rsidR="005128C6">
        <w:rPr>
          <w:rFonts w:asciiTheme="majorBidi" w:hAnsiTheme="majorBidi" w:cstheme="majorBidi"/>
        </w:rPr>
        <w:t>tracellular passive stress in</w:t>
      </w:r>
      <w:r w:rsidR="004B092C">
        <w:rPr>
          <w:rFonts w:asciiTheme="majorBidi" w:hAnsiTheme="majorBidi" w:cstheme="majorBidi"/>
        </w:rPr>
        <w:t xml:space="preserve"> the</w:t>
      </w:r>
      <w:r w:rsidR="005128C6">
        <w:rPr>
          <w:rFonts w:asciiTheme="majorBidi" w:hAnsiTheme="majorBidi" w:cstheme="majorBidi"/>
        </w:rPr>
        <w:t xml:space="preserve"> half-sarcomeres. </w:t>
      </w:r>
      <w:r w:rsidR="000B22DB">
        <w:rPr>
          <w:rFonts w:asciiTheme="majorBidi" w:hAnsiTheme="majorBidi" w:cstheme="majorBidi"/>
        </w:rPr>
        <w:t xml:space="preserve">The new </w:t>
      </w:r>
      <w:r w:rsidR="004B092C">
        <w:rPr>
          <w:rFonts w:asciiTheme="majorBidi" w:hAnsiTheme="majorBidi" w:cstheme="majorBidi"/>
        </w:rPr>
        <w:t xml:space="preserve">framework was able to </w:t>
      </w:r>
      <w:r w:rsidR="0062344A">
        <w:rPr>
          <w:rFonts w:asciiTheme="majorBidi" w:hAnsiTheme="majorBidi" w:cstheme="majorBidi"/>
        </w:rPr>
        <w:t xml:space="preserve">predict </w:t>
      </w:r>
      <w:r w:rsidR="007A203E">
        <w:rPr>
          <w:rFonts w:asciiTheme="majorBidi" w:hAnsiTheme="majorBidi" w:cstheme="majorBidi"/>
        </w:rPr>
        <w:t xml:space="preserve">LV growth </w:t>
      </w:r>
      <w:r w:rsidR="000E39EE">
        <w:rPr>
          <w:rFonts w:asciiTheme="majorBidi" w:hAnsiTheme="majorBidi" w:cstheme="majorBidi"/>
        </w:rPr>
        <w:t xml:space="preserve">in response to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 (AS), </w:t>
      </w:r>
      <w:r w:rsidR="00980331">
        <w:rPr>
          <w:rFonts w:asciiTheme="majorBidi" w:hAnsiTheme="majorBidi" w:cstheme="majorBidi"/>
        </w:rPr>
        <w:t>m</w:t>
      </w:r>
      <w:r w:rsidR="00EC047A">
        <w:rPr>
          <w:rFonts w:asciiTheme="majorBidi" w:hAnsiTheme="majorBidi" w:cstheme="majorBidi"/>
        </w:rPr>
        <w:t>itral regurgitation (MR), and aortic regurgitation (AR)</w:t>
      </w:r>
      <w:r w:rsidR="0062344A">
        <w:rPr>
          <w:rFonts w:asciiTheme="majorBidi" w:hAnsiTheme="majorBidi" w:cstheme="majorBidi"/>
        </w:rPr>
        <w:t xml:space="preserve">, </w:t>
      </w:r>
      <w:r w:rsidR="004B092C">
        <w:rPr>
          <w:rFonts w:asciiTheme="majorBidi" w:hAnsiTheme="majorBidi" w:cstheme="majorBidi"/>
        </w:rPr>
        <w:t>which were in</w:t>
      </w:r>
      <w:r w:rsidR="00B96591">
        <w:rPr>
          <w:rFonts w:asciiTheme="majorBidi" w:hAnsiTheme="majorBidi" w:cstheme="majorBidi"/>
        </w:rPr>
        <w:t xml:space="preserve"> agreement with </w:t>
      </w:r>
      <w:r w:rsidR="00F555C0">
        <w:rPr>
          <w:rFonts w:asciiTheme="majorBidi" w:hAnsiTheme="majorBidi" w:cstheme="majorBidi"/>
        </w:rPr>
        <w:t>clinical</w:t>
      </w:r>
      <w:r w:rsidR="00B96591">
        <w:rPr>
          <w:rFonts w:asciiTheme="majorBidi" w:hAnsiTheme="majorBidi" w:cstheme="majorBidi"/>
        </w:rPr>
        <w:t xml:space="preserve"> patient data</w:t>
      </w:r>
      <w:r w:rsidR="004B092C">
        <w:rPr>
          <w:rFonts w:asciiTheme="majorBidi" w:hAnsiTheme="majorBidi" w:cstheme="majorBidi"/>
        </w:rPr>
        <w:t xml:space="preserve"> </w:t>
      </w:r>
      <w:r w:rsidR="006A071F">
        <w:rPr>
          <w:rFonts w:asciiTheme="majorBidi" w:hAnsiTheme="majorBidi" w:cstheme="majorBidi"/>
        </w:rPr>
        <w:t>compiled</w:t>
      </w:r>
      <w:r w:rsidR="004B092C">
        <w:rPr>
          <w:rFonts w:asciiTheme="majorBidi" w:hAnsiTheme="majorBidi" w:cstheme="majorBidi"/>
        </w:rPr>
        <w:t xml:space="preserve"> from the literature</w:t>
      </w:r>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the new </w:t>
      </w:r>
      <w:r w:rsidR="003E489C">
        <w:rPr>
          <w:rFonts w:asciiTheme="majorBidi" w:hAnsiTheme="majorBidi" w:cstheme="majorBidi"/>
        </w:rPr>
        <w:t xml:space="preserve">framework </w:t>
      </w:r>
      <w:r w:rsidR="00402155">
        <w:rPr>
          <w:rFonts w:asciiTheme="majorBidi" w:hAnsiTheme="majorBidi" w:cstheme="majorBidi"/>
        </w:rPr>
        <w:t>fully recover</w:t>
      </w:r>
      <w:r w:rsidR="00C0488B">
        <w:rPr>
          <w:rFonts w:asciiTheme="majorBidi" w:hAnsiTheme="majorBidi" w:cstheme="majorBidi"/>
        </w:rPr>
        <w:t>ed</w:t>
      </w:r>
      <w:r w:rsidR="00402155">
        <w:rPr>
          <w:rFonts w:asciiTheme="majorBidi" w:hAnsiTheme="majorBidi" w:cstheme="majorBidi"/>
        </w:rPr>
        <w:t xml:space="preserve"> the LV size and function (reversal of growth) </w:t>
      </w:r>
      <w:r w:rsidR="00482EB4">
        <w:rPr>
          <w:rFonts w:asciiTheme="majorBidi" w:hAnsiTheme="majorBidi" w:cstheme="majorBidi"/>
        </w:rPr>
        <w:t xml:space="preserve">for </w:t>
      </w:r>
      <w:proofErr w:type="gramStart"/>
      <w:r w:rsidR="00482EB4">
        <w:rPr>
          <w:rFonts w:asciiTheme="majorBidi" w:hAnsiTheme="majorBidi" w:cstheme="majorBidi"/>
        </w:rPr>
        <w:t xml:space="preserve">all </w:t>
      </w:r>
      <w:r w:rsidR="00B47CB4">
        <w:rPr>
          <w:rFonts w:asciiTheme="majorBidi" w:hAnsiTheme="majorBidi" w:cstheme="majorBidi"/>
        </w:rPr>
        <w:t>of</w:t>
      </w:r>
      <w:proofErr w:type="gramEnd"/>
      <w:r w:rsidR="00B47CB4">
        <w:rPr>
          <w:rFonts w:asciiTheme="majorBidi" w:hAnsiTheme="majorBidi" w:cstheme="majorBidi"/>
        </w:rPr>
        <w:t xml:space="preserve"> the </w:t>
      </w:r>
      <w:r w:rsidR="00482EB4">
        <w:rPr>
          <w:rFonts w:asciiTheme="majorBidi" w:hAnsiTheme="majorBidi" w:cstheme="majorBidi"/>
        </w:rPr>
        <w:t xml:space="preserve">valvular disorders </w:t>
      </w:r>
      <w:r w:rsidR="00402155">
        <w:rPr>
          <w:rFonts w:asciiTheme="majorBidi" w:hAnsiTheme="majorBidi" w:cstheme="majorBidi"/>
        </w:rPr>
        <w:t xml:space="preserve">when </w:t>
      </w:r>
      <w:r w:rsidR="00BA6225">
        <w:rPr>
          <w:rFonts w:asciiTheme="majorBidi" w:hAnsiTheme="majorBidi" w:cstheme="majorBidi"/>
        </w:rPr>
        <w:t xml:space="preserve">the </w:t>
      </w:r>
      <w:r w:rsidR="00FA3717">
        <w:rPr>
          <w:rFonts w:asciiTheme="majorBidi" w:hAnsiTheme="majorBidi" w:cstheme="majorBidi"/>
        </w:rPr>
        <w:t>underlying</w:t>
      </w:r>
      <w:r w:rsidR="0027144D">
        <w:rPr>
          <w:rFonts w:asciiTheme="majorBidi" w:hAnsiTheme="majorBidi" w:cstheme="majorBidi"/>
        </w:rPr>
        <w:t xml:space="preserve"> </w:t>
      </w:r>
      <w:r w:rsidR="00B47CB4">
        <w:rPr>
          <w:rFonts w:asciiTheme="majorBidi" w:hAnsiTheme="majorBidi" w:cstheme="majorBidi"/>
        </w:rPr>
        <w:t>disease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 xml:space="preserve">the </w:t>
      </w:r>
      <w:r w:rsidR="00976922">
        <w:rPr>
          <w:rFonts w:asciiTheme="majorBidi" w:hAnsiTheme="majorBidi" w:cstheme="majorBidi"/>
        </w:rPr>
        <w:t>results of this study suggest that myosin</w:t>
      </w:r>
      <w:r w:rsidR="009C4B05">
        <w:rPr>
          <w:rFonts w:asciiTheme="majorBidi" w:hAnsiTheme="majorBidi" w:cstheme="majorBidi"/>
        </w:rPr>
        <w:t xml:space="preserve"> ATPase</w:t>
      </w:r>
      <w:r w:rsidR="00232125">
        <w:rPr>
          <w:rFonts w:asciiTheme="majorBidi" w:hAnsiTheme="majorBidi" w:cstheme="majorBidi"/>
        </w:rPr>
        <w:t xml:space="preserve"> per</w:t>
      </w:r>
      <w:r w:rsidR="00232125" w:rsidRPr="00232125">
        <w:rPr>
          <w:rFonts w:asciiTheme="majorBidi" w:hAnsiTheme="majorBidi" w:cstheme="majorBidi"/>
        </w:rPr>
        <w:t xml:space="preserve"> </w:t>
      </w:r>
      <w:r w:rsidR="00232125">
        <w:rPr>
          <w:rFonts w:asciiTheme="majorBidi" w:hAnsiTheme="majorBidi" w:cstheme="majorBidi"/>
        </w:rPr>
        <w:t>myofibrillar</w:t>
      </w:r>
      <w:r w:rsidR="009C4B05">
        <w:rPr>
          <w:rFonts w:asciiTheme="majorBidi" w:hAnsiTheme="majorBidi" w:cstheme="majorBidi"/>
        </w:rPr>
        <w:t xml:space="preserve"> </w:t>
      </w:r>
      <w:r w:rsidR="00C0488B">
        <w:rPr>
          <w:rFonts w:asciiTheme="majorBidi" w:hAnsiTheme="majorBidi" w:cstheme="majorBidi"/>
        </w:rPr>
        <w:t xml:space="preserve">volume </w:t>
      </w:r>
      <w:r w:rsidR="00232125">
        <w:rPr>
          <w:rFonts w:asciiTheme="majorBidi" w:hAnsiTheme="majorBidi" w:cstheme="majorBidi"/>
        </w:rPr>
        <w:t xml:space="preserve">and </w:t>
      </w:r>
      <w:r w:rsidR="00815846">
        <w:rPr>
          <w:rFonts w:asciiTheme="majorBidi" w:hAnsiTheme="majorBidi" w:cstheme="majorBidi"/>
        </w:rPr>
        <w:t>intercellular</w:t>
      </w:r>
      <w:r w:rsidR="00232125">
        <w:rPr>
          <w:rFonts w:asciiTheme="majorBidi" w:hAnsiTheme="majorBidi" w:cstheme="majorBidi"/>
        </w:rPr>
        <w:t xml:space="preserve"> </w:t>
      </w:r>
      <w:r w:rsidR="00815846">
        <w:rPr>
          <w:rFonts w:asciiTheme="majorBidi" w:hAnsiTheme="majorBidi" w:cstheme="majorBidi"/>
        </w:rPr>
        <w:t xml:space="preserve">passive stress in half-sarcomeres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used as the</w:t>
      </w:r>
      <w:r w:rsidR="00232169">
        <w:rPr>
          <w:rFonts w:asciiTheme="majorBidi" w:hAnsiTheme="majorBidi" w:cstheme="majorBidi"/>
        </w:rPr>
        <w:t xml:space="preserve"> driving signal</w:t>
      </w:r>
      <w:r w:rsidR="00815846">
        <w:rPr>
          <w:rFonts w:asciiTheme="majorBidi" w:hAnsiTheme="majorBidi" w:cstheme="majorBidi"/>
        </w:rPr>
        <w:t>s</w:t>
      </w:r>
      <w:r w:rsidR="00232169">
        <w:rPr>
          <w:rFonts w:asciiTheme="majorBidi" w:hAnsiTheme="majorBidi" w:cstheme="majorBidi"/>
        </w:rPr>
        <w:t xml:space="preserve"> </w:t>
      </w:r>
      <w:r w:rsidR="007C7184">
        <w:rPr>
          <w:rFonts w:asciiTheme="majorBidi" w:hAnsiTheme="majorBidi" w:cstheme="majorBidi"/>
        </w:rPr>
        <w:t xml:space="preserve">for </w:t>
      </w:r>
      <w:r w:rsidR="00815846">
        <w:rPr>
          <w:rFonts w:asciiTheme="majorBidi" w:hAnsiTheme="majorBidi" w:cstheme="majorBidi"/>
        </w:rPr>
        <w:t xml:space="preserve">concentric and eccentric growth, </w:t>
      </w:r>
      <w:r w:rsidR="00B47CB4">
        <w:rPr>
          <w:rFonts w:asciiTheme="majorBidi" w:hAnsiTheme="majorBidi" w:cstheme="majorBidi"/>
        </w:rPr>
        <w:t>in response to pressure and volume overload</w:t>
      </w:r>
      <w:r w:rsidR="00815846">
        <w:rPr>
          <w:rFonts w:asciiTheme="majorBidi" w:hAnsiTheme="majorBidi" w:cstheme="majorBidi"/>
        </w:rPr>
        <w:t xml:space="preserve">. </w:t>
      </w:r>
      <w:r w:rsidR="007C7184">
        <w:rPr>
          <w:rFonts w:asciiTheme="majorBidi" w:hAnsiTheme="majorBidi" w:cstheme="majorBidi"/>
        </w:rPr>
        <w:t xml:space="preserve"> </w:t>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507E15CD"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proofErr w:type="gramStart"/>
      <w:r>
        <w:rPr>
          <w:rFonts w:asciiTheme="majorBidi" w:hAnsiTheme="majorBidi" w:cstheme="majorBidi"/>
          <w:szCs w:val="24"/>
        </w:rPr>
        <w:t>is able to</w:t>
      </w:r>
      <w:proofErr w:type="gramEnd"/>
      <w:r>
        <w:rPr>
          <w:rFonts w:asciiTheme="majorBidi" w:hAnsiTheme="majorBidi" w:cstheme="majorBidi"/>
          <w:szCs w:val="24"/>
        </w:rPr>
        <w:t xml:space="preserve"> adapt</w:t>
      </w:r>
      <w:r w:rsidR="00F248E0" w:rsidRPr="00B95524">
        <w:rPr>
          <w:rFonts w:asciiTheme="majorBidi" w:hAnsiTheme="majorBidi" w:cstheme="majorBidi"/>
          <w:szCs w:val="24"/>
        </w:rPr>
        <w:t xml:space="preserv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w:t>
      </w:r>
      <w:r>
        <w:rPr>
          <w:rFonts w:asciiTheme="majorBidi" w:hAnsiTheme="majorBidi" w:cstheme="majorBidi"/>
          <w:szCs w:val="24"/>
        </w:rPr>
        <w:t xml:space="preserve"> to pathological conditions, such as</w:t>
      </w:r>
      <w:r w:rsidR="00F248E0" w:rsidRPr="00B95524">
        <w:rPr>
          <w:rFonts w:asciiTheme="majorBidi" w:hAnsiTheme="majorBidi" w:cstheme="majorBidi"/>
          <w:szCs w:val="24"/>
        </w:rPr>
        <w:t xml:space="preserve"> altered ventricular loading </w:t>
      </w:r>
      <w:r>
        <w:rPr>
          <w:rFonts w:asciiTheme="majorBidi" w:hAnsiTheme="majorBidi" w:cstheme="majorBidi"/>
          <w:szCs w:val="24"/>
        </w:rPr>
        <w:t>from valvular disease and/</w:t>
      </w:r>
      <w:r w:rsidR="004F031C" w:rsidRPr="00B95524">
        <w:rPr>
          <w:rFonts w:asciiTheme="majorBidi" w:hAnsiTheme="majorBidi" w:cstheme="majorBidi"/>
          <w:szCs w:val="24"/>
        </w:rPr>
        <w:t>or mutat</w:t>
      </w:r>
      <w:r>
        <w:rPr>
          <w:rFonts w:asciiTheme="majorBidi" w:hAnsiTheme="majorBidi" w:cstheme="majorBidi"/>
          <w:szCs w:val="24"/>
        </w:rPr>
        <w:t>ions to</w:t>
      </w:r>
      <w:r w:rsidR="004F031C" w:rsidRPr="00B95524">
        <w:rPr>
          <w:rFonts w:asciiTheme="majorBidi" w:hAnsiTheme="majorBidi" w:cstheme="majorBidi"/>
          <w:szCs w:val="24"/>
        </w:rPr>
        <w:t xml:space="preserve"> </w:t>
      </w:r>
      <w:proofErr w:type="spellStart"/>
      <w:r w:rsidR="004F031C" w:rsidRPr="00B95524">
        <w:rPr>
          <w:rFonts w:asciiTheme="majorBidi" w:hAnsiTheme="majorBidi" w:cstheme="majorBidi"/>
          <w:szCs w:val="24"/>
        </w:rPr>
        <w:t>sarcomeric</w:t>
      </w:r>
      <w:proofErr w:type="spellEnd"/>
      <w:r w:rsidR="004F031C" w:rsidRPr="00B95524">
        <w:rPr>
          <w:rFonts w:asciiTheme="majorBidi" w:hAnsiTheme="majorBidi" w:cstheme="majorBidi"/>
          <w:szCs w:val="24"/>
        </w:rPr>
        <w:t xml:space="preserve"> </w:t>
      </w:r>
      <w:r w:rsidR="00892C58" w:rsidRPr="00B95524">
        <w:rPr>
          <w:rFonts w:asciiTheme="majorBidi" w:hAnsiTheme="majorBidi" w:cstheme="majorBidi"/>
          <w:szCs w:val="24"/>
        </w:rPr>
        <w:t>proteins</w:t>
      </w:r>
      <w:r>
        <w:rPr>
          <w:rFonts w:asciiTheme="majorBidi" w:hAnsiTheme="majorBidi" w:cstheme="majorBidi"/>
          <w:szCs w:val="24"/>
        </w:rPr>
        <w:t>.</w:t>
      </w:r>
      <w:r w:rsidR="00001C1C" w:rsidRPr="00B95524">
        <w:rPr>
          <w:rFonts w:asciiTheme="majorBidi" w:hAnsiTheme="majorBidi" w:cstheme="majorBidi"/>
          <w:szCs w:val="24"/>
        </w:rPr>
        <w:t xml:space="preserve"> </w:t>
      </w:r>
      <w:r>
        <w:rPr>
          <w:rFonts w:asciiTheme="majorBidi" w:hAnsiTheme="majorBidi" w:cstheme="majorBidi"/>
          <w:szCs w:val="24"/>
        </w:rPr>
        <w:t>This process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A2651B" w:rsidRPr="00B95524">
        <w:rPr>
          <w:rFonts w:asciiTheme="majorBidi" w:hAnsiTheme="majorBidi" w:cstheme="majorBidi"/>
          <w:szCs w:val="24"/>
        </w:rPr>
        <w:t xml:space="preserve"> </w:t>
      </w:r>
      <w:r w:rsidR="008D245F" w:rsidRPr="00B95524">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8D245F" w:rsidRPr="00B95524">
        <w:rPr>
          <w:rFonts w:asciiTheme="majorBidi" w:hAnsiTheme="majorBidi" w:cstheme="majorBidi"/>
          <w:szCs w:val="24"/>
        </w:rPr>
      </w:r>
      <w:r w:rsidR="008D245F" w:rsidRPr="00B95524">
        <w:rPr>
          <w:rFonts w:asciiTheme="majorBidi" w:hAnsiTheme="majorBidi" w:cstheme="majorBidi"/>
          <w:szCs w:val="24"/>
        </w:rPr>
        <w:fldChar w:fldCharType="separate"/>
      </w:r>
      <w:r w:rsidR="00877515">
        <w:rPr>
          <w:rFonts w:asciiTheme="majorBidi" w:hAnsiTheme="majorBidi" w:cstheme="majorBidi"/>
          <w:noProof/>
          <w:szCs w:val="24"/>
        </w:rPr>
        <w:t>(Frey and Olson, 2003; Watkins et al., 2011; Pitoulis and Terracciano, 2020)</w:t>
      </w:r>
      <w:r w:rsidR="008D245F" w:rsidRPr="00B95524">
        <w:rPr>
          <w:rFonts w:asciiTheme="majorBidi" w:hAnsiTheme="majorBidi" w:cstheme="majorBidi"/>
          <w:szCs w:val="24"/>
        </w:rPr>
        <w:fldChar w:fldCharType="end"/>
      </w:r>
      <w:r w:rsidR="008D245F" w:rsidRPr="00B95524">
        <w:rPr>
          <w:rFonts w:asciiTheme="majorBidi" w:hAnsiTheme="majorBidi" w:cstheme="majorBidi"/>
          <w:szCs w:val="24"/>
        </w:rPr>
        <w:t>.</w:t>
      </w:r>
      <w:r w:rsidR="0021048E" w:rsidRPr="00B95524">
        <w:rPr>
          <w:rFonts w:asciiTheme="majorBidi" w:hAnsiTheme="majorBidi" w:cstheme="majorBidi"/>
          <w:szCs w:val="24"/>
        </w:rPr>
        <w:t xml:space="preserve"> </w:t>
      </w:r>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w:t>
      </w:r>
      <w:r>
        <w:rPr>
          <w:rFonts w:asciiTheme="majorBidi" w:hAnsiTheme="majorBidi" w:cstheme="majorBidi"/>
          <w:szCs w:val="24"/>
        </w:rPr>
        <w:t xml:space="preserve">the </w:t>
      </w:r>
      <w:r w:rsidR="008D434B" w:rsidRPr="00B95524">
        <w:rPr>
          <w:rFonts w:asciiTheme="majorBidi" w:hAnsiTheme="majorBidi" w:cstheme="majorBidi"/>
          <w:szCs w:val="24"/>
        </w:rPr>
        <w:t xml:space="preserve">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growth</w:t>
      </w:r>
      <w:r>
        <w:rPr>
          <w:rFonts w:asciiTheme="majorBidi" w:hAnsiTheme="majorBidi" w:cstheme="majorBidi"/>
          <w:szCs w:val="24"/>
        </w:rPr>
        <w:t>:</w:t>
      </w:r>
      <w:r w:rsidR="007B6722" w:rsidRPr="00B95524">
        <w:rPr>
          <w:rFonts w:asciiTheme="majorBidi" w:hAnsiTheme="majorBidi" w:cstheme="majorBidi"/>
          <w:szCs w:val="24"/>
        </w:rPr>
        <w:t xml:space="preserve"> </w:t>
      </w:r>
      <w:r>
        <w:rPr>
          <w:rFonts w:asciiTheme="majorBidi" w:hAnsiTheme="majorBidi" w:cstheme="majorBidi"/>
          <w:szCs w:val="24"/>
        </w:rPr>
        <w:t>(</w:t>
      </w:r>
      <w:r w:rsidR="00626610" w:rsidRPr="00B95524">
        <w:rPr>
          <w:rFonts w:asciiTheme="majorBidi" w:hAnsiTheme="majorBidi" w:cstheme="majorBidi"/>
          <w:szCs w:val="24"/>
        </w:rPr>
        <w:t xml:space="preserve">1) </w:t>
      </w:r>
      <w:r>
        <w:rPr>
          <w:rFonts w:asciiTheme="majorBidi" w:hAnsiTheme="majorBidi" w:cstheme="majorBidi"/>
          <w:szCs w:val="24"/>
        </w:rPr>
        <w:t>c</w:t>
      </w:r>
      <w:r w:rsidRPr="00B95524">
        <w:rPr>
          <w:rFonts w:asciiTheme="majorBidi" w:hAnsiTheme="majorBidi" w:cstheme="majorBidi"/>
          <w:szCs w:val="24"/>
        </w:rPr>
        <w:t xml:space="preserve">oncentric </w:t>
      </w:r>
      <w:r w:rsidR="00E17DB6" w:rsidRPr="00B95524">
        <w:rPr>
          <w:rFonts w:asciiTheme="majorBidi" w:hAnsiTheme="majorBidi" w:cstheme="majorBidi"/>
          <w:szCs w:val="24"/>
        </w:rPr>
        <w:t>growth</w:t>
      </w:r>
      <w:r w:rsidR="004A2674"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Pr>
          <w:rFonts w:asciiTheme="majorBidi" w:hAnsiTheme="majorBidi" w:cstheme="majorBidi"/>
          <w:szCs w:val="24"/>
        </w:rPr>
        <w:t xml:space="preserve"> and</w:t>
      </w:r>
      <w:r w:rsidR="0036541B" w:rsidRPr="00B95524">
        <w:rPr>
          <w:rFonts w:asciiTheme="majorBidi" w:hAnsiTheme="majorBidi" w:cstheme="majorBidi"/>
          <w:szCs w:val="24"/>
        </w:rPr>
        <w:t xml:space="preserve"> </w:t>
      </w:r>
      <w:r>
        <w:rPr>
          <w:rFonts w:asciiTheme="majorBidi" w:hAnsiTheme="majorBidi" w:cstheme="majorBidi"/>
          <w:szCs w:val="24"/>
        </w:rPr>
        <w:t>(</w:t>
      </w:r>
      <w:r w:rsidR="00B96D69" w:rsidRPr="00B95524">
        <w:rPr>
          <w:rFonts w:asciiTheme="majorBidi" w:hAnsiTheme="majorBidi" w:cstheme="majorBidi"/>
          <w:szCs w:val="24"/>
        </w:rPr>
        <w:t>2)</w:t>
      </w:r>
      <w:r w:rsidR="00C121CE" w:rsidRPr="00B95524">
        <w:rPr>
          <w:rFonts w:asciiTheme="majorBidi" w:hAnsiTheme="majorBidi" w:cstheme="majorBidi"/>
          <w:szCs w:val="24"/>
        </w:rPr>
        <w:t xml:space="preserve"> </w:t>
      </w:r>
      <w:r>
        <w:rPr>
          <w:rFonts w:asciiTheme="majorBidi" w:hAnsiTheme="majorBidi" w:cstheme="majorBidi"/>
          <w:szCs w:val="24"/>
        </w:rPr>
        <w:t>e</w:t>
      </w:r>
      <w:r w:rsidR="00C121CE" w:rsidRPr="00B95524">
        <w:rPr>
          <w:rFonts w:asciiTheme="majorBidi" w:hAnsiTheme="majorBidi" w:cstheme="majorBidi"/>
          <w:szCs w:val="24"/>
        </w:rPr>
        <w:t>ccentric growth</w:t>
      </w:r>
      <w:r w:rsidR="006508C8"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w:t>
      </w:r>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which results in</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Pr>
          <w:rFonts w:asciiTheme="majorBidi" w:hAnsiTheme="majorBidi" w:cstheme="majorBidi"/>
          <w:szCs w:val="24"/>
        </w:rPr>
        <w:t xml:space="preserve"> and</w:t>
      </w:r>
      <w:r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Pr>
          <w:rFonts w:asciiTheme="majorBidi" w:hAnsiTheme="majorBidi" w:cstheme="majorBidi"/>
          <w:szCs w:val="24"/>
        </w:rPr>
        <w:t>little</w:t>
      </w:r>
      <w:r w:rsidRPr="00B95524">
        <w:rPr>
          <w:rFonts w:asciiTheme="majorBidi" w:hAnsiTheme="majorBidi" w:cstheme="majorBidi"/>
          <w:szCs w:val="24"/>
        </w:rPr>
        <w:t xml:space="preserve">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w:t>
      </w:r>
      <w:r w:rsidR="00D55709" w:rsidRPr="00B95524">
        <w:rPr>
          <w:rFonts w:asciiTheme="majorBidi" w:hAnsiTheme="majorBidi" w:cstheme="majorBidi"/>
          <w:szCs w:val="24"/>
        </w:rPr>
        <w:t xml:space="preserve">to abnormal </w:t>
      </w:r>
      <w:r w:rsidR="0022335F">
        <w:rPr>
          <w:rFonts w:asciiTheme="majorBidi" w:hAnsiTheme="majorBidi" w:cstheme="majorBidi"/>
          <w:szCs w:val="24"/>
        </w:rPr>
        <w:t xml:space="preserve">volume or pressure </w:t>
      </w:r>
      <w:r w:rsidR="00547D30" w:rsidRPr="00B95524">
        <w:rPr>
          <w:rFonts w:asciiTheme="majorBidi" w:hAnsiTheme="majorBidi" w:cstheme="majorBidi"/>
          <w:szCs w:val="24"/>
        </w:rPr>
        <w:t>loading</w:t>
      </w:r>
      <w:r w:rsidR="0022335F">
        <w:rPr>
          <w:rFonts w:asciiTheme="majorBidi" w:hAnsiTheme="majorBidi" w:cstheme="majorBidi"/>
          <w:szCs w:val="24"/>
        </w:rPr>
        <w:t xml:space="preserve"> </w:t>
      </w:r>
      <w:proofErr w:type="gramStart"/>
      <w:r w:rsidR="0022335F">
        <w:rPr>
          <w:rFonts w:asciiTheme="majorBidi" w:hAnsiTheme="majorBidi" w:cstheme="majorBidi"/>
          <w:szCs w:val="24"/>
        </w:rPr>
        <w:t>in order to</w:t>
      </w:r>
      <w:proofErr w:type="gramEnd"/>
      <w:r w:rsidR="0022335F">
        <w:rPr>
          <w:rFonts w:asciiTheme="majorBidi" w:hAnsiTheme="majorBidi" w:cstheme="majorBidi"/>
          <w:szCs w:val="24"/>
        </w:rPr>
        <w:t xml:space="preserve"> </w:t>
      </w:r>
      <w:r w:rsidR="00B64657">
        <w:rPr>
          <w:rFonts w:asciiTheme="majorBidi" w:hAnsiTheme="majorBidi" w:cstheme="majorBidi"/>
          <w:szCs w:val="24"/>
        </w:rPr>
        <w:t>reestablish a homeostatic stress state</w:t>
      </w:r>
      <w:r w:rsidR="00547D30" w:rsidRPr="00B95524">
        <w:rPr>
          <w:rFonts w:asciiTheme="majorBidi" w:hAnsiTheme="majorBidi" w:cstheme="majorBidi"/>
          <w:szCs w:val="24"/>
        </w:rPr>
        <w:t xml:space="preserve">. However, if </w:t>
      </w:r>
      <w:r w:rsidR="00F55FA7" w:rsidRPr="00B95524">
        <w:rPr>
          <w:rFonts w:asciiTheme="majorBidi" w:hAnsiTheme="majorBidi" w:cstheme="majorBidi"/>
          <w:szCs w:val="24"/>
        </w:rPr>
        <w:t xml:space="preserve">the underlying cause </w:t>
      </w:r>
      <w:r w:rsidR="00B64657">
        <w:rPr>
          <w:rFonts w:asciiTheme="majorBidi" w:hAnsiTheme="majorBidi" w:cstheme="majorBidi"/>
          <w:szCs w:val="24"/>
        </w:rPr>
        <w:t>is left</w:t>
      </w:r>
      <w:r w:rsidR="006E6DFD" w:rsidRPr="00B95524">
        <w:rPr>
          <w:rFonts w:asciiTheme="majorBidi" w:hAnsiTheme="majorBidi" w:cstheme="majorBidi"/>
          <w:szCs w:val="24"/>
        </w:rPr>
        <w:t xml:space="preserve"> </w:t>
      </w:r>
      <w:r w:rsidR="00B64657">
        <w:rPr>
          <w:rFonts w:asciiTheme="majorBidi" w:hAnsiTheme="majorBidi" w:cstheme="majorBidi"/>
          <w:szCs w:val="24"/>
        </w:rPr>
        <w:t>un</w:t>
      </w:r>
      <w:r w:rsidR="006E6DFD" w:rsidRPr="00B95524">
        <w:rPr>
          <w:rFonts w:asciiTheme="majorBidi" w:hAnsiTheme="majorBidi" w:cstheme="majorBidi"/>
          <w:szCs w:val="24"/>
        </w:rPr>
        <w:t>resolve</w:t>
      </w:r>
      <w:r w:rsidR="00B64657">
        <w:rPr>
          <w:rFonts w:asciiTheme="majorBidi" w:hAnsiTheme="majorBidi" w:cstheme="majorBidi"/>
          <w:szCs w:val="24"/>
        </w:rPr>
        <w:t>d</w:t>
      </w:r>
      <w:r w:rsidR="006E6DFD" w:rsidRPr="00B95524">
        <w:rPr>
          <w:rFonts w:asciiTheme="majorBidi" w:hAnsiTheme="majorBidi" w:cstheme="majorBidi"/>
          <w:szCs w:val="24"/>
        </w:rPr>
        <w:t xml:space="preserve"> it can </w:t>
      </w:r>
      <w:r w:rsidR="009456FD" w:rsidRPr="00B95524">
        <w:rPr>
          <w:rFonts w:asciiTheme="majorBidi" w:hAnsiTheme="majorBidi" w:cstheme="majorBidi"/>
          <w:szCs w:val="24"/>
        </w:rPr>
        <w:t>lead</w:t>
      </w:r>
      <w:r w:rsidR="009A215F" w:rsidRPr="00B95524">
        <w:rPr>
          <w:rFonts w:asciiTheme="majorBidi" w:hAnsiTheme="majorBidi" w:cstheme="majorBidi"/>
          <w:szCs w:val="24"/>
        </w:rPr>
        <w:t xml:space="preserve"> </w:t>
      </w:r>
      <w:r w:rsidR="009456FD" w:rsidRPr="00B95524">
        <w:rPr>
          <w:rFonts w:asciiTheme="majorBidi" w:hAnsiTheme="majorBidi" w:cstheme="majorBidi"/>
          <w:szCs w:val="24"/>
        </w:rPr>
        <w:t>to</w:t>
      </w:r>
      <w:r w:rsidR="009A215F" w:rsidRPr="00B95524">
        <w:rPr>
          <w:rFonts w:asciiTheme="majorBidi" w:hAnsiTheme="majorBidi" w:cstheme="majorBidi"/>
          <w:szCs w:val="24"/>
        </w:rPr>
        <w:t xml:space="preserve"> </w:t>
      </w:r>
      <w:r w:rsidR="005D736A" w:rsidRPr="00B95524">
        <w:rPr>
          <w:rFonts w:asciiTheme="majorBidi" w:hAnsiTheme="majorBidi" w:cstheme="majorBidi"/>
          <w:szCs w:val="24"/>
        </w:rPr>
        <w:t xml:space="preserve">myocardial fibrosis, </w:t>
      </w:r>
      <w:r w:rsidR="00E02C27" w:rsidRPr="00B95524">
        <w:rPr>
          <w:rFonts w:asciiTheme="majorBidi" w:hAnsiTheme="majorBidi" w:cstheme="majorBidi"/>
          <w:szCs w:val="24"/>
        </w:rPr>
        <w:t xml:space="preserve">myocyte dysfunction, </w:t>
      </w:r>
      <w:r w:rsidR="00AE40F3" w:rsidRPr="00B95524">
        <w:rPr>
          <w:rFonts w:asciiTheme="majorBidi" w:hAnsiTheme="majorBidi" w:cstheme="majorBidi"/>
          <w:szCs w:val="24"/>
        </w:rPr>
        <w:t xml:space="preserve">and ultimately heart </w:t>
      </w:r>
      <w:r w:rsidR="00445E4B" w:rsidRPr="00B95524">
        <w:rPr>
          <w:rFonts w:asciiTheme="majorBidi" w:hAnsiTheme="majorBidi" w:cstheme="majorBidi"/>
          <w:szCs w:val="24"/>
        </w:rPr>
        <w:t xml:space="preserve">failure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23C0ECDB"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r w:rsidR="00EB4A12">
        <w:rPr>
          <w:rFonts w:asciiTheme="majorBidi" w:hAnsiTheme="majorBidi" w:cstheme="majorBidi"/>
          <w:color w:val="000000" w:themeColor="text1"/>
        </w:rPr>
        <w:t>on the progression of 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Despite numerous studies that have developed mathematical formulations to represent these phenomena, the</w:t>
      </w:r>
      <w:r w:rsidR="00A01570"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 xml:space="preserve">choice of </w:t>
      </w:r>
      <w:r w:rsidR="00E834D6" w:rsidRPr="00B95524">
        <w:rPr>
          <w:rFonts w:asciiTheme="majorBidi" w:hAnsiTheme="majorBidi" w:cstheme="majorBidi"/>
          <w:color w:val="000000" w:themeColor="text1"/>
        </w:rPr>
        <w:t xml:space="preserve">driving </w:t>
      </w:r>
      <w:r w:rsidR="004141D0" w:rsidRPr="00B95524">
        <w:rPr>
          <w:rFonts w:asciiTheme="majorBidi" w:hAnsiTheme="majorBidi" w:cstheme="majorBidi"/>
          <w:color w:val="000000" w:themeColor="text1"/>
        </w:rPr>
        <w:t>stimulus</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2C4C78">
        <w:rPr>
          <w:rFonts w:asciiTheme="majorBidi" w:hAnsiTheme="majorBidi" w:cstheme="majorBidi"/>
          <w:color w:val="000000" w:themeColor="text1"/>
        </w:rPr>
        <w:t xml:space="preserve">these </w:t>
      </w:r>
      <w:r w:rsidR="008E3986">
        <w:rPr>
          <w:rFonts w:asciiTheme="majorBidi" w:hAnsiTheme="majorBidi" w:cstheme="majorBidi"/>
          <w:color w:val="000000" w:themeColor="text1"/>
        </w:rPr>
        <w:t xml:space="preserve">growth </w:t>
      </w:r>
      <w:r w:rsidR="002C4C78">
        <w:rPr>
          <w:rFonts w:asciiTheme="majorBidi" w:hAnsiTheme="majorBidi" w:cstheme="majorBidi"/>
          <w:color w:val="000000" w:themeColor="text1"/>
        </w:rPr>
        <w:t>laws</w:t>
      </w:r>
      <w:r w:rsidR="002C4C78"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is</w:t>
      </w:r>
      <w:r w:rsidR="008E3986" w:rsidRPr="00B95524">
        <w:rPr>
          <w:rFonts w:asciiTheme="majorBidi" w:hAnsiTheme="majorBidi" w:cstheme="majorBidi"/>
          <w:color w:val="000000" w:themeColor="text1"/>
        </w:rPr>
        <w:t xml:space="preserve"> </w:t>
      </w:r>
      <w:r w:rsidR="004141D0" w:rsidRPr="00B95524">
        <w:rPr>
          <w:rFonts w:asciiTheme="majorBidi" w:hAnsiTheme="majorBidi" w:cstheme="majorBidi"/>
          <w:color w:val="000000" w:themeColor="text1"/>
        </w:rPr>
        <w:t xml:space="preserve">still </w:t>
      </w:r>
      <w:r w:rsidR="008E3986">
        <w:rPr>
          <w:rFonts w:asciiTheme="majorBidi" w:hAnsiTheme="majorBidi" w:cstheme="majorBidi"/>
          <w:color w:val="000000" w:themeColor="text1"/>
        </w:rPr>
        <w:t>up for debate</w:t>
      </w:r>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proofErr w:type="spellStart"/>
      <w:r w:rsidR="00AD3492" w:rsidRPr="00B95524">
        <w:rPr>
          <w:rFonts w:asciiTheme="majorBidi" w:hAnsiTheme="majorBidi" w:cstheme="majorBidi"/>
          <w:color w:val="000000" w:themeColor="text1"/>
        </w:rPr>
        <w:t>Rondnina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7156EA">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7156EA">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r w:rsidR="0038180A" w:rsidRPr="00B95524">
        <w:rPr>
          <w:rFonts w:asciiTheme="majorBidi" w:hAnsiTheme="majorBidi" w:cstheme="majorBidi"/>
          <w:color w:val="000000" w:themeColor="text1"/>
        </w:rPr>
        <w:t xml:space="preserve">Mojumder et al. </w:t>
      </w:r>
      <w:r w:rsidR="00875993"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16C83C0D"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A92CAC" w:rsidRPr="00B95524">
        <w:rPr>
          <w:rFonts w:asciiTheme="majorBidi" w:hAnsiTheme="majorBidi" w:cstheme="majorBidi"/>
          <w:color w:val="000000" w:themeColor="text1"/>
        </w:rPr>
        <w:t xml:space="preserve">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D87CB3">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D87CB3">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911E41">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911E41">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multi</w:t>
      </w:r>
      <w:r w:rsidR="00011D01">
        <w:rPr>
          <w:rFonts w:asciiTheme="majorBidi" w:hAnsiTheme="majorBidi" w:cstheme="majorBidi"/>
          <w:color w:val="000000" w:themeColor="text1"/>
        </w:rPr>
        <w:t>-</w:t>
      </w:r>
      <w:r w:rsidR="0038581D">
        <w:rPr>
          <w:rFonts w:asciiTheme="majorBidi" w:hAnsiTheme="majorBidi" w:cstheme="majorBidi"/>
          <w:color w:val="000000" w:themeColor="text1"/>
        </w:rPr>
        <w:t xml:space="preserve">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(i.e.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incorporated 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showed 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5D497339" w14:textId="59155170" w:rsidR="004254D9" w:rsidRPr="00B95524" w:rsidRDefault="00FC127B"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Myosin </w:t>
      </w:r>
      <w:r w:rsidR="002B2A14" w:rsidRPr="00B95524">
        <w:rPr>
          <w:rFonts w:asciiTheme="majorBidi" w:hAnsiTheme="majorBidi" w:cstheme="majorBidi"/>
          <w:color w:val="000000" w:themeColor="text1"/>
        </w:rPr>
        <w:t>ATP phosphohydrolase</w:t>
      </w:r>
      <w:r w:rsidR="00CC535B"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ATPase</w:t>
      </w:r>
      <w:r w:rsidR="00CC535B" w:rsidRPr="00B95524">
        <w:rPr>
          <w:rFonts w:asciiTheme="majorBidi" w:hAnsiTheme="majorBidi" w:cstheme="majorBidi"/>
          <w:color w:val="000000" w:themeColor="text1"/>
        </w:rPr>
        <w:t>)</w:t>
      </w:r>
      <w:r w:rsidRPr="00B95524">
        <w:rPr>
          <w:rFonts w:asciiTheme="majorBidi" w:hAnsiTheme="majorBidi" w:cstheme="majorBidi"/>
          <w:color w:val="000000" w:themeColor="text1"/>
        </w:rPr>
        <w:t xml:space="preserve"> activity is </w:t>
      </w:r>
      <w:r w:rsidR="005C00F3" w:rsidRPr="00B95524">
        <w:rPr>
          <w:rFonts w:asciiTheme="majorBidi" w:hAnsiTheme="majorBidi" w:cstheme="majorBidi"/>
          <w:color w:val="000000" w:themeColor="text1"/>
        </w:rPr>
        <w:t xml:space="preserve">another </w:t>
      </w:r>
      <w:r w:rsidR="00154C6F">
        <w:rPr>
          <w:rFonts w:asciiTheme="majorBidi" w:hAnsiTheme="majorBidi" w:cstheme="majorBidi"/>
          <w:color w:val="000000" w:themeColor="text1"/>
        </w:rPr>
        <w:t>molecular</w:t>
      </w:r>
      <w:r w:rsidR="005C00F3" w:rsidRPr="00B95524">
        <w:rPr>
          <w:rFonts w:asciiTheme="majorBidi" w:hAnsiTheme="majorBidi" w:cstheme="majorBidi"/>
          <w:color w:val="000000" w:themeColor="text1"/>
        </w:rPr>
        <w:t xml:space="preserve">-level mechanism </w:t>
      </w:r>
      <w:r w:rsidR="00455218" w:rsidRPr="00B95524">
        <w:rPr>
          <w:rFonts w:asciiTheme="majorBidi" w:hAnsiTheme="majorBidi" w:cstheme="majorBidi"/>
          <w:color w:val="000000" w:themeColor="text1"/>
        </w:rPr>
        <w:t>t</w:t>
      </w:r>
      <w:r w:rsidR="003B291C" w:rsidRPr="00B95524">
        <w:rPr>
          <w:rFonts w:asciiTheme="majorBidi" w:hAnsiTheme="majorBidi" w:cstheme="majorBidi"/>
          <w:color w:val="000000" w:themeColor="text1"/>
        </w:rPr>
        <w:t xml:space="preserve">hat </w:t>
      </w:r>
      <w:r w:rsidR="00F82087" w:rsidRPr="00B95524">
        <w:rPr>
          <w:rFonts w:asciiTheme="majorBidi" w:hAnsiTheme="majorBidi" w:cstheme="majorBidi"/>
          <w:color w:val="000000" w:themeColor="text1"/>
        </w:rPr>
        <w:t xml:space="preserve">has been reported </w:t>
      </w:r>
      <w:r w:rsidR="00154A7E" w:rsidRPr="00B95524">
        <w:rPr>
          <w:rFonts w:asciiTheme="majorBidi" w:hAnsiTheme="majorBidi" w:cstheme="majorBidi"/>
          <w:color w:val="000000" w:themeColor="text1"/>
        </w:rPr>
        <w:t xml:space="preserve">to have a </w:t>
      </w:r>
      <w:r w:rsidR="009D3B3A" w:rsidRPr="00B95524">
        <w:rPr>
          <w:rFonts w:asciiTheme="majorBidi" w:hAnsiTheme="majorBidi" w:cstheme="majorBidi"/>
          <w:color w:val="000000" w:themeColor="text1"/>
        </w:rPr>
        <w:t>correlation</w:t>
      </w:r>
      <w:r w:rsidR="00154A7E" w:rsidRPr="00B95524">
        <w:rPr>
          <w:rFonts w:asciiTheme="majorBidi" w:hAnsiTheme="majorBidi" w:cstheme="majorBidi"/>
          <w:color w:val="000000" w:themeColor="text1"/>
        </w:rPr>
        <w:t xml:space="preserve"> with </w:t>
      </w:r>
      <w:r w:rsidR="005B7080" w:rsidRPr="00B95524">
        <w:rPr>
          <w:rFonts w:asciiTheme="majorBidi" w:hAnsiTheme="majorBidi" w:cstheme="majorBidi"/>
          <w:color w:val="000000" w:themeColor="text1"/>
        </w:rPr>
        <w:t>abnormal ventricular loading</w:t>
      </w:r>
      <w:r w:rsidR="00154A7E" w:rsidRPr="00B95524">
        <w:rPr>
          <w:rFonts w:asciiTheme="majorBidi" w:hAnsiTheme="majorBidi" w:cstheme="majorBidi"/>
          <w:color w:val="000000" w:themeColor="text1"/>
        </w:rPr>
        <w:t xml:space="preserve"> </w:t>
      </w:r>
      <w:r w:rsidR="00711DA4" w:rsidRPr="00B95524">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711DA4" w:rsidRPr="00B95524">
        <w:rPr>
          <w:rFonts w:asciiTheme="majorBidi" w:hAnsiTheme="majorBidi" w:cstheme="majorBidi"/>
          <w:color w:val="000000" w:themeColor="text1"/>
        </w:rPr>
      </w:r>
      <w:r w:rsidR="00711DA4"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(Kozlovskis et al., 1987)</w:t>
      </w:r>
      <w:r w:rsidR="00711DA4" w:rsidRPr="00B95524">
        <w:rPr>
          <w:rFonts w:asciiTheme="majorBidi" w:hAnsiTheme="majorBidi" w:cstheme="majorBidi"/>
          <w:color w:val="000000" w:themeColor="text1"/>
        </w:rPr>
        <w:fldChar w:fldCharType="end"/>
      </w:r>
      <w:r w:rsidR="00154A7E" w:rsidRPr="00B95524">
        <w:rPr>
          <w:rFonts w:asciiTheme="majorBidi" w:hAnsiTheme="majorBidi" w:cstheme="majorBidi"/>
          <w:color w:val="000000" w:themeColor="text1"/>
        </w:rPr>
        <w:t>.</w:t>
      </w:r>
      <w:r w:rsidR="0082668E" w:rsidRPr="00B95524">
        <w:rPr>
          <w:rFonts w:asciiTheme="majorBidi" w:hAnsiTheme="majorBidi" w:cstheme="majorBidi"/>
          <w:color w:val="000000" w:themeColor="text1"/>
        </w:rPr>
        <w:t xml:space="preserve"> </w:t>
      </w:r>
      <w:r w:rsidR="00154C6F">
        <w:rPr>
          <w:rFonts w:asciiTheme="majorBidi" w:hAnsiTheme="majorBidi" w:cstheme="majorBidi"/>
          <w:color w:val="000000" w:themeColor="text1"/>
        </w:rPr>
        <w:t>Briefly</w:t>
      </w:r>
      <w:r w:rsidR="00786AA1"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m</w:t>
      </w:r>
      <w:r w:rsidR="0082668E" w:rsidRPr="00B95524">
        <w:rPr>
          <w:rFonts w:asciiTheme="majorBidi" w:hAnsiTheme="majorBidi" w:cstheme="majorBidi"/>
          <w:color w:val="000000" w:themeColor="text1"/>
        </w:rPr>
        <w:t xml:space="preserve">yosin </w:t>
      </w:r>
      <w:r w:rsidR="009B42CC" w:rsidRPr="00B95524">
        <w:rPr>
          <w:rFonts w:asciiTheme="majorBidi" w:hAnsiTheme="majorBidi" w:cstheme="majorBidi"/>
          <w:color w:val="000000" w:themeColor="text1"/>
        </w:rPr>
        <w:t>ATPase</w:t>
      </w:r>
      <w:r w:rsidR="00963419"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hydroly</w:t>
      </w:r>
      <w:r w:rsidR="00786AA1" w:rsidRPr="00B95524">
        <w:rPr>
          <w:rFonts w:asciiTheme="majorBidi" w:hAnsiTheme="majorBidi" w:cstheme="majorBidi"/>
          <w:color w:val="000000" w:themeColor="text1"/>
        </w:rPr>
        <w:t>ze</w:t>
      </w:r>
      <w:r w:rsidR="004179F7" w:rsidRPr="00B95524">
        <w:rPr>
          <w:rFonts w:asciiTheme="majorBidi" w:hAnsiTheme="majorBidi" w:cstheme="majorBidi"/>
          <w:color w:val="000000" w:themeColor="text1"/>
        </w:rPr>
        <w:t>s</w:t>
      </w:r>
      <w:r w:rsidR="00350968" w:rsidRPr="00B95524">
        <w:rPr>
          <w:rFonts w:asciiTheme="majorBidi" w:hAnsiTheme="majorBidi" w:cstheme="majorBidi"/>
          <w:color w:val="000000" w:themeColor="text1"/>
        </w:rPr>
        <w:t xml:space="preserve"> </w:t>
      </w:r>
      <w:r w:rsidR="00963419" w:rsidRPr="00B95524">
        <w:rPr>
          <w:rFonts w:asciiTheme="majorBidi" w:hAnsiTheme="majorBidi" w:cstheme="majorBidi"/>
          <w:color w:val="000000" w:themeColor="text1"/>
        </w:rPr>
        <w:t xml:space="preserve">ATP </w:t>
      </w:r>
      <w:r w:rsidR="007D2956" w:rsidRPr="00B95524">
        <w:rPr>
          <w:rFonts w:asciiTheme="majorBidi" w:hAnsiTheme="majorBidi" w:cstheme="majorBidi"/>
          <w:color w:val="000000" w:themeColor="text1"/>
        </w:rPr>
        <w:t xml:space="preserve">to </w:t>
      </w:r>
      <w:r w:rsidR="004179F7" w:rsidRPr="00B95524">
        <w:rPr>
          <w:rFonts w:asciiTheme="majorBidi" w:hAnsiTheme="majorBidi" w:cstheme="majorBidi"/>
          <w:color w:val="000000" w:themeColor="text1"/>
        </w:rPr>
        <w:t>a</w:t>
      </w:r>
      <w:r w:rsidR="003B61C3" w:rsidRPr="00B95524">
        <w:rPr>
          <w:rFonts w:asciiTheme="majorBidi" w:hAnsiTheme="majorBidi" w:cstheme="majorBidi"/>
          <w:color w:val="000000" w:themeColor="text1"/>
        </w:rPr>
        <w:t xml:space="preserve"> complex of </w:t>
      </w:r>
      <w:r w:rsidR="007D2956" w:rsidRPr="00B95524">
        <w:rPr>
          <w:rFonts w:asciiTheme="majorBidi" w:hAnsiTheme="majorBidi" w:cstheme="majorBidi"/>
          <w:color w:val="000000" w:themeColor="text1"/>
        </w:rPr>
        <w:t>ADP and</w:t>
      </w:r>
      <w:r w:rsidR="003B61C3" w:rsidRPr="00B95524">
        <w:rPr>
          <w:rFonts w:asciiTheme="majorBidi" w:hAnsiTheme="majorBidi" w:cstheme="majorBidi"/>
          <w:color w:val="000000" w:themeColor="text1"/>
        </w:rPr>
        <w:t xml:space="preserve"> </w:t>
      </w:r>
      <w:r w:rsidR="00921FFB" w:rsidRPr="00B95524">
        <w:rPr>
          <w:rFonts w:asciiTheme="majorBidi" w:hAnsiTheme="majorBidi" w:cstheme="majorBidi"/>
          <w:color w:val="000000" w:themeColor="text1"/>
        </w:rPr>
        <w:t xml:space="preserve">phosphate </w:t>
      </w:r>
      <w:r w:rsidR="00A10B57" w:rsidRPr="00B95524">
        <w:rPr>
          <w:rFonts w:asciiTheme="majorBidi" w:hAnsiTheme="majorBidi" w:cstheme="majorBidi"/>
          <w:color w:val="000000" w:themeColor="text1"/>
        </w:rPr>
        <w:t>(</w:t>
      </w:r>
      <w:r w:rsidR="003B61C3" w:rsidRPr="00B95524">
        <w:rPr>
          <w:rFonts w:asciiTheme="majorBidi" w:hAnsiTheme="majorBidi" w:cstheme="majorBidi"/>
          <w:color w:val="000000" w:themeColor="text1"/>
        </w:rPr>
        <w:t>Pi</w:t>
      </w:r>
      <w:r w:rsidR="00A10B57" w:rsidRPr="00B95524">
        <w:rPr>
          <w:rFonts w:asciiTheme="majorBidi" w:hAnsiTheme="majorBidi" w:cstheme="majorBidi"/>
          <w:color w:val="000000" w:themeColor="text1"/>
        </w:rPr>
        <w:t>) molecule</w:t>
      </w:r>
      <w:r w:rsidR="00C72E68" w:rsidRPr="00B95524">
        <w:rPr>
          <w:rFonts w:asciiTheme="majorBidi" w:hAnsiTheme="majorBidi" w:cstheme="majorBidi"/>
          <w:color w:val="000000" w:themeColor="text1"/>
        </w:rPr>
        <w:t>s</w:t>
      </w:r>
      <w:r w:rsidR="00301884" w:rsidRPr="00B95524">
        <w:rPr>
          <w:rFonts w:asciiTheme="majorBidi" w:hAnsiTheme="majorBidi" w:cstheme="majorBidi"/>
          <w:color w:val="000000" w:themeColor="text1"/>
        </w:rPr>
        <w:t xml:space="preserve"> and a release of energy that is required for the </w:t>
      </w:r>
      <w:r w:rsidR="0057123F">
        <w:rPr>
          <w:rFonts w:asciiTheme="majorBidi" w:hAnsiTheme="majorBidi" w:cstheme="majorBidi"/>
          <w:color w:val="000000" w:themeColor="text1"/>
        </w:rPr>
        <w:t>binding</w:t>
      </w:r>
      <w:r w:rsidR="0057123F" w:rsidRPr="00B95524">
        <w:rPr>
          <w:rFonts w:asciiTheme="majorBidi" w:hAnsiTheme="majorBidi" w:cstheme="majorBidi"/>
          <w:color w:val="000000" w:themeColor="text1"/>
        </w:rPr>
        <w:t xml:space="preserve"> </w:t>
      </w:r>
      <w:r w:rsidR="0055603C" w:rsidRPr="00B95524">
        <w:rPr>
          <w:rFonts w:asciiTheme="majorBidi" w:hAnsiTheme="majorBidi" w:cstheme="majorBidi"/>
          <w:color w:val="000000" w:themeColor="text1"/>
        </w:rPr>
        <w:t xml:space="preserve">of myosin heads </w:t>
      </w:r>
      <w:r w:rsidR="00154C6F">
        <w:rPr>
          <w:rFonts w:asciiTheme="majorBidi" w:hAnsiTheme="majorBidi" w:cstheme="majorBidi"/>
          <w:color w:val="000000" w:themeColor="text1"/>
        </w:rPr>
        <w:t>during the</w:t>
      </w:r>
      <w:r w:rsidR="0055603C" w:rsidRPr="00B95524">
        <w:rPr>
          <w:rFonts w:asciiTheme="majorBidi" w:hAnsiTheme="majorBidi" w:cstheme="majorBidi"/>
          <w:color w:val="000000" w:themeColor="text1"/>
        </w:rPr>
        <w:t xml:space="preserve"> cross-bridge cycle</w:t>
      </w:r>
      <w:r w:rsidR="004254D9" w:rsidRPr="00B95524">
        <w:rPr>
          <w:rFonts w:asciiTheme="majorBidi" w:hAnsiTheme="majorBidi" w:cstheme="majorBidi"/>
          <w:color w:val="000000" w:themeColor="text1"/>
        </w:rPr>
        <w:t xml:space="preserve">. It has been </w:t>
      </w:r>
      <w:r w:rsidR="004202B5" w:rsidRPr="00B95524">
        <w:rPr>
          <w:rFonts w:asciiTheme="majorBidi" w:hAnsiTheme="majorBidi" w:cstheme="majorBidi"/>
          <w:color w:val="000000" w:themeColor="text1"/>
        </w:rPr>
        <w:t>shown</w:t>
      </w:r>
      <w:r w:rsidR="004254D9" w:rsidRPr="00B95524">
        <w:rPr>
          <w:rFonts w:asciiTheme="majorBidi" w:hAnsiTheme="majorBidi" w:cstheme="majorBidi"/>
          <w:color w:val="000000" w:themeColor="text1"/>
        </w:rPr>
        <w:t xml:space="preserve"> that abnormal LV </w:t>
      </w:r>
      <w:r w:rsidR="0038581D" w:rsidRPr="00B95524">
        <w:rPr>
          <w:rFonts w:asciiTheme="majorBidi" w:hAnsiTheme="majorBidi" w:cstheme="majorBidi"/>
          <w:color w:val="000000" w:themeColor="text1"/>
        </w:rPr>
        <w:t>loading</w:t>
      </w:r>
      <w:r w:rsidR="0038581D">
        <w:rPr>
          <w:rFonts w:asciiTheme="majorBidi" w:hAnsiTheme="majorBidi" w:cstheme="majorBidi"/>
          <w:color w:val="000000" w:themeColor="text1"/>
        </w:rPr>
        <w:t>,</w:t>
      </w:r>
      <w:r w:rsidR="0038581D" w:rsidRPr="00B95524">
        <w:rPr>
          <w:rFonts w:asciiTheme="majorBidi" w:hAnsiTheme="majorBidi" w:cstheme="majorBidi"/>
          <w:color w:val="000000" w:themeColor="text1"/>
        </w:rPr>
        <w:t xml:space="preserve"> </w:t>
      </w:r>
      <w:r w:rsidR="004202B5" w:rsidRPr="00B95524">
        <w:rPr>
          <w:rFonts w:asciiTheme="majorBidi" w:hAnsiTheme="majorBidi" w:cstheme="majorBidi"/>
          <w:color w:val="000000" w:themeColor="text1"/>
        </w:rPr>
        <w:t>such as pressure overloading</w:t>
      </w:r>
      <w:r w:rsidR="0038581D">
        <w:rPr>
          <w:rFonts w:asciiTheme="majorBidi" w:hAnsiTheme="majorBidi" w:cstheme="majorBidi"/>
          <w:color w:val="000000" w:themeColor="text1"/>
        </w:rPr>
        <w:t>,</w:t>
      </w:r>
      <w:r w:rsidR="000E3C0C" w:rsidRPr="00B95524">
        <w:rPr>
          <w:rFonts w:asciiTheme="majorBidi" w:hAnsiTheme="majorBidi" w:cstheme="majorBidi"/>
          <w:color w:val="000000" w:themeColor="text1"/>
        </w:rPr>
        <w:t xml:space="preserve"> can perturb </w:t>
      </w:r>
      <w:r w:rsidR="009A1AEE" w:rsidRPr="00B95524">
        <w:rPr>
          <w:rFonts w:asciiTheme="majorBidi" w:hAnsiTheme="majorBidi" w:cstheme="majorBidi"/>
          <w:color w:val="000000" w:themeColor="text1"/>
        </w:rPr>
        <w:t xml:space="preserve">myocardial </w:t>
      </w:r>
      <w:r w:rsidR="00002A98" w:rsidRPr="00B95524">
        <w:rPr>
          <w:rFonts w:asciiTheme="majorBidi" w:hAnsiTheme="majorBidi" w:cstheme="majorBidi"/>
          <w:color w:val="000000" w:themeColor="text1"/>
        </w:rPr>
        <w:t>metabolism</w:t>
      </w:r>
      <w:r w:rsidR="00842D5E" w:rsidRPr="00B95524">
        <w:rPr>
          <w:rFonts w:asciiTheme="majorBidi" w:hAnsiTheme="majorBidi" w:cstheme="majorBidi"/>
          <w:color w:val="000000" w:themeColor="text1"/>
        </w:rPr>
        <w:t xml:space="preserve"> and thus </w:t>
      </w:r>
      <w:r w:rsidR="007A3D0C" w:rsidRPr="00B95524">
        <w:rPr>
          <w:rFonts w:asciiTheme="majorBidi" w:hAnsiTheme="majorBidi" w:cstheme="majorBidi"/>
          <w:color w:val="000000" w:themeColor="text1"/>
        </w:rPr>
        <w:t xml:space="preserve">lead to </w:t>
      </w:r>
      <w:r w:rsidR="00073125" w:rsidRPr="00B95524">
        <w:rPr>
          <w:rFonts w:asciiTheme="majorBidi" w:hAnsiTheme="majorBidi" w:cstheme="majorBidi"/>
          <w:color w:val="000000" w:themeColor="text1"/>
        </w:rPr>
        <w:t xml:space="preserve">a decrease in </w:t>
      </w:r>
      <w:r w:rsidR="00842D5E" w:rsidRPr="00B95524">
        <w:rPr>
          <w:rFonts w:asciiTheme="majorBidi" w:hAnsiTheme="majorBidi" w:cstheme="majorBidi"/>
          <w:color w:val="000000" w:themeColor="text1"/>
        </w:rPr>
        <w:t>cardiac efficiency</w:t>
      </w:r>
      <w:r w:rsidR="00F30DB8" w:rsidRPr="00B95524">
        <w:rPr>
          <w:rFonts w:asciiTheme="majorBidi" w:hAnsiTheme="majorBidi" w:cstheme="majorBidi"/>
          <w:color w:val="000000" w:themeColor="text1"/>
        </w:rPr>
        <w:t xml:space="preserve"> </w:t>
      </w:r>
      <w:r w:rsidR="00F30DB8" w:rsidRPr="00B95524">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30DB8" w:rsidRPr="00B95524">
        <w:rPr>
          <w:rFonts w:asciiTheme="majorBidi" w:hAnsiTheme="majorBidi" w:cstheme="majorBidi"/>
          <w:color w:val="000000" w:themeColor="text1"/>
        </w:rPr>
      </w:r>
      <w:r w:rsidR="00F30DB8"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(Tuomainen and Tavi, 2017; Nakamura and Sadoshima, 2018)</w:t>
      </w:r>
      <w:r w:rsidR="00F30DB8" w:rsidRPr="00B95524">
        <w:rPr>
          <w:rFonts w:asciiTheme="majorBidi" w:hAnsiTheme="majorBidi" w:cstheme="majorBidi"/>
          <w:color w:val="000000" w:themeColor="text1"/>
        </w:rPr>
        <w:fldChar w:fldCharType="end"/>
      </w:r>
      <w:r w:rsidR="00002A98" w:rsidRPr="00B95524">
        <w:rPr>
          <w:rFonts w:asciiTheme="majorBidi" w:hAnsiTheme="majorBidi" w:cstheme="majorBidi"/>
          <w:color w:val="000000" w:themeColor="text1"/>
        </w:rPr>
        <w:t>.</w:t>
      </w:r>
      <w:r w:rsidR="00164114" w:rsidRPr="00B95524">
        <w:rPr>
          <w:rFonts w:asciiTheme="majorBidi" w:hAnsiTheme="majorBidi" w:cstheme="majorBidi"/>
          <w:color w:val="000000" w:themeColor="text1"/>
        </w:rPr>
        <w:t xml:space="preserve"> </w:t>
      </w:r>
      <w:r w:rsidR="00200CFA">
        <w:rPr>
          <w:rFonts w:asciiTheme="majorBidi" w:hAnsiTheme="majorBidi" w:cstheme="majorBidi"/>
          <w:color w:val="000000" w:themeColor="text1"/>
        </w:rPr>
        <w:t xml:space="preserve">In a recent work, Lopez et al. </w:t>
      </w:r>
      <w:r w:rsidR="00200CFA">
        <w:rPr>
          <w:rFonts w:asciiTheme="majorBidi" w:hAnsiTheme="majorBidi" w:cstheme="majorBidi"/>
          <w:color w:val="000000" w:themeColor="text1"/>
        </w:rPr>
        <w:fldChar w:fldCharType="begin"/>
      </w:r>
      <w:r w:rsidR="00200CFA">
        <w:rPr>
          <w:rFonts w:asciiTheme="majorBidi" w:hAnsiTheme="majorBidi" w:cstheme="majorBidi"/>
          <w:color w:val="000000" w:themeColor="text1"/>
        </w:rPr>
        <w:instrText xml:space="preserve"> ADDIN EN.CITE &lt;EndNote&gt;&lt;Cite&gt;&lt;Author&gt;Lopez&lt;/Author&gt;&lt;Year&gt;2020&lt;/Year&gt;&lt;RecNum&gt;57&lt;/RecNum&gt;&lt;DisplayText&gt;(Lopez et al., 2020)&lt;/DisplayText&gt;&lt;record&gt;&lt;rec-number&gt;57&lt;/rec-number&gt;&lt;foreign-keys&gt;&lt;key app="EN" db-id="xfaazxx2fstraqetp5xxt2ff0zvrrftv0drf" timestamp="1635013615"&gt;57&lt;/key&gt;&lt;/foreign-keys&gt;&lt;ref-type name="Journal Article"&gt;17&lt;/ref-type&gt;&lt;contributors&gt;&lt;authors&gt;&lt;author&gt;Lopez, R.&lt;/author&gt;&lt;author&gt;Marzban, B.&lt;/author&gt;&lt;author&gt;Gao, X.&lt;/author&gt;&lt;author&gt;Lauinger, E.&lt;/author&gt;&lt;author&gt;Van den Bergh, F.&lt;/author&gt;&lt;author&gt;Whitesall, S. E.&lt;/author&gt;&lt;author&gt;Converso-Baran, K.&lt;/author&gt;&lt;author&gt;Burant, C. F.&lt;/author&gt;&lt;author&gt;Michele, D. E.&lt;/author&gt;&lt;author&gt;Beard, D. A.&lt;/author&gt;&lt;/authors&gt;&lt;/contributors&gt;&lt;auth-address&gt;Department of Molecular and Integrative Physiology, University of Michigan, Ann Arbor, MI, USA.&amp;#xD;Frankel Cardiovascular Center Physiology and Phenotyping Core, University of Michigan, Ann Arbor, MI, USA.&amp;#xD;Department of Internal Medicine, University of Michigan, Ann Arbor, MI, USA.&lt;/auth-address&gt;&lt;titles&gt;&lt;title&gt;Impaired Myocardial Energetics Causes Mechanical Dysfunction in Decompensated Failing Hearts&lt;/title&gt;&lt;secondary-title&gt;Function (Oxf)&lt;/secondary-title&gt;&lt;/titles&gt;&lt;periodical&gt;&lt;full-title&gt;Function (Oxf)&lt;/full-title&gt;&lt;/periodical&gt;&lt;pages&gt;zqaa018&lt;/pages&gt;&lt;volume&gt;1&lt;/volume&gt;&lt;number&gt;2&lt;/number&gt;&lt;edition&gt;2020/10/20&lt;/edition&gt;&lt;keywords&gt;&lt;keyword&gt;cardiac energetics&lt;/keyword&gt;&lt;keyword&gt;cardiomyopathy&lt;/keyword&gt;&lt;keyword&gt;computational modeling&lt;/keyword&gt;&lt;keyword&gt;ejection fraction&lt;/keyword&gt;&lt;keyword&gt;heart failure&lt;/keyword&gt;&lt;keyword&gt;mechanoenergetic coupling&lt;/keyword&gt;&lt;keyword&gt;mitochondria&lt;/keyword&gt;&lt;keyword&gt;oxidative respiration&lt;/keyword&gt;&lt;keyword&gt;transaortic constriction&lt;/keyword&gt;&lt;/keywords&gt;&lt;dates&gt;&lt;year&gt;2020&lt;/year&gt;&lt;/dates&gt;&lt;isbn&gt;2633-8823 (Electronic)&amp;#xD;2633-8823 (Linking)&lt;/isbn&gt;&lt;accession-num&gt;33074265&lt;/accession-num&gt;&lt;urls&gt;&lt;related-urls&gt;&lt;url&gt;https://www.ncbi.nlm.nih.gov/pubmed/33074265&lt;/url&gt;&lt;/related-urls&gt;&lt;/urls&gt;&lt;custom2&gt;PMC7552914&lt;/custom2&gt;&lt;electronic-resource-num&gt;10.1093/function/zqaa018&lt;/electronic-resource-num&gt;&lt;/record&gt;&lt;/Cite&gt;&lt;/EndNote&gt;</w:instrText>
      </w:r>
      <w:r w:rsidR="00200CFA">
        <w:rPr>
          <w:rFonts w:asciiTheme="majorBidi" w:hAnsiTheme="majorBidi" w:cstheme="majorBidi"/>
          <w:color w:val="000000" w:themeColor="text1"/>
        </w:rPr>
        <w:fldChar w:fldCharType="separate"/>
      </w:r>
      <w:r w:rsidR="00200CFA">
        <w:rPr>
          <w:rFonts w:asciiTheme="majorBidi" w:hAnsiTheme="majorBidi" w:cstheme="majorBidi"/>
          <w:noProof/>
          <w:color w:val="000000" w:themeColor="text1"/>
        </w:rPr>
        <w:t>(Lopez et al., 2020)</w:t>
      </w:r>
      <w:r w:rsidR="00200CFA">
        <w:rPr>
          <w:rFonts w:asciiTheme="majorBidi" w:hAnsiTheme="majorBidi" w:cstheme="majorBidi"/>
          <w:color w:val="000000" w:themeColor="text1"/>
        </w:rPr>
        <w:fldChar w:fldCharType="end"/>
      </w:r>
      <w:r w:rsidR="00200CFA">
        <w:rPr>
          <w:rFonts w:asciiTheme="majorBidi" w:hAnsiTheme="majorBidi" w:cstheme="majorBidi"/>
          <w:color w:val="000000" w:themeColor="text1"/>
        </w:rPr>
        <w:t xml:space="preserve"> studied the effects of energetic dysfunction on </w:t>
      </w:r>
      <w:r w:rsidR="00200CFA">
        <w:rPr>
          <w:rFonts w:asciiTheme="majorBidi" w:hAnsiTheme="majorBidi" w:cstheme="majorBidi"/>
          <w:color w:val="000000" w:themeColor="text1"/>
        </w:rPr>
        <w:lastRenderedPageBreak/>
        <w:t xml:space="preserve">mechanical </w:t>
      </w:r>
      <w:r w:rsidR="0038581D">
        <w:rPr>
          <w:rFonts w:asciiTheme="majorBidi" w:hAnsiTheme="majorBidi" w:cstheme="majorBidi"/>
          <w:color w:val="000000" w:themeColor="text1"/>
        </w:rPr>
        <w:t xml:space="preserve">loading in failing </w:t>
      </w:r>
      <w:r w:rsidR="00200CFA">
        <w:rPr>
          <w:rFonts w:asciiTheme="majorBidi" w:hAnsiTheme="majorBidi" w:cstheme="majorBidi"/>
          <w:color w:val="000000" w:themeColor="text1"/>
        </w:rPr>
        <w:t>rat hearts using a multi</w:t>
      </w:r>
      <w:r w:rsidR="00011D01">
        <w:rPr>
          <w:rFonts w:asciiTheme="majorBidi" w:hAnsiTheme="majorBidi" w:cstheme="majorBidi"/>
          <w:color w:val="000000" w:themeColor="text1"/>
        </w:rPr>
        <w:t>-</w:t>
      </w:r>
      <w:r w:rsidR="00200CFA">
        <w:rPr>
          <w:rFonts w:asciiTheme="majorBidi" w:hAnsiTheme="majorBidi" w:cstheme="majorBidi"/>
          <w:color w:val="000000" w:themeColor="text1"/>
        </w:rPr>
        <w:t>scale model of c</w:t>
      </w:r>
      <w:r w:rsidR="00200CFA" w:rsidRPr="00522415">
        <w:rPr>
          <w:rFonts w:asciiTheme="majorBidi" w:hAnsiTheme="majorBidi" w:cstheme="majorBidi"/>
          <w:color w:val="000000" w:themeColor="text1"/>
        </w:rPr>
        <w:t xml:space="preserve">ardiac </w:t>
      </w:r>
      <w:proofErr w:type="spellStart"/>
      <w:r w:rsidR="00200CFA">
        <w:rPr>
          <w:rFonts w:asciiTheme="majorBidi" w:hAnsiTheme="majorBidi" w:cstheme="majorBidi"/>
          <w:color w:val="000000" w:themeColor="text1"/>
        </w:rPr>
        <w:t>m</w:t>
      </w:r>
      <w:r w:rsidR="00200CFA" w:rsidRPr="00522415">
        <w:rPr>
          <w:rFonts w:asciiTheme="majorBidi" w:hAnsiTheme="majorBidi" w:cstheme="majorBidi"/>
          <w:color w:val="000000" w:themeColor="text1"/>
        </w:rPr>
        <w:t>echanoenergetics</w:t>
      </w:r>
      <w:proofErr w:type="spellEnd"/>
      <w:r w:rsidR="00200CFA">
        <w:rPr>
          <w:rFonts w:asciiTheme="majorBidi" w:hAnsiTheme="majorBidi" w:cstheme="majorBidi"/>
          <w:color w:val="000000" w:themeColor="text1"/>
        </w:rPr>
        <w:t xml:space="preserve">. </w:t>
      </w:r>
      <w:r w:rsidR="0038581D">
        <w:rPr>
          <w:rFonts w:asciiTheme="majorBidi" w:hAnsiTheme="majorBidi" w:cstheme="majorBidi"/>
          <w:color w:val="000000" w:themeColor="text1"/>
        </w:rPr>
        <w:t xml:space="preserve">They found </w:t>
      </w:r>
      <w:r w:rsidR="0057123F">
        <w:rPr>
          <w:rFonts w:asciiTheme="majorBidi" w:hAnsiTheme="majorBidi" w:cstheme="majorBidi"/>
          <w:color w:val="000000" w:themeColor="text1"/>
        </w:rPr>
        <w:t xml:space="preserve">that </w:t>
      </w:r>
      <w:r w:rsidR="00200CFA">
        <w:rPr>
          <w:rFonts w:asciiTheme="majorBidi" w:hAnsiTheme="majorBidi" w:cstheme="majorBidi"/>
          <w:color w:val="000000" w:themeColor="text1"/>
        </w:rPr>
        <w:t>elevated levels of inorganic phosphate kinetically impair</w:t>
      </w:r>
      <w:r w:rsidR="0057123F">
        <w:rPr>
          <w:rFonts w:asciiTheme="majorBidi" w:hAnsiTheme="majorBidi" w:cstheme="majorBidi"/>
          <w:color w:val="000000" w:themeColor="text1"/>
        </w:rPr>
        <w:t>ed</w:t>
      </w:r>
      <w:r w:rsidR="00200CFA">
        <w:rPr>
          <w:rFonts w:asciiTheme="majorBidi" w:hAnsiTheme="majorBidi" w:cstheme="majorBidi"/>
          <w:color w:val="000000" w:themeColor="text1"/>
        </w:rPr>
        <w:t xml:space="preserve"> the myosin ATPase cross</w:t>
      </w:r>
      <w:r w:rsidR="0057123F">
        <w:rPr>
          <w:rFonts w:asciiTheme="majorBidi" w:hAnsiTheme="majorBidi" w:cstheme="majorBidi"/>
          <w:color w:val="000000" w:themeColor="text1"/>
        </w:rPr>
        <w:t>-</w:t>
      </w:r>
      <w:r w:rsidR="00200CFA">
        <w:rPr>
          <w:rFonts w:asciiTheme="majorBidi" w:hAnsiTheme="majorBidi" w:cstheme="majorBidi"/>
          <w:color w:val="000000" w:themeColor="text1"/>
        </w:rPr>
        <w:t xml:space="preserve">bridge cycle in </w:t>
      </w:r>
      <w:r w:rsidR="0057123F">
        <w:rPr>
          <w:rFonts w:asciiTheme="majorBidi" w:hAnsiTheme="majorBidi" w:cstheme="majorBidi"/>
          <w:color w:val="000000" w:themeColor="text1"/>
        </w:rPr>
        <w:t xml:space="preserve">a TAC rat model of </w:t>
      </w:r>
      <w:r w:rsidR="00200CFA">
        <w:rPr>
          <w:rFonts w:asciiTheme="majorBidi" w:hAnsiTheme="majorBidi" w:cstheme="majorBidi"/>
          <w:color w:val="000000" w:themeColor="text1"/>
        </w:rPr>
        <w:t xml:space="preserve">heart failure. </w:t>
      </w:r>
    </w:p>
    <w:p w14:paraId="4F0FA425" w14:textId="0C82FC65" w:rsidR="00172BB2" w:rsidRPr="00B95524" w:rsidRDefault="00BC29D2"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To </w:t>
      </w:r>
      <w:r w:rsidR="00D13B50" w:rsidRPr="00B95524">
        <w:rPr>
          <w:rFonts w:asciiTheme="majorBidi" w:hAnsiTheme="majorBidi" w:cstheme="majorBidi"/>
          <w:color w:val="000000" w:themeColor="text1"/>
        </w:rPr>
        <w:t xml:space="preserve">further </w:t>
      </w:r>
      <w:r w:rsidRPr="00B95524">
        <w:rPr>
          <w:rFonts w:asciiTheme="majorBidi" w:hAnsiTheme="majorBidi" w:cstheme="majorBidi"/>
          <w:color w:val="000000" w:themeColor="text1"/>
        </w:rPr>
        <w:t xml:space="preserve">investigate </w:t>
      </w:r>
      <w:r w:rsidR="00E6077C">
        <w:rPr>
          <w:rFonts w:asciiTheme="majorBidi" w:hAnsiTheme="majorBidi" w:cstheme="majorBidi"/>
          <w:color w:val="000000" w:themeColor="text1"/>
        </w:rPr>
        <w:t>the role of ATPase on cardiac growth</w:t>
      </w:r>
      <w:r w:rsidRPr="00B95524">
        <w:rPr>
          <w:rFonts w:asciiTheme="majorBidi" w:hAnsiTheme="majorBidi" w:cstheme="majorBidi"/>
          <w:color w:val="000000" w:themeColor="text1"/>
        </w:rPr>
        <w:t xml:space="preserve">, </w:t>
      </w:r>
      <w:r w:rsidR="0050177E" w:rsidRPr="00B95524">
        <w:rPr>
          <w:rFonts w:asciiTheme="majorBidi" w:hAnsiTheme="majorBidi" w:cstheme="majorBidi"/>
          <w:color w:val="000000" w:themeColor="text1"/>
        </w:rPr>
        <w:t xml:space="preserve">we </w:t>
      </w:r>
      <w:r w:rsidR="00385E34">
        <w:rPr>
          <w:rFonts w:asciiTheme="majorBidi" w:hAnsiTheme="majorBidi" w:cstheme="majorBidi"/>
          <w:color w:val="000000" w:themeColor="text1"/>
        </w:rPr>
        <w:t>incorporate</w:t>
      </w:r>
      <w:r w:rsidR="00E6077C">
        <w:rPr>
          <w:rFonts w:asciiTheme="majorBidi" w:hAnsiTheme="majorBidi" w:cstheme="majorBidi"/>
          <w:color w:val="000000" w:themeColor="text1"/>
        </w:rPr>
        <w:t>d</w:t>
      </w:r>
      <w:r w:rsidR="0050177E" w:rsidRPr="00B95524">
        <w:rPr>
          <w:rFonts w:asciiTheme="majorBidi" w:hAnsiTheme="majorBidi" w:cstheme="majorBidi"/>
          <w:color w:val="000000" w:themeColor="text1"/>
        </w:rPr>
        <w:t xml:space="preserve"> a </w:t>
      </w:r>
      <w:r w:rsidR="00153766" w:rsidRPr="00B95524">
        <w:rPr>
          <w:rFonts w:asciiTheme="majorBidi" w:hAnsiTheme="majorBidi" w:cstheme="majorBidi"/>
          <w:color w:val="000000" w:themeColor="text1"/>
        </w:rPr>
        <w:t xml:space="preserve">growth </w:t>
      </w:r>
      <w:r w:rsidR="00F73877" w:rsidRPr="00B95524">
        <w:rPr>
          <w:rFonts w:asciiTheme="majorBidi" w:hAnsiTheme="majorBidi" w:cstheme="majorBidi"/>
          <w:color w:val="000000" w:themeColor="text1"/>
        </w:rPr>
        <w:t>module</w:t>
      </w:r>
      <w:r w:rsidR="00A4230A" w:rsidRPr="00B95524">
        <w:rPr>
          <w:rFonts w:asciiTheme="majorBidi" w:hAnsiTheme="majorBidi" w:cstheme="majorBidi"/>
          <w:color w:val="000000" w:themeColor="text1"/>
        </w:rPr>
        <w:t xml:space="preserve"> </w:t>
      </w:r>
      <w:r w:rsidR="00E6077C">
        <w:rPr>
          <w:rFonts w:asciiTheme="majorBidi" w:hAnsiTheme="majorBidi" w:cstheme="majorBidi"/>
          <w:color w:val="000000" w:themeColor="text1"/>
        </w:rPr>
        <w:t>in</w:t>
      </w:r>
      <w:r w:rsidR="00F73877" w:rsidRPr="00B95524">
        <w:rPr>
          <w:rFonts w:asciiTheme="majorBidi" w:hAnsiTheme="majorBidi" w:cstheme="majorBidi"/>
          <w:color w:val="000000" w:themeColor="text1"/>
        </w:rPr>
        <w:t>to</w:t>
      </w:r>
      <w:r w:rsidR="00E6077C">
        <w:rPr>
          <w:rFonts w:asciiTheme="majorBidi" w:hAnsiTheme="majorBidi" w:cstheme="majorBidi"/>
          <w:color w:val="000000" w:themeColor="text1"/>
        </w:rPr>
        <w:t xml:space="preserve"> our existing </w:t>
      </w:r>
      <w:r w:rsidR="00240A6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240A6C" w:rsidRPr="00B95524">
        <w:rPr>
          <w:rFonts w:asciiTheme="majorBidi" w:hAnsiTheme="majorBidi" w:cstheme="majorBidi"/>
          <w:color w:val="000000" w:themeColor="text1"/>
        </w:rPr>
        <w:t>scale model of cardiovascular function</w:t>
      </w:r>
      <w:r w:rsidR="00E6077C">
        <w:rPr>
          <w:rFonts w:asciiTheme="majorBidi" w:hAnsiTheme="majorBidi" w:cstheme="majorBidi"/>
          <w:color w:val="000000" w:themeColor="text1"/>
        </w:rPr>
        <w:t xml:space="preserve">, which is referred to as </w:t>
      </w:r>
      <w:proofErr w:type="spellStart"/>
      <w:r w:rsidR="00240A6C" w:rsidRPr="00B95524">
        <w:rPr>
          <w:rFonts w:asciiTheme="majorBidi" w:hAnsiTheme="majorBidi" w:cstheme="majorBidi"/>
          <w:color w:val="000000" w:themeColor="text1"/>
        </w:rPr>
        <w:t>PyMyoVent</w:t>
      </w:r>
      <w:proofErr w:type="spellEnd"/>
      <w:r w:rsidR="00240A6C">
        <w:rPr>
          <w:rFonts w:asciiTheme="majorBidi" w:hAnsiTheme="majorBidi" w:cstheme="majorBidi"/>
          <w:color w:val="000000" w:themeColor="text1"/>
        </w:rPr>
        <w:t xml:space="preserve"> </w:t>
      </w:r>
      <w:r w:rsidR="00D87CB3" w:rsidRPr="00D87CB3">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 </w:instrText>
      </w:r>
      <w:r w:rsidR="008C770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EN.CITE.DATA </w:instrText>
      </w:r>
      <w:r w:rsidR="008C770F">
        <w:rPr>
          <w:rFonts w:asciiTheme="majorBidi" w:hAnsiTheme="majorBidi" w:cstheme="majorBidi"/>
          <w:color w:val="000000" w:themeColor="text1"/>
        </w:rPr>
      </w:r>
      <w:r w:rsidR="008C770F">
        <w:rPr>
          <w:rFonts w:asciiTheme="majorBidi" w:hAnsiTheme="majorBidi" w:cstheme="majorBidi"/>
          <w:color w:val="000000" w:themeColor="text1"/>
        </w:rPr>
        <w:fldChar w:fldCharType="end"/>
      </w:r>
      <w:r w:rsidR="00D87CB3" w:rsidRPr="00D87CB3">
        <w:rPr>
          <w:rFonts w:asciiTheme="majorBidi" w:hAnsiTheme="majorBidi" w:cstheme="majorBidi"/>
          <w:color w:val="000000" w:themeColor="text1"/>
        </w:rPr>
      </w:r>
      <w:r w:rsidR="00D87CB3" w:rsidRPr="00D87CB3">
        <w:rPr>
          <w:rFonts w:asciiTheme="majorBidi" w:hAnsiTheme="majorBidi" w:cstheme="majorBidi"/>
          <w:color w:val="000000" w:themeColor="text1"/>
        </w:rPr>
        <w:fldChar w:fldCharType="separate"/>
      </w:r>
      <w:r w:rsidR="008C770F">
        <w:rPr>
          <w:rFonts w:asciiTheme="majorBidi" w:hAnsiTheme="majorBidi" w:cstheme="majorBidi"/>
          <w:noProof/>
          <w:color w:val="000000" w:themeColor="text1"/>
        </w:rPr>
        <w:t>(Campbell et al., 2020; Sharifi et al., 2021b)</w:t>
      </w:r>
      <w:r w:rsidR="00D87CB3" w:rsidRPr="00D87CB3">
        <w:rPr>
          <w:rFonts w:asciiTheme="majorBidi" w:hAnsiTheme="majorBidi" w:cstheme="majorBidi"/>
          <w:color w:val="000000" w:themeColor="text1"/>
        </w:rPr>
        <w:fldChar w:fldCharType="end"/>
      </w:r>
      <w:r w:rsidR="00AF5C6A" w:rsidRPr="00B95524">
        <w:rPr>
          <w:rFonts w:asciiTheme="majorBidi" w:hAnsiTheme="majorBidi" w:cstheme="majorBidi"/>
          <w:color w:val="000000" w:themeColor="text1"/>
        </w:rPr>
        <w:t>.</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First, we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r w:rsidR="0084198E">
        <w:rPr>
          <w:rFonts w:asciiTheme="majorBidi" w:hAnsiTheme="majorBidi" w:cstheme="majorBidi"/>
          <w:color w:val="000000" w:themeColor="text1"/>
        </w:rPr>
        <w:t>law 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r w:rsidR="00FF0D81">
        <w:rPr>
          <w:rFonts w:asciiTheme="majorBidi" w:hAnsiTheme="majorBidi" w:cstheme="majorBidi"/>
          <w:color w:val="000000" w:themeColor="text1"/>
        </w:rPr>
        <w:t>per</w:t>
      </w:r>
      <w:r w:rsidR="00FF0D81" w:rsidRPr="00B95524">
        <w:rPr>
          <w:rFonts w:asciiTheme="majorBidi" w:hAnsiTheme="majorBidi" w:cstheme="majorBidi"/>
          <w:color w:val="000000" w:themeColor="text1"/>
        </w:rPr>
        <w:t xml:space="preserve"> 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r w:rsidR="00773E65" w:rsidRPr="00B95524">
        <w:rPr>
          <w:rFonts w:asciiTheme="majorBidi" w:hAnsiTheme="majorBidi" w:cstheme="majorBidi"/>
          <w:color w:val="000000" w:themeColor="text1"/>
        </w:rPr>
        <w:t xml:space="preserve">as the driving signals for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cardiac 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1) aortic stenosis</w:t>
      </w:r>
      <w:r w:rsidR="00E770AE" w:rsidRPr="00B95524">
        <w:rPr>
          <w:rFonts w:asciiTheme="majorBidi" w:hAnsiTheme="majorBidi" w:cstheme="majorBidi"/>
          <w:color w:val="000000" w:themeColor="text1"/>
        </w:rPr>
        <w:t xml:space="preserve"> </w:t>
      </w:r>
      <w:r w:rsidR="008664C7" w:rsidRPr="00B95524">
        <w:rPr>
          <w:rFonts w:asciiTheme="majorBidi" w:hAnsiTheme="majorBidi" w:cstheme="majorBidi"/>
          <w:color w:val="000000" w:themeColor="text1"/>
        </w:rPr>
        <w:t>(AS), 2) mitral regurgitation (MR), and 3) aortic regurgitation (AR)</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whether </w:t>
      </w:r>
      <w:r w:rsidR="001D76F8">
        <w:rPr>
          <w:rFonts w:asciiTheme="majorBidi" w:hAnsiTheme="majorBidi" w:cstheme="majorBidi"/>
          <w:color w:val="000000" w:themeColor="text1"/>
        </w:rPr>
        <w:t xml:space="preserve">the new framework </w:t>
      </w:r>
      <w:proofErr w:type="gramStart"/>
      <w:r w:rsidR="001D76F8">
        <w:rPr>
          <w:rFonts w:asciiTheme="majorBidi" w:hAnsiTheme="majorBidi" w:cstheme="majorBidi"/>
          <w:color w:val="000000" w:themeColor="text1"/>
        </w:rPr>
        <w:t>can</w:t>
      </w:r>
      <w:proofErr w:type="gramEnd"/>
      <w:r w:rsidR="001D76F8">
        <w:rPr>
          <w:rFonts w:asciiTheme="majorBidi" w:hAnsiTheme="majorBidi" w:cstheme="majorBidi"/>
          <w:color w:val="000000" w:themeColor="text1"/>
        </w:rPr>
        <w:t xml:space="preserve"> recover </w:t>
      </w:r>
      <w:r w:rsidR="0084198E">
        <w:rPr>
          <w:rFonts w:asciiTheme="majorBidi" w:hAnsiTheme="majorBidi" w:cstheme="majorBidi"/>
          <w:color w:val="000000" w:themeColor="text1"/>
        </w:rPr>
        <w:t xml:space="preserve">normal </w:t>
      </w:r>
      <w:r w:rsidR="001D76F8">
        <w:rPr>
          <w:rFonts w:asciiTheme="majorBidi" w:hAnsiTheme="majorBidi" w:cstheme="majorBidi"/>
          <w:color w:val="000000" w:themeColor="text1"/>
        </w:rPr>
        <w:t xml:space="preserve">LV size and function when the underlying overload </w:t>
      </w:r>
      <w:r w:rsidR="0084198E">
        <w:rPr>
          <w:rFonts w:asciiTheme="majorBidi" w:hAnsiTheme="majorBidi" w:cstheme="majorBidi"/>
          <w:color w:val="000000" w:themeColor="text1"/>
        </w:rPr>
        <w:t xml:space="preserve">was </w:t>
      </w:r>
      <w:r w:rsidR="001D76F8">
        <w:rPr>
          <w:rFonts w:asciiTheme="majorBidi" w:hAnsiTheme="majorBidi" w:cstheme="majorBidi"/>
          <w:color w:val="000000" w:themeColor="text1"/>
        </w:rPr>
        <w:t>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for </w:t>
      </w:r>
      <w:r w:rsidR="004F3078" w:rsidRPr="00B95524">
        <w:rPr>
          <w:rFonts w:asciiTheme="majorBidi" w:hAnsiTheme="majorBidi" w:cstheme="majorBidi"/>
          <w:color w:val="000000" w:themeColor="text1"/>
        </w:rPr>
        <w:t xml:space="preserve">valvular disorders </w:t>
      </w:r>
      <w:r w:rsidR="00B90E82" w:rsidRPr="00B95524">
        <w:rPr>
          <w:rFonts w:asciiTheme="majorBidi" w:hAnsiTheme="majorBidi" w:cstheme="majorBidi"/>
          <w:color w:val="000000" w:themeColor="text1"/>
        </w:rPr>
        <w:t xml:space="preserve">against </w:t>
      </w:r>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patient</w:t>
      </w:r>
      <w:r w:rsidR="008154AA" w:rsidRPr="00B95524">
        <w:rPr>
          <w:rFonts w:asciiTheme="majorBidi" w:hAnsiTheme="majorBidi" w:cstheme="majorBidi"/>
          <w:color w:val="000000" w:themeColor="text1"/>
        </w:rPr>
        <w:t xml:space="preserve"> data </w:t>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57610790"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D87CB3" w:rsidRPr="00D87CB3">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D87CB3" w:rsidRPr="00D87CB3">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 xml:space="preserve">scale model of cardiovascular function named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xml:space="preserve">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The original framework was published by Campbell et al. </w:t>
      </w:r>
      <w:r w:rsidR="00433BDF"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877515">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 </w:instrText>
      </w:r>
      <w:r w:rsidR="00844D0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EN.CITE.DATA </w:instrText>
      </w:r>
      <w:r w:rsidR="00844D08">
        <w:rPr>
          <w:rFonts w:asciiTheme="majorBidi" w:hAnsiTheme="majorBidi" w:cstheme="majorBidi"/>
        </w:rPr>
      </w:r>
      <w:r w:rsidR="00844D0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844D0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the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EE2CF4">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EE2CF4">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p>
    <w:p w14:paraId="59C03659" w14:textId="2A254D20" w:rsidR="00000E6D" w:rsidRPr="00B95524" w:rsidRDefault="00FD6963" w:rsidP="00FD6963">
      <w:pPr>
        <w:spacing w:line="240" w:lineRule="auto"/>
        <w:jc w:val="center"/>
        <w:rPr>
          <w:rFonts w:asciiTheme="majorBidi" w:hAnsiTheme="majorBidi" w:cstheme="majorBidi"/>
        </w:rPr>
      </w:pPr>
      <w:r>
        <w:rPr>
          <w:rFonts w:asciiTheme="majorBidi" w:hAnsiTheme="majorBidi" w:cstheme="majorBidi"/>
          <w:noProof/>
        </w:rPr>
        <w:drawing>
          <wp:inline distT="0" distB="0" distL="0" distR="0" wp14:anchorId="740C8164" wp14:editId="2FCB55E2">
            <wp:extent cx="5283200" cy="35433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p>
    <w:p w14:paraId="0F9055E0" w14:textId="7B598384" w:rsidR="00C7389D" w:rsidRPr="00D94A3A" w:rsidRDefault="00C7389D" w:rsidP="00F34279">
      <w:pPr>
        <w:spacing w:line="240" w:lineRule="auto"/>
        <w:jc w:val="center"/>
        <w:rPr>
          <w:rFonts w:asciiTheme="majorBidi" w:hAnsiTheme="majorBidi" w:cstheme="majorBidi"/>
          <w:color w:val="FF0000"/>
        </w:rPr>
      </w:pPr>
      <w:r w:rsidRPr="00B95524">
        <w:rPr>
          <w:rFonts w:asciiTheme="majorBidi" w:hAnsiTheme="majorBidi" w:cstheme="majorBidi"/>
          <w:b/>
          <w:bCs/>
        </w:rPr>
        <w:t xml:space="preserve">Figure </w:t>
      </w:r>
      <w:bookmarkStart w:id="2"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95603A">
        <w:rPr>
          <w:rFonts w:asciiTheme="majorBidi" w:hAnsiTheme="majorBidi" w:cstheme="majorBidi"/>
          <w:b/>
          <w:bCs/>
          <w:noProof/>
        </w:rPr>
        <w:t>1</w:t>
      </w:r>
      <w:r w:rsidR="00B454E0" w:rsidRPr="00B95524">
        <w:rPr>
          <w:rFonts w:asciiTheme="majorBidi" w:hAnsiTheme="majorBidi" w:cstheme="majorBidi"/>
          <w:b/>
          <w:bCs/>
        </w:rPr>
        <w:fldChar w:fldCharType="end"/>
      </w:r>
      <w:bookmarkEnd w:id="2"/>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proofErr w:type="spellStart"/>
      <w:r w:rsidR="003F027C" w:rsidRPr="00CB2CEA">
        <w:rPr>
          <w:rFonts w:asciiTheme="majorBidi" w:hAnsiTheme="majorBidi" w:cstheme="majorBidi"/>
          <w:b/>
          <w:bCs/>
        </w:rPr>
        <w:t>PyMyoVent’s</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1E1D21">
        <w:rPr>
          <w:rFonts w:asciiTheme="majorBidi" w:hAnsiTheme="majorBidi" w:cstheme="majorBidi"/>
        </w:rPr>
        <w:t xml:space="preserve">Baroreflex feedback loop </w:t>
      </w:r>
      <w:r w:rsidR="002F4CFC">
        <w:rPr>
          <w:rFonts w:asciiTheme="majorBidi" w:hAnsiTheme="majorBidi" w:cstheme="majorBidi"/>
        </w:rPr>
        <w:t>regulate</w:t>
      </w:r>
      <w:r w:rsidR="00355370">
        <w:rPr>
          <w:rFonts w:asciiTheme="majorBidi" w:hAnsiTheme="majorBidi" w:cstheme="majorBidi"/>
        </w:rPr>
        <w:t xml:space="preserve">s the arterial pressure towards a 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Growth algorithm </w:t>
      </w:r>
      <w:r w:rsidR="00AE6464">
        <w:rPr>
          <w:rFonts w:asciiTheme="majorBidi" w:hAnsiTheme="majorBidi" w:cstheme="majorBidi"/>
        </w:rPr>
        <w:t xml:space="preserve">uses </w:t>
      </w:r>
      <w:r w:rsidR="00170875">
        <w:rPr>
          <w:rFonts w:asciiTheme="majorBidi" w:hAnsiTheme="majorBidi" w:cstheme="majorBidi"/>
        </w:rPr>
        <w:t xml:space="preserve">myosin ATPase per myofibrillar volume and intracellular passive stress in half-sarcomeres to </w:t>
      </w:r>
      <w:r w:rsidR="002054FF">
        <w:rPr>
          <w:rFonts w:asciiTheme="majorBidi" w:hAnsiTheme="majorBidi" w:cstheme="majorBidi"/>
        </w:rPr>
        <w:t xml:space="preserve">control the concentric growth (wall thickening) and eccentric growth (ventricular dilation), respectively. </w:t>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3E94A7C1"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w:t>
      </w:r>
      <w:proofErr w:type="spellStart"/>
      <w:r w:rsidRPr="00B95524">
        <w:rPr>
          <w:rFonts w:asciiTheme="majorBidi" w:hAnsiTheme="majorBidi" w:cstheme="majorBidi"/>
        </w:rPr>
        <w:t>PyMyoVent</w:t>
      </w:r>
      <w:proofErr w:type="spellEnd"/>
      <w:r w:rsidRPr="00B95524">
        <w:rPr>
          <w:rFonts w:asciiTheme="majorBidi" w:hAnsiTheme="majorBidi" w:cstheme="majorBidi"/>
        </w:rPr>
        <w:t xml:space="preserve"> </w:t>
      </w:r>
      <w:r w:rsidR="00F652AB"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877515">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Pr="00B95524">
        <w:rPr>
          <w:rFonts w:asciiTheme="majorBidi" w:hAnsiTheme="majorBidi" w:cstheme="majorBidi"/>
        </w:rPr>
        <w:t xml:space="preserve">setpoint level. </w:t>
      </w:r>
      <w:r w:rsidR="00F81785" w:rsidRPr="00B95524">
        <w:rPr>
          <w:rFonts w:asciiTheme="majorBidi" w:hAnsiTheme="majorBidi" w:cstheme="majorBidi"/>
        </w:rPr>
        <w:t xml:space="preserve">The feedback model was inspired </w:t>
      </w:r>
      <w:r w:rsidR="00D6712A" w:rsidRPr="00B95524">
        <w:rPr>
          <w:rFonts w:asciiTheme="majorBidi" w:hAnsiTheme="majorBidi" w:cstheme="majorBidi"/>
        </w:rPr>
        <w:t xml:space="preserve">by </w:t>
      </w:r>
      <w:r w:rsidR="004D4AE5" w:rsidRPr="00B95524">
        <w:rPr>
          <w:rFonts w:asciiTheme="majorBidi" w:hAnsiTheme="majorBidi" w:cstheme="majorBidi"/>
        </w:rPr>
        <w:t>the underlying biology</w:t>
      </w:r>
      <w:r w:rsidR="005352DC">
        <w:rPr>
          <w:rFonts w:asciiTheme="majorBidi" w:hAnsiTheme="majorBidi" w:cstheme="majorBidi"/>
        </w:rPr>
        <w:t>,</w:t>
      </w:r>
      <w:r w:rsidR="004D4AE5" w:rsidRPr="00B95524">
        <w:rPr>
          <w:rFonts w:asciiTheme="majorBidi" w:hAnsiTheme="majorBidi" w:cstheme="majorBidi"/>
        </w:rPr>
        <w:t xml:space="preserve"> where </w:t>
      </w:r>
      <w:r w:rsidR="00BF0D48">
        <w:rPr>
          <w:rFonts w:asciiTheme="majorBidi" w:hAnsiTheme="majorBidi" w:cstheme="majorBidi"/>
        </w:rPr>
        <w:t>the</w:t>
      </w:r>
      <w:r w:rsidR="00BF0D48" w:rsidRPr="00B95524">
        <w:rPr>
          <w:rFonts w:asciiTheme="majorBidi" w:hAnsiTheme="majorBidi" w:cstheme="majorBidi"/>
        </w:rPr>
        <w:t xml:space="preserve"> </w:t>
      </w:r>
      <w:r w:rsidR="004D4AE5" w:rsidRPr="00B95524">
        <w:rPr>
          <w:rFonts w:asciiTheme="majorBidi" w:hAnsiTheme="majorBidi" w:cstheme="majorBidi"/>
        </w:rPr>
        <w:t xml:space="preserve">afferent signal </w:t>
      </w:r>
      <w:r w:rsidR="00F7424F" w:rsidRPr="00B95524">
        <w:rPr>
          <w:rFonts w:asciiTheme="majorBidi" w:hAnsiTheme="majorBidi" w:cstheme="majorBidi"/>
        </w:rPr>
        <w:t xml:space="preserve">was </w:t>
      </w:r>
      <w:r w:rsidR="0099709E" w:rsidRPr="00B95524">
        <w:rPr>
          <w:rFonts w:asciiTheme="majorBidi" w:hAnsiTheme="majorBidi" w:cstheme="majorBidi"/>
        </w:rPr>
        <w:t>driven</w:t>
      </w:r>
      <w:r w:rsidR="00F7424F" w:rsidRPr="00B95524">
        <w:rPr>
          <w:rFonts w:asciiTheme="majorBidi" w:hAnsiTheme="majorBidi" w:cstheme="majorBidi"/>
        </w:rPr>
        <w:t xml:space="preserve"> </w:t>
      </w:r>
      <w:r w:rsidR="00BF0D48">
        <w:rPr>
          <w:rFonts w:asciiTheme="majorBidi" w:hAnsiTheme="majorBidi" w:cstheme="majorBidi"/>
        </w:rPr>
        <w:t>by</w:t>
      </w:r>
      <w:r w:rsidR="00BF0D48" w:rsidRPr="00B95524">
        <w:rPr>
          <w:rFonts w:asciiTheme="majorBidi" w:hAnsiTheme="majorBidi" w:cstheme="majorBidi"/>
        </w:rPr>
        <w:t xml:space="preserve"> </w:t>
      </w:r>
      <w:r w:rsidR="000C6611" w:rsidRPr="00B95524">
        <w:rPr>
          <w:rFonts w:asciiTheme="majorBidi" w:hAnsiTheme="majorBidi" w:cstheme="majorBidi"/>
        </w:rPr>
        <w:t>a sigmoidal relationship with</w:t>
      </w:r>
      <w:r w:rsidR="00F7424F" w:rsidRPr="00B95524">
        <w:rPr>
          <w:rFonts w:asciiTheme="majorBidi" w:hAnsiTheme="majorBidi" w:cstheme="majorBidi"/>
        </w:rPr>
        <w:t xml:space="preserve"> arterial pre</w:t>
      </w:r>
      <w:r w:rsidR="000C6611" w:rsidRPr="00B95524">
        <w:rPr>
          <w:rFonts w:asciiTheme="majorBidi" w:hAnsiTheme="majorBidi" w:cstheme="majorBidi"/>
        </w:rPr>
        <w:t>ssure</w:t>
      </w:r>
      <w:r w:rsidR="00BF0D48">
        <w:rPr>
          <w:rFonts w:asciiTheme="majorBidi" w:hAnsiTheme="majorBidi" w:cstheme="majorBidi"/>
        </w:rPr>
        <w:t xml:space="preserve"> and</w:t>
      </w:r>
      <w:r w:rsidR="001173A3" w:rsidRPr="00B95524">
        <w:rPr>
          <w:rFonts w:asciiTheme="majorBidi" w:hAnsiTheme="majorBidi" w:cstheme="majorBidi"/>
        </w:rPr>
        <w:t xml:space="preserve"> </w:t>
      </w:r>
      <w:r w:rsidR="00BF0D48">
        <w:rPr>
          <w:rFonts w:asciiTheme="majorBidi" w:hAnsiTheme="majorBidi" w:cstheme="majorBidi"/>
        </w:rPr>
        <w:t>t</w:t>
      </w:r>
      <w:r w:rsidR="001173A3" w:rsidRPr="00B95524">
        <w:rPr>
          <w:rFonts w:asciiTheme="majorBidi" w:hAnsiTheme="majorBidi" w:cstheme="majorBidi"/>
        </w:rPr>
        <w:t>he efferent</w:t>
      </w:r>
      <w:r w:rsidR="00A42540" w:rsidRPr="00B95524">
        <w:rPr>
          <w:rFonts w:asciiTheme="majorBidi" w:hAnsiTheme="majorBidi" w:cstheme="majorBidi"/>
        </w:rPr>
        <w:t xml:space="preserve"> </w:t>
      </w:r>
      <w:r w:rsidR="00506FBE" w:rsidRPr="00B95524">
        <w:rPr>
          <w:rFonts w:asciiTheme="majorBidi" w:hAnsiTheme="majorBidi" w:cstheme="majorBidi"/>
        </w:rPr>
        <w:t xml:space="preserve">pathway signal </w:t>
      </w:r>
      <w:r w:rsidR="002C499A" w:rsidRPr="00B95524">
        <w:rPr>
          <w:rFonts w:asciiTheme="majorBidi" w:hAnsiTheme="majorBidi" w:cstheme="majorBidi"/>
        </w:rPr>
        <w:t>was</w:t>
      </w:r>
      <w:r w:rsidR="00B56E4D" w:rsidRPr="00B95524">
        <w:rPr>
          <w:rFonts w:asciiTheme="majorBidi" w:hAnsiTheme="majorBidi" w:cstheme="majorBidi"/>
        </w:rPr>
        <w:t xml:space="preserve"> </w:t>
      </w:r>
      <w:r w:rsidR="00B56E4D" w:rsidRPr="00B95524">
        <w:rPr>
          <w:rFonts w:asciiTheme="majorBidi" w:hAnsiTheme="majorBidi" w:cstheme="majorBidi"/>
        </w:rPr>
        <w:lastRenderedPageBreak/>
        <w:t xml:space="preserve">constrained between </w:t>
      </w:r>
      <w:r w:rsidR="005F126D" w:rsidRPr="00B95524">
        <w:rPr>
          <w:rFonts w:asciiTheme="majorBidi" w:hAnsiTheme="majorBidi" w:cstheme="majorBidi"/>
        </w:rPr>
        <w:t>the maximum sympathetic and maximum parasympathetic drive</w:t>
      </w:r>
      <w:r w:rsidR="00BF0D48">
        <w:rPr>
          <w:rFonts w:asciiTheme="majorBidi" w:hAnsiTheme="majorBidi" w:cstheme="majorBidi"/>
        </w:rPr>
        <w:t>.</w:t>
      </w:r>
      <w:r w:rsidR="005F126D" w:rsidRPr="00B95524">
        <w:rPr>
          <w:rFonts w:asciiTheme="majorBidi" w:hAnsiTheme="majorBidi" w:cstheme="majorBidi"/>
        </w:rPr>
        <w:t xml:space="preserve"> </w:t>
      </w:r>
      <w:r w:rsidR="00BF0D48">
        <w:rPr>
          <w:rFonts w:asciiTheme="majorBidi" w:hAnsiTheme="majorBidi" w:cstheme="majorBidi"/>
        </w:rPr>
        <w:t xml:space="preserve">This module </w:t>
      </w:r>
      <w:r w:rsidR="00B90AEA">
        <w:rPr>
          <w:rFonts w:asciiTheme="majorBidi" w:hAnsiTheme="majorBidi" w:cstheme="majorBidi"/>
        </w:rPr>
        <w:t>was</w:t>
      </w:r>
      <w:r w:rsidR="00BF0D48">
        <w:rPr>
          <w:rFonts w:asciiTheme="majorBidi" w:hAnsiTheme="majorBidi" w:cstheme="majorBidi"/>
        </w:rPr>
        <w:t xml:space="preserve"> used to</w:t>
      </w:r>
      <w:r w:rsidR="002C499A" w:rsidRPr="00B95524">
        <w:rPr>
          <w:rFonts w:asciiTheme="majorBidi" w:hAnsiTheme="majorBidi" w:cstheme="majorBidi"/>
        </w:rPr>
        <w:t xml:space="preserve"> </w:t>
      </w:r>
      <w:r w:rsidR="005F126D" w:rsidRPr="00B95524">
        <w:rPr>
          <w:rFonts w:asciiTheme="majorBidi" w:hAnsiTheme="majorBidi" w:cstheme="majorBidi"/>
        </w:rPr>
        <w:t xml:space="preserve">regulate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1C1ACD" w:rsidRPr="00B95524">
        <w:rPr>
          <w:rFonts w:asciiTheme="majorBidi" w:hAnsiTheme="majorBidi" w:cstheme="majorBidi"/>
        </w:rPr>
        <w:t xml:space="preserve">contractility of both the thick and the thin filaments, and vascular tone. </w:t>
      </w:r>
      <w:r w:rsidRPr="00B95524">
        <w:rPr>
          <w:rFonts w:asciiTheme="majorBidi" w:hAnsiTheme="majorBidi" w:cstheme="majorBidi"/>
        </w:rPr>
        <w:t xml:space="preserve">It was shown that the baroreflex </w:t>
      </w:r>
      <w:r w:rsidR="002C499A" w:rsidRPr="00B95524">
        <w:rPr>
          <w:rFonts w:asciiTheme="majorBidi" w:hAnsiTheme="majorBidi" w:cstheme="majorBidi"/>
        </w:rPr>
        <w:t xml:space="preserve">feedback </w:t>
      </w:r>
      <w:r w:rsidRPr="00B95524">
        <w:rPr>
          <w:rFonts w:asciiTheme="majorBidi" w:hAnsiTheme="majorBidi" w:cstheme="majorBidi"/>
        </w:rPr>
        <w:t xml:space="preserve">loop was able to regulate the system </w:t>
      </w:r>
      <w:r w:rsidR="00BF0D48">
        <w:rPr>
          <w:rFonts w:asciiTheme="majorBidi" w:hAnsiTheme="majorBidi" w:cstheme="majorBidi"/>
        </w:rPr>
        <w:t>at</w:t>
      </w:r>
      <w:r w:rsidRPr="00B95524">
        <w:rPr>
          <w:rFonts w:asciiTheme="majorBidi" w:hAnsiTheme="majorBidi" w:cstheme="majorBidi"/>
        </w:rPr>
        <w:t xml:space="preserve"> setpoint</w:t>
      </w:r>
      <w:r w:rsidR="00BF0D48">
        <w:rPr>
          <w:rFonts w:asciiTheme="majorBidi" w:hAnsiTheme="majorBidi" w:cstheme="majorBidi"/>
        </w:rPr>
        <w:t xml:space="preserve"> levels</w:t>
      </w:r>
      <w:r w:rsidR="008C4CA6" w:rsidRPr="00B95524">
        <w:rPr>
          <w:rFonts w:asciiTheme="majorBidi" w:hAnsiTheme="majorBidi" w:cstheme="majorBidi"/>
        </w:rPr>
        <w:t xml:space="preserve"> for </w:t>
      </w:r>
      <w:r w:rsidR="00790195">
        <w:rPr>
          <w:rFonts w:asciiTheme="majorBidi" w:hAnsiTheme="majorBidi" w:cstheme="majorBidi"/>
        </w:rPr>
        <w:t xml:space="preserve">the </w:t>
      </w:r>
      <w:r w:rsidR="008C4CA6" w:rsidRPr="00B95524">
        <w:rPr>
          <w:rFonts w:asciiTheme="majorBidi" w:hAnsiTheme="majorBidi" w:cstheme="majorBidi"/>
        </w:rPr>
        <w:t xml:space="preserve">arterial pressure 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 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 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 at the setpoint level 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DC5975" w:rsidRPr="00B95524">
        <w:rPr>
          <w:rFonts w:asciiTheme="majorBidi" w:hAnsiTheme="majorBidi" w:cstheme="majorBidi"/>
        </w:rPr>
        <w:t xml:space="preserve">feedback </w:t>
      </w:r>
      <w:r w:rsidRPr="00B95524">
        <w:rPr>
          <w:rFonts w:asciiTheme="majorBidi" w:hAnsiTheme="majorBidi" w:cstheme="majorBidi"/>
        </w:rPr>
        <w:t xml:space="preserve">loop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Growth module</w:t>
      </w:r>
    </w:p>
    <w:p w14:paraId="1FA40D79" w14:textId="2EA8E9E1" w:rsidR="00567FEE" w:rsidRPr="00CD4F3F" w:rsidRDefault="00B90AEA" w:rsidP="00F34279">
      <w:pPr>
        <w:spacing w:line="240" w:lineRule="auto"/>
        <w:jc w:val="both"/>
        <w:rPr>
          <w:rFonts w:asciiTheme="majorBidi" w:hAnsiTheme="majorBidi" w:cstheme="majorBidi"/>
        </w:rPr>
      </w:pPr>
      <w:r>
        <w:rPr>
          <w:rFonts w:asciiTheme="majorBidi" w:hAnsiTheme="majorBidi" w:cstheme="majorBidi"/>
        </w:rPr>
        <w:t>The g</w:t>
      </w:r>
      <w:r w:rsidR="001D6003" w:rsidRPr="00B95524">
        <w:rPr>
          <w:rFonts w:asciiTheme="majorBidi" w:hAnsiTheme="majorBidi" w:cstheme="majorBidi"/>
        </w:rPr>
        <w:t xml:space="preserve">rowth module </w:t>
      </w:r>
      <w:r w:rsidR="00096CA9" w:rsidRPr="00B95524">
        <w:rPr>
          <w:rFonts w:asciiTheme="majorBidi" w:hAnsiTheme="majorBidi" w:cstheme="majorBidi"/>
        </w:rPr>
        <w:t>consist</w:t>
      </w:r>
      <w:r w:rsidR="00202DB3">
        <w:rPr>
          <w:rFonts w:asciiTheme="majorBidi" w:hAnsiTheme="majorBidi" w:cstheme="majorBidi"/>
        </w:rPr>
        <w:t>s</w:t>
      </w:r>
      <w:r w:rsidR="003330B8" w:rsidRPr="00B95524">
        <w:rPr>
          <w:rFonts w:asciiTheme="majorBidi" w:hAnsiTheme="majorBidi" w:cstheme="majorBidi"/>
        </w:rPr>
        <w:t xml:space="preserve"> of</w:t>
      </w:r>
      <w:r w:rsidR="00096CA9" w:rsidRPr="00B95524">
        <w:rPr>
          <w:rFonts w:asciiTheme="majorBidi" w:hAnsiTheme="majorBidi" w:cstheme="majorBidi"/>
        </w:rPr>
        <w:t xml:space="preserve"> two laws</w:t>
      </w:r>
      <w:r w:rsidR="001E063F">
        <w:rPr>
          <w:rFonts w:asciiTheme="majorBidi" w:hAnsiTheme="majorBidi" w:cstheme="majorBidi"/>
        </w:rPr>
        <w:t xml:space="preserve"> for</w:t>
      </w:r>
      <w:r w:rsidR="002C5B6E">
        <w:rPr>
          <w:rFonts w:asciiTheme="majorBidi" w:hAnsiTheme="majorBidi" w:cstheme="majorBidi"/>
        </w:rPr>
        <w:t xml:space="preserve"> concentric (wall thickening) and eccentric (ventricular dilation)</w:t>
      </w:r>
      <w:r w:rsidR="0089253F" w:rsidRPr="0089253F">
        <w:rPr>
          <w:rFonts w:asciiTheme="majorBidi" w:hAnsiTheme="majorBidi" w:cstheme="majorBidi"/>
        </w:rPr>
        <w:t xml:space="preserve"> </w:t>
      </w:r>
      <w:r w:rsidR="0089253F">
        <w:rPr>
          <w:rFonts w:asciiTheme="majorBidi" w:hAnsiTheme="majorBidi" w:cstheme="majorBidi"/>
        </w:rPr>
        <w:t>growth</w:t>
      </w:r>
      <w:r w:rsidR="00202DB3">
        <w:rPr>
          <w:rFonts w:asciiTheme="majorBidi" w:hAnsiTheme="majorBidi" w:cstheme="majorBidi"/>
        </w:rPr>
        <w:t>, respectively</w:t>
      </w:r>
      <w:r w:rsidR="00096CA9" w:rsidRPr="00B95524">
        <w:rPr>
          <w:rFonts w:asciiTheme="majorBidi" w:hAnsiTheme="majorBidi" w:cstheme="majorBidi"/>
        </w:rPr>
        <w:t xml:space="preserve">. </w:t>
      </w:r>
      <w:r w:rsidR="008F238A">
        <w:rPr>
          <w:rFonts w:asciiTheme="majorBidi" w:hAnsiTheme="majorBidi" w:cstheme="majorBidi"/>
        </w:rPr>
        <w:t xml:space="preserve">Each growth law is driven </w:t>
      </w:r>
      <w:r w:rsidR="00A25B03">
        <w:rPr>
          <w:rFonts w:asciiTheme="majorBidi" w:hAnsiTheme="majorBidi" w:cstheme="majorBidi"/>
        </w:rPr>
        <w:t>via a normalized growth signal</w:t>
      </w:r>
      <w:r w:rsidR="00784F4D">
        <w:rPr>
          <w:rFonts w:asciiTheme="majorBidi" w:hAnsiTheme="majorBidi" w:cstheme="majorBidi"/>
        </w:rPr>
        <w:t xml:space="preserve"> </w:t>
      </w:r>
      <w:proofErr w:type="spellStart"/>
      <w:proofErr w:type="gramStart"/>
      <w:r w:rsidR="00076810">
        <w:rPr>
          <w:rFonts w:asciiTheme="majorBidi" w:hAnsiTheme="majorBidi" w:cstheme="majorBidi"/>
        </w:rPr>
        <w:t>G</w:t>
      </w:r>
      <w:r w:rsidR="00784F4D">
        <w:rPr>
          <w:rFonts w:asciiTheme="majorBidi" w:hAnsiTheme="majorBidi" w:cstheme="majorBidi"/>
          <w:vertAlign w:val="subscript"/>
        </w:rPr>
        <w:t>a,i</w:t>
      </w:r>
      <w:proofErr w:type="spellEnd"/>
      <w:proofErr w:type="gramEnd"/>
      <w:r w:rsidR="00A25B03">
        <w:rPr>
          <w:rFonts w:asciiTheme="majorBidi" w:hAnsiTheme="majorBidi" w:cstheme="majorBidi"/>
        </w:rPr>
        <w:t xml:space="preserve"> </w:t>
      </w:r>
      <w:r w:rsidR="00501937">
        <w:rPr>
          <w:rFonts w:asciiTheme="majorBidi" w:hAnsiTheme="majorBidi" w:cstheme="majorBidi"/>
        </w:rPr>
        <w:t xml:space="preserve">that can vary between 0 and 1 </w:t>
      </w:r>
      <w:r w:rsidR="00A25B03">
        <w:rPr>
          <w:rFonts w:asciiTheme="majorBidi" w:hAnsiTheme="majorBidi" w:cstheme="majorBidi"/>
        </w:rPr>
        <w:t xml:space="preserve">due to </w:t>
      </w:r>
      <w:r w:rsidR="00467849">
        <w:rPr>
          <w:rFonts w:asciiTheme="majorBidi" w:hAnsiTheme="majorBidi" w:cstheme="majorBidi"/>
        </w:rPr>
        <w:t xml:space="preserve">a deviation </w:t>
      </w:r>
      <w:r w:rsidR="006C5230">
        <w:rPr>
          <w:rFonts w:asciiTheme="majorBidi" w:hAnsiTheme="majorBidi" w:cstheme="majorBidi"/>
        </w:rPr>
        <w:t>in the corresponding stimulus signal S</w:t>
      </w:r>
      <w:r w:rsidR="00501937">
        <w:rPr>
          <w:rFonts w:asciiTheme="majorBidi" w:hAnsiTheme="majorBidi" w:cstheme="majorBidi"/>
          <w:vertAlign w:val="subscript"/>
        </w:rPr>
        <w:t>i</w:t>
      </w:r>
      <w:r w:rsidR="00501937">
        <w:rPr>
          <w:rFonts w:asciiTheme="majorBidi" w:hAnsiTheme="majorBidi" w:cstheme="majorBidi"/>
        </w:rPr>
        <w:t>.</w:t>
      </w:r>
      <w:r w:rsidR="0005129F">
        <w:rPr>
          <w:rFonts w:asciiTheme="majorBidi" w:hAnsiTheme="majorBidi" w:cstheme="majorBidi"/>
        </w:rPr>
        <w:t xml:space="preserve"> 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25E1B1CE"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17F51">
        <w:rPr>
          <w:rFonts w:asciiTheme="majorBidi" w:hAnsiTheme="majorBidi" w:cstheme="majorBidi"/>
          <w:position w:val="-80"/>
        </w:rPr>
      </w:r>
      <w:r w:rsidR="001D65DD" w:rsidRPr="00B17F51">
        <w:rPr>
          <w:rFonts w:asciiTheme="majorBidi" w:hAnsiTheme="majorBidi" w:cstheme="majorBidi"/>
          <w:position w:val="-80"/>
        </w:rPr>
        <w:object w:dxaOrig="4680" w:dyaOrig="1720" w14:anchorId="47FE9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4.25pt;height:85.85pt;mso-width-percent:0;mso-height-percent:0;mso-width-percent:0;mso-height-percent:0" o:ole="">
            <v:imagedata r:id="rId14" o:title=""/>
          </v:shape>
          <o:OLEObject Type="Embed" ProgID="Equation.DSMT4" ShapeID="_x0000_i1025" DrawAspect="Content" ObjectID="_1697295417" r:id="rId15"/>
        </w:object>
      </w:r>
      <w:r w:rsidRPr="00B95524">
        <w:rPr>
          <w:rFonts w:asciiTheme="majorBidi" w:hAnsiTheme="majorBidi" w:cstheme="majorBidi"/>
        </w:rPr>
        <w:t xml:space="preserve"> </w:t>
      </w:r>
      <w:r w:rsidRPr="00B95524">
        <w:rPr>
          <w:rFonts w:asciiTheme="majorBidi" w:hAnsiTheme="majorBidi" w:cstheme="majorBidi"/>
        </w:rPr>
        <w:tab/>
      </w:r>
      <w:bookmarkStart w:id="3"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4"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4"/>
      <w:r w:rsidR="00774DDD" w:rsidRPr="00B95524">
        <w:rPr>
          <w:rFonts w:asciiTheme="majorBidi" w:hAnsiTheme="majorBidi" w:cstheme="majorBidi"/>
        </w:rPr>
        <w:fldChar w:fldCharType="end"/>
      </w:r>
      <w:bookmarkEnd w:id="3"/>
    </w:p>
    <w:p w14:paraId="7611860D" w14:textId="7B8E9EF3" w:rsidR="00F929C6" w:rsidRDefault="00F21147" w:rsidP="00F34279">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proofErr w:type="spellStart"/>
      <w:r w:rsidRPr="00B95524">
        <w:rPr>
          <w:rFonts w:asciiTheme="majorBidi" w:hAnsiTheme="majorBidi" w:cstheme="majorBidi"/>
        </w:rPr>
        <w:t>k</w:t>
      </w:r>
      <w:r w:rsidRPr="00B95524">
        <w:rPr>
          <w:rFonts w:asciiTheme="majorBidi" w:hAnsiTheme="majorBidi" w:cstheme="majorBidi"/>
          <w:vertAlign w:val="subscript"/>
        </w:rPr>
        <w:t>drive</w:t>
      </w:r>
      <w:proofErr w:type="spellEnd"/>
      <w:r w:rsidRPr="00B95524">
        <w:rPr>
          <w:rFonts w:asciiTheme="majorBidi" w:hAnsiTheme="majorBidi" w:cstheme="majorBidi"/>
        </w:rPr>
        <w:t xml:space="preserve"> is a constant rate factor</w:t>
      </w:r>
      <w:r w:rsidR="00765678">
        <w:rPr>
          <w:rFonts w:asciiTheme="majorBidi" w:hAnsiTheme="majorBidi" w:cstheme="majorBidi"/>
        </w:rPr>
        <w:t xml:space="preserve"> 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proofErr w:type="gramStart"/>
      <w:r w:rsidR="007A552F">
        <w:rPr>
          <w:rFonts w:asciiTheme="majorBidi" w:hAnsiTheme="majorBidi" w:cstheme="majorBidi"/>
        </w:rPr>
        <w:t>G</w:t>
      </w:r>
      <w:r w:rsidR="00AF3657">
        <w:rPr>
          <w:rFonts w:asciiTheme="majorBidi" w:hAnsiTheme="majorBidi" w:cstheme="majorBidi"/>
          <w:vertAlign w:val="subscript"/>
        </w:rPr>
        <w:t>a,i</w:t>
      </w:r>
      <w:proofErr w:type="spellEnd"/>
      <w:proofErr w:type="gram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(setpoint) for 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proofErr w:type="gramStart"/>
      <w:r w:rsidR="007A552F">
        <w:rPr>
          <w:rFonts w:asciiTheme="majorBidi" w:hAnsiTheme="majorBidi" w:cstheme="majorBidi"/>
        </w:rPr>
        <w:t>G</w:t>
      </w:r>
      <w:r w:rsidR="00F929C6">
        <w:rPr>
          <w:rFonts w:asciiTheme="majorBidi" w:hAnsiTheme="majorBidi" w:cstheme="majorBidi"/>
          <w:vertAlign w:val="subscript"/>
        </w:rPr>
        <w:t>a,i</w:t>
      </w:r>
      <w:proofErr w:type="spellEnd"/>
      <w:proofErr w:type="gram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DE44D9">
        <w:rPr>
          <w:rFonts w:asciiTheme="majorBidi" w:hAnsiTheme="majorBidi" w:cstheme="majorBidi"/>
        </w:rPr>
        <w:t>.</w:t>
      </w:r>
    </w:p>
    <w:p w14:paraId="426D6939" w14:textId="5C229930" w:rsidR="00EB4425" w:rsidRPr="00840907" w:rsidRDefault="00511BAA" w:rsidP="00F34279">
      <w:pPr>
        <w:spacing w:line="240" w:lineRule="auto"/>
        <w:jc w:val="both"/>
        <w:rPr>
          <w:rFonts w:asciiTheme="majorBidi" w:hAnsiTheme="majorBidi" w:cstheme="majorBidi"/>
        </w:rPr>
      </w:pPr>
      <w:r>
        <w:rPr>
          <w:rFonts w:asciiTheme="majorBidi" w:hAnsiTheme="majorBidi" w:cstheme="majorBidi"/>
        </w:rPr>
        <w:t xml:space="preserve">The normalized </w:t>
      </w:r>
      <w:r w:rsidR="00F747CC">
        <w:rPr>
          <w:rFonts w:asciiTheme="majorBidi" w:hAnsiTheme="majorBidi" w:cstheme="majorBidi"/>
        </w:rPr>
        <w:t xml:space="preserve">growth signal then transduces </w:t>
      </w:r>
      <w:r w:rsidR="00413E4B">
        <w:rPr>
          <w:rFonts w:asciiTheme="majorBidi" w:hAnsiTheme="majorBidi" w:cstheme="majorBidi"/>
        </w:rPr>
        <w:t xml:space="preserve">into a controller 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560B0F">
        <w:rPr>
          <w:rFonts w:asciiTheme="majorBidi" w:hAnsiTheme="majorBidi" w:cstheme="majorBidi"/>
        </w:rPr>
        <w:t xml:space="preserve">that </w:t>
      </w:r>
      <w:r w:rsidR="007B3C0C">
        <w:rPr>
          <w:rFonts w:asciiTheme="majorBidi" w:hAnsiTheme="majorBidi" w:cstheme="majorBidi"/>
        </w:rPr>
        <w:t>regulates</w:t>
      </w:r>
      <w:r w:rsidR="00560B0F">
        <w:rPr>
          <w:rFonts w:asciiTheme="majorBidi" w:hAnsiTheme="majorBidi" w:cstheme="majorBidi"/>
        </w:rPr>
        <w:t xml:space="preserve"> </w:t>
      </w:r>
      <w:r w:rsidR="005D675E">
        <w:rPr>
          <w:rFonts w:asciiTheme="majorBidi" w:hAnsiTheme="majorBidi" w:cstheme="majorBidi"/>
        </w:rPr>
        <w:t xml:space="preserve">how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5D675E">
        <w:rPr>
          <w:rFonts w:asciiTheme="majorBidi" w:hAnsiTheme="majorBidi" w:cstheme="majorBidi"/>
        </w:rPr>
        <w:t xml:space="preserve"> </w:t>
      </w:r>
      <w:r w:rsidR="00171063">
        <w:rPr>
          <w:rFonts w:asciiTheme="majorBidi" w:hAnsiTheme="majorBidi" w:cstheme="majorBidi"/>
        </w:rPr>
        <w:t xml:space="preserve">respond to a change in </w:t>
      </w:r>
      <w:r w:rsidR="00F51FFB">
        <w:rPr>
          <w:rFonts w:asciiTheme="majorBidi" w:hAnsiTheme="majorBidi" w:cstheme="majorBidi"/>
        </w:rPr>
        <w:t xml:space="preserve">the corresponding </w:t>
      </w:r>
      <w:r w:rsidR="00840907">
        <w:rPr>
          <w:rFonts w:asciiTheme="majorBidi" w:hAnsiTheme="majorBidi" w:cstheme="majorBidi"/>
        </w:rPr>
        <w:t xml:space="preserve">normalized growth signal </w:t>
      </w:r>
      <w:proofErr w:type="spellStart"/>
      <w:r w:rsidR="00840907">
        <w:rPr>
          <w:rFonts w:asciiTheme="majorBidi" w:hAnsiTheme="majorBidi" w:cstheme="majorBidi"/>
        </w:rPr>
        <w:t>G</w:t>
      </w:r>
      <w:r w:rsidR="00840907">
        <w:rPr>
          <w:rFonts w:asciiTheme="majorBidi" w:hAnsiTheme="majorBidi" w:cstheme="majorBidi"/>
          <w:vertAlign w:val="subscript"/>
        </w:rPr>
        <w:t>a,i</w:t>
      </w:r>
      <w:proofErr w:type="spellEnd"/>
      <w:r w:rsidR="00840907">
        <w:rPr>
          <w:rFonts w:asciiTheme="majorBidi" w:hAnsiTheme="majorBidi" w:cstheme="majorBidi"/>
        </w:rPr>
        <w:t>.</w:t>
      </w:r>
      <w:r w:rsidR="00F92509">
        <w:rPr>
          <w:rFonts w:asciiTheme="majorBidi" w:hAnsiTheme="majorBidi" w:cstheme="majorBidi"/>
        </w:rPr>
        <w:t xml:space="preserve"> 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8055F03" w:rsidR="00711200" w:rsidRDefault="0095603A" w:rsidP="00F34279">
      <w:pPr>
        <w:pStyle w:val="MTDisplayEquation"/>
        <w:spacing w:line="240" w:lineRule="auto"/>
      </w:pPr>
      <w:r>
        <w:tab/>
      </w:r>
      <w:r w:rsidR="001D65DD" w:rsidRPr="00D60EDA">
        <w:rPr>
          <w:position w:val="-72"/>
        </w:rPr>
      </w:r>
      <w:r w:rsidR="001D65DD" w:rsidRPr="00D60EDA">
        <w:rPr>
          <w:position w:val="-72"/>
        </w:rPr>
        <w:object w:dxaOrig="4540" w:dyaOrig="1540" w14:anchorId="5CB03178">
          <v:shape id="_x0000_i1026" type="#_x0000_t75" alt="" style="width:227pt;height:77.1pt;mso-width-percent:0;mso-height-percent:0;mso-width-percent:0;mso-height-percent:0" o:ole="">
            <v:imagedata r:id="rId16" o:title=""/>
          </v:shape>
          <o:OLEObject Type="Embed" ProgID="Equation.DSMT4" ShapeID="_x0000_i1026" DrawAspect="Content" ObjectID="_1697295418" r:id="rId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46952">
        <w:fldChar w:fldCharType="begin"/>
      </w:r>
      <w:r w:rsidR="00E46952">
        <w:instrText xml:space="preserve"> SEQ MTEqn \c \* Arabic \* MERGEFORMAT </w:instrText>
      </w:r>
      <w:r w:rsidR="00E46952">
        <w:fldChar w:fldCharType="separate"/>
      </w:r>
      <w:r>
        <w:instrText>2</w:instrText>
      </w:r>
      <w:r w:rsidR="00E46952">
        <w:fldChar w:fldCharType="end"/>
      </w:r>
      <w:r>
        <w:instrText>)</w:instrText>
      </w:r>
      <w:r>
        <w:fldChar w:fldCharType="end"/>
      </w:r>
    </w:p>
    <w:p w14:paraId="36F37908" w14:textId="79859FFD" w:rsidR="00F84152" w:rsidRPr="00CC3754" w:rsidRDefault="00691A76" w:rsidP="00F34279">
      <w:pPr>
        <w:spacing w:line="240" w:lineRule="auto"/>
        <w:jc w:val="both"/>
      </w:pPr>
      <w:r>
        <w:t>w</w:t>
      </w:r>
      <w:r w:rsidR="00F84152">
        <w:t>here</w:t>
      </w:r>
      <w:r>
        <w:t xml:space="preserve"> </w:t>
      </w:r>
      <w:proofErr w:type="spellStart"/>
      <w:r w:rsidR="008D2E39">
        <w:rPr>
          <w:rFonts w:ascii="Cambria Math" w:hAnsi="Cambria Math"/>
        </w:rPr>
        <w:t>γ</w:t>
      </w:r>
      <w:r w:rsidR="008D2E39">
        <w:rPr>
          <w:vertAlign w:val="subscript"/>
        </w:rPr>
        <w:t>growth</w:t>
      </w:r>
      <w:proofErr w:type="spellEnd"/>
      <w:r w:rsidR="008D2E39">
        <w:rPr>
          <w:vertAlign w:val="subscript"/>
        </w:rPr>
        <w:t xml:space="preserve"> </w:t>
      </w:r>
      <w:r w:rsidR="008D2E39">
        <w:t>and</w:t>
      </w:r>
      <w:r>
        <w:t xml:space="preserve"> </w:t>
      </w:r>
      <w:proofErr w:type="spellStart"/>
      <w:r w:rsidR="008D2E39">
        <w:rPr>
          <w:rFonts w:ascii="Cambria Math" w:hAnsi="Cambria Math"/>
        </w:rPr>
        <w:t>γ</w:t>
      </w:r>
      <w:r w:rsidR="008D2E39">
        <w:rPr>
          <w:vertAlign w:val="subscript"/>
        </w:rPr>
        <w:t>anti</w:t>
      </w:r>
      <w:proofErr w:type="spellEnd"/>
      <w:r w:rsidR="008D2E39">
        <w:rPr>
          <w:vertAlign w:val="subscript"/>
        </w:rPr>
        <w:t xml:space="preserve"> growth</w:t>
      </w:r>
      <w:r w:rsidR="00CC3754">
        <w:t xml:space="preserve"> are gain factors fo</w:t>
      </w:r>
      <w:r w:rsidR="00FA1AAE">
        <w:t xml:space="preserve">r </w:t>
      </w:r>
      <w:r w:rsidR="007D484B">
        <w:t>increasing</w:t>
      </w:r>
      <w:r w:rsidR="001A7473">
        <w:t xml:space="preserve"> and </w:t>
      </w:r>
      <w:r w:rsidR="007D484B">
        <w:t xml:space="preserve">decreasing </w:t>
      </w:r>
      <w:r w:rsidR="007B3C0C">
        <w:t>the controlled</w:t>
      </w:r>
      <w:r w:rsidR="009D4C93">
        <w:t xml:space="preserve"> </w:t>
      </w:r>
      <w:r w:rsidR="00711577">
        <w:t>parameters</w:t>
      </w:r>
      <w:r w:rsidR="009F4060">
        <w:t>.</w:t>
      </w:r>
      <w:r w:rsidR="001A7473">
        <w:t xml:space="preserve"> </w:t>
      </w:r>
      <w:proofErr w:type="gramStart"/>
      <w:r w:rsidR="00DF5EE8">
        <w:t>F</w:t>
      </w:r>
      <w:r w:rsidR="001A7473">
        <w:t>or the purpose of</w:t>
      </w:r>
      <w:proofErr w:type="gramEnd"/>
      <w:r w:rsidR="001A7473">
        <w:t xml:space="preserve"> simplicity</w:t>
      </w:r>
      <w:r w:rsidR="00012A7E">
        <w:t>,</w:t>
      </w:r>
      <w:r w:rsidR="001A7473">
        <w:t xml:space="preserve"> </w:t>
      </w:r>
      <w:r w:rsidR="00DF5EE8">
        <w:t xml:space="preserve">both factors </w:t>
      </w:r>
      <w:r w:rsidR="001A7473">
        <w:t xml:space="preserve">are chosen to have </w:t>
      </w:r>
      <w:r w:rsidR="001671B8">
        <w:t>similar magnitude</w:t>
      </w:r>
      <w:r w:rsidR="00EA3645">
        <w:t>s</w:t>
      </w:r>
      <w:r w:rsidR="001671B8">
        <w:t xml:space="preserve"> but </w:t>
      </w:r>
      <w:r w:rsidR="00764B8D">
        <w:t xml:space="preserve">in </w:t>
      </w:r>
      <w:r w:rsidR="001671B8">
        <w:t xml:space="preserve">opposite </w:t>
      </w:r>
      <w:r w:rsidR="00EA3645">
        <w:t xml:space="preserve">directions. </w:t>
      </w:r>
      <w:r w:rsidR="002A4C2C">
        <w:t xml:space="preserve">Calculated </w:t>
      </w:r>
      <w:r w:rsidR="00335BA0">
        <w:t>controller signals then drive the change</w:t>
      </w:r>
      <w:r w:rsidR="005A5BA9">
        <w:t xml:space="preserve"> in</w:t>
      </w:r>
      <w:r w:rsidR="00335BA0">
        <w:t xml:space="preserve"> </w:t>
      </w:r>
      <w:r w:rsidR="007B3C0C">
        <w:rPr>
          <w:rFonts w:asciiTheme="majorBidi" w:hAnsiTheme="majorBidi" w:cstheme="majorBidi"/>
        </w:rPr>
        <w:t xml:space="preserve">wall </w:t>
      </w:r>
      <w:proofErr w:type="gramStart"/>
      <w:r w:rsidR="007B3C0C">
        <w:rPr>
          <w:rFonts w:asciiTheme="majorBidi" w:hAnsiTheme="majorBidi" w:cstheme="majorBidi"/>
        </w:rPr>
        <w:t>volume</w:t>
      </w:r>
      <w:proofErr w:type="gramEnd"/>
      <w:r w:rsidR="007B3C0C">
        <w:rPr>
          <w:rFonts w:asciiTheme="majorBidi" w:hAnsiTheme="majorBidi" w:cstheme="majorBidi"/>
        </w:rPr>
        <w:t xml:space="preserve"> or the number of half-sarcomeres </w:t>
      </w:r>
      <w:r w:rsidR="00D72DBA">
        <w:t xml:space="preserve">as described in the following sections. </w:t>
      </w:r>
    </w:p>
    <w:p w14:paraId="5FCA993B" w14:textId="5BD8D0CB" w:rsidR="00D33207" w:rsidRPr="00B95524" w:rsidRDefault="00D33207" w:rsidP="00F34279">
      <w:pPr>
        <w:pStyle w:val="Heading3"/>
        <w:spacing w:line="240" w:lineRule="auto"/>
        <w:rPr>
          <w:rFonts w:asciiTheme="majorBidi" w:hAnsiTheme="majorBidi"/>
        </w:rPr>
      </w:pPr>
      <w:r w:rsidRPr="00B95524">
        <w:rPr>
          <w:rFonts w:asciiTheme="majorBidi" w:hAnsiTheme="majorBidi"/>
        </w:rPr>
        <w:t>Eccentric growth</w:t>
      </w:r>
    </w:p>
    <w:p w14:paraId="1720E9BC" w14:textId="4FCACF6C" w:rsidR="00F51195" w:rsidRPr="00B95524" w:rsidRDefault="00BD5FE7" w:rsidP="00F34279">
      <w:pPr>
        <w:spacing w:line="240" w:lineRule="auto"/>
        <w:jc w:val="both"/>
        <w:rPr>
          <w:rFonts w:asciiTheme="majorBidi" w:hAnsiTheme="majorBidi" w:cstheme="majorBidi"/>
          <w:szCs w:val="18"/>
        </w:rPr>
      </w:pPr>
      <w:r w:rsidRPr="00B95524">
        <w:rPr>
          <w:rFonts w:asciiTheme="majorBidi" w:hAnsiTheme="majorBidi" w:cstheme="majorBidi"/>
          <w:szCs w:val="24"/>
        </w:rPr>
        <w:t xml:space="preserve">Eccentric </w:t>
      </w:r>
      <w:r w:rsidRPr="00B95524">
        <w:rPr>
          <w:rFonts w:asciiTheme="majorBidi" w:hAnsiTheme="majorBidi" w:cstheme="majorBidi"/>
          <w:szCs w:val="18"/>
        </w:rPr>
        <w:t>growth</w:t>
      </w:r>
      <w:r w:rsidRPr="00B95524">
        <w:rPr>
          <w:rFonts w:asciiTheme="majorBidi" w:hAnsiTheme="majorBidi" w:cstheme="majorBidi"/>
          <w:szCs w:val="24"/>
        </w:rPr>
        <w:t xml:space="preserve"> is controlled by the number of </w:t>
      </w:r>
      <w:r w:rsidR="007B3C0C">
        <w:rPr>
          <w:rFonts w:asciiTheme="majorBidi" w:hAnsiTheme="majorBidi" w:cstheme="majorBidi"/>
          <w:szCs w:val="24"/>
        </w:rPr>
        <w:t xml:space="preserve">serial </w:t>
      </w:r>
      <w:r w:rsidRPr="00B95524">
        <w:rPr>
          <w:rFonts w:asciiTheme="majorBidi" w:hAnsiTheme="majorBidi" w:cstheme="majorBidi"/>
          <w:szCs w:val="18"/>
        </w:rPr>
        <w:t>half-sarcomeres (</w:t>
      </w:r>
      <w:proofErr w:type="spellStart"/>
      <w:r w:rsidRPr="00B95524">
        <w:rPr>
          <w:rFonts w:asciiTheme="majorBidi" w:hAnsiTheme="majorBidi" w:cstheme="majorBidi"/>
          <w:szCs w:val="18"/>
        </w:rPr>
        <w:t>n</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around the circumference of </w:t>
      </w:r>
      <w:r w:rsidR="00140AA8">
        <w:rPr>
          <w:rFonts w:asciiTheme="majorBidi" w:hAnsiTheme="majorBidi" w:cstheme="majorBidi"/>
          <w:szCs w:val="18"/>
        </w:rPr>
        <w:t>LV in the cardiovascular model</w:t>
      </w:r>
      <w:r w:rsidRPr="00B95524">
        <w:rPr>
          <w:rFonts w:asciiTheme="majorBidi" w:hAnsiTheme="majorBidi" w:cstheme="majorBidi"/>
          <w:szCs w:val="18"/>
        </w:rPr>
        <w:t xml:space="preserve">. </w:t>
      </w:r>
      <w:r w:rsidR="004B3189" w:rsidRPr="00B95524">
        <w:rPr>
          <w:rFonts w:asciiTheme="majorBidi" w:hAnsiTheme="majorBidi" w:cstheme="majorBidi"/>
          <w:szCs w:val="18"/>
        </w:rPr>
        <w:t>The driving signal for eccentric growth (</w:t>
      </w:r>
      <w:proofErr w:type="spellStart"/>
      <w:r w:rsidR="004B3189" w:rsidRPr="00B95524">
        <w:rPr>
          <w:rFonts w:asciiTheme="majorBidi" w:hAnsiTheme="majorBidi" w:cstheme="majorBidi"/>
          <w:szCs w:val="18"/>
        </w:rPr>
        <w:t>S</w:t>
      </w:r>
      <w:r w:rsidR="004B3189" w:rsidRPr="00B95524">
        <w:rPr>
          <w:rFonts w:asciiTheme="majorBidi" w:hAnsiTheme="majorBidi" w:cstheme="majorBidi"/>
          <w:szCs w:val="18"/>
          <w:vertAlign w:val="subscript"/>
        </w:rPr>
        <w:t>ecc</w:t>
      </w:r>
      <w:proofErr w:type="spellEnd"/>
      <w:r w:rsidR="004B3189" w:rsidRPr="00B95524">
        <w:rPr>
          <w:rFonts w:asciiTheme="majorBidi" w:hAnsiTheme="majorBidi" w:cstheme="majorBidi"/>
          <w:szCs w:val="18"/>
        </w:rPr>
        <w:t xml:space="preserve">) was assumed to be the </w:t>
      </w:r>
      <w:r w:rsidR="000465FC" w:rsidRPr="00B95524">
        <w:rPr>
          <w:rFonts w:asciiTheme="majorBidi" w:hAnsiTheme="majorBidi" w:cstheme="majorBidi"/>
          <w:szCs w:val="18"/>
        </w:rPr>
        <w:t xml:space="preserve">intracellular </w:t>
      </w:r>
      <w:r w:rsidR="004B3189" w:rsidRPr="00B95524">
        <w:rPr>
          <w:rFonts w:asciiTheme="majorBidi" w:hAnsiTheme="majorBidi" w:cstheme="majorBidi"/>
          <w:szCs w:val="18"/>
        </w:rPr>
        <w:t>p</w:t>
      </w:r>
      <w:r w:rsidR="00E875A8" w:rsidRPr="00B95524">
        <w:rPr>
          <w:rFonts w:asciiTheme="majorBidi" w:hAnsiTheme="majorBidi" w:cstheme="majorBidi"/>
          <w:szCs w:val="18"/>
        </w:rPr>
        <w:t>assive stress in</w:t>
      </w:r>
      <w:r w:rsidR="00E91F09">
        <w:rPr>
          <w:rFonts w:asciiTheme="majorBidi" w:hAnsiTheme="majorBidi" w:cstheme="majorBidi"/>
          <w:szCs w:val="18"/>
        </w:rPr>
        <w:t xml:space="preserve"> the</w:t>
      </w:r>
      <w:r w:rsidR="00E875A8" w:rsidRPr="00B95524">
        <w:rPr>
          <w:rFonts w:asciiTheme="majorBidi" w:hAnsiTheme="majorBidi" w:cstheme="majorBidi"/>
          <w:szCs w:val="18"/>
        </w:rPr>
        <w:t xml:space="preserve"> half-sarcomeres</w:t>
      </w:r>
      <w:r w:rsidR="00E91F09">
        <w:rPr>
          <w:rFonts w:asciiTheme="majorBidi" w:hAnsiTheme="majorBidi" w:cstheme="majorBidi"/>
          <w:szCs w:val="18"/>
        </w:rPr>
        <w:t>,</w:t>
      </w:r>
      <w:r w:rsidR="00F509BC">
        <w:rPr>
          <w:rFonts w:asciiTheme="majorBidi" w:hAnsiTheme="majorBidi" w:cstheme="majorBidi"/>
          <w:szCs w:val="18"/>
        </w:rPr>
        <w:t xml:space="preserve"> </w:t>
      </w:r>
      <w:proofErr w:type="spellStart"/>
      <w:r w:rsidR="00F509BC" w:rsidRPr="00E021DD">
        <w:rPr>
          <w:rFonts w:ascii="Cambria Math" w:hAnsi="Cambria Math" w:cstheme="majorBidi"/>
          <w:i/>
          <w:iCs/>
          <w:szCs w:val="18"/>
        </w:rPr>
        <w:t>τ</w:t>
      </w:r>
      <w:r w:rsidR="00F509BC">
        <w:rPr>
          <w:rFonts w:asciiTheme="majorBidi" w:hAnsiTheme="majorBidi" w:cstheme="majorBidi"/>
          <w:szCs w:val="18"/>
          <w:vertAlign w:val="subscript"/>
        </w:rPr>
        <w:t>passive</w:t>
      </w:r>
      <w:proofErr w:type="spellEnd"/>
      <w:r w:rsidR="008A3AB2" w:rsidRPr="00B95524">
        <w:rPr>
          <w:rFonts w:asciiTheme="majorBidi" w:hAnsiTheme="majorBidi" w:cstheme="majorBidi"/>
          <w:szCs w:val="18"/>
        </w:rPr>
        <w:t xml:space="preserve">, which has a </w:t>
      </w:r>
      <w:r w:rsidR="00F51195" w:rsidRPr="00B95524">
        <w:rPr>
          <w:rFonts w:asciiTheme="majorBidi" w:hAnsiTheme="majorBidi" w:cstheme="majorBidi"/>
          <w:szCs w:val="18"/>
        </w:rPr>
        <w:t xml:space="preserve">nonlinear relationship with the half-sarcomere length (equation </w: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GOTOBUTTON ZEqnNum226733  \* MERGEFORMAT </w:instrTex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REF ZEqnNum226733 \* Charformat \! \* MERGEFORMAT </w:instrText>
      </w:r>
      <w:r w:rsidR="00181DF4" w:rsidRPr="00B95524">
        <w:rPr>
          <w:rFonts w:asciiTheme="majorBidi" w:hAnsiTheme="majorBidi" w:cstheme="majorBidi"/>
          <w:szCs w:val="18"/>
        </w:rPr>
        <w:fldChar w:fldCharType="separate"/>
      </w:r>
      <w:r w:rsidR="0095603A" w:rsidRPr="0095603A">
        <w:rPr>
          <w:rFonts w:asciiTheme="majorBidi" w:hAnsiTheme="majorBidi" w:cstheme="majorBidi"/>
          <w:szCs w:val="18"/>
        </w:rPr>
        <w:instrText>(3)</w:instrText>
      </w:r>
      <w:r w:rsidR="00181DF4" w:rsidRPr="00B95524">
        <w:rPr>
          <w:rFonts w:asciiTheme="majorBidi" w:hAnsiTheme="majorBidi" w:cstheme="majorBidi"/>
          <w:szCs w:val="18"/>
        </w:rPr>
        <w:fldChar w:fldCharType="end"/>
      </w:r>
      <w:r w:rsidR="00181DF4" w:rsidRPr="00B95524">
        <w:rPr>
          <w:rFonts w:asciiTheme="majorBidi" w:hAnsiTheme="majorBidi" w:cstheme="majorBidi"/>
          <w:szCs w:val="18"/>
        </w:rPr>
        <w:fldChar w:fldCharType="end"/>
      </w:r>
      <w:r w:rsidR="00F51195" w:rsidRPr="00B95524">
        <w:rPr>
          <w:rFonts w:asciiTheme="majorBidi" w:hAnsiTheme="majorBidi" w:cstheme="majorBidi"/>
          <w:szCs w:val="18"/>
        </w:rPr>
        <w:t>)</w:t>
      </w:r>
      <w:r w:rsidR="004B3189" w:rsidRPr="00B95524">
        <w:rPr>
          <w:rFonts w:asciiTheme="majorBidi" w:hAnsiTheme="majorBidi" w:cstheme="majorBidi"/>
          <w:szCs w:val="18"/>
        </w:rPr>
        <w:t>.</w:t>
      </w:r>
    </w:p>
    <w:p w14:paraId="2DAEAE2C" w14:textId="4615661B"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32"/>
        </w:rPr>
      </w:r>
      <w:r w:rsidR="001D65DD" w:rsidRPr="00B95524">
        <w:rPr>
          <w:rFonts w:asciiTheme="majorBidi" w:hAnsiTheme="majorBidi" w:cstheme="majorBidi"/>
          <w:position w:val="-32"/>
        </w:rPr>
        <w:object w:dxaOrig="2620" w:dyaOrig="760" w14:anchorId="2D66FAD4">
          <v:shape id="_x0000_i1027" type="#_x0000_t75" alt="" style="width:130.85pt;height:37.8pt;mso-width-percent:0;mso-height-percent:0;mso-width-percent:0;mso-height-percent:0" o:ole="">
            <v:imagedata r:id="rId18" o:title=""/>
          </v:shape>
          <o:OLEObject Type="Embed" ProgID="Equation.DSMT4" ShapeID="_x0000_i1027" DrawAspect="Content" ObjectID="_1697295419" r:id="rId19"/>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
      <w:r w:rsidRPr="00B95524">
        <w:rPr>
          <w:rFonts w:asciiTheme="majorBidi" w:hAnsiTheme="majorBidi" w:cstheme="majorBidi"/>
        </w:rPr>
        <w:fldChar w:fldCharType="end"/>
      </w:r>
    </w:p>
    <w:p w14:paraId="27CEE4CC" w14:textId="2F05878A" w:rsidR="003B434A" w:rsidRPr="00B95524"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lastRenderedPageBreak/>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serial</w:t>
      </w:r>
      <w:r w:rsidR="00CA22C1" w:rsidRPr="00B95524">
        <w:rPr>
          <w:rFonts w:asciiTheme="majorBidi" w:hAnsiTheme="majorBidi" w:cstheme="majorBidi"/>
          <w:szCs w:val="18"/>
        </w:rPr>
        <w:t xml:space="preserve"> half-sarcomeres is controlled 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95603A" w:rsidRPr="0095603A">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controller growth signal</w:t>
      </w:r>
      <w:r w:rsidR="00CA22C1" w:rsidRPr="00B95524">
        <w:rPr>
          <w:rFonts w:asciiTheme="majorBidi" w:hAnsiTheme="majorBidi" w:cstheme="majorBidi"/>
          <w:szCs w:val="18"/>
        </w:rPr>
        <w:t xml:space="preserve"> for </w:t>
      </w:r>
      <w:r w:rsidR="00E91F09">
        <w:rPr>
          <w:rFonts w:asciiTheme="majorBidi" w:hAnsiTheme="majorBidi" w:cstheme="majorBidi"/>
          <w:szCs w:val="18"/>
        </w:rPr>
        <w:t xml:space="preserve">the </w:t>
      </w:r>
      <w:r w:rsidR="00CA22C1" w:rsidRPr="00B95524">
        <w:rPr>
          <w:rFonts w:asciiTheme="majorBidi" w:hAnsiTheme="majorBidi" w:cstheme="majorBidi"/>
          <w:szCs w:val="18"/>
        </w:rPr>
        <w:t>eccentric growth law.</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95603A" w:rsidRPr="0095603A">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BD5FE7" w:rsidRPr="00B95524">
        <w:rPr>
          <w:rFonts w:asciiTheme="majorBidi" w:hAnsiTheme="majorBidi" w:cstheme="majorBidi"/>
          <w:szCs w:val="18"/>
        </w:rPr>
        <w:t xml:space="preserve">, an increase in </w:t>
      </w:r>
      <w:r w:rsidR="008948E5" w:rsidRPr="00B95524">
        <w:rPr>
          <w:rFonts w:asciiTheme="majorBidi" w:hAnsiTheme="majorBidi" w:cstheme="majorBidi"/>
          <w:szCs w:val="18"/>
        </w:rPr>
        <w:t xml:space="preserve">the driving signal (i.e. </w:t>
      </w:r>
      <w:r w:rsidR="00DA0EC3">
        <w:rPr>
          <w:rFonts w:asciiTheme="majorBidi" w:hAnsiTheme="majorBidi" w:cstheme="majorBidi"/>
          <w:szCs w:val="18"/>
        </w:rPr>
        <w:t xml:space="preserve">increase in </w:t>
      </w:r>
      <w:r w:rsidR="000D50CC">
        <w:rPr>
          <w:rFonts w:asciiTheme="majorBidi" w:hAnsiTheme="majorBidi" w:cstheme="majorBidi"/>
          <w:szCs w:val="18"/>
        </w:rPr>
        <w:t xml:space="preserve">intracellular </w:t>
      </w:r>
      <w:r w:rsidR="00DA0EC3">
        <w:rPr>
          <w:rFonts w:asciiTheme="majorBidi" w:hAnsiTheme="majorBidi" w:cstheme="majorBidi"/>
          <w:szCs w:val="18"/>
        </w:rPr>
        <w:t xml:space="preserve">half-sarcomere </w:t>
      </w:r>
      <w:r w:rsidR="00BD5FE7" w:rsidRPr="00B95524">
        <w:rPr>
          <w:rFonts w:asciiTheme="majorBidi" w:hAnsiTheme="majorBidi" w:cstheme="majorBidi"/>
          <w:szCs w:val="18"/>
        </w:rPr>
        <w:t>passive stress</w:t>
      </w:r>
      <w:r w:rsidR="008948E5" w:rsidRPr="00B95524">
        <w:rPr>
          <w:rFonts w:asciiTheme="majorBidi" w:hAnsiTheme="majorBidi" w:cstheme="majorBidi"/>
          <w:szCs w:val="18"/>
        </w:rPr>
        <w:t>)</w:t>
      </w:r>
      <w:r w:rsidR="00282175" w:rsidRPr="00B95524">
        <w:rPr>
          <w:rFonts w:asciiTheme="majorBidi" w:hAnsiTheme="majorBidi" w:cstheme="majorBidi"/>
          <w:szCs w:val="18"/>
        </w:rPr>
        <w:t xml:space="preserve"> would</w:t>
      </w:r>
      <w:r w:rsidR="00BD5FE7" w:rsidRPr="00B95524">
        <w:rPr>
          <w:rFonts w:asciiTheme="majorBidi" w:hAnsiTheme="majorBidi" w:cstheme="majorBidi"/>
          <w:szCs w:val="18"/>
        </w:rPr>
        <w:t xml:space="preserve"> increase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4552F" w:rsidRPr="00B95524">
        <w:rPr>
          <w:rFonts w:asciiTheme="majorBidi" w:hAnsiTheme="majorBidi" w:cstheme="majorBidi"/>
          <w:szCs w:val="18"/>
        </w:rPr>
        <w:t xml:space="preserve"> to reduce the </w:t>
      </w:r>
      <w:r w:rsidR="00E95EEE" w:rsidRPr="00B95524">
        <w:rPr>
          <w:rFonts w:asciiTheme="majorBidi" w:hAnsiTheme="majorBidi" w:cstheme="majorBidi"/>
          <w:szCs w:val="18"/>
        </w:rPr>
        <w:t>passive stress back to its</w:t>
      </w:r>
      <w:r w:rsidR="00BD5FE7" w:rsidRPr="00B95524">
        <w:rPr>
          <w:rFonts w:asciiTheme="majorBidi" w:hAnsiTheme="majorBidi" w:cstheme="majorBidi"/>
          <w:szCs w:val="18"/>
        </w:rPr>
        <w:t xml:space="preserve"> </w:t>
      </w:r>
      <w:r w:rsidR="00E95EEE" w:rsidRPr="00B95524">
        <w:rPr>
          <w:rFonts w:asciiTheme="majorBidi" w:hAnsiTheme="majorBidi" w:cstheme="majorBidi"/>
          <w:szCs w:val="18"/>
        </w:rPr>
        <w:t>homeostatic</w:t>
      </w:r>
      <w:r w:rsidR="00BD5FE7" w:rsidRPr="00B95524">
        <w:rPr>
          <w:rFonts w:asciiTheme="majorBidi" w:hAnsiTheme="majorBidi" w:cstheme="majorBidi"/>
          <w:szCs w:val="18"/>
        </w:rPr>
        <w:t xml:space="preserve"> level</w:t>
      </w:r>
      <w:r w:rsidR="00E95EEE" w:rsidRPr="00B95524">
        <w:rPr>
          <w:rFonts w:asciiTheme="majorBidi" w:hAnsiTheme="majorBidi" w:cstheme="majorBidi"/>
          <w:szCs w:val="18"/>
        </w:rPr>
        <w:t xml:space="preserve"> (setpoint)</w:t>
      </w:r>
      <w:r w:rsidR="00BD5FE7" w:rsidRPr="00B95524">
        <w:rPr>
          <w:rFonts w:asciiTheme="majorBidi" w:hAnsiTheme="majorBidi" w:cstheme="majorBidi"/>
          <w:szCs w:val="18"/>
        </w:rPr>
        <w:t>. A reduction in</w:t>
      </w:r>
      <w:r w:rsidR="00CC228F">
        <w:rPr>
          <w:rFonts w:asciiTheme="majorBidi" w:hAnsiTheme="majorBidi" w:cstheme="majorBidi"/>
          <w:szCs w:val="18"/>
        </w:rPr>
        <w:t xml:space="preserve"> the driving signal</w:t>
      </w:r>
      <w:r w:rsidR="00BD5FE7" w:rsidRPr="00B95524">
        <w:rPr>
          <w:rFonts w:asciiTheme="majorBidi" w:hAnsiTheme="majorBidi" w:cstheme="majorBidi"/>
          <w:szCs w:val="18"/>
        </w:rPr>
        <w:t xml:space="preserve">, on the other hand, reduces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A0EC3">
        <w:rPr>
          <w:rFonts w:asciiTheme="majorBidi" w:hAnsiTheme="majorBidi" w:cstheme="majorBidi"/>
          <w:szCs w:val="18"/>
        </w:rPr>
        <w:t xml:space="preserve">, which increases </w:t>
      </w:r>
      <w:r w:rsidR="00BD5FE7" w:rsidRPr="00B95524">
        <w:rPr>
          <w:rFonts w:asciiTheme="majorBidi" w:hAnsiTheme="majorBidi" w:cstheme="majorBidi"/>
          <w:szCs w:val="18"/>
        </w:rPr>
        <w:t xml:space="preserve">the passive stress towards the setpoint. </w:t>
      </w:r>
    </w:p>
    <w:p w14:paraId="3F3FE4BD" w14:textId="503C27FB"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24"/>
        </w:rPr>
      </w:r>
      <w:r w:rsidR="001D65DD" w:rsidRPr="00B95524">
        <w:rPr>
          <w:rFonts w:asciiTheme="majorBidi" w:hAnsiTheme="majorBidi" w:cstheme="majorBidi"/>
          <w:position w:val="-24"/>
        </w:rPr>
        <w:object w:dxaOrig="1500" w:dyaOrig="680" w14:anchorId="609DC840">
          <v:shape id="_x0000_i1028" type="#_x0000_t75" alt="" style="width:74.95pt;height:34.2pt;mso-width-percent:0;mso-height-percent:0;mso-width-percent:0;mso-height-percent:0" o:ole="">
            <v:imagedata r:id="rId20" o:title=""/>
          </v:shape>
          <o:OLEObject Type="Embed" ProgID="Equation.DSMT4" ShapeID="_x0000_i1028" DrawAspect="Content" ObjectID="_1697295420"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6"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6"/>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03F88B96" w:rsidR="00491640" w:rsidRPr="00B95524" w:rsidRDefault="00CC228F" w:rsidP="00F34279">
      <w:pPr>
        <w:spacing w:line="240" w:lineRule="auto"/>
        <w:jc w:val="both"/>
        <w:rPr>
          <w:rFonts w:asciiTheme="majorBidi" w:eastAsiaTheme="minorEastAsia" w:hAnsiTheme="majorBidi" w:cstheme="majorBidi"/>
        </w:rPr>
      </w:pPr>
      <w:r>
        <w:rPr>
          <w:rFonts w:asciiTheme="majorBidi" w:hAnsiTheme="majorBidi" w:cstheme="majorBidi"/>
        </w:rPr>
        <w:t>The c</w:t>
      </w:r>
      <w:r w:rsidRPr="00B95524">
        <w:rPr>
          <w:rFonts w:asciiTheme="majorBidi" w:hAnsiTheme="majorBidi" w:cstheme="majorBidi"/>
        </w:rPr>
        <w:t xml:space="preserve">oncentric </w:t>
      </w:r>
      <w:r w:rsidR="00397C58" w:rsidRPr="00B95524">
        <w:rPr>
          <w:rFonts w:asciiTheme="majorBidi" w:hAnsiTheme="majorBidi" w:cstheme="majorBidi"/>
        </w:rPr>
        <w:t xml:space="preserve">growth law </w:t>
      </w:r>
      <w:r w:rsidRPr="00B95524">
        <w:rPr>
          <w:rFonts w:asciiTheme="majorBidi" w:hAnsiTheme="majorBidi" w:cstheme="majorBidi"/>
        </w:rPr>
        <w:t>controls</w:t>
      </w:r>
      <w:r w:rsidR="00397C58" w:rsidRPr="00B95524">
        <w:rPr>
          <w:rFonts w:asciiTheme="majorBidi" w:hAnsiTheme="majorBidi" w:cstheme="majorBidi"/>
        </w:rPr>
        <w:t xml:space="preserve"> </w:t>
      </w:r>
      <w:r w:rsidR="00491640" w:rsidRPr="00B95524">
        <w:rPr>
          <w:rFonts w:asciiTheme="majorBidi" w:hAnsiTheme="majorBidi" w:cstheme="majorBidi"/>
        </w:rPr>
        <w:t>LV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 xml:space="preserve">. </w:t>
      </w:r>
      <w:r w:rsidR="00955E5F" w:rsidRPr="00B95524">
        <w:rPr>
          <w:rFonts w:asciiTheme="majorBidi" w:hAnsiTheme="majorBidi" w:cstheme="majorBidi"/>
        </w:rPr>
        <w:t xml:space="preserve">The ratio of myosin ATPase </w:t>
      </w:r>
      <w:r w:rsidR="00180362">
        <w:rPr>
          <w:rFonts w:asciiTheme="majorBidi" w:hAnsiTheme="majorBidi" w:cstheme="majorBidi"/>
        </w:rPr>
        <w:t>per</w:t>
      </w:r>
      <w:r w:rsidR="00955E5F"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 (</w:t>
      </w:r>
      <w:r w:rsidR="00113A80" w:rsidRPr="00B95524">
        <w:rPr>
          <w:rFonts w:asciiTheme="majorBidi" w:hAnsiTheme="majorBidi" w:cstheme="majorBidi"/>
        </w:rPr>
        <w:t xml:space="preserve">equation </w:t>
      </w:r>
      <w:r w:rsidR="00113A80" w:rsidRPr="00B95524">
        <w:rPr>
          <w:rFonts w:asciiTheme="majorBidi" w:hAnsiTheme="majorBidi" w:cstheme="majorBidi"/>
        </w:rPr>
        <w:fldChar w:fldCharType="begin"/>
      </w:r>
      <w:r w:rsidR="00113A80" w:rsidRPr="00B95524">
        <w:rPr>
          <w:rFonts w:asciiTheme="majorBidi" w:hAnsiTheme="majorBidi" w:cstheme="majorBidi"/>
        </w:rPr>
        <w:instrText xml:space="preserve"> GOTOBUTTON ZEqnNum572285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ZEqnNum572285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5</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113A80" w:rsidRPr="00B95524">
        <w:rPr>
          <w:rFonts w:asciiTheme="majorBidi" w:hAnsiTheme="majorBidi" w:cstheme="majorBidi"/>
        </w:rPr>
        <w:fldChar w:fldCharType="end"/>
      </w:r>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assumed </w:t>
      </w:r>
      <w:r w:rsidR="00ED16E8">
        <w:rPr>
          <w:rFonts w:asciiTheme="majorBidi" w:eastAsiaTheme="minorEastAsia" w:hAnsiTheme="majorBidi" w:cstheme="majorBidi"/>
        </w:rPr>
        <w:t>to be</w:t>
      </w:r>
      <w:r w:rsidR="009B0989" w:rsidRPr="00B95524">
        <w:rPr>
          <w:rFonts w:asciiTheme="majorBidi" w:eastAsiaTheme="minorEastAsia" w:hAnsiTheme="majorBidi" w:cstheme="majorBidi"/>
        </w:rPr>
        <w:t xml:space="preserve"> the stimulus signal for concentric growth</w:t>
      </w:r>
      <w:r w:rsidR="00ED16E8">
        <w:rPr>
          <w:rFonts w:asciiTheme="majorBidi" w:eastAsiaTheme="minorEastAsia" w:hAnsiTheme="majorBidi" w:cstheme="majorBidi"/>
        </w:rPr>
        <w:t xml:space="preserve"> (</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Pr>
          <w:rFonts w:asciiTheme="majorBidi" w:eastAsiaTheme="minorEastAsia" w:hAnsiTheme="majorBidi" w:cstheme="majorBidi"/>
        </w:rPr>
        <w:t>, w</w:t>
      </w:r>
      <w:r w:rsidR="000377E6" w:rsidRPr="00B95524">
        <w:rPr>
          <w:rFonts w:asciiTheme="majorBidi" w:eastAsiaTheme="minorEastAsia" w:hAnsiTheme="majorBidi" w:cstheme="majorBidi"/>
        </w:rPr>
        <w:t>here N</w:t>
      </w:r>
      <w:r w:rsidR="000377E6" w:rsidRPr="00B95524">
        <w:rPr>
          <w:rFonts w:asciiTheme="majorBidi" w:eastAsiaTheme="minorEastAsia" w:hAnsiTheme="majorBidi" w:cstheme="majorBidi"/>
          <w:vertAlign w:val="subscript"/>
        </w:rPr>
        <w:t>0</w:t>
      </w:r>
      <w:r w:rsidR="000377E6" w:rsidRPr="00B95524">
        <w:rPr>
          <w:rFonts w:asciiTheme="majorBidi" w:eastAsiaTheme="minorEastAsia" w:hAnsiTheme="majorBidi" w:cstheme="majorBidi"/>
        </w:rPr>
        <w:t xml:space="preserve"> is </w:t>
      </w:r>
      <w:r w:rsidR="000A0AC5" w:rsidRPr="00B95524">
        <w:rPr>
          <w:rFonts w:asciiTheme="majorBidi" w:eastAsiaTheme="minorEastAsia" w:hAnsiTheme="majorBidi" w:cstheme="majorBidi"/>
        </w:rPr>
        <w:t xml:space="preserve">the density of myosin heads over </w:t>
      </w:r>
      <w:r w:rsidR="00415AAF" w:rsidRPr="00B95524">
        <w:rPr>
          <w:rFonts w:asciiTheme="majorBidi" w:eastAsiaTheme="minorEastAsia" w:hAnsiTheme="majorBidi" w:cstheme="majorBidi"/>
        </w:rPr>
        <w:t>a cross section of 1 m</w:t>
      </w:r>
      <w:r w:rsidR="00415AAF" w:rsidRPr="00B95524">
        <w:rPr>
          <w:rFonts w:asciiTheme="majorBidi" w:eastAsiaTheme="minorEastAsia" w:hAnsiTheme="majorBidi" w:cstheme="majorBidi"/>
          <w:vertAlign w:val="superscript"/>
        </w:rPr>
        <w:t>2</w:t>
      </w:r>
      <w:r w:rsidR="00415AAF" w:rsidRPr="00B95524">
        <w:rPr>
          <w:rFonts w:asciiTheme="majorBidi" w:eastAsiaTheme="minorEastAsia" w:hAnsiTheme="majorBidi" w:cstheme="majorBidi"/>
        </w:rPr>
        <w:t xml:space="preserve">, </w:t>
      </w:r>
      <w:r w:rsidR="004F3618" w:rsidRPr="00B95524">
        <w:rPr>
          <w:rFonts w:asciiTheme="majorBidi" w:eastAsiaTheme="minorEastAsia" w:hAnsiTheme="majorBidi" w:cstheme="majorBidi"/>
        </w:rPr>
        <w:t xml:space="preserve">∆G is the free energy </w:t>
      </w:r>
      <w:r w:rsidR="00DD0AAA" w:rsidRPr="00B95524">
        <w:rPr>
          <w:rFonts w:asciiTheme="majorBidi" w:eastAsiaTheme="minorEastAsia" w:hAnsiTheme="majorBidi" w:cstheme="majorBidi"/>
        </w:rPr>
        <w:t>produced by ATP hydrolysis</w:t>
      </w:r>
      <w:r w:rsidR="00F3171F" w:rsidRPr="00B95524">
        <w:rPr>
          <w:rFonts w:asciiTheme="majorBidi" w:eastAsiaTheme="minorEastAsia" w:hAnsiTheme="majorBidi" w:cstheme="majorBidi"/>
        </w:rPr>
        <w:t xml:space="preserve"> (70 </w:t>
      </w:r>
      <w:r w:rsidR="0042425D" w:rsidRPr="00B95524">
        <w:rPr>
          <w:rFonts w:asciiTheme="majorBidi" w:eastAsiaTheme="minorEastAsia" w:hAnsiTheme="majorBidi" w:cstheme="majorBidi"/>
        </w:rPr>
        <w:t>kJ mol</w:t>
      </w:r>
      <w:r w:rsidR="0042425D" w:rsidRPr="00B95524">
        <w:rPr>
          <w:rFonts w:asciiTheme="majorBidi" w:eastAsiaTheme="minorEastAsia" w:hAnsiTheme="majorBidi" w:cstheme="majorBidi"/>
          <w:vertAlign w:val="superscript"/>
        </w:rPr>
        <w:t>-1</w:t>
      </w:r>
      <w:r w:rsidR="0042425D" w:rsidRPr="00B95524">
        <w:rPr>
          <w:rFonts w:asciiTheme="majorBidi" w:eastAsiaTheme="minorEastAsia" w:hAnsiTheme="majorBidi" w:cstheme="majorBidi"/>
        </w:rPr>
        <w:t>), L</w:t>
      </w:r>
      <w:r w:rsidR="0042425D" w:rsidRPr="00B95524">
        <w:rPr>
          <w:rFonts w:asciiTheme="majorBidi" w:eastAsiaTheme="minorEastAsia" w:hAnsiTheme="majorBidi" w:cstheme="majorBidi"/>
          <w:vertAlign w:val="subscript"/>
        </w:rPr>
        <w:t>0</w:t>
      </w:r>
      <w:r w:rsidR="0042425D" w:rsidRPr="00B95524">
        <w:rPr>
          <w:rFonts w:asciiTheme="majorBidi" w:eastAsiaTheme="minorEastAsia" w:hAnsiTheme="majorBidi" w:cstheme="majorBidi"/>
        </w:rPr>
        <w:t xml:space="preserve"> is the reference length </w:t>
      </w:r>
      <w:r w:rsidR="00975B95" w:rsidRPr="00B95524">
        <w:rPr>
          <w:rFonts w:asciiTheme="majorBidi" w:eastAsiaTheme="minorEastAsia" w:hAnsiTheme="majorBidi" w:cstheme="majorBidi"/>
        </w:rPr>
        <w:t>of</w:t>
      </w:r>
      <w:r w:rsidR="0042425D" w:rsidRPr="00B95524">
        <w:rPr>
          <w:rFonts w:asciiTheme="majorBidi" w:eastAsiaTheme="minorEastAsia" w:hAnsiTheme="majorBidi" w:cstheme="majorBidi"/>
        </w:rPr>
        <w:t xml:space="preserve"> half-sarcomere </w:t>
      </w:r>
      <w:r w:rsidR="007F4B5D" w:rsidRPr="00B95524">
        <w:rPr>
          <w:rFonts w:asciiTheme="majorBidi" w:eastAsiaTheme="minorEastAsia" w:hAnsiTheme="majorBidi" w:cstheme="majorBidi"/>
        </w:rPr>
        <w:t xml:space="preserve">(1.1 </w:t>
      </w:r>
      <w:proofErr w:type="spellStart"/>
      <w:r w:rsidR="007F4B5D" w:rsidRPr="00B95524">
        <w:rPr>
          <w:rFonts w:asciiTheme="majorBidi" w:eastAsiaTheme="minorEastAsia" w:hAnsiTheme="majorBidi" w:cstheme="majorBidi"/>
        </w:rPr>
        <w:t>μm</w:t>
      </w:r>
      <w:proofErr w:type="spellEnd"/>
      <w:r w:rsidR="007F4B5D" w:rsidRPr="00B95524">
        <w:rPr>
          <w:rFonts w:asciiTheme="majorBidi" w:eastAsiaTheme="minorEastAsia" w:hAnsiTheme="majorBidi" w:cstheme="majorBidi"/>
        </w:rPr>
        <w:t xml:space="preserve">), </w:t>
      </w:r>
      <w:r w:rsidR="004017F1" w:rsidRPr="00B95524">
        <w:rPr>
          <w:rFonts w:asciiTheme="majorBidi" w:eastAsiaTheme="minorEastAsia" w:hAnsiTheme="majorBidi" w:cstheme="majorBidi"/>
        </w:rPr>
        <w:t>N</w:t>
      </w:r>
      <w:r w:rsidR="004017F1" w:rsidRPr="00B95524">
        <w:rPr>
          <w:rFonts w:asciiTheme="majorBidi" w:eastAsiaTheme="minorEastAsia" w:hAnsiTheme="majorBidi" w:cstheme="majorBidi"/>
          <w:vertAlign w:val="subscript"/>
        </w:rPr>
        <w:t>A</w:t>
      </w:r>
      <w:r w:rsidR="004017F1" w:rsidRPr="00B95524">
        <w:rPr>
          <w:rFonts w:asciiTheme="majorBidi" w:eastAsiaTheme="minorEastAsia" w:hAnsiTheme="majorBidi" w:cstheme="majorBidi"/>
        </w:rPr>
        <w:t xml:space="preserve"> is </w:t>
      </w:r>
      <w:proofErr w:type="spellStart"/>
      <w:r w:rsidR="001A3AC4" w:rsidRPr="00B95524">
        <w:rPr>
          <w:rFonts w:asciiTheme="majorBidi" w:eastAsiaTheme="minorEastAsia" w:hAnsiTheme="majorBidi" w:cstheme="majorBidi"/>
        </w:rPr>
        <w:t>Avogardo’s</w:t>
      </w:r>
      <w:proofErr w:type="spellEnd"/>
      <w:r w:rsidR="001A3AC4" w:rsidRPr="00B95524">
        <w:rPr>
          <w:rFonts w:asciiTheme="majorBidi" w:eastAsiaTheme="minorEastAsia" w:hAnsiTheme="majorBidi" w:cstheme="majorBidi"/>
        </w:rPr>
        <w:t xml:space="preserve"> </w:t>
      </w:r>
      <w:r w:rsidR="002F61B4" w:rsidRPr="00B95524">
        <w:rPr>
          <w:rFonts w:asciiTheme="majorBidi" w:eastAsiaTheme="minorEastAsia" w:hAnsiTheme="majorBidi" w:cstheme="majorBidi"/>
        </w:rPr>
        <w:t>n</w:t>
      </w:r>
      <w:r w:rsidR="001A3AC4" w:rsidRPr="00B95524">
        <w:rPr>
          <w:rFonts w:asciiTheme="majorBidi" w:eastAsiaTheme="minorEastAsia" w:hAnsiTheme="majorBidi" w:cstheme="majorBidi"/>
        </w:rPr>
        <w:t xml:space="preserve">umber </w:t>
      </w:r>
      <w:r w:rsidR="002F61B4" w:rsidRPr="00B95524">
        <w:rPr>
          <w:rFonts w:asciiTheme="majorBidi" w:eastAsiaTheme="minorEastAsia" w:hAnsiTheme="majorBidi" w:cstheme="majorBidi"/>
        </w:rPr>
        <w:t>(6.02 ×</w:t>
      </w:r>
      <w:r w:rsidR="00C05432" w:rsidRPr="00B95524">
        <w:rPr>
          <w:rFonts w:asciiTheme="majorBidi" w:eastAsiaTheme="minorEastAsia" w:hAnsiTheme="majorBidi" w:cstheme="majorBidi"/>
        </w:rPr>
        <w:t xml:space="preserve"> 10</w:t>
      </w:r>
      <w:r w:rsidR="00C05432" w:rsidRPr="00B95524">
        <w:rPr>
          <w:rFonts w:asciiTheme="majorBidi" w:eastAsiaTheme="minorEastAsia" w:hAnsiTheme="majorBidi" w:cstheme="majorBidi"/>
          <w:vertAlign w:val="superscript"/>
        </w:rPr>
        <w:t>23</w:t>
      </w:r>
      <w:r w:rsidR="00C05432" w:rsidRPr="00B95524">
        <w:rPr>
          <w:rFonts w:asciiTheme="majorBidi" w:eastAsiaTheme="minorEastAsia" w:hAnsiTheme="majorBidi" w:cstheme="majorBidi"/>
        </w:rPr>
        <w:t xml:space="preserve"> mol</w:t>
      </w:r>
      <w:r w:rsidR="00C05432" w:rsidRPr="00B95524">
        <w:rPr>
          <w:rFonts w:asciiTheme="majorBidi" w:eastAsiaTheme="minorEastAsia" w:hAnsiTheme="majorBidi" w:cstheme="majorBidi"/>
          <w:vertAlign w:val="superscript"/>
        </w:rPr>
        <w:t>-1</w:t>
      </w:r>
      <w:r w:rsidR="00C05432" w:rsidRPr="00B95524">
        <w:rPr>
          <w:rFonts w:asciiTheme="majorBidi" w:eastAsiaTheme="minorEastAsia" w:hAnsiTheme="majorBidi" w:cstheme="majorBidi"/>
        </w:rPr>
        <w:t>)</w:t>
      </w:r>
      <w:r w:rsidR="00F10408" w:rsidRPr="00B95524">
        <w:rPr>
          <w:rFonts w:asciiTheme="majorBidi" w:eastAsiaTheme="minorEastAsia" w:hAnsiTheme="majorBidi" w:cstheme="majorBidi"/>
        </w:rPr>
        <w:t>, J</w:t>
      </w:r>
      <w:r w:rsidR="00C23A31" w:rsidRPr="00B95524">
        <w:rPr>
          <w:rFonts w:asciiTheme="majorBidi" w:eastAsiaTheme="minorEastAsia" w:hAnsiTheme="majorBidi" w:cstheme="majorBidi"/>
          <w:vertAlign w:val="subscript"/>
        </w:rPr>
        <w:t>4</w:t>
      </w:r>
      <w:r w:rsidR="00C23A31" w:rsidRPr="00B95524">
        <w:rPr>
          <w:rFonts w:asciiTheme="majorBidi" w:eastAsiaTheme="minorEastAsia" w:hAnsiTheme="majorBidi" w:cstheme="majorBidi"/>
        </w:rPr>
        <w:t xml:space="preserve"> is the detachment </w:t>
      </w:r>
      <w:r w:rsidR="00D119A6" w:rsidRPr="00B95524">
        <w:rPr>
          <w:rFonts w:asciiTheme="majorBidi" w:eastAsiaTheme="minorEastAsia" w:hAnsiTheme="majorBidi" w:cstheme="majorBidi"/>
        </w:rPr>
        <w:t>flux of myosin heads from</w:t>
      </w:r>
      <w:r>
        <w:rPr>
          <w:rFonts w:asciiTheme="majorBidi" w:eastAsiaTheme="minorEastAsia" w:hAnsiTheme="majorBidi" w:cstheme="majorBidi"/>
        </w:rPr>
        <w:t xml:space="preserve"> the</w:t>
      </w:r>
      <w:r w:rsidR="00D119A6" w:rsidRPr="00B95524">
        <w:rPr>
          <w:rFonts w:asciiTheme="majorBidi" w:eastAsiaTheme="minorEastAsia" w:hAnsiTheme="majorBidi" w:cstheme="majorBidi"/>
        </w:rPr>
        <w:t xml:space="preserve"> force generating state (M</w:t>
      </w:r>
      <w:r w:rsidR="00D119A6" w:rsidRPr="00B95524">
        <w:rPr>
          <w:rFonts w:asciiTheme="majorBidi" w:eastAsiaTheme="minorEastAsia" w:hAnsiTheme="majorBidi" w:cstheme="majorBidi"/>
          <w:vertAlign w:val="subscript"/>
        </w:rPr>
        <w:t>FG</w:t>
      </w:r>
      <w:r w:rsidR="00D119A6"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00B841EB" w:rsidRPr="00B95524">
        <w:rPr>
          <w:rFonts w:asciiTheme="majorBidi" w:eastAsiaTheme="minorEastAsia" w:hAnsiTheme="majorBidi" w:cstheme="majorBidi"/>
        </w:rPr>
        <w:t>disordered relaxed state (M</w:t>
      </w:r>
      <w:r w:rsidR="00B841EB" w:rsidRPr="00B95524">
        <w:rPr>
          <w:rFonts w:asciiTheme="majorBidi" w:eastAsiaTheme="minorEastAsia" w:hAnsiTheme="majorBidi" w:cstheme="majorBidi"/>
          <w:vertAlign w:val="subscript"/>
        </w:rPr>
        <w:t>DRX</w:t>
      </w:r>
      <w:r w:rsidR="00B841EB" w:rsidRPr="00B95524">
        <w:rPr>
          <w:rFonts w:asciiTheme="majorBidi" w:eastAsiaTheme="minorEastAsia" w:hAnsiTheme="majorBidi" w:cstheme="majorBidi"/>
        </w:rPr>
        <w:t>)</w:t>
      </w:r>
      <w:r w:rsidR="005F4FAB">
        <w:rPr>
          <w:rFonts w:asciiTheme="majorBidi" w:eastAsiaTheme="minorEastAsia" w:hAnsiTheme="majorBidi" w:cstheme="majorBidi"/>
        </w:rPr>
        <w:t>,</w:t>
      </w:r>
      <w:r w:rsidR="00D83908">
        <w:rPr>
          <w:rFonts w:asciiTheme="majorBidi" w:eastAsiaTheme="minorEastAsia" w:hAnsiTheme="majorBidi" w:cstheme="majorBidi"/>
        </w:rPr>
        <w:t xml:space="preserve"> and n is the number of bins </w:t>
      </w:r>
      <w:r w:rsidR="00B16A12">
        <w:rPr>
          <w:rFonts w:asciiTheme="majorBidi" w:eastAsiaTheme="minorEastAsia" w:hAnsiTheme="majorBidi" w:cstheme="majorBidi"/>
        </w:rPr>
        <w:t>that were used to evaluate the cross-bridge populations</w:t>
      </w:r>
      <w:r w:rsidR="00B841EB" w:rsidRPr="00B95524">
        <w:rPr>
          <w:rFonts w:asciiTheme="majorBidi" w:eastAsiaTheme="minorEastAsia" w:hAnsiTheme="majorBidi" w:cstheme="majorBidi"/>
        </w:rPr>
        <w:t xml:space="preserve">. </w:t>
      </w:r>
    </w:p>
    <w:p w14:paraId="2D101CEE" w14:textId="0C96B6F9"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30"/>
        </w:rPr>
      </w:r>
      <w:r w:rsidR="001D65DD" w:rsidRPr="00B95524">
        <w:rPr>
          <w:rFonts w:asciiTheme="majorBidi" w:hAnsiTheme="majorBidi" w:cstheme="majorBidi"/>
          <w:position w:val="-30"/>
        </w:rPr>
        <w:object w:dxaOrig="2780" w:dyaOrig="700" w14:anchorId="41A39AE0">
          <v:shape id="_x0000_i1029" type="#_x0000_t75" alt="" style="width:138.85pt;height:34.9pt;mso-width-percent:0;mso-height-percent:0;mso-width-percent:0;mso-height-percent:0" o:ole="">
            <v:imagedata r:id="rId22" o:title=""/>
          </v:shape>
          <o:OLEObject Type="Embed" ProgID="Equation.DSMT4" ShapeID="_x0000_i1029" DrawAspect="Content" ObjectID="_1697295421" r:id="rId23"/>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7"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7"/>
      <w:r w:rsidRPr="00B95524">
        <w:rPr>
          <w:rFonts w:asciiTheme="majorBidi" w:hAnsiTheme="majorBidi" w:cstheme="majorBidi"/>
        </w:rPr>
        <w:fldChar w:fldCharType="end"/>
      </w:r>
    </w:p>
    <w:p w14:paraId="7905393F" w14:textId="07A8C7FF" w:rsidR="003B6061" w:rsidRPr="00B95524" w:rsidRDefault="00521C9F" w:rsidP="00F34279">
      <w:pPr>
        <w:spacing w:line="240" w:lineRule="auto"/>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6</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C459A2" w:rsidRPr="00B95524">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2C544C">
        <w:rPr>
          <w:rFonts w:asciiTheme="majorBidi" w:hAnsiTheme="majorBidi" w:cstheme="majorBidi"/>
        </w:rPr>
        <w:t xml:space="preserve"> </w:t>
      </w:r>
      <w:r w:rsidR="00C64663">
        <w:rPr>
          <w:rFonts w:asciiTheme="majorBidi" w:hAnsiTheme="majorBidi" w:cstheme="majorBidi"/>
        </w:rPr>
        <w:t>responds to</w:t>
      </w:r>
      <w:r w:rsidR="00292E16" w:rsidRPr="00B95524">
        <w:rPr>
          <w:rFonts w:asciiTheme="majorBidi" w:hAnsiTheme="majorBidi" w:cstheme="majorBidi"/>
        </w:rPr>
        <w:t xml:space="preserve"> a</w:t>
      </w:r>
      <w:r w:rsidR="001C4E37" w:rsidRPr="00B95524">
        <w:rPr>
          <w:rFonts w:asciiTheme="majorBidi" w:hAnsiTheme="majorBidi" w:cstheme="majorBidi"/>
        </w:rPr>
        <w:t xml:space="preserve"> </w:t>
      </w:r>
      <w:r w:rsidR="00B622D1" w:rsidRPr="00B95524">
        <w:rPr>
          <w:rFonts w:asciiTheme="majorBidi" w:hAnsiTheme="majorBidi" w:cstheme="majorBidi"/>
        </w:rPr>
        <w:t>change</w:t>
      </w:r>
      <w:r w:rsidR="00292E16" w:rsidRPr="00B95524">
        <w:rPr>
          <w:rFonts w:asciiTheme="majorBidi" w:hAnsiTheme="majorBidi" w:cstheme="majorBidi"/>
        </w:rPr>
        <w:t xml:space="preserve"> in the</w:t>
      </w:r>
      <w:r w:rsidR="008C73C9" w:rsidRPr="00B95524">
        <w:rPr>
          <w:rFonts w:asciiTheme="majorBidi" w:hAnsiTheme="majorBidi" w:cstheme="majorBidi"/>
        </w:rPr>
        <w:t xml:space="preserve"> </w:t>
      </w:r>
      <w:r w:rsidR="004D58C5" w:rsidRPr="00B95524">
        <w:rPr>
          <w:rFonts w:asciiTheme="majorBidi" w:hAnsiTheme="majorBidi" w:cstheme="majorBidi"/>
        </w:rPr>
        <w:t>stimulus sig</w:t>
      </w:r>
      <w:r w:rsidR="004D58C5">
        <w:rPr>
          <w:rFonts w:asciiTheme="majorBidi" w:hAnsiTheme="majorBidi" w:cstheme="majorBidi"/>
        </w:rPr>
        <w:t xml:space="preserve">nal for </w:t>
      </w:r>
      <w:r w:rsidR="00B72491" w:rsidRPr="00B95524">
        <w:rPr>
          <w:rFonts w:asciiTheme="majorBidi" w:hAnsiTheme="majorBidi" w:cstheme="majorBidi"/>
        </w:rPr>
        <w:t>concentric growth</w:t>
      </w:r>
      <w:r w:rsidR="004D58C5">
        <w:rPr>
          <w:rFonts w:asciiTheme="majorBidi" w:hAnsiTheme="majorBidi" w:cstheme="majorBidi"/>
        </w:rPr>
        <w:t xml:space="preserve"> (</w:t>
      </w:r>
      <w:proofErr w:type="spellStart"/>
      <w:r w:rsidR="004D58C5">
        <w:rPr>
          <w:rFonts w:asciiTheme="majorBidi" w:hAnsiTheme="majorBidi" w:cstheme="majorBidi"/>
        </w:rPr>
        <w:t>S</w:t>
      </w:r>
      <w:r w:rsidR="004D58C5">
        <w:rPr>
          <w:rFonts w:asciiTheme="majorBidi" w:hAnsiTheme="majorBidi" w:cstheme="majorBidi"/>
          <w:vertAlign w:val="subscript"/>
        </w:rPr>
        <w:t>con</w:t>
      </w:r>
      <w:proofErr w:type="spellEnd"/>
      <w:r w:rsidR="004D58C5">
        <w:rPr>
          <w:rFonts w:asciiTheme="majorBidi" w:hAnsiTheme="majorBidi" w:cstheme="majorBidi"/>
        </w:rPr>
        <w:t>)</w:t>
      </w:r>
      <w:r w:rsidR="00CC228F">
        <w:rPr>
          <w:rFonts w:asciiTheme="majorBidi" w:hAnsiTheme="majorBidi" w:cstheme="majorBidi"/>
        </w:rPr>
        <w:t>, w</w:t>
      </w:r>
      <w:r w:rsidR="004E7DB5" w:rsidRPr="00B95524">
        <w:rPr>
          <w:rFonts w:asciiTheme="majorBidi" w:hAnsiTheme="majorBidi" w:cstheme="majorBidi"/>
        </w:rPr>
        <w:t xml:space="preserve">hereas the second component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4D58C5">
        <w:rPr>
          <w:rFonts w:asciiTheme="majorBidi" w:hAnsiTheme="majorBidi" w:cstheme="majorBidi"/>
          <w:vertAlign w:val="subscript"/>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to the</w:t>
      </w:r>
      <w:r w:rsidR="00E20C5F" w:rsidRPr="00B95524">
        <w:rPr>
          <w:rFonts w:asciiTheme="majorBidi" w:hAnsiTheme="majorBidi" w:cstheme="majorBidi"/>
        </w:rPr>
        <w:t xml:space="preserve"> eccentric growth </w:t>
      </w:r>
      <w:r w:rsidR="00F9372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877515">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6F7C4F27"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24"/>
        </w:rPr>
      </w:r>
      <w:r w:rsidR="001D65DD" w:rsidRPr="00B95524">
        <w:rPr>
          <w:rFonts w:asciiTheme="majorBidi" w:hAnsiTheme="majorBidi" w:cstheme="majorBidi"/>
          <w:position w:val="-24"/>
        </w:rPr>
        <w:object w:dxaOrig="2720" w:dyaOrig="680" w14:anchorId="0D03987A">
          <v:shape id="_x0000_i1030" type="#_x0000_t75" alt="" style="width:136pt;height:34.2pt;mso-width-percent:0;mso-height-percent:0;mso-width-percent:0;mso-height-percent:0" o:ole="">
            <v:imagedata r:id="rId24" o:title=""/>
          </v:shape>
          <o:OLEObject Type="Embed" ProgID="Equation.DSMT4" ShapeID="_x0000_i1030" DrawAspect="Content" ObjectID="_1697295422"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8"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8"/>
      <w:r w:rsidRPr="00B95524">
        <w:rPr>
          <w:rFonts w:asciiTheme="majorBidi" w:hAnsiTheme="majorBidi" w:cstheme="majorBidi"/>
        </w:rPr>
        <w:fldChar w:fldCharType="end"/>
      </w:r>
    </w:p>
    <w:p w14:paraId="3BD74B4A" w14:textId="4CEBA12E" w:rsidR="00D33207" w:rsidRDefault="000C3171" w:rsidP="00F34279">
      <w:pPr>
        <w:pStyle w:val="Heading2"/>
        <w:spacing w:line="240" w:lineRule="auto"/>
        <w:rPr>
          <w:rFonts w:asciiTheme="majorBidi" w:hAnsiTheme="majorBidi" w:cstheme="majorBidi"/>
        </w:rPr>
      </w:pPr>
      <w:r w:rsidRPr="00B95524">
        <w:rPr>
          <w:rFonts w:asciiTheme="majorBidi" w:hAnsiTheme="majorBidi" w:cstheme="majorBidi"/>
        </w:rPr>
        <w:t xml:space="preserve">Simulations </w:t>
      </w:r>
    </w:p>
    <w:p w14:paraId="06934598" w14:textId="470545AE" w:rsidR="0035507A" w:rsidRDefault="0035507A" w:rsidP="00F34279">
      <w:pPr>
        <w:pStyle w:val="Heading3"/>
        <w:spacing w:line="240" w:lineRule="auto"/>
      </w:pPr>
      <w:r>
        <w:t xml:space="preserve">Implementation and computer code </w:t>
      </w:r>
    </w:p>
    <w:p w14:paraId="304EED44" w14:textId="59876FF9" w:rsidR="008A10C5" w:rsidRPr="008A10C5" w:rsidRDefault="008A10C5" w:rsidP="00F34279">
      <w:pPr>
        <w:spacing w:line="240" w:lineRule="auto"/>
        <w:jc w:val="both"/>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1F6D77">
        <w:t xml:space="preserve"> </w:t>
      </w:r>
      <w:r w:rsidR="006F3AF0">
        <w:fldChar w:fldCharType="begin"/>
      </w:r>
      <w:r w:rsidR="006F3AF0">
        <w: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6F3AF0">
        <w:fldChar w:fldCharType="separate"/>
      </w:r>
      <w:r w:rsidR="006F3AF0">
        <w:rPr>
          <w:noProof/>
        </w:rPr>
        <w:t>(S. et al., 2011)</w:t>
      </w:r>
      <w:r w:rsidR="006F3AF0">
        <w:fldChar w:fldCharType="end"/>
      </w:r>
      <w:r w:rsidR="00F833F2">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 </w:instrTex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EN.CITE.DATA </w:instrText>
      </w:r>
      <w:r w:rsidR="00951356">
        <w:fldChar w:fldCharType="end"/>
      </w:r>
      <w:r w:rsidR="00951356">
        <w:fldChar w:fldCharType="separate"/>
      </w:r>
      <w:r w:rsidR="00951356">
        <w:rPr>
          <w:noProof/>
        </w:rPr>
        <w:t>(Virtanen et al., 2020)</w:t>
      </w:r>
      <w:r w:rsidR="00951356">
        <w:fldChar w:fldCharType="end"/>
      </w:r>
      <w:r w:rsidR="00F833F2">
        <w:t>, and pandas</w:t>
      </w:r>
      <w:r w:rsidR="00B94287">
        <w:t xml:space="preserve"> </w:t>
      </w:r>
      <w:r w:rsidR="00B94287">
        <w:fldChar w:fldCharType="begin"/>
      </w:r>
      <w:r w:rsidR="00B94287">
        <w:instrText xml:space="preserve"> ADDIN EN.CITE &lt;EndNote&gt;&lt;Cite&gt;&lt;Author&gt;al.&lt;/Author&gt;&lt;Year&gt;2021&lt;/Year&gt;&lt;RecNum&gt;90&lt;/RecNum&gt;&lt;DisplayText&gt;(al., 2021)&lt;/DisplayText&gt;&lt;record&gt;&lt;rec-number&gt;90&lt;/rec-number&gt;&lt;foreign-keys&gt;&lt;key app="EN" db-id="xfaazxx2fstraqetp5xxt2ff0zvrrftv0drf" timestamp="1635270700"&gt;90&lt;/key&gt;&lt;/foreign-keys&gt;&lt;ref-type name="Journal Article"&gt;17&lt;/ref-type&gt;&lt;contributors&gt;&lt;authors&gt;&lt;author&gt;Reback J 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B94287">
        <w:rPr>
          <w:noProof/>
        </w:rPr>
        <w:t>(al.,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hyperlink r:id="rId26" w:history="1">
        <w:r w:rsidR="00F93B27" w:rsidRPr="003827F6">
          <w:rPr>
            <w:rStyle w:val="Hyperlink"/>
          </w:rPr>
          <w:t>https://campbell-muscle-lab.github.io/PyMyoVent/</w:t>
        </w:r>
      </w:hyperlink>
      <w:r w:rsidR="00F93B27">
        <w:rPr>
          <w:rStyle w:val="Hyperlink"/>
        </w:rPr>
        <w:t>.</w:t>
      </w:r>
    </w:p>
    <w:p w14:paraId="13D8F397" w14:textId="48D5E2B0" w:rsidR="000C3171" w:rsidRPr="00B95524" w:rsidRDefault="005D436F" w:rsidP="00F34279">
      <w:pPr>
        <w:pStyle w:val="Heading3"/>
        <w:spacing w:line="240" w:lineRule="auto"/>
        <w:rPr>
          <w:rFonts w:asciiTheme="majorBidi" w:hAnsiTheme="majorBidi"/>
        </w:rPr>
      </w:pPr>
      <w:r w:rsidRPr="00B95524">
        <w:rPr>
          <w:rFonts w:asciiTheme="majorBidi" w:hAnsiTheme="majorBidi"/>
        </w:rPr>
        <w:t>Baseline</w:t>
      </w:r>
    </w:p>
    <w:p w14:paraId="7C2088DF" w14:textId="4835B7C9" w:rsidR="0082748E" w:rsidRPr="00884D32" w:rsidRDefault="00F93B27" w:rsidP="00F34279">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w:t>
      </w:r>
      <w:proofErr w:type="spellStart"/>
      <w:r w:rsidR="005C74C0">
        <w:rPr>
          <w:rFonts w:asciiTheme="majorBidi" w:hAnsiTheme="majorBidi" w:cstheme="majorBidi"/>
        </w:rPr>
        <w:t>PyMyoVent</w:t>
      </w:r>
      <w:proofErr w:type="spellEnd"/>
      <w:r w:rsidR="005C74C0">
        <w:rPr>
          <w:rFonts w:asciiTheme="majorBidi" w:hAnsiTheme="majorBidi" w:cstheme="majorBidi"/>
        </w:rPr>
        <w:t xml:space="preserve">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 </w:instrTex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EN.CITE.DATA </w:instrText>
      </w:r>
      <w:r w:rsidR="005C74C0">
        <w:rPr>
          <w:rFonts w:asciiTheme="majorBidi" w:hAnsiTheme="majorBidi" w:cstheme="majorBidi"/>
        </w:rPr>
      </w:r>
      <w:r w:rsidR="005C74C0">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5C74C0">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AD1052" w:rsidRPr="00B95524">
        <w:rPr>
          <w:rFonts w:asciiTheme="majorBidi" w:hAnsiTheme="majorBidi" w:cstheme="majorBidi"/>
        </w:rPr>
        <w:t xml:space="preserve">parameters were </w:t>
      </w:r>
      <w:r w:rsidR="006E35D6" w:rsidRPr="00B95524">
        <w:rPr>
          <w:rFonts w:asciiTheme="majorBidi" w:hAnsiTheme="majorBidi" w:cstheme="majorBidi"/>
        </w:rPr>
        <w:t>tuned</w:t>
      </w:r>
      <w:r w:rsidR="000546B4" w:rsidRPr="00B95524">
        <w:rPr>
          <w:rFonts w:asciiTheme="majorBidi" w:hAnsiTheme="majorBidi" w:cstheme="majorBidi"/>
        </w:rPr>
        <w:t xml:space="preserve"> in a</w:t>
      </w:r>
      <w:r w:rsidR="00390992" w:rsidRPr="00B95524">
        <w:rPr>
          <w:rFonts w:asciiTheme="majorBidi" w:hAnsiTheme="majorBidi" w:cstheme="majorBidi"/>
        </w:rPr>
        <w:t xml:space="preserve"> </w:t>
      </w:r>
      <w:r w:rsidR="00B36E17" w:rsidRPr="00B95524">
        <w:rPr>
          <w:rFonts w:asciiTheme="majorBidi" w:hAnsiTheme="majorBidi" w:cstheme="majorBidi"/>
        </w:rPr>
        <w:t>way</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F573A5">
        <w:rPr>
          <w:rFonts w:asciiTheme="majorBidi" w:hAnsiTheme="majorBidi" w:cstheme="majorBidi"/>
        </w:rPr>
        <w:t xml:space="preserve"> according to </w:t>
      </w:r>
      <w:r w:rsidR="00DF4EED">
        <w:rPr>
          <w:rFonts w:asciiTheme="majorBidi" w:hAnsiTheme="majorBidi" w:cstheme="majorBidi"/>
        </w:rPr>
        <w:t xml:space="preserve">a </w:t>
      </w:r>
      <w:r w:rsidR="00F573A5">
        <w:rPr>
          <w:rFonts w:asciiTheme="majorBidi" w:hAnsiTheme="majorBidi" w:cstheme="majorBidi"/>
        </w:rPr>
        <w:t xml:space="preserve">normal range </w:t>
      </w:r>
      <w:r w:rsidR="00F02ADD">
        <w:rPr>
          <w:rFonts w:asciiTheme="majorBidi" w:hAnsiTheme="majorBidi" w:cstheme="majorBidi"/>
        </w:rPr>
        <w:t xml:space="preserve">of </w:t>
      </w:r>
      <w:r w:rsidR="00F02ADD" w:rsidRPr="00B95524">
        <w:rPr>
          <w:rFonts w:asciiTheme="majorBidi" w:hAnsiTheme="majorBidi" w:cstheme="majorBidi"/>
        </w:rPr>
        <w:t>characteristics</w:t>
      </w:r>
      <w:r w:rsidR="00DF4EED">
        <w:rPr>
          <w:rFonts w:asciiTheme="majorBidi" w:hAnsiTheme="majorBidi" w:cstheme="majorBidi"/>
        </w:rPr>
        <w:t xml:space="preserve"> reported in the literature</w:t>
      </w:r>
      <w:r w:rsidR="00177551">
        <w:rPr>
          <w:rFonts w:asciiTheme="majorBidi" w:hAnsiTheme="majorBidi" w:cstheme="majorBidi"/>
        </w:rPr>
        <w:t xml:space="preserve"> </w:t>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877515">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A303DB">
        <w:rPr>
          <w:rFonts w:asciiTheme="majorBidi" w:hAnsiTheme="majorBidi" w:cstheme="majorBidi"/>
        </w:rPr>
        <w:t xml:space="preserve">for the systemic circulation system was set to 4.5 </w:t>
      </w:r>
      <w:r w:rsidR="00DE10CA">
        <w:rPr>
          <w:rFonts w:asciiTheme="majorBidi" w:hAnsiTheme="majorBidi" w:cstheme="majorBidi"/>
        </w:rPr>
        <w:t xml:space="preserve">liters. </w:t>
      </w:r>
      <w:r w:rsidR="00E779BF">
        <w:rPr>
          <w:rFonts w:asciiTheme="majorBidi" w:hAnsiTheme="majorBidi" w:cstheme="majorBidi"/>
        </w:rPr>
        <w:t>All simulation</w:t>
      </w:r>
      <w:r w:rsidR="00C50A39">
        <w:rPr>
          <w:rFonts w:asciiTheme="majorBidi" w:hAnsiTheme="majorBidi" w:cstheme="majorBidi"/>
        </w:rPr>
        <w:t>s</w:t>
      </w:r>
      <w:r w:rsidR="00E779BF">
        <w:rPr>
          <w:rFonts w:asciiTheme="majorBidi" w:hAnsiTheme="majorBidi" w:cstheme="majorBidi"/>
        </w:rPr>
        <w:t xml:space="preserve"> in this manuscript started by</w:t>
      </w:r>
      <w:r w:rsidR="001B5D5A">
        <w:rPr>
          <w:rFonts w:asciiTheme="majorBidi" w:hAnsiTheme="majorBidi" w:cstheme="majorBidi"/>
        </w:rPr>
        <w:t xml:space="preserve"> using</w:t>
      </w:r>
      <w:r w:rsidR="00E779BF">
        <w:rPr>
          <w:rFonts w:asciiTheme="majorBidi" w:hAnsiTheme="majorBidi" w:cstheme="majorBidi"/>
        </w:rPr>
        <w:t xml:space="preserve"> </w:t>
      </w:r>
      <w:r w:rsidR="00EE2F04">
        <w:rPr>
          <w:rFonts w:asciiTheme="majorBidi" w:hAnsiTheme="majorBidi" w:cstheme="majorBidi"/>
        </w:rPr>
        <w:t xml:space="preserve">default </w:t>
      </w:r>
      <w:r w:rsidR="00C75C67">
        <w:rPr>
          <w:rFonts w:asciiTheme="majorBidi" w:hAnsiTheme="majorBidi" w:cstheme="majorBidi"/>
        </w:rPr>
        <w:t xml:space="preserve">values for </w:t>
      </w:r>
      <w:r w:rsidR="001B5D5A">
        <w:rPr>
          <w:rFonts w:asciiTheme="majorBidi" w:hAnsiTheme="majorBidi" w:cstheme="majorBidi"/>
        </w:rPr>
        <w:t xml:space="preserve">model parameters </w:t>
      </w:r>
      <w:r w:rsidR="00C75C67">
        <w:rPr>
          <w:rFonts w:asciiTheme="majorBidi" w:hAnsiTheme="majorBidi" w:cstheme="majorBidi"/>
        </w:rPr>
        <w:t>and</w:t>
      </w:r>
      <w:r w:rsidR="003A70EA">
        <w:rPr>
          <w:rFonts w:asciiTheme="majorBidi" w:hAnsiTheme="majorBidi" w:cstheme="majorBidi"/>
        </w:rPr>
        <w:t xml:space="preserve"> assigning </w:t>
      </w:r>
      <w:r w:rsidR="00DE10CA">
        <w:rPr>
          <w:rFonts w:asciiTheme="majorBidi" w:hAnsiTheme="majorBidi" w:cstheme="majorBidi"/>
        </w:rPr>
        <w:t>all stressed volume in</w:t>
      </w:r>
      <w:r w:rsidR="00C75C67">
        <w:rPr>
          <w:rFonts w:asciiTheme="majorBidi" w:hAnsiTheme="majorBidi" w:cstheme="majorBidi"/>
        </w:rPr>
        <w:t>to the</w:t>
      </w:r>
      <w:r w:rsidR="00DE10CA">
        <w:rPr>
          <w:rFonts w:asciiTheme="majorBidi" w:hAnsiTheme="majorBidi" w:cstheme="majorBidi"/>
        </w:rPr>
        <w:t xml:space="preserve"> </w:t>
      </w:r>
      <w:r w:rsidR="00FA4DB4">
        <w:rPr>
          <w:rFonts w:asciiTheme="majorBidi" w:hAnsiTheme="majorBidi" w:cstheme="majorBidi"/>
        </w:rPr>
        <w:t xml:space="preserve">veins. </w:t>
      </w:r>
      <w:r w:rsidR="001C2985">
        <w:rPr>
          <w:rFonts w:asciiTheme="majorBidi" w:hAnsiTheme="majorBidi" w:cstheme="majorBidi"/>
        </w:rPr>
        <w:t xml:space="preserve">At </w:t>
      </w:r>
      <w:r w:rsidR="00FA4DB4">
        <w:rPr>
          <w:rFonts w:asciiTheme="majorBidi" w:hAnsiTheme="majorBidi" w:cstheme="majorBidi"/>
        </w:rPr>
        <w:t>20 s</w:t>
      </w:r>
      <w:r w:rsidR="00DF4EED">
        <w:rPr>
          <w:rFonts w:asciiTheme="majorBidi" w:hAnsiTheme="majorBidi" w:cstheme="majorBidi"/>
        </w:rPr>
        <w:t>,</w:t>
      </w:r>
      <w:r w:rsidR="00FA4DB4">
        <w:rPr>
          <w:rFonts w:asciiTheme="majorBidi" w:hAnsiTheme="majorBidi" w:cstheme="majorBidi"/>
        </w:rPr>
        <w:t xml:space="preserve"> </w:t>
      </w:r>
      <w:r w:rsidR="009E5EF3">
        <w:rPr>
          <w:rFonts w:asciiTheme="majorBidi" w:hAnsiTheme="majorBidi" w:cstheme="majorBidi"/>
        </w:rPr>
        <w:t xml:space="preserve">when </w:t>
      </w:r>
      <w:r w:rsidR="00146866">
        <w:rPr>
          <w:rFonts w:asciiTheme="majorBidi" w:hAnsiTheme="majorBidi" w:cstheme="majorBidi"/>
        </w:rPr>
        <w:t>all compartmental</w:t>
      </w:r>
      <w:r w:rsidR="009E5EF3">
        <w:rPr>
          <w:rFonts w:asciiTheme="majorBidi" w:hAnsiTheme="majorBidi" w:cstheme="majorBidi"/>
        </w:rPr>
        <w:t xml:space="preserve"> blood</w:t>
      </w:r>
      <w:r w:rsidR="003002F0">
        <w:rPr>
          <w:rFonts w:asciiTheme="majorBidi" w:hAnsiTheme="majorBidi" w:cstheme="majorBidi"/>
        </w:rPr>
        <w:t xml:space="preserve"> volume</w:t>
      </w:r>
      <w:r w:rsidR="00DF4EED">
        <w:rPr>
          <w:rFonts w:asciiTheme="majorBidi" w:hAnsiTheme="majorBidi" w:cstheme="majorBidi"/>
        </w:rPr>
        <w:t>s</w:t>
      </w:r>
      <w:r w:rsidR="009E5EF3">
        <w:rPr>
          <w:rFonts w:asciiTheme="majorBidi" w:hAnsiTheme="majorBidi" w:cstheme="majorBidi"/>
        </w:rPr>
        <w:t xml:space="preserve"> and pressure</w:t>
      </w:r>
      <w:r w:rsidR="00DF4EED">
        <w:rPr>
          <w:rFonts w:asciiTheme="majorBidi" w:hAnsiTheme="majorBidi" w:cstheme="majorBidi"/>
        </w:rPr>
        <w:t>s</w:t>
      </w:r>
      <w:r w:rsidR="009E5EF3">
        <w:rPr>
          <w:rFonts w:asciiTheme="majorBidi" w:hAnsiTheme="majorBidi" w:cstheme="majorBidi"/>
        </w:rPr>
        <w:t xml:space="preserve"> in </w:t>
      </w:r>
      <w:r w:rsidR="00146866">
        <w:rPr>
          <w:rFonts w:asciiTheme="majorBidi" w:hAnsiTheme="majorBidi" w:cstheme="majorBidi"/>
        </w:rPr>
        <w:t>the</w:t>
      </w:r>
      <w:r w:rsidR="009E5EF3">
        <w:rPr>
          <w:rFonts w:asciiTheme="majorBidi" w:hAnsiTheme="majorBidi" w:cstheme="majorBidi"/>
        </w:rPr>
        <w:t xml:space="preserve"> circulation system were at steady state, the baroreflex feedback module</w:t>
      </w:r>
      <w:r w:rsidR="003002F0">
        <w:rPr>
          <w:rFonts w:asciiTheme="majorBidi" w:hAnsiTheme="majorBidi" w:cstheme="majorBidi"/>
        </w:rPr>
        <w:t xml:space="preserve"> was</w:t>
      </w:r>
      <w:r w:rsidR="009E5EF3">
        <w:rPr>
          <w:rFonts w:asciiTheme="majorBidi" w:hAnsiTheme="majorBidi" w:cstheme="majorBidi"/>
        </w:rPr>
        <w:t xml:space="preserve"> activated to </w:t>
      </w:r>
      <w:r w:rsidR="00C93074">
        <w:rPr>
          <w:rFonts w:asciiTheme="majorBidi" w:hAnsiTheme="majorBidi" w:cstheme="majorBidi"/>
        </w:rPr>
        <w:t xml:space="preserve">move the arterial pressure towards the setpoint of 90 mm Hg. </w:t>
      </w:r>
      <w:r w:rsidR="00EC35F3" w:rsidRPr="00B95524">
        <w:rPr>
          <w:rFonts w:asciiTheme="majorBidi" w:hAnsiTheme="majorBidi" w:cstheme="majorBidi"/>
        </w:rPr>
        <w:t>The char</w:t>
      </w:r>
      <w:r w:rsidR="00CF78DB" w:rsidRPr="00B95524">
        <w:rPr>
          <w:rFonts w:asciiTheme="majorBidi" w:hAnsiTheme="majorBidi" w:cstheme="majorBidi"/>
        </w:rPr>
        <w:t>acteristic</w:t>
      </w:r>
      <w:r w:rsidR="0007168F" w:rsidRPr="00B95524">
        <w:rPr>
          <w:rFonts w:asciiTheme="majorBidi" w:hAnsiTheme="majorBidi" w:cstheme="majorBidi"/>
        </w:rPr>
        <w:t>s of baseline simulation</w:t>
      </w:r>
      <w:r w:rsidR="00F444B2" w:rsidRPr="00B95524">
        <w:rPr>
          <w:rFonts w:asciiTheme="majorBidi" w:hAnsiTheme="majorBidi" w:cstheme="majorBidi"/>
        </w:rPr>
        <w:t xml:space="preserve"> are shown in</w:t>
      </w:r>
      <w:r w:rsidR="00CF78DB" w:rsidRPr="00B95524">
        <w:rPr>
          <w:rFonts w:asciiTheme="majorBidi" w:hAnsiTheme="majorBidi" w:cstheme="majorBidi"/>
        </w:rPr>
        <w:t xml:space="preserve"> </w:t>
      </w:r>
      <w:r w:rsidR="007F50FE" w:rsidRPr="00B95524">
        <w:rPr>
          <w:rFonts w:asciiTheme="majorBidi" w:hAnsiTheme="majorBidi" w:cstheme="majorBidi"/>
        </w:rPr>
        <w:t>T</w:t>
      </w:r>
      <w:r w:rsidR="00A0574B" w:rsidRPr="00B95524">
        <w:rPr>
          <w:rFonts w:asciiTheme="majorBidi" w:hAnsiTheme="majorBidi" w:cstheme="majorBidi"/>
        </w:rPr>
        <w:t xml:space="preserve">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701CC8" w:rsidRPr="00B95524">
        <w:rPr>
          <w:rFonts w:asciiTheme="majorBidi" w:hAnsiTheme="majorBidi" w:cstheme="majorBidi"/>
        </w:rPr>
        <w:t xml:space="preserve">. </w:t>
      </w:r>
      <w:r w:rsidR="00532896" w:rsidRPr="0093058A">
        <w:rPr>
          <w:rFonts w:asciiTheme="majorBidi" w:hAnsiTheme="majorBidi" w:cstheme="majorBidi"/>
          <w:color w:val="FF0000"/>
        </w:rPr>
        <w:t xml:space="preserve"> </w:t>
      </w:r>
    </w:p>
    <w:tbl>
      <w:tblPr>
        <w:tblStyle w:val="TableGrid"/>
        <w:tblW w:w="0" w:type="auto"/>
        <w:jc w:val="center"/>
        <w:tblLayout w:type="fixed"/>
        <w:tblLook w:val="04A0" w:firstRow="1" w:lastRow="0" w:firstColumn="1" w:lastColumn="0" w:noHBand="0" w:noVBand="1"/>
      </w:tblPr>
      <w:tblGrid>
        <w:gridCol w:w="2785"/>
        <w:gridCol w:w="1530"/>
      </w:tblGrid>
      <w:tr w:rsidR="0041304F" w:rsidRPr="00B95524" w14:paraId="50BC46BD" w14:textId="77777777" w:rsidTr="00D94A3A">
        <w:trPr>
          <w:jc w:val="center"/>
        </w:trPr>
        <w:tc>
          <w:tcPr>
            <w:tcW w:w="4315" w:type="dxa"/>
            <w:gridSpan w:val="2"/>
            <w:tcBorders>
              <w:top w:val="double" w:sz="4" w:space="0" w:color="auto"/>
              <w:bottom w:val="double" w:sz="4" w:space="0" w:color="auto"/>
            </w:tcBorders>
            <w:vAlign w:val="center"/>
          </w:tcPr>
          <w:p w14:paraId="75120E52" w14:textId="10A1B60C" w:rsidR="0041304F" w:rsidRPr="00B95524" w:rsidRDefault="0041304F" w:rsidP="00F34279">
            <w:pPr>
              <w:jc w:val="center"/>
              <w:rPr>
                <w:rFonts w:asciiTheme="majorBidi" w:hAnsiTheme="majorBidi" w:cstheme="majorBidi"/>
              </w:rPr>
            </w:pPr>
            <w:r w:rsidRPr="00B95524">
              <w:rPr>
                <w:rFonts w:asciiTheme="majorBidi" w:hAnsiTheme="majorBidi" w:cstheme="majorBidi"/>
                <w:b/>
                <w:bCs/>
              </w:rPr>
              <w:lastRenderedPageBreak/>
              <w:t xml:space="preserve">Table </w:t>
            </w:r>
            <w:bookmarkStart w:id="9" w:name="table1"/>
            <w:r w:rsidRPr="00B95524">
              <w:rPr>
                <w:rFonts w:asciiTheme="majorBidi" w:hAnsiTheme="majorBidi" w:cstheme="majorBidi"/>
                <w:b/>
                <w:bCs/>
              </w:rPr>
              <w:fldChar w:fldCharType="begin"/>
            </w:r>
            <w:r w:rsidRPr="00B95524">
              <w:rPr>
                <w:rFonts w:asciiTheme="majorBidi" w:hAnsiTheme="majorBidi" w:cstheme="majorBidi"/>
                <w:b/>
                <w:bCs/>
              </w:rPr>
              <w:instrText xml:space="preserve"> seq table </w:instrText>
            </w:r>
            <w:r w:rsidRPr="00B95524">
              <w:rPr>
                <w:rFonts w:asciiTheme="majorBidi" w:hAnsiTheme="majorBidi" w:cstheme="majorBidi"/>
                <w:b/>
                <w:bCs/>
              </w:rPr>
              <w:fldChar w:fldCharType="separate"/>
            </w:r>
            <w:r w:rsidR="0095603A">
              <w:rPr>
                <w:rFonts w:asciiTheme="majorBidi" w:hAnsiTheme="majorBidi" w:cstheme="majorBidi"/>
                <w:b/>
                <w:bCs/>
                <w:noProof/>
              </w:rPr>
              <w:t>1</w:t>
            </w:r>
            <w:r w:rsidRPr="00B95524">
              <w:rPr>
                <w:rFonts w:asciiTheme="majorBidi" w:hAnsiTheme="majorBidi" w:cstheme="majorBidi"/>
                <w:b/>
                <w:bCs/>
              </w:rPr>
              <w:fldChar w:fldCharType="end"/>
            </w:r>
            <w:bookmarkEnd w:id="9"/>
            <w:r w:rsidRPr="00B95524">
              <w:rPr>
                <w:rFonts w:asciiTheme="majorBidi" w:hAnsiTheme="majorBidi" w:cstheme="majorBidi"/>
              </w:rPr>
              <w:t xml:space="preserve"> </w:t>
            </w:r>
            <w:r w:rsidR="00DF4EED">
              <w:rPr>
                <w:rFonts w:asciiTheme="majorBidi" w:hAnsiTheme="majorBidi" w:cstheme="majorBidi"/>
              </w:rPr>
              <w:t>S</w:t>
            </w:r>
            <w:r w:rsidRPr="00B95524">
              <w:rPr>
                <w:rFonts w:asciiTheme="majorBidi" w:hAnsiTheme="majorBidi" w:cstheme="majorBidi"/>
              </w:rPr>
              <w:t xml:space="preserve">imulated </w:t>
            </w:r>
            <w:r w:rsidR="00DF4EED">
              <w:rPr>
                <w:rFonts w:asciiTheme="majorBidi" w:hAnsiTheme="majorBidi" w:cstheme="majorBidi"/>
              </w:rPr>
              <w:t>b</w:t>
            </w:r>
            <w:r w:rsidR="00DF4EED" w:rsidRPr="00B95524">
              <w:rPr>
                <w:rFonts w:asciiTheme="majorBidi" w:hAnsiTheme="majorBidi" w:cstheme="majorBidi"/>
              </w:rPr>
              <w:t xml:space="preserve">aseline </w:t>
            </w:r>
            <w:r w:rsidRPr="00B95524">
              <w:rPr>
                <w:rFonts w:asciiTheme="majorBidi" w:hAnsiTheme="majorBidi" w:cstheme="majorBidi"/>
              </w:rPr>
              <w:t>cardiovascular function of a healthy adult.</w:t>
            </w:r>
          </w:p>
        </w:tc>
      </w:tr>
      <w:tr w:rsidR="00906BB5" w:rsidRPr="00B95524" w14:paraId="01247689" w14:textId="77777777" w:rsidTr="00D94A3A">
        <w:trPr>
          <w:jc w:val="center"/>
        </w:trPr>
        <w:tc>
          <w:tcPr>
            <w:tcW w:w="2785" w:type="dxa"/>
            <w:tcBorders>
              <w:top w:val="double" w:sz="4" w:space="0" w:color="auto"/>
              <w:right w:val="double" w:sz="4" w:space="0" w:color="auto"/>
            </w:tcBorders>
            <w:vAlign w:val="center"/>
          </w:tcPr>
          <w:p w14:paraId="4DADAD11" w14:textId="5FF0EFF4" w:rsidR="00906BB5" w:rsidRPr="00B95524" w:rsidRDefault="00906BB5" w:rsidP="00F34279">
            <w:pPr>
              <w:jc w:val="center"/>
              <w:rPr>
                <w:rFonts w:asciiTheme="majorBidi" w:hAnsiTheme="majorBidi" w:cstheme="majorBidi"/>
              </w:rPr>
            </w:pPr>
            <w:r w:rsidRPr="00B95524">
              <w:rPr>
                <w:rFonts w:asciiTheme="majorBidi" w:hAnsiTheme="majorBidi" w:cstheme="majorBidi"/>
              </w:rPr>
              <w:t>Heart rate</w:t>
            </w:r>
            <w:r w:rsidR="002F2F5E" w:rsidRPr="00B95524">
              <w:rPr>
                <w:rFonts w:asciiTheme="majorBidi" w:hAnsiTheme="majorBidi" w:cstheme="majorBidi"/>
              </w:rPr>
              <w:t xml:space="preserve"> (BPM)</w:t>
            </w:r>
          </w:p>
        </w:tc>
        <w:tc>
          <w:tcPr>
            <w:tcW w:w="1530" w:type="dxa"/>
            <w:tcBorders>
              <w:top w:val="double" w:sz="4" w:space="0" w:color="auto"/>
              <w:left w:val="double" w:sz="4" w:space="0" w:color="auto"/>
            </w:tcBorders>
            <w:vAlign w:val="center"/>
          </w:tcPr>
          <w:p w14:paraId="1AD53A26" w14:textId="609FB9A6" w:rsidR="00906BB5" w:rsidRPr="00B95524" w:rsidRDefault="00AB710D" w:rsidP="00F34279">
            <w:pPr>
              <w:jc w:val="center"/>
              <w:rPr>
                <w:rFonts w:asciiTheme="majorBidi" w:hAnsiTheme="majorBidi" w:cstheme="majorBidi"/>
              </w:rPr>
            </w:pPr>
            <w:r>
              <w:rPr>
                <w:rFonts w:asciiTheme="majorBidi" w:hAnsiTheme="majorBidi" w:cstheme="majorBidi"/>
              </w:rPr>
              <w:t>~</w:t>
            </w:r>
            <w:r w:rsidR="00D67C5E" w:rsidRPr="00B95524">
              <w:rPr>
                <w:rFonts w:asciiTheme="majorBidi" w:hAnsiTheme="majorBidi" w:cstheme="majorBidi"/>
              </w:rPr>
              <w:t>63</w:t>
            </w:r>
          </w:p>
        </w:tc>
      </w:tr>
      <w:tr w:rsidR="001D629A" w:rsidRPr="00B95524" w14:paraId="34EADA83" w14:textId="77777777" w:rsidTr="00D94A3A">
        <w:trPr>
          <w:jc w:val="center"/>
        </w:trPr>
        <w:tc>
          <w:tcPr>
            <w:tcW w:w="2785" w:type="dxa"/>
            <w:tcBorders>
              <w:right w:val="double" w:sz="4" w:space="0" w:color="auto"/>
            </w:tcBorders>
            <w:vAlign w:val="center"/>
          </w:tcPr>
          <w:p w14:paraId="502AB874" w14:textId="5F732311" w:rsidR="001D629A" w:rsidRPr="00B95524" w:rsidRDefault="005F72DD" w:rsidP="00F34279">
            <w:pPr>
              <w:jc w:val="center"/>
              <w:rPr>
                <w:rFonts w:asciiTheme="majorBidi" w:hAnsiTheme="majorBidi" w:cstheme="majorBidi"/>
              </w:rPr>
            </w:pPr>
            <w:r>
              <w:rPr>
                <w:rFonts w:asciiTheme="majorBidi" w:hAnsiTheme="majorBidi" w:cstheme="majorBidi"/>
              </w:rPr>
              <w:t xml:space="preserve">End-diastolic </w:t>
            </w:r>
            <w:r w:rsidR="00AB710D">
              <w:rPr>
                <w:rFonts w:asciiTheme="majorBidi" w:hAnsiTheme="majorBidi" w:cstheme="majorBidi"/>
              </w:rPr>
              <w:t>LV volume (ml)</w:t>
            </w:r>
          </w:p>
        </w:tc>
        <w:tc>
          <w:tcPr>
            <w:tcW w:w="1530" w:type="dxa"/>
            <w:tcBorders>
              <w:left w:val="double" w:sz="4" w:space="0" w:color="auto"/>
            </w:tcBorders>
            <w:vAlign w:val="center"/>
          </w:tcPr>
          <w:p w14:paraId="11F31149" w14:textId="6AA1FEBA" w:rsidR="001D629A" w:rsidRPr="00B95524" w:rsidRDefault="00AB710D" w:rsidP="00F34279">
            <w:pPr>
              <w:jc w:val="center"/>
              <w:rPr>
                <w:rFonts w:asciiTheme="majorBidi" w:hAnsiTheme="majorBidi" w:cstheme="majorBidi"/>
              </w:rPr>
            </w:pPr>
            <w:r>
              <w:rPr>
                <w:rFonts w:asciiTheme="majorBidi" w:hAnsiTheme="majorBidi" w:cstheme="majorBidi"/>
              </w:rPr>
              <w:t>~146</w:t>
            </w:r>
          </w:p>
        </w:tc>
      </w:tr>
      <w:tr w:rsidR="00906BB5" w:rsidRPr="00B95524" w14:paraId="6870B997" w14:textId="77777777" w:rsidTr="00D94A3A">
        <w:trPr>
          <w:jc w:val="center"/>
        </w:trPr>
        <w:tc>
          <w:tcPr>
            <w:tcW w:w="2785" w:type="dxa"/>
            <w:tcBorders>
              <w:right w:val="double" w:sz="4" w:space="0" w:color="auto"/>
            </w:tcBorders>
            <w:vAlign w:val="center"/>
          </w:tcPr>
          <w:p w14:paraId="6EE4181E" w14:textId="1B76D3FA" w:rsidR="00906BB5" w:rsidRPr="00B95524" w:rsidRDefault="00906BB5" w:rsidP="00F34279">
            <w:pPr>
              <w:jc w:val="center"/>
              <w:rPr>
                <w:rFonts w:asciiTheme="majorBidi" w:hAnsiTheme="majorBidi" w:cstheme="majorBidi"/>
              </w:rPr>
            </w:pPr>
            <w:r w:rsidRPr="00B95524">
              <w:rPr>
                <w:rFonts w:asciiTheme="majorBidi" w:hAnsiTheme="majorBidi" w:cstheme="majorBidi"/>
              </w:rPr>
              <w:t>Pulse pressure</w:t>
            </w:r>
            <w:r w:rsidR="002F2F5E" w:rsidRPr="00B95524">
              <w:rPr>
                <w:rFonts w:asciiTheme="majorBidi" w:hAnsiTheme="majorBidi" w:cstheme="majorBidi"/>
              </w:rPr>
              <w:t xml:space="preserve"> (mm Hg)</w:t>
            </w:r>
          </w:p>
        </w:tc>
        <w:tc>
          <w:tcPr>
            <w:tcW w:w="1530" w:type="dxa"/>
            <w:tcBorders>
              <w:left w:val="double" w:sz="4" w:space="0" w:color="auto"/>
            </w:tcBorders>
            <w:vAlign w:val="center"/>
          </w:tcPr>
          <w:p w14:paraId="3F7E3980" w14:textId="63B61536" w:rsidR="00906BB5" w:rsidRPr="00B95524" w:rsidRDefault="00AB710D" w:rsidP="00F34279">
            <w:pPr>
              <w:jc w:val="center"/>
              <w:rPr>
                <w:rFonts w:asciiTheme="majorBidi" w:hAnsiTheme="majorBidi" w:cstheme="majorBidi"/>
              </w:rPr>
            </w:pPr>
            <w:r>
              <w:rPr>
                <w:rFonts w:asciiTheme="majorBidi" w:hAnsiTheme="majorBidi" w:cstheme="majorBidi"/>
              </w:rPr>
              <w:t>~</w:t>
            </w:r>
            <w:r w:rsidR="00366175" w:rsidRPr="00B95524">
              <w:rPr>
                <w:rFonts w:asciiTheme="majorBidi" w:hAnsiTheme="majorBidi" w:cstheme="majorBidi"/>
              </w:rPr>
              <w:t>11</w:t>
            </w:r>
            <w:r w:rsidR="00E06626" w:rsidRPr="00B95524">
              <w:rPr>
                <w:rFonts w:asciiTheme="majorBidi" w:hAnsiTheme="majorBidi" w:cstheme="majorBidi"/>
              </w:rPr>
              <w:t>7</w:t>
            </w:r>
            <w:r w:rsidR="00DE4C7F" w:rsidRPr="00B95524">
              <w:rPr>
                <w:rFonts w:asciiTheme="majorBidi" w:hAnsiTheme="majorBidi" w:cstheme="majorBidi"/>
              </w:rPr>
              <w:t xml:space="preserve"> /</w:t>
            </w:r>
            <w:r w:rsidR="00837057" w:rsidRPr="00B95524">
              <w:rPr>
                <w:rFonts w:asciiTheme="majorBidi" w:hAnsiTheme="majorBidi" w:cstheme="majorBidi"/>
              </w:rPr>
              <w:t xml:space="preserve"> 6</w:t>
            </w:r>
            <w:r w:rsidR="00B2672E" w:rsidRPr="00B95524">
              <w:rPr>
                <w:rFonts w:asciiTheme="majorBidi" w:hAnsiTheme="majorBidi" w:cstheme="majorBidi"/>
              </w:rPr>
              <w:t>1</w:t>
            </w:r>
          </w:p>
        </w:tc>
      </w:tr>
      <w:tr w:rsidR="00906BB5" w:rsidRPr="00B95524" w14:paraId="721A3C29" w14:textId="77777777" w:rsidTr="00D94A3A">
        <w:trPr>
          <w:jc w:val="center"/>
        </w:trPr>
        <w:tc>
          <w:tcPr>
            <w:tcW w:w="2785" w:type="dxa"/>
            <w:tcBorders>
              <w:right w:val="double" w:sz="4" w:space="0" w:color="auto"/>
            </w:tcBorders>
            <w:vAlign w:val="center"/>
          </w:tcPr>
          <w:p w14:paraId="478CCABE" w14:textId="45271116"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Stroke volume </w:t>
            </w:r>
            <w:r w:rsidR="00366175" w:rsidRPr="00B95524">
              <w:rPr>
                <w:rFonts w:asciiTheme="majorBidi" w:hAnsiTheme="majorBidi" w:cstheme="majorBidi"/>
              </w:rPr>
              <w:t>(ml)</w:t>
            </w:r>
          </w:p>
        </w:tc>
        <w:tc>
          <w:tcPr>
            <w:tcW w:w="1530" w:type="dxa"/>
            <w:tcBorders>
              <w:left w:val="double" w:sz="4" w:space="0" w:color="auto"/>
            </w:tcBorders>
            <w:vAlign w:val="center"/>
          </w:tcPr>
          <w:p w14:paraId="7F4AC2A5" w14:textId="5B58AB2E" w:rsidR="00906BB5" w:rsidRPr="00B95524" w:rsidRDefault="00AB710D" w:rsidP="00F34279">
            <w:pPr>
              <w:jc w:val="center"/>
              <w:rPr>
                <w:rFonts w:asciiTheme="majorBidi" w:hAnsiTheme="majorBidi" w:cstheme="majorBidi"/>
              </w:rPr>
            </w:pPr>
            <w:r>
              <w:rPr>
                <w:rFonts w:asciiTheme="majorBidi" w:hAnsiTheme="majorBidi" w:cstheme="majorBidi"/>
              </w:rPr>
              <w:t>~</w:t>
            </w:r>
            <w:r w:rsidR="00E06626" w:rsidRPr="00B95524">
              <w:rPr>
                <w:rFonts w:asciiTheme="majorBidi" w:hAnsiTheme="majorBidi" w:cstheme="majorBidi"/>
              </w:rPr>
              <w:t>94</w:t>
            </w:r>
          </w:p>
        </w:tc>
      </w:tr>
      <w:tr w:rsidR="00906BB5" w:rsidRPr="00B95524" w14:paraId="7D6161BE" w14:textId="77777777" w:rsidTr="00D94A3A">
        <w:trPr>
          <w:jc w:val="center"/>
        </w:trPr>
        <w:tc>
          <w:tcPr>
            <w:tcW w:w="2785" w:type="dxa"/>
            <w:tcBorders>
              <w:right w:val="double" w:sz="4" w:space="0" w:color="auto"/>
            </w:tcBorders>
            <w:vAlign w:val="center"/>
          </w:tcPr>
          <w:p w14:paraId="7382D36C" w14:textId="28C77432"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Ejection fraction </w:t>
            </w:r>
            <w:r w:rsidR="00366175" w:rsidRPr="00B95524">
              <w:rPr>
                <w:rFonts w:asciiTheme="majorBidi" w:hAnsiTheme="majorBidi" w:cstheme="majorBidi"/>
              </w:rPr>
              <w:t>(%)</w:t>
            </w:r>
          </w:p>
        </w:tc>
        <w:tc>
          <w:tcPr>
            <w:tcW w:w="1530" w:type="dxa"/>
            <w:tcBorders>
              <w:left w:val="double" w:sz="4" w:space="0" w:color="auto"/>
            </w:tcBorders>
            <w:vAlign w:val="center"/>
          </w:tcPr>
          <w:p w14:paraId="7CF5D10A" w14:textId="73ABF97F" w:rsidR="00906BB5" w:rsidRPr="00B95524" w:rsidRDefault="00AB710D" w:rsidP="00F34279">
            <w:pPr>
              <w:jc w:val="center"/>
              <w:rPr>
                <w:rFonts w:asciiTheme="majorBidi" w:hAnsiTheme="majorBidi" w:cstheme="majorBidi"/>
              </w:rPr>
            </w:pPr>
            <w:r>
              <w:rPr>
                <w:rFonts w:asciiTheme="majorBidi" w:hAnsiTheme="majorBidi" w:cstheme="majorBidi"/>
              </w:rPr>
              <w:t>~</w:t>
            </w:r>
            <w:r w:rsidR="00E455D4" w:rsidRPr="00B95524">
              <w:rPr>
                <w:rFonts w:asciiTheme="majorBidi" w:hAnsiTheme="majorBidi" w:cstheme="majorBidi"/>
              </w:rPr>
              <w:t>6</w:t>
            </w:r>
            <w:r w:rsidR="00E06626" w:rsidRPr="00B95524">
              <w:rPr>
                <w:rFonts w:asciiTheme="majorBidi" w:hAnsiTheme="majorBidi" w:cstheme="majorBidi"/>
              </w:rPr>
              <w:t>4</w:t>
            </w:r>
          </w:p>
        </w:tc>
      </w:tr>
    </w:tbl>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072491A9" w14:textId="4F227003" w:rsidR="004E47E5" w:rsidRPr="00B95524" w:rsidRDefault="00DE1B26" w:rsidP="00F34279">
      <w:pPr>
        <w:spacing w:line="240" w:lineRule="auto"/>
        <w:jc w:val="both"/>
        <w:rPr>
          <w:rFonts w:asciiTheme="majorBidi" w:hAnsiTheme="majorBidi" w:cstheme="majorBidi"/>
          <w:szCs w:val="24"/>
        </w:rPr>
      </w:pPr>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(AS), mitral regurgitation (MR), and aortic regurgitation (AR)</w:t>
      </w:r>
      <w:r w:rsidR="0001646D">
        <w:rPr>
          <w:rFonts w:asciiTheme="majorBidi" w:hAnsiTheme="majorBidi" w:cstheme="majorBidi"/>
        </w:rPr>
        <w:t>,</w:t>
      </w:r>
      <w:r w:rsidRPr="00B95524">
        <w:rPr>
          <w:rFonts w:asciiTheme="majorBidi" w:hAnsiTheme="majorBidi" w:cstheme="majorBidi"/>
        </w:rPr>
        <w:t xml:space="preserve"> 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  </w:t>
      </w:r>
      <w:r w:rsidR="009A13F6" w:rsidRPr="00B95524">
        <w:rPr>
          <w:rFonts w:asciiTheme="majorBidi" w:hAnsiTheme="majorBidi" w:cstheme="majorBidi"/>
          <w:szCs w:val="24"/>
        </w:rPr>
        <w:t xml:space="preserve">AS is a valvular disease </w:t>
      </w:r>
      <w:r w:rsidR="00F07DDB">
        <w:rPr>
          <w:rFonts w:asciiTheme="majorBidi" w:hAnsiTheme="majorBidi" w:cstheme="majorBidi"/>
          <w:szCs w:val="24"/>
        </w:rPr>
        <w:t>where the</w:t>
      </w:r>
      <w:r w:rsidR="00F07DDB" w:rsidRPr="00B95524">
        <w:rPr>
          <w:rFonts w:asciiTheme="majorBidi" w:hAnsiTheme="majorBidi" w:cstheme="majorBidi"/>
          <w:szCs w:val="24"/>
        </w:rPr>
        <w:t xml:space="preserve"> </w:t>
      </w:r>
      <w:r w:rsidR="009A13F6" w:rsidRPr="00B95524">
        <w:rPr>
          <w:rFonts w:asciiTheme="majorBidi" w:hAnsiTheme="majorBidi" w:cstheme="majorBidi"/>
          <w:szCs w:val="24"/>
        </w:rPr>
        <w:t xml:space="preserve">aortic valve becomes narrowed, opens </w:t>
      </w:r>
      <w:r w:rsidR="00F07DDB" w:rsidRPr="00B95524">
        <w:rPr>
          <w:rFonts w:asciiTheme="majorBidi" w:hAnsiTheme="majorBidi" w:cstheme="majorBidi"/>
          <w:szCs w:val="24"/>
        </w:rPr>
        <w:t xml:space="preserve">poorly </w:t>
      </w:r>
      <w:r w:rsidR="009A13F6" w:rsidRPr="00B95524">
        <w:rPr>
          <w:rFonts w:asciiTheme="majorBidi" w:hAnsiTheme="majorBidi" w:cstheme="majorBidi"/>
          <w:szCs w:val="24"/>
        </w:rPr>
        <w:t>during systole</w:t>
      </w:r>
      <w:r w:rsidR="00F07DDB">
        <w:rPr>
          <w:rFonts w:asciiTheme="majorBidi" w:hAnsiTheme="majorBidi" w:cstheme="majorBidi"/>
          <w:szCs w:val="24"/>
        </w:rPr>
        <w:t>,</w:t>
      </w:r>
      <w:r w:rsidR="009A13F6" w:rsidRPr="00B95524">
        <w:rPr>
          <w:rFonts w:asciiTheme="majorBidi" w:hAnsiTheme="majorBidi" w:cstheme="majorBidi"/>
          <w:szCs w:val="24"/>
        </w:rPr>
        <w:t xml:space="preserve"> and induces pressure overloading of </w:t>
      </w:r>
      <w:r w:rsidR="00F07DDB">
        <w:rPr>
          <w:rFonts w:asciiTheme="majorBidi" w:hAnsiTheme="majorBidi" w:cstheme="majorBidi"/>
          <w:szCs w:val="24"/>
        </w:rPr>
        <w:t xml:space="preserve">the </w:t>
      </w:r>
      <w:r w:rsidR="009A13F6" w:rsidRPr="00B95524">
        <w:rPr>
          <w:rFonts w:asciiTheme="majorBidi" w:hAnsiTheme="majorBidi" w:cstheme="majorBidi"/>
          <w:szCs w:val="24"/>
        </w:rPr>
        <w:t xml:space="preserve">LV. </w:t>
      </w:r>
      <w:r w:rsidR="00C95170" w:rsidRPr="00B95524">
        <w:rPr>
          <w:rFonts w:asciiTheme="majorBidi" w:hAnsiTheme="majorBidi" w:cstheme="majorBidi"/>
          <w:szCs w:val="24"/>
        </w:rPr>
        <w:t xml:space="preserve">To </w:t>
      </w:r>
      <w:r w:rsidR="00F07DDB">
        <w:rPr>
          <w:rFonts w:asciiTheme="majorBidi" w:hAnsiTheme="majorBidi" w:cstheme="majorBidi"/>
          <w:szCs w:val="24"/>
        </w:rPr>
        <w:t>mimic</w:t>
      </w:r>
      <w:r w:rsidR="00F07DDB" w:rsidRPr="00B95524">
        <w:rPr>
          <w:rFonts w:asciiTheme="majorBidi" w:hAnsiTheme="majorBidi" w:cstheme="majorBidi"/>
          <w:szCs w:val="24"/>
        </w:rPr>
        <w:t xml:space="preserve"> </w:t>
      </w:r>
      <w:r w:rsidR="00C95170" w:rsidRPr="00B95524">
        <w:rPr>
          <w:rFonts w:asciiTheme="majorBidi" w:hAnsiTheme="majorBidi" w:cstheme="majorBidi"/>
          <w:szCs w:val="24"/>
        </w:rPr>
        <w:t xml:space="preserve">the aortic stenosis </w:t>
      </w:r>
      <w:r w:rsidR="0073505B" w:rsidRPr="00B95524">
        <w:rPr>
          <w:rFonts w:asciiTheme="majorBidi" w:hAnsiTheme="majorBidi" w:cstheme="majorBidi"/>
          <w:szCs w:val="24"/>
        </w:rPr>
        <w:t>condition,</w:t>
      </w:r>
      <w:r w:rsidR="00617532" w:rsidRPr="00B95524">
        <w:rPr>
          <w:rFonts w:asciiTheme="majorBidi" w:hAnsiTheme="majorBidi" w:cstheme="majorBidi"/>
          <w:szCs w:val="24"/>
        </w:rPr>
        <w:t xml:space="preserve"> aortic resistance </w:t>
      </w:r>
      <w:r w:rsidR="009A7DBC" w:rsidRPr="00B95524">
        <w:rPr>
          <w:rFonts w:asciiTheme="majorBidi" w:hAnsiTheme="majorBidi" w:cstheme="majorBidi"/>
          <w:szCs w:val="24"/>
        </w:rPr>
        <w:t xml:space="preserve">in the systemic circulatory </w:t>
      </w:r>
      <w:r w:rsidR="00EB5A03" w:rsidRPr="00B95524">
        <w:rPr>
          <w:rFonts w:asciiTheme="majorBidi" w:hAnsiTheme="majorBidi" w:cstheme="majorBidi"/>
          <w:szCs w:val="24"/>
        </w:rPr>
        <w:t>module</w:t>
      </w:r>
      <w:r w:rsidR="009A7DBC" w:rsidRPr="00B95524">
        <w:rPr>
          <w:rFonts w:asciiTheme="majorBidi" w:hAnsiTheme="majorBidi" w:cstheme="majorBidi"/>
          <w:szCs w:val="24"/>
        </w:rPr>
        <w:t xml:space="preserve"> was increased to</w:t>
      </w:r>
      <w:r w:rsidR="00F07DDB">
        <w:rPr>
          <w:rFonts w:asciiTheme="majorBidi" w:hAnsiTheme="majorBidi" w:cstheme="majorBidi"/>
          <w:szCs w:val="24"/>
        </w:rPr>
        <w:t xml:space="preserve"> induce LV</w:t>
      </w:r>
      <w:r w:rsidR="009A7DBC" w:rsidRPr="00B95524">
        <w:rPr>
          <w:rFonts w:asciiTheme="majorBidi" w:hAnsiTheme="majorBidi" w:cstheme="majorBidi"/>
          <w:szCs w:val="24"/>
        </w:rPr>
        <w:t xml:space="preserve"> </w:t>
      </w:r>
      <w:r w:rsidR="00EF7F69" w:rsidRPr="00B95524">
        <w:rPr>
          <w:rFonts w:asciiTheme="majorBidi" w:hAnsiTheme="majorBidi" w:cstheme="majorBidi"/>
          <w:szCs w:val="24"/>
        </w:rPr>
        <w:t xml:space="preserve">pressure overload. </w:t>
      </w:r>
      <w:r w:rsidR="00720460" w:rsidRPr="00B95524">
        <w:rPr>
          <w:rFonts w:asciiTheme="majorBidi" w:hAnsiTheme="majorBidi" w:cstheme="majorBidi"/>
          <w:szCs w:val="24"/>
        </w:rPr>
        <w:t>According to</w:t>
      </w:r>
      <w:r w:rsidR="000E0DBA" w:rsidRPr="00B95524">
        <w:rPr>
          <w:rFonts w:asciiTheme="majorBidi" w:hAnsiTheme="majorBidi" w:cstheme="majorBidi"/>
          <w:szCs w:val="24"/>
        </w:rPr>
        <w:t xml:space="preserve"> </w:t>
      </w:r>
      <w:r w:rsidR="00F07DDB">
        <w:rPr>
          <w:rFonts w:asciiTheme="majorBidi" w:hAnsiTheme="majorBidi" w:cstheme="majorBidi"/>
          <w:szCs w:val="24"/>
        </w:rPr>
        <w:t xml:space="preserve">the </w:t>
      </w:r>
      <w:r w:rsidR="000E0DBA" w:rsidRPr="00B95524">
        <w:rPr>
          <w:rFonts w:asciiTheme="majorBidi" w:hAnsiTheme="majorBidi" w:cstheme="majorBidi"/>
          <w:szCs w:val="24"/>
        </w:rPr>
        <w:t>Poiseuille equation, resistance of a vessel has an inverted relation with</w:t>
      </w:r>
      <w:r w:rsidR="00F07DDB">
        <w:rPr>
          <w:rFonts w:asciiTheme="majorBidi" w:hAnsiTheme="majorBidi" w:cstheme="majorBidi"/>
          <w:szCs w:val="24"/>
        </w:rPr>
        <w:t xml:space="preserve"> the</w:t>
      </w:r>
      <w:r w:rsidR="000E0DBA" w:rsidRPr="00B95524">
        <w:rPr>
          <w:rFonts w:asciiTheme="majorBidi" w:hAnsiTheme="majorBidi" w:cstheme="majorBidi"/>
          <w:szCs w:val="24"/>
        </w:rPr>
        <w:t xml:space="preserve"> square of </w:t>
      </w:r>
      <w:r w:rsidR="001E40CA">
        <w:rPr>
          <w:rFonts w:asciiTheme="majorBidi" w:hAnsiTheme="majorBidi" w:cstheme="majorBidi"/>
          <w:szCs w:val="24"/>
        </w:rPr>
        <w:t xml:space="preserve">the </w:t>
      </w:r>
      <w:r w:rsidR="000E0DBA" w:rsidRPr="00B95524">
        <w:rPr>
          <w:rFonts w:asciiTheme="majorBidi" w:hAnsiTheme="majorBidi" w:cstheme="majorBidi"/>
          <w:szCs w:val="24"/>
        </w:rPr>
        <w:t xml:space="preserve">cross-sectional area. For instance, a 500 </w:t>
      </w:r>
      <w:r w:rsidR="00F07DDB">
        <w:rPr>
          <w:rFonts w:asciiTheme="majorBidi" w:hAnsiTheme="majorBidi" w:cstheme="majorBidi"/>
          <w:szCs w:val="24"/>
        </w:rPr>
        <w:t>%</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 xml:space="preserve">increase in the aortic resistance is equivalent </w:t>
      </w:r>
      <w:r w:rsidR="00F07DDB">
        <w:rPr>
          <w:rFonts w:asciiTheme="majorBidi" w:hAnsiTheme="majorBidi" w:cstheme="majorBidi"/>
          <w:szCs w:val="24"/>
        </w:rPr>
        <w:t>to</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a ~60</w:t>
      </w:r>
      <w:r w:rsidR="00F07DDB">
        <w:rPr>
          <w:rFonts w:asciiTheme="majorBidi" w:hAnsiTheme="majorBidi" w:cstheme="majorBidi"/>
          <w:szCs w:val="24"/>
        </w:rPr>
        <w:t xml:space="preserve"> %</w:t>
      </w:r>
      <w:r w:rsidR="000E0DBA" w:rsidRPr="00B95524">
        <w:rPr>
          <w:rFonts w:asciiTheme="majorBidi" w:hAnsiTheme="majorBidi" w:cstheme="majorBidi"/>
          <w:szCs w:val="24"/>
        </w:rPr>
        <w:t xml:space="preserve"> reduction in the aortic valve area, from a mean value of 2.5 cm</w:t>
      </w:r>
      <w:r w:rsidR="000E0DBA" w:rsidRPr="00B95524">
        <w:rPr>
          <w:rFonts w:asciiTheme="majorBidi" w:hAnsiTheme="majorBidi" w:cstheme="majorBidi"/>
          <w:szCs w:val="24"/>
          <w:vertAlign w:val="superscript"/>
        </w:rPr>
        <w:t>2</w:t>
      </w:r>
      <w:r w:rsidR="000E0DBA" w:rsidRPr="00B95524">
        <w:rPr>
          <w:rFonts w:asciiTheme="majorBidi" w:hAnsiTheme="majorBidi" w:cstheme="majorBidi"/>
          <w:szCs w:val="24"/>
        </w:rPr>
        <w:t xml:space="preserve"> for healthy adults </w:t>
      </w:r>
      <w:r w:rsidR="00C37DD6"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C37DD6" w:rsidRPr="00B95524">
        <w:rPr>
          <w:rFonts w:asciiTheme="majorBidi" w:hAnsiTheme="majorBidi" w:cstheme="majorBidi"/>
          <w:szCs w:val="24"/>
        </w:rPr>
      </w:r>
      <w:r w:rsidR="00C37DD6" w:rsidRPr="00B95524">
        <w:rPr>
          <w:rFonts w:asciiTheme="majorBidi" w:hAnsiTheme="majorBidi" w:cstheme="majorBidi"/>
          <w:szCs w:val="24"/>
        </w:rPr>
        <w:fldChar w:fldCharType="separate"/>
      </w:r>
      <w:r w:rsidR="00877515">
        <w:rPr>
          <w:rFonts w:asciiTheme="majorBidi" w:hAnsiTheme="majorBidi" w:cstheme="majorBidi"/>
          <w:noProof/>
          <w:szCs w:val="24"/>
        </w:rPr>
        <w:t>(Luszczak et al., 2012; Chin et al., 2014; Chin et al., 2017)</w:t>
      </w:r>
      <w:r w:rsidR="00C37DD6" w:rsidRPr="00B95524">
        <w:rPr>
          <w:rFonts w:asciiTheme="majorBidi" w:hAnsiTheme="majorBidi" w:cstheme="majorBidi"/>
          <w:szCs w:val="24"/>
        </w:rPr>
        <w:fldChar w:fldCharType="end"/>
      </w:r>
      <w:r w:rsidR="00303015" w:rsidRPr="00B95524">
        <w:rPr>
          <w:rFonts w:asciiTheme="majorBidi" w:hAnsiTheme="majorBidi" w:cstheme="majorBidi"/>
          <w:szCs w:val="24"/>
        </w:rPr>
        <w:t xml:space="preserve"> to a mean value of 1 cm</w:t>
      </w:r>
      <w:r w:rsidR="00303015" w:rsidRPr="00B95524">
        <w:rPr>
          <w:rFonts w:asciiTheme="majorBidi" w:hAnsiTheme="majorBidi" w:cstheme="majorBidi"/>
          <w:szCs w:val="24"/>
          <w:vertAlign w:val="superscript"/>
        </w:rPr>
        <w:t>2</w:t>
      </w:r>
      <w:r w:rsidR="00303015" w:rsidRPr="00B95524">
        <w:rPr>
          <w:rFonts w:asciiTheme="majorBidi" w:hAnsiTheme="majorBidi" w:cstheme="majorBidi"/>
          <w:szCs w:val="24"/>
        </w:rPr>
        <w:t xml:space="preserve"> for patients with aortic stenosis</w:t>
      </w:r>
      <w:r w:rsidR="007E6287" w:rsidRPr="00B95524">
        <w:rPr>
          <w:rFonts w:asciiTheme="majorBidi" w:hAnsiTheme="majorBidi" w:cstheme="majorBidi"/>
          <w:szCs w:val="24"/>
        </w:rPr>
        <w:t xml:space="preserve"> </w:t>
      </w:r>
      <w:r w:rsidR="00A24C28"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A24C28" w:rsidRPr="00B95524">
        <w:rPr>
          <w:rFonts w:asciiTheme="majorBidi" w:hAnsiTheme="majorBidi" w:cstheme="majorBidi"/>
          <w:szCs w:val="24"/>
        </w:rPr>
      </w:r>
      <w:r w:rsidR="00A24C28" w:rsidRPr="00B95524">
        <w:rPr>
          <w:rFonts w:asciiTheme="majorBidi" w:hAnsiTheme="majorBidi" w:cstheme="majorBidi"/>
          <w:szCs w:val="24"/>
        </w:rPr>
        <w:fldChar w:fldCharType="separate"/>
      </w:r>
      <w:r w:rsidR="00877515">
        <w:rPr>
          <w:rFonts w:asciiTheme="majorBidi" w:hAnsiTheme="majorBidi" w:cstheme="majorBidi"/>
          <w:noProof/>
          <w:szCs w:val="24"/>
        </w:rPr>
        <w:t>(Spath et al., 2019; Everett et al., 2020)</w:t>
      </w:r>
      <w:r w:rsidR="00A24C28" w:rsidRPr="00B95524">
        <w:rPr>
          <w:rFonts w:asciiTheme="majorBidi" w:hAnsiTheme="majorBidi" w:cstheme="majorBidi"/>
          <w:szCs w:val="24"/>
        </w:rPr>
        <w:fldChar w:fldCharType="end"/>
      </w:r>
      <w:r w:rsidR="00A24C28" w:rsidRPr="00B95524">
        <w:rPr>
          <w:rFonts w:asciiTheme="majorBidi" w:hAnsiTheme="majorBidi" w:cstheme="majorBidi"/>
          <w:szCs w:val="24"/>
        </w:rPr>
        <w:t xml:space="preserve">. </w:t>
      </w:r>
      <w:r w:rsidR="003B2C8C" w:rsidRPr="00B95524">
        <w:rPr>
          <w:rFonts w:asciiTheme="majorBidi" w:hAnsiTheme="majorBidi" w:cstheme="majorBidi"/>
          <w:szCs w:val="24"/>
        </w:rPr>
        <w:t>In accordance with</w:t>
      </w:r>
      <w:r w:rsidR="0076534B" w:rsidRPr="00B95524">
        <w:rPr>
          <w:rFonts w:asciiTheme="majorBidi" w:hAnsiTheme="majorBidi" w:cstheme="majorBidi"/>
          <w:szCs w:val="24"/>
        </w:rPr>
        <w:t xml:space="preserve"> American Heart Association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877515">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2D4374" w:rsidRPr="00B95524">
        <w:rPr>
          <w:rFonts w:asciiTheme="majorBidi" w:hAnsiTheme="majorBidi" w:cstheme="majorBidi"/>
          <w:szCs w:val="24"/>
        </w:rPr>
        <w:t>,</w:t>
      </w:r>
      <w:r w:rsidR="008F6F2F" w:rsidRPr="00B95524">
        <w:rPr>
          <w:rFonts w:asciiTheme="majorBidi" w:hAnsiTheme="majorBidi" w:cstheme="majorBidi"/>
          <w:szCs w:val="24"/>
        </w:rPr>
        <w:t xml:space="preserve"> the</w:t>
      </w:r>
      <w:r w:rsidR="002D4374" w:rsidRPr="00B95524">
        <w:rPr>
          <w:rFonts w:asciiTheme="majorBidi" w:hAnsiTheme="majorBidi" w:cstheme="majorBidi"/>
          <w:szCs w:val="24"/>
        </w:rPr>
        <w:t xml:space="preserve"> </w:t>
      </w:r>
      <w:r w:rsidR="00A21454" w:rsidRPr="00B95524">
        <w:rPr>
          <w:rFonts w:asciiTheme="majorBidi" w:hAnsiTheme="majorBidi" w:cstheme="majorBidi"/>
          <w:szCs w:val="24"/>
        </w:rPr>
        <w:t>aortic valve area of 1 cm</w:t>
      </w:r>
      <w:r w:rsidR="00A21454" w:rsidRPr="00B95524">
        <w:rPr>
          <w:rFonts w:asciiTheme="majorBidi" w:hAnsiTheme="majorBidi" w:cstheme="majorBidi"/>
          <w:szCs w:val="24"/>
          <w:vertAlign w:val="superscript"/>
        </w:rPr>
        <w:t>2</w:t>
      </w:r>
      <w:r w:rsidR="00A21454" w:rsidRPr="00B95524">
        <w:rPr>
          <w:rFonts w:asciiTheme="majorBidi" w:hAnsiTheme="majorBidi" w:cstheme="majorBidi"/>
          <w:szCs w:val="24"/>
        </w:rPr>
        <w:t xml:space="preserve"> </w:t>
      </w:r>
      <w:r w:rsidR="008C4435" w:rsidRPr="00B95524">
        <w:rPr>
          <w:rFonts w:asciiTheme="majorBidi" w:hAnsiTheme="majorBidi" w:cstheme="majorBidi"/>
          <w:szCs w:val="24"/>
        </w:rPr>
        <w:t xml:space="preserve">is </w:t>
      </w:r>
      <w:r w:rsidR="00C960F8" w:rsidRPr="00B95524">
        <w:rPr>
          <w:rFonts w:asciiTheme="majorBidi" w:hAnsiTheme="majorBidi" w:cstheme="majorBidi"/>
          <w:szCs w:val="24"/>
        </w:rPr>
        <w:t xml:space="preserve">one of </w:t>
      </w:r>
      <w:r w:rsidR="008C4435" w:rsidRPr="00B95524">
        <w:rPr>
          <w:rFonts w:asciiTheme="majorBidi" w:hAnsiTheme="majorBidi" w:cstheme="majorBidi"/>
          <w:szCs w:val="24"/>
        </w:rPr>
        <w:t xml:space="preserve">the </w:t>
      </w:r>
      <w:r w:rsidR="00C960F8" w:rsidRPr="00B95524">
        <w:rPr>
          <w:rFonts w:asciiTheme="majorBidi" w:hAnsiTheme="majorBidi" w:cstheme="majorBidi"/>
          <w:szCs w:val="24"/>
        </w:rPr>
        <w:t xml:space="preserve">key </w:t>
      </w:r>
      <w:r w:rsidR="001A72ED" w:rsidRPr="00B95524">
        <w:rPr>
          <w:rFonts w:asciiTheme="majorBidi" w:hAnsiTheme="majorBidi" w:cstheme="majorBidi"/>
          <w:szCs w:val="24"/>
        </w:rPr>
        <w:t>thresholds</w:t>
      </w:r>
      <w:r w:rsidR="008C4435" w:rsidRPr="00B95524">
        <w:rPr>
          <w:rFonts w:asciiTheme="majorBidi" w:hAnsiTheme="majorBidi" w:cstheme="majorBidi"/>
          <w:szCs w:val="24"/>
        </w:rPr>
        <w:t xml:space="preserve"> </w:t>
      </w:r>
      <w:r w:rsidR="00F3435D" w:rsidRPr="00B95524">
        <w:rPr>
          <w:rFonts w:asciiTheme="majorBidi" w:hAnsiTheme="majorBidi" w:cstheme="majorBidi"/>
          <w:szCs w:val="24"/>
        </w:rPr>
        <w:t xml:space="preserve">for </w:t>
      </w:r>
      <w:r w:rsidR="00EC6603" w:rsidRPr="00B95524">
        <w:rPr>
          <w:rFonts w:asciiTheme="majorBidi" w:hAnsiTheme="majorBidi" w:cstheme="majorBidi"/>
          <w:szCs w:val="24"/>
        </w:rPr>
        <w:t xml:space="preserve">categorizing the severity of the disease. </w:t>
      </w:r>
      <w:r w:rsidR="00F3435D" w:rsidRPr="00B95524">
        <w:rPr>
          <w:rFonts w:asciiTheme="majorBidi" w:hAnsiTheme="majorBidi" w:cstheme="majorBidi"/>
          <w:szCs w:val="24"/>
        </w:rPr>
        <w:t xml:space="preserve"> </w:t>
      </w:r>
      <w:r w:rsidR="00EC6603" w:rsidRPr="00B95524">
        <w:rPr>
          <w:rFonts w:asciiTheme="majorBidi" w:hAnsiTheme="majorBidi" w:cstheme="majorBidi"/>
          <w:szCs w:val="24"/>
        </w:rPr>
        <w:t>Therefore,</w:t>
      </w:r>
      <w:r w:rsidR="00A21454" w:rsidRPr="00B95524">
        <w:rPr>
          <w:rFonts w:asciiTheme="majorBidi" w:hAnsiTheme="majorBidi" w:cstheme="majorBidi"/>
          <w:szCs w:val="24"/>
        </w:rPr>
        <w:t xml:space="preserve"> </w:t>
      </w:r>
      <w:r w:rsidR="00EC6603" w:rsidRPr="00B95524">
        <w:rPr>
          <w:rFonts w:asciiTheme="majorBidi" w:hAnsiTheme="majorBidi" w:cstheme="majorBidi"/>
          <w:szCs w:val="24"/>
        </w:rPr>
        <w:t>t</w:t>
      </w:r>
      <w:r w:rsidR="004705B1" w:rsidRPr="00B95524">
        <w:rPr>
          <w:rFonts w:asciiTheme="majorBidi" w:hAnsiTheme="majorBidi" w:cstheme="majorBidi"/>
          <w:szCs w:val="24"/>
        </w:rPr>
        <w:t xml:space="preserve">hree levels of </w:t>
      </w:r>
      <w:r w:rsidR="00FD72C5" w:rsidRPr="00B95524">
        <w:rPr>
          <w:rFonts w:asciiTheme="majorBidi" w:hAnsiTheme="majorBidi" w:cstheme="majorBidi"/>
          <w:szCs w:val="24"/>
        </w:rPr>
        <w:t xml:space="preserve">AS </w:t>
      </w:r>
      <w:r w:rsidR="0086131F" w:rsidRPr="00B95524">
        <w:rPr>
          <w:rFonts w:asciiTheme="majorBidi" w:hAnsiTheme="majorBidi" w:cstheme="majorBidi"/>
          <w:szCs w:val="24"/>
        </w:rPr>
        <w:t xml:space="preserve">mimicking different levels of severity </w:t>
      </w:r>
      <w:r w:rsidR="00FD72C5" w:rsidRPr="00B95524">
        <w:rPr>
          <w:rFonts w:asciiTheme="majorBidi" w:hAnsiTheme="majorBidi" w:cstheme="majorBidi"/>
          <w:szCs w:val="24"/>
        </w:rPr>
        <w:t>were</w:t>
      </w:r>
      <w:r w:rsidR="00E24E2E" w:rsidRPr="00B95524">
        <w:rPr>
          <w:rFonts w:asciiTheme="majorBidi" w:hAnsiTheme="majorBidi" w:cstheme="majorBidi"/>
          <w:szCs w:val="24"/>
        </w:rPr>
        <w:t xml:space="preserve"> simulated </w:t>
      </w:r>
      <w:r w:rsidR="002F10F6" w:rsidRPr="00B95524">
        <w:rPr>
          <w:rFonts w:asciiTheme="majorBidi" w:hAnsiTheme="majorBidi" w:cstheme="majorBidi"/>
          <w:szCs w:val="24"/>
        </w:rPr>
        <w:t>as shown in Table</w:t>
      </w:r>
      <w:r w:rsidR="00F65FF7" w:rsidRPr="00B95524">
        <w:rPr>
          <w:rFonts w:asciiTheme="majorBidi" w:hAnsiTheme="majorBidi" w:cstheme="majorBidi"/>
          <w:szCs w:val="24"/>
        </w:rPr>
        <w:t xml:space="preserve"> </w:t>
      </w:r>
      <w:r w:rsidR="00F65FF7" w:rsidRPr="00B95524">
        <w:rPr>
          <w:rFonts w:asciiTheme="majorBidi" w:hAnsiTheme="majorBidi" w:cstheme="majorBidi"/>
          <w:szCs w:val="24"/>
        </w:rPr>
        <w:fldChar w:fldCharType="begin"/>
      </w:r>
      <w:r w:rsidR="00F65FF7" w:rsidRPr="00B95524">
        <w:rPr>
          <w:rFonts w:asciiTheme="majorBidi" w:hAnsiTheme="majorBidi" w:cstheme="majorBidi"/>
          <w:szCs w:val="24"/>
        </w:rPr>
        <w:instrText xml:space="preserve"> seq table table2 </w:instrText>
      </w:r>
      <w:r w:rsidR="00F65FF7" w:rsidRPr="00B95524">
        <w:rPr>
          <w:rFonts w:asciiTheme="majorBidi" w:hAnsiTheme="majorBidi" w:cstheme="majorBidi"/>
          <w:szCs w:val="24"/>
        </w:rPr>
        <w:fldChar w:fldCharType="separate"/>
      </w:r>
      <w:r w:rsidR="0095603A">
        <w:rPr>
          <w:rFonts w:asciiTheme="majorBidi" w:hAnsiTheme="majorBidi" w:cstheme="majorBidi"/>
          <w:noProof/>
          <w:szCs w:val="24"/>
        </w:rPr>
        <w:t>2</w:t>
      </w:r>
      <w:r w:rsidR="00F65FF7" w:rsidRPr="00B95524">
        <w:rPr>
          <w:rFonts w:asciiTheme="majorBidi" w:hAnsiTheme="majorBidi" w:cstheme="majorBidi"/>
          <w:szCs w:val="24"/>
        </w:rPr>
        <w:fldChar w:fldCharType="end"/>
      </w:r>
      <w:r w:rsidR="002F10F6" w:rsidRPr="00B95524">
        <w:rPr>
          <w:rFonts w:asciiTheme="majorBidi" w:hAnsiTheme="majorBidi" w:cstheme="majorBidi"/>
          <w:szCs w:val="24"/>
        </w:rPr>
        <w:t>.</w:t>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5D8FBCE8"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10" w:name="table2"/>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Pr="006D0E11">
              <w:rPr>
                <w:rFonts w:asciiTheme="majorBidi" w:hAnsiTheme="majorBidi" w:cstheme="majorBidi"/>
                <w:b/>
                <w:bCs/>
                <w:noProof/>
                <w:szCs w:val="24"/>
              </w:rPr>
              <w:t>2</w:t>
            </w:r>
            <w:r w:rsidRPr="006D0E11">
              <w:rPr>
                <w:rFonts w:asciiTheme="majorBidi" w:hAnsiTheme="majorBidi" w:cstheme="majorBidi"/>
                <w:b/>
                <w:bCs/>
                <w:szCs w:val="24"/>
              </w:rPr>
              <w:fldChar w:fldCharType="end"/>
            </w:r>
            <w:bookmarkEnd w:id="10"/>
            <w:r w:rsidRPr="006D0E11">
              <w:rPr>
                <w:rFonts w:asciiTheme="majorBidi" w:hAnsiTheme="majorBidi" w:cstheme="majorBidi"/>
                <w:b/>
                <w:bCs/>
                <w:szCs w:val="24"/>
              </w:rPr>
              <w:t>.</w:t>
            </w:r>
            <w:r w:rsidRPr="006D0E11">
              <w:rPr>
                <w:rFonts w:asciiTheme="majorBidi" w:hAnsiTheme="majorBidi" w:cstheme="majorBidi"/>
                <w:szCs w:val="24"/>
              </w:rPr>
              <w:t xml:space="preserve"> Simulated levels of AS severity</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5EF9148F"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005488">
              <w:rPr>
                <w:rFonts w:asciiTheme="majorBidi" w:hAnsiTheme="majorBidi" w:cstheme="majorBidi"/>
                <w:szCs w:val="24"/>
              </w:rPr>
              <w:t>level of severity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 </w:instrTex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EN.CITE.DATA </w:instrText>
            </w:r>
            <w:r w:rsidR="00005488">
              <w:rPr>
                <w:rFonts w:asciiTheme="majorBidi" w:hAnsiTheme="majorBidi" w:cstheme="majorBidi"/>
                <w:szCs w:val="24"/>
              </w:rPr>
            </w:r>
            <w:r w:rsidR="0000548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00548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453BD8D1" w14:textId="69E3080E" w:rsidR="008A7453"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MR is another type of valvular disorder </w:t>
      </w:r>
      <w:r w:rsidR="00441875" w:rsidRPr="00B95524">
        <w:rPr>
          <w:rFonts w:asciiTheme="majorBidi" w:hAnsiTheme="majorBidi" w:cstheme="majorBidi"/>
          <w:szCs w:val="24"/>
        </w:rPr>
        <w:t>wherein</w:t>
      </w:r>
      <w:r w:rsidRPr="00B95524">
        <w:rPr>
          <w:rFonts w:asciiTheme="majorBidi" w:hAnsiTheme="majorBidi" w:cstheme="majorBidi"/>
          <w:szCs w:val="24"/>
        </w:rPr>
        <w:t xml:space="preserve"> the mitral valve does not close properly during systole and allow</w:t>
      </w:r>
      <w:r w:rsidR="005E6B24">
        <w:rPr>
          <w:rFonts w:asciiTheme="majorBidi" w:hAnsiTheme="majorBidi" w:cstheme="majorBidi"/>
          <w:szCs w:val="24"/>
        </w:rPr>
        <w:t>s</w:t>
      </w:r>
      <w:r w:rsidRPr="00B95524">
        <w:rPr>
          <w:rFonts w:asciiTheme="majorBidi" w:hAnsiTheme="majorBidi" w:cstheme="majorBidi"/>
          <w:szCs w:val="24"/>
        </w:rPr>
        <w:t xml:space="preserve"> retrograde blood flow to occur</w:t>
      </w:r>
      <w:r w:rsidR="00441875">
        <w:rPr>
          <w:rFonts w:asciiTheme="majorBidi" w:hAnsiTheme="majorBidi" w:cstheme="majorBidi"/>
          <w:szCs w:val="24"/>
        </w:rPr>
        <w:t xml:space="preserve"> back into the left atria</w:t>
      </w:r>
      <w:r w:rsidRPr="00B95524">
        <w:rPr>
          <w:rFonts w:asciiTheme="majorBidi" w:hAnsiTheme="majorBidi" w:cstheme="majorBidi"/>
          <w:szCs w:val="24"/>
        </w:rPr>
        <w:t xml:space="preserve">. </w:t>
      </w:r>
      <w:r w:rsidR="00441875">
        <w:rPr>
          <w:rFonts w:asciiTheme="majorBidi" w:hAnsiTheme="majorBidi" w:cstheme="majorBidi"/>
          <w:szCs w:val="24"/>
        </w:rPr>
        <w:t>The r</w:t>
      </w:r>
      <w:r w:rsidR="00441875" w:rsidRPr="00B95524">
        <w:rPr>
          <w:rFonts w:asciiTheme="majorBidi" w:hAnsiTheme="majorBidi" w:cstheme="majorBidi"/>
          <w:szCs w:val="24"/>
        </w:rPr>
        <w:t xml:space="preserve">egurgitant </w:t>
      </w:r>
      <w:r w:rsidRPr="00B95524">
        <w:rPr>
          <w:rFonts w:asciiTheme="majorBidi" w:hAnsiTheme="majorBidi" w:cstheme="majorBidi"/>
          <w:szCs w:val="24"/>
        </w:rPr>
        <w:t xml:space="preserve">blood volume </w:t>
      </w:r>
      <w:r w:rsidR="00441875">
        <w:rPr>
          <w:rFonts w:asciiTheme="majorBidi" w:hAnsiTheme="majorBidi" w:cstheme="majorBidi"/>
          <w:szCs w:val="24"/>
        </w:rPr>
        <w:t>leads</w:t>
      </w:r>
      <w:r w:rsidR="00441875" w:rsidRPr="00B95524">
        <w:rPr>
          <w:rFonts w:asciiTheme="majorBidi" w:hAnsiTheme="majorBidi" w:cstheme="majorBidi"/>
          <w:szCs w:val="24"/>
        </w:rPr>
        <w:t xml:space="preserve"> </w:t>
      </w:r>
      <w:r w:rsidRPr="00B95524">
        <w:rPr>
          <w:rFonts w:asciiTheme="majorBidi" w:hAnsiTheme="majorBidi" w:cstheme="majorBidi"/>
          <w:szCs w:val="24"/>
        </w:rPr>
        <w:t>to volume overloading and thus excessive diastolic filling of</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B0129B" w:rsidRPr="00B95524">
        <w:rPr>
          <w:rFonts w:asciiTheme="majorBidi" w:hAnsiTheme="majorBidi" w:cstheme="majorBidi"/>
          <w:szCs w:val="24"/>
        </w:rPr>
        <w:t xml:space="preserve"> </w:t>
      </w:r>
      <w:r w:rsidR="002074BD"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&lt;EndNote&gt;&lt;Cite&gt;&lt;Author&gt;Carabello&lt;/Author&gt;&lt;Year&gt;1992&lt;/Year&gt;&lt;RecNum&gt;10&lt;/RecNum&gt;&lt;DisplayText&gt;(Carabello et al., 1992)&lt;/DisplayText&gt;&lt;record&gt;&lt;rec-number&gt;10&lt;/rec-number&gt;&lt;foreign-keys&gt;&lt;key app="EN" db-id="xfaazxx2fstraqetp5xxt2ff0zvrrftv0drf" timestamp="1633613165"&gt;10&lt;/key&gt;&lt;/foreign-keys&gt;&lt;ref-type name="Journal Article"&gt;17&lt;/ref-type&gt;&lt;contributors&gt;&lt;authors&gt;&lt;author&gt;Carabello, B. A.&lt;/author&gt;&lt;author&gt;Zile, M. R.&lt;/author&gt;&lt;author&gt;Tanaka, R.&lt;/author&gt;&lt;author&gt;Cooper, G. th&lt;/author&gt;&lt;/authors&gt;&lt;/contributors&gt;&lt;auth-address&gt;Department of Medicine, Medical University of South Carolina, Charleston 29425.&lt;/auth-address&gt;&lt;titles&gt;&lt;title&gt;Left ventricular hypertrophy due to volume overload versus pressure overload&lt;/title&gt;&lt;secondary-title&gt;Am J Physiol&lt;/secondary-title&gt;&lt;/titles&gt;&lt;periodical&gt;&lt;full-title&gt;Am J Physiol&lt;/full-title&gt;&lt;/periodical&gt;&lt;pages&gt;H1137-44&lt;/pages&gt;&lt;volume&gt;263&lt;/volume&gt;&lt;number&gt;4 Pt 2&lt;/number&gt;&lt;edition&gt;1992/10/11&lt;/edition&gt;&lt;keywords&gt;&lt;keyword&gt;Animals&lt;/keyword&gt;&lt;keyword&gt;Aortic Valve Stenosis/complications/physiopathology&lt;/keyword&gt;&lt;keyword&gt;Dogs&lt;/keyword&gt;&lt;keyword&gt;Heart/physiopathology&lt;/keyword&gt;&lt;keyword&gt;Hyperemia/*complications&lt;/keyword&gt;&lt;keyword&gt;Hypertension/*complications&lt;/keyword&gt;&lt;keyword&gt;Hypertrophy, Left Ventricular/*etiology&lt;/keyword&gt;&lt;keyword&gt;Mitral Valve Insufficiency/complications/physiopathology&lt;/keyword&gt;&lt;keyword&gt;Reference Values&lt;/keyword&gt;&lt;keyword&gt;Stress, Mechanical&lt;/keyword&gt;&lt;keyword&gt;Stroke Volume&lt;/keyword&gt;&lt;keyword&gt;Ventricular Function, Left&lt;/keyword&gt;&lt;/keywords&gt;&lt;dates&gt;&lt;year&gt;1992&lt;/year&gt;&lt;pub-dates&gt;&lt;date&gt;Oct&lt;/date&gt;&lt;/pub-dates&gt;&lt;/dates&gt;&lt;isbn&gt;0002-9513 (Print)&amp;#xD;0002-9513 (Linking)&lt;/isbn&gt;&lt;accession-num&gt;1415762&lt;/accession-num&gt;&lt;urls&gt;&lt;related-urls&gt;&lt;url&gt;https://www.ncbi.nlm.nih.gov/pubmed/1415762&lt;/url&gt;&lt;/related-urls&gt;&lt;/urls&gt;&lt;electronic-resource-num&gt;10.1152/ajpheart.1992.263.4.H1137&lt;/electronic-resource-num&gt;&lt;/record&gt;&lt;/Cite&gt;&lt;/EndNote&gt;</w:instrText>
      </w:r>
      <w:r w:rsidR="002074BD" w:rsidRPr="00B95524">
        <w:rPr>
          <w:rFonts w:asciiTheme="majorBidi" w:hAnsiTheme="majorBidi" w:cstheme="majorBidi"/>
          <w:szCs w:val="24"/>
        </w:rPr>
        <w:fldChar w:fldCharType="separate"/>
      </w:r>
      <w:r w:rsidR="00877515">
        <w:rPr>
          <w:rFonts w:asciiTheme="majorBidi" w:hAnsiTheme="majorBidi" w:cstheme="majorBidi"/>
          <w:noProof/>
          <w:szCs w:val="24"/>
        </w:rPr>
        <w:t>(Carabello et al., 1992)</w:t>
      </w:r>
      <w:r w:rsidR="002074BD"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5E6B24">
        <w:rPr>
          <w:rFonts w:asciiTheme="majorBidi" w:hAnsiTheme="majorBidi" w:cstheme="majorBidi"/>
          <w:szCs w:val="24"/>
        </w:rPr>
        <w:t xml:space="preserve">In the current framework, </w:t>
      </w:r>
      <w:r w:rsidR="00441875">
        <w:rPr>
          <w:rFonts w:asciiTheme="majorBidi" w:hAnsiTheme="majorBidi" w:cstheme="majorBidi"/>
          <w:szCs w:val="24"/>
        </w:rPr>
        <w:t>t</w:t>
      </w:r>
      <w:r w:rsidR="00441875" w:rsidRPr="00B95524">
        <w:rPr>
          <w:rFonts w:asciiTheme="majorBidi" w:hAnsiTheme="majorBidi" w:cstheme="majorBidi"/>
          <w:szCs w:val="24"/>
        </w:rPr>
        <w:t xml:space="preserve">he </w:t>
      </w:r>
      <w:r w:rsidR="00B35255" w:rsidRPr="00B95524">
        <w:rPr>
          <w:rFonts w:asciiTheme="majorBidi" w:hAnsiTheme="majorBidi" w:cstheme="majorBidi"/>
          <w:szCs w:val="24"/>
        </w:rPr>
        <w:t xml:space="preserve">retrograde blood flow through the mitral valve was controlled via </w:t>
      </w:r>
      <w:r w:rsidR="00F30073" w:rsidRPr="00B95524">
        <w:rPr>
          <w:rFonts w:asciiTheme="majorBidi" w:hAnsiTheme="majorBidi" w:cstheme="majorBidi"/>
          <w:szCs w:val="24"/>
        </w:rPr>
        <w:t>a model parameter named “leaking factor” (</w:t>
      </w:r>
      <w:proofErr w:type="spellStart"/>
      <w:r w:rsidR="00F30073" w:rsidRPr="00B95524">
        <w:rPr>
          <w:rFonts w:asciiTheme="majorBidi" w:hAnsiTheme="majorBidi" w:cstheme="majorBidi"/>
          <w:szCs w:val="24"/>
        </w:rPr>
        <w:t>G</w:t>
      </w:r>
      <w:r w:rsidR="00F30073" w:rsidRPr="00B95524">
        <w:rPr>
          <w:rFonts w:asciiTheme="majorBidi" w:hAnsiTheme="majorBidi" w:cstheme="majorBidi"/>
          <w:szCs w:val="24"/>
          <w:vertAlign w:val="subscript"/>
        </w:rPr>
        <w:t>leak</w:t>
      </w:r>
      <w:r w:rsidR="00844C66" w:rsidRPr="00B95524">
        <w:rPr>
          <w:rFonts w:asciiTheme="majorBidi" w:hAnsiTheme="majorBidi" w:cstheme="majorBidi"/>
          <w:szCs w:val="24"/>
          <w:vertAlign w:val="subscript"/>
        </w:rPr>
        <w:t>,mitral</w:t>
      </w:r>
      <w:proofErr w:type="spellEnd"/>
      <w:r w:rsidR="00F30073" w:rsidRPr="00B95524">
        <w:rPr>
          <w:rFonts w:asciiTheme="majorBidi" w:hAnsiTheme="majorBidi" w:cstheme="majorBidi"/>
          <w:szCs w:val="24"/>
        </w:rPr>
        <w:t xml:space="preserve"> in equation</w:t>
      </w:r>
      <w:r w:rsidR="0076497D" w:rsidRPr="00B95524">
        <w:rPr>
          <w:rFonts w:asciiTheme="majorBidi" w:hAnsiTheme="majorBidi" w:cstheme="majorBidi"/>
          <w:szCs w:val="24"/>
        </w:rPr>
        <w:t xml:space="preserve"> </w: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GOTOBUTTON ZEqnNum399149  \* MERGEFORMAT </w:instrTex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REF ZEqnNum399149 \* Charformat \! \* MERGEFORMAT </w:instrText>
      </w:r>
      <w:r w:rsidR="0076497D" w:rsidRPr="00B95524">
        <w:rPr>
          <w:rFonts w:asciiTheme="majorBidi" w:hAnsiTheme="majorBidi" w:cstheme="majorBidi"/>
          <w:szCs w:val="24"/>
        </w:rPr>
        <w:fldChar w:fldCharType="separate"/>
      </w:r>
      <w:r w:rsidR="0095603A" w:rsidRPr="0095603A">
        <w:rPr>
          <w:rFonts w:asciiTheme="majorBidi" w:hAnsiTheme="majorBidi" w:cstheme="majorBidi"/>
          <w:szCs w:val="24"/>
        </w:rPr>
        <w:instrText>(7)</w:instrText>
      </w:r>
      <w:r w:rsidR="0076497D" w:rsidRPr="00B95524">
        <w:rPr>
          <w:rFonts w:asciiTheme="majorBidi" w:hAnsiTheme="majorBidi" w:cstheme="majorBidi"/>
          <w:szCs w:val="24"/>
        </w:rPr>
        <w:fldChar w:fldCharType="end"/>
      </w:r>
      <w:r w:rsidR="0076497D" w:rsidRPr="00B95524">
        <w:rPr>
          <w:rFonts w:asciiTheme="majorBidi" w:hAnsiTheme="majorBidi" w:cstheme="majorBidi"/>
          <w:szCs w:val="24"/>
        </w:rPr>
        <w:fldChar w:fldCharType="end"/>
      </w:r>
      <w:r w:rsidR="00F30073" w:rsidRPr="00B95524">
        <w:rPr>
          <w:rFonts w:asciiTheme="majorBidi" w:hAnsiTheme="majorBidi" w:cstheme="majorBidi"/>
          <w:szCs w:val="24"/>
        </w:rPr>
        <w:t xml:space="preserve">) that is zero for </w:t>
      </w:r>
      <w:r w:rsidR="00C66E63" w:rsidRPr="00B95524">
        <w:rPr>
          <w:rFonts w:asciiTheme="majorBidi" w:hAnsiTheme="majorBidi" w:cstheme="majorBidi"/>
          <w:szCs w:val="24"/>
        </w:rPr>
        <w:t xml:space="preserve">a proper valve (i.e. </w:t>
      </w:r>
      <w:r w:rsidR="00F30073" w:rsidRPr="00B95524">
        <w:rPr>
          <w:rFonts w:asciiTheme="majorBidi" w:hAnsiTheme="majorBidi" w:cstheme="majorBidi"/>
          <w:szCs w:val="24"/>
        </w:rPr>
        <w:t>“baseline simulation”</w:t>
      </w:r>
      <w:r w:rsidR="00C66E63" w:rsidRPr="00B95524">
        <w:rPr>
          <w:rFonts w:asciiTheme="majorBidi" w:hAnsiTheme="majorBidi" w:cstheme="majorBidi"/>
          <w:szCs w:val="24"/>
        </w:rPr>
        <w:t>)</w:t>
      </w:r>
      <w:r w:rsidR="00F30073" w:rsidRPr="00B95524">
        <w:rPr>
          <w:rFonts w:asciiTheme="majorBidi" w:hAnsiTheme="majorBidi" w:cstheme="majorBidi"/>
          <w:szCs w:val="24"/>
        </w:rPr>
        <w:t xml:space="preserve"> and is nonzero for an insufficient valve.</w:t>
      </w:r>
    </w:p>
    <w:p w14:paraId="619D11E0" w14:textId="11C5C64D" w:rsidR="00D649BD" w:rsidRPr="00B95524" w:rsidRDefault="00BF561B"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58"/>
        </w:rPr>
      </w:r>
      <w:r w:rsidR="001D65DD" w:rsidRPr="00B95524">
        <w:rPr>
          <w:rFonts w:asciiTheme="majorBidi" w:hAnsiTheme="majorBidi" w:cstheme="majorBidi"/>
          <w:position w:val="-58"/>
        </w:rPr>
        <w:object w:dxaOrig="5280" w:dyaOrig="1280" w14:anchorId="19D7E945">
          <v:shape id="_x0000_i1031" type="#_x0000_t75" alt="" style="width:263.2pt;height:64pt;mso-width-percent:0;mso-height-percent:0;mso-width-percent:0;mso-height-percent:0" o:ole="">
            <v:imagedata r:id="rId27" o:title=""/>
          </v:shape>
          <o:OLEObject Type="Embed" ProgID="Equation.DSMT4" ShapeID="_x0000_i1031" DrawAspect="Content" ObjectID="_1697295423" r:id="rId28"/>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1"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7</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1"/>
      <w:r w:rsidRPr="00B95524">
        <w:rPr>
          <w:rFonts w:asciiTheme="majorBidi" w:hAnsiTheme="majorBidi" w:cstheme="majorBidi"/>
        </w:rPr>
        <w:fldChar w:fldCharType="end"/>
      </w:r>
    </w:p>
    <w:p w14:paraId="2EAFC4CE" w14:textId="6EF40166" w:rsidR="00E0044B" w:rsidRPr="00B95524" w:rsidRDefault="00113B02" w:rsidP="00F34279">
      <w:pPr>
        <w:spacing w:line="240" w:lineRule="auto"/>
        <w:jc w:val="both"/>
        <w:rPr>
          <w:rFonts w:asciiTheme="majorBidi" w:hAnsiTheme="majorBidi" w:cstheme="majorBidi"/>
        </w:rPr>
      </w:pPr>
      <w:r w:rsidRPr="00B95524">
        <w:rPr>
          <w:rFonts w:asciiTheme="majorBidi" w:hAnsiTheme="majorBidi" w:cstheme="majorBidi"/>
        </w:rPr>
        <w:lastRenderedPageBreak/>
        <w:t>The following values for “leaking factor”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were used to simulate </w:t>
      </w:r>
      <w:r w:rsidR="00530D0E" w:rsidRPr="00B95524">
        <w:rPr>
          <w:rFonts w:asciiTheme="majorBidi" w:hAnsiTheme="majorBidi" w:cstheme="majorBidi"/>
        </w:rPr>
        <w:t>three</w:t>
      </w:r>
      <w:r w:rsidRPr="00B95524">
        <w:rPr>
          <w:rFonts w:asciiTheme="majorBidi" w:hAnsiTheme="majorBidi" w:cstheme="majorBidi"/>
        </w:rPr>
        <w:t xml:space="preserve"> levels </w:t>
      </w:r>
      <w:r w:rsidR="009B28E5" w:rsidRPr="00B95524">
        <w:rPr>
          <w:rFonts w:asciiTheme="majorBidi" w:hAnsiTheme="majorBidi" w:cstheme="majorBidi"/>
        </w:rPr>
        <w:t xml:space="preserve">of </w:t>
      </w:r>
      <w:r w:rsidRPr="00B95524">
        <w:rPr>
          <w:rFonts w:asciiTheme="majorBidi" w:hAnsiTheme="majorBidi" w:cstheme="majorBidi"/>
        </w:rPr>
        <w:t>severity for patients with MR</w:t>
      </w:r>
      <w:r w:rsidR="002F46B8" w:rsidRPr="00B95524">
        <w:rPr>
          <w:rFonts w:asciiTheme="majorBidi" w:hAnsiTheme="majorBidi" w:cstheme="majorBidi"/>
        </w:rPr>
        <w:t xml:space="preserve"> </w:t>
      </w:r>
      <w:r w:rsidR="007F1D19" w:rsidRPr="00B95524">
        <w:rPr>
          <w:rFonts w:asciiTheme="majorBidi" w:hAnsiTheme="majorBidi" w:cstheme="majorBidi"/>
        </w:rPr>
        <w:t>with respect</w:t>
      </w:r>
      <w:r w:rsidR="002F46B8" w:rsidRPr="00B95524">
        <w:rPr>
          <w:rFonts w:asciiTheme="majorBidi" w:hAnsiTheme="majorBidi" w:cstheme="majorBidi"/>
        </w:rPr>
        <w:t xml:space="preserve"> to the threshold of </w:t>
      </w:r>
      <w:r w:rsidR="00095DF6" w:rsidRPr="00B95524">
        <w:rPr>
          <w:rFonts w:asciiTheme="majorBidi" w:hAnsiTheme="majorBidi" w:cstheme="majorBidi"/>
        </w:rPr>
        <w:t xml:space="preserve">60 </w:t>
      </w:r>
      <w:r w:rsidR="009B33A0" w:rsidRPr="00B95524">
        <w:rPr>
          <w:rFonts w:asciiTheme="majorBidi" w:hAnsiTheme="majorBidi" w:cstheme="majorBidi"/>
        </w:rPr>
        <w:t>(</w:t>
      </w:r>
      <w:r w:rsidR="00095DF6" w:rsidRPr="00B95524">
        <w:rPr>
          <w:rFonts w:asciiTheme="majorBidi" w:hAnsiTheme="majorBidi" w:cstheme="majorBidi"/>
        </w:rPr>
        <w:t>ml</w:t>
      </w:r>
      <w:r w:rsidR="009B33A0" w:rsidRPr="00B95524">
        <w:rPr>
          <w:rFonts w:asciiTheme="majorBidi" w:hAnsiTheme="majorBidi" w:cstheme="majorBidi"/>
        </w:rPr>
        <w:t xml:space="preserve"> beat</w:t>
      </w:r>
      <w:r w:rsidR="009B33A0" w:rsidRPr="00B95524">
        <w:rPr>
          <w:rFonts w:asciiTheme="majorBidi" w:hAnsiTheme="majorBidi" w:cstheme="majorBidi"/>
          <w:vertAlign w:val="superscript"/>
        </w:rPr>
        <w:t>-1</w:t>
      </w:r>
      <w:r w:rsidR="009B33A0" w:rsidRPr="00B95524">
        <w:rPr>
          <w:rFonts w:asciiTheme="majorBidi" w:hAnsiTheme="majorBidi" w:cstheme="majorBidi"/>
        </w:rPr>
        <w:t>)</w:t>
      </w:r>
      <w:r w:rsidR="007F1D19" w:rsidRPr="00B95524">
        <w:rPr>
          <w:rFonts w:asciiTheme="majorBidi" w:hAnsiTheme="majorBidi" w:cstheme="majorBidi"/>
        </w:rPr>
        <w:t xml:space="preserve"> for regurgitant volume</w:t>
      </w:r>
      <w:r w:rsidR="00095DF6" w:rsidRPr="00B95524">
        <w:rPr>
          <w:rFonts w:asciiTheme="majorBidi" w:hAnsiTheme="majorBidi" w:cstheme="majorBidi"/>
        </w:rPr>
        <w:t xml:space="preserve"> based on AHA guideline</w:t>
      </w:r>
      <w:r w:rsidR="00441875">
        <w:rPr>
          <w:rFonts w:asciiTheme="majorBidi" w:hAnsiTheme="majorBidi" w:cstheme="majorBidi"/>
        </w:rPr>
        <w:t>s</w:t>
      </w:r>
      <w:r w:rsidR="00095DF6" w:rsidRPr="00B95524">
        <w:rPr>
          <w:rFonts w:asciiTheme="majorBidi" w:hAnsiTheme="majorBidi" w:cstheme="majorBidi"/>
        </w:rPr>
        <w:t xml:space="preserve"> </w:t>
      </w:r>
      <w:r w:rsidR="00756677"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756677" w:rsidRPr="00B95524">
        <w:rPr>
          <w:rFonts w:asciiTheme="majorBidi" w:hAnsiTheme="majorBidi" w:cstheme="majorBidi"/>
        </w:rPr>
      </w:r>
      <w:r w:rsidR="00756677" w:rsidRPr="00B95524">
        <w:rPr>
          <w:rFonts w:asciiTheme="majorBidi" w:hAnsiTheme="majorBidi" w:cstheme="majorBidi"/>
        </w:rPr>
        <w:fldChar w:fldCharType="separate"/>
      </w:r>
      <w:r w:rsidR="00877515">
        <w:rPr>
          <w:rFonts w:asciiTheme="majorBidi" w:hAnsiTheme="majorBidi" w:cstheme="majorBidi"/>
          <w:noProof/>
        </w:rPr>
        <w:t>(Otto et al., 2021)</w:t>
      </w:r>
      <w:r w:rsidR="00756677" w:rsidRPr="00B95524">
        <w:rPr>
          <w:rFonts w:asciiTheme="majorBidi" w:hAnsiTheme="majorBidi" w:cstheme="majorBidi"/>
        </w:rPr>
        <w:fldChar w:fldCharType="end"/>
      </w:r>
      <w:r w:rsidR="007F1D19" w:rsidRPr="00B95524">
        <w:rPr>
          <w:rFonts w:asciiTheme="majorBidi" w:hAnsiTheme="majorBidi" w:cstheme="majorBidi"/>
        </w:rPr>
        <w:t>.</w:t>
      </w:r>
    </w:p>
    <w:tbl>
      <w:tblPr>
        <w:tblStyle w:val="TableGrid"/>
        <w:tblW w:w="0" w:type="auto"/>
        <w:jc w:val="center"/>
        <w:tblCellMar>
          <w:left w:w="29" w:type="dxa"/>
          <w:right w:w="29" w:type="dxa"/>
        </w:tblCellMar>
        <w:tblLook w:val="04A0" w:firstRow="1" w:lastRow="0" w:firstColumn="1" w:lastColumn="0" w:noHBand="0" w:noVBand="1"/>
      </w:tblPr>
      <w:tblGrid>
        <w:gridCol w:w="920"/>
        <w:gridCol w:w="2955"/>
        <w:gridCol w:w="3770"/>
      </w:tblGrid>
      <w:tr w:rsidR="00A41BCA" w:rsidRPr="00B95524" w14:paraId="555BCA0F" w14:textId="33AC1EAF" w:rsidTr="00D211C3">
        <w:trPr>
          <w:trHeight w:val="239"/>
          <w:jc w:val="center"/>
        </w:trPr>
        <w:tc>
          <w:tcPr>
            <w:tcW w:w="7645" w:type="dxa"/>
            <w:gridSpan w:val="3"/>
            <w:tcBorders>
              <w:top w:val="double" w:sz="4" w:space="0" w:color="auto"/>
              <w:bottom w:val="double" w:sz="4" w:space="0" w:color="auto"/>
            </w:tcBorders>
            <w:vAlign w:val="center"/>
          </w:tcPr>
          <w:p w14:paraId="6D21F211" w14:textId="035B06F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2"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2"/>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MR severity</w:t>
            </w:r>
          </w:p>
        </w:tc>
      </w:tr>
      <w:tr w:rsidR="00A41BCA" w:rsidRPr="00B95524" w14:paraId="471C8ED1" w14:textId="49D936CD" w:rsidTr="00D211C3">
        <w:trPr>
          <w:trHeight w:val="239"/>
          <w:jc w:val="center"/>
        </w:trPr>
        <w:tc>
          <w:tcPr>
            <w:tcW w:w="0" w:type="auto"/>
            <w:tcBorders>
              <w:top w:val="double" w:sz="4" w:space="0" w:color="auto"/>
              <w:right w:val="double" w:sz="4" w:space="0" w:color="auto"/>
            </w:tcBorders>
            <w:vAlign w:val="center"/>
          </w:tcPr>
          <w:p w14:paraId="1593E68F" w14:textId="0883FE30" w:rsidR="00A41BCA" w:rsidRPr="003800CC" w:rsidRDefault="00A41BCA"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leak,mitral</w:t>
            </w:r>
            <w:proofErr w:type="spellEnd"/>
            <w:proofErr w:type="gram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770" w:type="dxa"/>
            <w:tcBorders>
              <w:top w:val="double" w:sz="4" w:space="0" w:color="auto"/>
              <w:left w:val="double" w:sz="4" w:space="0" w:color="auto"/>
            </w:tcBorders>
          </w:tcPr>
          <w:p w14:paraId="2D182214" w14:textId="14170737"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D211C3">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3770" w:type="dxa"/>
            <w:tcBorders>
              <w:left w:val="double" w:sz="4" w:space="0" w:color="auto"/>
            </w:tcBorders>
          </w:tcPr>
          <w:p w14:paraId="732417E6" w14:textId="468F70ED"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At risk of MR / Progressive MR</w:t>
            </w:r>
          </w:p>
        </w:tc>
      </w:tr>
      <w:tr w:rsidR="00A41BCA" w:rsidRPr="00B95524" w14:paraId="608C879B" w14:textId="46327C94" w:rsidTr="00D211C3">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3770" w:type="dxa"/>
            <w:tcBorders>
              <w:left w:val="double" w:sz="4" w:space="0" w:color="auto"/>
            </w:tcBorders>
            <w:vAlign w:val="center"/>
          </w:tcPr>
          <w:p w14:paraId="783D33E6" w14:textId="77777777" w:rsidR="007C7EEF"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Asymptomatic severe</w:t>
            </w:r>
          </w:p>
          <w:p w14:paraId="19E21927" w14:textId="5EFCE8E0" w:rsidR="00A41BCA"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MR</w:t>
            </w:r>
          </w:p>
        </w:tc>
      </w:tr>
      <w:tr w:rsidR="00A41BCA" w:rsidRPr="00B95524" w14:paraId="3262798C" w14:textId="57B8E4A2" w:rsidTr="00D211C3">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3770" w:type="dxa"/>
            <w:tcBorders>
              <w:left w:val="double" w:sz="4" w:space="0" w:color="auto"/>
            </w:tcBorders>
          </w:tcPr>
          <w:p w14:paraId="6B27EE8B" w14:textId="7B8E55A7"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Symptomatic severe MR</w:t>
            </w:r>
          </w:p>
        </w:tc>
      </w:tr>
    </w:tbl>
    <w:p w14:paraId="4A1F13A7" w14:textId="77777777" w:rsidR="007C7EEF" w:rsidRDefault="007C7EEF" w:rsidP="00F34279">
      <w:pPr>
        <w:spacing w:line="240" w:lineRule="auto"/>
        <w:jc w:val="both"/>
        <w:rPr>
          <w:rFonts w:asciiTheme="majorBidi" w:hAnsiTheme="majorBidi" w:cstheme="majorBidi"/>
          <w:szCs w:val="24"/>
        </w:rPr>
      </w:pPr>
    </w:p>
    <w:p w14:paraId="2C248229" w14:textId="54287467" w:rsidR="009A13F6"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AR is </w:t>
      </w:r>
      <w:r w:rsidR="006341A0" w:rsidRPr="00B95524">
        <w:rPr>
          <w:rFonts w:asciiTheme="majorBidi" w:hAnsiTheme="majorBidi" w:cstheme="majorBidi"/>
          <w:szCs w:val="24"/>
        </w:rPr>
        <w:t xml:space="preserve">another </w:t>
      </w:r>
      <w:r w:rsidR="004671DD" w:rsidRPr="00B95524">
        <w:rPr>
          <w:rFonts w:asciiTheme="majorBidi" w:hAnsiTheme="majorBidi" w:cstheme="majorBidi"/>
          <w:szCs w:val="24"/>
        </w:rPr>
        <w:t xml:space="preserve">prevalent valvular </w:t>
      </w:r>
      <w:r w:rsidR="009E5B76" w:rsidRPr="00B95524">
        <w:rPr>
          <w:rFonts w:asciiTheme="majorBidi" w:hAnsiTheme="majorBidi" w:cstheme="majorBidi"/>
          <w:szCs w:val="24"/>
        </w:rPr>
        <w:t xml:space="preserve">disease </w:t>
      </w:r>
      <w:r w:rsidR="00395034" w:rsidRPr="00B95524">
        <w:rPr>
          <w:rFonts w:asciiTheme="majorBidi" w:hAnsiTheme="majorBidi" w:cstheme="majorBidi"/>
          <w:szCs w:val="24"/>
        </w:rPr>
        <w:t xml:space="preserve">which is </w:t>
      </w:r>
      <w:r w:rsidRPr="00B95524">
        <w:rPr>
          <w:rFonts w:asciiTheme="majorBidi" w:hAnsiTheme="majorBidi" w:cstheme="majorBidi"/>
          <w:szCs w:val="24"/>
        </w:rPr>
        <w:t xml:space="preserve">characterized with backward diastolic </w:t>
      </w:r>
      <w:r w:rsidR="00441875">
        <w:rPr>
          <w:rFonts w:asciiTheme="majorBidi" w:hAnsiTheme="majorBidi" w:cstheme="majorBidi"/>
          <w:szCs w:val="24"/>
        </w:rPr>
        <w:t>flow</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of blood from the aorta into </w:t>
      </w:r>
      <w:r w:rsidR="00441875">
        <w:rPr>
          <w:rFonts w:asciiTheme="majorBidi" w:hAnsiTheme="majorBidi" w:cstheme="majorBidi"/>
          <w:szCs w:val="24"/>
        </w:rPr>
        <w:t xml:space="preserve">the </w:t>
      </w:r>
      <w:r w:rsidRPr="00B95524">
        <w:rPr>
          <w:rFonts w:asciiTheme="majorBidi" w:hAnsiTheme="majorBidi" w:cstheme="majorBidi"/>
          <w:szCs w:val="24"/>
        </w:rPr>
        <w:t xml:space="preserve">LV. The regurgitant blood volume generates excess diastolic filling of </w:t>
      </w:r>
      <w:r w:rsidR="00441875">
        <w:rPr>
          <w:rFonts w:asciiTheme="majorBidi" w:hAnsiTheme="majorBidi" w:cstheme="majorBidi"/>
          <w:szCs w:val="24"/>
        </w:rPr>
        <w:t xml:space="preserve">the </w:t>
      </w:r>
      <w:r w:rsidRPr="00B95524">
        <w:rPr>
          <w:rFonts w:asciiTheme="majorBidi" w:hAnsiTheme="majorBidi" w:cstheme="majorBidi"/>
          <w:szCs w:val="24"/>
        </w:rPr>
        <w:t xml:space="preserve">LV, but the initial ejection of the forward stroke volume </w:t>
      </w:r>
      <w:r w:rsidR="00441875">
        <w:rPr>
          <w:rFonts w:asciiTheme="majorBidi" w:hAnsiTheme="majorBidi" w:cstheme="majorBidi"/>
          <w:szCs w:val="24"/>
        </w:rPr>
        <w:t>impinging on</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the </w:t>
      </w:r>
      <w:r w:rsidR="00441875">
        <w:rPr>
          <w:rFonts w:asciiTheme="majorBidi" w:hAnsiTheme="majorBidi" w:cstheme="majorBidi"/>
          <w:szCs w:val="24"/>
        </w:rPr>
        <w:t xml:space="preserve">backward </w:t>
      </w:r>
      <w:r w:rsidRPr="00B95524">
        <w:rPr>
          <w:rFonts w:asciiTheme="majorBidi" w:hAnsiTheme="majorBidi" w:cstheme="majorBidi"/>
          <w:szCs w:val="24"/>
        </w:rPr>
        <w:t xml:space="preserve">regurgitant volume </w:t>
      </w:r>
      <w:r w:rsidR="00441875">
        <w:rPr>
          <w:rFonts w:asciiTheme="majorBidi" w:hAnsiTheme="majorBidi" w:cstheme="majorBidi"/>
          <w:szCs w:val="24"/>
        </w:rPr>
        <w:t xml:space="preserve"> causes a </w:t>
      </w:r>
      <w:r w:rsidRPr="00B95524">
        <w:rPr>
          <w:rFonts w:asciiTheme="majorBidi" w:hAnsiTheme="majorBidi" w:cstheme="majorBidi"/>
          <w:szCs w:val="24"/>
        </w:rPr>
        <w:t xml:space="preserve">surge </w:t>
      </w:r>
      <w:r w:rsidR="00441875">
        <w:rPr>
          <w:rFonts w:asciiTheme="majorBidi" w:hAnsiTheme="majorBidi" w:cstheme="majorBidi"/>
          <w:szCs w:val="24"/>
        </w:rPr>
        <w:t xml:space="preserve">in </w:t>
      </w:r>
      <w:r w:rsidRPr="00B95524">
        <w:rPr>
          <w:rFonts w:asciiTheme="majorBidi" w:hAnsiTheme="majorBidi" w:cstheme="majorBidi"/>
          <w:szCs w:val="24"/>
        </w:rPr>
        <w:t>the systolic pressure and hence lead</w:t>
      </w:r>
      <w:r w:rsidR="00441875">
        <w:rPr>
          <w:rFonts w:asciiTheme="majorBidi" w:hAnsiTheme="majorBidi" w:cstheme="majorBidi"/>
          <w:szCs w:val="24"/>
        </w:rPr>
        <w:t>s</w:t>
      </w:r>
      <w:r w:rsidRPr="00B95524">
        <w:rPr>
          <w:rFonts w:asciiTheme="majorBidi" w:hAnsiTheme="majorBidi" w:cstheme="majorBidi"/>
          <w:szCs w:val="24"/>
        </w:rPr>
        <w:t xml:space="preserve"> to a wide pulse pressure and systolic hypertension </w:t>
      </w:r>
      <w:r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&lt;EndNote&gt;&lt;Cite&gt;&lt;Author&gt;Bekeredjian&lt;/Author&gt;&lt;Year&gt;2005&lt;/Year&gt;&lt;RecNum&gt;7&lt;/RecNum&gt;&lt;DisplayText&gt;(Bekeredjian and Grayburn, 2005)&lt;/DisplayText&gt;&lt;record&gt;&lt;rec-number&gt;7&lt;/rec-number&gt;&lt;foreign-keys&gt;&lt;key app="EN" db-id="xfaazxx2fstraqetp5xxt2ff0zvrrftv0drf" timestamp="1633546217"&gt;7&lt;/key&gt;&lt;/foreign-keys&gt;&lt;ref-type name="Journal Article"&gt;17&lt;/ref-type&gt;&lt;contributors&gt;&lt;authors&gt;&lt;author&gt;Bekeredjian, R.&lt;/author&gt;&lt;author&gt;Grayburn, P. A.&lt;/author&gt;&lt;/authors&gt;&lt;/contributors&gt;&lt;auth-address&gt;Department of Cardiology, University of Heidelberg, Heidelberg, Germany.&lt;/auth-address&gt;&lt;titles&gt;&lt;title&gt;Valvular heart disease: aortic regurgitation&lt;/title&gt;&lt;secondary-title&gt;Circulation&lt;/secondary-title&gt;&lt;/titles&gt;&lt;periodical&gt;&lt;full-title&gt;Circulation&lt;/full-title&gt;&lt;/periodical&gt;&lt;pages&gt;125-34&lt;/pages&gt;&lt;volume&gt;112&lt;/volume&gt;&lt;number&gt;1&lt;/number&gt;&lt;edition&gt;2005/07/07&lt;/edition&gt;&lt;keywords&gt;&lt;keyword&gt;*Aortic Valve Insufficiency/etiology/mortality/pathology/therapy&lt;/keyword&gt;&lt;keyword&gt;Cardiac Surgical Procedures&lt;/keyword&gt;&lt;keyword&gt;Echocardiography&lt;/keyword&gt;&lt;keyword&gt;Heart Valve Diseases&lt;/keyword&gt;&lt;keyword&gt;Humans&lt;/keyword&gt;&lt;keyword&gt;Treatment Outcome&lt;/keyword&gt;&lt;/keywords&gt;&lt;dates&gt;&lt;year&gt;2005&lt;/year&gt;&lt;pub-dates&gt;&lt;date&gt;Jul 5&lt;/date&gt;&lt;/pub-dates&gt;&lt;/dates&gt;&lt;isbn&gt;1524-4539 (Electronic)&amp;#xD;0009-7322 (Linking)&lt;/isbn&gt;&lt;accession-num&gt;15998697&lt;/accession-num&gt;&lt;urls&gt;&lt;related-urls&gt;&lt;url&gt;https://www.ncbi.nlm.nih.gov/pubmed/15998697&lt;/url&gt;&lt;/related-urls&gt;&lt;/urls&gt;&lt;electronic-resource-num&gt;10.1161/CIRCULATIONAHA.104.488825&lt;/electronic-resource-num&gt;&lt;/record&gt;&lt;/Cite&gt;&lt;/EndNote&gt;</w:instrText>
      </w:r>
      <w:r w:rsidRPr="00B95524">
        <w:rPr>
          <w:rFonts w:asciiTheme="majorBidi" w:hAnsiTheme="majorBidi" w:cstheme="majorBidi"/>
          <w:szCs w:val="24"/>
        </w:rPr>
        <w:fldChar w:fldCharType="separate"/>
      </w:r>
      <w:r w:rsidR="00877515">
        <w:rPr>
          <w:rFonts w:asciiTheme="majorBidi" w:hAnsiTheme="majorBidi" w:cstheme="majorBidi"/>
          <w:noProof/>
          <w:szCs w:val="24"/>
        </w:rPr>
        <w:t>(Bekeredjian and Grayburn, 2005)</w:t>
      </w:r>
      <w:r w:rsidRPr="00B95524">
        <w:rPr>
          <w:rFonts w:asciiTheme="majorBidi" w:hAnsiTheme="majorBidi" w:cstheme="majorBidi"/>
          <w:szCs w:val="24"/>
        </w:rPr>
        <w:fldChar w:fldCharType="end"/>
      </w:r>
      <w:r w:rsidRPr="00B95524">
        <w:rPr>
          <w:rFonts w:asciiTheme="majorBidi" w:hAnsiTheme="majorBidi" w:cstheme="majorBidi"/>
          <w:szCs w:val="24"/>
        </w:rPr>
        <w:t>. Therefore, AR imposes a combination of volume and pressure overload on</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441875">
        <w:rPr>
          <w:rFonts w:asciiTheme="majorBidi" w:hAnsiTheme="majorBidi" w:cstheme="majorBidi"/>
          <w:szCs w:val="24"/>
        </w:rPr>
        <w:t>,</w:t>
      </w:r>
      <w:r w:rsidRPr="00B95524">
        <w:rPr>
          <w:rFonts w:asciiTheme="majorBidi" w:hAnsiTheme="majorBidi" w:cstheme="majorBidi"/>
          <w:szCs w:val="24"/>
        </w:rPr>
        <w:t xml:space="preserve"> which undergoes a combination of both types of eccentric and concentric growth </w:t>
      </w:r>
      <w:r w:rsidRPr="00B95524">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Pr="00B95524">
        <w:rPr>
          <w:rFonts w:asciiTheme="majorBidi" w:hAnsiTheme="majorBidi" w:cstheme="majorBidi"/>
          <w:szCs w:val="24"/>
        </w:rPr>
      </w:r>
      <w:r w:rsidRPr="00B95524">
        <w:rPr>
          <w:rFonts w:asciiTheme="majorBidi" w:hAnsiTheme="majorBidi" w:cstheme="majorBidi"/>
          <w:szCs w:val="24"/>
        </w:rPr>
        <w:fldChar w:fldCharType="separate"/>
      </w:r>
      <w:r w:rsidR="00877515">
        <w:rPr>
          <w:rFonts w:asciiTheme="majorBidi" w:hAnsiTheme="majorBidi" w:cstheme="majorBidi"/>
          <w:noProof/>
          <w:szCs w:val="24"/>
        </w:rPr>
        <w:t>(Carabello, 2002; Bekeredjian and Grayburn, 2005; Akinseye et al., 2018)</w:t>
      </w:r>
      <w:r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932296" w:rsidRPr="00B95524">
        <w:rPr>
          <w:rFonts w:asciiTheme="majorBidi" w:hAnsiTheme="majorBidi" w:cstheme="majorBidi"/>
          <w:szCs w:val="24"/>
        </w:rPr>
        <w:t xml:space="preserve">The backward diastolic flux </w:t>
      </w:r>
      <w:r w:rsidR="000D6B17" w:rsidRPr="00B95524">
        <w:rPr>
          <w:rFonts w:asciiTheme="majorBidi" w:hAnsiTheme="majorBidi" w:cstheme="majorBidi"/>
          <w:szCs w:val="24"/>
        </w:rPr>
        <w:t xml:space="preserve">through the aortic valve was handled via </w:t>
      </w:r>
      <w:r w:rsidR="00E83DFC" w:rsidRPr="00B95524">
        <w:rPr>
          <w:rFonts w:asciiTheme="majorBidi" w:hAnsiTheme="majorBidi" w:cstheme="majorBidi"/>
          <w:szCs w:val="24"/>
        </w:rPr>
        <w:t>a model param</w:t>
      </w:r>
      <w:r w:rsidR="00E37A67" w:rsidRPr="00B95524">
        <w:rPr>
          <w:rFonts w:asciiTheme="majorBidi" w:hAnsiTheme="majorBidi" w:cstheme="majorBidi"/>
          <w:szCs w:val="24"/>
        </w:rPr>
        <w:t>e</w:t>
      </w:r>
      <w:r w:rsidR="00E83DFC" w:rsidRPr="00B95524">
        <w:rPr>
          <w:rFonts w:asciiTheme="majorBidi" w:hAnsiTheme="majorBidi" w:cstheme="majorBidi"/>
          <w:szCs w:val="24"/>
        </w:rPr>
        <w:t xml:space="preserve">ters </w:t>
      </w:r>
      <w:r w:rsidR="00E37A67" w:rsidRPr="00B95524">
        <w:rPr>
          <w:rFonts w:asciiTheme="majorBidi" w:hAnsiTheme="majorBidi" w:cstheme="majorBidi"/>
          <w:szCs w:val="24"/>
        </w:rPr>
        <w:t xml:space="preserve">named </w:t>
      </w:r>
      <w:proofErr w:type="spellStart"/>
      <w:r w:rsidR="00E37A67" w:rsidRPr="00B95524">
        <w:rPr>
          <w:rFonts w:asciiTheme="majorBidi" w:hAnsiTheme="majorBidi" w:cstheme="majorBidi"/>
          <w:szCs w:val="24"/>
        </w:rPr>
        <w:t>G</w:t>
      </w:r>
      <w:r w:rsidR="00E37A67" w:rsidRPr="00B95524">
        <w:rPr>
          <w:rFonts w:asciiTheme="majorBidi" w:hAnsiTheme="majorBidi" w:cstheme="majorBidi"/>
          <w:szCs w:val="24"/>
          <w:vertAlign w:val="subscript"/>
        </w:rPr>
        <w:t>leak,aorta</w:t>
      </w:r>
      <w:proofErr w:type="spellEnd"/>
      <w:r w:rsidR="007E59B3" w:rsidRPr="00B95524">
        <w:rPr>
          <w:rFonts w:asciiTheme="majorBidi" w:hAnsiTheme="majorBidi" w:cstheme="majorBidi"/>
          <w:szCs w:val="24"/>
        </w:rPr>
        <w:t xml:space="preserve"> </w:t>
      </w:r>
      <w:r w:rsidR="0010031B" w:rsidRPr="00B95524">
        <w:rPr>
          <w:rFonts w:asciiTheme="majorBidi" w:hAnsiTheme="majorBidi" w:cstheme="majorBidi"/>
          <w:szCs w:val="24"/>
        </w:rPr>
        <w:t xml:space="preserve">(equation </w: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GOTOBUTTON ZEqnNum949197  \* MERGEFORMAT </w:instrTex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REF ZEqnNum949197 \* Charformat \! \* MERGEFORMAT </w:instrText>
      </w:r>
      <w:r w:rsidR="005C6B4D" w:rsidRPr="00B95524">
        <w:rPr>
          <w:rFonts w:asciiTheme="majorBidi" w:hAnsiTheme="majorBidi" w:cstheme="majorBidi"/>
          <w:szCs w:val="24"/>
        </w:rPr>
        <w:fldChar w:fldCharType="separate"/>
      </w:r>
      <w:r w:rsidR="0095603A" w:rsidRPr="0095603A">
        <w:rPr>
          <w:rFonts w:asciiTheme="majorBidi" w:hAnsiTheme="majorBidi" w:cstheme="majorBidi"/>
          <w:szCs w:val="24"/>
        </w:rPr>
        <w:instrText>(8)</w:instrText>
      </w:r>
      <w:r w:rsidR="005C6B4D" w:rsidRPr="00B95524">
        <w:rPr>
          <w:rFonts w:asciiTheme="majorBidi" w:hAnsiTheme="majorBidi" w:cstheme="majorBidi"/>
          <w:szCs w:val="24"/>
        </w:rPr>
        <w:fldChar w:fldCharType="end"/>
      </w:r>
      <w:r w:rsidR="005C6B4D" w:rsidRPr="00B95524">
        <w:rPr>
          <w:rFonts w:asciiTheme="majorBidi" w:hAnsiTheme="majorBidi" w:cstheme="majorBidi"/>
          <w:szCs w:val="24"/>
        </w:rPr>
        <w:fldChar w:fldCharType="end"/>
      </w:r>
      <w:r w:rsidR="005539AD" w:rsidRPr="00B95524">
        <w:rPr>
          <w:rFonts w:asciiTheme="majorBidi" w:hAnsiTheme="majorBidi" w:cstheme="majorBidi"/>
          <w:szCs w:val="24"/>
        </w:rPr>
        <w:t>)</w:t>
      </w:r>
      <w:r w:rsidR="00954FE5">
        <w:rPr>
          <w:rFonts w:asciiTheme="majorBidi" w:hAnsiTheme="majorBidi" w:cstheme="majorBidi"/>
          <w:szCs w:val="24"/>
        </w:rPr>
        <w:t xml:space="preserve"> </w:t>
      </w:r>
      <w:r w:rsidR="007E59B3" w:rsidRPr="00B95524">
        <w:rPr>
          <w:rFonts w:asciiTheme="majorBidi" w:hAnsiTheme="majorBidi" w:cstheme="majorBidi"/>
          <w:szCs w:val="24"/>
        </w:rPr>
        <w:t xml:space="preserve">which is zero for a healthy valve (i.e. “baseline simulation”) and nonzero for </w:t>
      </w:r>
      <w:r w:rsidR="0010031B" w:rsidRPr="00B95524">
        <w:rPr>
          <w:rFonts w:asciiTheme="majorBidi" w:hAnsiTheme="majorBidi" w:cstheme="majorBidi"/>
          <w:szCs w:val="24"/>
        </w:rPr>
        <w:t xml:space="preserve">a leaking aortic valve. </w:t>
      </w:r>
    </w:p>
    <w:p w14:paraId="423E37AF" w14:textId="51526DB4" w:rsidR="00D42CEE" w:rsidRPr="00B95524" w:rsidRDefault="00D42CEE"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58"/>
        </w:rPr>
      </w:r>
      <w:r w:rsidR="001D65DD" w:rsidRPr="00B95524">
        <w:rPr>
          <w:rFonts w:asciiTheme="majorBidi" w:hAnsiTheme="majorBidi" w:cstheme="majorBidi"/>
          <w:position w:val="-58"/>
        </w:rPr>
        <w:object w:dxaOrig="5280" w:dyaOrig="1280" w14:anchorId="1488F34E">
          <v:shape id="_x0000_i1032" type="#_x0000_t75" alt="" style="width:263.2pt;height:64pt;mso-width-percent:0;mso-height-percent:0;mso-width-percent:0;mso-height-percent:0" o:ole="">
            <v:imagedata r:id="rId29" o:title=""/>
          </v:shape>
          <o:OLEObject Type="Embed" ProgID="Equation.DSMT4" ShapeID="_x0000_i1032" DrawAspect="Content" ObjectID="_1697295424" r:id="rId30"/>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 w:name="ZEqnNum949197"/>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
      <w:r w:rsidRPr="00B95524">
        <w:rPr>
          <w:rFonts w:asciiTheme="majorBidi" w:hAnsiTheme="majorBidi" w:cstheme="majorBidi"/>
        </w:rPr>
        <w:fldChar w:fldCharType="end"/>
      </w:r>
    </w:p>
    <w:p w14:paraId="30754A25" w14:textId="293854C4" w:rsidR="00CF6C86" w:rsidRPr="00B95524" w:rsidRDefault="006240A3" w:rsidP="00F34279">
      <w:pPr>
        <w:spacing w:line="240" w:lineRule="auto"/>
        <w:jc w:val="both"/>
        <w:rPr>
          <w:rFonts w:asciiTheme="majorBidi" w:hAnsiTheme="majorBidi" w:cstheme="majorBidi"/>
        </w:rPr>
      </w:pPr>
      <w:r w:rsidRPr="00B95524">
        <w:rPr>
          <w:rFonts w:asciiTheme="majorBidi" w:hAnsiTheme="majorBidi" w:cstheme="majorBidi"/>
        </w:rPr>
        <w:t>AHA guideline</w:t>
      </w:r>
      <w:r w:rsidR="00441875">
        <w:rPr>
          <w:rFonts w:asciiTheme="majorBidi" w:hAnsiTheme="majorBidi" w:cstheme="majorBidi"/>
        </w:rPr>
        <w:t>s</w:t>
      </w:r>
      <w:r w:rsidR="00FB0DF0" w:rsidRPr="00B95524">
        <w:rPr>
          <w:rFonts w:asciiTheme="majorBidi" w:hAnsiTheme="majorBidi" w:cstheme="majorBidi"/>
        </w:rPr>
        <w:t xml:space="preserve"> </w:t>
      </w:r>
      <w:r w:rsidR="00FB0DF0"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B0DF0" w:rsidRPr="00B95524">
        <w:rPr>
          <w:rFonts w:asciiTheme="majorBidi" w:hAnsiTheme="majorBidi" w:cstheme="majorBidi"/>
        </w:rPr>
      </w:r>
      <w:r w:rsidR="00FB0DF0" w:rsidRPr="00B95524">
        <w:rPr>
          <w:rFonts w:asciiTheme="majorBidi" w:hAnsiTheme="majorBidi" w:cstheme="majorBidi"/>
        </w:rPr>
        <w:fldChar w:fldCharType="separate"/>
      </w:r>
      <w:r w:rsidR="00877515">
        <w:rPr>
          <w:rFonts w:asciiTheme="majorBidi" w:hAnsiTheme="majorBidi" w:cstheme="majorBidi"/>
          <w:noProof/>
        </w:rPr>
        <w:t>(Otto et al., 2021)</w:t>
      </w:r>
      <w:r w:rsidR="00FB0DF0" w:rsidRPr="00B95524">
        <w:rPr>
          <w:rFonts w:asciiTheme="majorBidi" w:hAnsiTheme="majorBidi" w:cstheme="majorBidi"/>
        </w:rPr>
        <w:fldChar w:fldCharType="end"/>
      </w:r>
      <w:r w:rsidR="00B17E7F" w:rsidRPr="00B95524">
        <w:rPr>
          <w:rFonts w:asciiTheme="majorBidi" w:hAnsiTheme="majorBidi" w:cstheme="majorBidi"/>
        </w:rPr>
        <w:t xml:space="preserve"> categorize</w:t>
      </w:r>
      <w:r w:rsidRPr="00B95524">
        <w:rPr>
          <w:rFonts w:asciiTheme="majorBidi" w:hAnsiTheme="majorBidi" w:cstheme="majorBidi"/>
        </w:rPr>
        <w:t xml:space="preserve"> </w:t>
      </w:r>
      <w:r w:rsidR="006863EF" w:rsidRPr="00B95524">
        <w:rPr>
          <w:rFonts w:asciiTheme="majorBidi" w:hAnsiTheme="majorBidi" w:cstheme="majorBidi"/>
        </w:rPr>
        <w:t xml:space="preserve">three levels of severity </w:t>
      </w:r>
      <w:r w:rsidR="00B17E7F" w:rsidRPr="00B95524">
        <w:rPr>
          <w:rFonts w:asciiTheme="majorBidi" w:hAnsiTheme="majorBidi" w:cstheme="majorBidi"/>
        </w:rPr>
        <w:t xml:space="preserve">for AR based on the </w:t>
      </w:r>
      <w:r w:rsidR="00FB0DF0" w:rsidRPr="00B95524">
        <w:rPr>
          <w:rFonts w:asciiTheme="majorBidi" w:hAnsiTheme="majorBidi" w:cstheme="majorBidi"/>
        </w:rPr>
        <w:t>regurgitant</w:t>
      </w:r>
      <w:r w:rsidR="00B17E7F" w:rsidRPr="00B95524">
        <w:rPr>
          <w:rFonts w:asciiTheme="majorBidi" w:hAnsiTheme="majorBidi" w:cstheme="majorBidi"/>
        </w:rPr>
        <w:t xml:space="preserve"> </w:t>
      </w:r>
      <w:r w:rsidR="00FB0DF0" w:rsidRPr="00B95524">
        <w:rPr>
          <w:rFonts w:asciiTheme="majorBidi" w:hAnsiTheme="majorBidi" w:cstheme="majorBidi"/>
        </w:rPr>
        <w:t>volume</w:t>
      </w:r>
      <w:r w:rsidR="00441875">
        <w:rPr>
          <w:rFonts w:asciiTheme="majorBidi" w:hAnsiTheme="majorBidi" w:cstheme="majorBidi"/>
        </w:rPr>
        <w:t>,</w:t>
      </w:r>
      <w:r w:rsidR="00B17E7F" w:rsidRPr="00B95524">
        <w:rPr>
          <w:rFonts w:asciiTheme="majorBidi" w:hAnsiTheme="majorBidi" w:cstheme="majorBidi"/>
        </w:rPr>
        <w:t xml:space="preserve"> namely: mild AR </w:t>
      </w:r>
      <w:r w:rsidR="00B52B32" w:rsidRPr="00B95524">
        <w:rPr>
          <w:rFonts w:asciiTheme="majorBidi" w:hAnsiTheme="majorBidi" w:cstheme="majorBidi"/>
        </w:rPr>
        <w:t>(regurgitant volume &lt;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moderate AR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xml:space="preserve"> &lt; </w:t>
      </w:r>
      <w:r w:rsidR="00FB0DF0" w:rsidRPr="00B95524">
        <w:rPr>
          <w:rFonts w:asciiTheme="majorBidi" w:hAnsiTheme="majorBidi" w:cstheme="majorBidi"/>
        </w:rPr>
        <w:t>regurgitant</w:t>
      </w:r>
      <w:r w:rsidR="00B52B32" w:rsidRPr="00B95524">
        <w:rPr>
          <w:rFonts w:asciiTheme="majorBidi" w:hAnsiTheme="majorBidi" w:cstheme="majorBidi"/>
        </w:rPr>
        <w:t xml:space="preserve"> volume &lt; 59 ml beat</w:t>
      </w:r>
      <w:r w:rsidR="00B52B32" w:rsidRPr="00B95524">
        <w:rPr>
          <w:rFonts w:asciiTheme="majorBidi" w:hAnsiTheme="majorBidi" w:cstheme="majorBidi"/>
          <w:vertAlign w:val="superscript"/>
        </w:rPr>
        <w:t>-1</w:t>
      </w:r>
      <w:r w:rsidR="00B52B32" w:rsidRPr="00B95524">
        <w:rPr>
          <w:rFonts w:asciiTheme="majorBidi" w:hAnsiTheme="majorBidi" w:cstheme="majorBidi"/>
        </w:rPr>
        <w:t>), and severe</w:t>
      </w:r>
      <w:r w:rsidR="00BA63B3" w:rsidRPr="00B95524">
        <w:rPr>
          <w:rFonts w:asciiTheme="majorBidi" w:hAnsiTheme="majorBidi" w:cstheme="majorBidi"/>
        </w:rPr>
        <w:t xml:space="preserve"> AR (regurgitant volume &gt; 60 ml beat</w:t>
      </w:r>
      <w:r w:rsidR="00BA63B3" w:rsidRPr="00B95524">
        <w:rPr>
          <w:rFonts w:asciiTheme="majorBidi" w:hAnsiTheme="majorBidi" w:cstheme="majorBidi"/>
          <w:vertAlign w:val="superscript"/>
        </w:rPr>
        <w:t>-1</w:t>
      </w:r>
      <w:r w:rsidR="00BA63B3" w:rsidRPr="00B95524">
        <w:rPr>
          <w:rFonts w:asciiTheme="majorBidi" w:hAnsiTheme="majorBidi" w:cstheme="majorBidi"/>
        </w:rPr>
        <w:t>).</w:t>
      </w:r>
      <w:r w:rsidR="00B52B32" w:rsidRPr="00B95524">
        <w:rPr>
          <w:rFonts w:asciiTheme="majorBidi" w:hAnsiTheme="majorBidi" w:cstheme="majorBidi"/>
        </w:rPr>
        <w:t xml:space="preserve"> </w:t>
      </w:r>
      <w:r w:rsidR="005F65BB" w:rsidRPr="00B95524">
        <w:rPr>
          <w:rFonts w:asciiTheme="majorBidi" w:hAnsiTheme="majorBidi" w:cstheme="majorBidi"/>
        </w:rPr>
        <w:t xml:space="preserve">These levels of </w:t>
      </w:r>
      <w:r w:rsidR="00966C17" w:rsidRPr="00B95524">
        <w:rPr>
          <w:rFonts w:asciiTheme="majorBidi" w:hAnsiTheme="majorBidi" w:cstheme="majorBidi"/>
        </w:rPr>
        <w:t xml:space="preserve">AR were simulated </w:t>
      </w:r>
      <w:r w:rsidR="00A47B90" w:rsidRPr="00B95524">
        <w:rPr>
          <w:rFonts w:asciiTheme="majorBidi" w:hAnsiTheme="majorBidi" w:cstheme="majorBidi"/>
        </w:rPr>
        <w:t>by</w:t>
      </w:r>
      <w:r w:rsidR="007D69EA" w:rsidRPr="00B95524">
        <w:rPr>
          <w:rFonts w:asciiTheme="majorBidi" w:hAnsiTheme="majorBidi" w:cstheme="majorBidi"/>
        </w:rPr>
        <w:t xml:space="preserve"> using </w:t>
      </w:r>
      <w:r w:rsidR="009769B8" w:rsidRPr="00B95524">
        <w:rPr>
          <w:rFonts w:asciiTheme="majorBidi" w:hAnsiTheme="majorBidi" w:cstheme="majorBidi"/>
        </w:rPr>
        <w:t xml:space="preserve">values for </w:t>
      </w:r>
      <w:proofErr w:type="spellStart"/>
      <w:proofErr w:type="gramStart"/>
      <w:r w:rsidR="009769B8" w:rsidRPr="00B95524">
        <w:rPr>
          <w:rFonts w:asciiTheme="majorBidi" w:hAnsiTheme="majorBidi" w:cstheme="majorBidi"/>
        </w:rPr>
        <w:t>G</w:t>
      </w:r>
      <w:r w:rsidR="009769B8" w:rsidRPr="00B95524">
        <w:rPr>
          <w:rFonts w:asciiTheme="majorBidi" w:hAnsiTheme="majorBidi" w:cstheme="majorBidi"/>
          <w:vertAlign w:val="subscript"/>
        </w:rPr>
        <w:t>leak,aorta</w:t>
      </w:r>
      <w:proofErr w:type="spellEnd"/>
      <w:proofErr w:type="gramEnd"/>
      <w:r w:rsidR="009769B8" w:rsidRPr="00B95524">
        <w:rPr>
          <w:rFonts w:asciiTheme="majorBidi" w:hAnsiTheme="majorBidi" w:cstheme="majorBidi"/>
        </w:rPr>
        <w:t xml:space="preserve"> shown in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CF6C86" w:rsidRPr="00B95524">
        <w:rPr>
          <w:rFonts w:asciiTheme="majorBidi" w:hAnsiTheme="majorBidi" w:cstheme="majorBidi"/>
        </w:rPr>
        <w:t xml:space="preserve">. </w:t>
      </w:r>
    </w:p>
    <w:tbl>
      <w:tblPr>
        <w:tblStyle w:val="TableGrid"/>
        <w:tblW w:w="0" w:type="auto"/>
        <w:jc w:val="center"/>
        <w:tblCellMar>
          <w:left w:w="29" w:type="dxa"/>
          <w:right w:w="29" w:type="dxa"/>
        </w:tblCellMar>
        <w:tblLook w:val="04A0" w:firstRow="1" w:lastRow="0" w:firstColumn="1" w:lastColumn="0" w:noHBand="0" w:noVBand="1"/>
      </w:tblPr>
      <w:tblGrid>
        <w:gridCol w:w="858"/>
        <w:gridCol w:w="3098"/>
        <w:gridCol w:w="3863"/>
      </w:tblGrid>
      <w:tr w:rsidR="00A552B2" w:rsidRPr="00B95524" w14:paraId="48AF9A5F" w14:textId="6EE125F0" w:rsidTr="00513F0D">
        <w:trPr>
          <w:trHeight w:val="239"/>
          <w:jc w:val="center"/>
        </w:trPr>
        <w:tc>
          <w:tcPr>
            <w:tcW w:w="7726" w:type="dxa"/>
            <w:gridSpan w:val="3"/>
            <w:vAlign w:val="center"/>
          </w:tcPr>
          <w:p w14:paraId="4E796D42" w14:textId="45BA1B4C" w:rsidR="00A552B2" w:rsidRPr="003800CC" w:rsidRDefault="00A552B2"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4" w:name="table4"/>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4</w:t>
            </w:r>
            <w:r w:rsidRPr="003800CC">
              <w:rPr>
                <w:rFonts w:asciiTheme="majorBidi" w:hAnsiTheme="majorBidi" w:cstheme="majorBidi"/>
                <w:b/>
                <w:bCs/>
                <w:szCs w:val="24"/>
              </w:rPr>
              <w:fldChar w:fldCharType="end"/>
            </w:r>
            <w:bookmarkEnd w:id="14"/>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AR severity</w:t>
            </w:r>
          </w:p>
        </w:tc>
      </w:tr>
      <w:tr w:rsidR="00A552B2" w:rsidRPr="00B95524" w14:paraId="3016042D" w14:textId="48E6C2BC" w:rsidTr="00513F0D">
        <w:trPr>
          <w:trHeight w:val="239"/>
          <w:jc w:val="center"/>
        </w:trPr>
        <w:tc>
          <w:tcPr>
            <w:tcW w:w="0" w:type="auto"/>
            <w:vAlign w:val="center"/>
          </w:tcPr>
          <w:p w14:paraId="7B950502" w14:textId="664C01F9" w:rsidR="00A552B2" w:rsidRPr="003800CC" w:rsidRDefault="00A552B2" w:rsidP="00F34279">
            <w:pPr>
              <w:jc w:val="center"/>
              <w:rPr>
                <w:rFonts w:asciiTheme="majorBidi" w:hAnsiTheme="majorBidi" w:cstheme="majorBidi"/>
                <w:szCs w:val="24"/>
                <w:vertAlign w:val="subscript"/>
              </w:rPr>
            </w:pPr>
            <w:proofErr w:type="spellStart"/>
            <w:proofErr w:type="gramStart"/>
            <w:r w:rsidRPr="003800CC">
              <w:rPr>
                <w:rFonts w:asciiTheme="majorBidi" w:hAnsiTheme="majorBidi" w:cstheme="majorBidi"/>
                <w:szCs w:val="24"/>
              </w:rPr>
              <w:t>G</w:t>
            </w:r>
            <w:r w:rsidRPr="003800CC">
              <w:rPr>
                <w:rFonts w:asciiTheme="majorBidi" w:hAnsiTheme="majorBidi" w:cstheme="majorBidi"/>
                <w:szCs w:val="24"/>
                <w:vertAlign w:val="subscript"/>
              </w:rPr>
              <w:t>leak,aorta</w:t>
            </w:r>
            <w:proofErr w:type="spellEnd"/>
            <w:proofErr w:type="gramEnd"/>
          </w:p>
        </w:tc>
        <w:tc>
          <w:tcPr>
            <w:tcW w:w="3098" w:type="dxa"/>
            <w:vAlign w:val="center"/>
          </w:tcPr>
          <w:p w14:paraId="1EEE1E88" w14:textId="777777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863" w:type="dxa"/>
          </w:tcPr>
          <w:p w14:paraId="57C97366" w14:textId="0C4C8223" w:rsidR="00A552B2" w:rsidRPr="003800CC" w:rsidRDefault="003800CC" w:rsidP="00F34279">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5B05BA">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552B2" w:rsidRPr="00B95524" w14:paraId="6BD88B28" w14:textId="0963D1D1" w:rsidTr="00513F0D">
        <w:trPr>
          <w:trHeight w:val="229"/>
          <w:jc w:val="center"/>
        </w:trPr>
        <w:tc>
          <w:tcPr>
            <w:tcW w:w="0" w:type="auto"/>
            <w:vAlign w:val="center"/>
          </w:tcPr>
          <w:p w14:paraId="57AAF1BC" w14:textId="390C8989"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5e-4</w:t>
            </w:r>
          </w:p>
        </w:tc>
        <w:tc>
          <w:tcPr>
            <w:tcW w:w="3098" w:type="dxa"/>
            <w:vAlign w:val="center"/>
          </w:tcPr>
          <w:p w14:paraId="5408ACC3" w14:textId="0C1CBFE6"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20</w:t>
            </w:r>
          </w:p>
        </w:tc>
        <w:tc>
          <w:tcPr>
            <w:tcW w:w="3863" w:type="dxa"/>
          </w:tcPr>
          <w:p w14:paraId="5574FB8B" w14:textId="6109A4B4"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Mild AR</w:t>
            </w:r>
          </w:p>
        </w:tc>
      </w:tr>
      <w:tr w:rsidR="00A552B2" w:rsidRPr="00B95524" w14:paraId="474A1B6A" w14:textId="1019A85A" w:rsidTr="00513F0D">
        <w:trPr>
          <w:trHeight w:val="239"/>
          <w:jc w:val="center"/>
        </w:trPr>
        <w:tc>
          <w:tcPr>
            <w:tcW w:w="0" w:type="auto"/>
            <w:vAlign w:val="center"/>
          </w:tcPr>
          <w:p w14:paraId="6D5F60F5" w14:textId="2DFD3C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1e-3</w:t>
            </w:r>
          </w:p>
        </w:tc>
        <w:tc>
          <w:tcPr>
            <w:tcW w:w="3098" w:type="dxa"/>
            <w:vAlign w:val="center"/>
          </w:tcPr>
          <w:p w14:paraId="7F1798B4" w14:textId="3A0A84DA"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40</w:t>
            </w:r>
          </w:p>
        </w:tc>
        <w:tc>
          <w:tcPr>
            <w:tcW w:w="3863" w:type="dxa"/>
          </w:tcPr>
          <w:p w14:paraId="435C48CE" w14:textId="5DD2DC2D"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Moderate AR</w:t>
            </w:r>
          </w:p>
        </w:tc>
      </w:tr>
      <w:tr w:rsidR="00A552B2" w:rsidRPr="00B95524" w14:paraId="4FB0A171" w14:textId="6B4E4179" w:rsidTr="00513F0D">
        <w:trPr>
          <w:trHeight w:val="74"/>
          <w:jc w:val="center"/>
        </w:trPr>
        <w:tc>
          <w:tcPr>
            <w:tcW w:w="0" w:type="auto"/>
            <w:vAlign w:val="center"/>
          </w:tcPr>
          <w:p w14:paraId="010A8C40" w14:textId="406AD521"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2e-3</w:t>
            </w:r>
          </w:p>
        </w:tc>
        <w:tc>
          <w:tcPr>
            <w:tcW w:w="3098" w:type="dxa"/>
            <w:vAlign w:val="center"/>
          </w:tcPr>
          <w:p w14:paraId="0CB32575" w14:textId="6F94D138"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70</w:t>
            </w:r>
          </w:p>
        </w:tc>
        <w:tc>
          <w:tcPr>
            <w:tcW w:w="3863" w:type="dxa"/>
          </w:tcPr>
          <w:p w14:paraId="3432A28A" w14:textId="7E0DF570"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Severe AR</w:t>
            </w:r>
          </w:p>
        </w:tc>
      </w:tr>
    </w:tbl>
    <w:p w14:paraId="4D80F0CF" w14:textId="527A5768" w:rsidR="00CF6C86" w:rsidRPr="00B95524" w:rsidRDefault="005E6D2B" w:rsidP="00F34279">
      <w:pPr>
        <w:pStyle w:val="Heading2"/>
        <w:spacing w:line="240" w:lineRule="auto"/>
        <w:rPr>
          <w:rFonts w:asciiTheme="majorBidi" w:hAnsiTheme="majorBidi" w:cstheme="majorBidi"/>
        </w:rPr>
      </w:pPr>
      <w:r w:rsidRPr="00B95524">
        <w:rPr>
          <w:rFonts w:asciiTheme="majorBidi" w:hAnsiTheme="majorBidi" w:cstheme="majorBidi"/>
        </w:rPr>
        <w:t>Model validation</w:t>
      </w:r>
    </w:p>
    <w:p w14:paraId="1E0ED5D0" w14:textId="0DB24EB9" w:rsidR="000153E9" w:rsidRDefault="009342AA" w:rsidP="000153E9">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sidR="005B05BA">
        <w:rPr>
          <w:rFonts w:asciiTheme="majorBidi" w:hAnsiTheme="majorBidi" w:cstheme="majorBidi"/>
        </w:rPr>
        <w:t xml:space="preserve"> </w:t>
      </w:r>
      <w:r w:rsidR="005B05BA" w:rsidRPr="00B95524">
        <w:rPr>
          <w:rFonts w:asciiTheme="majorBidi" w:hAnsiTheme="majorBidi" w:cstheme="majorBidi"/>
        </w:rPr>
        <w:t>from the literature</w:t>
      </w:r>
      <w:r w:rsidR="005B05BA">
        <w:rPr>
          <w:rFonts w:asciiTheme="majorBidi" w:hAnsiTheme="majorBidi" w:cstheme="majorBidi"/>
        </w:rPr>
        <w:t>,</w:t>
      </w:r>
      <w:r w:rsidR="0003098F" w:rsidRPr="00B95524">
        <w:rPr>
          <w:rFonts w:asciiTheme="majorBidi" w:hAnsiTheme="majorBidi" w:cstheme="majorBidi"/>
        </w:rPr>
        <w:t xml:space="preserve"> </w:t>
      </w:r>
      <w:r w:rsidR="005B05BA">
        <w:rPr>
          <w:rFonts w:asciiTheme="majorBidi" w:hAnsiTheme="majorBidi" w:cstheme="majorBidi"/>
        </w:rPr>
        <w:t xml:space="preserve">which was </w:t>
      </w:r>
      <w:r w:rsidR="0003098F" w:rsidRPr="00B95524">
        <w:rPr>
          <w:rFonts w:asciiTheme="majorBidi" w:hAnsiTheme="majorBidi" w:cstheme="majorBidi"/>
        </w:rPr>
        <w:t>acquired by cardiac magnetic resonanc</w:t>
      </w:r>
      <w:r w:rsidR="005B05BA">
        <w:rPr>
          <w:rFonts w:asciiTheme="majorBidi" w:hAnsiTheme="majorBidi" w:cstheme="majorBidi"/>
        </w:rPr>
        <w:t>e imaging</w:t>
      </w:r>
      <w:r w:rsidRPr="00B95524">
        <w:rPr>
          <w:rFonts w:asciiTheme="majorBidi" w:hAnsiTheme="majorBidi" w:cstheme="majorBidi"/>
        </w:rPr>
        <w:t xml:space="preserve"> (Tabl</w:t>
      </w:r>
      <w:r w:rsidR="00E35D13" w:rsidRPr="00B95524">
        <w:rPr>
          <w:rFonts w:asciiTheme="majorBidi" w:hAnsiTheme="majorBidi" w:cstheme="majorBidi"/>
        </w:rPr>
        <w:t>e</w:t>
      </w:r>
      <w:r w:rsidR="00601E3A">
        <w:rPr>
          <w:rFonts w:asciiTheme="majorBidi" w:hAnsiTheme="majorBidi" w:cstheme="majorBidi"/>
        </w:rPr>
        <w:t xml:space="preserve"> </w:t>
      </w:r>
      <w:r w:rsidR="00601E3A">
        <w:rPr>
          <w:rFonts w:asciiTheme="majorBidi" w:hAnsiTheme="majorBidi" w:cstheme="majorBidi"/>
        </w:rPr>
        <w:fldChar w:fldCharType="begin"/>
      </w:r>
      <w:r w:rsidR="00601E3A">
        <w:rPr>
          <w:rFonts w:asciiTheme="majorBidi" w:hAnsiTheme="majorBidi" w:cstheme="majorBidi"/>
        </w:rPr>
        <w:instrText xml:space="preserve"> seq table table5 </w:instrText>
      </w:r>
      <w:r w:rsidR="00601E3A">
        <w:rPr>
          <w:rFonts w:asciiTheme="majorBidi" w:hAnsiTheme="majorBidi" w:cstheme="majorBidi"/>
        </w:rPr>
        <w:fldChar w:fldCharType="separate"/>
      </w:r>
      <w:r w:rsidR="00601E3A">
        <w:rPr>
          <w:rFonts w:asciiTheme="majorBidi" w:hAnsiTheme="majorBidi" w:cstheme="majorBidi"/>
          <w:noProof/>
        </w:rPr>
        <w:t>5</w:t>
      </w:r>
      <w:r w:rsidR="00601E3A">
        <w:rPr>
          <w:rFonts w:asciiTheme="majorBidi" w:hAnsiTheme="majorBidi" w:cstheme="majorBidi"/>
        </w:rPr>
        <w:fldChar w:fldCharType="end"/>
      </w:r>
      <w:r w:rsidRPr="00B95524">
        <w:rPr>
          <w:rFonts w:asciiTheme="majorBidi" w:hAnsiTheme="majorBidi" w:cstheme="majorBidi"/>
        </w:rPr>
        <w:t xml:space="preserve">). Clinical data were categorized into </w:t>
      </w:r>
      <w:r w:rsidR="00A656CC" w:rsidRPr="00B95524">
        <w:rPr>
          <w:rFonts w:asciiTheme="majorBidi" w:hAnsiTheme="majorBidi" w:cstheme="majorBidi"/>
        </w:rPr>
        <w:t>four</w:t>
      </w:r>
      <w:r w:rsidRPr="00B95524">
        <w:rPr>
          <w:rFonts w:asciiTheme="majorBidi" w:hAnsiTheme="majorBidi" w:cstheme="majorBidi"/>
        </w:rPr>
        <w:t xml:space="preserve"> cases named “control volunteers”, “patients with AS”, “patients with MR”</w:t>
      </w:r>
      <w:r w:rsidR="00A656CC" w:rsidRPr="00B95524">
        <w:rPr>
          <w:rFonts w:asciiTheme="majorBidi" w:hAnsiTheme="majorBidi" w:cstheme="majorBidi"/>
        </w:rPr>
        <w:t>, and “patients with AR”</w:t>
      </w:r>
      <w:r w:rsidRPr="00B95524">
        <w:rPr>
          <w:rFonts w:asciiTheme="majorBidi" w:hAnsiTheme="majorBidi" w:cstheme="majorBidi"/>
        </w:rPr>
        <w:t xml:space="preserve">. For each </w:t>
      </w:r>
      <w:r w:rsidR="00136F11" w:rsidRPr="00B95524">
        <w:rPr>
          <w:rFonts w:asciiTheme="majorBidi" w:hAnsiTheme="majorBidi" w:cstheme="majorBidi"/>
        </w:rPr>
        <w:t>category</w:t>
      </w:r>
      <w:r w:rsidRPr="00B95524">
        <w:rPr>
          <w:rFonts w:asciiTheme="majorBidi" w:hAnsiTheme="majorBidi" w:cstheme="majorBidi"/>
        </w:rPr>
        <w:t xml:space="preserve">, </w:t>
      </w:r>
      <w:r w:rsidR="00A17814" w:rsidRPr="00B95524">
        <w:rPr>
          <w:rFonts w:asciiTheme="majorBidi" w:hAnsiTheme="majorBidi" w:cstheme="majorBidi"/>
        </w:rPr>
        <w:t>measured</w:t>
      </w:r>
      <w:r w:rsidRPr="00B95524">
        <w:rPr>
          <w:rFonts w:asciiTheme="majorBidi" w:hAnsiTheme="majorBidi" w:cstheme="majorBidi"/>
        </w:rPr>
        <w:t xml:space="preserve"> data were collected from eight different studies. Ventricular dimensions were quantified with </w:t>
      </w:r>
      <w:r w:rsidR="00A0558B">
        <w:rPr>
          <w:rFonts w:asciiTheme="majorBidi" w:hAnsiTheme="majorBidi" w:cstheme="majorBidi"/>
        </w:rPr>
        <w:t xml:space="preserve">the </w:t>
      </w:r>
      <w:r w:rsidRPr="00B95524">
        <w:rPr>
          <w:rFonts w:asciiTheme="majorBidi" w:hAnsiTheme="majorBidi" w:cstheme="majorBidi"/>
        </w:rPr>
        <w:t>LV</w:t>
      </w:r>
      <w:r w:rsidR="00A0558B">
        <w:rPr>
          <w:rFonts w:asciiTheme="majorBidi" w:hAnsiTheme="majorBidi" w:cstheme="majorBidi"/>
        </w:rPr>
        <w:t xml:space="preserve"> end-diastolic</w:t>
      </w:r>
      <w:r w:rsidRPr="00B95524">
        <w:rPr>
          <w:rFonts w:asciiTheme="majorBidi" w:hAnsiTheme="majorBidi" w:cstheme="majorBidi"/>
        </w:rPr>
        <w:t xml:space="preserve"> volume index, LV </w:t>
      </w:r>
      <w:r w:rsidR="00A0558B" w:rsidRPr="00B95524">
        <w:rPr>
          <w:rFonts w:asciiTheme="majorBidi" w:hAnsiTheme="majorBidi" w:cstheme="majorBidi"/>
        </w:rPr>
        <w:t xml:space="preserve">end-systolic </w:t>
      </w:r>
      <w:r w:rsidRPr="00B95524">
        <w:rPr>
          <w:rFonts w:asciiTheme="majorBidi" w:hAnsiTheme="majorBidi" w:cstheme="majorBidi"/>
        </w:rPr>
        <w:t>volume index,</w:t>
      </w:r>
      <w:r w:rsidR="006E29E4" w:rsidRPr="00B95524">
        <w:rPr>
          <w:rFonts w:asciiTheme="majorBidi" w:hAnsiTheme="majorBidi" w:cstheme="majorBidi"/>
        </w:rPr>
        <w:t xml:space="preserve"> and</w:t>
      </w:r>
      <w:r w:rsidRPr="00B95524">
        <w:rPr>
          <w:rFonts w:asciiTheme="majorBidi" w:hAnsiTheme="majorBidi" w:cstheme="majorBidi"/>
        </w:rPr>
        <w:t xml:space="preserve"> LV mass index. Systolic function was assessed with</w:t>
      </w:r>
      <w:r w:rsidR="00A0558B">
        <w:rPr>
          <w:rFonts w:asciiTheme="majorBidi" w:hAnsiTheme="majorBidi" w:cstheme="majorBidi"/>
        </w:rPr>
        <w:t xml:space="preserve"> the</w:t>
      </w:r>
      <w:r w:rsidRPr="00B95524">
        <w:rPr>
          <w:rFonts w:asciiTheme="majorBidi" w:hAnsiTheme="majorBidi" w:cstheme="majorBidi"/>
        </w:rPr>
        <w:t xml:space="preserve"> LV stroke volume index and ejection fraction. An averaged body surface area of 1.9 m</w:t>
      </w:r>
      <w:r w:rsidRPr="00B95524">
        <w:rPr>
          <w:rFonts w:asciiTheme="majorBidi" w:hAnsiTheme="majorBidi" w:cstheme="majorBidi"/>
          <w:vertAlign w:val="superscript"/>
        </w:rPr>
        <w:t>2</w:t>
      </w:r>
      <w:r w:rsidR="00F52DF5" w:rsidRPr="00B95524">
        <w:rPr>
          <w:rFonts w:asciiTheme="majorBidi" w:hAnsiTheme="majorBidi" w:cstheme="majorBidi"/>
        </w:rPr>
        <w:t xml:space="preserve"> </w:t>
      </w:r>
      <w:r w:rsidR="00F52DF5"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52DF5" w:rsidRPr="00B95524">
        <w:rPr>
          <w:rFonts w:asciiTheme="majorBidi" w:hAnsiTheme="majorBidi" w:cstheme="majorBidi"/>
        </w:rPr>
      </w:r>
      <w:r w:rsidR="00F52DF5" w:rsidRPr="00B95524">
        <w:rPr>
          <w:rFonts w:asciiTheme="majorBidi" w:hAnsiTheme="majorBidi" w:cstheme="majorBidi"/>
        </w:rPr>
        <w:fldChar w:fldCharType="separate"/>
      </w:r>
      <w:r w:rsidR="00877515">
        <w:rPr>
          <w:rFonts w:asciiTheme="majorBidi" w:hAnsiTheme="majorBidi" w:cstheme="majorBidi"/>
          <w:noProof/>
        </w:rPr>
        <w:t>(Verbraecken et al., 2006; Lang et al., 2015)</w:t>
      </w:r>
      <w:r w:rsidR="00F52DF5" w:rsidRPr="00B95524">
        <w:rPr>
          <w:rFonts w:asciiTheme="majorBidi" w:hAnsiTheme="majorBidi" w:cstheme="majorBidi"/>
        </w:rPr>
        <w:fldChar w:fldCharType="end"/>
      </w:r>
      <w:r w:rsidRPr="00B95524">
        <w:rPr>
          <w:rFonts w:asciiTheme="majorBidi" w:hAnsiTheme="majorBidi" w:cstheme="majorBidi"/>
        </w:rPr>
        <w:t xml:space="preserve"> was used </w:t>
      </w:r>
      <w:r w:rsidR="009B786D" w:rsidRPr="00B95524">
        <w:rPr>
          <w:rFonts w:asciiTheme="majorBidi" w:hAnsiTheme="majorBidi" w:cstheme="majorBidi"/>
        </w:rPr>
        <w:t>to normalize the simulated results</w:t>
      </w:r>
      <w:r w:rsidRPr="00B95524">
        <w:rPr>
          <w:rFonts w:asciiTheme="majorBidi" w:hAnsiTheme="majorBidi" w:cstheme="majorBidi"/>
        </w:rPr>
        <w:t xml:space="preserve">. Some studies in Table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table5 </w:instrText>
      </w:r>
      <w:r w:rsidR="00FB3AC1" w:rsidRPr="00B95524">
        <w:rPr>
          <w:rFonts w:asciiTheme="majorBidi" w:hAnsiTheme="majorBidi" w:cstheme="majorBidi"/>
        </w:rPr>
        <w:fldChar w:fldCharType="separate"/>
      </w:r>
      <w:r w:rsidR="0095603A">
        <w:rPr>
          <w:rFonts w:asciiTheme="majorBidi" w:hAnsiTheme="majorBidi" w:cstheme="majorBidi"/>
          <w:noProof/>
        </w:rPr>
        <w:t>5</w:t>
      </w:r>
      <w:r w:rsidR="00FB3AC1" w:rsidRPr="00B95524">
        <w:rPr>
          <w:rFonts w:asciiTheme="majorBidi" w:hAnsiTheme="majorBidi" w:cstheme="majorBidi"/>
          <w:noProof/>
        </w:rPr>
        <w:fldChar w:fldCharType="end"/>
      </w:r>
      <w:r w:rsidRPr="00B95524">
        <w:rPr>
          <w:rFonts w:asciiTheme="majorBidi" w:hAnsiTheme="majorBidi" w:cstheme="majorBidi"/>
        </w:rPr>
        <w:t xml:space="preserve"> did not report the measured</w:t>
      </w:r>
      <w:r w:rsidR="002C4AAB">
        <w:rPr>
          <w:rFonts w:asciiTheme="majorBidi" w:hAnsiTheme="majorBidi" w:cstheme="majorBidi"/>
        </w:rPr>
        <w:t xml:space="preserve"> </w:t>
      </w:r>
      <w:r w:rsidR="00A867C3" w:rsidRPr="00B95524">
        <w:rPr>
          <w:rFonts w:asciiTheme="majorBidi" w:hAnsiTheme="majorBidi" w:cstheme="majorBidi"/>
        </w:rPr>
        <w:t xml:space="preserve">LV stroke </w:t>
      </w:r>
      <w:r w:rsidR="00A867C3" w:rsidRPr="00B95524">
        <w:rPr>
          <w:rFonts w:asciiTheme="majorBidi" w:hAnsiTheme="majorBidi" w:cstheme="majorBidi"/>
        </w:rPr>
        <w:lastRenderedPageBreak/>
        <w:t>volume index</w:t>
      </w:r>
      <w:r w:rsidR="00A867C3">
        <w:rPr>
          <w:rFonts w:asciiTheme="majorBidi" w:hAnsiTheme="majorBidi" w:cstheme="majorBidi"/>
        </w:rPr>
        <w:t>ed</w:t>
      </w:r>
      <w:r w:rsidRPr="00B95524">
        <w:rPr>
          <w:rFonts w:asciiTheme="majorBidi" w:hAnsiTheme="majorBidi" w:cstheme="majorBidi"/>
        </w:rPr>
        <w:t xml:space="preserve">, so the absolute difference </w:t>
      </w:r>
      <w:r w:rsidR="005B05BA">
        <w:rPr>
          <w:rFonts w:asciiTheme="majorBidi" w:hAnsiTheme="majorBidi" w:cstheme="majorBidi"/>
        </w:rPr>
        <w:t>between the</w:t>
      </w:r>
      <w:r w:rsidR="005B05BA" w:rsidRPr="00B95524">
        <w:rPr>
          <w:rFonts w:asciiTheme="majorBidi" w:hAnsiTheme="majorBidi" w:cstheme="majorBidi"/>
        </w:rPr>
        <w:t xml:space="preserve"> </w:t>
      </w:r>
      <w:r w:rsidRPr="00B95524">
        <w:rPr>
          <w:rFonts w:asciiTheme="majorBidi" w:hAnsiTheme="majorBidi" w:cstheme="majorBidi"/>
        </w:rPr>
        <w:t xml:space="preserve">reported </w:t>
      </w:r>
      <w:r w:rsidR="00C91EB4">
        <w:rPr>
          <w:rFonts w:asciiTheme="majorBidi" w:hAnsiTheme="majorBidi" w:cstheme="majorBidi"/>
        </w:rPr>
        <w:t xml:space="preserve">end-diastolic and end-systolic LV volume indexed </w:t>
      </w:r>
      <w:r w:rsidRPr="00B95524">
        <w:rPr>
          <w:rFonts w:asciiTheme="majorBidi" w:hAnsiTheme="majorBidi" w:cstheme="majorBidi"/>
        </w:rPr>
        <w:t>was used.</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153E9" w:rsidRPr="00B95524" w14:paraId="42C4A5FB" w14:textId="77777777" w:rsidTr="00513F0D">
        <w:trPr>
          <w:jc w:val="center"/>
        </w:trPr>
        <w:tc>
          <w:tcPr>
            <w:tcW w:w="9767" w:type="dxa"/>
            <w:gridSpan w:val="12"/>
            <w:tcBorders>
              <w:top w:val="double" w:sz="4" w:space="0" w:color="auto"/>
            </w:tcBorders>
            <w:vAlign w:val="center"/>
          </w:tcPr>
          <w:p w14:paraId="14B0193B" w14:textId="0FBC238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 xml:space="preserve">Table </w:t>
            </w:r>
            <w:bookmarkStart w:id="15" w:name="table5"/>
            <w:r w:rsidR="009E3799">
              <w:rPr>
                <w:rFonts w:asciiTheme="majorBidi" w:hAnsiTheme="majorBidi" w:cstheme="majorBidi"/>
                <w:b/>
                <w:bCs/>
                <w:sz w:val="22"/>
              </w:rPr>
              <w:fldChar w:fldCharType="begin"/>
            </w:r>
            <w:r w:rsidR="009E3799">
              <w:rPr>
                <w:rFonts w:asciiTheme="majorBidi" w:hAnsiTheme="majorBidi" w:cstheme="majorBidi"/>
                <w:b/>
                <w:bCs/>
                <w:sz w:val="22"/>
              </w:rPr>
              <w:instrText xml:space="preserve"> seq table </w:instrText>
            </w:r>
            <w:r w:rsidR="009E3799">
              <w:rPr>
                <w:rFonts w:asciiTheme="majorBidi" w:hAnsiTheme="majorBidi" w:cstheme="majorBidi"/>
                <w:b/>
                <w:bCs/>
                <w:sz w:val="22"/>
              </w:rPr>
              <w:fldChar w:fldCharType="separate"/>
            </w:r>
            <w:r w:rsidR="009E3799">
              <w:rPr>
                <w:rFonts w:asciiTheme="majorBidi" w:hAnsiTheme="majorBidi" w:cstheme="majorBidi"/>
                <w:b/>
                <w:bCs/>
                <w:noProof/>
                <w:sz w:val="22"/>
              </w:rPr>
              <w:t>5</w:t>
            </w:r>
            <w:r w:rsidR="009E3799">
              <w:rPr>
                <w:rFonts w:asciiTheme="majorBidi" w:hAnsiTheme="majorBidi" w:cstheme="majorBidi"/>
                <w:b/>
                <w:bCs/>
                <w:sz w:val="22"/>
              </w:rPr>
              <w:fldChar w:fldCharType="end"/>
            </w:r>
            <w:bookmarkEnd w:id="15"/>
            <w:r w:rsidRPr="00B95524">
              <w:rPr>
                <w:rFonts w:asciiTheme="majorBidi" w:hAnsiTheme="majorBidi" w:cstheme="majorBidi"/>
                <w:b/>
                <w:bCs/>
                <w:sz w:val="22"/>
              </w:rPr>
              <w:t xml:space="preserve">. </w:t>
            </w:r>
            <w:r w:rsidRPr="00B95524">
              <w:rPr>
                <w:rFonts w:asciiTheme="majorBidi" w:hAnsiTheme="majorBidi" w:cstheme="majorBidi"/>
                <w:sz w:val="22"/>
              </w:rPr>
              <w:t>List of studies with quantified clinical data for LV dimensions and systolic function acquired by cardiac magnetic resonance</w:t>
            </w:r>
            <w:r w:rsidR="005B05BA">
              <w:rPr>
                <w:rFonts w:asciiTheme="majorBidi" w:hAnsiTheme="majorBidi" w:cstheme="majorBidi"/>
                <w:sz w:val="22"/>
              </w:rPr>
              <w:t xml:space="preserve"> imaging</w:t>
            </w:r>
            <w:r w:rsidRPr="00B95524">
              <w:rPr>
                <w:rFonts w:asciiTheme="majorBidi" w:hAnsiTheme="majorBidi" w:cstheme="majorBidi"/>
                <w:sz w:val="22"/>
              </w:rPr>
              <w:t>.</w:t>
            </w:r>
          </w:p>
        </w:tc>
      </w:tr>
      <w:tr w:rsidR="000153E9" w:rsidRPr="00B95524" w14:paraId="548C4722" w14:textId="77777777" w:rsidTr="00513F0D">
        <w:trPr>
          <w:jc w:val="center"/>
        </w:trPr>
        <w:tc>
          <w:tcPr>
            <w:tcW w:w="2301" w:type="dxa"/>
            <w:gridSpan w:val="3"/>
            <w:tcBorders>
              <w:top w:val="double" w:sz="4" w:space="0" w:color="auto"/>
              <w:right w:val="double" w:sz="4" w:space="0" w:color="auto"/>
            </w:tcBorders>
            <w:vAlign w:val="center"/>
          </w:tcPr>
          <w:p w14:paraId="0D2054D8"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Control volunteers</w:t>
            </w:r>
          </w:p>
        </w:tc>
        <w:tc>
          <w:tcPr>
            <w:tcW w:w="2461" w:type="dxa"/>
            <w:gridSpan w:val="3"/>
            <w:tcBorders>
              <w:top w:val="double" w:sz="4" w:space="0" w:color="auto"/>
              <w:left w:val="double" w:sz="4" w:space="0" w:color="auto"/>
              <w:right w:val="double" w:sz="4" w:space="0" w:color="auto"/>
            </w:tcBorders>
            <w:vAlign w:val="center"/>
          </w:tcPr>
          <w:p w14:paraId="2C63A0F6"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AS</w:t>
            </w:r>
          </w:p>
        </w:tc>
        <w:tc>
          <w:tcPr>
            <w:tcW w:w="2584" w:type="dxa"/>
            <w:gridSpan w:val="3"/>
            <w:tcBorders>
              <w:top w:val="double" w:sz="4" w:space="0" w:color="auto"/>
              <w:left w:val="double" w:sz="4" w:space="0" w:color="auto"/>
            </w:tcBorders>
            <w:vAlign w:val="center"/>
          </w:tcPr>
          <w:p w14:paraId="0522C394"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MR</w:t>
            </w:r>
          </w:p>
        </w:tc>
        <w:tc>
          <w:tcPr>
            <w:tcW w:w="2421" w:type="dxa"/>
            <w:gridSpan w:val="3"/>
            <w:tcBorders>
              <w:top w:val="double" w:sz="4" w:space="0" w:color="auto"/>
              <w:left w:val="double" w:sz="4" w:space="0" w:color="auto"/>
            </w:tcBorders>
          </w:tcPr>
          <w:p w14:paraId="21B5BFD0" w14:textId="77777777" w:rsidR="000153E9" w:rsidRPr="00B95524" w:rsidRDefault="000153E9" w:rsidP="00513F0D">
            <w:pPr>
              <w:jc w:val="center"/>
              <w:rPr>
                <w:rFonts w:asciiTheme="majorBidi" w:hAnsiTheme="majorBidi" w:cstheme="majorBidi"/>
                <w:b/>
                <w:bCs/>
                <w:sz w:val="22"/>
              </w:rPr>
            </w:pPr>
            <w:r w:rsidRPr="00B95524">
              <w:rPr>
                <w:rFonts w:asciiTheme="majorBidi" w:hAnsiTheme="majorBidi" w:cstheme="majorBidi"/>
                <w:b/>
                <w:bCs/>
                <w:sz w:val="22"/>
              </w:rPr>
              <w:t>Patients with AR</w:t>
            </w:r>
          </w:p>
        </w:tc>
      </w:tr>
      <w:tr w:rsidR="000153E9" w:rsidRPr="00B95524" w14:paraId="53FFA0ED" w14:textId="77777777" w:rsidTr="00513F0D">
        <w:trPr>
          <w:jc w:val="center"/>
        </w:trPr>
        <w:tc>
          <w:tcPr>
            <w:tcW w:w="1269" w:type="dxa"/>
            <w:vAlign w:val="center"/>
          </w:tcPr>
          <w:p w14:paraId="2491C283"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06DFE94B"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416" w:type="dxa"/>
            <w:tcBorders>
              <w:right w:val="double" w:sz="4" w:space="0" w:color="auto"/>
            </w:tcBorders>
            <w:vAlign w:val="center"/>
          </w:tcPr>
          <w:p w14:paraId="5705A39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329" w:type="dxa"/>
            <w:tcBorders>
              <w:left w:val="double" w:sz="4" w:space="0" w:color="auto"/>
            </w:tcBorders>
            <w:vAlign w:val="center"/>
          </w:tcPr>
          <w:p w14:paraId="0E6173F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4BAA35E6"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BE2A5B9"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452" w:type="dxa"/>
            <w:tcBorders>
              <w:left w:val="double" w:sz="4" w:space="0" w:color="auto"/>
            </w:tcBorders>
            <w:vAlign w:val="center"/>
          </w:tcPr>
          <w:p w14:paraId="20FC9D00"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161FC6F8"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C20D3E3"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c>
          <w:tcPr>
            <w:tcW w:w="1285" w:type="dxa"/>
            <w:tcBorders>
              <w:left w:val="double" w:sz="4" w:space="0" w:color="auto"/>
            </w:tcBorders>
            <w:vAlign w:val="center"/>
          </w:tcPr>
          <w:p w14:paraId="726D835A"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6E55165E"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Year</w:t>
            </w:r>
          </w:p>
        </w:tc>
        <w:tc>
          <w:tcPr>
            <w:tcW w:w="520" w:type="dxa"/>
            <w:vAlign w:val="center"/>
          </w:tcPr>
          <w:p w14:paraId="51480BF5" w14:textId="77777777" w:rsidR="000153E9" w:rsidRPr="00B95524" w:rsidRDefault="000153E9" w:rsidP="00513F0D">
            <w:pPr>
              <w:jc w:val="center"/>
              <w:rPr>
                <w:rFonts w:asciiTheme="majorBidi" w:hAnsiTheme="majorBidi" w:cstheme="majorBidi"/>
                <w:sz w:val="22"/>
              </w:rPr>
            </w:pPr>
            <w:r w:rsidRPr="00B95524">
              <w:rPr>
                <w:rFonts w:asciiTheme="majorBidi" w:hAnsiTheme="majorBidi" w:cstheme="majorBidi"/>
                <w:sz w:val="22"/>
              </w:rPr>
              <w:t>n</w:t>
            </w:r>
          </w:p>
        </w:tc>
      </w:tr>
      <w:tr w:rsidR="00BC30FB" w:rsidRPr="00B95524" w14:paraId="11528719" w14:textId="77777777" w:rsidTr="00513F0D">
        <w:trPr>
          <w:jc w:val="center"/>
        </w:trPr>
        <w:tc>
          <w:tcPr>
            <w:tcW w:w="1269" w:type="dxa"/>
            <w:vAlign w:val="center"/>
          </w:tcPr>
          <w:p w14:paraId="10CD85A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378D448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416" w:type="dxa"/>
            <w:tcBorders>
              <w:right w:val="double" w:sz="4" w:space="0" w:color="auto"/>
            </w:tcBorders>
            <w:vAlign w:val="center"/>
          </w:tcPr>
          <w:p w14:paraId="418B390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1518762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667A5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7E5AB78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191</w:t>
            </w:r>
          </w:p>
        </w:tc>
        <w:tc>
          <w:tcPr>
            <w:tcW w:w="1452" w:type="dxa"/>
            <w:tcBorders>
              <w:left w:val="double" w:sz="4" w:space="0" w:color="auto"/>
            </w:tcBorders>
            <w:vAlign w:val="center"/>
          </w:tcPr>
          <w:p w14:paraId="7940A497"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Liu et al. </w:t>
            </w:r>
            <w:r w:rsidRPr="00B95524">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(Liu et al., 2020)</w:t>
            </w:r>
            <w:r w:rsidRPr="00B95524">
              <w:rPr>
                <w:rFonts w:asciiTheme="majorBidi" w:hAnsiTheme="majorBidi" w:cstheme="majorBidi"/>
                <w:sz w:val="22"/>
              </w:rPr>
              <w:fldChar w:fldCharType="end"/>
            </w:r>
          </w:p>
        </w:tc>
        <w:tc>
          <w:tcPr>
            <w:tcW w:w="616" w:type="dxa"/>
            <w:vAlign w:val="center"/>
          </w:tcPr>
          <w:p w14:paraId="3FF7252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0759ED9E"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104</w:t>
            </w:r>
          </w:p>
        </w:tc>
        <w:tc>
          <w:tcPr>
            <w:tcW w:w="1285" w:type="dxa"/>
            <w:tcBorders>
              <w:left w:val="double" w:sz="4" w:space="0" w:color="auto"/>
            </w:tcBorders>
          </w:tcPr>
          <w:p w14:paraId="1FFD77B4" w14:textId="24B5D590"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Malahfji</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(Malahfji et al., 2020)</w:t>
            </w:r>
            <w:r w:rsidRPr="00B95524">
              <w:rPr>
                <w:rFonts w:asciiTheme="majorBidi" w:hAnsiTheme="majorBidi" w:cstheme="majorBidi"/>
                <w:sz w:val="22"/>
              </w:rPr>
              <w:fldChar w:fldCharType="end"/>
            </w:r>
          </w:p>
        </w:tc>
        <w:tc>
          <w:tcPr>
            <w:tcW w:w="616" w:type="dxa"/>
          </w:tcPr>
          <w:p w14:paraId="59E5FBCC" w14:textId="0C5308C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2021</w:t>
            </w:r>
          </w:p>
        </w:tc>
        <w:tc>
          <w:tcPr>
            <w:tcW w:w="520" w:type="dxa"/>
          </w:tcPr>
          <w:p w14:paraId="66F99EEB" w14:textId="3AF855CD"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392</w:t>
            </w:r>
          </w:p>
        </w:tc>
      </w:tr>
      <w:tr w:rsidR="00BC30FB" w:rsidRPr="00B95524" w14:paraId="4310E42A" w14:textId="77777777" w:rsidTr="00513F0D">
        <w:trPr>
          <w:jc w:val="center"/>
        </w:trPr>
        <w:tc>
          <w:tcPr>
            <w:tcW w:w="1269" w:type="dxa"/>
            <w:vAlign w:val="center"/>
          </w:tcPr>
          <w:p w14:paraId="261588E0"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2330B51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EA02AA5"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41</w:t>
            </w:r>
          </w:p>
        </w:tc>
        <w:tc>
          <w:tcPr>
            <w:tcW w:w="1329" w:type="dxa"/>
            <w:tcBorders>
              <w:left w:val="double" w:sz="4" w:space="0" w:color="auto"/>
            </w:tcBorders>
            <w:vAlign w:val="center"/>
          </w:tcPr>
          <w:p w14:paraId="0190B60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2020)</w:t>
            </w:r>
            <w:r w:rsidRPr="00B95524">
              <w:rPr>
                <w:rFonts w:asciiTheme="majorBidi" w:hAnsiTheme="majorBidi" w:cstheme="majorBidi"/>
                <w:sz w:val="22"/>
              </w:rPr>
              <w:fldChar w:fldCharType="end"/>
            </w:r>
          </w:p>
        </w:tc>
        <w:tc>
          <w:tcPr>
            <w:tcW w:w="616" w:type="dxa"/>
            <w:vAlign w:val="center"/>
          </w:tcPr>
          <w:p w14:paraId="27A3622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41F9AD4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440</w:t>
            </w:r>
          </w:p>
        </w:tc>
        <w:tc>
          <w:tcPr>
            <w:tcW w:w="1452" w:type="dxa"/>
            <w:tcBorders>
              <w:left w:val="double" w:sz="4" w:space="0" w:color="auto"/>
            </w:tcBorders>
            <w:vAlign w:val="center"/>
          </w:tcPr>
          <w:p w14:paraId="2278DE09" w14:textId="77777777"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11EAD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938FD1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59</w:t>
            </w:r>
          </w:p>
        </w:tc>
        <w:tc>
          <w:tcPr>
            <w:tcW w:w="1285" w:type="dxa"/>
            <w:tcBorders>
              <w:left w:val="double" w:sz="4" w:space="0" w:color="auto"/>
            </w:tcBorders>
          </w:tcPr>
          <w:p w14:paraId="1A530978" w14:textId="100CAF92" w:rsidR="00BC30FB" w:rsidRPr="00B95524" w:rsidRDefault="00BC30FB" w:rsidP="00BC30FB">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tcPr>
          <w:p w14:paraId="7E9F0274" w14:textId="6DBF5BF4"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20" w:type="dxa"/>
          </w:tcPr>
          <w:p w14:paraId="352E0F62" w14:textId="2A8C5ACA"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29</w:t>
            </w:r>
          </w:p>
        </w:tc>
      </w:tr>
      <w:tr w:rsidR="00931EE7" w:rsidRPr="00B95524" w14:paraId="570E46AF" w14:textId="77777777" w:rsidTr="00513F0D">
        <w:trPr>
          <w:jc w:val="center"/>
        </w:trPr>
        <w:tc>
          <w:tcPr>
            <w:tcW w:w="1269" w:type="dxa"/>
            <w:vAlign w:val="center"/>
          </w:tcPr>
          <w:p w14:paraId="7A0DF69F"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Seldrum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04BB2A07"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B47F0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31D62A4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Spath</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002061D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5559D7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159</w:t>
            </w:r>
          </w:p>
        </w:tc>
        <w:tc>
          <w:tcPr>
            <w:tcW w:w="1452" w:type="dxa"/>
            <w:tcBorders>
              <w:left w:val="double" w:sz="4" w:space="0" w:color="auto"/>
            </w:tcBorders>
            <w:vAlign w:val="center"/>
          </w:tcPr>
          <w:p w14:paraId="7085BDF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Bakkesstrom</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(Bakkestrom et al., 2018)</w:t>
            </w:r>
            <w:r w:rsidRPr="00B95524">
              <w:rPr>
                <w:rFonts w:asciiTheme="majorBidi" w:hAnsiTheme="majorBidi" w:cstheme="majorBidi"/>
                <w:sz w:val="22"/>
              </w:rPr>
              <w:fldChar w:fldCharType="end"/>
            </w:r>
          </w:p>
        </w:tc>
        <w:tc>
          <w:tcPr>
            <w:tcW w:w="616" w:type="dxa"/>
            <w:vAlign w:val="center"/>
          </w:tcPr>
          <w:p w14:paraId="55D55A5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74F86D16"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46</w:t>
            </w:r>
          </w:p>
        </w:tc>
        <w:tc>
          <w:tcPr>
            <w:tcW w:w="1285" w:type="dxa"/>
            <w:tcBorders>
              <w:left w:val="double" w:sz="4" w:space="0" w:color="auto"/>
            </w:tcBorders>
          </w:tcPr>
          <w:p w14:paraId="797DD3E2" w14:textId="033E0FE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Geiger et al. </w:t>
            </w:r>
            <w:r w:rsidRPr="00B95524">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(Geiger et al., 2018)</w:t>
            </w:r>
            <w:r w:rsidRPr="00B95524">
              <w:rPr>
                <w:rFonts w:asciiTheme="majorBidi" w:hAnsiTheme="majorBidi" w:cstheme="majorBidi"/>
                <w:sz w:val="22"/>
              </w:rPr>
              <w:fldChar w:fldCharType="end"/>
            </w:r>
          </w:p>
        </w:tc>
        <w:tc>
          <w:tcPr>
            <w:tcW w:w="616" w:type="dxa"/>
          </w:tcPr>
          <w:p w14:paraId="6B367EB5" w14:textId="6A58CF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24A7DE77" w14:textId="0BE130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16</w:t>
            </w:r>
          </w:p>
        </w:tc>
      </w:tr>
      <w:tr w:rsidR="00931EE7" w:rsidRPr="00B95524" w14:paraId="428E0889" w14:textId="77777777" w:rsidTr="00513F0D">
        <w:trPr>
          <w:jc w:val="center"/>
        </w:trPr>
        <w:tc>
          <w:tcPr>
            <w:tcW w:w="1269" w:type="dxa"/>
            <w:vAlign w:val="center"/>
          </w:tcPr>
          <w:p w14:paraId="59BA7E0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(Lee et al., 2015b)</w:t>
            </w:r>
            <w:r w:rsidRPr="00B95524">
              <w:rPr>
                <w:rFonts w:asciiTheme="majorBidi" w:hAnsiTheme="majorBidi" w:cstheme="majorBidi"/>
                <w:sz w:val="22"/>
              </w:rPr>
              <w:fldChar w:fldCharType="end"/>
            </w:r>
          </w:p>
        </w:tc>
        <w:tc>
          <w:tcPr>
            <w:tcW w:w="616" w:type="dxa"/>
            <w:vAlign w:val="center"/>
          </w:tcPr>
          <w:p w14:paraId="628236F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2015</w:t>
            </w:r>
          </w:p>
        </w:tc>
        <w:tc>
          <w:tcPr>
            <w:tcW w:w="416" w:type="dxa"/>
            <w:tcBorders>
              <w:right w:val="double" w:sz="4" w:space="0" w:color="auto"/>
            </w:tcBorders>
            <w:vAlign w:val="center"/>
          </w:tcPr>
          <w:p w14:paraId="3884CE0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w:t>
            </w:r>
          </w:p>
        </w:tc>
        <w:tc>
          <w:tcPr>
            <w:tcW w:w="1329" w:type="dxa"/>
            <w:tcBorders>
              <w:left w:val="double" w:sz="4" w:space="0" w:color="auto"/>
            </w:tcBorders>
            <w:vAlign w:val="center"/>
          </w:tcPr>
          <w:p w14:paraId="59E0798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Singh et al. </w:t>
            </w:r>
            <w:r w:rsidRPr="00B95524">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(Singh et al., 2019)</w:t>
            </w:r>
            <w:r w:rsidRPr="00B95524">
              <w:rPr>
                <w:rFonts w:asciiTheme="majorBidi" w:hAnsiTheme="majorBidi" w:cstheme="majorBidi"/>
                <w:sz w:val="22"/>
              </w:rPr>
              <w:fldChar w:fldCharType="end"/>
            </w:r>
          </w:p>
        </w:tc>
        <w:tc>
          <w:tcPr>
            <w:tcW w:w="616" w:type="dxa"/>
            <w:vAlign w:val="center"/>
          </w:tcPr>
          <w:p w14:paraId="13A3C0A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0C21D95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174</w:t>
            </w:r>
          </w:p>
        </w:tc>
        <w:tc>
          <w:tcPr>
            <w:tcW w:w="1452" w:type="dxa"/>
            <w:tcBorders>
              <w:left w:val="double" w:sz="4" w:space="0" w:color="auto"/>
            </w:tcBorders>
            <w:vAlign w:val="center"/>
          </w:tcPr>
          <w:p w14:paraId="099C04A6"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vAlign w:val="center"/>
          </w:tcPr>
          <w:p w14:paraId="416B1B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16" w:type="dxa"/>
            <w:tcBorders>
              <w:right w:val="double" w:sz="4" w:space="0" w:color="auto"/>
            </w:tcBorders>
            <w:vAlign w:val="center"/>
          </w:tcPr>
          <w:p w14:paraId="450D33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40</w:t>
            </w:r>
          </w:p>
        </w:tc>
        <w:tc>
          <w:tcPr>
            <w:tcW w:w="1285" w:type="dxa"/>
            <w:tcBorders>
              <w:left w:val="double" w:sz="4" w:space="0" w:color="auto"/>
            </w:tcBorders>
          </w:tcPr>
          <w:p w14:paraId="2671840B" w14:textId="5F02A52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Polte</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tcPr>
          <w:p w14:paraId="6BE35809" w14:textId="48EB40A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0BB53A66" w14:textId="5ED1901F"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38</w:t>
            </w:r>
          </w:p>
        </w:tc>
      </w:tr>
      <w:tr w:rsidR="00931EE7" w:rsidRPr="00B95524" w14:paraId="72050B92" w14:textId="77777777" w:rsidTr="00513F0D">
        <w:trPr>
          <w:jc w:val="center"/>
        </w:trPr>
        <w:tc>
          <w:tcPr>
            <w:tcW w:w="1269" w:type="dxa"/>
            <w:vAlign w:val="center"/>
          </w:tcPr>
          <w:p w14:paraId="5DEA53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018F466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708CB40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329" w:type="dxa"/>
            <w:tcBorders>
              <w:left w:val="double" w:sz="4" w:space="0" w:color="auto"/>
            </w:tcBorders>
            <w:vAlign w:val="center"/>
          </w:tcPr>
          <w:p w14:paraId="60E3963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(Everett et al., 2018b)</w:t>
            </w:r>
            <w:r w:rsidRPr="00B95524">
              <w:rPr>
                <w:rFonts w:asciiTheme="majorBidi" w:hAnsiTheme="majorBidi" w:cstheme="majorBidi"/>
                <w:sz w:val="22"/>
              </w:rPr>
              <w:fldChar w:fldCharType="end"/>
            </w:r>
          </w:p>
        </w:tc>
        <w:tc>
          <w:tcPr>
            <w:tcW w:w="616" w:type="dxa"/>
            <w:vAlign w:val="center"/>
          </w:tcPr>
          <w:p w14:paraId="16066C0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0F6A73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61</w:t>
            </w:r>
          </w:p>
        </w:tc>
        <w:tc>
          <w:tcPr>
            <w:tcW w:w="1452" w:type="dxa"/>
            <w:tcBorders>
              <w:left w:val="double" w:sz="4" w:space="0" w:color="auto"/>
            </w:tcBorders>
            <w:vAlign w:val="center"/>
          </w:tcPr>
          <w:p w14:paraId="01CF69C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2016)</w:t>
            </w:r>
            <w:r w:rsidRPr="00B95524">
              <w:rPr>
                <w:rFonts w:asciiTheme="majorBidi" w:hAnsiTheme="majorBidi" w:cstheme="majorBidi"/>
                <w:sz w:val="22"/>
              </w:rPr>
              <w:fldChar w:fldCharType="end"/>
            </w:r>
          </w:p>
        </w:tc>
        <w:tc>
          <w:tcPr>
            <w:tcW w:w="616" w:type="dxa"/>
            <w:vAlign w:val="center"/>
          </w:tcPr>
          <w:p w14:paraId="0D1967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2016</w:t>
            </w:r>
          </w:p>
        </w:tc>
        <w:tc>
          <w:tcPr>
            <w:tcW w:w="516" w:type="dxa"/>
            <w:tcBorders>
              <w:right w:val="double" w:sz="4" w:space="0" w:color="auto"/>
            </w:tcBorders>
            <w:vAlign w:val="center"/>
          </w:tcPr>
          <w:p w14:paraId="22A6AD3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152</w:t>
            </w:r>
          </w:p>
        </w:tc>
        <w:tc>
          <w:tcPr>
            <w:tcW w:w="1285" w:type="dxa"/>
            <w:tcBorders>
              <w:left w:val="double" w:sz="4" w:space="0" w:color="auto"/>
            </w:tcBorders>
          </w:tcPr>
          <w:p w14:paraId="6F51219E" w14:textId="3CA36CE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Fairbairn et al. </w:t>
            </w:r>
            <w:r w:rsidRPr="00B95524">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(Fairbairn et al., 2013)</w:t>
            </w:r>
            <w:r w:rsidRPr="00B95524">
              <w:rPr>
                <w:rFonts w:asciiTheme="majorBidi" w:hAnsiTheme="majorBidi" w:cstheme="majorBidi"/>
                <w:sz w:val="22"/>
              </w:rPr>
              <w:fldChar w:fldCharType="end"/>
            </w:r>
          </w:p>
        </w:tc>
        <w:tc>
          <w:tcPr>
            <w:tcW w:w="616" w:type="dxa"/>
          </w:tcPr>
          <w:p w14:paraId="16838FE4" w14:textId="5814776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20" w:type="dxa"/>
          </w:tcPr>
          <w:p w14:paraId="5033E5D5" w14:textId="1D267240"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50</w:t>
            </w:r>
          </w:p>
        </w:tc>
      </w:tr>
      <w:tr w:rsidR="00931EE7" w:rsidRPr="00B95524" w14:paraId="21A717D0" w14:textId="77777777" w:rsidTr="00513F0D">
        <w:trPr>
          <w:jc w:val="center"/>
        </w:trPr>
        <w:tc>
          <w:tcPr>
            <w:tcW w:w="1269" w:type="dxa"/>
            <w:vAlign w:val="center"/>
          </w:tcPr>
          <w:p w14:paraId="4699CF2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15AD19C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2CC1F45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33</w:t>
            </w:r>
          </w:p>
        </w:tc>
        <w:tc>
          <w:tcPr>
            <w:tcW w:w="1329" w:type="dxa"/>
            <w:tcBorders>
              <w:left w:val="double" w:sz="4" w:space="0" w:color="auto"/>
            </w:tcBorders>
            <w:vAlign w:val="center"/>
          </w:tcPr>
          <w:p w14:paraId="27C8087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3FF9D36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6E2F571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133</w:t>
            </w:r>
          </w:p>
        </w:tc>
        <w:tc>
          <w:tcPr>
            <w:tcW w:w="1452" w:type="dxa"/>
            <w:tcBorders>
              <w:left w:val="double" w:sz="4" w:space="0" w:color="auto"/>
            </w:tcBorders>
            <w:vAlign w:val="center"/>
          </w:tcPr>
          <w:p w14:paraId="292D6DFE"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4EE1725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39EBDE2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285" w:type="dxa"/>
            <w:tcBorders>
              <w:left w:val="double" w:sz="4" w:space="0" w:color="auto"/>
            </w:tcBorders>
          </w:tcPr>
          <w:p w14:paraId="28B74023" w14:textId="7E7BCE8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(Myerson et al., 2012)</w:t>
            </w:r>
            <w:r w:rsidRPr="00B95524">
              <w:rPr>
                <w:rFonts w:asciiTheme="majorBidi" w:hAnsiTheme="majorBidi" w:cstheme="majorBidi"/>
                <w:sz w:val="22"/>
              </w:rPr>
              <w:fldChar w:fldCharType="end"/>
            </w:r>
          </w:p>
        </w:tc>
        <w:tc>
          <w:tcPr>
            <w:tcW w:w="616" w:type="dxa"/>
          </w:tcPr>
          <w:p w14:paraId="192445C0" w14:textId="65194542"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20" w:type="dxa"/>
          </w:tcPr>
          <w:p w14:paraId="1F9491B9" w14:textId="5BB16699"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158</w:t>
            </w:r>
          </w:p>
        </w:tc>
      </w:tr>
      <w:tr w:rsidR="00931EE7" w:rsidRPr="00B95524" w14:paraId="7C5ADE19" w14:textId="77777777" w:rsidTr="00513F0D">
        <w:trPr>
          <w:jc w:val="center"/>
        </w:trPr>
        <w:tc>
          <w:tcPr>
            <w:tcW w:w="1269" w:type="dxa"/>
            <w:vAlign w:val="center"/>
          </w:tcPr>
          <w:p w14:paraId="2249437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6FAE93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416" w:type="dxa"/>
            <w:tcBorders>
              <w:right w:val="double" w:sz="4" w:space="0" w:color="auto"/>
            </w:tcBorders>
            <w:vAlign w:val="center"/>
          </w:tcPr>
          <w:p w14:paraId="174A9EF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c>
          <w:tcPr>
            <w:tcW w:w="1329" w:type="dxa"/>
            <w:tcBorders>
              <w:left w:val="double" w:sz="4" w:space="0" w:color="auto"/>
            </w:tcBorders>
            <w:vAlign w:val="center"/>
          </w:tcPr>
          <w:p w14:paraId="24C0A7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0DE3973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16" w:type="dxa"/>
            <w:tcBorders>
              <w:right w:val="double" w:sz="4" w:space="0" w:color="auto"/>
            </w:tcBorders>
            <w:vAlign w:val="center"/>
          </w:tcPr>
          <w:p w14:paraId="6F2D605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128</w:t>
            </w:r>
          </w:p>
        </w:tc>
        <w:tc>
          <w:tcPr>
            <w:tcW w:w="1452" w:type="dxa"/>
            <w:tcBorders>
              <w:left w:val="double" w:sz="4" w:space="0" w:color="auto"/>
            </w:tcBorders>
            <w:vAlign w:val="center"/>
          </w:tcPr>
          <w:p w14:paraId="3AD6B6E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vAlign w:val="center"/>
          </w:tcPr>
          <w:p w14:paraId="5A32F9E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right w:val="double" w:sz="4" w:space="0" w:color="auto"/>
            </w:tcBorders>
            <w:vAlign w:val="center"/>
          </w:tcPr>
          <w:p w14:paraId="70AA122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94</w:t>
            </w:r>
          </w:p>
        </w:tc>
        <w:tc>
          <w:tcPr>
            <w:tcW w:w="1285" w:type="dxa"/>
            <w:tcBorders>
              <w:left w:val="double" w:sz="4" w:space="0" w:color="auto"/>
            </w:tcBorders>
          </w:tcPr>
          <w:p w14:paraId="4786FF9D" w14:textId="6A256DE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Pr>
          <w:p w14:paraId="210912B6" w14:textId="1FC1C2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20" w:type="dxa"/>
          </w:tcPr>
          <w:p w14:paraId="741FA070" w14:textId="3B8DD918"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34</w:t>
            </w:r>
          </w:p>
        </w:tc>
      </w:tr>
      <w:tr w:rsidR="00931EE7" w:rsidRPr="00B95524" w14:paraId="0C8A0361" w14:textId="77777777" w:rsidTr="00513F0D">
        <w:trPr>
          <w:jc w:val="center"/>
        </w:trPr>
        <w:tc>
          <w:tcPr>
            <w:tcW w:w="1269" w:type="dxa"/>
            <w:tcBorders>
              <w:bottom w:val="double" w:sz="4" w:space="0" w:color="auto"/>
            </w:tcBorders>
            <w:vAlign w:val="center"/>
          </w:tcPr>
          <w:p w14:paraId="45075733"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Schiros</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45A90B9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416" w:type="dxa"/>
            <w:tcBorders>
              <w:bottom w:val="double" w:sz="4" w:space="0" w:color="auto"/>
              <w:right w:val="double" w:sz="4" w:space="0" w:color="auto"/>
            </w:tcBorders>
            <w:vAlign w:val="center"/>
          </w:tcPr>
          <w:p w14:paraId="012E149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51</w:t>
            </w:r>
          </w:p>
        </w:tc>
        <w:tc>
          <w:tcPr>
            <w:tcW w:w="1329" w:type="dxa"/>
            <w:tcBorders>
              <w:left w:val="double" w:sz="4" w:space="0" w:color="auto"/>
              <w:bottom w:val="double" w:sz="4" w:space="0" w:color="auto"/>
            </w:tcBorders>
            <w:vAlign w:val="center"/>
          </w:tcPr>
          <w:p w14:paraId="5FD9C1C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Steadman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(Steadman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3FEC85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bottom w:val="double" w:sz="4" w:space="0" w:color="auto"/>
              <w:right w:val="double" w:sz="4" w:space="0" w:color="auto"/>
            </w:tcBorders>
            <w:vAlign w:val="center"/>
          </w:tcPr>
          <w:p w14:paraId="6FBC16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41</w:t>
            </w:r>
          </w:p>
        </w:tc>
        <w:tc>
          <w:tcPr>
            <w:tcW w:w="1452" w:type="dxa"/>
            <w:tcBorders>
              <w:left w:val="double" w:sz="4" w:space="0" w:color="auto"/>
              <w:bottom w:val="double" w:sz="4" w:space="0" w:color="auto"/>
            </w:tcBorders>
            <w:vAlign w:val="center"/>
          </w:tcPr>
          <w:p w14:paraId="1DA52E75" w14:textId="77777777"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Uretsky</w:t>
            </w:r>
            <w:proofErr w:type="spellEnd"/>
            <w:r w:rsidRPr="00B95524">
              <w:rPr>
                <w:rFonts w:asciiTheme="majorBidi" w:hAnsiTheme="majorBidi" w:cstheme="majorBidi"/>
                <w:sz w:val="22"/>
              </w:rPr>
              <w:t xml:space="preserve"> et al. </w:t>
            </w:r>
            <w:r w:rsidRPr="00B95524">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64F40F5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16" w:type="dxa"/>
            <w:tcBorders>
              <w:right w:val="double" w:sz="4" w:space="0" w:color="auto"/>
            </w:tcBorders>
            <w:vAlign w:val="center"/>
          </w:tcPr>
          <w:p w14:paraId="01FDC92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23</w:t>
            </w:r>
          </w:p>
        </w:tc>
        <w:tc>
          <w:tcPr>
            <w:tcW w:w="1285" w:type="dxa"/>
            <w:tcBorders>
              <w:left w:val="double" w:sz="4" w:space="0" w:color="auto"/>
            </w:tcBorders>
          </w:tcPr>
          <w:p w14:paraId="001AFF18" w14:textId="4F61B9DC" w:rsidR="00931EE7" w:rsidRPr="00B95524" w:rsidRDefault="00931EE7" w:rsidP="00931EE7">
            <w:pPr>
              <w:jc w:val="center"/>
              <w:rPr>
                <w:rFonts w:asciiTheme="majorBidi" w:hAnsiTheme="majorBidi" w:cstheme="majorBidi"/>
                <w:sz w:val="22"/>
              </w:rPr>
            </w:pPr>
            <w:proofErr w:type="spellStart"/>
            <w:r w:rsidRPr="00B95524">
              <w:rPr>
                <w:rFonts w:asciiTheme="majorBidi" w:hAnsiTheme="majorBidi" w:cstheme="majorBidi"/>
                <w:sz w:val="22"/>
              </w:rPr>
              <w:t>Grotenhuis</w:t>
            </w:r>
            <w:proofErr w:type="spellEnd"/>
            <w:r w:rsidRPr="00B95524">
              <w:rPr>
                <w:rFonts w:asciiTheme="majorBidi" w:hAnsiTheme="majorBidi" w:cstheme="majorBidi"/>
                <w:sz w:val="22"/>
              </w:rPr>
              <w:t xml:space="preserve"> et al.</w:t>
            </w:r>
            <w:r w:rsidRPr="00B95524">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r>
            <w:r w:rsidRPr="00B95524">
              <w:rPr>
                <w:rFonts w:asciiTheme="majorBidi" w:hAnsiTheme="majorBidi" w:cstheme="majorBidi"/>
                <w:sz w:val="22"/>
              </w:rPr>
              <w:fldChar w:fldCharType="separate"/>
            </w:r>
            <w:r>
              <w:rPr>
                <w:rFonts w:asciiTheme="majorBidi" w:hAnsiTheme="majorBidi" w:cstheme="majorBidi"/>
                <w:noProof/>
                <w:sz w:val="22"/>
              </w:rPr>
              <w:t>(</w:t>
            </w:r>
            <w:proofErr w:type="spellStart"/>
            <w:r>
              <w:rPr>
                <w:rFonts w:asciiTheme="majorBidi" w:hAnsiTheme="majorBidi" w:cstheme="majorBidi"/>
                <w:noProof/>
                <w:sz w:val="22"/>
              </w:rPr>
              <w:t>Grotenhuis</w:t>
            </w:r>
            <w:proofErr w:type="spellEnd"/>
            <w:r>
              <w:rPr>
                <w:rFonts w:asciiTheme="majorBidi" w:hAnsiTheme="majorBidi" w:cstheme="majorBidi"/>
                <w:noProof/>
                <w:sz w:val="22"/>
              </w:rPr>
              <w:t xml:space="preserve"> et al., 2007)</w:t>
            </w:r>
            <w:r w:rsidRPr="00B95524">
              <w:rPr>
                <w:rFonts w:asciiTheme="majorBidi" w:hAnsiTheme="majorBidi" w:cstheme="majorBidi"/>
                <w:sz w:val="22"/>
              </w:rPr>
              <w:fldChar w:fldCharType="end"/>
            </w:r>
          </w:p>
        </w:tc>
        <w:tc>
          <w:tcPr>
            <w:tcW w:w="616" w:type="dxa"/>
          </w:tcPr>
          <w:p w14:paraId="26B8DCFE" w14:textId="6D62FCC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2007</w:t>
            </w:r>
          </w:p>
        </w:tc>
        <w:tc>
          <w:tcPr>
            <w:tcW w:w="520" w:type="dxa"/>
          </w:tcPr>
          <w:p w14:paraId="1D02B943" w14:textId="38B8E781"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r>
      <w:tr w:rsidR="000153E9" w:rsidRPr="00B95524" w14:paraId="7820E9CE" w14:textId="77777777" w:rsidTr="00513F0D">
        <w:trPr>
          <w:jc w:val="center"/>
        </w:trPr>
        <w:tc>
          <w:tcPr>
            <w:tcW w:w="9767" w:type="dxa"/>
            <w:gridSpan w:val="12"/>
            <w:tcBorders>
              <w:top w:val="double" w:sz="4" w:space="0" w:color="auto"/>
            </w:tcBorders>
            <w:vAlign w:val="center"/>
          </w:tcPr>
          <w:p w14:paraId="25B05105" w14:textId="77777777" w:rsidR="000153E9" w:rsidRPr="00B95524" w:rsidRDefault="000153E9" w:rsidP="00513F0D">
            <w:pPr>
              <w:rPr>
                <w:rFonts w:asciiTheme="majorBidi" w:hAnsiTheme="majorBidi" w:cstheme="majorBidi"/>
                <w:sz w:val="22"/>
              </w:rPr>
            </w:pPr>
            <w:r w:rsidRPr="00B95524">
              <w:rPr>
                <w:rFonts w:asciiTheme="majorBidi" w:hAnsiTheme="majorBidi" w:cstheme="majorBidi"/>
                <w:sz w:val="22"/>
              </w:rPr>
              <w:t>Data were reported as mean ± standard deviation (SD) or median (interquartile range).</w:t>
            </w:r>
          </w:p>
        </w:tc>
      </w:tr>
    </w:tbl>
    <w:p w14:paraId="2FF51D2A" w14:textId="2A361581" w:rsidR="00D4742C" w:rsidRPr="00B95524" w:rsidRDefault="000153E9" w:rsidP="00D04144">
      <w:pPr>
        <w:spacing w:line="240" w:lineRule="auto"/>
        <w:jc w:val="both"/>
        <w:rPr>
          <w:rFonts w:asciiTheme="majorBidi" w:hAnsiTheme="majorBidi" w:cstheme="majorBidi"/>
        </w:rPr>
      </w:pPr>
      <w:r>
        <w:rPr>
          <w:rFonts w:asciiTheme="majorBidi" w:hAnsiTheme="majorBidi" w:cstheme="majorBidi"/>
        </w:rPr>
        <w:t xml:space="preserve"> </w:t>
      </w:r>
      <w:r w:rsidR="00D4742C">
        <w:rPr>
          <w:rFonts w:asciiTheme="majorBidi" w:hAnsiTheme="majorBidi" w:cstheme="majorBidi"/>
        </w:rPr>
        <w:br w:type="page"/>
      </w:r>
    </w:p>
    <w:p w14:paraId="6D51328D" w14:textId="77777777" w:rsidR="0038090F" w:rsidRPr="00B95524" w:rsidRDefault="0038090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Results</w:t>
      </w:r>
    </w:p>
    <w:p w14:paraId="26C32AB9" w14:textId="0D4924A5"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 (pressure overloading)</w:t>
      </w:r>
    </w:p>
    <w:p w14:paraId="1CA091C2" w14:textId="3CF99FBB" w:rsidR="00781DEF" w:rsidRPr="00B95524" w:rsidRDefault="00ED50FD" w:rsidP="003922CD">
      <w:pPr>
        <w:spacing w:line="240" w:lineRule="auto"/>
        <w:jc w:val="both"/>
        <w:rPr>
          <w:rFonts w:asciiTheme="majorBidi" w:hAnsiTheme="majorBidi" w:cstheme="majorBidi"/>
          <w:color w:val="FF0000"/>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r w:rsidR="00DE5BC5" w:rsidRPr="00B95524">
        <w:rPr>
          <w:rFonts w:asciiTheme="majorBidi" w:hAnsiTheme="majorBidi" w:cstheme="majorBidi"/>
        </w:rPr>
        <w:t>the response</w:t>
      </w:r>
      <w:r w:rsidR="00F740A7" w:rsidRPr="00B95524">
        <w:rPr>
          <w:rFonts w:asciiTheme="majorBidi" w:hAnsiTheme="majorBidi" w:cstheme="majorBidi"/>
        </w:rPr>
        <w:t xml:space="preserve"> of</w:t>
      </w:r>
      <w:r w:rsidR="00DE5BC5" w:rsidRPr="00B95524">
        <w:rPr>
          <w:rFonts w:asciiTheme="majorBidi" w:hAnsiTheme="majorBidi" w:cstheme="majorBidi"/>
        </w:rPr>
        <w:t xml:space="preserve"> </w:t>
      </w:r>
      <w:r w:rsidR="0005383C">
        <w:rPr>
          <w:rFonts w:asciiTheme="majorBidi" w:hAnsiTheme="majorBidi" w:cstheme="majorBidi"/>
        </w:rPr>
        <w:t xml:space="preserve">the </w:t>
      </w:r>
      <w:proofErr w:type="spellStart"/>
      <w:r w:rsidR="004F1C4C" w:rsidRPr="00B95524">
        <w:rPr>
          <w:rFonts w:asciiTheme="majorBidi" w:hAnsiTheme="majorBidi" w:cstheme="majorBidi"/>
        </w:rPr>
        <w:t>PyMyoVent</w:t>
      </w:r>
      <w:proofErr w:type="spellEnd"/>
      <w:r w:rsidR="004F1C4C" w:rsidRPr="00B95524">
        <w:rPr>
          <w:rFonts w:asciiTheme="majorBidi" w:hAnsiTheme="majorBidi" w:cstheme="majorBidi"/>
        </w:rPr>
        <w:t xml:space="preserve"> framework </w:t>
      </w:r>
      <w:r w:rsidR="003D1A9D" w:rsidRPr="00B95524">
        <w:rPr>
          <w:rFonts w:asciiTheme="majorBidi" w:hAnsiTheme="majorBidi" w:cstheme="majorBidi"/>
        </w:rPr>
        <w:t xml:space="preserve">to </w:t>
      </w:r>
      <w:r w:rsidR="0076038A" w:rsidRPr="00B95524">
        <w:rPr>
          <w:rFonts w:asciiTheme="majorBidi" w:hAnsiTheme="majorBidi" w:cstheme="majorBidi"/>
        </w:rPr>
        <w:t>an</w:t>
      </w:r>
      <w:r w:rsidR="003D1A9D" w:rsidRPr="00B95524">
        <w:rPr>
          <w:rFonts w:asciiTheme="majorBidi" w:hAnsiTheme="majorBidi" w:cstheme="majorBidi"/>
        </w:rPr>
        <w:t xml:space="preserve"> </w:t>
      </w:r>
      <w:r w:rsidR="00B325A0">
        <w:rPr>
          <w:rFonts w:asciiTheme="majorBidi" w:hAnsiTheme="majorBidi" w:cstheme="majorBidi"/>
        </w:rPr>
        <w:t xml:space="preserve">example of </w:t>
      </w:r>
      <w:r w:rsidR="003D1A9D" w:rsidRPr="00B95524">
        <w:rPr>
          <w:rFonts w:asciiTheme="majorBidi" w:hAnsiTheme="majorBidi" w:cstheme="majorBidi"/>
        </w:rPr>
        <w:t>pressure overloading</w:t>
      </w:r>
      <w:r w:rsidR="0088273E">
        <w:rPr>
          <w:rFonts w:asciiTheme="majorBidi" w:hAnsiTheme="majorBidi" w:cstheme="majorBidi"/>
        </w:rPr>
        <w:t>,</w:t>
      </w:r>
      <w:r w:rsidR="00FE33BE" w:rsidRPr="00B95524">
        <w:rPr>
          <w:rFonts w:asciiTheme="majorBidi" w:hAnsiTheme="majorBidi" w:cstheme="majorBidi"/>
        </w:rPr>
        <w:t xml:space="preserve"> mimicking </w:t>
      </w:r>
      <w:r w:rsidR="0063506A" w:rsidRPr="00B95524">
        <w:rPr>
          <w:rFonts w:asciiTheme="majorBidi" w:hAnsiTheme="majorBidi" w:cstheme="majorBidi"/>
        </w:rPr>
        <w:t>aortic stenosis</w:t>
      </w:r>
      <w:r w:rsidR="00641912" w:rsidRPr="00B95524">
        <w:rPr>
          <w:rFonts w:asciiTheme="majorBidi" w:hAnsiTheme="majorBidi" w:cstheme="majorBidi"/>
        </w:rPr>
        <w:t xml:space="preserve">. Once the simulation </w:t>
      </w:r>
      <w:r w:rsidR="002B7CD8">
        <w:rPr>
          <w:rFonts w:asciiTheme="majorBidi" w:hAnsiTheme="majorBidi" w:cstheme="majorBidi"/>
        </w:rPr>
        <w:t>reached</w:t>
      </w:r>
      <w:r w:rsidR="00641912" w:rsidRPr="00B95524">
        <w:rPr>
          <w:rFonts w:asciiTheme="majorBidi" w:hAnsiTheme="majorBidi" w:cstheme="majorBidi"/>
        </w:rPr>
        <w:t xml:space="preserve"> initial steady state</w:t>
      </w:r>
      <w:r w:rsidR="002B7CD8">
        <w:rPr>
          <w:rFonts w:asciiTheme="majorBidi" w:hAnsiTheme="majorBidi" w:cstheme="majorBidi"/>
        </w:rPr>
        <w:t xml:space="preserve"> at 50 s,</w:t>
      </w:r>
      <w:r w:rsidR="00E55449">
        <w:rPr>
          <w:rFonts w:asciiTheme="majorBidi" w:hAnsiTheme="majorBidi" w:cstheme="majorBidi"/>
        </w:rPr>
        <w:t xml:space="preserve"> representing </w:t>
      </w:r>
      <w:r w:rsidR="0005383C">
        <w:rPr>
          <w:rFonts w:asciiTheme="majorBidi" w:hAnsiTheme="majorBidi" w:cstheme="majorBidi"/>
        </w:rPr>
        <w:t xml:space="preserve">the </w:t>
      </w:r>
      <w:r w:rsidR="00E55449">
        <w:rPr>
          <w:rFonts w:asciiTheme="majorBidi" w:hAnsiTheme="majorBidi" w:cstheme="majorBidi"/>
        </w:rPr>
        <w:t>“baseline” simulation</w:t>
      </w:r>
      <w:r w:rsidR="00641912" w:rsidRPr="00B95524">
        <w:rPr>
          <w:rFonts w:asciiTheme="majorBidi" w:hAnsiTheme="majorBidi" w:cstheme="majorBidi"/>
        </w:rPr>
        <w:t xml:space="preserve">, the growth module </w:t>
      </w:r>
      <w:r w:rsidR="0005383C">
        <w:rPr>
          <w:rFonts w:asciiTheme="majorBidi" w:hAnsiTheme="majorBidi" w:cstheme="majorBidi"/>
        </w:rPr>
        <w:t xml:space="preserve">was </w:t>
      </w:r>
      <w:r w:rsidR="00EE77D6" w:rsidRPr="00B95524">
        <w:rPr>
          <w:rFonts w:asciiTheme="majorBidi" w:hAnsiTheme="majorBidi" w:cstheme="majorBidi"/>
        </w:rPr>
        <w:t>activated (first vertical dashed line</w:t>
      </w:r>
      <w:r w:rsidR="0005383C">
        <w:rPr>
          <w:rFonts w:asciiTheme="majorBidi" w:hAnsiTheme="majorBidi" w:cstheme="majorBidi"/>
        </w:rPr>
        <w:t xml:space="preserve"> from the left</w:t>
      </w:r>
      <w:r w:rsidR="00EE77D6" w:rsidRPr="00B95524">
        <w:rPr>
          <w:rFonts w:asciiTheme="majorBidi" w:hAnsiTheme="majorBidi" w:cstheme="majorBidi"/>
        </w:rPr>
        <w:t xml:space="preserve"> </w:t>
      </w:r>
      <w:r w:rsidR="004A7B1A" w:rsidRPr="00B95524">
        <w:rPr>
          <w:rFonts w:asciiTheme="majorBidi" w:hAnsiTheme="majorBidi" w:cstheme="majorBidi"/>
        </w:rPr>
        <w:t>in all panels</w:t>
      </w:r>
      <w:r w:rsidR="00EE77D6" w:rsidRPr="00B95524">
        <w:rPr>
          <w:rFonts w:asciiTheme="majorBidi" w:hAnsiTheme="majorBidi" w:cstheme="majorBidi"/>
        </w:rPr>
        <w:t>)</w:t>
      </w:r>
      <w:r w:rsidR="005B5394" w:rsidRPr="00B95524">
        <w:rPr>
          <w:rFonts w:asciiTheme="majorBidi" w:hAnsiTheme="majorBidi" w:cstheme="majorBidi"/>
        </w:rPr>
        <w:t>.</w:t>
      </w:r>
      <w:r w:rsidR="00A67970">
        <w:rPr>
          <w:rFonts w:asciiTheme="majorBidi" w:eastAsiaTheme="minorEastAsia" w:hAnsiTheme="majorBidi" w:cstheme="majorBidi"/>
        </w:rPr>
        <w:t xml:space="preserve"> </w:t>
      </w:r>
      <w:r w:rsidR="00A67970" w:rsidRPr="00A67970">
        <w:rPr>
          <w:rFonts w:asciiTheme="majorBidi" w:eastAsiaTheme="minorEastAsia" w:hAnsiTheme="majorBidi" w:cstheme="majorBidi"/>
        </w:rPr>
        <w:t>The setpoints for both the concentric and eccentric growth laws were assigned to match the average value of the driving signals during the initial steady state</w:t>
      </w:r>
      <w:r w:rsidR="0015234A" w:rsidRPr="00B95524">
        <w:rPr>
          <w:rFonts w:asciiTheme="majorBidi" w:eastAsiaTheme="minorEastAsia" w:hAnsiTheme="majorBidi" w:cstheme="majorBidi"/>
        </w:rPr>
        <w:t xml:space="preserve">. </w:t>
      </w:r>
      <w:r w:rsidR="00426CF6" w:rsidRPr="00B95524">
        <w:rPr>
          <w:rFonts w:asciiTheme="majorBidi" w:eastAsiaTheme="minorEastAsia" w:hAnsiTheme="majorBidi" w:cstheme="majorBidi"/>
        </w:rPr>
        <w:t xml:space="preserve">At </w:t>
      </w:r>
      <w:r w:rsidR="00C574B6" w:rsidRPr="00B95524">
        <w:rPr>
          <w:rFonts w:asciiTheme="majorBidi" w:eastAsiaTheme="minorEastAsia" w:hAnsiTheme="majorBidi" w:cstheme="majorBidi"/>
        </w:rPr>
        <w:t>300 s (second vertical dashed line)</w:t>
      </w:r>
      <w:r w:rsidR="00C45D67">
        <w:rPr>
          <w:rFonts w:asciiTheme="majorBidi" w:eastAsiaTheme="minorEastAsia" w:hAnsiTheme="majorBidi" w:cstheme="majorBidi"/>
        </w:rPr>
        <w:t>,</w:t>
      </w:r>
      <w:r w:rsidR="00C574B6" w:rsidRPr="00B95524">
        <w:rPr>
          <w:rFonts w:asciiTheme="majorBidi" w:eastAsiaTheme="minorEastAsia" w:hAnsiTheme="majorBidi" w:cstheme="majorBidi"/>
        </w:rPr>
        <w:t xml:space="preserve"> when the simulation was at steady state while the growth module </w:t>
      </w:r>
      <w:r w:rsidR="00C45CA9" w:rsidRPr="00B95524">
        <w:rPr>
          <w:rFonts w:asciiTheme="majorBidi" w:eastAsiaTheme="minorEastAsia" w:hAnsiTheme="majorBidi" w:cstheme="majorBidi"/>
        </w:rPr>
        <w:t>was</w:t>
      </w:r>
      <w:r w:rsidR="00C574B6" w:rsidRPr="00B95524">
        <w:rPr>
          <w:rFonts w:asciiTheme="majorBidi" w:eastAsiaTheme="minorEastAsia" w:hAnsiTheme="majorBidi" w:cstheme="majorBidi"/>
        </w:rPr>
        <w:t xml:space="preserve"> activated, the aortic </w:t>
      </w:r>
      <w:r w:rsidR="00C45CA9" w:rsidRPr="00B95524">
        <w:rPr>
          <w:rFonts w:asciiTheme="majorBidi" w:eastAsiaTheme="minorEastAsia" w:hAnsiTheme="majorBidi" w:cstheme="majorBidi"/>
        </w:rPr>
        <w:t xml:space="preserve">resistance gradually </w:t>
      </w:r>
      <w:r w:rsidR="00C574B6" w:rsidRPr="00B95524">
        <w:rPr>
          <w:rFonts w:asciiTheme="majorBidi" w:eastAsiaTheme="minorEastAsia" w:hAnsiTheme="majorBidi" w:cstheme="majorBidi"/>
        </w:rPr>
        <w:t xml:space="preserve">increased </w:t>
      </w:r>
      <w:r w:rsidR="00C45D67" w:rsidRPr="00B95524">
        <w:rPr>
          <w:rFonts w:asciiTheme="majorBidi" w:eastAsiaTheme="minorEastAsia" w:hAnsiTheme="majorBidi" w:cstheme="majorBidi"/>
        </w:rPr>
        <w:t>(</w:t>
      </w:r>
      <w:r w:rsidR="00C45D67">
        <w:rPr>
          <w:rFonts w:asciiTheme="majorBidi" w:eastAsiaTheme="minorEastAsia" w:hAnsiTheme="majorBidi" w:cstheme="majorBidi"/>
        </w:rPr>
        <w:t>over</w:t>
      </w:r>
      <w:r w:rsidR="00C45D67" w:rsidRPr="00B95524">
        <w:rPr>
          <w:rFonts w:asciiTheme="majorBidi" w:eastAsiaTheme="minorEastAsia" w:hAnsiTheme="majorBidi" w:cstheme="majorBidi"/>
        </w:rPr>
        <w:t xml:space="preserve"> 100 s between the second and third vertical lines) </w:t>
      </w:r>
      <w:r w:rsidR="00A6168F" w:rsidRPr="00B95524">
        <w:rPr>
          <w:rFonts w:asciiTheme="majorBidi" w:eastAsiaTheme="minorEastAsia" w:hAnsiTheme="majorBidi" w:cstheme="majorBidi"/>
        </w:rPr>
        <w:t xml:space="preserve">by 500% from 20 </w:t>
      </w:r>
      <w:r w:rsidR="00E4358F" w:rsidRPr="00B95524">
        <w:rPr>
          <w:rFonts w:asciiTheme="majorBidi" w:eastAsiaTheme="minorEastAsia" w:hAnsiTheme="majorBidi" w:cstheme="majorBidi"/>
        </w:rPr>
        <w:t>to 120 (mm Hg L</w:t>
      </w:r>
      <w:r w:rsidR="00E4358F" w:rsidRPr="00B95524">
        <w:rPr>
          <w:rFonts w:asciiTheme="majorBidi" w:eastAsiaTheme="minorEastAsia" w:hAnsiTheme="majorBidi" w:cstheme="majorBidi"/>
          <w:vertAlign w:val="superscript"/>
        </w:rPr>
        <w:t>-1</w:t>
      </w:r>
      <w:r w:rsidR="00E4358F" w:rsidRPr="00B95524">
        <w:rPr>
          <w:rFonts w:asciiTheme="majorBidi" w:eastAsiaTheme="minorEastAsia" w:hAnsiTheme="majorBidi" w:cstheme="majorBidi"/>
        </w:rPr>
        <w:t xml:space="preserve"> s)</w:t>
      </w:r>
      <w:r w:rsidR="00C45CA9" w:rsidRPr="00B95524">
        <w:rPr>
          <w:rFonts w:asciiTheme="majorBidi" w:eastAsiaTheme="minorEastAsia" w:hAnsiTheme="majorBidi" w:cstheme="majorBidi"/>
        </w:rPr>
        <w:t xml:space="preserve"> </w:t>
      </w:r>
      <w:r w:rsidR="00175C7E" w:rsidRPr="00B95524">
        <w:rPr>
          <w:rFonts w:asciiTheme="majorBidi" w:eastAsiaTheme="minorEastAsia" w:hAnsiTheme="majorBidi" w:cstheme="majorBidi"/>
        </w:rPr>
        <w:t xml:space="preserve">to </w:t>
      </w:r>
      <w:r w:rsidR="00AF1A16" w:rsidRPr="00B95524">
        <w:rPr>
          <w:rFonts w:asciiTheme="majorBidi" w:eastAsiaTheme="minorEastAsia" w:hAnsiTheme="majorBidi" w:cstheme="majorBidi"/>
        </w:rPr>
        <w:t xml:space="preserve">mimic </w:t>
      </w:r>
      <w:r w:rsidR="00C45D67">
        <w:rPr>
          <w:rFonts w:asciiTheme="majorBidi" w:eastAsiaTheme="minorEastAsia" w:hAnsiTheme="majorBidi" w:cstheme="majorBidi"/>
        </w:rPr>
        <w:t xml:space="preserve">a </w:t>
      </w:r>
      <w:r w:rsidR="0063506A" w:rsidRPr="00B95524">
        <w:rPr>
          <w:rFonts w:asciiTheme="majorBidi" w:eastAsiaTheme="minorEastAsia" w:hAnsiTheme="majorBidi" w:cstheme="majorBidi"/>
        </w:rPr>
        <w:t xml:space="preserve">60% reduction in </w:t>
      </w:r>
      <w:r w:rsidR="009A6F58" w:rsidRPr="00B95524">
        <w:rPr>
          <w:rFonts w:asciiTheme="majorBidi" w:eastAsiaTheme="minorEastAsia" w:hAnsiTheme="majorBidi" w:cstheme="majorBidi"/>
        </w:rPr>
        <w:t xml:space="preserve">aortic valve area according to Table </w:t>
      </w:r>
      <w:r w:rsidR="009A6F58" w:rsidRPr="00B95524">
        <w:rPr>
          <w:rFonts w:asciiTheme="majorBidi" w:eastAsiaTheme="minorEastAsia" w:hAnsiTheme="majorBidi" w:cstheme="majorBidi"/>
        </w:rPr>
        <w:fldChar w:fldCharType="begin"/>
      </w:r>
      <w:r w:rsidR="009A6F58" w:rsidRPr="00B95524">
        <w:rPr>
          <w:rFonts w:asciiTheme="majorBidi" w:eastAsiaTheme="minorEastAsia" w:hAnsiTheme="majorBidi" w:cstheme="majorBidi"/>
        </w:rPr>
        <w:instrText xml:space="preserve"> seq table table2 </w:instrText>
      </w:r>
      <w:r w:rsidR="009A6F58"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9A6F58" w:rsidRPr="00B95524">
        <w:rPr>
          <w:rFonts w:asciiTheme="majorBidi" w:eastAsiaTheme="minorEastAsia" w:hAnsiTheme="majorBidi" w:cstheme="majorBidi"/>
        </w:rPr>
        <w:fldChar w:fldCharType="end"/>
      </w:r>
      <w:r w:rsidR="00175C7E" w:rsidRPr="00B95524">
        <w:rPr>
          <w:rFonts w:asciiTheme="majorBidi" w:eastAsiaTheme="minorEastAsia" w:hAnsiTheme="majorBidi" w:cstheme="majorBidi"/>
        </w:rPr>
        <w:t xml:space="preserve">. </w:t>
      </w:r>
      <w:r w:rsidR="00AF1A16" w:rsidRPr="00B95524">
        <w:rPr>
          <w:rFonts w:asciiTheme="majorBidi" w:eastAsiaTheme="minorEastAsia" w:hAnsiTheme="majorBidi" w:cstheme="majorBidi"/>
        </w:rPr>
        <w:t xml:space="preserve">In response to </w:t>
      </w:r>
      <w:r w:rsidR="002B7CD8">
        <w:rPr>
          <w:rFonts w:asciiTheme="majorBidi" w:eastAsiaTheme="minorEastAsia" w:hAnsiTheme="majorBidi" w:cstheme="majorBidi"/>
        </w:rPr>
        <w:t xml:space="preserve">the </w:t>
      </w:r>
      <w:r w:rsidR="00AF1A16" w:rsidRPr="00B95524">
        <w:rPr>
          <w:rFonts w:asciiTheme="majorBidi" w:eastAsiaTheme="minorEastAsia" w:hAnsiTheme="majorBidi" w:cstheme="majorBidi"/>
        </w:rPr>
        <w:t>induced pressure overloading</w:t>
      </w:r>
      <w:r w:rsidR="007E1E06" w:rsidRPr="00B95524">
        <w:rPr>
          <w:rFonts w:asciiTheme="majorBidi" w:eastAsiaTheme="minorEastAsia" w:hAnsiTheme="majorBidi" w:cstheme="majorBidi"/>
        </w:rPr>
        <w:t xml:space="preserve">, </w:t>
      </w:r>
      <w:r w:rsidR="002B7CD8">
        <w:rPr>
          <w:rFonts w:asciiTheme="majorBidi" w:eastAsiaTheme="minorEastAsia" w:hAnsiTheme="majorBidi" w:cstheme="majorBidi"/>
        </w:rPr>
        <w:t xml:space="preserve">the </w:t>
      </w:r>
      <w:r w:rsidR="007E1E06" w:rsidRPr="00B95524">
        <w:rPr>
          <w:rFonts w:asciiTheme="majorBidi" w:eastAsiaTheme="minorEastAsia" w:hAnsiTheme="majorBidi" w:cstheme="majorBidi"/>
        </w:rPr>
        <w:t>growth module increased LV wall volume (</w:t>
      </w:r>
      <w:proofErr w:type="spellStart"/>
      <w:r w:rsidR="007E1E06" w:rsidRPr="00B95524">
        <w:rPr>
          <w:rFonts w:asciiTheme="majorBidi" w:eastAsiaTheme="minorEastAsia" w:hAnsiTheme="majorBidi" w:cstheme="majorBidi"/>
        </w:rPr>
        <w:t>V</w:t>
      </w:r>
      <w:r w:rsidR="007E1E06" w:rsidRPr="00B95524">
        <w:rPr>
          <w:rFonts w:asciiTheme="majorBidi" w:eastAsiaTheme="minorEastAsia" w:hAnsiTheme="majorBidi" w:cstheme="majorBidi"/>
          <w:vertAlign w:val="subscript"/>
        </w:rPr>
        <w:t>wall</w:t>
      </w:r>
      <w:proofErr w:type="spellEnd"/>
      <w:r w:rsidR="007E1E06" w:rsidRPr="00B95524">
        <w:rPr>
          <w:rFonts w:asciiTheme="majorBidi" w:eastAsiaTheme="minorEastAsia" w:hAnsiTheme="majorBidi" w:cstheme="majorBidi"/>
        </w:rPr>
        <w:t xml:space="preserve">) </w:t>
      </w:r>
      <w:r w:rsidR="00336BB1" w:rsidRPr="00B95524">
        <w:rPr>
          <w:rFonts w:asciiTheme="majorBidi" w:eastAsiaTheme="minorEastAsia" w:hAnsiTheme="majorBidi" w:cstheme="majorBidi"/>
        </w:rPr>
        <w:t xml:space="preserve">by </w:t>
      </w:r>
      <w:r w:rsidR="00AF4616" w:rsidRPr="00B95524">
        <w:rPr>
          <w:rFonts w:asciiTheme="majorBidi" w:eastAsiaTheme="minorEastAsia" w:hAnsiTheme="majorBidi" w:cstheme="majorBidi"/>
        </w:rPr>
        <w:t xml:space="preserve">~30% </w:t>
      </w:r>
      <w:r w:rsidR="004476EE" w:rsidRPr="00B95524">
        <w:rPr>
          <w:rFonts w:asciiTheme="majorBidi" w:eastAsiaTheme="minorEastAsia" w:hAnsiTheme="majorBidi" w:cstheme="majorBidi"/>
        </w:rPr>
        <w:t xml:space="preserve">whereas </w:t>
      </w:r>
      <w:r w:rsidR="00AF4616" w:rsidRPr="00B95524">
        <w:rPr>
          <w:rFonts w:asciiTheme="majorBidi" w:eastAsiaTheme="minorEastAsia" w:hAnsiTheme="majorBidi" w:cstheme="majorBidi"/>
        </w:rPr>
        <w:t xml:space="preserve">the </w:t>
      </w:r>
      <w:r w:rsidR="004476EE" w:rsidRPr="00B95524">
        <w:rPr>
          <w:rFonts w:asciiTheme="majorBidi" w:eastAsiaTheme="minorEastAsia" w:hAnsiTheme="majorBidi" w:cstheme="majorBidi"/>
        </w:rPr>
        <w:t xml:space="preserve">number of </w:t>
      </w:r>
      <w:r w:rsidR="002B7CD8">
        <w:rPr>
          <w:rFonts w:asciiTheme="majorBidi" w:eastAsiaTheme="minorEastAsia" w:hAnsiTheme="majorBidi" w:cstheme="majorBidi"/>
        </w:rPr>
        <w:t xml:space="preserve">serial </w:t>
      </w:r>
      <w:r w:rsidR="004476EE" w:rsidRPr="00B95524">
        <w:rPr>
          <w:rFonts w:asciiTheme="majorBidi" w:eastAsiaTheme="minorEastAsia" w:hAnsiTheme="majorBidi" w:cstheme="majorBidi"/>
        </w:rPr>
        <w:t>half-sarcomeres around the circumference of LV remained</w:t>
      </w:r>
      <w:r w:rsidR="002B7CD8">
        <w:rPr>
          <w:rFonts w:asciiTheme="majorBidi" w:eastAsiaTheme="minorEastAsia" w:hAnsiTheme="majorBidi" w:cstheme="majorBidi"/>
        </w:rPr>
        <w:t xml:space="preserve"> nearly</w:t>
      </w:r>
      <w:r w:rsidR="004476EE" w:rsidRPr="00B95524">
        <w:rPr>
          <w:rFonts w:asciiTheme="majorBidi" w:eastAsiaTheme="minorEastAsia" w:hAnsiTheme="majorBidi" w:cstheme="majorBidi"/>
        </w:rPr>
        <w:t xml:space="preserve"> unchanged.</w:t>
      </w:r>
      <w:r w:rsidR="004344B4" w:rsidRPr="00B95524">
        <w:rPr>
          <w:rFonts w:asciiTheme="majorBidi" w:eastAsiaTheme="minorEastAsia" w:hAnsiTheme="majorBidi" w:cstheme="majorBidi"/>
        </w:rPr>
        <w:t xml:space="preserve"> Due to </w:t>
      </w:r>
      <w:r w:rsidR="007A6661" w:rsidRPr="00B95524">
        <w:rPr>
          <w:rFonts w:asciiTheme="majorBidi" w:eastAsiaTheme="minorEastAsia" w:hAnsiTheme="majorBidi" w:cstheme="majorBidi"/>
        </w:rPr>
        <w:t>these changes</w:t>
      </w:r>
      <w:r w:rsidR="00773FBB" w:rsidRPr="00B95524">
        <w:rPr>
          <w:rFonts w:asciiTheme="majorBidi" w:eastAsiaTheme="minorEastAsia" w:hAnsiTheme="majorBidi" w:cstheme="majorBidi"/>
        </w:rPr>
        <w:t>,</w:t>
      </w:r>
      <w:r w:rsidR="002B7CD8">
        <w:rPr>
          <w:rFonts w:asciiTheme="majorBidi" w:eastAsiaTheme="minorEastAsia" w:hAnsiTheme="majorBidi" w:cstheme="majorBidi"/>
        </w:rPr>
        <w:t xml:space="preserve"> the</w:t>
      </w:r>
      <w:r w:rsidR="00773FBB" w:rsidRPr="00B95524">
        <w:rPr>
          <w:rFonts w:asciiTheme="majorBidi" w:eastAsiaTheme="minorEastAsia" w:hAnsiTheme="majorBidi" w:cstheme="majorBidi"/>
        </w:rPr>
        <w:t xml:space="preserve"> </w:t>
      </w:r>
      <w:r w:rsidR="005F5C48" w:rsidRPr="00B95524">
        <w:rPr>
          <w:rFonts w:asciiTheme="majorBidi" w:eastAsiaTheme="minorEastAsia" w:hAnsiTheme="majorBidi" w:cstheme="majorBidi"/>
        </w:rPr>
        <w:t xml:space="preserve">LV wall thickness increased by </w:t>
      </w:r>
      <w:r w:rsidR="00C775D1" w:rsidRPr="00B95524">
        <w:rPr>
          <w:rFonts w:asciiTheme="majorBidi" w:eastAsiaTheme="minorEastAsia" w:hAnsiTheme="majorBidi" w:cstheme="majorBidi"/>
        </w:rPr>
        <w:t>~</w:t>
      </w:r>
      <w:r w:rsidR="00982A3E" w:rsidRPr="00B95524">
        <w:rPr>
          <w:rFonts w:asciiTheme="majorBidi" w:eastAsiaTheme="minorEastAsia" w:hAnsiTheme="majorBidi" w:cstheme="majorBidi"/>
        </w:rPr>
        <w:t xml:space="preserve">21% and </w:t>
      </w:r>
      <w:r w:rsidR="00957ED3" w:rsidRPr="00B95524">
        <w:rPr>
          <w:rFonts w:asciiTheme="majorBidi" w:eastAsiaTheme="minorEastAsia" w:hAnsiTheme="majorBidi" w:cstheme="majorBidi"/>
        </w:rPr>
        <w:t>~29%</w:t>
      </w:r>
      <w:r w:rsidR="00BB203F" w:rsidRPr="00B95524">
        <w:rPr>
          <w:rFonts w:asciiTheme="majorBidi" w:eastAsiaTheme="minorEastAsia" w:hAnsiTheme="majorBidi" w:cstheme="majorBidi"/>
        </w:rPr>
        <w:t xml:space="preserve"> at end-systol</w:t>
      </w:r>
      <w:r w:rsidR="00924ECF" w:rsidRPr="00B95524">
        <w:rPr>
          <w:rFonts w:asciiTheme="majorBidi" w:eastAsiaTheme="minorEastAsia" w:hAnsiTheme="majorBidi" w:cstheme="majorBidi"/>
        </w:rPr>
        <w:t>e</w:t>
      </w:r>
      <w:r w:rsidR="00BB203F" w:rsidRPr="00B95524">
        <w:rPr>
          <w:rFonts w:asciiTheme="majorBidi" w:eastAsiaTheme="minorEastAsia" w:hAnsiTheme="majorBidi" w:cstheme="majorBidi"/>
        </w:rPr>
        <w:t xml:space="preserve"> and end-diastol</w:t>
      </w:r>
      <w:r w:rsidR="00924ECF" w:rsidRPr="00B95524">
        <w:rPr>
          <w:rFonts w:asciiTheme="majorBidi" w:eastAsiaTheme="minorEastAsia" w:hAnsiTheme="majorBidi" w:cstheme="majorBidi"/>
        </w:rPr>
        <w:t>e</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respectively</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while the </w:t>
      </w:r>
      <w:r w:rsidR="00CB5A26" w:rsidRPr="00B95524">
        <w:rPr>
          <w:rFonts w:asciiTheme="majorBidi" w:eastAsiaTheme="minorEastAsia" w:hAnsiTheme="majorBidi" w:cstheme="majorBidi"/>
        </w:rPr>
        <w:t xml:space="preserve">LV cavity (chamber) volume </w:t>
      </w:r>
      <w:r w:rsidR="003575F9" w:rsidRPr="00B95524">
        <w:rPr>
          <w:rFonts w:asciiTheme="majorBidi" w:eastAsiaTheme="minorEastAsia" w:hAnsiTheme="majorBidi" w:cstheme="majorBidi"/>
        </w:rPr>
        <w:t xml:space="preserve">shrunk by ~8% </w:t>
      </w:r>
      <w:r w:rsidR="00BC76C3" w:rsidRPr="00B95524">
        <w:rPr>
          <w:rFonts w:asciiTheme="majorBidi" w:eastAsiaTheme="minorEastAsia" w:hAnsiTheme="majorBidi" w:cstheme="majorBidi"/>
        </w:rPr>
        <w:t>at end-diastol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but remined unchanged at end-systol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w:t>
      </w:r>
      <w:r w:rsidR="00776B82" w:rsidRPr="00B95524">
        <w:rPr>
          <w:rFonts w:asciiTheme="majorBidi" w:eastAsiaTheme="minorEastAsia" w:hAnsiTheme="majorBidi" w:cstheme="majorBidi"/>
        </w:rPr>
        <w:t xml:space="preserve">These </w:t>
      </w:r>
      <w:r w:rsidR="0035288E">
        <w:rPr>
          <w:rFonts w:asciiTheme="majorBidi" w:eastAsiaTheme="minorEastAsia" w:hAnsiTheme="majorBidi" w:cstheme="majorBidi"/>
        </w:rPr>
        <w:t>responses capture</w:t>
      </w:r>
      <w:r w:rsidR="0035288E" w:rsidRPr="00B95524">
        <w:rPr>
          <w:rFonts w:asciiTheme="majorBidi" w:eastAsiaTheme="minorEastAsia" w:hAnsiTheme="majorBidi" w:cstheme="majorBidi"/>
        </w:rPr>
        <w:t xml:space="preserve"> </w:t>
      </w:r>
      <w:r w:rsidR="00BC76C3" w:rsidRPr="00B95524">
        <w:rPr>
          <w:rFonts w:asciiTheme="majorBidi" w:eastAsiaTheme="minorEastAsia" w:hAnsiTheme="majorBidi" w:cstheme="majorBidi"/>
        </w:rPr>
        <w:t>the characteristic feature</w:t>
      </w:r>
      <w:r w:rsidR="00776B82" w:rsidRPr="00B95524">
        <w:rPr>
          <w:rFonts w:asciiTheme="majorBidi" w:eastAsiaTheme="minorEastAsia" w:hAnsiTheme="majorBidi" w:cstheme="majorBidi"/>
        </w:rPr>
        <w:t>s</w:t>
      </w:r>
      <w:r w:rsidR="00BC76C3" w:rsidRPr="00B95524">
        <w:rPr>
          <w:rFonts w:asciiTheme="majorBidi" w:eastAsiaTheme="minorEastAsia" w:hAnsiTheme="majorBidi" w:cstheme="majorBidi"/>
        </w:rPr>
        <w:t xml:space="preserve"> of </w:t>
      </w:r>
      <w:r w:rsidR="00776B82" w:rsidRPr="00B95524">
        <w:rPr>
          <w:rFonts w:asciiTheme="majorBidi" w:eastAsiaTheme="minorEastAsia" w:hAnsiTheme="majorBidi" w:cstheme="majorBidi"/>
        </w:rPr>
        <w:t>concentric growth</w:t>
      </w:r>
      <w:r w:rsidR="00CA4619" w:rsidRPr="00B95524">
        <w:rPr>
          <w:rFonts w:asciiTheme="majorBidi" w:eastAsiaTheme="minorEastAsia" w:hAnsiTheme="majorBidi" w:cstheme="majorBidi"/>
        </w:rPr>
        <w:t>.</w:t>
      </w:r>
      <w:r w:rsidR="001872C6" w:rsidRPr="00B95524">
        <w:rPr>
          <w:rFonts w:asciiTheme="majorBidi" w:eastAsiaTheme="minorEastAsia" w:hAnsiTheme="majorBidi" w:cstheme="majorBidi"/>
        </w:rPr>
        <w:t xml:space="preserve"> </w:t>
      </w:r>
      <w:r w:rsidR="002B7CD8">
        <w:rPr>
          <w:rFonts w:asciiTheme="majorBidi" w:eastAsiaTheme="minorEastAsia" w:hAnsiTheme="majorBidi" w:cstheme="majorBidi"/>
        </w:rPr>
        <w:t>The b</w:t>
      </w:r>
      <w:r w:rsidR="002B7CD8" w:rsidRPr="00B95524">
        <w:rPr>
          <w:rFonts w:asciiTheme="majorBidi" w:eastAsiaTheme="minorEastAsia" w:hAnsiTheme="majorBidi" w:cstheme="majorBidi"/>
        </w:rPr>
        <w:t xml:space="preserve">aroreflex </w:t>
      </w:r>
      <w:r w:rsidR="00F2355A" w:rsidRPr="00B95524">
        <w:rPr>
          <w:rFonts w:asciiTheme="majorBidi" w:eastAsiaTheme="minorEastAsia" w:hAnsiTheme="majorBidi" w:cstheme="majorBidi"/>
        </w:rPr>
        <w:t xml:space="preserve">feedback loop maintained arterial pressure at </w:t>
      </w:r>
      <w:r w:rsidR="002B7CD8">
        <w:rPr>
          <w:rFonts w:asciiTheme="majorBidi" w:eastAsiaTheme="minorEastAsia" w:hAnsiTheme="majorBidi" w:cstheme="majorBidi"/>
        </w:rPr>
        <w:t xml:space="preserve">a </w:t>
      </w:r>
      <w:r w:rsidR="00F2355A" w:rsidRPr="00B95524">
        <w:rPr>
          <w:rFonts w:asciiTheme="majorBidi" w:eastAsiaTheme="minorEastAsia" w:hAnsiTheme="majorBidi" w:cstheme="majorBidi"/>
        </w:rPr>
        <w:t xml:space="preserve">setpoint of 90 mm Hg </w:t>
      </w:r>
      <w:r w:rsidR="006A7D93" w:rsidRPr="00B95524">
        <w:rPr>
          <w:rFonts w:asciiTheme="majorBidi" w:eastAsiaTheme="minorEastAsia" w:hAnsiTheme="majorBidi" w:cstheme="majorBidi"/>
        </w:rPr>
        <w:t>(</w:t>
      </w:r>
      <w:r w:rsidR="00E05876" w:rsidRPr="00B95524">
        <w:rPr>
          <w:rFonts w:asciiTheme="majorBidi" w:eastAsiaTheme="minorEastAsia" w:hAnsiTheme="majorBidi" w:cstheme="majorBidi"/>
        </w:rPr>
        <w:t>middle</w:t>
      </w:r>
      <w:r w:rsidR="006A7D93" w:rsidRPr="00B95524">
        <w:rPr>
          <w:rFonts w:asciiTheme="majorBidi" w:eastAsiaTheme="minorEastAsia" w:hAnsiTheme="majorBidi" w:cstheme="majorBidi"/>
        </w:rPr>
        <w:t xml:space="preserve"> column in</w:t>
      </w:r>
      <w:r w:rsidR="00CB5F50" w:rsidRPr="00B95524">
        <w:rPr>
          <w:rFonts w:asciiTheme="majorBidi" w:eastAsiaTheme="minorEastAsia" w:hAnsiTheme="majorBidi" w:cstheme="majorBidi"/>
        </w:rPr>
        <w:t xml:space="preserve"> Fig </w:t>
      </w:r>
      <w:r w:rsidR="00CB5F50" w:rsidRPr="00B95524">
        <w:rPr>
          <w:rFonts w:asciiTheme="majorBidi" w:eastAsiaTheme="minorEastAsia" w:hAnsiTheme="majorBidi" w:cstheme="majorBidi"/>
        </w:rPr>
        <w:fldChar w:fldCharType="begin"/>
      </w:r>
      <w:r w:rsidR="00CB5F50" w:rsidRPr="00B95524">
        <w:rPr>
          <w:rFonts w:asciiTheme="majorBidi" w:eastAsiaTheme="minorEastAsia" w:hAnsiTheme="majorBidi" w:cstheme="majorBidi"/>
        </w:rPr>
        <w:instrText xml:space="preserve"> seq figure fig2 </w:instrText>
      </w:r>
      <w:r w:rsidR="00CB5F50"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CB5F50" w:rsidRPr="00B95524">
        <w:rPr>
          <w:rFonts w:asciiTheme="majorBidi" w:eastAsiaTheme="minorEastAsia" w:hAnsiTheme="majorBidi" w:cstheme="majorBidi"/>
        </w:rPr>
        <w:fldChar w:fldCharType="end"/>
      </w:r>
      <w:r w:rsidR="00CB5F50" w:rsidRPr="00B95524">
        <w:rPr>
          <w:rFonts w:asciiTheme="majorBidi" w:eastAsiaTheme="minorEastAsia" w:hAnsiTheme="majorBidi" w:cstheme="majorBidi"/>
        </w:rPr>
        <w:t xml:space="preserve">) </w:t>
      </w:r>
      <w:r w:rsidR="00AC40F8">
        <w:rPr>
          <w:rFonts w:asciiTheme="majorBidi" w:eastAsiaTheme="minorEastAsia" w:hAnsiTheme="majorBidi" w:cstheme="majorBidi"/>
        </w:rPr>
        <w:t>via</w:t>
      </w:r>
      <w:r w:rsidR="00CB5F50" w:rsidRPr="00B95524">
        <w:rPr>
          <w:rFonts w:asciiTheme="majorBidi" w:eastAsiaTheme="minorEastAsia" w:hAnsiTheme="majorBidi" w:cstheme="majorBidi"/>
        </w:rPr>
        <w:t xml:space="preserve"> increasing </w:t>
      </w:r>
      <w:r w:rsidR="0068588F" w:rsidRPr="00B95524">
        <w:rPr>
          <w:rFonts w:asciiTheme="majorBidi" w:eastAsiaTheme="minorEastAsia" w:hAnsiTheme="majorBidi" w:cstheme="majorBidi"/>
        </w:rPr>
        <w:t>heart rate</w:t>
      </w:r>
      <w:r w:rsidR="00F6516F" w:rsidRPr="00B95524">
        <w:rPr>
          <w:rFonts w:asciiTheme="majorBidi" w:eastAsiaTheme="minorEastAsia" w:hAnsiTheme="majorBidi" w:cstheme="majorBidi"/>
        </w:rPr>
        <w:t xml:space="preserve">, contractility of </w:t>
      </w:r>
      <w:r w:rsidR="00D6167D" w:rsidRPr="00B95524">
        <w:rPr>
          <w:rFonts w:asciiTheme="majorBidi" w:eastAsiaTheme="minorEastAsia" w:hAnsiTheme="majorBidi" w:cstheme="majorBidi"/>
        </w:rPr>
        <w:t xml:space="preserve">both thick and thin myofilaments, and vascular tone. </w:t>
      </w:r>
      <w:r w:rsidR="00537703" w:rsidRPr="00B95524">
        <w:rPr>
          <w:rFonts w:asciiTheme="majorBidi" w:eastAsiaTheme="minorEastAsia" w:hAnsiTheme="majorBidi" w:cstheme="majorBidi"/>
        </w:rPr>
        <w:t xml:space="preserve"> </w:t>
      </w:r>
    </w:p>
    <w:p w14:paraId="5BE911EB" w14:textId="2ABB06E4" w:rsidR="003614AD" w:rsidRPr="00B95524" w:rsidRDefault="003915ED" w:rsidP="00F34279">
      <w:pPr>
        <w:spacing w:after="200" w:line="240" w:lineRule="auto"/>
        <w:rPr>
          <w:rFonts w:asciiTheme="majorBidi" w:eastAsiaTheme="minorEastAsia" w:hAnsiTheme="majorBidi" w:cstheme="majorBidi"/>
        </w:rPr>
      </w:pPr>
      <w:r w:rsidRPr="00B95524">
        <w:rPr>
          <w:rFonts w:asciiTheme="majorBidi" w:hAnsiTheme="majorBidi" w:cstheme="majorBidi"/>
        </w:rPr>
        <w:br w:type="page"/>
      </w:r>
    </w:p>
    <w:p w14:paraId="1EA34A91" w14:textId="6A45975C" w:rsidR="00B402CC" w:rsidRPr="00B95524" w:rsidRDefault="00923C5F"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0ACC8D53" wp14:editId="1E3D7191">
            <wp:extent cx="6208395" cy="4575175"/>
            <wp:effectExtent l="0" t="0" r="190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3C7E268B" w14:textId="08DDA45F" w:rsidR="00D61141" w:rsidRPr="004D0C61" w:rsidRDefault="00C131D5" w:rsidP="004D0C61">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6"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95603A">
        <w:rPr>
          <w:rFonts w:asciiTheme="majorBidi" w:hAnsiTheme="majorBidi" w:cstheme="majorBidi"/>
          <w:b/>
          <w:bCs/>
          <w:noProof/>
        </w:rPr>
        <w:t>2</w:t>
      </w:r>
      <w:r w:rsidR="008D4916" w:rsidRPr="00B95524">
        <w:rPr>
          <w:rFonts w:asciiTheme="majorBidi" w:hAnsiTheme="majorBidi" w:cstheme="majorBidi"/>
          <w:b/>
          <w:bCs/>
        </w:rPr>
        <w:fldChar w:fldCharType="end"/>
      </w:r>
      <w:bookmarkEnd w:id="16"/>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due to pressure overloading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 xml:space="preserve">eft </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 xml:space="preserve">response of </w:t>
      </w:r>
      <w:r w:rsidR="00DA6E83">
        <w:rPr>
          <w:rFonts w:asciiTheme="majorBidi" w:hAnsiTheme="majorBidi" w:cstheme="majorBidi"/>
        </w:rPr>
        <w:t>the</w:t>
      </w:r>
      <w:r w:rsidR="00E01E50" w:rsidRPr="00B95524">
        <w:rPr>
          <w:rFonts w:asciiTheme="majorBidi" w:hAnsiTheme="majorBidi" w:cstheme="majorBidi"/>
        </w:rPr>
        <w:t xml:space="preserve"> </w:t>
      </w:r>
      <w:proofErr w:type="spellStart"/>
      <w:r w:rsidR="00E01E50" w:rsidRPr="00B95524">
        <w:rPr>
          <w:rFonts w:asciiTheme="majorBidi" w:hAnsiTheme="majorBidi" w:cstheme="majorBidi"/>
        </w:rPr>
        <w:t>PyMyoVent</w:t>
      </w:r>
      <w:proofErr w:type="spellEnd"/>
      <w:r w:rsidR="006C653E" w:rsidRPr="00B95524">
        <w:rPr>
          <w:rFonts w:asciiTheme="majorBidi" w:hAnsiTheme="majorBidi" w:cstheme="majorBidi"/>
        </w:rPr>
        <w:t xml:space="preserve"> </w:t>
      </w:r>
      <w:r w:rsidR="004451A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877515">
        <w:rPr>
          <w:rFonts w:asciiTheme="majorBidi" w:hAnsiTheme="majorBidi" w:cstheme="majorBidi"/>
          <w:noProof/>
        </w:rPr>
        <w:t>(Campbell et al., 2020)</w:t>
      </w:r>
      <w:r w:rsidR="004451AC" w:rsidRPr="00B95524">
        <w:rPr>
          <w:rFonts w:asciiTheme="majorBidi" w:hAnsiTheme="majorBidi" w:cstheme="majorBidi"/>
        </w:rPr>
        <w:fldChar w:fldCharType="end"/>
      </w:r>
      <w:r w:rsidR="00DA6E83">
        <w:rPr>
          <w:rFonts w:asciiTheme="majorBidi" w:hAnsiTheme="majorBidi" w:cstheme="majorBidi"/>
        </w:rPr>
        <w:t xml:space="preserve"> framework</w:t>
      </w:r>
      <w:r w:rsidR="00E01E50" w:rsidRPr="00B95524">
        <w:rPr>
          <w:rFonts w:asciiTheme="majorBidi" w:hAnsiTheme="majorBidi" w:cstheme="majorBidi"/>
        </w:rPr>
        <w:t xml:space="preserve"> </w:t>
      </w:r>
      <w:r w:rsidR="00DA6E83">
        <w:rPr>
          <w:rFonts w:asciiTheme="majorBidi" w:hAnsiTheme="majorBidi" w:cstheme="majorBidi"/>
        </w:rPr>
        <w:t>at</w:t>
      </w:r>
      <w:r w:rsidR="00DA6E83" w:rsidRPr="00B95524">
        <w:rPr>
          <w:rFonts w:asciiTheme="majorBidi" w:hAnsiTheme="majorBidi" w:cstheme="majorBidi"/>
        </w:rPr>
        <w:t xml:space="preserve"> </w:t>
      </w:r>
      <w:r w:rsidR="000D5FB4" w:rsidRPr="00B95524">
        <w:rPr>
          <w:rFonts w:asciiTheme="majorBidi" w:hAnsiTheme="majorBidi" w:cstheme="majorBidi"/>
        </w:rPr>
        <w:t>multi-scale levels</w:t>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 xml:space="preserve">the </w:t>
      </w:r>
      <w:r w:rsidR="00DA6E83" w:rsidRPr="00B95524">
        <w:rPr>
          <w:rFonts w:asciiTheme="majorBidi" w:hAnsiTheme="majorBidi" w:cstheme="majorBidi"/>
        </w:rPr>
        <w:t>continue</w:t>
      </w:r>
      <w:r w:rsidR="00DA6E83">
        <w:rPr>
          <w:rFonts w:asciiTheme="majorBidi" w:hAnsiTheme="majorBidi" w:cstheme="majorBidi"/>
        </w:rPr>
        <w:t>d</w:t>
      </w:r>
      <w:r w:rsidR="00DA6E83" w:rsidRPr="00B95524">
        <w:rPr>
          <w:rFonts w:asciiTheme="majorBidi" w:hAnsiTheme="majorBidi" w:cstheme="majorBidi"/>
        </w:rPr>
        <w:t xml:space="preserve"> </w:t>
      </w:r>
      <w:r w:rsidR="00130B0B" w:rsidRPr="00B95524">
        <w:rPr>
          <w:rFonts w:asciiTheme="majorBidi" w:hAnsiTheme="majorBidi" w:cstheme="majorBidi"/>
        </w:rPr>
        <w:t xml:space="preserve">modulation </w:t>
      </w:r>
      <w:r w:rsidR="005C0781">
        <w:rPr>
          <w:rFonts w:asciiTheme="majorBidi" w:hAnsiTheme="majorBidi" w:cstheme="majorBidi"/>
        </w:rPr>
        <w:t xml:space="preserve">of </w:t>
      </w:r>
      <w:r w:rsidR="00DA6E83">
        <w:rPr>
          <w:rFonts w:asciiTheme="majorBidi" w:hAnsiTheme="majorBidi" w:cstheme="majorBidi"/>
        </w:rPr>
        <w:t xml:space="preserve">the </w:t>
      </w:r>
      <w:r w:rsidR="005C0781">
        <w:rPr>
          <w:rFonts w:asciiTheme="majorBidi" w:hAnsiTheme="majorBidi" w:cstheme="majorBidi"/>
        </w:rPr>
        <w:t>baroreflex module</w:t>
      </w:r>
      <w:r w:rsidR="00B5550A">
        <w:rPr>
          <w:rFonts w:asciiTheme="majorBidi" w:hAnsiTheme="majorBidi" w:cstheme="majorBidi"/>
        </w:rPr>
        <w:t xml:space="preserve"> </w:t>
      </w:r>
      <w:r w:rsidR="0012568E">
        <w:rPr>
          <w:rFonts w:asciiTheme="majorBidi" w:hAnsiTheme="majorBidi" w:cstheme="majorBidi"/>
        </w:rPr>
        <w:t>over reflex-sensitive parameters to maintain</w:t>
      </w:r>
      <w:r w:rsidR="005C0781">
        <w:rPr>
          <w:rFonts w:asciiTheme="majorBidi" w:hAnsiTheme="majorBidi" w:cstheme="majorBidi"/>
        </w:rPr>
        <w:t xml:space="preserve"> </w:t>
      </w:r>
      <w:r w:rsidR="0012568E">
        <w:rPr>
          <w:rFonts w:asciiTheme="majorBidi" w:hAnsiTheme="majorBidi" w:cstheme="majorBidi"/>
        </w:rPr>
        <w:t>the</w:t>
      </w:r>
      <w:r w:rsidR="0069501E" w:rsidRPr="00B95524">
        <w:rPr>
          <w:rFonts w:asciiTheme="majorBidi" w:hAnsiTheme="majorBidi" w:cstheme="majorBidi"/>
        </w:rPr>
        <w:t xml:space="preserve"> arterial pressure </w:t>
      </w:r>
      <w:r w:rsidR="00CD1505" w:rsidRPr="00B95524">
        <w:rPr>
          <w:rFonts w:asciiTheme="majorBidi" w:hAnsiTheme="majorBidi" w:cstheme="majorBidi"/>
        </w:rPr>
        <w:t xml:space="preserve">at </w:t>
      </w:r>
      <w:r w:rsidR="00DA6E83">
        <w:rPr>
          <w:rFonts w:asciiTheme="majorBidi" w:hAnsiTheme="majorBidi" w:cstheme="majorBidi"/>
        </w:rPr>
        <w:t xml:space="preserve">a </w:t>
      </w:r>
      <w:r w:rsidR="00CD1505" w:rsidRPr="00B95524">
        <w:rPr>
          <w:rFonts w:asciiTheme="majorBidi" w:hAnsiTheme="majorBidi" w:cstheme="majorBidi"/>
        </w:rPr>
        <w:t xml:space="preserve">setpoint level of 90 mm Hg. </w:t>
      </w:r>
      <w:r w:rsidR="00DA6E83">
        <w:rPr>
          <w:rFonts w:asciiTheme="majorBidi" w:hAnsiTheme="majorBidi" w:cstheme="majorBidi"/>
        </w:rPr>
        <w:t xml:space="preserve">The </w:t>
      </w:r>
      <w:proofErr w:type="gramStart"/>
      <w:r w:rsidR="00DA6E83">
        <w:rPr>
          <w:rFonts w:asciiTheme="majorBidi" w:hAnsiTheme="majorBidi" w:cstheme="majorBidi"/>
        </w:rPr>
        <w:t>r</w:t>
      </w:r>
      <w:r w:rsidR="00DA6E83" w:rsidRPr="00B95524">
        <w:rPr>
          <w:rFonts w:asciiTheme="majorBidi" w:hAnsiTheme="majorBidi" w:cstheme="majorBidi"/>
        </w:rPr>
        <w:t xml:space="preserve">ight </w:t>
      </w:r>
      <w:r w:rsidR="00D352E1" w:rsidRPr="00B95524">
        <w:rPr>
          <w:rFonts w:asciiTheme="majorBidi" w:hAnsiTheme="majorBidi" w:cstheme="majorBidi"/>
        </w:rPr>
        <w:t>hand</w:t>
      </w:r>
      <w:proofErr w:type="gramEnd"/>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 xml:space="preserve">growth module </w:t>
      </w:r>
      <w:r w:rsidR="00651D38" w:rsidRPr="00B95524">
        <w:rPr>
          <w:rFonts w:asciiTheme="majorBidi" w:hAnsiTheme="majorBidi" w:cstheme="majorBidi"/>
        </w:rPr>
        <w:t xml:space="preserve">and metrics relevant to </w:t>
      </w:r>
      <w:r w:rsidR="00D75CDC" w:rsidRPr="00B95524">
        <w:rPr>
          <w:rFonts w:asciiTheme="majorBidi" w:hAnsiTheme="majorBidi" w:cstheme="majorBidi"/>
        </w:rPr>
        <w:t xml:space="preserve">LV </w:t>
      </w:r>
      <w:r w:rsidR="00651D38" w:rsidRPr="00B95524">
        <w:rPr>
          <w:rFonts w:asciiTheme="majorBidi" w:hAnsiTheme="majorBidi" w:cstheme="majorBidi"/>
        </w:rPr>
        <w:t>systolic function.</w:t>
      </w:r>
      <w:r w:rsidR="006A0B86" w:rsidRPr="00B95524">
        <w:rPr>
          <w:rFonts w:asciiTheme="majorBidi" w:hAnsiTheme="majorBidi" w:cstheme="majorBidi"/>
        </w:rPr>
        <w:t xml:space="preserve"> 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initial steady state. </w:t>
      </w:r>
      <w:r w:rsidR="005433D7" w:rsidRPr="00B95524">
        <w:rPr>
          <w:rFonts w:asciiTheme="majorBidi" w:hAnsiTheme="majorBidi" w:cstheme="majorBidi"/>
        </w:rPr>
        <w:t>W</w:t>
      </w:r>
      <w:r w:rsidR="001D3BF0" w:rsidRPr="00B95524">
        <w:rPr>
          <w:rFonts w:asciiTheme="majorBidi" w:hAnsiTheme="majorBidi" w:cstheme="majorBidi"/>
        </w:rPr>
        <w:t xml:space="preserve">hen the growth module was activated and </w:t>
      </w:r>
      <w:r w:rsidR="008108C7" w:rsidRPr="00B95524">
        <w:rPr>
          <w:rFonts w:asciiTheme="majorBidi" w:hAnsiTheme="majorBidi" w:cstheme="majorBidi"/>
        </w:rPr>
        <w:t xml:space="preserve">the </w:t>
      </w:r>
      <w:r w:rsidR="001D3BF0" w:rsidRPr="00B95524">
        <w:rPr>
          <w:rFonts w:asciiTheme="majorBidi" w:hAnsiTheme="majorBidi" w:cstheme="majorBidi"/>
        </w:rPr>
        <w:t xml:space="preserve">simulation was at steady state, the aortic resistance gradually increased by 500% </w:t>
      </w:r>
      <w:r w:rsidR="00F34FA6" w:rsidRPr="00B95524">
        <w:rPr>
          <w:rFonts w:asciiTheme="majorBidi" w:hAnsiTheme="majorBidi" w:cstheme="majorBidi"/>
        </w:rPr>
        <w:t>between the second and third vertical line</w:t>
      </w:r>
      <w:r w:rsidR="00130912" w:rsidRPr="00B95524">
        <w:rPr>
          <w:rFonts w:asciiTheme="majorBidi" w:hAnsiTheme="majorBidi" w:cstheme="majorBidi"/>
        </w:rPr>
        <w:t>s</w:t>
      </w:r>
      <w:r w:rsidR="00F34FA6" w:rsidRPr="00B95524">
        <w:rPr>
          <w:rFonts w:asciiTheme="majorBidi" w:hAnsiTheme="majorBidi" w:cstheme="majorBidi"/>
        </w:rPr>
        <w:t xml:space="preserve"> from left on all panels</w:t>
      </w:r>
      <w:r w:rsidR="00130912" w:rsidRPr="00B95524">
        <w:rPr>
          <w:rFonts w:asciiTheme="majorBidi" w:hAnsiTheme="majorBidi" w:cstheme="majorBidi"/>
        </w:rPr>
        <w:t xml:space="preserve"> (from time point of 300 s to 400 s)</w:t>
      </w:r>
      <w:r w:rsidR="00F34FA6" w:rsidRPr="00B95524">
        <w:rPr>
          <w:rFonts w:asciiTheme="majorBidi" w:hAnsiTheme="majorBidi" w:cstheme="majorBidi"/>
        </w:rPr>
        <w:t xml:space="preserve">. </w:t>
      </w:r>
      <w:r w:rsidR="00D82BCC">
        <w:rPr>
          <w:rFonts w:asciiTheme="majorBidi" w:hAnsiTheme="majorBidi" w:cstheme="majorBidi"/>
        </w:rPr>
        <w:t>For pulsatile parameters</w:t>
      </w:r>
      <w:r w:rsidR="004D0C61">
        <w:rPr>
          <w:rFonts w:asciiTheme="majorBidi" w:hAnsiTheme="majorBidi" w:cstheme="majorBidi"/>
        </w:rPr>
        <w:t xml:space="preserve"> (for example, ventricular pressure), </w:t>
      </w:r>
      <w:r w:rsidR="00DA6E83">
        <w:rPr>
          <w:rFonts w:asciiTheme="majorBidi" w:hAnsiTheme="majorBidi" w:cstheme="majorBidi"/>
        </w:rPr>
        <w:t xml:space="preserve">an </w:t>
      </w:r>
      <w:r w:rsidR="004D0C61">
        <w:rPr>
          <w:rFonts w:asciiTheme="majorBidi" w:hAnsiTheme="majorBidi" w:cstheme="majorBidi"/>
        </w:rPr>
        <w:t xml:space="preserve">envelope of </w:t>
      </w:r>
      <w:r w:rsidR="00DA6E83">
        <w:rPr>
          <w:rFonts w:asciiTheme="majorBidi" w:hAnsiTheme="majorBidi" w:cstheme="majorBidi"/>
        </w:rPr>
        <w:t xml:space="preserve">the </w:t>
      </w:r>
      <w:r w:rsidR="004D0C61">
        <w:rPr>
          <w:rFonts w:asciiTheme="majorBidi" w:hAnsiTheme="majorBidi" w:cstheme="majorBidi"/>
        </w:rPr>
        <w:t xml:space="preserve">extreme values </w:t>
      </w:r>
      <w:r w:rsidR="00DA6E83">
        <w:rPr>
          <w:rFonts w:asciiTheme="majorBidi" w:hAnsiTheme="majorBidi" w:cstheme="majorBidi"/>
        </w:rPr>
        <w:t xml:space="preserve">is </w:t>
      </w:r>
      <w:r w:rsidR="004D0C61">
        <w:rPr>
          <w:rFonts w:asciiTheme="majorBidi" w:hAnsiTheme="majorBidi" w:cstheme="majorBidi"/>
        </w:rPr>
        <w:t xml:space="preserve">shown. </w:t>
      </w:r>
      <w:r w:rsidR="00D82BCC">
        <w:rPr>
          <w:rFonts w:asciiTheme="majorBidi" w:hAnsiTheme="majorBidi" w:cstheme="majorBidi"/>
        </w:rPr>
        <w:t xml:space="preserve"> </w:t>
      </w:r>
    </w:p>
    <w:p w14:paraId="43FD6851" w14:textId="5D3426F7" w:rsidR="003915ED" w:rsidRPr="00B95524" w:rsidRDefault="003915ED" w:rsidP="00F34279">
      <w:pPr>
        <w:spacing w:line="240" w:lineRule="auto"/>
        <w:jc w:val="center"/>
        <w:rPr>
          <w:rFonts w:asciiTheme="majorBidi" w:hAnsiTheme="majorBidi" w:cstheme="majorBidi"/>
        </w:rPr>
      </w:pPr>
    </w:p>
    <w:p w14:paraId="640B432B" w14:textId="0B95A5A4"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54117B82"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w:t>
      </w:r>
      <w:r w:rsidR="003922CD" w:rsidRPr="00B95524">
        <w:rPr>
          <w:rFonts w:asciiTheme="majorBidi" w:hAnsiTheme="majorBidi" w:cstheme="majorBidi"/>
        </w:rPr>
        <w:t xml:space="preserve">induced </w:t>
      </w:r>
      <w:r w:rsidR="00714186" w:rsidRPr="00B95524">
        <w:rPr>
          <w:rFonts w:asciiTheme="majorBidi" w:hAnsiTheme="majorBidi" w:cstheme="majorBidi"/>
        </w:rPr>
        <w:t xml:space="preserve">mitral regurgitation (volume overloading) </w:t>
      </w:r>
    </w:p>
    <w:p w14:paraId="39D0615A" w14:textId="0825D691" w:rsidR="00F3261D" w:rsidRPr="00B95524" w:rsidRDefault="00714186" w:rsidP="003A4783">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shows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5676EB" w:rsidRPr="00B95524">
        <w:rPr>
          <w:rFonts w:asciiTheme="majorBidi" w:hAnsiTheme="majorBidi" w:cstheme="majorBidi"/>
        </w:rPr>
        <w:t>a</w:t>
      </w:r>
      <w:r w:rsidR="00AE07A4">
        <w:rPr>
          <w:rFonts w:asciiTheme="majorBidi" w:hAnsiTheme="majorBidi" w:cstheme="majorBidi"/>
        </w:rPr>
        <w:t>n example of</w:t>
      </w:r>
      <w:r w:rsidR="005676EB" w:rsidRPr="00B95524">
        <w:rPr>
          <w:rFonts w:asciiTheme="majorBidi" w:hAnsiTheme="majorBidi" w:cstheme="majorBidi"/>
        </w:rPr>
        <w:t xml:space="preserve"> volume overloading</w:t>
      </w:r>
      <w:r w:rsidR="00DA6E83">
        <w:rPr>
          <w:rFonts w:asciiTheme="majorBidi" w:hAnsiTheme="majorBidi" w:cstheme="majorBidi"/>
        </w:rPr>
        <w:t>, which</w:t>
      </w:r>
      <w:r w:rsidR="005676EB" w:rsidRPr="00B95524">
        <w:rPr>
          <w:rFonts w:asciiTheme="majorBidi" w:hAnsiTheme="majorBidi" w:cstheme="majorBidi"/>
        </w:rPr>
        <w:t xml:space="preserve"> </w:t>
      </w:r>
      <w:r w:rsidR="00DA6E83" w:rsidRPr="00B95524">
        <w:rPr>
          <w:rFonts w:asciiTheme="majorBidi" w:hAnsiTheme="majorBidi" w:cstheme="majorBidi"/>
        </w:rPr>
        <w:t>simulat</w:t>
      </w:r>
      <w:r w:rsidR="00DA6E83">
        <w:rPr>
          <w:rFonts w:asciiTheme="majorBidi" w:hAnsiTheme="majorBidi" w:cstheme="majorBidi"/>
        </w:rPr>
        <w:t>es</w:t>
      </w:r>
      <w:r w:rsidR="00DA6E83" w:rsidRPr="00B95524">
        <w:rPr>
          <w:rFonts w:asciiTheme="majorBidi" w:hAnsiTheme="majorBidi" w:cstheme="majorBidi"/>
        </w:rPr>
        <w:t xml:space="preserve"> </w:t>
      </w:r>
      <w:r w:rsidR="005676EB" w:rsidRPr="00B95524">
        <w:rPr>
          <w:rFonts w:asciiTheme="majorBidi" w:hAnsiTheme="majorBidi" w:cstheme="majorBidi"/>
        </w:rPr>
        <w:t xml:space="preserve">an insufficient mitral valve. </w:t>
      </w:r>
      <w:r w:rsidR="00DA6E83">
        <w:rPr>
          <w:rFonts w:asciiTheme="majorBidi" w:hAnsiTheme="majorBidi" w:cstheme="majorBidi"/>
        </w:rPr>
        <w:t>As before, t</w:t>
      </w:r>
      <w:r w:rsidR="008D37C5" w:rsidRPr="00B95524">
        <w:rPr>
          <w:rFonts w:asciiTheme="majorBidi" w:hAnsiTheme="majorBidi" w:cstheme="majorBidi"/>
        </w:rPr>
        <w:t xml:space="preserve">he simulation started </w:t>
      </w:r>
      <w:r w:rsidR="00994231" w:rsidRPr="00B95524">
        <w:rPr>
          <w:rFonts w:asciiTheme="majorBidi" w:hAnsiTheme="majorBidi" w:cstheme="majorBidi"/>
        </w:rPr>
        <w:t xml:space="preserve">with default model parameters </w:t>
      </w:r>
      <w:r w:rsidR="00B70F17">
        <w:rPr>
          <w:rFonts w:asciiTheme="majorBidi" w:hAnsiTheme="majorBidi" w:cstheme="majorBidi"/>
        </w:rPr>
        <w:t xml:space="preserve">representing </w:t>
      </w:r>
      <w:r w:rsidR="00DA6E83">
        <w:rPr>
          <w:rFonts w:asciiTheme="majorBidi" w:hAnsiTheme="majorBidi" w:cstheme="majorBidi"/>
        </w:rPr>
        <w:t xml:space="preserve">the </w:t>
      </w:r>
      <w:r w:rsidR="00B70F17">
        <w:rPr>
          <w:rFonts w:asciiTheme="majorBidi" w:hAnsiTheme="majorBidi" w:cstheme="majorBidi"/>
        </w:rPr>
        <w:t>“baseline” simulation</w:t>
      </w:r>
      <w:r w:rsidR="006B3C2F">
        <w:rPr>
          <w:rFonts w:asciiTheme="majorBidi" w:hAnsiTheme="majorBidi" w:cstheme="majorBidi"/>
        </w:rPr>
        <w:t>, and was run to steady state until the growth module was activated at 50 s</w:t>
      </w:r>
      <w:r w:rsidR="00994231" w:rsidRPr="00B95524">
        <w:rPr>
          <w:rFonts w:asciiTheme="majorBidi" w:hAnsiTheme="majorBidi" w:cstheme="majorBidi"/>
        </w:rPr>
        <w:t xml:space="preserve">. </w:t>
      </w:r>
      <w:r w:rsidR="006B3C2F">
        <w:rPr>
          <w:rFonts w:asciiTheme="majorBidi" w:eastAsiaTheme="minorEastAsia" w:hAnsiTheme="majorBidi" w:cstheme="majorBidi"/>
        </w:rPr>
        <w:t xml:space="preserve">It should be noted that the same setpoints were used for </w:t>
      </w:r>
      <w:proofErr w:type="gramStart"/>
      <w:r w:rsidR="006B3C2F">
        <w:rPr>
          <w:rFonts w:asciiTheme="majorBidi" w:eastAsiaTheme="minorEastAsia" w:hAnsiTheme="majorBidi" w:cstheme="majorBidi"/>
        </w:rPr>
        <w:t>all of</w:t>
      </w:r>
      <w:proofErr w:type="gramEnd"/>
      <w:r w:rsidR="006B3C2F">
        <w:rPr>
          <w:rFonts w:asciiTheme="majorBidi" w:eastAsiaTheme="minorEastAsia" w:hAnsiTheme="majorBidi" w:cstheme="majorBidi"/>
        </w:rPr>
        <w:t xml:space="preserve"> the valvular disease simulations. </w:t>
      </w:r>
      <w:r w:rsidR="006B3C2F">
        <w:rPr>
          <w:rFonts w:asciiTheme="majorBidi" w:hAnsiTheme="majorBidi" w:cstheme="majorBidi"/>
        </w:rPr>
        <w:t>Between</w:t>
      </w:r>
      <w:r w:rsidR="006B3C2F" w:rsidRPr="00B95524">
        <w:rPr>
          <w:rFonts w:asciiTheme="majorBidi" w:hAnsiTheme="majorBidi" w:cstheme="majorBidi"/>
        </w:rPr>
        <w:t xml:space="preserve"> </w:t>
      </w:r>
      <w:r w:rsidR="006B3C2F">
        <w:rPr>
          <w:rFonts w:asciiTheme="majorBidi" w:hAnsiTheme="majorBidi" w:cstheme="majorBidi"/>
        </w:rPr>
        <w:t xml:space="preserve">the </w:t>
      </w:r>
      <w:r w:rsidR="00EE5BC7" w:rsidRPr="00B95524">
        <w:rPr>
          <w:rFonts w:asciiTheme="majorBidi" w:hAnsiTheme="majorBidi" w:cstheme="majorBidi"/>
        </w:rPr>
        <w:t xml:space="preserve">time-points of 300 s </w:t>
      </w:r>
      <w:r w:rsidR="006B3C2F">
        <w:rPr>
          <w:rFonts w:asciiTheme="majorBidi" w:hAnsiTheme="majorBidi" w:cstheme="majorBidi"/>
        </w:rPr>
        <w:t xml:space="preserve">and </w:t>
      </w:r>
      <w:r w:rsidR="00EE5BC7" w:rsidRPr="00B95524">
        <w:rPr>
          <w:rFonts w:asciiTheme="majorBidi" w:hAnsiTheme="majorBidi" w:cstheme="majorBidi"/>
        </w:rPr>
        <w:t>400 s,</w:t>
      </w:r>
      <w:r w:rsidR="006B3C2F">
        <w:rPr>
          <w:rFonts w:asciiTheme="majorBidi" w:hAnsiTheme="majorBidi" w:cstheme="majorBidi"/>
        </w:rPr>
        <w:t xml:space="preserve"> the factor</w:t>
      </w:r>
      <w:r w:rsidR="00EE5BC7" w:rsidRPr="00B95524">
        <w:rPr>
          <w:rFonts w:asciiTheme="majorBidi" w:hAnsiTheme="majorBidi" w:cstheme="majorBidi"/>
        </w:rPr>
        <w:t xml:space="preserve"> </w:t>
      </w:r>
      <w:proofErr w:type="spellStart"/>
      <w:r w:rsidR="00540123" w:rsidRPr="00B95524">
        <w:rPr>
          <w:rFonts w:asciiTheme="majorBidi" w:hAnsiTheme="majorBidi" w:cstheme="majorBidi"/>
        </w:rPr>
        <w:t>G</w:t>
      </w:r>
      <w:r w:rsidR="00540123" w:rsidRPr="00B95524">
        <w:rPr>
          <w:rFonts w:asciiTheme="majorBidi" w:hAnsiTheme="majorBidi" w:cstheme="majorBidi"/>
          <w:vertAlign w:val="subscript"/>
        </w:rPr>
        <w:t>leak</w:t>
      </w:r>
      <w:proofErr w:type="spellEnd"/>
      <w:r w:rsidR="00540123" w:rsidRPr="00B95524">
        <w:rPr>
          <w:rFonts w:asciiTheme="majorBidi" w:hAnsiTheme="majorBidi" w:cstheme="majorBidi"/>
          <w:vertAlign w:val="subscript"/>
        </w:rPr>
        <w:t>, mitral</w:t>
      </w:r>
      <w:r w:rsidR="00540123" w:rsidRPr="00B95524">
        <w:rPr>
          <w:rFonts w:asciiTheme="majorBidi" w:hAnsiTheme="majorBidi" w:cstheme="majorBidi"/>
        </w:rPr>
        <w:t xml:space="preserve"> </w:t>
      </w:r>
      <w:r w:rsidR="003D2C62" w:rsidRPr="00B95524">
        <w:rPr>
          <w:rFonts w:asciiTheme="majorBidi" w:hAnsiTheme="majorBidi" w:cstheme="majorBidi"/>
        </w:rPr>
        <w:t xml:space="preserve">(equation </w:t>
      </w:r>
      <w:r w:rsidR="003D2C62" w:rsidRPr="00B95524">
        <w:rPr>
          <w:rFonts w:asciiTheme="majorBidi" w:hAnsiTheme="majorBidi" w:cstheme="majorBidi"/>
        </w:rPr>
        <w:fldChar w:fldCharType="begin"/>
      </w:r>
      <w:r w:rsidR="003D2C62"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3D2C62" w:rsidRPr="00B95524">
        <w:rPr>
          <w:rFonts w:asciiTheme="majorBidi" w:hAnsiTheme="majorBidi" w:cstheme="majorBidi"/>
        </w:rPr>
        <w:fldChar w:fldCharType="end"/>
      </w:r>
      <w:r w:rsidR="003D2C62" w:rsidRPr="00B95524">
        <w:rPr>
          <w:rFonts w:asciiTheme="majorBidi" w:hAnsiTheme="majorBidi" w:cstheme="majorBidi"/>
        </w:rPr>
        <w:t xml:space="preserve">) </w:t>
      </w:r>
      <w:r w:rsidR="00540123" w:rsidRPr="00B95524">
        <w:rPr>
          <w:rFonts w:asciiTheme="majorBidi" w:hAnsiTheme="majorBidi" w:cstheme="majorBidi"/>
        </w:rPr>
        <w:t xml:space="preserve">was gradually increased from 0 to 2e-3 to induce </w:t>
      </w:r>
      <w:r w:rsidR="00396EA3" w:rsidRPr="00B95524">
        <w:rPr>
          <w:rFonts w:asciiTheme="majorBidi" w:hAnsiTheme="majorBidi" w:cstheme="majorBidi"/>
        </w:rPr>
        <w:t xml:space="preserve">a regurgitant volume of ~60 ml (Table </w:t>
      </w:r>
      <w:r w:rsidR="00DC2D67">
        <w:rPr>
          <w:rFonts w:asciiTheme="majorBidi" w:hAnsiTheme="majorBidi" w:cstheme="majorBidi"/>
        </w:rPr>
        <w:t>3</w:t>
      </w:r>
      <w:r w:rsidR="00396EA3" w:rsidRPr="00B95524">
        <w:rPr>
          <w:rFonts w:asciiTheme="majorBidi" w:hAnsiTheme="majorBidi" w:cstheme="majorBidi"/>
        </w:rPr>
        <w:t xml:space="preserve">). </w:t>
      </w:r>
      <w:r w:rsidR="0006486E" w:rsidRPr="00B95524">
        <w:rPr>
          <w:rFonts w:asciiTheme="majorBidi" w:hAnsiTheme="majorBidi" w:cstheme="majorBidi"/>
        </w:rPr>
        <w:t xml:space="preserve">In response to </w:t>
      </w:r>
      <w:r w:rsidR="006B3C2F">
        <w:rPr>
          <w:rFonts w:asciiTheme="majorBidi" w:hAnsiTheme="majorBidi" w:cstheme="majorBidi"/>
        </w:rPr>
        <w:t xml:space="preserve">the </w:t>
      </w:r>
      <w:r w:rsidR="0006486E" w:rsidRPr="00B95524">
        <w:rPr>
          <w:rFonts w:asciiTheme="majorBidi" w:hAnsiTheme="majorBidi" w:cstheme="majorBidi"/>
        </w:rPr>
        <w:t>volume overload</w:t>
      </w:r>
      <w:r w:rsidR="006B3C2F">
        <w:rPr>
          <w:rFonts w:asciiTheme="majorBidi" w:hAnsiTheme="majorBidi" w:cstheme="majorBidi"/>
        </w:rPr>
        <w:t>ing</w:t>
      </w:r>
      <w:r w:rsidR="0006486E" w:rsidRPr="00B95524">
        <w:rPr>
          <w:rFonts w:asciiTheme="majorBidi" w:hAnsiTheme="majorBidi" w:cstheme="majorBidi"/>
        </w:rPr>
        <w:t xml:space="preserve">, </w:t>
      </w:r>
      <w:r w:rsidR="006B3C2F">
        <w:rPr>
          <w:rFonts w:asciiTheme="majorBidi" w:hAnsiTheme="majorBidi" w:cstheme="majorBidi"/>
        </w:rPr>
        <w:t xml:space="preserve">the </w:t>
      </w:r>
      <w:r w:rsidR="0006486E" w:rsidRPr="00B95524">
        <w:rPr>
          <w:rFonts w:asciiTheme="majorBidi" w:hAnsiTheme="majorBidi" w:cstheme="majorBidi"/>
        </w:rPr>
        <w:t xml:space="preserve">growth module </w:t>
      </w:r>
      <w:r w:rsidR="00172DDC" w:rsidRPr="00B95524">
        <w:rPr>
          <w:rFonts w:asciiTheme="majorBidi" w:hAnsiTheme="majorBidi" w:cstheme="majorBidi"/>
        </w:rPr>
        <w:t xml:space="preserve">increased </w:t>
      </w:r>
      <w:r w:rsidR="006B3C2F">
        <w:rPr>
          <w:rFonts w:asciiTheme="majorBidi" w:hAnsiTheme="majorBidi" w:cstheme="majorBidi"/>
        </w:rPr>
        <w:t>the</w:t>
      </w:r>
      <w:r w:rsidR="006B3C2F" w:rsidRPr="00B95524">
        <w:rPr>
          <w:rFonts w:asciiTheme="majorBidi" w:hAnsiTheme="majorBidi" w:cstheme="majorBidi"/>
        </w:rPr>
        <w:t xml:space="preserve"> </w:t>
      </w:r>
      <w:r w:rsidR="00DB2362" w:rsidRPr="00B95524">
        <w:rPr>
          <w:rFonts w:asciiTheme="majorBidi" w:hAnsiTheme="majorBidi" w:cstheme="majorBidi"/>
        </w:rPr>
        <w:t xml:space="preserve">number of </w:t>
      </w:r>
      <w:r w:rsidR="006B3C2F">
        <w:rPr>
          <w:rFonts w:asciiTheme="majorBidi" w:hAnsiTheme="majorBidi" w:cstheme="majorBidi"/>
        </w:rPr>
        <w:t xml:space="preserve">serial </w:t>
      </w:r>
      <w:r w:rsidR="00DB2362" w:rsidRPr="00B95524">
        <w:rPr>
          <w:rFonts w:asciiTheme="majorBidi" w:hAnsiTheme="majorBidi" w:cstheme="majorBidi"/>
        </w:rPr>
        <w:t>half-sarcomeres by ~17%</w:t>
      </w:r>
      <w:r w:rsidR="006B3C2F">
        <w:rPr>
          <w:rFonts w:asciiTheme="majorBidi" w:hAnsiTheme="majorBidi" w:cstheme="majorBidi"/>
        </w:rPr>
        <w:t>, which</w:t>
      </w:r>
      <w:r w:rsidR="00217675" w:rsidRPr="00B95524">
        <w:rPr>
          <w:rFonts w:asciiTheme="majorBidi" w:hAnsiTheme="majorBidi" w:cstheme="majorBidi"/>
        </w:rPr>
        <w:t xml:space="preserve"> </w:t>
      </w:r>
      <w:r w:rsidR="00ED2F0E" w:rsidRPr="00B95524">
        <w:rPr>
          <w:rFonts w:asciiTheme="majorBidi" w:hAnsiTheme="majorBidi" w:cstheme="majorBidi"/>
        </w:rPr>
        <w:t xml:space="preserve">resulted </w:t>
      </w:r>
      <w:r w:rsidR="006B3C2F">
        <w:rPr>
          <w:rFonts w:asciiTheme="majorBidi" w:hAnsiTheme="majorBidi" w:cstheme="majorBidi"/>
        </w:rPr>
        <w:t>in</w:t>
      </w:r>
      <w:r w:rsidR="006B3C2F" w:rsidRPr="00B95524">
        <w:rPr>
          <w:rFonts w:asciiTheme="majorBidi" w:hAnsiTheme="majorBidi" w:cstheme="majorBidi"/>
        </w:rPr>
        <w:t xml:space="preserve"> </w:t>
      </w:r>
      <w:r w:rsidR="00ED2F0E" w:rsidRPr="00B95524">
        <w:rPr>
          <w:rFonts w:asciiTheme="majorBidi" w:hAnsiTheme="majorBidi" w:cstheme="majorBidi"/>
        </w:rPr>
        <w:t>LV cavity dilation of ~57% and ~68% a</w:t>
      </w:r>
      <w:r w:rsidR="008D1550" w:rsidRPr="00B95524">
        <w:rPr>
          <w:rFonts w:asciiTheme="majorBidi" w:hAnsiTheme="majorBidi" w:cstheme="majorBidi"/>
        </w:rPr>
        <w:t>t end-diastole and end-systole</w:t>
      </w:r>
      <w:r w:rsidR="00847268" w:rsidRPr="00B95524">
        <w:rPr>
          <w:rFonts w:asciiTheme="majorBidi" w:hAnsiTheme="majorBidi" w:cstheme="majorBidi"/>
        </w:rPr>
        <w:t>,</w:t>
      </w:r>
      <w:r w:rsidR="008D1550" w:rsidRPr="00B95524">
        <w:rPr>
          <w:rFonts w:asciiTheme="majorBidi" w:hAnsiTheme="majorBidi" w:cstheme="majorBidi"/>
        </w:rPr>
        <w:t xml:space="preserve"> respectively. </w:t>
      </w:r>
      <w:r w:rsidR="009A30B5" w:rsidRPr="00B95524">
        <w:rPr>
          <w:rFonts w:asciiTheme="majorBidi" w:hAnsiTheme="majorBidi" w:cstheme="majorBidi"/>
        </w:rPr>
        <w:t>LV wall volume (</w:t>
      </w:r>
      <w:proofErr w:type="spellStart"/>
      <w:r w:rsidR="009A30B5" w:rsidRPr="00B95524">
        <w:rPr>
          <w:rFonts w:asciiTheme="majorBidi" w:hAnsiTheme="majorBidi" w:cstheme="majorBidi"/>
        </w:rPr>
        <w:t>V</w:t>
      </w:r>
      <w:r w:rsidR="009A30B5" w:rsidRPr="00B95524">
        <w:rPr>
          <w:rFonts w:asciiTheme="majorBidi" w:hAnsiTheme="majorBidi" w:cstheme="majorBidi"/>
          <w:vertAlign w:val="subscript"/>
        </w:rPr>
        <w:t>wall</w:t>
      </w:r>
      <w:proofErr w:type="spellEnd"/>
      <w:r w:rsidR="009A30B5" w:rsidRPr="00B95524">
        <w:rPr>
          <w:rFonts w:asciiTheme="majorBidi" w:hAnsiTheme="majorBidi" w:cstheme="majorBidi"/>
        </w:rPr>
        <w:t xml:space="preserve">) </w:t>
      </w:r>
      <w:r w:rsidR="003423ED" w:rsidRPr="00B95524">
        <w:rPr>
          <w:rFonts w:asciiTheme="majorBidi" w:hAnsiTheme="majorBidi" w:cstheme="majorBidi"/>
        </w:rPr>
        <w:t xml:space="preserve">was also </w:t>
      </w:r>
      <w:r w:rsidR="009A30B5" w:rsidRPr="00B95524">
        <w:rPr>
          <w:rFonts w:asciiTheme="majorBidi" w:hAnsiTheme="majorBidi" w:cstheme="majorBidi"/>
        </w:rPr>
        <w:t xml:space="preserve">increased by ~50% </w:t>
      </w:r>
      <w:r w:rsidR="0072488B" w:rsidRPr="00B95524">
        <w:rPr>
          <w:rFonts w:asciiTheme="majorBidi" w:hAnsiTheme="majorBidi" w:cstheme="majorBidi"/>
        </w:rPr>
        <w:t xml:space="preserve">and thus </w:t>
      </w:r>
      <w:r w:rsidR="00902934" w:rsidRPr="00B95524">
        <w:rPr>
          <w:rFonts w:asciiTheme="majorBidi" w:hAnsiTheme="majorBidi" w:cstheme="majorBidi"/>
        </w:rPr>
        <w:t xml:space="preserve">slightly </w:t>
      </w:r>
      <w:r w:rsidR="00662A3F" w:rsidRPr="00B95524">
        <w:rPr>
          <w:rFonts w:asciiTheme="majorBidi" w:hAnsiTheme="majorBidi" w:cstheme="majorBidi"/>
        </w:rPr>
        <w:t xml:space="preserve">increased </w:t>
      </w:r>
      <w:r w:rsidR="0072488B" w:rsidRPr="00B95524">
        <w:rPr>
          <w:rFonts w:asciiTheme="majorBidi" w:hAnsiTheme="majorBidi" w:cstheme="majorBidi"/>
        </w:rPr>
        <w:t>LV wall thickness</w:t>
      </w:r>
      <w:r w:rsidR="00CB1C36" w:rsidRPr="00B95524">
        <w:rPr>
          <w:rFonts w:asciiTheme="majorBidi" w:hAnsiTheme="majorBidi" w:cstheme="majorBidi"/>
        </w:rPr>
        <w:t xml:space="preserve"> </w:t>
      </w:r>
      <w:r w:rsidR="008C7059" w:rsidRPr="00B95524">
        <w:rPr>
          <w:rFonts w:asciiTheme="majorBidi" w:hAnsiTheme="majorBidi" w:cstheme="majorBidi"/>
        </w:rPr>
        <w:t xml:space="preserve">by ~10% and </w:t>
      </w:r>
      <w:r w:rsidR="007334F9" w:rsidRPr="00B95524">
        <w:rPr>
          <w:rFonts w:asciiTheme="majorBidi" w:hAnsiTheme="majorBidi" w:cstheme="majorBidi"/>
        </w:rPr>
        <w:t>~12% at end-</w:t>
      </w:r>
      <w:r w:rsidR="00A04038" w:rsidRPr="00B95524">
        <w:rPr>
          <w:rFonts w:asciiTheme="majorBidi" w:hAnsiTheme="majorBidi" w:cstheme="majorBidi"/>
        </w:rPr>
        <w:t>systole</w:t>
      </w:r>
      <w:r w:rsidR="007334F9" w:rsidRPr="00B95524">
        <w:rPr>
          <w:rFonts w:asciiTheme="majorBidi" w:hAnsiTheme="majorBidi" w:cstheme="majorBidi"/>
        </w:rPr>
        <w:t xml:space="preserve"> and </w:t>
      </w:r>
      <w:r w:rsidR="009A24DF" w:rsidRPr="00B95524">
        <w:rPr>
          <w:rFonts w:asciiTheme="majorBidi" w:hAnsiTheme="majorBidi" w:cstheme="majorBidi"/>
        </w:rPr>
        <w:t>end</w:t>
      </w:r>
      <w:r w:rsidR="00A04038" w:rsidRPr="00B95524">
        <w:rPr>
          <w:rFonts w:asciiTheme="majorBidi" w:hAnsiTheme="majorBidi" w:cstheme="majorBidi"/>
        </w:rPr>
        <w:t xml:space="preserve">-diastole, respectively. </w:t>
      </w:r>
      <w:r w:rsidR="00EB6EF5" w:rsidRPr="00B95524">
        <w:rPr>
          <w:rFonts w:asciiTheme="majorBidi" w:hAnsiTheme="majorBidi" w:cstheme="majorBidi"/>
        </w:rPr>
        <w:t xml:space="preserve">Due to the </w:t>
      </w:r>
      <w:r w:rsidR="003A4783">
        <w:rPr>
          <w:rFonts w:asciiTheme="majorBidi" w:hAnsiTheme="majorBidi" w:cstheme="majorBidi"/>
        </w:rPr>
        <w:t>excessive increase in LV cavity volume compared to wall thickness</w:t>
      </w:r>
      <w:r w:rsidR="00EB6EF5" w:rsidRPr="00B95524">
        <w:rPr>
          <w:rFonts w:asciiTheme="majorBidi" w:hAnsiTheme="majorBidi" w:cstheme="majorBidi"/>
        </w:rPr>
        <w:t xml:space="preserve">, </w:t>
      </w:r>
      <w:r w:rsidR="006B3C2F">
        <w:rPr>
          <w:rFonts w:asciiTheme="majorBidi" w:hAnsiTheme="majorBidi" w:cstheme="majorBidi"/>
        </w:rPr>
        <w:t xml:space="preserve">the </w:t>
      </w:r>
      <w:r w:rsidR="00EB6EF5" w:rsidRPr="00B95524">
        <w:rPr>
          <w:rFonts w:asciiTheme="majorBidi" w:hAnsiTheme="majorBidi" w:cstheme="majorBidi"/>
        </w:rPr>
        <w:t xml:space="preserve">model </w:t>
      </w:r>
      <w:r w:rsidR="00581FF1" w:rsidRPr="00B95524">
        <w:rPr>
          <w:rFonts w:asciiTheme="majorBidi" w:hAnsiTheme="majorBidi" w:cstheme="majorBidi"/>
        </w:rPr>
        <w:t>correctly capture</w:t>
      </w:r>
      <w:r w:rsidR="006B3C2F">
        <w:rPr>
          <w:rFonts w:asciiTheme="majorBidi" w:hAnsiTheme="majorBidi" w:cstheme="majorBidi"/>
        </w:rPr>
        <w:t>d</w:t>
      </w:r>
      <w:r w:rsidR="00581FF1" w:rsidRPr="00B95524">
        <w:rPr>
          <w:rFonts w:asciiTheme="majorBidi" w:hAnsiTheme="majorBidi" w:cstheme="majorBidi"/>
        </w:rPr>
        <w:t xml:space="preserve"> the</w:t>
      </w:r>
      <w:r w:rsidR="006B3C2F">
        <w:rPr>
          <w:rFonts w:asciiTheme="majorBidi" w:hAnsiTheme="majorBidi" w:cstheme="majorBidi"/>
        </w:rPr>
        <w:t xml:space="preserve"> characteristics of</w:t>
      </w:r>
      <w:r w:rsidR="00581FF1" w:rsidRPr="00B95524">
        <w:rPr>
          <w:rFonts w:asciiTheme="majorBidi" w:hAnsiTheme="majorBidi" w:cstheme="majorBidi"/>
        </w:rPr>
        <w:t xml:space="preserve"> eccentric growth in response to volume overloading. </w:t>
      </w:r>
      <w:r w:rsidR="00D354F7" w:rsidRPr="00B95524">
        <w:rPr>
          <w:rFonts w:asciiTheme="majorBidi" w:hAnsiTheme="majorBidi" w:cstheme="majorBidi"/>
        </w:rPr>
        <w:t>Once again</w:t>
      </w:r>
      <w:r w:rsidR="006F3710" w:rsidRPr="00B95524">
        <w:rPr>
          <w:rFonts w:asciiTheme="majorBidi" w:hAnsiTheme="majorBidi" w:cstheme="majorBidi"/>
        </w:rPr>
        <w:t xml:space="preserve">, </w:t>
      </w:r>
      <w:r w:rsidR="00D354F7">
        <w:rPr>
          <w:rFonts w:asciiTheme="majorBidi" w:hAnsiTheme="majorBidi" w:cstheme="majorBidi"/>
        </w:rPr>
        <w:t xml:space="preserve">the </w:t>
      </w:r>
      <w:r w:rsidR="006F3710" w:rsidRPr="00B95524">
        <w:rPr>
          <w:rFonts w:asciiTheme="majorBidi" w:hAnsiTheme="majorBidi" w:cstheme="majorBidi"/>
        </w:rPr>
        <w:t xml:space="preserve">baroreflex </w:t>
      </w:r>
      <w:r w:rsidR="005D6C59" w:rsidRPr="00B95524">
        <w:rPr>
          <w:rFonts w:asciiTheme="majorBidi" w:hAnsiTheme="majorBidi" w:cstheme="majorBidi"/>
        </w:rPr>
        <w:t xml:space="preserve">module </w:t>
      </w:r>
      <w:r w:rsidR="001A46B8" w:rsidRPr="00B95524">
        <w:rPr>
          <w:rFonts w:asciiTheme="majorBidi" w:hAnsiTheme="majorBidi" w:cstheme="majorBidi"/>
        </w:rPr>
        <w:t xml:space="preserve">maintained </w:t>
      </w:r>
      <w:r w:rsidR="000F1BC6">
        <w:rPr>
          <w:rFonts w:asciiTheme="majorBidi" w:hAnsiTheme="majorBidi" w:cstheme="majorBidi"/>
        </w:rPr>
        <w:t xml:space="preserve">the </w:t>
      </w:r>
      <w:r w:rsidR="001A46B8" w:rsidRPr="00B95524">
        <w:rPr>
          <w:rFonts w:asciiTheme="majorBidi" w:hAnsiTheme="majorBidi" w:cstheme="majorBidi"/>
        </w:rPr>
        <w:t>arterial pressure setpoint level at 90 mm Hg via</w:t>
      </w:r>
      <w:r w:rsidR="00D206FC" w:rsidRPr="00B95524">
        <w:rPr>
          <w:rFonts w:asciiTheme="majorBidi" w:hAnsiTheme="majorBidi" w:cstheme="majorBidi"/>
        </w:rPr>
        <w:t xml:space="preserve"> up-regulation of </w:t>
      </w:r>
      <w:r w:rsidR="00D354F7">
        <w:rPr>
          <w:rFonts w:asciiTheme="majorBidi" w:hAnsiTheme="majorBidi" w:cstheme="majorBidi"/>
        </w:rPr>
        <w:t xml:space="preserve">the </w:t>
      </w:r>
      <w:r w:rsidR="00D206FC" w:rsidRPr="00B95524">
        <w:rPr>
          <w:rFonts w:asciiTheme="majorBidi" w:hAnsiTheme="majorBidi" w:cstheme="majorBidi"/>
        </w:rPr>
        <w:t xml:space="preserve">heart rate, myofilaments contractility, and vascular tone.  </w:t>
      </w:r>
    </w:p>
    <w:p w14:paraId="7000BED2" w14:textId="67C163D9" w:rsidR="00F3261D" w:rsidRPr="00B95524" w:rsidRDefault="00F3261D" w:rsidP="00F34279">
      <w:pPr>
        <w:spacing w:after="200" w:line="240" w:lineRule="auto"/>
        <w:rPr>
          <w:rFonts w:asciiTheme="majorBidi" w:hAnsiTheme="majorBidi" w:cstheme="majorBidi"/>
        </w:rPr>
      </w:pPr>
      <w:r w:rsidRPr="00B95524">
        <w:rPr>
          <w:rFonts w:asciiTheme="majorBidi" w:hAnsiTheme="majorBidi" w:cstheme="majorBidi"/>
        </w:rPr>
        <w:br w:type="page"/>
      </w:r>
    </w:p>
    <w:p w14:paraId="1CCE25D6" w14:textId="5A5552DD" w:rsidR="009F45A9"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1658CA5F" wp14:editId="4202356A">
            <wp:extent cx="6208395" cy="4575175"/>
            <wp:effectExtent l="0" t="0" r="1905"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8D8DF47" w14:textId="126FA4F7" w:rsidR="001E2DB0" w:rsidRPr="00B95524" w:rsidRDefault="009F45A9"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7" w:name="fig3"/>
      <w:r w:rsidR="00714186" w:rsidRPr="00B95524">
        <w:rPr>
          <w:rFonts w:asciiTheme="majorBidi" w:hAnsiTheme="majorBidi" w:cstheme="majorBidi"/>
          <w:b/>
          <w:bCs/>
        </w:rPr>
        <w:fldChar w:fldCharType="begin"/>
      </w:r>
      <w:r w:rsidR="00714186" w:rsidRPr="00B95524">
        <w:rPr>
          <w:rFonts w:asciiTheme="majorBidi" w:hAnsiTheme="majorBidi" w:cstheme="majorBidi"/>
          <w:b/>
          <w:bCs/>
        </w:rPr>
        <w:instrText xml:space="preserve"> seq figure </w:instrText>
      </w:r>
      <w:r w:rsidR="00714186" w:rsidRPr="00B95524">
        <w:rPr>
          <w:rFonts w:asciiTheme="majorBidi" w:hAnsiTheme="majorBidi" w:cstheme="majorBidi"/>
          <w:b/>
          <w:bCs/>
        </w:rPr>
        <w:fldChar w:fldCharType="separate"/>
      </w:r>
      <w:r w:rsidR="0095603A">
        <w:rPr>
          <w:rFonts w:asciiTheme="majorBidi" w:hAnsiTheme="majorBidi" w:cstheme="majorBidi"/>
          <w:b/>
          <w:bCs/>
          <w:noProof/>
        </w:rPr>
        <w:t>3</w:t>
      </w:r>
      <w:r w:rsidR="00714186" w:rsidRPr="00B95524">
        <w:rPr>
          <w:rFonts w:asciiTheme="majorBidi" w:hAnsiTheme="majorBidi" w:cstheme="majorBidi"/>
          <w:b/>
          <w:bCs/>
        </w:rPr>
        <w:fldChar w:fldCharType="end"/>
      </w:r>
      <w:bookmarkEnd w:id="17"/>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1D79A8" w:rsidRPr="00B95524">
        <w:rPr>
          <w:rFonts w:asciiTheme="majorBidi" w:hAnsiTheme="majorBidi" w:cstheme="majorBidi"/>
          <w:b/>
          <w:bCs/>
        </w:rPr>
        <w:t xml:space="preserve">volume overloading </w:t>
      </w:r>
      <w:r w:rsidR="0090179D" w:rsidRPr="00B95524">
        <w:rPr>
          <w:rFonts w:asciiTheme="majorBidi" w:hAnsiTheme="majorBidi" w:cstheme="majorBidi"/>
          <w:b/>
          <w:bCs/>
        </w:rPr>
        <w:t>(mitral regurgitation).</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 xml:space="preserve">in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 xml:space="preserve">right hand column. </w:t>
      </w:r>
      <w:r w:rsidR="001547BE" w:rsidRPr="00B95524">
        <w:rPr>
          <w:rFonts w:asciiTheme="majorBidi" w:hAnsiTheme="majorBidi" w:cstheme="majorBidi"/>
        </w:rPr>
        <w:t xml:space="preserve"> </w:t>
      </w:r>
      <w:r w:rsidR="00D354F7">
        <w:rPr>
          <w:rFonts w:asciiTheme="majorBidi" w:hAnsiTheme="majorBidi" w:cstheme="majorBidi"/>
        </w:rPr>
        <w:t>The g</w:t>
      </w:r>
      <w:r w:rsidR="00D354F7" w:rsidRPr="00B95524">
        <w:rPr>
          <w:rFonts w:asciiTheme="majorBidi" w:hAnsiTheme="majorBidi" w:cstheme="majorBidi"/>
        </w:rPr>
        <w:t xml:space="preserve">rowth </w:t>
      </w:r>
      <w:r w:rsidR="00F331D8" w:rsidRPr="00B95524">
        <w:rPr>
          <w:rFonts w:asciiTheme="majorBidi" w:hAnsiTheme="majorBidi" w:cstheme="majorBidi"/>
        </w:rPr>
        <w:t>module activated at 50 s when the simulation was at initial steady state.</w:t>
      </w:r>
      <w:r w:rsidR="00D47072" w:rsidRPr="00B95524">
        <w:rPr>
          <w:rFonts w:asciiTheme="majorBidi" w:hAnsiTheme="majorBidi" w:cstheme="majorBidi"/>
        </w:rPr>
        <w:t xml:space="preserve"> The volume overloading condition was </w:t>
      </w:r>
      <w:r w:rsidR="00D354F7">
        <w:rPr>
          <w:rFonts w:asciiTheme="majorBidi" w:hAnsiTheme="majorBidi" w:cstheme="majorBidi"/>
        </w:rPr>
        <w:t>simulated</w:t>
      </w:r>
      <w:r w:rsidR="00D354F7" w:rsidRPr="00B95524">
        <w:rPr>
          <w:rFonts w:asciiTheme="majorBidi" w:hAnsiTheme="majorBidi" w:cstheme="majorBidi"/>
        </w:rPr>
        <w:t xml:space="preserve"> </w:t>
      </w:r>
      <w:r w:rsidR="00034670" w:rsidRPr="00B95524">
        <w:rPr>
          <w:rFonts w:asciiTheme="majorBidi" w:hAnsiTheme="majorBidi" w:cstheme="majorBidi"/>
        </w:rPr>
        <w:t>(between the second and third vertical lines on all panels)</w:t>
      </w:r>
      <w:r w:rsidR="00D47072" w:rsidRPr="00B95524">
        <w:rPr>
          <w:rFonts w:asciiTheme="majorBidi" w:hAnsiTheme="majorBidi" w:cstheme="majorBidi"/>
        </w:rPr>
        <w:t xml:space="preserve"> by </w:t>
      </w:r>
      <w:r w:rsidR="00D354F7">
        <w:rPr>
          <w:rFonts w:asciiTheme="majorBidi" w:hAnsiTheme="majorBidi" w:cstheme="majorBidi"/>
        </w:rPr>
        <w:t xml:space="preserve">gradually </w:t>
      </w:r>
      <w:r w:rsidR="00D47072" w:rsidRPr="00B95524">
        <w:rPr>
          <w:rFonts w:asciiTheme="majorBidi" w:hAnsiTheme="majorBidi" w:cstheme="majorBidi"/>
        </w:rPr>
        <w:t xml:space="preserve">increasing </w:t>
      </w:r>
      <w:proofErr w:type="spellStart"/>
      <w:r w:rsidR="0025230A" w:rsidRPr="00B95524">
        <w:rPr>
          <w:rFonts w:asciiTheme="majorBidi" w:hAnsiTheme="majorBidi" w:cstheme="majorBidi"/>
        </w:rPr>
        <w:t>G</w:t>
      </w:r>
      <w:r w:rsidR="0025230A" w:rsidRPr="00B95524">
        <w:rPr>
          <w:rFonts w:asciiTheme="majorBidi" w:hAnsiTheme="majorBidi" w:cstheme="majorBidi"/>
          <w:vertAlign w:val="subscript"/>
        </w:rPr>
        <w:t>leak,mitral</w:t>
      </w:r>
      <w:proofErr w:type="spellEnd"/>
      <w:r w:rsidR="009E737A" w:rsidRPr="00B95524">
        <w:rPr>
          <w:rFonts w:asciiTheme="majorBidi" w:hAnsiTheme="majorBidi" w:cstheme="majorBidi"/>
          <w:vertAlign w:val="subscript"/>
        </w:rPr>
        <w:t xml:space="preserve"> </w:t>
      </w:r>
      <w:r w:rsidR="00FB009B" w:rsidRPr="00B95524">
        <w:rPr>
          <w:rFonts w:asciiTheme="majorBidi" w:hAnsiTheme="majorBidi" w:cstheme="majorBidi"/>
        </w:rPr>
        <w:t xml:space="preserve">in equation </w:t>
      </w:r>
      <w:r w:rsidR="00F24E0B" w:rsidRPr="00B95524">
        <w:rPr>
          <w:rFonts w:asciiTheme="majorBidi" w:hAnsiTheme="majorBidi" w:cstheme="majorBidi"/>
        </w:rPr>
        <w:fldChar w:fldCharType="begin"/>
      </w:r>
      <w:r w:rsidR="00F24E0B"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F24E0B" w:rsidRPr="00B95524">
        <w:rPr>
          <w:rFonts w:asciiTheme="majorBidi" w:hAnsiTheme="majorBidi" w:cstheme="majorBidi"/>
        </w:rPr>
        <w:fldChar w:fldCharType="end"/>
      </w:r>
      <w:r w:rsidR="00F24E0B" w:rsidRPr="00B95524">
        <w:rPr>
          <w:rFonts w:asciiTheme="majorBidi" w:hAnsiTheme="majorBidi" w:cstheme="majorBidi"/>
        </w:rPr>
        <w:t xml:space="preserve"> </w:t>
      </w:r>
      <w:r w:rsidR="0025230A" w:rsidRPr="00B95524">
        <w:rPr>
          <w:rFonts w:asciiTheme="majorBidi" w:hAnsiTheme="majorBidi" w:cstheme="majorBidi"/>
        </w:rPr>
        <w:t>from 0 to 2e-3</w:t>
      </w:r>
      <w:r w:rsidR="00D16287" w:rsidRPr="00B95524">
        <w:rPr>
          <w:rFonts w:asciiTheme="majorBidi" w:hAnsiTheme="majorBidi" w:cstheme="majorBidi"/>
        </w:rPr>
        <w:t xml:space="preserve"> to induce a mitral regurgitant volume of ~60 ml (</w:t>
      </w:r>
      <w:r w:rsidR="002C5EE0" w:rsidRPr="00B95524">
        <w:rPr>
          <w:rFonts w:asciiTheme="majorBidi" w:hAnsiTheme="majorBidi" w:cstheme="majorBidi"/>
        </w:rPr>
        <w:t xml:space="preserve">Table </w:t>
      </w:r>
      <w:r w:rsidR="00ED5E5B">
        <w:rPr>
          <w:rFonts w:asciiTheme="majorBidi" w:hAnsiTheme="majorBidi" w:cstheme="majorBidi"/>
        </w:rPr>
        <w:fldChar w:fldCharType="begin"/>
      </w:r>
      <w:r w:rsidR="00ED5E5B">
        <w:rPr>
          <w:rFonts w:asciiTheme="majorBidi" w:hAnsiTheme="majorBidi" w:cstheme="majorBidi"/>
        </w:rPr>
        <w:instrText xml:space="preserve"> seq table table3 </w:instrText>
      </w:r>
      <w:r w:rsidR="00ED5E5B">
        <w:rPr>
          <w:rFonts w:asciiTheme="majorBidi" w:hAnsiTheme="majorBidi" w:cstheme="majorBidi"/>
        </w:rPr>
        <w:fldChar w:fldCharType="separate"/>
      </w:r>
      <w:r w:rsidR="00ED5E5B">
        <w:rPr>
          <w:rFonts w:asciiTheme="majorBidi" w:hAnsiTheme="majorBidi" w:cstheme="majorBidi"/>
          <w:noProof/>
        </w:rPr>
        <w:t>3</w:t>
      </w:r>
      <w:r w:rsidR="00ED5E5B">
        <w:rPr>
          <w:rFonts w:asciiTheme="majorBidi" w:hAnsiTheme="majorBidi" w:cstheme="majorBidi"/>
        </w:rPr>
        <w:fldChar w:fldCharType="end"/>
      </w:r>
      <w:r w:rsidR="002C5EE0" w:rsidRPr="00B95524">
        <w:rPr>
          <w:rFonts w:asciiTheme="majorBidi" w:hAnsiTheme="majorBidi" w:cstheme="majorBidi"/>
        </w:rPr>
        <w:t>)</w:t>
      </w:r>
      <w:r w:rsidR="000740AD" w:rsidRPr="00B95524">
        <w:rPr>
          <w:rFonts w:asciiTheme="majorBidi" w:hAnsiTheme="majorBidi" w:cstheme="majorBidi"/>
        </w:rPr>
        <w:t xml:space="preserve">. </w:t>
      </w:r>
      <w:r w:rsidR="00D354F7">
        <w:rPr>
          <w:rFonts w:asciiTheme="majorBidi" w:hAnsiTheme="majorBidi" w:cstheme="majorBidi"/>
        </w:rPr>
        <w:t xml:space="preserve">For pulsatile parameters (for example, ventricular pressure), an envelope of the extreme values is shown.  </w:t>
      </w:r>
      <w:r w:rsidR="001E2DB0" w:rsidRPr="00B95524">
        <w:rPr>
          <w:rFonts w:asciiTheme="majorBidi" w:hAnsiTheme="majorBidi" w:cstheme="majorBidi"/>
        </w:rPr>
        <w:br w:type="page"/>
      </w:r>
    </w:p>
    <w:p w14:paraId="2C852D05" w14:textId="038BAF35" w:rsidR="00626097" w:rsidRPr="00B95524" w:rsidRDefault="00E400F1" w:rsidP="00F34279">
      <w:pPr>
        <w:pStyle w:val="Heading2"/>
        <w:spacing w:line="240" w:lineRule="auto"/>
        <w:rPr>
          <w:rFonts w:asciiTheme="majorBidi" w:hAnsiTheme="majorBidi" w:cstheme="majorBidi"/>
        </w:rPr>
      </w:pPr>
      <w:r>
        <w:rPr>
          <w:rFonts w:asciiTheme="majorBidi" w:hAnsiTheme="majorBidi" w:cstheme="majorBidi"/>
        </w:rPr>
        <w:lastRenderedPageBreak/>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004E5E35" w:rsidRPr="00B95524">
        <w:rPr>
          <w:rFonts w:asciiTheme="majorBidi" w:hAnsiTheme="majorBidi" w:cstheme="majorBidi"/>
        </w:rPr>
        <w:t>to aortic regurgitation (combination of pressure and volume overloading)</w:t>
      </w:r>
    </w:p>
    <w:p w14:paraId="26CF1FA5" w14:textId="73DD659B" w:rsidR="00D206FC" w:rsidRPr="00B95524" w:rsidRDefault="00D206FC"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E400F1">
        <w:rPr>
          <w:rFonts w:asciiTheme="majorBidi" w:hAnsiTheme="majorBidi" w:cstheme="majorBidi"/>
        </w:rPr>
        <w:t>the final case</w:t>
      </w:r>
      <w:r w:rsidRPr="00B95524">
        <w:rPr>
          <w:rFonts w:asciiTheme="majorBidi" w:hAnsiTheme="majorBidi" w:cstheme="majorBidi"/>
        </w:rPr>
        <w:t>,</w:t>
      </w:r>
      <w:r w:rsidR="000C03D4" w:rsidRPr="00B95524">
        <w:rPr>
          <w:rFonts w:asciiTheme="majorBidi" w:hAnsiTheme="majorBidi" w:cstheme="majorBidi"/>
        </w:rPr>
        <w:t xml:space="preserve">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0C03D4" w:rsidRPr="00B95524">
        <w:rPr>
          <w:rFonts w:asciiTheme="majorBidi" w:hAnsiTheme="majorBidi" w:cstheme="majorBidi"/>
        </w:rPr>
        <w:t xml:space="preserve"> shows </w:t>
      </w:r>
      <w:r w:rsidR="00E400F1">
        <w:rPr>
          <w:rFonts w:asciiTheme="majorBidi" w:hAnsiTheme="majorBidi" w:cstheme="majorBidi"/>
        </w:rPr>
        <w:t xml:space="preserve">the response of </w:t>
      </w:r>
      <w:proofErr w:type="spellStart"/>
      <w:r w:rsidR="003E5363" w:rsidRPr="00B95524">
        <w:rPr>
          <w:rFonts w:asciiTheme="majorBidi" w:hAnsiTheme="majorBidi" w:cstheme="majorBidi"/>
        </w:rPr>
        <w:t>PyMyoVent</w:t>
      </w:r>
      <w:proofErr w:type="spellEnd"/>
      <w:r w:rsidR="003E5363" w:rsidRPr="00B95524">
        <w:rPr>
          <w:rFonts w:asciiTheme="majorBidi" w:hAnsiTheme="majorBidi" w:cstheme="majorBidi"/>
        </w:rPr>
        <w:t xml:space="preserve"> to </w:t>
      </w:r>
      <w:r w:rsidR="00347B14" w:rsidRPr="00B95524">
        <w:rPr>
          <w:rFonts w:asciiTheme="majorBidi" w:hAnsiTheme="majorBidi" w:cstheme="majorBidi"/>
        </w:rPr>
        <w:t xml:space="preserve">a combination of </w:t>
      </w:r>
      <w:r w:rsidR="00922938" w:rsidRPr="00B95524">
        <w:rPr>
          <w:rFonts w:asciiTheme="majorBidi" w:hAnsiTheme="majorBidi" w:cstheme="majorBidi"/>
        </w:rPr>
        <w:t>both pressure and volume overloading</w:t>
      </w:r>
      <w:r w:rsidR="00E134A3" w:rsidRPr="00B95524">
        <w:rPr>
          <w:rFonts w:asciiTheme="majorBidi" w:hAnsiTheme="majorBidi" w:cstheme="majorBidi"/>
        </w:rPr>
        <w:t xml:space="preserve"> by mimicking aortic regurgitation. </w:t>
      </w:r>
      <w:r w:rsidR="00E400F1">
        <w:rPr>
          <w:rFonts w:asciiTheme="majorBidi" w:hAnsiTheme="majorBidi" w:cstheme="majorBidi"/>
        </w:rPr>
        <w:t>The s</w:t>
      </w:r>
      <w:r w:rsidR="00E400F1" w:rsidRPr="00B95524">
        <w:rPr>
          <w:rFonts w:asciiTheme="majorBidi" w:hAnsiTheme="majorBidi" w:cstheme="majorBidi"/>
        </w:rPr>
        <w:t xml:space="preserve">imulation </w:t>
      </w:r>
      <w:r w:rsidR="00BE5CA1" w:rsidRPr="00B95524">
        <w:rPr>
          <w:rFonts w:asciiTheme="majorBidi" w:hAnsiTheme="majorBidi" w:cstheme="majorBidi"/>
        </w:rPr>
        <w:t xml:space="preserve">started </w:t>
      </w:r>
      <w:r w:rsidR="00F20683" w:rsidRPr="00B95524">
        <w:rPr>
          <w:rFonts w:asciiTheme="majorBidi" w:hAnsiTheme="majorBidi" w:cstheme="majorBidi"/>
        </w:rPr>
        <w:t xml:space="preserve">with </w:t>
      </w:r>
      <w:r w:rsidR="00E400F1">
        <w:rPr>
          <w:rFonts w:asciiTheme="majorBidi" w:hAnsiTheme="majorBidi" w:cstheme="majorBidi"/>
        </w:rPr>
        <w:t>the same initial</w:t>
      </w:r>
      <w:r w:rsidR="00E400F1" w:rsidRPr="00B95524">
        <w:rPr>
          <w:rFonts w:asciiTheme="majorBidi" w:hAnsiTheme="majorBidi" w:cstheme="majorBidi"/>
        </w:rPr>
        <w:t xml:space="preserve"> </w:t>
      </w:r>
      <w:r w:rsidR="00F20683" w:rsidRPr="00B95524">
        <w:rPr>
          <w:rFonts w:asciiTheme="majorBidi" w:hAnsiTheme="majorBidi" w:cstheme="majorBidi"/>
        </w:rPr>
        <w:t xml:space="preserve">configuration as in Figs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F20683" w:rsidRPr="00B95524">
        <w:rPr>
          <w:rFonts w:asciiTheme="majorBidi" w:hAnsiTheme="majorBidi" w:cstheme="majorBidi"/>
        </w:rPr>
        <w:t xml:space="preserve"> and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00E400F1">
        <w:rPr>
          <w:rFonts w:asciiTheme="majorBidi" w:hAnsiTheme="majorBidi" w:cstheme="majorBidi"/>
          <w:noProof/>
        </w:rPr>
        <w:t>,</w:t>
      </w:r>
      <w:r w:rsidR="00F20683" w:rsidRPr="00B95524">
        <w:rPr>
          <w:rFonts w:asciiTheme="majorBidi" w:hAnsiTheme="majorBidi" w:cstheme="majorBidi"/>
        </w:rPr>
        <w:t xml:space="preserve"> except </w:t>
      </w:r>
      <w:r w:rsidR="00CF0BB3">
        <w:rPr>
          <w:rFonts w:asciiTheme="majorBidi" w:hAnsiTheme="majorBidi" w:cstheme="majorBidi"/>
        </w:rPr>
        <w:t xml:space="preserve">the </w:t>
      </w:r>
      <w:r w:rsidR="00C71BAE" w:rsidRPr="00B95524">
        <w:rPr>
          <w:rFonts w:asciiTheme="majorBidi" w:hAnsiTheme="majorBidi" w:cstheme="majorBidi"/>
        </w:rPr>
        <w:t>LV</w:t>
      </w:r>
      <w:r w:rsidR="00CF0BB3">
        <w:rPr>
          <w:rFonts w:asciiTheme="majorBidi" w:hAnsiTheme="majorBidi" w:cstheme="majorBidi"/>
        </w:rPr>
        <w:t xml:space="preserve"> was</w:t>
      </w:r>
      <w:r w:rsidR="00C71BAE" w:rsidRPr="00B95524">
        <w:rPr>
          <w:rFonts w:asciiTheme="majorBidi" w:hAnsiTheme="majorBidi" w:cstheme="majorBidi"/>
        </w:rPr>
        <w:t xml:space="preserve"> overloaded with </w:t>
      </w:r>
      <w:r w:rsidR="0096186C" w:rsidRPr="00B95524">
        <w:rPr>
          <w:rFonts w:asciiTheme="majorBidi" w:hAnsiTheme="majorBidi" w:cstheme="majorBidi"/>
        </w:rPr>
        <w:t xml:space="preserve">backward blood flow from </w:t>
      </w:r>
      <w:r w:rsidR="00CF0BB3">
        <w:rPr>
          <w:rFonts w:asciiTheme="majorBidi" w:hAnsiTheme="majorBidi" w:cstheme="majorBidi"/>
        </w:rPr>
        <w:t xml:space="preserve">the </w:t>
      </w:r>
      <w:r w:rsidR="0096186C" w:rsidRPr="00B95524">
        <w:rPr>
          <w:rFonts w:asciiTheme="majorBidi" w:hAnsiTheme="majorBidi" w:cstheme="majorBidi"/>
        </w:rPr>
        <w:t xml:space="preserve">aorta to </w:t>
      </w:r>
      <w:r w:rsidR="00CF0BB3">
        <w:rPr>
          <w:rFonts w:asciiTheme="majorBidi" w:hAnsiTheme="majorBidi" w:cstheme="majorBidi"/>
        </w:rPr>
        <w:t xml:space="preserve">the </w:t>
      </w:r>
      <w:r w:rsidR="0096186C" w:rsidRPr="00B95524">
        <w:rPr>
          <w:rFonts w:asciiTheme="majorBidi" w:hAnsiTheme="majorBidi" w:cstheme="majorBidi"/>
        </w:rPr>
        <w:t xml:space="preserve">LV during diastole. </w:t>
      </w:r>
      <w:r w:rsidR="00C74F9B" w:rsidRPr="00B95524">
        <w:rPr>
          <w:rFonts w:asciiTheme="majorBidi" w:hAnsiTheme="majorBidi" w:cstheme="majorBidi"/>
        </w:rPr>
        <w:t xml:space="preserve">At 300 s (second vertical line on </w:t>
      </w:r>
      <w:r w:rsidR="004C3466" w:rsidRPr="00B95524">
        <w:rPr>
          <w:rFonts w:asciiTheme="majorBidi" w:hAnsiTheme="majorBidi" w:cstheme="majorBidi"/>
        </w:rPr>
        <w:t xml:space="preserve">all panels)  </w:t>
      </w:r>
      <w:proofErr w:type="spellStart"/>
      <w:r w:rsidR="004C3466" w:rsidRPr="00B95524">
        <w:rPr>
          <w:rFonts w:asciiTheme="majorBidi" w:hAnsiTheme="majorBidi" w:cstheme="majorBidi"/>
        </w:rPr>
        <w:t>G</w:t>
      </w:r>
      <w:r w:rsidR="004C3466" w:rsidRPr="00B95524">
        <w:rPr>
          <w:rFonts w:asciiTheme="majorBidi" w:hAnsiTheme="majorBidi" w:cstheme="majorBidi"/>
          <w:vertAlign w:val="subscript"/>
        </w:rPr>
        <w:t>leak</w:t>
      </w:r>
      <w:proofErr w:type="spellEnd"/>
      <w:r w:rsidR="004C3466" w:rsidRPr="00B95524">
        <w:rPr>
          <w:rFonts w:asciiTheme="majorBidi" w:hAnsiTheme="majorBidi" w:cstheme="majorBidi"/>
          <w:vertAlign w:val="subscript"/>
        </w:rPr>
        <w:t>, aorta</w:t>
      </w:r>
      <w:r w:rsidR="004C3466" w:rsidRPr="00B95524">
        <w:rPr>
          <w:rFonts w:asciiTheme="majorBidi" w:hAnsiTheme="majorBidi" w:cstheme="majorBidi"/>
        </w:rPr>
        <w:t xml:space="preserve"> in equation </w:t>
      </w:r>
      <w:r w:rsidR="004C3466" w:rsidRPr="00B95524">
        <w:rPr>
          <w:rFonts w:asciiTheme="majorBidi" w:hAnsiTheme="majorBidi" w:cstheme="majorBidi"/>
        </w:rPr>
        <w:fldChar w:fldCharType="begin"/>
      </w:r>
      <w:r w:rsidR="004C3466"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4C3466" w:rsidRPr="00B95524">
        <w:rPr>
          <w:rFonts w:asciiTheme="majorBidi" w:hAnsiTheme="majorBidi" w:cstheme="majorBidi"/>
        </w:rPr>
        <w:fldChar w:fldCharType="end"/>
      </w:r>
      <w:r w:rsidR="004C3466" w:rsidRPr="00B95524">
        <w:rPr>
          <w:rFonts w:asciiTheme="majorBidi" w:hAnsiTheme="majorBidi" w:cstheme="majorBidi"/>
        </w:rPr>
        <w:t xml:space="preserve"> </w:t>
      </w:r>
      <w:r w:rsidR="00B35C05" w:rsidRPr="00B95524">
        <w:rPr>
          <w:rFonts w:asciiTheme="majorBidi" w:hAnsiTheme="majorBidi" w:cstheme="majorBidi"/>
        </w:rPr>
        <w:t xml:space="preserve">was gradually increased </w:t>
      </w:r>
      <w:r w:rsidR="004C3466" w:rsidRPr="00B95524">
        <w:rPr>
          <w:rFonts w:asciiTheme="majorBidi" w:hAnsiTheme="majorBidi" w:cstheme="majorBidi"/>
        </w:rPr>
        <w:t xml:space="preserve">from 0 to 1e-3 to </w:t>
      </w:r>
      <w:r w:rsidR="00CF0BB3">
        <w:rPr>
          <w:rFonts w:asciiTheme="majorBidi" w:hAnsiTheme="majorBidi" w:cstheme="majorBidi"/>
        </w:rPr>
        <w:t>induce</w:t>
      </w:r>
      <w:r w:rsidR="00CF0BB3" w:rsidRPr="00B95524">
        <w:rPr>
          <w:rFonts w:asciiTheme="majorBidi" w:hAnsiTheme="majorBidi" w:cstheme="majorBidi"/>
        </w:rPr>
        <w:t xml:space="preserve"> </w:t>
      </w:r>
      <w:r w:rsidR="004C3466" w:rsidRPr="00B95524">
        <w:rPr>
          <w:rFonts w:asciiTheme="majorBidi" w:hAnsiTheme="majorBidi" w:cstheme="majorBidi"/>
        </w:rPr>
        <w:t>a regurgitant volume of ~40 ml</w:t>
      </w:r>
      <w:r w:rsidR="00DC2D67">
        <w:rPr>
          <w:rFonts w:asciiTheme="majorBidi" w:hAnsiTheme="majorBidi" w:cstheme="majorBidi"/>
        </w:rPr>
        <w:t xml:space="preserve"> (Table </w:t>
      </w:r>
      <w:r w:rsidR="00FD0286">
        <w:rPr>
          <w:rFonts w:asciiTheme="majorBidi" w:hAnsiTheme="majorBidi" w:cstheme="majorBidi"/>
        </w:rPr>
        <w:fldChar w:fldCharType="begin"/>
      </w:r>
      <w:r w:rsidR="00FD0286">
        <w:rPr>
          <w:rFonts w:asciiTheme="majorBidi" w:hAnsiTheme="majorBidi" w:cstheme="majorBidi"/>
        </w:rPr>
        <w:instrText xml:space="preserve"> seq table table4 </w:instrText>
      </w:r>
      <w:r w:rsidR="00FD0286">
        <w:rPr>
          <w:rFonts w:asciiTheme="majorBidi" w:hAnsiTheme="majorBidi" w:cstheme="majorBidi"/>
        </w:rPr>
        <w:fldChar w:fldCharType="separate"/>
      </w:r>
      <w:r w:rsidR="00FD0286">
        <w:rPr>
          <w:rFonts w:asciiTheme="majorBidi" w:hAnsiTheme="majorBidi" w:cstheme="majorBidi"/>
          <w:noProof/>
        </w:rPr>
        <w:t>4</w:t>
      </w:r>
      <w:r w:rsidR="00FD0286">
        <w:rPr>
          <w:rFonts w:asciiTheme="majorBidi" w:hAnsiTheme="majorBidi" w:cstheme="majorBidi"/>
        </w:rPr>
        <w:fldChar w:fldCharType="end"/>
      </w:r>
      <w:r w:rsidR="00DC2D67">
        <w:rPr>
          <w:rFonts w:asciiTheme="majorBidi" w:hAnsiTheme="majorBidi" w:cstheme="majorBidi"/>
        </w:rPr>
        <w:t>)</w:t>
      </w:r>
      <w:r w:rsidR="00B35C05" w:rsidRPr="00B95524">
        <w:rPr>
          <w:rFonts w:asciiTheme="majorBidi" w:hAnsiTheme="majorBidi" w:cstheme="majorBidi"/>
        </w:rPr>
        <w:t xml:space="preserve">. </w:t>
      </w:r>
      <w:r w:rsidR="00CF0BB3">
        <w:rPr>
          <w:rFonts w:asciiTheme="majorBidi" w:hAnsiTheme="majorBidi" w:cstheme="majorBidi"/>
        </w:rPr>
        <w:t>The</w:t>
      </w:r>
      <w:r w:rsidR="00CF0BB3" w:rsidRPr="00B95524">
        <w:rPr>
          <w:rFonts w:asciiTheme="majorBidi" w:hAnsiTheme="majorBidi" w:cstheme="majorBidi"/>
        </w:rPr>
        <w:t xml:space="preserve"> </w:t>
      </w:r>
      <w:r w:rsidR="006E06E9" w:rsidRPr="00B95524">
        <w:rPr>
          <w:rFonts w:asciiTheme="majorBidi" w:hAnsiTheme="majorBidi" w:cstheme="majorBidi"/>
        </w:rPr>
        <w:t xml:space="preserve">number of </w:t>
      </w:r>
      <w:r w:rsidR="00CF0BB3">
        <w:rPr>
          <w:rFonts w:asciiTheme="majorBidi" w:hAnsiTheme="majorBidi" w:cstheme="majorBidi"/>
        </w:rPr>
        <w:t xml:space="preserve">serial </w:t>
      </w:r>
      <w:r w:rsidR="00C1237A" w:rsidRPr="00B95524">
        <w:rPr>
          <w:rFonts w:asciiTheme="majorBidi" w:hAnsiTheme="majorBidi" w:cstheme="majorBidi"/>
        </w:rPr>
        <w:t xml:space="preserve">half-sarcomeres </w:t>
      </w:r>
      <w:r w:rsidR="00CF0BB3" w:rsidRPr="00B95524">
        <w:rPr>
          <w:rFonts w:asciiTheme="majorBidi" w:hAnsiTheme="majorBidi" w:cstheme="majorBidi"/>
        </w:rPr>
        <w:t>gr</w:t>
      </w:r>
      <w:r w:rsidR="00CF0BB3">
        <w:rPr>
          <w:rFonts w:asciiTheme="majorBidi" w:hAnsiTheme="majorBidi" w:cstheme="majorBidi"/>
        </w:rPr>
        <w:t>ew</w:t>
      </w:r>
      <w:r w:rsidR="00CF0BB3" w:rsidRPr="00B95524">
        <w:rPr>
          <w:rFonts w:asciiTheme="majorBidi" w:hAnsiTheme="majorBidi" w:cstheme="majorBidi"/>
        </w:rPr>
        <w:t xml:space="preserve"> </w:t>
      </w:r>
      <w:r w:rsidR="00C1237A" w:rsidRPr="00B95524">
        <w:rPr>
          <w:rFonts w:asciiTheme="majorBidi" w:hAnsiTheme="majorBidi" w:cstheme="majorBidi"/>
        </w:rPr>
        <w:t xml:space="preserve">by </w:t>
      </w:r>
      <w:r w:rsidR="00966508" w:rsidRPr="00B95524">
        <w:rPr>
          <w:rFonts w:asciiTheme="majorBidi" w:hAnsiTheme="majorBidi" w:cstheme="majorBidi"/>
        </w:rPr>
        <w:t xml:space="preserve">~12% and thus </w:t>
      </w:r>
      <w:r w:rsidR="002C26FA" w:rsidRPr="00B95524">
        <w:rPr>
          <w:rFonts w:asciiTheme="majorBidi" w:hAnsiTheme="majorBidi" w:cstheme="majorBidi"/>
        </w:rPr>
        <w:t xml:space="preserve">increased </w:t>
      </w:r>
      <w:r w:rsidR="00CF0BB3">
        <w:rPr>
          <w:rFonts w:asciiTheme="majorBidi" w:hAnsiTheme="majorBidi" w:cstheme="majorBidi"/>
        </w:rPr>
        <w:t xml:space="preserve">the </w:t>
      </w:r>
      <w:r w:rsidR="002C26FA" w:rsidRPr="00B95524">
        <w:rPr>
          <w:rFonts w:asciiTheme="majorBidi" w:hAnsiTheme="majorBidi" w:cstheme="majorBidi"/>
        </w:rPr>
        <w:t xml:space="preserve">LV cavity volume by </w:t>
      </w:r>
      <w:r w:rsidR="00991F2F" w:rsidRPr="00B95524">
        <w:rPr>
          <w:rFonts w:asciiTheme="majorBidi" w:hAnsiTheme="majorBidi" w:cstheme="majorBidi"/>
        </w:rPr>
        <w:t xml:space="preserve">~37% and ~38% at end-systole and end-diastole, respectively. </w:t>
      </w:r>
      <w:r w:rsidR="005D1B4F" w:rsidRPr="00B95524">
        <w:rPr>
          <w:rFonts w:asciiTheme="majorBidi" w:hAnsiTheme="majorBidi" w:cstheme="majorBidi"/>
        </w:rPr>
        <w:t xml:space="preserve">Furthermore, due to pressure overloading, </w:t>
      </w:r>
      <w:r w:rsidR="00CF0BB3">
        <w:rPr>
          <w:rFonts w:asciiTheme="majorBidi" w:hAnsiTheme="majorBidi" w:cstheme="majorBidi"/>
        </w:rPr>
        <w:t xml:space="preserve">the </w:t>
      </w:r>
      <w:r w:rsidR="00F133E8" w:rsidRPr="00B95524">
        <w:rPr>
          <w:rFonts w:asciiTheme="majorBidi" w:hAnsiTheme="majorBidi" w:cstheme="majorBidi"/>
        </w:rPr>
        <w:t>LV wall volume (</w:t>
      </w:r>
      <w:proofErr w:type="spellStart"/>
      <w:r w:rsidR="00F133E8" w:rsidRPr="00B95524">
        <w:rPr>
          <w:rFonts w:asciiTheme="majorBidi" w:hAnsiTheme="majorBidi" w:cstheme="majorBidi"/>
        </w:rPr>
        <w:t>V</w:t>
      </w:r>
      <w:r w:rsidR="00F133E8" w:rsidRPr="00B95524">
        <w:rPr>
          <w:rFonts w:asciiTheme="majorBidi" w:hAnsiTheme="majorBidi" w:cstheme="majorBidi"/>
          <w:vertAlign w:val="subscript"/>
        </w:rPr>
        <w:t>wall</w:t>
      </w:r>
      <w:proofErr w:type="spellEnd"/>
      <w:r w:rsidR="00F133E8" w:rsidRPr="00B95524">
        <w:rPr>
          <w:rFonts w:asciiTheme="majorBidi" w:hAnsiTheme="majorBidi" w:cstheme="majorBidi"/>
        </w:rPr>
        <w:t>) increased by ~45%</w:t>
      </w:r>
      <w:r w:rsidR="00CF0BB3">
        <w:rPr>
          <w:rFonts w:asciiTheme="majorBidi" w:hAnsiTheme="majorBidi" w:cstheme="majorBidi"/>
        </w:rPr>
        <w:t xml:space="preserve">, which led to an </w:t>
      </w:r>
      <w:r w:rsidR="00192575" w:rsidRPr="00B95524">
        <w:rPr>
          <w:rFonts w:asciiTheme="majorBidi" w:hAnsiTheme="majorBidi" w:cstheme="majorBidi"/>
        </w:rPr>
        <w:t>increas</w:t>
      </w:r>
      <w:r w:rsidR="00CF0BB3">
        <w:rPr>
          <w:rFonts w:asciiTheme="majorBidi" w:hAnsiTheme="majorBidi" w:cstheme="majorBidi"/>
        </w:rPr>
        <w:t>e in</w:t>
      </w:r>
      <w:r w:rsidR="00192575" w:rsidRPr="00B95524">
        <w:rPr>
          <w:rFonts w:asciiTheme="majorBidi" w:hAnsiTheme="majorBidi" w:cstheme="majorBidi"/>
        </w:rPr>
        <w:t xml:space="preserve"> LV wall thickness </w:t>
      </w:r>
      <w:r w:rsidR="00CF0BB3">
        <w:rPr>
          <w:rFonts w:asciiTheme="majorBidi" w:hAnsiTheme="majorBidi" w:cstheme="majorBidi"/>
        </w:rPr>
        <w:t>of</w:t>
      </w:r>
      <w:r w:rsidR="00CF0BB3" w:rsidRPr="00B95524">
        <w:rPr>
          <w:rFonts w:asciiTheme="majorBidi" w:hAnsiTheme="majorBidi" w:cstheme="majorBidi"/>
        </w:rPr>
        <w:t xml:space="preserve"> </w:t>
      </w:r>
      <w:r w:rsidR="00156264" w:rsidRPr="00B95524">
        <w:rPr>
          <w:rFonts w:asciiTheme="majorBidi" w:hAnsiTheme="majorBidi" w:cstheme="majorBidi"/>
        </w:rPr>
        <w:t>~16</w:t>
      </w:r>
      <w:r w:rsidR="00CF0BB3">
        <w:rPr>
          <w:rFonts w:asciiTheme="majorBidi" w:hAnsiTheme="majorBidi" w:cstheme="majorBidi"/>
        </w:rPr>
        <w:t>%</w:t>
      </w:r>
      <w:r w:rsidR="00156264" w:rsidRPr="00B95524">
        <w:rPr>
          <w:rFonts w:asciiTheme="majorBidi" w:hAnsiTheme="majorBidi" w:cstheme="majorBidi"/>
        </w:rPr>
        <w:t xml:space="preserve"> at both end-diastole and </w:t>
      </w:r>
      <w:r w:rsidR="00CF0BB3">
        <w:rPr>
          <w:rFonts w:asciiTheme="majorBidi" w:hAnsiTheme="majorBidi" w:cstheme="majorBidi"/>
        </w:rPr>
        <w:t>end-</w:t>
      </w:r>
      <w:r w:rsidR="00156264" w:rsidRPr="00B95524">
        <w:rPr>
          <w:rFonts w:asciiTheme="majorBidi" w:hAnsiTheme="majorBidi" w:cstheme="majorBidi"/>
        </w:rPr>
        <w:t xml:space="preserve">systole. </w:t>
      </w:r>
      <w:r w:rsidR="00B77C11" w:rsidRPr="00B95524">
        <w:rPr>
          <w:rFonts w:asciiTheme="majorBidi" w:hAnsiTheme="majorBidi" w:cstheme="majorBidi"/>
        </w:rPr>
        <w:t xml:space="preserve">Although </w:t>
      </w:r>
      <w:r w:rsidR="00CF0BB3">
        <w:rPr>
          <w:rFonts w:asciiTheme="majorBidi" w:hAnsiTheme="majorBidi" w:cstheme="majorBidi"/>
        </w:rPr>
        <w:t xml:space="preserve">the </w:t>
      </w:r>
      <w:r w:rsidR="00E14A5F" w:rsidRPr="00B95524">
        <w:rPr>
          <w:rFonts w:asciiTheme="majorBidi" w:hAnsiTheme="majorBidi" w:cstheme="majorBidi"/>
        </w:rPr>
        <w:t xml:space="preserve">baroreflex module </w:t>
      </w:r>
      <w:r w:rsidR="00CF0BB3">
        <w:rPr>
          <w:rFonts w:asciiTheme="majorBidi" w:hAnsiTheme="majorBidi" w:cstheme="majorBidi"/>
        </w:rPr>
        <w:t>maintained the</w:t>
      </w:r>
      <w:r w:rsidR="00CF0BB3" w:rsidRPr="00B95524">
        <w:rPr>
          <w:rFonts w:asciiTheme="majorBidi" w:hAnsiTheme="majorBidi" w:cstheme="majorBidi"/>
        </w:rPr>
        <w:t xml:space="preserve"> </w:t>
      </w:r>
      <w:r w:rsidR="00654594" w:rsidRPr="00B95524">
        <w:rPr>
          <w:rFonts w:asciiTheme="majorBidi" w:hAnsiTheme="majorBidi" w:cstheme="majorBidi"/>
        </w:rPr>
        <w:t xml:space="preserve">arterial pressure </w:t>
      </w:r>
      <w:r w:rsidR="00125F24" w:rsidRPr="00B95524">
        <w:rPr>
          <w:rFonts w:asciiTheme="majorBidi" w:hAnsiTheme="majorBidi" w:cstheme="majorBidi"/>
        </w:rPr>
        <w:t xml:space="preserve">setpoint at 90 mm Hg, arterial pressure </w:t>
      </w:r>
      <w:r w:rsidR="00651D00" w:rsidRPr="00B95524">
        <w:rPr>
          <w:rFonts w:asciiTheme="majorBidi" w:hAnsiTheme="majorBidi" w:cstheme="majorBidi"/>
        </w:rPr>
        <w:t xml:space="preserve">became more pulsatile and changed from </w:t>
      </w:r>
      <w:r w:rsidR="005C1C44" w:rsidRPr="00B95524">
        <w:rPr>
          <w:rFonts w:asciiTheme="majorBidi" w:hAnsiTheme="majorBidi" w:cstheme="majorBidi"/>
        </w:rPr>
        <w:t>~116/61</w:t>
      </w:r>
      <w:r w:rsidR="007D0B29" w:rsidRPr="00B95524">
        <w:rPr>
          <w:rFonts w:asciiTheme="majorBidi" w:hAnsiTheme="majorBidi" w:cstheme="majorBidi"/>
        </w:rPr>
        <w:t xml:space="preserve"> mm Hg to </w:t>
      </w:r>
      <w:r w:rsidR="00A93972" w:rsidRPr="00B95524">
        <w:rPr>
          <w:rFonts w:asciiTheme="majorBidi" w:hAnsiTheme="majorBidi" w:cstheme="majorBidi"/>
        </w:rPr>
        <w:t xml:space="preserve">~128/46 mm Hg. </w:t>
      </w:r>
    </w:p>
    <w:p w14:paraId="105024A2" w14:textId="29C61239" w:rsidR="00D206FC" w:rsidRPr="00B95524" w:rsidRDefault="00D206FC" w:rsidP="00F34279">
      <w:pPr>
        <w:spacing w:after="200" w:line="240" w:lineRule="auto"/>
        <w:rPr>
          <w:rFonts w:asciiTheme="majorBidi" w:hAnsiTheme="majorBidi" w:cstheme="majorBidi"/>
        </w:rPr>
      </w:pPr>
      <w:r w:rsidRPr="00B95524">
        <w:rPr>
          <w:rFonts w:asciiTheme="majorBidi" w:hAnsiTheme="majorBidi" w:cstheme="majorBidi"/>
        </w:rPr>
        <w:br w:type="page"/>
      </w:r>
    </w:p>
    <w:p w14:paraId="7F13BC8A" w14:textId="6D97E223" w:rsidR="00D00715"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76CB38B2" wp14:editId="576A4CEC">
            <wp:extent cx="6208395" cy="4575175"/>
            <wp:effectExtent l="0" t="0" r="1905"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363974A" w14:textId="7982C0BE" w:rsidR="0056016A" w:rsidRPr="00B95524" w:rsidRDefault="00222532"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8" w:name="fig4"/>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4</w:t>
      </w:r>
      <w:r w:rsidRPr="00B95524">
        <w:rPr>
          <w:rFonts w:asciiTheme="majorBidi" w:hAnsiTheme="majorBidi" w:cstheme="majorBidi"/>
          <w:b/>
          <w:bCs/>
        </w:rPr>
        <w:fldChar w:fldCharType="end"/>
      </w:r>
      <w:bookmarkEnd w:id="18"/>
      <w:r w:rsidR="00DC3E17" w:rsidRPr="00B95524">
        <w:rPr>
          <w:rFonts w:asciiTheme="majorBidi" w:hAnsiTheme="majorBidi" w:cstheme="majorBidi"/>
          <w:b/>
          <w:bCs/>
        </w:rPr>
        <w:t xml:space="preserve">. </w:t>
      </w:r>
      <w:r w:rsidR="00BE5CA1" w:rsidRPr="00B95524">
        <w:rPr>
          <w:rFonts w:asciiTheme="majorBidi" w:hAnsiTheme="majorBidi" w:cstheme="majorBidi"/>
          <w:b/>
          <w:bCs/>
        </w:rPr>
        <w:t xml:space="preserve">Predicted </w:t>
      </w:r>
      <w:r w:rsidR="00DC2D67">
        <w:rPr>
          <w:rFonts w:asciiTheme="majorBidi" w:hAnsiTheme="majorBidi" w:cstheme="majorBidi"/>
          <w:b/>
          <w:bCs/>
        </w:rPr>
        <w:t>c</w:t>
      </w:r>
      <w:r w:rsidR="00DC2D67" w:rsidRPr="00DC2D67">
        <w:rPr>
          <w:rFonts w:asciiTheme="majorBidi" w:hAnsiTheme="majorBidi" w:cstheme="majorBidi"/>
          <w:b/>
          <w:bCs/>
        </w:rPr>
        <w:t>oncentric and eccentric growth in response to combin</w:t>
      </w:r>
      <w:r w:rsidR="00DC2D67">
        <w:rPr>
          <w:rFonts w:asciiTheme="majorBidi" w:hAnsiTheme="majorBidi" w:cstheme="majorBidi"/>
          <w:b/>
          <w:bCs/>
        </w:rPr>
        <w:t>ed</w:t>
      </w:r>
      <w:r w:rsidR="00DC2D67" w:rsidRPr="00DC2D67">
        <w:rPr>
          <w:rFonts w:asciiTheme="majorBidi" w:hAnsiTheme="majorBidi" w:cstheme="majorBidi"/>
          <w:b/>
          <w:bCs/>
        </w:rPr>
        <w:t xml:space="preserve"> pressure and volume overloading</w:t>
      </w:r>
      <w:r w:rsidR="00BE5CA1" w:rsidRPr="00B95524">
        <w:rPr>
          <w:rFonts w:asciiTheme="majorBidi" w:hAnsiTheme="majorBidi" w:cstheme="majorBidi"/>
          <w:b/>
          <w:bCs/>
        </w:rPr>
        <w:t xml:space="preserve"> (</w:t>
      </w:r>
      <w:r w:rsidR="00090AC5" w:rsidRPr="00B95524">
        <w:rPr>
          <w:rFonts w:asciiTheme="majorBidi" w:hAnsiTheme="majorBidi" w:cstheme="majorBidi"/>
          <w:b/>
          <w:bCs/>
        </w:rPr>
        <w:t>aortic</w:t>
      </w:r>
      <w:r w:rsidR="00BE5CA1" w:rsidRPr="00B95524">
        <w:rPr>
          <w:rFonts w:asciiTheme="majorBidi" w:hAnsiTheme="majorBidi" w:cstheme="majorBidi"/>
          <w:b/>
          <w:bCs/>
        </w:rPr>
        <w:t xml:space="preserve"> regurgitation).</w:t>
      </w:r>
      <w:r w:rsidR="00BE5CA1" w:rsidRPr="00B95524">
        <w:rPr>
          <w:rFonts w:asciiTheme="majorBidi" w:hAnsiTheme="majorBidi" w:cstheme="majorBidi"/>
        </w:rPr>
        <w:t xml:space="preserve"> </w:t>
      </w:r>
      <w:r w:rsidR="00DC2D67">
        <w:rPr>
          <w:rFonts w:asciiTheme="majorBidi" w:hAnsiTheme="majorBidi" w:cstheme="majorBidi"/>
        </w:rPr>
        <w:t>The</w:t>
      </w:r>
      <w:r w:rsidR="00DC2D67" w:rsidRPr="00B95524">
        <w:rPr>
          <w:rFonts w:asciiTheme="majorBidi" w:hAnsiTheme="majorBidi" w:cstheme="majorBidi"/>
        </w:rPr>
        <w:t xml:space="preserve"> panels </w:t>
      </w:r>
      <w:r w:rsidR="00DC2D67">
        <w:rPr>
          <w:rFonts w:asciiTheme="majorBidi" w:hAnsiTheme="majorBidi" w:cstheme="majorBidi"/>
        </w:rPr>
        <w:t>are arranged similarly to those</w:t>
      </w:r>
      <w:r w:rsidR="00DC2D67" w:rsidRPr="00B95524">
        <w:rPr>
          <w:rFonts w:asciiTheme="majorBidi" w:hAnsiTheme="majorBidi" w:cstheme="majorBidi"/>
        </w:rPr>
        <w:t xml:space="preserve"> in</w:t>
      </w:r>
      <w:r w:rsidR="00DC2D67">
        <w:rPr>
          <w:rFonts w:asciiTheme="majorBidi" w:hAnsiTheme="majorBidi" w:cstheme="majorBidi"/>
        </w:rPr>
        <w:t xml:space="preserve"> </w:t>
      </w:r>
      <w:r w:rsidR="00BE5CA1" w:rsidRPr="00B95524">
        <w:rPr>
          <w:rFonts w:asciiTheme="majorBidi" w:hAnsiTheme="majorBidi" w:cstheme="majorBidi"/>
        </w:rPr>
        <w:t>Fig</w:t>
      </w:r>
      <w:r w:rsidR="00090AC5"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C2D67">
        <w:rPr>
          <w:rFonts w:asciiTheme="majorBidi" w:hAnsiTheme="majorBidi" w:cstheme="majorBidi"/>
          <w:noProof/>
        </w:rPr>
        <w:t>,</w:t>
      </w:r>
      <w:r w:rsidR="00BE5CA1" w:rsidRPr="00B95524">
        <w:rPr>
          <w:rFonts w:asciiTheme="majorBidi" w:hAnsiTheme="majorBidi" w:cstheme="majorBidi"/>
        </w:rPr>
        <w:t xml:space="preserve"> except that </w:t>
      </w:r>
      <w:r w:rsidR="00090AC5" w:rsidRPr="00B95524">
        <w:rPr>
          <w:rFonts w:asciiTheme="majorBidi" w:hAnsiTheme="majorBidi" w:cstheme="majorBidi"/>
        </w:rPr>
        <w:t>aortic</w:t>
      </w:r>
      <w:r w:rsidR="00BE5CA1" w:rsidRPr="00B95524">
        <w:rPr>
          <w:rFonts w:asciiTheme="majorBidi" w:hAnsiTheme="majorBidi" w:cstheme="majorBidi"/>
        </w:rPr>
        <w:t xml:space="preserve"> regurgitant volume is shown in place of aortic resistance in</w:t>
      </w:r>
      <w:r w:rsidR="00DC2D67">
        <w:rPr>
          <w:rFonts w:asciiTheme="majorBidi" w:hAnsiTheme="majorBidi" w:cstheme="majorBidi"/>
        </w:rPr>
        <w:t xml:space="preserve"> the</w:t>
      </w:r>
      <w:r w:rsidR="00BE5CA1" w:rsidRPr="00B95524">
        <w:rPr>
          <w:rFonts w:asciiTheme="majorBidi" w:hAnsiTheme="majorBidi" w:cstheme="majorBidi"/>
        </w:rPr>
        <w:t xml:space="preserve"> right hand column.  </w:t>
      </w:r>
      <w:r w:rsidR="00DC2D67">
        <w:rPr>
          <w:rFonts w:asciiTheme="majorBidi" w:hAnsiTheme="majorBidi" w:cstheme="majorBidi"/>
        </w:rPr>
        <w:t>The g</w:t>
      </w:r>
      <w:r w:rsidR="00DC2D67" w:rsidRPr="00B95524">
        <w:rPr>
          <w:rFonts w:asciiTheme="majorBidi" w:hAnsiTheme="majorBidi" w:cstheme="majorBidi"/>
        </w:rPr>
        <w:t xml:space="preserve">rowth </w:t>
      </w:r>
      <w:r w:rsidR="00BE5CA1" w:rsidRPr="00B95524">
        <w:rPr>
          <w:rFonts w:asciiTheme="majorBidi" w:hAnsiTheme="majorBidi" w:cstheme="majorBidi"/>
        </w:rPr>
        <w:t>module activated at 50 s when the simulation was at initial steady state.</w:t>
      </w:r>
      <w:r w:rsidR="0056016A" w:rsidRPr="00B95524">
        <w:rPr>
          <w:rFonts w:asciiTheme="majorBidi" w:hAnsiTheme="majorBidi" w:cstheme="majorBidi"/>
        </w:rPr>
        <w:t xml:space="preserve"> The insufficiency in </w:t>
      </w:r>
      <w:r w:rsidR="00DC2D67">
        <w:rPr>
          <w:rFonts w:asciiTheme="majorBidi" w:hAnsiTheme="majorBidi" w:cstheme="majorBidi"/>
        </w:rPr>
        <w:t xml:space="preserve">the </w:t>
      </w:r>
      <w:r w:rsidR="00A576E0" w:rsidRPr="00B95524">
        <w:rPr>
          <w:rFonts w:asciiTheme="majorBidi" w:hAnsiTheme="majorBidi" w:cstheme="majorBidi"/>
        </w:rPr>
        <w:t>aorti</w:t>
      </w:r>
      <w:r w:rsidR="00095E17" w:rsidRPr="00B95524">
        <w:rPr>
          <w:rFonts w:asciiTheme="majorBidi" w:hAnsiTheme="majorBidi" w:cstheme="majorBidi"/>
        </w:rPr>
        <w:t>c</w:t>
      </w:r>
      <w:r w:rsidR="00A576E0" w:rsidRPr="00B95524">
        <w:rPr>
          <w:rFonts w:asciiTheme="majorBidi" w:hAnsiTheme="majorBidi" w:cstheme="majorBidi"/>
        </w:rPr>
        <w:t xml:space="preserve"> valve</w:t>
      </w:r>
      <w:r w:rsidR="00DC2D67">
        <w:rPr>
          <w:rFonts w:asciiTheme="majorBidi" w:hAnsiTheme="majorBidi" w:cstheme="majorBidi"/>
        </w:rPr>
        <w:t xml:space="preserve"> was</w:t>
      </w:r>
      <w:r w:rsidR="00A576E0" w:rsidRPr="00B95524">
        <w:rPr>
          <w:rFonts w:asciiTheme="majorBidi" w:hAnsiTheme="majorBidi" w:cstheme="majorBidi"/>
        </w:rPr>
        <w:t xml:space="preserve"> induced </w:t>
      </w:r>
      <w:r w:rsidR="0027171F" w:rsidRPr="00B95524">
        <w:rPr>
          <w:rFonts w:asciiTheme="majorBidi" w:hAnsiTheme="majorBidi" w:cstheme="majorBidi"/>
        </w:rPr>
        <w:t xml:space="preserve">by </w:t>
      </w:r>
      <w:r w:rsidR="00A576E0" w:rsidRPr="00B95524">
        <w:rPr>
          <w:rFonts w:asciiTheme="majorBidi" w:hAnsiTheme="majorBidi" w:cstheme="majorBidi"/>
        </w:rPr>
        <w:t>gradually</w:t>
      </w:r>
      <w:r w:rsidR="002B7611" w:rsidRPr="00B95524">
        <w:rPr>
          <w:rFonts w:asciiTheme="majorBidi" w:hAnsiTheme="majorBidi" w:cstheme="majorBidi"/>
        </w:rPr>
        <w:t xml:space="preserve"> (during 100 s between the second and third vertical lines on all panels)</w:t>
      </w:r>
      <w:r w:rsidR="00A576E0" w:rsidRPr="00B95524">
        <w:rPr>
          <w:rFonts w:asciiTheme="majorBidi" w:hAnsiTheme="majorBidi" w:cstheme="majorBidi"/>
        </w:rPr>
        <w:t xml:space="preserve"> </w:t>
      </w:r>
      <w:r w:rsidR="0027171F" w:rsidRPr="00B95524">
        <w:rPr>
          <w:rFonts w:asciiTheme="majorBidi" w:hAnsiTheme="majorBidi" w:cstheme="majorBidi"/>
        </w:rPr>
        <w:t xml:space="preserve">increasing </w:t>
      </w:r>
      <w:proofErr w:type="spellStart"/>
      <w:r w:rsidR="0027171F" w:rsidRPr="00B95524">
        <w:rPr>
          <w:rFonts w:asciiTheme="majorBidi" w:hAnsiTheme="majorBidi" w:cstheme="majorBidi"/>
        </w:rPr>
        <w:t>G</w:t>
      </w:r>
      <w:r w:rsidR="0027171F" w:rsidRPr="00B95524">
        <w:rPr>
          <w:rFonts w:asciiTheme="majorBidi" w:hAnsiTheme="majorBidi" w:cstheme="majorBidi"/>
          <w:vertAlign w:val="subscript"/>
        </w:rPr>
        <w:t>leak</w:t>
      </w:r>
      <w:proofErr w:type="spellEnd"/>
      <w:r w:rsidR="0027171F" w:rsidRPr="00B95524">
        <w:rPr>
          <w:rFonts w:asciiTheme="majorBidi" w:hAnsiTheme="majorBidi" w:cstheme="majorBidi"/>
          <w:vertAlign w:val="subscript"/>
        </w:rPr>
        <w:t>, aorta</w:t>
      </w:r>
      <w:r w:rsidR="0027171F" w:rsidRPr="00B95524">
        <w:rPr>
          <w:rFonts w:asciiTheme="majorBidi" w:hAnsiTheme="majorBidi" w:cstheme="majorBidi"/>
        </w:rPr>
        <w:t xml:space="preserve"> in equation </w:t>
      </w:r>
      <w:r w:rsidR="0027171F" w:rsidRPr="00B95524">
        <w:rPr>
          <w:rFonts w:asciiTheme="majorBidi" w:hAnsiTheme="majorBidi" w:cstheme="majorBidi"/>
        </w:rPr>
        <w:fldChar w:fldCharType="begin"/>
      </w:r>
      <w:r w:rsidR="0027171F"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27171F" w:rsidRPr="00B95524">
        <w:rPr>
          <w:rFonts w:asciiTheme="majorBidi" w:hAnsiTheme="majorBidi" w:cstheme="majorBidi"/>
        </w:rPr>
        <w:fldChar w:fldCharType="end"/>
      </w:r>
      <w:r w:rsidR="00A576E0" w:rsidRPr="00B95524">
        <w:rPr>
          <w:rFonts w:asciiTheme="majorBidi" w:hAnsiTheme="majorBidi" w:cstheme="majorBidi"/>
        </w:rPr>
        <w:t xml:space="preserve"> </w:t>
      </w:r>
      <w:r w:rsidR="0034526A" w:rsidRPr="00B95524">
        <w:rPr>
          <w:rFonts w:asciiTheme="majorBidi" w:hAnsiTheme="majorBidi" w:cstheme="majorBidi"/>
        </w:rPr>
        <w:t xml:space="preserve">from </w:t>
      </w:r>
      <w:r w:rsidR="00F24E0B" w:rsidRPr="00B95524">
        <w:rPr>
          <w:rFonts w:asciiTheme="majorBidi" w:hAnsiTheme="majorBidi" w:cstheme="majorBidi"/>
        </w:rPr>
        <w:t xml:space="preserve">0 to </w:t>
      </w:r>
      <w:r w:rsidR="00A5689D" w:rsidRPr="00B95524">
        <w:rPr>
          <w:rFonts w:asciiTheme="majorBidi" w:hAnsiTheme="majorBidi" w:cstheme="majorBidi"/>
        </w:rPr>
        <w:t xml:space="preserve">1e-3 to </w:t>
      </w:r>
      <w:r w:rsidR="005440D0" w:rsidRPr="00B95524">
        <w:rPr>
          <w:rFonts w:asciiTheme="majorBidi" w:hAnsiTheme="majorBidi" w:cstheme="majorBidi"/>
        </w:rPr>
        <w:t>make a regurgitant volume of ~40 ml</w:t>
      </w:r>
      <w:r w:rsidR="00C47237" w:rsidRPr="00B95524">
        <w:rPr>
          <w:rFonts w:asciiTheme="majorBidi" w:hAnsiTheme="majorBidi" w:cstheme="majorBidi"/>
        </w:rPr>
        <w:t xml:space="preserve"> (Table </w:t>
      </w:r>
      <w:r w:rsidR="00B44628">
        <w:rPr>
          <w:rFonts w:asciiTheme="majorBidi" w:hAnsiTheme="majorBidi" w:cstheme="majorBidi"/>
        </w:rPr>
        <w:fldChar w:fldCharType="begin"/>
      </w:r>
      <w:r w:rsidR="00B44628">
        <w:rPr>
          <w:rFonts w:asciiTheme="majorBidi" w:hAnsiTheme="majorBidi" w:cstheme="majorBidi"/>
        </w:rPr>
        <w:instrText xml:space="preserve"> seq table table4 </w:instrText>
      </w:r>
      <w:r w:rsidR="00B44628">
        <w:rPr>
          <w:rFonts w:asciiTheme="majorBidi" w:hAnsiTheme="majorBidi" w:cstheme="majorBidi"/>
        </w:rPr>
        <w:fldChar w:fldCharType="separate"/>
      </w:r>
      <w:r w:rsidR="00B44628">
        <w:rPr>
          <w:rFonts w:asciiTheme="majorBidi" w:hAnsiTheme="majorBidi" w:cstheme="majorBidi"/>
          <w:noProof/>
        </w:rPr>
        <w:t>4</w:t>
      </w:r>
      <w:r w:rsidR="00B44628">
        <w:rPr>
          <w:rFonts w:asciiTheme="majorBidi" w:hAnsiTheme="majorBidi" w:cstheme="majorBidi"/>
        </w:rPr>
        <w:fldChar w:fldCharType="end"/>
      </w:r>
      <w:r w:rsidR="00C47237" w:rsidRPr="00B95524">
        <w:rPr>
          <w:rFonts w:asciiTheme="majorBidi" w:hAnsiTheme="majorBidi" w:cstheme="majorBidi"/>
        </w:rPr>
        <w:t>)</w:t>
      </w:r>
      <w:r w:rsidR="005440D0" w:rsidRPr="00B95524">
        <w:rPr>
          <w:rFonts w:asciiTheme="majorBidi" w:hAnsiTheme="majorBidi" w:cstheme="majorBidi"/>
        </w:rPr>
        <w:t xml:space="preserve">. </w:t>
      </w:r>
      <w:r w:rsidR="00DC2D67">
        <w:rPr>
          <w:rFonts w:asciiTheme="majorBidi" w:hAnsiTheme="majorBidi" w:cstheme="majorBidi"/>
        </w:rPr>
        <w:t xml:space="preserve">For pulsatile parameters (for example, ventricular pressure), an envelope of the extreme values is shown.  </w:t>
      </w:r>
    </w:p>
    <w:p w14:paraId="2EAB8B9C" w14:textId="46A90B44" w:rsidR="00D00715" w:rsidRPr="00B95524" w:rsidRDefault="00D00715" w:rsidP="00F34279">
      <w:pPr>
        <w:spacing w:line="240" w:lineRule="auto"/>
        <w:rPr>
          <w:rFonts w:asciiTheme="majorBidi" w:hAnsiTheme="majorBidi" w:cstheme="majorBidi"/>
        </w:rPr>
      </w:pP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2AFBC434"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D85D98" w:rsidRPr="00B95524">
        <w:rPr>
          <w:rFonts w:asciiTheme="majorBidi" w:hAnsiTheme="majorBidi" w:cstheme="majorBidi"/>
        </w:rPr>
        <w:t xml:space="preserve">Pressure-volume </w:t>
      </w:r>
      <w:r w:rsidR="00EA2DF6" w:rsidRPr="00B95524">
        <w:rPr>
          <w:rFonts w:asciiTheme="majorBidi" w:hAnsiTheme="majorBidi" w:cstheme="majorBidi"/>
        </w:rPr>
        <w:t xml:space="preserve">loop relationship </w:t>
      </w:r>
    </w:p>
    <w:p w14:paraId="617390B5" w14:textId="28A13E6C" w:rsidR="005249F6" w:rsidRDefault="00B53A56"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95603A">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shows</w:t>
      </w:r>
      <w:r w:rsidR="00911459">
        <w:rPr>
          <w:rFonts w:asciiTheme="majorBidi" w:hAnsiTheme="majorBidi" w:cstheme="majorBidi"/>
        </w:rPr>
        <w:t xml:space="preserve"> 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B22430" w:rsidRPr="00B95524">
        <w:rPr>
          <w:rFonts w:asciiTheme="majorBidi" w:hAnsiTheme="majorBidi" w:cstheme="majorBidi"/>
        </w:rPr>
        <w:t xml:space="preserve">simulated </w:t>
      </w:r>
      <w:r w:rsidR="00A667AB" w:rsidRPr="00B95524">
        <w:rPr>
          <w:rFonts w:asciiTheme="majorBidi" w:hAnsiTheme="majorBidi" w:cstheme="majorBidi"/>
        </w:rPr>
        <w:t xml:space="preserve">baseline </w:t>
      </w:r>
      <w:r w:rsidR="00024A55" w:rsidRPr="00B95524">
        <w:rPr>
          <w:rFonts w:asciiTheme="majorBidi" w:hAnsiTheme="majorBidi" w:cstheme="majorBidi"/>
        </w:rPr>
        <w:t xml:space="preserve">(healthy) </w:t>
      </w:r>
      <w:r w:rsidR="00911459">
        <w:rPr>
          <w:rFonts w:asciiTheme="majorBidi" w:hAnsiTheme="majorBidi" w:cstheme="majorBidi"/>
        </w:rPr>
        <w:t xml:space="preserve">function </w:t>
      </w:r>
      <w:r w:rsidR="00A667AB" w:rsidRPr="00B95524">
        <w:rPr>
          <w:rFonts w:asciiTheme="majorBidi" w:hAnsiTheme="majorBidi" w:cstheme="majorBidi"/>
        </w:rPr>
        <w:t xml:space="preserve">and three types of valvular </w:t>
      </w:r>
      <w:r w:rsidR="00FE177F" w:rsidRPr="00B95524">
        <w:rPr>
          <w:rFonts w:asciiTheme="majorBidi" w:hAnsiTheme="majorBidi" w:cstheme="majorBidi"/>
        </w:rPr>
        <w:t xml:space="preserve">dysfunction </w:t>
      </w:r>
      <w:r w:rsidR="00024A55" w:rsidRPr="00B95524">
        <w:rPr>
          <w:rFonts w:asciiTheme="majorBidi" w:hAnsiTheme="majorBidi" w:cstheme="majorBidi"/>
        </w:rPr>
        <w:t xml:space="preserve">(overloaded LV). </w:t>
      </w:r>
      <w:r w:rsidR="00911459">
        <w:rPr>
          <w:rFonts w:asciiTheme="majorBidi" w:hAnsiTheme="majorBidi" w:cstheme="majorBidi"/>
        </w:rPr>
        <w:t>Relative to baseline,</w:t>
      </w:r>
      <w:r w:rsidR="00911459" w:rsidRPr="00B95524">
        <w:rPr>
          <w:rFonts w:asciiTheme="majorBidi" w:hAnsiTheme="majorBidi" w:cstheme="majorBidi"/>
        </w:rPr>
        <w:t xml:space="preserve"> </w:t>
      </w:r>
      <w:r w:rsidR="00911459">
        <w:rPr>
          <w:rFonts w:asciiTheme="majorBidi" w:hAnsiTheme="majorBidi" w:cstheme="majorBidi"/>
        </w:rPr>
        <w:t>the AS</w:t>
      </w:r>
      <w:r w:rsidR="00F66916" w:rsidRPr="00B95524">
        <w:rPr>
          <w:rFonts w:asciiTheme="majorBidi" w:hAnsiTheme="majorBidi" w:cstheme="majorBidi"/>
        </w:rPr>
        <w:t xml:space="preserve"> condition</w:t>
      </w:r>
      <w:r w:rsidR="00911459">
        <w:rPr>
          <w:rFonts w:asciiTheme="majorBidi" w:hAnsiTheme="majorBidi" w:cstheme="majorBidi"/>
        </w:rPr>
        <w:t xml:space="preserve"> caused the</w:t>
      </w:r>
      <w:r w:rsidR="00911459" w:rsidRPr="00B95524">
        <w:rPr>
          <w:rFonts w:asciiTheme="majorBidi" w:hAnsiTheme="majorBidi" w:cstheme="majorBidi"/>
        </w:rPr>
        <w:t xml:space="preserve"> </w:t>
      </w:r>
      <w:r w:rsidR="00CC32AE" w:rsidRPr="00B95524">
        <w:rPr>
          <w:rFonts w:asciiTheme="majorBidi" w:hAnsiTheme="majorBidi" w:cstheme="majorBidi"/>
        </w:rPr>
        <w:t xml:space="preserve">end-systolic </w:t>
      </w:r>
      <w:r w:rsidR="004A761D" w:rsidRPr="00B95524">
        <w:rPr>
          <w:rFonts w:asciiTheme="majorBidi" w:hAnsiTheme="majorBidi" w:cstheme="majorBidi"/>
        </w:rPr>
        <w:t xml:space="preserve">LV </w:t>
      </w:r>
      <w:r w:rsidR="00F66916" w:rsidRPr="00B95524">
        <w:rPr>
          <w:rFonts w:asciiTheme="majorBidi" w:hAnsiTheme="majorBidi" w:cstheme="majorBidi"/>
        </w:rPr>
        <w:t xml:space="preserve">pressure </w:t>
      </w:r>
      <w:r w:rsidR="00911459">
        <w:rPr>
          <w:rFonts w:asciiTheme="majorBidi" w:hAnsiTheme="majorBidi" w:cstheme="majorBidi"/>
        </w:rPr>
        <w:t>to rise</w:t>
      </w:r>
      <w:r w:rsidR="00911459" w:rsidRPr="00B95524">
        <w:rPr>
          <w:rFonts w:asciiTheme="majorBidi" w:hAnsiTheme="majorBidi" w:cstheme="majorBidi"/>
        </w:rPr>
        <w:t xml:space="preserve"> </w:t>
      </w:r>
      <w:r w:rsidR="004A761D" w:rsidRPr="00B95524">
        <w:rPr>
          <w:rFonts w:asciiTheme="majorBidi" w:hAnsiTheme="majorBidi" w:cstheme="majorBidi"/>
        </w:rPr>
        <w:t>by ~40%</w:t>
      </w:r>
      <w:r w:rsidR="002F0179" w:rsidRPr="00B95524">
        <w:rPr>
          <w:rFonts w:asciiTheme="majorBidi" w:hAnsiTheme="majorBidi" w:cstheme="majorBidi"/>
        </w:rPr>
        <w:t xml:space="preserve">, </w:t>
      </w:r>
      <w:r w:rsidR="005462A8" w:rsidRPr="00B95524">
        <w:rPr>
          <w:rFonts w:asciiTheme="majorBidi" w:hAnsiTheme="majorBidi" w:cstheme="majorBidi"/>
        </w:rPr>
        <w:t>en</w:t>
      </w:r>
      <w:r w:rsidR="00CC32AE" w:rsidRPr="00B95524">
        <w:rPr>
          <w:rFonts w:asciiTheme="majorBidi" w:hAnsiTheme="majorBidi" w:cstheme="majorBidi"/>
        </w:rPr>
        <w:t xml:space="preserve">d-diastolic </w:t>
      </w:r>
      <w:r w:rsidR="002F0179" w:rsidRPr="00B95524">
        <w:rPr>
          <w:rFonts w:asciiTheme="majorBidi" w:hAnsiTheme="majorBidi" w:cstheme="majorBidi"/>
        </w:rPr>
        <w:t xml:space="preserve">LV volume </w:t>
      </w:r>
      <w:r w:rsidR="004A5F81" w:rsidRPr="00B95524">
        <w:rPr>
          <w:rFonts w:asciiTheme="majorBidi" w:hAnsiTheme="majorBidi" w:cstheme="majorBidi"/>
        </w:rPr>
        <w:t>reduced</w:t>
      </w:r>
      <w:r w:rsidR="001A5604" w:rsidRPr="00B95524">
        <w:rPr>
          <w:rFonts w:asciiTheme="majorBidi" w:hAnsiTheme="majorBidi" w:cstheme="majorBidi"/>
        </w:rPr>
        <w:t xml:space="preserve"> by </w:t>
      </w:r>
      <w:r w:rsidR="00B42922" w:rsidRPr="00B95524">
        <w:rPr>
          <w:rFonts w:asciiTheme="majorBidi" w:hAnsiTheme="majorBidi" w:cstheme="majorBidi"/>
        </w:rPr>
        <w:t>~8%</w:t>
      </w:r>
      <w:r w:rsidR="00A71D0E" w:rsidRPr="00B95524">
        <w:rPr>
          <w:rFonts w:asciiTheme="majorBidi" w:hAnsiTheme="majorBidi" w:cstheme="majorBidi"/>
        </w:rPr>
        <w:t xml:space="preserve">, but end-systolic </w:t>
      </w:r>
      <w:r w:rsidR="00E97B21" w:rsidRPr="00B95524">
        <w:rPr>
          <w:rFonts w:asciiTheme="majorBidi" w:hAnsiTheme="majorBidi" w:cstheme="majorBidi"/>
        </w:rPr>
        <w:t>LV volume remained unchanged</w:t>
      </w:r>
      <w:r w:rsidR="00187BC3" w:rsidRPr="00B95524">
        <w:rPr>
          <w:rFonts w:asciiTheme="majorBidi" w:hAnsiTheme="majorBidi" w:cstheme="majorBidi"/>
        </w:rPr>
        <w:t>, and</w:t>
      </w:r>
      <w:r w:rsidR="00E97B21" w:rsidRPr="00B95524">
        <w:rPr>
          <w:rFonts w:asciiTheme="majorBidi" w:hAnsiTheme="majorBidi" w:cstheme="majorBidi"/>
        </w:rPr>
        <w:t xml:space="preserve"> </w:t>
      </w:r>
      <w:r w:rsidR="00187BC3" w:rsidRPr="00B95524">
        <w:rPr>
          <w:rFonts w:asciiTheme="majorBidi" w:hAnsiTheme="majorBidi" w:cstheme="majorBidi"/>
        </w:rPr>
        <w:t>t</w:t>
      </w:r>
      <w:r w:rsidR="00E97B21" w:rsidRPr="00B95524">
        <w:rPr>
          <w:rFonts w:asciiTheme="majorBidi" w:hAnsiTheme="majorBidi" w:cstheme="majorBidi"/>
        </w:rPr>
        <w:t xml:space="preserve">hus, the stroke volume reduced by </w:t>
      </w:r>
      <w:r w:rsidR="00852515" w:rsidRPr="00B95524">
        <w:rPr>
          <w:rFonts w:asciiTheme="majorBidi" w:hAnsiTheme="majorBidi" w:cstheme="majorBidi"/>
        </w:rPr>
        <w:t>~12%</w:t>
      </w:r>
      <w:r w:rsidR="00187BC3" w:rsidRPr="00B95524">
        <w:rPr>
          <w:rFonts w:asciiTheme="majorBidi" w:hAnsiTheme="majorBidi" w:cstheme="majorBidi"/>
        </w:rPr>
        <w:t xml:space="preserve">. The area </w:t>
      </w:r>
      <w:r w:rsidR="009617C9" w:rsidRPr="00B95524">
        <w:rPr>
          <w:rFonts w:asciiTheme="majorBidi" w:hAnsiTheme="majorBidi" w:cstheme="majorBidi"/>
        </w:rPr>
        <w:t xml:space="preserve">enclosed by </w:t>
      </w:r>
      <w:r w:rsidR="00911459">
        <w:rPr>
          <w:rFonts w:asciiTheme="majorBidi" w:hAnsiTheme="majorBidi" w:cstheme="majorBidi"/>
        </w:rPr>
        <w:t xml:space="preserve">the </w:t>
      </w:r>
      <w:r w:rsidR="009617C9" w:rsidRPr="00B95524">
        <w:rPr>
          <w:rFonts w:asciiTheme="majorBidi" w:hAnsiTheme="majorBidi" w:cstheme="majorBidi"/>
        </w:rPr>
        <w:t>PV loop</w:t>
      </w:r>
      <w:r w:rsidR="00911459">
        <w:rPr>
          <w:rFonts w:asciiTheme="majorBidi" w:hAnsiTheme="majorBidi" w:cstheme="majorBidi"/>
        </w:rPr>
        <w:t>, representing</w:t>
      </w:r>
      <w:r w:rsidR="009617C9" w:rsidRPr="00B95524">
        <w:rPr>
          <w:rFonts w:asciiTheme="majorBidi" w:hAnsiTheme="majorBidi" w:cstheme="majorBidi"/>
        </w:rPr>
        <w:t xml:space="preserve"> </w:t>
      </w:r>
      <w:r w:rsidR="00395BB1" w:rsidRPr="00B95524">
        <w:rPr>
          <w:rFonts w:asciiTheme="majorBidi" w:hAnsiTheme="majorBidi" w:cstheme="majorBidi"/>
        </w:rPr>
        <w:t xml:space="preserve">the stroke work </w:t>
      </w:r>
      <w:r w:rsidR="00B40D4E" w:rsidRPr="00B95524">
        <w:rPr>
          <w:rFonts w:asciiTheme="majorBidi" w:hAnsiTheme="majorBidi" w:cstheme="majorBidi"/>
        </w:rPr>
        <w:t xml:space="preserve">done </w:t>
      </w:r>
      <w:r w:rsidR="00395BB1" w:rsidRPr="00B95524">
        <w:rPr>
          <w:rFonts w:asciiTheme="majorBidi" w:hAnsiTheme="majorBidi" w:cstheme="majorBidi"/>
        </w:rPr>
        <w:t>by LV</w:t>
      </w:r>
      <w:r w:rsidR="00911459">
        <w:rPr>
          <w:rFonts w:asciiTheme="majorBidi" w:hAnsiTheme="majorBidi" w:cstheme="majorBidi"/>
        </w:rPr>
        <w:t>,</w:t>
      </w:r>
      <w:r w:rsidR="00395BB1" w:rsidRPr="00B95524">
        <w:rPr>
          <w:rFonts w:asciiTheme="majorBidi" w:hAnsiTheme="majorBidi" w:cstheme="majorBidi"/>
        </w:rPr>
        <w:t xml:space="preserve"> increased </w:t>
      </w:r>
      <w:r w:rsidR="00D679B6" w:rsidRPr="00B95524">
        <w:rPr>
          <w:rFonts w:asciiTheme="majorBidi" w:hAnsiTheme="majorBidi" w:cstheme="majorBidi"/>
        </w:rPr>
        <w:t xml:space="preserve">by ~17%. </w:t>
      </w:r>
    </w:p>
    <w:p w14:paraId="4DC3671B" w14:textId="2817CF64" w:rsidR="00602884" w:rsidRDefault="00D679B6" w:rsidP="00F34279">
      <w:pPr>
        <w:spacing w:line="240" w:lineRule="auto"/>
        <w:jc w:val="both"/>
        <w:rPr>
          <w:rFonts w:asciiTheme="majorBidi" w:hAnsiTheme="majorBidi" w:cstheme="majorBidi"/>
        </w:rPr>
      </w:pPr>
      <w:r w:rsidRPr="00B95524">
        <w:rPr>
          <w:rFonts w:asciiTheme="majorBidi" w:hAnsiTheme="majorBidi" w:cstheme="majorBidi"/>
        </w:rPr>
        <w:t xml:space="preserve">For </w:t>
      </w:r>
      <w:r w:rsidR="00911459">
        <w:rPr>
          <w:rFonts w:asciiTheme="majorBidi" w:hAnsiTheme="majorBidi" w:cstheme="majorBidi"/>
        </w:rPr>
        <w:t>the MR</w:t>
      </w:r>
      <w:r w:rsidRPr="00B95524">
        <w:rPr>
          <w:rFonts w:asciiTheme="majorBidi" w:hAnsiTheme="majorBidi" w:cstheme="majorBidi"/>
        </w:rPr>
        <w:t xml:space="preserve"> case, end-systolic </w:t>
      </w:r>
      <w:r w:rsidR="00FB373E" w:rsidRPr="00B95524">
        <w:rPr>
          <w:rFonts w:asciiTheme="majorBidi" w:hAnsiTheme="majorBidi" w:cstheme="majorBidi"/>
        </w:rPr>
        <w:t xml:space="preserve">LV </w:t>
      </w:r>
      <w:r w:rsidRPr="00B95524">
        <w:rPr>
          <w:rFonts w:asciiTheme="majorBidi" w:hAnsiTheme="majorBidi" w:cstheme="majorBidi"/>
        </w:rPr>
        <w:t xml:space="preserve">pressure </w:t>
      </w:r>
      <w:r w:rsidR="00523EC8" w:rsidRPr="00B95524">
        <w:rPr>
          <w:rFonts w:asciiTheme="majorBidi" w:hAnsiTheme="majorBidi" w:cstheme="majorBidi"/>
        </w:rPr>
        <w:t>remained</w:t>
      </w:r>
      <w:r w:rsidR="00911459">
        <w:rPr>
          <w:rFonts w:asciiTheme="majorBidi" w:hAnsiTheme="majorBidi" w:cstheme="majorBidi"/>
        </w:rPr>
        <w:t xml:space="preserve"> nearly</w:t>
      </w:r>
      <w:r w:rsidR="00523EC8" w:rsidRPr="00B95524">
        <w:rPr>
          <w:rFonts w:asciiTheme="majorBidi" w:hAnsiTheme="majorBidi" w:cstheme="majorBidi"/>
        </w:rPr>
        <w:t xml:space="preserve"> unchanged, however, LV volume </w:t>
      </w:r>
      <w:r w:rsidR="006E232B" w:rsidRPr="00B95524">
        <w:rPr>
          <w:rFonts w:asciiTheme="majorBidi" w:hAnsiTheme="majorBidi" w:cstheme="majorBidi"/>
        </w:rPr>
        <w:t xml:space="preserve">increased significantly and shifted the </w:t>
      </w:r>
      <w:r w:rsidR="00911459">
        <w:rPr>
          <w:rFonts w:asciiTheme="majorBidi" w:hAnsiTheme="majorBidi" w:cstheme="majorBidi"/>
        </w:rPr>
        <w:t>entire</w:t>
      </w:r>
      <w:r w:rsidR="00911459" w:rsidRPr="00B95524">
        <w:rPr>
          <w:rFonts w:asciiTheme="majorBidi" w:hAnsiTheme="majorBidi" w:cstheme="majorBidi"/>
        </w:rPr>
        <w:t xml:space="preserve"> </w:t>
      </w:r>
      <w:r w:rsidR="003412E4" w:rsidRPr="00B95524">
        <w:rPr>
          <w:rFonts w:asciiTheme="majorBidi" w:hAnsiTheme="majorBidi" w:cstheme="majorBidi"/>
        </w:rPr>
        <w:t xml:space="preserve">loop to the right. </w:t>
      </w:r>
      <w:r w:rsidR="0031619B" w:rsidRPr="00B95524">
        <w:rPr>
          <w:rFonts w:asciiTheme="majorBidi" w:hAnsiTheme="majorBidi" w:cstheme="majorBidi"/>
        </w:rPr>
        <w:t xml:space="preserve">Stroke volume </w:t>
      </w:r>
      <w:r w:rsidR="00155852" w:rsidRPr="00B95524">
        <w:rPr>
          <w:rFonts w:asciiTheme="majorBidi" w:hAnsiTheme="majorBidi" w:cstheme="majorBidi"/>
        </w:rPr>
        <w:t xml:space="preserve">increased by </w:t>
      </w:r>
      <w:r w:rsidR="004F5F9F" w:rsidRPr="00B95524">
        <w:rPr>
          <w:rFonts w:asciiTheme="majorBidi" w:hAnsiTheme="majorBidi" w:cstheme="majorBidi"/>
        </w:rPr>
        <w:t xml:space="preserve">~51% and </w:t>
      </w:r>
      <w:r w:rsidR="00DC2583" w:rsidRPr="00B95524">
        <w:rPr>
          <w:rFonts w:asciiTheme="majorBidi" w:hAnsiTheme="majorBidi" w:cstheme="majorBidi"/>
        </w:rPr>
        <w:t xml:space="preserve">consequently increased the enclosed area and LV stroke work by </w:t>
      </w:r>
      <w:r w:rsidR="000201C5" w:rsidRPr="00B95524">
        <w:rPr>
          <w:rFonts w:asciiTheme="majorBidi" w:hAnsiTheme="majorBidi" w:cstheme="majorBidi"/>
        </w:rPr>
        <w:t xml:space="preserve">~50%. </w:t>
      </w:r>
      <w:r w:rsidR="00BB6367" w:rsidRPr="00B95524">
        <w:rPr>
          <w:rFonts w:asciiTheme="majorBidi" w:hAnsiTheme="majorBidi" w:cstheme="majorBidi"/>
        </w:rPr>
        <w:t xml:space="preserve">Due to </w:t>
      </w:r>
      <w:r w:rsidR="00911459">
        <w:rPr>
          <w:rFonts w:asciiTheme="majorBidi" w:hAnsiTheme="majorBidi" w:cstheme="majorBidi"/>
        </w:rPr>
        <w:t xml:space="preserve">the </w:t>
      </w:r>
      <w:r w:rsidR="00DF56DE" w:rsidRPr="00B95524">
        <w:rPr>
          <w:rFonts w:asciiTheme="majorBidi" w:hAnsiTheme="majorBidi" w:cstheme="majorBidi"/>
        </w:rPr>
        <w:t xml:space="preserve">insufficient mitral valve, the relaxation phase </w:t>
      </w:r>
      <w:r w:rsidR="00787423" w:rsidRPr="00B95524">
        <w:rPr>
          <w:rFonts w:asciiTheme="majorBidi" w:hAnsiTheme="majorBidi" w:cstheme="majorBidi"/>
        </w:rPr>
        <w:t xml:space="preserve">was </w:t>
      </w:r>
      <w:r w:rsidR="00506F68" w:rsidRPr="00B95524">
        <w:rPr>
          <w:rFonts w:asciiTheme="majorBidi" w:hAnsiTheme="majorBidi" w:cstheme="majorBidi"/>
        </w:rPr>
        <w:t xml:space="preserve">no longer isovolumic and </w:t>
      </w:r>
      <w:r w:rsidR="00E47631" w:rsidRPr="00B95524">
        <w:rPr>
          <w:rFonts w:asciiTheme="majorBidi" w:hAnsiTheme="majorBidi" w:cstheme="majorBidi"/>
        </w:rPr>
        <w:t xml:space="preserve">LV volume </w:t>
      </w:r>
      <w:r w:rsidR="00911459">
        <w:rPr>
          <w:rFonts w:asciiTheme="majorBidi" w:hAnsiTheme="majorBidi" w:cstheme="majorBidi"/>
        </w:rPr>
        <w:t>continued to</w:t>
      </w:r>
      <w:r w:rsidR="00911459" w:rsidRPr="00B95524">
        <w:rPr>
          <w:rFonts w:asciiTheme="majorBidi" w:hAnsiTheme="majorBidi" w:cstheme="majorBidi"/>
        </w:rPr>
        <w:t xml:space="preserve"> </w:t>
      </w:r>
      <w:r w:rsidR="00911459">
        <w:rPr>
          <w:rFonts w:asciiTheme="majorBidi" w:hAnsiTheme="majorBidi" w:cstheme="majorBidi"/>
        </w:rPr>
        <w:t>decrease</w:t>
      </w:r>
      <w:r w:rsidR="00F409B9" w:rsidRPr="00B95524">
        <w:rPr>
          <w:rFonts w:asciiTheme="majorBidi" w:hAnsiTheme="majorBidi" w:cstheme="majorBidi"/>
        </w:rPr>
        <w:t>.</w:t>
      </w:r>
      <w:r w:rsidR="003954D5" w:rsidRPr="00B95524">
        <w:rPr>
          <w:rFonts w:asciiTheme="majorBidi" w:hAnsiTheme="majorBidi" w:cstheme="majorBidi"/>
        </w:rPr>
        <w:t xml:space="preserve"> </w:t>
      </w:r>
    </w:p>
    <w:p w14:paraId="623ADADC" w14:textId="3EA37DBC" w:rsidR="00F409B9" w:rsidRPr="00B95524" w:rsidRDefault="008A1F71"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911459">
        <w:rPr>
          <w:rFonts w:asciiTheme="majorBidi" w:hAnsiTheme="majorBidi" w:cstheme="majorBidi"/>
        </w:rPr>
        <w:t>the A</w:t>
      </w:r>
      <w:r w:rsidR="005E7FC4">
        <w:rPr>
          <w:rFonts w:asciiTheme="majorBidi" w:hAnsiTheme="majorBidi" w:cstheme="majorBidi"/>
        </w:rPr>
        <w:t>R</w:t>
      </w:r>
      <w:r w:rsidRPr="00B95524">
        <w:rPr>
          <w:rFonts w:asciiTheme="majorBidi" w:hAnsiTheme="majorBidi" w:cstheme="majorBidi"/>
        </w:rPr>
        <w:t xml:space="preserve"> case, </w:t>
      </w:r>
      <w:r w:rsidR="006F17A2" w:rsidRPr="00B95524">
        <w:rPr>
          <w:rFonts w:asciiTheme="majorBidi" w:hAnsiTheme="majorBidi" w:cstheme="majorBidi"/>
        </w:rPr>
        <w:t xml:space="preserve">end-systolic LV pressure elevated </w:t>
      </w:r>
      <w:r w:rsidR="00803FD5">
        <w:rPr>
          <w:rFonts w:asciiTheme="majorBidi" w:hAnsiTheme="majorBidi" w:cstheme="majorBidi"/>
        </w:rPr>
        <w:t xml:space="preserve">slightly </w:t>
      </w:r>
      <w:r w:rsidR="006F17A2" w:rsidRPr="00B95524">
        <w:rPr>
          <w:rFonts w:asciiTheme="majorBidi" w:hAnsiTheme="majorBidi" w:cstheme="majorBidi"/>
        </w:rPr>
        <w:t xml:space="preserve">by </w:t>
      </w:r>
      <w:r w:rsidR="00657134" w:rsidRPr="00B95524">
        <w:rPr>
          <w:rFonts w:asciiTheme="majorBidi" w:hAnsiTheme="majorBidi" w:cstheme="majorBidi"/>
        </w:rPr>
        <w:t xml:space="preserve">~9% and </w:t>
      </w:r>
      <w:r w:rsidR="00883D1F" w:rsidRPr="00B95524">
        <w:rPr>
          <w:rFonts w:asciiTheme="majorBidi" w:hAnsiTheme="majorBidi" w:cstheme="majorBidi"/>
        </w:rPr>
        <w:t>LV cavity volume</w:t>
      </w:r>
      <w:r w:rsidR="00DD1167" w:rsidRPr="00B95524">
        <w:rPr>
          <w:rFonts w:asciiTheme="majorBidi" w:hAnsiTheme="majorBidi" w:cstheme="majorBidi"/>
        </w:rPr>
        <w:t xml:space="preserve"> dilated at both end-systole and </w:t>
      </w:r>
      <w:r w:rsidR="00803FD5">
        <w:rPr>
          <w:rFonts w:asciiTheme="majorBidi" w:hAnsiTheme="majorBidi" w:cstheme="majorBidi"/>
        </w:rPr>
        <w:t>end-</w:t>
      </w:r>
      <w:r w:rsidR="00DD1167" w:rsidRPr="00B95524">
        <w:rPr>
          <w:rFonts w:asciiTheme="majorBidi" w:hAnsiTheme="majorBidi" w:cstheme="majorBidi"/>
        </w:rPr>
        <w:t xml:space="preserve">diastole. Stroke volume </w:t>
      </w:r>
      <w:r w:rsidR="00D748DD" w:rsidRPr="00B95524">
        <w:rPr>
          <w:rFonts w:asciiTheme="majorBidi" w:hAnsiTheme="majorBidi" w:cstheme="majorBidi"/>
        </w:rPr>
        <w:t xml:space="preserve">and stroke work were increased by </w:t>
      </w:r>
      <w:r w:rsidR="006A4A07" w:rsidRPr="00B95524">
        <w:rPr>
          <w:rFonts w:asciiTheme="majorBidi" w:hAnsiTheme="majorBidi" w:cstheme="majorBidi"/>
        </w:rPr>
        <w:t xml:space="preserve">~38% and </w:t>
      </w:r>
      <w:r w:rsidR="00E6222A" w:rsidRPr="00B95524">
        <w:rPr>
          <w:rFonts w:asciiTheme="majorBidi" w:hAnsiTheme="majorBidi" w:cstheme="majorBidi"/>
        </w:rPr>
        <w:t xml:space="preserve">~41%, respectively. </w:t>
      </w:r>
      <w:proofErr w:type="gramStart"/>
      <w:r w:rsidR="00E6222A" w:rsidRPr="00B95524">
        <w:rPr>
          <w:rFonts w:asciiTheme="majorBidi" w:hAnsiTheme="majorBidi" w:cstheme="majorBidi"/>
        </w:rPr>
        <w:t>Similar to</w:t>
      </w:r>
      <w:proofErr w:type="gramEnd"/>
      <w:r w:rsidR="00E6222A" w:rsidRPr="00B95524">
        <w:rPr>
          <w:rFonts w:asciiTheme="majorBidi" w:hAnsiTheme="majorBidi" w:cstheme="majorBidi"/>
        </w:rPr>
        <w:t xml:space="preserve"> </w:t>
      </w:r>
      <w:r w:rsidR="00803FD5">
        <w:rPr>
          <w:rFonts w:asciiTheme="majorBidi" w:hAnsiTheme="majorBidi" w:cstheme="majorBidi"/>
        </w:rPr>
        <w:t xml:space="preserve">the </w:t>
      </w:r>
      <w:r w:rsidR="000D1A86" w:rsidRPr="00B95524">
        <w:rPr>
          <w:rFonts w:asciiTheme="majorBidi" w:hAnsiTheme="majorBidi" w:cstheme="majorBidi"/>
        </w:rPr>
        <w:t xml:space="preserve">MR case, the relaxation phase was no longer isovolumic </w:t>
      </w:r>
      <w:r w:rsidR="0096698C">
        <w:rPr>
          <w:rFonts w:asciiTheme="majorBidi" w:hAnsiTheme="majorBidi" w:cstheme="majorBidi"/>
        </w:rPr>
        <w:t xml:space="preserve">and </w:t>
      </w:r>
      <w:r w:rsidR="00803FD5">
        <w:rPr>
          <w:rFonts w:asciiTheme="majorBidi" w:hAnsiTheme="majorBidi" w:cstheme="majorBidi"/>
        </w:rPr>
        <w:t xml:space="preserve">thus the </w:t>
      </w:r>
      <w:r w:rsidR="009E4EDC" w:rsidRPr="00B95524">
        <w:rPr>
          <w:rFonts w:asciiTheme="majorBidi" w:hAnsiTheme="majorBidi" w:cstheme="majorBidi"/>
        </w:rPr>
        <w:t xml:space="preserve">LV volume </w:t>
      </w:r>
      <w:r w:rsidR="00803FD5">
        <w:rPr>
          <w:rFonts w:asciiTheme="majorBidi" w:hAnsiTheme="majorBidi" w:cstheme="majorBidi"/>
        </w:rPr>
        <w:t>increased due to</w:t>
      </w:r>
      <w:r w:rsidR="003954D5" w:rsidRPr="00B95524">
        <w:rPr>
          <w:rFonts w:asciiTheme="majorBidi" w:hAnsiTheme="majorBidi" w:cstheme="majorBidi"/>
        </w:rPr>
        <w:t xml:space="preserve"> the retrograde flow from</w:t>
      </w:r>
      <w:r w:rsidR="00803FD5">
        <w:rPr>
          <w:rFonts w:asciiTheme="majorBidi" w:hAnsiTheme="majorBidi" w:cstheme="majorBidi"/>
        </w:rPr>
        <w:t xml:space="preserve"> the</w:t>
      </w:r>
      <w:r w:rsidR="003954D5" w:rsidRPr="00B95524">
        <w:rPr>
          <w:rFonts w:asciiTheme="majorBidi" w:hAnsiTheme="majorBidi" w:cstheme="majorBidi"/>
        </w:rPr>
        <w:t xml:space="preserve"> aorta. </w:t>
      </w:r>
    </w:p>
    <w:p w14:paraId="51CE3215" w14:textId="6D59A2DB" w:rsidR="00FB5F22" w:rsidRPr="00B95524" w:rsidRDefault="00FB5F22" w:rsidP="00F34279">
      <w:pPr>
        <w:spacing w:line="240" w:lineRule="auto"/>
        <w:jc w:val="both"/>
        <w:rPr>
          <w:rFonts w:asciiTheme="majorBidi" w:hAnsiTheme="majorBidi" w:cstheme="majorBidi"/>
        </w:rPr>
      </w:pPr>
    </w:p>
    <w:p w14:paraId="0002CA94" w14:textId="2DC98F46" w:rsidR="00C131D5" w:rsidRPr="00B95524" w:rsidRDefault="007B4918"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88A3118" wp14:editId="6D9B9251">
            <wp:extent cx="6208395" cy="38804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3880485"/>
                    </a:xfrm>
                    <a:prstGeom prst="rect">
                      <a:avLst/>
                    </a:prstGeom>
                  </pic:spPr>
                </pic:pic>
              </a:graphicData>
            </a:graphic>
          </wp:inline>
        </w:drawing>
      </w:r>
    </w:p>
    <w:p w14:paraId="7053F39E" w14:textId="163C6AC1" w:rsidR="00DA2CD6" w:rsidRDefault="00EA2DF6" w:rsidP="00F34279">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19"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95603A">
        <w:rPr>
          <w:rFonts w:asciiTheme="majorBidi" w:hAnsiTheme="majorBidi" w:cstheme="majorBidi"/>
          <w:b/>
          <w:bCs/>
          <w:noProof/>
        </w:rPr>
        <w:t>5</w:t>
      </w:r>
      <w:r w:rsidR="00B53A56" w:rsidRPr="00B95524">
        <w:rPr>
          <w:rFonts w:asciiTheme="majorBidi" w:hAnsiTheme="majorBidi" w:cstheme="majorBidi"/>
          <w:b/>
          <w:bCs/>
        </w:rPr>
        <w:fldChar w:fldCharType="end"/>
      </w:r>
      <w:bookmarkEnd w:id="19"/>
      <w:r w:rsidRPr="00B95524">
        <w:rPr>
          <w:rFonts w:asciiTheme="majorBidi" w:hAnsiTheme="majorBidi" w:cstheme="majorBidi"/>
        </w:rPr>
        <w:t xml:space="preserve">. </w:t>
      </w:r>
      <w:r w:rsidR="000F29E1" w:rsidRPr="00994DB1">
        <w:rPr>
          <w:rFonts w:asciiTheme="majorBidi" w:hAnsiTheme="majorBidi" w:cstheme="majorBidi"/>
          <w:b/>
          <w:bCs/>
        </w:rPr>
        <w:t>Left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baseline (</w:t>
      </w:r>
      <w:r w:rsidR="00803FD5">
        <w:rPr>
          <w:rFonts w:asciiTheme="majorBidi" w:hAnsiTheme="majorBidi" w:cstheme="majorBidi"/>
          <w:b/>
          <w:bCs/>
        </w:rPr>
        <w:t>healthy</w:t>
      </w:r>
      <w:r w:rsidR="009616EE" w:rsidRPr="00994DB1">
        <w:rPr>
          <w:rFonts w:asciiTheme="majorBidi" w:hAnsiTheme="majorBidi" w:cstheme="majorBidi"/>
          <w:b/>
          <w:bCs/>
        </w:rPr>
        <w:t>) and three types of valvular dysfunction (overloaded LV).</w:t>
      </w:r>
      <w:r w:rsidR="009616EE" w:rsidRPr="00B95524">
        <w:rPr>
          <w:rFonts w:asciiTheme="majorBidi" w:hAnsiTheme="majorBidi" w:cstheme="majorBidi"/>
        </w:rPr>
        <w:t xml:space="preserve"> </w:t>
      </w:r>
      <w:r w:rsidR="00803FD5">
        <w:rPr>
          <w:rFonts w:asciiTheme="majorBidi" w:hAnsiTheme="majorBidi" w:cstheme="majorBidi"/>
        </w:rPr>
        <w:t>The b</w:t>
      </w:r>
      <w:r w:rsidR="002D15F5" w:rsidRPr="00B95524">
        <w:rPr>
          <w:rFonts w:asciiTheme="majorBidi" w:hAnsiTheme="majorBidi" w:cstheme="majorBidi"/>
        </w:rPr>
        <w:t xml:space="preserve">aseline </w:t>
      </w:r>
      <w:r w:rsidR="00E03947" w:rsidRPr="00B95524">
        <w:rPr>
          <w:rFonts w:asciiTheme="majorBidi" w:hAnsiTheme="majorBidi" w:cstheme="majorBidi"/>
        </w:rPr>
        <w:t>loop</w:t>
      </w:r>
      <w:r w:rsidR="00245068" w:rsidRPr="00B95524">
        <w:rPr>
          <w:rFonts w:asciiTheme="majorBidi" w:hAnsiTheme="majorBidi" w:cstheme="majorBidi"/>
        </w:rPr>
        <w:t xml:space="preserve"> </w:t>
      </w:r>
      <w:r w:rsidR="00803FD5">
        <w:rPr>
          <w:rFonts w:asciiTheme="majorBidi" w:hAnsiTheme="majorBidi" w:cstheme="majorBidi"/>
        </w:rPr>
        <w:t>was generated using the</w:t>
      </w:r>
      <w:r w:rsidR="00803FD5" w:rsidRPr="00B95524">
        <w:rPr>
          <w:rFonts w:asciiTheme="majorBidi" w:hAnsiTheme="majorBidi" w:cstheme="majorBidi"/>
        </w:rPr>
        <w:t xml:space="preserve"> </w:t>
      </w:r>
      <w:r w:rsidR="00245068" w:rsidRPr="00B95524">
        <w:rPr>
          <w:rFonts w:asciiTheme="majorBidi" w:hAnsiTheme="majorBidi" w:cstheme="majorBidi"/>
        </w:rPr>
        <w:t xml:space="preserve">time range of (298 s – 299 s) in </w:t>
      </w:r>
      <w:r w:rsidR="009A46AB"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9A46AB"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9A46AB" w:rsidRPr="00B95524">
        <w:rPr>
          <w:rFonts w:asciiTheme="majorBidi" w:hAnsiTheme="majorBidi" w:cstheme="majorBidi"/>
        </w:rPr>
        <w:t xml:space="preserve"> before </w:t>
      </w:r>
      <w:r w:rsidR="002C0579" w:rsidRPr="00B95524">
        <w:rPr>
          <w:rFonts w:asciiTheme="majorBidi" w:hAnsiTheme="majorBidi" w:cstheme="majorBidi"/>
        </w:rPr>
        <w:t xml:space="preserve">applying any overloads. </w:t>
      </w:r>
      <w:r w:rsidR="00803FD5">
        <w:rPr>
          <w:rFonts w:asciiTheme="majorBidi" w:hAnsiTheme="majorBidi" w:cstheme="majorBidi"/>
        </w:rPr>
        <w:t>The</w:t>
      </w:r>
      <w:r w:rsidR="00803FD5" w:rsidRPr="00B95524">
        <w:rPr>
          <w:rFonts w:asciiTheme="majorBidi" w:hAnsiTheme="majorBidi" w:cstheme="majorBidi"/>
        </w:rPr>
        <w:t xml:space="preserve"> </w:t>
      </w:r>
      <w:r w:rsidR="00F737EE" w:rsidRPr="00B95524">
        <w:rPr>
          <w:rFonts w:asciiTheme="majorBidi" w:hAnsiTheme="majorBidi" w:cstheme="majorBidi"/>
        </w:rPr>
        <w:t xml:space="preserve">other three loops </w:t>
      </w:r>
      <w:r w:rsidR="00803FD5">
        <w:rPr>
          <w:rFonts w:asciiTheme="majorBidi" w:hAnsiTheme="majorBidi" w:cstheme="majorBidi"/>
        </w:rPr>
        <w:t>were generated using the</w:t>
      </w:r>
      <w:r w:rsidR="00F737EE" w:rsidRPr="00B95524">
        <w:rPr>
          <w:rFonts w:asciiTheme="majorBidi" w:hAnsiTheme="majorBidi" w:cstheme="majorBidi"/>
        </w:rPr>
        <w:t xml:space="preserve"> time range of (780 s – 781 s) from the relevant simulation</w:t>
      </w:r>
      <w:r w:rsidR="00803FD5">
        <w:rPr>
          <w:rFonts w:asciiTheme="majorBidi" w:hAnsiTheme="majorBidi" w:cstheme="majorBidi"/>
        </w:rPr>
        <w:t>s</w:t>
      </w:r>
      <w:r w:rsidR="00F737EE" w:rsidRPr="00B95524">
        <w:rPr>
          <w:rFonts w:asciiTheme="majorBidi" w:hAnsiTheme="majorBidi" w:cstheme="majorBidi"/>
        </w:rPr>
        <w:t xml:space="preserve"> shown in Figs</w:t>
      </w:r>
      <w:r w:rsidR="003E632C"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3E632C"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3E632C" w:rsidRPr="00B95524">
        <w:rPr>
          <w:rFonts w:asciiTheme="majorBidi" w:hAnsiTheme="majorBidi" w:cstheme="majorBidi"/>
        </w:rPr>
        <w:t xml:space="preserve">. </w:t>
      </w:r>
    </w:p>
    <w:p w14:paraId="410169B5" w14:textId="56B32B3D" w:rsidR="00B402CC" w:rsidRPr="00DA2CD6" w:rsidRDefault="00DA2CD6" w:rsidP="00DA2CD6">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0507A03F" w:rsidR="00E8012F" w:rsidRPr="00B95524" w:rsidRDefault="00C83AFE"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reversal of LV growth when the abnormal loading</w:t>
      </w:r>
      <w:r w:rsidR="00803FD5">
        <w:rPr>
          <w:rFonts w:asciiTheme="majorBidi" w:hAnsiTheme="majorBidi" w:cstheme="majorBidi"/>
        </w:rPr>
        <w:t xml:space="preserve"> conditions</w:t>
      </w:r>
      <w:r w:rsidR="00F658AA" w:rsidRPr="00B95524">
        <w:rPr>
          <w:rFonts w:asciiTheme="majorBidi" w:hAnsiTheme="majorBidi" w:cstheme="majorBidi"/>
        </w:rPr>
        <w:t xml:space="preserve"> </w:t>
      </w:r>
      <w:r w:rsidR="006C2EA5" w:rsidRPr="00B95524">
        <w:rPr>
          <w:rFonts w:asciiTheme="majorBidi" w:hAnsiTheme="majorBidi" w:cstheme="majorBidi"/>
        </w:rPr>
        <w:t xml:space="preserve">were removed. </w:t>
      </w:r>
      <w:r w:rsidR="007E4B14" w:rsidRPr="00B95524">
        <w:rPr>
          <w:rFonts w:asciiTheme="majorBidi" w:hAnsiTheme="majorBidi" w:cstheme="majorBidi"/>
        </w:rPr>
        <w:t xml:space="preserve">Each column represents a </w:t>
      </w:r>
      <w:r w:rsidR="00E319D8" w:rsidRPr="00B95524">
        <w:rPr>
          <w:rFonts w:asciiTheme="majorBidi" w:hAnsiTheme="majorBidi" w:cstheme="majorBidi"/>
        </w:rPr>
        <w:t>simulated</w:t>
      </w:r>
      <w:r w:rsidR="007E4B14" w:rsidRPr="00B95524">
        <w:rPr>
          <w:rFonts w:asciiTheme="majorBidi" w:hAnsiTheme="majorBidi" w:cstheme="majorBidi"/>
        </w:rPr>
        <w:t xml:space="preserve"> valvular </w:t>
      </w:r>
      <w:r w:rsidR="00E36532" w:rsidRPr="00B95524">
        <w:rPr>
          <w:rFonts w:asciiTheme="majorBidi" w:hAnsiTheme="majorBidi" w:cstheme="majorBidi"/>
        </w:rPr>
        <w:t xml:space="preserve">dysfunction shown in 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E36532"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1D2AE6" w:rsidRPr="00B95524">
        <w:rPr>
          <w:rFonts w:asciiTheme="majorBidi" w:hAnsiTheme="majorBidi" w:cstheme="majorBidi"/>
        </w:rPr>
        <w:t xml:space="preserve">. </w:t>
      </w:r>
      <w:r w:rsidR="00E8012F" w:rsidRPr="00B95524">
        <w:rPr>
          <w:rFonts w:asciiTheme="majorBidi" w:hAnsiTheme="majorBidi" w:cstheme="majorBidi"/>
        </w:rPr>
        <w:t xml:space="preserve">All three cases </w:t>
      </w:r>
      <w:r w:rsidR="00C231F6" w:rsidRPr="00B95524">
        <w:rPr>
          <w:rFonts w:asciiTheme="majorBidi" w:hAnsiTheme="majorBidi" w:cstheme="majorBidi"/>
        </w:rPr>
        <w:t xml:space="preserve">started and overloaded exactly as shown in </w:t>
      </w:r>
      <w:r w:rsidR="00164370"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164370"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A0463C" w:rsidRPr="00B95524">
        <w:rPr>
          <w:rFonts w:asciiTheme="majorBidi" w:hAnsiTheme="majorBidi" w:cstheme="majorBidi"/>
        </w:rPr>
        <w:t xml:space="preserve">. At 900 s </w:t>
      </w:r>
      <w:r w:rsidR="00921366" w:rsidRPr="00B95524">
        <w:rPr>
          <w:rFonts w:asciiTheme="majorBidi" w:hAnsiTheme="majorBidi" w:cstheme="majorBidi"/>
        </w:rPr>
        <w:t>(forth vertical line on all panels) the overloading were gradually removed</w:t>
      </w:r>
      <w:r w:rsidR="007541B2" w:rsidRPr="00B95524">
        <w:rPr>
          <w:rFonts w:asciiTheme="majorBidi" w:hAnsiTheme="majorBidi" w:cstheme="majorBidi"/>
        </w:rPr>
        <w:t xml:space="preserve">, for instance, </w:t>
      </w:r>
      <w:r w:rsidR="007313B4" w:rsidRPr="00B95524">
        <w:rPr>
          <w:rFonts w:asciiTheme="majorBidi" w:hAnsiTheme="majorBidi" w:cstheme="majorBidi"/>
        </w:rPr>
        <w:t>aortic resistance was reduced from 120 to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4255DB" w:rsidRPr="00B95524">
        <w:rPr>
          <w:rFonts w:asciiTheme="majorBidi" w:eastAsiaTheme="minorEastAsia" w:hAnsiTheme="majorBidi" w:cstheme="majorBidi"/>
        </w:rPr>
        <w:t>AS 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 xml:space="preserve">LV dimensions (Fig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cardiovascular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Figs S</w:t>
      </w:r>
      <w:r w:rsidR="008F408A" w:rsidRPr="00351DF7">
        <w:rPr>
          <w:rFonts w:asciiTheme="majorBidi" w:hAnsiTheme="majorBidi" w:cstheme="majorBidi"/>
          <w:color w:val="000000" w:themeColor="text1"/>
        </w:rPr>
        <w:fldChar w:fldCharType="begin"/>
      </w:r>
      <w:r w:rsidR="008F408A" w:rsidRPr="00351DF7">
        <w:rPr>
          <w:rFonts w:asciiTheme="majorBidi" w:hAnsiTheme="majorBidi" w:cstheme="majorBidi"/>
          <w:color w:val="000000" w:themeColor="text1"/>
        </w:rPr>
        <w:instrText xml:space="preserve"> seq sfigure figs</w:instrText>
      </w:r>
      <w:r w:rsidR="00351DF7" w:rsidRPr="00351DF7">
        <w:rPr>
          <w:rFonts w:asciiTheme="majorBidi" w:hAnsiTheme="majorBidi" w:cstheme="majorBidi"/>
          <w:color w:val="000000" w:themeColor="text1"/>
        </w:rPr>
        <w:instrText>1</w:instrText>
      </w:r>
      <w:r w:rsidR="008F408A" w:rsidRPr="00351DF7">
        <w:rPr>
          <w:rFonts w:asciiTheme="majorBidi" w:hAnsiTheme="majorBidi" w:cstheme="majorBidi"/>
          <w:color w:val="000000" w:themeColor="text1"/>
        </w:rPr>
        <w:instrText xml:space="preserve"> </w:instrText>
      </w:r>
      <w:r w:rsidR="008F408A"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1</w:t>
      </w:r>
      <w:r w:rsidR="008F408A" w:rsidRPr="00351DF7">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351DF7" w:rsidRPr="00351DF7">
        <w:rPr>
          <w:rFonts w:asciiTheme="majorBidi" w:hAnsiTheme="majorBidi" w:cstheme="majorBidi"/>
          <w:color w:val="000000" w:themeColor="text1"/>
        </w:rPr>
        <w:fldChar w:fldCharType="begin"/>
      </w:r>
      <w:r w:rsidR="00351DF7" w:rsidRPr="00351DF7">
        <w:rPr>
          <w:rFonts w:asciiTheme="majorBidi" w:hAnsiTheme="majorBidi" w:cstheme="majorBidi"/>
          <w:color w:val="000000" w:themeColor="text1"/>
        </w:rPr>
        <w:instrText xml:space="preserve"> seq sfigure figs3 </w:instrText>
      </w:r>
      <w:r w:rsidR="00351DF7"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3</w:t>
      </w:r>
      <w:r w:rsidR="00351DF7" w:rsidRPr="00351DF7">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recovered to their homeostatic range once the overloading was </w:t>
      </w:r>
      <w:r w:rsidR="00803FD5">
        <w:rPr>
          <w:rFonts w:asciiTheme="majorBidi" w:hAnsiTheme="majorBidi" w:cstheme="majorBidi"/>
        </w:rPr>
        <w:t>removed.</w:t>
      </w:r>
    </w:p>
    <w:p w14:paraId="19863715" w14:textId="41A821EB" w:rsidR="003112FF" w:rsidRPr="00B95524" w:rsidRDefault="00514640" w:rsidP="00F34279">
      <w:pPr>
        <w:spacing w:line="240" w:lineRule="auto"/>
        <w:rPr>
          <w:rFonts w:asciiTheme="majorBidi" w:hAnsiTheme="majorBidi" w:cstheme="majorBidi"/>
        </w:rPr>
      </w:pPr>
      <w:r w:rsidRPr="00B95524">
        <w:rPr>
          <w:rFonts w:asciiTheme="majorBidi" w:hAnsiTheme="majorBidi" w:cstheme="majorBidi"/>
          <w:noProof/>
        </w:rPr>
        <w:drawing>
          <wp:inline distT="0" distB="0" distL="0" distR="0" wp14:anchorId="1F5B029D" wp14:editId="5A2DDA61">
            <wp:extent cx="6208395" cy="2119630"/>
            <wp:effectExtent l="0" t="0" r="1905"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65D29EB9" w:rsidR="009756D1" w:rsidRPr="00B95524" w:rsidRDefault="004A179A" w:rsidP="00F34279">
      <w:pPr>
        <w:spacing w:line="240" w:lineRule="auto"/>
        <w:jc w:val="center"/>
        <w:rPr>
          <w:rFonts w:asciiTheme="majorBidi" w:hAnsiTheme="majorBidi" w:cstheme="majorBidi"/>
        </w:rPr>
      </w:pPr>
      <w:r w:rsidRPr="00B95524">
        <w:rPr>
          <w:rFonts w:asciiTheme="majorBidi" w:hAnsiTheme="majorBidi" w:cstheme="majorBidi"/>
          <w:b/>
          <w:bCs/>
        </w:rPr>
        <w:t xml:space="preserve">Fig </w:t>
      </w:r>
      <w:bookmarkStart w:id="20"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6</w:t>
      </w:r>
      <w:r w:rsidRPr="00B95524">
        <w:rPr>
          <w:rFonts w:asciiTheme="majorBidi" w:hAnsiTheme="majorBidi" w:cstheme="majorBidi"/>
          <w:b/>
          <w:bCs/>
        </w:rPr>
        <w:fldChar w:fldCharType="end"/>
      </w:r>
      <w:bookmarkEnd w:id="20"/>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overloading. </w:t>
      </w:r>
      <w:r w:rsidR="00803FD5">
        <w:rPr>
          <w:rFonts w:asciiTheme="majorBidi" w:hAnsiTheme="majorBidi" w:cstheme="majorBidi"/>
        </w:rPr>
        <w:t>L</w:t>
      </w:r>
      <w:r w:rsidR="00803FD5" w:rsidRPr="00B95524">
        <w:rPr>
          <w:rFonts w:asciiTheme="majorBidi" w:hAnsiTheme="majorBidi" w:cstheme="majorBidi"/>
        </w:rPr>
        <w:t>eft-hand</w:t>
      </w:r>
      <w:r w:rsidR="00AE5C3D" w:rsidRPr="00B95524">
        <w:rPr>
          <w:rFonts w:asciiTheme="majorBidi" w:hAnsiTheme="majorBidi" w:cstheme="majorBidi"/>
        </w:rPr>
        <w:t xml:space="preserve"> column shows</w:t>
      </w:r>
      <w:r w:rsidR="00634828" w:rsidRPr="00B95524">
        <w:rPr>
          <w:rFonts w:asciiTheme="majorBidi" w:hAnsiTheme="majorBidi" w:cstheme="majorBidi"/>
        </w:rPr>
        <w:t xml:space="preserve"> </w:t>
      </w:r>
      <w:r w:rsidR="005C598D" w:rsidRPr="00B95524">
        <w:rPr>
          <w:rFonts w:asciiTheme="majorBidi" w:hAnsiTheme="majorBidi" w:cstheme="majorBidi"/>
        </w:rPr>
        <w:t xml:space="preserve">reversal of concentric growth due to removal of </w:t>
      </w:r>
      <w:r w:rsidR="00803FD5">
        <w:rPr>
          <w:rFonts w:asciiTheme="majorBidi" w:hAnsiTheme="majorBidi" w:cstheme="majorBidi"/>
        </w:rPr>
        <w:t>the AS</w:t>
      </w:r>
      <w:r w:rsidR="00C515B4" w:rsidRPr="00B95524">
        <w:rPr>
          <w:rFonts w:asciiTheme="majorBidi" w:hAnsiTheme="majorBidi" w:cstheme="majorBidi"/>
        </w:rPr>
        <w:t xml:space="preserve"> condition. </w:t>
      </w:r>
      <w:r w:rsidR="00BC2495" w:rsidRPr="00B95524">
        <w:rPr>
          <w:rFonts w:asciiTheme="majorBidi" w:hAnsiTheme="majorBidi" w:cstheme="majorBidi"/>
        </w:rPr>
        <w:t>Middle column show</w:t>
      </w:r>
      <w:r w:rsidR="001F113D" w:rsidRPr="00B95524">
        <w:rPr>
          <w:rFonts w:asciiTheme="majorBidi" w:hAnsiTheme="majorBidi" w:cstheme="majorBidi"/>
        </w:rPr>
        <w:t>s</w:t>
      </w:r>
      <w:r w:rsidR="00BC2495" w:rsidRPr="00B95524">
        <w:rPr>
          <w:rFonts w:asciiTheme="majorBidi" w:hAnsiTheme="majorBidi" w:cstheme="majorBidi"/>
        </w:rPr>
        <w:t xml:space="preserve"> </w:t>
      </w:r>
      <w:r w:rsidR="00C515B4" w:rsidRPr="00B95524">
        <w:rPr>
          <w:rFonts w:asciiTheme="majorBidi" w:hAnsiTheme="majorBidi" w:cstheme="majorBidi"/>
        </w:rPr>
        <w:t>reversal of eccentric growth in response to removal of</w:t>
      </w:r>
      <w:r w:rsidR="00803FD5">
        <w:rPr>
          <w:rFonts w:asciiTheme="majorBidi" w:hAnsiTheme="majorBidi" w:cstheme="majorBidi"/>
        </w:rPr>
        <w:t xml:space="preserve"> the</w:t>
      </w:r>
      <w:r w:rsidR="00C515B4" w:rsidRPr="00B95524">
        <w:rPr>
          <w:rFonts w:asciiTheme="majorBidi" w:hAnsiTheme="majorBidi" w:cstheme="majorBidi"/>
        </w:rPr>
        <w:t xml:space="preserve"> insufficient mitral valve. </w:t>
      </w:r>
      <w:r w:rsidR="00390D92" w:rsidRPr="00B95524">
        <w:rPr>
          <w:rFonts w:asciiTheme="majorBidi" w:hAnsiTheme="majorBidi" w:cstheme="majorBidi"/>
        </w:rPr>
        <w:t xml:space="preserve"> </w:t>
      </w:r>
      <w:r w:rsidR="00803FD5" w:rsidRPr="00B95524">
        <w:rPr>
          <w:rFonts w:asciiTheme="majorBidi" w:hAnsiTheme="majorBidi" w:cstheme="majorBidi"/>
        </w:rPr>
        <w:t>Right</w:t>
      </w:r>
      <w:r w:rsidR="00803FD5">
        <w:rPr>
          <w:rFonts w:asciiTheme="majorBidi" w:hAnsiTheme="majorBidi" w:cstheme="majorBidi"/>
        </w:rPr>
        <w:t>-</w:t>
      </w:r>
      <w:r w:rsidR="00C515B4" w:rsidRPr="00B95524">
        <w:rPr>
          <w:rFonts w:asciiTheme="majorBidi" w:hAnsiTheme="majorBidi" w:cstheme="majorBidi"/>
        </w:rPr>
        <w:t xml:space="preserve">hand </w:t>
      </w:r>
      <w:r w:rsidR="00C326B0" w:rsidRPr="00B95524">
        <w:rPr>
          <w:rFonts w:asciiTheme="majorBidi" w:hAnsiTheme="majorBidi" w:cstheme="majorBidi"/>
        </w:rPr>
        <w:t>column</w:t>
      </w:r>
      <w:r w:rsidR="00C515B4" w:rsidRPr="00B95524">
        <w:rPr>
          <w:rFonts w:asciiTheme="majorBidi" w:hAnsiTheme="majorBidi" w:cstheme="majorBidi"/>
        </w:rPr>
        <w:t xml:space="preserve"> shows </w:t>
      </w:r>
      <w:r w:rsidR="00C326B0" w:rsidRPr="00B95524">
        <w:rPr>
          <w:rFonts w:asciiTheme="majorBidi" w:hAnsiTheme="majorBidi" w:cstheme="majorBidi"/>
        </w:rPr>
        <w:t xml:space="preserve">reversal of LV growth due to removal of an insufficient aortic valve. </w:t>
      </w:r>
      <w:r w:rsidR="00571B51" w:rsidRPr="00B95524">
        <w:rPr>
          <w:rFonts w:asciiTheme="majorBidi" w:hAnsiTheme="majorBidi" w:cstheme="majorBidi"/>
        </w:rPr>
        <w:t xml:space="preserve">On all panels, </w:t>
      </w:r>
      <w:r w:rsidR="002E3629">
        <w:rPr>
          <w:rFonts w:asciiTheme="majorBidi" w:hAnsiTheme="majorBidi" w:cstheme="majorBidi"/>
        </w:rPr>
        <w:t xml:space="preserve">the </w:t>
      </w:r>
      <w:r w:rsidR="00571B51" w:rsidRPr="00B95524">
        <w:rPr>
          <w:rFonts w:asciiTheme="majorBidi" w:hAnsiTheme="majorBidi" w:cstheme="majorBidi"/>
        </w:rPr>
        <w:t xml:space="preserve">first vertical line shows when the growth module is activated. </w:t>
      </w:r>
      <w:r w:rsidR="00B1690F" w:rsidRPr="00B95524">
        <w:rPr>
          <w:rFonts w:asciiTheme="majorBidi" w:hAnsiTheme="majorBidi" w:cstheme="majorBidi"/>
        </w:rPr>
        <w:t xml:space="preserve">Second and third vertical line demonstrate the onset and ending of </w:t>
      </w:r>
      <w:r w:rsidR="00D7478C" w:rsidRPr="00B95524">
        <w:rPr>
          <w:rFonts w:asciiTheme="majorBidi" w:hAnsiTheme="majorBidi" w:cstheme="majorBidi"/>
        </w:rPr>
        <w:t xml:space="preserve">the </w:t>
      </w:r>
      <w:r w:rsidR="00B1690F" w:rsidRPr="00B95524">
        <w:rPr>
          <w:rFonts w:asciiTheme="majorBidi" w:hAnsiTheme="majorBidi" w:cstheme="majorBidi"/>
        </w:rPr>
        <w:t>applied relevant overloading.</w:t>
      </w:r>
      <w:r w:rsidR="00350897" w:rsidRPr="00B95524">
        <w:rPr>
          <w:rFonts w:asciiTheme="majorBidi" w:hAnsiTheme="majorBidi" w:cstheme="majorBidi"/>
        </w:rPr>
        <w:t xml:space="preserve"> </w:t>
      </w:r>
      <w:r w:rsidR="00EE3BA7" w:rsidRPr="00B95524">
        <w:rPr>
          <w:rFonts w:asciiTheme="majorBidi" w:hAnsiTheme="majorBidi" w:cstheme="majorBidi"/>
        </w:rPr>
        <w:t>Fourth</w:t>
      </w:r>
      <w:r w:rsidR="00350897" w:rsidRPr="00B95524">
        <w:rPr>
          <w:rFonts w:asciiTheme="majorBidi" w:hAnsiTheme="majorBidi" w:cstheme="majorBidi"/>
        </w:rPr>
        <w:t xml:space="preserve"> and fifth vertical lines show the onset and ending of</w:t>
      </w:r>
      <w:r w:rsidR="00525D94" w:rsidRPr="00B95524">
        <w:rPr>
          <w:rFonts w:asciiTheme="majorBidi" w:hAnsiTheme="majorBidi" w:cstheme="majorBidi"/>
        </w:rPr>
        <w:t xml:space="preserve"> </w:t>
      </w:r>
      <w:r w:rsidR="002E3629">
        <w:rPr>
          <w:rFonts w:asciiTheme="majorBidi" w:hAnsiTheme="majorBidi" w:cstheme="majorBidi"/>
        </w:rPr>
        <w:t xml:space="preserve">removing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350897" w:rsidRPr="00B95524">
        <w:rPr>
          <w:rFonts w:asciiTheme="majorBidi" w:hAnsiTheme="majorBidi" w:cstheme="majorBidi"/>
        </w:rPr>
        <w:t xml:space="preserve">relevant overloading. </w:t>
      </w:r>
    </w:p>
    <w:p w14:paraId="7335BDC1" w14:textId="0F3FF86A" w:rsidR="00D43BF3" w:rsidRPr="00B955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19DCAF14" w14:textId="223BA89D" w:rsidR="003A4FEE" w:rsidRPr="00B95524" w:rsidRDefault="000A2AEE"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Predicted LV </w:t>
      </w:r>
      <w:r w:rsidR="004B5948" w:rsidRPr="00B95524">
        <w:rPr>
          <w:rFonts w:asciiTheme="majorBidi" w:hAnsiTheme="majorBidi" w:cstheme="majorBidi"/>
        </w:rPr>
        <w:t>size</w:t>
      </w:r>
      <w:r w:rsidRPr="00B95524">
        <w:rPr>
          <w:rFonts w:asciiTheme="majorBidi" w:hAnsiTheme="majorBidi" w:cstheme="majorBidi"/>
        </w:rPr>
        <w:t xml:space="preserve"> </w:t>
      </w:r>
      <w:r w:rsidR="003B4D41">
        <w:rPr>
          <w:rFonts w:asciiTheme="majorBidi" w:hAnsiTheme="majorBidi" w:cstheme="majorBidi"/>
        </w:rPr>
        <w:t>agreed</w:t>
      </w:r>
      <w:r w:rsidR="00A44363">
        <w:rPr>
          <w:rFonts w:asciiTheme="majorBidi" w:hAnsiTheme="majorBidi" w:cstheme="majorBidi"/>
        </w:rPr>
        <w:t xml:space="preserve"> with collected clinical data</w:t>
      </w:r>
    </w:p>
    <w:p w14:paraId="6BFCB960" w14:textId="076D6D9C" w:rsidR="003F33B3" w:rsidRPr="00B95524" w:rsidRDefault="009466B9" w:rsidP="00F34279">
      <w:pPr>
        <w:spacing w:line="240" w:lineRule="auto"/>
        <w:jc w:val="both"/>
        <w:rPr>
          <w:rFonts w:asciiTheme="majorBidi" w:hAnsiTheme="majorBidi" w:cstheme="majorBidi"/>
        </w:rPr>
      </w:pPr>
      <w:r w:rsidRPr="00B95524">
        <w:rPr>
          <w:rFonts w:asciiTheme="majorBidi" w:hAnsiTheme="majorBidi" w:cstheme="majorBidi"/>
        </w:rPr>
        <w:t xml:space="preserve">Fig 7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 xml:space="preserve">(Table </w:t>
      </w:r>
      <w:r w:rsidR="009A7783" w:rsidRPr="00B95524">
        <w:rPr>
          <w:rFonts w:asciiTheme="majorBidi" w:hAnsiTheme="majorBidi" w:cstheme="majorBidi"/>
        </w:rPr>
        <w:fldChar w:fldCharType="begin"/>
      </w:r>
      <w:r w:rsidR="009A7783" w:rsidRPr="00B95524">
        <w:rPr>
          <w:rFonts w:asciiTheme="majorBidi" w:hAnsiTheme="majorBidi" w:cstheme="majorBidi"/>
        </w:rPr>
        <w:instrText xml:space="preserve"> seq table table5 </w:instrText>
      </w:r>
      <w:r w:rsidR="009A7783" w:rsidRPr="00B95524">
        <w:rPr>
          <w:rFonts w:asciiTheme="majorBidi" w:hAnsiTheme="majorBidi" w:cstheme="majorBidi"/>
        </w:rPr>
        <w:fldChar w:fldCharType="separate"/>
      </w:r>
      <w:r w:rsidR="0095603A">
        <w:rPr>
          <w:rFonts w:asciiTheme="majorBidi" w:hAnsiTheme="majorBidi" w:cstheme="majorBidi"/>
          <w:noProof/>
        </w:rPr>
        <w:t>5</w:t>
      </w:r>
      <w:r w:rsidR="009A7783" w:rsidRPr="00B95524">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E43C3D">
        <w:rPr>
          <w:rFonts w:asciiTheme="majorBidi" w:hAnsiTheme="majorBidi" w:cstheme="majorBidi"/>
        </w:rPr>
        <w:t xml:space="preserve">For the baseline case, all indices were within the range of clinical data. </w:t>
      </w:r>
      <w:r w:rsidR="00D17CBC" w:rsidRPr="00B95524">
        <w:rPr>
          <w:rFonts w:asciiTheme="majorBidi" w:hAnsiTheme="majorBidi" w:cstheme="majorBidi"/>
        </w:rPr>
        <w:t xml:space="preserve">For aortic stenosis, </w:t>
      </w:r>
      <w:r w:rsidR="00685A54" w:rsidRPr="00B95524">
        <w:rPr>
          <w:rFonts w:asciiTheme="majorBidi" w:hAnsiTheme="majorBidi" w:cstheme="majorBidi"/>
        </w:rPr>
        <w:t xml:space="preserve">model </w:t>
      </w:r>
      <w:r w:rsidR="004B42A6" w:rsidRPr="00B95524">
        <w:rPr>
          <w:rFonts w:asciiTheme="majorBidi" w:hAnsiTheme="majorBidi" w:cstheme="majorBidi"/>
        </w:rPr>
        <w:t>perdition</w:t>
      </w:r>
      <w:r w:rsidR="00DA49CA" w:rsidRPr="00B95524">
        <w:rPr>
          <w:rFonts w:asciiTheme="majorBidi" w:hAnsiTheme="majorBidi" w:cstheme="majorBidi"/>
        </w:rPr>
        <w:t>s</w:t>
      </w:r>
      <w:r w:rsidR="004B42A6" w:rsidRPr="00B95524">
        <w:rPr>
          <w:rFonts w:asciiTheme="majorBidi" w:hAnsiTheme="majorBidi" w:cstheme="majorBidi"/>
        </w:rPr>
        <w:t xml:space="preserve"> </w:t>
      </w:r>
      <w:r w:rsidR="00DA49CA" w:rsidRPr="00B95524">
        <w:rPr>
          <w:rFonts w:asciiTheme="majorBidi" w:hAnsiTheme="majorBidi" w:cstheme="majorBidi"/>
        </w:rPr>
        <w:t>were</w:t>
      </w:r>
      <w:r w:rsidR="004B42A6" w:rsidRPr="00B95524">
        <w:rPr>
          <w:rFonts w:asciiTheme="majorBidi" w:hAnsiTheme="majorBidi" w:cstheme="majorBidi"/>
        </w:rPr>
        <w:t xml:space="preserve"> in line with clinical data such that </w:t>
      </w:r>
      <w:r w:rsidR="005A462A" w:rsidRPr="00B95524">
        <w:rPr>
          <w:rFonts w:asciiTheme="majorBidi" w:hAnsiTheme="majorBidi" w:cstheme="majorBidi"/>
        </w:rPr>
        <w:t xml:space="preserve">as the level of </w:t>
      </w:r>
      <w:r w:rsidR="00037872">
        <w:rPr>
          <w:rFonts w:asciiTheme="majorBidi" w:hAnsiTheme="majorBidi" w:cstheme="majorBidi"/>
        </w:rPr>
        <w:t>valve narrowing</w:t>
      </w:r>
      <w:r w:rsidR="00037872" w:rsidRPr="00B95524">
        <w:rPr>
          <w:rFonts w:asciiTheme="majorBidi" w:hAnsiTheme="majorBidi" w:cstheme="majorBidi"/>
        </w:rPr>
        <w:t xml:space="preserve"> </w:t>
      </w:r>
      <w:r w:rsidR="0063402C" w:rsidRPr="00B95524">
        <w:rPr>
          <w:rFonts w:asciiTheme="majorBidi" w:hAnsiTheme="majorBidi" w:cstheme="majorBidi"/>
        </w:rPr>
        <w:t>increase</w:t>
      </w:r>
      <w:r w:rsidR="00774022">
        <w:rPr>
          <w:rFonts w:asciiTheme="majorBidi" w:hAnsiTheme="majorBidi" w:cstheme="majorBidi"/>
        </w:rPr>
        <w:t>d</w:t>
      </w:r>
      <w:r w:rsidR="00ED6F2B">
        <w:rPr>
          <w:rFonts w:asciiTheme="majorBidi" w:hAnsiTheme="majorBidi" w:cstheme="majorBidi"/>
        </w:rPr>
        <w:t>,</w:t>
      </w:r>
      <w:r w:rsidR="0063402C" w:rsidRPr="00B95524">
        <w:rPr>
          <w:rFonts w:asciiTheme="majorBidi" w:hAnsiTheme="majorBidi" w:cstheme="majorBidi"/>
        </w:rPr>
        <w:t xml:space="preserve"> LV </w:t>
      </w:r>
      <w:r w:rsidR="00F47333" w:rsidRPr="00B95524">
        <w:rPr>
          <w:rFonts w:asciiTheme="majorBidi" w:hAnsiTheme="majorBidi" w:cstheme="majorBidi"/>
        </w:rPr>
        <w:t xml:space="preserve">end-diastolic </w:t>
      </w:r>
      <w:r w:rsidR="0063402C" w:rsidRPr="00B95524">
        <w:rPr>
          <w:rFonts w:asciiTheme="majorBidi" w:hAnsiTheme="majorBidi" w:cstheme="majorBidi"/>
        </w:rPr>
        <w:t>volume</w:t>
      </w:r>
      <w:r w:rsidR="00F42CD4" w:rsidRPr="00B95524">
        <w:rPr>
          <w:rFonts w:asciiTheme="majorBidi" w:hAnsiTheme="majorBidi" w:cstheme="majorBidi"/>
        </w:rPr>
        <w:t xml:space="preserve"> </w:t>
      </w:r>
      <w:r w:rsidR="00F42CD4" w:rsidRPr="00E503C9">
        <w:rPr>
          <w:rFonts w:asciiTheme="majorBidi" w:hAnsiTheme="majorBidi" w:cstheme="majorBidi"/>
        </w:rPr>
        <w:t>index</w:t>
      </w:r>
      <w:r w:rsidR="00F42CD4" w:rsidRPr="00B95524">
        <w:rPr>
          <w:rFonts w:asciiTheme="majorBidi" w:hAnsiTheme="majorBidi" w:cstheme="majorBidi"/>
        </w:rPr>
        <w:t xml:space="preserve"> slightly reduce</w:t>
      </w:r>
      <w:r w:rsidR="00ED6F2B">
        <w:rPr>
          <w:rFonts w:asciiTheme="majorBidi" w:hAnsiTheme="majorBidi" w:cstheme="majorBidi"/>
        </w:rPr>
        <w:t>d</w:t>
      </w:r>
      <w:r w:rsidR="00F42CD4" w:rsidRPr="00B95524">
        <w:rPr>
          <w:rFonts w:asciiTheme="majorBidi" w:hAnsiTheme="majorBidi" w:cstheme="majorBidi"/>
        </w:rPr>
        <w:t xml:space="preserve">, LV </w:t>
      </w:r>
      <w:r w:rsidR="00A91D64" w:rsidRPr="00B95524">
        <w:rPr>
          <w:rFonts w:asciiTheme="majorBidi" w:hAnsiTheme="majorBidi" w:cstheme="majorBidi"/>
        </w:rPr>
        <w:t xml:space="preserve">end-systolic </w:t>
      </w:r>
      <w:r w:rsidR="00F42CD4" w:rsidRPr="00B95524">
        <w:rPr>
          <w:rFonts w:asciiTheme="majorBidi" w:hAnsiTheme="majorBidi" w:cstheme="majorBidi"/>
        </w:rPr>
        <w:t xml:space="preserve">volume index </w:t>
      </w:r>
      <w:r w:rsidR="0044523B" w:rsidRPr="00B95524">
        <w:rPr>
          <w:rFonts w:asciiTheme="majorBidi" w:hAnsiTheme="majorBidi" w:cstheme="majorBidi"/>
        </w:rPr>
        <w:t>remain</w:t>
      </w:r>
      <w:r w:rsidR="00ED6F2B">
        <w:rPr>
          <w:rFonts w:asciiTheme="majorBidi" w:hAnsiTheme="majorBidi" w:cstheme="majorBidi"/>
        </w:rPr>
        <w:t>ed</w:t>
      </w:r>
      <w:r w:rsidR="0044523B" w:rsidRPr="00B95524">
        <w:rPr>
          <w:rFonts w:asciiTheme="majorBidi" w:hAnsiTheme="majorBidi" w:cstheme="majorBidi"/>
        </w:rPr>
        <w:t xml:space="preserve"> </w:t>
      </w:r>
      <w:r w:rsidR="00625A05">
        <w:rPr>
          <w:rFonts w:asciiTheme="majorBidi" w:hAnsiTheme="majorBidi" w:cstheme="majorBidi"/>
        </w:rPr>
        <w:t xml:space="preserve">nearly </w:t>
      </w:r>
      <w:r w:rsidR="0044523B" w:rsidRPr="00B95524">
        <w:rPr>
          <w:rFonts w:asciiTheme="majorBidi" w:hAnsiTheme="majorBidi" w:cstheme="majorBidi"/>
        </w:rPr>
        <w:t>unchanged</w:t>
      </w:r>
      <w:r w:rsidR="0068337C" w:rsidRPr="00B95524">
        <w:rPr>
          <w:rFonts w:asciiTheme="majorBidi" w:hAnsiTheme="majorBidi" w:cstheme="majorBidi"/>
        </w:rPr>
        <w:t>, but LV mass index increase</w:t>
      </w:r>
      <w:r w:rsidR="00ED6F2B">
        <w:rPr>
          <w:rFonts w:asciiTheme="majorBidi" w:hAnsiTheme="majorBidi" w:cstheme="majorBidi"/>
        </w:rPr>
        <w:t>d</w:t>
      </w:r>
      <w:r w:rsidR="0068337C" w:rsidRPr="00B95524">
        <w:rPr>
          <w:rFonts w:asciiTheme="majorBidi" w:hAnsiTheme="majorBidi" w:cstheme="majorBidi"/>
        </w:rPr>
        <w:t xml:space="preserve"> </w:t>
      </w:r>
      <w:r w:rsidR="00F648FC" w:rsidRPr="00B95524">
        <w:rPr>
          <w:rFonts w:asciiTheme="majorBidi" w:hAnsiTheme="majorBidi" w:cstheme="majorBidi"/>
        </w:rPr>
        <w:t>notably</w:t>
      </w:r>
      <w:r w:rsidR="0044523B" w:rsidRPr="00B95524">
        <w:rPr>
          <w:rFonts w:asciiTheme="majorBidi" w:hAnsiTheme="majorBidi" w:cstheme="majorBidi"/>
        </w:rPr>
        <w:t>.</w:t>
      </w:r>
      <w:r w:rsidR="00F648FC" w:rsidRPr="00B95524">
        <w:rPr>
          <w:rFonts w:asciiTheme="majorBidi" w:hAnsiTheme="majorBidi" w:cstheme="majorBidi"/>
        </w:rPr>
        <w:t xml:space="preserve"> </w:t>
      </w:r>
      <w:r w:rsidR="0096099D" w:rsidRPr="00B95524">
        <w:rPr>
          <w:rFonts w:asciiTheme="majorBidi" w:hAnsiTheme="majorBidi" w:cstheme="majorBidi"/>
        </w:rPr>
        <w:t xml:space="preserve">For mitral regurgitation, </w:t>
      </w:r>
      <w:r w:rsidR="00F30298">
        <w:rPr>
          <w:rFonts w:asciiTheme="majorBidi" w:hAnsiTheme="majorBidi" w:cstheme="majorBidi"/>
        </w:rPr>
        <w:t xml:space="preserve">model predictions </w:t>
      </w:r>
      <w:r w:rsidR="00D24F35">
        <w:rPr>
          <w:rFonts w:asciiTheme="majorBidi" w:hAnsiTheme="majorBidi" w:cstheme="majorBidi"/>
        </w:rPr>
        <w:t xml:space="preserve">were </w:t>
      </w:r>
      <w:r w:rsidR="00625A05">
        <w:rPr>
          <w:rFonts w:asciiTheme="majorBidi" w:hAnsiTheme="majorBidi" w:cstheme="majorBidi"/>
        </w:rPr>
        <w:t>with</w:t>
      </w:r>
      <w:r w:rsidR="00D24F35">
        <w:rPr>
          <w:rFonts w:asciiTheme="majorBidi" w:hAnsiTheme="majorBidi" w:cstheme="majorBidi"/>
        </w:rPr>
        <w:t>in the range of</w:t>
      </w:r>
      <w:r w:rsidR="00F30298">
        <w:rPr>
          <w:rFonts w:asciiTheme="majorBidi" w:hAnsiTheme="majorBidi" w:cstheme="majorBidi"/>
        </w:rPr>
        <w:t xml:space="preserve"> </w:t>
      </w:r>
      <w:r w:rsidR="00AC67F9">
        <w:rPr>
          <w:rFonts w:asciiTheme="majorBidi" w:hAnsiTheme="majorBidi" w:cstheme="majorBidi"/>
        </w:rPr>
        <w:t xml:space="preserve">clinical data </w:t>
      </w:r>
      <w:r w:rsidR="00BC2B20">
        <w:rPr>
          <w:rFonts w:asciiTheme="majorBidi" w:hAnsiTheme="majorBidi" w:cstheme="majorBidi"/>
        </w:rPr>
        <w:t xml:space="preserve">and followed the same trend, </w:t>
      </w:r>
      <w:r w:rsidR="00625A05">
        <w:rPr>
          <w:rFonts w:asciiTheme="majorBidi" w:hAnsiTheme="majorBidi" w:cstheme="majorBidi"/>
        </w:rPr>
        <w:t>such</w:t>
      </w:r>
      <w:r w:rsidR="00AC67F9">
        <w:rPr>
          <w:rFonts w:asciiTheme="majorBidi" w:hAnsiTheme="majorBidi" w:cstheme="majorBidi"/>
        </w:rPr>
        <w:t xml:space="preserve"> that as the regurgitant volume</w:t>
      </w:r>
      <w:r w:rsidR="00277387">
        <w:rPr>
          <w:rFonts w:asciiTheme="majorBidi" w:hAnsiTheme="majorBidi" w:cstheme="majorBidi"/>
        </w:rPr>
        <w:t xml:space="preserve"> </w:t>
      </w:r>
      <w:r w:rsidR="00F06D80">
        <w:rPr>
          <w:rFonts w:asciiTheme="majorBidi" w:hAnsiTheme="majorBidi" w:cstheme="majorBidi"/>
        </w:rPr>
        <w:t>increase</w:t>
      </w:r>
      <w:r w:rsidR="00306250">
        <w:rPr>
          <w:rFonts w:asciiTheme="majorBidi" w:hAnsiTheme="majorBidi" w:cstheme="majorBidi"/>
        </w:rPr>
        <w:t>d</w:t>
      </w:r>
      <w:r w:rsidR="00BC2B20">
        <w:rPr>
          <w:rFonts w:asciiTheme="majorBidi" w:hAnsiTheme="majorBidi" w:cstheme="majorBidi"/>
        </w:rPr>
        <w:t xml:space="preserve"> the</w:t>
      </w:r>
      <w:r w:rsidR="00625A05">
        <w:rPr>
          <w:rFonts w:asciiTheme="majorBidi" w:hAnsiTheme="majorBidi" w:cstheme="majorBidi"/>
        </w:rPr>
        <w:t xml:space="preserve"> </w:t>
      </w:r>
      <w:r w:rsidR="00F82042">
        <w:rPr>
          <w:rFonts w:asciiTheme="majorBidi" w:hAnsiTheme="majorBidi" w:cstheme="majorBidi"/>
        </w:rPr>
        <w:t xml:space="preserve">LV </w:t>
      </w:r>
      <w:r w:rsidR="00A91D64">
        <w:rPr>
          <w:rFonts w:asciiTheme="majorBidi" w:hAnsiTheme="majorBidi" w:cstheme="majorBidi"/>
        </w:rPr>
        <w:t xml:space="preserve">end-diastolic </w:t>
      </w:r>
      <w:r w:rsidR="00F82042">
        <w:rPr>
          <w:rFonts w:asciiTheme="majorBidi" w:hAnsiTheme="majorBidi" w:cstheme="majorBidi"/>
        </w:rPr>
        <w:t>volume</w:t>
      </w:r>
      <w:r w:rsidR="00230F54">
        <w:rPr>
          <w:rFonts w:asciiTheme="majorBidi" w:hAnsiTheme="majorBidi" w:cstheme="majorBidi"/>
        </w:rPr>
        <w:t xml:space="preserve"> index</w:t>
      </w:r>
      <w:r w:rsidR="00625A05">
        <w:rPr>
          <w:rFonts w:asciiTheme="majorBidi" w:hAnsiTheme="majorBidi" w:cstheme="majorBidi"/>
        </w:rPr>
        <w:t>,</w:t>
      </w:r>
      <w:r w:rsidR="00F82042">
        <w:rPr>
          <w:rFonts w:asciiTheme="majorBidi" w:hAnsiTheme="majorBidi" w:cstheme="majorBidi"/>
        </w:rPr>
        <w:t xml:space="preserve"> </w:t>
      </w:r>
      <w:r w:rsidR="00625A05">
        <w:rPr>
          <w:rFonts w:asciiTheme="majorBidi" w:hAnsiTheme="majorBidi" w:cstheme="majorBidi"/>
        </w:rPr>
        <w:t xml:space="preserve">LV </w:t>
      </w:r>
      <w:r w:rsidR="00A91D64">
        <w:rPr>
          <w:rFonts w:asciiTheme="majorBidi" w:hAnsiTheme="majorBidi" w:cstheme="majorBidi"/>
        </w:rPr>
        <w:t xml:space="preserve">end-systolic </w:t>
      </w:r>
      <w:r w:rsidR="00625A05">
        <w:rPr>
          <w:rFonts w:asciiTheme="majorBidi" w:hAnsiTheme="majorBidi" w:cstheme="majorBidi"/>
        </w:rPr>
        <w:t xml:space="preserve">volume index, and </w:t>
      </w:r>
      <w:r w:rsidR="00230F54">
        <w:rPr>
          <w:rFonts w:asciiTheme="majorBidi" w:hAnsiTheme="majorBidi" w:cstheme="majorBidi"/>
        </w:rPr>
        <w:t xml:space="preserve">LV mass index </w:t>
      </w:r>
      <w:r w:rsidR="00625A05">
        <w:rPr>
          <w:rFonts w:asciiTheme="majorBidi" w:hAnsiTheme="majorBidi" w:cstheme="majorBidi"/>
        </w:rPr>
        <w:t xml:space="preserve">all </w:t>
      </w:r>
      <w:r w:rsidR="00C25235">
        <w:rPr>
          <w:rFonts w:asciiTheme="majorBidi" w:hAnsiTheme="majorBidi" w:cstheme="majorBidi"/>
        </w:rPr>
        <w:t>increase</w:t>
      </w:r>
      <w:r w:rsidR="00306250">
        <w:rPr>
          <w:rFonts w:asciiTheme="majorBidi" w:hAnsiTheme="majorBidi" w:cstheme="majorBidi"/>
        </w:rPr>
        <w:t>d</w:t>
      </w:r>
      <w:r w:rsidR="00C25235">
        <w:rPr>
          <w:rFonts w:asciiTheme="majorBidi" w:hAnsiTheme="majorBidi" w:cstheme="majorBidi"/>
        </w:rPr>
        <w:t xml:space="preserve">. </w:t>
      </w:r>
      <w:r w:rsidR="00625A05">
        <w:rPr>
          <w:rFonts w:asciiTheme="majorBidi" w:hAnsiTheme="majorBidi" w:cstheme="majorBidi"/>
        </w:rPr>
        <w:t>Finally</w:t>
      </w:r>
      <w:r w:rsidR="0095483C">
        <w:rPr>
          <w:rFonts w:asciiTheme="majorBidi" w:hAnsiTheme="majorBidi" w:cstheme="majorBidi"/>
        </w:rPr>
        <w:t xml:space="preserve">, </w:t>
      </w:r>
      <w:r w:rsidR="00625A05">
        <w:rPr>
          <w:rFonts w:asciiTheme="majorBidi" w:hAnsiTheme="majorBidi" w:cstheme="majorBidi"/>
        </w:rPr>
        <w:t xml:space="preserve">the </w:t>
      </w:r>
      <w:r w:rsidR="0095483C">
        <w:rPr>
          <w:rFonts w:asciiTheme="majorBidi" w:hAnsiTheme="majorBidi" w:cstheme="majorBidi"/>
        </w:rPr>
        <w:t xml:space="preserve">LV size </w:t>
      </w:r>
      <w:r w:rsidR="00791CFE">
        <w:rPr>
          <w:rFonts w:asciiTheme="majorBidi" w:hAnsiTheme="majorBidi" w:cstheme="majorBidi"/>
        </w:rPr>
        <w:t>parameters</w:t>
      </w:r>
      <w:r w:rsidR="00625A05">
        <w:rPr>
          <w:rFonts w:asciiTheme="majorBidi" w:hAnsiTheme="majorBidi" w:cstheme="majorBidi"/>
        </w:rPr>
        <w:t xml:space="preserve"> predicted</w:t>
      </w:r>
      <w:r w:rsidR="00791CFE">
        <w:rPr>
          <w:rFonts w:asciiTheme="majorBidi" w:hAnsiTheme="majorBidi" w:cstheme="majorBidi"/>
        </w:rPr>
        <w:t xml:space="preserve"> for aortic regurgitation </w:t>
      </w:r>
      <w:r w:rsidR="00306250">
        <w:rPr>
          <w:rFonts w:asciiTheme="majorBidi" w:hAnsiTheme="majorBidi" w:cstheme="majorBidi"/>
        </w:rPr>
        <w:t>were</w:t>
      </w:r>
      <w:r w:rsidR="00415093">
        <w:rPr>
          <w:rFonts w:asciiTheme="majorBidi" w:hAnsiTheme="majorBidi" w:cstheme="majorBidi"/>
        </w:rPr>
        <w:t xml:space="preserve"> </w:t>
      </w:r>
      <w:r w:rsidR="00BC2B20">
        <w:rPr>
          <w:rFonts w:asciiTheme="majorBidi" w:hAnsiTheme="majorBidi" w:cstheme="majorBidi"/>
        </w:rPr>
        <w:t>also</w:t>
      </w:r>
      <w:r w:rsidR="00625A05">
        <w:rPr>
          <w:rFonts w:asciiTheme="majorBidi" w:hAnsiTheme="majorBidi" w:cstheme="majorBidi"/>
        </w:rPr>
        <w:t xml:space="preserve"> with</w:t>
      </w:r>
      <w:r w:rsidR="00A468A9">
        <w:rPr>
          <w:rFonts w:asciiTheme="majorBidi" w:hAnsiTheme="majorBidi" w:cstheme="majorBidi"/>
        </w:rPr>
        <w:t xml:space="preserve">in the range of clinical data </w:t>
      </w:r>
      <w:r w:rsidR="00E80A5A">
        <w:rPr>
          <w:rFonts w:asciiTheme="majorBidi" w:hAnsiTheme="majorBidi" w:cstheme="majorBidi"/>
        </w:rPr>
        <w:t xml:space="preserve">and </w:t>
      </w:r>
      <w:r w:rsidR="001933A1">
        <w:rPr>
          <w:rFonts w:asciiTheme="majorBidi" w:hAnsiTheme="majorBidi" w:cstheme="majorBidi"/>
        </w:rPr>
        <w:t>demonstrate</w:t>
      </w:r>
      <w:r w:rsidR="00306250">
        <w:rPr>
          <w:rFonts w:asciiTheme="majorBidi" w:hAnsiTheme="majorBidi" w:cstheme="majorBidi"/>
        </w:rPr>
        <w:t>d</w:t>
      </w:r>
      <w:r w:rsidR="00BC2B20">
        <w:rPr>
          <w:rFonts w:asciiTheme="majorBidi" w:hAnsiTheme="majorBidi" w:cstheme="majorBidi"/>
        </w:rPr>
        <w:t xml:space="preserve"> the same trend, such</w:t>
      </w:r>
      <w:r w:rsidR="001933A1">
        <w:rPr>
          <w:rFonts w:asciiTheme="majorBidi" w:hAnsiTheme="majorBidi" w:cstheme="majorBidi"/>
        </w:rPr>
        <w:t xml:space="preserve"> that </w:t>
      </w:r>
      <w:r w:rsidR="00BC2B20">
        <w:rPr>
          <w:rFonts w:asciiTheme="majorBidi" w:hAnsiTheme="majorBidi" w:cstheme="majorBidi"/>
        </w:rPr>
        <w:t>as</w:t>
      </w:r>
      <w:r w:rsidR="001933A1">
        <w:rPr>
          <w:rFonts w:asciiTheme="majorBidi" w:hAnsiTheme="majorBidi" w:cstheme="majorBidi"/>
        </w:rPr>
        <w:t xml:space="preserve"> the severity of</w:t>
      </w:r>
      <w:r w:rsidR="00BC2B20">
        <w:rPr>
          <w:rFonts w:asciiTheme="majorBidi" w:hAnsiTheme="majorBidi" w:cstheme="majorBidi"/>
        </w:rPr>
        <w:t xml:space="preserve"> the</w:t>
      </w:r>
      <w:r w:rsidR="001933A1">
        <w:rPr>
          <w:rFonts w:asciiTheme="majorBidi" w:hAnsiTheme="majorBidi" w:cstheme="majorBidi"/>
        </w:rPr>
        <w:t xml:space="preserve"> </w:t>
      </w:r>
      <w:r w:rsidR="00E359B0">
        <w:rPr>
          <w:rFonts w:asciiTheme="majorBidi" w:hAnsiTheme="majorBidi" w:cstheme="majorBidi"/>
        </w:rPr>
        <w:t>insufficient valve</w:t>
      </w:r>
      <w:r w:rsidR="00591BF7">
        <w:rPr>
          <w:rFonts w:asciiTheme="majorBidi" w:hAnsiTheme="majorBidi" w:cstheme="majorBidi"/>
        </w:rPr>
        <w:t xml:space="preserve"> </w:t>
      </w:r>
      <w:r w:rsidR="00FA1703">
        <w:rPr>
          <w:rFonts w:asciiTheme="majorBidi" w:hAnsiTheme="majorBidi" w:cstheme="majorBidi"/>
        </w:rPr>
        <w:t>increase</w:t>
      </w:r>
      <w:r w:rsidR="00BC2B20">
        <w:rPr>
          <w:rFonts w:asciiTheme="majorBidi" w:hAnsiTheme="majorBidi" w:cstheme="majorBidi"/>
        </w:rPr>
        <w:t>d both</w:t>
      </w:r>
      <w:r w:rsidR="00FA1703">
        <w:rPr>
          <w:rFonts w:asciiTheme="majorBidi" w:hAnsiTheme="majorBidi" w:cstheme="majorBidi"/>
        </w:rPr>
        <w:t xml:space="preserve"> </w:t>
      </w:r>
      <w:r w:rsidR="001C0BAE">
        <w:rPr>
          <w:rFonts w:asciiTheme="majorBidi" w:hAnsiTheme="majorBidi" w:cstheme="majorBidi"/>
        </w:rPr>
        <w:t xml:space="preserve">LV volume </w:t>
      </w:r>
      <w:r w:rsidR="00BC2B20">
        <w:rPr>
          <w:rFonts w:asciiTheme="majorBidi" w:hAnsiTheme="majorBidi" w:cstheme="majorBidi"/>
        </w:rPr>
        <w:t xml:space="preserve">indices </w:t>
      </w:r>
      <w:r w:rsidR="001C0BAE">
        <w:rPr>
          <w:rFonts w:asciiTheme="majorBidi" w:hAnsiTheme="majorBidi" w:cstheme="majorBidi"/>
        </w:rPr>
        <w:t>and LV mass index</w:t>
      </w:r>
      <w:r w:rsidR="00BC2B20">
        <w:rPr>
          <w:rFonts w:asciiTheme="majorBidi" w:hAnsiTheme="majorBidi" w:cstheme="majorBidi"/>
        </w:rPr>
        <w:t xml:space="preserve"> increased</w:t>
      </w:r>
      <w:r w:rsidR="001C0BAE">
        <w:rPr>
          <w:rFonts w:asciiTheme="majorBidi" w:hAnsiTheme="majorBidi" w:cstheme="majorBidi"/>
        </w:rPr>
        <w:t xml:space="preserve">. </w:t>
      </w:r>
    </w:p>
    <w:p w14:paraId="22681D7D" w14:textId="6000AEA3" w:rsidR="001067F4" w:rsidRPr="00B95524" w:rsidRDefault="00BD57E4"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1538823A" wp14:editId="6FDD15A9">
            <wp:extent cx="6208395" cy="4034155"/>
            <wp:effectExtent l="0" t="0" r="1905" b="4445"/>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8395" cy="4034155"/>
                    </a:xfrm>
                    <a:prstGeom prst="rect">
                      <a:avLst/>
                    </a:prstGeom>
                  </pic:spPr>
                </pic:pic>
              </a:graphicData>
            </a:graphic>
          </wp:inline>
        </w:drawing>
      </w:r>
    </w:p>
    <w:p w14:paraId="691A54AE" w14:textId="59DF1E1C" w:rsidR="008E0A43"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21" w:name="fig7"/>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7</w:t>
      </w:r>
      <w:r w:rsidRPr="00B95524">
        <w:rPr>
          <w:rFonts w:asciiTheme="majorBidi" w:hAnsiTheme="majorBidi" w:cstheme="majorBidi"/>
          <w:b/>
          <w:bCs/>
        </w:rPr>
        <w:fldChar w:fldCharType="end"/>
      </w:r>
      <w:bookmarkEnd w:id="21"/>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collected 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 xml:space="preserve">Table </w:t>
      </w:r>
      <w:r w:rsidR="00671F4D" w:rsidRPr="00B95524">
        <w:rPr>
          <w:rFonts w:asciiTheme="majorBidi" w:hAnsiTheme="majorBidi" w:cstheme="majorBidi"/>
          <w:b/>
          <w:bCs/>
        </w:rPr>
        <w:fldChar w:fldCharType="begin"/>
      </w:r>
      <w:r w:rsidR="00671F4D" w:rsidRPr="00B95524">
        <w:rPr>
          <w:rFonts w:asciiTheme="majorBidi" w:hAnsiTheme="majorBidi" w:cstheme="majorBidi"/>
          <w:b/>
          <w:bCs/>
        </w:rPr>
        <w:instrText xml:space="preserve"> seq table table5 </w:instrText>
      </w:r>
      <w:r w:rsidR="00671F4D" w:rsidRPr="00B95524">
        <w:rPr>
          <w:rFonts w:asciiTheme="majorBidi" w:hAnsiTheme="majorBidi" w:cstheme="majorBidi"/>
          <w:b/>
          <w:bCs/>
        </w:rPr>
        <w:fldChar w:fldCharType="separate"/>
      </w:r>
      <w:r w:rsidR="0095603A">
        <w:rPr>
          <w:rFonts w:asciiTheme="majorBidi" w:hAnsiTheme="majorBidi" w:cstheme="majorBidi"/>
          <w:b/>
          <w:bCs/>
          <w:noProof/>
        </w:rPr>
        <w:t>5</w:t>
      </w:r>
      <w:r w:rsidR="00671F4D" w:rsidRPr="00B95524">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 xml:space="preserve">. </w:t>
      </w:r>
      <w:r w:rsidR="00BF3268" w:rsidRPr="00B95524">
        <w:rPr>
          <w:rFonts w:asciiTheme="majorBidi" w:hAnsiTheme="majorBidi" w:cstheme="majorBidi"/>
        </w:rPr>
        <w:t>Left</w:t>
      </w:r>
      <w:r w:rsidR="00BC2B20">
        <w:rPr>
          <w:rFonts w:asciiTheme="majorBidi" w:hAnsiTheme="majorBidi" w:cstheme="majorBidi"/>
        </w:rPr>
        <w:t xml:space="preserve"> </w:t>
      </w:r>
      <w:r w:rsidR="00BF3268" w:rsidRPr="00B95524">
        <w:rPr>
          <w:rFonts w:asciiTheme="majorBidi" w:hAnsiTheme="majorBidi" w:cstheme="majorBidi"/>
        </w:rPr>
        <w:t>hand</w:t>
      </w:r>
      <w:r w:rsidR="00DF5E8B" w:rsidRPr="00B95524">
        <w:rPr>
          <w:rFonts w:asciiTheme="majorBidi" w:hAnsiTheme="majorBidi" w:cstheme="majorBidi"/>
        </w:rPr>
        <w:t xml:space="preserve"> column </w:t>
      </w:r>
      <w:r w:rsidR="00BF3268" w:rsidRPr="00B95524">
        <w:rPr>
          <w:rFonts w:asciiTheme="majorBidi" w:hAnsiTheme="majorBidi" w:cstheme="majorBidi"/>
        </w:rPr>
        <w:t xml:space="preserve">shows model validation for aortic stenosis. Middle column shows </w:t>
      </w:r>
      <w:r w:rsidR="004132CE" w:rsidRPr="00B95524">
        <w:rPr>
          <w:rFonts w:asciiTheme="majorBidi" w:hAnsiTheme="majorBidi" w:cstheme="majorBidi"/>
        </w:rPr>
        <w:t xml:space="preserve">model validation for mitral regurgitation. Right hand column shows model validation for aortic regurgitation. </w:t>
      </w:r>
      <w:r w:rsidR="005B68FE" w:rsidRPr="00B95524">
        <w:rPr>
          <w:rFonts w:asciiTheme="majorBidi" w:hAnsiTheme="majorBidi" w:cstheme="majorBidi"/>
        </w:rPr>
        <w:t>In all panels, c</w:t>
      </w:r>
      <w:r w:rsidR="00C03082" w:rsidRPr="00B95524">
        <w:rPr>
          <w:rFonts w:asciiTheme="majorBidi" w:hAnsiTheme="majorBidi" w:cstheme="majorBidi"/>
        </w:rPr>
        <w:t xml:space="preserve">linical data are shown with </w:t>
      </w:r>
      <w:r w:rsidR="005B68FE" w:rsidRPr="00B95524">
        <w:rPr>
          <w:rFonts w:asciiTheme="majorBidi" w:hAnsiTheme="majorBidi" w:cstheme="majorBidi"/>
        </w:rPr>
        <w:t>circle marker</w:t>
      </w:r>
      <w:r w:rsidR="001F64FF" w:rsidRPr="00B95524">
        <w:rPr>
          <w:rFonts w:asciiTheme="majorBidi" w:hAnsiTheme="majorBidi" w:cstheme="majorBidi"/>
        </w:rPr>
        <w:t>s</w:t>
      </w:r>
      <w:r w:rsidR="005B68FE" w:rsidRPr="00B95524">
        <w:rPr>
          <w:rFonts w:asciiTheme="majorBidi" w:hAnsiTheme="majorBidi" w:cstheme="majorBidi"/>
        </w:rPr>
        <w:t xml:space="preserve"> </w:t>
      </w:r>
      <w:r w:rsidR="00DC59A4" w:rsidRPr="00B95524">
        <w:rPr>
          <w:rFonts w:asciiTheme="majorBidi" w:hAnsiTheme="majorBidi" w:cstheme="majorBidi"/>
        </w:rPr>
        <w:t>in</w:t>
      </w:r>
      <w:r w:rsidR="005B68FE" w:rsidRPr="00B95524">
        <w:rPr>
          <w:rFonts w:asciiTheme="majorBidi" w:hAnsiTheme="majorBidi" w:cstheme="majorBidi"/>
        </w:rPr>
        <w:t xml:space="preserve"> two groups of </w:t>
      </w:r>
      <w:r w:rsidR="004F1B8F">
        <w:rPr>
          <w:rFonts w:asciiTheme="majorBidi" w:hAnsiTheme="majorBidi" w:cstheme="majorBidi"/>
        </w:rPr>
        <w:t>CD</w:t>
      </w:r>
      <w:r w:rsidR="005B68FE" w:rsidRPr="00B95524">
        <w:rPr>
          <w:rFonts w:asciiTheme="majorBidi" w:hAnsiTheme="majorBidi" w:cstheme="majorBidi"/>
        </w:rPr>
        <w:t xml:space="preserve"> and </w:t>
      </w:r>
      <w:r w:rsidR="004F1B8F">
        <w:rPr>
          <w:rFonts w:asciiTheme="majorBidi" w:hAnsiTheme="majorBidi" w:cstheme="majorBidi"/>
        </w:rPr>
        <w:t>PD</w:t>
      </w:r>
      <w:r w:rsidR="005B68FE" w:rsidRPr="00B95524">
        <w:rPr>
          <w:rFonts w:asciiTheme="majorBidi" w:hAnsiTheme="majorBidi" w:cstheme="majorBidi"/>
        </w:rPr>
        <w:t xml:space="preserve">. </w:t>
      </w:r>
      <w:r w:rsidR="00DE00CC" w:rsidRPr="00B95524">
        <w:rPr>
          <w:rFonts w:asciiTheme="majorBidi" w:hAnsiTheme="majorBidi" w:cstheme="majorBidi"/>
        </w:rPr>
        <w:t xml:space="preserve">Model </w:t>
      </w:r>
      <w:r w:rsidR="004F03B3" w:rsidRPr="00B95524">
        <w:rPr>
          <w:rFonts w:asciiTheme="majorBidi" w:hAnsiTheme="majorBidi" w:cstheme="majorBidi"/>
        </w:rPr>
        <w:t>prediction</w:t>
      </w:r>
      <w:r w:rsidR="00111090" w:rsidRPr="00B95524">
        <w:rPr>
          <w:rFonts w:asciiTheme="majorBidi" w:hAnsiTheme="majorBidi" w:cstheme="majorBidi"/>
        </w:rPr>
        <w:t>s</w:t>
      </w:r>
      <w:r w:rsidR="004F03B3" w:rsidRPr="00B95524">
        <w:rPr>
          <w:rFonts w:asciiTheme="majorBidi" w:hAnsiTheme="majorBidi" w:cstheme="majorBidi"/>
        </w:rPr>
        <w:t xml:space="preserve"> are shown with </w:t>
      </w:r>
      <w:r w:rsidR="00111090" w:rsidRPr="00B95524">
        <w:rPr>
          <w:rFonts w:asciiTheme="majorBidi" w:hAnsiTheme="majorBidi" w:cstheme="majorBidi"/>
        </w:rPr>
        <w:t>star markers</w:t>
      </w:r>
      <w:r w:rsidR="001158B8">
        <w:rPr>
          <w:rFonts w:asciiTheme="majorBidi" w:hAnsiTheme="majorBidi" w:cstheme="majorBidi"/>
        </w:rPr>
        <w:t xml:space="preserve"> in two groups of CS and PS</w:t>
      </w:r>
      <w:r w:rsidR="00111090" w:rsidRPr="00B95524">
        <w:rPr>
          <w:rFonts w:asciiTheme="majorBidi" w:hAnsiTheme="majorBidi" w:cstheme="majorBidi"/>
        </w:rPr>
        <w:t xml:space="preserve">. For each valvular </w:t>
      </w:r>
      <w:r w:rsidR="002B67E6" w:rsidRPr="00B95524">
        <w:rPr>
          <w:rFonts w:asciiTheme="majorBidi" w:hAnsiTheme="majorBidi" w:cstheme="majorBidi"/>
        </w:rPr>
        <w:t xml:space="preserve">disease case, three levels of severity for </w:t>
      </w:r>
      <w:r w:rsidR="00150BA8" w:rsidRPr="00B95524">
        <w:rPr>
          <w:rFonts w:asciiTheme="majorBidi" w:hAnsiTheme="majorBidi" w:cstheme="majorBidi"/>
        </w:rPr>
        <w:t>model simulation</w:t>
      </w:r>
      <w:r w:rsidR="00D41F5E" w:rsidRPr="00B95524">
        <w:rPr>
          <w:rFonts w:asciiTheme="majorBidi" w:hAnsiTheme="majorBidi" w:cstheme="majorBidi"/>
        </w:rPr>
        <w:t>s</w:t>
      </w:r>
      <w:r w:rsidR="002B67E6" w:rsidRPr="00B95524">
        <w:rPr>
          <w:rFonts w:asciiTheme="majorBidi" w:hAnsiTheme="majorBidi" w:cstheme="majorBidi"/>
        </w:rPr>
        <w:t xml:space="preserve"> are shown </w:t>
      </w:r>
      <w:r w:rsidR="00150BA8" w:rsidRPr="00B95524">
        <w:rPr>
          <w:rFonts w:asciiTheme="majorBidi" w:hAnsiTheme="majorBidi" w:cstheme="majorBidi"/>
        </w:rPr>
        <w:t>in accordance</w:t>
      </w:r>
      <w:r w:rsidR="002B67E6" w:rsidRPr="00B95524">
        <w:rPr>
          <w:rFonts w:asciiTheme="majorBidi" w:hAnsiTheme="majorBidi" w:cstheme="majorBidi"/>
        </w:rPr>
        <w:t xml:space="preserve"> </w:t>
      </w:r>
      <w:r w:rsidR="0022631D" w:rsidRPr="00B95524">
        <w:rPr>
          <w:rFonts w:asciiTheme="majorBidi" w:hAnsiTheme="majorBidi" w:cstheme="majorBidi"/>
        </w:rPr>
        <w:t>with</w:t>
      </w:r>
      <w:r w:rsidR="002B67E6" w:rsidRPr="00B95524">
        <w:rPr>
          <w:rFonts w:asciiTheme="majorBidi" w:hAnsiTheme="majorBidi" w:cstheme="majorBidi"/>
        </w:rPr>
        <w:t xml:space="preserve"> </w:t>
      </w:r>
      <w:r w:rsidR="00225444" w:rsidRPr="00B95524">
        <w:rPr>
          <w:rFonts w:asciiTheme="majorBidi" w:hAnsiTheme="majorBidi" w:cstheme="majorBidi"/>
        </w:rPr>
        <w:t xml:space="preserve">Tables </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table2 </w:instrText>
      </w:r>
      <w:r w:rsidR="00225444" w:rsidRPr="00B95524">
        <w:rPr>
          <w:rFonts w:asciiTheme="majorBidi" w:hAnsiTheme="majorBidi" w:cstheme="majorBidi"/>
        </w:rPr>
        <w:fldChar w:fldCharType="separate"/>
      </w:r>
      <w:r w:rsidR="0095603A">
        <w:rPr>
          <w:rFonts w:asciiTheme="majorBidi" w:hAnsiTheme="majorBidi" w:cstheme="majorBidi"/>
          <w:noProof/>
        </w:rPr>
        <w:t>2</w:t>
      </w:r>
      <w:r w:rsidR="00225444" w:rsidRPr="00B95524">
        <w:rPr>
          <w:rFonts w:asciiTheme="majorBidi" w:hAnsiTheme="majorBidi" w:cstheme="majorBidi"/>
        </w:rPr>
        <w:fldChar w:fldCharType="end"/>
      </w:r>
      <w:r w:rsidR="00225444" w:rsidRPr="00B95524">
        <w:rPr>
          <w:rFonts w:asciiTheme="majorBidi" w:hAnsiTheme="majorBidi" w:cstheme="majorBidi"/>
        </w:rPr>
        <w:t>-</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table4 </w:instrText>
      </w:r>
      <w:r w:rsidR="00225444" w:rsidRPr="00B95524">
        <w:rPr>
          <w:rFonts w:asciiTheme="majorBidi" w:hAnsiTheme="majorBidi" w:cstheme="majorBidi"/>
        </w:rPr>
        <w:fldChar w:fldCharType="separate"/>
      </w:r>
      <w:r w:rsidR="0095603A">
        <w:rPr>
          <w:rFonts w:asciiTheme="majorBidi" w:hAnsiTheme="majorBidi" w:cstheme="majorBidi"/>
          <w:noProof/>
        </w:rPr>
        <w:t>4</w:t>
      </w:r>
      <w:r w:rsidR="00225444" w:rsidRPr="00B95524">
        <w:rPr>
          <w:rFonts w:asciiTheme="majorBidi" w:hAnsiTheme="majorBidi" w:cstheme="majorBidi"/>
        </w:rPr>
        <w:fldChar w:fldCharType="end"/>
      </w:r>
      <w:r w:rsidR="00225444" w:rsidRPr="00B95524">
        <w:rPr>
          <w:rFonts w:asciiTheme="majorBidi" w:hAnsiTheme="majorBidi" w:cstheme="majorBidi"/>
        </w:rPr>
        <w:t>.</w:t>
      </w:r>
      <w:r w:rsidR="00DE00CC" w:rsidRPr="00B95524">
        <w:rPr>
          <w:rFonts w:asciiTheme="majorBidi" w:hAnsiTheme="majorBidi" w:cstheme="majorBidi"/>
        </w:rPr>
        <w:t xml:space="preserve"> </w:t>
      </w:r>
      <w:r w:rsidR="00D6637B" w:rsidRPr="00B95524">
        <w:rPr>
          <w:rFonts w:asciiTheme="majorBidi" w:hAnsiTheme="majorBidi" w:cstheme="majorBidi"/>
        </w:rPr>
        <w:t>Model results are indexed by an average body surface area of 1.9 m</w:t>
      </w:r>
      <w:r w:rsidR="00D6637B" w:rsidRPr="00B95524">
        <w:rPr>
          <w:rFonts w:asciiTheme="majorBidi" w:hAnsiTheme="majorBidi" w:cstheme="majorBidi"/>
          <w:vertAlign w:val="superscript"/>
        </w:rPr>
        <w:t>2</w:t>
      </w:r>
      <w:r w:rsidR="0093058A">
        <w:rPr>
          <w:rFonts w:asciiTheme="majorBidi" w:hAnsiTheme="majorBidi" w:cstheme="majorBidi"/>
          <w:vertAlign w:val="superscript"/>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D6637B" w:rsidRPr="00B95524">
        <w:rPr>
          <w:rFonts w:asciiTheme="majorBidi" w:hAnsiTheme="majorBidi" w:cstheme="majorBidi"/>
        </w:rPr>
        <w:t>.</w:t>
      </w:r>
      <w:r w:rsidR="00293E39">
        <w:rPr>
          <w:rFonts w:asciiTheme="majorBidi" w:hAnsiTheme="majorBidi" w:cstheme="majorBidi"/>
        </w:rPr>
        <w:t xml:space="preserve"> </w:t>
      </w:r>
      <w:r w:rsidR="009E4B41">
        <w:rPr>
          <w:rFonts w:asciiTheme="majorBidi" w:hAnsiTheme="majorBidi" w:cstheme="majorBidi"/>
        </w:rPr>
        <w:t xml:space="preserve">CD stands for </w:t>
      </w:r>
      <w:r w:rsidR="00225751">
        <w:rPr>
          <w:rFonts w:asciiTheme="majorBidi" w:hAnsiTheme="majorBidi" w:cstheme="majorBidi"/>
        </w:rPr>
        <w:t>“control data”, PD for “</w:t>
      </w:r>
      <w:proofErr w:type="gramStart"/>
      <w:r w:rsidR="00225751">
        <w:rPr>
          <w:rFonts w:asciiTheme="majorBidi" w:hAnsiTheme="majorBidi" w:cstheme="majorBidi"/>
        </w:rPr>
        <w:t>patients</w:t>
      </w:r>
      <w:proofErr w:type="gramEnd"/>
      <w:r w:rsidR="00225751">
        <w:rPr>
          <w:rFonts w:asciiTheme="majorBidi" w:hAnsiTheme="majorBidi" w:cstheme="majorBidi"/>
        </w:rPr>
        <w:t xml:space="preserve"> data”, CS for “control simulation”, and </w:t>
      </w:r>
      <w:r w:rsidR="006B3CA9">
        <w:rPr>
          <w:rFonts w:asciiTheme="majorBidi" w:hAnsiTheme="majorBidi" w:cstheme="majorBidi"/>
        </w:rPr>
        <w:t xml:space="preserve">PS </w:t>
      </w:r>
      <w:r w:rsidR="009B07BA">
        <w:rPr>
          <w:rFonts w:asciiTheme="majorBidi" w:hAnsiTheme="majorBidi" w:cstheme="majorBidi"/>
        </w:rPr>
        <w:t>for “patients simulation”.</w:t>
      </w:r>
      <w:r w:rsidR="006B3CA9">
        <w:rPr>
          <w:rFonts w:asciiTheme="majorBidi" w:hAnsiTheme="majorBidi" w:cstheme="majorBidi"/>
        </w:rPr>
        <w:t xml:space="preserve"> </w:t>
      </w:r>
    </w:p>
    <w:p w14:paraId="5A615429" w14:textId="77777777" w:rsidR="001067F4" w:rsidRPr="00B95524" w:rsidRDefault="001067F4" w:rsidP="00F34279">
      <w:pPr>
        <w:spacing w:after="200" w:line="240" w:lineRule="auto"/>
        <w:rPr>
          <w:rFonts w:asciiTheme="majorBidi" w:hAnsiTheme="majorBidi" w:cstheme="majorBidi"/>
        </w:rPr>
      </w:pPr>
      <w:r w:rsidRPr="00B95524">
        <w:rPr>
          <w:rFonts w:asciiTheme="majorBidi" w:hAnsiTheme="majorBidi" w:cstheme="majorBidi"/>
        </w:rPr>
        <w:br w:type="page"/>
      </w:r>
    </w:p>
    <w:p w14:paraId="49083B2E" w14:textId="7B5329B5" w:rsidR="008E0A43" w:rsidRPr="00B95524" w:rsidRDefault="008E0A43"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Predicted LV systolic function versus clinical data</w:t>
      </w:r>
    </w:p>
    <w:p w14:paraId="6D6BC24F" w14:textId="1BAE2B78" w:rsidR="0080516A" w:rsidRDefault="00E96183" w:rsidP="00F34279">
      <w:pPr>
        <w:spacing w:after="200" w:line="240" w:lineRule="auto"/>
        <w:jc w:val="both"/>
        <w:rPr>
          <w:rFonts w:asciiTheme="majorBidi" w:hAnsiTheme="majorBidi" w:cstheme="majorBidi"/>
        </w:rPr>
      </w:pPr>
      <w:r>
        <w:rPr>
          <w:rFonts w:asciiTheme="majorBidi" w:hAnsiTheme="majorBidi" w:cstheme="majorBidi"/>
        </w:rPr>
        <w:t>Fig</w:t>
      </w:r>
      <w:r w:rsidR="00CD5D58">
        <w:rPr>
          <w:rFonts w:asciiTheme="majorBidi" w:hAnsiTheme="majorBidi" w:cstheme="majorBidi"/>
        </w:rPr>
        <w:t xml:space="preserve"> </w:t>
      </w:r>
      <w:r w:rsidR="00CD5D58">
        <w:rPr>
          <w:rFonts w:asciiTheme="majorBidi" w:hAnsiTheme="majorBidi" w:cstheme="majorBidi"/>
        </w:rPr>
        <w:fldChar w:fldCharType="begin"/>
      </w:r>
      <w:r w:rsidR="00CD5D58">
        <w:rPr>
          <w:rFonts w:asciiTheme="majorBidi" w:hAnsiTheme="majorBidi" w:cstheme="majorBidi"/>
        </w:rPr>
        <w:instrText xml:space="preserve"> </w:instrText>
      </w:r>
      <w:r w:rsidR="00400F2A">
        <w:rPr>
          <w:rFonts w:asciiTheme="majorBidi" w:hAnsiTheme="majorBidi" w:cstheme="majorBidi"/>
        </w:rPr>
        <w:instrText>seq figure fig8</w:instrText>
      </w:r>
      <w:r w:rsidR="00CD5D58">
        <w:rPr>
          <w:rFonts w:asciiTheme="majorBidi" w:hAnsiTheme="majorBidi" w:cstheme="majorBidi"/>
        </w:rPr>
        <w:instrText xml:space="preserve"> </w:instrText>
      </w:r>
      <w:r w:rsidR="00CD5D58">
        <w:rPr>
          <w:rFonts w:asciiTheme="majorBidi" w:hAnsiTheme="majorBidi" w:cstheme="majorBidi"/>
        </w:rPr>
        <w:fldChar w:fldCharType="separate"/>
      </w:r>
      <w:r w:rsidR="0095603A">
        <w:rPr>
          <w:rFonts w:asciiTheme="majorBidi" w:hAnsiTheme="majorBidi" w:cstheme="majorBidi"/>
          <w:noProof/>
        </w:rPr>
        <w:t>8</w:t>
      </w:r>
      <w:r w:rsidR="00CD5D58">
        <w:rPr>
          <w:rFonts w:asciiTheme="majorBidi" w:hAnsiTheme="majorBidi" w:cstheme="majorBidi"/>
        </w:rPr>
        <w:fldChar w:fldCharType="end"/>
      </w:r>
      <w:r w:rsidR="00400F2A">
        <w:rPr>
          <w:rFonts w:asciiTheme="majorBidi" w:hAnsiTheme="majorBidi" w:cstheme="majorBidi"/>
        </w:rPr>
        <w:t xml:space="preserve"> depicts model validation </w:t>
      </w:r>
      <w:r w:rsidR="00E43C3D">
        <w:rPr>
          <w:rFonts w:asciiTheme="majorBidi" w:hAnsiTheme="majorBidi" w:cstheme="majorBidi"/>
        </w:rPr>
        <w:t xml:space="preserve">for </w:t>
      </w:r>
      <w:r w:rsidR="00647F44">
        <w:rPr>
          <w:rFonts w:asciiTheme="majorBidi" w:hAnsiTheme="majorBidi" w:cstheme="majorBidi"/>
        </w:rPr>
        <w:t xml:space="preserve">predicting systolic function </w:t>
      </w:r>
      <w:r w:rsidR="0042259F">
        <w:rPr>
          <w:rFonts w:asciiTheme="majorBidi" w:hAnsiTheme="majorBidi" w:cstheme="majorBidi"/>
        </w:rPr>
        <w:t>in comparison to clinical data</w:t>
      </w:r>
      <w:r w:rsidR="00E43C3D">
        <w:rPr>
          <w:rFonts w:asciiTheme="majorBidi" w:hAnsiTheme="majorBidi" w:cstheme="majorBidi"/>
        </w:rPr>
        <w:t xml:space="preserve"> compiled from the literature</w:t>
      </w:r>
      <w:r w:rsidR="0042259F">
        <w:rPr>
          <w:rFonts w:asciiTheme="majorBidi" w:hAnsiTheme="majorBidi" w:cstheme="majorBidi"/>
        </w:rPr>
        <w:t xml:space="preserve"> (</w:t>
      </w:r>
      <w:r w:rsidR="008B1419">
        <w:rPr>
          <w:rFonts w:asciiTheme="majorBidi" w:hAnsiTheme="majorBidi" w:cstheme="majorBidi"/>
        </w:rPr>
        <w:t xml:space="preserve">Table </w:t>
      </w:r>
      <w:r w:rsidR="0042259F">
        <w:rPr>
          <w:rFonts w:asciiTheme="majorBidi" w:hAnsiTheme="majorBidi" w:cstheme="majorBidi"/>
        </w:rPr>
        <w:fldChar w:fldCharType="begin"/>
      </w:r>
      <w:r w:rsidR="0042259F">
        <w:rPr>
          <w:rFonts w:asciiTheme="majorBidi" w:hAnsiTheme="majorBidi" w:cstheme="majorBidi"/>
        </w:rPr>
        <w:instrText xml:space="preserve"> se</w:instrText>
      </w:r>
      <w:r w:rsidR="008B1419">
        <w:rPr>
          <w:rFonts w:asciiTheme="majorBidi" w:hAnsiTheme="majorBidi" w:cstheme="majorBidi"/>
        </w:rPr>
        <w:instrText>q table table5</w:instrText>
      </w:r>
      <w:r w:rsidR="0042259F">
        <w:rPr>
          <w:rFonts w:asciiTheme="majorBidi" w:hAnsiTheme="majorBidi" w:cstheme="majorBidi"/>
        </w:rPr>
        <w:instrText xml:space="preserve"> </w:instrText>
      </w:r>
      <w:r w:rsidR="0042259F">
        <w:rPr>
          <w:rFonts w:asciiTheme="majorBidi" w:hAnsiTheme="majorBidi" w:cstheme="majorBidi"/>
        </w:rPr>
        <w:fldChar w:fldCharType="separate"/>
      </w:r>
      <w:r w:rsidR="0095603A">
        <w:rPr>
          <w:rFonts w:asciiTheme="majorBidi" w:hAnsiTheme="majorBidi" w:cstheme="majorBidi"/>
          <w:noProof/>
        </w:rPr>
        <w:t>5</w:t>
      </w:r>
      <w:r w:rsidR="0042259F">
        <w:rPr>
          <w:rFonts w:asciiTheme="majorBidi" w:hAnsiTheme="majorBidi" w:cstheme="majorBidi"/>
        </w:rPr>
        <w:fldChar w:fldCharType="end"/>
      </w:r>
      <w:r w:rsidR="008B1419">
        <w:rPr>
          <w:rFonts w:asciiTheme="majorBidi" w:hAnsiTheme="majorBidi" w:cstheme="majorBidi"/>
        </w:rPr>
        <w:t>).</w:t>
      </w:r>
      <w:r w:rsidR="00647F44">
        <w:rPr>
          <w:rFonts w:asciiTheme="majorBidi" w:hAnsiTheme="majorBidi" w:cstheme="majorBidi"/>
        </w:rPr>
        <w:t xml:space="preserve"> </w:t>
      </w:r>
      <w:r w:rsidR="000519E5">
        <w:rPr>
          <w:rFonts w:asciiTheme="majorBidi" w:hAnsiTheme="majorBidi" w:cstheme="majorBidi"/>
        </w:rPr>
        <w:t>F</w:t>
      </w:r>
      <w:r w:rsidR="0051522A">
        <w:rPr>
          <w:rFonts w:asciiTheme="majorBidi" w:hAnsiTheme="majorBidi" w:cstheme="majorBidi"/>
        </w:rPr>
        <w:t>or aortic stenosis</w:t>
      </w:r>
      <w:r w:rsidR="00166678">
        <w:rPr>
          <w:rFonts w:asciiTheme="majorBidi" w:hAnsiTheme="majorBidi" w:cstheme="majorBidi"/>
        </w:rPr>
        <w:t>,</w:t>
      </w:r>
      <w:r w:rsidR="00197DB4">
        <w:rPr>
          <w:rFonts w:asciiTheme="majorBidi" w:hAnsiTheme="majorBidi" w:cstheme="majorBidi"/>
        </w:rPr>
        <w:t xml:space="preserve"> </w:t>
      </w:r>
      <w:r w:rsidR="00BA1741">
        <w:rPr>
          <w:rFonts w:asciiTheme="majorBidi" w:hAnsiTheme="majorBidi" w:cstheme="majorBidi"/>
        </w:rPr>
        <w:t>increasing the</w:t>
      </w:r>
      <w:r w:rsidR="006B0BA8">
        <w:rPr>
          <w:rFonts w:asciiTheme="majorBidi" w:hAnsiTheme="majorBidi" w:cstheme="majorBidi"/>
        </w:rPr>
        <w:t xml:space="preserve"> </w:t>
      </w:r>
      <w:r w:rsidR="00815DA1">
        <w:rPr>
          <w:rFonts w:asciiTheme="majorBidi" w:hAnsiTheme="majorBidi" w:cstheme="majorBidi"/>
        </w:rPr>
        <w:t xml:space="preserve">level of </w:t>
      </w:r>
      <w:r w:rsidR="0064307F">
        <w:rPr>
          <w:rFonts w:asciiTheme="majorBidi" w:hAnsiTheme="majorBidi" w:cstheme="majorBidi"/>
        </w:rPr>
        <w:t>valve</w:t>
      </w:r>
      <w:r w:rsidR="009712B0">
        <w:rPr>
          <w:rFonts w:asciiTheme="majorBidi" w:hAnsiTheme="majorBidi" w:cstheme="majorBidi"/>
        </w:rPr>
        <w:t xml:space="preserve"> </w:t>
      </w:r>
      <w:r w:rsidR="00E43C3D">
        <w:rPr>
          <w:rFonts w:asciiTheme="majorBidi" w:hAnsiTheme="majorBidi" w:cstheme="majorBidi"/>
        </w:rPr>
        <w:t xml:space="preserve">stenosis </w:t>
      </w:r>
      <w:r w:rsidR="00B7611A">
        <w:rPr>
          <w:rFonts w:asciiTheme="majorBidi" w:hAnsiTheme="majorBidi" w:cstheme="majorBidi"/>
        </w:rPr>
        <w:t>decreased</w:t>
      </w:r>
      <w:r w:rsidR="009712B0">
        <w:rPr>
          <w:rFonts w:asciiTheme="majorBidi" w:hAnsiTheme="majorBidi" w:cstheme="majorBidi"/>
        </w:rPr>
        <w:t xml:space="preserve"> </w:t>
      </w:r>
      <w:r w:rsidR="00130B55">
        <w:rPr>
          <w:rFonts w:asciiTheme="majorBidi" w:hAnsiTheme="majorBidi" w:cstheme="majorBidi"/>
        </w:rPr>
        <w:t>the</w:t>
      </w:r>
      <w:r w:rsidR="00815DA1">
        <w:rPr>
          <w:rFonts w:asciiTheme="majorBidi" w:hAnsiTheme="majorBidi" w:cstheme="majorBidi"/>
        </w:rPr>
        <w:t xml:space="preserve"> </w:t>
      </w:r>
      <w:r w:rsidR="005A6BA9">
        <w:rPr>
          <w:rFonts w:asciiTheme="majorBidi" w:hAnsiTheme="majorBidi" w:cstheme="majorBidi"/>
        </w:rPr>
        <w:t xml:space="preserve">systolic function </w:t>
      </w:r>
      <w:r w:rsidR="00B7611A">
        <w:rPr>
          <w:rFonts w:asciiTheme="majorBidi" w:hAnsiTheme="majorBidi" w:cstheme="majorBidi"/>
        </w:rPr>
        <w:t xml:space="preserve">of </w:t>
      </w:r>
      <w:r w:rsidR="00E43C3D">
        <w:rPr>
          <w:rFonts w:asciiTheme="majorBidi" w:hAnsiTheme="majorBidi" w:cstheme="majorBidi"/>
        </w:rPr>
        <w:t xml:space="preserve">the </w:t>
      </w:r>
      <w:r w:rsidR="00B7611A">
        <w:rPr>
          <w:rFonts w:asciiTheme="majorBidi" w:hAnsiTheme="majorBidi" w:cstheme="majorBidi"/>
        </w:rPr>
        <w:t>LV</w:t>
      </w:r>
      <w:r w:rsidR="00E43C3D">
        <w:rPr>
          <w:rFonts w:asciiTheme="majorBidi" w:hAnsiTheme="majorBidi" w:cstheme="majorBidi"/>
        </w:rPr>
        <w:t>,</w:t>
      </w:r>
      <w:r w:rsidR="00B7611A">
        <w:rPr>
          <w:rFonts w:asciiTheme="majorBidi" w:hAnsiTheme="majorBidi" w:cstheme="majorBidi"/>
        </w:rPr>
        <w:t xml:space="preserve"> </w:t>
      </w:r>
      <w:r w:rsidR="00EC2977">
        <w:rPr>
          <w:rFonts w:asciiTheme="majorBidi" w:hAnsiTheme="majorBidi" w:cstheme="majorBidi"/>
        </w:rPr>
        <w:t xml:space="preserve">as both </w:t>
      </w:r>
      <w:r w:rsidR="00FF723B">
        <w:rPr>
          <w:rFonts w:asciiTheme="majorBidi" w:hAnsiTheme="majorBidi" w:cstheme="majorBidi"/>
        </w:rPr>
        <w:t xml:space="preserve">LV </w:t>
      </w:r>
      <w:r w:rsidR="00EC2977">
        <w:rPr>
          <w:rFonts w:asciiTheme="majorBidi" w:hAnsiTheme="majorBidi" w:cstheme="majorBidi"/>
        </w:rPr>
        <w:t>stroke volume index and ejection fraction reduced</w:t>
      </w:r>
      <w:r w:rsidR="002100A8">
        <w:rPr>
          <w:rFonts w:asciiTheme="majorBidi" w:hAnsiTheme="majorBidi" w:cstheme="majorBidi"/>
        </w:rPr>
        <w:t xml:space="preserve">. </w:t>
      </w:r>
      <w:r w:rsidR="00E43C3D">
        <w:rPr>
          <w:rFonts w:asciiTheme="majorBidi" w:hAnsiTheme="majorBidi" w:cstheme="majorBidi"/>
        </w:rPr>
        <w:t xml:space="preserve">For mitral regurgitation, the </w:t>
      </w:r>
      <w:r w:rsidR="00FF723B">
        <w:rPr>
          <w:rFonts w:asciiTheme="majorBidi" w:hAnsiTheme="majorBidi" w:cstheme="majorBidi"/>
        </w:rPr>
        <w:t xml:space="preserve">LV </w:t>
      </w:r>
      <w:r w:rsidR="00E43C3D">
        <w:rPr>
          <w:rFonts w:asciiTheme="majorBidi" w:hAnsiTheme="majorBidi" w:cstheme="majorBidi"/>
        </w:rPr>
        <w:t>stroke volume index increased as the severity of the regurgitation increased, which matches the trend in</w:t>
      </w:r>
      <w:r w:rsidR="00A112D4">
        <w:rPr>
          <w:rFonts w:asciiTheme="majorBidi" w:hAnsiTheme="majorBidi" w:cstheme="majorBidi"/>
        </w:rPr>
        <w:t xml:space="preserve"> the</w:t>
      </w:r>
      <w:r w:rsidR="00E43C3D">
        <w:rPr>
          <w:rFonts w:asciiTheme="majorBidi" w:hAnsiTheme="majorBidi" w:cstheme="majorBidi"/>
        </w:rPr>
        <w:t xml:space="preserve"> clinical data. However,</w:t>
      </w:r>
      <w:r w:rsidR="00484C65">
        <w:rPr>
          <w:rFonts w:asciiTheme="majorBidi" w:hAnsiTheme="majorBidi" w:cstheme="majorBidi"/>
        </w:rPr>
        <w:t xml:space="preserve"> the LV </w:t>
      </w:r>
      <w:r w:rsidR="00F3462E">
        <w:rPr>
          <w:rFonts w:asciiTheme="majorBidi" w:hAnsiTheme="majorBidi" w:cstheme="majorBidi"/>
        </w:rPr>
        <w:t xml:space="preserve">ejection fraction </w:t>
      </w:r>
      <w:r w:rsidR="00484C65">
        <w:rPr>
          <w:rFonts w:asciiTheme="majorBidi" w:hAnsiTheme="majorBidi" w:cstheme="majorBidi"/>
        </w:rPr>
        <w:t xml:space="preserve">decreased as the severity of mitral regurgitation </w:t>
      </w:r>
      <w:r w:rsidR="00C02E56">
        <w:rPr>
          <w:rFonts w:asciiTheme="majorBidi" w:hAnsiTheme="majorBidi" w:cstheme="majorBidi"/>
        </w:rPr>
        <w:t>increased. For aortic r</w:t>
      </w:r>
      <w:r w:rsidR="000B49AB">
        <w:rPr>
          <w:rFonts w:asciiTheme="majorBidi" w:hAnsiTheme="majorBidi" w:cstheme="majorBidi"/>
        </w:rPr>
        <w:t xml:space="preserve">egurgitation, </w:t>
      </w:r>
      <w:r w:rsidR="00A112D4">
        <w:rPr>
          <w:rFonts w:asciiTheme="majorBidi" w:hAnsiTheme="majorBidi" w:cstheme="majorBidi"/>
        </w:rPr>
        <w:t xml:space="preserve">increased valve </w:t>
      </w:r>
      <w:r w:rsidR="00E950B2">
        <w:rPr>
          <w:rFonts w:asciiTheme="majorBidi" w:hAnsiTheme="majorBidi" w:cstheme="majorBidi"/>
        </w:rPr>
        <w:t>insufficien</w:t>
      </w:r>
      <w:r w:rsidR="00A112D4">
        <w:rPr>
          <w:rFonts w:asciiTheme="majorBidi" w:hAnsiTheme="majorBidi" w:cstheme="majorBidi"/>
        </w:rPr>
        <w:t xml:space="preserve">cy </w:t>
      </w:r>
      <w:r w:rsidR="00E950B2">
        <w:rPr>
          <w:rFonts w:asciiTheme="majorBidi" w:hAnsiTheme="majorBidi" w:cstheme="majorBidi"/>
        </w:rPr>
        <w:t xml:space="preserve">did not change the </w:t>
      </w:r>
      <w:r w:rsidR="00705AA1">
        <w:rPr>
          <w:rFonts w:asciiTheme="majorBidi" w:hAnsiTheme="majorBidi" w:cstheme="majorBidi"/>
        </w:rPr>
        <w:t xml:space="preserve">ejection fraction, </w:t>
      </w:r>
      <w:r w:rsidR="00A112D4">
        <w:rPr>
          <w:rFonts w:asciiTheme="majorBidi" w:hAnsiTheme="majorBidi" w:cstheme="majorBidi"/>
        </w:rPr>
        <w:t>but</w:t>
      </w:r>
      <w:r w:rsidR="00705AA1">
        <w:rPr>
          <w:rFonts w:asciiTheme="majorBidi" w:hAnsiTheme="majorBidi" w:cstheme="majorBidi"/>
        </w:rPr>
        <w:t xml:space="preserve"> </w:t>
      </w:r>
      <w:r w:rsidR="00A112D4">
        <w:rPr>
          <w:rFonts w:asciiTheme="majorBidi" w:hAnsiTheme="majorBidi" w:cstheme="majorBidi"/>
        </w:rPr>
        <w:t xml:space="preserve">caused in </w:t>
      </w:r>
      <w:r w:rsidR="00D56F1E">
        <w:rPr>
          <w:rFonts w:asciiTheme="majorBidi" w:hAnsiTheme="majorBidi" w:cstheme="majorBidi"/>
        </w:rPr>
        <w:t>increas</w:t>
      </w:r>
      <w:r w:rsidR="00A112D4">
        <w:rPr>
          <w:rFonts w:asciiTheme="majorBidi" w:hAnsiTheme="majorBidi" w:cstheme="majorBidi"/>
        </w:rPr>
        <w:t>ing trend in</w:t>
      </w:r>
      <w:r w:rsidR="00D56F1E">
        <w:rPr>
          <w:rFonts w:asciiTheme="majorBidi" w:hAnsiTheme="majorBidi" w:cstheme="majorBidi"/>
        </w:rPr>
        <w:t xml:space="preserve"> </w:t>
      </w:r>
      <w:r w:rsidR="00705AA1">
        <w:rPr>
          <w:rFonts w:asciiTheme="majorBidi" w:hAnsiTheme="majorBidi" w:cstheme="majorBidi"/>
        </w:rPr>
        <w:t xml:space="preserve">the </w:t>
      </w:r>
      <w:r w:rsidR="009C1CA1">
        <w:rPr>
          <w:rFonts w:asciiTheme="majorBidi" w:hAnsiTheme="majorBidi" w:cstheme="majorBidi"/>
        </w:rPr>
        <w:t xml:space="preserve">LV </w:t>
      </w:r>
      <w:r w:rsidR="00D56F1E">
        <w:rPr>
          <w:rFonts w:asciiTheme="majorBidi" w:hAnsiTheme="majorBidi" w:cstheme="majorBidi"/>
        </w:rPr>
        <w:t>stroke</w:t>
      </w:r>
      <w:r w:rsidR="00705AA1">
        <w:rPr>
          <w:rFonts w:asciiTheme="majorBidi" w:hAnsiTheme="majorBidi" w:cstheme="majorBidi"/>
        </w:rPr>
        <w:t xml:space="preserve"> volume index</w:t>
      </w:r>
      <w:r w:rsidR="00A112D4">
        <w:rPr>
          <w:rFonts w:asciiTheme="majorBidi" w:hAnsiTheme="majorBidi" w:cstheme="majorBidi"/>
        </w:rPr>
        <w:t>, as seen in the clinical data</w:t>
      </w:r>
      <w:r w:rsidR="00705AA1">
        <w:rPr>
          <w:rFonts w:asciiTheme="majorBidi" w:hAnsiTheme="majorBidi" w:cstheme="majorBidi"/>
        </w:rPr>
        <w:t xml:space="preserve">. </w:t>
      </w:r>
      <w:r w:rsidR="0027024A">
        <w:rPr>
          <w:rFonts w:asciiTheme="majorBidi" w:hAnsiTheme="majorBidi" w:cstheme="majorBidi"/>
        </w:rPr>
        <w:t xml:space="preserve"> </w:t>
      </w:r>
      <w:r w:rsidR="00AC04BF">
        <w:rPr>
          <w:rFonts w:asciiTheme="majorBidi" w:hAnsiTheme="majorBidi" w:cstheme="majorBidi"/>
        </w:rPr>
        <w:t xml:space="preserve">In all cases, model predictions were </w:t>
      </w:r>
      <w:r w:rsidR="00A112D4">
        <w:rPr>
          <w:rFonts w:asciiTheme="majorBidi" w:hAnsiTheme="majorBidi" w:cstheme="majorBidi"/>
        </w:rPr>
        <w:t>with</w:t>
      </w:r>
      <w:r w:rsidR="00437061">
        <w:rPr>
          <w:rFonts w:asciiTheme="majorBidi" w:hAnsiTheme="majorBidi" w:cstheme="majorBidi"/>
        </w:rPr>
        <w:t xml:space="preserve">in the range of </w:t>
      </w:r>
      <w:r w:rsidR="00A112D4">
        <w:rPr>
          <w:rFonts w:asciiTheme="majorBidi" w:hAnsiTheme="majorBidi" w:cstheme="majorBidi"/>
        </w:rPr>
        <w:t xml:space="preserve">the </w:t>
      </w:r>
      <w:r w:rsidR="00437061">
        <w:rPr>
          <w:rFonts w:asciiTheme="majorBidi" w:hAnsiTheme="majorBidi" w:cstheme="majorBidi"/>
        </w:rPr>
        <w:t xml:space="preserve">clinical data, except for the ejection fraction </w:t>
      </w:r>
      <w:r w:rsidR="00D93ED6">
        <w:rPr>
          <w:rFonts w:asciiTheme="majorBidi" w:hAnsiTheme="majorBidi" w:cstheme="majorBidi"/>
        </w:rPr>
        <w:t>of</w:t>
      </w:r>
      <w:r w:rsidR="00437061">
        <w:rPr>
          <w:rFonts w:asciiTheme="majorBidi" w:hAnsiTheme="majorBidi" w:cstheme="majorBidi"/>
        </w:rPr>
        <w:t xml:space="preserve"> mitral regurgitation</w:t>
      </w:r>
      <w:r w:rsidR="00D93ED6">
        <w:rPr>
          <w:rFonts w:asciiTheme="majorBidi" w:hAnsiTheme="majorBidi" w:cstheme="majorBidi"/>
        </w:rPr>
        <w:t xml:space="preserve">. </w:t>
      </w:r>
    </w:p>
    <w:p w14:paraId="666906AD" w14:textId="6DD87B68" w:rsidR="008E0A43" w:rsidRPr="00B95524" w:rsidRDefault="00BD57E4"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50323F1" wp14:editId="01C6A31D">
            <wp:extent cx="6208395" cy="3154680"/>
            <wp:effectExtent l="0" t="0" r="1905"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4D7416A7" w14:textId="345531F8" w:rsidR="000B49E4"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22"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8</w:t>
      </w:r>
      <w:r w:rsidRPr="00B95524">
        <w:rPr>
          <w:rFonts w:asciiTheme="majorBidi" w:hAnsiTheme="majorBidi" w:cstheme="majorBidi"/>
          <w:b/>
          <w:bCs/>
        </w:rPr>
        <w:fldChar w:fldCharType="end"/>
      </w:r>
      <w:bookmarkEnd w:id="22"/>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 xml:space="preserve">Table </w:t>
      </w:r>
      <w:r w:rsidR="00DD503B" w:rsidRPr="00B95524">
        <w:rPr>
          <w:rFonts w:asciiTheme="majorBidi" w:hAnsiTheme="majorBidi" w:cstheme="majorBidi"/>
          <w:b/>
          <w:bCs/>
        </w:rPr>
        <w:fldChar w:fldCharType="begin"/>
      </w:r>
      <w:r w:rsidR="00DD503B" w:rsidRPr="00B95524">
        <w:rPr>
          <w:rFonts w:asciiTheme="majorBidi" w:hAnsiTheme="majorBidi" w:cstheme="majorBidi"/>
          <w:b/>
          <w:bCs/>
        </w:rPr>
        <w:instrText xml:space="preserve"> seq table table5 </w:instrText>
      </w:r>
      <w:r w:rsidR="00DD503B" w:rsidRPr="00B95524">
        <w:rPr>
          <w:rFonts w:asciiTheme="majorBidi" w:hAnsiTheme="majorBidi" w:cstheme="majorBidi"/>
          <w:b/>
          <w:bCs/>
        </w:rPr>
        <w:fldChar w:fldCharType="separate"/>
      </w:r>
      <w:r w:rsidR="0095603A">
        <w:rPr>
          <w:rFonts w:asciiTheme="majorBidi" w:hAnsiTheme="majorBidi" w:cstheme="majorBidi"/>
          <w:b/>
          <w:bCs/>
          <w:noProof/>
        </w:rPr>
        <w:t>5</w:t>
      </w:r>
      <w:r w:rsidR="00DD503B" w:rsidRPr="00B95524">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proofErr w:type="gramStart"/>
      <w:r w:rsidR="00A112D4">
        <w:rPr>
          <w:rFonts w:asciiTheme="majorBidi" w:hAnsiTheme="majorBidi" w:cstheme="majorBidi"/>
        </w:rPr>
        <w:t>similar to</w:t>
      </w:r>
      <w:proofErr w:type="gramEnd"/>
      <w:r w:rsidR="00C04121" w:rsidRPr="00B95524">
        <w:rPr>
          <w:rFonts w:asciiTheme="majorBidi" w:hAnsiTheme="majorBidi" w:cstheme="majorBidi"/>
        </w:rPr>
        <w:t xml:space="preserve"> Fig </w:t>
      </w:r>
      <w:r w:rsidR="00C04121" w:rsidRPr="00B95524">
        <w:rPr>
          <w:rFonts w:asciiTheme="majorBidi" w:hAnsiTheme="majorBidi" w:cstheme="majorBidi"/>
        </w:rPr>
        <w:fldChar w:fldCharType="begin"/>
      </w:r>
      <w:r w:rsidR="00C04121" w:rsidRPr="00B95524">
        <w:rPr>
          <w:rFonts w:asciiTheme="majorBidi" w:hAnsiTheme="majorBidi" w:cstheme="majorBidi"/>
        </w:rPr>
        <w:instrText xml:space="preserve"> seq figure fig7 </w:instrText>
      </w:r>
      <w:r w:rsidR="00C04121" w:rsidRPr="00B95524">
        <w:rPr>
          <w:rFonts w:asciiTheme="majorBidi" w:hAnsiTheme="majorBidi" w:cstheme="majorBidi"/>
        </w:rPr>
        <w:fldChar w:fldCharType="separate"/>
      </w:r>
      <w:r w:rsidR="0095603A">
        <w:rPr>
          <w:rFonts w:asciiTheme="majorBidi" w:hAnsiTheme="majorBidi" w:cstheme="majorBidi"/>
          <w:noProof/>
        </w:rPr>
        <w:t>7</w:t>
      </w:r>
      <w:r w:rsidR="00C04121" w:rsidRPr="00B95524">
        <w:rPr>
          <w:rFonts w:asciiTheme="majorBidi" w:hAnsiTheme="majorBidi" w:cstheme="majorBidi"/>
        </w:rPr>
        <w:fldChar w:fldCharType="end"/>
      </w:r>
      <w:r w:rsidR="00C04121" w:rsidRPr="00B95524">
        <w:rPr>
          <w:rFonts w:asciiTheme="majorBidi" w:hAnsiTheme="majorBidi" w:cstheme="majorBidi"/>
        </w:rPr>
        <w:t xml:space="preserve">. </w:t>
      </w:r>
      <w:r w:rsidR="00680105" w:rsidRPr="00B95524">
        <w:rPr>
          <w:rFonts w:asciiTheme="majorBidi" w:hAnsiTheme="majorBidi" w:cstheme="majorBidi"/>
        </w:rPr>
        <w:t xml:space="preserve">In all panels, clinical data are shown with circle markers in two groups of </w:t>
      </w:r>
      <w:r w:rsidR="009B07BA">
        <w:rPr>
          <w:rFonts w:asciiTheme="majorBidi" w:hAnsiTheme="majorBidi" w:cstheme="majorBidi"/>
        </w:rPr>
        <w:t>CD</w:t>
      </w:r>
      <w:r w:rsidR="009B07BA" w:rsidRPr="00B95524">
        <w:rPr>
          <w:rFonts w:asciiTheme="majorBidi" w:hAnsiTheme="majorBidi" w:cstheme="majorBidi"/>
        </w:rPr>
        <w:t xml:space="preserve"> and </w:t>
      </w:r>
      <w:r w:rsidR="009B07BA">
        <w:rPr>
          <w:rFonts w:asciiTheme="majorBidi" w:hAnsiTheme="majorBidi" w:cstheme="majorBidi"/>
        </w:rPr>
        <w:t>PD</w:t>
      </w:r>
      <w:r w:rsidR="00680105" w:rsidRPr="00B95524">
        <w:rPr>
          <w:rFonts w:asciiTheme="majorBidi" w:hAnsiTheme="majorBidi" w:cstheme="majorBidi"/>
        </w:rPr>
        <w:t>. Model predictions are shown with star markers</w:t>
      </w:r>
      <w:r w:rsidR="00190D2C" w:rsidRPr="00190D2C">
        <w:rPr>
          <w:rFonts w:asciiTheme="majorBidi" w:hAnsiTheme="majorBidi" w:cstheme="majorBidi"/>
        </w:rPr>
        <w:t xml:space="preserve"> </w:t>
      </w:r>
      <w:r w:rsidR="00190D2C">
        <w:rPr>
          <w:rFonts w:asciiTheme="majorBidi" w:hAnsiTheme="majorBidi" w:cstheme="majorBidi"/>
        </w:rPr>
        <w:t>in two groups of CS and PS</w:t>
      </w:r>
      <w:r w:rsidR="00680105" w:rsidRPr="00B95524">
        <w:rPr>
          <w:rFonts w:asciiTheme="majorBidi" w:hAnsiTheme="majorBidi" w:cstheme="majorBidi"/>
        </w:rPr>
        <w:t xml:space="preserve">. For each valvular disease case, three levels of severity for model simulations are shown in accordance with Tables </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table2 </w:instrText>
      </w:r>
      <w:r w:rsidR="00680105" w:rsidRPr="00B95524">
        <w:rPr>
          <w:rFonts w:asciiTheme="majorBidi" w:hAnsiTheme="majorBidi" w:cstheme="majorBidi"/>
        </w:rPr>
        <w:fldChar w:fldCharType="separate"/>
      </w:r>
      <w:r w:rsidR="0095603A">
        <w:rPr>
          <w:rFonts w:asciiTheme="majorBidi" w:hAnsiTheme="majorBidi" w:cstheme="majorBidi"/>
          <w:noProof/>
        </w:rPr>
        <w:t>2</w:t>
      </w:r>
      <w:r w:rsidR="00680105" w:rsidRPr="00B95524">
        <w:rPr>
          <w:rFonts w:asciiTheme="majorBidi" w:hAnsiTheme="majorBidi" w:cstheme="majorBidi"/>
        </w:rPr>
        <w:fldChar w:fldCharType="end"/>
      </w:r>
      <w:r w:rsidR="00680105" w:rsidRPr="00B95524">
        <w:rPr>
          <w:rFonts w:asciiTheme="majorBidi" w:hAnsiTheme="majorBidi" w:cstheme="majorBidi"/>
        </w:rPr>
        <w:t>-</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table4 </w:instrText>
      </w:r>
      <w:r w:rsidR="00680105" w:rsidRPr="00B95524">
        <w:rPr>
          <w:rFonts w:asciiTheme="majorBidi" w:hAnsiTheme="majorBidi" w:cstheme="majorBidi"/>
        </w:rPr>
        <w:fldChar w:fldCharType="separate"/>
      </w:r>
      <w:r w:rsidR="0095603A">
        <w:rPr>
          <w:rFonts w:asciiTheme="majorBidi" w:hAnsiTheme="majorBidi" w:cstheme="majorBidi"/>
          <w:noProof/>
        </w:rPr>
        <w:t>4</w:t>
      </w:r>
      <w:r w:rsidR="00680105" w:rsidRPr="00B95524">
        <w:rPr>
          <w:rFonts w:asciiTheme="majorBidi" w:hAnsiTheme="majorBidi" w:cstheme="majorBidi"/>
        </w:rPr>
        <w:fldChar w:fldCharType="end"/>
      </w:r>
      <w:r w:rsidR="00680105" w:rsidRPr="00B95524">
        <w:rPr>
          <w:rFonts w:asciiTheme="majorBidi" w:hAnsiTheme="majorBidi" w:cstheme="majorBidi"/>
        </w:rPr>
        <w:t xml:space="preserve">. </w:t>
      </w:r>
      <w:r w:rsidR="003F33B3" w:rsidRPr="00B95524">
        <w:rPr>
          <w:rFonts w:asciiTheme="majorBidi" w:hAnsiTheme="majorBidi" w:cstheme="majorBidi"/>
        </w:rPr>
        <w:t>Model predictions for stroke volume</w:t>
      </w:r>
      <w:r w:rsidR="00680105" w:rsidRPr="00B95524">
        <w:rPr>
          <w:rFonts w:asciiTheme="majorBidi" w:hAnsiTheme="majorBidi" w:cstheme="majorBidi"/>
        </w:rPr>
        <w:t xml:space="preserve"> are indexed by an average body surface area of 1.9 m</w:t>
      </w:r>
      <w:r w:rsidR="00680105" w:rsidRPr="00B95524">
        <w:rPr>
          <w:rFonts w:asciiTheme="majorBidi" w:hAnsiTheme="majorBidi" w:cstheme="majorBidi"/>
          <w:vertAlign w:val="superscript"/>
        </w:rPr>
        <w:t>2</w:t>
      </w:r>
      <w:r w:rsidR="008B3DAE">
        <w:rPr>
          <w:rFonts w:asciiTheme="majorBidi" w:hAnsiTheme="majorBidi" w:cstheme="majorBidi"/>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680105" w:rsidRPr="00B95524">
        <w:rPr>
          <w:rFonts w:asciiTheme="majorBidi" w:hAnsiTheme="majorBidi" w:cstheme="majorBidi"/>
        </w:rPr>
        <w:t>.</w:t>
      </w:r>
      <w:r w:rsidR="009B07BA" w:rsidRPr="009B07BA">
        <w:rPr>
          <w:rFonts w:asciiTheme="majorBidi" w:hAnsiTheme="majorBidi" w:cstheme="majorBidi"/>
        </w:rPr>
        <w:t xml:space="preserve"> </w:t>
      </w:r>
      <w:r w:rsidR="009B07BA">
        <w:rPr>
          <w:rFonts w:asciiTheme="majorBidi" w:hAnsiTheme="majorBidi" w:cstheme="majorBidi"/>
        </w:rPr>
        <w:t>CD stands for “control data”, PD for “</w:t>
      </w:r>
      <w:proofErr w:type="gramStart"/>
      <w:r w:rsidR="009B07BA">
        <w:rPr>
          <w:rFonts w:asciiTheme="majorBidi" w:hAnsiTheme="majorBidi" w:cstheme="majorBidi"/>
        </w:rPr>
        <w:t>patients</w:t>
      </w:r>
      <w:proofErr w:type="gramEnd"/>
      <w:r w:rsidR="009B07BA">
        <w:rPr>
          <w:rFonts w:asciiTheme="majorBidi" w:hAnsiTheme="majorBidi" w:cstheme="majorBidi"/>
        </w:rPr>
        <w:t xml:space="preserve"> data”, CS for “control simulation”, and PS for “patients simulation”. </w:t>
      </w:r>
      <w:r w:rsidR="000B49E4">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504840C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w:t>
      </w:r>
      <w:r w:rsidR="001B4EA6">
        <w:t>-</w:t>
      </w:r>
      <w:r w:rsidR="0094281F">
        <w:t xml:space="preserve">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EE6D78">
        <w:t>(wall thickening)</w:t>
      </w:r>
      <w:r w:rsidR="005B5A54">
        <w:t xml:space="preserve"> </w:t>
      </w:r>
      <w:r w:rsidR="00CD6A40">
        <w:t>and</w:t>
      </w:r>
      <w:r w:rsidR="00006AF1">
        <w:t xml:space="preserve"> </w:t>
      </w:r>
      <w:r w:rsidR="002218E3">
        <w:t>eccentric growth</w:t>
      </w:r>
      <w:r w:rsidR="00EE6D78">
        <w:t xml:space="preserve"> (</w:t>
      </w:r>
      <w:r w:rsidR="00925A17">
        <w:t>chamber dilation)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 aortic stenosis, mitral regurgitation, and aortic </w:t>
      </w:r>
      <w:r w:rsidR="00293C7B">
        <w:t>regurgitation</w:t>
      </w:r>
      <w:r w:rsidR="008A6D85">
        <w:t>,</w:t>
      </w:r>
      <w:r w:rsidR="004F35B4">
        <w:t xml:space="preserve"> which were </w:t>
      </w:r>
      <w:r w:rsidR="008A6D85">
        <w:t xml:space="preserve">then </w:t>
      </w:r>
      <w:r w:rsidR="00A94F8A">
        <w:t>validated with clinical data from the literature</w:t>
      </w:r>
      <w:r w:rsidR="00293C7B">
        <w:t>.</w:t>
      </w:r>
      <w:r w:rsidR="00A94F8A">
        <w:t xml:space="preserve"> </w:t>
      </w:r>
      <w:r w:rsidR="002E7568">
        <w:t>Furthermore, t</w:t>
      </w:r>
      <w:r w:rsidR="00A94F8A">
        <w:t xml:space="preserve">he </w:t>
      </w:r>
      <w:r w:rsidR="008A6D85">
        <w:t>model simulations</w:t>
      </w:r>
      <w:r w:rsidR="002E7568">
        <w:t xml:space="preserve"> </w:t>
      </w:r>
      <w:r w:rsidR="008A5C4E">
        <w:t xml:space="preserve">could also capture the reversal of growth when the </w:t>
      </w:r>
      <w:r w:rsidR="003B6858">
        <w:t>overloading</w:t>
      </w:r>
      <w:r w:rsidR="008A6D85">
        <w:t xml:space="preserve"> condition</w:t>
      </w:r>
      <w:r w:rsidR="003B6858">
        <w:t xml:space="preserve"> was removed. </w:t>
      </w:r>
      <w:r w:rsidR="002E7568">
        <w:t xml:space="preserve"> </w:t>
      </w:r>
      <w:r w:rsidR="00293C7B">
        <w:t xml:space="preserve"> </w:t>
      </w:r>
    </w:p>
    <w:p w14:paraId="14C3DAB2" w14:textId="17783FC7" w:rsidR="00A94B0D" w:rsidRDefault="00C276AC" w:rsidP="00F34279">
      <w:pPr>
        <w:pStyle w:val="Heading2"/>
        <w:spacing w:line="240" w:lineRule="auto"/>
      </w:pPr>
      <w:r>
        <w:t>Role of myosin ATPase in driving concentric growth</w:t>
      </w:r>
    </w:p>
    <w:p w14:paraId="2847491E" w14:textId="59219AD3" w:rsidR="00EF3751" w:rsidRDefault="003B1D2E" w:rsidP="00F34279">
      <w:pPr>
        <w:spacing w:line="240" w:lineRule="auto"/>
        <w:jc w:val="both"/>
      </w:pPr>
      <w:r>
        <w:t xml:space="preserve">Pressure-overload induced LV growth is accompanied by numerous changes in molecular-level </w:t>
      </w:r>
      <w:r w:rsidR="00323A92">
        <w:t>events</w:t>
      </w:r>
      <w:r>
        <w:t>, including cardiac energy metabolism</w:t>
      </w:r>
      <w:r w:rsidR="0080204F">
        <w:t xml:space="preserve"> </w:t>
      </w:r>
      <w:r w:rsidR="00853492">
        <w:fldChar w:fldCharType="begin"/>
      </w:r>
      <w:r w:rsidR="00853492">
        <w:instrText xml:space="preserve"> ADDIN EN.CITE &lt;EndNote&gt;&lt;Cite&gt;&lt;Author&gt;Sankaralingam&lt;/Author&gt;&lt;Year&gt;2015&lt;/Year&gt;&lt;RecNum&gt;76&lt;/RecNum&gt;&lt;DisplayText&gt;(Sankaralingam and Lopaschuk, 2015)&lt;/DisplayText&gt;&lt;record&gt;&lt;rec-number&gt;76&lt;/rec-number&gt;&lt;foreign-keys&gt;&lt;key app="EN" db-id="xfaazxx2fstraqetp5xxt2ff0zvrrftv0drf" timestamp="1635132337"&gt;76&lt;/key&gt;&lt;/foreign-keys&gt;&lt;ref-type name="Journal Article"&gt;17&lt;/ref-type&gt;&lt;contributors&gt;&lt;authors&gt;&lt;author&gt;Sankaralingam, S.&lt;/author&gt;&lt;author&gt;Lopaschuk, G. D.&lt;/author&gt;&lt;/authors&gt;&lt;/contributors&gt;&lt;auth-address&gt;Department of Pediatrics, Mazankowski Alberta Heart Institute, University of Alberta, Edmonton, Canada.&lt;/auth-address&gt;&lt;titles&gt;&lt;title&gt;Cardiac energy metabolic alterations in pressure overload-induced left and right heart failure (2013 Grover Conference Series)&lt;/title&gt;&lt;secondary-title&gt;Pulm Circ&lt;/secondary-title&gt;&lt;/titles&gt;&lt;periodical&gt;&lt;full-title&gt;Pulm Circ&lt;/full-title&gt;&lt;/periodical&gt;&lt;pages&gt;15-28&lt;/pages&gt;&lt;volume&gt;5&lt;/volume&gt;&lt;number&gt;1&lt;/number&gt;&lt;edition&gt;2015/05/21&lt;/edition&gt;&lt;keywords&gt;&lt;keyword&gt;efficiency&lt;/keyword&gt;&lt;keyword&gt;energy starvation&lt;/keyword&gt;&lt;keyword&gt;fatty acid oxidation&lt;/keyword&gt;&lt;keyword&gt;glucose oxidation&lt;/keyword&gt;&lt;keyword&gt;glycolysis&lt;/keyword&gt;&lt;keyword&gt;heart failure&lt;/keyword&gt;&lt;keyword&gt;malonyl CoA decarboxylase&lt;/keyword&gt;&lt;keyword&gt;pulmonary hypertension&lt;/keyword&gt;&lt;/keywords&gt;&lt;dates&gt;&lt;year&gt;2015&lt;/year&gt;&lt;pub-dates&gt;&lt;date&gt;Mar&lt;/date&gt;&lt;/pub-dates&gt;&lt;/dates&gt;&lt;isbn&gt;2045-8932 (Print)&amp;#xD;2045-8932 (Linking)&lt;/isbn&gt;&lt;accession-num&gt;25992268&lt;/accession-num&gt;&lt;urls&gt;&lt;related-urls&gt;&lt;url&gt;https://www.ncbi.nlm.nih.gov/pubmed/25992268&lt;/url&gt;&lt;/related-urls&gt;&lt;/urls&gt;&lt;custom2&gt;PMC4405723&lt;/custom2&gt;&lt;electronic-resource-num&gt;10.1086/679608&lt;/electronic-resource-num&gt;&lt;/record&gt;&lt;/Cite&gt;&lt;/EndNote&gt;</w:instrText>
      </w:r>
      <w:r w:rsidR="00853492">
        <w:fldChar w:fldCharType="separate"/>
      </w:r>
      <w:r w:rsidR="00853492">
        <w:rPr>
          <w:noProof/>
        </w:rPr>
        <w:t>(Sankaralingam and Lopaschuk, 2015)</w:t>
      </w:r>
      <w:r w:rsidR="00853492">
        <w:fldChar w:fldCharType="end"/>
      </w:r>
      <w:r>
        <w:t>.</w:t>
      </w:r>
      <w:r w:rsidR="00C97D34">
        <w:t xml:space="preserve"> </w:t>
      </w:r>
      <w:r w:rsidR="009E3E5F" w:rsidRPr="009E3E5F">
        <w:t>The underlying perturbations in cardiomyocytes can increase the ATP demand for myosin ATPase, which reduces the amount of ATP available for other processes within the cell.</w:t>
      </w:r>
      <w:r w:rsidR="009E3E5F" w:rsidRPr="009E3E5F" w:rsidDel="009E3E5F">
        <w:t xml:space="preserve"> </w:t>
      </w:r>
      <w:r w:rsidR="004B632E">
        <w:t xml:space="preserve">If ATP production is also </w:t>
      </w:r>
      <w:proofErr w:type="gramStart"/>
      <w:r w:rsidR="004B632E">
        <w:t>perturbed, and</w:t>
      </w:r>
      <w:proofErr w:type="gramEnd"/>
      <w:r w:rsidR="004B632E">
        <w:t xml:space="preserve"> cannot match demand</w:t>
      </w:r>
      <w:r w:rsidR="005F6461">
        <w:t xml:space="preserve"> </w:t>
      </w:r>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 </w:instrText>
      </w:r>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EN.CITE.DATA </w:instrText>
      </w:r>
      <w:r w:rsidR="005F6461">
        <w:fldChar w:fldCharType="end"/>
      </w:r>
      <w:r w:rsidR="005F6461">
        <w:fldChar w:fldCharType="separate"/>
      </w:r>
      <w:r w:rsidR="005F6461">
        <w:rPr>
          <w:noProof/>
        </w:rPr>
        <w:t>(Ingwall, 2009)</w:t>
      </w:r>
      <w:r w:rsidR="005F6461">
        <w:fldChar w:fldCharType="end"/>
      </w:r>
      <w:r w:rsidR="00D547D3">
        <w:t>,</w:t>
      </w:r>
      <w:r w:rsidR="005D271E">
        <w:t xml:space="preserve"> </w:t>
      </w:r>
      <w:r w:rsidR="004B632E">
        <w:t xml:space="preserve">this </w:t>
      </w:r>
      <w:r w:rsidR="00D547D3">
        <w:t xml:space="preserve">will </w:t>
      </w:r>
      <w:r w:rsidR="0018549A">
        <w:t>compromise</w:t>
      </w:r>
      <w:r w:rsidR="00A04E7B">
        <w:t xml:space="preserve"> </w:t>
      </w:r>
      <w:r w:rsidR="0097378D">
        <w:t xml:space="preserve">other ATP consuming mechanisms such as </w:t>
      </w:r>
      <w:r w:rsidR="00C52D53">
        <w:t>sarco</w:t>
      </w:r>
      <w:r w:rsidR="00753EAE">
        <w:t>endo</w:t>
      </w:r>
      <w:r w:rsidR="00C52D53">
        <w:t xml:space="preserve">plasmic </w:t>
      </w:r>
      <w:r w:rsidR="00753EAE">
        <w:t>reticulum Ca</w:t>
      </w:r>
      <w:r w:rsidR="00753EAE">
        <w:rPr>
          <w:vertAlign w:val="superscript"/>
        </w:rPr>
        <w:t>2+</w:t>
      </w:r>
      <w:r w:rsidR="00753EAE">
        <w:t xml:space="preserve"> </w:t>
      </w:r>
      <w:r w:rsidR="003C7123">
        <w:t>ATPase (SERCA) uptake.</w:t>
      </w:r>
      <w:r w:rsidR="002B094F">
        <w:t xml:space="preserve"> </w:t>
      </w:r>
      <w:r w:rsidR="003161ED">
        <w:t>Eventually</w:t>
      </w:r>
      <w:r w:rsidR="002B094F">
        <w:t xml:space="preserve">, </w:t>
      </w:r>
      <w:r w:rsidR="003161ED">
        <w:t>the</w:t>
      </w:r>
      <w:r w:rsidR="002B094F">
        <w:t xml:space="preserve"> </w:t>
      </w:r>
      <w:r w:rsidR="00524BEB">
        <w:t>metabolic</w:t>
      </w:r>
      <w:r w:rsidR="002B094F">
        <w:t xml:space="preserve"> dysfunction can </w:t>
      </w:r>
      <w:r w:rsidR="003161ED">
        <w:t xml:space="preserve">result in ATP </w:t>
      </w:r>
      <w:r w:rsidR="00B956B4">
        <w:t xml:space="preserve">depletion and heart failure </w: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 </w:instrTex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EN.CITE.DATA </w:instrText>
      </w:r>
      <w:r w:rsidR="00EF3751">
        <w:fldChar w:fldCharType="end"/>
      </w:r>
      <w:r w:rsidR="00EF3751">
        <w:fldChar w:fldCharType="separate"/>
      </w:r>
      <w:r w:rsidR="00EF3751">
        <w:rPr>
          <w:noProof/>
        </w:rPr>
        <w:t>(Ashrafian et al., 2007; Lopez et al., 2020; Pitoulis and Terracciano, 2020)</w:t>
      </w:r>
      <w:r w:rsidR="00EF3751">
        <w:fldChar w:fldCharType="end"/>
      </w:r>
      <w:r w:rsidR="00B956B4">
        <w:t xml:space="preserve">. </w:t>
      </w:r>
    </w:p>
    <w:p w14:paraId="25D13E64" w14:textId="74041A7B" w:rsidR="00B9721A" w:rsidRDefault="002239E0" w:rsidP="00F34279">
      <w:pPr>
        <w:spacing w:line="240" w:lineRule="auto"/>
        <w:jc w:val="both"/>
      </w:pPr>
      <w:proofErr w:type="spellStart"/>
      <w:r>
        <w:t>PyMyoVent</w:t>
      </w:r>
      <w:proofErr w:type="spellEnd"/>
      <w:r w:rsidR="007E38B2">
        <w:t xml:space="preserve"> </w:t>
      </w:r>
      <w:r w:rsidR="00F40BC6">
        <w:t>uses myosin ATPase per myofibrillar</w:t>
      </w:r>
      <w:r w:rsidR="00D46FF2" w:rsidRPr="00D46FF2">
        <w:t xml:space="preserve"> </w:t>
      </w:r>
      <w:r w:rsidR="00D46FF2">
        <w:t>volume</w:t>
      </w:r>
      <w:r w:rsidR="00F40BC6">
        <w:t xml:space="preserve"> to </w:t>
      </w:r>
      <w:r w:rsidR="009E5235">
        <w:t xml:space="preserve">drive the concentric growth by </w:t>
      </w:r>
      <w:r w:rsidR="00F40BC6">
        <w:t>modulat</w:t>
      </w:r>
      <w:r w:rsidR="009E5235">
        <w:t xml:space="preserve">ing </w:t>
      </w:r>
      <w:r w:rsidR="00F40BC6">
        <w:t>the LV myocardial volume.</w:t>
      </w:r>
      <w:r w:rsidR="007E38B2">
        <w:t xml:space="preserve"> </w:t>
      </w:r>
      <w:r w:rsidR="00785352">
        <w:t>Increased afterload due to</w:t>
      </w:r>
      <w:r w:rsidR="00583C78">
        <w:t xml:space="preserve"> aortic stenosis</w:t>
      </w:r>
      <w:r w:rsidR="00474BF8">
        <w:t xml:space="preserve"> causes</w:t>
      </w:r>
      <w:r w:rsidR="00583C78">
        <w:t xml:space="preserve"> myocardium </w:t>
      </w:r>
      <w:r w:rsidR="00474BF8">
        <w:t xml:space="preserve">to </w:t>
      </w:r>
      <w:r w:rsidR="00C91A46">
        <w:t>shorten more slowly</w:t>
      </w:r>
      <w:r w:rsidR="002F08AC">
        <w:t>,</w:t>
      </w:r>
      <w:r w:rsidR="00C91A46">
        <w:t xml:space="preserve"> </w:t>
      </w:r>
      <w:r w:rsidR="00590FD1">
        <w:t xml:space="preserve">since it needs to </w:t>
      </w:r>
      <w:r w:rsidR="00A23964">
        <w:t xml:space="preserve">pump blood against an elevated resistance. </w:t>
      </w:r>
      <w:r w:rsidR="003D3BA7">
        <w:t>Due to less shortening of half-sarcomeres during systole</w:t>
      </w:r>
      <w:r w:rsidR="00A63FD8">
        <w:t xml:space="preserve"> (Fig </w:t>
      </w:r>
      <w:r w:rsidR="00E46952">
        <w:fldChar w:fldCharType="begin"/>
      </w:r>
      <w:r w:rsidR="00E46952">
        <w:instrText xml:space="preserve"> seq figure fig9 </w:instrText>
      </w:r>
      <w:r w:rsidR="00E46952">
        <w:fldChar w:fldCharType="separate"/>
      </w:r>
      <w:r w:rsidR="0095603A">
        <w:rPr>
          <w:noProof/>
        </w:rPr>
        <w:t>9</w:t>
      </w:r>
      <w:r w:rsidR="00E46952">
        <w:rPr>
          <w:noProof/>
        </w:rPr>
        <w:fldChar w:fldCharType="end"/>
      </w:r>
      <w:r w:rsidR="00A63FD8">
        <w:t>)</w:t>
      </w:r>
      <w:r w:rsidR="003D3BA7">
        <w:t>,</w:t>
      </w:r>
      <w:r w:rsidR="00A01CC9">
        <w:t xml:space="preserve"> the fraction of </w:t>
      </w:r>
      <w:r w:rsidR="008C1C5F">
        <w:t xml:space="preserve">actin </w:t>
      </w:r>
      <w:r w:rsidR="00516138">
        <w:t xml:space="preserve">binding </w:t>
      </w:r>
      <w:r w:rsidR="008C1C5F">
        <w:t xml:space="preserve">sites available for myosin heads </w:t>
      </w:r>
      <w:r w:rsidR="00511250">
        <w:t>(</w:t>
      </w:r>
      <w:proofErr w:type="spellStart"/>
      <w:r w:rsidR="00511250">
        <w:t>N</w:t>
      </w:r>
      <w:r w:rsidR="00511250">
        <w:rPr>
          <w:vertAlign w:val="subscript"/>
        </w:rPr>
        <w:t>overlap</w:t>
      </w:r>
      <w:proofErr w:type="spellEnd"/>
      <w:r w:rsidR="00511250">
        <w:t xml:space="preserve">), and hence, </w:t>
      </w:r>
      <w:r w:rsidR="002F08AC">
        <w:t xml:space="preserve">the </w:t>
      </w:r>
      <w:r w:rsidR="000702F0">
        <w:t xml:space="preserve">fraction of bound </w:t>
      </w:r>
      <w:r w:rsidR="0062526E">
        <w:t xml:space="preserve">binding </w:t>
      </w:r>
      <w:r w:rsidR="000702F0">
        <w:t xml:space="preserve">sites </w:t>
      </w:r>
      <w:r w:rsidR="0062526E">
        <w:t>(</w:t>
      </w:r>
      <w:proofErr w:type="spellStart"/>
      <w:r w:rsidR="0062526E" w:rsidRPr="0062526E">
        <w:t>N</w:t>
      </w:r>
      <w:r w:rsidR="0062526E" w:rsidRPr="0062526E">
        <w:rPr>
          <w:vertAlign w:val="subscript"/>
        </w:rPr>
        <w:t>bound</w:t>
      </w:r>
      <w:proofErr w:type="spellEnd"/>
      <w:r w:rsidR="0062526E">
        <w:t xml:space="preserve">) </w:t>
      </w:r>
      <w:r w:rsidR="000702F0" w:rsidRPr="0062526E">
        <w:t>increases</w:t>
      </w:r>
      <w:r w:rsidR="000702F0">
        <w:t xml:space="preserve">. </w:t>
      </w:r>
      <w:r w:rsidR="006B2AFB">
        <w:t>This</w:t>
      </w:r>
      <w:r w:rsidR="002F08AC">
        <w:t>,</w:t>
      </w:r>
      <w:r w:rsidR="006B2AFB">
        <w:t xml:space="preserve"> </w:t>
      </w:r>
      <w:r w:rsidR="002F08AC">
        <w:t>in turn</w:t>
      </w:r>
      <w:r w:rsidR="006B2AFB">
        <w:t xml:space="preserve">, </w:t>
      </w:r>
      <w:r w:rsidR="002F08AC">
        <w:t xml:space="preserve">increases </w:t>
      </w:r>
      <w:r w:rsidR="0093699D">
        <w:t>the number of myosin heads in M</w:t>
      </w:r>
      <w:r w:rsidR="0093699D">
        <w:rPr>
          <w:vertAlign w:val="subscript"/>
        </w:rPr>
        <w:t>FG</w:t>
      </w:r>
      <w:r w:rsidR="0093699D">
        <w:t xml:space="preserve"> </w:t>
      </w:r>
      <w:r w:rsidR="001C4797">
        <w:t xml:space="preserve">and consequently </w:t>
      </w:r>
      <w:r w:rsidR="00E86F13">
        <w:t>the detachment rate of myosin heads (J</w:t>
      </w:r>
      <w:r w:rsidR="00E86F13">
        <w:rPr>
          <w:vertAlign w:val="subscript"/>
        </w:rPr>
        <w:t>4</w:t>
      </w:r>
      <w:r w:rsidR="00E86F13">
        <w:t xml:space="preserve">). </w:t>
      </w:r>
      <w:r w:rsidR="002B377E">
        <w:t xml:space="preserve">Based on equation </w:t>
      </w:r>
      <w:r w:rsidR="002B377E">
        <w:fldChar w:fldCharType="begin"/>
      </w:r>
      <w:r w:rsidR="002B377E">
        <w:instrText xml:space="preserve"> GOTOBUTTON ZEqnNum572285  \* MERGEFORMAT </w:instrText>
      </w:r>
      <w:r w:rsidR="00E46952">
        <w:fldChar w:fldCharType="begin"/>
      </w:r>
      <w:r w:rsidR="00E46952">
        <w:instrText xml:space="preserve"> REF ZEqnNum572285 \* Charformat \! \* MERGEFORMAT </w:instrText>
      </w:r>
      <w:r w:rsidR="00E46952">
        <w:fldChar w:fldCharType="separate"/>
      </w:r>
      <w:r w:rsidR="0095603A" w:rsidRPr="0095603A">
        <w:instrText>(5)</w:instrText>
      </w:r>
      <w:r w:rsidR="00E46952">
        <w:fldChar w:fldCharType="end"/>
      </w:r>
      <w:r w:rsidR="002B377E">
        <w:fldChar w:fldCharType="end"/>
      </w:r>
      <w:r w:rsidR="002B377E">
        <w:t>, elevated detachment flux (J</w:t>
      </w:r>
      <w:r w:rsidR="002B377E">
        <w:rPr>
          <w:vertAlign w:val="subscript"/>
        </w:rPr>
        <w:t>4</w:t>
      </w:r>
      <w:r w:rsidR="002B377E">
        <w:t>) surges the demand for ATP consumption (myosin ATPase)</w:t>
      </w:r>
      <w:r w:rsidR="002F6FBF">
        <w:t>.</w:t>
      </w:r>
      <w:r w:rsidR="00392C0F">
        <w:t xml:space="preserve"> I</w:t>
      </w:r>
      <w:r w:rsidR="00E53E12">
        <w:t>ncreased myosin ATPase per volume of myofibril</w:t>
      </w:r>
      <w:r w:rsidR="00F13F6D">
        <w:t>s</w:t>
      </w:r>
      <w:r w:rsidR="00E53E12">
        <w:t xml:space="preserve"> drives the concentric growth</w:t>
      </w:r>
      <w:r w:rsidR="00221088">
        <w:t xml:space="preserve"> law</w:t>
      </w:r>
      <w:r w:rsidR="00E53E12">
        <w:t xml:space="preserve"> </w:t>
      </w:r>
      <w:r w:rsidR="00067F93">
        <w:t xml:space="preserve">to </w:t>
      </w:r>
      <w:r w:rsidR="00F13F6D">
        <w:t xml:space="preserve">increase </w:t>
      </w:r>
      <w:r w:rsidR="00067F93">
        <w:t>the ventricle wall volume</w:t>
      </w:r>
      <w:r w:rsidR="005F67A9">
        <w:t xml:space="preserve"> and thus thicken</w:t>
      </w:r>
      <w:r w:rsidR="00583CE2">
        <w:t>ing</w:t>
      </w:r>
      <w:r w:rsidR="005F67A9">
        <w:t xml:space="preserve"> </w:t>
      </w:r>
      <w:r w:rsidR="007B6C61">
        <w:t>the wall</w:t>
      </w:r>
      <w:r w:rsidR="00067F93">
        <w:t>.</w:t>
      </w:r>
      <w:r w:rsidR="00B9721A">
        <w:t xml:space="preserve"> </w:t>
      </w:r>
      <w:r w:rsidR="002E171A">
        <w:t>According to</w:t>
      </w:r>
      <w:r w:rsidR="007B6C61">
        <w:t xml:space="preserve"> </w:t>
      </w:r>
      <w:r w:rsidR="007B6C61">
        <w:rPr>
          <w:i/>
          <w:iCs/>
        </w:rPr>
        <w:t>Laplace’s law</w:t>
      </w:r>
      <w:r w:rsidR="006E5B53">
        <w:t xml:space="preserve">, </w:t>
      </w:r>
      <w:r w:rsidR="00F13F6D">
        <w:t xml:space="preserve">the </w:t>
      </w:r>
      <w:r w:rsidR="00583CE2">
        <w:t>thickened</w:t>
      </w:r>
      <w:r w:rsidR="006216A2">
        <w:t xml:space="preserve"> wall</w:t>
      </w:r>
      <w:r w:rsidR="00F13F6D">
        <w:t xml:space="preserve"> </w:t>
      </w:r>
      <w:r w:rsidR="0052193B">
        <w:t xml:space="preserve">normalizes </w:t>
      </w:r>
      <w:r w:rsidR="008C3DB1">
        <w:t xml:space="preserve">stress </w:t>
      </w:r>
      <w:r w:rsidR="006F018B">
        <w:t xml:space="preserve">in </w:t>
      </w:r>
      <w:r w:rsidR="00F13F6D">
        <w:t xml:space="preserve">the </w:t>
      </w:r>
      <w:r w:rsidR="00583CE2">
        <w:t xml:space="preserve">LV. At the </w:t>
      </w:r>
      <w:proofErr w:type="gramStart"/>
      <w:r w:rsidR="00583CE2">
        <w:t>molecular-level</w:t>
      </w:r>
      <w:proofErr w:type="gramEnd"/>
      <w:r w:rsidR="00583CE2">
        <w:t>, this is manifested in the</w:t>
      </w:r>
      <w:r w:rsidR="006F018B">
        <w:t xml:space="preserve"> half-sarcomeres </w:t>
      </w:r>
      <w:r w:rsidR="002E2259">
        <w:t xml:space="preserve">by </w:t>
      </w:r>
      <w:r w:rsidR="000314FD">
        <w:t>reducing myosin heads in M</w:t>
      </w:r>
      <w:r w:rsidR="000314FD">
        <w:rPr>
          <w:vertAlign w:val="subscript"/>
        </w:rPr>
        <w:t xml:space="preserve">FG, </w:t>
      </w:r>
      <w:r w:rsidR="000314FD">
        <w:t xml:space="preserve">which in turn </w:t>
      </w:r>
      <w:r w:rsidR="001208B4">
        <w:t>re-</w:t>
      </w:r>
      <w:r w:rsidR="000314FD">
        <w:t>normalize</w:t>
      </w:r>
      <w:r w:rsidR="00D80D86">
        <w:t>s</w:t>
      </w:r>
      <w:r w:rsidR="000314FD">
        <w:t xml:space="preserve"> </w:t>
      </w:r>
      <w:r w:rsidR="00435A9E">
        <w:t xml:space="preserve">the </w:t>
      </w:r>
      <w:r w:rsidR="000314FD">
        <w:t>detachment flux</w:t>
      </w:r>
      <w:r w:rsidR="00AD3DB6">
        <w:t xml:space="preserve"> (J</w:t>
      </w:r>
      <w:r w:rsidR="00AD3DB6">
        <w:rPr>
          <w:vertAlign w:val="subscript"/>
        </w:rPr>
        <w:t>4</w:t>
      </w:r>
      <w:r w:rsidR="00AD3DB6">
        <w:t>)</w:t>
      </w:r>
      <w:r w:rsidR="000314FD">
        <w:t xml:space="preserve"> and </w:t>
      </w:r>
      <w:r w:rsidR="00AD3DB6">
        <w:t xml:space="preserve">myosin ATPase (Fig </w:t>
      </w:r>
      <w:r w:rsidR="00AD3DB6">
        <w:fldChar w:fldCharType="begin"/>
      </w:r>
      <w:r w:rsidR="00AD3DB6">
        <w:instrText xml:space="preserve"> seq </w:instrText>
      </w:r>
      <w:r w:rsidR="00D004FB">
        <w:instrText>figure fig9</w:instrText>
      </w:r>
      <w:r w:rsidR="00AD3DB6">
        <w:instrText xml:space="preserve"> </w:instrText>
      </w:r>
      <w:r w:rsidR="00AD3DB6">
        <w:fldChar w:fldCharType="separate"/>
      </w:r>
      <w:r w:rsidR="0095603A">
        <w:rPr>
          <w:noProof/>
        </w:rPr>
        <w:t>9</w:t>
      </w:r>
      <w:r w:rsidR="00AD3DB6">
        <w:fldChar w:fldCharType="end"/>
      </w:r>
      <w:r w:rsidR="00D004FB">
        <w:t>)</w:t>
      </w:r>
      <w:r w:rsidR="00AD3DB6">
        <w:t>.</w:t>
      </w:r>
      <w:r w:rsidR="000314FD">
        <w:t xml:space="preserve"> </w:t>
      </w:r>
      <w:proofErr w:type="gramStart"/>
      <w:r w:rsidR="004A3B0B">
        <w:t xml:space="preserve">Although </w:t>
      </w:r>
      <w:r w:rsidR="00CD2A25">
        <w:t xml:space="preserve"> </w:t>
      </w:r>
      <w:r w:rsidR="004A3B0B">
        <w:t>the</w:t>
      </w:r>
      <w:proofErr w:type="gramEnd"/>
      <w:r w:rsidR="004A3B0B">
        <w:t xml:space="preserve"> peak value of myosin ATPase per myofibrillar volume  </w:t>
      </w:r>
      <w:r w:rsidR="0045581C">
        <w:t>appears</w:t>
      </w:r>
      <w:r w:rsidR="004A3B0B">
        <w:t xml:space="preserve"> higher </w:t>
      </w:r>
      <w:r w:rsidR="0045581C">
        <w:t>at</w:t>
      </w:r>
      <w:r w:rsidR="00D547D3">
        <w:t xml:space="preserve"> growth steady state </w:t>
      </w:r>
      <w:r w:rsidR="004A3B0B">
        <w:t>than at baseline</w:t>
      </w:r>
      <w:r w:rsidR="00D547D3">
        <w:t xml:space="preserve"> steady state (Fig 9)</w:t>
      </w:r>
      <w:r w:rsidR="004A3B0B">
        <w:t xml:space="preserve">, </w:t>
      </w:r>
      <w:r w:rsidR="00522858">
        <w:t>due to</w:t>
      </w:r>
      <w:r w:rsidR="00A26C95">
        <w:t xml:space="preserve"> </w:t>
      </w:r>
      <w:r w:rsidR="00522858">
        <w:t>change</w:t>
      </w:r>
      <w:r w:rsidR="00A26C95">
        <w:t>s</w:t>
      </w:r>
      <w:r w:rsidR="00522858">
        <w:t xml:space="preserve"> in </w:t>
      </w:r>
      <w:r w:rsidR="00A26C95">
        <w:t>heart rate and systolic duration</w:t>
      </w:r>
      <w:r w:rsidR="0045581C">
        <w:t xml:space="preserve"> caused by the baroreflex</w:t>
      </w:r>
      <w:r w:rsidR="00A26C95">
        <w:t xml:space="preserve">, the average value </w:t>
      </w:r>
      <w:r w:rsidR="00D547D3">
        <w:t>reaches</w:t>
      </w:r>
      <w:r w:rsidR="00B17032">
        <w:t xml:space="preserve"> the setpoint </w:t>
      </w:r>
      <w:r w:rsidR="00D547D3">
        <w:t xml:space="preserve">level </w:t>
      </w:r>
      <w:r w:rsidR="00B17032">
        <w:t>for concentric growth (Fig S</w:t>
      </w:r>
      <w:r w:rsidR="00B17032">
        <w:fldChar w:fldCharType="begin"/>
      </w:r>
      <w:r w:rsidR="00B17032">
        <w:instrText xml:space="preserve"> seq sfigure figs4 </w:instrText>
      </w:r>
      <w:r w:rsidR="00B17032">
        <w:fldChar w:fldCharType="separate"/>
      </w:r>
      <w:r w:rsidR="00B17032">
        <w:rPr>
          <w:noProof/>
        </w:rPr>
        <w:t>4</w:t>
      </w:r>
      <w:r w:rsidR="00B17032">
        <w:fldChar w:fldCharType="end"/>
      </w:r>
      <w:r w:rsidR="00B17032">
        <w:t xml:space="preserve">). </w:t>
      </w:r>
    </w:p>
    <w:p w14:paraId="46C272EE" w14:textId="77777777" w:rsidR="006E402E" w:rsidRDefault="006E402E" w:rsidP="00F34279">
      <w:pPr>
        <w:spacing w:line="240" w:lineRule="auto"/>
        <w:jc w:val="both"/>
      </w:pPr>
    </w:p>
    <w:p w14:paraId="4DB244FE" w14:textId="5E2D6782" w:rsidR="007F11D7" w:rsidRDefault="00B57F0A" w:rsidP="00F34279">
      <w:pPr>
        <w:spacing w:after="200" w:line="240" w:lineRule="auto"/>
        <w:jc w:val="center"/>
      </w:pPr>
      <w:r>
        <w:rPr>
          <w:noProof/>
        </w:rPr>
        <w:lastRenderedPageBreak/>
        <w:drawing>
          <wp:inline distT="0" distB="0" distL="0" distR="0" wp14:anchorId="0EE8CE28" wp14:editId="1A1E2B0A">
            <wp:extent cx="3178968" cy="417975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87977" cy="4191601"/>
                    </a:xfrm>
                    <a:prstGeom prst="rect">
                      <a:avLst/>
                    </a:prstGeom>
                  </pic:spPr>
                </pic:pic>
              </a:graphicData>
            </a:graphic>
          </wp:inline>
        </w:drawing>
      </w:r>
    </w:p>
    <w:p w14:paraId="214728BA" w14:textId="411900AC" w:rsidR="009C2ECB" w:rsidRDefault="001E6A1D" w:rsidP="00F34279">
      <w:pPr>
        <w:spacing w:line="240" w:lineRule="auto"/>
        <w:jc w:val="center"/>
      </w:pPr>
      <w:r w:rsidRPr="007E2C0D">
        <w:rPr>
          <w:b/>
          <w:bCs/>
        </w:rPr>
        <w:t xml:space="preserve">Fig </w:t>
      </w:r>
      <w:bookmarkStart w:id="23" w:name="fig9"/>
      <w:r w:rsidR="007C040E" w:rsidRPr="007E2C0D">
        <w:rPr>
          <w:b/>
          <w:bCs/>
        </w:rPr>
        <w:fldChar w:fldCharType="begin"/>
      </w:r>
      <w:r w:rsidR="007C040E" w:rsidRPr="007E2C0D">
        <w:rPr>
          <w:b/>
          <w:bCs/>
        </w:rPr>
        <w:instrText xml:space="preserve"> seq figure </w:instrText>
      </w:r>
      <w:r w:rsidR="007C040E" w:rsidRPr="007E2C0D">
        <w:rPr>
          <w:b/>
          <w:bCs/>
        </w:rPr>
        <w:fldChar w:fldCharType="separate"/>
      </w:r>
      <w:r w:rsidR="0095603A">
        <w:rPr>
          <w:b/>
          <w:bCs/>
          <w:noProof/>
        </w:rPr>
        <w:t>9</w:t>
      </w:r>
      <w:r w:rsidR="007C040E" w:rsidRPr="007E2C0D">
        <w:rPr>
          <w:b/>
          <w:bCs/>
        </w:rPr>
        <w:fldChar w:fldCharType="end"/>
      </w:r>
      <w:bookmarkEnd w:id="23"/>
      <w:r w:rsidR="007C040E" w:rsidRPr="007E2C0D">
        <w:rPr>
          <w:b/>
          <w:bCs/>
        </w:rPr>
        <w:t xml:space="preserve">. </w:t>
      </w:r>
      <w:r w:rsidR="002F4622" w:rsidRPr="007E2C0D">
        <w:rPr>
          <w:b/>
          <w:bCs/>
        </w:rPr>
        <w:t xml:space="preserve">Effects of pressure overloading on </w:t>
      </w:r>
      <w:r w:rsidR="00A442CA" w:rsidRPr="007E2C0D">
        <w:rPr>
          <w:b/>
          <w:bCs/>
        </w:rPr>
        <w:t xml:space="preserve">myosin ATPase and </w:t>
      </w:r>
      <w:r w:rsidR="006F74E8">
        <w:rPr>
          <w:b/>
          <w:bCs/>
        </w:rPr>
        <w:t xml:space="preserve">development of </w:t>
      </w:r>
      <w:r w:rsidR="00A442CA" w:rsidRPr="007E2C0D">
        <w:rPr>
          <w:b/>
          <w:bCs/>
        </w:rPr>
        <w:t>concentric growth</w:t>
      </w:r>
      <w:r w:rsidR="00A442CA">
        <w:t xml:space="preserve">. </w:t>
      </w:r>
      <w:r w:rsidR="00583CE2">
        <w:t xml:space="preserve">The simulated </w:t>
      </w:r>
      <w:r w:rsidR="00B7233A">
        <w:t xml:space="preserve">results </w:t>
      </w:r>
      <w:r w:rsidR="00583CE2">
        <w:t>are taken from</w:t>
      </w:r>
      <w:r w:rsidR="00B7233A">
        <w:t xml:space="preserve"> Fig </w:t>
      </w:r>
      <w:r w:rsidR="00E46952">
        <w:fldChar w:fldCharType="begin"/>
      </w:r>
      <w:r w:rsidR="00E46952">
        <w:instrText xml:space="preserve"> seq figure fig2 </w:instrText>
      </w:r>
      <w:r w:rsidR="00E46952">
        <w:fldChar w:fldCharType="separate"/>
      </w:r>
      <w:r w:rsidR="0095603A">
        <w:rPr>
          <w:noProof/>
        </w:rPr>
        <w:t>2</w:t>
      </w:r>
      <w:r w:rsidR="00E46952">
        <w:rPr>
          <w:noProof/>
        </w:rPr>
        <w:fldChar w:fldCharType="end"/>
      </w:r>
      <w:r w:rsidR="00583CE2">
        <w:rPr>
          <w:noProof/>
        </w:rPr>
        <w:t xml:space="preserve"> and enlarged for clarity</w:t>
      </w:r>
      <w:r w:rsidR="00B7233A">
        <w:t xml:space="preserve">. </w:t>
      </w:r>
      <w:r w:rsidR="006B38DA">
        <w:t>Pulsatile parameters such as half-sarcomere length</w:t>
      </w:r>
      <w:r w:rsidR="00223D72">
        <w:t>,</w:t>
      </w:r>
      <w:r w:rsidR="007E49C1">
        <w:t xml:space="preserve"> are </w:t>
      </w:r>
      <w:r w:rsidR="00C170C6">
        <w:t xml:space="preserve">shown with </w:t>
      </w:r>
      <w:r w:rsidR="00583CE2">
        <w:t xml:space="preserve">an </w:t>
      </w:r>
      <w:r w:rsidR="00C170C6">
        <w:t xml:space="preserve">envelope of </w:t>
      </w:r>
      <w:r w:rsidR="00583CE2">
        <w:t xml:space="preserve">the </w:t>
      </w:r>
      <w:r w:rsidR="00C170C6">
        <w:t xml:space="preserve">response. </w:t>
      </w:r>
      <w:proofErr w:type="spellStart"/>
      <w:r w:rsidR="00C170C6">
        <w:t>N</w:t>
      </w:r>
      <w:r w:rsidR="00C170C6">
        <w:rPr>
          <w:vertAlign w:val="subscript"/>
        </w:rPr>
        <w:t>bound</w:t>
      </w:r>
      <w:proofErr w:type="spellEnd"/>
      <w:r w:rsidR="00C170C6">
        <w:rPr>
          <w:vertAlign w:val="subscript"/>
        </w:rPr>
        <w:t xml:space="preserve"> </w:t>
      </w:r>
      <w:r w:rsidR="0062526E">
        <w:t xml:space="preserve">is </w:t>
      </w:r>
      <w:r w:rsidR="00583CE2">
        <w:t xml:space="preserve">the </w:t>
      </w:r>
      <w:r w:rsidR="0062526E">
        <w:t xml:space="preserve">fraction of </w:t>
      </w:r>
      <w:r w:rsidR="00E0775C">
        <w:t xml:space="preserve">bound actin binding sites. </w:t>
      </w:r>
      <w:proofErr w:type="spellStart"/>
      <w:r w:rsidR="00E0775C">
        <w:t>N</w:t>
      </w:r>
      <w:r w:rsidR="00E0775C">
        <w:rPr>
          <w:vertAlign w:val="subscript"/>
        </w:rPr>
        <w:t>overlap</w:t>
      </w:r>
      <w:proofErr w:type="spellEnd"/>
      <w:r w:rsidR="00E0775C">
        <w:t xml:space="preserve"> is </w:t>
      </w:r>
      <w:r w:rsidR="00583CE2">
        <w:t xml:space="preserve">the </w:t>
      </w:r>
      <w:r w:rsidR="00E0775C">
        <w:t>fraction of accessible binding sites for myosin heads</w:t>
      </w:r>
      <w:r w:rsidR="00DE32D0">
        <w:t>.</w:t>
      </w:r>
      <w:r w:rsidR="00602817" w:rsidRPr="00602817">
        <w:t xml:space="preserve"> </w:t>
      </w:r>
      <w:proofErr w:type="spellStart"/>
      <w:r w:rsidR="00602817">
        <w:t>S</w:t>
      </w:r>
      <w:r w:rsidR="00602817">
        <w:rPr>
          <w:vertAlign w:val="subscript"/>
        </w:rPr>
        <w:t>con</w:t>
      </w:r>
      <w:proofErr w:type="spellEnd"/>
      <w:r w:rsidR="00602817">
        <w:t xml:space="preserve"> is </w:t>
      </w:r>
      <w:r w:rsidR="00583CE2">
        <w:t xml:space="preserve">the </w:t>
      </w:r>
      <w:r w:rsidR="00602817">
        <w:t xml:space="preserve">driving/stimulus signal for concentric growth. </w:t>
      </w:r>
      <w:proofErr w:type="spellStart"/>
      <w:r w:rsidR="00602817">
        <w:t>S</w:t>
      </w:r>
      <w:r w:rsidR="00602817">
        <w:rPr>
          <w:vertAlign w:val="subscript"/>
        </w:rPr>
        <w:t>set</w:t>
      </w:r>
      <w:proofErr w:type="spellEnd"/>
      <w:r w:rsidR="00602817">
        <w:t xml:space="preserve"> is</w:t>
      </w:r>
      <w:r w:rsidR="00583CE2">
        <w:t xml:space="preserve"> the</w:t>
      </w:r>
      <w:r w:rsidR="00602817">
        <w:t xml:space="preserve"> setpoint level for </w:t>
      </w:r>
      <w:r w:rsidR="00F302FC">
        <w:t>concentric</w:t>
      </w:r>
      <w:r w:rsidR="00602817">
        <w:t xml:space="preserve"> growth law. </w:t>
      </w:r>
      <w:r w:rsidR="00DE32D0">
        <w:t xml:space="preserve"> </w:t>
      </w:r>
    </w:p>
    <w:p w14:paraId="57EDBCE3" w14:textId="77777777" w:rsidR="009C2ECB" w:rsidRDefault="009C2ECB" w:rsidP="00F34279">
      <w:pPr>
        <w:spacing w:after="200" w:line="240" w:lineRule="auto"/>
      </w:pPr>
      <w:r>
        <w:br w:type="page"/>
      </w:r>
    </w:p>
    <w:p w14:paraId="654BD26D" w14:textId="77777777" w:rsidR="009C2ECB" w:rsidRPr="00395CD7" w:rsidRDefault="009C2ECB" w:rsidP="00F34279">
      <w:pPr>
        <w:pStyle w:val="Heading2"/>
        <w:spacing w:line="240" w:lineRule="auto"/>
      </w:pPr>
      <w:r w:rsidRPr="00395CD7">
        <w:lastRenderedPageBreak/>
        <w:t xml:space="preserve">Role of intracellular </w:t>
      </w:r>
      <w:proofErr w:type="spellStart"/>
      <w:r w:rsidRPr="00395CD7">
        <w:t>sarcomeric</w:t>
      </w:r>
      <w:proofErr w:type="spellEnd"/>
      <w:r w:rsidRPr="00395CD7">
        <w:t xml:space="preserve"> passive stress in driving eccentric growth</w:t>
      </w:r>
    </w:p>
    <w:p w14:paraId="1B017EDB" w14:textId="45209CAF" w:rsidR="00F44182" w:rsidRDefault="001B07A0" w:rsidP="00F34279">
      <w:pPr>
        <w:spacing w:line="240" w:lineRule="auto"/>
        <w:jc w:val="both"/>
      </w:pPr>
      <w:r>
        <w:t xml:space="preserve">Evidence suggests that certain complexes within the </w:t>
      </w:r>
      <w:proofErr w:type="spellStart"/>
      <w:r>
        <w:t>sarcomeric</w:t>
      </w:r>
      <w:proofErr w:type="spellEnd"/>
      <w:r>
        <w:t xml:space="preserve"> Z-disk, as well as </w:t>
      </w:r>
      <w:r w:rsidR="00534C1A">
        <w:t xml:space="preserve">within </w:t>
      </w:r>
      <w:r>
        <w:t>the I band, may act as mechanical sensors, which can drive downstream events related to mechanotransduction, such as gene expression and protein synthesis</w:t>
      </w:r>
      <w:r w:rsidR="00145AE6">
        <w:t xml:space="preserve"> </w:t>
      </w:r>
      <w:r w:rsidR="00145AE6">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instrText xml:space="preserve"> ADDIN EN.CITE </w:instrText>
      </w:r>
      <w:r w:rsidR="00145AE6">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instrText xml:space="preserve"> ADDIN EN.CITE.DATA </w:instrText>
      </w:r>
      <w:r w:rsidR="00145AE6">
        <w:fldChar w:fldCharType="end"/>
      </w:r>
      <w:r w:rsidR="00145AE6">
        <w:fldChar w:fldCharType="separate"/>
      </w:r>
      <w:r w:rsidR="00145AE6">
        <w:rPr>
          <w:noProof/>
        </w:rPr>
        <w:t>(Lyon et al., 2015)</w:t>
      </w:r>
      <w:r w:rsidR="00145AE6">
        <w:fldChar w:fldCharType="end"/>
      </w:r>
      <w:r w:rsidR="00145AE6">
        <w:t xml:space="preserve">. </w:t>
      </w:r>
      <w:r w:rsidR="00BA20A6">
        <w:t>E</w:t>
      </w:r>
      <w:r w:rsidR="00BA20A6" w:rsidRPr="004D1B41">
        <w:t xml:space="preserve">xcessive diastolic filling of </w:t>
      </w:r>
      <w:r w:rsidR="002010AD">
        <w:t xml:space="preserve">the </w:t>
      </w:r>
      <w:r w:rsidR="00BA20A6" w:rsidRPr="004D1B41">
        <w:t>LV</w:t>
      </w:r>
      <w:r w:rsidR="002010AD">
        <w:t>,</w:t>
      </w:r>
      <w:r w:rsidR="00BA20A6">
        <w:t xml:space="preserve"> due to </w:t>
      </w:r>
      <w:r w:rsidR="002010AD">
        <w:t xml:space="preserve">either an </w:t>
      </w:r>
      <w:r w:rsidR="00BA20A6">
        <w:t>insufficient aortic or mitral valve</w:t>
      </w:r>
      <w:r w:rsidR="002010AD">
        <w:t>,</w:t>
      </w:r>
      <w:r w:rsidR="00BA20A6">
        <w:t xml:space="preserve"> </w:t>
      </w:r>
      <w:r w:rsidR="002010AD">
        <w:t xml:space="preserve">causes </w:t>
      </w:r>
      <w:r w:rsidR="002F7357">
        <w:t>overstretch</w:t>
      </w:r>
      <w:r w:rsidR="002010AD">
        <w:t>ing</w:t>
      </w:r>
      <w:r w:rsidR="002F7357">
        <w:t xml:space="preserve"> </w:t>
      </w:r>
      <w:r w:rsidR="00534C1A">
        <w:t xml:space="preserve">of </w:t>
      </w:r>
      <w:r w:rsidR="002F7357">
        <w:t xml:space="preserve">the </w:t>
      </w:r>
      <w:r w:rsidR="007B7551">
        <w:t>sarcomeres and thus increase</w:t>
      </w:r>
      <w:r w:rsidR="002010AD">
        <w:t>s</w:t>
      </w:r>
      <w:r w:rsidR="007B7551">
        <w:t xml:space="preserve"> the end-diastolic wall </w:t>
      </w:r>
      <w:r w:rsidR="004E77B5">
        <w:t xml:space="preserve">stress </w:t>
      </w:r>
      <w:r w:rsidR="002010AD">
        <w:t>(</w:t>
      </w:r>
      <w:r w:rsidR="004E77B5">
        <w:t>preload</w:t>
      </w:r>
      <w:r w:rsidR="002010AD">
        <w:t>)</w:t>
      </w:r>
      <w:r w:rsidR="004E77B5">
        <w:t xml:space="preserve">. </w:t>
      </w:r>
      <w:r w:rsidR="002010AD">
        <w:t>The o</w:t>
      </w:r>
      <w:r w:rsidR="00532F79">
        <w:t>verstretched sarcomeres</w:t>
      </w:r>
      <w:r w:rsidR="001669BB">
        <w:t xml:space="preserve"> </w:t>
      </w:r>
      <w:r w:rsidR="00E44464" w:rsidRPr="00E44464">
        <w:t xml:space="preserve">trigger </w:t>
      </w:r>
      <w:r w:rsidR="00534C1A">
        <w:t xml:space="preserve">these </w:t>
      </w:r>
      <w:proofErr w:type="spellStart"/>
      <w:r w:rsidR="00E44464" w:rsidRPr="00E44464">
        <w:t>mechanotransduction</w:t>
      </w:r>
      <w:proofErr w:type="spellEnd"/>
      <w:r w:rsidR="00E44464" w:rsidRPr="00E44464">
        <w:t xml:space="preserve"> pathways that initiate the </w:t>
      </w:r>
      <w:r w:rsidR="00E44464">
        <w:t xml:space="preserve">serial </w:t>
      </w:r>
      <w:r w:rsidR="00E44464" w:rsidRPr="00E44464">
        <w:t>addition of sarcomeres</w:t>
      </w:r>
      <w:r w:rsidR="00562856">
        <w:t xml:space="preserve"> within the cell</w:t>
      </w:r>
      <w:r w:rsidR="00E44464" w:rsidRPr="00E44464">
        <w:t xml:space="preserve"> </w:t>
      </w:r>
      <w:r w:rsidR="009B696D">
        <w:fldChar w:fldCharType="begin"/>
      </w:r>
      <w:r w:rsidR="009B696D">
        <w:instrText xml:space="preserve"> ADDIN EN.CITE &lt;EndNote&gt;&lt;Cite&gt;&lt;Author&gt;Grossman&lt;/Author&gt;&lt;Year&gt;1980&lt;/Year&gt;&lt;RecNum&gt;81&lt;/RecNum&gt;&lt;DisplayText&gt;(Grossman, 1980)&lt;/DisplayText&gt;&lt;record&gt;&lt;rec-number&gt;81&lt;/rec-number&gt;&lt;foreign-keys&gt;&lt;key app="EN" db-id="xfaazxx2fstraqetp5xxt2ff0zvrrftv0drf" timestamp="1635178937"&gt;81&lt;/key&gt;&lt;/foreign-keys&gt;&lt;ref-type name="Journal Article"&gt;17&lt;/ref-type&gt;&lt;contributors&gt;&lt;authors&gt;&lt;author&gt;Grossman, W.&lt;/author&gt;&lt;/authors&gt;&lt;/contributors&gt;&lt;titles&gt;&lt;title&gt;Cardiac hypertrophy: useful adaptation or pathologic process?&lt;/title&gt;&lt;secondary-title&gt;Am J Med&lt;/secondary-title&gt;&lt;/titles&gt;&lt;periodical&gt;&lt;full-title&gt;Am J Med&lt;/full-title&gt;&lt;/periodical&gt;&lt;pages&gt;576-84&lt;/pages&gt;&lt;volume&gt;69&lt;/volume&gt;&lt;number&gt;4&lt;/number&gt;&lt;edition&gt;1980/10/01&lt;/edition&gt;&lt;keywords&gt;&lt;keyword&gt;Adaptation, Physiological&lt;/keyword&gt;&lt;keyword&gt;Blood Pressure&lt;/keyword&gt;&lt;keyword&gt;Cardiomegaly/*etiology/physiopathology&lt;/keyword&gt;&lt;keyword&gt;Heart/*physiology&lt;/keyword&gt;&lt;keyword&gt;Hemodynamics&lt;/keyword&gt;&lt;keyword&gt;Humans&lt;/keyword&gt;&lt;keyword&gt;Myocardial Contraction&lt;/keyword&gt;&lt;keyword&gt;Stress, Mechanical&lt;/keyword&gt;&lt;/keywords&gt;&lt;dates&gt;&lt;year&gt;1980&lt;/year&gt;&lt;pub-dates&gt;&lt;date&gt;Oct&lt;/date&gt;&lt;/pub-dates&gt;&lt;/dates&gt;&lt;isbn&gt;0002-9343 (Print)&amp;#xD;0002-9343 (Linking)&lt;/isbn&gt;&lt;accession-num&gt;6448546&lt;/accession-num&gt;&lt;urls&gt;&lt;related-urls&gt;&lt;url&gt;https://www.ncbi.nlm.nih.gov/pubmed/6448546&lt;/url&gt;&lt;/related-urls&gt;&lt;/urls&gt;&lt;electronic-resource-num&gt;10.1016/0002-9343(80)90471-4&lt;/electronic-resource-num&gt;&lt;/record&gt;&lt;/Cite&gt;&lt;/EndNote&gt;</w:instrText>
      </w:r>
      <w:r w:rsidR="009B696D">
        <w:fldChar w:fldCharType="separate"/>
      </w:r>
      <w:r w:rsidR="009B696D">
        <w:rPr>
          <w:noProof/>
        </w:rPr>
        <w:t>(Grossman, 1980)</w:t>
      </w:r>
      <w:r w:rsidR="009B696D">
        <w:fldChar w:fldCharType="end"/>
      </w:r>
      <w:r w:rsidR="002010AD">
        <w:t xml:space="preserve">, which then leads to </w:t>
      </w:r>
      <w:r w:rsidR="00886A47">
        <w:t xml:space="preserve">eccentric growth </w:t>
      </w:r>
      <w:r w:rsidR="00562856">
        <w:t>at the organ level</w:t>
      </w:r>
      <w:r w:rsidR="002010AD">
        <w:t xml:space="preserve"> </w: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 </w:instrTex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EN.CITE.DATA </w:instrText>
      </w:r>
      <w:r w:rsidR="00811EAE">
        <w:fldChar w:fldCharType="end"/>
      </w:r>
      <w:r w:rsidR="00811EAE">
        <w:fldChar w:fldCharType="separate"/>
      </w:r>
      <w:r w:rsidR="00811EAE">
        <w:rPr>
          <w:noProof/>
        </w:rPr>
        <w:t>(Sahli Costabal et al., 2019)</w:t>
      </w:r>
      <w:r w:rsidR="00811EAE">
        <w:fldChar w:fldCharType="end"/>
      </w:r>
      <w:r w:rsidR="007066D8">
        <w:t xml:space="preserve">. </w:t>
      </w:r>
      <w:r w:rsidR="00534C1A">
        <w:t xml:space="preserve">This results in </w:t>
      </w:r>
      <w:r w:rsidR="00886A47">
        <w:t>ventricular dilation, which</w:t>
      </w:r>
      <w:r w:rsidR="00534C1A">
        <w:t xml:space="preserve"> is the characteristic outcome of volume overloading.</w:t>
      </w:r>
    </w:p>
    <w:p w14:paraId="3BE96AAB" w14:textId="7EBAC197" w:rsidR="004447E2" w:rsidRDefault="006957B2" w:rsidP="004447E2">
      <w:pPr>
        <w:spacing w:before="120" w:after="240" w:line="240" w:lineRule="auto"/>
        <w:jc w:val="both"/>
      </w:pPr>
      <w:r>
        <w:t>In o</w:t>
      </w:r>
      <w:r w:rsidR="004C6C28">
        <w:t>ur model</w:t>
      </w:r>
      <w:r>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change in half-sarco</w:t>
      </w:r>
      <w:r w:rsidR="00316233">
        <w:t xml:space="preserve">mere length (equation </w:t>
      </w:r>
      <w:r w:rsidR="00316233">
        <w:fldChar w:fldCharType="begin"/>
      </w:r>
      <w:r w:rsidR="00316233">
        <w:instrText xml:space="preserve"> GOTOBUTTON ZEqnNum226733  \* MERGEFORMAT </w:instrText>
      </w:r>
      <w:r w:rsidR="00E46952">
        <w:fldChar w:fldCharType="begin"/>
      </w:r>
      <w:r w:rsidR="00E46952">
        <w:instrText xml:space="preserve"> REF ZEqnNum226733 \* Charformat \! \* MERGEFORMAT </w:instrText>
      </w:r>
      <w:r w:rsidR="00E46952">
        <w:fldChar w:fldCharType="separate"/>
      </w:r>
      <w:r w:rsidR="0095603A" w:rsidRPr="0095603A">
        <w:instrText>(3)</w:instrText>
      </w:r>
      <w:r w:rsidR="00E46952">
        <w:fldChar w:fldCharType="end"/>
      </w:r>
      <w:r w:rsidR="00316233">
        <w:fldChar w:fldCharType="end"/>
      </w:r>
      <w:r w:rsidR="00316233">
        <w:t>)</w:t>
      </w:r>
      <w:r w:rsidR="00BA66C2">
        <w:t xml:space="preserve">, which means that overstretching can lead to significant increases in </w:t>
      </w:r>
      <w:r w:rsidR="000C6B34">
        <w:t xml:space="preserve">passive </w:t>
      </w:r>
      <w:r w:rsidR="00BA66C2">
        <w:t>stress</w:t>
      </w:r>
      <w:r w:rsidR="00316233">
        <w:t xml:space="preserve">. </w:t>
      </w:r>
      <w:r w:rsidR="005313A7">
        <w:t xml:space="preserve">Fig </w:t>
      </w:r>
      <w:r w:rsidR="00E46952">
        <w:fldChar w:fldCharType="begin"/>
      </w:r>
      <w:r w:rsidR="00E46952">
        <w:instrText xml:space="preserve"> seq figure fig10 </w:instrText>
      </w:r>
      <w:r w:rsidR="00E46952">
        <w:fldChar w:fldCharType="separate"/>
      </w:r>
      <w:r w:rsidR="0095603A">
        <w:rPr>
          <w:noProof/>
        </w:rPr>
        <w:t>10</w:t>
      </w:r>
      <w:r w:rsidR="00E46952">
        <w:rPr>
          <w:noProof/>
        </w:rPr>
        <w:fldChar w:fldCharType="end"/>
      </w:r>
      <w:r w:rsidR="005313A7">
        <w:t xml:space="preserve"> </w:t>
      </w:r>
      <w:r w:rsidR="00C6511E">
        <w:t>summarizes</w:t>
      </w:r>
      <w:r w:rsidR="00475401">
        <w:t xml:space="preserve"> how a volume overloading condition </w:t>
      </w:r>
      <w:r w:rsidR="00C80FC8">
        <w:t>changes</w:t>
      </w:r>
      <w:r w:rsidR="00BD5285">
        <w:t xml:space="preserve"> the number of half-sarcomeres</w:t>
      </w:r>
      <w:r w:rsidR="00421E95">
        <w:t xml:space="preserve"> in series</w:t>
      </w:r>
      <w:r w:rsidR="00BA66C2">
        <w:t xml:space="preserve"> within the model</w:t>
      </w:r>
      <w:r w:rsidR="00C80FC8">
        <w:t>. Ess</w:t>
      </w:r>
      <w:r w:rsidR="00D578CC">
        <w:t>entially, i</w:t>
      </w:r>
      <w:r w:rsidR="00880021">
        <w:t xml:space="preserve">ncreased diastolic </w:t>
      </w:r>
      <w:r w:rsidR="00774574">
        <w:t xml:space="preserve">filling </w:t>
      </w:r>
      <w:r w:rsidR="002B0629">
        <w:t>resulted in overstretching of half-sarcomeres</w:t>
      </w:r>
      <w:r w:rsidR="00BA66C2">
        <w:t>, which</w:t>
      </w:r>
      <w:r w:rsidR="002B0629">
        <w:t xml:space="preserve"> increase</w:t>
      </w:r>
      <w:r w:rsidR="00BA66C2">
        <w:t xml:space="preserve">d the </w:t>
      </w:r>
      <w:r w:rsidR="00C05636">
        <w:t xml:space="preserve">passive stress. </w:t>
      </w:r>
      <w:r w:rsidR="00BA66C2">
        <w:t xml:space="preserve">The deviation </w:t>
      </w:r>
      <w:r w:rsidR="00C05636">
        <w:t xml:space="preserve">in </w:t>
      </w:r>
      <w:r w:rsidR="008F06C5">
        <w:t>intracellular</w:t>
      </w:r>
      <w:r w:rsidR="00C05636">
        <w:t xml:space="preserve"> passive stress from its homeostatic level</w:t>
      </w:r>
      <w:r w:rsidR="008F06C5">
        <w:t xml:space="preserve"> (setpoint) drove the eccentric growth law to </w:t>
      </w:r>
      <w:r w:rsidR="003073C3">
        <w:t>increase the number of half-sarcomeres</w:t>
      </w:r>
      <w:r w:rsidR="00BA66C2">
        <w:t xml:space="preserve"> in series</w:t>
      </w:r>
      <w:r w:rsidR="003073C3">
        <w:t xml:space="preserve"> (Fig </w:t>
      </w:r>
      <w:r w:rsidR="00E46952">
        <w:fldChar w:fldCharType="begin"/>
      </w:r>
      <w:r w:rsidR="00E46952">
        <w:instrText xml:space="preserve"> seq figure fig10 </w:instrText>
      </w:r>
      <w:r w:rsidR="00E46952">
        <w:fldChar w:fldCharType="separate"/>
      </w:r>
      <w:r w:rsidR="0095603A">
        <w:rPr>
          <w:noProof/>
        </w:rPr>
        <w:t>10</w:t>
      </w:r>
      <w:r w:rsidR="00E46952">
        <w:rPr>
          <w:noProof/>
        </w:rPr>
        <w:fldChar w:fldCharType="end"/>
      </w:r>
      <w:r w:rsidR="003073C3">
        <w:t>).</w:t>
      </w:r>
      <w:r w:rsidR="00B61062">
        <w:t xml:space="preserve"> </w:t>
      </w:r>
      <w:r w:rsidR="00BA66C2">
        <w:t xml:space="preserve">This increase in the </w:t>
      </w:r>
      <w:r w:rsidR="00375B23">
        <w:t xml:space="preserve">number of half-sarcomeres then re-normalized the </w:t>
      </w:r>
      <w:r w:rsidR="00462EC8">
        <w:t xml:space="preserve">half-sarcomere length and associated </w:t>
      </w:r>
      <w:r w:rsidR="001D3712">
        <w:t xml:space="preserve">passive stress back to the normal range. </w:t>
      </w:r>
      <w:r w:rsidR="00830D9B">
        <w:t>Fig S</w:t>
      </w:r>
      <w:r w:rsidR="00830D9B">
        <w:fldChar w:fldCharType="begin"/>
      </w:r>
      <w:r w:rsidR="00830D9B">
        <w:instrText xml:space="preserve"> seq sfigure figs5 </w:instrText>
      </w:r>
      <w:r w:rsidR="00830D9B">
        <w:fldChar w:fldCharType="separate"/>
      </w:r>
      <w:r w:rsidR="00830D9B">
        <w:rPr>
          <w:noProof/>
        </w:rPr>
        <w:t>5</w:t>
      </w:r>
      <w:r w:rsidR="00830D9B">
        <w:fldChar w:fldCharType="end"/>
      </w:r>
      <w:r w:rsidR="00830D9B">
        <w:t xml:space="preserve"> </w:t>
      </w:r>
      <w:r w:rsidR="002F4FD7">
        <w:t xml:space="preserve">confirms that the mean intracellular passive stress </w:t>
      </w:r>
      <w:r w:rsidR="0045581C">
        <w:t>reaches</w:t>
      </w:r>
      <w:r w:rsidR="002F4FD7">
        <w:t xml:space="preserve"> the setpoint</w:t>
      </w:r>
      <w:r w:rsidR="0045581C">
        <w:t xml:space="preserve"> level</w:t>
      </w:r>
      <w:r w:rsidR="002F4FD7">
        <w:t xml:space="preserve"> at final steady state. </w:t>
      </w:r>
    </w:p>
    <w:p w14:paraId="206AEAF8" w14:textId="1991FA78" w:rsidR="00746944" w:rsidRDefault="00746944" w:rsidP="004447E2">
      <w:pPr>
        <w:spacing w:before="120" w:after="240" w:line="240" w:lineRule="auto"/>
        <w:jc w:val="both"/>
      </w:pPr>
    </w:p>
    <w:p w14:paraId="0CEF9328" w14:textId="5A04C560" w:rsidR="00746944" w:rsidRDefault="00746944">
      <w:r>
        <w:br w:type="page"/>
      </w:r>
    </w:p>
    <w:p w14:paraId="14C4B9A3" w14:textId="77777777" w:rsidR="00A12D98" w:rsidRDefault="00A12D98" w:rsidP="004447E2">
      <w:pPr>
        <w:spacing w:before="120" w:after="240" w:line="240" w:lineRule="auto"/>
        <w:jc w:val="both"/>
      </w:pPr>
    </w:p>
    <w:p w14:paraId="200F3BE6" w14:textId="10FFAF01" w:rsidR="001E6A1D" w:rsidRDefault="00801324" w:rsidP="004447E2">
      <w:pPr>
        <w:spacing w:before="120" w:after="240" w:line="240" w:lineRule="auto"/>
        <w:jc w:val="center"/>
      </w:pPr>
      <w:r>
        <w:rPr>
          <w:noProof/>
        </w:rPr>
        <w:drawing>
          <wp:inline distT="0" distB="0" distL="0" distR="0" wp14:anchorId="797B4582" wp14:editId="286FF7EB">
            <wp:extent cx="4572000" cy="39243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7205616F" w14:textId="00B65751" w:rsidR="00F943CF" w:rsidRPr="00B72815" w:rsidRDefault="00F943CF" w:rsidP="00F34279">
      <w:pPr>
        <w:spacing w:after="200" w:line="240" w:lineRule="auto"/>
        <w:jc w:val="center"/>
      </w:pPr>
      <w:r w:rsidRPr="00F11378">
        <w:rPr>
          <w:b/>
          <w:bCs/>
        </w:rPr>
        <w:t xml:space="preserve">Fig </w:t>
      </w:r>
      <w:bookmarkStart w:id="24" w:name="fig10"/>
      <w:r w:rsidRPr="00F11378">
        <w:rPr>
          <w:b/>
          <w:bCs/>
        </w:rPr>
        <w:fldChar w:fldCharType="begin"/>
      </w:r>
      <w:r w:rsidRPr="00F11378">
        <w:rPr>
          <w:b/>
          <w:bCs/>
        </w:rPr>
        <w:instrText xml:space="preserve"> seq figure </w:instrText>
      </w:r>
      <w:r w:rsidRPr="00F11378">
        <w:rPr>
          <w:b/>
          <w:bCs/>
        </w:rPr>
        <w:fldChar w:fldCharType="separate"/>
      </w:r>
      <w:r w:rsidR="0095603A">
        <w:rPr>
          <w:b/>
          <w:bCs/>
          <w:noProof/>
        </w:rPr>
        <w:t>10</w:t>
      </w:r>
      <w:r w:rsidRPr="00F11378">
        <w:rPr>
          <w:b/>
          <w:bCs/>
        </w:rPr>
        <w:fldChar w:fldCharType="end"/>
      </w:r>
      <w:bookmarkEnd w:id="24"/>
      <w:r w:rsidRPr="00F11378">
        <w:rPr>
          <w:b/>
          <w:bCs/>
        </w:rPr>
        <w:t>. Effects of volume overloading on</w:t>
      </w:r>
      <w:r w:rsidR="00220385">
        <w:rPr>
          <w:b/>
          <w:bCs/>
        </w:rPr>
        <w:t xml:space="preserve"> intracellular passive stress and development of</w:t>
      </w:r>
      <w:r w:rsidRPr="00F11378">
        <w:rPr>
          <w:b/>
          <w:bCs/>
        </w:rPr>
        <w:t xml:space="preserve"> </w:t>
      </w:r>
      <w:r w:rsidR="00F11378" w:rsidRPr="00F11378">
        <w:rPr>
          <w:b/>
          <w:bCs/>
        </w:rPr>
        <w:t>eccentric growth.</w:t>
      </w:r>
      <w:r w:rsidR="00BF09A9">
        <w:rPr>
          <w:b/>
          <w:bCs/>
        </w:rPr>
        <w:t xml:space="preserve"> </w:t>
      </w:r>
      <w:r w:rsidR="00BA66C2">
        <w:t xml:space="preserve">The simulated results are taken from </w:t>
      </w:r>
      <w:r w:rsidR="00C16C59">
        <w:t xml:space="preserve">Fig </w:t>
      </w:r>
      <w:r w:rsidR="00E46952">
        <w:fldChar w:fldCharType="begin"/>
      </w:r>
      <w:r w:rsidR="00E46952">
        <w:instrText xml:space="preserve"> seq figure fig3 </w:instrText>
      </w:r>
      <w:r w:rsidR="00E46952">
        <w:fldChar w:fldCharType="separate"/>
      </w:r>
      <w:r w:rsidR="0095603A">
        <w:rPr>
          <w:noProof/>
        </w:rPr>
        <w:t>3</w:t>
      </w:r>
      <w:r w:rsidR="00E46952">
        <w:rPr>
          <w:noProof/>
        </w:rPr>
        <w:fldChar w:fldCharType="end"/>
      </w:r>
      <w:r w:rsidR="00C16C59">
        <w:t>.</w:t>
      </w:r>
      <w:r w:rsidR="00BA66C2">
        <w:t xml:space="preserve"> Pulsatile parameters such as half-sarcomere length, are shown with an envelope of the response. </w:t>
      </w:r>
      <w:proofErr w:type="spellStart"/>
      <w:r w:rsidR="00B72815">
        <w:t>S</w:t>
      </w:r>
      <w:r w:rsidR="00B72815">
        <w:rPr>
          <w:vertAlign w:val="subscript"/>
        </w:rPr>
        <w:t>ecc</w:t>
      </w:r>
      <w:proofErr w:type="spellEnd"/>
      <w:r w:rsidR="00B72815">
        <w:t xml:space="preserve"> is</w:t>
      </w:r>
      <w:r w:rsidR="00BA66C2">
        <w:t xml:space="preserve"> the</w:t>
      </w:r>
      <w:r w:rsidR="00B72815">
        <w:t xml:space="preserve"> driving</w:t>
      </w:r>
      <w:r w:rsidR="00B80A0C">
        <w:t>/stimulus</w:t>
      </w:r>
      <w:r w:rsidR="00B72815">
        <w:t xml:space="preserve"> signal</w:t>
      </w:r>
      <w:r w:rsidR="00B80A0C">
        <w:t xml:space="preserve"> for eccentric growth. </w:t>
      </w:r>
      <w:proofErr w:type="spellStart"/>
      <w:r w:rsidR="00B80A0C">
        <w:t>S</w:t>
      </w:r>
      <w:r w:rsidR="00B80A0C">
        <w:rPr>
          <w:vertAlign w:val="subscript"/>
        </w:rPr>
        <w:t>set</w:t>
      </w:r>
      <w:proofErr w:type="spellEnd"/>
      <w:r w:rsidR="00B80A0C">
        <w:t xml:space="preserve"> is </w:t>
      </w:r>
      <w:r w:rsidR="00BA66C2">
        <w:t xml:space="preserve">the </w:t>
      </w:r>
      <w:r w:rsidR="00B80A0C">
        <w:t xml:space="preserve">setpoint level for </w:t>
      </w:r>
      <w:r w:rsidR="00BA66C2">
        <w:t xml:space="preserve">the </w:t>
      </w:r>
      <w:r w:rsidR="00602817">
        <w:t>eccentric growth law.</w:t>
      </w:r>
      <w:r w:rsidR="00B72815">
        <w:t xml:space="preserve"> </w:t>
      </w:r>
    </w:p>
    <w:p w14:paraId="068C908E" w14:textId="1112376C" w:rsidR="00DD17CD" w:rsidRDefault="00DD17CD" w:rsidP="00F34279">
      <w:pPr>
        <w:spacing w:after="200" w:line="240" w:lineRule="auto"/>
      </w:pPr>
    </w:p>
    <w:p w14:paraId="2F92481A" w14:textId="216CC019" w:rsidR="00FE2576" w:rsidRDefault="00DD17CD" w:rsidP="00DD17CD">
      <w:r>
        <w:br w:type="page"/>
      </w:r>
    </w:p>
    <w:p w14:paraId="5D686C12" w14:textId="2FAC8F1D" w:rsidR="00413D0B" w:rsidRDefault="001F0098" w:rsidP="00F34279">
      <w:pPr>
        <w:pStyle w:val="Heading2"/>
        <w:spacing w:line="240" w:lineRule="auto"/>
      </w:pPr>
      <w:r w:rsidRPr="001F0098">
        <w:lastRenderedPageBreak/>
        <w:t xml:space="preserve">Comparison with </w:t>
      </w:r>
      <w:r w:rsidR="009E6D62">
        <w:t>existing</w:t>
      </w:r>
      <w:r w:rsidRPr="001F0098">
        <w:t xml:space="preserve"> models of LV growth</w:t>
      </w:r>
    </w:p>
    <w:p w14:paraId="508D432E" w14:textId="47440201" w:rsidR="00A90769" w:rsidRDefault="00133F89" w:rsidP="00F34279">
      <w:pPr>
        <w:spacing w:line="240" w:lineRule="auto"/>
        <w:jc w:val="both"/>
      </w:pPr>
      <w:r>
        <w:t>In recent</w:t>
      </w:r>
      <w:r w:rsidR="00947737">
        <w:t xml:space="preserve"> decades</w:t>
      </w:r>
      <w:r w:rsidR="006A2D46">
        <w:t xml:space="preserve">, </w:t>
      </w:r>
      <w:r w:rsidR="00630094">
        <w:t>many other</w:t>
      </w:r>
      <w:r w:rsidR="0017300E">
        <w:t xml:space="preserve"> computational models of LV growth </w:t>
      </w:r>
      <w:r w:rsidR="009C280E">
        <w:t>have been developed</w:t>
      </w:r>
      <w:r w:rsidR="00F06CB3">
        <w:t xml:space="preserve">. </w:t>
      </w:r>
      <w:r w:rsidR="009040BD">
        <w:t xml:space="preserve">Although these models have </w:t>
      </w:r>
      <w:r w:rsidR="009167B7">
        <w:t>shed light on</w:t>
      </w:r>
      <w:r w:rsidR="00E046DE">
        <w:t xml:space="preserve"> </w:t>
      </w:r>
      <w:r w:rsidR="009167B7">
        <w:t xml:space="preserve">the underlying mechanics of LV growth, </w:t>
      </w:r>
      <w:r w:rsidR="00FC24A6">
        <w:t xml:space="preserve">there are </w:t>
      </w:r>
      <w:r w:rsidR="003B6B95">
        <w:t xml:space="preserve">still limitations </w:t>
      </w:r>
      <w:r w:rsidR="005F5FC2">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5F5FC2">
        <w:fldChar w:fldCharType="separate"/>
      </w:r>
      <w:r w:rsidR="00D87CB3">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 </w:instrText>
      </w:r>
      <w:r w:rsidR="00877515">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EN.CITE.DATA </w:instrText>
      </w:r>
      <w:r w:rsidR="00877515">
        <w:fldChar w:fldCharType="end"/>
      </w:r>
      <w:r w:rsidR="005F42A3">
        <w:fldChar w:fldCharType="separate"/>
      </w:r>
      <w:r w:rsidR="00877515">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 </w:instrTex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EN.CITE.DATA </w:instrText>
      </w:r>
      <w:r w:rsidR="00B7607E">
        <w:fldChar w:fldCharType="end"/>
      </w:r>
      <w:r w:rsidR="00B7607E">
        <w:fldChar w:fldCharType="separate"/>
      </w:r>
      <w:r w:rsidR="00B7607E">
        <w:rPr>
          <w:noProof/>
        </w:rPr>
        <w:t>(Arts et al., 2005; Kerckhoffs et al., 2012; Lee et al., 2016)</w:t>
      </w:r>
      <w:r w:rsidR="00B7607E">
        <w:fldChar w:fldCharType="end"/>
      </w:r>
      <w:r w:rsidR="005A7E26">
        <w:t xml:space="preserve"> </w:t>
      </w:r>
      <w:r w:rsidR="000B389B">
        <w:t>investigated the mechanics of LV growth</w:t>
      </w:r>
      <w:r w:rsidR="00FC24A6">
        <w:t>,</w:t>
      </w:r>
      <w:r w:rsidR="000B389B">
        <w:t xml:space="preserv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8D20B8">
        <w:t>where</w:t>
      </w:r>
      <w:r w:rsidR="008907A8">
        <w:t xml:space="preserve"> </w:t>
      </w:r>
      <w:r w:rsidR="0098427E">
        <w:t xml:space="preserve">the contractile </w:t>
      </w:r>
      <w:r w:rsidR="008D20B8">
        <w:t xml:space="preserve">function </w:t>
      </w:r>
      <w:r w:rsidR="0098427E">
        <w:t>was simulated using phenomenological Hill-type models</w:t>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 </w:instrTex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EN.CITE.DATA </w:instrText>
      </w:r>
      <w:r w:rsidR="00542859">
        <w:fldChar w:fldCharType="end"/>
      </w:r>
      <w:r w:rsidR="00542859">
        <w:fldChar w:fldCharType="separate"/>
      </w:r>
      <w:r w:rsidR="00542859">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full cardiac cycles.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 </w:instrTex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EN.CITE.DATA </w:instrText>
      </w:r>
      <w:r w:rsidR="007156EA">
        <w:fldChar w:fldCharType="end"/>
      </w:r>
      <w:r w:rsidR="007156EA">
        <w:fldChar w:fldCharType="separate"/>
      </w:r>
      <w:r w:rsidR="007156EA">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one-fiber model of cardiac function</w:t>
      </w:r>
      <w:r w:rsidR="00201EBC">
        <w:t xml:space="preserve"> </w:t>
      </w:r>
      <w:r w:rsidR="00467B88">
        <w:t xml:space="preserve">to relate the mechanics of </w:t>
      </w:r>
      <w:r w:rsidR="008D20B8">
        <w:t xml:space="preserve">the </w:t>
      </w:r>
      <w:r w:rsidR="00467B88">
        <w:t xml:space="preserve">LV </w:t>
      </w:r>
      <w:r w:rsidR="008D20B8">
        <w:t xml:space="preserve">at the </w:t>
      </w:r>
      <w:r w:rsidR="00467B88">
        <w:t>organ</w:t>
      </w:r>
      <w:r w:rsidR="008D20B8">
        <w:t xml:space="preserve"> </w:t>
      </w:r>
      <w:r w:rsidR="00467B88">
        <w:t xml:space="preserve">level to mechanics </w:t>
      </w:r>
      <w:r w:rsidR="00C12651">
        <w:t>at</w:t>
      </w:r>
      <w:r w:rsidR="008D20B8">
        <w:t xml:space="preserve"> the</w:t>
      </w:r>
      <w:r w:rsidR="00C12651">
        <w:t xml:space="preserve"> tissue level. </w:t>
      </w:r>
    </w:p>
    <w:p w14:paraId="7A7D37F4" w14:textId="795EEE95" w:rsidR="006D2A3C" w:rsidRDefault="00334630" w:rsidP="00F34279">
      <w:pPr>
        <w:spacing w:line="240" w:lineRule="auto"/>
        <w:jc w:val="both"/>
        <w:rPr>
          <w:color w:val="000000" w:themeColor="text1"/>
        </w:rPr>
      </w:pPr>
      <w:r>
        <w:rPr>
          <w:color w:val="000000" w:themeColor="text1"/>
        </w:rPr>
        <w:t>The c</w:t>
      </w:r>
      <w:r w:rsidR="00BA208C" w:rsidRPr="00CB1818">
        <w:rPr>
          <w:color w:val="000000" w:themeColor="text1"/>
        </w:rPr>
        <w:t xml:space="preserve">urrent </w:t>
      </w:r>
      <w:r w:rsidR="00C14C3B" w:rsidRPr="00CB1818">
        <w:rPr>
          <w:color w:val="000000" w:themeColor="text1"/>
        </w:rPr>
        <w:t xml:space="preserve">framework </w:t>
      </w:r>
      <w:r>
        <w:rPr>
          <w:color w:val="000000" w:themeColor="text1"/>
        </w:rPr>
        <w:t>presented here</w:t>
      </w:r>
      <w:r w:rsidR="00C14C3B" w:rsidRPr="00CB1818">
        <w:rPr>
          <w:color w:val="000000" w:themeColor="text1"/>
        </w:rPr>
        <w:t>,</w:t>
      </w:r>
      <w:r w:rsidR="00506C60">
        <w:rPr>
          <w:color w:val="000000" w:themeColor="text1"/>
        </w:rPr>
        <w:t xml:space="preserve"> however,</w:t>
      </w:r>
      <w:r w:rsidR="00FE31D9" w:rsidRPr="00CB1818">
        <w:rPr>
          <w:color w:val="000000" w:themeColor="text1"/>
        </w:rPr>
        <w:t xml:space="preserve"> simulates LV growth under </w:t>
      </w:r>
      <w:r>
        <w:rPr>
          <w:color w:val="000000" w:themeColor="text1"/>
        </w:rPr>
        <w:t xml:space="preserve">the </w:t>
      </w:r>
      <w:r w:rsidR="002857F2" w:rsidRPr="00CB1818">
        <w:rPr>
          <w:color w:val="000000" w:themeColor="text1"/>
        </w:rPr>
        <w:t xml:space="preserve">full cardiac cycle in which the contractile behavior of </w:t>
      </w:r>
      <w:r>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Pr>
          <w:color w:val="000000" w:themeColor="text1"/>
        </w:rPr>
        <w:t xml:space="preserve">s, which </w:t>
      </w:r>
      <w:r w:rsidR="006A332A" w:rsidRPr="00CB1818">
        <w:rPr>
          <w:color w:val="000000" w:themeColor="text1"/>
        </w:rPr>
        <w:t xml:space="preserve">simulates the sliding of myofilaments based on the Huxley crossbridge formation </w:t>
      </w:r>
      <w:r w:rsidR="00333882" w:rsidRPr="00CB1818">
        <w:rPr>
          <w:color w:val="000000" w:themeColor="text1"/>
        </w:rPr>
        <w:fldChar w:fldCharType="begin"/>
      </w:r>
      <w:r w:rsidR="00333882" w:rsidRPr="00CB1818">
        <w:rPr>
          <w:color w:val="000000" w:themeColor="text1"/>
        </w:rPr>
        <w:instrText xml:space="preserve"> ADDIN EN.CITE &lt;EndNote&gt;&lt;Cite&gt;&lt;Author&gt;Huxley&lt;/Author&gt;&lt;Year&gt;1974&lt;/Year&gt;&lt;RecNum&gt;65&lt;/RecNum&gt;&lt;DisplayText&gt;(Huxley, 1974)&lt;/DisplayText&gt;&lt;record&gt;&lt;rec-number&gt;65&lt;/rec-number&gt;&lt;foreign-keys&gt;&lt;key app="EN" db-id="xfaazxx2fstraqetp5xxt2ff0zvrrftv0drf" timestamp="1635020502"&gt;65&lt;/key&gt;&lt;/foreign-keys&gt;&lt;ref-type name="Journal Article"&gt;17&lt;/ref-type&gt;&lt;contributors&gt;&lt;authors&gt;&lt;author&gt;Huxley, A. F.&lt;/author&gt;&lt;/authors&gt;&lt;/contributors&gt;&lt;titles&gt;&lt;title&gt;Muscular contraction&lt;/title&gt;&lt;secondary-title&gt;J Physiol&lt;/secondary-title&gt;&lt;/titles&gt;&lt;periodical&gt;&lt;full-title&gt;J Physiol&lt;/full-title&gt;&lt;/periodical&gt;&lt;pages&gt;1-43&lt;/pages&gt;&lt;volume&gt;243&lt;/volume&gt;&lt;number&gt;1&lt;/number&gt;&lt;edition&gt;1974/11/01&lt;/edition&gt;&lt;keywords&gt;&lt;keyword&gt;Actins/metabolism&lt;/keyword&gt;&lt;keyword&gt;Action Potentials&lt;/keyword&gt;&lt;keyword&gt;Adenosine Triphosphate/metabolism&lt;/keyword&gt;&lt;keyword&gt;Animals&lt;/keyword&gt;&lt;keyword&gt;Anura&lt;/keyword&gt;&lt;keyword&gt;Biomechanical Phenomena&lt;/keyword&gt;&lt;keyword&gt;Calcium/metabolism&lt;/keyword&gt;&lt;keyword&gt;Creatine/metabolism&lt;/keyword&gt;&lt;keyword&gt;Elasticity&lt;/keyword&gt;&lt;keyword&gt;Electric Stimulation&lt;/keyword&gt;&lt;keyword&gt;In Vitro Techniques&lt;/keyword&gt;&lt;keyword&gt;Membrane Potentials&lt;/keyword&gt;&lt;keyword&gt;Models, Biological&lt;/keyword&gt;&lt;keyword&gt;*Muscle Contraction&lt;/keyword&gt;&lt;keyword&gt;Muscles/metabolism/physiology&lt;/keyword&gt;&lt;keyword&gt;Myofibrils/metabolism/physiology&lt;/keyword&gt;&lt;keyword&gt;Myosins/metabolism&lt;/keyword&gt;&lt;/keywords&gt;&lt;dates&gt;&lt;year&gt;1974&lt;/year&gt;&lt;pub-dates&gt;&lt;date&gt;Nov&lt;/date&gt;&lt;/pub-dates&gt;&lt;/dates&gt;&lt;isbn&gt;0022-3751 (Print)&amp;#xD;0022-3751 (Linking)&lt;/isbn&gt;&lt;accession-num&gt;4449057&lt;/accession-num&gt;&lt;urls&gt;&lt;related-urls&gt;&lt;url&gt;https://www.ncbi.nlm.nih.gov/pubmed/4449057&lt;/url&gt;&lt;/related-urls&gt;&lt;/urls&gt;&lt;custom2&gt;PMC1330687&lt;/custom2&gt;&lt;/record&gt;&lt;/Cite&gt;&lt;/EndNote&gt;</w:instrText>
      </w:r>
      <w:r w:rsidR="00333882" w:rsidRPr="00CB1818">
        <w:rPr>
          <w:color w:val="000000" w:themeColor="text1"/>
        </w:rPr>
        <w:fldChar w:fldCharType="separate"/>
      </w:r>
      <w:r w:rsidR="00333882" w:rsidRPr="00CB1818">
        <w:rPr>
          <w:noProof/>
          <w:color w:val="000000" w:themeColor="text1"/>
        </w:rPr>
        <w:t>(Huxley, 1974)</w:t>
      </w:r>
      <w:r w:rsidR="00333882" w:rsidRPr="00CB1818">
        <w:rPr>
          <w:color w:val="000000" w:themeColor="text1"/>
        </w:rPr>
        <w:fldChar w:fldCharType="end"/>
      </w:r>
      <w:r w:rsidR="00803C9B" w:rsidRPr="00CB1818">
        <w:rPr>
          <w:color w:val="000000" w:themeColor="text1"/>
        </w:rPr>
        <w:t xml:space="preserve"> </w:t>
      </w:r>
      <w:r>
        <w:rPr>
          <w:color w:val="000000" w:themeColor="text1"/>
        </w:rPr>
        <w:t>at</w:t>
      </w:r>
      <w:r w:rsidRPr="00CB1818">
        <w:rPr>
          <w:color w:val="000000" w:themeColor="text1"/>
        </w:rPr>
        <w:t xml:space="preserve"> </w:t>
      </w:r>
      <w:r w:rsidR="006A332A" w:rsidRPr="00CB1818">
        <w:rPr>
          <w:color w:val="000000" w:themeColor="text1"/>
        </w:rPr>
        <w:t xml:space="preserve">the </w:t>
      </w:r>
      <w:r>
        <w:rPr>
          <w:color w:val="000000" w:themeColor="text1"/>
        </w:rPr>
        <w:t>molecular</w:t>
      </w:r>
      <w:r w:rsidRPr="00CB1818">
        <w:rPr>
          <w:color w:val="000000" w:themeColor="text1"/>
        </w:rPr>
        <w:t xml:space="preserve"> </w:t>
      </w:r>
      <w:r w:rsidR="006A332A" w:rsidRPr="00CB1818">
        <w:rPr>
          <w:color w:val="000000" w:themeColor="text1"/>
        </w:rPr>
        <w:t>level.</w:t>
      </w:r>
      <w:r w:rsidR="00082841">
        <w:rPr>
          <w:color w:val="000000" w:themeColor="text1"/>
        </w:rPr>
        <w:t xml:space="preserve"> </w:t>
      </w:r>
      <w:r>
        <w:rPr>
          <w:color w:val="000000" w:themeColor="text1"/>
        </w:rPr>
        <w:t>By modeling</w:t>
      </w:r>
      <w:r w:rsidR="00082841">
        <w:rPr>
          <w:color w:val="000000" w:themeColor="text1"/>
        </w:rPr>
        <w:t xml:space="preserve"> the mechanics of half-</w:t>
      </w:r>
      <w:proofErr w:type="gramStart"/>
      <w:r w:rsidR="00082841">
        <w:rPr>
          <w:color w:val="000000" w:themeColor="text1"/>
        </w:rPr>
        <w:t>sarcomeres</w:t>
      </w:r>
      <w:proofErr w:type="gramEnd"/>
      <w:r w:rsidR="00082841">
        <w:rPr>
          <w:color w:val="000000" w:themeColor="text1"/>
        </w:rPr>
        <w:t xml:space="preserve"> </w:t>
      </w:r>
      <w:r>
        <w:rPr>
          <w:color w:val="000000" w:themeColor="text1"/>
        </w:rPr>
        <w:t xml:space="preserve">we are able </w:t>
      </w:r>
      <w:r w:rsidR="00251671">
        <w:rPr>
          <w:color w:val="000000" w:themeColor="text1"/>
        </w:rPr>
        <w:t xml:space="preserve">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Pr>
          <w:color w:val="000000" w:themeColor="text1"/>
        </w:rPr>
        <w:t xml:space="preserve">at the </w:t>
      </w:r>
      <w:r w:rsidR="00DB5988">
        <w:rPr>
          <w:color w:val="000000" w:themeColor="text1"/>
        </w:rPr>
        <w:t xml:space="preserve">molecular level </w:t>
      </w:r>
      <w:r>
        <w:rPr>
          <w:color w:val="000000" w:themeColor="text1"/>
        </w:rPr>
        <w:t xml:space="preserve">and how they affect disease </w:t>
      </w:r>
      <w:r w:rsidR="00B27C46">
        <w:rPr>
          <w:color w:val="000000" w:themeColor="text1"/>
        </w:rPr>
        <w:t xml:space="preserve">development </w:t>
      </w:r>
      <w:r>
        <w:rPr>
          <w:color w:val="000000" w:themeColor="text1"/>
        </w:rPr>
        <w:t>at the</w:t>
      </w:r>
      <w:r w:rsidR="00B27C46">
        <w:rPr>
          <w:color w:val="000000" w:themeColor="text1"/>
        </w:rPr>
        <w:t xml:space="preserve"> organ level. </w:t>
      </w:r>
      <w:r>
        <w:rPr>
          <w:color w:val="000000" w:themeColor="text1"/>
        </w:rPr>
        <w:t>Additionally, this</w:t>
      </w:r>
      <w:r w:rsidR="00AF358A" w:rsidRPr="006253E6">
        <w:rPr>
          <w:color w:val="000000" w:themeColor="text1"/>
        </w:rPr>
        <w:t xml:space="preserve"> framework </w:t>
      </w:r>
      <w:r>
        <w:rPr>
          <w:color w:val="000000" w:themeColor="text1"/>
        </w:rPr>
        <w:t>could potentially be used to study</w:t>
      </w:r>
      <w:r w:rsidR="004A21E3">
        <w:rPr>
          <w:color w:val="000000" w:themeColor="text1"/>
        </w:rPr>
        <w:t xml:space="preserve"> the effects of pharmaceutical interventions </w:t>
      </w:r>
      <w:r w:rsidR="00055BC6">
        <w:rPr>
          <w:color w:val="000000" w:themeColor="text1"/>
        </w:rPr>
        <w:t>for treating cardiac diseases</w:t>
      </w:r>
      <w:r w:rsidR="00767B6D">
        <w:rPr>
          <w:color w:val="000000" w:themeColor="text1"/>
        </w:rPr>
        <w:t xml:space="preserve">. </w:t>
      </w:r>
    </w:p>
    <w:p w14:paraId="4758965C" w14:textId="45C26664" w:rsidR="00B70DC8" w:rsidRDefault="00055BC6" w:rsidP="00B70DC8">
      <w:pPr>
        <w:spacing w:line="240" w:lineRule="auto"/>
        <w:jc w:val="both"/>
      </w:pPr>
      <w:r>
        <w:t>The a</w:t>
      </w:r>
      <w:r w:rsidR="00B84DD2">
        <w:t xml:space="preserve">bsence of </w:t>
      </w:r>
      <w:r>
        <w:t xml:space="preserve">a </w:t>
      </w:r>
      <w:r w:rsidR="00B84DD2">
        <w:t>baroreflex feedback loop is another limitation of existing models</w:t>
      </w:r>
      <w:r w:rsidR="00322CE0">
        <w:t xml:space="preserve"> </w:t>
      </w:r>
      <w:r w:rsidR="00296E19">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296E19">
        <w:fldChar w:fldCharType="separate"/>
      </w:r>
      <w:r w:rsidR="00D87CB3">
        <w:rPr>
          <w:noProof/>
        </w:rPr>
        <w:t>(Sharifi et al., 2021a)</w:t>
      </w:r>
      <w:r w:rsidR="00296E19">
        <w:fldChar w:fldCharType="end"/>
      </w:r>
      <w:r w:rsidR="00B84DD2">
        <w:t xml:space="preserve">. </w:t>
      </w:r>
      <w:r w:rsidR="0096579D">
        <w:t xml:space="preserve">Although valvular diseases </w:t>
      </w:r>
      <w:r w:rsidR="00315712">
        <w:t xml:space="preserve">impose abnormal loading on the heart, the arterial pressure </w:t>
      </w:r>
      <w:r w:rsidR="009D5069">
        <w:t>remains unchanged</w:t>
      </w:r>
      <w:r w:rsidR="00D31237">
        <w:t xml:space="preserve"> </w: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 </w:instrTex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EN.CITE.DATA </w:instrText>
      </w:r>
      <w:r w:rsidR="00D31237">
        <w:fldChar w:fldCharType="end"/>
      </w:r>
      <w:r w:rsidR="00D31237">
        <w:fldChar w:fldCharType="separate"/>
      </w:r>
      <w:r w:rsidR="00D31237">
        <w:rPr>
          <w:noProof/>
        </w:rPr>
        <w:t>(Everett et al., 2018a; Gotzmann et al., 2019)</w:t>
      </w:r>
      <w:r w:rsidR="00D31237">
        <w:fldChar w:fldCharType="end"/>
      </w:r>
      <w:r w:rsidR="009D5069">
        <w:t xml:space="preserve">. </w:t>
      </w:r>
      <w:r w:rsidR="004C04AA">
        <w:t>In general, e</w:t>
      </w:r>
      <w:r w:rsidR="009B17C9">
        <w:t xml:space="preserve">xisting models of LV growth </w:t>
      </w:r>
      <w:r w:rsidR="004C04AA">
        <w:t xml:space="preserve">are performed under </w:t>
      </w:r>
      <w:r w:rsidR="00952308">
        <w:t xml:space="preserve">constant heart rate with no mechanism to maintain the arterial pressure via modulating the </w:t>
      </w:r>
      <w:r w:rsidR="004431D4">
        <w:t>contractility</w:t>
      </w:r>
      <w:r w:rsidR="00952308">
        <w:t xml:space="preserve"> of myo</w:t>
      </w:r>
      <w:r w:rsidR="004431D4">
        <w:t xml:space="preserve">cardium and vascular tone.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736B2B">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736B2B">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 </w:instrTex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EN.CITE.DATA </w:instrText>
      </w:r>
      <w:r w:rsidR="002C16A1">
        <w:fldChar w:fldCharType="end"/>
      </w:r>
      <w:r w:rsidR="002C16A1">
        <w:fldChar w:fldCharType="separate"/>
      </w:r>
      <w:r w:rsidR="002C16A1">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AA525D">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AA525D">
        <w:rPr>
          <w:noProof/>
        </w:rPr>
        <w:t>(Rondanina and Bovendeerd, 2020a)</w:t>
      </w:r>
      <w:r w:rsidR="00AA525D">
        <w:fldChar w:fldCharType="end"/>
      </w:r>
      <w:r w:rsidR="00BA53CB">
        <w:t>.</w:t>
      </w:r>
      <w:r>
        <w:t xml:space="preserve"> As shown in the current results, the addition of a baroreflex module allows our model to maintain arterial pressure by modulating </w:t>
      </w:r>
      <w:r w:rsidR="007F260F" w:rsidRPr="00B95524">
        <w:rPr>
          <w:rFonts w:asciiTheme="majorBidi" w:hAnsiTheme="majorBidi" w:cstheme="majorBidi"/>
        </w:rPr>
        <w:t>heart rate, intracellular Ca</w:t>
      </w:r>
      <w:r w:rsidR="007F260F" w:rsidRPr="00B95524">
        <w:rPr>
          <w:rFonts w:asciiTheme="majorBidi" w:hAnsiTheme="majorBidi" w:cstheme="majorBidi"/>
          <w:vertAlign w:val="superscript"/>
        </w:rPr>
        <w:t>2+</w:t>
      </w:r>
      <w:r w:rsidR="007F260F" w:rsidRPr="00B95524">
        <w:rPr>
          <w:rFonts w:asciiTheme="majorBidi" w:hAnsiTheme="majorBidi" w:cstheme="majorBidi"/>
        </w:rPr>
        <w:t xml:space="preserve"> transient, contractility of both the thick and the thin filaments, and vascular tone</w:t>
      </w:r>
    </w:p>
    <w:p w14:paraId="602DB5F0" w14:textId="13A65A29" w:rsidR="000935FD" w:rsidRDefault="007F260F" w:rsidP="00B70DC8">
      <w:pPr>
        <w:spacing w:line="240" w:lineRule="auto"/>
        <w:jc w:val="both"/>
      </w:pPr>
      <w:r>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t xml:space="preserve">for </w:t>
      </w:r>
      <w:r w:rsidR="00A70CE7">
        <w:t>dysfunctional</w:t>
      </w:r>
      <w:r w:rsidR="00082F52">
        <w:t xml:space="preserve"> valves</w:t>
      </w:r>
      <w:r>
        <w:t>, i.e., the ventricle returns to a normal size and shape</w:t>
      </w:r>
      <w:r w:rsidR="00082F52">
        <w:t xml:space="preserve">. </w:t>
      </w:r>
      <w:r>
        <w:t xml:space="preserve">Although existing computational </w:t>
      </w:r>
      <w:r w:rsidR="004E1229">
        <w:t>models</w:t>
      </w:r>
      <w:r>
        <w:t xml:space="preserve"> have shown success in predicting the development of growth</w:t>
      </w:r>
      <w:r w:rsidR="000E3990">
        <w:t xml:space="preserve">, </w:t>
      </w:r>
      <w:r>
        <w:t>many of them are</w:t>
      </w:r>
      <w:r w:rsidR="00256B52">
        <w:t xml:space="preserve"> challenged </w:t>
      </w:r>
      <w:r w:rsidR="00A01A2F">
        <w:t xml:space="preserve">when </w:t>
      </w:r>
      <w:r>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 </w:instrTex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EN.CITE.DATA </w:instrText>
      </w:r>
      <w:r w:rsidR="00AD210A">
        <w:fldChar w:fldCharType="end"/>
      </w:r>
      <w:r w:rsidR="00AD210A">
        <w:fldChar w:fldCharType="separate"/>
      </w:r>
      <w:r w:rsidR="00AD210A">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 </w:instrTex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EN.CITE.DATA </w:instrText>
      </w:r>
      <w:r w:rsidR="00911E41">
        <w:fldChar w:fldCharType="end"/>
      </w:r>
      <w:r w:rsidR="00911E41">
        <w:fldChar w:fldCharType="separate"/>
      </w:r>
      <w:r w:rsidR="00911E41">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1E1B1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1E1B18">
        <w:rPr>
          <w:noProof/>
        </w:rPr>
        <w:t>(Kerckhoffs et al., 2012)</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C0394F">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0394F">
        <w:rPr>
          <w:noProof/>
        </w:rPr>
        <w:t>(Witzenburg and Holmes, 2017)</w:t>
      </w:r>
      <w:r w:rsidR="00C0394F">
        <w:fldChar w:fldCharType="end"/>
      </w:r>
      <w:r w:rsidR="00ED0B6B">
        <w:t xml:space="preserve">, </w:t>
      </w:r>
      <w:r w:rsidR="00766D5E">
        <w:t xml:space="preserve">it could not predict the reversal of growth. </w:t>
      </w:r>
      <w:r w:rsidR="00703E24">
        <w:t xml:space="preserve">Of the few works that have studied the reversal of growth, Lee et al. </w:t>
      </w:r>
      <w:r w:rsidR="00703E24">
        <w:fldChar w:fldCharType="begin"/>
      </w:r>
      <w:r w:rsidR="00703E24">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703E24">
        <w:rPr>
          <w:noProof/>
        </w:rPr>
        <w:t>(Lee et al., 2015a)</w:t>
      </w:r>
      <w:r w:rsidR="00703E24">
        <w:fldChar w:fldCharType="end"/>
      </w:r>
      <w:r w:rsidR="00703E24">
        <w:t xml:space="preserve"> modified a previously developed eccentric growth law </w:t>
      </w:r>
      <w:r w:rsidR="00703E24">
        <w:fldChar w:fldCharType="begin"/>
      </w:r>
      <w:r w:rsidR="00703E24">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703E24">
        <w:rPr>
          <w:noProof/>
        </w:rPr>
        <w:t>(Goktepe et al., 2010)</w:t>
      </w:r>
      <w:r w:rsidR="00703E24">
        <w:fldChar w:fldCharType="end"/>
      </w:r>
      <w:r w:rsidR="00703E24">
        <w:t xml:space="preserve"> and were able to capture the reversal of growth for a realistic LV geometry under certain types of loading.  The growth law presented in the current study, which utilizes ATPase per myofibrillar volume and intracellular passive stress, was able to simulate the full reversal of growth after the overloading conditions were removed. </w:t>
      </w:r>
    </w:p>
    <w:p w14:paraId="3D77A4D6" w14:textId="19C75B51" w:rsidR="00B543A9" w:rsidRDefault="00B543A9" w:rsidP="00F34279">
      <w:pPr>
        <w:pStyle w:val="Heading2"/>
        <w:spacing w:line="240" w:lineRule="auto"/>
      </w:pPr>
      <w:r>
        <w:lastRenderedPageBreak/>
        <w:t>Limitations</w:t>
      </w:r>
      <w:r w:rsidR="00C34E63">
        <w:t xml:space="preserve"> and future perspectives</w:t>
      </w:r>
    </w:p>
    <w:p w14:paraId="4365119E" w14:textId="6CE3404D"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 xml:space="preserve">previous works with </w:t>
      </w:r>
      <w:proofErr w:type="spellStart"/>
      <w:r w:rsidR="005E0AEF">
        <w:t>PyMyoVent</w:t>
      </w:r>
      <w:proofErr w:type="spellEnd"/>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 </w:instrTex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EN.CITE.DATA </w:instrText>
      </w:r>
      <w:r w:rsidR="00C26191">
        <w:fldChar w:fldCharType="end"/>
      </w:r>
      <w:r w:rsidR="00C26191">
        <w:fldChar w:fldCharType="separate"/>
      </w:r>
      <w:r w:rsidR="00C26191">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particularly 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is </w:t>
      </w:r>
      <w:r>
        <w:t xml:space="preserve">mainly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FA1229">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FA1229">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 </w:instrTex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EN.CITE.DATA </w:instrText>
      </w:r>
      <w:r w:rsidR="00AC2C50">
        <w:fldChar w:fldCharType="end"/>
      </w:r>
      <w:r w:rsidR="00AC2C50">
        <w:fldChar w:fldCharType="separate"/>
      </w:r>
      <w:r w:rsidR="00AC2C50">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 </w:instrTex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EN.CITE.DATA </w:instrText>
      </w:r>
      <w:r w:rsidR="00836020">
        <w:fldChar w:fldCharType="end"/>
      </w:r>
      <w:r w:rsidR="00836020">
        <w:fldChar w:fldCharType="separate"/>
      </w:r>
      <w:r w:rsidR="00836020">
        <w:rPr>
          <w:noProof/>
        </w:rPr>
        <w:t>(Rodriguez-Cantano et al., 2019)</w:t>
      </w:r>
      <w:r w:rsidR="00836020">
        <w:fldChar w:fldCharType="end"/>
      </w:r>
      <w:r w:rsidR="00EB286B">
        <w:t xml:space="preserve">. </w:t>
      </w:r>
    </w:p>
    <w:p w14:paraId="16027F5F" w14:textId="72FE6531" w:rsidR="00B543A9" w:rsidRPr="00B543A9" w:rsidRDefault="00EB286B" w:rsidP="00F34279">
      <w:pPr>
        <w:spacing w:line="240" w:lineRule="auto"/>
        <w:jc w:val="both"/>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 </w:instrTex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EN.CITE.DATA </w:instrText>
      </w:r>
      <w:r w:rsidR="008F4367">
        <w:fldChar w:fldCharType="end"/>
      </w:r>
      <w:r w:rsidR="008F4367">
        <w:fldChar w:fldCharType="separate"/>
      </w:r>
      <w:r w:rsidR="008F4367">
        <w:rPr>
          <w:noProof/>
        </w:rPr>
        <w:t>(Pitoulis and Terracciano, 2020; Washio et al., 2020)</w:t>
      </w:r>
      <w:r w:rsidR="008F4367">
        <w:fldChar w:fldCharType="end"/>
      </w:r>
      <w:r w:rsidR="00565A5D">
        <w:t>,</w:t>
      </w:r>
      <w:r w:rsidR="00E47ED9">
        <w:t xml:space="preserve"> </w:t>
      </w:r>
      <w:r w:rsidR="00C54358">
        <w:t xml:space="preserve">as well as </w:t>
      </w:r>
      <w:r w:rsidR="006E2AA1">
        <w:t>mutant</w:t>
      </w:r>
      <w:r w:rsidR="00891F09">
        <w:t xml:space="preserve"> sarcomere</w:t>
      </w:r>
      <w:r w:rsidR="00C54358">
        <w:t>s</w:t>
      </w:r>
      <w:r w:rsidR="00891F09">
        <w:t xml:space="preserve"> in familial cardiomyopathy</w:t>
      </w:r>
      <w:r w:rsidR="006E2AA1">
        <w:t xml:space="preserve"> </w:t>
      </w:r>
      <w:r w:rsidR="002B5524">
        <w:fldChar w:fldCharType="begin"/>
      </w:r>
      <w:r w:rsidR="002B5524">
        <w:instrText xml:space="preserve"> ADDIN EN.CITE &lt;EndNote&gt;&lt;Cite&gt;&lt;Author&gt;Watkins&lt;/Author&gt;&lt;Year&gt;2011&lt;/Year&gt;&lt;RecNum&gt;2&lt;/RecNum&gt;&lt;DisplayText&gt;(Watkins et al., 2011)&lt;/DisplayText&gt;&lt;record&gt;&lt;rec-number&gt;2&lt;/rec-number&gt;&lt;foreign-keys&gt;&lt;key app="EN" db-id="xfaazxx2fstraqetp5xxt2ff0zvrrftv0drf" timestamp="1633530221"&gt;2&lt;/key&gt;&lt;/foreign-keys&gt;&lt;ref-type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2B5524">
        <w:fldChar w:fldCharType="separate"/>
      </w:r>
      <w:r w:rsidR="002B5524">
        <w:rPr>
          <w:noProof/>
        </w:rPr>
        <w:t>(Watkins et al., 2011)</w:t>
      </w:r>
      <w:r w:rsidR="002B5524">
        <w:fldChar w:fldCharType="end"/>
      </w:r>
      <w:r w:rsidR="00C54358">
        <w:t>,</w:t>
      </w:r>
      <w:r w:rsidR="00891F09">
        <w:t xml:space="preserve"> can be </w:t>
      </w:r>
      <w:r w:rsidR="00AF5943">
        <w:t>ac</w:t>
      </w:r>
      <w:r w:rsidR="00891F09">
        <w:t xml:space="preserve">companied by myofiber disarray and remodeling. </w:t>
      </w:r>
      <w:r>
        <w:t xml:space="preserve">However, </w:t>
      </w:r>
      <w:r w:rsidR="00C54358">
        <w:t xml:space="preserve">the </w:t>
      </w:r>
      <w:proofErr w:type="spellStart"/>
      <w:r w:rsidR="00471F65">
        <w:t>PyMyoVent</w:t>
      </w:r>
      <w:proofErr w:type="spellEnd"/>
      <w:r w:rsidR="00471F65">
        <w:t xml:space="preserve">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p>
    <w:p w14:paraId="30D5027D" w14:textId="23F8C5BB" w:rsidR="00C34E63" w:rsidRDefault="00281585" w:rsidP="00C34E63">
      <w:pPr>
        <w:spacing w:line="240" w:lineRule="auto"/>
        <w:jc w:val="both"/>
      </w:pPr>
      <w:commentRangeStart w:id="25"/>
      <w:r>
        <w:t>While not modeled/tested in this study, we believe our ATPase driven concentric growth law could be used to simulate hypertrophic cardiomyopathy (HCM). Though there are</w:t>
      </w:r>
      <w:r w:rsidR="00C34E63">
        <w:t xml:space="preserve"> numerous mutations leading to HCM</w:t>
      </w:r>
      <w:r>
        <w:t>--including the</w:t>
      </w:r>
      <w:r w:rsidR="00C34E63">
        <w:t xml:space="preserve"> myosin heavy chain (</w:t>
      </w:r>
      <w:r w:rsidR="00C34E63">
        <w:rPr>
          <w:i/>
          <w:iCs/>
        </w:rPr>
        <w:t>MYH7</w:t>
      </w:r>
      <w:r w:rsidR="00C34E63">
        <w:t xml:space="preserve">) </w:t>
      </w:r>
      <w:r w:rsidR="00C34E63" w:rsidRPr="00ED2F07">
        <w:t>and myosin binding protein C (</w:t>
      </w:r>
      <w:r w:rsidR="00C34E63" w:rsidRPr="00ED2F07">
        <w:rPr>
          <w:i/>
          <w:iCs/>
        </w:rPr>
        <w:t>MYBPC3</w:t>
      </w:r>
      <w:r w:rsidR="00C34E63">
        <w:t>)</w:t>
      </w:r>
      <w:r>
        <w:t>, which</w:t>
      </w:r>
      <w:r w:rsidR="00C34E63">
        <w:t xml:space="preserve"> are among the </w:t>
      </w:r>
      <w:r>
        <w:t xml:space="preserve">most </w:t>
      </w:r>
      <w:r w:rsidR="00C34E63">
        <w:t xml:space="preserve">prevalent </w: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 </w:instrTex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EN.CITE.DATA </w:instrText>
      </w:r>
      <w:r w:rsidR="00C34E63">
        <w:fldChar w:fldCharType="end"/>
      </w:r>
      <w:r w:rsidR="00C34E63">
        <w:fldChar w:fldCharType="separate"/>
      </w:r>
      <w:r w:rsidR="00C34E63">
        <w:rPr>
          <w:noProof/>
        </w:rPr>
        <w:t>(Maron and Maron, 2013; Toepfer et al., 2019)</w:t>
      </w:r>
      <w:r w:rsidR="00C34E63">
        <w:fldChar w:fldCharType="end"/>
      </w:r>
      <w:r>
        <w:t>--s</w:t>
      </w:r>
      <w:r w:rsidR="00C34E63">
        <w:t xml:space="preserve">uch mutations essentially increase the magnitude of myofilament tension developed over time </w: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 </w:instrTex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EN.CITE.DATA </w:instrText>
      </w:r>
      <w:r w:rsidR="00C34E63">
        <w:fldChar w:fldCharType="end"/>
      </w:r>
      <w:r w:rsidR="00C34E63">
        <w:fldChar w:fldCharType="separate"/>
      </w:r>
      <w:r w:rsidR="00C34E63">
        <w:rPr>
          <w:noProof/>
        </w:rPr>
        <w:t>(Davis et al., 2016)</w:t>
      </w:r>
      <w:r w:rsidR="00C34E63">
        <w:fldChar w:fldCharType="end"/>
      </w:r>
      <w:r w:rsidR="00C34E63">
        <w:t xml:space="preserve"> and result into hypercontractile sarcomeres. A review by Spudich </w:t>
      </w:r>
      <w:r w:rsidR="00C34E63">
        <w:fldChar w:fldCharType="begin"/>
      </w:r>
      <w:r w:rsidR="00C34E63">
        <w:instrText xml:space="preserve"> ADDIN EN.CITE &lt;EndNote&gt;&lt;Cite&gt;&lt;Author&gt;Spudich&lt;/Author&gt;&lt;Year&gt;2019&lt;/Year&gt;&lt;RecNum&gt;79&lt;/RecNum&gt;&lt;DisplayText&gt;(Spudich, 2019)&lt;/DisplayText&gt;&lt;record&gt;&lt;rec-number&gt;79&lt;/rec-number&gt;&lt;foreign-keys&gt;&lt;key app="EN" db-id="xfaazxx2fstraqetp5xxt2ff0zvrrftv0drf" timestamp="1635167793"&gt;79&lt;/key&gt;&lt;/foreign-keys&gt;&lt;ref-type name="Journal Article"&gt;17&lt;/ref-type&gt;&lt;contributors&gt;&lt;authors&gt;&lt;author&gt;Spudich, J. A.&lt;/author&gt;&lt;/authors&gt;&lt;/contributors&gt;&lt;auth-address&gt;Department of Biochemistry, Stanford University School of Medicine, Stanford, CA, 94305, USA. jspudich@stanford.edu.&amp;#xD;Cardiovascular Institute, Stanford University School of Medicine, Stanford, CA, 94305, USA. jspudich@stanford.edu.&lt;/auth-address&gt;&lt;titles&gt;&lt;title&gt;Three perspectives on the molecular basis of hypercontractility caused by hypertrophic cardiomyopathy mutations&lt;/title&gt;&lt;secondary-title&gt;Pflugers Arch&lt;/secondary-title&gt;&lt;/titles&gt;&lt;periodical&gt;&lt;full-title&gt;Pflugers Arch&lt;/full-title&gt;&lt;/periodical&gt;&lt;pages&gt;701-717&lt;/pages&gt;&lt;volume&gt;471&lt;/volume&gt;&lt;number&gt;5&lt;/number&gt;&lt;edition&gt;2019/02/16&lt;/edition&gt;&lt;keywords&gt;&lt;keyword&gt;Animals&lt;/keyword&gt;&lt;keyword&gt;Cardiomyopathy, Hypertrophic/*genetics/metabolism/physiopathology&lt;/keyword&gt;&lt;keyword&gt;Humans&lt;/keyword&gt;&lt;keyword&gt;Mutation&lt;/keyword&gt;&lt;keyword&gt;*Myocardial Contraction&lt;/keyword&gt;&lt;keyword&gt;Ventricular Myosins/*genetics/metabolism&lt;/keyword&gt;&lt;keyword&gt;*Hypertrophic cardiomyopathy&lt;/keyword&gt;&lt;keyword&gt;*Interacting heads motif&lt;/keyword&gt;&lt;keyword&gt;*Load&lt;/keyword&gt;&lt;keyword&gt;*Super-relaxed state&lt;/keyword&gt;&lt;keyword&gt;*beta-Cardiac myosin&lt;/keyword&gt;&lt;/keywords&gt;&lt;dates&gt;&lt;year&gt;2019&lt;/year&gt;&lt;pub-dates&gt;&lt;date&gt;May&lt;/date&gt;&lt;/pub-dates&gt;&lt;/dates&gt;&lt;isbn&gt;1432-2013 (Electronic)&amp;#xD;0031-6768 (Linking)&lt;/isbn&gt;&lt;accession-num&gt;30767072&lt;/accession-num&gt;&lt;urls&gt;&lt;related-urls&gt;&lt;url&gt;https://www.ncbi.nlm.nih.gov/pubmed/30767072&lt;/url&gt;&lt;/related-urls&gt;&lt;/urls&gt;&lt;custom2&gt;PMC6475635&lt;/custom2&gt;&lt;electronic-resource-num&gt;10.1007/s00424-019-02259-2&lt;/electronic-resource-num&gt;&lt;/record&gt;&lt;/Cite&gt;&lt;/EndNote&gt;</w:instrText>
      </w:r>
      <w:r w:rsidR="00C34E63">
        <w:fldChar w:fldCharType="separate"/>
      </w:r>
      <w:r w:rsidR="00C34E63">
        <w:rPr>
          <w:noProof/>
        </w:rPr>
        <w:t>(Spudich, 2019)</w:t>
      </w:r>
      <w:r w:rsidR="00C34E63">
        <w:fldChar w:fldCharType="end"/>
      </w:r>
      <w:r w:rsidR="00C34E63">
        <w:t xml:space="preserve"> </w:t>
      </w:r>
      <w:r w:rsidR="00C34E63" w:rsidRPr="008E4293">
        <w:t>elegantly</w:t>
      </w:r>
      <w:r w:rsidR="00C34E63">
        <w:t xml:space="preserve"> showed that </w:t>
      </w:r>
      <w:r w:rsidR="00C34E63" w:rsidRPr="00DB1ACF">
        <w:t>hypercontractility</w:t>
      </w:r>
      <w:r w:rsidR="00C34E63">
        <w:t xml:space="preserve"> could be induced by </w:t>
      </w:r>
      <w:r>
        <w:t xml:space="preserve">an </w:t>
      </w:r>
      <w:r w:rsidR="00C34E63">
        <w:t xml:space="preserve">increased number of accessible myosin heads for binding and myosin ATPase activity. </w:t>
      </w:r>
      <w:r>
        <w:t xml:space="preserve">This means our newly developed ATPase driven growth law is well positioned to investigate such phenomena. </w:t>
      </w:r>
      <w:commentRangeEnd w:id="25"/>
      <w:r w:rsidR="00A53F9B">
        <w:rPr>
          <w:rStyle w:val="CommentReference"/>
        </w:rPr>
        <w:commentReference w:id="25"/>
      </w:r>
    </w:p>
    <w:p w14:paraId="326A8DD0" w14:textId="14714920" w:rsidR="00A94B0D" w:rsidRDefault="00A94B0D" w:rsidP="00F34279">
      <w:pPr>
        <w:spacing w:line="240" w:lineRule="auto"/>
      </w:pPr>
    </w:p>
    <w:p w14:paraId="5C76EF05" w14:textId="07CEA223" w:rsidR="000F54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07BB7C5F" w14:textId="77777777" w:rsidR="000F5424" w:rsidRDefault="000F5424" w:rsidP="00F34279">
      <w:pPr>
        <w:pStyle w:val="Heading1"/>
        <w:spacing w:line="240" w:lineRule="auto"/>
      </w:pPr>
      <w:r>
        <w:lastRenderedPageBreak/>
        <w:t>Conclusions</w:t>
      </w:r>
    </w:p>
    <w:p w14:paraId="5275AC84" w14:textId="718F63C8" w:rsidR="003F4621" w:rsidRPr="0011377F" w:rsidRDefault="00637E91" w:rsidP="00F34279">
      <w:pPr>
        <w:pStyle w:val="Heading1"/>
        <w:numPr>
          <w:ilvl w:val="0"/>
          <w:numId w:val="0"/>
        </w:numPr>
        <w:spacing w:line="240" w:lineRule="auto"/>
        <w:jc w:val="both"/>
        <w:rPr>
          <w:b w:val="0"/>
          <w:bCs/>
        </w:rPr>
      </w:pPr>
      <w:r>
        <w:rPr>
          <w:b w:val="0"/>
          <w:bCs/>
        </w:rPr>
        <w:t xml:space="preserve">This </w:t>
      </w:r>
      <w:r w:rsidR="00FC4BD1">
        <w:rPr>
          <w:b w:val="0"/>
          <w:bCs/>
        </w:rPr>
        <w:t xml:space="preserve">work </w:t>
      </w:r>
      <w:r>
        <w:rPr>
          <w:b w:val="0"/>
          <w:bCs/>
        </w:rPr>
        <w:t>extend</w:t>
      </w:r>
      <w:r w:rsidR="007572A3">
        <w:rPr>
          <w:b w:val="0"/>
          <w:bCs/>
        </w:rPr>
        <w:t>s</w:t>
      </w:r>
      <w:r>
        <w:rPr>
          <w:b w:val="0"/>
          <w:bCs/>
        </w:rPr>
        <w:t xml:space="preserve"> a multiscale model of cardiovascular</w:t>
      </w:r>
      <w:r w:rsidR="00B8019D">
        <w:rPr>
          <w:b w:val="0"/>
          <w:bCs/>
        </w:rPr>
        <w:t xml:space="preserve"> </w:t>
      </w:r>
      <w:r>
        <w:rPr>
          <w:b w:val="0"/>
          <w:bCs/>
        </w:rPr>
        <w:t xml:space="preserve">function </w:t>
      </w:r>
      <w:r w:rsidR="007572A3">
        <w:rPr>
          <w:b w:val="0"/>
          <w:bCs/>
        </w:rPr>
        <w:t xml:space="preserve">by incorporating a growth module that simulates both </w:t>
      </w:r>
      <w:r w:rsidR="00DB550B">
        <w:rPr>
          <w:b w:val="0"/>
          <w:bCs/>
        </w:rPr>
        <w:t xml:space="preserve">wall thickening (concentric growth) and </w:t>
      </w:r>
      <w:r w:rsidR="00B60C7C">
        <w:rPr>
          <w:b w:val="0"/>
          <w:bCs/>
        </w:rPr>
        <w:t>LV dilation (eccentric growth)</w:t>
      </w:r>
      <w:r w:rsidR="00DB550B">
        <w:rPr>
          <w:b w:val="0"/>
          <w:bCs/>
        </w:rPr>
        <w:t xml:space="preserve">. </w:t>
      </w:r>
      <w:r w:rsidR="00FC4BD1" w:rsidRPr="00FC4BD1">
        <w:rPr>
          <w:b w:val="0"/>
          <w:bCs/>
        </w:rPr>
        <w:t xml:space="preserve">In conclusion, the results of this study suggest that myosin ATPase per myofibrillar volume and intercellular passive stress in half-sarcomeres can be used as the driving signals for concentric and eccentric growth, in response to pressure and volume overload. </w:t>
      </w:r>
      <w:r w:rsidR="00FB7596" w:rsidRPr="00FB7596">
        <w:rPr>
          <w:b w:val="0"/>
          <w:bCs/>
        </w:rPr>
        <w:t xml:space="preserve"> </w:t>
      </w:r>
      <w:r w:rsidR="00FC4BD1">
        <w:rPr>
          <w:rFonts w:asciiTheme="majorBidi" w:hAnsiTheme="majorBidi" w:cstheme="majorBidi"/>
          <w:b w:val="0"/>
          <w:bCs/>
        </w:rPr>
        <w:t>Additionally</w:t>
      </w:r>
      <w:r w:rsidR="002E11E9" w:rsidRPr="002E11E9">
        <w:rPr>
          <w:rFonts w:asciiTheme="majorBidi" w:hAnsiTheme="majorBidi" w:cstheme="majorBidi"/>
          <w:b w:val="0"/>
          <w:bCs/>
        </w:rPr>
        <w:t>, the new framework could fully recover the LV size and function (reversal of growth)</w:t>
      </w:r>
      <w:r w:rsidR="00FC4BD1">
        <w:rPr>
          <w:rFonts w:asciiTheme="majorBidi" w:hAnsiTheme="majorBidi" w:cstheme="majorBidi"/>
          <w:b w:val="0"/>
          <w:bCs/>
        </w:rPr>
        <w:t>, which is currently lacking in many of the existing computational growth laws</w:t>
      </w:r>
      <w:r w:rsidR="002E11E9" w:rsidRPr="002E11E9">
        <w:rPr>
          <w:rFonts w:asciiTheme="majorBidi" w:hAnsiTheme="majorBidi" w:cstheme="majorBidi"/>
          <w:b w:val="0"/>
          <w:bCs/>
        </w:rPr>
        <w:t xml:space="preserve">. </w:t>
      </w:r>
    </w:p>
    <w:p w14:paraId="61E7F56F" w14:textId="72A90B48" w:rsidR="003F4621" w:rsidRDefault="003F4621" w:rsidP="00F34279">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64C9345C" w14:textId="5DC5E88C" w:rsidR="000F5424" w:rsidRPr="000C6269" w:rsidRDefault="00D444FD" w:rsidP="00F34279">
      <w:pPr>
        <w:pStyle w:val="Heading1"/>
        <w:numPr>
          <w:ilvl w:val="0"/>
          <w:numId w:val="0"/>
        </w:numPr>
        <w:spacing w:line="240" w:lineRule="auto"/>
        <w:jc w:val="both"/>
        <w:rPr>
          <w:b w:val="0"/>
          <w:bCs/>
        </w:rPr>
      </w:pPr>
      <w:r w:rsidRPr="000C6269">
        <w:rPr>
          <w:b w:val="0"/>
          <w:bCs/>
        </w:rPr>
        <w:t xml:space="preserve">This study was supported by National Institutes of Health grant U01HL133359. </w:t>
      </w:r>
      <w:r w:rsidR="000F5424"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0C79ABED" w14:textId="77777777" w:rsidR="005F6461" w:rsidRPr="005F6461" w:rsidRDefault="008D245F" w:rsidP="005F6461">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5F6461" w:rsidRPr="005F6461">
        <w:rPr>
          <w:noProof/>
        </w:rPr>
        <w:t xml:space="preserve">Akinseye, O.A., Pathak, A., and Ibebuogu, U.N. (2018). Aortic Valve Regurgitation: A Comprehensive Review. </w:t>
      </w:r>
      <w:r w:rsidR="005F6461" w:rsidRPr="005F6461">
        <w:rPr>
          <w:i/>
          <w:noProof/>
        </w:rPr>
        <w:t>Curr Probl Cardiol</w:t>
      </w:r>
      <w:r w:rsidR="005F6461" w:rsidRPr="005F6461">
        <w:rPr>
          <w:noProof/>
        </w:rPr>
        <w:t xml:space="preserve"> 43(8)</w:t>
      </w:r>
      <w:r w:rsidR="005F6461" w:rsidRPr="005F6461">
        <w:rPr>
          <w:b/>
          <w:noProof/>
        </w:rPr>
        <w:t>,</w:t>
      </w:r>
      <w:r w:rsidR="005F6461" w:rsidRPr="005F6461">
        <w:rPr>
          <w:noProof/>
        </w:rPr>
        <w:t xml:space="preserve"> 315-334. doi: 10.1016/j.cpcardiol.2017.10.004.</w:t>
      </w:r>
    </w:p>
    <w:p w14:paraId="5649A613" w14:textId="77777777" w:rsidR="005F6461" w:rsidRPr="005F6461" w:rsidRDefault="005F6461" w:rsidP="005F6461">
      <w:pPr>
        <w:pStyle w:val="EndNoteBibliography"/>
        <w:spacing w:after="0"/>
        <w:ind w:left="720" w:hanging="720"/>
        <w:rPr>
          <w:noProof/>
        </w:rPr>
      </w:pPr>
      <w:r w:rsidRPr="005F6461">
        <w:rPr>
          <w:noProof/>
        </w:rPr>
        <w:t>al., R.J.e. (2021). pandas-dev/pandas: Pandas 1.3.2. .</w:t>
      </w:r>
    </w:p>
    <w:p w14:paraId="5C438AE8" w14:textId="77777777" w:rsidR="005F6461" w:rsidRPr="005F6461" w:rsidRDefault="005F6461" w:rsidP="005F6461">
      <w:pPr>
        <w:pStyle w:val="EndNoteBibliography"/>
        <w:spacing w:after="0"/>
        <w:ind w:left="720" w:hanging="720"/>
        <w:rPr>
          <w:noProof/>
        </w:rPr>
      </w:pPr>
      <w:r w:rsidRPr="005F6461">
        <w:rPr>
          <w:noProof/>
        </w:rPr>
        <w:t xml:space="preserve">Arts, T., Delhaas, T., Bovendeerd, P., Verbeek, X., and Prinzen, F.W. (2005). Adaptation to mechanical load determines shape and properties of heart and circulation: the CircAdapt model. </w:t>
      </w:r>
      <w:r w:rsidRPr="005F6461">
        <w:rPr>
          <w:i/>
          <w:noProof/>
        </w:rPr>
        <w:t>Am J Physiol Heart Circ Physiol</w:t>
      </w:r>
      <w:r w:rsidRPr="005F6461">
        <w:rPr>
          <w:noProof/>
        </w:rPr>
        <w:t xml:space="preserve"> 288(4)</w:t>
      </w:r>
      <w:r w:rsidRPr="005F6461">
        <w:rPr>
          <w:b/>
          <w:noProof/>
        </w:rPr>
        <w:t>,</w:t>
      </w:r>
      <w:r w:rsidRPr="005F6461">
        <w:rPr>
          <w:noProof/>
        </w:rPr>
        <w:t xml:space="preserve"> H1943-1954. doi: 10.1152/ajpheart.00444.2004.</w:t>
      </w:r>
    </w:p>
    <w:p w14:paraId="3B3D4963" w14:textId="77777777" w:rsidR="005F6461" w:rsidRPr="005F6461" w:rsidRDefault="005F6461" w:rsidP="005F6461">
      <w:pPr>
        <w:pStyle w:val="EndNoteBibliography"/>
        <w:spacing w:after="0"/>
        <w:ind w:left="720" w:hanging="720"/>
        <w:rPr>
          <w:noProof/>
        </w:rPr>
      </w:pPr>
      <w:r w:rsidRPr="005F6461">
        <w:rPr>
          <w:noProof/>
        </w:rPr>
        <w:t xml:space="preserve">Arts, T., Lumens, J., Kroon, W., and Delhaas, T. (2012). Control of whole heart geometry by intramyocardial mechano-feedback: a model study. </w:t>
      </w:r>
      <w:r w:rsidRPr="005F6461">
        <w:rPr>
          <w:i/>
          <w:noProof/>
        </w:rPr>
        <w:t>PLoS Comput Biol</w:t>
      </w:r>
      <w:r w:rsidRPr="005F6461">
        <w:rPr>
          <w:noProof/>
        </w:rPr>
        <w:t xml:space="preserve"> 8(2)</w:t>
      </w:r>
      <w:r w:rsidRPr="005F6461">
        <w:rPr>
          <w:b/>
          <w:noProof/>
        </w:rPr>
        <w:t>,</w:t>
      </w:r>
      <w:r w:rsidRPr="005F6461">
        <w:rPr>
          <w:noProof/>
        </w:rPr>
        <w:t xml:space="preserve"> e1002369. doi: 10.1371/journal.pcbi.1002369.</w:t>
      </w:r>
    </w:p>
    <w:p w14:paraId="39C5016B" w14:textId="77777777" w:rsidR="005F6461" w:rsidRPr="005F6461" w:rsidRDefault="005F6461" w:rsidP="005F6461">
      <w:pPr>
        <w:pStyle w:val="EndNoteBibliography"/>
        <w:spacing w:after="0"/>
        <w:ind w:left="720" w:hanging="720"/>
        <w:rPr>
          <w:noProof/>
        </w:rPr>
      </w:pPr>
      <w:r w:rsidRPr="005F6461">
        <w:rPr>
          <w:noProof/>
        </w:rPr>
        <w:t xml:space="preserve">Ashrafian, H., Frenneaux, M.P., and Opie, L.H. (2007). Metabolic mechanisms in heart failure. </w:t>
      </w:r>
      <w:r w:rsidRPr="005F6461">
        <w:rPr>
          <w:i/>
          <w:noProof/>
        </w:rPr>
        <w:t>Circulation</w:t>
      </w:r>
      <w:r w:rsidRPr="005F6461">
        <w:rPr>
          <w:noProof/>
        </w:rPr>
        <w:t xml:space="preserve"> 116(4)</w:t>
      </w:r>
      <w:r w:rsidRPr="005F6461">
        <w:rPr>
          <w:b/>
          <w:noProof/>
        </w:rPr>
        <w:t>,</w:t>
      </w:r>
      <w:r w:rsidRPr="005F6461">
        <w:rPr>
          <w:noProof/>
        </w:rPr>
        <w:t xml:space="preserve"> 434-448. doi: 10.1161/CIRCULATIONAHA.107.702795.</w:t>
      </w:r>
    </w:p>
    <w:p w14:paraId="4092B7C9" w14:textId="77777777" w:rsidR="005F6461" w:rsidRPr="005F6461" w:rsidRDefault="005F6461" w:rsidP="005F6461">
      <w:pPr>
        <w:pStyle w:val="EndNoteBibliography"/>
        <w:spacing w:after="0"/>
        <w:ind w:left="720" w:hanging="720"/>
        <w:rPr>
          <w:noProof/>
        </w:rPr>
      </w:pPr>
      <w:r w:rsidRPr="005F6461">
        <w:rPr>
          <w:noProof/>
        </w:rPr>
        <w:t xml:space="preserve">Bakkestrom, R., Banke, A., Pecini, R., Irmukhamedov, A., Nielsen, S.K., Andersen, M.J., et al. (2018). Cardiac remodelling and haemodynamic characteristics in primary mitral valve regurgitation. </w:t>
      </w:r>
      <w:r w:rsidRPr="005F6461">
        <w:rPr>
          <w:i/>
          <w:noProof/>
        </w:rPr>
        <w:t>Open Heart</w:t>
      </w:r>
      <w:r w:rsidRPr="005F6461">
        <w:rPr>
          <w:noProof/>
        </w:rPr>
        <w:t xml:space="preserve"> 5(2)</w:t>
      </w:r>
      <w:r w:rsidRPr="005F6461">
        <w:rPr>
          <w:b/>
          <w:noProof/>
        </w:rPr>
        <w:t>,</w:t>
      </w:r>
      <w:r w:rsidRPr="005F6461">
        <w:rPr>
          <w:noProof/>
        </w:rPr>
        <w:t xml:space="preserve"> e000919. doi: 10.1136/openhrt-2018-000919.</w:t>
      </w:r>
    </w:p>
    <w:p w14:paraId="6C39CEA3" w14:textId="77777777" w:rsidR="005F6461" w:rsidRPr="005F6461" w:rsidRDefault="005F6461" w:rsidP="005F6461">
      <w:pPr>
        <w:pStyle w:val="EndNoteBibliography"/>
        <w:spacing w:after="0"/>
        <w:ind w:left="720" w:hanging="720"/>
        <w:rPr>
          <w:noProof/>
        </w:rPr>
      </w:pPr>
      <w:r w:rsidRPr="005F6461">
        <w:rPr>
          <w:noProof/>
        </w:rPr>
        <w:t xml:space="preserve">Barone-Rochette, G., Pierard, S., Seldrum, S., de Meester de Ravenstein, C., Melchior, J., Maes, F., et al. (2013). Aortic valve area, stroke volume, left ventricular hypertrophy, remodeling, and fibrosis in aortic stenosis assessed by cardiac magnetic resonance imaging: comparison between high and low gradient and normal and low flow aortic stenosis. </w:t>
      </w:r>
      <w:r w:rsidRPr="005F6461">
        <w:rPr>
          <w:i/>
          <w:noProof/>
        </w:rPr>
        <w:t>Circ Cardiovasc Imaging</w:t>
      </w:r>
      <w:r w:rsidRPr="005F6461">
        <w:rPr>
          <w:noProof/>
        </w:rPr>
        <w:t xml:space="preserve"> 6(6)</w:t>
      </w:r>
      <w:r w:rsidRPr="005F6461">
        <w:rPr>
          <w:b/>
          <w:noProof/>
        </w:rPr>
        <w:t>,</w:t>
      </w:r>
      <w:r w:rsidRPr="005F6461">
        <w:rPr>
          <w:noProof/>
        </w:rPr>
        <w:t xml:space="preserve"> 1009-1017. doi: 10.1161/CIRCIMAGING.113.000515.</w:t>
      </w:r>
    </w:p>
    <w:p w14:paraId="5B5F9404" w14:textId="77777777" w:rsidR="005F6461" w:rsidRPr="005F6461" w:rsidRDefault="005F6461" w:rsidP="005F6461">
      <w:pPr>
        <w:pStyle w:val="EndNoteBibliography"/>
        <w:spacing w:after="0"/>
        <w:ind w:left="720" w:hanging="720"/>
        <w:rPr>
          <w:noProof/>
        </w:rPr>
      </w:pPr>
      <w:r w:rsidRPr="005F6461">
        <w:rPr>
          <w:noProof/>
        </w:rPr>
        <w:t xml:space="preserve">Bekeredjian, R., and Grayburn, P.A. (2005). Valvular heart disease: aortic regurgitation. </w:t>
      </w:r>
      <w:r w:rsidRPr="005F6461">
        <w:rPr>
          <w:i/>
          <w:noProof/>
        </w:rPr>
        <w:t>Circulation</w:t>
      </w:r>
      <w:r w:rsidRPr="005F6461">
        <w:rPr>
          <w:noProof/>
        </w:rPr>
        <w:t xml:space="preserve"> 112(1)</w:t>
      </w:r>
      <w:r w:rsidRPr="005F6461">
        <w:rPr>
          <w:b/>
          <w:noProof/>
        </w:rPr>
        <w:t>,</w:t>
      </w:r>
      <w:r w:rsidRPr="005F6461">
        <w:rPr>
          <w:noProof/>
        </w:rPr>
        <w:t xml:space="preserve"> 125-134. doi: 10.1161/CIRCULATIONAHA.104.488825.</w:t>
      </w:r>
    </w:p>
    <w:p w14:paraId="0E78BA52" w14:textId="77777777" w:rsidR="005F6461" w:rsidRPr="005F6461" w:rsidRDefault="005F6461" w:rsidP="005F6461">
      <w:pPr>
        <w:pStyle w:val="EndNoteBibliography"/>
        <w:spacing w:after="0"/>
        <w:ind w:left="720" w:hanging="720"/>
        <w:rPr>
          <w:noProof/>
        </w:rPr>
      </w:pPr>
      <w:r w:rsidRPr="005F6461">
        <w:rPr>
          <w:noProof/>
        </w:rPr>
        <w:t xml:space="preserve">Campbell, K.S. (2014). Dynamic coupling of regulated binding sites and cycling myosin heads in striated muscle. </w:t>
      </w:r>
      <w:r w:rsidRPr="005F6461">
        <w:rPr>
          <w:i/>
          <w:noProof/>
        </w:rPr>
        <w:t>J Gen Physiol</w:t>
      </w:r>
      <w:r w:rsidRPr="005F6461">
        <w:rPr>
          <w:noProof/>
        </w:rPr>
        <w:t xml:space="preserve"> 143(3)</w:t>
      </w:r>
      <w:r w:rsidRPr="005F6461">
        <w:rPr>
          <w:b/>
          <w:noProof/>
        </w:rPr>
        <w:t>,</w:t>
      </w:r>
      <w:r w:rsidRPr="005F6461">
        <w:rPr>
          <w:noProof/>
        </w:rPr>
        <w:t xml:space="preserve"> 387-399. doi: 10.1085/jgp.201311078.</w:t>
      </w:r>
    </w:p>
    <w:p w14:paraId="605C843F" w14:textId="77777777" w:rsidR="005F6461" w:rsidRPr="005F6461" w:rsidRDefault="005F6461" w:rsidP="005F6461">
      <w:pPr>
        <w:pStyle w:val="EndNoteBibliography"/>
        <w:spacing w:after="0"/>
        <w:ind w:left="720" w:hanging="720"/>
        <w:rPr>
          <w:noProof/>
        </w:rPr>
      </w:pPr>
      <w:r w:rsidRPr="005F6461">
        <w:rPr>
          <w:noProof/>
        </w:rPr>
        <w:t xml:space="preserve">Campbell, K.S., Chrisman, B.S., and Campbell, S.G. (2020). Multiscale Modeling of Cardiovascular Function Predicts That the End-Systolic Pressure Volume Relationship Can Be Targeted via Multiple Therapeutic Strategies. </w:t>
      </w:r>
      <w:r w:rsidRPr="005F6461">
        <w:rPr>
          <w:i/>
          <w:noProof/>
        </w:rPr>
        <w:t>Front Physiol</w:t>
      </w:r>
      <w:r w:rsidRPr="005F6461">
        <w:rPr>
          <w:noProof/>
        </w:rPr>
        <w:t xml:space="preserve"> 11</w:t>
      </w:r>
      <w:r w:rsidRPr="005F6461">
        <w:rPr>
          <w:b/>
          <w:noProof/>
        </w:rPr>
        <w:t>,</w:t>
      </w:r>
      <w:r w:rsidRPr="005F6461">
        <w:rPr>
          <w:noProof/>
        </w:rPr>
        <w:t xml:space="preserve"> 1043. doi: 10.3389/fphys.2020.01043.</w:t>
      </w:r>
    </w:p>
    <w:p w14:paraId="4D062CCD" w14:textId="77777777" w:rsidR="005F6461" w:rsidRPr="005F6461" w:rsidRDefault="005F6461" w:rsidP="005F6461">
      <w:pPr>
        <w:pStyle w:val="EndNoteBibliography"/>
        <w:spacing w:after="0"/>
        <w:ind w:left="720" w:hanging="720"/>
        <w:rPr>
          <w:noProof/>
        </w:rPr>
      </w:pPr>
      <w:r w:rsidRPr="005F6461">
        <w:rPr>
          <w:noProof/>
        </w:rPr>
        <w:t xml:space="preserve">Campbell, K.S., Janssen, P.M.L., and Campbell, S.G. (2018). Force-Dependent Recruitment from the Myosin Off State Contributes to Length-Dependent Activation. </w:t>
      </w:r>
      <w:r w:rsidRPr="005F6461">
        <w:rPr>
          <w:i/>
          <w:noProof/>
        </w:rPr>
        <w:t>Biophys J</w:t>
      </w:r>
      <w:r w:rsidRPr="005F6461">
        <w:rPr>
          <w:noProof/>
        </w:rPr>
        <w:t xml:space="preserve"> 115(3)</w:t>
      </w:r>
      <w:r w:rsidRPr="005F6461">
        <w:rPr>
          <w:b/>
          <w:noProof/>
        </w:rPr>
        <w:t>,</w:t>
      </w:r>
      <w:r w:rsidRPr="005F6461">
        <w:rPr>
          <w:noProof/>
        </w:rPr>
        <w:t xml:space="preserve"> 543-553. doi: 10.1016/j.bpj.2018.07.006.</w:t>
      </w:r>
    </w:p>
    <w:p w14:paraId="4C74D5AD" w14:textId="77777777" w:rsidR="005F6461" w:rsidRPr="005F6461" w:rsidRDefault="005F6461" w:rsidP="005F6461">
      <w:pPr>
        <w:pStyle w:val="EndNoteBibliography"/>
        <w:spacing w:after="0"/>
        <w:ind w:left="720" w:hanging="720"/>
        <w:rPr>
          <w:noProof/>
        </w:rPr>
      </w:pPr>
      <w:r w:rsidRPr="005F6461">
        <w:rPr>
          <w:noProof/>
        </w:rPr>
        <w:t xml:space="preserve">Carabello, B.A. (2002). Concentric versus eccentric remodeling. </w:t>
      </w:r>
      <w:r w:rsidRPr="005F6461">
        <w:rPr>
          <w:i/>
          <w:noProof/>
        </w:rPr>
        <w:t>J Card Fail</w:t>
      </w:r>
      <w:r w:rsidRPr="005F6461">
        <w:rPr>
          <w:noProof/>
        </w:rPr>
        <w:t xml:space="preserve"> 8(6 Suppl)</w:t>
      </w:r>
      <w:r w:rsidRPr="005F6461">
        <w:rPr>
          <w:b/>
          <w:noProof/>
        </w:rPr>
        <w:t>,</w:t>
      </w:r>
      <w:r w:rsidRPr="005F6461">
        <w:rPr>
          <w:noProof/>
        </w:rPr>
        <w:t xml:space="preserve"> S258-263. doi: 10.1054/jcaf.2002.129250.</w:t>
      </w:r>
    </w:p>
    <w:p w14:paraId="253544E3" w14:textId="77777777" w:rsidR="005F6461" w:rsidRPr="005F6461" w:rsidRDefault="005F6461" w:rsidP="005F6461">
      <w:pPr>
        <w:pStyle w:val="EndNoteBibliography"/>
        <w:spacing w:after="0"/>
        <w:ind w:left="720" w:hanging="720"/>
        <w:rPr>
          <w:noProof/>
        </w:rPr>
      </w:pPr>
      <w:r w:rsidRPr="005F6461">
        <w:rPr>
          <w:noProof/>
        </w:rPr>
        <w:t xml:space="preserve">Carabello, B.A., Zile, M.R., Tanaka, R., and Cooper, G.t. (1992). Left ventricular hypertrophy due to volume overload versus pressure overload. </w:t>
      </w:r>
      <w:r w:rsidRPr="005F6461">
        <w:rPr>
          <w:i/>
          <w:noProof/>
        </w:rPr>
        <w:t>Am J Physiol</w:t>
      </w:r>
      <w:r w:rsidRPr="005F6461">
        <w:rPr>
          <w:noProof/>
        </w:rPr>
        <w:t xml:space="preserve"> 263(4 Pt 2)</w:t>
      </w:r>
      <w:r w:rsidRPr="005F6461">
        <w:rPr>
          <w:b/>
          <w:noProof/>
        </w:rPr>
        <w:t>,</w:t>
      </w:r>
      <w:r w:rsidRPr="005F6461">
        <w:rPr>
          <w:noProof/>
        </w:rPr>
        <w:t xml:space="preserve"> H1137-1144. doi: 10.1152/ajpheart.1992.263.4.H1137.</w:t>
      </w:r>
    </w:p>
    <w:p w14:paraId="6C0D2E63" w14:textId="77777777" w:rsidR="005F6461" w:rsidRPr="005F6461" w:rsidRDefault="005F6461" w:rsidP="005F6461">
      <w:pPr>
        <w:pStyle w:val="EndNoteBibliography"/>
        <w:spacing w:after="0"/>
        <w:ind w:left="720" w:hanging="720"/>
        <w:rPr>
          <w:noProof/>
        </w:rPr>
      </w:pPr>
      <w:r w:rsidRPr="005F6461">
        <w:rPr>
          <w:noProof/>
        </w:rPr>
        <w:t xml:space="preserve">Chin, C.W., Khaw, H.J., Luo, E., Tan, S., White, A.C., Newby, D.E., et al. (2014). Echocardiography underestimates stroke volume and aortic valve area: implications for patients with small-area low-gradient aortic stenosis. </w:t>
      </w:r>
      <w:r w:rsidRPr="005F6461">
        <w:rPr>
          <w:i/>
          <w:noProof/>
        </w:rPr>
        <w:t>Can J Cardiol</w:t>
      </w:r>
      <w:r w:rsidRPr="005F6461">
        <w:rPr>
          <w:noProof/>
        </w:rPr>
        <w:t xml:space="preserve"> 30(9)</w:t>
      </w:r>
      <w:r w:rsidRPr="005F6461">
        <w:rPr>
          <w:b/>
          <w:noProof/>
        </w:rPr>
        <w:t>,</w:t>
      </w:r>
      <w:r w:rsidRPr="005F6461">
        <w:rPr>
          <w:noProof/>
        </w:rPr>
        <w:t xml:space="preserve"> 1064-1072. doi: 10.1016/j.cjca.2014.04.021.</w:t>
      </w:r>
    </w:p>
    <w:p w14:paraId="4ED069BA" w14:textId="77777777" w:rsidR="005F6461" w:rsidRPr="005F6461" w:rsidRDefault="005F6461" w:rsidP="005F6461">
      <w:pPr>
        <w:pStyle w:val="EndNoteBibliography"/>
        <w:spacing w:after="0"/>
        <w:ind w:left="720" w:hanging="720"/>
        <w:rPr>
          <w:noProof/>
        </w:rPr>
      </w:pPr>
      <w:r w:rsidRPr="005F6461">
        <w:rPr>
          <w:noProof/>
        </w:rPr>
        <w:t xml:space="preserve">Chin, C.W.L., Everett, R.J., Kwiecinski, J., Vesey, A.T., Yeung, E., Esson, G., et al. (2017). Myocardial Fibrosis and Cardiac Decompensation in Aortic Stenosis. </w:t>
      </w:r>
      <w:r w:rsidRPr="005F6461">
        <w:rPr>
          <w:i/>
          <w:noProof/>
        </w:rPr>
        <w:t>JACC Cardiovasc Imaging</w:t>
      </w:r>
      <w:r w:rsidRPr="005F6461">
        <w:rPr>
          <w:noProof/>
        </w:rPr>
        <w:t xml:space="preserve"> 10(11)</w:t>
      </w:r>
      <w:r w:rsidRPr="005F6461">
        <w:rPr>
          <w:b/>
          <w:noProof/>
        </w:rPr>
        <w:t>,</w:t>
      </w:r>
      <w:r w:rsidRPr="005F6461">
        <w:rPr>
          <w:noProof/>
        </w:rPr>
        <w:t xml:space="preserve"> 1320-1333. doi: 10.1016/j.jcmg.2016.10.007.</w:t>
      </w:r>
    </w:p>
    <w:p w14:paraId="4DD5D2E1" w14:textId="77777777" w:rsidR="005F6461" w:rsidRPr="005F6461" w:rsidRDefault="005F6461" w:rsidP="005F6461">
      <w:pPr>
        <w:pStyle w:val="EndNoteBibliography"/>
        <w:spacing w:after="0"/>
        <w:ind w:left="720" w:hanging="720"/>
        <w:rPr>
          <w:noProof/>
        </w:rPr>
      </w:pPr>
      <w:r w:rsidRPr="005F6461">
        <w:rPr>
          <w:noProof/>
        </w:rPr>
        <w:t xml:space="preserve">Davis, J., Davis, L.C., Correll, R.N., Makarewich, C.A., Schwanekamp, J.A., Moussavi-Harami, F., et al. (2016). A Tension-Based Model Distinguishes Hypertrophic versus Dilated Cardiomyopathy. </w:t>
      </w:r>
      <w:r w:rsidRPr="005F6461">
        <w:rPr>
          <w:i/>
          <w:noProof/>
        </w:rPr>
        <w:t>Cell</w:t>
      </w:r>
      <w:r w:rsidRPr="005F6461">
        <w:rPr>
          <w:noProof/>
        </w:rPr>
        <w:t xml:space="preserve"> 165(5)</w:t>
      </w:r>
      <w:r w:rsidRPr="005F6461">
        <w:rPr>
          <w:b/>
          <w:noProof/>
        </w:rPr>
        <w:t>,</w:t>
      </w:r>
      <w:r w:rsidRPr="005F6461">
        <w:rPr>
          <w:noProof/>
        </w:rPr>
        <w:t xml:space="preserve"> 1147-1159. doi: 10.1016/j.cell.2016.04.002.</w:t>
      </w:r>
    </w:p>
    <w:p w14:paraId="686ABDD9" w14:textId="77777777" w:rsidR="005F6461" w:rsidRPr="005F6461" w:rsidRDefault="005F6461" w:rsidP="005F6461">
      <w:pPr>
        <w:pStyle w:val="EndNoteBibliography"/>
        <w:spacing w:after="0"/>
        <w:ind w:left="720" w:hanging="720"/>
        <w:rPr>
          <w:noProof/>
        </w:rPr>
      </w:pPr>
      <w:r w:rsidRPr="005F6461">
        <w:rPr>
          <w:noProof/>
        </w:rPr>
        <w:lastRenderedPageBreak/>
        <w:t xml:space="preserve">Edwards, N.C., Moody, W.E., Yuan, M., Weale, P., Neal, D., Townend, J.N., et al. (2014). Quantification of left ventricular interstitial fibrosis in asymptomatic chronic primary degenerative mitral regurgitation. </w:t>
      </w:r>
      <w:r w:rsidRPr="005F6461">
        <w:rPr>
          <w:i/>
          <w:noProof/>
        </w:rPr>
        <w:t>Circ Cardiovasc Imaging</w:t>
      </w:r>
      <w:r w:rsidRPr="005F6461">
        <w:rPr>
          <w:noProof/>
        </w:rPr>
        <w:t xml:space="preserve"> 7(6)</w:t>
      </w:r>
      <w:r w:rsidRPr="005F6461">
        <w:rPr>
          <w:b/>
          <w:noProof/>
        </w:rPr>
        <w:t>,</w:t>
      </w:r>
      <w:r w:rsidRPr="005F6461">
        <w:rPr>
          <w:noProof/>
        </w:rPr>
        <w:t xml:space="preserve"> 946-953. doi: 10.1161/CIRCIMAGING.114.002397.</w:t>
      </w:r>
    </w:p>
    <w:p w14:paraId="016146B7" w14:textId="77777777" w:rsidR="005F6461" w:rsidRPr="005F6461" w:rsidRDefault="005F6461" w:rsidP="005F6461">
      <w:pPr>
        <w:pStyle w:val="EndNoteBibliography"/>
        <w:spacing w:after="0"/>
        <w:ind w:left="720" w:hanging="720"/>
        <w:rPr>
          <w:noProof/>
        </w:rPr>
      </w:pPr>
      <w:r w:rsidRPr="005F6461">
        <w:rPr>
          <w:noProof/>
        </w:rPr>
        <w:t xml:space="preserve">Estrada, A.C., Yoshida, K., Saucerman, J.J., and Holmes, J.W. (2021). A multiscale model of cardiac concentric hypertrophy incorporating both mechanical and hormonal drivers of growth. </w:t>
      </w:r>
      <w:r w:rsidRPr="005F6461">
        <w:rPr>
          <w:i/>
          <w:noProof/>
        </w:rPr>
        <w:t>Biomech Model Mechanobiol</w:t>
      </w:r>
      <w:r w:rsidRPr="005F6461">
        <w:rPr>
          <w:noProof/>
        </w:rPr>
        <w:t xml:space="preserve"> 20(1)</w:t>
      </w:r>
      <w:r w:rsidRPr="005F6461">
        <w:rPr>
          <w:b/>
          <w:noProof/>
        </w:rPr>
        <w:t>,</w:t>
      </w:r>
      <w:r w:rsidRPr="005F6461">
        <w:rPr>
          <w:noProof/>
        </w:rPr>
        <w:t xml:space="preserve"> 293-307. doi: 10.1007/s10237-020-01385-6.</w:t>
      </w:r>
    </w:p>
    <w:p w14:paraId="70D6D899" w14:textId="77777777" w:rsidR="005F6461" w:rsidRPr="005F6461" w:rsidRDefault="005F6461" w:rsidP="005F6461">
      <w:pPr>
        <w:pStyle w:val="EndNoteBibliography"/>
        <w:spacing w:after="0"/>
        <w:ind w:left="720" w:hanging="720"/>
        <w:rPr>
          <w:noProof/>
        </w:rPr>
      </w:pPr>
      <w:r w:rsidRPr="005F6461">
        <w:rPr>
          <w:noProof/>
        </w:rPr>
        <w:t xml:space="preserve">Everett, R.J., Clavel, M.A., Pibarot, P., and Dweck, M.R. (2018a). Timing of intervention in aortic stenosis: a review of current and future strategies. </w:t>
      </w:r>
      <w:r w:rsidRPr="005F6461">
        <w:rPr>
          <w:i/>
          <w:noProof/>
        </w:rPr>
        <w:t>Heart</w:t>
      </w:r>
      <w:r w:rsidRPr="005F6461">
        <w:rPr>
          <w:noProof/>
        </w:rPr>
        <w:t xml:space="preserve"> 104(24)</w:t>
      </w:r>
      <w:r w:rsidRPr="005F6461">
        <w:rPr>
          <w:b/>
          <w:noProof/>
        </w:rPr>
        <w:t>,</w:t>
      </w:r>
      <w:r w:rsidRPr="005F6461">
        <w:rPr>
          <w:noProof/>
        </w:rPr>
        <w:t xml:space="preserve"> 2067-2076. doi: 10.1136/heartjnl-2017-312304.</w:t>
      </w:r>
    </w:p>
    <w:p w14:paraId="0E7CB672" w14:textId="77777777" w:rsidR="005F6461" w:rsidRPr="005F6461" w:rsidRDefault="005F6461" w:rsidP="005F6461">
      <w:pPr>
        <w:pStyle w:val="EndNoteBibliography"/>
        <w:spacing w:after="0"/>
        <w:ind w:left="720" w:hanging="720"/>
        <w:rPr>
          <w:noProof/>
        </w:rPr>
      </w:pPr>
      <w:r w:rsidRPr="005F6461">
        <w:rPr>
          <w:noProof/>
        </w:rPr>
        <w:t xml:space="preserve">Everett, R.J., Tastet, L., Clavel, M.A., Chin, C.W.L., Capoulade, R., Vassiliou, V.S., et al. (2018b). Progression of Hypertrophy and Myocardial Fibrosis in Aortic Stenosis: A Multicenter Cardiac Magnetic Resonance Study. </w:t>
      </w:r>
      <w:r w:rsidRPr="005F6461">
        <w:rPr>
          <w:i/>
          <w:noProof/>
        </w:rPr>
        <w:t>Circ Cardiovasc Imaging</w:t>
      </w:r>
      <w:r w:rsidRPr="005F6461">
        <w:rPr>
          <w:noProof/>
        </w:rPr>
        <w:t xml:space="preserve"> 11(6)</w:t>
      </w:r>
      <w:r w:rsidRPr="005F6461">
        <w:rPr>
          <w:b/>
          <w:noProof/>
        </w:rPr>
        <w:t>,</w:t>
      </w:r>
      <w:r w:rsidRPr="005F6461">
        <w:rPr>
          <w:noProof/>
        </w:rPr>
        <w:t xml:space="preserve"> e007451. doi: 10.1161/CIRCIMAGING.117.007451.</w:t>
      </w:r>
    </w:p>
    <w:p w14:paraId="7EF03207" w14:textId="77777777" w:rsidR="005F6461" w:rsidRPr="005F6461" w:rsidRDefault="005F6461" w:rsidP="005F6461">
      <w:pPr>
        <w:pStyle w:val="EndNoteBibliography"/>
        <w:spacing w:after="0"/>
        <w:ind w:left="720" w:hanging="720"/>
        <w:rPr>
          <w:noProof/>
        </w:rPr>
      </w:pPr>
      <w:r w:rsidRPr="005F6461">
        <w:rPr>
          <w:noProof/>
        </w:rPr>
        <w:t xml:space="preserve">Everett, R.J., Treibel, T.A., Fukui, M., Lee, H., Rigolli, M., Singh, A., et al. (2020). Extracellular Myocardial Volume in Patients With Aortic Stenosis. </w:t>
      </w:r>
      <w:r w:rsidRPr="005F6461">
        <w:rPr>
          <w:i/>
          <w:noProof/>
        </w:rPr>
        <w:t>J Am Coll Cardiol</w:t>
      </w:r>
      <w:r w:rsidRPr="005F6461">
        <w:rPr>
          <w:noProof/>
        </w:rPr>
        <w:t xml:space="preserve"> 75(3)</w:t>
      </w:r>
      <w:r w:rsidRPr="005F6461">
        <w:rPr>
          <w:b/>
          <w:noProof/>
        </w:rPr>
        <w:t>,</w:t>
      </w:r>
      <w:r w:rsidRPr="005F6461">
        <w:rPr>
          <w:noProof/>
        </w:rPr>
        <w:t xml:space="preserve"> 304-316. doi: 10.1016/j.jacc.2019.11.032.</w:t>
      </w:r>
    </w:p>
    <w:p w14:paraId="5A750107" w14:textId="77777777" w:rsidR="005F6461" w:rsidRPr="005F6461" w:rsidRDefault="005F6461" w:rsidP="005F6461">
      <w:pPr>
        <w:pStyle w:val="EndNoteBibliography"/>
        <w:spacing w:after="0"/>
        <w:ind w:left="720" w:hanging="720"/>
        <w:rPr>
          <w:noProof/>
        </w:rPr>
      </w:pPr>
      <w:r w:rsidRPr="005F6461">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5F6461">
        <w:rPr>
          <w:i/>
          <w:noProof/>
        </w:rPr>
        <w:t>Heart</w:t>
      </w:r>
      <w:r w:rsidRPr="005F6461">
        <w:rPr>
          <w:noProof/>
        </w:rPr>
        <w:t xml:space="preserve"> 99(16)</w:t>
      </w:r>
      <w:r w:rsidRPr="005F6461">
        <w:rPr>
          <w:b/>
          <w:noProof/>
        </w:rPr>
        <w:t>,</w:t>
      </w:r>
      <w:r w:rsidRPr="005F6461">
        <w:rPr>
          <w:noProof/>
        </w:rPr>
        <w:t xml:space="preserve"> 1185-1191. doi: 10.1136/heartjnl-2013-303927.</w:t>
      </w:r>
    </w:p>
    <w:p w14:paraId="264B73C0" w14:textId="77777777" w:rsidR="005F6461" w:rsidRPr="005F6461" w:rsidRDefault="005F6461" w:rsidP="005F6461">
      <w:pPr>
        <w:pStyle w:val="EndNoteBibliography"/>
        <w:spacing w:after="0"/>
        <w:ind w:left="720" w:hanging="720"/>
        <w:rPr>
          <w:noProof/>
        </w:rPr>
      </w:pPr>
      <w:r w:rsidRPr="005F6461">
        <w:rPr>
          <w:noProof/>
        </w:rPr>
        <w:t xml:space="preserve">Frey, N., and Olson, E.N. (2003). Cardiac hypertrophy: the good, the bad, and the ugly. </w:t>
      </w:r>
      <w:r w:rsidRPr="005F6461">
        <w:rPr>
          <w:i/>
          <w:noProof/>
        </w:rPr>
        <w:t>Annu Rev Physiol</w:t>
      </w:r>
      <w:r w:rsidRPr="005F6461">
        <w:rPr>
          <w:noProof/>
        </w:rPr>
        <w:t xml:space="preserve"> 65</w:t>
      </w:r>
      <w:r w:rsidRPr="005F6461">
        <w:rPr>
          <w:b/>
          <w:noProof/>
        </w:rPr>
        <w:t>,</w:t>
      </w:r>
      <w:r w:rsidRPr="005F6461">
        <w:rPr>
          <w:noProof/>
        </w:rPr>
        <w:t xml:space="preserve"> 45-79. doi: 10.1146/annurev.physiol.65.092101.142243.</w:t>
      </w:r>
    </w:p>
    <w:p w14:paraId="3CAA319F" w14:textId="77777777" w:rsidR="005F6461" w:rsidRPr="005F6461" w:rsidRDefault="005F6461" w:rsidP="005F6461">
      <w:pPr>
        <w:pStyle w:val="EndNoteBibliography"/>
        <w:spacing w:after="0"/>
        <w:ind w:left="720" w:hanging="720"/>
        <w:rPr>
          <w:noProof/>
        </w:rPr>
      </w:pPr>
      <w:r w:rsidRPr="005F6461">
        <w:rPr>
          <w:noProof/>
        </w:rPr>
        <w:t xml:space="preserve">Geiger, J., Rahsepar, A.A., Suwa, K., Powell, A., Ghasemiesfe, A., Barker, A.J., et al. (2018). 4D flow MRI, cardiac function, and T1 -mapping: Association of valve-mediated changes in aortic hemodynamics with left ventricular remodeling. </w:t>
      </w:r>
      <w:r w:rsidRPr="005F6461">
        <w:rPr>
          <w:i/>
          <w:noProof/>
        </w:rPr>
        <w:t>J Magn Reson Imaging</w:t>
      </w:r>
      <w:r w:rsidRPr="005F6461">
        <w:rPr>
          <w:noProof/>
        </w:rPr>
        <w:t xml:space="preserve"> 48(1)</w:t>
      </w:r>
      <w:r w:rsidRPr="005F6461">
        <w:rPr>
          <w:b/>
          <w:noProof/>
        </w:rPr>
        <w:t>,</w:t>
      </w:r>
      <w:r w:rsidRPr="005F6461">
        <w:rPr>
          <w:noProof/>
        </w:rPr>
        <w:t xml:space="preserve"> 121-131. doi: 10.1002/jmri.25916.</w:t>
      </w:r>
    </w:p>
    <w:p w14:paraId="77BE96C0" w14:textId="77777777" w:rsidR="005F6461" w:rsidRPr="005F6461" w:rsidRDefault="005F6461" w:rsidP="005F6461">
      <w:pPr>
        <w:pStyle w:val="EndNoteBibliography"/>
        <w:spacing w:after="0"/>
        <w:ind w:left="720" w:hanging="720"/>
        <w:rPr>
          <w:noProof/>
        </w:rPr>
      </w:pPr>
      <w:r w:rsidRPr="005F6461">
        <w:rPr>
          <w:noProof/>
        </w:rPr>
        <w:t xml:space="preserve">Goktepe, S., Abilez, O.J., Parker, K.K., and Kuhl, E. (2010). A multiscale model for eccentric and concentric cardiac growth through sarcomerogenesis. </w:t>
      </w:r>
      <w:r w:rsidRPr="005F6461">
        <w:rPr>
          <w:i/>
          <w:noProof/>
        </w:rPr>
        <w:t>J Theor Biol</w:t>
      </w:r>
      <w:r w:rsidRPr="005F6461">
        <w:rPr>
          <w:noProof/>
        </w:rPr>
        <w:t xml:space="preserve"> 265(3)</w:t>
      </w:r>
      <w:r w:rsidRPr="005F6461">
        <w:rPr>
          <w:b/>
          <w:noProof/>
        </w:rPr>
        <w:t>,</w:t>
      </w:r>
      <w:r w:rsidRPr="005F6461">
        <w:rPr>
          <w:noProof/>
        </w:rPr>
        <w:t xml:space="preserve"> 433-442. doi: 10.1016/j.jtbi.2010.04.023.</w:t>
      </w:r>
    </w:p>
    <w:p w14:paraId="7F2CDEFC" w14:textId="77777777" w:rsidR="005F6461" w:rsidRPr="005F6461" w:rsidRDefault="005F6461" w:rsidP="005F6461">
      <w:pPr>
        <w:pStyle w:val="EndNoteBibliography"/>
        <w:spacing w:after="0"/>
        <w:ind w:left="720" w:hanging="720"/>
        <w:rPr>
          <w:noProof/>
        </w:rPr>
      </w:pPr>
      <w:r w:rsidRPr="005F6461">
        <w:rPr>
          <w:noProof/>
        </w:rPr>
        <w:t xml:space="preserve">Gotzmann, M., Hauptmann, S., Hogeweg, M., Choudhury, D.S., Schiedat, F., Dietrich, J.W., et al. (2019). Hemodynamics of paradoxical severe aortic stenosis: insight from a pressure-volume loop analysis. </w:t>
      </w:r>
      <w:r w:rsidRPr="005F6461">
        <w:rPr>
          <w:i/>
          <w:noProof/>
        </w:rPr>
        <w:t>Clin Res Cardiol</w:t>
      </w:r>
      <w:r w:rsidRPr="005F6461">
        <w:rPr>
          <w:noProof/>
        </w:rPr>
        <w:t xml:space="preserve"> 108(8)</w:t>
      </w:r>
      <w:r w:rsidRPr="005F6461">
        <w:rPr>
          <w:b/>
          <w:noProof/>
        </w:rPr>
        <w:t>,</w:t>
      </w:r>
      <w:r w:rsidRPr="005F6461">
        <w:rPr>
          <w:noProof/>
        </w:rPr>
        <w:t xml:space="preserve"> 931-939. doi: 10.1007/s00392-019-01423-z.</w:t>
      </w:r>
    </w:p>
    <w:p w14:paraId="2178FED4" w14:textId="77777777" w:rsidR="005F6461" w:rsidRPr="005F6461" w:rsidRDefault="005F6461" w:rsidP="005F6461">
      <w:pPr>
        <w:pStyle w:val="EndNoteBibliography"/>
        <w:spacing w:after="0"/>
        <w:ind w:left="720" w:hanging="720"/>
        <w:rPr>
          <w:noProof/>
        </w:rPr>
      </w:pPr>
      <w:r w:rsidRPr="005F6461">
        <w:rPr>
          <w:noProof/>
        </w:rPr>
        <w:t xml:space="preserve">Granzier, H.L., and Labeit, S. (2004). The giant protein titin: a major player in myocardial mechanics, signaling, and disease. </w:t>
      </w:r>
      <w:r w:rsidRPr="005F6461">
        <w:rPr>
          <w:i/>
          <w:noProof/>
        </w:rPr>
        <w:t>Circ Res</w:t>
      </w:r>
      <w:r w:rsidRPr="005F6461">
        <w:rPr>
          <w:noProof/>
        </w:rPr>
        <w:t xml:space="preserve"> 94(3)</w:t>
      </w:r>
      <w:r w:rsidRPr="005F6461">
        <w:rPr>
          <w:b/>
          <w:noProof/>
        </w:rPr>
        <w:t>,</w:t>
      </w:r>
      <w:r w:rsidRPr="005F6461">
        <w:rPr>
          <w:noProof/>
        </w:rPr>
        <w:t xml:space="preserve"> 284-295. doi: 10.1161/01.RES.0000117769.88862.F8.</w:t>
      </w:r>
    </w:p>
    <w:p w14:paraId="275D79E7" w14:textId="77777777" w:rsidR="005F6461" w:rsidRPr="005F6461" w:rsidRDefault="005F6461" w:rsidP="005F6461">
      <w:pPr>
        <w:pStyle w:val="EndNoteBibliography"/>
        <w:spacing w:after="0"/>
        <w:ind w:left="720" w:hanging="720"/>
        <w:rPr>
          <w:noProof/>
        </w:rPr>
      </w:pPr>
      <w:r w:rsidRPr="005F6461">
        <w:rPr>
          <w:noProof/>
        </w:rPr>
        <w:t xml:space="preserve">Grossman, W. (1980). Cardiac hypertrophy: useful adaptation or pathologic process? </w:t>
      </w:r>
      <w:r w:rsidRPr="005F6461">
        <w:rPr>
          <w:i/>
          <w:noProof/>
        </w:rPr>
        <w:t>Am J Med</w:t>
      </w:r>
      <w:r w:rsidRPr="005F6461">
        <w:rPr>
          <w:noProof/>
        </w:rPr>
        <w:t xml:space="preserve"> 69(4)</w:t>
      </w:r>
      <w:r w:rsidRPr="005F6461">
        <w:rPr>
          <w:b/>
          <w:noProof/>
        </w:rPr>
        <w:t>,</w:t>
      </w:r>
      <w:r w:rsidRPr="005F6461">
        <w:rPr>
          <w:noProof/>
        </w:rPr>
        <w:t xml:space="preserve"> 576-584. doi: 10.1016/0002-9343(80)90471-4.</w:t>
      </w:r>
    </w:p>
    <w:p w14:paraId="606AF499" w14:textId="77777777" w:rsidR="005F6461" w:rsidRPr="005F6461" w:rsidRDefault="005F6461" w:rsidP="005F6461">
      <w:pPr>
        <w:pStyle w:val="EndNoteBibliography"/>
        <w:spacing w:after="0"/>
        <w:ind w:left="720" w:hanging="720"/>
        <w:rPr>
          <w:noProof/>
        </w:rPr>
      </w:pPr>
      <w:r w:rsidRPr="005F6461">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5F6461">
        <w:rPr>
          <w:i/>
          <w:noProof/>
        </w:rPr>
        <w:t>J Am Coll Cardiol</w:t>
      </w:r>
      <w:r w:rsidRPr="005F6461">
        <w:rPr>
          <w:noProof/>
        </w:rPr>
        <w:t xml:space="preserve"> 49(15)</w:t>
      </w:r>
      <w:r w:rsidRPr="005F6461">
        <w:rPr>
          <w:b/>
          <w:noProof/>
        </w:rPr>
        <w:t>,</w:t>
      </w:r>
      <w:r w:rsidRPr="005F6461">
        <w:rPr>
          <w:noProof/>
        </w:rPr>
        <w:t xml:space="preserve"> 1660-1665. doi: 10.1016/j.jacc.2006.12.044.</w:t>
      </w:r>
    </w:p>
    <w:p w14:paraId="6CF75AC0" w14:textId="77777777" w:rsidR="005F6461" w:rsidRPr="005F6461" w:rsidRDefault="005F6461" w:rsidP="005F6461">
      <w:pPr>
        <w:pStyle w:val="EndNoteBibliography"/>
        <w:spacing w:after="0"/>
        <w:ind w:left="720" w:hanging="720"/>
        <w:rPr>
          <w:noProof/>
        </w:rPr>
      </w:pPr>
      <w:r w:rsidRPr="005F6461">
        <w:rPr>
          <w:noProof/>
        </w:rPr>
        <w:t xml:space="preserve">Guterl, K.A., Haggart, C.R., Janssen, P.M., and Holmes, J.W. (2007). Isometric contraction induces rapid myocyte remodeling in cultured rat right ventricular papillary muscles. </w:t>
      </w:r>
      <w:r w:rsidRPr="005F6461">
        <w:rPr>
          <w:i/>
          <w:noProof/>
        </w:rPr>
        <w:t>Am J Physiol Heart Circ Physiol</w:t>
      </w:r>
      <w:r w:rsidRPr="005F6461">
        <w:rPr>
          <w:noProof/>
        </w:rPr>
        <w:t xml:space="preserve"> 293(6)</w:t>
      </w:r>
      <w:r w:rsidRPr="005F6461">
        <w:rPr>
          <w:b/>
          <w:noProof/>
        </w:rPr>
        <w:t>,</w:t>
      </w:r>
      <w:r w:rsidRPr="005F6461">
        <w:rPr>
          <w:noProof/>
        </w:rPr>
        <w:t xml:space="preserve"> H3707-3712. doi: 10.1152/ajpheart.00296.2007.</w:t>
      </w:r>
    </w:p>
    <w:p w14:paraId="4DA2BC52" w14:textId="77777777" w:rsidR="005F6461" w:rsidRPr="005F6461" w:rsidRDefault="005F6461" w:rsidP="005F6461">
      <w:pPr>
        <w:pStyle w:val="EndNoteBibliography"/>
        <w:spacing w:after="0"/>
        <w:ind w:left="720" w:hanging="720"/>
        <w:rPr>
          <w:noProof/>
        </w:rPr>
      </w:pPr>
      <w:r w:rsidRPr="005F6461">
        <w:rPr>
          <w:noProof/>
        </w:rPr>
        <w:t xml:space="preserve">Hill, J.A., and Olson, E.N. (2008). Cardiac plasticity. </w:t>
      </w:r>
      <w:r w:rsidRPr="005F6461">
        <w:rPr>
          <w:i/>
          <w:noProof/>
        </w:rPr>
        <w:t>N Engl J Med</w:t>
      </w:r>
      <w:r w:rsidRPr="005F6461">
        <w:rPr>
          <w:noProof/>
        </w:rPr>
        <w:t xml:space="preserve"> 358(13)</w:t>
      </w:r>
      <w:r w:rsidRPr="005F6461">
        <w:rPr>
          <w:b/>
          <w:noProof/>
        </w:rPr>
        <w:t>,</w:t>
      </w:r>
      <w:r w:rsidRPr="005F6461">
        <w:rPr>
          <w:noProof/>
        </w:rPr>
        <w:t xml:space="preserve"> 1370-1380. doi: 10.1056/NEJMra072139.</w:t>
      </w:r>
    </w:p>
    <w:p w14:paraId="0C88BF79" w14:textId="77777777" w:rsidR="005F6461" w:rsidRPr="005F6461" w:rsidRDefault="005F6461" w:rsidP="005F6461">
      <w:pPr>
        <w:pStyle w:val="EndNoteBibliography"/>
        <w:spacing w:after="0"/>
        <w:ind w:left="720" w:hanging="720"/>
        <w:rPr>
          <w:noProof/>
        </w:rPr>
      </w:pPr>
      <w:r w:rsidRPr="005F6461">
        <w:rPr>
          <w:noProof/>
        </w:rPr>
        <w:t xml:space="preserve">Huxley, A.F. (1974). Muscular contraction. </w:t>
      </w:r>
      <w:r w:rsidRPr="005F6461">
        <w:rPr>
          <w:i/>
          <w:noProof/>
        </w:rPr>
        <w:t>J Physiol</w:t>
      </w:r>
      <w:r w:rsidRPr="005F6461">
        <w:rPr>
          <w:noProof/>
        </w:rPr>
        <w:t xml:space="preserve"> 243(1)</w:t>
      </w:r>
      <w:r w:rsidRPr="005F6461">
        <w:rPr>
          <w:b/>
          <w:noProof/>
        </w:rPr>
        <w:t>,</w:t>
      </w:r>
      <w:r w:rsidRPr="005F6461">
        <w:rPr>
          <w:noProof/>
        </w:rPr>
        <w:t xml:space="preserve"> 1-43.</w:t>
      </w:r>
    </w:p>
    <w:p w14:paraId="57D6BA68" w14:textId="77777777" w:rsidR="005F6461" w:rsidRPr="005F6461" w:rsidRDefault="005F6461" w:rsidP="005F6461">
      <w:pPr>
        <w:pStyle w:val="EndNoteBibliography"/>
        <w:spacing w:after="0"/>
        <w:ind w:left="720" w:hanging="720"/>
        <w:rPr>
          <w:noProof/>
        </w:rPr>
      </w:pPr>
      <w:r w:rsidRPr="005F6461">
        <w:rPr>
          <w:noProof/>
        </w:rPr>
        <w:lastRenderedPageBreak/>
        <w:t xml:space="preserve">Ingwall, J.S. (2009). Energy metabolism in heart failure and remodelling. </w:t>
      </w:r>
      <w:r w:rsidRPr="005F6461">
        <w:rPr>
          <w:i/>
          <w:noProof/>
        </w:rPr>
        <w:t>Cardiovasc Res</w:t>
      </w:r>
      <w:r w:rsidRPr="005F6461">
        <w:rPr>
          <w:noProof/>
        </w:rPr>
        <w:t xml:space="preserve"> 81(3)</w:t>
      </w:r>
      <w:r w:rsidRPr="005F6461">
        <w:rPr>
          <w:b/>
          <w:noProof/>
        </w:rPr>
        <w:t>,</w:t>
      </w:r>
      <w:r w:rsidRPr="005F6461">
        <w:rPr>
          <w:noProof/>
        </w:rPr>
        <w:t xml:space="preserve"> 412-419. doi: 10.1093/cvr/cvn301.</w:t>
      </w:r>
    </w:p>
    <w:p w14:paraId="349C4849" w14:textId="77777777" w:rsidR="005F6461" w:rsidRPr="005F6461" w:rsidRDefault="005F6461" w:rsidP="005F6461">
      <w:pPr>
        <w:pStyle w:val="EndNoteBibliography"/>
        <w:spacing w:after="0"/>
        <w:ind w:left="720" w:hanging="720"/>
        <w:rPr>
          <w:noProof/>
        </w:rPr>
      </w:pPr>
      <w:r w:rsidRPr="005F6461">
        <w:rPr>
          <w:noProof/>
        </w:rPr>
        <w:t xml:space="preserve">Kerckhoffs, R.C., Omens, J., and McCulloch, A.D. (2012). A single strain-based growth law predicts concentric and eccentric cardiac growth during pressure and volume overload. </w:t>
      </w:r>
      <w:r w:rsidRPr="005F6461">
        <w:rPr>
          <w:i/>
          <w:noProof/>
        </w:rPr>
        <w:t>Mech Res Commun</w:t>
      </w:r>
      <w:r w:rsidRPr="005F6461">
        <w:rPr>
          <w:noProof/>
        </w:rPr>
        <w:t xml:space="preserve"> 42</w:t>
      </w:r>
      <w:r w:rsidRPr="005F6461">
        <w:rPr>
          <w:b/>
          <w:noProof/>
        </w:rPr>
        <w:t>,</w:t>
      </w:r>
      <w:r w:rsidRPr="005F6461">
        <w:rPr>
          <w:noProof/>
        </w:rPr>
        <w:t xml:space="preserve"> 40-50. doi: 10.1016/j.mechrescom.2011.11.004.</w:t>
      </w:r>
    </w:p>
    <w:p w14:paraId="5518CF40" w14:textId="77777777" w:rsidR="005F6461" w:rsidRPr="005F6461" w:rsidRDefault="005F6461" w:rsidP="005F6461">
      <w:pPr>
        <w:pStyle w:val="EndNoteBibliography"/>
        <w:spacing w:after="0"/>
        <w:ind w:left="720" w:hanging="720"/>
        <w:rPr>
          <w:noProof/>
        </w:rPr>
      </w:pPr>
      <w:r w:rsidRPr="005F6461">
        <w:rPr>
          <w:noProof/>
        </w:rPr>
        <w:t xml:space="preserve">Klepach, D., Lee, L.C., Wenk, J.F., Ratcliffe, M.B., Zohdi, T.I., Navia, J.A., et al. (2012). Growth and remodeling of the left ventricle: A case study of myocardial infarction and surgical ventricular restoration. </w:t>
      </w:r>
      <w:r w:rsidRPr="005F6461">
        <w:rPr>
          <w:i/>
          <w:noProof/>
        </w:rPr>
        <w:t>Mech Res Commun</w:t>
      </w:r>
      <w:r w:rsidRPr="005F6461">
        <w:rPr>
          <w:noProof/>
        </w:rPr>
        <w:t xml:space="preserve"> 42</w:t>
      </w:r>
      <w:r w:rsidRPr="005F6461">
        <w:rPr>
          <w:b/>
          <w:noProof/>
        </w:rPr>
        <w:t>,</w:t>
      </w:r>
      <w:r w:rsidRPr="005F6461">
        <w:rPr>
          <w:noProof/>
        </w:rPr>
        <w:t xml:space="preserve"> 134-141. doi: 10.1016/j.mechrescom.2012.03.005.</w:t>
      </w:r>
    </w:p>
    <w:p w14:paraId="7059D4A5" w14:textId="77777777" w:rsidR="005F6461" w:rsidRPr="005F6461" w:rsidRDefault="005F6461" w:rsidP="005F6461">
      <w:pPr>
        <w:pStyle w:val="EndNoteBibliography"/>
        <w:spacing w:after="0"/>
        <w:ind w:left="720" w:hanging="720"/>
        <w:rPr>
          <w:noProof/>
        </w:rPr>
      </w:pPr>
      <w:r w:rsidRPr="005F6461">
        <w:rPr>
          <w:noProof/>
        </w:rPr>
        <w:t xml:space="preserve">Kozlovskis, P.L., Fieber, L.A., Pruitt, D.K., Bailey, B.K., Smets, M.J., Bassett, A.L., et al. (1987). Myocardial changes during the progression of left ventricular pressure-overload by renal hypertension or aortic constriction: myosin, myosin ATPase and collagen. </w:t>
      </w:r>
      <w:r w:rsidRPr="005F6461">
        <w:rPr>
          <w:i/>
          <w:noProof/>
        </w:rPr>
        <w:t>J Mol Cell Cardiol</w:t>
      </w:r>
      <w:r w:rsidRPr="005F6461">
        <w:rPr>
          <w:noProof/>
        </w:rPr>
        <w:t xml:space="preserve"> 19(1)</w:t>
      </w:r>
      <w:r w:rsidRPr="005F6461">
        <w:rPr>
          <w:b/>
          <w:noProof/>
        </w:rPr>
        <w:t>,</w:t>
      </w:r>
      <w:r w:rsidRPr="005F6461">
        <w:rPr>
          <w:noProof/>
        </w:rPr>
        <w:t xml:space="preserve"> 105-114. doi: 10.1016/s0022-2828(87)80549-7.</w:t>
      </w:r>
    </w:p>
    <w:p w14:paraId="6C4DE535" w14:textId="77777777" w:rsidR="005F6461" w:rsidRPr="005F6461" w:rsidRDefault="005F6461" w:rsidP="005F6461">
      <w:pPr>
        <w:pStyle w:val="EndNoteBibliography"/>
        <w:spacing w:after="0"/>
        <w:ind w:left="720" w:hanging="720"/>
        <w:rPr>
          <w:noProof/>
        </w:rPr>
      </w:pPr>
      <w:r w:rsidRPr="005F6461">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5F6461">
        <w:rPr>
          <w:i/>
          <w:noProof/>
        </w:rPr>
        <w:t>J Am Soc Echocardiogr</w:t>
      </w:r>
      <w:r w:rsidRPr="005F6461">
        <w:rPr>
          <w:noProof/>
        </w:rPr>
        <w:t xml:space="preserve"> 28(1)</w:t>
      </w:r>
      <w:r w:rsidRPr="005F6461">
        <w:rPr>
          <w:b/>
          <w:noProof/>
        </w:rPr>
        <w:t>,</w:t>
      </w:r>
      <w:r w:rsidRPr="005F6461">
        <w:rPr>
          <w:noProof/>
        </w:rPr>
        <w:t xml:space="preserve"> 1-39 e14. doi: 10.1016/j.echo.2014.10.003.</w:t>
      </w:r>
    </w:p>
    <w:p w14:paraId="274BF550" w14:textId="77777777" w:rsidR="005F6461" w:rsidRPr="005F6461" w:rsidRDefault="005F6461" w:rsidP="005F6461">
      <w:pPr>
        <w:pStyle w:val="EndNoteBibliography"/>
        <w:spacing w:after="0"/>
        <w:ind w:left="720" w:hanging="720"/>
        <w:rPr>
          <w:noProof/>
        </w:rPr>
      </w:pPr>
      <w:r w:rsidRPr="005F6461">
        <w:rPr>
          <w:noProof/>
        </w:rPr>
        <w:t xml:space="preserve">Lee, H.J., Lee, H., Kim, S.M., Park, J.B., Kim, E.K., Chang, S.A., et al. (2020). Diffuse Myocardial Fibrosis and Diastolic Function in Aortic Stenosis. </w:t>
      </w:r>
      <w:r w:rsidRPr="005F6461">
        <w:rPr>
          <w:i/>
          <w:noProof/>
        </w:rPr>
        <w:t>JACC Cardiovasc Imaging</w:t>
      </w:r>
      <w:r w:rsidRPr="005F6461">
        <w:rPr>
          <w:noProof/>
        </w:rPr>
        <w:t xml:space="preserve"> 13(12)</w:t>
      </w:r>
      <w:r w:rsidRPr="005F6461">
        <w:rPr>
          <w:b/>
          <w:noProof/>
        </w:rPr>
        <w:t>,</w:t>
      </w:r>
      <w:r w:rsidRPr="005F6461">
        <w:rPr>
          <w:noProof/>
        </w:rPr>
        <w:t xml:space="preserve"> 2561-2572. doi: 10.1016/j.jcmg.2020.07.007.</w:t>
      </w:r>
    </w:p>
    <w:p w14:paraId="49EA5FCC" w14:textId="77777777" w:rsidR="005F6461" w:rsidRPr="005F6461" w:rsidRDefault="005F6461" w:rsidP="005F6461">
      <w:pPr>
        <w:pStyle w:val="EndNoteBibliography"/>
        <w:spacing w:after="0"/>
        <w:ind w:left="720" w:hanging="720"/>
        <w:rPr>
          <w:noProof/>
        </w:rPr>
      </w:pPr>
      <w:r w:rsidRPr="005F6461">
        <w:rPr>
          <w:noProof/>
        </w:rPr>
        <w:t xml:space="preserve">Lee, L.C., Genet, M., Acevedo-Bolton, G., Ordovas, K., Guccione, J.M., and Kuhl, E. (2015a). A computational model that predicts reverse growth in response to mechanical unloading. </w:t>
      </w:r>
      <w:r w:rsidRPr="005F6461">
        <w:rPr>
          <w:i/>
          <w:noProof/>
        </w:rPr>
        <w:t>Biomech Model Mechanobiol</w:t>
      </w:r>
      <w:r w:rsidRPr="005F6461">
        <w:rPr>
          <w:noProof/>
        </w:rPr>
        <w:t xml:space="preserve"> 14(2)</w:t>
      </w:r>
      <w:r w:rsidRPr="005F6461">
        <w:rPr>
          <w:b/>
          <w:noProof/>
        </w:rPr>
        <w:t>,</w:t>
      </w:r>
      <w:r w:rsidRPr="005F6461">
        <w:rPr>
          <w:noProof/>
        </w:rPr>
        <w:t xml:space="preserve"> 217-229. doi: 10.1007/s10237-014-0598-0.</w:t>
      </w:r>
    </w:p>
    <w:p w14:paraId="7AFF9D6F" w14:textId="77777777" w:rsidR="005F6461" w:rsidRPr="005F6461" w:rsidRDefault="005F6461" w:rsidP="005F6461">
      <w:pPr>
        <w:pStyle w:val="EndNoteBibliography"/>
        <w:spacing w:after="0"/>
        <w:ind w:left="720" w:hanging="720"/>
        <w:rPr>
          <w:noProof/>
        </w:rPr>
      </w:pPr>
      <w:r w:rsidRPr="005F6461">
        <w:rPr>
          <w:noProof/>
        </w:rPr>
        <w:t xml:space="preserve">Lee, L.C., Sundnes, J., Genet, M., Wenk, J.F., and Wall, S.T. (2016). An integrated electromechanical-growth heart model for simulating cardiac therapies. </w:t>
      </w:r>
      <w:r w:rsidRPr="005F6461">
        <w:rPr>
          <w:i/>
          <w:noProof/>
        </w:rPr>
        <w:t>Biomech Model Mechanobiol</w:t>
      </w:r>
      <w:r w:rsidRPr="005F6461">
        <w:rPr>
          <w:noProof/>
        </w:rPr>
        <w:t xml:space="preserve"> 15(4)</w:t>
      </w:r>
      <w:r w:rsidRPr="005F6461">
        <w:rPr>
          <w:b/>
          <w:noProof/>
        </w:rPr>
        <w:t>,</w:t>
      </w:r>
      <w:r w:rsidRPr="005F6461">
        <w:rPr>
          <w:noProof/>
        </w:rPr>
        <w:t xml:space="preserve"> 791-803. doi: 10.1007/s10237-015-0723-8.</w:t>
      </w:r>
    </w:p>
    <w:p w14:paraId="326B1F85" w14:textId="77777777" w:rsidR="005F6461" w:rsidRPr="005F6461" w:rsidRDefault="005F6461" w:rsidP="005F6461">
      <w:pPr>
        <w:pStyle w:val="EndNoteBibliography"/>
        <w:spacing w:after="0"/>
        <w:ind w:left="720" w:hanging="720"/>
        <w:rPr>
          <w:noProof/>
        </w:rPr>
      </w:pPr>
      <w:r w:rsidRPr="005F6461">
        <w:rPr>
          <w:noProof/>
        </w:rPr>
        <w:t xml:space="preserve">Lee, S.P., Lee, W., Lee, J.M., Park, E.A., Kim, H.K., Kim, Y.J., et al. (2015b). Assessment of diffuse myocardial fibrosis by using MR imaging in asymptomatic patients with aortic stenosis. </w:t>
      </w:r>
      <w:r w:rsidRPr="005F6461">
        <w:rPr>
          <w:i/>
          <w:noProof/>
        </w:rPr>
        <w:t>Radiology</w:t>
      </w:r>
      <w:r w:rsidRPr="005F6461">
        <w:rPr>
          <w:noProof/>
        </w:rPr>
        <w:t xml:space="preserve"> 274(2)</w:t>
      </w:r>
      <w:r w:rsidRPr="005F6461">
        <w:rPr>
          <w:b/>
          <w:noProof/>
        </w:rPr>
        <w:t>,</w:t>
      </w:r>
      <w:r w:rsidRPr="005F6461">
        <w:rPr>
          <w:noProof/>
        </w:rPr>
        <w:t xml:space="preserve"> 359-369. doi: 10.1148/radiol.14141120.</w:t>
      </w:r>
    </w:p>
    <w:p w14:paraId="3B4B8828" w14:textId="77777777" w:rsidR="005F6461" w:rsidRPr="005F6461" w:rsidRDefault="005F6461" w:rsidP="005F6461">
      <w:pPr>
        <w:pStyle w:val="EndNoteBibliography"/>
        <w:spacing w:after="0"/>
        <w:ind w:left="720" w:hanging="720"/>
        <w:rPr>
          <w:noProof/>
        </w:rPr>
      </w:pPr>
      <w:r w:rsidRPr="005F6461">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5F6461">
        <w:rPr>
          <w:i/>
          <w:noProof/>
        </w:rPr>
        <w:t>J Cardiovasc Magn Reson</w:t>
      </w:r>
      <w:r w:rsidRPr="005F6461">
        <w:rPr>
          <w:noProof/>
        </w:rPr>
        <w:t xml:space="preserve"> 22(1)</w:t>
      </w:r>
      <w:r w:rsidRPr="005F6461">
        <w:rPr>
          <w:b/>
          <w:noProof/>
        </w:rPr>
        <w:t>,</w:t>
      </w:r>
      <w:r w:rsidRPr="005F6461">
        <w:rPr>
          <w:noProof/>
        </w:rPr>
        <w:t xml:space="preserve"> 86. doi: 10.1186/s12968-020-00674-4.</w:t>
      </w:r>
    </w:p>
    <w:p w14:paraId="0E5691CA" w14:textId="77777777" w:rsidR="005F6461" w:rsidRPr="005F6461" w:rsidRDefault="005F6461" w:rsidP="005F6461">
      <w:pPr>
        <w:pStyle w:val="EndNoteBibliography"/>
        <w:spacing w:after="0"/>
        <w:ind w:left="720" w:hanging="720"/>
        <w:rPr>
          <w:noProof/>
        </w:rPr>
      </w:pPr>
      <w:r w:rsidRPr="005F6461">
        <w:rPr>
          <w:noProof/>
        </w:rPr>
        <w:t xml:space="preserve">Lopez, R., Marzban, B., Gao, X., Lauinger, E., Van den Bergh, F., Whitesall, S.E., et al. (2020). Impaired Myocardial Energetics Causes Mechanical Dysfunction in Decompensated Failing Hearts. </w:t>
      </w:r>
      <w:r w:rsidRPr="005F6461">
        <w:rPr>
          <w:i/>
          <w:noProof/>
        </w:rPr>
        <w:t>Function (Oxf)</w:t>
      </w:r>
      <w:r w:rsidRPr="005F6461">
        <w:rPr>
          <w:noProof/>
        </w:rPr>
        <w:t xml:space="preserve"> 1(2)</w:t>
      </w:r>
      <w:r w:rsidRPr="005F6461">
        <w:rPr>
          <w:b/>
          <w:noProof/>
        </w:rPr>
        <w:t>,</w:t>
      </w:r>
      <w:r w:rsidRPr="005F6461">
        <w:rPr>
          <w:noProof/>
        </w:rPr>
        <w:t xml:space="preserve"> zqaa018. doi: 10.1093/function/zqaa018.</w:t>
      </w:r>
    </w:p>
    <w:p w14:paraId="292E2368" w14:textId="77777777" w:rsidR="005F6461" w:rsidRPr="005F6461" w:rsidRDefault="005F6461" w:rsidP="005F6461">
      <w:pPr>
        <w:pStyle w:val="EndNoteBibliography"/>
        <w:spacing w:after="0"/>
        <w:ind w:left="720" w:hanging="720"/>
        <w:rPr>
          <w:noProof/>
        </w:rPr>
      </w:pPr>
      <w:r w:rsidRPr="005F6461">
        <w:rPr>
          <w:noProof/>
        </w:rPr>
        <w:t xml:space="preserve">Luszczak, J., Olszowska, M., Drapisz, S., Plazak, W., Karch, I., Komar, M., et al. (2012). Assessment of left ventricle function in patients with symptomatic and asymptomatic aortic stenosis by 2-dimensional speckle-tracking imaging. </w:t>
      </w:r>
      <w:r w:rsidRPr="005F6461">
        <w:rPr>
          <w:i/>
          <w:noProof/>
        </w:rPr>
        <w:t>Med Sci Monit</w:t>
      </w:r>
      <w:r w:rsidRPr="005F6461">
        <w:rPr>
          <w:noProof/>
        </w:rPr>
        <w:t xml:space="preserve"> 18(12)</w:t>
      </w:r>
      <w:r w:rsidRPr="005F6461">
        <w:rPr>
          <w:b/>
          <w:noProof/>
        </w:rPr>
        <w:t>,</w:t>
      </w:r>
      <w:r w:rsidRPr="005F6461">
        <w:rPr>
          <w:noProof/>
        </w:rPr>
        <w:t xml:space="preserve"> MT91-96. doi: 10.12659/msm.883587.</w:t>
      </w:r>
    </w:p>
    <w:p w14:paraId="2B5A5D98" w14:textId="77777777" w:rsidR="005F6461" w:rsidRPr="005F6461" w:rsidRDefault="005F6461" w:rsidP="005F6461">
      <w:pPr>
        <w:pStyle w:val="EndNoteBibliography"/>
        <w:spacing w:after="0"/>
        <w:ind w:left="720" w:hanging="720"/>
        <w:rPr>
          <w:noProof/>
        </w:rPr>
      </w:pPr>
      <w:r w:rsidRPr="005F6461">
        <w:rPr>
          <w:noProof/>
        </w:rPr>
        <w:t xml:space="preserve">Lyon, R.C., Zanella, F., Omens, J.H., and Sheikh, F. (2015). Mechanotransduction in cardiac hypertrophy and failure. </w:t>
      </w:r>
      <w:r w:rsidRPr="005F6461">
        <w:rPr>
          <w:i/>
          <w:noProof/>
        </w:rPr>
        <w:t>Circ Res</w:t>
      </w:r>
      <w:r w:rsidRPr="005F6461">
        <w:rPr>
          <w:noProof/>
        </w:rPr>
        <w:t xml:space="preserve"> 116(8)</w:t>
      </w:r>
      <w:r w:rsidRPr="005F6461">
        <w:rPr>
          <w:b/>
          <w:noProof/>
        </w:rPr>
        <w:t>,</w:t>
      </w:r>
      <w:r w:rsidRPr="005F6461">
        <w:rPr>
          <w:noProof/>
        </w:rPr>
        <w:t xml:space="preserve"> 1462-1476. doi: 10.1161/CIRCRESAHA.116.304937.</w:t>
      </w:r>
    </w:p>
    <w:p w14:paraId="396C8D37" w14:textId="77777777" w:rsidR="005F6461" w:rsidRPr="005F6461" w:rsidRDefault="005F6461" w:rsidP="005F6461">
      <w:pPr>
        <w:pStyle w:val="EndNoteBibliography"/>
        <w:spacing w:after="0"/>
        <w:ind w:left="720" w:hanging="720"/>
        <w:rPr>
          <w:noProof/>
        </w:rPr>
      </w:pPr>
      <w:r w:rsidRPr="005F6461">
        <w:rPr>
          <w:noProof/>
        </w:rPr>
        <w:t xml:space="preserve">Maceira, A.M., Prasad, S.K., Khan, M., and Pennell, D.J. (2006). Normalized left ventricular systolic and diastolic function by steady state free precession cardiovascular magnetic resonance. </w:t>
      </w:r>
      <w:r w:rsidRPr="005F6461">
        <w:rPr>
          <w:i/>
          <w:noProof/>
        </w:rPr>
        <w:t>J Cardiovasc Magn Reson</w:t>
      </w:r>
      <w:r w:rsidRPr="005F6461">
        <w:rPr>
          <w:noProof/>
        </w:rPr>
        <w:t xml:space="preserve"> 8(3)</w:t>
      </w:r>
      <w:r w:rsidRPr="005F6461">
        <w:rPr>
          <w:b/>
          <w:noProof/>
        </w:rPr>
        <w:t>,</w:t>
      </w:r>
      <w:r w:rsidRPr="005F6461">
        <w:rPr>
          <w:noProof/>
        </w:rPr>
        <w:t xml:space="preserve"> 417-426. doi: 10.1080/10976640600572889.</w:t>
      </w:r>
    </w:p>
    <w:p w14:paraId="08CD3485" w14:textId="77777777" w:rsidR="005F6461" w:rsidRPr="005F6461" w:rsidRDefault="005F6461" w:rsidP="005F6461">
      <w:pPr>
        <w:pStyle w:val="EndNoteBibliography"/>
        <w:spacing w:after="0"/>
        <w:ind w:left="720" w:hanging="720"/>
        <w:rPr>
          <w:noProof/>
        </w:rPr>
      </w:pPr>
      <w:r w:rsidRPr="005F6461">
        <w:rPr>
          <w:noProof/>
        </w:rPr>
        <w:lastRenderedPageBreak/>
        <w:t xml:space="preserve">Malahfji, M., Senapati, A., Tayal, B., Nguyen, D.T., Graviss, E.A., Nagueh, S.F., et al. (2020). Myocardial Scar and Mortality in Chronic Aortic Regurgitation. </w:t>
      </w:r>
      <w:r w:rsidRPr="005F6461">
        <w:rPr>
          <w:i/>
          <w:noProof/>
        </w:rPr>
        <w:t>J Am Heart Assoc</w:t>
      </w:r>
      <w:r w:rsidRPr="005F6461">
        <w:rPr>
          <w:noProof/>
        </w:rPr>
        <w:t xml:space="preserve"> 9(23)</w:t>
      </w:r>
      <w:r w:rsidRPr="005F6461">
        <w:rPr>
          <w:b/>
          <w:noProof/>
        </w:rPr>
        <w:t>,</w:t>
      </w:r>
      <w:r w:rsidRPr="005F6461">
        <w:rPr>
          <w:noProof/>
        </w:rPr>
        <w:t xml:space="preserve"> e018731. doi: 10.1161/JAHA.120.018731.</w:t>
      </w:r>
    </w:p>
    <w:p w14:paraId="2DE68AD5" w14:textId="77777777" w:rsidR="005F6461" w:rsidRPr="005F6461" w:rsidRDefault="005F6461" w:rsidP="005F6461">
      <w:pPr>
        <w:pStyle w:val="EndNoteBibliography"/>
        <w:spacing w:after="0"/>
        <w:ind w:left="720" w:hanging="720"/>
        <w:rPr>
          <w:noProof/>
        </w:rPr>
      </w:pPr>
      <w:r w:rsidRPr="005F6461">
        <w:rPr>
          <w:noProof/>
        </w:rPr>
        <w:t xml:space="preserve">Maron, B.J., and Maron, M.S. (2013). Hypertrophic cardiomyopathy. </w:t>
      </w:r>
      <w:r w:rsidRPr="005F6461">
        <w:rPr>
          <w:i/>
          <w:noProof/>
        </w:rPr>
        <w:t>Lancet</w:t>
      </w:r>
      <w:r w:rsidRPr="005F6461">
        <w:rPr>
          <w:noProof/>
        </w:rPr>
        <w:t xml:space="preserve"> 381(9862)</w:t>
      </w:r>
      <w:r w:rsidRPr="005F6461">
        <w:rPr>
          <w:b/>
          <w:noProof/>
        </w:rPr>
        <w:t>,</w:t>
      </w:r>
      <w:r w:rsidRPr="005F6461">
        <w:rPr>
          <w:noProof/>
        </w:rPr>
        <w:t xml:space="preserve"> 242-255. doi: 10.1016/S0140-6736(12)60397-3.</w:t>
      </w:r>
    </w:p>
    <w:p w14:paraId="7CF21F99" w14:textId="77777777" w:rsidR="005F6461" w:rsidRPr="005F6461" w:rsidRDefault="005F6461" w:rsidP="005F6461">
      <w:pPr>
        <w:pStyle w:val="EndNoteBibliography"/>
        <w:spacing w:after="0"/>
        <w:ind w:left="720" w:hanging="720"/>
        <w:rPr>
          <w:noProof/>
        </w:rPr>
      </w:pPr>
      <w:r w:rsidRPr="005F6461">
        <w:rPr>
          <w:noProof/>
        </w:rPr>
        <w:t xml:space="preserve">Mojumder, J., Choy, J.S., Leng, S., Zhong, L., Kassab, G.S., and Lee, L.C. (2021). Mechanical stimuli for left ventricular growth during pressure overload. </w:t>
      </w:r>
      <w:r w:rsidRPr="005F6461">
        <w:rPr>
          <w:i/>
          <w:noProof/>
        </w:rPr>
        <w:t>Exp Mech</w:t>
      </w:r>
      <w:r w:rsidRPr="005F6461">
        <w:rPr>
          <w:noProof/>
        </w:rPr>
        <w:t xml:space="preserve"> 61(1)</w:t>
      </w:r>
      <w:r w:rsidRPr="005F6461">
        <w:rPr>
          <w:b/>
          <w:noProof/>
        </w:rPr>
        <w:t>,</w:t>
      </w:r>
      <w:r w:rsidRPr="005F6461">
        <w:rPr>
          <w:noProof/>
        </w:rPr>
        <w:t xml:space="preserve"> 131-146. doi: 10.1007/s11340-020-00643-z.</w:t>
      </w:r>
    </w:p>
    <w:p w14:paraId="15AB6C6C" w14:textId="77777777" w:rsidR="005F6461" w:rsidRPr="005F6461" w:rsidRDefault="005F6461" w:rsidP="005F6461">
      <w:pPr>
        <w:pStyle w:val="EndNoteBibliography"/>
        <w:spacing w:after="0"/>
        <w:ind w:left="720" w:hanging="720"/>
        <w:rPr>
          <w:noProof/>
        </w:rPr>
      </w:pPr>
      <w:r w:rsidRPr="005F6461">
        <w:rPr>
          <w:noProof/>
        </w:rPr>
        <w:t xml:space="preserve">Myerson, S.G., d'Arcy, J., Christiansen, J.P., Dobson, L.E., Mohiaddin, R., Francis, J.M., et al. (2016). Determination of Clinical Outcome in Mitral Regurgitation With Cardiovascular Magnetic Resonance Quantification. </w:t>
      </w:r>
      <w:r w:rsidRPr="005F6461">
        <w:rPr>
          <w:i/>
          <w:noProof/>
        </w:rPr>
        <w:t>Circulation</w:t>
      </w:r>
      <w:r w:rsidRPr="005F6461">
        <w:rPr>
          <w:noProof/>
        </w:rPr>
        <w:t xml:space="preserve"> 133(23)</w:t>
      </w:r>
      <w:r w:rsidRPr="005F6461">
        <w:rPr>
          <w:b/>
          <w:noProof/>
        </w:rPr>
        <w:t>,</w:t>
      </w:r>
      <w:r w:rsidRPr="005F6461">
        <w:rPr>
          <w:noProof/>
        </w:rPr>
        <w:t xml:space="preserve"> 2287-2296. doi: 10.1161/CIRCULATIONAHA.115.017888.</w:t>
      </w:r>
    </w:p>
    <w:p w14:paraId="43FC228F" w14:textId="77777777" w:rsidR="005F6461" w:rsidRPr="005F6461" w:rsidRDefault="005F6461" w:rsidP="005F6461">
      <w:pPr>
        <w:pStyle w:val="EndNoteBibliography"/>
        <w:spacing w:after="0"/>
        <w:ind w:left="720" w:hanging="720"/>
        <w:rPr>
          <w:noProof/>
        </w:rPr>
      </w:pPr>
      <w:r w:rsidRPr="005F6461">
        <w:rPr>
          <w:noProof/>
        </w:rPr>
        <w:t xml:space="preserve">Myerson, S.G., d'Arcy, J., Mohiaddin, R., Greenwood, J.P., Karamitsos, T.D., Francis, J.M., et al. (2012). Aortic regurgitation quantification using cardiovascular magnetic resonance: association with clinical outcome. </w:t>
      </w:r>
      <w:r w:rsidRPr="005F6461">
        <w:rPr>
          <w:i/>
          <w:noProof/>
        </w:rPr>
        <w:t>Circulation</w:t>
      </w:r>
      <w:r w:rsidRPr="005F6461">
        <w:rPr>
          <w:noProof/>
        </w:rPr>
        <w:t xml:space="preserve"> 126(12)</w:t>
      </w:r>
      <w:r w:rsidRPr="005F6461">
        <w:rPr>
          <w:b/>
          <w:noProof/>
        </w:rPr>
        <w:t>,</w:t>
      </w:r>
      <w:r w:rsidRPr="005F6461">
        <w:rPr>
          <w:noProof/>
        </w:rPr>
        <w:t xml:space="preserve"> 1452-1460. doi: 10.1161/CIRCULATIONAHA.111.083600.</w:t>
      </w:r>
    </w:p>
    <w:p w14:paraId="70FD36C5" w14:textId="77777777" w:rsidR="005F6461" w:rsidRPr="005F6461" w:rsidRDefault="005F6461" w:rsidP="005F6461">
      <w:pPr>
        <w:pStyle w:val="EndNoteBibliography"/>
        <w:spacing w:after="0"/>
        <w:ind w:left="720" w:hanging="720"/>
        <w:rPr>
          <w:noProof/>
        </w:rPr>
      </w:pPr>
      <w:r w:rsidRPr="005F6461">
        <w:rPr>
          <w:noProof/>
        </w:rPr>
        <w:t xml:space="preserve">Nakamura, M., and Sadoshima, J. (2018). Mechanisms of physiological and pathological cardiac hypertrophy. </w:t>
      </w:r>
      <w:r w:rsidRPr="005F6461">
        <w:rPr>
          <w:i/>
          <w:noProof/>
        </w:rPr>
        <w:t>Nat Rev Cardiol</w:t>
      </w:r>
      <w:r w:rsidRPr="005F6461">
        <w:rPr>
          <w:noProof/>
        </w:rPr>
        <w:t xml:space="preserve"> 15(7)</w:t>
      </w:r>
      <w:r w:rsidRPr="005F6461">
        <w:rPr>
          <w:b/>
          <w:noProof/>
        </w:rPr>
        <w:t>,</w:t>
      </w:r>
      <w:r w:rsidRPr="005F6461">
        <w:rPr>
          <w:noProof/>
        </w:rPr>
        <w:t xml:space="preserve"> 387-407. doi: 10.1038/s41569-018-0007-y.</w:t>
      </w:r>
    </w:p>
    <w:p w14:paraId="76F897F9" w14:textId="77777777" w:rsidR="005F6461" w:rsidRPr="005F6461" w:rsidRDefault="005F6461" w:rsidP="005F6461">
      <w:pPr>
        <w:pStyle w:val="EndNoteBibliography"/>
        <w:spacing w:after="0"/>
        <w:ind w:left="720" w:hanging="720"/>
        <w:rPr>
          <w:noProof/>
        </w:rPr>
      </w:pPr>
      <w:r w:rsidRPr="005F6461">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5F6461">
        <w:rPr>
          <w:i/>
          <w:noProof/>
        </w:rPr>
        <w:t>Circulation</w:t>
      </w:r>
      <w:r w:rsidRPr="005F6461">
        <w:rPr>
          <w:noProof/>
        </w:rPr>
        <w:t xml:space="preserve"> 143(5)</w:t>
      </w:r>
      <w:r w:rsidRPr="005F6461">
        <w:rPr>
          <w:b/>
          <w:noProof/>
        </w:rPr>
        <w:t>,</w:t>
      </w:r>
      <w:r w:rsidRPr="005F6461">
        <w:rPr>
          <w:noProof/>
        </w:rPr>
        <w:t xml:space="preserve"> e72-e227. doi: 10.1161/CIR.0000000000000923.</w:t>
      </w:r>
    </w:p>
    <w:p w14:paraId="33141AB6" w14:textId="77777777" w:rsidR="005F6461" w:rsidRPr="005F6461" w:rsidRDefault="005F6461" w:rsidP="005F6461">
      <w:pPr>
        <w:pStyle w:val="EndNoteBibliography"/>
        <w:spacing w:after="0"/>
        <w:ind w:left="720" w:hanging="720"/>
        <w:rPr>
          <w:noProof/>
        </w:rPr>
      </w:pPr>
      <w:r w:rsidRPr="005F6461">
        <w:rPr>
          <w:noProof/>
        </w:rPr>
        <w:t xml:space="preserve">Petersen, S.E., Aung, N., Sanghvi, M.M., Zemrak, F., Fung, K., Paiva, J.M., et al. (2017). Reference ranges for cardiac structure and function using cardiovascular magnetic resonance (CMR) in Caucasians from the UK Biobank population cohort. </w:t>
      </w:r>
      <w:r w:rsidRPr="005F6461">
        <w:rPr>
          <w:i/>
          <w:noProof/>
        </w:rPr>
        <w:t>J Cardiovasc Magn Reson</w:t>
      </w:r>
      <w:r w:rsidRPr="005F6461">
        <w:rPr>
          <w:noProof/>
        </w:rPr>
        <w:t xml:space="preserve"> 19(1)</w:t>
      </w:r>
      <w:r w:rsidRPr="005F6461">
        <w:rPr>
          <w:b/>
          <w:noProof/>
        </w:rPr>
        <w:t>,</w:t>
      </w:r>
      <w:r w:rsidRPr="005F6461">
        <w:rPr>
          <w:noProof/>
        </w:rPr>
        <w:t xml:space="preserve"> 18. doi: 10.1186/s12968-017-0327-9.</w:t>
      </w:r>
    </w:p>
    <w:p w14:paraId="2E5CA7E3" w14:textId="77777777" w:rsidR="005F6461" w:rsidRPr="005F6461" w:rsidRDefault="005F6461" w:rsidP="005F6461">
      <w:pPr>
        <w:pStyle w:val="EndNoteBibliography"/>
        <w:spacing w:after="0"/>
        <w:ind w:left="720" w:hanging="720"/>
        <w:rPr>
          <w:noProof/>
        </w:rPr>
      </w:pPr>
      <w:r w:rsidRPr="005F6461">
        <w:rPr>
          <w:noProof/>
        </w:rPr>
        <w:t xml:space="preserve">Pitoulis, F.G., and Terracciano, C.M. (2020). Heart Plasticity in Response to Pressure- and Volume-Overload: A Review of Findings in Compensated and Decompensated Phenotypes. </w:t>
      </w:r>
      <w:r w:rsidRPr="005F6461">
        <w:rPr>
          <w:i/>
          <w:noProof/>
        </w:rPr>
        <w:t>Front Physiol</w:t>
      </w:r>
      <w:r w:rsidRPr="005F6461">
        <w:rPr>
          <w:noProof/>
        </w:rPr>
        <w:t xml:space="preserve"> 11</w:t>
      </w:r>
      <w:r w:rsidRPr="005F6461">
        <w:rPr>
          <w:b/>
          <w:noProof/>
        </w:rPr>
        <w:t>,</w:t>
      </w:r>
      <w:r w:rsidRPr="005F6461">
        <w:rPr>
          <w:noProof/>
        </w:rPr>
        <w:t xml:space="preserve"> 92. doi: 10.3389/fphys.2020.00092.</w:t>
      </w:r>
    </w:p>
    <w:p w14:paraId="21ED8756" w14:textId="77777777" w:rsidR="005F6461" w:rsidRPr="005F6461" w:rsidRDefault="005F6461" w:rsidP="005F6461">
      <w:pPr>
        <w:pStyle w:val="EndNoteBibliography"/>
        <w:spacing w:after="0"/>
        <w:ind w:left="720" w:hanging="720"/>
        <w:rPr>
          <w:noProof/>
        </w:rPr>
      </w:pPr>
      <w:r w:rsidRPr="005F6461">
        <w:rPr>
          <w:noProof/>
        </w:rPr>
        <w:t xml:space="preserve">Polte, C.L., Gao, S.A., Johnsson, A.A., Lagerstrand, K.M., and Bech-Hanssen, O. (2017). Characterization of Chronic Aortic and Mitral Regurgitation Undergoing Valve Surgery Using Cardiovascular Magnetic Resonance. </w:t>
      </w:r>
      <w:r w:rsidRPr="005F6461">
        <w:rPr>
          <w:i/>
          <w:noProof/>
        </w:rPr>
        <w:t>Am J Cardiol</w:t>
      </w:r>
      <w:r w:rsidRPr="005F6461">
        <w:rPr>
          <w:noProof/>
        </w:rPr>
        <w:t xml:space="preserve"> 119(12)</w:t>
      </w:r>
      <w:r w:rsidRPr="005F6461">
        <w:rPr>
          <w:b/>
          <w:noProof/>
        </w:rPr>
        <w:t>,</w:t>
      </w:r>
      <w:r w:rsidRPr="005F6461">
        <w:rPr>
          <w:noProof/>
        </w:rPr>
        <w:t xml:space="preserve"> 2061-2068. doi: 10.1016/j.amjcard.2017.03.041.</w:t>
      </w:r>
    </w:p>
    <w:p w14:paraId="3398187A" w14:textId="77777777" w:rsidR="005F6461" w:rsidRPr="005F6461" w:rsidRDefault="005F6461" w:rsidP="005F6461">
      <w:pPr>
        <w:pStyle w:val="EndNoteBibliography"/>
        <w:spacing w:after="0"/>
        <w:ind w:left="720" w:hanging="720"/>
        <w:rPr>
          <w:noProof/>
        </w:rPr>
      </w:pPr>
      <w:r w:rsidRPr="005F6461">
        <w:rPr>
          <w:noProof/>
        </w:rPr>
        <w:t xml:space="preserve">Rausch, M.K., Dam, A., Goktepe, S., Abilez, O.J., and Kuhl, E. (2011). Computational modeling of growth: systemic and pulmonary hypertension in the heart. </w:t>
      </w:r>
      <w:r w:rsidRPr="005F6461">
        <w:rPr>
          <w:i/>
          <w:noProof/>
        </w:rPr>
        <w:t>Biomech Model Mechanobiol</w:t>
      </w:r>
      <w:r w:rsidRPr="005F6461">
        <w:rPr>
          <w:noProof/>
        </w:rPr>
        <w:t xml:space="preserve"> 10(6)</w:t>
      </w:r>
      <w:r w:rsidRPr="005F6461">
        <w:rPr>
          <w:b/>
          <w:noProof/>
        </w:rPr>
        <w:t>,</w:t>
      </w:r>
      <w:r w:rsidRPr="005F6461">
        <w:rPr>
          <w:noProof/>
        </w:rPr>
        <w:t xml:space="preserve"> 799-811. doi: 10.1007/s10237-010-0275-x.</w:t>
      </w:r>
    </w:p>
    <w:p w14:paraId="56D87B87" w14:textId="77777777" w:rsidR="005F6461" w:rsidRPr="005F6461" w:rsidRDefault="005F6461" w:rsidP="005F6461">
      <w:pPr>
        <w:pStyle w:val="EndNoteBibliography"/>
        <w:spacing w:after="0"/>
        <w:ind w:left="720" w:hanging="720"/>
        <w:rPr>
          <w:noProof/>
        </w:rPr>
      </w:pPr>
      <w:r w:rsidRPr="005F6461">
        <w:rPr>
          <w:noProof/>
        </w:rPr>
        <w:t xml:space="preserve">Rodriguez-Cantano, R., Sundnes, J., and Rognes, M.E. (2019). Uncertainty in cardiac myofiber orientation and stiffnesses dominate the variability of left ventricle deformation response. </w:t>
      </w:r>
      <w:r w:rsidRPr="005F6461">
        <w:rPr>
          <w:i/>
          <w:noProof/>
        </w:rPr>
        <w:t>Int J Numer Method Biomed Eng</w:t>
      </w:r>
      <w:r w:rsidRPr="005F6461">
        <w:rPr>
          <w:noProof/>
        </w:rPr>
        <w:t xml:space="preserve"> 35(5)</w:t>
      </w:r>
      <w:r w:rsidRPr="005F6461">
        <w:rPr>
          <w:b/>
          <w:noProof/>
        </w:rPr>
        <w:t>,</w:t>
      </w:r>
      <w:r w:rsidRPr="005F6461">
        <w:rPr>
          <w:noProof/>
        </w:rPr>
        <w:t xml:space="preserve"> e3178. doi: 10.1002/cnm.3178.</w:t>
      </w:r>
    </w:p>
    <w:p w14:paraId="3562839E"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(2020a). Evaluation of stimulus-effect relations in left ventricular growth using a simple multiscale model. </w:t>
      </w:r>
      <w:r w:rsidRPr="005F6461">
        <w:rPr>
          <w:i/>
          <w:noProof/>
        </w:rPr>
        <w:t>Biomech Model Mechanobiol</w:t>
      </w:r>
      <w:r w:rsidRPr="005F6461">
        <w:rPr>
          <w:noProof/>
        </w:rPr>
        <w:t xml:space="preserve"> 19(1)</w:t>
      </w:r>
      <w:r w:rsidRPr="005F6461">
        <w:rPr>
          <w:b/>
          <w:noProof/>
        </w:rPr>
        <w:t>,</w:t>
      </w:r>
      <w:r w:rsidRPr="005F6461">
        <w:rPr>
          <w:noProof/>
        </w:rPr>
        <w:t xml:space="preserve"> 263-273. doi: 10.1007/s10237-019-01209-2.</w:t>
      </w:r>
    </w:p>
    <w:p w14:paraId="2F9EC833"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(2020b). Stimulus-effect relations for left ventricular growth obtained with a simple multi-scale model: the influence of hemodynamic feedback. </w:t>
      </w:r>
      <w:r w:rsidRPr="005F6461">
        <w:rPr>
          <w:i/>
          <w:noProof/>
        </w:rPr>
        <w:t>Biomech Model Mechanobiol</w:t>
      </w:r>
      <w:r w:rsidRPr="005F6461">
        <w:rPr>
          <w:noProof/>
        </w:rPr>
        <w:t xml:space="preserve"> 19(6)</w:t>
      </w:r>
      <w:r w:rsidRPr="005F6461">
        <w:rPr>
          <w:b/>
          <w:noProof/>
        </w:rPr>
        <w:t>,</w:t>
      </w:r>
      <w:r w:rsidRPr="005F6461">
        <w:rPr>
          <w:noProof/>
        </w:rPr>
        <w:t xml:space="preserve"> 2111-2126. doi: 10.1007/s10237-020-01327-2.</w:t>
      </w:r>
    </w:p>
    <w:p w14:paraId="0226CBE2" w14:textId="77777777" w:rsidR="005F6461" w:rsidRPr="005F6461" w:rsidRDefault="005F6461" w:rsidP="005F6461">
      <w:pPr>
        <w:pStyle w:val="EndNoteBibliography"/>
        <w:spacing w:after="0"/>
        <w:ind w:left="720" w:hanging="720"/>
        <w:rPr>
          <w:noProof/>
        </w:rPr>
      </w:pPr>
      <w:r w:rsidRPr="005F6461">
        <w:rPr>
          <w:noProof/>
        </w:rPr>
        <w:t xml:space="preserve">Russel, I.K., Gotte, M.J., Bronzwaer, J.G., Knaapen, P., Paulus, W.J., and van Rossum, A.C. (2009). Left ventricular torsion: an expanding role in the analysis of myocardial dysfunction. </w:t>
      </w:r>
      <w:r w:rsidRPr="005F6461">
        <w:rPr>
          <w:i/>
          <w:noProof/>
        </w:rPr>
        <w:t>JACC Cardiovasc Imaging</w:t>
      </w:r>
      <w:r w:rsidRPr="005F6461">
        <w:rPr>
          <w:noProof/>
        </w:rPr>
        <w:t xml:space="preserve"> 2(5)</w:t>
      </w:r>
      <w:r w:rsidRPr="005F6461">
        <w:rPr>
          <w:b/>
          <w:noProof/>
        </w:rPr>
        <w:t>,</w:t>
      </w:r>
      <w:r w:rsidRPr="005F6461">
        <w:rPr>
          <w:noProof/>
        </w:rPr>
        <w:t xml:space="preserve"> 648-655. doi: 10.1016/j.jcmg.2009.03.001.</w:t>
      </w:r>
    </w:p>
    <w:p w14:paraId="6E29448E" w14:textId="77777777" w:rsidR="005F6461" w:rsidRPr="005F6461" w:rsidRDefault="005F6461" w:rsidP="005F6461">
      <w:pPr>
        <w:pStyle w:val="EndNoteBibliography"/>
        <w:spacing w:after="0"/>
        <w:ind w:left="720" w:hanging="720"/>
        <w:rPr>
          <w:noProof/>
        </w:rPr>
      </w:pPr>
      <w:r w:rsidRPr="005F6461">
        <w:rPr>
          <w:noProof/>
        </w:rPr>
        <w:lastRenderedPageBreak/>
        <w:t xml:space="preserve">S., V.d.W., S.C., C., and G., V. (2011). The NumPy array: a structure for efficient numerical computation. </w:t>
      </w:r>
      <w:r w:rsidRPr="005F6461">
        <w:rPr>
          <w:i/>
          <w:noProof/>
        </w:rPr>
        <w:t>arXiv</w:t>
      </w:r>
      <w:r w:rsidRPr="005F6461">
        <w:rPr>
          <w:noProof/>
        </w:rPr>
        <w:t>. doi: 10.1109/MCSE.2011.37.</w:t>
      </w:r>
    </w:p>
    <w:p w14:paraId="3DAC72C0" w14:textId="77777777" w:rsidR="005F6461" w:rsidRPr="005F6461" w:rsidRDefault="005F6461" w:rsidP="005F6461">
      <w:pPr>
        <w:pStyle w:val="EndNoteBibliography"/>
        <w:spacing w:after="0"/>
        <w:ind w:left="720" w:hanging="720"/>
        <w:rPr>
          <w:noProof/>
        </w:rPr>
      </w:pPr>
      <w:r w:rsidRPr="005F6461">
        <w:rPr>
          <w:noProof/>
        </w:rPr>
        <w:t xml:space="preserve">Sahli Costabal, F., Choy, J.S., Sack, K.L., Guccione, J.M., Kassab, G.S., and Kuhl, E. (2019). Multiscale characterization of heart failure. </w:t>
      </w:r>
      <w:r w:rsidRPr="005F6461">
        <w:rPr>
          <w:i/>
          <w:noProof/>
        </w:rPr>
        <w:t>Acta Biomater</w:t>
      </w:r>
      <w:r w:rsidRPr="005F6461">
        <w:rPr>
          <w:noProof/>
        </w:rPr>
        <w:t xml:space="preserve"> 86</w:t>
      </w:r>
      <w:r w:rsidRPr="005F6461">
        <w:rPr>
          <w:b/>
          <w:noProof/>
        </w:rPr>
        <w:t>,</w:t>
      </w:r>
      <w:r w:rsidRPr="005F6461">
        <w:rPr>
          <w:noProof/>
        </w:rPr>
        <w:t xml:space="preserve"> 66-76. doi: 10.1016/j.actbio.2018.12.053.</w:t>
      </w:r>
    </w:p>
    <w:p w14:paraId="663E2A39" w14:textId="77777777" w:rsidR="005F6461" w:rsidRPr="005F6461" w:rsidRDefault="005F6461" w:rsidP="005F6461">
      <w:pPr>
        <w:pStyle w:val="EndNoteBibliography"/>
        <w:spacing w:after="0"/>
        <w:ind w:left="720" w:hanging="720"/>
        <w:rPr>
          <w:noProof/>
        </w:rPr>
      </w:pPr>
      <w:r w:rsidRPr="005F6461">
        <w:rPr>
          <w:noProof/>
        </w:rPr>
        <w:t xml:space="preserve">Sankaralingam, S., and Lopaschuk, G.D. (2015). Cardiac energy metabolic alterations in pressure overload-induced left and right heart failure (2013 Grover Conference Series). </w:t>
      </w:r>
      <w:r w:rsidRPr="005F6461">
        <w:rPr>
          <w:i/>
          <w:noProof/>
        </w:rPr>
        <w:t>Pulm Circ</w:t>
      </w:r>
      <w:r w:rsidRPr="005F6461">
        <w:rPr>
          <w:noProof/>
        </w:rPr>
        <w:t xml:space="preserve"> 5(1)</w:t>
      </w:r>
      <w:r w:rsidRPr="005F6461">
        <w:rPr>
          <w:b/>
          <w:noProof/>
        </w:rPr>
        <w:t>,</w:t>
      </w:r>
      <w:r w:rsidRPr="005F6461">
        <w:rPr>
          <w:noProof/>
        </w:rPr>
        <w:t xml:space="preserve"> 15-28. doi: 10.1086/679608.</w:t>
      </w:r>
    </w:p>
    <w:p w14:paraId="297425E5" w14:textId="77777777" w:rsidR="005F6461" w:rsidRPr="005F6461" w:rsidRDefault="005F6461" w:rsidP="005F6461">
      <w:pPr>
        <w:pStyle w:val="EndNoteBibliography"/>
        <w:spacing w:after="0"/>
        <w:ind w:left="720" w:hanging="720"/>
        <w:rPr>
          <w:noProof/>
        </w:rPr>
      </w:pPr>
      <w:r w:rsidRPr="005F6461">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5F6461">
        <w:rPr>
          <w:i/>
          <w:noProof/>
        </w:rPr>
        <w:t>Circulation</w:t>
      </w:r>
      <w:r w:rsidRPr="005F6461">
        <w:rPr>
          <w:noProof/>
        </w:rPr>
        <w:t xml:space="preserve"> 125(19)</w:t>
      </w:r>
      <w:r w:rsidRPr="005F6461">
        <w:rPr>
          <w:b/>
          <w:noProof/>
        </w:rPr>
        <w:t>,</w:t>
      </w:r>
      <w:r w:rsidRPr="005F6461">
        <w:rPr>
          <w:noProof/>
        </w:rPr>
        <w:t xml:space="preserve"> 2334-2342. doi: 10.1161/CIRCULATIONAHA.111.073239.</w:t>
      </w:r>
    </w:p>
    <w:p w14:paraId="29ADE686" w14:textId="77777777" w:rsidR="005F6461" w:rsidRPr="005F6461" w:rsidRDefault="005F6461" w:rsidP="005F6461">
      <w:pPr>
        <w:pStyle w:val="EndNoteBibliography"/>
        <w:spacing w:after="0"/>
        <w:ind w:left="720" w:hanging="720"/>
        <w:rPr>
          <w:noProof/>
        </w:rPr>
      </w:pPr>
      <w:r w:rsidRPr="005F6461">
        <w:rPr>
          <w:noProof/>
        </w:rPr>
        <w:t xml:space="preserve">Seldrum, S., de Meester, C., Pierard, S., Pasquet, A., Lazam, S., Boulif, J., et al. (2019). Assessment of Left Ventricular Reverse Remodeling by Cardiac MRI in Patients Undergoing Repair Surgery for Severe Aortic or Mitral Regurgitation. </w:t>
      </w:r>
      <w:r w:rsidRPr="005F6461">
        <w:rPr>
          <w:i/>
          <w:noProof/>
        </w:rPr>
        <w:t>J Cardiothorac Vasc Anesth</w:t>
      </w:r>
      <w:r w:rsidRPr="005F6461">
        <w:rPr>
          <w:noProof/>
        </w:rPr>
        <w:t xml:space="preserve"> 33(7)</w:t>
      </w:r>
      <w:r w:rsidRPr="005F6461">
        <w:rPr>
          <w:b/>
          <w:noProof/>
        </w:rPr>
        <w:t>,</w:t>
      </w:r>
      <w:r w:rsidRPr="005F6461">
        <w:rPr>
          <w:noProof/>
        </w:rPr>
        <w:t xml:space="preserve"> 1901-1911. doi: 10.1053/j.jvca.2018.11.013.</w:t>
      </w:r>
    </w:p>
    <w:p w14:paraId="0C84115E" w14:textId="5FA7E4F9" w:rsidR="005F6461" w:rsidRPr="005F6461" w:rsidRDefault="005F6461" w:rsidP="005F6461">
      <w:pPr>
        <w:pStyle w:val="EndNoteBibliography"/>
        <w:spacing w:after="0"/>
        <w:ind w:left="720" w:hanging="720"/>
        <w:rPr>
          <w:noProof/>
        </w:rPr>
      </w:pPr>
      <w:r w:rsidRPr="005F6461">
        <w:rPr>
          <w:noProof/>
        </w:rPr>
        <w:t xml:space="preserve">Sharifi, H., Mann, C.K., Rockward, A.L., and al., e. (2021a). Multiscale simulations of left ventricular growth and remodeling. </w:t>
      </w:r>
      <w:r w:rsidRPr="005F6461">
        <w:rPr>
          <w:i/>
          <w:noProof/>
        </w:rPr>
        <w:t>Biophys Rev</w:t>
      </w:r>
      <w:r w:rsidRPr="005F6461">
        <w:rPr>
          <w:noProof/>
        </w:rPr>
        <w:t xml:space="preserve">. doi: </w:t>
      </w:r>
      <w:hyperlink r:id="rId40" w:history="1">
        <w:r w:rsidRPr="005F6461">
          <w:rPr>
            <w:rStyle w:val="Hyperlink"/>
            <w:noProof/>
          </w:rPr>
          <w:t>https://doi.org/10.1007/s12551-021-00826-5</w:t>
        </w:r>
      </w:hyperlink>
      <w:r w:rsidRPr="005F6461">
        <w:rPr>
          <w:noProof/>
        </w:rPr>
        <w:t>.</w:t>
      </w:r>
    </w:p>
    <w:p w14:paraId="34A158A4" w14:textId="2AD4C10C" w:rsidR="005F6461" w:rsidRPr="005F6461" w:rsidRDefault="005F6461" w:rsidP="005F6461">
      <w:pPr>
        <w:pStyle w:val="EndNoteBibliography"/>
        <w:spacing w:after="0"/>
        <w:ind w:left="720" w:hanging="720"/>
        <w:rPr>
          <w:noProof/>
        </w:rPr>
      </w:pPr>
      <w:r w:rsidRPr="005F6461">
        <w:rPr>
          <w:noProof/>
        </w:rPr>
        <w:t xml:space="preserve">Sharifi, H., Mann, C.K., Wenk, J.F., and al., e. (2021b). A multiscale model of the cardiovascular system that incorporates baroreflex control of chronotropism, cell-level contractility, and vascular tone. </w:t>
      </w:r>
      <w:r w:rsidRPr="005F6461">
        <w:rPr>
          <w:i/>
          <w:noProof/>
        </w:rPr>
        <w:t>bioRxiv</w:t>
      </w:r>
      <w:r w:rsidRPr="005F6461">
        <w:rPr>
          <w:noProof/>
        </w:rPr>
        <w:t xml:space="preserve">. doi: </w:t>
      </w:r>
      <w:hyperlink r:id="rId41" w:history="1">
        <w:r w:rsidRPr="005F6461">
          <w:rPr>
            <w:rStyle w:val="Hyperlink"/>
            <w:noProof/>
          </w:rPr>
          <w:t>https://doi.org/10.1101/2021.10.21.465366</w:t>
        </w:r>
      </w:hyperlink>
      <w:r w:rsidRPr="005F6461">
        <w:rPr>
          <w:noProof/>
        </w:rPr>
        <w:t>.</w:t>
      </w:r>
    </w:p>
    <w:p w14:paraId="53070C52" w14:textId="77777777" w:rsidR="005F6461" w:rsidRPr="005F6461" w:rsidRDefault="005F6461" w:rsidP="005F6461">
      <w:pPr>
        <w:pStyle w:val="EndNoteBibliography"/>
        <w:spacing w:after="0"/>
        <w:ind w:left="720" w:hanging="720"/>
        <w:rPr>
          <w:noProof/>
        </w:rPr>
      </w:pPr>
      <w:r w:rsidRPr="005F6461">
        <w:rPr>
          <w:noProof/>
        </w:rPr>
        <w:t xml:space="preserve">Sharma, S., Razeghi, P., Shakir, A., Keneson, B.J., 2nd, Clubb, F., and Taegtmeyer, H. (2003). Regional heterogeneity in gene expression profiles: a transcript analysis in human and rat heart. </w:t>
      </w:r>
      <w:r w:rsidRPr="005F6461">
        <w:rPr>
          <w:i/>
          <w:noProof/>
        </w:rPr>
        <w:t>Cardiology</w:t>
      </w:r>
      <w:r w:rsidRPr="005F6461">
        <w:rPr>
          <w:noProof/>
        </w:rPr>
        <w:t xml:space="preserve"> 100(2)</w:t>
      </w:r>
      <w:r w:rsidRPr="005F6461">
        <w:rPr>
          <w:b/>
          <w:noProof/>
        </w:rPr>
        <w:t>,</w:t>
      </w:r>
      <w:r w:rsidRPr="005F6461">
        <w:rPr>
          <w:noProof/>
        </w:rPr>
        <w:t xml:space="preserve"> 73-79. doi: 10.1159/000073042.</w:t>
      </w:r>
    </w:p>
    <w:p w14:paraId="3D2EA76D" w14:textId="77777777" w:rsidR="005F6461" w:rsidRPr="005F6461" w:rsidRDefault="005F6461" w:rsidP="005F6461">
      <w:pPr>
        <w:pStyle w:val="EndNoteBibliography"/>
        <w:spacing w:after="0"/>
        <w:ind w:left="720" w:hanging="720"/>
        <w:rPr>
          <w:noProof/>
        </w:rPr>
      </w:pPr>
      <w:r w:rsidRPr="005F6461">
        <w:rPr>
          <w:noProof/>
        </w:rPr>
        <w:t xml:space="preserve">Shimizu, I., and Minamino, T. (2016). Physiological and pathological cardiac hypertrophy. </w:t>
      </w:r>
      <w:r w:rsidRPr="005F6461">
        <w:rPr>
          <w:i/>
          <w:noProof/>
        </w:rPr>
        <w:t>J Mol Cell Cardiol</w:t>
      </w:r>
      <w:r w:rsidRPr="005F6461">
        <w:rPr>
          <w:noProof/>
        </w:rPr>
        <w:t xml:space="preserve"> 97</w:t>
      </w:r>
      <w:r w:rsidRPr="005F6461">
        <w:rPr>
          <w:b/>
          <w:noProof/>
        </w:rPr>
        <w:t>,</w:t>
      </w:r>
      <w:r w:rsidRPr="005F6461">
        <w:rPr>
          <w:noProof/>
        </w:rPr>
        <w:t xml:space="preserve"> 245-262. doi: 10.1016/j.yjmcc.2016.06.001.</w:t>
      </w:r>
    </w:p>
    <w:p w14:paraId="6274CA77" w14:textId="77777777" w:rsidR="005F6461" w:rsidRPr="005F6461" w:rsidRDefault="005F6461" w:rsidP="005F6461">
      <w:pPr>
        <w:pStyle w:val="EndNoteBibliography"/>
        <w:spacing w:after="0"/>
        <w:ind w:left="720" w:hanging="720"/>
        <w:rPr>
          <w:noProof/>
        </w:rPr>
      </w:pPr>
      <w:r w:rsidRPr="005F6461">
        <w:rPr>
          <w:noProof/>
        </w:rPr>
        <w:t xml:space="preserve">Singh, A., Chan, D.C.S., Greenwood, J.P., Dawson, D.K., Sonecki, P., Hogrefe, K., et al. (2019). Symptom Onset in Aortic Stenosis: Relation to Sex Differences in Left Ventricular Remodeling. </w:t>
      </w:r>
      <w:r w:rsidRPr="005F6461">
        <w:rPr>
          <w:i/>
          <w:noProof/>
        </w:rPr>
        <w:t>JACC Cardiovasc Imaging</w:t>
      </w:r>
      <w:r w:rsidRPr="005F6461">
        <w:rPr>
          <w:noProof/>
        </w:rPr>
        <w:t xml:space="preserve"> 12(1)</w:t>
      </w:r>
      <w:r w:rsidRPr="005F6461">
        <w:rPr>
          <w:b/>
          <w:noProof/>
        </w:rPr>
        <w:t>,</w:t>
      </w:r>
      <w:r w:rsidRPr="005F6461">
        <w:rPr>
          <w:noProof/>
        </w:rPr>
        <w:t xml:space="preserve"> 96-105. doi: 10.1016/j.jcmg.2017.09.019.</w:t>
      </w:r>
    </w:p>
    <w:p w14:paraId="6C9F233D" w14:textId="77777777" w:rsidR="005F6461" w:rsidRPr="005F6461" w:rsidRDefault="005F6461" w:rsidP="005F6461">
      <w:pPr>
        <w:pStyle w:val="EndNoteBibliography"/>
        <w:spacing w:after="0"/>
        <w:ind w:left="720" w:hanging="720"/>
        <w:rPr>
          <w:noProof/>
        </w:rPr>
      </w:pPr>
      <w:r w:rsidRPr="005F6461">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5F6461">
        <w:rPr>
          <w:i/>
          <w:noProof/>
        </w:rPr>
        <w:t>Radiol Cardiothorac Imaging</w:t>
      </w:r>
      <w:r w:rsidRPr="005F6461">
        <w:rPr>
          <w:noProof/>
        </w:rPr>
        <w:t xml:space="preserve"> 1(4)</w:t>
      </w:r>
      <w:r w:rsidRPr="005F6461">
        <w:rPr>
          <w:b/>
          <w:noProof/>
        </w:rPr>
        <w:t>,</w:t>
      </w:r>
      <w:r w:rsidRPr="005F6461">
        <w:rPr>
          <w:noProof/>
        </w:rPr>
        <w:t xml:space="preserve"> e190027. doi: 10.1148/ryct.2019190027.</w:t>
      </w:r>
    </w:p>
    <w:p w14:paraId="7FE7AEE2" w14:textId="77777777" w:rsidR="005F6461" w:rsidRPr="005F6461" w:rsidRDefault="005F6461" w:rsidP="005F6461">
      <w:pPr>
        <w:pStyle w:val="EndNoteBibliography"/>
        <w:spacing w:after="0"/>
        <w:ind w:left="720" w:hanging="720"/>
        <w:rPr>
          <w:noProof/>
        </w:rPr>
      </w:pPr>
      <w:r w:rsidRPr="005F6461">
        <w:rPr>
          <w:noProof/>
        </w:rPr>
        <w:t xml:space="preserve">Spudich, J.A. (2019). Three perspectives on the molecular basis of hypercontractility caused by hypertrophic cardiomyopathy mutations. </w:t>
      </w:r>
      <w:r w:rsidRPr="005F6461">
        <w:rPr>
          <w:i/>
          <w:noProof/>
        </w:rPr>
        <w:t>Pflugers Arch</w:t>
      </w:r>
      <w:r w:rsidRPr="005F6461">
        <w:rPr>
          <w:noProof/>
        </w:rPr>
        <w:t xml:space="preserve"> 471(5)</w:t>
      </w:r>
      <w:r w:rsidRPr="005F6461">
        <w:rPr>
          <w:b/>
          <w:noProof/>
        </w:rPr>
        <w:t>,</w:t>
      </w:r>
      <w:r w:rsidRPr="005F6461">
        <w:rPr>
          <w:noProof/>
        </w:rPr>
        <w:t xml:space="preserve"> 701-717. doi: 10.1007/s00424-019-02259-2.</w:t>
      </w:r>
    </w:p>
    <w:p w14:paraId="3574B0A5" w14:textId="77777777" w:rsidR="005F6461" w:rsidRPr="005F6461" w:rsidRDefault="005F6461" w:rsidP="005F6461">
      <w:pPr>
        <w:pStyle w:val="EndNoteBibliography"/>
        <w:spacing w:after="0"/>
        <w:ind w:left="720" w:hanging="720"/>
        <w:rPr>
          <w:noProof/>
        </w:rPr>
      </w:pPr>
      <w:r w:rsidRPr="005F6461">
        <w:rPr>
          <w:noProof/>
        </w:rPr>
        <w:t xml:space="preserve">Steadman, C.D., Jerosch-Herold, M., Grundy, B., Rafelt, S., Ng, L.L., Squire, I.B., et al. (2012). Determinants and functional significance of myocardial perfusion reserve in severe aortic stenosis. </w:t>
      </w:r>
      <w:r w:rsidRPr="005F6461">
        <w:rPr>
          <w:i/>
          <w:noProof/>
        </w:rPr>
        <w:t>JACC Cardiovasc Imaging</w:t>
      </w:r>
      <w:r w:rsidRPr="005F6461">
        <w:rPr>
          <w:noProof/>
        </w:rPr>
        <w:t xml:space="preserve"> 5(2)</w:t>
      </w:r>
      <w:r w:rsidRPr="005F6461">
        <w:rPr>
          <w:b/>
          <w:noProof/>
        </w:rPr>
        <w:t>,</w:t>
      </w:r>
      <w:r w:rsidRPr="005F6461">
        <w:rPr>
          <w:noProof/>
        </w:rPr>
        <w:t xml:space="preserve"> 182-189. doi: 10.1016/j.jcmg.2011.09.022.</w:t>
      </w:r>
    </w:p>
    <w:p w14:paraId="3DE84EAB" w14:textId="77777777" w:rsidR="005F6461" w:rsidRPr="005F6461" w:rsidRDefault="005F6461" w:rsidP="005F6461">
      <w:pPr>
        <w:pStyle w:val="EndNoteBibliography"/>
        <w:spacing w:after="0"/>
        <w:ind w:left="720" w:hanging="720"/>
        <w:rPr>
          <w:noProof/>
        </w:rPr>
      </w:pPr>
      <w:r w:rsidRPr="005F6461">
        <w:rPr>
          <w:noProof/>
        </w:rPr>
        <w:t xml:space="preserve">Toepfer, C.N., Wakimoto, H., Garfinkel, A.C., McDonough, B., Liao, D., Jiang, J., et al. (2019). Hypertrophic cardiomyopathy mutations in MYBPC3 dysregulate myosin. </w:t>
      </w:r>
      <w:r w:rsidRPr="005F6461">
        <w:rPr>
          <w:i/>
          <w:noProof/>
        </w:rPr>
        <w:t>Sci Transl Med</w:t>
      </w:r>
      <w:r w:rsidRPr="005F6461">
        <w:rPr>
          <w:noProof/>
        </w:rPr>
        <w:t xml:space="preserve"> 11(476). doi: 10.1126/scitranslmed.aat1199.</w:t>
      </w:r>
    </w:p>
    <w:p w14:paraId="11321A97" w14:textId="77777777" w:rsidR="005F6461" w:rsidRPr="005F6461" w:rsidRDefault="005F6461" w:rsidP="005F6461">
      <w:pPr>
        <w:pStyle w:val="EndNoteBibliography"/>
        <w:spacing w:after="0"/>
        <w:ind w:left="720" w:hanging="720"/>
        <w:rPr>
          <w:noProof/>
        </w:rPr>
      </w:pPr>
      <w:r w:rsidRPr="005F6461">
        <w:rPr>
          <w:noProof/>
        </w:rPr>
        <w:t xml:space="preserve">Tuomainen, T., and Tavi, P. (2017). The role of cardiac energy metabolism in cardiac hypertrophy and failure. </w:t>
      </w:r>
      <w:r w:rsidRPr="005F6461">
        <w:rPr>
          <w:i/>
          <w:noProof/>
        </w:rPr>
        <w:t>Exp Cell Res</w:t>
      </w:r>
      <w:r w:rsidRPr="005F6461">
        <w:rPr>
          <w:noProof/>
        </w:rPr>
        <w:t xml:space="preserve"> 360(1)</w:t>
      </w:r>
      <w:r w:rsidRPr="005F6461">
        <w:rPr>
          <w:b/>
          <w:noProof/>
        </w:rPr>
        <w:t>,</w:t>
      </w:r>
      <w:r w:rsidRPr="005F6461">
        <w:rPr>
          <w:noProof/>
        </w:rPr>
        <w:t xml:space="preserve"> 12-18. doi: 10.1016/j.yexcr.2017.03.052.</w:t>
      </w:r>
    </w:p>
    <w:p w14:paraId="7DAE9943" w14:textId="77777777" w:rsidR="005F6461" w:rsidRPr="005F6461" w:rsidRDefault="005F6461" w:rsidP="005F6461">
      <w:pPr>
        <w:pStyle w:val="EndNoteBibliography"/>
        <w:spacing w:after="0"/>
        <w:ind w:left="720" w:hanging="720"/>
        <w:rPr>
          <w:noProof/>
        </w:rPr>
      </w:pPr>
      <w:r w:rsidRPr="005F6461">
        <w:rPr>
          <w:noProof/>
        </w:rPr>
        <w:t xml:space="preserve">Uretsky, S., Supariwala, A., Nidadovolu, P., Khokhar, S.S., Comeau, C., Shubayev, O., et al. (2010). Quantification of left ventricular remodeling in response to isolated aortic or mitral regurgitation. </w:t>
      </w:r>
      <w:r w:rsidRPr="005F6461">
        <w:rPr>
          <w:i/>
          <w:noProof/>
        </w:rPr>
        <w:t>J Cardiovasc Magn Reson</w:t>
      </w:r>
      <w:r w:rsidRPr="005F6461">
        <w:rPr>
          <w:noProof/>
        </w:rPr>
        <w:t xml:space="preserve"> 12</w:t>
      </w:r>
      <w:r w:rsidRPr="005F6461">
        <w:rPr>
          <w:b/>
          <w:noProof/>
        </w:rPr>
        <w:t>,</w:t>
      </w:r>
      <w:r w:rsidRPr="005F6461">
        <w:rPr>
          <w:noProof/>
        </w:rPr>
        <w:t xml:space="preserve"> 32. doi: 10.1186/1532-429X-12-32.</w:t>
      </w:r>
    </w:p>
    <w:p w14:paraId="5548B7F9" w14:textId="77777777" w:rsidR="005F6461" w:rsidRPr="005F6461" w:rsidRDefault="005F6461" w:rsidP="005F6461">
      <w:pPr>
        <w:pStyle w:val="EndNoteBibliography"/>
        <w:spacing w:after="0"/>
        <w:ind w:left="720" w:hanging="720"/>
        <w:rPr>
          <w:noProof/>
        </w:rPr>
      </w:pPr>
      <w:r w:rsidRPr="005F6461">
        <w:rPr>
          <w:noProof/>
        </w:rPr>
        <w:lastRenderedPageBreak/>
        <w:t xml:space="preserve">Verbraecken, J., Van de Heyning, P., De Backer, W., and Van Gaal, L. (2006). Body surface area in normal-weight, overweight, and obese adults. A comparison study. </w:t>
      </w:r>
      <w:r w:rsidRPr="005F6461">
        <w:rPr>
          <w:i/>
          <w:noProof/>
        </w:rPr>
        <w:t>Metabolism</w:t>
      </w:r>
      <w:r w:rsidRPr="005F6461">
        <w:rPr>
          <w:noProof/>
        </w:rPr>
        <w:t xml:space="preserve"> 55(4)</w:t>
      </w:r>
      <w:r w:rsidRPr="005F6461">
        <w:rPr>
          <w:b/>
          <w:noProof/>
        </w:rPr>
        <w:t>,</w:t>
      </w:r>
      <w:r w:rsidRPr="005F6461">
        <w:rPr>
          <w:noProof/>
        </w:rPr>
        <w:t xml:space="preserve"> 515-524. doi: 10.1016/j.metabol.2005.11.004.</w:t>
      </w:r>
    </w:p>
    <w:p w14:paraId="7A7F9DB5" w14:textId="77777777" w:rsidR="005F6461" w:rsidRPr="005F6461" w:rsidRDefault="005F6461" w:rsidP="005F6461">
      <w:pPr>
        <w:pStyle w:val="EndNoteBibliography"/>
        <w:spacing w:after="0"/>
        <w:ind w:left="720" w:hanging="720"/>
        <w:rPr>
          <w:noProof/>
        </w:rPr>
      </w:pPr>
      <w:r w:rsidRPr="005F6461">
        <w:rPr>
          <w:noProof/>
        </w:rPr>
        <w:t xml:space="preserve">Virtanen, P., Gommers, R., Oliphant, T.E., Haberland, M., Reddy, T., Cournapeau, D., et al. (2020). SciPy 1.0: fundamental algorithms for scientific computing in Python. </w:t>
      </w:r>
      <w:r w:rsidRPr="005F6461">
        <w:rPr>
          <w:i/>
          <w:noProof/>
        </w:rPr>
        <w:t>Nat Methods</w:t>
      </w:r>
      <w:r w:rsidRPr="005F6461">
        <w:rPr>
          <w:noProof/>
        </w:rPr>
        <w:t xml:space="preserve"> 17(3)</w:t>
      </w:r>
      <w:r w:rsidRPr="005F6461">
        <w:rPr>
          <w:b/>
          <w:noProof/>
        </w:rPr>
        <w:t>,</w:t>
      </w:r>
      <w:r w:rsidRPr="005F6461">
        <w:rPr>
          <w:noProof/>
        </w:rPr>
        <w:t xml:space="preserve"> 261-272. doi: 10.1038/s41592-019-0686-2.</w:t>
      </w:r>
    </w:p>
    <w:p w14:paraId="747A3C55" w14:textId="77777777" w:rsidR="005F6461" w:rsidRPr="005F6461" w:rsidRDefault="005F6461" w:rsidP="005F6461">
      <w:pPr>
        <w:pStyle w:val="EndNoteBibliography"/>
        <w:spacing w:after="0"/>
        <w:ind w:left="720" w:hanging="720"/>
        <w:rPr>
          <w:noProof/>
        </w:rPr>
      </w:pPr>
      <w:r w:rsidRPr="005F6461">
        <w:rPr>
          <w:noProof/>
        </w:rPr>
        <w:t xml:space="preserve">Washio, T., Sugiura, S., Okada, J.I., and Hisada, T. (2020). Using Systolic Local Mechanical Load to Predict Fiber Orientation in Ventricles. </w:t>
      </w:r>
      <w:r w:rsidRPr="005F6461">
        <w:rPr>
          <w:i/>
          <w:noProof/>
        </w:rPr>
        <w:t>Front Physiol</w:t>
      </w:r>
      <w:r w:rsidRPr="005F6461">
        <w:rPr>
          <w:noProof/>
        </w:rPr>
        <w:t xml:space="preserve"> 11</w:t>
      </w:r>
      <w:r w:rsidRPr="005F6461">
        <w:rPr>
          <w:b/>
          <w:noProof/>
        </w:rPr>
        <w:t>,</w:t>
      </w:r>
      <w:r w:rsidRPr="005F6461">
        <w:rPr>
          <w:noProof/>
        </w:rPr>
        <w:t xml:space="preserve"> 467. doi: 10.3389/fphys.2020.00467.</w:t>
      </w:r>
    </w:p>
    <w:p w14:paraId="7035D205" w14:textId="77777777" w:rsidR="005F6461" w:rsidRPr="005F6461" w:rsidRDefault="005F6461" w:rsidP="005F6461">
      <w:pPr>
        <w:pStyle w:val="EndNoteBibliography"/>
        <w:spacing w:after="0"/>
        <w:ind w:left="720" w:hanging="720"/>
        <w:rPr>
          <w:noProof/>
        </w:rPr>
      </w:pPr>
      <w:r w:rsidRPr="005F6461">
        <w:rPr>
          <w:noProof/>
        </w:rPr>
        <w:t xml:space="preserve">Watkins, H., Ashrafian, H., and Redwood, C. (2011). Inherited cardiomyopathies. </w:t>
      </w:r>
      <w:r w:rsidRPr="005F6461">
        <w:rPr>
          <w:i/>
          <w:noProof/>
        </w:rPr>
        <w:t>N Engl J Med</w:t>
      </w:r>
      <w:r w:rsidRPr="005F6461">
        <w:rPr>
          <w:noProof/>
        </w:rPr>
        <w:t xml:space="preserve"> 364(17)</w:t>
      </w:r>
      <w:r w:rsidRPr="005F6461">
        <w:rPr>
          <w:b/>
          <w:noProof/>
        </w:rPr>
        <w:t>,</w:t>
      </w:r>
      <w:r w:rsidRPr="005F6461">
        <w:rPr>
          <w:noProof/>
        </w:rPr>
        <w:t xml:space="preserve"> 1643-1656. doi: 10.1056/NEJMra0902923.</w:t>
      </w:r>
    </w:p>
    <w:p w14:paraId="644C1543"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(2017). A Comparison of Phenomenologic Growth Laws for Myocardial Hypertrophy. </w:t>
      </w:r>
      <w:r w:rsidRPr="005F6461">
        <w:rPr>
          <w:i/>
          <w:noProof/>
        </w:rPr>
        <w:t>J Elast</w:t>
      </w:r>
      <w:r w:rsidRPr="005F6461">
        <w:rPr>
          <w:noProof/>
        </w:rPr>
        <w:t xml:space="preserve"> 129(1-2)</w:t>
      </w:r>
      <w:r w:rsidRPr="005F6461">
        <w:rPr>
          <w:b/>
          <w:noProof/>
        </w:rPr>
        <w:t>,</w:t>
      </w:r>
      <w:r w:rsidRPr="005F6461">
        <w:rPr>
          <w:noProof/>
        </w:rPr>
        <w:t xml:space="preserve"> 257-281. doi: 10.1007/s10659-017-9631-8.</w:t>
      </w:r>
    </w:p>
    <w:p w14:paraId="731A5219"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(2018). Predicting the Time Course of Ventricular Dilation and Thickening Using a Rapid Compartmental Model. </w:t>
      </w:r>
      <w:r w:rsidRPr="005F6461">
        <w:rPr>
          <w:i/>
          <w:noProof/>
        </w:rPr>
        <w:t>J Cardiovasc Transl Res</w:t>
      </w:r>
      <w:r w:rsidRPr="005F6461">
        <w:rPr>
          <w:noProof/>
        </w:rPr>
        <w:t xml:space="preserve"> 11(2)</w:t>
      </w:r>
      <w:r w:rsidRPr="005F6461">
        <w:rPr>
          <w:b/>
          <w:noProof/>
        </w:rPr>
        <w:t>,</w:t>
      </w:r>
      <w:r w:rsidRPr="005F6461">
        <w:rPr>
          <w:noProof/>
        </w:rPr>
        <w:t xml:space="preserve"> 109-122. doi: 10.1007/s12265-018-9793-1.</w:t>
      </w:r>
    </w:p>
    <w:p w14:paraId="0B4C0727" w14:textId="77777777" w:rsidR="005F6461" w:rsidRPr="005F6461" w:rsidRDefault="005F6461" w:rsidP="005F6461">
      <w:pPr>
        <w:pStyle w:val="EndNoteBibliography"/>
        <w:spacing w:after="0"/>
        <w:ind w:left="720" w:hanging="720"/>
        <w:rPr>
          <w:noProof/>
        </w:rPr>
      </w:pPr>
      <w:r w:rsidRPr="005F6461">
        <w:rPr>
          <w:noProof/>
        </w:rPr>
        <w:t xml:space="preserve">Yoshida, K., and Holmes, J.W. (2021). Computational models of cardiac hypertrophy. </w:t>
      </w:r>
      <w:r w:rsidRPr="005F6461">
        <w:rPr>
          <w:i/>
          <w:noProof/>
        </w:rPr>
        <w:t>Prog Biophys Mol Biol</w:t>
      </w:r>
      <w:r w:rsidRPr="005F6461">
        <w:rPr>
          <w:noProof/>
        </w:rPr>
        <w:t xml:space="preserve"> 159</w:t>
      </w:r>
      <w:r w:rsidRPr="005F6461">
        <w:rPr>
          <w:b/>
          <w:noProof/>
        </w:rPr>
        <w:t>,</w:t>
      </w:r>
      <w:r w:rsidRPr="005F6461">
        <w:rPr>
          <w:noProof/>
        </w:rPr>
        <w:t xml:space="preserve"> 75-85. doi: 10.1016/j.pbiomolbio.2020.07.001.</w:t>
      </w:r>
    </w:p>
    <w:p w14:paraId="7EA77003" w14:textId="77777777" w:rsidR="005F6461" w:rsidRPr="005F6461" w:rsidRDefault="005F6461" w:rsidP="005F6461">
      <w:pPr>
        <w:pStyle w:val="EndNoteBibliography"/>
        <w:spacing w:after="0"/>
        <w:ind w:left="720" w:hanging="720"/>
        <w:rPr>
          <w:noProof/>
        </w:rPr>
      </w:pPr>
      <w:r w:rsidRPr="005F6461">
        <w:rPr>
          <w:noProof/>
        </w:rPr>
        <w:t xml:space="preserve">Yoshida, K., McCulloch, A.D., Omens, J.H., and Holmes, J.W. (2020a). Predictions of hypertrophy and its regression in response to pressure overload. </w:t>
      </w:r>
      <w:r w:rsidRPr="005F6461">
        <w:rPr>
          <w:i/>
          <w:noProof/>
        </w:rPr>
        <w:t>Biomech Model Mechanobiol</w:t>
      </w:r>
      <w:r w:rsidRPr="005F6461">
        <w:rPr>
          <w:noProof/>
        </w:rPr>
        <w:t xml:space="preserve"> 19(3)</w:t>
      </w:r>
      <w:r w:rsidRPr="005F6461">
        <w:rPr>
          <w:b/>
          <w:noProof/>
        </w:rPr>
        <w:t>,</w:t>
      </w:r>
      <w:r w:rsidRPr="005F6461">
        <w:rPr>
          <w:noProof/>
        </w:rPr>
        <w:t xml:space="preserve"> 1079-1089. doi: 10.1007/s10237-019-01271-w.</w:t>
      </w:r>
    </w:p>
    <w:p w14:paraId="64C16A66" w14:textId="645C5761" w:rsidR="005F6461" w:rsidRPr="005F6461" w:rsidRDefault="005F6461" w:rsidP="005F6461">
      <w:pPr>
        <w:pStyle w:val="EndNoteBibliography"/>
        <w:ind w:left="720" w:hanging="720"/>
        <w:rPr>
          <w:noProof/>
        </w:rPr>
      </w:pPr>
      <w:r w:rsidRPr="005F6461">
        <w:rPr>
          <w:noProof/>
        </w:rPr>
        <w:t xml:space="preserve">Yoshida, K., Saucerman, J.J., and Holmes, J.W. (2020b). Multiscale model of heart growth during pregnancy: Integrating mechanical and hormonal signaling. </w:t>
      </w:r>
      <w:r w:rsidRPr="005F6461">
        <w:rPr>
          <w:i/>
          <w:noProof/>
        </w:rPr>
        <w:t>bioRxiv</w:t>
      </w:r>
      <w:r w:rsidRPr="005F6461">
        <w:rPr>
          <w:noProof/>
        </w:rPr>
        <w:t xml:space="preserve">. doi: </w:t>
      </w:r>
      <w:hyperlink r:id="rId42" w:history="1">
        <w:r w:rsidRPr="005F6461">
          <w:rPr>
            <w:rStyle w:val="Hyperlink"/>
            <w:noProof/>
          </w:rPr>
          <w:t>https://doi.org/10.1101/2020.09.18.302067</w:t>
        </w:r>
      </w:hyperlink>
      <w:r w:rsidRPr="005F6461">
        <w:rPr>
          <w:noProof/>
        </w:rPr>
        <w:t>.</w:t>
      </w:r>
    </w:p>
    <w:p w14:paraId="33DE3510" w14:textId="0EC633E4" w:rsidR="007E37A7" w:rsidRPr="00B95524" w:rsidRDefault="008D245F" w:rsidP="005F6461">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7A35212A" w:rsidR="0088513A" w:rsidRDefault="007E37A7"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Supplementary material</w:t>
      </w:r>
    </w:p>
    <w:p w14:paraId="634638A6" w14:textId="77777777" w:rsidR="001B5D5A" w:rsidRPr="001B5D5A" w:rsidRDefault="001B5D5A" w:rsidP="00F34279">
      <w:pPr>
        <w:spacing w:line="240" w:lineRule="auto"/>
      </w:pPr>
    </w:p>
    <w:p w14:paraId="443EFFD6" w14:textId="215136A9" w:rsidR="008B3136" w:rsidRDefault="008B3136" w:rsidP="00F34279">
      <w:pPr>
        <w:spacing w:line="240" w:lineRule="auto"/>
        <w:rPr>
          <w:rFonts w:asciiTheme="majorBidi" w:hAnsiTheme="majorBidi" w:cstheme="majorBidi"/>
        </w:rPr>
      </w:pPr>
    </w:p>
    <w:p w14:paraId="43AABDE5" w14:textId="1C8275AD" w:rsidR="004C58E4" w:rsidRDefault="0017239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5A20859D" wp14:editId="5640BAB5">
            <wp:extent cx="6208395" cy="4575175"/>
            <wp:effectExtent l="0" t="0" r="1905"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369CEBFA"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 xml:space="preserve">Fig </w:t>
      </w:r>
      <w:r w:rsidR="00881CC4" w:rsidRPr="00B342B9">
        <w:rPr>
          <w:rFonts w:asciiTheme="majorBidi" w:hAnsiTheme="majorBidi" w:cstheme="majorBidi"/>
          <w:b/>
          <w:bCs/>
        </w:rPr>
        <w:t>S</w:t>
      </w:r>
      <w:bookmarkStart w:id="26" w:name="figs1"/>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95603A">
        <w:rPr>
          <w:rFonts w:asciiTheme="majorBidi" w:hAnsiTheme="majorBidi" w:cstheme="majorBidi"/>
          <w:b/>
          <w:bCs/>
          <w:noProof/>
        </w:rPr>
        <w:t>1</w:t>
      </w:r>
      <w:r w:rsidRPr="00B342B9">
        <w:rPr>
          <w:rFonts w:asciiTheme="majorBidi" w:hAnsiTheme="majorBidi" w:cstheme="majorBidi"/>
          <w:b/>
          <w:bCs/>
        </w:rPr>
        <w:fldChar w:fldCharType="end"/>
      </w:r>
      <w:bookmarkEnd w:id="26"/>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removed pressure overloading. </w:t>
      </w:r>
      <w:r w:rsidR="007D3FF9" w:rsidRPr="00B95524">
        <w:rPr>
          <w:rFonts w:asciiTheme="majorBidi" w:hAnsiTheme="majorBidi" w:cstheme="majorBidi"/>
        </w:rPr>
        <w:t xml:space="preserve">Similar arrangement for panels as in Fig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E31AED">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0DE08199" w:rsidR="007D3FF9" w:rsidRPr="00B95524" w:rsidRDefault="007D3FF9" w:rsidP="007D3FF9">
      <w:pPr>
        <w:spacing w:line="240" w:lineRule="auto"/>
        <w:jc w:val="center"/>
        <w:rPr>
          <w:rFonts w:asciiTheme="majorBidi" w:hAnsiTheme="majorBidi" w:cstheme="majorBidi"/>
        </w:rPr>
      </w:pPr>
    </w:p>
    <w:p w14:paraId="2751F5DF" w14:textId="23908FA4" w:rsidR="007D3FF9" w:rsidRPr="00B342B9" w:rsidRDefault="007D3FF9" w:rsidP="007D3FF9">
      <w:pPr>
        <w:spacing w:line="240" w:lineRule="auto"/>
        <w:jc w:val="center"/>
        <w:rPr>
          <w:rFonts w:asciiTheme="majorBidi" w:hAnsiTheme="majorBidi" w:cstheme="majorBidi"/>
          <w:b/>
          <w:bCs/>
        </w:rPr>
      </w:pPr>
    </w:p>
    <w:p w14:paraId="1EA33F48" w14:textId="70A251A8" w:rsidR="00881CC4" w:rsidRDefault="00881CC4" w:rsidP="00F34279">
      <w:pPr>
        <w:spacing w:line="240" w:lineRule="auto"/>
        <w:rPr>
          <w:rFonts w:asciiTheme="majorBidi" w:hAnsiTheme="majorBidi" w:cstheme="majorBidi"/>
        </w:rPr>
      </w:pPr>
    </w:p>
    <w:p w14:paraId="1E239058" w14:textId="77777777" w:rsidR="00881CC4" w:rsidRDefault="00881CC4" w:rsidP="00F34279">
      <w:pPr>
        <w:spacing w:after="200" w:line="240" w:lineRule="auto"/>
        <w:rPr>
          <w:rFonts w:asciiTheme="majorBidi" w:hAnsiTheme="majorBidi" w:cstheme="majorBidi"/>
        </w:rPr>
      </w:pPr>
      <w:r>
        <w:rPr>
          <w:rFonts w:asciiTheme="majorBidi" w:hAnsiTheme="majorBidi" w:cstheme="majorBidi"/>
        </w:rPr>
        <w:br w:type="page"/>
      </w:r>
    </w:p>
    <w:p w14:paraId="2D495082" w14:textId="6BB47DCC" w:rsidR="00881CC4" w:rsidRDefault="00DB231B"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1744F" wp14:editId="5A95C313">
            <wp:extent cx="6208395" cy="4575175"/>
            <wp:effectExtent l="0" t="0" r="1905"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3BCA0209"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 S</w:t>
      </w:r>
      <w:bookmarkStart w:id="27" w:name="figs2"/>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2</w:t>
      </w:r>
      <w:r w:rsidRPr="00B342B9">
        <w:rPr>
          <w:rFonts w:asciiTheme="majorBidi" w:hAnsiTheme="majorBidi" w:cstheme="majorBidi"/>
          <w:b/>
          <w:bCs/>
        </w:rPr>
        <w:fldChar w:fldCharType="end"/>
      </w:r>
      <w:bookmarkEnd w:id="27"/>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r w:rsidR="004C170C" w:rsidRPr="00B95524">
        <w:rPr>
          <w:rFonts w:asciiTheme="majorBidi" w:hAnsiTheme="majorBidi" w:cstheme="majorBidi"/>
        </w:rPr>
        <w:t>Similar arrangement for panels as in Fi</w:t>
      </w:r>
      <w:r w:rsidR="004C170C">
        <w:rPr>
          <w:rFonts w:asciiTheme="majorBidi" w:hAnsiTheme="majorBidi" w:cstheme="majorBidi"/>
        </w:rPr>
        <w:t xml:space="preserve">g </w:t>
      </w:r>
      <w:r w:rsidR="004C170C">
        <w:rPr>
          <w:rFonts w:asciiTheme="majorBidi" w:hAnsiTheme="majorBidi" w:cstheme="majorBidi"/>
        </w:rPr>
        <w:fldChar w:fldCharType="begin"/>
      </w:r>
      <w:r w:rsidR="004C170C">
        <w:rPr>
          <w:rFonts w:asciiTheme="majorBidi" w:hAnsiTheme="majorBidi" w:cstheme="majorBidi"/>
        </w:rPr>
        <w:instrText xml:space="preserve"> seq figure fig3 </w:instrText>
      </w:r>
      <w:r w:rsidR="004C170C">
        <w:rPr>
          <w:rFonts w:asciiTheme="majorBidi" w:hAnsiTheme="majorBidi" w:cstheme="majorBidi"/>
        </w:rPr>
        <w:fldChar w:fldCharType="separate"/>
      </w:r>
      <w:r w:rsidR="004C170C">
        <w:rPr>
          <w:rFonts w:asciiTheme="majorBidi" w:hAnsiTheme="majorBidi" w:cstheme="majorBidi"/>
          <w:noProof/>
        </w:rPr>
        <w:t>3</w:t>
      </w:r>
      <w:r w:rsidR="004C170C">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2C819685" w14:textId="77777777" w:rsidR="00DB231B" w:rsidRDefault="00DB231B" w:rsidP="00F34279">
      <w:pPr>
        <w:spacing w:after="200" w:line="240" w:lineRule="auto"/>
        <w:rPr>
          <w:rFonts w:asciiTheme="majorBidi" w:hAnsiTheme="majorBidi" w:cstheme="majorBidi"/>
        </w:rPr>
      </w:pPr>
      <w:r>
        <w:rPr>
          <w:rFonts w:asciiTheme="majorBidi" w:hAnsiTheme="majorBidi" w:cstheme="majorBidi"/>
        </w:rPr>
        <w:br w:type="page"/>
      </w:r>
    </w:p>
    <w:p w14:paraId="73EFEE1A" w14:textId="08D5FFFB" w:rsidR="00DB231B" w:rsidRDefault="00B342B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31F4F04" wp14:editId="13A1AD06">
            <wp:extent cx="6208395" cy="4575175"/>
            <wp:effectExtent l="0" t="0" r="1905" b="0"/>
            <wp:docPr id="34" name="Picture 3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747175C1" w14:textId="0EE79788" w:rsidR="00391B87" w:rsidRDefault="00B342B9" w:rsidP="00933A19">
      <w:pPr>
        <w:spacing w:line="240" w:lineRule="auto"/>
        <w:jc w:val="center"/>
        <w:rPr>
          <w:ins w:id="28" w:author="Sharifi, Hossein" w:date="2021-11-01T10:07:00Z"/>
          <w:rFonts w:asciiTheme="majorBidi" w:hAnsiTheme="majorBidi" w:cstheme="majorBidi"/>
        </w:rPr>
      </w:pPr>
      <w:r w:rsidRPr="00B342B9">
        <w:rPr>
          <w:rFonts w:asciiTheme="majorBidi" w:hAnsiTheme="majorBidi" w:cstheme="majorBidi"/>
          <w:b/>
          <w:bCs/>
        </w:rPr>
        <w:t>Fig S</w:t>
      </w:r>
      <w:bookmarkStart w:id="29" w:name="figs3"/>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3</w:t>
      </w:r>
      <w:r w:rsidRPr="00B342B9">
        <w:rPr>
          <w:rFonts w:asciiTheme="majorBidi" w:hAnsiTheme="majorBidi" w:cstheme="majorBidi"/>
          <w:b/>
          <w:bCs/>
        </w:rPr>
        <w:fldChar w:fldCharType="end"/>
      </w:r>
      <w:bookmarkEnd w:id="29"/>
      <w:r w:rsidRPr="00B342B9">
        <w:rPr>
          <w:rFonts w:asciiTheme="majorBidi" w:hAnsiTheme="majorBidi" w:cstheme="majorBidi"/>
          <w:b/>
          <w:bCs/>
        </w:rPr>
        <w:t>.</w:t>
      </w:r>
      <w:r w:rsidR="00933A19">
        <w:rPr>
          <w:rFonts w:asciiTheme="majorBidi" w:hAnsiTheme="majorBidi" w:cstheme="majorBidi"/>
          <w:b/>
          <w:bCs/>
        </w:rPr>
        <w:t xml:space="preserve"> </w:t>
      </w:r>
      <w:r w:rsidR="00933A19" w:rsidRPr="00B95524">
        <w:rPr>
          <w:rFonts w:asciiTheme="majorBidi" w:hAnsiTheme="majorBidi" w:cstheme="majorBidi"/>
          <w:b/>
          <w:bCs/>
        </w:rPr>
        <w:t xml:space="preserve">Predicted </w:t>
      </w:r>
      <w:r w:rsidR="00933A19">
        <w:rPr>
          <w:rFonts w:asciiTheme="majorBidi" w:hAnsiTheme="majorBidi" w:cstheme="majorBidi"/>
          <w:b/>
          <w:bCs/>
        </w:rPr>
        <w:t xml:space="preserve">recovery of LV size and function in response to removed aortic regurgitation. </w:t>
      </w:r>
      <w:r w:rsidR="00933A19" w:rsidRPr="00B95524">
        <w:rPr>
          <w:rFonts w:asciiTheme="majorBidi" w:hAnsiTheme="majorBidi" w:cstheme="majorBidi"/>
        </w:rPr>
        <w:t>Similar arrangement for panels as in Fi</w:t>
      </w:r>
      <w:r w:rsidR="00933A19">
        <w:rPr>
          <w:rFonts w:asciiTheme="majorBidi" w:hAnsiTheme="majorBidi" w:cstheme="majorBidi"/>
        </w:rPr>
        <w:t xml:space="preserve">g </w:t>
      </w:r>
      <w:r w:rsidR="00933A19">
        <w:rPr>
          <w:rFonts w:asciiTheme="majorBidi" w:hAnsiTheme="majorBidi" w:cstheme="majorBidi"/>
        </w:rPr>
        <w:fldChar w:fldCharType="begin"/>
      </w:r>
      <w:r w:rsidR="00933A19">
        <w:rPr>
          <w:rFonts w:asciiTheme="majorBidi" w:hAnsiTheme="majorBidi" w:cstheme="majorBidi"/>
        </w:rPr>
        <w:instrText xml:space="preserve"> seq figure fig3 </w:instrText>
      </w:r>
      <w:r w:rsidR="00933A19">
        <w:rPr>
          <w:rFonts w:asciiTheme="majorBidi" w:hAnsiTheme="majorBidi" w:cstheme="majorBidi"/>
        </w:rPr>
        <w:fldChar w:fldCharType="separate"/>
      </w:r>
      <w:r w:rsidR="00933A19">
        <w:rPr>
          <w:rFonts w:asciiTheme="majorBidi" w:hAnsiTheme="majorBidi" w:cstheme="majorBidi"/>
          <w:noProof/>
        </w:rPr>
        <w:t>3</w:t>
      </w:r>
      <w:r w:rsidR="00933A19">
        <w:rPr>
          <w:rFonts w:asciiTheme="majorBidi" w:hAnsiTheme="majorBidi" w:cstheme="majorBidi"/>
        </w:rPr>
        <w:fldChar w:fldCharType="end"/>
      </w:r>
      <w:r w:rsidR="00933A19"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FB3AC1">
        <w:rPr>
          <w:rFonts w:asciiTheme="majorBidi" w:hAnsiTheme="majorBidi" w:cstheme="majorBidi"/>
        </w:rPr>
        <w:t>aortic regurgitation</w:t>
      </w:r>
      <w:r w:rsidR="00933A19" w:rsidRPr="00B95524">
        <w:rPr>
          <w:rFonts w:asciiTheme="majorBidi" w:hAnsiTheme="majorBidi" w:cstheme="majorBidi"/>
        </w:rPr>
        <w:t xml:space="preserve">. Fourth and fifth vertical lines shows the onset and ending of the removed </w:t>
      </w:r>
      <w:r w:rsidR="00FB3AC1">
        <w:rPr>
          <w:rFonts w:asciiTheme="majorBidi" w:hAnsiTheme="majorBidi" w:cstheme="majorBidi"/>
        </w:rPr>
        <w:t>aortic regurgitation</w:t>
      </w:r>
      <w:r w:rsidR="00933A19" w:rsidRPr="00B95524">
        <w:rPr>
          <w:rFonts w:asciiTheme="majorBidi" w:hAnsiTheme="majorBidi" w:cstheme="majorBidi"/>
        </w:rPr>
        <w:t>.</w:t>
      </w:r>
    </w:p>
    <w:p w14:paraId="6F45EE92" w14:textId="77777777" w:rsidR="00391B87" w:rsidRDefault="00391B87">
      <w:pPr>
        <w:rPr>
          <w:ins w:id="30" w:author="Sharifi, Hossein" w:date="2021-11-01T10:07:00Z"/>
          <w:rFonts w:asciiTheme="majorBidi" w:hAnsiTheme="majorBidi" w:cstheme="majorBidi"/>
        </w:rPr>
      </w:pPr>
      <w:ins w:id="31" w:author="Sharifi, Hossein" w:date="2021-11-01T10:07:00Z">
        <w:r>
          <w:rPr>
            <w:rFonts w:asciiTheme="majorBidi" w:hAnsiTheme="majorBidi" w:cstheme="majorBidi"/>
          </w:rPr>
          <w:br w:type="page"/>
        </w:r>
      </w:ins>
    </w:p>
    <w:p w14:paraId="14C9EFB1" w14:textId="16E822A2" w:rsidR="00B342B9" w:rsidRDefault="00021918" w:rsidP="00021918">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1EB3AC60" wp14:editId="129BC652">
            <wp:extent cx="5486400" cy="28321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256356C9" w14:textId="3705824F" w:rsidR="003838DE" w:rsidRDefault="0083537A" w:rsidP="00F34279">
      <w:pPr>
        <w:spacing w:line="240" w:lineRule="auto"/>
        <w:jc w:val="center"/>
        <w:rPr>
          <w:rFonts w:asciiTheme="majorBidi" w:hAnsiTheme="majorBidi" w:cstheme="majorBidi"/>
          <w:b/>
          <w:bCs/>
        </w:rPr>
      </w:pPr>
      <w:r>
        <w:rPr>
          <w:rFonts w:asciiTheme="majorBidi" w:hAnsiTheme="majorBidi" w:cstheme="majorBidi"/>
          <w:b/>
          <w:bCs/>
        </w:rPr>
        <w:t>Fig S</w:t>
      </w:r>
      <w:bookmarkStart w:id="32" w:name="figs4"/>
      <w:r>
        <w:rPr>
          <w:rFonts w:asciiTheme="majorBidi" w:hAnsiTheme="majorBidi" w:cstheme="majorBidi"/>
          <w:b/>
          <w:bCs/>
        </w:rPr>
        <w:fldChar w:fldCharType="begin"/>
      </w:r>
      <w:r>
        <w:rPr>
          <w:rFonts w:asciiTheme="majorBidi" w:hAnsiTheme="majorBidi" w:cstheme="majorBidi"/>
          <w:b/>
          <w:bCs/>
        </w:rPr>
        <w:instrText xml:space="preserve"> seq </w:instrText>
      </w:r>
      <w:r w:rsidR="003838DE">
        <w:rPr>
          <w:rFonts w:asciiTheme="majorBidi" w:hAnsiTheme="majorBidi" w:cstheme="majorBidi"/>
          <w:b/>
          <w:bCs/>
        </w:rPr>
        <w:instrText>sfigure</w:instrText>
      </w:r>
      <w:r>
        <w:rPr>
          <w:rFonts w:asciiTheme="majorBidi" w:hAnsiTheme="majorBidi" w:cstheme="majorBidi"/>
          <w:b/>
          <w:bCs/>
        </w:rPr>
        <w:instrText xml:space="preserve"> </w:instrText>
      </w:r>
      <w:r>
        <w:rPr>
          <w:rFonts w:asciiTheme="majorBidi" w:hAnsiTheme="majorBidi" w:cstheme="majorBidi"/>
          <w:b/>
          <w:bCs/>
        </w:rPr>
        <w:fldChar w:fldCharType="separate"/>
      </w:r>
      <w:r w:rsidR="003838DE">
        <w:rPr>
          <w:rFonts w:asciiTheme="majorBidi" w:hAnsiTheme="majorBidi" w:cstheme="majorBidi"/>
          <w:b/>
          <w:bCs/>
          <w:noProof/>
        </w:rPr>
        <w:t>4</w:t>
      </w:r>
      <w:r>
        <w:rPr>
          <w:rFonts w:asciiTheme="majorBidi" w:hAnsiTheme="majorBidi" w:cstheme="majorBidi"/>
          <w:b/>
          <w:bCs/>
        </w:rPr>
        <w:fldChar w:fldCharType="end"/>
      </w:r>
      <w:bookmarkEnd w:id="32"/>
      <w:r w:rsidR="003838DE">
        <w:rPr>
          <w:rFonts w:asciiTheme="majorBidi" w:hAnsiTheme="majorBidi" w:cstheme="majorBidi"/>
          <w:b/>
          <w:bCs/>
        </w:rPr>
        <w:t xml:space="preserve">. </w:t>
      </w:r>
      <w:r w:rsidR="00F84E39">
        <w:rPr>
          <w:rFonts w:asciiTheme="majorBidi" w:hAnsiTheme="majorBidi" w:cstheme="majorBidi"/>
          <w:b/>
          <w:bCs/>
        </w:rPr>
        <w:t>Comparison of mean myosin ATPase per myofibrillar volume with setpoint</w:t>
      </w:r>
      <w:r w:rsidR="00CC7003">
        <w:rPr>
          <w:rFonts w:asciiTheme="majorBidi" w:hAnsiTheme="majorBidi" w:cstheme="majorBidi"/>
          <w:b/>
          <w:bCs/>
        </w:rPr>
        <w:t xml:space="preserve"> level for concentric growth law. </w:t>
      </w:r>
      <w:r w:rsidR="00F84E39">
        <w:rPr>
          <w:rFonts w:asciiTheme="majorBidi" w:hAnsiTheme="majorBidi" w:cstheme="majorBidi"/>
          <w:b/>
          <w:bCs/>
        </w:rPr>
        <w:t xml:space="preserve"> </w:t>
      </w:r>
    </w:p>
    <w:p w14:paraId="0C5A22C8" w14:textId="77777777" w:rsidR="003838DE" w:rsidRDefault="003838DE">
      <w:pPr>
        <w:rPr>
          <w:rFonts w:asciiTheme="majorBidi" w:hAnsiTheme="majorBidi" w:cstheme="majorBidi"/>
          <w:b/>
          <w:bCs/>
        </w:rPr>
      </w:pPr>
      <w:r>
        <w:rPr>
          <w:rFonts w:asciiTheme="majorBidi" w:hAnsiTheme="majorBidi" w:cstheme="majorBidi"/>
          <w:b/>
          <w:bCs/>
        </w:rPr>
        <w:br w:type="page"/>
      </w:r>
    </w:p>
    <w:p w14:paraId="23CAB2D0" w14:textId="61C39DF1" w:rsidR="0083537A" w:rsidRDefault="00021918" w:rsidP="00F34279">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288F21A9" wp14:editId="422156D8">
            <wp:extent cx="5486400" cy="2832100"/>
            <wp:effectExtent l="0" t="0" r="0" b="0"/>
            <wp:docPr id="19" name="Picture 1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3F9C9B95" w14:textId="318DB188" w:rsidR="000E720E" w:rsidRPr="00B342B9" w:rsidRDefault="000E720E" w:rsidP="00F34279">
      <w:pPr>
        <w:spacing w:line="240" w:lineRule="auto"/>
        <w:jc w:val="center"/>
        <w:rPr>
          <w:rFonts w:asciiTheme="majorBidi" w:hAnsiTheme="majorBidi" w:cstheme="majorBidi"/>
          <w:b/>
          <w:bCs/>
        </w:rPr>
      </w:pPr>
      <w:r>
        <w:rPr>
          <w:rFonts w:asciiTheme="majorBidi" w:hAnsiTheme="majorBidi" w:cstheme="majorBidi"/>
          <w:b/>
          <w:bCs/>
        </w:rPr>
        <w:t>Fig S</w:t>
      </w:r>
      <w:bookmarkStart w:id="33"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Pr>
          <w:rFonts w:asciiTheme="majorBidi" w:hAnsiTheme="majorBidi" w:cstheme="majorBidi"/>
          <w:b/>
          <w:bCs/>
          <w:noProof/>
        </w:rPr>
        <w:t>5</w:t>
      </w:r>
      <w:r>
        <w:rPr>
          <w:rFonts w:asciiTheme="majorBidi" w:hAnsiTheme="majorBidi" w:cstheme="majorBidi"/>
          <w:b/>
          <w:bCs/>
        </w:rPr>
        <w:fldChar w:fldCharType="end"/>
      </w:r>
      <w:bookmarkEnd w:id="33"/>
      <w:r>
        <w:rPr>
          <w:rFonts w:asciiTheme="majorBidi" w:hAnsiTheme="majorBidi" w:cstheme="majorBidi"/>
          <w:b/>
          <w:bCs/>
        </w:rPr>
        <w:t xml:space="preserve">. </w:t>
      </w:r>
      <w:r w:rsidR="00155E88">
        <w:rPr>
          <w:rFonts w:asciiTheme="majorBidi" w:hAnsiTheme="majorBidi" w:cstheme="majorBidi"/>
          <w:b/>
          <w:bCs/>
        </w:rPr>
        <w:t xml:space="preserve">Comparison of mean half-sarcomere (intracellular) passive stress with setpoint level for eccentric growth law.  </w:t>
      </w:r>
    </w:p>
    <w:sectPr w:rsidR="000E720E" w:rsidRPr="00B342B9" w:rsidSect="00D537FA">
      <w:headerReference w:type="even" r:id="rId48"/>
      <w:headerReference w:type="default" r:id="rId49"/>
      <w:footerReference w:type="even" r:id="rId50"/>
      <w:footerReference w:type="default" r:id="rId51"/>
      <w:headerReference w:type="first" r:id="rId52"/>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rifi, Hossein" w:date="2021-11-01T14:25:00Z" w:initials="SH">
    <w:p w14:paraId="18EFA6E6" w14:textId="28F2CC5D" w:rsidR="00EB61F0" w:rsidRDefault="00EB61F0">
      <w:pPr>
        <w:pStyle w:val="CommentText"/>
      </w:pPr>
      <w:r>
        <w:rPr>
          <w:rStyle w:val="CommentReference"/>
        </w:rPr>
        <w:annotationRef/>
      </w:r>
      <w:r>
        <w:t>How about:</w:t>
      </w:r>
      <w:r>
        <w:br/>
        <w:t xml:space="preserve"> </w:t>
      </w:r>
      <w:r>
        <w:rPr>
          <w:rFonts w:asciiTheme="majorBidi" w:hAnsiTheme="majorBidi" w:cstheme="majorBidi"/>
        </w:rPr>
        <w:t>Multi-scale</w:t>
      </w:r>
      <w:r w:rsidRPr="00B95524">
        <w:rPr>
          <w:rFonts w:asciiTheme="majorBidi" w:hAnsiTheme="majorBidi" w:cstheme="majorBidi"/>
        </w:rPr>
        <w:t xml:space="preserve"> </w:t>
      </w:r>
      <w:r>
        <w:rPr>
          <w:rFonts w:asciiTheme="majorBidi" w:hAnsiTheme="majorBidi" w:cstheme="majorBidi"/>
        </w:rPr>
        <w:t>modeling</w:t>
      </w:r>
      <w:r w:rsidRPr="00B95524">
        <w:rPr>
          <w:rFonts w:asciiTheme="majorBidi" w:hAnsiTheme="majorBidi" w:cstheme="majorBidi"/>
        </w:rPr>
        <w:t xml:space="preserve"> </w:t>
      </w:r>
      <w:r>
        <w:rPr>
          <w:rFonts w:asciiTheme="majorBidi" w:hAnsiTheme="majorBidi" w:cstheme="majorBidi"/>
        </w:rPr>
        <w:t>of</w:t>
      </w:r>
      <w:r w:rsidRPr="00B95524">
        <w:rPr>
          <w:rFonts w:asciiTheme="majorBidi" w:hAnsiTheme="majorBidi" w:cstheme="majorBidi"/>
        </w:rPr>
        <w:t xml:space="preserve"> </w:t>
      </w:r>
      <w:r>
        <w:rPr>
          <w:rFonts w:asciiTheme="majorBidi" w:hAnsiTheme="majorBidi" w:cstheme="majorBidi"/>
        </w:rPr>
        <w:t>left ventricular</w:t>
      </w:r>
      <w:r w:rsidRPr="00B95524">
        <w:rPr>
          <w:rFonts w:asciiTheme="majorBidi" w:hAnsiTheme="majorBidi" w:cstheme="majorBidi"/>
        </w:rPr>
        <w:t xml:space="preserve"> </w:t>
      </w:r>
      <w:r>
        <w:rPr>
          <w:rFonts w:asciiTheme="majorBidi" w:hAnsiTheme="majorBidi" w:cstheme="majorBidi"/>
        </w:rPr>
        <w:t>growth</w:t>
      </w:r>
      <w:r w:rsidRPr="00B95524">
        <w:rPr>
          <w:rFonts w:asciiTheme="majorBidi" w:hAnsiTheme="majorBidi" w:cstheme="majorBidi"/>
        </w:rPr>
        <w:t xml:space="preserve"> </w:t>
      </w:r>
      <w:r>
        <w:rPr>
          <w:rFonts w:asciiTheme="majorBidi" w:hAnsiTheme="majorBidi" w:cstheme="majorBidi"/>
        </w:rPr>
        <w:t xml:space="preserve">via myosin ATPase and intracellular passive stress </w:t>
      </w:r>
      <w:r>
        <w:rPr>
          <w:rStyle w:val="CommentReference"/>
          <w:b/>
        </w:rPr>
        <w:annotationRef/>
      </w:r>
      <w:r>
        <w:rPr>
          <w:rFonts w:asciiTheme="majorBidi" w:hAnsiTheme="majorBidi" w:cstheme="majorBidi"/>
        </w:rPr>
        <w:t>in response to pressure and volume overloads</w:t>
      </w:r>
    </w:p>
  </w:comment>
  <w:comment w:id="1" w:author="Wenk, Jonathan F." w:date="2021-11-01T15:43:00Z" w:initials="WJF">
    <w:p w14:paraId="75789CC1" w14:textId="332208AF" w:rsidR="00EB61F0" w:rsidRDefault="00EB61F0">
      <w:pPr>
        <w:pStyle w:val="CommentText"/>
      </w:pPr>
      <w:r>
        <w:rPr>
          <w:rStyle w:val="CommentReference"/>
        </w:rPr>
        <w:annotationRef/>
      </w:r>
      <w:r w:rsidR="00A53F9B">
        <w:t>Ken, what are your thoughts on the title?</w:t>
      </w:r>
    </w:p>
  </w:comment>
  <w:comment w:id="25" w:author="Wenk, Jonathan F." w:date="2021-11-01T17:11:00Z" w:initials="WJF">
    <w:p w14:paraId="5483C58B" w14:textId="3B2ED9F4" w:rsidR="00A53F9B" w:rsidRDefault="00A53F9B">
      <w:pPr>
        <w:pStyle w:val="CommentText"/>
      </w:pPr>
      <w:r>
        <w:rPr>
          <w:rStyle w:val="CommentReference"/>
        </w:rPr>
        <w:annotationRef/>
      </w:r>
      <w:r>
        <w:t>Ken, I put this paragraph at the end of this section. It was originally in section 4.1. Let us know where you think it fits best.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EFA6E6" w15:done="0"/>
  <w15:commentEx w15:paraId="75789CC1" w15:paraIdParent="18EFA6E6" w15:done="0"/>
  <w15:commentEx w15:paraId="5483C5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7776" w16cex:dateUtc="2021-11-01T18:25:00Z"/>
  <w16cex:commentExtensible w16cex:durableId="252A899D" w16cex:dateUtc="2021-11-01T19:43:00Z"/>
  <w16cex:commentExtensible w16cex:durableId="252A9E5E" w16cex:dateUtc="2021-11-01T2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EFA6E6" w16cid:durableId="252A7776"/>
  <w16cid:commentId w16cid:paraId="75789CC1" w16cid:durableId="252A899D"/>
  <w16cid:commentId w16cid:paraId="5483C58B" w16cid:durableId="252A9E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40626" w14:textId="77777777" w:rsidR="00CE7869" w:rsidRDefault="00CE7869" w:rsidP="00117666">
      <w:pPr>
        <w:spacing w:after="0"/>
      </w:pPr>
      <w:r>
        <w:separator/>
      </w:r>
    </w:p>
  </w:endnote>
  <w:endnote w:type="continuationSeparator" w:id="0">
    <w:p w14:paraId="1A843E08" w14:textId="77777777" w:rsidR="00CE7869" w:rsidRDefault="00CE7869" w:rsidP="00117666">
      <w:pPr>
        <w:spacing w:after="0"/>
      </w:pPr>
      <w:r>
        <w:continuationSeparator/>
      </w:r>
    </w:p>
  </w:endnote>
  <w:endnote w:type="continuationNotice" w:id="1">
    <w:p w14:paraId="33FB07E1" w14:textId="77777777" w:rsidR="00CE7869" w:rsidRDefault="00CE786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77777777" w:rsidR="00EB61F0" w:rsidRPr="00577C4C" w:rsidRDefault="00EB61F0">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58242"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EB61F0" w:rsidRPr="00E9561B" w:rsidRDefault="00EB61F0">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EB61F0" w:rsidRPr="00E9561B" w:rsidRDefault="00EB61F0">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58241"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EB61F0" w:rsidRPr="00577C4C" w:rsidRDefault="00EB61F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EB61F0" w:rsidRPr="00577C4C" w:rsidRDefault="00EB61F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77777777" w:rsidR="00EB61F0" w:rsidRPr="00577C4C" w:rsidRDefault="00EB61F0">
    <w:pPr>
      <w:pStyle w:val="Footer"/>
      <w:rPr>
        <w:b/>
        <w:sz w:val="20"/>
        <w:szCs w:val="24"/>
      </w:rPr>
    </w:pPr>
    <w:r>
      <w:rPr>
        <w:noProof/>
        <w:lang w:val="en-GB" w:eastAsia="en-GB"/>
      </w:rPr>
      <mc:AlternateContent>
        <mc:Choice Requires="wps">
          <w:drawing>
            <wp:anchor distT="0" distB="0" distL="114300" distR="114300" simplePos="0" relativeHeight="251658240"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EB61F0" w:rsidRPr="00577C4C" w:rsidRDefault="00EB61F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EB61F0" w:rsidRPr="00577C4C" w:rsidRDefault="00EB61F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3F85D" w14:textId="77777777" w:rsidR="00CE7869" w:rsidRDefault="00CE7869" w:rsidP="00117666">
      <w:pPr>
        <w:spacing w:after="0"/>
      </w:pPr>
      <w:r>
        <w:separator/>
      </w:r>
    </w:p>
  </w:footnote>
  <w:footnote w:type="continuationSeparator" w:id="0">
    <w:p w14:paraId="3F9D50B4" w14:textId="77777777" w:rsidR="00CE7869" w:rsidRDefault="00CE7869" w:rsidP="00117666">
      <w:pPr>
        <w:spacing w:after="0"/>
      </w:pPr>
      <w:r>
        <w:continuationSeparator/>
      </w:r>
    </w:p>
  </w:footnote>
  <w:footnote w:type="continuationNotice" w:id="1">
    <w:p w14:paraId="26CF72FD" w14:textId="77777777" w:rsidR="00CE7869" w:rsidRDefault="00CE786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13A34" w14:textId="2578AF43" w:rsidR="00EB61F0" w:rsidRPr="007E3148" w:rsidRDefault="00EB61F0" w:rsidP="00A53000">
    <w:pPr>
      <w:pStyle w:val="Header"/>
    </w:pPr>
    <w:r>
      <w:t>Multi-scale model of ventricular growth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A4BC" w14:textId="7040D12C" w:rsidR="00EB61F0" w:rsidRPr="00A53000" w:rsidRDefault="00EB61F0" w:rsidP="00A53000">
    <w:pPr>
      <w:pStyle w:val="Header"/>
    </w:pPr>
    <w:r>
      <w:t>Multi-scale modeling of ventricular growth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77777777" w:rsidR="00EB61F0" w:rsidRDefault="00EB61F0"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35" name="Picture 35"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2"/>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1"/>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19"/>
  </w:num>
  <w:num w:numId="25">
    <w:abstractNumId w:val="20"/>
  </w:num>
  <w:num w:numId="26">
    <w:abstractNumId w:val="5"/>
  </w:num>
  <w:num w:numId="2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ifi, Hossein">
    <w15:presenceInfo w15:providerId="AD" w15:userId="S::hsh245@uky.edu::20a32e42-02e9-4b7a-878f-9e266e3241a3"/>
  </w15:person>
  <w15:person w15:author="Wenk, Jonathan F.">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attachedTemplate r:id="rId1"/>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2&lt;/item&gt;&lt;item&gt;3&lt;/item&gt;&lt;item&gt;4&lt;/item&gt;&lt;item&gt;5&lt;/item&gt;&lt;item&gt;6&lt;/item&gt;&lt;item&gt;7&lt;/item&gt;&lt;item&gt;10&lt;/item&gt;&lt;item&gt;11&lt;/item&gt;&lt;item&gt;12&lt;/item&gt;&lt;item&gt;13&lt;/item&gt;&lt;item&gt;14&lt;/item&gt;&lt;item&gt;15&lt;/item&gt;&lt;item&gt;16&lt;/item&gt;&lt;item&gt;17&lt;/item&gt;&lt;item&gt;18&lt;/item&gt;&lt;item&gt;19&lt;/item&gt;&lt;item&gt;20&lt;/item&gt;&lt;item&gt;21&lt;/item&gt;&lt;item&gt;22&lt;/item&gt;&lt;item&gt;24&lt;/item&gt;&lt;item&gt;25&lt;/item&gt;&lt;item&gt;27&lt;/item&gt;&lt;item&gt;28&lt;/item&gt;&lt;item&gt;29&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3&lt;/item&gt;&lt;item&gt;54&lt;/item&gt;&lt;item&gt;55&lt;/item&gt;&lt;item&gt;56&lt;/item&gt;&lt;item&gt;57&lt;/item&gt;&lt;item&gt;58&lt;/item&gt;&lt;item&gt;59&lt;/item&gt;&lt;item&gt;60&lt;/item&gt;&lt;item&gt;61&lt;/item&gt;&lt;item&gt;62&lt;/item&gt;&lt;item&gt;63&lt;/item&gt;&lt;item&gt;64&lt;/item&gt;&lt;item&gt;65&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record-ids&gt;&lt;/item&gt;&lt;/Libraries&gt;"/>
  </w:docVars>
  <w:rsids>
    <w:rsidRoot w:val="00681821"/>
    <w:rsid w:val="00000E6D"/>
    <w:rsid w:val="00000EF6"/>
    <w:rsid w:val="00001C1C"/>
    <w:rsid w:val="0000209E"/>
    <w:rsid w:val="00002A98"/>
    <w:rsid w:val="0000380A"/>
    <w:rsid w:val="0000434C"/>
    <w:rsid w:val="00005488"/>
    <w:rsid w:val="000054D0"/>
    <w:rsid w:val="00006AF1"/>
    <w:rsid w:val="00007026"/>
    <w:rsid w:val="0000751A"/>
    <w:rsid w:val="00007D6D"/>
    <w:rsid w:val="00011D01"/>
    <w:rsid w:val="00012899"/>
    <w:rsid w:val="00012A7E"/>
    <w:rsid w:val="00012AF4"/>
    <w:rsid w:val="000140C0"/>
    <w:rsid w:val="000144A6"/>
    <w:rsid w:val="0001473B"/>
    <w:rsid w:val="000153E9"/>
    <w:rsid w:val="00015B09"/>
    <w:rsid w:val="0001646D"/>
    <w:rsid w:val="000201C5"/>
    <w:rsid w:val="00020393"/>
    <w:rsid w:val="00021918"/>
    <w:rsid w:val="00021E7B"/>
    <w:rsid w:val="0002211E"/>
    <w:rsid w:val="0002392F"/>
    <w:rsid w:val="00023F2B"/>
    <w:rsid w:val="00024A55"/>
    <w:rsid w:val="00024F04"/>
    <w:rsid w:val="000255D7"/>
    <w:rsid w:val="00026C5A"/>
    <w:rsid w:val="00027442"/>
    <w:rsid w:val="00027C50"/>
    <w:rsid w:val="00027CFF"/>
    <w:rsid w:val="00030154"/>
    <w:rsid w:val="0003098F"/>
    <w:rsid w:val="00030CDB"/>
    <w:rsid w:val="00030D35"/>
    <w:rsid w:val="000314FD"/>
    <w:rsid w:val="000329E5"/>
    <w:rsid w:val="00034304"/>
    <w:rsid w:val="00034670"/>
    <w:rsid w:val="00034B58"/>
    <w:rsid w:val="00034F18"/>
    <w:rsid w:val="00035434"/>
    <w:rsid w:val="0003558C"/>
    <w:rsid w:val="0003581C"/>
    <w:rsid w:val="00037242"/>
    <w:rsid w:val="000377E6"/>
    <w:rsid w:val="00037872"/>
    <w:rsid w:val="00042E15"/>
    <w:rsid w:val="00043D44"/>
    <w:rsid w:val="0004468C"/>
    <w:rsid w:val="00045678"/>
    <w:rsid w:val="000458E4"/>
    <w:rsid w:val="000465FC"/>
    <w:rsid w:val="000479BD"/>
    <w:rsid w:val="00050084"/>
    <w:rsid w:val="00051116"/>
    <w:rsid w:val="0005129F"/>
    <w:rsid w:val="000519E5"/>
    <w:rsid w:val="0005252B"/>
    <w:rsid w:val="00052AAE"/>
    <w:rsid w:val="000531EB"/>
    <w:rsid w:val="000533C9"/>
    <w:rsid w:val="0005383C"/>
    <w:rsid w:val="000546B4"/>
    <w:rsid w:val="00054E13"/>
    <w:rsid w:val="00055673"/>
    <w:rsid w:val="0005580B"/>
    <w:rsid w:val="00055BC6"/>
    <w:rsid w:val="00055C17"/>
    <w:rsid w:val="00060230"/>
    <w:rsid w:val="00060274"/>
    <w:rsid w:val="00061EC6"/>
    <w:rsid w:val="00062479"/>
    <w:rsid w:val="00063D84"/>
    <w:rsid w:val="00063F3E"/>
    <w:rsid w:val="0006486E"/>
    <w:rsid w:val="0006636D"/>
    <w:rsid w:val="00067F93"/>
    <w:rsid w:val="000702F0"/>
    <w:rsid w:val="000713BE"/>
    <w:rsid w:val="0007168F"/>
    <w:rsid w:val="00071992"/>
    <w:rsid w:val="00073125"/>
    <w:rsid w:val="00073508"/>
    <w:rsid w:val="000740AD"/>
    <w:rsid w:val="0007558C"/>
    <w:rsid w:val="000763FB"/>
    <w:rsid w:val="00076810"/>
    <w:rsid w:val="00077C48"/>
    <w:rsid w:val="00077D53"/>
    <w:rsid w:val="000800DB"/>
    <w:rsid w:val="00081394"/>
    <w:rsid w:val="00081878"/>
    <w:rsid w:val="00081E0E"/>
    <w:rsid w:val="00082841"/>
    <w:rsid w:val="00082F52"/>
    <w:rsid w:val="000836B6"/>
    <w:rsid w:val="000846CC"/>
    <w:rsid w:val="000849F0"/>
    <w:rsid w:val="00090AC5"/>
    <w:rsid w:val="00090EEF"/>
    <w:rsid w:val="000935FD"/>
    <w:rsid w:val="00094BA8"/>
    <w:rsid w:val="00095BCC"/>
    <w:rsid w:val="00095DF6"/>
    <w:rsid w:val="00095E17"/>
    <w:rsid w:val="00096874"/>
    <w:rsid w:val="00096CA9"/>
    <w:rsid w:val="000973D7"/>
    <w:rsid w:val="000A0AC5"/>
    <w:rsid w:val="000A0FE4"/>
    <w:rsid w:val="000A146A"/>
    <w:rsid w:val="000A1A51"/>
    <w:rsid w:val="000A1AAA"/>
    <w:rsid w:val="000A1BF9"/>
    <w:rsid w:val="000A2AEE"/>
    <w:rsid w:val="000A4C36"/>
    <w:rsid w:val="000A50C1"/>
    <w:rsid w:val="000A6492"/>
    <w:rsid w:val="000A6B72"/>
    <w:rsid w:val="000A6CA8"/>
    <w:rsid w:val="000A6FCF"/>
    <w:rsid w:val="000B07EB"/>
    <w:rsid w:val="000B0893"/>
    <w:rsid w:val="000B1DD4"/>
    <w:rsid w:val="000B22DB"/>
    <w:rsid w:val="000B34BD"/>
    <w:rsid w:val="000B389B"/>
    <w:rsid w:val="000B49AB"/>
    <w:rsid w:val="000B49E4"/>
    <w:rsid w:val="000B4CA7"/>
    <w:rsid w:val="000B4FB1"/>
    <w:rsid w:val="000B51ED"/>
    <w:rsid w:val="000C01EC"/>
    <w:rsid w:val="000C03D4"/>
    <w:rsid w:val="000C0455"/>
    <w:rsid w:val="000C100F"/>
    <w:rsid w:val="000C1013"/>
    <w:rsid w:val="000C14B6"/>
    <w:rsid w:val="000C2699"/>
    <w:rsid w:val="000C3171"/>
    <w:rsid w:val="000C4636"/>
    <w:rsid w:val="000C6269"/>
    <w:rsid w:val="000C6611"/>
    <w:rsid w:val="000C6B34"/>
    <w:rsid w:val="000C71F0"/>
    <w:rsid w:val="000C7E2A"/>
    <w:rsid w:val="000D1A86"/>
    <w:rsid w:val="000D50CC"/>
    <w:rsid w:val="000D5D18"/>
    <w:rsid w:val="000D5FB4"/>
    <w:rsid w:val="000D6904"/>
    <w:rsid w:val="000D6B17"/>
    <w:rsid w:val="000D730A"/>
    <w:rsid w:val="000E0CC1"/>
    <w:rsid w:val="000E0DBA"/>
    <w:rsid w:val="000E0FB4"/>
    <w:rsid w:val="000E11A7"/>
    <w:rsid w:val="000E1E3F"/>
    <w:rsid w:val="000E244A"/>
    <w:rsid w:val="000E38FF"/>
    <w:rsid w:val="000E3990"/>
    <w:rsid w:val="000E39EE"/>
    <w:rsid w:val="000E3C0C"/>
    <w:rsid w:val="000E3D2D"/>
    <w:rsid w:val="000E5ECB"/>
    <w:rsid w:val="000E644E"/>
    <w:rsid w:val="000E720E"/>
    <w:rsid w:val="000F0CBF"/>
    <w:rsid w:val="000F1BC6"/>
    <w:rsid w:val="000F29E1"/>
    <w:rsid w:val="000F2E56"/>
    <w:rsid w:val="000F35BC"/>
    <w:rsid w:val="000F3E39"/>
    <w:rsid w:val="000F47FC"/>
    <w:rsid w:val="000F4CFB"/>
    <w:rsid w:val="000F5424"/>
    <w:rsid w:val="000F5E5E"/>
    <w:rsid w:val="000F690A"/>
    <w:rsid w:val="000F6BF5"/>
    <w:rsid w:val="000F7585"/>
    <w:rsid w:val="000F798F"/>
    <w:rsid w:val="000F7A99"/>
    <w:rsid w:val="0010031B"/>
    <w:rsid w:val="00100333"/>
    <w:rsid w:val="0010118D"/>
    <w:rsid w:val="0010457E"/>
    <w:rsid w:val="0010471A"/>
    <w:rsid w:val="0010591C"/>
    <w:rsid w:val="001067F4"/>
    <w:rsid w:val="00107A55"/>
    <w:rsid w:val="001100B5"/>
    <w:rsid w:val="0011061C"/>
    <w:rsid w:val="00111090"/>
    <w:rsid w:val="001112A1"/>
    <w:rsid w:val="001113F5"/>
    <w:rsid w:val="001120B4"/>
    <w:rsid w:val="0011251A"/>
    <w:rsid w:val="0011377F"/>
    <w:rsid w:val="00113A80"/>
    <w:rsid w:val="00113B02"/>
    <w:rsid w:val="00115168"/>
    <w:rsid w:val="001158B8"/>
    <w:rsid w:val="00115C0B"/>
    <w:rsid w:val="001173A3"/>
    <w:rsid w:val="00117666"/>
    <w:rsid w:val="00117B14"/>
    <w:rsid w:val="001208B4"/>
    <w:rsid w:val="00120C6F"/>
    <w:rsid w:val="001214A4"/>
    <w:rsid w:val="0012220F"/>
    <w:rsid w:val="001223A7"/>
    <w:rsid w:val="00122B9C"/>
    <w:rsid w:val="00123DF1"/>
    <w:rsid w:val="001241F3"/>
    <w:rsid w:val="00124576"/>
    <w:rsid w:val="0012568E"/>
    <w:rsid w:val="00125837"/>
    <w:rsid w:val="00125F24"/>
    <w:rsid w:val="00126660"/>
    <w:rsid w:val="00127C2D"/>
    <w:rsid w:val="00127CCE"/>
    <w:rsid w:val="00130441"/>
    <w:rsid w:val="00130912"/>
    <w:rsid w:val="0013099E"/>
    <w:rsid w:val="00130A67"/>
    <w:rsid w:val="00130B0B"/>
    <w:rsid w:val="00130B55"/>
    <w:rsid w:val="00131386"/>
    <w:rsid w:val="001313CF"/>
    <w:rsid w:val="0013153B"/>
    <w:rsid w:val="001315FD"/>
    <w:rsid w:val="00132E82"/>
    <w:rsid w:val="00133398"/>
    <w:rsid w:val="00133451"/>
    <w:rsid w:val="0013396D"/>
    <w:rsid w:val="00133F89"/>
    <w:rsid w:val="001340B5"/>
    <w:rsid w:val="00134256"/>
    <w:rsid w:val="001347CF"/>
    <w:rsid w:val="0013495B"/>
    <w:rsid w:val="00136F11"/>
    <w:rsid w:val="00137280"/>
    <w:rsid w:val="00137ACB"/>
    <w:rsid w:val="001407EF"/>
    <w:rsid w:val="00140AA8"/>
    <w:rsid w:val="00142883"/>
    <w:rsid w:val="00142B55"/>
    <w:rsid w:val="0014308C"/>
    <w:rsid w:val="00145AE6"/>
    <w:rsid w:val="00146866"/>
    <w:rsid w:val="00147395"/>
    <w:rsid w:val="00150BA8"/>
    <w:rsid w:val="0015234A"/>
    <w:rsid w:val="001526AD"/>
    <w:rsid w:val="001531B4"/>
    <w:rsid w:val="00153766"/>
    <w:rsid w:val="0015380A"/>
    <w:rsid w:val="0015455A"/>
    <w:rsid w:val="001547BE"/>
    <w:rsid w:val="00154822"/>
    <w:rsid w:val="00154A7E"/>
    <w:rsid w:val="00154B95"/>
    <w:rsid w:val="00154C6F"/>
    <w:rsid w:val="00154E01"/>
    <w:rsid w:val="001552C9"/>
    <w:rsid w:val="0015549B"/>
    <w:rsid w:val="00155852"/>
    <w:rsid w:val="00155E88"/>
    <w:rsid w:val="00156264"/>
    <w:rsid w:val="0015739A"/>
    <w:rsid w:val="00157612"/>
    <w:rsid w:val="00157BCA"/>
    <w:rsid w:val="00160BA0"/>
    <w:rsid w:val="00161B73"/>
    <w:rsid w:val="001640B1"/>
    <w:rsid w:val="00164114"/>
    <w:rsid w:val="00164370"/>
    <w:rsid w:val="00165CCD"/>
    <w:rsid w:val="00166678"/>
    <w:rsid w:val="001669BB"/>
    <w:rsid w:val="00166FE8"/>
    <w:rsid w:val="001671B8"/>
    <w:rsid w:val="001671CC"/>
    <w:rsid w:val="00167524"/>
    <w:rsid w:val="00167686"/>
    <w:rsid w:val="00167924"/>
    <w:rsid w:val="00167B9E"/>
    <w:rsid w:val="00170875"/>
    <w:rsid w:val="00171063"/>
    <w:rsid w:val="00171DE2"/>
    <w:rsid w:val="0017239F"/>
    <w:rsid w:val="00172BB2"/>
    <w:rsid w:val="00172DDC"/>
    <w:rsid w:val="0017300E"/>
    <w:rsid w:val="00175C7E"/>
    <w:rsid w:val="00177551"/>
    <w:rsid w:val="00177D84"/>
    <w:rsid w:val="00180362"/>
    <w:rsid w:val="00181C88"/>
    <w:rsid w:val="00181DF4"/>
    <w:rsid w:val="00182D52"/>
    <w:rsid w:val="00184D10"/>
    <w:rsid w:val="00184E25"/>
    <w:rsid w:val="0018549A"/>
    <w:rsid w:val="00185C3B"/>
    <w:rsid w:val="001860A4"/>
    <w:rsid w:val="0018634A"/>
    <w:rsid w:val="001872C6"/>
    <w:rsid w:val="00187BC3"/>
    <w:rsid w:val="00190D2C"/>
    <w:rsid w:val="00190D3B"/>
    <w:rsid w:val="0019219C"/>
    <w:rsid w:val="00192575"/>
    <w:rsid w:val="00192712"/>
    <w:rsid w:val="00192BA8"/>
    <w:rsid w:val="0019338C"/>
    <w:rsid w:val="001933A1"/>
    <w:rsid w:val="001938BF"/>
    <w:rsid w:val="00193DE9"/>
    <w:rsid w:val="00195A1A"/>
    <w:rsid w:val="001964EF"/>
    <w:rsid w:val="0019696A"/>
    <w:rsid w:val="00196C35"/>
    <w:rsid w:val="00197DB4"/>
    <w:rsid w:val="001A03AC"/>
    <w:rsid w:val="001A0B73"/>
    <w:rsid w:val="001A1B3B"/>
    <w:rsid w:val="001A3A26"/>
    <w:rsid w:val="001A3AC4"/>
    <w:rsid w:val="001A3D88"/>
    <w:rsid w:val="001A46B8"/>
    <w:rsid w:val="001A5604"/>
    <w:rsid w:val="001A6C2A"/>
    <w:rsid w:val="001A72ED"/>
    <w:rsid w:val="001A7473"/>
    <w:rsid w:val="001B07A0"/>
    <w:rsid w:val="001B0D20"/>
    <w:rsid w:val="001B1A2C"/>
    <w:rsid w:val="001B266E"/>
    <w:rsid w:val="001B356F"/>
    <w:rsid w:val="001B49B2"/>
    <w:rsid w:val="001B4EA6"/>
    <w:rsid w:val="001B5D5A"/>
    <w:rsid w:val="001B5F82"/>
    <w:rsid w:val="001B6F83"/>
    <w:rsid w:val="001B713D"/>
    <w:rsid w:val="001C0857"/>
    <w:rsid w:val="001C094C"/>
    <w:rsid w:val="001C0B1D"/>
    <w:rsid w:val="001C0BAE"/>
    <w:rsid w:val="001C1702"/>
    <w:rsid w:val="001C1ACD"/>
    <w:rsid w:val="001C2985"/>
    <w:rsid w:val="001C3168"/>
    <w:rsid w:val="001C4797"/>
    <w:rsid w:val="001C4E37"/>
    <w:rsid w:val="001C5493"/>
    <w:rsid w:val="001C5CA6"/>
    <w:rsid w:val="001C6026"/>
    <w:rsid w:val="001D02B9"/>
    <w:rsid w:val="001D17DE"/>
    <w:rsid w:val="001D1E02"/>
    <w:rsid w:val="001D2AE6"/>
    <w:rsid w:val="001D2CC3"/>
    <w:rsid w:val="001D3712"/>
    <w:rsid w:val="001D3BF0"/>
    <w:rsid w:val="001D5239"/>
    <w:rsid w:val="001D573E"/>
    <w:rsid w:val="001D5C23"/>
    <w:rsid w:val="001D6003"/>
    <w:rsid w:val="001D629A"/>
    <w:rsid w:val="001D65DD"/>
    <w:rsid w:val="001D6AEF"/>
    <w:rsid w:val="001D7692"/>
    <w:rsid w:val="001D76F8"/>
    <w:rsid w:val="001D79A8"/>
    <w:rsid w:val="001D7AA5"/>
    <w:rsid w:val="001E063F"/>
    <w:rsid w:val="001E11D7"/>
    <w:rsid w:val="001E19FE"/>
    <w:rsid w:val="001E1A30"/>
    <w:rsid w:val="001E1B18"/>
    <w:rsid w:val="001E1D0E"/>
    <w:rsid w:val="001E1D21"/>
    <w:rsid w:val="001E21D9"/>
    <w:rsid w:val="001E25F8"/>
    <w:rsid w:val="001E2C23"/>
    <w:rsid w:val="001E2DB0"/>
    <w:rsid w:val="001E30AC"/>
    <w:rsid w:val="001E40CA"/>
    <w:rsid w:val="001E4818"/>
    <w:rsid w:val="001E55D9"/>
    <w:rsid w:val="001E5B46"/>
    <w:rsid w:val="001E6A1D"/>
    <w:rsid w:val="001E6B76"/>
    <w:rsid w:val="001E7F4E"/>
    <w:rsid w:val="001E7FF9"/>
    <w:rsid w:val="001F005E"/>
    <w:rsid w:val="001F0098"/>
    <w:rsid w:val="001F09DF"/>
    <w:rsid w:val="001F0E51"/>
    <w:rsid w:val="001F113D"/>
    <w:rsid w:val="001F3DE6"/>
    <w:rsid w:val="001F420B"/>
    <w:rsid w:val="001F4C07"/>
    <w:rsid w:val="001F4C6C"/>
    <w:rsid w:val="001F5AFC"/>
    <w:rsid w:val="001F64FF"/>
    <w:rsid w:val="001F6D77"/>
    <w:rsid w:val="001F739E"/>
    <w:rsid w:val="001F7DE0"/>
    <w:rsid w:val="00200CFA"/>
    <w:rsid w:val="002010AD"/>
    <w:rsid w:val="00201EBC"/>
    <w:rsid w:val="00202091"/>
    <w:rsid w:val="00202143"/>
    <w:rsid w:val="00202DB3"/>
    <w:rsid w:val="00202DF7"/>
    <w:rsid w:val="00203121"/>
    <w:rsid w:val="00204ADE"/>
    <w:rsid w:val="00204AE2"/>
    <w:rsid w:val="002050A3"/>
    <w:rsid w:val="002054FF"/>
    <w:rsid w:val="0020600F"/>
    <w:rsid w:val="002074BD"/>
    <w:rsid w:val="002100A8"/>
    <w:rsid w:val="002100E7"/>
    <w:rsid w:val="002101FE"/>
    <w:rsid w:val="0021048E"/>
    <w:rsid w:val="002106CE"/>
    <w:rsid w:val="002115FC"/>
    <w:rsid w:val="002116FB"/>
    <w:rsid w:val="0021177F"/>
    <w:rsid w:val="00212DC0"/>
    <w:rsid w:val="00213234"/>
    <w:rsid w:val="0021409A"/>
    <w:rsid w:val="00214960"/>
    <w:rsid w:val="00216C1A"/>
    <w:rsid w:val="00217675"/>
    <w:rsid w:val="0021784B"/>
    <w:rsid w:val="00220385"/>
    <w:rsid w:val="00220AEA"/>
    <w:rsid w:val="00221088"/>
    <w:rsid w:val="002218E3"/>
    <w:rsid w:val="00222532"/>
    <w:rsid w:val="00222536"/>
    <w:rsid w:val="0022335F"/>
    <w:rsid w:val="002239E0"/>
    <w:rsid w:val="00223D72"/>
    <w:rsid w:val="002241B6"/>
    <w:rsid w:val="00225444"/>
    <w:rsid w:val="00225751"/>
    <w:rsid w:val="0022631D"/>
    <w:rsid w:val="00226954"/>
    <w:rsid w:val="00226A75"/>
    <w:rsid w:val="0022761A"/>
    <w:rsid w:val="00227A9B"/>
    <w:rsid w:val="00230F54"/>
    <w:rsid w:val="00232125"/>
    <w:rsid w:val="00232169"/>
    <w:rsid w:val="002323C9"/>
    <w:rsid w:val="002327E3"/>
    <w:rsid w:val="00233BCB"/>
    <w:rsid w:val="002340D2"/>
    <w:rsid w:val="002340F5"/>
    <w:rsid w:val="00234B91"/>
    <w:rsid w:val="00234D31"/>
    <w:rsid w:val="00235E15"/>
    <w:rsid w:val="00235F62"/>
    <w:rsid w:val="0023719F"/>
    <w:rsid w:val="00237E1E"/>
    <w:rsid w:val="00240A6C"/>
    <w:rsid w:val="0024139C"/>
    <w:rsid w:val="00242D81"/>
    <w:rsid w:val="00243798"/>
    <w:rsid w:val="002438EC"/>
    <w:rsid w:val="00244667"/>
    <w:rsid w:val="00244FA5"/>
    <w:rsid w:val="00245035"/>
    <w:rsid w:val="00245068"/>
    <w:rsid w:val="002452CA"/>
    <w:rsid w:val="002467FC"/>
    <w:rsid w:val="00247A6B"/>
    <w:rsid w:val="00250DC8"/>
    <w:rsid w:val="00251671"/>
    <w:rsid w:val="0025230A"/>
    <w:rsid w:val="002524C3"/>
    <w:rsid w:val="0025385F"/>
    <w:rsid w:val="002543C2"/>
    <w:rsid w:val="00254489"/>
    <w:rsid w:val="0025509C"/>
    <w:rsid w:val="00256114"/>
    <w:rsid w:val="00256B52"/>
    <w:rsid w:val="00257E89"/>
    <w:rsid w:val="002607D0"/>
    <w:rsid w:val="002625D0"/>
    <w:rsid w:val="002629A3"/>
    <w:rsid w:val="00262C83"/>
    <w:rsid w:val="00263356"/>
    <w:rsid w:val="002638CB"/>
    <w:rsid w:val="0026416F"/>
    <w:rsid w:val="00264847"/>
    <w:rsid w:val="00265077"/>
    <w:rsid w:val="00265660"/>
    <w:rsid w:val="00265F76"/>
    <w:rsid w:val="00265FDB"/>
    <w:rsid w:val="00266289"/>
    <w:rsid w:val="00266F21"/>
    <w:rsid w:val="00267D18"/>
    <w:rsid w:val="0027024A"/>
    <w:rsid w:val="0027049C"/>
    <w:rsid w:val="0027144D"/>
    <w:rsid w:val="0027171F"/>
    <w:rsid w:val="00271FC4"/>
    <w:rsid w:val="0027208C"/>
    <w:rsid w:val="00272565"/>
    <w:rsid w:val="00272700"/>
    <w:rsid w:val="00274179"/>
    <w:rsid w:val="00275821"/>
    <w:rsid w:val="00277387"/>
    <w:rsid w:val="0027773A"/>
    <w:rsid w:val="00280901"/>
    <w:rsid w:val="00281585"/>
    <w:rsid w:val="00282175"/>
    <w:rsid w:val="002827B4"/>
    <w:rsid w:val="002857F2"/>
    <w:rsid w:val="002867E4"/>
    <w:rsid w:val="002868E2"/>
    <w:rsid w:val="002869C3"/>
    <w:rsid w:val="00287979"/>
    <w:rsid w:val="00290D35"/>
    <w:rsid w:val="002912BB"/>
    <w:rsid w:val="00291B70"/>
    <w:rsid w:val="00291BDE"/>
    <w:rsid w:val="00292E16"/>
    <w:rsid w:val="002936E4"/>
    <w:rsid w:val="00293C7B"/>
    <w:rsid w:val="00293E39"/>
    <w:rsid w:val="0029634D"/>
    <w:rsid w:val="00296B88"/>
    <w:rsid w:val="00296E19"/>
    <w:rsid w:val="00297550"/>
    <w:rsid w:val="002A045B"/>
    <w:rsid w:val="002A0F52"/>
    <w:rsid w:val="002A136C"/>
    <w:rsid w:val="002A2207"/>
    <w:rsid w:val="002A4C2C"/>
    <w:rsid w:val="002A56B2"/>
    <w:rsid w:val="002A67FB"/>
    <w:rsid w:val="002A6FF6"/>
    <w:rsid w:val="002B057A"/>
    <w:rsid w:val="002B0629"/>
    <w:rsid w:val="002B0780"/>
    <w:rsid w:val="002B094F"/>
    <w:rsid w:val="002B0C02"/>
    <w:rsid w:val="002B1587"/>
    <w:rsid w:val="002B15CA"/>
    <w:rsid w:val="002B169E"/>
    <w:rsid w:val="002B2A14"/>
    <w:rsid w:val="002B3282"/>
    <w:rsid w:val="002B377E"/>
    <w:rsid w:val="002B5524"/>
    <w:rsid w:val="002B5966"/>
    <w:rsid w:val="002B5FC8"/>
    <w:rsid w:val="002B6166"/>
    <w:rsid w:val="002B67E6"/>
    <w:rsid w:val="002B7069"/>
    <w:rsid w:val="002B7611"/>
    <w:rsid w:val="002B7CD8"/>
    <w:rsid w:val="002C0248"/>
    <w:rsid w:val="002C0579"/>
    <w:rsid w:val="002C0E45"/>
    <w:rsid w:val="002C16A1"/>
    <w:rsid w:val="002C2603"/>
    <w:rsid w:val="002C26FA"/>
    <w:rsid w:val="002C270E"/>
    <w:rsid w:val="002C2984"/>
    <w:rsid w:val="002C302E"/>
    <w:rsid w:val="002C499A"/>
    <w:rsid w:val="002C4AAB"/>
    <w:rsid w:val="002C4C78"/>
    <w:rsid w:val="002C544C"/>
    <w:rsid w:val="002C5B6E"/>
    <w:rsid w:val="002C5EE0"/>
    <w:rsid w:val="002C68AC"/>
    <w:rsid w:val="002C74CA"/>
    <w:rsid w:val="002D06AC"/>
    <w:rsid w:val="002D11BE"/>
    <w:rsid w:val="002D12E8"/>
    <w:rsid w:val="002D15F5"/>
    <w:rsid w:val="002D25EE"/>
    <w:rsid w:val="002D2B12"/>
    <w:rsid w:val="002D4374"/>
    <w:rsid w:val="002D4E55"/>
    <w:rsid w:val="002D531A"/>
    <w:rsid w:val="002D633A"/>
    <w:rsid w:val="002D7AFC"/>
    <w:rsid w:val="002D7E14"/>
    <w:rsid w:val="002E11E9"/>
    <w:rsid w:val="002E139A"/>
    <w:rsid w:val="002E15C8"/>
    <w:rsid w:val="002E171A"/>
    <w:rsid w:val="002E2193"/>
    <w:rsid w:val="002E2259"/>
    <w:rsid w:val="002E3629"/>
    <w:rsid w:val="002E4720"/>
    <w:rsid w:val="002E6245"/>
    <w:rsid w:val="002E67A9"/>
    <w:rsid w:val="002E6A51"/>
    <w:rsid w:val="002E6D14"/>
    <w:rsid w:val="002E7568"/>
    <w:rsid w:val="002F0179"/>
    <w:rsid w:val="002F08AC"/>
    <w:rsid w:val="002F0FBA"/>
    <w:rsid w:val="002F10F6"/>
    <w:rsid w:val="002F23BA"/>
    <w:rsid w:val="002F2F5E"/>
    <w:rsid w:val="002F4622"/>
    <w:rsid w:val="002F46B8"/>
    <w:rsid w:val="002F46C7"/>
    <w:rsid w:val="002F470B"/>
    <w:rsid w:val="002F4BEF"/>
    <w:rsid w:val="002F4CFC"/>
    <w:rsid w:val="002F4FD7"/>
    <w:rsid w:val="002F5804"/>
    <w:rsid w:val="002F58A0"/>
    <w:rsid w:val="002F61B4"/>
    <w:rsid w:val="002F6F69"/>
    <w:rsid w:val="002F6FBF"/>
    <w:rsid w:val="002F71F8"/>
    <w:rsid w:val="002F7357"/>
    <w:rsid w:val="002F744D"/>
    <w:rsid w:val="003002F0"/>
    <w:rsid w:val="00300D2E"/>
    <w:rsid w:val="00301884"/>
    <w:rsid w:val="0030223B"/>
    <w:rsid w:val="00302828"/>
    <w:rsid w:val="0030287C"/>
    <w:rsid w:val="00302EDC"/>
    <w:rsid w:val="00303015"/>
    <w:rsid w:val="00303DE6"/>
    <w:rsid w:val="0030502A"/>
    <w:rsid w:val="00306154"/>
    <w:rsid w:val="00306250"/>
    <w:rsid w:val="003073C3"/>
    <w:rsid w:val="00310124"/>
    <w:rsid w:val="003112FF"/>
    <w:rsid w:val="0031231B"/>
    <w:rsid w:val="00312ADE"/>
    <w:rsid w:val="00312B7C"/>
    <w:rsid w:val="003137C8"/>
    <w:rsid w:val="0031503B"/>
    <w:rsid w:val="00315090"/>
    <w:rsid w:val="0031558D"/>
    <w:rsid w:val="00315712"/>
    <w:rsid w:val="0031619B"/>
    <w:rsid w:val="003161ED"/>
    <w:rsid w:val="00316233"/>
    <w:rsid w:val="00316742"/>
    <w:rsid w:val="0031698E"/>
    <w:rsid w:val="00316C1D"/>
    <w:rsid w:val="0031769A"/>
    <w:rsid w:val="003176F0"/>
    <w:rsid w:val="0032087D"/>
    <w:rsid w:val="00321B00"/>
    <w:rsid w:val="00321BFF"/>
    <w:rsid w:val="00322CE0"/>
    <w:rsid w:val="00323095"/>
    <w:rsid w:val="0032378A"/>
    <w:rsid w:val="00323A92"/>
    <w:rsid w:val="00324860"/>
    <w:rsid w:val="0032540F"/>
    <w:rsid w:val="00325BCC"/>
    <w:rsid w:val="00326599"/>
    <w:rsid w:val="00327043"/>
    <w:rsid w:val="003270C5"/>
    <w:rsid w:val="003271BD"/>
    <w:rsid w:val="00327E65"/>
    <w:rsid w:val="00330B59"/>
    <w:rsid w:val="00330FE2"/>
    <w:rsid w:val="00331C07"/>
    <w:rsid w:val="003330B8"/>
    <w:rsid w:val="00333882"/>
    <w:rsid w:val="003340CB"/>
    <w:rsid w:val="00334153"/>
    <w:rsid w:val="00334630"/>
    <w:rsid w:val="003346BB"/>
    <w:rsid w:val="00334B12"/>
    <w:rsid w:val="00335BA0"/>
    <w:rsid w:val="00336020"/>
    <w:rsid w:val="003366F8"/>
    <w:rsid w:val="00336BB1"/>
    <w:rsid w:val="00340172"/>
    <w:rsid w:val="00340433"/>
    <w:rsid w:val="003412E4"/>
    <w:rsid w:val="00341814"/>
    <w:rsid w:val="003423ED"/>
    <w:rsid w:val="00343781"/>
    <w:rsid w:val="0034526A"/>
    <w:rsid w:val="003474D0"/>
    <w:rsid w:val="00347B14"/>
    <w:rsid w:val="00350897"/>
    <w:rsid w:val="00350968"/>
    <w:rsid w:val="00351DF7"/>
    <w:rsid w:val="00352857"/>
    <w:rsid w:val="0035288E"/>
    <w:rsid w:val="00352FD5"/>
    <w:rsid w:val="00353019"/>
    <w:rsid w:val="003544FB"/>
    <w:rsid w:val="003548D9"/>
    <w:rsid w:val="0035507A"/>
    <w:rsid w:val="00355370"/>
    <w:rsid w:val="003554B9"/>
    <w:rsid w:val="003575F9"/>
    <w:rsid w:val="00357704"/>
    <w:rsid w:val="0036021E"/>
    <w:rsid w:val="0036046B"/>
    <w:rsid w:val="003610D4"/>
    <w:rsid w:val="003614AD"/>
    <w:rsid w:val="003621DD"/>
    <w:rsid w:val="00362DE3"/>
    <w:rsid w:val="00363BBE"/>
    <w:rsid w:val="0036464C"/>
    <w:rsid w:val="003651F1"/>
    <w:rsid w:val="00365261"/>
    <w:rsid w:val="0036541B"/>
    <w:rsid w:val="00365521"/>
    <w:rsid w:val="00365D63"/>
    <w:rsid w:val="00366175"/>
    <w:rsid w:val="003665AD"/>
    <w:rsid w:val="0036767B"/>
    <w:rsid w:val="0036793B"/>
    <w:rsid w:val="00370279"/>
    <w:rsid w:val="00370577"/>
    <w:rsid w:val="003709AE"/>
    <w:rsid w:val="003712EC"/>
    <w:rsid w:val="00371C90"/>
    <w:rsid w:val="00372682"/>
    <w:rsid w:val="00374977"/>
    <w:rsid w:val="00375B23"/>
    <w:rsid w:val="00376649"/>
    <w:rsid w:val="00376CC5"/>
    <w:rsid w:val="00376F86"/>
    <w:rsid w:val="003772DC"/>
    <w:rsid w:val="003772EE"/>
    <w:rsid w:val="003800CC"/>
    <w:rsid w:val="00380278"/>
    <w:rsid w:val="003805DF"/>
    <w:rsid w:val="0038090F"/>
    <w:rsid w:val="003809A3"/>
    <w:rsid w:val="0038180A"/>
    <w:rsid w:val="00382BF3"/>
    <w:rsid w:val="003838DE"/>
    <w:rsid w:val="00384FE9"/>
    <w:rsid w:val="0038581D"/>
    <w:rsid w:val="00385E0C"/>
    <w:rsid w:val="00385E34"/>
    <w:rsid w:val="00386C1F"/>
    <w:rsid w:val="0038724B"/>
    <w:rsid w:val="00390992"/>
    <w:rsid w:val="00390D92"/>
    <w:rsid w:val="003915ED"/>
    <w:rsid w:val="00391B87"/>
    <w:rsid w:val="00391F15"/>
    <w:rsid w:val="003922CD"/>
    <w:rsid w:val="00392C0F"/>
    <w:rsid w:val="003944F6"/>
    <w:rsid w:val="00394968"/>
    <w:rsid w:val="00395034"/>
    <w:rsid w:val="00395128"/>
    <w:rsid w:val="003954D5"/>
    <w:rsid w:val="00395BB1"/>
    <w:rsid w:val="00395CD7"/>
    <w:rsid w:val="0039645D"/>
    <w:rsid w:val="0039693B"/>
    <w:rsid w:val="00396EA3"/>
    <w:rsid w:val="00397C58"/>
    <w:rsid w:val="003A0A72"/>
    <w:rsid w:val="003A0F21"/>
    <w:rsid w:val="003A2749"/>
    <w:rsid w:val="003A4783"/>
    <w:rsid w:val="003A4FEE"/>
    <w:rsid w:val="003A70EA"/>
    <w:rsid w:val="003A7A0D"/>
    <w:rsid w:val="003B0212"/>
    <w:rsid w:val="003B170D"/>
    <w:rsid w:val="003B1D2E"/>
    <w:rsid w:val="003B2076"/>
    <w:rsid w:val="003B291C"/>
    <w:rsid w:val="003B296F"/>
    <w:rsid w:val="003B2A19"/>
    <w:rsid w:val="003B2C8C"/>
    <w:rsid w:val="003B4296"/>
    <w:rsid w:val="003B434A"/>
    <w:rsid w:val="003B4D41"/>
    <w:rsid w:val="003B55BA"/>
    <w:rsid w:val="003B5A39"/>
    <w:rsid w:val="003B5BCF"/>
    <w:rsid w:val="003B6061"/>
    <w:rsid w:val="003B61C3"/>
    <w:rsid w:val="003B6858"/>
    <w:rsid w:val="003B6B95"/>
    <w:rsid w:val="003B7A44"/>
    <w:rsid w:val="003C287A"/>
    <w:rsid w:val="003C2F90"/>
    <w:rsid w:val="003C4054"/>
    <w:rsid w:val="003C45F2"/>
    <w:rsid w:val="003C4D2D"/>
    <w:rsid w:val="003C54CE"/>
    <w:rsid w:val="003C5545"/>
    <w:rsid w:val="003C6CF5"/>
    <w:rsid w:val="003C7123"/>
    <w:rsid w:val="003C751D"/>
    <w:rsid w:val="003D1A9D"/>
    <w:rsid w:val="003D2C62"/>
    <w:rsid w:val="003D2F2D"/>
    <w:rsid w:val="003D35D7"/>
    <w:rsid w:val="003D3953"/>
    <w:rsid w:val="003D3B30"/>
    <w:rsid w:val="003D3BA7"/>
    <w:rsid w:val="003D5E2D"/>
    <w:rsid w:val="003E1DB9"/>
    <w:rsid w:val="003E2603"/>
    <w:rsid w:val="003E2F84"/>
    <w:rsid w:val="003E3A60"/>
    <w:rsid w:val="003E489C"/>
    <w:rsid w:val="003E5363"/>
    <w:rsid w:val="003E54CA"/>
    <w:rsid w:val="003E5FBE"/>
    <w:rsid w:val="003E632C"/>
    <w:rsid w:val="003E7120"/>
    <w:rsid w:val="003F01E7"/>
    <w:rsid w:val="003F027C"/>
    <w:rsid w:val="003F126A"/>
    <w:rsid w:val="003F21AE"/>
    <w:rsid w:val="003F33B3"/>
    <w:rsid w:val="003F38DF"/>
    <w:rsid w:val="003F4621"/>
    <w:rsid w:val="003F58EF"/>
    <w:rsid w:val="00400F2A"/>
    <w:rsid w:val="00401590"/>
    <w:rsid w:val="0040177A"/>
    <w:rsid w:val="004017F1"/>
    <w:rsid w:val="00401816"/>
    <w:rsid w:val="00402155"/>
    <w:rsid w:val="0040439E"/>
    <w:rsid w:val="00405A3C"/>
    <w:rsid w:val="0040652D"/>
    <w:rsid w:val="00406F4F"/>
    <w:rsid w:val="004102A4"/>
    <w:rsid w:val="00411886"/>
    <w:rsid w:val="00411AB6"/>
    <w:rsid w:val="00411DC0"/>
    <w:rsid w:val="00411F31"/>
    <w:rsid w:val="00411FE1"/>
    <w:rsid w:val="00412436"/>
    <w:rsid w:val="00412DF0"/>
    <w:rsid w:val="0041304F"/>
    <w:rsid w:val="004132CE"/>
    <w:rsid w:val="0041340C"/>
    <w:rsid w:val="00413D0B"/>
    <w:rsid w:val="00413E4B"/>
    <w:rsid w:val="004141D0"/>
    <w:rsid w:val="00415093"/>
    <w:rsid w:val="00415AAF"/>
    <w:rsid w:val="00415BAB"/>
    <w:rsid w:val="004167CC"/>
    <w:rsid w:val="00416981"/>
    <w:rsid w:val="004179F7"/>
    <w:rsid w:val="00417C97"/>
    <w:rsid w:val="004202B5"/>
    <w:rsid w:val="004205B9"/>
    <w:rsid w:val="00420E7C"/>
    <w:rsid w:val="004210C4"/>
    <w:rsid w:val="0042116D"/>
    <w:rsid w:val="00421610"/>
    <w:rsid w:val="00421A18"/>
    <w:rsid w:val="00421B42"/>
    <w:rsid w:val="00421E95"/>
    <w:rsid w:val="0042259F"/>
    <w:rsid w:val="00422C94"/>
    <w:rsid w:val="00422FE0"/>
    <w:rsid w:val="00423191"/>
    <w:rsid w:val="004241AB"/>
    <w:rsid w:val="0042425D"/>
    <w:rsid w:val="004245E8"/>
    <w:rsid w:val="00424C1A"/>
    <w:rsid w:val="00425444"/>
    <w:rsid w:val="004254D9"/>
    <w:rsid w:val="004255DB"/>
    <w:rsid w:val="00426CF6"/>
    <w:rsid w:val="0042787B"/>
    <w:rsid w:val="004308CF"/>
    <w:rsid w:val="00431C38"/>
    <w:rsid w:val="004321D9"/>
    <w:rsid w:val="00433BDF"/>
    <w:rsid w:val="00433C9B"/>
    <w:rsid w:val="00433E9E"/>
    <w:rsid w:val="004344B4"/>
    <w:rsid w:val="0043515C"/>
    <w:rsid w:val="00435A9E"/>
    <w:rsid w:val="0043647F"/>
    <w:rsid w:val="00437061"/>
    <w:rsid w:val="004378A9"/>
    <w:rsid w:val="004405C6"/>
    <w:rsid w:val="00440A91"/>
    <w:rsid w:val="00440CB7"/>
    <w:rsid w:val="00440E84"/>
    <w:rsid w:val="00441875"/>
    <w:rsid w:val="00441DA5"/>
    <w:rsid w:val="00442DD8"/>
    <w:rsid w:val="00442F4B"/>
    <w:rsid w:val="004430CE"/>
    <w:rsid w:val="004431D4"/>
    <w:rsid w:val="00443A65"/>
    <w:rsid w:val="00443E2D"/>
    <w:rsid w:val="00444334"/>
    <w:rsid w:val="004447E2"/>
    <w:rsid w:val="004451AC"/>
    <w:rsid w:val="0044523B"/>
    <w:rsid w:val="00445E4B"/>
    <w:rsid w:val="004469CA"/>
    <w:rsid w:val="0044712B"/>
    <w:rsid w:val="004476EE"/>
    <w:rsid w:val="0045166C"/>
    <w:rsid w:val="00454AA5"/>
    <w:rsid w:val="00455218"/>
    <w:rsid w:val="0045581C"/>
    <w:rsid w:val="00457B01"/>
    <w:rsid w:val="004603C7"/>
    <w:rsid w:val="00460A6C"/>
    <w:rsid w:val="004618AD"/>
    <w:rsid w:val="00461E10"/>
    <w:rsid w:val="00462526"/>
    <w:rsid w:val="00462597"/>
    <w:rsid w:val="00462840"/>
    <w:rsid w:val="0046294B"/>
    <w:rsid w:val="00462ADE"/>
    <w:rsid w:val="00462EC8"/>
    <w:rsid w:val="00463E3D"/>
    <w:rsid w:val="004645AE"/>
    <w:rsid w:val="0046506B"/>
    <w:rsid w:val="00465602"/>
    <w:rsid w:val="0046641E"/>
    <w:rsid w:val="004667D8"/>
    <w:rsid w:val="00466B68"/>
    <w:rsid w:val="004671DD"/>
    <w:rsid w:val="00467849"/>
    <w:rsid w:val="00467A6F"/>
    <w:rsid w:val="00467B88"/>
    <w:rsid w:val="004705B1"/>
    <w:rsid w:val="00471D19"/>
    <w:rsid w:val="00471F65"/>
    <w:rsid w:val="00472A0E"/>
    <w:rsid w:val="004735A8"/>
    <w:rsid w:val="00473F88"/>
    <w:rsid w:val="004743EF"/>
    <w:rsid w:val="00474BF8"/>
    <w:rsid w:val="00475401"/>
    <w:rsid w:val="00475702"/>
    <w:rsid w:val="00475859"/>
    <w:rsid w:val="004761DE"/>
    <w:rsid w:val="00476FE7"/>
    <w:rsid w:val="00481158"/>
    <w:rsid w:val="0048176F"/>
    <w:rsid w:val="00482EB4"/>
    <w:rsid w:val="00483CC9"/>
    <w:rsid w:val="00484C65"/>
    <w:rsid w:val="00484CD9"/>
    <w:rsid w:val="004862FF"/>
    <w:rsid w:val="004873E7"/>
    <w:rsid w:val="00490792"/>
    <w:rsid w:val="00490812"/>
    <w:rsid w:val="00491640"/>
    <w:rsid w:val="00491AD8"/>
    <w:rsid w:val="004936BC"/>
    <w:rsid w:val="004962D4"/>
    <w:rsid w:val="004A06BA"/>
    <w:rsid w:val="004A0C15"/>
    <w:rsid w:val="004A179A"/>
    <w:rsid w:val="004A1FFE"/>
    <w:rsid w:val="004A21E3"/>
    <w:rsid w:val="004A2674"/>
    <w:rsid w:val="004A3B0B"/>
    <w:rsid w:val="004A4C92"/>
    <w:rsid w:val="004A4EE3"/>
    <w:rsid w:val="004A5375"/>
    <w:rsid w:val="004A5F81"/>
    <w:rsid w:val="004A761D"/>
    <w:rsid w:val="004A7B1A"/>
    <w:rsid w:val="004B00CC"/>
    <w:rsid w:val="004B092C"/>
    <w:rsid w:val="004B0FBB"/>
    <w:rsid w:val="004B1B34"/>
    <w:rsid w:val="004B1DAC"/>
    <w:rsid w:val="004B224F"/>
    <w:rsid w:val="004B3189"/>
    <w:rsid w:val="004B3314"/>
    <w:rsid w:val="004B42A6"/>
    <w:rsid w:val="004B47E0"/>
    <w:rsid w:val="004B5948"/>
    <w:rsid w:val="004B5C9A"/>
    <w:rsid w:val="004B632E"/>
    <w:rsid w:val="004B6FF2"/>
    <w:rsid w:val="004B772F"/>
    <w:rsid w:val="004B7F03"/>
    <w:rsid w:val="004C012C"/>
    <w:rsid w:val="004C04AA"/>
    <w:rsid w:val="004C088E"/>
    <w:rsid w:val="004C170C"/>
    <w:rsid w:val="004C20FF"/>
    <w:rsid w:val="004C27E9"/>
    <w:rsid w:val="004C3466"/>
    <w:rsid w:val="004C3825"/>
    <w:rsid w:val="004C3AA4"/>
    <w:rsid w:val="004C4E1D"/>
    <w:rsid w:val="004C5284"/>
    <w:rsid w:val="004C58E4"/>
    <w:rsid w:val="004C5EB2"/>
    <w:rsid w:val="004C6C28"/>
    <w:rsid w:val="004C7C14"/>
    <w:rsid w:val="004D07F5"/>
    <w:rsid w:val="004D0951"/>
    <w:rsid w:val="004D0BD7"/>
    <w:rsid w:val="004D0C61"/>
    <w:rsid w:val="004D18E3"/>
    <w:rsid w:val="004D1B41"/>
    <w:rsid w:val="004D1FBE"/>
    <w:rsid w:val="004D2434"/>
    <w:rsid w:val="004D3E33"/>
    <w:rsid w:val="004D3EE8"/>
    <w:rsid w:val="004D4A09"/>
    <w:rsid w:val="004D4A47"/>
    <w:rsid w:val="004D4AE5"/>
    <w:rsid w:val="004D58C5"/>
    <w:rsid w:val="004D5EF6"/>
    <w:rsid w:val="004D5F47"/>
    <w:rsid w:val="004D7294"/>
    <w:rsid w:val="004D79B0"/>
    <w:rsid w:val="004E08B0"/>
    <w:rsid w:val="004E1229"/>
    <w:rsid w:val="004E1629"/>
    <w:rsid w:val="004E2852"/>
    <w:rsid w:val="004E2E1F"/>
    <w:rsid w:val="004E45C1"/>
    <w:rsid w:val="004E47E5"/>
    <w:rsid w:val="004E4A49"/>
    <w:rsid w:val="004E4AEA"/>
    <w:rsid w:val="004E5E35"/>
    <w:rsid w:val="004E77B5"/>
    <w:rsid w:val="004E7D1A"/>
    <w:rsid w:val="004E7DB5"/>
    <w:rsid w:val="004F031C"/>
    <w:rsid w:val="004F03B3"/>
    <w:rsid w:val="004F0A9A"/>
    <w:rsid w:val="004F1B8F"/>
    <w:rsid w:val="004F1C4C"/>
    <w:rsid w:val="004F1CA3"/>
    <w:rsid w:val="004F20FD"/>
    <w:rsid w:val="004F253B"/>
    <w:rsid w:val="004F3078"/>
    <w:rsid w:val="004F3431"/>
    <w:rsid w:val="004F35B4"/>
    <w:rsid w:val="004F3618"/>
    <w:rsid w:val="004F42D1"/>
    <w:rsid w:val="004F4F66"/>
    <w:rsid w:val="004F5591"/>
    <w:rsid w:val="004F5688"/>
    <w:rsid w:val="004F5C13"/>
    <w:rsid w:val="004F5F9F"/>
    <w:rsid w:val="00500912"/>
    <w:rsid w:val="005014CC"/>
    <w:rsid w:val="0050177E"/>
    <w:rsid w:val="00501937"/>
    <w:rsid w:val="00502530"/>
    <w:rsid w:val="0050298C"/>
    <w:rsid w:val="005031AF"/>
    <w:rsid w:val="005034DC"/>
    <w:rsid w:val="005046BE"/>
    <w:rsid w:val="00504937"/>
    <w:rsid w:val="00504D72"/>
    <w:rsid w:val="005053E4"/>
    <w:rsid w:val="00505ED5"/>
    <w:rsid w:val="00505F46"/>
    <w:rsid w:val="005067AD"/>
    <w:rsid w:val="00506C60"/>
    <w:rsid w:val="00506F68"/>
    <w:rsid w:val="00506FBE"/>
    <w:rsid w:val="0050704C"/>
    <w:rsid w:val="005075AC"/>
    <w:rsid w:val="00507F34"/>
    <w:rsid w:val="005103E3"/>
    <w:rsid w:val="00510C55"/>
    <w:rsid w:val="00511149"/>
    <w:rsid w:val="00511250"/>
    <w:rsid w:val="00511BAA"/>
    <w:rsid w:val="005128C6"/>
    <w:rsid w:val="0051294C"/>
    <w:rsid w:val="00512D08"/>
    <w:rsid w:val="00512F0E"/>
    <w:rsid w:val="00513179"/>
    <w:rsid w:val="00513F0D"/>
    <w:rsid w:val="00514201"/>
    <w:rsid w:val="00514640"/>
    <w:rsid w:val="0051522A"/>
    <w:rsid w:val="00515E13"/>
    <w:rsid w:val="00516138"/>
    <w:rsid w:val="00517EF8"/>
    <w:rsid w:val="005214E0"/>
    <w:rsid w:val="0052193B"/>
    <w:rsid w:val="00521C9F"/>
    <w:rsid w:val="005222DC"/>
    <w:rsid w:val="00522415"/>
    <w:rsid w:val="00522858"/>
    <w:rsid w:val="005231C4"/>
    <w:rsid w:val="00523EC8"/>
    <w:rsid w:val="005249F6"/>
    <w:rsid w:val="00524BEB"/>
    <w:rsid w:val="005250F2"/>
    <w:rsid w:val="00525D94"/>
    <w:rsid w:val="0052600C"/>
    <w:rsid w:val="005266CC"/>
    <w:rsid w:val="00530D0E"/>
    <w:rsid w:val="0053100D"/>
    <w:rsid w:val="005313A7"/>
    <w:rsid w:val="00531E20"/>
    <w:rsid w:val="00532758"/>
    <w:rsid w:val="00532896"/>
    <w:rsid w:val="005328AF"/>
    <w:rsid w:val="00532F79"/>
    <w:rsid w:val="00534C1A"/>
    <w:rsid w:val="00534D60"/>
    <w:rsid w:val="0053527E"/>
    <w:rsid w:val="005352DC"/>
    <w:rsid w:val="0053542D"/>
    <w:rsid w:val="00535786"/>
    <w:rsid w:val="005358C4"/>
    <w:rsid w:val="005370E6"/>
    <w:rsid w:val="00537703"/>
    <w:rsid w:val="00537EA2"/>
    <w:rsid w:val="00540123"/>
    <w:rsid w:val="00542490"/>
    <w:rsid w:val="00542859"/>
    <w:rsid w:val="005433D7"/>
    <w:rsid w:val="0054378F"/>
    <w:rsid w:val="00543BCA"/>
    <w:rsid w:val="005440D0"/>
    <w:rsid w:val="00544182"/>
    <w:rsid w:val="00544202"/>
    <w:rsid w:val="00544772"/>
    <w:rsid w:val="00545FEE"/>
    <w:rsid w:val="005462A8"/>
    <w:rsid w:val="00546E04"/>
    <w:rsid w:val="005476B7"/>
    <w:rsid w:val="00547D30"/>
    <w:rsid w:val="00547FBB"/>
    <w:rsid w:val="00550DC4"/>
    <w:rsid w:val="005519C4"/>
    <w:rsid w:val="0055250D"/>
    <w:rsid w:val="0055282B"/>
    <w:rsid w:val="005538F1"/>
    <w:rsid w:val="005539AD"/>
    <w:rsid w:val="00555CCB"/>
    <w:rsid w:val="0055603C"/>
    <w:rsid w:val="00557657"/>
    <w:rsid w:val="0056016A"/>
    <w:rsid w:val="005608E6"/>
    <w:rsid w:val="00560B0F"/>
    <w:rsid w:val="00561FD8"/>
    <w:rsid w:val="005621C0"/>
    <w:rsid w:val="005624AC"/>
    <w:rsid w:val="00562856"/>
    <w:rsid w:val="00562AE9"/>
    <w:rsid w:val="00562F88"/>
    <w:rsid w:val="005658D7"/>
    <w:rsid w:val="00565A5D"/>
    <w:rsid w:val="0056681D"/>
    <w:rsid w:val="005676EB"/>
    <w:rsid w:val="00567C6E"/>
    <w:rsid w:val="00567FEE"/>
    <w:rsid w:val="0057123F"/>
    <w:rsid w:val="00571B51"/>
    <w:rsid w:val="00572C6F"/>
    <w:rsid w:val="00572C84"/>
    <w:rsid w:val="00573505"/>
    <w:rsid w:val="00575B25"/>
    <w:rsid w:val="00576A9E"/>
    <w:rsid w:val="00577231"/>
    <w:rsid w:val="00580ABC"/>
    <w:rsid w:val="00580C3F"/>
    <w:rsid w:val="00581E7C"/>
    <w:rsid w:val="00581FF1"/>
    <w:rsid w:val="00582044"/>
    <w:rsid w:val="00582946"/>
    <w:rsid w:val="00583C78"/>
    <w:rsid w:val="00583CE2"/>
    <w:rsid w:val="00584CEA"/>
    <w:rsid w:val="005866B5"/>
    <w:rsid w:val="00587C78"/>
    <w:rsid w:val="0059016C"/>
    <w:rsid w:val="0059090D"/>
    <w:rsid w:val="00590DEF"/>
    <w:rsid w:val="00590FD1"/>
    <w:rsid w:val="005915AC"/>
    <w:rsid w:val="00591B61"/>
    <w:rsid w:val="00591BF7"/>
    <w:rsid w:val="00591C67"/>
    <w:rsid w:val="005920DB"/>
    <w:rsid w:val="00593DCF"/>
    <w:rsid w:val="005948E1"/>
    <w:rsid w:val="005948EF"/>
    <w:rsid w:val="00596CED"/>
    <w:rsid w:val="00597037"/>
    <w:rsid w:val="005A06A1"/>
    <w:rsid w:val="005A0C6D"/>
    <w:rsid w:val="005A1D84"/>
    <w:rsid w:val="005A1FCF"/>
    <w:rsid w:val="005A2F5C"/>
    <w:rsid w:val="005A4010"/>
    <w:rsid w:val="005A462A"/>
    <w:rsid w:val="005A4AE4"/>
    <w:rsid w:val="005A556C"/>
    <w:rsid w:val="005A5BA9"/>
    <w:rsid w:val="005A61F6"/>
    <w:rsid w:val="005A6BA9"/>
    <w:rsid w:val="005A70EA"/>
    <w:rsid w:val="005A78B3"/>
    <w:rsid w:val="005A7B30"/>
    <w:rsid w:val="005A7E26"/>
    <w:rsid w:val="005A7FB2"/>
    <w:rsid w:val="005B017D"/>
    <w:rsid w:val="005B0352"/>
    <w:rsid w:val="005B05BA"/>
    <w:rsid w:val="005B0C0A"/>
    <w:rsid w:val="005B16EB"/>
    <w:rsid w:val="005B1E6C"/>
    <w:rsid w:val="005B1FF1"/>
    <w:rsid w:val="005B29D1"/>
    <w:rsid w:val="005B2D7F"/>
    <w:rsid w:val="005B36B0"/>
    <w:rsid w:val="005B47E3"/>
    <w:rsid w:val="005B5394"/>
    <w:rsid w:val="005B5A54"/>
    <w:rsid w:val="005B68FE"/>
    <w:rsid w:val="005B6D51"/>
    <w:rsid w:val="005B7080"/>
    <w:rsid w:val="005B783C"/>
    <w:rsid w:val="005C00F3"/>
    <w:rsid w:val="005C0781"/>
    <w:rsid w:val="005C17BD"/>
    <w:rsid w:val="005C1C44"/>
    <w:rsid w:val="005C252D"/>
    <w:rsid w:val="005C2920"/>
    <w:rsid w:val="005C3963"/>
    <w:rsid w:val="005C4E8C"/>
    <w:rsid w:val="005C50B5"/>
    <w:rsid w:val="005C54B7"/>
    <w:rsid w:val="005C56F3"/>
    <w:rsid w:val="005C598D"/>
    <w:rsid w:val="005C6B4D"/>
    <w:rsid w:val="005C74C0"/>
    <w:rsid w:val="005C7B58"/>
    <w:rsid w:val="005C7B59"/>
    <w:rsid w:val="005D1689"/>
    <w:rsid w:val="005D1840"/>
    <w:rsid w:val="005D1B4F"/>
    <w:rsid w:val="005D205C"/>
    <w:rsid w:val="005D271E"/>
    <w:rsid w:val="005D35E4"/>
    <w:rsid w:val="005D436F"/>
    <w:rsid w:val="005D4F49"/>
    <w:rsid w:val="005D513D"/>
    <w:rsid w:val="005D675E"/>
    <w:rsid w:val="005D6C59"/>
    <w:rsid w:val="005D736A"/>
    <w:rsid w:val="005D75F0"/>
    <w:rsid w:val="005D7910"/>
    <w:rsid w:val="005E0AEF"/>
    <w:rsid w:val="005E0F6E"/>
    <w:rsid w:val="005E0FB8"/>
    <w:rsid w:val="005E1B91"/>
    <w:rsid w:val="005E2061"/>
    <w:rsid w:val="005E2D0A"/>
    <w:rsid w:val="005E3E2E"/>
    <w:rsid w:val="005E422E"/>
    <w:rsid w:val="005E4355"/>
    <w:rsid w:val="005E4438"/>
    <w:rsid w:val="005E4618"/>
    <w:rsid w:val="005E5253"/>
    <w:rsid w:val="005E6B24"/>
    <w:rsid w:val="005E6D2B"/>
    <w:rsid w:val="005E7AC0"/>
    <w:rsid w:val="005E7FC4"/>
    <w:rsid w:val="005F02B9"/>
    <w:rsid w:val="005F126D"/>
    <w:rsid w:val="005F16B4"/>
    <w:rsid w:val="005F1DB2"/>
    <w:rsid w:val="005F32DF"/>
    <w:rsid w:val="005F40C2"/>
    <w:rsid w:val="005F42A3"/>
    <w:rsid w:val="005F4AD0"/>
    <w:rsid w:val="005F4E98"/>
    <w:rsid w:val="005F4FAB"/>
    <w:rsid w:val="005F5C48"/>
    <w:rsid w:val="005F5DC4"/>
    <w:rsid w:val="005F5FC2"/>
    <w:rsid w:val="005F6461"/>
    <w:rsid w:val="005F65BB"/>
    <w:rsid w:val="005F67A9"/>
    <w:rsid w:val="005F6E64"/>
    <w:rsid w:val="005F6F00"/>
    <w:rsid w:val="005F72DD"/>
    <w:rsid w:val="005F7376"/>
    <w:rsid w:val="005F79AA"/>
    <w:rsid w:val="00601E3A"/>
    <w:rsid w:val="006023B4"/>
    <w:rsid w:val="00602817"/>
    <w:rsid w:val="00602884"/>
    <w:rsid w:val="006029A4"/>
    <w:rsid w:val="006029C2"/>
    <w:rsid w:val="00603C6A"/>
    <w:rsid w:val="00604465"/>
    <w:rsid w:val="00604531"/>
    <w:rsid w:val="0060535F"/>
    <w:rsid w:val="00606F6D"/>
    <w:rsid w:val="006104F8"/>
    <w:rsid w:val="00611C2B"/>
    <w:rsid w:val="0061340D"/>
    <w:rsid w:val="006144D8"/>
    <w:rsid w:val="00614697"/>
    <w:rsid w:val="006154D2"/>
    <w:rsid w:val="006167F9"/>
    <w:rsid w:val="00617532"/>
    <w:rsid w:val="00617D4F"/>
    <w:rsid w:val="0062026F"/>
    <w:rsid w:val="0062154F"/>
    <w:rsid w:val="006216A2"/>
    <w:rsid w:val="00621D21"/>
    <w:rsid w:val="006225D2"/>
    <w:rsid w:val="00623041"/>
    <w:rsid w:val="0062344A"/>
    <w:rsid w:val="006240A3"/>
    <w:rsid w:val="006240FE"/>
    <w:rsid w:val="00624361"/>
    <w:rsid w:val="00624867"/>
    <w:rsid w:val="0062526E"/>
    <w:rsid w:val="006253E6"/>
    <w:rsid w:val="00625A05"/>
    <w:rsid w:val="00626097"/>
    <w:rsid w:val="00626610"/>
    <w:rsid w:val="006266C4"/>
    <w:rsid w:val="00626EFC"/>
    <w:rsid w:val="0062705B"/>
    <w:rsid w:val="00630094"/>
    <w:rsid w:val="00631A8C"/>
    <w:rsid w:val="006323B5"/>
    <w:rsid w:val="0063282D"/>
    <w:rsid w:val="00632B8F"/>
    <w:rsid w:val="00632DB6"/>
    <w:rsid w:val="00633E98"/>
    <w:rsid w:val="0063402C"/>
    <w:rsid w:val="006341A0"/>
    <w:rsid w:val="00634828"/>
    <w:rsid w:val="0063506A"/>
    <w:rsid w:val="00637661"/>
    <w:rsid w:val="00637E91"/>
    <w:rsid w:val="006410EE"/>
    <w:rsid w:val="00641912"/>
    <w:rsid w:val="0064307F"/>
    <w:rsid w:val="00644D83"/>
    <w:rsid w:val="00647F44"/>
    <w:rsid w:val="006508C8"/>
    <w:rsid w:val="00650AB7"/>
    <w:rsid w:val="00650CE3"/>
    <w:rsid w:val="00651A66"/>
    <w:rsid w:val="00651CA2"/>
    <w:rsid w:val="00651D00"/>
    <w:rsid w:val="00651D38"/>
    <w:rsid w:val="0065266E"/>
    <w:rsid w:val="006529F5"/>
    <w:rsid w:val="00653D60"/>
    <w:rsid w:val="00654068"/>
    <w:rsid w:val="00654533"/>
    <w:rsid w:val="00654594"/>
    <w:rsid w:val="0065516B"/>
    <w:rsid w:val="0065519C"/>
    <w:rsid w:val="00656EE6"/>
    <w:rsid w:val="00657134"/>
    <w:rsid w:val="00657BB3"/>
    <w:rsid w:val="00660D05"/>
    <w:rsid w:val="006613A2"/>
    <w:rsid w:val="00662A3F"/>
    <w:rsid w:val="00662BC0"/>
    <w:rsid w:val="006637A9"/>
    <w:rsid w:val="00670D28"/>
    <w:rsid w:val="0067105E"/>
    <w:rsid w:val="00671D9A"/>
    <w:rsid w:val="00671F4D"/>
    <w:rsid w:val="00673952"/>
    <w:rsid w:val="0067510E"/>
    <w:rsid w:val="006752B4"/>
    <w:rsid w:val="006757C1"/>
    <w:rsid w:val="00675E2F"/>
    <w:rsid w:val="00680105"/>
    <w:rsid w:val="0068037F"/>
    <w:rsid w:val="00680F2C"/>
    <w:rsid w:val="00681821"/>
    <w:rsid w:val="00681DA8"/>
    <w:rsid w:val="00681F79"/>
    <w:rsid w:val="00683013"/>
    <w:rsid w:val="00683056"/>
    <w:rsid w:val="0068337C"/>
    <w:rsid w:val="00684471"/>
    <w:rsid w:val="0068588F"/>
    <w:rsid w:val="00685A54"/>
    <w:rsid w:val="00685D7C"/>
    <w:rsid w:val="006863EF"/>
    <w:rsid w:val="0068663A"/>
    <w:rsid w:val="00686A9E"/>
    <w:rsid w:val="00686C9D"/>
    <w:rsid w:val="0069196D"/>
    <w:rsid w:val="00691A76"/>
    <w:rsid w:val="00691E86"/>
    <w:rsid w:val="00692BD3"/>
    <w:rsid w:val="00693A2A"/>
    <w:rsid w:val="0069501E"/>
    <w:rsid w:val="006957B2"/>
    <w:rsid w:val="006A0022"/>
    <w:rsid w:val="006A071F"/>
    <w:rsid w:val="006A0B86"/>
    <w:rsid w:val="006A2633"/>
    <w:rsid w:val="006A2D46"/>
    <w:rsid w:val="006A3192"/>
    <w:rsid w:val="006A332A"/>
    <w:rsid w:val="006A4A07"/>
    <w:rsid w:val="006A5BD0"/>
    <w:rsid w:val="006A7D93"/>
    <w:rsid w:val="006B0457"/>
    <w:rsid w:val="006B0BA8"/>
    <w:rsid w:val="006B18D6"/>
    <w:rsid w:val="006B2904"/>
    <w:rsid w:val="006B2AFB"/>
    <w:rsid w:val="006B2D5B"/>
    <w:rsid w:val="006B34F8"/>
    <w:rsid w:val="006B38DA"/>
    <w:rsid w:val="006B3C2F"/>
    <w:rsid w:val="006B3CA9"/>
    <w:rsid w:val="006B51CC"/>
    <w:rsid w:val="006B54FD"/>
    <w:rsid w:val="006B553E"/>
    <w:rsid w:val="006B6AC2"/>
    <w:rsid w:val="006B79A6"/>
    <w:rsid w:val="006B7D14"/>
    <w:rsid w:val="006C084B"/>
    <w:rsid w:val="006C088B"/>
    <w:rsid w:val="006C2802"/>
    <w:rsid w:val="006C2EA5"/>
    <w:rsid w:val="006C3F0C"/>
    <w:rsid w:val="006C4D39"/>
    <w:rsid w:val="006C5230"/>
    <w:rsid w:val="006C54E4"/>
    <w:rsid w:val="006C653E"/>
    <w:rsid w:val="006C7D23"/>
    <w:rsid w:val="006D0E11"/>
    <w:rsid w:val="006D1427"/>
    <w:rsid w:val="006D190E"/>
    <w:rsid w:val="006D26C0"/>
    <w:rsid w:val="006D2800"/>
    <w:rsid w:val="006D29C3"/>
    <w:rsid w:val="006D2A3C"/>
    <w:rsid w:val="006D3416"/>
    <w:rsid w:val="006D36A0"/>
    <w:rsid w:val="006D5271"/>
    <w:rsid w:val="006D5B93"/>
    <w:rsid w:val="006D654E"/>
    <w:rsid w:val="006D68F9"/>
    <w:rsid w:val="006D732B"/>
    <w:rsid w:val="006E06E9"/>
    <w:rsid w:val="006E19A1"/>
    <w:rsid w:val="006E232B"/>
    <w:rsid w:val="006E245F"/>
    <w:rsid w:val="006E29E4"/>
    <w:rsid w:val="006E2AA1"/>
    <w:rsid w:val="006E35D6"/>
    <w:rsid w:val="006E402E"/>
    <w:rsid w:val="006E5747"/>
    <w:rsid w:val="006E5B53"/>
    <w:rsid w:val="006E6A47"/>
    <w:rsid w:val="006E6DFD"/>
    <w:rsid w:val="006F018B"/>
    <w:rsid w:val="006F049C"/>
    <w:rsid w:val="006F11FB"/>
    <w:rsid w:val="006F17A2"/>
    <w:rsid w:val="006F259C"/>
    <w:rsid w:val="006F3710"/>
    <w:rsid w:val="006F3AF0"/>
    <w:rsid w:val="006F501F"/>
    <w:rsid w:val="006F6767"/>
    <w:rsid w:val="006F74E8"/>
    <w:rsid w:val="007016D0"/>
    <w:rsid w:val="00701856"/>
    <w:rsid w:val="00701CC8"/>
    <w:rsid w:val="00703E24"/>
    <w:rsid w:val="00703F17"/>
    <w:rsid w:val="00704A18"/>
    <w:rsid w:val="00705AA1"/>
    <w:rsid w:val="007066D8"/>
    <w:rsid w:val="00706785"/>
    <w:rsid w:val="0070776B"/>
    <w:rsid w:val="00707DA1"/>
    <w:rsid w:val="0071061C"/>
    <w:rsid w:val="00710F80"/>
    <w:rsid w:val="0071113F"/>
    <w:rsid w:val="00711200"/>
    <w:rsid w:val="00711577"/>
    <w:rsid w:val="00711DA4"/>
    <w:rsid w:val="00713EB1"/>
    <w:rsid w:val="00714186"/>
    <w:rsid w:val="00714A8F"/>
    <w:rsid w:val="00714A94"/>
    <w:rsid w:val="00714D4D"/>
    <w:rsid w:val="007155C0"/>
    <w:rsid w:val="007156EA"/>
    <w:rsid w:val="00715B6B"/>
    <w:rsid w:val="00717150"/>
    <w:rsid w:val="00720460"/>
    <w:rsid w:val="00720EEC"/>
    <w:rsid w:val="00721DCF"/>
    <w:rsid w:val="00722343"/>
    <w:rsid w:val="0072238F"/>
    <w:rsid w:val="00722BC3"/>
    <w:rsid w:val="00723009"/>
    <w:rsid w:val="00723783"/>
    <w:rsid w:val="0072488B"/>
    <w:rsid w:val="00724E79"/>
    <w:rsid w:val="007257FE"/>
    <w:rsid w:val="00725A7D"/>
    <w:rsid w:val="00726F17"/>
    <w:rsid w:val="007278B3"/>
    <w:rsid w:val="0073085C"/>
    <w:rsid w:val="007311B0"/>
    <w:rsid w:val="00731351"/>
    <w:rsid w:val="007313B4"/>
    <w:rsid w:val="00731FBF"/>
    <w:rsid w:val="0073252C"/>
    <w:rsid w:val="007330FB"/>
    <w:rsid w:val="007334F9"/>
    <w:rsid w:val="00733784"/>
    <w:rsid w:val="007338C7"/>
    <w:rsid w:val="0073505B"/>
    <w:rsid w:val="0073688F"/>
    <w:rsid w:val="00736AE3"/>
    <w:rsid w:val="00736B2B"/>
    <w:rsid w:val="00737631"/>
    <w:rsid w:val="00742A9F"/>
    <w:rsid w:val="00743F95"/>
    <w:rsid w:val="00746026"/>
    <w:rsid w:val="00746505"/>
    <w:rsid w:val="00746944"/>
    <w:rsid w:val="00746A52"/>
    <w:rsid w:val="00746F3F"/>
    <w:rsid w:val="007503DE"/>
    <w:rsid w:val="0075347D"/>
    <w:rsid w:val="00753EAE"/>
    <w:rsid w:val="007541B2"/>
    <w:rsid w:val="00754C16"/>
    <w:rsid w:val="0075563E"/>
    <w:rsid w:val="00755A79"/>
    <w:rsid w:val="00756677"/>
    <w:rsid w:val="00756793"/>
    <w:rsid w:val="00756A00"/>
    <w:rsid w:val="007572A3"/>
    <w:rsid w:val="0076038A"/>
    <w:rsid w:val="0076497D"/>
    <w:rsid w:val="00764B8D"/>
    <w:rsid w:val="0076534B"/>
    <w:rsid w:val="00765678"/>
    <w:rsid w:val="00766D5E"/>
    <w:rsid w:val="00766DD0"/>
    <w:rsid w:val="00766EB4"/>
    <w:rsid w:val="007674AA"/>
    <w:rsid w:val="00767B6D"/>
    <w:rsid w:val="00771ED8"/>
    <w:rsid w:val="00773E65"/>
    <w:rsid w:val="00773FBB"/>
    <w:rsid w:val="00774022"/>
    <w:rsid w:val="00774044"/>
    <w:rsid w:val="00774574"/>
    <w:rsid w:val="00774DDD"/>
    <w:rsid w:val="00776A84"/>
    <w:rsid w:val="00776B82"/>
    <w:rsid w:val="007773CE"/>
    <w:rsid w:val="0078082B"/>
    <w:rsid w:val="007811E2"/>
    <w:rsid w:val="00781CC6"/>
    <w:rsid w:val="00781DEF"/>
    <w:rsid w:val="007831D4"/>
    <w:rsid w:val="00783272"/>
    <w:rsid w:val="00784F4D"/>
    <w:rsid w:val="00785352"/>
    <w:rsid w:val="0078583F"/>
    <w:rsid w:val="00786AA1"/>
    <w:rsid w:val="00787423"/>
    <w:rsid w:val="00787B76"/>
    <w:rsid w:val="00790195"/>
    <w:rsid w:val="00790434"/>
    <w:rsid w:val="00790549"/>
    <w:rsid w:val="00790BB3"/>
    <w:rsid w:val="00791CFE"/>
    <w:rsid w:val="00791FFA"/>
    <w:rsid w:val="00792043"/>
    <w:rsid w:val="00793F81"/>
    <w:rsid w:val="007947B7"/>
    <w:rsid w:val="007966E1"/>
    <w:rsid w:val="00797EDD"/>
    <w:rsid w:val="007A0AD7"/>
    <w:rsid w:val="007A0D79"/>
    <w:rsid w:val="007A1884"/>
    <w:rsid w:val="007A203E"/>
    <w:rsid w:val="007A35DE"/>
    <w:rsid w:val="007A3D0C"/>
    <w:rsid w:val="007A552F"/>
    <w:rsid w:val="007A6661"/>
    <w:rsid w:val="007A75E3"/>
    <w:rsid w:val="007B0322"/>
    <w:rsid w:val="007B0397"/>
    <w:rsid w:val="007B061E"/>
    <w:rsid w:val="007B0645"/>
    <w:rsid w:val="007B147F"/>
    <w:rsid w:val="007B21F2"/>
    <w:rsid w:val="007B2CC0"/>
    <w:rsid w:val="007B2D9D"/>
    <w:rsid w:val="007B3C0C"/>
    <w:rsid w:val="007B435D"/>
    <w:rsid w:val="007B4918"/>
    <w:rsid w:val="007B541E"/>
    <w:rsid w:val="007B5487"/>
    <w:rsid w:val="007B5673"/>
    <w:rsid w:val="007B58EB"/>
    <w:rsid w:val="007B6722"/>
    <w:rsid w:val="007B6C61"/>
    <w:rsid w:val="007B7236"/>
    <w:rsid w:val="007B7551"/>
    <w:rsid w:val="007B777E"/>
    <w:rsid w:val="007C040E"/>
    <w:rsid w:val="007C0E3F"/>
    <w:rsid w:val="007C1EDA"/>
    <w:rsid w:val="007C206C"/>
    <w:rsid w:val="007C38A8"/>
    <w:rsid w:val="007C3C44"/>
    <w:rsid w:val="007C5483"/>
    <w:rsid w:val="007C5729"/>
    <w:rsid w:val="007C7184"/>
    <w:rsid w:val="007C7EEF"/>
    <w:rsid w:val="007D08EA"/>
    <w:rsid w:val="007D0B1C"/>
    <w:rsid w:val="007D0B29"/>
    <w:rsid w:val="007D0ECB"/>
    <w:rsid w:val="007D2956"/>
    <w:rsid w:val="007D3FF9"/>
    <w:rsid w:val="007D484B"/>
    <w:rsid w:val="007D69EA"/>
    <w:rsid w:val="007E0559"/>
    <w:rsid w:val="007E1E06"/>
    <w:rsid w:val="007E22C4"/>
    <w:rsid w:val="007E256D"/>
    <w:rsid w:val="007E2C0D"/>
    <w:rsid w:val="007E37A7"/>
    <w:rsid w:val="007E38B2"/>
    <w:rsid w:val="007E39F9"/>
    <w:rsid w:val="007E49C1"/>
    <w:rsid w:val="007E4B14"/>
    <w:rsid w:val="007E4B93"/>
    <w:rsid w:val="007E5334"/>
    <w:rsid w:val="007E59B3"/>
    <w:rsid w:val="007E6287"/>
    <w:rsid w:val="007E6B43"/>
    <w:rsid w:val="007E7DD0"/>
    <w:rsid w:val="007F0B43"/>
    <w:rsid w:val="007F1062"/>
    <w:rsid w:val="007F11D7"/>
    <w:rsid w:val="007F1D19"/>
    <w:rsid w:val="007F1D59"/>
    <w:rsid w:val="007F260F"/>
    <w:rsid w:val="007F43A6"/>
    <w:rsid w:val="007F4B26"/>
    <w:rsid w:val="007F4B5D"/>
    <w:rsid w:val="007F50FE"/>
    <w:rsid w:val="007F6048"/>
    <w:rsid w:val="007F6091"/>
    <w:rsid w:val="007F6803"/>
    <w:rsid w:val="007F6DC5"/>
    <w:rsid w:val="00800854"/>
    <w:rsid w:val="00800892"/>
    <w:rsid w:val="00800AC2"/>
    <w:rsid w:val="00800F35"/>
    <w:rsid w:val="00801324"/>
    <w:rsid w:val="0080199D"/>
    <w:rsid w:val="0080204C"/>
    <w:rsid w:val="0080204F"/>
    <w:rsid w:val="0080226C"/>
    <w:rsid w:val="00802DE0"/>
    <w:rsid w:val="00803C9B"/>
    <w:rsid w:val="00803FD5"/>
    <w:rsid w:val="00804A46"/>
    <w:rsid w:val="00804C2C"/>
    <w:rsid w:val="00804E13"/>
    <w:rsid w:val="0080516A"/>
    <w:rsid w:val="00807321"/>
    <w:rsid w:val="00810733"/>
    <w:rsid w:val="008108C7"/>
    <w:rsid w:val="008111BC"/>
    <w:rsid w:val="008111E4"/>
    <w:rsid w:val="00811EAE"/>
    <w:rsid w:val="00812440"/>
    <w:rsid w:val="0081301C"/>
    <w:rsid w:val="008154AA"/>
    <w:rsid w:val="00815846"/>
    <w:rsid w:val="00815DA1"/>
    <w:rsid w:val="0081779D"/>
    <w:rsid w:val="008179AE"/>
    <w:rsid w:val="00817DD6"/>
    <w:rsid w:val="00821765"/>
    <w:rsid w:val="00825AE7"/>
    <w:rsid w:val="0082668E"/>
    <w:rsid w:val="0082668F"/>
    <w:rsid w:val="0082748E"/>
    <w:rsid w:val="00827B5D"/>
    <w:rsid w:val="00827BDE"/>
    <w:rsid w:val="00827E6A"/>
    <w:rsid w:val="00830C93"/>
    <w:rsid w:val="00830D9B"/>
    <w:rsid w:val="00830E88"/>
    <w:rsid w:val="0083119B"/>
    <w:rsid w:val="00831EEE"/>
    <w:rsid w:val="0083363D"/>
    <w:rsid w:val="00833717"/>
    <w:rsid w:val="0083537A"/>
    <w:rsid w:val="00836020"/>
    <w:rsid w:val="00836A95"/>
    <w:rsid w:val="00837057"/>
    <w:rsid w:val="00837957"/>
    <w:rsid w:val="00837A61"/>
    <w:rsid w:val="0084045B"/>
    <w:rsid w:val="00840907"/>
    <w:rsid w:val="00840DEB"/>
    <w:rsid w:val="008417C8"/>
    <w:rsid w:val="0084198E"/>
    <w:rsid w:val="00842CD9"/>
    <w:rsid w:val="00842D5E"/>
    <w:rsid w:val="0084463D"/>
    <w:rsid w:val="00844B2F"/>
    <w:rsid w:val="00844C66"/>
    <w:rsid w:val="00844D08"/>
    <w:rsid w:val="008454B7"/>
    <w:rsid w:val="00847268"/>
    <w:rsid w:val="00851CA6"/>
    <w:rsid w:val="00851DB0"/>
    <w:rsid w:val="00851FB7"/>
    <w:rsid w:val="008521C3"/>
    <w:rsid w:val="00852515"/>
    <w:rsid w:val="008528DC"/>
    <w:rsid w:val="00853318"/>
    <w:rsid w:val="00853492"/>
    <w:rsid w:val="00853D1B"/>
    <w:rsid w:val="00854345"/>
    <w:rsid w:val="00854507"/>
    <w:rsid w:val="00855EF3"/>
    <w:rsid w:val="0085644A"/>
    <w:rsid w:val="0085700A"/>
    <w:rsid w:val="0086131F"/>
    <w:rsid w:val="00861E49"/>
    <w:rsid w:val="00861FED"/>
    <w:rsid w:val="008629A9"/>
    <w:rsid w:val="00862EC3"/>
    <w:rsid w:val="00864BD6"/>
    <w:rsid w:val="00864D43"/>
    <w:rsid w:val="00864F1E"/>
    <w:rsid w:val="00864F71"/>
    <w:rsid w:val="0086551A"/>
    <w:rsid w:val="00865C87"/>
    <w:rsid w:val="00866368"/>
    <w:rsid w:val="008664C7"/>
    <w:rsid w:val="008700E8"/>
    <w:rsid w:val="00870682"/>
    <w:rsid w:val="008706FB"/>
    <w:rsid w:val="00870789"/>
    <w:rsid w:val="0087095B"/>
    <w:rsid w:val="00871AC7"/>
    <w:rsid w:val="00871DE7"/>
    <w:rsid w:val="00871F0E"/>
    <w:rsid w:val="00875993"/>
    <w:rsid w:val="00875A34"/>
    <w:rsid w:val="00877431"/>
    <w:rsid w:val="00877515"/>
    <w:rsid w:val="00880021"/>
    <w:rsid w:val="00881CC4"/>
    <w:rsid w:val="0088273E"/>
    <w:rsid w:val="008838B4"/>
    <w:rsid w:val="00883D1F"/>
    <w:rsid w:val="00884603"/>
    <w:rsid w:val="00884D32"/>
    <w:rsid w:val="00884D60"/>
    <w:rsid w:val="0088513A"/>
    <w:rsid w:val="00885E0E"/>
    <w:rsid w:val="008866BC"/>
    <w:rsid w:val="00886A47"/>
    <w:rsid w:val="00887817"/>
    <w:rsid w:val="00887A9F"/>
    <w:rsid w:val="00887F44"/>
    <w:rsid w:val="008903A9"/>
    <w:rsid w:val="008907A8"/>
    <w:rsid w:val="00891F09"/>
    <w:rsid w:val="0089253F"/>
    <w:rsid w:val="00892C58"/>
    <w:rsid w:val="0089317B"/>
    <w:rsid w:val="00893C19"/>
    <w:rsid w:val="00894373"/>
    <w:rsid w:val="008948E5"/>
    <w:rsid w:val="00894C5C"/>
    <w:rsid w:val="00895127"/>
    <w:rsid w:val="00895AFC"/>
    <w:rsid w:val="00895C87"/>
    <w:rsid w:val="00897422"/>
    <w:rsid w:val="00897C9C"/>
    <w:rsid w:val="008A10C5"/>
    <w:rsid w:val="008A1771"/>
    <w:rsid w:val="008A1868"/>
    <w:rsid w:val="008A1F71"/>
    <w:rsid w:val="008A2021"/>
    <w:rsid w:val="008A3AB2"/>
    <w:rsid w:val="008A3B5B"/>
    <w:rsid w:val="008A42BD"/>
    <w:rsid w:val="008A4AF1"/>
    <w:rsid w:val="008A5C4E"/>
    <w:rsid w:val="008A63AC"/>
    <w:rsid w:val="008A66F2"/>
    <w:rsid w:val="008A6C28"/>
    <w:rsid w:val="008A6D85"/>
    <w:rsid w:val="008A7453"/>
    <w:rsid w:val="008A7640"/>
    <w:rsid w:val="008A7D5F"/>
    <w:rsid w:val="008B1419"/>
    <w:rsid w:val="008B1CEC"/>
    <w:rsid w:val="008B2084"/>
    <w:rsid w:val="008B3136"/>
    <w:rsid w:val="008B316E"/>
    <w:rsid w:val="008B3187"/>
    <w:rsid w:val="008B3DAE"/>
    <w:rsid w:val="008B45F5"/>
    <w:rsid w:val="008B538E"/>
    <w:rsid w:val="008B5653"/>
    <w:rsid w:val="008C1B46"/>
    <w:rsid w:val="008C1C5F"/>
    <w:rsid w:val="008C209D"/>
    <w:rsid w:val="008C3DB1"/>
    <w:rsid w:val="008C3EEA"/>
    <w:rsid w:val="008C4435"/>
    <w:rsid w:val="008C4521"/>
    <w:rsid w:val="008C4CA6"/>
    <w:rsid w:val="008C571E"/>
    <w:rsid w:val="008C6E80"/>
    <w:rsid w:val="008C7059"/>
    <w:rsid w:val="008C73C9"/>
    <w:rsid w:val="008C741E"/>
    <w:rsid w:val="008C770F"/>
    <w:rsid w:val="008D010E"/>
    <w:rsid w:val="008D011F"/>
    <w:rsid w:val="008D1550"/>
    <w:rsid w:val="008D1F7C"/>
    <w:rsid w:val="008D20B8"/>
    <w:rsid w:val="008D245F"/>
    <w:rsid w:val="008D2C70"/>
    <w:rsid w:val="008D2E39"/>
    <w:rsid w:val="008D37C5"/>
    <w:rsid w:val="008D4266"/>
    <w:rsid w:val="008D434B"/>
    <w:rsid w:val="008D4916"/>
    <w:rsid w:val="008D4E72"/>
    <w:rsid w:val="008D5191"/>
    <w:rsid w:val="008D5929"/>
    <w:rsid w:val="008D6C18"/>
    <w:rsid w:val="008D6C8D"/>
    <w:rsid w:val="008D7341"/>
    <w:rsid w:val="008E096C"/>
    <w:rsid w:val="008E0A43"/>
    <w:rsid w:val="008E19F4"/>
    <w:rsid w:val="008E208E"/>
    <w:rsid w:val="008E2B54"/>
    <w:rsid w:val="008E3235"/>
    <w:rsid w:val="008E3986"/>
    <w:rsid w:val="008E3F2F"/>
    <w:rsid w:val="008E4293"/>
    <w:rsid w:val="008E4404"/>
    <w:rsid w:val="008E5444"/>
    <w:rsid w:val="008E58C7"/>
    <w:rsid w:val="008E5A3F"/>
    <w:rsid w:val="008E7A45"/>
    <w:rsid w:val="008F0587"/>
    <w:rsid w:val="008F06C5"/>
    <w:rsid w:val="008F238A"/>
    <w:rsid w:val="008F2C04"/>
    <w:rsid w:val="008F2C46"/>
    <w:rsid w:val="008F3B55"/>
    <w:rsid w:val="008F4037"/>
    <w:rsid w:val="008F408A"/>
    <w:rsid w:val="008F4367"/>
    <w:rsid w:val="008F44E3"/>
    <w:rsid w:val="008F471E"/>
    <w:rsid w:val="008F47F8"/>
    <w:rsid w:val="008F5021"/>
    <w:rsid w:val="008F58BC"/>
    <w:rsid w:val="008F6063"/>
    <w:rsid w:val="008F6BA7"/>
    <w:rsid w:val="008F6F2F"/>
    <w:rsid w:val="008F7710"/>
    <w:rsid w:val="008F79AF"/>
    <w:rsid w:val="0090163D"/>
    <w:rsid w:val="0090179D"/>
    <w:rsid w:val="00902468"/>
    <w:rsid w:val="00902934"/>
    <w:rsid w:val="00902C0F"/>
    <w:rsid w:val="00902E08"/>
    <w:rsid w:val="009030F0"/>
    <w:rsid w:val="00903F01"/>
    <w:rsid w:val="009040BD"/>
    <w:rsid w:val="00904FEE"/>
    <w:rsid w:val="00906BB5"/>
    <w:rsid w:val="009100D0"/>
    <w:rsid w:val="009104C9"/>
    <w:rsid w:val="00911459"/>
    <w:rsid w:val="00911E41"/>
    <w:rsid w:val="00911F7E"/>
    <w:rsid w:val="0091207C"/>
    <w:rsid w:val="009134F7"/>
    <w:rsid w:val="00914CC5"/>
    <w:rsid w:val="009151A4"/>
    <w:rsid w:val="00915E1D"/>
    <w:rsid w:val="009167B7"/>
    <w:rsid w:val="00917BC7"/>
    <w:rsid w:val="00917DBC"/>
    <w:rsid w:val="0092012C"/>
    <w:rsid w:val="00921366"/>
    <w:rsid w:val="00921459"/>
    <w:rsid w:val="00921FFB"/>
    <w:rsid w:val="00922938"/>
    <w:rsid w:val="00923C5F"/>
    <w:rsid w:val="00923F9E"/>
    <w:rsid w:val="0092405C"/>
    <w:rsid w:val="00924ECF"/>
    <w:rsid w:val="00925A17"/>
    <w:rsid w:val="009267C0"/>
    <w:rsid w:val="00927072"/>
    <w:rsid w:val="00927243"/>
    <w:rsid w:val="00927365"/>
    <w:rsid w:val="009273C2"/>
    <w:rsid w:val="00927AF8"/>
    <w:rsid w:val="00927D05"/>
    <w:rsid w:val="0093058A"/>
    <w:rsid w:val="00930E48"/>
    <w:rsid w:val="00930EFE"/>
    <w:rsid w:val="00931887"/>
    <w:rsid w:val="00931EE7"/>
    <w:rsid w:val="00932296"/>
    <w:rsid w:val="00932825"/>
    <w:rsid w:val="00933190"/>
    <w:rsid w:val="00933648"/>
    <w:rsid w:val="00933A19"/>
    <w:rsid w:val="00933A46"/>
    <w:rsid w:val="009342AA"/>
    <w:rsid w:val="009343C6"/>
    <w:rsid w:val="0093602D"/>
    <w:rsid w:val="0093699D"/>
    <w:rsid w:val="009376B8"/>
    <w:rsid w:val="00937BA4"/>
    <w:rsid w:val="00940E59"/>
    <w:rsid w:val="0094281F"/>
    <w:rsid w:val="00943573"/>
    <w:rsid w:val="00943907"/>
    <w:rsid w:val="00944063"/>
    <w:rsid w:val="00944A21"/>
    <w:rsid w:val="009456FD"/>
    <w:rsid w:val="009457A0"/>
    <w:rsid w:val="00945A55"/>
    <w:rsid w:val="009466B9"/>
    <w:rsid w:val="00946884"/>
    <w:rsid w:val="00947737"/>
    <w:rsid w:val="00947904"/>
    <w:rsid w:val="00947D5A"/>
    <w:rsid w:val="00951356"/>
    <w:rsid w:val="00951E0C"/>
    <w:rsid w:val="00952308"/>
    <w:rsid w:val="009524E6"/>
    <w:rsid w:val="00952BA8"/>
    <w:rsid w:val="00952F66"/>
    <w:rsid w:val="00953B22"/>
    <w:rsid w:val="00953B42"/>
    <w:rsid w:val="0095483C"/>
    <w:rsid w:val="00954A9F"/>
    <w:rsid w:val="00954B3D"/>
    <w:rsid w:val="00954FE5"/>
    <w:rsid w:val="009558CD"/>
    <w:rsid w:val="00955E5F"/>
    <w:rsid w:val="0095603A"/>
    <w:rsid w:val="00957282"/>
    <w:rsid w:val="00957ED3"/>
    <w:rsid w:val="009600DF"/>
    <w:rsid w:val="00960644"/>
    <w:rsid w:val="0096078D"/>
    <w:rsid w:val="0096099D"/>
    <w:rsid w:val="009616EE"/>
    <w:rsid w:val="009617C9"/>
    <w:rsid w:val="0096186C"/>
    <w:rsid w:val="00963419"/>
    <w:rsid w:val="0096579D"/>
    <w:rsid w:val="00966508"/>
    <w:rsid w:val="0096698C"/>
    <w:rsid w:val="00966C17"/>
    <w:rsid w:val="00966F8F"/>
    <w:rsid w:val="00967BE0"/>
    <w:rsid w:val="00970322"/>
    <w:rsid w:val="009704EB"/>
    <w:rsid w:val="009712B0"/>
    <w:rsid w:val="00971488"/>
    <w:rsid w:val="009718B2"/>
    <w:rsid w:val="009719EA"/>
    <w:rsid w:val="00971B61"/>
    <w:rsid w:val="0097378D"/>
    <w:rsid w:val="0097396E"/>
    <w:rsid w:val="00974376"/>
    <w:rsid w:val="00974683"/>
    <w:rsid w:val="0097521B"/>
    <w:rsid w:val="009756D1"/>
    <w:rsid w:val="00975A61"/>
    <w:rsid w:val="00975B95"/>
    <w:rsid w:val="009766AC"/>
    <w:rsid w:val="00976922"/>
    <w:rsid w:val="009769B8"/>
    <w:rsid w:val="00976DB2"/>
    <w:rsid w:val="00977CA1"/>
    <w:rsid w:val="00980331"/>
    <w:rsid w:val="00980C14"/>
    <w:rsid w:val="00980C31"/>
    <w:rsid w:val="00982243"/>
    <w:rsid w:val="009826EB"/>
    <w:rsid w:val="00982A3E"/>
    <w:rsid w:val="0098314F"/>
    <w:rsid w:val="009839A1"/>
    <w:rsid w:val="009841C6"/>
    <w:rsid w:val="00984249"/>
    <w:rsid w:val="0098427E"/>
    <w:rsid w:val="00986BCC"/>
    <w:rsid w:val="00986E8C"/>
    <w:rsid w:val="009874BB"/>
    <w:rsid w:val="00991F2F"/>
    <w:rsid w:val="00992346"/>
    <w:rsid w:val="00992EF2"/>
    <w:rsid w:val="00994231"/>
    <w:rsid w:val="00994436"/>
    <w:rsid w:val="00994DB1"/>
    <w:rsid w:val="00994DC8"/>
    <w:rsid w:val="00995007"/>
    <w:rsid w:val="0099528F"/>
    <w:rsid w:val="009955FF"/>
    <w:rsid w:val="009964E7"/>
    <w:rsid w:val="0099709E"/>
    <w:rsid w:val="00997DFA"/>
    <w:rsid w:val="009A0941"/>
    <w:rsid w:val="009A13F6"/>
    <w:rsid w:val="009A1721"/>
    <w:rsid w:val="009A1A12"/>
    <w:rsid w:val="009A1AEE"/>
    <w:rsid w:val="009A1F65"/>
    <w:rsid w:val="009A215F"/>
    <w:rsid w:val="009A24DF"/>
    <w:rsid w:val="009A25B9"/>
    <w:rsid w:val="009A2E7F"/>
    <w:rsid w:val="009A30B5"/>
    <w:rsid w:val="009A37BB"/>
    <w:rsid w:val="009A3AC2"/>
    <w:rsid w:val="009A3D2C"/>
    <w:rsid w:val="009A3FF7"/>
    <w:rsid w:val="009A46AB"/>
    <w:rsid w:val="009A50EC"/>
    <w:rsid w:val="009A6C58"/>
    <w:rsid w:val="009A6D0A"/>
    <w:rsid w:val="009A6F58"/>
    <w:rsid w:val="009A7783"/>
    <w:rsid w:val="009A7DBC"/>
    <w:rsid w:val="009B07BA"/>
    <w:rsid w:val="009B0989"/>
    <w:rsid w:val="009B0D99"/>
    <w:rsid w:val="009B17C9"/>
    <w:rsid w:val="009B28E5"/>
    <w:rsid w:val="009B33A0"/>
    <w:rsid w:val="009B361A"/>
    <w:rsid w:val="009B42CC"/>
    <w:rsid w:val="009B4519"/>
    <w:rsid w:val="009B53C2"/>
    <w:rsid w:val="009B5DC0"/>
    <w:rsid w:val="009B6512"/>
    <w:rsid w:val="009B696D"/>
    <w:rsid w:val="009B6ECA"/>
    <w:rsid w:val="009B786D"/>
    <w:rsid w:val="009B7D5A"/>
    <w:rsid w:val="009C0549"/>
    <w:rsid w:val="009C0718"/>
    <w:rsid w:val="009C0EF6"/>
    <w:rsid w:val="009C13F9"/>
    <w:rsid w:val="009C1CA1"/>
    <w:rsid w:val="009C1DA2"/>
    <w:rsid w:val="009C24D0"/>
    <w:rsid w:val="009C280E"/>
    <w:rsid w:val="009C2ECB"/>
    <w:rsid w:val="009C4A9B"/>
    <w:rsid w:val="009C4B05"/>
    <w:rsid w:val="009C6AB4"/>
    <w:rsid w:val="009D19A5"/>
    <w:rsid w:val="009D259D"/>
    <w:rsid w:val="009D31DB"/>
    <w:rsid w:val="009D3326"/>
    <w:rsid w:val="009D33F5"/>
    <w:rsid w:val="009D3B3A"/>
    <w:rsid w:val="009D4766"/>
    <w:rsid w:val="009D4C93"/>
    <w:rsid w:val="009D4DC2"/>
    <w:rsid w:val="009D5069"/>
    <w:rsid w:val="009D589B"/>
    <w:rsid w:val="009D5B3E"/>
    <w:rsid w:val="009D5E1C"/>
    <w:rsid w:val="009D6221"/>
    <w:rsid w:val="009D6C86"/>
    <w:rsid w:val="009D7692"/>
    <w:rsid w:val="009E1C34"/>
    <w:rsid w:val="009E2597"/>
    <w:rsid w:val="009E32C9"/>
    <w:rsid w:val="009E3799"/>
    <w:rsid w:val="009E3E5F"/>
    <w:rsid w:val="009E4918"/>
    <w:rsid w:val="009E4B41"/>
    <w:rsid w:val="009E4E42"/>
    <w:rsid w:val="009E4EDC"/>
    <w:rsid w:val="009E5235"/>
    <w:rsid w:val="009E5B76"/>
    <w:rsid w:val="009E5EF3"/>
    <w:rsid w:val="009E6D62"/>
    <w:rsid w:val="009E737A"/>
    <w:rsid w:val="009E7921"/>
    <w:rsid w:val="009E7F0D"/>
    <w:rsid w:val="009F07D5"/>
    <w:rsid w:val="009F4060"/>
    <w:rsid w:val="009F459C"/>
    <w:rsid w:val="009F45A9"/>
    <w:rsid w:val="009F4A00"/>
    <w:rsid w:val="009F5DB9"/>
    <w:rsid w:val="009F6E59"/>
    <w:rsid w:val="009F7889"/>
    <w:rsid w:val="00A01570"/>
    <w:rsid w:val="00A01A2F"/>
    <w:rsid w:val="00A01CC9"/>
    <w:rsid w:val="00A024C2"/>
    <w:rsid w:val="00A04038"/>
    <w:rsid w:val="00A0463C"/>
    <w:rsid w:val="00A04E7B"/>
    <w:rsid w:val="00A0558B"/>
    <w:rsid w:val="00A0574B"/>
    <w:rsid w:val="00A06631"/>
    <w:rsid w:val="00A06D62"/>
    <w:rsid w:val="00A07491"/>
    <w:rsid w:val="00A07B79"/>
    <w:rsid w:val="00A10B57"/>
    <w:rsid w:val="00A110A4"/>
    <w:rsid w:val="00A112D4"/>
    <w:rsid w:val="00A12724"/>
    <w:rsid w:val="00A12D98"/>
    <w:rsid w:val="00A1361B"/>
    <w:rsid w:val="00A13930"/>
    <w:rsid w:val="00A1404B"/>
    <w:rsid w:val="00A14FCD"/>
    <w:rsid w:val="00A15AD1"/>
    <w:rsid w:val="00A1691D"/>
    <w:rsid w:val="00A16EF0"/>
    <w:rsid w:val="00A17814"/>
    <w:rsid w:val="00A17F53"/>
    <w:rsid w:val="00A20251"/>
    <w:rsid w:val="00A203E4"/>
    <w:rsid w:val="00A21454"/>
    <w:rsid w:val="00A23964"/>
    <w:rsid w:val="00A23B1E"/>
    <w:rsid w:val="00A24C28"/>
    <w:rsid w:val="00A25357"/>
    <w:rsid w:val="00A25918"/>
    <w:rsid w:val="00A25B03"/>
    <w:rsid w:val="00A25B73"/>
    <w:rsid w:val="00A2651B"/>
    <w:rsid w:val="00A268D4"/>
    <w:rsid w:val="00A26C95"/>
    <w:rsid w:val="00A26CD1"/>
    <w:rsid w:val="00A272E6"/>
    <w:rsid w:val="00A2742B"/>
    <w:rsid w:val="00A27A3E"/>
    <w:rsid w:val="00A3022A"/>
    <w:rsid w:val="00A302A2"/>
    <w:rsid w:val="00A303DB"/>
    <w:rsid w:val="00A30AA4"/>
    <w:rsid w:val="00A3242F"/>
    <w:rsid w:val="00A3556F"/>
    <w:rsid w:val="00A35F73"/>
    <w:rsid w:val="00A40A4F"/>
    <w:rsid w:val="00A41BCA"/>
    <w:rsid w:val="00A4230A"/>
    <w:rsid w:val="00A42424"/>
    <w:rsid w:val="00A424FA"/>
    <w:rsid w:val="00A42540"/>
    <w:rsid w:val="00A4310C"/>
    <w:rsid w:val="00A43838"/>
    <w:rsid w:val="00A442CA"/>
    <w:rsid w:val="00A44363"/>
    <w:rsid w:val="00A44C17"/>
    <w:rsid w:val="00A45C84"/>
    <w:rsid w:val="00A4605D"/>
    <w:rsid w:val="00A468A9"/>
    <w:rsid w:val="00A46DC1"/>
    <w:rsid w:val="00A47B90"/>
    <w:rsid w:val="00A504BD"/>
    <w:rsid w:val="00A50D9D"/>
    <w:rsid w:val="00A51529"/>
    <w:rsid w:val="00A51B07"/>
    <w:rsid w:val="00A5206E"/>
    <w:rsid w:val="00A52106"/>
    <w:rsid w:val="00A53000"/>
    <w:rsid w:val="00A53AF4"/>
    <w:rsid w:val="00A53D55"/>
    <w:rsid w:val="00A53F9B"/>
    <w:rsid w:val="00A54540"/>
    <w:rsid w:val="00A545C6"/>
    <w:rsid w:val="00A547FE"/>
    <w:rsid w:val="00A54891"/>
    <w:rsid w:val="00A54DC6"/>
    <w:rsid w:val="00A55053"/>
    <w:rsid w:val="00A552B2"/>
    <w:rsid w:val="00A5599A"/>
    <w:rsid w:val="00A559CC"/>
    <w:rsid w:val="00A5689D"/>
    <w:rsid w:val="00A56DC5"/>
    <w:rsid w:val="00A576E0"/>
    <w:rsid w:val="00A60A85"/>
    <w:rsid w:val="00A6103F"/>
    <w:rsid w:val="00A6168F"/>
    <w:rsid w:val="00A61B62"/>
    <w:rsid w:val="00A62FAB"/>
    <w:rsid w:val="00A639F1"/>
    <w:rsid w:val="00A63FD8"/>
    <w:rsid w:val="00A64C61"/>
    <w:rsid w:val="00A652D0"/>
    <w:rsid w:val="00A656CC"/>
    <w:rsid w:val="00A667AB"/>
    <w:rsid w:val="00A668E5"/>
    <w:rsid w:val="00A67970"/>
    <w:rsid w:val="00A70CE7"/>
    <w:rsid w:val="00A711E1"/>
    <w:rsid w:val="00A713CD"/>
    <w:rsid w:val="00A71D0E"/>
    <w:rsid w:val="00A734BE"/>
    <w:rsid w:val="00A74C08"/>
    <w:rsid w:val="00A74D44"/>
    <w:rsid w:val="00A7503A"/>
    <w:rsid w:val="00A75F87"/>
    <w:rsid w:val="00A765D9"/>
    <w:rsid w:val="00A77731"/>
    <w:rsid w:val="00A800AE"/>
    <w:rsid w:val="00A80CEF"/>
    <w:rsid w:val="00A826E6"/>
    <w:rsid w:val="00A8329E"/>
    <w:rsid w:val="00A83D80"/>
    <w:rsid w:val="00A83EC7"/>
    <w:rsid w:val="00A84AAB"/>
    <w:rsid w:val="00A84E11"/>
    <w:rsid w:val="00A85E8A"/>
    <w:rsid w:val="00A86494"/>
    <w:rsid w:val="00A866D6"/>
    <w:rsid w:val="00A867C3"/>
    <w:rsid w:val="00A87089"/>
    <w:rsid w:val="00A901D4"/>
    <w:rsid w:val="00A90769"/>
    <w:rsid w:val="00A91D64"/>
    <w:rsid w:val="00A92707"/>
    <w:rsid w:val="00A92CAC"/>
    <w:rsid w:val="00A93972"/>
    <w:rsid w:val="00A93AEA"/>
    <w:rsid w:val="00A93E5E"/>
    <w:rsid w:val="00A94B0D"/>
    <w:rsid w:val="00A94F8A"/>
    <w:rsid w:val="00A95D8B"/>
    <w:rsid w:val="00A97248"/>
    <w:rsid w:val="00AA2FCD"/>
    <w:rsid w:val="00AA3CC9"/>
    <w:rsid w:val="00AA3CE8"/>
    <w:rsid w:val="00AA5165"/>
    <w:rsid w:val="00AA525D"/>
    <w:rsid w:val="00AA5712"/>
    <w:rsid w:val="00AA7451"/>
    <w:rsid w:val="00AA7B89"/>
    <w:rsid w:val="00AB1ACF"/>
    <w:rsid w:val="00AB710D"/>
    <w:rsid w:val="00AB7865"/>
    <w:rsid w:val="00AC0270"/>
    <w:rsid w:val="00AC03FE"/>
    <w:rsid w:val="00AC04BF"/>
    <w:rsid w:val="00AC2C50"/>
    <w:rsid w:val="00AC32A6"/>
    <w:rsid w:val="00AC3EA3"/>
    <w:rsid w:val="00AC3F5C"/>
    <w:rsid w:val="00AC40F8"/>
    <w:rsid w:val="00AC4E98"/>
    <w:rsid w:val="00AC5682"/>
    <w:rsid w:val="00AC64C0"/>
    <w:rsid w:val="00AC67F9"/>
    <w:rsid w:val="00AC792D"/>
    <w:rsid w:val="00AC7AD4"/>
    <w:rsid w:val="00AD00C7"/>
    <w:rsid w:val="00AD1052"/>
    <w:rsid w:val="00AD12AF"/>
    <w:rsid w:val="00AD210A"/>
    <w:rsid w:val="00AD3492"/>
    <w:rsid w:val="00AD38ED"/>
    <w:rsid w:val="00AD3DB6"/>
    <w:rsid w:val="00AD44D7"/>
    <w:rsid w:val="00AD512B"/>
    <w:rsid w:val="00AD62DA"/>
    <w:rsid w:val="00AD65E3"/>
    <w:rsid w:val="00AD6D75"/>
    <w:rsid w:val="00AE07A4"/>
    <w:rsid w:val="00AE091B"/>
    <w:rsid w:val="00AE0B80"/>
    <w:rsid w:val="00AE18AF"/>
    <w:rsid w:val="00AE1B96"/>
    <w:rsid w:val="00AE40F3"/>
    <w:rsid w:val="00AE557E"/>
    <w:rsid w:val="00AE57F1"/>
    <w:rsid w:val="00AE5C3D"/>
    <w:rsid w:val="00AE61A7"/>
    <w:rsid w:val="00AE6347"/>
    <w:rsid w:val="00AE6464"/>
    <w:rsid w:val="00AE6D0C"/>
    <w:rsid w:val="00AF117E"/>
    <w:rsid w:val="00AF17B1"/>
    <w:rsid w:val="00AF18B6"/>
    <w:rsid w:val="00AF1A16"/>
    <w:rsid w:val="00AF3218"/>
    <w:rsid w:val="00AF358A"/>
    <w:rsid w:val="00AF3657"/>
    <w:rsid w:val="00AF3AEC"/>
    <w:rsid w:val="00AF3C0C"/>
    <w:rsid w:val="00AF3F04"/>
    <w:rsid w:val="00AF45E7"/>
    <w:rsid w:val="00AF4616"/>
    <w:rsid w:val="00AF5943"/>
    <w:rsid w:val="00AF5C6A"/>
    <w:rsid w:val="00AF747E"/>
    <w:rsid w:val="00B0129B"/>
    <w:rsid w:val="00B01F3A"/>
    <w:rsid w:val="00B040C2"/>
    <w:rsid w:val="00B046F9"/>
    <w:rsid w:val="00B063E3"/>
    <w:rsid w:val="00B07EC5"/>
    <w:rsid w:val="00B103BD"/>
    <w:rsid w:val="00B120EE"/>
    <w:rsid w:val="00B12BE6"/>
    <w:rsid w:val="00B15114"/>
    <w:rsid w:val="00B1690F"/>
    <w:rsid w:val="00B16A12"/>
    <w:rsid w:val="00B17032"/>
    <w:rsid w:val="00B17E7F"/>
    <w:rsid w:val="00B17F51"/>
    <w:rsid w:val="00B20A3D"/>
    <w:rsid w:val="00B20CCB"/>
    <w:rsid w:val="00B21735"/>
    <w:rsid w:val="00B22430"/>
    <w:rsid w:val="00B2264C"/>
    <w:rsid w:val="00B22879"/>
    <w:rsid w:val="00B23344"/>
    <w:rsid w:val="00B23EF1"/>
    <w:rsid w:val="00B2672E"/>
    <w:rsid w:val="00B267F7"/>
    <w:rsid w:val="00B27C46"/>
    <w:rsid w:val="00B30284"/>
    <w:rsid w:val="00B309BB"/>
    <w:rsid w:val="00B3182A"/>
    <w:rsid w:val="00B325A0"/>
    <w:rsid w:val="00B3360E"/>
    <w:rsid w:val="00B336DE"/>
    <w:rsid w:val="00B342B9"/>
    <w:rsid w:val="00B3443E"/>
    <w:rsid w:val="00B35255"/>
    <w:rsid w:val="00B3563B"/>
    <w:rsid w:val="00B35A31"/>
    <w:rsid w:val="00B35C05"/>
    <w:rsid w:val="00B36E17"/>
    <w:rsid w:val="00B37163"/>
    <w:rsid w:val="00B402CC"/>
    <w:rsid w:val="00B40D4E"/>
    <w:rsid w:val="00B413B7"/>
    <w:rsid w:val="00B42922"/>
    <w:rsid w:val="00B438E9"/>
    <w:rsid w:val="00B439A0"/>
    <w:rsid w:val="00B43C05"/>
    <w:rsid w:val="00B44628"/>
    <w:rsid w:val="00B44711"/>
    <w:rsid w:val="00B449FA"/>
    <w:rsid w:val="00B45098"/>
    <w:rsid w:val="00B452E8"/>
    <w:rsid w:val="00B454E0"/>
    <w:rsid w:val="00B46530"/>
    <w:rsid w:val="00B47CB4"/>
    <w:rsid w:val="00B52B32"/>
    <w:rsid w:val="00B533DB"/>
    <w:rsid w:val="00B53A56"/>
    <w:rsid w:val="00B53F92"/>
    <w:rsid w:val="00B5409D"/>
    <w:rsid w:val="00B543A9"/>
    <w:rsid w:val="00B5476F"/>
    <w:rsid w:val="00B5550A"/>
    <w:rsid w:val="00B5638C"/>
    <w:rsid w:val="00B56E4D"/>
    <w:rsid w:val="00B57F0A"/>
    <w:rsid w:val="00B603F9"/>
    <w:rsid w:val="00B60C7C"/>
    <w:rsid w:val="00B61062"/>
    <w:rsid w:val="00B622D1"/>
    <w:rsid w:val="00B628CF"/>
    <w:rsid w:val="00B64657"/>
    <w:rsid w:val="00B657B8"/>
    <w:rsid w:val="00B65F8F"/>
    <w:rsid w:val="00B65FF7"/>
    <w:rsid w:val="00B6711D"/>
    <w:rsid w:val="00B67E56"/>
    <w:rsid w:val="00B70923"/>
    <w:rsid w:val="00B70DC8"/>
    <w:rsid w:val="00B70F17"/>
    <w:rsid w:val="00B71018"/>
    <w:rsid w:val="00B7233A"/>
    <w:rsid w:val="00B72491"/>
    <w:rsid w:val="00B72699"/>
    <w:rsid w:val="00B72815"/>
    <w:rsid w:val="00B72A4F"/>
    <w:rsid w:val="00B72FEC"/>
    <w:rsid w:val="00B730D1"/>
    <w:rsid w:val="00B759D2"/>
    <w:rsid w:val="00B75E0F"/>
    <w:rsid w:val="00B7607E"/>
    <w:rsid w:val="00B7611A"/>
    <w:rsid w:val="00B77C11"/>
    <w:rsid w:val="00B8019D"/>
    <w:rsid w:val="00B80A0C"/>
    <w:rsid w:val="00B80DDC"/>
    <w:rsid w:val="00B81D5E"/>
    <w:rsid w:val="00B82CC5"/>
    <w:rsid w:val="00B83BE6"/>
    <w:rsid w:val="00B84101"/>
    <w:rsid w:val="00B841EB"/>
    <w:rsid w:val="00B84920"/>
    <w:rsid w:val="00B84DD2"/>
    <w:rsid w:val="00B8556A"/>
    <w:rsid w:val="00B8661D"/>
    <w:rsid w:val="00B872A3"/>
    <w:rsid w:val="00B90AEA"/>
    <w:rsid w:val="00B90E82"/>
    <w:rsid w:val="00B91777"/>
    <w:rsid w:val="00B9342B"/>
    <w:rsid w:val="00B93F11"/>
    <w:rsid w:val="00B94287"/>
    <w:rsid w:val="00B94A4A"/>
    <w:rsid w:val="00B94E37"/>
    <w:rsid w:val="00B952BB"/>
    <w:rsid w:val="00B95524"/>
    <w:rsid w:val="00B956B4"/>
    <w:rsid w:val="00B96145"/>
    <w:rsid w:val="00B96591"/>
    <w:rsid w:val="00B96D69"/>
    <w:rsid w:val="00B9721A"/>
    <w:rsid w:val="00B97AAF"/>
    <w:rsid w:val="00B97F79"/>
    <w:rsid w:val="00BA0D01"/>
    <w:rsid w:val="00BA0E8C"/>
    <w:rsid w:val="00BA0F79"/>
    <w:rsid w:val="00BA1741"/>
    <w:rsid w:val="00BA208C"/>
    <w:rsid w:val="00BA20A6"/>
    <w:rsid w:val="00BA2496"/>
    <w:rsid w:val="00BA28A2"/>
    <w:rsid w:val="00BA3139"/>
    <w:rsid w:val="00BA464A"/>
    <w:rsid w:val="00BA49A6"/>
    <w:rsid w:val="00BA4E51"/>
    <w:rsid w:val="00BA53CB"/>
    <w:rsid w:val="00BA561F"/>
    <w:rsid w:val="00BA6180"/>
    <w:rsid w:val="00BA6225"/>
    <w:rsid w:val="00BA63B3"/>
    <w:rsid w:val="00BA66C2"/>
    <w:rsid w:val="00BA7D52"/>
    <w:rsid w:val="00BA7E32"/>
    <w:rsid w:val="00BB1449"/>
    <w:rsid w:val="00BB199C"/>
    <w:rsid w:val="00BB203F"/>
    <w:rsid w:val="00BB21C7"/>
    <w:rsid w:val="00BB2FA2"/>
    <w:rsid w:val="00BB2FBC"/>
    <w:rsid w:val="00BB432D"/>
    <w:rsid w:val="00BB498B"/>
    <w:rsid w:val="00BB4C30"/>
    <w:rsid w:val="00BB6367"/>
    <w:rsid w:val="00BC072B"/>
    <w:rsid w:val="00BC1744"/>
    <w:rsid w:val="00BC2495"/>
    <w:rsid w:val="00BC29D2"/>
    <w:rsid w:val="00BC2B20"/>
    <w:rsid w:val="00BC30FB"/>
    <w:rsid w:val="00BC3598"/>
    <w:rsid w:val="00BC37DC"/>
    <w:rsid w:val="00BC41F2"/>
    <w:rsid w:val="00BC4E77"/>
    <w:rsid w:val="00BC4F0B"/>
    <w:rsid w:val="00BC5B83"/>
    <w:rsid w:val="00BC61C6"/>
    <w:rsid w:val="00BC6C6F"/>
    <w:rsid w:val="00BC6E36"/>
    <w:rsid w:val="00BC7071"/>
    <w:rsid w:val="00BC76C3"/>
    <w:rsid w:val="00BC7FA6"/>
    <w:rsid w:val="00BD0B7A"/>
    <w:rsid w:val="00BD198D"/>
    <w:rsid w:val="00BD439F"/>
    <w:rsid w:val="00BD48F3"/>
    <w:rsid w:val="00BD5285"/>
    <w:rsid w:val="00BD5490"/>
    <w:rsid w:val="00BD57E4"/>
    <w:rsid w:val="00BD5D9A"/>
    <w:rsid w:val="00BD5F39"/>
    <w:rsid w:val="00BD5FE7"/>
    <w:rsid w:val="00BD79EE"/>
    <w:rsid w:val="00BE068B"/>
    <w:rsid w:val="00BE0971"/>
    <w:rsid w:val="00BE3B92"/>
    <w:rsid w:val="00BE4B13"/>
    <w:rsid w:val="00BE5CA1"/>
    <w:rsid w:val="00BE7E8F"/>
    <w:rsid w:val="00BF0171"/>
    <w:rsid w:val="00BF09A9"/>
    <w:rsid w:val="00BF0D48"/>
    <w:rsid w:val="00BF0F4B"/>
    <w:rsid w:val="00BF27E0"/>
    <w:rsid w:val="00BF322A"/>
    <w:rsid w:val="00BF3268"/>
    <w:rsid w:val="00BF4487"/>
    <w:rsid w:val="00BF561B"/>
    <w:rsid w:val="00BF7BC8"/>
    <w:rsid w:val="00C00912"/>
    <w:rsid w:val="00C00E81"/>
    <w:rsid w:val="00C012A3"/>
    <w:rsid w:val="00C017F9"/>
    <w:rsid w:val="00C01C92"/>
    <w:rsid w:val="00C02007"/>
    <w:rsid w:val="00C02726"/>
    <w:rsid w:val="00C02E56"/>
    <w:rsid w:val="00C02EC0"/>
    <w:rsid w:val="00C03082"/>
    <w:rsid w:val="00C0394F"/>
    <w:rsid w:val="00C04121"/>
    <w:rsid w:val="00C0488B"/>
    <w:rsid w:val="00C05432"/>
    <w:rsid w:val="00C05636"/>
    <w:rsid w:val="00C05730"/>
    <w:rsid w:val="00C06623"/>
    <w:rsid w:val="00C068D8"/>
    <w:rsid w:val="00C072F5"/>
    <w:rsid w:val="00C0758D"/>
    <w:rsid w:val="00C1019D"/>
    <w:rsid w:val="00C10887"/>
    <w:rsid w:val="00C10997"/>
    <w:rsid w:val="00C121CE"/>
    <w:rsid w:val="00C1237A"/>
    <w:rsid w:val="00C12651"/>
    <w:rsid w:val="00C131D5"/>
    <w:rsid w:val="00C13253"/>
    <w:rsid w:val="00C14C3B"/>
    <w:rsid w:val="00C14F08"/>
    <w:rsid w:val="00C15A1C"/>
    <w:rsid w:val="00C165B6"/>
    <w:rsid w:val="00C16C59"/>
    <w:rsid w:val="00C16F19"/>
    <w:rsid w:val="00C170C6"/>
    <w:rsid w:val="00C20AED"/>
    <w:rsid w:val="00C20F69"/>
    <w:rsid w:val="00C2294E"/>
    <w:rsid w:val="00C22BED"/>
    <w:rsid w:val="00C231F6"/>
    <w:rsid w:val="00C23A31"/>
    <w:rsid w:val="00C249E9"/>
    <w:rsid w:val="00C24A7E"/>
    <w:rsid w:val="00C24B8F"/>
    <w:rsid w:val="00C24BAF"/>
    <w:rsid w:val="00C24F6E"/>
    <w:rsid w:val="00C25235"/>
    <w:rsid w:val="00C25386"/>
    <w:rsid w:val="00C25EBB"/>
    <w:rsid w:val="00C26191"/>
    <w:rsid w:val="00C26ADC"/>
    <w:rsid w:val="00C276AC"/>
    <w:rsid w:val="00C30E87"/>
    <w:rsid w:val="00C31FB4"/>
    <w:rsid w:val="00C326B0"/>
    <w:rsid w:val="00C32BDD"/>
    <w:rsid w:val="00C33033"/>
    <w:rsid w:val="00C33FDE"/>
    <w:rsid w:val="00C34E63"/>
    <w:rsid w:val="00C36807"/>
    <w:rsid w:val="00C36FAC"/>
    <w:rsid w:val="00C372C6"/>
    <w:rsid w:val="00C37375"/>
    <w:rsid w:val="00C37DD6"/>
    <w:rsid w:val="00C403DF"/>
    <w:rsid w:val="00C41F30"/>
    <w:rsid w:val="00C4483E"/>
    <w:rsid w:val="00C459A2"/>
    <w:rsid w:val="00C45A5D"/>
    <w:rsid w:val="00C45CA9"/>
    <w:rsid w:val="00C45D67"/>
    <w:rsid w:val="00C468E1"/>
    <w:rsid w:val="00C46E0A"/>
    <w:rsid w:val="00C46E66"/>
    <w:rsid w:val="00C47237"/>
    <w:rsid w:val="00C47C54"/>
    <w:rsid w:val="00C50334"/>
    <w:rsid w:val="00C50A39"/>
    <w:rsid w:val="00C50FDC"/>
    <w:rsid w:val="00C51504"/>
    <w:rsid w:val="00C515B4"/>
    <w:rsid w:val="00C51C70"/>
    <w:rsid w:val="00C52A7B"/>
    <w:rsid w:val="00C52D53"/>
    <w:rsid w:val="00C53426"/>
    <w:rsid w:val="00C53EBB"/>
    <w:rsid w:val="00C54358"/>
    <w:rsid w:val="00C544CB"/>
    <w:rsid w:val="00C54E82"/>
    <w:rsid w:val="00C54FC1"/>
    <w:rsid w:val="00C550FB"/>
    <w:rsid w:val="00C56EC1"/>
    <w:rsid w:val="00C57426"/>
    <w:rsid w:val="00C574B6"/>
    <w:rsid w:val="00C618F5"/>
    <w:rsid w:val="00C62900"/>
    <w:rsid w:val="00C62B77"/>
    <w:rsid w:val="00C6324C"/>
    <w:rsid w:val="00C63C83"/>
    <w:rsid w:val="00C64663"/>
    <w:rsid w:val="00C6511E"/>
    <w:rsid w:val="00C66D24"/>
    <w:rsid w:val="00C66E63"/>
    <w:rsid w:val="00C66FCF"/>
    <w:rsid w:val="00C679AA"/>
    <w:rsid w:val="00C7120F"/>
    <w:rsid w:val="00C713D8"/>
    <w:rsid w:val="00C71BAE"/>
    <w:rsid w:val="00C72079"/>
    <w:rsid w:val="00C7221B"/>
    <w:rsid w:val="00C724CF"/>
    <w:rsid w:val="00C72E68"/>
    <w:rsid w:val="00C73367"/>
    <w:rsid w:val="00C7389D"/>
    <w:rsid w:val="00C73AF5"/>
    <w:rsid w:val="00C73D34"/>
    <w:rsid w:val="00C741FB"/>
    <w:rsid w:val="00C74C9F"/>
    <w:rsid w:val="00C74F9B"/>
    <w:rsid w:val="00C75972"/>
    <w:rsid w:val="00C75C67"/>
    <w:rsid w:val="00C76284"/>
    <w:rsid w:val="00C775D1"/>
    <w:rsid w:val="00C802F5"/>
    <w:rsid w:val="00C804F0"/>
    <w:rsid w:val="00C80C97"/>
    <w:rsid w:val="00C80FC8"/>
    <w:rsid w:val="00C81AA1"/>
    <w:rsid w:val="00C81BC8"/>
    <w:rsid w:val="00C81BFE"/>
    <w:rsid w:val="00C823E1"/>
    <w:rsid w:val="00C82792"/>
    <w:rsid w:val="00C83AFE"/>
    <w:rsid w:val="00C83BCB"/>
    <w:rsid w:val="00C84F31"/>
    <w:rsid w:val="00C87707"/>
    <w:rsid w:val="00C9053F"/>
    <w:rsid w:val="00C90F9E"/>
    <w:rsid w:val="00C91A46"/>
    <w:rsid w:val="00C91EB4"/>
    <w:rsid w:val="00C9253B"/>
    <w:rsid w:val="00C93074"/>
    <w:rsid w:val="00C94731"/>
    <w:rsid w:val="00C948A4"/>
    <w:rsid w:val="00C948FD"/>
    <w:rsid w:val="00C95170"/>
    <w:rsid w:val="00C960F8"/>
    <w:rsid w:val="00C962DF"/>
    <w:rsid w:val="00C96D8B"/>
    <w:rsid w:val="00C97D34"/>
    <w:rsid w:val="00C97E6A"/>
    <w:rsid w:val="00CA0051"/>
    <w:rsid w:val="00CA1E4E"/>
    <w:rsid w:val="00CA22C1"/>
    <w:rsid w:val="00CA2EA1"/>
    <w:rsid w:val="00CA38FB"/>
    <w:rsid w:val="00CA3ADA"/>
    <w:rsid w:val="00CA4619"/>
    <w:rsid w:val="00CA523E"/>
    <w:rsid w:val="00CB0E10"/>
    <w:rsid w:val="00CB1818"/>
    <w:rsid w:val="00CB1C36"/>
    <w:rsid w:val="00CB1FF8"/>
    <w:rsid w:val="00CB2157"/>
    <w:rsid w:val="00CB2301"/>
    <w:rsid w:val="00CB2670"/>
    <w:rsid w:val="00CB2900"/>
    <w:rsid w:val="00CB2CEA"/>
    <w:rsid w:val="00CB3393"/>
    <w:rsid w:val="00CB43D5"/>
    <w:rsid w:val="00CB529B"/>
    <w:rsid w:val="00CB57A5"/>
    <w:rsid w:val="00CB5896"/>
    <w:rsid w:val="00CB5A26"/>
    <w:rsid w:val="00CB5F50"/>
    <w:rsid w:val="00CB6E54"/>
    <w:rsid w:val="00CB74A6"/>
    <w:rsid w:val="00CB7C00"/>
    <w:rsid w:val="00CC0085"/>
    <w:rsid w:val="00CC0224"/>
    <w:rsid w:val="00CC228F"/>
    <w:rsid w:val="00CC2390"/>
    <w:rsid w:val="00CC280F"/>
    <w:rsid w:val="00CC2B81"/>
    <w:rsid w:val="00CC32AE"/>
    <w:rsid w:val="00CC3754"/>
    <w:rsid w:val="00CC42BE"/>
    <w:rsid w:val="00CC4F0F"/>
    <w:rsid w:val="00CC535B"/>
    <w:rsid w:val="00CC58AE"/>
    <w:rsid w:val="00CC7003"/>
    <w:rsid w:val="00CC7067"/>
    <w:rsid w:val="00CC76F9"/>
    <w:rsid w:val="00CD066B"/>
    <w:rsid w:val="00CD1505"/>
    <w:rsid w:val="00CD1D2D"/>
    <w:rsid w:val="00CD2A25"/>
    <w:rsid w:val="00CD3B50"/>
    <w:rsid w:val="00CD46E2"/>
    <w:rsid w:val="00CD4F3F"/>
    <w:rsid w:val="00CD5D58"/>
    <w:rsid w:val="00CD6A40"/>
    <w:rsid w:val="00CE06E4"/>
    <w:rsid w:val="00CE1AA1"/>
    <w:rsid w:val="00CE283A"/>
    <w:rsid w:val="00CE341C"/>
    <w:rsid w:val="00CE41CE"/>
    <w:rsid w:val="00CE4799"/>
    <w:rsid w:val="00CE4CC3"/>
    <w:rsid w:val="00CE4D6C"/>
    <w:rsid w:val="00CE7869"/>
    <w:rsid w:val="00CE7CFA"/>
    <w:rsid w:val="00CF0975"/>
    <w:rsid w:val="00CF0BB3"/>
    <w:rsid w:val="00CF0E73"/>
    <w:rsid w:val="00CF10E3"/>
    <w:rsid w:val="00CF2D34"/>
    <w:rsid w:val="00CF34E4"/>
    <w:rsid w:val="00CF4072"/>
    <w:rsid w:val="00CF41C6"/>
    <w:rsid w:val="00CF4910"/>
    <w:rsid w:val="00CF5811"/>
    <w:rsid w:val="00CF58AB"/>
    <w:rsid w:val="00CF6865"/>
    <w:rsid w:val="00CF69B8"/>
    <w:rsid w:val="00CF6C86"/>
    <w:rsid w:val="00CF732B"/>
    <w:rsid w:val="00CF78DB"/>
    <w:rsid w:val="00D004FB"/>
    <w:rsid w:val="00D00715"/>
    <w:rsid w:val="00D00D0B"/>
    <w:rsid w:val="00D021E5"/>
    <w:rsid w:val="00D02D57"/>
    <w:rsid w:val="00D04144"/>
    <w:rsid w:val="00D04B69"/>
    <w:rsid w:val="00D05755"/>
    <w:rsid w:val="00D05F7D"/>
    <w:rsid w:val="00D066D8"/>
    <w:rsid w:val="00D07248"/>
    <w:rsid w:val="00D07968"/>
    <w:rsid w:val="00D111E8"/>
    <w:rsid w:val="00D119A6"/>
    <w:rsid w:val="00D125F4"/>
    <w:rsid w:val="00D12AD2"/>
    <w:rsid w:val="00D13B50"/>
    <w:rsid w:val="00D142D7"/>
    <w:rsid w:val="00D1506F"/>
    <w:rsid w:val="00D16287"/>
    <w:rsid w:val="00D1786B"/>
    <w:rsid w:val="00D17CBC"/>
    <w:rsid w:val="00D20093"/>
    <w:rsid w:val="00D2011D"/>
    <w:rsid w:val="00D20688"/>
    <w:rsid w:val="00D206FC"/>
    <w:rsid w:val="00D211C3"/>
    <w:rsid w:val="00D219D7"/>
    <w:rsid w:val="00D221D0"/>
    <w:rsid w:val="00D222ED"/>
    <w:rsid w:val="00D24F35"/>
    <w:rsid w:val="00D24F36"/>
    <w:rsid w:val="00D25067"/>
    <w:rsid w:val="00D26339"/>
    <w:rsid w:val="00D26E80"/>
    <w:rsid w:val="00D30426"/>
    <w:rsid w:val="00D30BEF"/>
    <w:rsid w:val="00D30F82"/>
    <w:rsid w:val="00D31237"/>
    <w:rsid w:val="00D3132B"/>
    <w:rsid w:val="00D315AC"/>
    <w:rsid w:val="00D32C28"/>
    <w:rsid w:val="00D33207"/>
    <w:rsid w:val="00D349AD"/>
    <w:rsid w:val="00D352E1"/>
    <w:rsid w:val="00D354F7"/>
    <w:rsid w:val="00D359EC"/>
    <w:rsid w:val="00D35FA8"/>
    <w:rsid w:val="00D37090"/>
    <w:rsid w:val="00D37961"/>
    <w:rsid w:val="00D37DED"/>
    <w:rsid w:val="00D40CE2"/>
    <w:rsid w:val="00D41F5E"/>
    <w:rsid w:val="00D42C9D"/>
    <w:rsid w:val="00D42CEE"/>
    <w:rsid w:val="00D42FCB"/>
    <w:rsid w:val="00D438C2"/>
    <w:rsid w:val="00D43BF3"/>
    <w:rsid w:val="00D43DA9"/>
    <w:rsid w:val="00D44013"/>
    <w:rsid w:val="00D444FD"/>
    <w:rsid w:val="00D4552F"/>
    <w:rsid w:val="00D45D4B"/>
    <w:rsid w:val="00D46FF2"/>
    <w:rsid w:val="00D47072"/>
    <w:rsid w:val="00D4742C"/>
    <w:rsid w:val="00D50C5C"/>
    <w:rsid w:val="00D51631"/>
    <w:rsid w:val="00D51B07"/>
    <w:rsid w:val="00D52991"/>
    <w:rsid w:val="00D52AFB"/>
    <w:rsid w:val="00D52B44"/>
    <w:rsid w:val="00D537FA"/>
    <w:rsid w:val="00D54063"/>
    <w:rsid w:val="00D547D3"/>
    <w:rsid w:val="00D5542F"/>
    <w:rsid w:val="00D5547D"/>
    <w:rsid w:val="00D55709"/>
    <w:rsid w:val="00D565FD"/>
    <w:rsid w:val="00D56F1E"/>
    <w:rsid w:val="00D578CC"/>
    <w:rsid w:val="00D57ABD"/>
    <w:rsid w:val="00D6078F"/>
    <w:rsid w:val="00D60EDA"/>
    <w:rsid w:val="00D60EEB"/>
    <w:rsid w:val="00D61141"/>
    <w:rsid w:val="00D615D0"/>
    <w:rsid w:val="00D6167D"/>
    <w:rsid w:val="00D61CE1"/>
    <w:rsid w:val="00D6273F"/>
    <w:rsid w:val="00D6393B"/>
    <w:rsid w:val="00D63B7D"/>
    <w:rsid w:val="00D649BD"/>
    <w:rsid w:val="00D64A38"/>
    <w:rsid w:val="00D65CF5"/>
    <w:rsid w:val="00D65E92"/>
    <w:rsid w:val="00D66309"/>
    <w:rsid w:val="00D6637B"/>
    <w:rsid w:val="00D6712A"/>
    <w:rsid w:val="00D679B6"/>
    <w:rsid w:val="00D67C5E"/>
    <w:rsid w:val="00D67F51"/>
    <w:rsid w:val="00D72DBA"/>
    <w:rsid w:val="00D733A1"/>
    <w:rsid w:val="00D7473A"/>
    <w:rsid w:val="00D7478C"/>
    <w:rsid w:val="00D748DD"/>
    <w:rsid w:val="00D75AD3"/>
    <w:rsid w:val="00D75CDC"/>
    <w:rsid w:val="00D77659"/>
    <w:rsid w:val="00D77CEB"/>
    <w:rsid w:val="00D80C38"/>
    <w:rsid w:val="00D80D11"/>
    <w:rsid w:val="00D80D86"/>
    <w:rsid w:val="00D80D99"/>
    <w:rsid w:val="00D81D67"/>
    <w:rsid w:val="00D82BCC"/>
    <w:rsid w:val="00D83171"/>
    <w:rsid w:val="00D83908"/>
    <w:rsid w:val="00D84B77"/>
    <w:rsid w:val="00D85AFA"/>
    <w:rsid w:val="00D85D98"/>
    <w:rsid w:val="00D87CB3"/>
    <w:rsid w:val="00D909B2"/>
    <w:rsid w:val="00D93389"/>
    <w:rsid w:val="00D93ED6"/>
    <w:rsid w:val="00D93F70"/>
    <w:rsid w:val="00D94444"/>
    <w:rsid w:val="00D946A2"/>
    <w:rsid w:val="00D949D6"/>
    <w:rsid w:val="00D94A3A"/>
    <w:rsid w:val="00D9503C"/>
    <w:rsid w:val="00D961D5"/>
    <w:rsid w:val="00D961E6"/>
    <w:rsid w:val="00D97839"/>
    <w:rsid w:val="00DA0504"/>
    <w:rsid w:val="00DA0EC3"/>
    <w:rsid w:val="00DA1FB1"/>
    <w:rsid w:val="00DA2C24"/>
    <w:rsid w:val="00DA2CD6"/>
    <w:rsid w:val="00DA49CA"/>
    <w:rsid w:val="00DA4BC4"/>
    <w:rsid w:val="00DA53BB"/>
    <w:rsid w:val="00DA579F"/>
    <w:rsid w:val="00DA5FEF"/>
    <w:rsid w:val="00DA6C96"/>
    <w:rsid w:val="00DA6E83"/>
    <w:rsid w:val="00DB1540"/>
    <w:rsid w:val="00DB1ACF"/>
    <w:rsid w:val="00DB1BC8"/>
    <w:rsid w:val="00DB231B"/>
    <w:rsid w:val="00DB2362"/>
    <w:rsid w:val="00DB3752"/>
    <w:rsid w:val="00DB37BC"/>
    <w:rsid w:val="00DB44EF"/>
    <w:rsid w:val="00DB550B"/>
    <w:rsid w:val="00DB5988"/>
    <w:rsid w:val="00DB5E6A"/>
    <w:rsid w:val="00DB7437"/>
    <w:rsid w:val="00DB747C"/>
    <w:rsid w:val="00DB77C7"/>
    <w:rsid w:val="00DC0FF6"/>
    <w:rsid w:val="00DC146E"/>
    <w:rsid w:val="00DC2583"/>
    <w:rsid w:val="00DC2D67"/>
    <w:rsid w:val="00DC38E6"/>
    <w:rsid w:val="00DC3E17"/>
    <w:rsid w:val="00DC3F68"/>
    <w:rsid w:val="00DC402E"/>
    <w:rsid w:val="00DC4DB5"/>
    <w:rsid w:val="00DC5975"/>
    <w:rsid w:val="00DC59A4"/>
    <w:rsid w:val="00DC7628"/>
    <w:rsid w:val="00DC7EC6"/>
    <w:rsid w:val="00DD03BD"/>
    <w:rsid w:val="00DD0AAA"/>
    <w:rsid w:val="00DD1167"/>
    <w:rsid w:val="00DD17CD"/>
    <w:rsid w:val="00DD1E99"/>
    <w:rsid w:val="00DD2FD0"/>
    <w:rsid w:val="00DD4557"/>
    <w:rsid w:val="00DD4582"/>
    <w:rsid w:val="00DD479D"/>
    <w:rsid w:val="00DD4BF0"/>
    <w:rsid w:val="00DD503B"/>
    <w:rsid w:val="00DD619A"/>
    <w:rsid w:val="00DD63B9"/>
    <w:rsid w:val="00DD73EF"/>
    <w:rsid w:val="00DD7812"/>
    <w:rsid w:val="00DE00CC"/>
    <w:rsid w:val="00DE0423"/>
    <w:rsid w:val="00DE08C8"/>
    <w:rsid w:val="00DE10CA"/>
    <w:rsid w:val="00DE1505"/>
    <w:rsid w:val="00DE1B26"/>
    <w:rsid w:val="00DE23E8"/>
    <w:rsid w:val="00DE2887"/>
    <w:rsid w:val="00DE32D0"/>
    <w:rsid w:val="00DE3385"/>
    <w:rsid w:val="00DE399E"/>
    <w:rsid w:val="00DE3FA2"/>
    <w:rsid w:val="00DE44D9"/>
    <w:rsid w:val="00DE4C7F"/>
    <w:rsid w:val="00DE4F32"/>
    <w:rsid w:val="00DE550A"/>
    <w:rsid w:val="00DE588C"/>
    <w:rsid w:val="00DE5BC5"/>
    <w:rsid w:val="00DE62FD"/>
    <w:rsid w:val="00DE771F"/>
    <w:rsid w:val="00DF02BF"/>
    <w:rsid w:val="00DF398A"/>
    <w:rsid w:val="00DF3C11"/>
    <w:rsid w:val="00DF4597"/>
    <w:rsid w:val="00DF4EED"/>
    <w:rsid w:val="00DF5380"/>
    <w:rsid w:val="00DF56DE"/>
    <w:rsid w:val="00DF5D09"/>
    <w:rsid w:val="00DF5E8B"/>
    <w:rsid w:val="00DF5EE8"/>
    <w:rsid w:val="00DF6B10"/>
    <w:rsid w:val="00E0044B"/>
    <w:rsid w:val="00E0128B"/>
    <w:rsid w:val="00E016F6"/>
    <w:rsid w:val="00E01E50"/>
    <w:rsid w:val="00E021DD"/>
    <w:rsid w:val="00E02C27"/>
    <w:rsid w:val="00E0315C"/>
    <w:rsid w:val="00E0392C"/>
    <w:rsid w:val="00E03947"/>
    <w:rsid w:val="00E046DE"/>
    <w:rsid w:val="00E048C9"/>
    <w:rsid w:val="00E05876"/>
    <w:rsid w:val="00E06356"/>
    <w:rsid w:val="00E06626"/>
    <w:rsid w:val="00E07132"/>
    <w:rsid w:val="00E0775C"/>
    <w:rsid w:val="00E07B99"/>
    <w:rsid w:val="00E10043"/>
    <w:rsid w:val="00E10C4A"/>
    <w:rsid w:val="00E119DC"/>
    <w:rsid w:val="00E12BE1"/>
    <w:rsid w:val="00E12C4B"/>
    <w:rsid w:val="00E134A3"/>
    <w:rsid w:val="00E13A99"/>
    <w:rsid w:val="00E13CE0"/>
    <w:rsid w:val="00E14A5F"/>
    <w:rsid w:val="00E16236"/>
    <w:rsid w:val="00E1635C"/>
    <w:rsid w:val="00E16E0B"/>
    <w:rsid w:val="00E17DB6"/>
    <w:rsid w:val="00E20C5F"/>
    <w:rsid w:val="00E21419"/>
    <w:rsid w:val="00E23797"/>
    <w:rsid w:val="00E24E2E"/>
    <w:rsid w:val="00E250C7"/>
    <w:rsid w:val="00E256C1"/>
    <w:rsid w:val="00E309AA"/>
    <w:rsid w:val="00E319D8"/>
    <w:rsid w:val="00E319FE"/>
    <w:rsid w:val="00E31AED"/>
    <w:rsid w:val="00E32B09"/>
    <w:rsid w:val="00E347B0"/>
    <w:rsid w:val="00E35210"/>
    <w:rsid w:val="00E359B0"/>
    <w:rsid w:val="00E35D13"/>
    <w:rsid w:val="00E35DD7"/>
    <w:rsid w:val="00E36532"/>
    <w:rsid w:val="00E367E4"/>
    <w:rsid w:val="00E36A17"/>
    <w:rsid w:val="00E36D43"/>
    <w:rsid w:val="00E370F7"/>
    <w:rsid w:val="00E37A67"/>
    <w:rsid w:val="00E37C04"/>
    <w:rsid w:val="00E400F1"/>
    <w:rsid w:val="00E405DD"/>
    <w:rsid w:val="00E40B6F"/>
    <w:rsid w:val="00E41445"/>
    <w:rsid w:val="00E41BAA"/>
    <w:rsid w:val="00E428DF"/>
    <w:rsid w:val="00E4358F"/>
    <w:rsid w:val="00E43C3D"/>
    <w:rsid w:val="00E43C7E"/>
    <w:rsid w:val="00E44464"/>
    <w:rsid w:val="00E44954"/>
    <w:rsid w:val="00E455D4"/>
    <w:rsid w:val="00E46952"/>
    <w:rsid w:val="00E47631"/>
    <w:rsid w:val="00E47ED9"/>
    <w:rsid w:val="00E503C9"/>
    <w:rsid w:val="00E5166A"/>
    <w:rsid w:val="00E51F1E"/>
    <w:rsid w:val="00E528EB"/>
    <w:rsid w:val="00E53E12"/>
    <w:rsid w:val="00E55449"/>
    <w:rsid w:val="00E56E21"/>
    <w:rsid w:val="00E5708E"/>
    <w:rsid w:val="00E6006A"/>
    <w:rsid w:val="00E6077C"/>
    <w:rsid w:val="00E60B0D"/>
    <w:rsid w:val="00E60DAE"/>
    <w:rsid w:val="00E6222A"/>
    <w:rsid w:val="00E62E19"/>
    <w:rsid w:val="00E638ED"/>
    <w:rsid w:val="00E64E17"/>
    <w:rsid w:val="00E6619F"/>
    <w:rsid w:val="00E67598"/>
    <w:rsid w:val="00E73844"/>
    <w:rsid w:val="00E76827"/>
    <w:rsid w:val="00E770AE"/>
    <w:rsid w:val="00E779BF"/>
    <w:rsid w:val="00E77B5E"/>
    <w:rsid w:val="00E8012F"/>
    <w:rsid w:val="00E80A5A"/>
    <w:rsid w:val="00E80CF6"/>
    <w:rsid w:val="00E8132C"/>
    <w:rsid w:val="00E813F7"/>
    <w:rsid w:val="00E82184"/>
    <w:rsid w:val="00E8261D"/>
    <w:rsid w:val="00E82E34"/>
    <w:rsid w:val="00E834D6"/>
    <w:rsid w:val="00E835DF"/>
    <w:rsid w:val="00E83DFC"/>
    <w:rsid w:val="00E85EEB"/>
    <w:rsid w:val="00E86D3B"/>
    <w:rsid w:val="00E86F13"/>
    <w:rsid w:val="00E875A8"/>
    <w:rsid w:val="00E87F69"/>
    <w:rsid w:val="00E9067C"/>
    <w:rsid w:val="00E911D7"/>
    <w:rsid w:val="00E91F09"/>
    <w:rsid w:val="00E94B7C"/>
    <w:rsid w:val="00E950B2"/>
    <w:rsid w:val="00E95EEE"/>
    <w:rsid w:val="00E96183"/>
    <w:rsid w:val="00E96EE4"/>
    <w:rsid w:val="00E97B21"/>
    <w:rsid w:val="00EA0D90"/>
    <w:rsid w:val="00EA2DF6"/>
    <w:rsid w:val="00EA3645"/>
    <w:rsid w:val="00EA3D3C"/>
    <w:rsid w:val="00EA41B0"/>
    <w:rsid w:val="00EA5777"/>
    <w:rsid w:val="00EA69DD"/>
    <w:rsid w:val="00EB279D"/>
    <w:rsid w:val="00EB286B"/>
    <w:rsid w:val="00EB2EDF"/>
    <w:rsid w:val="00EB3A13"/>
    <w:rsid w:val="00EB4425"/>
    <w:rsid w:val="00EB4A12"/>
    <w:rsid w:val="00EB58F8"/>
    <w:rsid w:val="00EB5A03"/>
    <w:rsid w:val="00EB61F0"/>
    <w:rsid w:val="00EB6EF5"/>
    <w:rsid w:val="00EB77A9"/>
    <w:rsid w:val="00EB7898"/>
    <w:rsid w:val="00EB7E36"/>
    <w:rsid w:val="00EC03E3"/>
    <w:rsid w:val="00EC047A"/>
    <w:rsid w:val="00EC0813"/>
    <w:rsid w:val="00EC099E"/>
    <w:rsid w:val="00EC0A90"/>
    <w:rsid w:val="00EC0B6A"/>
    <w:rsid w:val="00EC1138"/>
    <w:rsid w:val="00EC1163"/>
    <w:rsid w:val="00EC159B"/>
    <w:rsid w:val="00EC17B9"/>
    <w:rsid w:val="00EC1F04"/>
    <w:rsid w:val="00EC1FC8"/>
    <w:rsid w:val="00EC251F"/>
    <w:rsid w:val="00EC2977"/>
    <w:rsid w:val="00EC35F3"/>
    <w:rsid w:val="00EC4E52"/>
    <w:rsid w:val="00EC55D1"/>
    <w:rsid w:val="00EC5927"/>
    <w:rsid w:val="00EC6603"/>
    <w:rsid w:val="00EC6913"/>
    <w:rsid w:val="00EC71C4"/>
    <w:rsid w:val="00EC7CC3"/>
    <w:rsid w:val="00ED0B6B"/>
    <w:rsid w:val="00ED1220"/>
    <w:rsid w:val="00ED16E8"/>
    <w:rsid w:val="00ED1851"/>
    <w:rsid w:val="00ED2F07"/>
    <w:rsid w:val="00ED2F0E"/>
    <w:rsid w:val="00ED2F6C"/>
    <w:rsid w:val="00ED3DB2"/>
    <w:rsid w:val="00ED48C3"/>
    <w:rsid w:val="00ED4C61"/>
    <w:rsid w:val="00ED50FD"/>
    <w:rsid w:val="00ED5B2A"/>
    <w:rsid w:val="00ED5E5B"/>
    <w:rsid w:val="00ED637A"/>
    <w:rsid w:val="00ED6D89"/>
    <w:rsid w:val="00ED6F2B"/>
    <w:rsid w:val="00ED723E"/>
    <w:rsid w:val="00ED7278"/>
    <w:rsid w:val="00EE003C"/>
    <w:rsid w:val="00EE02BA"/>
    <w:rsid w:val="00EE2CF4"/>
    <w:rsid w:val="00EE2F04"/>
    <w:rsid w:val="00EE3221"/>
    <w:rsid w:val="00EE3BA7"/>
    <w:rsid w:val="00EE42E2"/>
    <w:rsid w:val="00EE48C2"/>
    <w:rsid w:val="00EE4F73"/>
    <w:rsid w:val="00EE5BC7"/>
    <w:rsid w:val="00EE6D78"/>
    <w:rsid w:val="00EE70C5"/>
    <w:rsid w:val="00EE77D6"/>
    <w:rsid w:val="00EF0BFB"/>
    <w:rsid w:val="00EF15AB"/>
    <w:rsid w:val="00EF17DE"/>
    <w:rsid w:val="00EF2770"/>
    <w:rsid w:val="00EF30C7"/>
    <w:rsid w:val="00EF33C9"/>
    <w:rsid w:val="00EF3751"/>
    <w:rsid w:val="00EF4B17"/>
    <w:rsid w:val="00EF6CAF"/>
    <w:rsid w:val="00EF7E90"/>
    <w:rsid w:val="00EF7F69"/>
    <w:rsid w:val="00F00A5D"/>
    <w:rsid w:val="00F02ADD"/>
    <w:rsid w:val="00F02EF7"/>
    <w:rsid w:val="00F0454B"/>
    <w:rsid w:val="00F04AA9"/>
    <w:rsid w:val="00F04C12"/>
    <w:rsid w:val="00F06BDA"/>
    <w:rsid w:val="00F06CB3"/>
    <w:rsid w:val="00F06D80"/>
    <w:rsid w:val="00F06FD2"/>
    <w:rsid w:val="00F07BA1"/>
    <w:rsid w:val="00F07DDB"/>
    <w:rsid w:val="00F10408"/>
    <w:rsid w:val="00F107CC"/>
    <w:rsid w:val="00F10E9D"/>
    <w:rsid w:val="00F11378"/>
    <w:rsid w:val="00F11CFE"/>
    <w:rsid w:val="00F12B03"/>
    <w:rsid w:val="00F133E8"/>
    <w:rsid w:val="00F13730"/>
    <w:rsid w:val="00F13B13"/>
    <w:rsid w:val="00F13F6D"/>
    <w:rsid w:val="00F141FA"/>
    <w:rsid w:val="00F158EE"/>
    <w:rsid w:val="00F16AEF"/>
    <w:rsid w:val="00F16C47"/>
    <w:rsid w:val="00F203C4"/>
    <w:rsid w:val="00F20683"/>
    <w:rsid w:val="00F20728"/>
    <w:rsid w:val="00F21147"/>
    <w:rsid w:val="00F21279"/>
    <w:rsid w:val="00F2132B"/>
    <w:rsid w:val="00F2355A"/>
    <w:rsid w:val="00F23935"/>
    <w:rsid w:val="00F2405F"/>
    <w:rsid w:val="00F247C4"/>
    <w:rsid w:val="00F24814"/>
    <w:rsid w:val="00F248E0"/>
    <w:rsid w:val="00F24E0B"/>
    <w:rsid w:val="00F24F8F"/>
    <w:rsid w:val="00F254EE"/>
    <w:rsid w:val="00F25A9A"/>
    <w:rsid w:val="00F26C26"/>
    <w:rsid w:val="00F27440"/>
    <w:rsid w:val="00F27814"/>
    <w:rsid w:val="00F27B19"/>
    <w:rsid w:val="00F27F07"/>
    <w:rsid w:val="00F30073"/>
    <w:rsid w:val="00F301CC"/>
    <w:rsid w:val="00F30298"/>
    <w:rsid w:val="00F302FC"/>
    <w:rsid w:val="00F30DB8"/>
    <w:rsid w:val="00F3134D"/>
    <w:rsid w:val="00F315DA"/>
    <w:rsid w:val="00F3171F"/>
    <w:rsid w:val="00F321E0"/>
    <w:rsid w:val="00F32481"/>
    <w:rsid w:val="00F3261D"/>
    <w:rsid w:val="00F32639"/>
    <w:rsid w:val="00F32E55"/>
    <w:rsid w:val="00F331D8"/>
    <w:rsid w:val="00F33D5C"/>
    <w:rsid w:val="00F34279"/>
    <w:rsid w:val="00F3435D"/>
    <w:rsid w:val="00F3462E"/>
    <w:rsid w:val="00F34FA6"/>
    <w:rsid w:val="00F3571B"/>
    <w:rsid w:val="00F363E0"/>
    <w:rsid w:val="00F36BB0"/>
    <w:rsid w:val="00F36DFD"/>
    <w:rsid w:val="00F379F1"/>
    <w:rsid w:val="00F37E3D"/>
    <w:rsid w:val="00F37E3E"/>
    <w:rsid w:val="00F409B9"/>
    <w:rsid w:val="00F40BC6"/>
    <w:rsid w:val="00F40DF1"/>
    <w:rsid w:val="00F42CD4"/>
    <w:rsid w:val="00F4398C"/>
    <w:rsid w:val="00F43FF9"/>
    <w:rsid w:val="00F44182"/>
    <w:rsid w:val="00F444B2"/>
    <w:rsid w:val="00F453F9"/>
    <w:rsid w:val="00F45819"/>
    <w:rsid w:val="00F45AF5"/>
    <w:rsid w:val="00F45D21"/>
    <w:rsid w:val="00F46494"/>
    <w:rsid w:val="00F47333"/>
    <w:rsid w:val="00F509BC"/>
    <w:rsid w:val="00F50B3A"/>
    <w:rsid w:val="00F50DBE"/>
    <w:rsid w:val="00F51195"/>
    <w:rsid w:val="00F51FFB"/>
    <w:rsid w:val="00F52BA5"/>
    <w:rsid w:val="00F52DF5"/>
    <w:rsid w:val="00F542A3"/>
    <w:rsid w:val="00F55461"/>
    <w:rsid w:val="00F555C0"/>
    <w:rsid w:val="00F558AB"/>
    <w:rsid w:val="00F55FA7"/>
    <w:rsid w:val="00F56501"/>
    <w:rsid w:val="00F56FEF"/>
    <w:rsid w:val="00F573A5"/>
    <w:rsid w:val="00F575B1"/>
    <w:rsid w:val="00F61D89"/>
    <w:rsid w:val="00F6211A"/>
    <w:rsid w:val="00F62409"/>
    <w:rsid w:val="00F62BB3"/>
    <w:rsid w:val="00F636BA"/>
    <w:rsid w:val="00F63D3B"/>
    <w:rsid w:val="00F648FC"/>
    <w:rsid w:val="00F64D46"/>
    <w:rsid w:val="00F6516F"/>
    <w:rsid w:val="00F652AB"/>
    <w:rsid w:val="00F658AA"/>
    <w:rsid w:val="00F65A8E"/>
    <w:rsid w:val="00F65D83"/>
    <w:rsid w:val="00F65FF7"/>
    <w:rsid w:val="00F66916"/>
    <w:rsid w:val="00F67236"/>
    <w:rsid w:val="00F70631"/>
    <w:rsid w:val="00F7259B"/>
    <w:rsid w:val="00F727F8"/>
    <w:rsid w:val="00F729BF"/>
    <w:rsid w:val="00F737EE"/>
    <w:rsid w:val="00F73877"/>
    <w:rsid w:val="00F73AF7"/>
    <w:rsid w:val="00F740A7"/>
    <w:rsid w:val="00F7424F"/>
    <w:rsid w:val="00F747CC"/>
    <w:rsid w:val="00F74CF8"/>
    <w:rsid w:val="00F75522"/>
    <w:rsid w:val="00F75AF9"/>
    <w:rsid w:val="00F8021E"/>
    <w:rsid w:val="00F80393"/>
    <w:rsid w:val="00F808BF"/>
    <w:rsid w:val="00F812FD"/>
    <w:rsid w:val="00F81785"/>
    <w:rsid w:val="00F81950"/>
    <w:rsid w:val="00F82042"/>
    <w:rsid w:val="00F82087"/>
    <w:rsid w:val="00F8264E"/>
    <w:rsid w:val="00F82A4E"/>
    <w:rsid w:val="00F833F2"/>
    <w:rsid w:val="00F84152"/>
    <w:rsid w:val="00F8458C"/>
    <w:rsid w:val="00F84E39"/>
    <w:rsid w:val="00F867CD"/>
    <w:rsid w:val="00F86ABB"/>
    <w:rsid w:val="00F87E77"/>
    <w:rsid w:val="00F92146"/>
    <w:rsid w:val="00F92509"/>
    <w:rsid w:val="00F929C6"/>
    <w:rsid w:val="00F932CE"/>
    <w:rsid w:val="00F9372C"/>
    <w:rsid w:val="00F93B27"/>
    <w:rsid w:val="00F943CF"/>
    <w:rsid w:val="00F962B1"/>
    <w:rsid w:val="00FA0520"/>
    <w:rsid w:val="00FA0ABD"/>
    <w:rsid w:val="00FA0DD9"/>
    <w:rsid w:val="00FA0F32"/>
    <w:rsid w:val="00FA1039"/>
    <w:rsid w:val="00FA116F"/>
    <w:rsid w:val="00FA1229"/>
    <w:rsid w:val="00FA1703"/>
    <w:rsid w:val="00FA1AAE"/>
    <w:rsid w:val="00FA28FD"/>
    <w:rsid w:val="00FA363E"/>
    <w:rsid w:val="00FA3717"/>
    <w:rsid w:val="00FA438C"/>
    <w:rsid w:val="00FA4DB4"/>
    <w:rsid w:val="00FA6453"/>
    <w:rsid w:val="00FB009B"/>
    <w:rsid w:val="00FB0DF0"/>
    <w:rsid w:val="00FB373E"/>
    <w:rsid w:val="00FB3AC1"/>
    <w:rsid w:val="00FB59AF"/>
    <w:rsid w:val="00FB5F22"/>
    <w:rsid w:val="00FB6351"/>
    <w:rsid w:val="00FB6EF6"/>
    <w:rsid w:val="00FB7596"/>
    <w:rsid w:val="00FB7EFD"/>
    <w:rsid w:val="00FC0767"/>
    <w:rsid w:val="00FC0BDC"/>
    <w:rsid w:val="00FC127B"/>
    <w:rsid w:val="00FC17C3"/>
    <w:rsid w:val="00FC1BB1"/>
    <w:rsid w:val="00FC24A6"/>
    <w:rsid w:val="00FC4006"/>
    <w:rsid w:val="00FC4BC6"/>
    <w:rsid w:val="00FC4BD1"/>
    <w:rsid w:val="00FC530C"/>
    <w:rsid w:val="00FC5C2C"/>
    <w:rsid w:val="00FC5D6E"/>
    <w:rsid w:val="00FC65ED"/>
    <w:rsid w:val="00FC66D9"/>
    <w:rsid w:val="00FC6ADD"/>
    <w:rsid w:val="00FD01C5"/>
    <w:rsid w:val="00FD0286"/>
    <w:rsid w:val="00FD10A1"/>
    <w:rsid w:val="00FD1F1C"/>
    <w:rsid w:val="00FD25DF"/>
    <w:rsid w:val="00FD282C"/>
    <w:rsid w:val="00FD294B"/>
    <w:rsid w:val="00FD32D4"/>
    <w:rsid w:val="00FD38A9"/>
    <w:rsid w:val="00FD4477"/>
    <w:rsid w:val="00FD53A6"/>
    <w:rsid w:val="00FD6446"/>
    <w:rsid w:val="00FD6963"/>
    <w:rsid w:val="00FD7048"/>
    <w:rsid w:val="00FD72C5"/>
    <w:rsid w:val="00FD7648"/>
    <w:rsid w:val="00FD7CE7"/>
    <w:rsid w:val="00FE0A91"/>
    <w:rsid w:val="00FE173F"/>
    <w:rsid w:val="00FE177F"/>
    <w:rsid w:val="00FE17F9"/>
    <w:rsid w:val="00FE20E7"/>
    <w:rsid w:val="00FE2576"/>
    <w:rsid w:val="00FE31D9"/>
    <w:rsid w:val="00FE33BE"/>
    <w:rsid w:val="00FE3490"/>
    <w:rsid w:val="00FE3CB9"/>
    <w:rsid w:val="00FE3FAF"/>
    <w:rsid w:val="00FE491C"/>
    <w:rsid w:val="00FE4A02"/>
    <w:rsid w:val="00FE4B11"/>
    <w:rsid w:val="00FE6820"/>
    <w:rsid w:val="00FF0D81"/>
    <w:rsid w:val="00FF0EEC"/>
    <w:rsid w:val="00FF1003"/>
    <w:rsid w:val="00FF1017"/>
    <w:rsid w:val="00FF1A9D"/>
    <w:rsid w:val="00FF32BF"/>
    <w:rsid w:val="00FF41F1"/>
    <w:rsid w:val="00FF46BE"/>
    <w:rsid w:val="00FF5178"/>
    <w:rsid w:val="00FF5538"/>
    <w:rsid w:val="00FF5A19"/>
    <w:rsid w:val="00FF6BC9"/>
    <w:rsid w:val="00FF723B"/>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1679888491">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253227">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4209606">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2168713">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1517501561">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825920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832521730">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114702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emf"/><Relationship Id="rId26" Type="http://schemas.openxmlformats.org/officeDocument/2006/relationships/hyperlink" Target="https://campbell-muscle-lab.github.io/PyMyoVent/" TargetMode="External"/><Relationship Id="rId39" Type="http://schemas.openxmlformats.org/officeDocument/2006/relationships/image" Target="media/image19.jpeg"/><Relationship Id="rId21" Type="http://schemas.openxmlformats.org/officeDocument/2006/relationships/oleObject" Target="embeddings/oleObject4.bin"/><Relationship Id="rId34" Type="http://schemas.openxmlformats.org/officeDocument/2006/relationships/image" Target="media/image14.jpeg"/><Relationship Id="rId42" Type="http://schemas.openxmlformats.org/officeDocument/2006/relationships/hyperlink" Target="https://doi.org/10.1101/2020.09.18.302067" TargetMode="External"/><Relationship Id="rId47" Type="http://schemas.openxmlformats.org/officeDocument/2006/relationships/image" Target="media/image24.jpe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0.emf"/><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hyperlink" Target="https://doi.org/10.1007/s12551-021-00826-5" TargetMode="External"/><Relationship Id="rId45" Type="http://schemas.openxmlformats.org/officeDocument/2006/relationships/image" Target="media/image22.jpe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oleObject" Target="embeddings/oleObject3.bin"/><Relationship Id="rId31" Type="http://schemas.openxmlformats.org/officeDocument/2006/relationships/image" Target="media/image11.jpeg"/><Relationship Id="rId44" Type="http://schemas.openxmlformats.org/officeDocument/2006/relationships/image" Target="media/image21.jpeg"/><Relationship Id="rId52"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9.emf"/><Relationship Id="rId30" Type="http://schemas.openxmlformats.org/officeDocument/2006/relationships/oleObject" Target="embeddings/oleObject8.bin"/><Relationship Id="rId35" Type="http://schemas.openxmlformats.org/officeDocument/2006/relationships/image" Target="media/image15.jpeg"/><Relationship Id="rId43" Type="http://schemas.openxmlformats.org/officeDocument/2006/relationships/image" Target="media/image20.jpeg"/><Relationship Id="rId48"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3.jpeg"/><Relationship Id="rId20" Type="http://schemas.openxmlformats.org/officeDocument/2006/relationships/image" Target="media/image6.emf"/><Relationship Id="rId41" Type="http://schemas.openxmlformats.org/officeDocument/2006/relationships/hyperlink" Target="https://doi.org/10.1101/2021.10.21.465366"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oleObject" Target="embeddings/oleObject7.bin"/><Relationship Id="rId36" Type="http://schemas.openxmlformats.org/officeDocument/2006/relationships/image" Target="media/image16.jpeg"/><Relationship Id="rId49"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B8B29C5-C39B-41C8-9567-444369AD2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C:\Users\joshua.stocco\Documents\Templates\Frontiers_Word_Templates\Frontiers_template.dotx</Template>
  <TotalTime>121</TotalTime>
  <Pages>38</Pages>
  <Words>19729</Words>
  <Characters>112456</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Sharifi, Hossein</cp:lastModifiedBy>
  <cp:revision>23</cp:revision>
  <cp:lastPrinted>2013-10-03T12:51:00Z</cp:lastPrinted>
  <dcterms:created xsi:type="dcterms:W3CDTF">2021-11-01T19:21:00Z</dcterms:created>
  <dcterms:modified xsi:type="dcterms:W3CDTF">2021-11-01T21:44:00Z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